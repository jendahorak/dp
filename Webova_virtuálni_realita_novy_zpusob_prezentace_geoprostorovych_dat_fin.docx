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916EFC" w:rsidRDefault="007C69D4" w:rsidP="007C69D4">
      <w:pPr>
        <w:pStyle w:val="Title"/>
      </w:pPr>
      <w:r w:rsidRPr="001F6849">
        <w:t xml:space="preserve"> </w:t>
      </w:r>
      <w:r w:rsidR="00341D2E" w:rsidRPr="00916EFC">
        <w:t>Webová virtuální realita: nový způsob prezentace geoprostorových dat</w:t>
      </w:r>
    </w:p>
    <w:p w14:paraId="16C5BA9D" w14:textId="39829BE2" w:rsidR="0001323F" w:rsidRPr="00916EFC" w:rsidRDefault="00341D2E" w:rsidP="0001323F">
      <w:pPr>
        <w:pStyle w:val="subnazev"/>
      </w:pPr>
      <w:r w:rsidRPr="00916EFC">
        <w:t>Diplomová práce</w:t>
      </w:r>
    </w:p>
    <w:p w14:paraId="7A9BC211" w14:textId="77777777" w:rsidR="0001323F" w:rsidRPr="00916EFC" w:rsidRDefault="0001323F" w:rsidP="0001323F">
      <w:pPr>
        <w:pStyle w:val="Default"/>
        <w:rPr>
          <w:lang w:val="cs-CZ"/>
        </w:rPr>
      </w:pPr>
    </w:p>
    <w:p w14:paraId="6145CF0E" w14:textId="216B060C" w:rsidR="0001323F" w:rsidRPr="00916EFC" w:rsidRDefault="0001323F" w:rsidP="00737CA5">
      <w:pPr>
        <w:pStyle w:val="Title"/>
      </w:pPr>
      <w:r w:rsidRPr="00916EFC">
        <w:t xml:space="preserve"> Jan Horák </w:t>
      </w:r>
    </w:p>
    <w:p w14:paraId="21D3B448" w14:textId="5AF080A5" w:rsidR="00737CA5" w:rsidRPr="00916EFC" w:rsidRDefault="00737CA5" w:rsidP="00737CA5">
      <w:pPr>
        <w:spacing w:before="1200" w:after="0"/>
        <w:jc w:val="center"/>
        <w:rPr>
          <w:sz w:val="24"/>
          <w:szCs w:val="24"/>
        </w:rPr>
      </w:pPr>
      <w:r w:rsidRPr="00916EFC">
        <w:rPr>
          <w:sz w:val="24"/>
          <w:szCs w:val="24"/>
        </w:rPr>
        <w:t xml:space="preserve">Vedoucí práce: </w:t>
      </w:r>
      <w:r w:rsidR="00341D2E" w:rsidRPr="00916EFC">
        <w:rPr>
          <w:rFonts w:eastAsia="Times New Roman" w:cs="Times New Roman"/>
          <w:noProof/>
          <w:sz w:val="24"/>
          <w:szCs w:val="24"/>
          <w:lang w:eastAsia="cs-CZ"/>
        </w:rPr>
        <w:t>RNDr. Lukáš Herman, Ph.D.</w:t>
      </w:r>
    </w:p>
    <w:p w14:paraId="12307771" w14:textId="7CA0B67C" w:rsidR="00737CA5" w:rsidRPr="00916EFC" w:rsidRDefault="00737CA5" w:rsidP="00737CA5">
      <w:pPr>
        <w:spacing w:before="360" w:after="0"/>
        <w:jc w:val="center"/>
        <w:rPr>
          <w:sz w:val="24"/>
          <w:szCs w:val="24"/>
        </w:rPr>
      </w:pPr>
      <w:r w:rsidRPr="00916EFC">
        <w:rPr>
          <w:sz w:val="24"/>
          <w:szCs w:val="24"/>
        </w:rPr>
        <w:t>Geografický ústav</w:t>
      </w:r>
    </w:p>
    <w:p w14:paraId="10570A5A" w14:textId="0A83FE70" w:rsidR="00737CA5" w:rsidRPr="00916EFC" w:rsidRDefault="00737CA5" w:rsidP="00737CA5">
      <w:pPr>
        <w:spacing w:before="1560" w:after="0"/>
        <w:jc w:val="center"/>
        <w:rPr>
          <w:b/>
          <w:bCs/>
          <w:sz w:val="28"/>
          <w:szCs w:val="28"/>
        </w:rPr>
      </w:pPr>
      <w:r w:rsidRPr="00916EFC">
        <w:rPr>
          <w:b/>
          <w:bCs/>
          <w:sz w:val="28"/>
          <w:szCs w:val="28"/>
        </w:rPr>
        <w:t>BRNO 202</w:t>
      </w:r>
      <w:r w:rsidR="00580D09" w:rsidRPr="00916EFC">
        <w:rPr>
          <w:b/>
          <w:bCs/>
          <w:sz w:val="28"/>
          <w:szCs w:val="28"/>
        </w:rPr>
        <w:t>4</w:t>
      </w:r>
    </w:p>
    <w:p w14:paraId="0704A754" w14:textId="70F4253F" w:rsidR="007C69D4" w:rsidRPr="00916EFC" w:rsidRDefault="007C69D4" w:rsidP="0001323F">
      <w:pPr>
        <w:pStyle w:val="subnazev"/>
        <w:sectPr w:rsidR="007C69D4" w:rsidRPr="00916EFC" w:rsidSect="0057088F">
          <w:footerReference w:type="default" r:id="rId11"/>
          <w:pgSz w:w="11906" w:h="16838" w:code="9"/>
          <w:pgMar w:top="1701" w:right="1134" w:bottom="1418" w:left="1985" w:header="709" w:footer="709" w:gutter="0"/>
          <w:pgNumType w:start="1"/>
          <w:cols w:space="708"/>
          <w:docGrid w:linePitch="360"/>
        </w:sectPr>
      </w:pPr>
      <w:r w:rsidRPr="00916EFC">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916EFC" w:rsidRDefault="00684388" w:rsidP="00684388">
      <w:pPr>
        <w:pStyle w:val="nadpisbibabstraktpodekovani"/>
      </w:pPr>
      <w:r w:rsidRPr="00916EFC">
        <w:lastRenderedPageBreak/>
        <w:t>Bibliografický záznam</w:t>
      </w:r>
    </w:p>
    <w:p w14:paraId="0756179E" w14:textId="77777777" w:rsidR="00684388" w:rsidRPr="00916EFC"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0"/>
        <w:gridCol w:w="6017"/>
      </w:tblGrid>
      <w:tr w:rsidR="00684388" w:rsidRPr="00916EFC" w14:paraId="74F87978" w14:textId="77777777" w:rsidTr="008255C2">
        <w:tc>
          <w:tcPr>
            <w:tcW w:w="2802" w:type="dxa"/>
          </w:tcPr>
          <w:p w14:paraId="6B3FA04B" w14:textId="4F71C7D5" w:rsidR="00684388" w:rsidRPr="00916EFC" w:rsidRDefault="00684388" w:rsidP="008255C2">
            <w:pPr>
              <w:pStyle w:val="bibentrybold"/>
              <w:rPr>
                <w:szCs w:val="24"/>
              </w:rPr>
            </w:pPr>
            <w:r w:rsidRPr="00916EFC">
              <w:rPr>
                <w:szCs w:val="24"/>
              </w:rPr>
              <w:t>Autor:</w:t>
            </w:r>
          </w:p>
        </w:tc>
        <w:tc>
          <w:tcPr>
            <w:tcW w:w="6125" w:type="dxa"/>
          </w:tcPr>
          <w:p w14:paraId="02F54088" w14:textId="50C15A24" w:rsidR="00684388" w:rsidRPr="00916EFC" w:rsidRDefault="001D4061" w:rsidP="00684388">
            <w:pPr>
              <w:pStyle w:val="bibentrytext"/>
              <w:rPr>
                <w:szCs w:val="24"/>
              </w:rPr>
            </w:pPr>
            <w:r w:rsidRPr="00916EFC">
              <w:rPr>
                <w:szCs w:val="24"/>
              </w:rPr>
              <w:t xml:space="preserve">Bc. </w:t>
            </w:r>
            <w:r w:rsidR="006E266F" w:rsidRPr="00916EFC">
              <w:rPr>
                <w:szCs w:val="24"/>
              </w:rPr>
              <w:t>Jan Horák</w:t>
            </w:r>
          </w:p>
          <w:p w14:paraId="15B94872" w14:textId="77777777" w:rsidR="00684388" w:rsidRPr="00916EFC" w:rsidRDefault="00684388" w:rsidP="00684388">
            <w:pPr>
              <w:pStyle w:val="bibentrytext"/>
              <w:rPr>
                <w:szCs w:val="24"/>
              </w:rPr>
            </w:pPr>
            <w:r w:rsidRPr="00916EFC">
              <w:rPr>
                <w:szCs w:val="24"/>
              </w:rPr>
              <w:t>Přírodovědecká fakulta, Masarykova univerzita</w:t>
            </w:r>
          </w:p>
          <w:p w14:paraId="001D0940" w14:textId="77777777" w:rsidR="00684388" w:rsidRPr="00916EFC" w:rsidRDefault="00684388" w:rsidP="00684388">
            <w:pPr>
              <w:pStyle w:val="bibentrytext"/>
              <w:rPr>
                <w:szCs w:val="24"/>
              </w:rPr>
            </w:pPr>
            <w:r w:rsidRPr="00916EFC">
              <w:rPr>
                <w:szCs w:val="24"/>
              </w:rPr>
              <w:t>Geografický ústav</w:t>
            </w:r>
          </w:p>
        </w:tc>
      </w:tr>
      <w:tr w:rsidR="00684388" w:rsidRPr="00916EFC" w14:paraId="2C411521" w14:textId="77777777" w:rsidTr="008255C2">
        <w:tc>
          <w:tcPr>
            <w:tcW w:w="2802" w:type="dxa"/>
          </w:tcPr>
          <w:p w14:paraId="7B58EAA6" w14:textId="77777777" w:rsidR="00684388" w:rsidRPr="00916EFC" w:rsidRDefault="00684388" w:rsidP="008255C2">
            <w:pPr>
              <w:pStyle w:val="bibentrybold"/>
              <w:rPr>
                <w:szCs w:val="24"/>
              </w:rPr>
            </w:pPr>
            <w:r w:rsidRPr="00916EFC">
              <w:rPr>
                <w:szCs w:val="24"/>
              </w:rPr>
              <w:t>Název práce:</w:t>
            </w:r>
          </w:p>
        </w:tc>
        <w:tc>
          <w:tcPr>
            <w:tcW w:w="6125" w:type="dxa"/>
          </w:tcPr>
          <w:p w14:paraId="1D2EECD9" w14:textId="599D61E8" w:rsidR="00684388" w:rsidRPr="00916EFC" w:rsidRDefault="00341D2E" w:rsidP="008255C2">
            <w:pPr>
              <w:pStyle w:val="bibentrytext"/>
              <w:rPr>
                <w:szCs w:val="24"/>
              </w:rPr>
            </w:pPr>
            <w:r w:rsidRPr="00916EFC">
              <w:t>Webová virtuální realita: nový způsob prezentace geoprostorových dat</w:t>
            </w:r>
          </w:p>
        </w:tc>
      </w:tr>
      <w:tr w:rsidR="00684388" w:rsidRPr="00916EFC" w14:paraId="27FDF1F5" w14:textId="77777777" w:rsidTr="008255C2">
        <w:tc>
          <w:tcPr>
            <w:tcW w:w="2802" w:type="dxa"/>
          </w:tcPr>
          <w:p w14:paraId="57D453BA" w14:textId="77777777" w:rsidR="00684388" w:rsidRPr="00916EFC" w:rsidRDefault="00684388" w:rsidP="008255C2">
            <w:pPr>
              <w:pStyle w:val="bibentrybold"/>
              <w:rPr>
                <w:szCs w:val="24"/>
              </w:rPr>
            </w:pPr>
            <w:r w:rsidRPr="00916EFC">
              <w:rPr>
                <w:szCs w:val="24"/>
              </w:rPr>
              <w:t>Studijní program:</w:t>
            </w:r>
          </w:p>
        </w:tc>
        <w:tc>
          <w:tcPr>
            <w:tcW w:w="6125" w:type="dxa"/>
          </w:tcPr>
          <w:p w14:paraId="079CDE04" w14:textId="214DE7B1" w:rsidR="00684388" w:rsidRPr="00916EFC" w:rsidRDefault="00341D2E" w:rsidP="008255C2">
            <w:pPr>
              <w:pStyle w:val="bibentrytext"/>
              <w:rPr>
                <w:szCs w:val="24"/>
              </w:rPr>
            </w:pPr>
            <w:r w:rsidRPr="00916EFC">
              <w:rPr>
                <w:szCs w:val="24"/>
              </w:rPr>
              <w:t>Geografická kartografie a geoinformatika</w:t>
            </w:r>
          </w:p>
        </w:tc>
      </w:tr>
      <w:tr w:rsidR="00684388" w:rsidRPr="00916EFC" w14:paraId="3B36D79D" w14:textId="77777777" w:rsidTr="008255C2">
        <w:tc>
          <w:tcPr>
            <w:tcW w:w="2802" w:type="dxa"/>
          </w:tcPr>
          <w:p w14:paraId="543807D0" w14:textId="77777777" w:rsidR="00684388" w:rsidRPr="00916EFC" w:rsidRDefault="00684388" w:rsidP="008255C2">
            <w:pPr>
              <w:pStyle w:val="bibentrybold"/>
              <w:rPr>
                <w:szCs w:val="24"/>
              </w:rPr>
            </w:pPr>
            <w:r w:rsidRPr="00916EFC">
              <w:rPr>
                <w:szCs w:val="24"/>
              </w:rPr>
              <w:t>Studijní obor:</w:t>
            </w:r>
          </w:p>
        </w:tc>
        <w:tc>
          <w:tcPr>
            <w:tcW w:w="6125" w:type="dxa"/>
          </w:tcPr>
          <w:p w14:paraId="04909F2B" w14:textId="5340FBC1" w:rsidR="00684388" w:rsidRPr="00916EFC" w:rsidRDefault="006E266F" w:rsidP="008255C2">
            <w:pPr>
              <w:pStyle w:val="bibentrytext"/>
              <w:rPr>
                <w:szCs w:val="24"/>
              </w:rPr>
            </w:pPr>
            <w:r w:rsidRPr="00916EFC">
              <w:rPr>
                <w:szCs w:val="24"/>
              </w:rPr>
              <w:t>Geografická kartografie a geoinformatika</w:t>
            </w:r>
          </w:p>
        </w:tc>
      </w:tr>
      <w:tr w:rsidR="00684388" w:rsidRPr="00916EFC" w14:paraId="06995F7C" w14:textId="77777777" w:rsidTr="008255C2">
        <w:tc>
          <w:tcPr>
            <w:tcW w:w="2802" w:type="dxa"/>
          </w:tcPr>
          <w:p w14:paraId="41FA7535" w14:textId="77777777" w:rsidR="00684388" w:rsidRPr="00916EFC" w:rsidRDefault="00684388" w:rsidP="008255C2">
            <w:pPr>
              <w:pStyle w:val="bibentrybold"/>
              <w:rPr>
                <w:szCs w:val="24"/>
              </w:rPr>
            </w:pPr>
            <w:r w:rsidRPr="00916EFC">
              <w:rPr>
                <w:szCs w:val="24"/>
              </w:rPr>
              <w:t>Vedoucí práce:</w:t>
            </w:r>
          </w:p>
        </w:tc>
        <w:tc>
          <w:tcPr>
            <w:tcW w:w="6125" w:type="dxa"/>
          </w:tcPr>
          <w:p w14:paraId="406F3D8F" w14:textId="55EC2BA2" w:rsidR="00684388" w:rsidRPr="00916EFC" w:rsidRDefault="00341D2E" w:rsidP="008255C2">
            <w:pPr>
              <w:pStyle w:val="bibentrytext"/>
              <w:rPr>
                <w:szCs w:val="24"/>
              </w:rPr>
            </w:pPr>
            <w:r w:rsidRPr="00916EFC">
              <w:rPr>
                <w:noProof/>
                <w:szCs w:val="24"/>
              </w:rPr>
              <w:t>RNDr. Lukáš Herman, Ph.D.</w:t>
            </w:r>
          </w:p>
        </w:tc>
      </w:tr>
      <w:tr w:rsidR="00684388" w:rsidRPr="00916EFC" w14:paraId="4BEBE0B5" w14:textId="77777777" w:rsidTr="008255C2">
        <w:tc>
          <w:tcPr>
            <w:tcW w:w="2802" w:type="dxa"/>
          </w:tcPr>
          <w:p w14:paraId="44F0C4EE" w14:textId="77777777" w:rsidR="00684388" w:rsidRPr="00916EFC" w:rsidRDefault="00684388" w:rsidP="008255C2">
            <w:pPr>
              <w:pStyle w:val="bibentrybold"/>
              <w:rPr>
                <w:szCs w:val="24"/>
              </w:rPr>
            </w:pPr>
            <w:r w:rsidRPr="00916EFC">
              <w:rPr>
                <w:szCs w:val="24"/>
              </w:rPr>
              <w:t>Akademický rok:</w:t>
            </w:r>
          </w:p>
        </w:tc>
        <w:tc>
          <w:tcPr>
            <w:tcW w:w="6125" w:type="dxa"/>
          </w:tcPr>
          <w:p w14:paraId="63BFB0BB" w14:textId="6859E6B5" w:rsidR="00684388" w:rsidRPr="00916EFC" w:rsidRDefault="006E266F" w:rsidP="008255C2">
            <w:pPr>
              <w:pStyle w:val="bibentrytext"/>
              <w:rPr>
                <w:szCs w:val="24"/>
              </w:rPr>
            </w:pPr>
            <w:r w:rsidRPr="00916EFC">
              <w:rPr>
                <w:szCs w:val="24"/>
              </w:rPr>
              <w:t>202</w:t>
            </w:r>
            <w:r w:rsidR="00341D2E" w:rsidRPr="00916EFC">
              <w:rPr>
                <w:szCs w:val="24"/>
              </w:rPr>
              <w:t>2</w:t>
            </w:r>
            <w:r w:rsidR="00684388" w:rsidRPr="00916EFC">
              <w:rPr>
                <w:szCs w:val="24"/>
              </w:rPr>
              <w:t>/</w:t>
            </w:r>
            <w:r w:rsidRPr="00916EFC">
              <w:rPr>
                <w:szCs w:val="24"/>
              </w:rPr>
              <w:t>202</w:t>
            </w:r>
            <w:r w:rsidR="00341D2E" w:rsidRPr="00916EFC">
              <w:rPr>
                <w:szCs w:val="24"/>
              </w:rPr>
              <w:t>3</w:t>
            </w:r>
          </w:p>
        </w:tc>
      </w:tr>
      <w:tr w:rsidR="00684388" w:rsidRPr="00916EFC" w14:paraId="7DABC84A" w14:textId="77777777" w:rsidTr="008255C2">
        <w:tc>
          <w:tcPr>
            <w:tcW w:w="2802" w:type="dxa"/>
          </w:tcPr>
          <w:p w14:paraId="33185360" w14:textId="77777777" w:rsidR="00684388" w:rsidRPr="00916EFC" w:rsidRDefault="00684388" w:rsidP="008255C2">
            <w:pPr>
              <w:pStyle w:val="bibentrybold"/>
              <w:rPr>
                <w:szCs w:val="24"/>
              </w:rPr>
            </w:pPr>
            <w:r w:rsidRPr="00916EFC">
              <w:rPr>
                <w:szCs w:val="24"/>
              </w:rPr>
              <w:t>Počet stran:</w:t>
            </w:r>
          </w:p>
        </w:tc>
        <w:tc>
          <w:tcPr>
            <w:tcW w:w="6125" w:type="dxa"/>
          </w:tcPr>
          <w:p w14:paraId="474358A0" w14:textId="045A9296" w:rsidR="00684388" w:rsidRPr="00916EFC" w:rsidRDefault="00A8769A" w:rsidP="008255C2">
            <w:pPr>
              <w:pStyle w:val="bibentrytext"/>
              <w:rPr>
                <w:szCs w:val="24"/>
              </w:rPr>
            </w:pPr>
            <w:r w:rsidRPr="00916EFC">
              <w:rPr>
                <w:szCs w:val="24"/>
              </w:rPr>
              <w:t>96</w:t>
            </w:r>
          </w:p>
        </w:tc>
      </w:tr>
      <w:tr w:rsidR="00684388" w:rsidRPr="00916EFC" w14:paraId="10DDB55D" w14:textId="77777777" w:rsidTr="008255C2">
        <w:tc>
          <w:tcPr>
            <w:tcW w:w="2802" w:type="dxa"/>
          </w:tcPr>
          <w:p w14:paraId="422FBABD" w14:textId="77777777" w:rsidR="00684388" w:rsidRPr="00916EFC" w:rsidRDefault="00684388" w:rsidP="008255C2">
            <w:pPr>
              <w:pStyle w:val="bibentrybold"/>
              <w:rPr>
                <w:szCs w:val="24"/>
              </w:rPr>
            </w:pPr>
            <w:r w:rsidRPr="00916EFC">
              <w:rPr>
                <w:szCs w:val="24"/>
              </w:rPr>
              <w:t>Klíčová slova:</w:t>
            </w:r>
          </w:p>
        </w:tc>
        <w:tc>
          <w:tcPr>
            <w:tcW w:w="6125" w:type="dxa"/>
          </w:tcPr>
          <w:p w14:paraId="3C1BC83E" w14:textId="319D0DF7" w:rsidR="00684388" w:rsidRPr="00916EFC" w:rsidRDefault="00E94592" w:rsidP="008255C2">
            <w:pPr>
              <w:pStyle w:val="bibentrytext"/>
              <w:rPr>
                <w:szCs w:val="24"/>
              </w:rPr>
            </w:pPr>
            <w:r w:rsidRPr="00916EFC">
              <w:rPr>
                <w:szCs w:val="24"/>
              </w:rPr>
              <w:t xml:space="preserve">GIS, VR, XR, WEB, Virtuální realita, Uživatelské testování, 3D </w:t>
            </w:r>
          </w:p>
        </w:tc>
      </w:tr>
    </w:tbl>
    <w:p w14:paraId="2EFEB644" w14:textId="77777777" w:rsidR="00D64539" w:rsidRPr="00916EFC" w:rsidRDefault="00D64539" w:rsidP="00684388">
      <w:pPr>
        <w:sectPr w:rsidR="00D64539" w:rsidRPr="00916EFC" w:rsidSect="00AE1261">
          <w:pgSz w:w="11906" w:h="16838" w:code="9"/>
          <w:pgMar w:top="1701" w:right="1134" w:bottom="1418" w:left="1985" w:header="709" w:footer="709" w:gutter="0"/>
          <w:cols w:space="708"/>
          <w:docGrid w:linePitch="360"/>
        </w:sectPr>
      </w:pPr>
    </w:p>
    <w:p w14:paraId="402FEB4C" w14:textId="196958F3" w:rsidR="00D64539" w:rsidRPr="00916EFC" w:rsidRDefault="00D64539" w:rsidP="00D64539">
      <w:pPr>
        <w:pStyle w:val="nadpisbibabstraktpodekovani"/>
      </w:pPr>
      <w:r w:rsidRPr="00916EFC">
        <w:lastRenderedPageBreak/>
        <w:t>Bibliografický entry</w:t>
      </w:r>
    </w:p>
    <w:p w14:paraId="79861F44" w14:textId="77777777" w:rsidR="00CF480D" w:rsidRPr="00916EFC"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916EFC" w14:paraId="777B8F85" w14:textId="77777777" w:rsidTr="008255C2">
        <w:tc>
          <w:tcPr>
            <w:tcW w:w="2802" w:type="dxa"/>
          </w:tcPr>
          <w:p w14:paraId="505FCEC1" w14:textId="77777777" w:rsidR="00D64539" w:rsidRPr="00916EFC" w:rsidRDefault="00D64539" w:rsidP="00D64539">
            <w:pPr>
              <w:pStyle w:val="bibentrybold"/>
              <w:rPr>
                <w:lang w:val="en-US"/>
              </w:rPr>
            </w:pPr>
            <w:r w:rsidRPr="00916EFC">
              <w:rPr>
                <w:lang w:val="en-US"/>
              </w:rPr>
              <w:t>Author:</w:t>
            </w:r>
          </w:p>
        </w:tc>
        <w:tc>
          <w:tcPr>
            <w:tcW w:w="6125" w:type="dxa"/>
          </w:tcPr>
          <w:p w14:paraId="068B9477" w14:textId="33549638" w:rsidR="00D64539" w:rsidRPr="00916EFC" w:rsidRDefault="001D4061" w:rsidP="00D64539">
            <w:pPr>
              <w:pStyle w:val="bibentrytext"/>
              <w:rPr>
                <w:szCs w:val="24"/>
                <w:lang w:val="en-US"/>
              </w:rPr>
            </w:pPr>
            <w:r w:rsidRPr="00916EFC">
              <w:rPr>
                <w:szCs w:val="24"/>
                <w:lang w:val="en-US"/>
              </w:rPr>
              <w:t>Bc. Jan Horák</w:t>
            </w:r>
          </w:p>
          <w:p w14:paraId="33CB5540" w14:textId="77777777" w:rsidR="00D64539" w:rsidRPr="00916EFC" w:rsidRDefault="00D64539" w:rsidP="00D64539">
            <w:pPr>
              <w:pStyle w:val="bibentrytext"/>
              <w:rPr>
                <w:szCs w:val="24"/>
                <w:lang w:val="en-US"/>
              </w:rPr>
            </w:pPr>
            <w:r w:rsidRPr="00916EFC">
              <w:rPr>
                <w:szCs w:val="24"/>
                <w:lang w:val="en-US"/>
              </w:rPr>
              <w:t>Faculty of Science, Masaryk University</w:t>
            </w:r>
          </w:p>
          <w:p w14:paraId="1A923EAF" w14:textId="77777777" w:rsidR="00D64539" w:rsidRPr="00916EFC" w:rsidRDefault="00D64539" w:rsidP="00D64539">
            <w:pPr>
              <w:pStyle w:val="bibentrytext"/>
              <w:rPr>
                <w:szCs w:val="24"/>
                <w:lang w:val="en-US"/>
              </w:rPr>
            </w:pPr>
            <w:r w:rsidRPr="00916EFC">
              <w:rPr>
                <w:szCs w:val="24"/>
                <w:lang w:val="en-US"/>
              </w:rPr>
              <w:t>Department of Geography</w:t>
            </w:r>
          </w:p>
        </w:tc>
      </w:tr>
      <w:tr w:rsidR="00D64539" w:rsidRPr="00916EFC" w14:paraId="727C6FA5" w14:textId="77777777" w:rsidTr="008255C2">
        <w:tc>
          <w:tcPr>
            <w:tcW w:w="2802" w:type="dxa"/>
          </w:tcPr>
          <w:p w14:paraId="5A3DDA40" w14:textId="77777777" w:rsidR="00D64539" w:rsidRPr="00916EFC" w:rsidRDefault="00D64539" w:rsidP="00D64539">
            <w:pPr>
              <w:pStyle w:val="bibentrybold"/>
              <w:rPr>
                <w:lang w:val="en-US"/>
              </w:rPr>
            </w:pPr>
            <w:r w:rsidRPr="00916EFC">
              <w:rPr>
                <w:lang w:val="en-US"/>
              </w:rPr>
              <w:t>Title of Thesis:</w:t>
            </w:r>
          </w:p>
        </w:tc>
        <w:tc>
          <w:tcPr>
            <w:tcW w:w="6125" w:type="dxa"/>
          </w:tcPr>
          <w:p w14:paraId="11EAA9B0" w14:textId="2B821CEC" w:rsidR="00D64539" w:rsidRPr="00916EFC" w:rsidRDefault="00341D2E" w:rsidP="00D64539">
            <w:pPr>
              <w:pStyle w:val="bibentrytext"/>
              <w:rPr>
                <w:szCs w:val="24"/>
                <w:lang w:val="en-US"/>
              </w:rPr>
            </w:pPr>
            <w:r w:rsidRPr="00916EFC">
              <w:rPr>
                <w:lang w:val="en-US"/>
              </w:rPr>
              <w:t>Web virtual reality: a new way of presenting geospatial data</w:t>
            </w:r>
          </w:p>
        </w:tc>
      </w:tr>
      <w:tr w:rsidR="00D64539" w:rsidRPr="00916EFC" w14:paraId="062E9DD2" w14:textId="77777777" w:rsidTr="008255C2">
        <w:tc>
          <w:tcPr>
            <w:tcW w:w="2802" w:type="dxa"/>
          </w:tcPr>
          <w:p w14:paraId="2AD3FB50" w14:textId="77777777" w:rsidR="00D64539" w:rsidRPr="00916EFC" w:rsidRDefault="00D64539" w:rsidP="00D64539">
            <w:pPr>
              <w:pStyle w:val="bibentrybold"/>
              <w:rPr>
                <w:lang w:val="en-US"/>
              </w:rPr>
            </w:pPr>
            <w:r w:rsidRPr="00916EFC">
              <w:rPr>
                <w:lang w:val="en-US"/>
              </w:rPr>
              <w:t>Degree Programme:</w:t>
            </w:r>
          </w:p>
        </w:tc>
        <w:tc>
          <w:tcPr>
            <w:tcW w:w="6125" w:type="dxa"/>
          </w:tcPr>
          <w:p w14:paraId="215CF4F8" w14:textId="2556747D" w:rsidR="00D64539" w:rsidRPr="00916EFC" w:rsidRDefault="00341D2E" w:rsidP="00D64539">
            <w:pPr>
              <w:pStyle w:val="bibentrytext"/>
              <w:rPr>
                <w:szCs w:val="24"/>
                <w:lang w:val="en-US"/>
              </w:rPr>
            </w:pPr>
            <w:r w:rsidRPr="00916EFC">
              <w:rPr>
                <w:szCs w:val="24"/>
                <w:lang w:val="en-US"/>
              </w:rPr>
              <w:t>Cartography and geoinformatics</w:t>
            </w:r>
          </w:p>
        </w:tc>
      </w:tr>
      <w:tr w:rsidR="00D64539" w:rsidRPr="00916EFC" w14:paraId="4907EFE5" w14:textId="77777777" w:rsidTr="008255C2">
        <w:tc>
          <w:tcPr>
            <w:tcW w:w="2802" w:type="dxa"/>
          </w:tcPr>
          <w:p w14:paraId="45693EF4" w14:textId="77777777" w:rsidR="00D64539" w:rsidRPr="00916EFC" w:rsidRDefault="00D64539" w:rsidP="00D64539">
            <w:pPr>
              <w:pStyle w:val="bibentrybold"/>
              <w:rPr>
                <w:lang w:val="en-US"/>
              </w:rPr>
            </w:pPr>
            <w:r w:rsidRPr="00916EFC">
              <w:rPr>
                <w:lang w:val="en-US"/>
              </w:rPr>
              <w:t>Field of Study:</w:t>
            </w:r>
          </w:p>
        </w:tc>
        <w:tc>
          <w:tcPr>
            <w:tcW w:w="6125" w:type="dxa"/>
          </w:tcPr>
          <w:p w14:paraId="71A10349" w14:textId="6ABD1B77" w:rsidR="00D64539" w:rsidRPr="00916EFC" w:rsidRDefault="00341D2E" w:rsidP="00D64539">
            <w:pPr>
              <w:pStyle w:val="bibentrytext"/>
              <w:rPr>
                <w:szCs w:val="24"/>
                <w:lang w:val="en-US"/>
              </w:rPr>
            </w:pPr>
            <w:r w:rsidRPr="00916EFC">
              <w:rPr>
                <w:szCs w:val="24"/>
                <w:lang w:val="en-US"/>
              </w:rPr>
              <w:t>Cartography and geoinformatics</w:t>
            </w:r>
          </w:p>
        </w:tc>
      </w:tr>
      <w:tr w:rsidR="00D64539" w:rsidRPr="00916EFC" w14:paraId="6853B39F" w14:textId="77777777" w:rsidTr="008255C2">
        <w:tc>
          <w:tcPr>
            <w:tcW w:w="2802" w:type="dxa"/>
          </w:tcPr>
          <w:p w14:paraId="508AFF14" w14:textId="77777777" w:rsidR="00D64539" w:rsidRPr="00916EFC" w:rsidRDefault="00D64539" w:rsidP="00D64539">
            <w:pPr>
              <w:pStyle w:val="bibentrybold"/>
              <w:rPr>
                <w:lang w:val="en-US"/>
              </w:rPr>
            </w:pPr>
            <w:r w:rsidRPr="00916EFC">
              <w:rPr>
                <w:lang w:val="en-US"/>
              </w:rPr>
              <w:t>Supervisor:</w:t>
            </w:r>
          </w:p>
        </w:tc>
        <w:tc>
          <w:tcPr>
            <w:tcW w:w="6125" w:type="dxa"/>
          </w:tcPr>
          <w:p w14:paraId="7F6888C4" w14:textId="1DE25623" w:rsidR="00D64539" w:rsidRPr="00916EFC" w:rsidRDefault="00341D2E" w:rsidP="00D64539">
            <w:pPr>
              <w:pStyle w:val="bibentrytext"/>
              <w:rPr>
                <w:szCs w:val="24"/>
                <w:lang w:val="en-US"/>
              </w:rPr>
            </w:pPr>
            <w:r w:rsidRPr="00916EFC">
              <w:rPr>
                <w:noProof/>
                <w:szCs w:val="24"/>
                <w:lang w:val="en-US"/>
              </w:rPr>
              <w:t>RNDr. Lukáš Herman, Ph.D.</w:t>
            </w:r>
          </w:p>
        </w:tc>
      </w:tr>
      <w:tr w:rsidR="00D64539" w:rsidRPr="00916EFC" w14:paraId="15E51525" w14:textId="77777777" w:rsidTr="008255C2">
        <w:tc>
          <w:tcPr>
            <w:tcW w:w="2802" w:type="dxa"/>
          </w:tcPr>
          <w:p w14:paraId="6E1ED4AB" w14:textId="77777777" w:rsidR="00D64539" w:rsidRPr="00916EFC" w:rsidRDefault="00D64539" w:rsidP="00D64539">
            <w:pPr>
              <w:pStyle w:val="bibentrybold"/>
              <w:rPr>
                <w:lang w:val="en-US"/>
              </w:rPr>
            </w:pPr>
            <w:r w:rsidRPr="00916EFC">
              <w:rPr>
                <w:lang w:val="en-US"/>
              </w:rPr>
              <w:t>Academic Year:</w:t>
            </w:r>
          </w:p>
        </w:tc>
        <w:tc>
          <w:tcPr>
            <w:tcW w:w="6125" w:type="dxa"/>
          </w:tcPr>
          <w:p w14:paraId="2FD19244" w14:textId="04E5E8DF" w:rsidR="00D64539" w:rsidRPr="00916EFC" w:rsidRDefault="007C69D4" w:rsidP="00D64539">
            <w:pPr>
              <w:pStyle w:val="bibentrytext"/>
              <w:rPr>
                <w:szCs w:val="24"/>
                <w:lang w:val="en-US"/>
              </w:rPr>
            </w:pPr>
            <w:r w:rsidRPr="00916EFC">
              <w:rPr>
                <w:szCs w:val="24"/>
                <w:lang w:val="en-US"/>
              </w:rPr>
              <w:t>202</w:t>
            </w:r>
            <w:r w:rsidR="00341D2E" w:rsidRPr="00916EFC">
              <w:rPr>
                <w:szCs w:val="24"/>
                <w:lang w:val="en-US"/>
              </w:rPr>
              <w:t>2</w:t>
            </w:r>
            <w:r w:rsidRPr="00916EFC">
              <w:rPr>
                <w:szCs w:val="24"/>
                <w:lang w:val="en-US"/>
              </w:rPr>
              <w:t>/202</w:t>
            </w:r>
            <w:r w:rsidR="00341D2E" w:rsidRPr="00916EFC">
              <w:rPr>
                <w:szCs w:val="24"/>
                <w:lang w:val="en-US"/>
              </w:rPr>
              <w:t>3</w:t>
            </w:r>
          </w:p>
        </w:tc>
      </w:tr>
      <w:tr w:rsidR="00D64539" w:rsidRPr="00916EFC" w14:paraId="48A6BBF0" w14:textId="77777777" w:rsidTr="008255C2">
        <w:tc>
          <w:tcPr>
            <w:tcW w:w="2802" w:type="dxa"/>
          </w:tcPr>
          <w:p w14:paraId="1068E923" w14:textId="77777777" w:rsidR="00D64539" w:rsidRPr="00916EFC" w:rsidRDefault="00D64539" w:rsidP="00D64539">
            <w:pPr>
              <w:pStyle w:val="bibentrybold"/>
              <w:rPr>
                <w:lang w:val="en-US"/>
              </w:rPr>
            </w:pPr>
            <w:r w:rsidRPr="00916EFC">
              <w:rPr>
                <w:lang w:val="en-US"/>
              </w:rPr>
              <w:t>Number of Pages:</w:t>
            </w:r>
          </w:p>
        </w:tc>
        <w:tc>
          <w:tcPr>
            <w:tcW w:w="6125" w:type="dxa"/>
          </w:tcPr>
          <w:p w14:paraId="23C49C23" w14:textId="4C086382" w:rsidR="00D64539" w:rsidRPr="00916EFC" w:rsidRDefault="00A8769A" w:rsidP="00D64539">
            <w:pPr>
              <w:pStyle w:val="bibentrytext"/>
              <w:rPr>
                <w:szCs w:val="24"/>
                <w:lang w:val="en-US"/>
              </w:rPr>
            </w:pPr>
            <w:r w:rsidRPr="00916EFC">
              <w:rPr>
                <w:szCs w:val="24"/>
                <w:lang w:val="en-US"/>
              </w:rPr>
              <w:t>96</w:t>
            </w:r>
          </w:p>
        </w:tc>
      </w:tr>
      <w:tr w:rsidR="00D64539" w:rsidRPr="00916EFC" w14:paraId="38BFFB0E" w14:textId="77777777" w:rsidTr="008255C2">
        <w:tc>
          <w:tcPr>
            <w:tcW w:w="2802" w:type="dxa"/>
          </w:tcPr>
          <w:p w14:paraId="3F84BC21" w14:textId="77777777" w:rsidR="00D64539" w:rsidRPr="00916EFC" w:rsidRDefault="00D64539" w:rsidP="00D64539">
            <w:pPr>
              <w:pStyle w:val="bibentrybold"/>
              <w:rPr>
                <w:lang w:val="en-US"/>
              </w:rPr>
            </w:pPr>
            <w:r w:rsidRPr="00916EFC">
              <w:rPr>
                <w:lang w:val="en-US"/>
              </w:rPr>
              <w:t>Keywords:</w:t>
            </w:r>
          </w:p>
        </w:tc>
        <w:tc>
          <w:tcPr>
            <w:tcW w:w="6125" w:type="dxa"/>
          </w:tcPr>
          <w:p w14:paraId="623224F0" w14:textId="2DC5443A" w:rsidR="00D64539" w:rsidRPr="00916EFC" w:rsidRDefault="00E94592" w:rsidP="00D64539">
            <w:pPr>
              <w:pStyle w:val="bibentrytext"/>
              <w:rPr>
                <w:szCs w:val="24"/>
                <w:lang w:val="en-US"/>
              </w:rPr>
            </w:pPr>
            <w:r w:rsidRPr="00916EFC">
              <w:rPr>
                <w:szCs w:val="24"/>
                <w:lang w:val="en-US"/>
              </w:rPr>
              <w:t>GIS, VR, XR, WEB, Virtual reality, User testing, 3D</w:t>
            </w:r>
          </w:p>
        </w:tc>
      </w:tr>
    </w:tbl>
    <w:p w14:paraId="700F3EA0" w14:textId="77777777" w:rsidR="00D64539" w:rsidRPr="00916EFC" w:rsidRDefault="00D64539" w:rsidP="00684388">
      <w:pPr>
        <w:sectPr w:rsidR="00D64539" w:rsidRPr="00916EFC" w:rsidSect="00AE1261">
          <w:pgSz w:w="11906" w:h="16838" w:code="9"/>
          <w:pgMar w:top="1701" w:right="1134" w:bottom="1418" w:left="1985" w:header="709" w:footer="709" w:gutter="0"/>
          <w:cols w:space="708"/>
          <w:docGrid w:linePitch="360"/>
        </w:sectPr>
      </w:pPr>
    </w:p>
    <w:p w14:paraId="0C9CEA05" w14:textId="12FD208D" w:rsidR="009A0956" w:rsidRPr="00916EFC" w:rsidRDefault="00CD76C8" w:rsidP="00AE1261">
      <w:pPr>
        <w:pStyle w:val="nadpisbibabstraktpodekovani"/>
      </w:pPr>
      <w:r w:rsidRPr="00916EFC">
        <w:lastRenderedPageBreak/>
        <w:t>Anotace</w:t>
      </w:r>
    </w:p>
    <w:p w14:paraId="2DE30546" w14:textId="794E2AA5" w:rsidR="003E6913" w:rsidRPr="00916EFC" w:rsidRDefault="003E6913" w:rsidP="003E6913">
      <w:r w:rsidRPr="00916EFC">
        <w:t>Webová virtuální realita: nový způsob prezentace geoprostorových dat</w:t>
      </w:r>
    </w:p>
    <w:p w14:paraId="716ECE40" w14:textId="3F1BBBF5" w:rsidR="001D4061" w:rsidRPr="00916EFC" w:rsidRDefault="002D5EA7" w:rsidP="000C2212">
      <w:pPr>
        <w:pStyle w:val="Normlnprvnodsazen"/>
        <w:ind w:firstLine="0"/>
      </w:pPr>
      <w:r w:rsidRPr="00916EFC">
        <w:rPr>
          <w:lang w:eastAsia="en-US"/>
        </w:rPr>
        <w:t xml:space="preserve">Virtuální realita je stále častěji uvažována v kontextu geoprostorových dat, 3D modelů měst a urbanismu. Jakožto nový způsob vizualizace přináší nové možnosti, ale i nevýhody. Standardní způsob implementace vizualizací využívající virtuální reality je v podobě desktopových aplikací, které oproti webovým nedisponují vysokou dostupností. Z tohoto důvodu se </w:t>
      </w:r>
      <w:r w:rsidRPr="00916EFC">
        <w:t>p</w:t>
      </w:r>
      <w:r w:rsidR="000E3930" w:rsidRPr="00916EFC">
        <w:t xml:space="preserve">ráce zabývá průzkumem soudobých webových technologií umožňujících tvorbu virtuálních prostředí zobrazujících geografická data. Hlavním cílem práce je identifikace vhodné technologie pro tvorbu virtuálního prostředí na webu a následná implementace pilotní aplikace za použití vybrané technologie. </w:t>
      </w:r>
      <w:r w:rsidR="00136791" w:rsidRPr="00916EFC">
        <w:t>Teoretická část práce představuje klíčové koncepty, jimiž je koncepce virtuální reality, základy lidské percepce a principy 3D modelování a grafiky. Za účelem vhodného výběru</w:t>
      </w:r>
      <w:r w:rsidR="00852BB4" w:rsidRPr="00916EFC">
        <w:t xml:space="preserve"> </w:t>
      </w:r>
      <w:r w:rsidR="00136791" w:rsidRPr="00916EFC">
        <w:t>následuje podrobná analýza dostupných technologií v kontextu procesu tvorby výsledné vizualizace.  Výsledkem výběru se stala aplikace Wonderland engine. Praktická část práce představuje návrh a implementaci pilotní aplikace na základě vybrané technologie.</w:t>
      </w:r>
      <w:r w:rsidR="003E6913" w:rsidRPr="00916EFC">
        <w:t xml:space="preserve"> Implementace pilotní aplikace se skládá ze dvou klíčových kroků, a to transformace dat a tvorby virtuálního prostředí. </w:t>
      </w:r>
      <w:r w:rsidR="000C2212" w:rsidRPr="00916EFC">
        <w:t xml:space="preserve">Práce poskytuje detailní popis procesu transformace dat. </w:t>
      </w:r>
      <w:r w:rsidR="003E6913" w:rsidRPr="00916EFC">
        <w:t>Pilotní aplikace zobrazuje 3 separátní 3D vizualizace historického centra Brna ve virtuálním prostředí.</w:t>
      </w:r>
      <w:r w:rsidR="000C2212" w:rsidRPr="00916EFC">
        <w:t xml:space="preserve"> </w:t>
      </w:r>
      <w:r w:rsidR="00CD76C8" w:rsidRPr="00916EFC">
        <w:t xml:space="preserve">Výsledná aplikace je dostupná z internetu a podporuje různé typy zařízení (Virtuální brýle, Stolní počítač, Mobil). </w:t>
      </w:r>
      <w:r w:rsidR="00136791" w:rsidRPr="00916EFC">
        <w:t>Ověření vhodnosti technologie je založeno na uživatelském testování použitelnosti pilotní aplikace</w:t>
      </w:r>
      <w:r w:rsidR="00662BE0" w:rsidRPr="00916EFC">
        <w:t xml:space="preserve">. </w:t>
      </w:r>
      <w:r w:rsidR="00CD76C8" w:rsidRPr="00916EFC">
        <w:t xml:space="preserve">Uživatelské testování proběhlo na 11 respondentech pomocí asistovaného průchodu aplikací a vyplnění dotazníku. </w:t>
      </w:r>
      <w:r w:rsidR="00662BE0" w:rsidRPr="00916EFC">
        <w:t>Aplikace byla v kontextu vizualizace geoprostorových dat vyhodnocena jakožto použitelná, tudíž i vybraná technologie jako vhodná.</w:t>
      </w:r>
      <w:r w:rsidR="003E6913" w:rsidRPr="00916EFC">
        <w:t xml:space="preserve"> </w:t>
      </w:r>
    </w:p>
    <w:p w14:paraId="0AE6A483" w14:textId="4D41EF0F" w:rsidR="00CD76C8" w:rsidRPr="00916EFC" w:rsidRDefault="00CD76C8">
      <w:pPr>
        <w:spacing w:after="160"/>
        <w:jc w:val="left"/>
        <w:rPr>
          <w:lang w:eastAsia="cs-CZ"/>
        </w:rPr>
      </w:pPr>
      <w:r w:rsidRPr="00916EFC">
        <w:br w:type="page"/>
      </w:r>
    </w:p>
    <w:p w14:paraId="272C22C0" w14:textId="2769BB15" w:rsidR="00AE1261" w:rsidRPr="00916EFC" w:rsidRDefault="00AE1261" w:rsidP="007B01D8">
      <w:pPr>
        <w:pStyle w:val="nadpisbibabstraktpodekovani"/>
      </w:pPr>
      <w:r w:rsidRPr="00916EFC">
        <w:lastRenderedPageBreak/>
        <w:t>Abstract</w:t>
      </w:r>
    </w:p>
    <w:p w14:paraId="7B0C29A6" w14:textId="77777777" w:rsidR="007107DF" w:rsidRPr="00916EFC" w:rsidRDefault="007107DF" w:rsidP="007107DF">
      <w:pPr>
        <w:rPr>
          <w:lang w:val="en-US"/>
        </w:rPr>
      </w:pPr>
      <w:r w:rsidRPr="00916EFC">
        <w:rPr>
          <w:lang w:val="en-US"/>
        </w:rPr>
        <w:t>Web-based Virtual Reality: A New Way of Presenting Geospatial Data</w:t>
      </w:r>
    </w:p>
    <w:p w14:paraId="50294FA5" w14:textId="01A0F954" w:rsidR="007B01D8" w:rsidRPr="00916EFC" w:rsidRDefault="007107DF" w:rsidP="007107DF">
      <w:pPr>
        <w:rPr>
          <w:lang w:val="en-US"/>
        </w:rPr>
      </w:pPr>
      <w:r w:rsidRPr="00916EFC">
        <w:rPr>
          <w:lang w:val="en-US"/>
        </w:rPr>
        <w:t>Virtual reality is increasingly being considered in the context of geospatial data, 3D city models, and urbanism. As a new method of visualization, it brings new possibilities but also drawbacks. The standard approach to implementing visualizations using virtual reality often takes the form of desktop applications, which, unlike web-based solutions, lack high availability. For this reason, the work focuses on exploring contemporary web technologies that enable the creation of virtual environments displaying geographic data. The main objective of the work is to identify suitable technology for building a virtual environment on the web and subsequently implement a pilot application using the chosen technology. The theoretical part of the work introduces key concepts, such as the concept of virtual reality, the basics of human perception, and the principles of 3D modeling and graphics. A detailed analysis of available technologies in the context of the process of creating the final visualization follows. The result of the selection is the Wonderland Engine application. The practical part of the work presents the design and implementation of a pilot application based on the selected technology. The implementation of the pilot application consists of two key steps: data transformation and the creation of a virtual environment. The study provides a detailed description of the data transformation process. The pilot application showcases three separate 3D visualizations of the historical center of Brno in a virtual environment. The resulting application is accessible online and supports various types of devices (Virtual Headsets, Desktop Computers, Mobiles). The suitability of the technology is verified through usability testing of the pilot application. Usability testing was conducted with 11 respondents using an assisted walkthrough of the application and completing a questionnaire. In the context of geospatial data visualization, the application was evaluated as usable, confirming the chosen technology as suitable.</w:t>
      </w:r>
    </w:p>
    <w:p w14:paraId="24CB7090" w14:textId="2BA9FB50" w:rsidR="00AE1261" w:rsidRPr="00916EFC" w:rsidRDefault="00AE1261" w:rsidP="00AE1261">
      <w:pPr>
        <w:sectPr w:rsidR="00AE1261" w:rsidRPr="00916EFC" w:rsidSect="00AE1261">
          <w:pgSz w:w="11906" w:h="16838" w:code="9"/>
          <w:pgMar w:top="1701" w:right="1134" w:bottom="1418" w:left="1985" w:header="709" w:footer="709" w:gutter="0"/>
          <w:cols w:space="708"/>
          <w:docGrid w:linePitch="360"/>
        </w:sectPr>
      </w:pPr>
    </w:p>
    <w:p w14:paraId="228D97E7" w14:textId="6F779006" w:rsidR="00AE1261" w:rsidRPr="00916EFC"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916EFC" w14:paraId="0390E7E2" w14:textId="77777777" w:rsidTr="00D85329">
        <w:trPr>
          <w:cantSplit/>
          <w:trHeight w:val="440"/>
        </w:trPr>
        <w:tc>
          <w:tcPr>
            <w:tcW w:w="1488" w:type="dxa"/>
            <w:vMerge w:val="restart"/>
          </w:tcPr>
          <w:p w14:paraId="6D49A14E" w14:textId="77777777" w:rsidR="00D85329" w:rsidRPr="00916EFC" w:rsidRDefault="00D85329" w:rsidP="00D85329">
            <w:pPr>
              <w:spacing w:after="0" w:line="240" w:lineRule="auto"/>
              <w:jc w:val="center"/>
              <w:rPr>
                <w:rFonts w:eastAsia="Times New Roman" w:cs="Times New Roman"/>
                <w:b/>
                <w:bCs/>
                <w:sz w:val="36"/>
                <w:szCs w:val="24"/>
                <w:lang w:eastAsia="cs-CZ"/>
              </w:rPr>
            </w:pPr>
            <w:r w:rsidRPr="00916EFC">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916EFC" w:rsidRDefault="00D85329" w:rsidP="00D85329">
            <w:pPr>
              <w:spacing w:after="0" w:line="240" w:lineRule="auto"/>
              <w:jc w:val="center"/>
              <w:rPr>
                <w:rFonts w:eastAsia="Times New Roman" w:cs="Times New Roman"/>
                <w:b/>
                <w:bCs/>
                <w:sz w:val="36"/>
                <w:szCs w:val="24"/>
                <w:lang w:eastAsia="cs-CZ"/>
              </w:rPr>
            </w:pPr>
            <w:r w:rsidRPr="00916EFC">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916EFC" w:rsidRDefault="00D85329" w:rsidP="00D85329">
            <w:pPr>
              <w:spacing w:after="0" w:line="240" w:lineRule="auto"/>
              <w:jc w:val="center"/>
              <w:rPr>
                <w:rFonts w:eastAsia="Times New Roman" w:cs="Times New Roman"/>
                <w:b/>
                <w:bCs/>
                <w:sz w:val="36"/>
                <w:szCs w:val="24"/>
                <w:lang w:eastAsia="cs-CZ"/>
              </w:rPr>
            </w:pPr>
          </w:p>
        </w:tc>
      </w:tr>
      <w:tr w:rsidR="00D85329" w:rsidRPr="00916EFC" w14:paraId="5EAE3BED" w14:textId="77777777" w:rsidTr="00D85329">
        <w:trPr>
          <w:cantSplit/>
          <w:trHeight w:val="338"/>
        </w:trPr>
        <w:tc>
          <w:tcPr>
            <w:tcW w:w="1488" w:type="dxa"/>
            <w:vMerge/>
          </w:tcPr>
          <w:p w14:paraId="691C8305" w14:textId="77777777" w:rsidR="00D85329" w:rsidRPr="00916EFC"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916EFC"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916EFC" w:rsidRDefault="00D85329" w:rsidP="00D85329">
            <w:pPr>
              <w:spacing w:after="0" w:line="240" w:lineRule="auto"/>
              <w:jc w:val="center"/>
              <w:rPr>
                <w:rFonts w:eastAsia="Times New Roman" w:cs="Times New Roman"/>
                <w:b/>
                <w:bCs/>
                <w:sz w:val="36"/>
                <w:szCs w:val="24"/>
                <w:lang w:eastAsia="cs-CZ"/>
              </w:rPr>
            </w:pPr>
          </w:p>
        </w:tc>
      </w:tr>
      <w:tr w:rsidR="00D85329" w:rsidRPr="00916EFC" w14:paraId="78FC28EE" w14:textId="77777777" w:rsidTr="00D85329">
        <w:trPr>
          <w:cantSplit/>
          <w:trHeight w:val="278"/>
        </w:trPr>
        <w:tc>
          <w:tcPr>
            <w:tcW w:w="1488" w:type="dxa"/>
            <w:vMerge/>
          </w:tcPr>
          <w:p w14:paraId="5D3DE942" w14:textId="77777777" w:rsidR="00D85329" w:rsidRPr="00916EFC"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916EFC" w:rsidRDefault="00D85329" w:rsidP="00D85329">
            <w:pPr>
              <w:spacing w:after="0" w:line="240" w:lineRule="auto"/>
              <w:jc w:val="center"/>
              <w:rPr>
                <w:rFonts w:eastAsia="Times New Roman" w:cs="Times New Roman"/>
                <w:b/>
                <w:bCs/>
                <w:sz w:val="36"/>
                <w:szCs w:val="24"/>
                <w:lang w:eastAsia="cs-CZ"/>
              </w:rPr>
            </w:pPr>
            <w:r w:rsidRPr="00916EFC">
              <w:rPr>
                <w:rFonts w:eastAsia="Times New Roman" w:cs="Times New Roman"/>
                <w:b/>
                <w:bCs/>
                <w:sz w:val="36"/>
                <w:szCs w:val="24"/>
                <w:lang w:eastAsia="cs-CZ"/>
              </w:rPr>
              <w:t>Přírodovědecká fakulta</w:t>
            </w:r>
          </w:p>
        </w:tc>
        <w:tc>
          <w:tcPr>
            <w:tcW w:w="1222" w:type="dxa"/>
            <w:vMerge/>
          </w:tcPr>
          <w:p w14:paraId="16AFFFFC" w14:textId="77777777" w:rsidR="00D85329" w:rsidRPr="00916EFC"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916EFC"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916EFC"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916EFC" w:rsidRDefault="00774419" w:rsidP="00D85329">
      <w:pPr>
        <w:spacing w:after="0" w:line="240" w:lineRule="auto"/>
        <w:jc w:val="center"/>
        <w:rPr>
          <w:rFonts w:eastAsia="Times New Roman" w:cs="Times New Roman"/>
          <w:b/>
          <w:bCs/>
          <w:sz w:val="36"/>
          <w:szCs w:val="24"/>
          <w:lang w:eastAsia="cs-CZ"/>
        </w:rPr>
      </w:pPr>
      <w:r w:rsidRPr="00916EFC">
        <w:rPr>
          <w:rFonts w:eastAsia="Times New Roman" w:cs="Times New Roman"/>
          <w:b/>
          <w:bCs/>
          <w:sz w:val="36"/>
          <w:szCs w:val="24"/>
          <w:lang w:eastAsia="cs-CZ"/>
        </w:rPr>
        <w:t xml:space="preserve">ZADÁNÍ </w:t>
      </w:r>
      <w:r w:rsidR="008C4FDE" w:rsidRPr="00916EFC">
        <w:rPr>
          <w:rFonts w:eastAsia="Times New Roman" w:cs="Times New Roman"/>
          <w:b/>
          <w:bCs/>
          <w:sz w:val="36"/>
          <w:szCs w:val="24"/>
          <w:lang w:eastAsia="cs-CZ"/>
        </w:rPr>
        <w:t>DIPLOMOVÉ</w:t>
      </w:r>
      <w:r w:rsidRPr="00916EFC">
        <w:rPr>
          <w:rFonts w:eastAsia="Times New Roman" w:cs="Times New Roman"/>
          <w:b/>
          <w:bCs/>
          <w:sz w:val="36"/>
          <w:szCs w:val="24"/>
          <w:lang w:eastAsia="cs-CZ"/>
        </w:rPr>
        <w:t xml:space="preserve"> PRÁCE</w:t>
      </w:r>
    </w:p>
    <w:p w14:paraId="3DAEABCA" w14:textId="77777777" w:rsidR="00D85329" w:rsidRPr="00916EFC"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916EFC" w:rsidRDefault="00774419" w:rsidP="00D85329">
      <w:pPr>
        <w:spacing w:after="0" w:line="240" w:lineRule="auto"/>
        <w:ind w:left="2340" w:hanging="2340"/>
        <w:jc w:val="left"/>
        <w:rPr>
          <w:rFonts w:eastAsia="Times New Roman" w:cs="Times New Roman"/>
          <w:b/>
          <w:bCs/>
          <w:sz w:val="28"/>
          <w:szCs w:val="24"/>
          <w:lang w:eastAsia="cs-CZ"/>
        </w:rPr>
      </w:pPr>
      <w:r w:rsidRPr="00916EFC">
        <w:rPr>
          <w:rFonts w:eastAsia="Times New Roman" w:cs="Times New Roman"/>
          <w:b/>
          <w:bCs/>
          <w:sz w:val="28"/>
          <w:szCs w:val="24"/>
          <w:lang w:eastAsia="cs-CZ"/>
        </w:rPr>
        <w:t xml:space="preserve">Student: </w:t>
      </w:r>
      <w:r w:rsidRPr="00916EFC">
        <w:rPr>
          <w:rFonts w:eastAsia="Times New Roman" w:cs="Times New Roman"/>
          <w:b/>
          <w:bCs/>
          <w:sz w:val="28"/>
          <w:szCs w:val="24"/>
          <w:lang w:eastAsia="cs-CZ"/>
        </w:rPr>
        <w:tab/>
      </w:r>
      <w:r w:rsidR="00D85329" w:rsidRPr="00916EFC">
        <w:rPr>
          <w:rFonts w:eastAsia="Times New Roman" w:cs="Times New Roman"/>
          <w:b/>
          <w:bCs/>
          <w:sz w:val="28"/>
          <w:szCs w:val="24"/>
          <w:lang w:eastAsia="cs-CZ"/>
        </w:rPr>
        <w:tab/>
      </w:r>
      <w:r w:rsidR="001D4061" w:rsidRPr="00916EFC">
        <w:rPr>
          <w:rFonts w:eastAsia="Times New Roman" w:cs="Times New Roman"/>
          <w:b/>
          <w:bCs/>
          <w:sz w:val="28"/>
          <w:szCs w:val="24"/>
          <w:lang w:eastAsia="cs-CZ"/>
        </w:rPr>
        <w:t xml:space="preserve">Bc. </w:t>
      </w:r>
      <w:r w:rsidR="00D85329" w:rsidRPr="00916EFC">
        <w:rPr>
          <w:rFonts w:eastAsia="Times New Roman" w:cs="Times New Roman"/>
          <w:b/>
          <w:bCs/>
          <w:noProof/>
          <w:sz w:val="28"/>
          <w:szCs w:val="24"/>
          <w:lang w:eastAsia="cs-CZ"/>
        </w:rPr>
        <w:t>Jan Horák</w:t>
      </w:r>
    </w:p>
    <w:p w14:paraId="55C2F924" w14:textId="77777777" w:rsidR="00D85329" w:rsidRPr="00916EFC"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916EFC" w:rsidRDefault="00D85329" w:rsidP="00D85329">
      <w:pPr>
        <w:spacing w:after="0" w:line="240" w:lineRule="auto"/>
        <w:ind w:left="2340" w:hanging="2340"/>
        <w:jc w:val="left"/>
        <w:rPr>
          <w:rFonts w:eastAsia="Times New Roman" w:cs="Times New Roman"/>
          <w:b/>
          <w:bCs/>
          <w:sz w:val="28"/>
          <w:szCs w:val="24"/>
          <w:lang w:eastAsia="cs-CZ"/>
        </w:rPr>
      </w:pPr>
      <w:r w:rsidRPr="00916EFC">
        <w:rPr>
          <w:rFonts w:eastAsia="Times New Roman" w:cs="Times New Roman"/>
          <w:b/>
          <w:bCs/>
          <w:sz w:val="28"/>
          <w:szCs w:val="24"/>
          <w:lang w:eastAsia="cs-CZ"/>
        </w:rPr>
        <w:t xml:space="preserve">Studijní </w:t>
      </w:r>
      <w:r w:rsidR="00774419" w:rsidRPr="00916EFC">
        <w:rPr>
          <w:rFonts w:eastAsia="Times New Roman" w:cs="Times New Roman"/>
          <w:b/>
          <w:bCs/>
          <w:sz w:val="28"/>
          <w:szCs w:val="24"/>
          <w:lang w:eastAsia="cs-CZ"/>
        </w:rPr>
        <w:t xml:space="preserve">program: </w:t>
      </w:r>
      <w:r w:rsidR="00774419" w:rsidRPr="00916EFC">
        <w:rPr>
          <w:rFonts w:eastAsia="Times New Roman" w:cs="Times New Roman"/>
          <w:b/>
          <w:bCs/>
          <w:sz w:val="28"/>
          <w:szCs w:val="24"/>
          <w:lang w:eastAsia="cs-CZ"/>
        </w:rPr>
        <w:tab/>
      </w:r>
      <w:r w:rsidR="001D4061" w:rsidRPr="00916EFC">
        <w:rPr>
          <w:rFonts w:eastAsia="Times New Roman" w:cs="Times New Roman"/>
          <w:b/>
          <w:bCs/>
          <w:noProof/>
          <w:sz w:val="28"/>
          <w:szCs w:val="24"/>
          <w:lang w:eastAsia="cs-CZ"/>
        </w:rPr>
        <w:t>Geografická kartografie a geoinformatika</w:t>
      </w:r>
    </w:p>
    <w:p w14:paraId="345996C5" w14:textId="77777777" w:rsidR="00D85329" w:rsidRPr="00916EFC"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916EFC" w:rsidRDefault="00D85329" w:rsidP="00D85329">
      <w:pPr>
        <w:spacing w:after="0" w:line="240" w:lineRule="auto"/>
        <w:ind w:left="2340" w:hanging="2340"/>
        <w:jc w:val="left"/>
        <w:rPr>
          <w:rFonts w:eastAsia="Times New Roman" w:cs="Times New Roman"/>
          <w:b/>
          <w:bCs/>
          <w:sz w:val="28"/>
          <w:szCs w:val="24"/>
          <w:lang w:eastAsia="cs-CZ"/>
        </w:rPr>
      </w:pPr>
      <w:r w:rsidRPr="00916EFC">
        <w:rPr>
          <w:rFonts w:eastAsia="Times New Roman" w:cs="Times New Roman"/>
          <w:b/>
          <w:bCs/>
          <w:sz w:val="28"/>
          <w:szCs w:val="24"/>
          <w:lang w:eastAsia="cs-CZ"/>
        </w:rPr>
        <w:t xml:space="preserve">Studijní </w:t>
      </w:r>
      <w:r w:rsidR="00774419" w:rsidRPr="00916EFC">
        <w:rPr>
          <w:rFonts w:eastAsia="Times New Roman" w:cs="Times New Roman"/>
          <w:b/>
          <w:bCs/>
          <w:sz w:val="28"/>
          <w:szCs w:val="24"/>
          <w:lang w:eastAsia="cs-CZ"/>
        </w:rPr>
        <w:t xml:space="preserve">obor: </w:t>
      </w:r>
      <w:r w:rsidR="00774419" w:rsidRPr="00916EFC">
        <w:rPr>
          <w:rFonts w:eastAsia="Times New Roman" w:cs="Times New Roman"/>
          <w:b/>
          <w:bCs/>
          <w:sz w:val="28"/>
          <w:szCs w:val="24"/>
          <w:lang w:eastAsia="cs-CZ"/>
        </w:rPr>
        <w:tab/>
      </w:r>
      <w:r w:rsidRPr="00916EFC">
        <w:rPr>
          <w:rFonts w:eastAsia="Times New Roman" w:cs="Times New Roman"/>
          <w:b/>
          <w:bCs/>
          <w:sz w:val="28"/>
          <w:szCs w:val="24"/>
          <w:lang w:eastAsia="cs-CZ"/>
        </w:rPr>
        <w:tab/>
      </w:r>
      <w:r w:rsidR="001D4061" w:rsidRPr="00916EFC">
        <w:rPr>
          <w:rFonts w:eastAsia="Times New Roman" w:cs="Times New Roman"/>
          <w:b/>
          <w:bCs/>
          <w:noProof/>
          <w:sz w:val="28"/>
          <w:szCs w:val="24"/>
          <w:lang w:eastAsia="cs-CZ"/>
        </w:rPr>
        <w:t>Geografická kartografie a geoinformatika</w:t>
      </w:r>
    </w:p>
    <w:p w14:paraId="693D0CA5" w14:textId="77777777" w:rsidR="00D85329" w:rsidRPr="00916EFC"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916EFC"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916EFC"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916EFC" w:rsidRDefault="00D85329" w:rsidP="00D85329">
      <w:pPr>
        <w:spacing w:after="0" w:line="240" w:lineRule="auto"/>
        <w:rPr>
          <w:rFonts w:eastAsia="Times New Roman" w:cs="Times New Roman"/>
          <w:sz w:val="24"/>
          <w:szCs w:val="24"/>
          <w:lang w:eastAsia="cs-CZ"/>
        </w:rPr>
      </w:pPr>
      <w:r w:rsidRPr="00916EFC">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916EFC" w:rsidRDefault="00D85329" w:rsidP="00D85329">
      <w:pPr>
        <w:spacing w:after="0" w:line="240" w:lineRule="auto"/>
        <w:jc w:val="left"/>
        <w:rPr>
          <w:rFonts w:eastAsia="Times New Roman" w:cs="Times New Roman"/>
          <w:sz w:val="24"/>
          <w:szCs w:val="24"/>
          <w:lang w:eastAsia="cs-CZ"/>
        </w:rPr>
      </w:pPr>
    </w:p>
    <w:p w14:paraId="41692DB3" w14:textId="77777777" w:rsidR="00D85329" w:rsidRPr="00916EFC"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916EFC" w:rsidRDefault="00530769" w:rsidP="00530769">
      <w:pPr>
        <w:spacing w:after="0" w:line="240" w:lineRule="auto"/>
        <w:jc w:val="center"/>
        <w:rPr>
          <w:rFonts w:eastAsia="Times New Roman" w:cs="Times New Roman"/>
          <w:sz w:val="24"/>
          <w:szCs w:val="24"/>
          <w:lang w:eastAsia="cs-CZ"/>
        </w:rPr>
      </w:pPr>
      <w:r w:rsidRPr="00916EFC">
        <w:rPr>
          <w:b/>
          <w:bCs/>
          <w:noProof/>
          <w:sz w:val="28"/>
          <w:szCs w:val="28"/>
          <w:lang w:eastAsia="cs-CZ"/>
        </w:rPr>
        <w:t>Webová virtuální realita: nový způsob prezentace geoprostorových dat</w:t>
      </w:r>
    </w:p>
    <w:p w14:paraId="55D24C4B" w14:textId="5FCCD638" w:rsidR="00D85329" w:rsidRPr="00916EFC" w:rsidRDefault="00530769" w:rsidP="00D85329">
      <w:pPr>
        <w:spacing w:after="0" w:line="240" w:lineRule="auto"/>
        <w:jc w:val="center"/>
        <w:rPr>
          <w:rFonts w:eastAsia="Times New Roman" w:cs="Times New Roman"/>
          <w:b/>
          <w:bCs/>
          <w:sz w:val="28"/>
          <w:szCs w:val="28"/>
          <w:lang w:eastAsia="cs-CZ"/>
        </w:rPr>
      </w:pPr>
      <w:r w:rsidRPr="00916EFC">
        <w:rPr>
          <w:b/>
          <w:noProof/>
          <w:sz w:val="28"/>
          <w:lang w:eastAsia="cs-CZ"/>
        </w:rPr>
        <w:t>Web virtual reality: a new way of presenting geospatial data</w:t>
      </w:r>
    </w:p>
    <w:p w14:paraId="01B19F45" w14:textId="77777777" w:rsidR="008A5991" w:rsidRPr="00916EFC" w:rsidRDefault="008A5991" w:rsidP="008A5991">
      <w:pPr>
        <w:rPr>
          <w:lang w:eastAsia="cs-CZ"/>
        </w:rPr>
      </w:pPr>
    </w:p>
    <w:p w14:paraId="7FC5AD03" w14:textId="13AA2748" w:rsidR="00D85329" w:rsidRPr="00916EFC" w:rsidRDefault="00D85329" w:rsidP="008A5991">
      <w:pPr>
        <w:rPr>
          <w:lang w:eastAsia="cs-CZ"/>
        </w:rPr>
      </w:pPr>
      <w:r w:rsidRPr="00916EFC">
        <w:rPr>
          <w:lang w:eastAsia="cs-CZ"/>
        </w:rPr>
        <w:t>Zásady pro vypracování:</w:t>
      </w:r>
    </w:p>
    <w:p w14:paraId="29D01A81" w14:textId="2F958ECC" w:rsidR="00E251A0"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Pro naplnění hlavního cíle diplomové práce postupujte přes následující dílčí cíle:</w:t>
      </w:r>
    </w:p>
    <w:p w14:paraId="1EC5DB75" w14:textId="77777777" w:rsidR="006F2CB3"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1. Popis a analýza technologií pro tvorbu virtuální reality v rámci webového prostředí</w:t>
      </w:r>
    </w:p>
    <w:p w14:paraId="2780EB47" w14:textId="77777777" w:rsidR="006F2CB3"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2. Praktické porovnání konkrétních technologií na různých hardwarových a softwarových platformách</w:t>
      </w:r>
    </w:p>
    <w:p w14:paraId="17CEB91E" w14:textId="77777777" w:rsidR="006F2CB3"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3. Návrh a implementace vlastní aplikace na principech virtuální reality</w:t>
      </w:r>
    </w:p>
    <w:p w14:paraId="70A081D2" w14:textId="77777777" w:rsidR="006F2CB3"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4. Uživatelské ověření vytvořené aplikace</w:t>
      </w:r>
    </w:p>
    <w:p w14:paraId="4EF1D0E8" w14:textId="58A151E5" w:rsidR="00D85329" w:rsidRPr="00916EFC" w:rsidRDefault="006F2CB3" w:rsidP="00E251A0">
      <w:pPr>
        <w:spacing w:after="0" w:line="240" w:lineRule="auto"/>
        <w:contextualSpacing/>
        <w:rPr>
          <w:rFonts w:eastAsia="Times New Roman" w:cs="Times New Roman"/>
          <w:noProof/>
          <w:lang w:eastAsia="cs-CZ"/>
        </w:rPr>
      </w:pPr>
      <w:r w:rsidRPr="00916EFC">
        <w:rPr>
          <w:rFonts w:eastAsia="Times New Roman" w:cs="Times New Roman"/>
          <w:noProof/>
          <w:lang w:eastAsia="cs-CZ"/>
        </w:rPr>
        <w:t>5. Diskuse zjištěných výsledků a závěr</w:t>
      </w:r>
    </w:p>
    <w:p w14:paraId="2DE83D08" w14:textId="77777777" w:rsidR="00D85329" w:rsidRPr="00916EFC" w:rsidRDefault="00D85329" w:rsidP="00D85329">
      <w:pPr>
        <w:spacing w:after="0" w:line="240" w:lineRule="auto"/>
        <w:rPr>
          <w:rFonts w:eastAsia="Times New Roman" w:cs="Times New Roman"/>
          <w:noProof/>
          <w:lang w:eastAsia="cs-CZ"/>
        </w:rPr>
      </w:pPr>
    </w:p>
    <w:p w14:paraId="417A3333" w14:textId="6443DE99" w:rsidR="00D85329" w:rsidRPr="00916EFC" w:rsidRDefault="00D85329" w:rsidP="00D85329">
      <w:pPr>
        <w:spacing w:after="0" w:line="480" w:lineRule="auto"/>
        <w:jc w:val="left"/>
        <w:rPr>
          <w:rFonts w:eastAsia="Times New Roman" w:cs="Times New Roman"/>
          <w:lang w:eastAsia="cs-CZ"/>
        </w:rPr>
      </w:pPr>
      <w:r w:rsidRPr="00916EFC">
        <w:rPr>
          <w:rFonts w:eastAsia="Times New Roman" w:cs="Times New Roman"/>
          <w:lang w:eastAsia="cs-CZ"/>
        </w:rPr>
        <w:t>Rozsah grafických prací:</w:t>
      </w:r>
      <w:r w:rsidRPr="00916EFC">
        <w:rPr>
          <w:rFonts w:eastAsia="Times New Roman" w:cs="Arial"/>
          <w:lang w:eastAsia="cs-CZ"/>
        </w:rPr>
        <w:t xml:space="preserve"> </w:t>
      </w:r>
      <w:r w:rsidRPr="00916EFC">
        <w:rPr>
          <w:rFonts w:eastAsia="Times New Roman" w:cs="Arial"/>
          <w:lang w:eastAsia="cs-CZ"/>
        </w:rPr>
        <w:tab/>
      </w:r>
      <w:r w:rsidR="0078375D" w:rsidRPr="00916EFC">
        <w:rPr>
          <w:rFonts w:eastAsia="Times New Roman" w:cs="Times New Roman"/>
          <w:lang w:eastAsia="cs-CZ"/>
        </w:rPr>
        <w:t>podle potřeby</w:t>
      </w:r>
    </w:p>
    <w:p w14:paraId="386D538F" w14:textId="72DED46D" w:rsidR="0078375D" w:rsidRPr="00916EFC" w:rsidRDefault="00D85329" w:rsidP="0078375D">
      <w:pPr>
        <w:spacing w:after="0" w:line="480" w:lineRule="auto"/>
        <w:jc w:val="left"/>
        <w:rPr>
          <w:rFonts w:eastAsia="Times New Roman" w:cs="Times New Roman"/>
          <w:lang w:eastAsia="cs-CZ"/>
        </w:rPr>
      </w:pPr>
      <w:r w:rsidRPr="00916EFC">
        <w:rPr>
          <w:rFonts w:eastAsia="Times New Roman" w:cs="Times New Roman"/>
          <w:lang w:eastAsia="cs-CZ"/>
        </w:rPr>
        <w:t xml:space="preserve">Rozsah průvodní </w:t>
      </w:r>
      <w:r w:rsidR="006A06BE" w:rsidRPr="00916EFC">
        <w:rPr>
          <w:rFonts w:eastAsia="Times New Roman" w:cs="Times New Roman"/>
          <w:lang w:eastAsia="cs-CZ"/>
        </w:rPr>
        <w:t xml:space="preserve">zprávy: </w:t>
      </w:r>
      <w:r w:rsidR="006A06BE" w:rsidRPr="00916EFC">
        <w:rPr>
          <w:rFonts w:eastAsia="Times New Roman" w:cs="Times New Roman"/>
          <w:lang w:eastAsia="cs-CZ"/>
        </w:rPr>
        <w:tab/>
      </w:r>
      <w:r w:rsidR="0078375D" w:rsidRPr="00916EFC">
        <w:rPr>
          <w:rFonts w:eastAsia="Times New Roman" w:cs="Times New Roman"/>
          <w:lang w:eastAsia="cs-CZ"/>
        </w:rPr>
        <w:t xml:space="preserve">cca 60 </w:t>
      </w:r>
      <w:r w:rsidR="0036157A" w:rsidRPr="00916EFC">
        <w:rPr>
          <w:rFonts w:eastAsia="Times New Roman" w:cs="Times New Roman"/>
          <w:lang w:eastAsia="cs-CZ"/>
        </w:rPr>
        <w:t xml:space="preserve">až </w:t>
      </w:r>
      <w:r w:rsidR="0078375D" w:rsidRPr="00916EFC">
        <w:rPr>
          <w:rFonts w:eastAsia="Times New Roman" w:cs="Times New Roman"/>
          <w:lang w:eastAsia="cs-CZ"/>
        </w:rPr>
        <w:t>80 stran</w:t>
      </w:r>
    </w:p>
    <w:p w14:paraId="279DB28F" w14:textId="60597AF3" w:rsidR="00D85329" w:rsidRPr="00916EFC" w:rsidRDefault="00D85329" w:rsidP="00D85329">
      <w:pPr>
        <w:spacing w:after="0" w:line="360" w:lineRule="auto"/>
        <w:jc w:val="left"/>
        <w:rPr>
          <w:rFonts w:eastAsia="Times New Roman" w:cs="Times New Roman"/>
          <w:lang w:eastAsia="cs-CZ"/>
        </w:rPr>
      </w:pPr>
      <w:r w:rsidRPr="00916EFC">
        <w:rPr>
          <w:rFonts w:eastAsia="Times New Roman" w:cs="Times New Roman"/>
          <w:lang w:eastAsia="cs-CZ"/>
        </w:rPr>
        <w:t xml:space="preserve">Seznam odborné literatury:  </w:t>
      </w:r>
    </w:p>
    <w:p w14:paraId="4DB347D0" w14:textId="77777777" w:rsidR="00341D2E" w:rsidRPr="00916EFC" w:rsidRDefault="00341D2E" w:rsidP="00341D2E">
      <w:pPr>
        <w:pStyle w:val="Normlnprvnodsazen"/>
        <w:ind w:firstLine="0"/>
        <w:rPr>
          <w:lang w:val="en-US"/>
        </w:rPr>
      </w:pPr>
      <w:r w:rsidRPr="00916EFC">
        <w:rPr>
          <w:lang w:val="en-US"/>
        </w:rPr>
        <w:lastRenderedPageBreak/>
        <w:t xml:space="preserve">BUTCHER, P. W. S., JOHN, N. W., RITSOS, P. D. (2021): VRIA: A Web-Based Framework for Creating Immersive Analytics Experiences. IEEE Transactions on Visualization and Computer Graphics, roč. 27, č. 7, s. 3213–3225. http://doi.org/10.1109/TVCG.2020.2965109   </w:t>
      </w:r>
    </w:p>
    <w:p w14:paraId="71D6DA11" w14:textId="77777777" w:rsidR="00341D2E" w:rsidRPr="00916EFC" w:rsidRDefault="00341D2E" w:rsidP="00341D2E">
      <w:pPr>
        <w:pStyle w:val="Normlnprvnodsazen"/>
        <w:ind w:firstLine="0"/>
        <w:rPr>
          <w:lang w:val="en-US"/>
        </w:rPr>
      </w:pPr>
      <w:r w:rsidRPr="00916EFC">
        <w:rPr>
          <w:lang w:val="en-US"/>
        </w:rPr>
        <w:t>LAKONSO, D., ADITYA, T. (2019): Utilizing A Game Engine for Interactive 3D Topographic Data Visualization. ISPRS International Journal of Geo-Information, roč. 8, č. 8. https://doi.org/10.3390/ijgi8080361</w:t>
      </w:r>
    </w:p>
    <w:p w14:paraId="5A78A068" w14:textId="77777777" w:rsidR="00341D2E" w:rsidRPr="00916EFC" w:rsidRDefault="00341D2E" w:rsidP="00341D2E">
      <w:pPr>
        <w:pStyle w:val="Normlnprvnodsazen"/>
        <w:ind w:firstLine="0"/>
        <w:rPr>
          <w:lang w:val="en-US"/>
        </w:rPr>
      </w:pPr>
      <w:r w:rsidRPr="00916EFC">
        <w:rPr>
          <w:lang w:val="en-US"/>
        </w:rPr>
        <w:t xml:space="preserve">RZESZEWSKI, M., ORYLSKI, M. (2021): Usability of WebXR Visualizations in Urban Planning. ISPRS International Journal of Geo-Information, roč. 10, č. 11. https://doi.org/10.3390/ijgi10110721 </w:t>
      </w:r>
    </w:p>
    <w:p w14:paraId="60AE94B7" w14:textId="77777777" w:rsidR="00341D2E" w:rsidRPr="00916EFC" w:rsidRDefault="00341D2E" w:rsidP="00341D2E">
      <w:pPr>
        <w:pStyle w:val="Normlnprvnodsazen"/>
        <w:ind w:firstLine="0"/>
        <w:rPr>
          <w:lang w:val="en-US"/>
        </w:rPr>
      </w:pPr>
      <w:r w:rsidRPr="00916EFC">
        <w:rPr>
          <w:lang w:val="en-US"/>
        </w:rPr>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916EFC" w:rsidRDefault="00341D2E" w:rsidP="00341D2E">
      <w:pPr>
        <w:pStyle w:val="Normlnprvnodsazen"/>
        <w:ind w:firstLine="0"/>
        <w:rPr>
          <w:lang w:val="en-US"/>
        </w:rPr>
      </w:pPr>
      <w:r w:rsidRPr="00916EFC">
        <w:rPr>
          <w:lang w:val="en-US"/>
        </w:rPr>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916EFC" w:rsidRDefault="00341D2E" w:rsidP="00341D2E">
      <w:pPr>
        <w:pStyle w:val="Normlnprvnodsazen"/>
        <w:ind w:firstLine="0"/>
        <w:rPr>
          <w:lang w:val="en-US"/>
        </w:rPr>
      </w:pPr>
      <w:r w:rsidRPr="00916EFC">
        <w:rPr>
          <w:lang w:val="en-US"/>
        </w:rPr>
        <w:t>ŠTĚRBA, Z., ŠAŠINKA, Č., STACHOŇ, Z., ŠTAMPACH, R., MORONG, K. (2015): Selected Issues of Experimental Testing in Cartography. Masaryk University, Brno, 107 s., ISBN 978-80-210-7909-0.</w:t>
      </w:r>
    </w:p>
    <w:p w14:paraId="6DF78FB0" w14:textId="77777777" w:rsidR="00D85329" w:rsidRPr="00916EFC" w:rsidRDefault="00D85329" w:rsidP="00D85329">
      <w:pPr>
        <w:spacing w:after="0" w:line="240" w:lineRule="auto"/>
        <w:jc w:val="left"/>
        <w:rPr>
          <w:rFonts w:eastAsia="Times New Roman" w:cs="Times New Roman"/>
          <w:i/>
          <w:iCs/>
          <w:lang w:eastAsia="cs-CZ"/>
        </w:rPr>
      </w:pPr>
    </w:p>
    <w:p w14:paraId="4D50346B" w14:textId="77777777" w:rsidR="00D85329" w:rsidRPr="00916EFC" w:rsidRDefault="00D85329" w:rsidP="00D85329">
      <w:pPr>
        <w:spacing w:after="0" w:line="240" w:lineRule="auto"/>
        <w:ind w:left="3600" w:hanging="3600"/>
        <w:rPr>
          <w:rFonts w:eastAsia="Times New Roman" w:cs="Times New Roman"/>
          <w:noProof/>
          <w:lang w:eastAsia="cs-CZ"/>
        </w:rPr>
      </w:pPr>
      <w:r w:rsidRPr="00916EFC">
        <w:rPr>
          <w:rFonts w:eastAsia="Times New Roman" w:cs="Times New Roman"/>
          <w:i/>
          <w:iCs/>
          <w:lang w:eastAsia="cs-CZ"/>
        </w:rPr>
        <w:t>Jazyk závěrečné práce:</w:t>
      </w:r>
      <w:r w:rsidRPr="00916EFC">
        <w:rPr>
          <w:rFonts w:eastAsia="Times New Roman" w:cs="Times New Roman"/>
          <w:i/>
          <w:iCs/>
          <w:lang w:eastAsia="cs-CZ"/>
        </w:rPr>
        <w:tab/>
      </w:r>
      <w:r w:rsidRPr="00916EFC">
        <w:rPr>
          <w:rFonts w:eastAsia="Times New Roman" w:cs="Times New Roman"/>
          <w:i/>
          <w:iCs/>
          <w:lang w:eastAsia="cs-CZ"/>
        </w:rPr>
        <w:tab/>
      </w:r>
      <w:r w:rsidRPr="00916EFC">
        <w:rPr>
          <w:rFonts w:eastAsia="Times New Roman" w:cs="Times New Roman"/>
          <w:noProof/>
          <w:lang w:eastAsia="cs-CZ"/>
        </w:rPr>
        <w:t>čeština</w:t>
      </w:r>
    </w:p>
    <w:p w14:paraId="18F7D2DA" w14:textId="77777777" w:rsidR="00D85329" w:rsidRPr="00916EFC" w:rsidRDefault="00D85329" w:rsidP="00D85329">
      <w:pPr>
        <w:spacing w:after="0" w:line="240" w:lineRule="auto"/>
        <w:jc w:val="left"/>
        <w:rPr>
          <w:rFonts w:eastAsia="Times New Roman" w:cs="Times New Roman"/>
          <w:iCs/>
          <w:lang w:eastAsia="cs-CZ"/>
        </w:rPr>
      </w:pPr>
    </w:p>
    <w:p w14:paraId="7660B0D6" w14:textId="64C2F278" w:rsidR="00D85329" w:rsidRPr="00916EFC" w:rsidRDefault="00D85329" w:rsidP="00D85329">
      <w:pPr>
        <w:spacing w:after="0" w:line="240" w:lineRule="auto"/>
        <w:ind w:left="3600" w:hanging="3600"/>
        <w:rPr>
          <w:rFonts w:eastAsia="Times New Roman" w:cs="Times New Roman"/>
          <w:lang w:eastAsia="cs-CZ"/>
        </w:rPr>
      </w:pPr>
      <w:r w:rsidRPr="00916EFC">
        <w:rPr>
          <w:rFonts w:eastAsia="Times New Roman" w:cs="Times New Roman"/>
          <w:i/>
          <w:lang w:eastAsia="cs-CZ"/>
        </w:rPr>
        <w:t xml:space="preserve">Vedoucí bakalářské </w:t>
      </w:r>
      <w:r w:rsidR="006A06BE" w:rsidRPr="00916EFC">
        <w:rPr>
          <w:rFonts w:eastAsia="Times New Roman" w:cs="Times New Roman"/>
          <w:i/>
          <w:lang w:eastAsia="cs-CZ"/>
        </w:rPr>
        <w:t>práce</w:t>
      </w:r>
      <w:r w:rsidR="006A06BE" w:rsidRPr="00916EFC">
        <w:rPr>
          <w:rFonts w:eastAsia="Times New Roman" w:cs="Times New Roman"/>
          <w:lang w:eastAsia="cs-CZ"/>
        </w:rPr>
        <w:t xml:space="preserve">: </w:t>
      </w:r>
      <w:r w:rsidR="006A06BE" w:rsidRPr="00916EFC">
        <w:rPr>
          <w:rFonts w:eastAsia="Times New Roman" w:cs="Times New Roman"/>
          <w:lang w:eastAsia="cs-CZ"/>
        </w:rPr>
        <w:tab/>
      </w:r>
      <w:r w:rsidRPr="00916EFC">
        <w:rPr>
          <w:rFonts w:eastAsia="Times New Roman" w:cs="Times New Roman"/>
          <w:lang w:eastAsia="cs-CZ"/>
        </w:rPr>
        <w:tab/>
      </w:r>
      <w:r w:rsidRPr="00916EFC">
        <w:rPr>
          <w:rFonts w:eastAsia="Times New Roman" w:cs="Times New Roman"/>
          <w:noProof/>
          <w:lang w:eastAsia="cs-CZ"/>
        </w:rPr>
        <w:t xml:space="preserve">RNDr. </w:t>
      </w:r>
      <w:r w:rsidR="006F2CB3" w:rsidRPr="00916EFC">
        <w:rPr>
          <w:rFonts w:eastAsia="Times New Roman" w:cs="Times New Roman"/>
          <w:noProof/>
          <w:lang w:eastAsia="cs-CZ"/>
        </w:rPr>
        <w:t>Lukáš Herman</w:t>
      </w:r>
      <w:r w:rsidRPr="00916EFC">
        <w:rPr>
          <w:rFonts w:eastAsia="Times New Roman" w:cs="Times New Roman"/>
          <w:noProof/>
          <w:lang w:eastAsia="cs-CZ"/>
        </w:rPr>
        <w:t>, Ph.D.</w:t>
      </w:r>
    </w:p>
    <w:p w14:paraId="766CF20F" w14:textId="77777777" w:rsidR="00D85329" w:rsidRPr="00916EFC" w:rsidRDefault="00D85329" w:rsidP="00D85329">
      <w:pPr>
        <w:spacing w:after="0" w:line="240" w:lineRule="auto"/>
        <w:rPr>
          <w:rFonts w:eastAsia="Times New Roman" w:cs="Times New Roman"/>
          <w:lang w:eastAsia="cs-CZ"/>
        </w:rPr>
      </w:pPr>
    </w:p>
    <w:p w14:paraId="4C8F0E14" w14:textId="77777777" w:rsidR="00D85329" w:rsidRPr="00916EFC"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916EFC" w14:paraId="06BBA323" w14:textId="77777777" w:rsidTr="00D85329">
        <w:tc>
          <w:tcPr>
            <w:tcW w:w="4253" w:type="dxa"/>
          </w:tcPr>
          <w:p w14:paraId="271BED02" w14:textId="31E2ECF8" w:rsidR="00D85329" w:rsidRPr="00916EFC" w:rsidRDefault="00D85329" w:rsidP="00D85329">
            <w:pPr>
              <w:spacing w:after="0"/>
              <w:jc w:val="left"/>
              <w:rPr>
                <w:i/>
                <w:sz w:val="22"/>
                <w:szCs w:val="22"/>
              </w:rPr>
            </w:pPr>
            <w:r w:rsidRPr="00916EFC">
              <w:rPr>
                <w:i/>
                <w:sz w:val="22"/>
                <w:szCs w:val="22"/>
              </w:rPr>
              <w:t xml:space="preserve">Datum zadání </w:t>
            </w:r>
            <w:r w:rsidR="00FD35D9" w:rsidRPr="00916EFC">
              <w:rPr>
                <w:i/>
                <w:sz w:val="22"/>
                <w:szCs w:val="22"/>
              </w:rPr>
              <w:t>diplomové</w:t>
            </w:r>
            <w:r w:rsidRPr="00916EFC">
              <w:rPr>
                <w:i/>
                <w:sz w:val="22"/>
                <w:szCs w:val="22"/>
              </w:rPr>
              <w:t xml:space="preserve"> práce</w:t>
            </w:r>
            <w:r w:rsidRPr="00916EFC">
              <w:rPr>
                <w:sz w:val="22"/>
                <w:szCs w:val="22"/>
              </w:rPr>
              <w:t xml:space="preserve">:  </w:t>
            </w:r>
          </w:p>
        </w:tc>
        <w:tc>
          <w:tcPr>
            <w:tcW w:w="2552" w:type="dxa"/>
          </w:tcPr>
          <w:p w14:paraId="75603419" w14:textId="26A30827" w:rsidR="00D85329" w:rsidRPr="00916EFC" w:rsidRDefault="0078375D" w:rsidP="00D85329">
            <w:pPr>
              <w:spacing w:after="0"/>
              <w:ind w:left="3600" w:hanging="3600"/>
              <w:rPr>
                <w:sz w:val="22"/>
                <w:szCs w:val="22"/>
              </w:rPr>
            </w:pPr>
            <w:r w:rsidRPr="00916EFC">
              <w:rPr>
                <w:sz w:val="22"/>
                <w:szCs w:val="22"/>
              </w:rPr>
              <w:t>25. 1. 2022</w:t>
            </w:r>
          </w:p>
        </w:tc>
      </w:tr>
      <w:tr w:rsidR="00D85329" w:rsidRPr="00916EFC" w14:paraId="78413D82" w14:textId="77777777" w:rsidTr="00D85329">
        <w:tc>
          <w:tcPr>
            <w:tcW w:w="4253" w:type="dxa"/>
          </w:tcPr>
          <w:p w14:paraId="676E3986" w14:textId="1F5907F1" w:rsidR="00D85329" w:rsidRPr="00916EFC" w:rsidRDefault="00D85329" w:rsidP="00D85329">
            <w:pPr>
              <w:spacing w:after="0"/>
              <w:jc w:val="left"/>
              <w:rPr>
                <w:i/>
                <w:sz w:val="22"/>
                <w:szCs w:val="22"/>
              </w:rPr>
            </w:pPr>
            <w:r w:rsidRPr="00916EFC">
              <w:rPr>
                <w:i/>
                <w:sz w:val="22"/>
                <w:szCs w:val="22"/>
              </w:rPr>
              <w:t xml:space="preserve">Datum odevzdání </w:t>
            </w:r>
            <w:r w:rsidR="0078375D" w:rsidRPr="00916EFC">
              <w:rPr>
                <w:i/>
                <w:sz w:val="22"/>
                <w:szCs w:val="22"/>
              </w:rPr>
              <w:t>diplomové</w:t>
            </w:r>
            <w:r w:rsidRPr="00916EFC">
              <w:rPr>
                <w:i/>
                <w:sz w:val="22"/>
                <w:szCs w:val="22"/>
              </w:rPr>
              <w:t xml:space="preserve"> práce</w:t>
            </w:r>
            <w:r w:rsidRPr="00916EFC">
              <w:rPr>
                <w:sz w:val="22"/>
                <w:szCs w:val="22"/>
              </w:rPr>
              <w:t xml:space="preserve">:  </w:t>
            </w:r>
          </w:p>
        </w:tc>
        <w:tc>
          <w:tcPr>
            <w:tcW w:w="2552" w:type="dxa"/>
          </w:tcPr>
          <w:p w14:paraId="0AA1B248" w14:textId="6107053C" w:rsidR="00D85329" w:rsidRPr="00916EFC" w:rsidRDefault="0036157A" w:rsidP="00D85329">
            <w:pPr>
              <w:spacing w:after="0"/>
              <w:jc w:val="left"/>
              <w:rPr>
                <w:iCs/>
                <w:sz w:val="22"/>
                <w:szCs w:val="22"/>
              </w:rPr>
            </w:pPr>
            <w:r w:rsidRPr="00916EFC">
              <w:rPr>
                <w:iCs/>
                <w:sz w:val="22"/>
                <w:szCs w:val="22"/>
              </w:rPr>
              <w:t>dle harmonogramu</w:t>
            </w:r>
          </w:p>
        </w:tc>
      </w:tr>
    </w:tbl>
    <w:p w14:paraId="79E19DC2" w14:textId="77777777" w:rsidR="00D85329" w:rsidRPr="00916EFC" w:rsidRDefault="00D85329" w:rsidP="00D85329">
      <w:pPr>
        <w:spacing w:after="0" w:line="240" w:lineRule="auto"/>
        <w:rPr>
          <w:rFonts w:eastAsia="Times New Roman" w:cs="Times New Roman"/>
          <w:lang w:eastAsia="cs-CZ"/>
        </w:rPr>
      </w:pPr>
    </w:p>
    <w:p w14:paraId="5F6E0D4B" w14:textId="77777777" w:rsidR="00D85329" w:rsidRPr="00916EFC" w:rsidRDefault="00D85329" w:rsidP="00D85329">
      <w:pPr>
        <w:spacing w:after="0" w:line="240" w:lineRule="auto"/>
        <w:rPr>
          <w:rFonts w:eastAsia="Times New Roman" w:cs="Times New Roman"/>
          <w:lang w:eastAsia="cs-CZ"/>
        </w:rPr>
      </w:pPr>
    </w:p>
    <w:p w14:paraId="764D418F" w14:textId="77777777" w:rsidR="00D85329" w:rsidRPr="00916EFC" w:rsidRDefault="00D85329" w:rsidP="00341D2E">
      <w:pPr>
        <w:spacing w:after="0" w:line="240" w:lineRule="auto"/>
        <w:rPr>
          <w:rFonts w:eastAsia="Times New Roman" w:cs="Times New Roman"/>
          <w:lang w:eastAsia="cs-CZ"/>
        </w:rPr>
      </w:pPr>
    </w:p>
    <w:p w14:paraId="0CD91379" w14:textId="77777777" w:rsidR="00D85329" w:rsidRPr="00916EFC" w:rsidRDefault="00D85329" w:rsidP="00D85329">
      <w:pPr>
        <w:spacing w:after="0" w:line="240" w:lineRule="auto"/>
        <w:jc w:val="center"/>
        <w:rPr>
          <w:rFonts w:eastAsia="Times New Roman" w:cs="Times New Roman"/>
          <w:lang w:eastAsia="cs-CZ"/>
        </w:rPr>
      </w:pPr>
    </w:p>
    <w:p w14:paraId="7ECCBAA2" w14:textId="77777777" w:rsidR="00D85329" w:rsidRPr="00916EFC" w:rsidRDefault="00D85329" w:rsidP="00D85329">
      <w:pPr>
        <w:spacing w:after="0" w:line="240" w:lineRule="auto"/>
        <w:ind w:left="4956"/>
        <w:jc w:val="left"/>
        <w:rPr>
          <w:rFonts w:eastAsia="Times New Roman" w:cs="Times New Roman"/>
          <w:lang w:eastAsia="cs-CZ"/>
        </w:rPr>
      </w:pPr>
      <w:r w:rsidRPr="00916EFC">
        <w:rPr>
          <w:rFonts w:eastAsia="Times New Roman" w:cs="Times New Roman"/>
          <w:lang w:eastAsia="cs-CZ"/>
        </w:rPr>
        <w:t xml:space="preserve">     RNDr. Vladimír Herber, CSc.</w:t>
      </w:r>
    </w:p>
    <w:p w14:paraId="0F20C31A" w14:textId="59EBF7D5" w:rsidR="00D85329" w:rsidRPr="00916EFC" w:rsidRDefault="00D85329" w:rsidP="00D85329">
      <w:pPr>
        <w:spacing w:after="0" w:line="240" w:lineRule="auto"/>
        <w:jc w:val="left"/>
        <w:rPr>
          <w:rFonts w:eastAsia="Times New Roman" w:cs="Times New Roman"/>
          <w:lang w:eastAsia="cs-CZ"/>
        </w:rPr>
      </w:pPr>
      <w:r w:rsidRPr="00916EFC">
        <w:rPr>
          <w:rFonts w:eastAsia="Times New Roman" w:cs="Times New Roman"/>
          <w:lang w:eastAsia="cs-CZ"/>
        </w:rPr>
        <w:t xml:space="preserve">                                                                                 </w:t>
      </w:r>
      <w:r w:rsidR="0078375D" w:rsidRPr="00916EFC">
        <w:rPr>
          <w:rFonts w:eastAsia="Times New Roman" w:cs="Times New Roman"/>
          <w:lang w:eastAsia="cs-CZ"/>
        </w:rPr>
        <w:tab/>
      </w:r>
      <w:r w:rsidRPr="00916EFC">
        <w:rPr>
          <w:rFonts w:eastAsia="Times New Roman" w:cs="Times New Roman"/>
          <w:lang w:eastAsia="cs-CZ"/>
        </w:rPr>
        <w:t>pedagogický zástupce ředitele ústavu</w:t>
      </w:r>
    </w:p>
    <w:p w14:paraId="25A9FE05" w14:textId="77777777" w:rsidR="00AE1261" w:rsidRPr="00916EFC" w:rsidRDefault="00AE1261" w:rsidP="00AE1261">
      <w:pPr>
        <w:sectPr w:rsidR="00AE1261" w:rsidRPr="00916EFC" w:rsidSect="00AE1261">
          <w:pgSz w:w="11906" w:h="16838" w:code="9"/>
          <w:pgMar w:top="1701" w:right="1134" w:bottom="1418" w:left="1985" w:header="709" w:footer="709" w:gutter="0"/>
          <w:cols w:space="708"/>
          <w:docGrid w:linePitch="360"/>
        </w:sectPr>
      </w:pPr>
    </w:p>
    <w:p w14:paraId="7EF798F0" w14:textId="16BC9528" w:rsidR="00AE1261" w:rsidRPr="00916EFC" w:rsidRDefault="00AE1261" w:rsidP="00AE1261">
      <w:pPr>
        <w:pStyle w:val="nadpisbibabstraktpodekovani"/>
      </w:pPr>
      <w:r w:rsidRPr="00916EFC">
        <w:lastRenderedPageBreak/>
        <w:t>Poděkování</w:t>
      </w:r>
    </w:p>
    <w:p w14:paraId="1EBB6BAD" w14:textId="268F8485" w:rsidR="006A06BE" w:rsidRPr="00916EFC" w:rsidRDefault="006A06BE" w:rsidP="006A06BE">
      <w:pPr>
        <w:rPr>
          <w:rFonts w:eastAsia="Times New Roman" w:cs="Times New Roman"/>
          <w:lang w:eastAsia="cs-CZ"/>
        </w:rPr>
      </w:pPr>
      <w:r w:rsidRPr="00916EFC">
        <w:rPr>
          <w:lang w:eastAsia="cs-CZ"/>
        </w:rPr>
        <w:t xml:space="preserve">Na tomto místě bych chtěl poděkovat vedoucímu diplomové práce </w:t>
      </w:r>
      <w:r w:rsidRPr="00916EFC">
        <w:rPr>
          <w:rFonts w:eastAsia="Times New Roman" w:cs="Times New Roman"/>
          <w:noProof/>
          <w:lang w:eastAsia="cs-CZ"/>
        </w:rPr>
        <w:t>RNDr. Lukáši Hermanovi,</w:t>
      </w:r>
      <w:r w:rsidR="00706E3F" w:rsidRPr="00916EFC">
        <w:rPr>
          <w:rFonts w:eastAsia="Times New Roman" w:cs="Times New Roman"/>
          <w:noProof/>
          <w:lang w:eastAsia="cs-CZ"/>
        </w:rPr>
        <w:t xml:space="preserve"> </w:t>
      </w:r>
      <w:r w:rsidRPr="00916EFC">
        <w:rPr>
          <w:rFonts w:eastAsia="Times New Roman" w:cs="Times New Roman"/>
          <w:noProof/>
          <w:lang w:eastAsia="cs-CZ"/>
        </w:rPr>
        <w:t>Ph.D za vedení práce a předevím za trpělivost a ochotu nasměrovat. Velké díky patří kolegům z Kanceláře architekta města, s jejichž pomocí byly získány potřebné znalosti. Dále bych chtěl pod</w:t>
      </w:r>
      <w:r w:rsidR="00706E3F" w:rsidRPr="00916EFC">
        <w:rPr>
          <w:rFonts w:eastAsia="Times New Roman" w:cs="Times New Roman"/>
          <w:noProof/>
          <w:lang w:eastAsia="cs-CZ"/>
        </w:rPr>
        <w:t>ě</w:t>
      </w:r>
      <w:r w:rsidRPr="00916EFC">
        <w:rPr>
          <w:rFonts w:eastAsia="Times New Roman" w:cs="Times New Roman"/>
          <w:noProof/>
          <w:lang w:eastAsia="cs-CZ"/>
        </w:rPr>
        <w:t xml:space="preserve">kovat členům vývojového týmu aplikace Wonderland engine, </w:t>
      </w:r>
      <w:r w:rsidR="00003C5B" w:rsidRPr="00916EFC">
        <w:rPr>
          <w:rFonts w:eastAsia="Times New Roman" w:cs="Times New Roman"/>
          <w:noProof/>
          <w:lang w:eastAsia="cs-CZ"/>
        </w:rPr>
        <w:t xml:space="preserve">za </w:t>
      </w:r>
      <w:r w:rsidRPr="00916EFC">
        <w:rPr>
          <w:rFonts w:eastAsia="Times New Roman" w:cs="Times New Roman"/>
          <w:noProof/>
          <w:lang w:eastAsia="cs-CZ"/>
        </w:rPr>
        <w:t xml:space="preserve">četné a podrobné rady. V neposlední řadě patří obrovské díky mé rodině a blízkým za neustálou podporu.  </w:t>
      </w:r>
    </w:p>
    <w:p w14:paraId="171E7B5B" w14:textId="77777777" w:rsidR="006A06BE" w:rsidRPr="00916EFC" w:rsidRDefault="006A06BE" w:rsidP="006A06BE">
      <w:pPr>
        <w:spacing w:after="0" w:line="240" w:lineRule="auto"/>
        <w:rPr>
          <w:rFonts w:eastAsia="Times New Roman" w:cs="Times New Roman"/>
          <w:lang w:eastAsia="cs-CZ"/>
        </w:rPr>
      </w:pPr>
    </w:p>
    <w:p w14:paraId="2A9E06FA" w14:textId="77777777" w:rsidR="00BC794A" w:rsidRPr="00916EFC" w:rsidRDefault="00BC794A" w:rsidP="006A06BE">
      <w:pPr>
        <w:pStyle w:val="Normlnprvnodsazen"/>
        <w:ind w:firstLine="0"/>
      </w:pPr>
    </w:p>
    <w:p w14:paraId="5E6007F4" w14:textId="77777777" w:rsidR="006A06BE" w:rsidRPr="00916EFC" w:rsidRDefault="006A06BE" w:rsidP="006A06BE">
      <w:pPr>
        <w:pStyle w:val="Normlnprvnodsazen"/>
        <w:ind w:firstLine="0"/>
      </w:pPr>
    </w:p>
    <w:p w14:paraId="09C6BCB4" w14:textId="77777777" w:rsidR="006A06BE" w:rsidRPr="00916EFC" w:rsidRDefault="006A06BE" w:rsidP="006A06BE">
      <w:pPr>
        <w:pStyle w:val="Normlnprvnodsazen"/>
        <w:ind w:firstLine="0"/>
      </w:pPr>
    </w:p>
    <w:p w14:paraId="06A7664E" w14:textId="77777777" w:rsidR="006A06BE" w:rsidRPr="00916EFC" w:rsidRDefault="006A06BE" w:rsidP="006A06BE">
      <w:pPr>
        <w:pStyle w:val="Normlnprvnodsazen"/>
        <w:ind w:firstLine="0"/>
      </w:pPr>
    </w:p>
    <w:p w14:paraId="7D59F481" w14:textId="77777777" w:rsidR="006A06BE" w:rsidRPr="00916EFC" w:rsidRDefault="006A06BE" w:rsidP="006A06BE">
      <w:pPr>
        <w:pStyle w:val="Normlnprvnodsazen"/>
        <w:ind w:firstLine="0"/>
      </w:pPr>
    </w:p>
    <w:p w14:paraId="22DA96CE" w14:textId="77777777" w:rsidR="006A06BE" w:rsidRPr="00916EFC" w:rsidRDefault="006A06BE" w:rsidP="006A06BE">
      <w:pPr>
        <w:pStyle w:val="Normlnprvnodsazen"/>
        <w:ind w:firstLine="0"/>
      </w:pPr>
    </w:p>
    <w:p w14:paraId="1C3B449D" w14:textId="77777777" w:rsidR="006A06BE" w:rsidRPr="00916EFC" w:rsidRDefault="006A06BE" w:rsidP="006A06BE">
      <w:pPr>
        <w:pStyle w:val="Normlnprvnodsazen"/>
        <w:ind w:firstLine="0"/>
      </w:pPr>
    </w:p>
    <w:p w14:paraId="014B5620" w14:textId="77777777" w:rsidR="006A06BE" w:rsidRPr="00916EFC" w:rsidRDefault="006A06BE" w:rsidP="006A06BE">
      <w:pPr>
        <w:pStyle w:val="Normlnprvnodsazen"/>
        <w:ind w:firstLine="0"/>
      </w:pPr>
    </w:p>
    <w:p w14:paraId="566E9A2B" w14:textId="77777777" w:rsidR="006A06BE" w:rsidRPr="00916EFC" w:rsidRDefault="006A06BE" w:rsidP="006A06BE">
      <w:pPr>
        <w:pStyle w:val="Normlnprvnodsazen"/>
        <w:ind w:firstLine="0"/>
      </w:pPr>
    </w:p>
    <w:p w14:paraId="3AC872A6" w14:textId="77777777" w:rsidR="006A06BE" w:rsidRPr="00916EFC" w:rsidRDefault="006A06BE" w:rsidP="006A06BE">
      <w:pPr>
        <w:pStyle w:val="Normlnprvnodsazen"/>
        <w:ind w:firstLine="0"/>
      </w:pPr>
    </w:p>
    <w:p w14:paraId="42CBF2AA" w14:textId="77777777" w:rsidR="006A06BE" w:rsidRPr="00916EFC" w:rsidRDefault="006A06BE" w:rsidP="006A06BE">
      <w:pPr>
        <w:pStyle w:val="Normlnprvnodsazen"/>
        <w:ind w:firstLine="0"/>
      </w:pPr>
    </w:p>
    <w:p w14:paraId="3BC515E4" w14:textId="77777777" w:rsidR="006A06BE" w:rsidRPr="00916EFC" w:rsidRDefault="006A06BE" w:rsidP="006A06BE">
      <w:pPr>
        <w:pStyle w:val="Normlnprvnodsazen"/>
        <w:ind w:firstLine="0"/>
      </w:pPr>
    </w:p>
    <w:p w14:paraId="0D8A7462" w14:textId="77777777" w:rsidR="006A06BE" w:rsidRPr="00916EFC" w:rsidRDefault="006A06BE" w:rsidP="006A06BE">
      <w:pPr>
        <w:pStyle w:val="Normlnprvnodsazen"/>
        <w:ind w:firstLine="0"/>
      </w:pPr>
    </w:p>
    <w:p w14:paraId="6D7D745C" w14:textId="77777777" w:rsidR="006A06BE" w:rsidRPr="00916EFC" w:rsidRDefault="006A06BE" w:rsidP="006A06BE">
      <w:pPr>
        <w:pStyle w:val="Normlnprvnodsazen"/>
        <w:ind w:firstLine="0"/>
      </w:pPr>
    </w:p>
    <w:p w14:paraId="10865D1E" w14:textId="77777777" w:rsidR="006A06BE" w:rsidRPr="00916EFC" w:rsidRDefault="006A06BE" w:rsidP="006A06BE">
      <w:pPr>
        <w:pStyle w:val="Normlnprvnodsazen"/>
        <w:ind w:firstLine="0"/>
      </w:pPr>
    </w:p>
    <w:p w14:paraId="0B592149" w14:textId="77777777" w:rsidR="006A06BE" w:rsidRPr="00916EFC" w:rsidRDefault="006A06BE" w:rsidP="006A06BE">
      <w:pPr>
        <w:pStyle w:val="Normlnprvnodsazen"/>
        <w:ind w:firstLine="0"/>
      </w:pPr>
    </w:p>
    <w:p w14:paraId="4D4B761A" w14:textId="77777777" w:rsidR="006A06BE" w:rsidRPr="00916EFC" w:rsidRDefault="006A06BE" w:rsidP="006A06BE">
      <w:pPr>
        <w:pStyle w:val="Normlnprvnodsazen"/>
        <w:ind w:firstLine="0"/>
      </w:pPr>
    </w:p>
    <w:p w14:paraId="5D57C604" w14:textId="77777777" w:rsidR="006A06BE" w:rsidRPr="00916EFC" w:rsidRDefault="006A06BE" w:rsidP="006A06BE">
      <w:pPr>
        <w:pStyle w:val="Normlnprvnodsazen"/>
        <w:ind w:firstLine="0"/>
      </w:pPr>
    </w:p>
    <w:p w14:paraId="1B4FA052" w14:textId="77777777" w:rsidR="006A06BE" w:rsidRPr="00916EFC" w:rsidRDefault="006A06BE" w:rsidP="006A06BE">
      <w:pPr>
        <w:pStyle w:val="Normlnprvnodsazen"/>
        <w:ind w:firstLine="0"/>
      </w:pPr>
    </w:p>
    <w:p w14:paraId="3CDCA16E" w14:textId="3F801E98" w:rsidR="00AE1261" w:rsidRPr="00916EFC" w:rsidRDefault="00AE1261" w:rsidP="00AE1261">
      <w:pPr>
        <w:pStyle w:val="nadpisbibabstraktpodekovani"/>
      </w:pPr>
      <w:r w:rsidRPr="00916EFC">
        <w:t>Prohlášení</w:t>
      </w:r>
    </w:p>
    <w:p w14:paraId="2A6753BE" w14:textId="07DA1E38" w:rsidR="00AE1261" w:rsidRPr="00916EFC" w:rsidRDefault="00AE1261" w:rsidP="00AE1261">
      <w:r w:rsidRPr="00916EFC">
        <w:t>Prohlašuji, že jsem svoji diplomovou práci vypracoval</w:t>
      </w:r>
      <w:r w:rsidR="006B49AC" w:rsidRPr="00916EFC">
        <w:t xml:space="preserve"> </w:t>
      </w:r>
      <w:r w:rsidRPr="00916EFC">
        <w:t xml:space="preserve">samostatně pod vedením </w:t>
      </w:r>
      <w:r w:rsidR="00B8782B" w:rsidRPr="00916EFC">
        <w:t xml:space="preserve">RNDr. Lukáše Hermana, Ph.D. </w:t>
      </w:r>
      <w:r w:rsidRPr="00916EFC">
        <w:t>a s využitím informačních zdrojů, které jsou v práci citovány.</w:t>
      </w:r>
    </w:p>
    <w:p w14:paraId="2E602AA1" w14:textId="745C75E8" w:rsidR="006E266F" w:rsidRPr="00916EFC" w:rsidRDefault="006E266F" w:rsidP="006E266F">
      <w:pPr>
        <w:spacing w:before="480"/>
      </w:pPr>
      <w:r w:rsidRPr="00916EFC">
        <w:t xml:space="preserve">Brno </w:t>
      </w:r>
      <w:r w:rsidR="006A06BE" w:rsidRPr="00916EFC">
        <w:t>31. 12.</w:t>
      </w:r>
      <w:r w:rsidRPr="00916EFC">
        <w:t xml:space="preserve"> 202</w:t>
      </w:r>
      <w:r w:rsidR="00B8782B" w:rsidRPr="00916EFC">
        <w:t>3</w:t>
      </w:r>
      <w:r w:rsidR="00F13197" w:rsidRPr="00916EFC">
        <w:t xml:space="preserve"> </w:t>
      </w:r>
      <w:r w:rsidR="00F13197" w:rsidRPr="00916EFC">
        <w:tab/>
      </w:r>
      <w:r w:rsidR="00F13197" w:rsidRPr="00916EFC">
        <w:tab/>
      </w:r>
      <w:r w:rsidR="00F13197" w:rsidRPr="00916EFC">
        <w:tab/>
      </w:r>
      <w:r w:rsidR="00F13197" w:rsidRPr="00916EFC">
        <w:tab/>
      </w:r>
      <w:r w:rsidR="00F13197" w:rsidRPr="00916EFC">
        <w:tab/>
      </w:r>
      <w:r w:rsidR="00F13197" w:rsidRPr="00916EFC">
        <w:tab/>
      </w:r>
      <w:r w:rsidR="00F13197" w:rsidRPr="00916EFC">
        <w:tab/>
      </w:r>
      <w:r w:rsidR="00F13197" w:rsidRPr="00916EFC">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916EFC"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916EFC" w:rsidRDefault="006E266F" w:rsidP="006E266F">
            <w:pPr>
              <w:jc w:val="center"/>
            </w:pPr>
            <w:r w:rsidRPr="00916EFC">
              <w:t>Jméno Příjmení</w:t>
            </w:r>
          </w:p>
        </w:tc>
      </w:tr>
    </w:tbl>
    <w:p w14:paraId="31825E2B" w14:textId="50AE13E6" w:rsidR="006E266F" w:rsidRPr="00916EFC" w:rsidRDefault="006E266F" w:rsidP="006E266F">
      <w:pPr>
        <w:spacing w:before="480"/>
      </w:pPr>
    </w:p>
    <w:p w14:paraId="09370070" w14:textId="50911617" w:rsidR="00B536F3" w:rsidRPr="00916EFC" w:rsidRDefault="00B536F3" w:rsidP="00774419">
      <w:pPr>
        <w:spacing w:after="160"/>
        <w:jc w:val="left"/>
        <w:sectPr w:rsidR="00B536F3" w:rsidRPr="00916EFC" w:rsidSect="00AE1261">
          <w:pgSz w:w="11906" w:h="16838" w:code="9"/>
          <w:pgMar w:top="1701" w:right="1134" w:bottom="1418" w:left="1985" w:header="709" w:footer="709" w:gutter="0"/>
          <w:cols w:space="708"/>
          <w:docGrid w:linePitch="360"/>
        </w:sectPr>
      </w:pPr>
    </w:p>
    <w:p w14:paraId="158EACC4" w14:textId="7111BF2F" w:rsidR="00606D42" w:rsidRPr="00916EFC" w:rsidRDefault="0033353E" w:rsidP="00CD2025">
      <w:pPr>
        <w:pStyle w:val="nadpisbibabstraktpodekovani"/>
      </w:pPr>
      <w:r w:rsidRPr="00916EFC">
        <w:lastRenderedPageBreak/>
        <w:t>OBSAH</w:t>
      </w:r>
    </w:p>
    <w:sdt>
      <w:sdtPr>
        <w:id w:val="1218399981"/>
        <w:docPartObj>
          <w:docPartGallery w:val="Table of Contents"/>
          <w:docPartUnique/>
        </w:docPartObj>
      </w:sdtPr>
      <w:sdtEndPr>
        <w:rPr>
          <w:b/>
          <w:bCs/>
          <w:noProof/>
        </w:rPr>
      </w:sdtEndPr>
      <w:sdtContent>
        <w:p w14:paraId="0E1F841E" w14:textId="0E729FEF" w:rsidR="0011054E" w:rsidRPr="00916EFC" w:rsidRDefault="0011054E" w:rsidP="0011054E">
          <w:pPr>
            <w:rPr>
              <w:sz w:val="2"/>
              <w:szCs w:val="2"/>
            </w:rPr>
          </w:pPr>
        </w:p>
        <w:p w14:paraId="3E4A2B77" w14:textId="5C49DFA3" w:rsidR="00A8769A" w:rsidRPr="00916EFC" w:rsidRDefault="0011054E">
          <w:pPr>
            <w:pStyle w:val="TOC1"/>
            <w:rPr>
              <w:rFonts w:eastAsiaTheme="minorEastAsia" w:cstheme="minorBidi"/>
              <w:b w:val="0"/>
              <w:bCs w:val="0"/>
              <w:caps w:val="0"/>
              <w:noProof/>
              <w:kern w:val="2"/>
              <w:sz w:val="22"/>
              <w:szCs w:val="22"/>
              <w:lang w:val="en-US"/>
              <w14:ligatures w14:val="standardContextual"/>
            </w:rPr>
          </w:pPr>
          <w:r w:rsidRPr="00916EFC">
            <w:fldChar w:fldCharType="begin"/>
          </w:r>
          <w:r w:rsidRPr="00916EFC">
            <w:instrText xml:space="preserve"> TOC \o "1-3" \h \z \u </w:instrText>
          </w:r>
          <w:r w:rsidRPr="00916EFC">
            <w:fldChar w:fldCharType="separate"/>
          </w:r>
          <w:hyperlink w:anchor="_Toc155217374" w:history="1">
            <w:r w:rsidR="00A8769A" w:rsidRPr="00916EFC">
              <w:rPr>
                <w:rStyle w:val="Hyperlink"/>
                <w:noProof/>
              </w:rPr>
              <w:t>1</w:t>
            </w:r>
            <w:r w:rsidR="00A8769A" w:rsidRPr="00916EFC">
              <w:rPr>
                <w:rFonts w:eastAsiaTheme="minorEastAsia" w:cstheme="minorBidi"/>
                <w:b w:val="0"/>
                <w:bCs w:val="0"/>
                <w:caps w:val="0"/>
                <w:noProof/>
                <w:kern w:val="2"/>
                <w:sz w:val="22"/>
                <w:szCs w:val="22"/>
                <w:lang w:val="en-US"/>
                <w14:ligatures w14:val="standardContextual"/>
              </w:rPr>
              <w:tab/>
            </w:r>
            <w:r w:rsidR="00A8769A" w:rsidRPr="00916EFC">
              <w:rPr>
                <w:rStyle w:val="Hyperlink"/>
                <w:noProof/>
              </w:rPr>
              <w:t>Úvod</w:t>
            </w:r>
            <w:r w:rsidR="00A8769A" w:rsidRPr="00916EFC">
              <w:rPr>
                <w:noProof/>
                <w:webHidden/>
              </w:rPr>
              <w:tab/>
            </w:r>
            <w:r w:rsidR="00A8769A" w:rsidRPr="00916EFC">
              <w:rPr>
                <w:noProof/>
                <w:webHidden/>
              </w:rPr>
              <w:fldChar w:fldCharType="begin"/>
            </w:r>
            <w:r w:rsidR="00A8769A" w:rsidRPr="00916EFC">
              <w:rPr>
                <w:noProof/>
                <w:webHidden/>
              </w:rPr>
              <w:instrText xml:space="preserve"> PAGEREF _Toc155217374 \h </w:instrText>
            </w:r>
            <w:r w:rsidR="00A8769A" w:rsidRPr="00916EFC">
              <w:rPr>
                <w:noProof/>
                <w:webHidden/>
              </w:rPr>
            </w:r>
            <w:r w:rsidR="00A8769A" w:rsidRPr="00916EFC">
              <w:rPr>
                <w:noProof/>
                <w:webHidden/>
              </w:rPr>
              <w:fldChar w:fldCharType="separate"/>
            </w:r>
            <w:r w:rsidR="00B6677D">
              <w:rPr>
                <w:noProof/>
                <w:webHidden/>
              </w:rPr>
              <w:t>11</w:t>
            </w:r>
            <w:r w:rsidR="00A8769A" w:rsidRPr="00916EFC">
              <w:rPr>
                <w:noProof/>
                <w:webHidden/>
              </w:rPr>
              <w:fldChar w:fldCharType="end"/>
            </w:r>
          </w:hyperlink>
        </w:p>
        <w:p w14:paraId="3E725C9B" w14:textId="65FA5B64"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75" w:history="1">
            <w:r w:rsidRPr="00916EFC">
              <w:rPr>
                <w:rStyle w:val="Hyperlink"/>
                <w:noProof/>
              </w:rPr>
              <w:t>1.1</w:t>
            </w:r>
            <w:r w:rsidRPr="00916EFC">
              <w:rPr>
                <w:rFonts w:eastAsiaTheme="minorEastAsia" w:cstheme="minorBidi"/>
                <w:smallCaps w:val="0"/>
                <w:noProof/>
                <w:kern w:val="2"/>
                <w:sz w:val="22"/>
                <w:szCs w:val="22"/>
                <w:lang w:val="en-US"/>
                <w14:ligatures w14:val="standardContextual"/>
              </w:rPr>
              <w:tab/>
            </w:r>
            <w:r w:rsidRPr="00916EFC">
              <w:rPr>
                <w:rStyle w:val="Hyperlink"/>
                <w:noProof/>
              </w:rPr>
              <w:t>Cíle práce</w:t>
            </w:r>
            <w:r w:rsidRPr="00916EFC">
              <w:rPr>
                <w:noProof/>
                <w:webHidden/>
              </w:rPr>
              <w:tab/>
            </w:r>
            <w:r w:rsidRPr="00916EFC">
              <w:rPr>
                <w:noProof/>
                <w:webHidden/>
              </w:rPr>
              <w:fldChar w:fldCharType="begin"/>
            </w:r>
            <w:r w:rsidRPr="00916EFC">
              <w:rPr>
                <w:noProof/>
                <w:webHidden/>
              </w:rPr>
              <w:instrText xml:space="preserve"> PAGEREF _Toc155217375 \h </w:instrText>
            </w:r>
            <w:r w:rsidRPr="00916EFC">
              <w:rPr>
                <w:noProof/>
                <w:webHidden/>
              </w:rPr>
            </w:r>
            <w:r w:rsidRPr="00916EFC">
              <w:rPr>
                <w:noProof/>
                <w:webHidden/>
              </w:rPr>
              <w:fldChar w:fldCharType="separate"/>
            </w:r>
            <w:r w:rsidR="00B6677D">
              <w:rPr>
                <w:noProof/>
                <w:webHidden/>
              </w:rPr>
              <w:t>11</w:t>
            </w:r>
            <w:r w:rsidRPr="00916EFC">
              <w:rPr>
                <w:noProof/>
                <w:webHidden/>
              </w:rPr>
              <w:fldChar w:fldCharType="end"/>
            </w:r>
          </w:hyperlink>
        </w:p>
        <w:p w14:paraId="4457811F" w14:textId="6682BCF0"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376" w:history="1">
            <w:r w:rsidRPr="00916EFC">
              <w:rPr>
                <w:rStyle w:val="Hyperlink"/>
                <w:noProof/>
              </w:rPr>
              <w:t>2</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Rešerše</w:t>
            </w:r>
            <w:r w:rsidRPr="00916EFC">
              <w:rPr>
                <w:noProof/>
                <w:webHidden/>
              </w:rPr>
              <w:tab/>
            </w:r>
            <w:r w:rsidRPr="00916EFC">
              <w:rPr>
                <w:noProof/>
                <w:webHidden/>
              </w:rPr>
              <w:fldChar w:fldCharType="begin"/>
            </w:r>
            <w:r w:rsidRPr="00916EFC">
              <w:rPr>
                <w:noProof/>
                <w:webHidden/>
              </w:rPr>
              <w:instrText xml:space="preserve"> PAGEREF _Toc155217376 \h </w:instrText>
            </w:r>
            <w:r w:rsidRPr="00916EFC">
              <w:rPr>
                <w:noProof/>
                <w:webHidden/>
              </w:rPr>
            </w:r>
            <w:r w:rsidRPr="00916EFC">
              <w:rPr>
                <w:noProof/>
                <w:webHidden/>
              </w:rPr>
              <w:fldChar w:fldCharType="separate"/>
            </w:r>
            <w:r w:rsidR="00B6677D">
              <w:rPr>
                <w:noProof/>
                <w:webHidden/>
              </w:rPr>
              <w:t>12</w:t>
            </w:r>
            <w:r w:rsidRPr="00916EFC">
              <w:rPr>
                <w:noProof/>
                <w:webHidden/>
              </w:rPr>
              <w:fldChar w:fldCharType="end"/>
            </w:r>
          </w:hyperlink>
        </w:p>
        <w:p w14:paraId="6C0161CB" w14:textId="0612643A"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378" w:history="1">
            <w:r w:rsidRPr="00916EFC">
              <w:rPr>
                <w:rStyle w:val="Hyperlink"/>
                <w:noProof/>
              </w:rPr>
              <w:t>3</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Teoretické základy</w:t>
            </w:r>
            <w:r w:rsidRPr="00916EFC">
              <w:rPr>
                <w:noProof/>
                <w:webHidden/>
              </w:rPr>
              <w:tab/>
            </w:r>
            <w:r w:rsidRPr="00916EFC">
              <w:rPr>
                <w:noProof/>
                <w:webHidden/>
              </w:rPr>
              <w:fldChar w:fldCharType="begin"/>
            </w:r>
            <w:r w:rsidRPr="00916EFC">
              <w:rPr>
                <w:noProof/>
                <w:webHidden/>
              </w:rPr>
              <w:instrText xml:space="preserve"> PAGEREF _Toc155217378 \h </w:instrText>
            </w:r>
            <w:r w:rsidRPr="00916EFC">
              <w:rPr>
                <w:noProof/>
                <w:webHidden/>
              </w:rPr>
            </w:r>
            <w:r w:rsidRPr="00916EFC">
              <w:rPr>
                <w:noProof/>
                <w:webHidden/>
              </w:rPr>
              <w:fldChar w:fldCharType="separate"/>
            </w:r>
            <w:r w:rsidR="00B6677D">
              <w:rPr>
                <w:noProof/>
                <w:webHidden/>
              </w:rPr>
              <w:t>14</w:t>
            </w:r>
            <w:r w:rsidRPr="00916EFC">
              <w:rPr>
                <w:noProof/>
                <w:webHidden/>
              </w:rPr>
              <w:fldChar w:fldCharType="end"/>
            </w:r>
          </w:hyperlink>
        </w:p>
        <w:p w14:paraId="0C11994B" w14:textId="14FD8DC6"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80" w:history="1">
            <w:r w:rsidRPr="00916EFC">
              <w:rPr>
                <w:rStyle w:val="Hyperlink"/>
                <w:noProof/>
              </w:rPr>
              <w:t>3.1</w:t>
            </w:r>
            <w:r w:rsidRPr="00916EFC">
              <w:rPr>
                <w:rFonts w:eastAsiaTheme="minorEastAsia" w:cstheme="minorBidi"/>
                <w:smallCaps w:val="0"/>
                <w:noProof/>
                <w:kern w:val="2"/>
                <w:sz w:val="22"/>
                <w:szCs w:val="22"/>
                <w:lang w:val="en-US"/>
                <w14:ligatures w14:val="standardContextual"/>
              </w:rPr>
              <w:tab/>
            </w:r>
            <w:r w:rsidRPr="00916EFC">
              <w:rPr>
                <w:rStyle w:val="Hyperlink"/>
                <w:noProof/>
              </w:rPr>
              <w:t>Virtuální realita</w:t>
            </w:r>
            <w:r w:rsidRPr="00916EFC">
              <w:rPr>
                <w:noProof/>
                <w:webHidden/>
              </w:rPr>
              <w:tab/>
            </w:r>
            <w:r w:rsidRPr="00916EFC">
              <w:rPr>
                <w:noProof/>
                <w:webHidden/>
              </w:rPr>
              <w:fldChar w:fldCharType="begin"/>
            </w:r>
            <w:r w:rsidRPr="00916EFC">
              <w:rPr>
                <w:noProof/>
                <w:webHidden/>
              </w:rPr>
              <w:instrText xml:space="preserve"> PAGEREF _Toc155217380 \h </w:instrText>
            </w:r>
            <w:r w:rsidRPr="00916EFC">
              <w:rPr>
                <w:noProof/>
                <w:webHidden/>
              </w:rPr>
            </w:r>
            <w:r w:rsidRPr="00916EFC">
              <w:rPr>
                <w:noProof/>
                <w:webHidden/>
              </w:rPr>
              <w:fldChar w:fldCharType="separate"/>
            </w:r>
            <w:r w:rsidR="00B6677D">
              <w:rPr>
                <w:noProof/>
                <w:webHidden/>
              </w:rPr>
              <w:t>14</w:t>
            </w:r>
            <w:r w:rsidRPr="00916EFC">
              <w:rPr>
                <w:noProof/>
                <w:webHidden/>
              </w:rPr>
              <w:fldChar w:fldCharType="end"/>
            </w:r>
          </w:hyperlink>
        </w:p>
        <w:p w14:paraId="1A327F21" w14:textId="23405A06"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81" w:history="1">
            <w:r w:rsidRPr="00916EFC">
              <w:rPr>
                <w:rStyle w:val="Hyperlink"/>
                <w:noProof/>
              </w:rPr>
              <w:t>3.1.1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Komunikační medium</w:t>
            </w:r>
            <w:r w:rsidRPr="00916EFC">
              <w:rPr>
                <w:noProof/>
                <w:webHidden/>
              </w:rPr>
              <w:tab/>
            </w:r>
            <w:r w:rsidRPr="00916EFC">
              <w:rPr>
                <w:noProof/>
                <w:webHidden/>
              </w:rPr>
              <w:fldChar w:fldCharType="begin"/>
            </w:r>
            <w:r w:rsidRPr="00916EFC">
              <w:rPr>
                <w:noProof/>
                <w:webHidden/>
              </w:rPr>
              <w:instrText xml:space="preserve"> PAGEREF _Toc155217381 \h </w:instrText>
            </w:r>
            <w:r w:rsidRPr="00916EFC">
              <w:rPr>
                <w:noProof/>
                <w:webHidden/>
              </w:rPr>
            </w:r>
            <w:r w:rsidRPr="00916EFC">
              <w:rPr>
                <w:noProof/>
                <w:webHidden/>
              </w:rPr>
              <w:fldChar w:fldCharType="separate"/>
            </w:r>
            <w:r w:rsidR="00B6677D">
              <w:rPr>
                <w:noProof/>
                <w:webHidden/>
              </w:rPr>
              <w:t>15</w:t>
            </w:r>
            <w:r w:rsidRPr="00916EFC">
              <w:rPr>
                <w:noProof/>
                <w:webHidden/>
              </w:rPr>
              <w:fldChar w:fldCharType="end"/>
            </w:r>
          </w:hyperlink>
        </w:p>
        <w:p w14:paraId="1E43E743" w14:textId="4C829E26"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82" w:history="1">
            <w:r w:rsidRPr="00916EFC">
              <w:rPr>
                <w:rStyle w:val="Hyperlink"/>
                <w:noProof/>
              </w:rPr>
              <w:t>3.1.2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VR a kartografie</w:t>
            </w:r>
            <w:r w:rsidRPr="00916EFC">
              <w:rPr>
                <w:noProof/>
                <w:webHidden/>
              </w:rPr>
              <w:tab/>
            </w:r>
            <w:r w:rsidRPr="00916EFC">
              <w:rPr>
                <w:noProof/>
                <w:webHidden/>
              </w:rPr>
              <w:fldChar w:fldCharType="begin"/>
            </w:r>
            <w:r w:rsidRPr="00916EFC">
              <w:rPr>
                <w:noProof/>
                <w:webHidden/>
              </w:rPr>
              <w:instrText xml:space="preserve"> PAGEREF _Toc155217382 \h </w:instrText>
            </w:r>
            <w:r w:rsidRPr="00916EFC">
              <w:rPr>
                <w:noProof/>
                <w:webHidden/>
              </w:rPr>
            </w:r>
            <w:r w:rsidRPr="00916EFC">
              <w:rPr>
                <w:noProof/>
                <w:webHidden/>
              </w:rPr>
              <w:fldChar w:fldCharType="separate"/>
            </w:r>
            <w:r w:rsidR="00B6677D">
              <w:rPr>
                <w:noProof/>
                <w:webHidden/>
              </w:rPr>
              <w:t>16</w:t>
            </w:r>
            <w:r w:rsidRPr="00916EFC">
              <w:rPr>
                <w:noProof/>
                <w:webHidden/>
              </w:rPr>
              <w:fldChar w:fldCharType="end"/>
            </w:r>
          </w:hyperlink>
        </w:p>
        <w:p w14:paraId="2E0BB9C0" w14:textId="1376271A"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83" w:history="1">
            <w:r w:rsidRPr="00916EFC">
              <w:rPr>
                <w:rStyle w:val="Hyperlink"/>
                <w:noProof/>
              </w:rPr>
              <w:t>3.2</w:t>
            </w:r>
            <w:r w:rsidRPr="00916EFC">
              <w:rPr>
                <w:rFonts w:eastAsiaTheme="minorEastAsia" w:cstheme="minorBidi"/>
                <w:smallCaps w:val="0"/>
                <w:noProof/>
                <w:kern w:val="2"/>
                <w:sz w:val="22"/>
                <w:szCs w:val="22"/>
                <w:lang w:val="en-US"/>
                <w14:ligatures w14:val="standardContextual"/>
              </w:rPr>
              <w:tab/>
            </w:r>
            <w:r w:rsidRPr="00916EFC">
              <w:rPr>
                <w:rStyle w:val="Hyperlink"/>
                <w:noProof/>
              </w:rPr>
              <w:t>Systém virtuální reality</w:t>
            </w:r>
            <w:r w:rsidRPr="00916EFC">
              <w:rPr>
                <w:noProof/>
                <w:webHidden/>
              </w:rPr>
              <w:tab/>
            </w:r>
            <w:r w:rsidRPr="00916EFC">
              <w:rPr>
                <w:noProof/>
                <w:webHidden/>
              </w:rPr>
              <w:fldChar w:fldCharType="begin"/>
            </w:r>
            <w:r w:rsidRPr="00916EFC">
              <w:rPr>
                <w:noProof/>
                <w:webHidden/>
              </w:rPr>
              <w:instrText xml:space="preserve"> PAGEREF _Toc155217383 \h </w:instrText>
            </w:r>
            <w:r w:rsidRPr="00916EFC">
              <w:rPr>
                <w:noProof/>
                <w:webHidden/>
              </w:rPr>
            </w:r>
            <w:r w:rsidRPr="00916EFC">
              <w:rPr>
                <w:noProof/>
                <w:webHidden/>
              </w:rPr>
              <w:fldChar w:fldCharType="separate"/>
            </w:r>
            <w:r w:rsidR="00B6677D">
              <w:rPr>
                <w:noProof/>
                <w:webHidden/>
              </w:rPr>
              <w:t>18</w:t>
            </w:r>
            <w:r w:rsidRPr="00916EFC">
              <w:rPr>
                <w:noProof/>
                <w:webHidden/>
              </w:rPr>
              <w:fldChar w:fldCharType="end"/>
            </w:r>
          </w:hyperlink>
        </w:p>
        <w:p w14:paraId="12E1CE60" w14:textId="0273C51E"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84" w:history="1">
            <w:r w:rsidRPr="00916EFC">
              <w:rPr>
                <w:rStyle w:val="Hyperlink"/>
                <w:noProof/>
              </w:rPr>
              <w:t>3.2.1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Hardware</w:t>
            </w:r>
            <w:r w:rsidRPr="00916EFC">
              <w:rPr>
                <w:noProof/>
                <w:webHidden/>
              </w:rPr>
              <w:tab/>
            </w:r>
            <w:r w:rsidRPr="00916EFC">
              <w:rPr>
                <w:noProof/>
                <w:webHidden/>
              </w:rPr>
              <w:fldChar w:fldCharType="begin"/>
            </w:r>
            <w:r w:rsidRPr="00916EFC">
              <w:rPr>
                <w:noProof/>
                <w:webHidden/>
              </w:rPr>
              <w:instrText xml:space="preserve"> PAGEREF _Toc155217384 \h </w:instrText>
            </w:r>
            <w:r w:rsidRPr="00916EFC">
              <w:rPr>
                <w:noProof/>
                <w:webHidden/>
              </w:rPr>
            </w:r>
            <w:r w:rsidRPr="00916EFC">
              <w:rPr>
                <w:noProof/>
                <w:webHidden/>
              </w:rPr>
              <w:fldChar w:fldCharType="separate"/>
            </w:r>
            <w:r w:rsidR="00B6677D">
              <w:rPr>
                <w:noProof/>
                <w:webHidden/>
              </w:rPr>
              <w:t>19</w:t>
            </w:r>
            <w:r w:rsidRPr="00916EFC">
              <w:rPr>
                <w:noProof/>
                <w:webHidden/>
              </w:rPr>
              <w:fldChar w:fldCharType="end"/>
            </w:r>
          </w:hyperlink>
        </w:p>
        <w:p w14:paraId="7BB6E142" w14:textId="5D9E913D"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85" w:history="1">
            <w:r w:rsidRPr="00916EFC">
              <w:rPr>
                <w:rStyle w:val="Hyperlink"/>
                <w:noProof/>
              </w:rPr>
              <w:t>3.2.2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Software</w:t>
            </w:r>
            <w:r w:rsidRPr="00916EFC">
              <w:rPr>
                <w:noProof/>
                <w:webHidden/>
              </w:rPr>
              <w:tab/>
            </w:r>
            <w:r w:rsidRPr="00916EFC">
              <w:rPr>
                <w:noProof/>
                <w:webHidden/>
              </w:rPr>
              <w:fldChar w:fldCharType="begin"/>
            </w:r>
            <w:r w:rsidRPr="00916EFC">
              <w:rPr>
                <w:noProof/>
                <w:webHidden/>
              </w:rPr>
              <w:instrText xml:space="preserve"> PAGEREF _Toc155217385 \h </w:instrText>
            </w:r>
            <w:r w:rsidRPr="00916EFC">
              <w:rPr>
                <w:noProof/>
                <w:webHidden/>
              </w:rPr>
            </w:r>
            <w:r w:rsidRPr="00916EFC">
              <w:rPr>
                <w:noProof/>
                <w:webHidden/>
              </w:rPr>
              <w:fldChar w:fldCharType="separate"/>
            </w:r>
            <w:r w:rsidR="00B6677D">
              <w:rPr>
                <w:noProof/>
                <w:webHidden/>
              </w:rPr>
              <w:t>19</w:t>
            </w:r>
            <w:r w:rsidRPr="00916EFC">
              <w:rPr>
                <w:noProof/>
                <w:webHidden/>
              </w:rPr>
              <w:fldChar w:fldCharType="end"/>
            </w:r>
          </w:hyperlink>
        </w:p>
        <w:p w14:paraId="31EC9D82" w14:textId="7919BBD9"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90" w:history="1">
            <w:r w:rsidRPr="00916EFC">
              <w:rPr>
                <w:rStyle w:val="Hyperlink"/>
                <w:noProof/>
              </w:rPr>
              <w:t>3.3</w:t>
            </w:r>
            <w:r w:rsidRPr="00916EFC">
              <w:rPr>
                <w:rFonts w:eastAsiaTheme="minorEastAsia" w:cstheme="minorBidi"/>
                <w:smallCaps w:val="0"/>
                <w:noProof/>
                <w:kern w:val="2"/>
                <w:sz w:val="22"/>
                <w:szCs w:val="22"/>
                <w:lang w:val="en-US"/>
                <w14:ligatures w14:val="standardContextual"/>
              </w:rPr>
              <w:tab/>
            </w:r>
            <w:r w:rsidRPr="00916EFC">
              <w:rPr>
                <w:rStyle w:val="Hyperlink"/>
                <w:noProof/>
              </w:rPr>
              <w:t>Komponenty systému virtuální reality</w:t>
            </w:r>
            <w:r w:rsidRPr="00916EFC">
              <w:rPr>
                <w:noProof/>
                <w:webHidden/>
              </w:rPr>
              <w:tab/>
            </w:r>
            <w:r w:rsidRPr="00916EFC">
              <w:rPr>
                <w:noProof/>
                <w:webHidden/>
              </w:rPr>
              <w:fldChar w:fldCharType="begin"/>
            </w:r>
            <w:r w:rsidRPr="00916EFC">
              <w:rPr>
                <w:noProof/>
                <w:webHidden/>
              </w:rPr>
              <w:instrText xml:space="preserve"> PAGEREF _Toc155217390 \h </w:instrText>
            </w:r>
            <w:r w:rsidRPr="00916EFC">
              <w:rPr>
                <w:noProof/>
                <w:webHidden/>
              </w:rPr>
            </w:r>
            <w:r w:rsidRPr="00916EFC">
              <w:rPr>
                <w:noProof/>
                <w:webHidden/>
              </w:rPr>
              <w:fldChar w:fldCharType="separate"/>
            </w:r>
            <w:r w:rsidR="00B6677D">
              <w:rPr>
                <w:noProof/>
                <w:webHidden/>
              </w:rPr>
              <w:t>20</w:t>
            </w:r>
            <w:r w:rsidRPr="00916EFC">
              <w:rPr>
                <w:noProof/>
                <w:webHidden/>
              </w:rPr>
              <w:fldChar w:fldCharType="end"/>
            </w:r>
          </w:hyperlink>
        </w:p>
        <w:p w14:paraId="5D6359DE" w14:textId="53D50365"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1" w:history="1">
            <w:r w:rsidRPr="00916EFC">
              <w:rPr>
                <w:rStyle w:val="Hyperlink"/>
                <w:noProof/>
                <w:lang w:eastAsia="cs-CZ"/>
              </w:rPr>
              <w:t>3.3.1</w:t>
            </w:r>
            <w:r w:rsidRPr="00916EFC">
              <w:rPr>
                <w:rFonts w:eastAsiaTheme="minorEastAsia" w:cstheme="minorBidi"/>
                <w:i w:val="0"/>
                <w:iCs w:val="0"/>
                <w:noProof/>
                <w:kern w:val="2"/>
                <w:sz w:val="22"/>
                <w:szCs w:val="22"/>
                <w:lang w:val="en-US"/>
                <w14:ligatures w14:val="standardContextual"/>
              </w:rPr>
              <w:tab/>
            </w:r>
            <w:r w:rsidRPr="00916EFC">
              <w:rPr>
                <w:rStyle w:val="Hyperlink"/>
                <w:noProof/>
                <w:lang w:eastAsia="cs-CZ"/>
              </w:rPr>
              <w:t>Výstup – Output</w:t>
            </w:r>
            <w:r w:rsidRPr="00916EFC">
              <w:rPr>
                <w:noProof/>
                <w:webHidden/>
              </w:rPr>
              <w:tab/>
            </w:r>
            <w:r w:rsidRPr="00916EFC">
              <w:rPr>
                <w:noProof/>
                <w:webHidden/>
              </w:rPr>
              <w:fldChar w:fldCharType="begin"/>
            </w:r>
            <w:r w:rsidRPr="00916EFC">
              <w:rPr>
                <w:noProof/>
                <w:webHidden/>
              </w:rPr>
              <w:instrText xml:space="preserve"> PAGEREF _Toc155217391 \h </w:instrText>
            </w:r>
            <w:r w:rsidRPr="00916EFC">
              <w:rPr>
                <w:noProof/>
                <w:webHidden/>
              </w:rPr>
            </w:r>
            <w:r w:rsidRPr="00916EFC">
              <w:rPr>
                <w:noProof/>
                <w:webHidden/>
              </w:rPr>
              <w:fldChar w:fldCharType="separate"/>
            </w:r>
            <w:r w:rsidR="00B6677D">
              <w:rPr>
                <w:noProof/>
                <w:webHidden/>
              </w:rPr>
              <w:t>20</w:t>
            </w:r>
            <w:r w:rsidRPr="00916EFC">
              <w:rPr>
                <w:noProof/>
                <w:webHidden/>
              </w:rPr>
              <w:fldChar w:fldCharType="end"/>
            </w:r>
          </w:hyperlink>
        </w:p>
        <w:p w14:paraId="477B8B17" w14:textId="6F6C0B97"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2" w:history="1">
            <w:r w:rsidRPr="00916EFC">
              <w:rPr>
                <w:rStyle w:val="Hyperlink"/>
                <w:noProof/>
              </w:rPr>
              <w:t>3.3.2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Vstup – Input</w:t>
            </w:r>
            <w:r w:rsidRPr="00916EFC">
              <w:rPr>
                <w:noProof/>
                <w:webHidden/>
              </w:rPr>
              <w:tab/>
            </w:r>
            <w:r w:rsidRPr="00916EFC">
              <w:rPr>
                <w:noProof/>
                <w:webHidden/>
              </w:rPr>
              <w:fldChar w:fldCharType="begin"/>
            </w:r>
            <w:r w:rsidRPr="00916EFC">
              <w:rPr>
                <w:noProof/>
                <w:webHidden/>
              </w:rPr>
              <w:instrText xml:space="preserve"> PAGEREF _Toc155217392 \h </w:instrText>
            </w:r>
            <w:r w:rsidRPr="00916EFC">
              <w:rPr>
                <w:noProof/>
                <w:webHidden/>
              </w:rPr>
            </w:r>
            <w:r w:rsidRPr="00916EFC">
              <w:rPr>
                <w:noProof/>
                <w:webHidden/>
              </w:rPr>
              <w:fldChar w:fldCharType="separate"/>
            </w:r>
            <w:r w:rsidR="00B6677D">
              <w:rPr>
                <w:noProof/>
                <w:webHidden/>
              </w:rPr>
              <w:t>21</w:t>
            </w:r>
            <w:r w:rsidRPr="00916EFC">
              <w:rPr>
                <w:noProof/>
                <w:webHidden/>
              </w:rPr>
              <w:fldChar w:fldCharType="end"/>
            </w:r>
          </w:hyperlink>
        </w:p>
        <w:p w14:paraId="6993CB58" w14:textId="359AF40B"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93" w:history="1">
            <w:r w:rsidRPr="00916EFC">
              <w:rPr>
                <w:rStyle w:val="Hyperlink"/>
                <w:noProof/>
              </w:rPr>
              <w:t>3.4</w:t>
            </w:r>
            <w:r w:rsidRPr="00916EFC">
              <w:rPr>
                <w:rFonts w:eastAsiaTheme="minorEastAsia" w:cstheme="minorBidi"/>
                <w:smallCaps w:val="0"/>
                <w:noProof/>
                <w:kern w:val="2"/>
                <w:sz w:val="22"/>
                <w:szCs w:val="22"/>
                <w:lang w:val="en-US"/>
                <w14:ligatures w14:val="standardContextual"/>
              </w:rPr>
              <w:tab/>
            </w:r>
            <w:r w:rsidRPr="00916EFC">
              <w:rPr>
                <w:rStyle w:val="Hyperlink"/>
                <w:noProof/>
              </w:rPr>
              <w:t>Percepce</w:t>
            </w:r>
            <w:r w:rsidRPr="00916EFC">
              <w:rPr>
                <w:noProof/>
                <w:webHidden/>
              </w:rPr>
              <w:tab/>
            </w:r>
            <w:r w:rsidRPr="00916EFC">
              <w:rPr>
                <w:noProof/>
                <w:webHidden/>
              </w:rPr>
              <w:fldChar w:fldCharType="begin"/>
            </w:r>
            <w:r w:rsidRPr="00916EFC">
              <w:rPr>
                <w:noProof/>
                <w:webHidden/>
              </w:rPr>
              <w:instrText xml:space="preserve"> PAGEREF _Toc155217393 \h </w:instrText>
            </w:r>
            <w:r w:rsidRPr="00916EFC">
              <w:rPr>
                <w:noProof/>
                <w:webHidden/>
              </w:rPr>
            </w:r>
            <w:r w:rsidRPr="00916EFC">
              <w:rPr>
                <w:noProof/>
                <w:webHidden/>
              </w:rPr>
              <w:fldChar w:fldCharType="separate"/>
            </w:r>
            <w:r w:rsidR="00B6677D">
              <w:rPr>
                <w:noProof/>
                <w:webHidden/>
              </w:rPr>
              <w:t>26</w:t>
            </w:r>
            <w:r w:rsidRPr="00916EFC">
              <w:rPr>
                <w:noProof/>
                <w:webHidden/>
              </w:rPr>
              <w:fldChar w:fldCharType="end"/>
            </w:r>
          </w:hyperlink>
        </w:p>
        <w:p w14:paraId="65ECCE93" w14:textId="1C699953"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4" w:history="1">
            <w:r w:rsidRPr="00916EFC">
              <w:rPr>
                <w:rStyle w:val="Hyperlink"/>
                <w:noProof/>
              </w:rPr>
              <w:t>3.4.1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Percepce vzdálenosti</w:t>
            </w:r>
            <w:r w:rsidRPr="00916EFC">
              <w:rPr>
                <w:noProof/>
                <w:webHidden/>
              </w:rPr>
              <w:tab/>
            </w:r>
            <w:r w:rsidRPr="00916EFC">
              <w:rPr>
                <w:noProof/>
                <w:webHidden/>
              </w:rPr>
              <w:fldChar w:fldCharType="begin"/>
            </w:r>
            <w:r w:rsidRPr="00916EFC">
              <w:rPr>
                <w:noProof/>
                <w:webHidden/>
              </w:rPr>
              <w:instrText xml:space="preserve"> PAGEREF _Toc155217394 \h </w:instrText>
            </w:r>
            <w:r w:rsidRPr="00916EFC">
              <w:rPr>
                <w:noProof/>
                <w:webHidden/>
              </w:rPr>
            </w:r>
            <w:r w:rsidRPr="00916EFC">
              <w:rPr>
                <w:noProof/>
                <w:webHidden/>
              </w:rPr>
              <w:fldChar w:fldCharType="separate"/>
            </w:r>
            <w:r w:rsidR="00B6677D">
              <w:rPr>
                <w:noProof/>
                <w:webHidden/>
              </w:rPr>
              <w:t>26</w:t>
            </w:r>
            <w:r w:rsidRPr="00916EFC">
              <w:rPr>
                <w:noProof/>
                <w:webHidden/>
              </w:rPr>
              <w:fldChar w:fldCharType="end"/>
            </w:r>
          </w:hyperlink>
        </w:p>
        <w:p w14:paraId="48BDD4EA" w14:textId="1E253E52"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5" w:history="1">
            <w:r w:rsidRPr="00916EFC">
              <w:rPr>
                <w:rStyle w:val="Hyperlink"/>
                <w:noProof/>
              </w:rPr>
              <w:t>3.4.2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Percepce pohybu</w:t>
            </w:r>
            <w:r w:rsidRPr="00916EFC">
              <w:rPr>
                <w:noProof/>
                <w:webHidden/>
              </w:rPr>
              <w:tab/>
            </w:r>
            <w:r w:rsidRPr="00916EFC">
              <w:rPr>
                <w:noProof/>
                <w:webHidden/>
              </w:rPr>
              <w:fldChar w:fldCharType="begin"/>
            </w:r>
            <w:r w:rsidRPr="00916EFC">
              <w:rPr>
                <w:noProof/>
                <w:webHidden/>
              </w:rPr>
              <w:instrText xml:space="preserve"> PAGEREF _Toc155217395 \h </w:instrText>
            </w:r>
            <w:r w:rsidRPr="00916EFC">
              <w:rPr>
                <w:noProof/>
                <w:webHidden/>
              </w:rPr>
            </w:r>
            <w:r w:rsidRPr="00916EFC">
              <w:rPr>
                <w:noProof/>
                <w:webHidden/>
              </w:rPr>
              <w:fldChar w:fldCharType="separate"/>
            </w:r>
            <w:r w:rsidR="00B6677D">
              <w:rPr>
                <w:noProof/>
                <w:webHidden/>
              </w:rPr>
              <w:t>27</w:t>
            </w:r>
            <w:r w:rsidRPr="00916EFC">
              <w:rPr>
                <w:noProof/>
                <w:webHidden/>
              </w:rPr>
              <w:fldChar w:fldCharType="end"/>
            </w:r>
          </w:hyperlink>
        </w:p>
        <w:p w14:paraId="359DE3FC" w14:textId="1806D37C"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396" w:history="1">
            <w:r w:rsidRPr="00916EFC">
              <w:rPr>
                <w:rStyle w:val="Hyperlink"/>
                <w:noProof/>
              </w:rPr>
              <w:t>3.5</w:t>
            </w:r>
            <w:r w:rsidRPr="00916EFC">
              <w:rPr>
                <w:rFonts w:eastAsiaTheme="minorEastAsia" w:cstheme="minorBidi"/>
                <w:smallCaps w:val="0"/>
                <w:noProof/>
                <w:kern w:val="2"/>
                <w:sz w:val="22"/>
                <w:szCs w:val="22"/>
                <w:lang w:val="en-US"/>
                <w14:ligatures w14:val="standardContextual"/>
              </w:rPr>
              <w:tab/>
            </w:r>
            <w:r w:rsidRPr="00916EFC">
              <w:rPr>
                <w:rStyle w:val="Hyperlink"/>
                <w:noProof/>
              </w:rPr>
              <w:t>3D modelování koncepty a principy</w:t>
            </w:r>
            <w:r w:rsidRPr="00916EFC">
              <w:rPr>
                <w:noProof/>
                <w:webHidden/>
              </w:rPr>
              <w:tab/>
            </w:r>
            <w:r w:rsidRPr="00916EFC">
              <w:rPr>
                <w:noProof/>
                <w:webHidden/>
              </w:rPr>
              <w:fldChar w:fldCharType="begin"/>
            </w:r>
            <w:r w:rsidRPr="00916EFC">
              <w:rPr>
                <w:noProof/>
                <w:webHidden/>
              </w:rPr>
              <w:instrText xml:space="preserve"> PAGEREF _Toc155217396 \h </w:instrText>
            </w:r>
            <w:r w:rsidRPr="00916EFC">
              <w:rPr>
                <w:noProof/>
                <w:webHidden/>
              </w:rPr>
            </w:r>
            <w:r w:rsidRPr="00916EFC">
              <w:rPr>
                <w:noProof/>
                <w:webHidden/>
              </w:rPr>
              <w:fldChar w:fldCharType="separate"/>
            </w:r>
            <w:r w:rsidR="00B6677D">
              <w:rPr>
                <w:noProof/>
                <w:webHidden/>
              </w:rPr>
              <w:t>28</w:t>
            </w:r>
            <w:r w:rsidRPr="00916EFC">
              <w:rPr>
                <w:noProof/>
                <w:webHidden/>
              </w:rPr>
              <w:fldChar w:fldCharType="end"/>
            </w:r>
          </w:hyperlink>
        </w:p>
        <w:p w14:paraId="053FFF43" w14:textId="7144B756"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7" w:history="1">
            <w:r w:rsidRPr="00916EFC">
              <w:rPr>
                <w:rStyle w:val="Hyperlink"/>
                <w:noProof/>
              </w:rPr>
              <w:t>3.5.1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LOD</w:t>
            </w:r>
            <w:r w:rsidRPr="00916EFC">
              <w:rPr>
                <w:noProof/>
                <w:webHidden/>
              </w:rPr>
              <w:tab/>
            </w:r>
            <w:r w:rsidRPr="00916EFC">
              <w:rPr>
                <w:noProof/>
                <w:webHidden/>
              </w:rPr>
              <w:fldChar w:fldCharType="begin"/>
            </w:r>
            <w:r w:rsidRPr="00916EFC">
              <w:rPr>
                <w:noProof/>
                <w:webHidden/>
              </w:rPr>
              <w:instrText xml:space="preserve"> PAGEREF _Toc155217397 \h </w:instrText>
            </w:r>
            <w:r w:rsidRPr="00916EFC">
              <w:rPr>
                <w:noProof/>
                <w:webHidden/>
              </w:rPr>
            </w:r>
            <w:r w:rsidRPr="00916EFC">
              <w:rPr>
                <w:noProof/>
                <w:webHidden/>
              </w:rPr>
              <w:fldChar w:fldCharType="separate"/>
            </w:r>
            <w:r w:rsidR="00B6677D">
              <w:rPr>
                <w:noProof/>
                <w:webHidden/>
              </w:rPr>
              <w:t>28</w:t>
            </w:r>
            <w:r w:rsidRPr="00916EFC">
              <w:rPr>
                <w:noProof/>
                <w:webHidden/>
              </w:rPr>
              <w:fldChar w:fldCharType="end"/>
            </w:r>
          </w:hyperlink>
        </w:p>
        <w:p w14:paraId="0330501C" w14:textId="7CC1FE8B"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8" w:history="1">
            <w:r w:rsidRPr="00916EFC">
              <w:rPr>
                <w:rStyle w:val="Hyperlink"/>
                <w:noProof/>
              </w:rPr>
              <w:t>3.5.2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Problém měřítka</w:t>
            </w:r>
            <w:r w:rsidRPr="00916EFC">
              <w:rPr>
                <w:noProof/>
                <w:webHidden/>
              </w:rPr>
              <w:tab/>
            </w:r>
            <w:r w:rsidRPr="00916EFC">
              <w:rPr>
                <w:noProof/>
                <w:webHidden/>
              </w:rPr>
              <w:fldChar w:fldCharType="begin"/>
            </w:r>
            <w:r w:rsidRPr="00916EFC">
              <w:rPr>
                <w:noProof/>
                <w:webHidden/>
              </w:rPr>
              <w:instrText xml:space="preserve"> PAGEREF _Toc155217398 \h </w:instrText>
            </w:r>
            <w:r w:rsidRPr="00916EFC">
              <w:rPr>
                <w:noProof/>
                <w:webHidden/>
              </w:rPr>
            </w:r>
            <w:r w:rsidRPr="00916EFC">
              <w:rPr>
                <w:noProof/>
                <w:webHidden/>
              </w:rPr>
              <w:fldChar w:fldCharType="separate"/>
            </w:r>
            <w:r w:rsidR="00B6677D">
              <w:rPr>
                <w:noProof/>
                <w:webHidden/>
              </w:rPr>
              <w:t>29</w:t>
            </w:r>
            <w:r w:rsidRPr="00916EFC">
              <w:rPr>
                <w:noProof/>
                <w:webHidden/>
              </w:rPr>
              <w:fldChar w:fldCharType="end"/>
            </w:r>
          </w:hyperlink>
        </w:p>
        <w:p w14:paraId="6F7E006F" w14:textId="27D4B867"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399" w:history="1">
            <w:r w:rsidRPr="00916EFC">
              <w:rPr>
                <w:rStyle w:val="Hyperlink"/>
                <w:noProof/>
              </w:rPr>
              <w:t>3.5.3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Datové modely a formáty</w:t>
            </w:r>
            <w:r w:rsidRPr="00916EFC">
              <w:rPr>
                <w:noProof/>
                <w:webHidden/>
              </w:rPr>
              <w:tab/>
            </w:r>
            <w:r w:rsidRPr="00916EFC">
              <w:rPr>
                <w:noProof/>
                <w:webHidden/>
              </w:rPr>
              <w:fldChar w:fldCharType="begin"/>
            </w:r>
            <w:r w:rsidRPr="00916EFC">
              <w:rPr>
                <w:noProof/>
                <w:webHidden/>
              </w:rPr>
              <w:instrText xml:space="preserve"> PAGEREF _Toc155217399 \h </w:instrText>
            </w:r>
            <w:r w:rsidRPr="00916EFC">
              <w:rPr>
                <w:noProof/>
                <w:webHidden/>
              </w:rPr>
            </w:r>
            <w:r w:rsidRPr="00916EFC">
              <w:rPr>
                <w:noProof/>
                <w:webHidden/>
              </w:rPr>
              <w:fldChar w:fldCharType="separate"/>
            </w:r>
            <w:r w:rsidR="00B6677D">
              <w:rPr>
                <w:noProof/>
                <w:webHidden/>
              </w:rPr>
              <w:t>31</w:t>
            </w:r>
            <w:r w:rsidRPr="00916EFC">
              <w:rPr>
                <w:noProof/>
                <w:webHidden/>
              </w:rPr>
              <w:fldChar w:fldCharType="end"/>
            </w:r>
          </w:hyperlink>
        </w:p>
        <w:p w14:paraId="4FE3A05B" w14:textId="3BE28E45"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00" w:history="1">
            <w:r w:rsidRPr="00916EFC">
              <w:rPr>
                <w:rStyle w:val="Hyperlink"/>
                <w:noProof/>
              </w:rPr>
              <w:t>3.6</w:t>
            </w:r>
            <w:r w:rsidRPr="00916EFC">
              <w:rPr>
                <w:rFonts w:eastAsiaTheme="minorEastAsia" w:cstheme="minorBidi"/>
                <w:smallCaps w:val="0"/>
                <w:noProof/>
                <w:kern w:val="2"/>
                <w:sz w:val="22"/>
                <w:szCs w:val="22"/>
                <w:lang w:val="en-US"/>
                <w14:ligatures w14:val="standardContextual"/>
              </w:rPr>
              <w:tab/>
            </w:r>
            <w:r w:rsidRPr="00916EFC">
              <w:rPr>
                <w:rStyle w:val="Hyperlink"/>
                <w:noProof/>
              </w:rPr>
              <w:t>3D grafika</w:t>
            </w:r>
            <w:r w:rsidRPr="00916EFC">
              <w:rPr>
                <w:noProof/>
                <w:webHidden/>
              </w:rPr>
              <w:tab/>
            </w:r>
            <w:r w:rsidRPr="00916EFC">
              <w:rPr>
                <w:noProof/>
                <w:webHidden/>
              </w:rPr>
              <w:fldChar w:fldCharType="begin"/>
            </w:r>
            <w:r w:rsidRPr="00916EFC">
              <w:rPr>
                <w:noProof/>
                <w:webHidden/>
              </w:rPr>
              <w:instrText xml:space="preserve"> PAGEREF _Toc155217400 \h </w:instrText>
            </w:r>
            <w:r w:rsidRPr="00916EFC">
              <w:rPr>
                <w:noProof/>
                <w:webHidden/>
              </w:rPr>
            </w:r>
            <w:r w:rsidRPr="00916EFC">
              <w:rPr>
                <w:noProof/>
                <w:webHidden/>
              </w:rPr>
              <w:fldChar w:fldCharType="separate"/>
            </w:r>
            <w:r w:rsidR="00B6677D">
              <w:rPr>
                <w:noProof/>
                <w:webHidden/>
              </w:rPr>
              <w:t>34</w:t>
            </w:r>
            <w:r w:rsidRPr="00916EFC">
              <w:rPr>
                <w:noProof/>
                <w:webHidden/>
              </w:rPr>
              <w:fldChar w:fldCharType="end"/>
            </w:r>
          </w:hyperlink>
        </w:p>
        <w:p w14:paraId="6A8BA18A" w14:textId="1AA2046B"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1" w:history="1">
            <w:r w:rsidRPr="00916EFC">
              <w:rPr>
                <w:rStyle w:val="Hyperlink"/>
                <w:noProof/>
                <w:lang w:val="en-US" w:eastAsia="cs-CZ"/>
              </w:rPr>
              <w:t>3.6.1</w:t>
            </w:r>
            <w:r w:rsidRPr="00916EFC">
              <w:rPr>
                <w:rFonts w:eastAsiaTheme="minorEastAsia" w:cstheme="minorBidi"/>
                <w:i w:val="0"/>
                <w:iCs w:val="0"/>
                <w:noProof/>
                <w:kern w:val="2"/>
                <w:sz w:val="22"/>
                <w:szCs w:val="22"/>
                <w:lang w:val="en-US"/>
                <w14:ligatures w14:val="standardContextual"/>
              </w:rPr>
              <w:tab/>
            </w:r>
            <w:r w:rsidRPr="00916EFC">
              <w:rPr>
                <w:rStyle w:val="Hyperlink"/>
                <w:noProof/>
                <w:lang w:val="en-US" w:eastAsia="cs-CZ"/>
              </w:rPr>
              <w:t>Rendering pipeline</w:t>
            </w:r>
            <w:r w:rsidRPr="00916EFC">
              <w:rPr>
                <w:noProof/>
                <w:webHidden/>
              </w:rPr>
              <w:tab/>
            </w:r>
            <w:r w:rsidRPr="00916EFC">
              <w:rPr>
                <w:noProof/>
                <w:webHidden/>
              </w:rPr>
              <w:fldChar w:fldCharType="begin"/>
            </w:r>
            <w:r w:rsidRPr="00916EFC">
              <w:rPr>
                <w:noProof/>
                <w:webHidden/>
              </w:rPr>
              <w:instrText xml:space="preserve"> PAGEREF _Toc155217401 \h </w:instrText>
            </w:r>
            <w:r w:rsidRPr="00916EFC">
              <w:rPr>
                <w:noProof/>
                <w:webHidden/>
              </w:rPr>
            </w:r>
            <w:r w:rsidRPr="00916EFC">
              <w:rPr>
                <w:noProof/>
                <w:webHidden/>
              </w:rPr>
              <w:fldChar w:fldCharType="separate"/>
            </w:r>
            <w:r w:rsidR="00B6677D">
              <w:rPr>
                <w:noProof/>
                <w:webHidden/>
              </w:rPr>
              <w:t>34</w:t>
            </w:r>
            <w:r w:rsidRPr="00916EFC">
              <w:rPr>
                <w:noProof/>
                <w:webHidden/>
              </w:rPr>
              <w:fldChar w:fldCharType="end"/>
            </w:r>
          </w:hyperlink>
        </w:p>
        <w:p w14:paraId="09C12D36" w14:textId="3A569B1C"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2" w:history="1">
            <w:r w:rsidRPr="00916EFC">
              <w:rPr>
                <w:rStyle w:val="Hyperlink"/>
                <w:noProof/>
              </w:rPr>
              <w:t>3.6.2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Komponenty 3D vizualizace</w:t>
            </w:r>
            <w:r w:rsidRPr="00916EFC">
              <w:rPr>
                <w:noProof/>
                <w:webHidden/>
              </w:rPr>
              <w:tab/>
            </w:r>
            <w:r w:rsidRPr="00916EFC">
              <w:rPr>
                <w:noProof/>
                <w:webHidden/>
              </w:rPr>
              <w:fldChar w:fldCharType="begin"/>
            </w:r>
            <w:r w:rsidRPr="00916EFC">
              <w:rPr>
                <w:noProof/>
                <w:webHidden/>
              </w:rPr>
              <w:instrText xml:space="preserve"> PAGEREF _Toc155217402 \h </w:instrText>
            </w:r>
            <w:r w:rsidRPr="00916EFC">
              <w:rPr>
                <w:noProof/>
                <w:webHidden/>
              </w:rPr>
            </w:r>
            <w:r w:rsidRPr="00916EFC">
              <w:rPr>
                <w:noProof/>
                <w:webHidden/>
              </w:rPr>
              <w:fldChar w:fldCharType="separate"/>
            </w:r>
            <w:r w:rsidR="00B6677D">
              <w:rPr>
                <w:noProof/>
                <w:webHidden/>
              </w:rPr>
              <w:t>35</w:t>
            </w:r>
            <w:r w:rsidRPr="00916EFC">
              <w:rPr>
                <w:noProof/>
                <w:webHidden/>
              </w:rPr>
              <w:fldChar w:fldCharType="end"/>
            </w:r>
          </w:hyperlink>
        </w:p>
        <w:p w14:paraId="52F030AE" w14:textId="58F73079"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3" w:history="1">
            <w:r w:rsidRPr="00916EFC">
              <w:rPr>
                <w:rStyle w:val="Hyperlink"/>
                <w:noProof/>
              </w:rPr>
              <w:t>3.6.3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Vývoj</w:t>
            </w:r>
            <w:r w:rsidRPr="00916EFC">
              <w:rPr>
                <w:noProof/>
                <w:webHidden/>
              </w:rPr>
              <w:tab/>
            </w:r>
            <w:r w:rsidRPr="00916EFC">
              <w:rPr>
                <w:noProof/>
                <w:webHidden/>
              </w:rPr>
              <w:fldChar w:fldCharType="begin"/>
            </w:r>
            <w:r w:rsidRPr="00916EFC">
              <w:rPr>
                <w:noProof/>
                <w:webHidden/>
              </w:rPr>
              <w:instrText xml:space="preserve"> PAGEREF _Toc155217403 \h </w:instrText>
            </w:r>
            <w:r w:rsidRPr="00916EFC">
              <w:rPr>
                <w:noProof/>
                <w:webHidden/>
              </w:rPr>
            </w:r>
            <w:r w:rsidRPr="00916EFC">
              <w:rPr>
                <w:noProof/>
                <w:webHidden/>
              </w:rPr>
              <w:fldChar w:fldCharType="separate"/>
            </w:r>
            <w:r w:rsidR="00B6677D">
              <w:rPr>
                <w:noProof/>
                <w:webHidden/>
              </w:rPr>
              <w:t>38</w:t>
            </w:r>
            <w:r w:rsidRPr="00916EFC">
              <w:rPr>
                <w:noProof/>
                <w:webHidden/>
              </w:rPr>
              <w:fldChar w:fldCharType="end"/>
            </w:r>
          </w:hyperlink>
        </w:p>
        <w:p w14:paraId="638868A9" w14:textId="3641CDA5"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4" w:history="1">
            <w:r w:rsidRPr="00916EFC">
              <w:rPr>
                <w:rStyle w:val="Hyperlink"/>
                <w:noProof/>
              </w:rPr>
              <w:t>3.6.4</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Výkon</w:t>
            </w:r>
            <w:r w:rsidRPr="00916EFC">
              <w:rPr>
                <w:noProof/>
                <w:webHidden/>
              </w:rPr>
              <w:tab/>
            </w:r>
            <w:r w:rsidRPr="00916EFC">
              <w:rPr>
                <w:noProof/>
                <w:webHidden/>
              </w:rPr>
              <w:fldChar w:fldCharType="begin"/>
            </w:r>
            <w:r w:rsidRPr="00916EFC">
              <w:rPr>
                <w:noProof/>
                <w:webHidden/>
              </w:rPr>
              <w:instrText xml:space="preserve"> PAGEREF _Toc155217404 \h </w:instrText>
            </w:r>
            <w:r w:rsidRPr="00916EFC">
              <w:rPr>
                <w:noProof/>
                <w:webHidden/>
              </w:rPr>
            </w:r>
            <w:r w:rsidRPr="00916EFC">
              <w:rPr>
                <w:noProof/>
                <w:webHidden/>
              </w:rPr>
              <w:fldChar w:fldCharType="separate"/>
            </w:r>
            <w:r w:rsidR="00B6677D">
              <w:rPr>
                <w:noProof/>
                <w:webHidden/>
              </w:rPr>
              <w:t>38</w:t>
            </w:r>
            <w:r w:rsidRPr="00916EFC">
              <w:rPr>
                <w:noProof/>
                <w:webHidden/>
              </w:rPr>
              <w:fldChar w:fldCharType="end"/>
            </w:r>
          </w:hyperlink>
        </w:p>
        <w:p w14:paraId="0324195A" w14:textId="2CB7658E"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405" w:history="1">
            <w:r w:rsidRPr="00916EFC">
              <w:rPr>
                <w:rStyle w:val="Hyperlink"/>
                <w:noProof/>
              </w:rPr>
              <w:t>4</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Analýza technologií</w:t>
            </w:r>
            <w:r w:rsidRPr="00916EFC">
              <w:rPr>
                <w:noProof/>
                <w:webHidden/>
              </w:rPr>
              <w:tab/>
            </w:r>
            <w:r w:rsidRPr="00916EFC">
              <w:rPr>
                <w:noProof/>
                <w:webHidden/>
              </w:rPr>
              <w:fldChar w:fldCharType="begin"/>
            </w:r>
            <w:r w:rsidRPr="00916EFC">
              <w:rPr>
                <w:noProof/>
                <w:webHidden/>
              </w:rPr>
              <w:instrText xml:space="preserve"> PAGEREF _Toc155217405 \h </w:instrText>
            </w:r>
            <w:r w:rsidRPr="00916EFC">
              <w:rPr>
                <w:noProof/>
                <w:webHidden/>
              </w:rPr>
            </w:r>
            <w:r w:rsidRPr="00916EFC">
              <w:rPr>
                <w:noProof/>
                <w:webHidden/>
              </w:rPr>
              <w:fldChar w:fldCharType="separate"/>
            </w:r>
            <w:r w:rsidR="00B6677D">
              <w:rPr>
                <w:noProof/>
                <w:webHidden/>
              </w:rPr>
              <w:t>39</w:t>
            </w:r>
            <w:r w:rsidRPr="00916EFC">
              <w:rPr>
                <w:noProof/>
                <w:webHidden/>
              </w:rPr>
              <w:fldChar w:fldCharType="end"/>
            </w:r>
          </w:hyperlink>
        </w:p>
        <w:p w14:paraId="1AED5223" w14:textId="60329CB9"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06" w:history="1">
            <w:r w:rsidRPr="00916EFC">
              <w:rPr>
                <w:rStyle w:val="Hyperlink"/>
                <w:noProof/>
              </w:rPr>
              <w:t>4.1</w:t>
            </w:r>
            <w:r w:rsidRPr="00916EFC">
              <w:rPr>
                <w:rFonts w:eastAsiaTheme="minorEastAsia" w:cstheme="minorBidi"/>
                <w:smallCaps w:val="0"/>
                <w:noProof/>
                <w:kern w:val="2"/>
                <w:sz w:val="22"/>
                <w:szCs w:val="22"/>
                <w:lang w:val="en-US"/>
                <w14:ligatures w14:val="standardContextual"/>
              </w:rPr>
              <w:tab/>
            </w:r>
            <w:r w:rsidRPr="00916EFC">
              <w:rPr>
                <w:rStyle w:val="Hyperlink"/>
                <w:noProof/>
              </w:rPr>
              <w:t>Taxonomie technologií</w:t>
            </w:r>
            <w:r w:rsidRPr="00916EFC">
              <w:rPr>
                <w:noProof/>
                <w:webHidden/>
              </w:rPr>
              <w:tab/>
            </w:r>
            <w:r w:rsidRPr="00916EFC">
              <w:rPr>
                <w:noProof/>
                <w:webHidden/>
              </w:rPr>
              <w:fldChar w:fldCharType="begin"/>
            </w:r>
            <w:r w:rsidRPr="00916EFC">
              <w:rPr>
                <w:noProof/>
                <w:webHidden/>
              </w:rPr>
              <w:instrText xml:space="preserve"> PAGEREF _Toc155217406 \h </w:instrText>
            </w:r>
            <w:r w:rsidRPr="00916EFC">
              <w:rPr>
                <w:noProof/>
                <w:webHidden/>
              </w:rPr>
            </w:r>
            <w:r w:rsidRPr="00916EFC">
              <w:rPr>
                <w:noProof/>
                <w:webHidden/>
              </w:rPr>
              <w:fldChar w:fldCharType="separate"/>
            </w:r>
            <w:r w:rsidR="00B6677D">
              <w:rPr>
                <w:noProof/>
                <w:webHidden/>
              </w:rPr>
              <w:t>39</w:t>
            </w:r>
            <w:r w:rsidRPr="00916EFC">
              <w:rPr>
                <w:noProof/>
                <w:webHidden/>
              </w:rPr>
              <w:fldChar w:fldCharType="end"/>
            </w:r>
          </w:hyperlink>
        </w:p>
        <w:p w14:paraId="1D74C44A" w14:textId="47FF3B99"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07" w:history="1">
            <w:r w:rsidRPr="00916EFC">
              <w:rPr>
                <w:rStyle w:val="Hyperlink"/>
                <w:noProof/>
              </w:rPr>
              <w:t>4.2</w:t>
            </w:r>
            <w:r w:rsidRPr="00916EFC">
              <w:rPr>
                <w:rFonts w:eastAsiaTheme="minorEastAsia" w:cstheme="minorBidi"/>
                <w:smallCaps w:val="0"/>
                <w:noProof/>
                <w:kern w:val="2"/>
                <w:sz w:val="22"/>
                <w:szCs w:val="22"/>
                <w:lang w:val="en-US"/>
                <w14:ligatures w14:val="standardContextual"/>
              </w:rPr>
              <w:tab/>
            </w:r>
            <w:r w:rsidRPr="00916EFC">
              <w:rPr>
                <w:rStyle w:val="Hyperlink"/>
                <w:noProof/>
              </w:rPr>
              <w:t>Webový vývoj</w:t>
            </w:r>
            <w:r w:rsidRPr="00916EFC">
              <w:rPr>
                <w:noProof/>
                <w:webHidden/>
              </w:rPr>
              <w:tab/>
            </w:r>
            <w:r w:rsidRPr="00916EFC">
              <w:rPr>
                <w:noProof/>
                <w:webHidden/>
              </w:rPr>
              <w:fldChar w:fldCharType="begin"/>
            </w:r>
            <w:r w:rsidRPr="00916EFC">
              <w:rPr>
                <w:noProof/>
                <w:webHidden/>
              </w:rPr>
              <w:instrText xml:space="preserve"> PAGEREF _Toc155217407 \h </w:instrText>
            </w:r>
            <w:r w:rsidRPr="00916EFC">
              <w:rPr>
                <w:noProof/>
                <w:webHidden/>
              </w:rPr>
            </w:r>
            <w:r w:rsidRPr="00916EFC">
              <w:rPr>
                <w:noProof/>
                <w:webHidden/>
              </w:rPr>
              <w:fldChar w:fldCharType="separate"/>
            </w:r>
            <w:r w:rsidR="00B6677D">
              <w:rPr>
                <w:noProof/>
                <w:webHidden/>
              </w:rPr>
              <w:t>40</w:t>
            </w:r>
            <w:r w:rsidRPr="00916EFC">
              <w:rPr>
                <w:noProof/>
                <w:webHidden/>
              </w:rPr>
              <w:fldChar w:fldCharType="end"/>
            </w:r>
          </w:hyperlink>
        </w:p>
        <w:p w14:paraId="239AFE83" w14:textId="4457FF5A"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8" w:history="1">
            <w:r w:rsidRPr="00916EFC">
              <w:rPr>
                <w:rStyle w:val="Hyperlink"/>
                <w:noProof/>
              </w:rPr>
              <w:t>4.2.1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Web API</w:t>
            </w:r>
            <w:r w:rsidRPr="00916EFC">
              <w:rPr>
                <w:noProof/>
                <w:webHidden/>
              </w:rPr>
              <w:tab/>
            </w:r>
            <w:r w:rsidRPr="00916EFC">
              <w:rPr>
                <w:noProof/>
                <w:webHidden/>
              </w:rPr>
              <w:fldChar w:fldCharType="begin"/>
            </w:r>
            <w:r w:rsidRPr="00916EFC">
              <w:rPr>
                <w:noProof/>
                <w:webHidden/>
              </w:rPr>
              <w:instrText xml:space="preserve"> PAGEREF _Toc155217408 \h </w:instrText>
            </w:r>
            <w:r w:rsidRPr="00916EFC">
              <w:rPr>
                <w:noProof/>
                <w:webHidden/>
              </w:rPr>
            </w:r>
            <w:r w:rsidRPr="00916EFC">
              <w:rPr>
                <w:noProof/>
                <w:webHidden/>
              </w:rPr>
              <w:fldChar w:fldCharType="separate"/>
            </w:r>
            <w:r w:rsidR="00B6677D">
              <w:rPr>
                <w:noProof/>
                <w:webHidden/>
              </w:rPr>
              <w:t>41</w:t>
            </w:r>
            <w:r w:rsidRPr="00916EFC">
              <w:rPr>
                <w:noProof/>
                <w:webHidden/>
              </w:rPr>
              <w:fldChar w:fldCharType="end"/>
            </w:r>
          </w:hyperlink>
        </w:p>
        <w:p w14:paraId="0C22A0D7" w14:textId="3C891D2F"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09" w:history="1">
            <w:r w:rsidRPr="00916EFC">
              <w:rPr>
                <w:rStyle w:val="Hyperlink"/>
                <w:noProof/>
              </w:rPr>
              <w:t>4.2.2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Prohlížeče</w:t>
            </w:r>
            <w:r w:rsidRPr="00916EFC">
              <w:rPr>
                <w:noProof/>
                <w:webHidden/>
              </w:rPr>
              <w:tab/>
            </w:r>
            <w:r w:rsidRPr="00916EFC">
              <w:rPr>
                <w:noProof/>
                <w:webHidden/>
              </w:rPr>
              <w:fldChar w:fldCharType="begin"/>
            </w:r>
            <w:r w:rsidRPr="00916EFC">
              <w:rPr>
                <w:noProof/>
                <w:webHidden/>
              </w:rPr>
              <w:instrText xml:space="preserve"> PAGEREF _Toc155217409 \h </w:instrText>
            </w:r>
            <w:r w:rsidRPr="00916EFC">
              <w:rPr>
                <w:noProof/>
                <w:webHidden/>
              </w:rPr>
            </w:r>
            <w:r w:rsidRPr="00916EFC">
              <w:rPr>
                <w:noProof/>
                <w:webHidden/>
              </w:rPr>
              <w:fldChar w:fldCharType="separate"/>
            </w:r>
            <w:r w:rsidR="00B6677D">
              <w:rPr>
                <w:noProof/>
                <w:webHidden/>
              </w:rPr>
              <w:t>43</w:t>
            </w:r>
            <w:r w:rsidRPr="00916EFC">
              <w:rPr>
                <w:noProof/>
                <w:webHidden/>
              </w:rPr>
              <w:fldChar w:fldCharType="end"/>
            </w:r>
          </w:hyperlink>
        </w:p>
        <w:p w14:paraId="278102E4" w14:textId="4BAB6C29"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0" w:history="1">
            <w:r w:rsidRPr="00916EFC">
              <w:rPr>
                <w:rStyle w:val="Hyperlink"/>
                <w:noProof/>
              </w:rPr>
              <w:t>4.2.3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Vývojářské nástroje</w:t>
            </w:r>
            <w:r w:rsidRPr="00916EFC">
              <w:rPr>
                <w:noProof/>
                <w:webHidden/>
              </w:rPr>
              <w:tab/>
            </w:r>
            <w:r w:rsidRPr="00916EFC">
              <w:rPr>
                <w:noProof/>
                <w:webHidden/>
              </w:rPr>
              <w:fldChar w:fldCharType="begin"/>
            </w:r>
            <w:r w:rsidRPr="00916EFC">
              <w:rPr>
                <w:noProof/>
                <w:webHidden/>
              </w:rPr>
              <w:instrText xml:space="preserve"> PAGEREF _Toc155217410 \h </w:instrText>
            </w:r>
            <w:r w:rsidRPr="00916EFC">
              <w:rPr>
                <w:noProof/>
                <w:webHidden/>
              </w:rPr>
            </w:r>
            <w:r w:rsidRPr="00916EFC">
              <w:rPr>
                <w:noProof/>
                <w:webHidden/>
              </w:rPr>
              <w:fldChar w:fldCharType="separate"/>
            </w:r>
            <w:r w:rsidR="00B6677D">
              <w:rPr>
                <w:noProof/>
                <w:webHidden/>
              </w:rPr>
              <w:t>43</w:t>
            </w:r>
            <w:r w:rsidRPr="00916EFC">
              <w:rPr>
                <w:noProof/>
                <w:webHidden/>
              </w:rPr>
              <w:fldChar w:fldCharType="end"/>
            </w:r>
          </w:hyperlink>
        </w:p>
        <w:p w14:paraId="1B58B3CE" w14:textId="4FAC893E"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11" w:history="1">
            <w:r w:rsidRPr="00916EFC">
              <w:rPr>
                <w:rStyle w:val="Hyperlink"/>
                <w:noProof/>
              </w:rPr>
              <w:t>4.3</w:t>
            </w:r>
            <w:r w:rsidRPr="00916EFC">
              <w:rPr>
                <w:rFonts w:eastAsiaTheme="minorEastAsia" w:cstheme="minorBidi"/>
                <w:smallCaps w:val="0"/>
                <w:noProof/>
                <w:kern w:val="2"/>
                <w:sz w:val="22"/>
                <w:szCs w:val="22"/>
                <w:lang w:val="en-US"/>
                <w14:ligatures w14:val="standardContextual"/>
              </w:rPr>
              <w:tab/>
            </w:r>
            <w:r w:rsidRPr="00916EFC">
              <w:rPr>
                <w:rStyle w:val="Hyperlink"/>
                <w:noProof/>
              </w:rPr>
              <w:t>Analýza technologií</w:t>
            </w:r>
            <w:r w:rsidRPr="00916EFC">
              <w:rPr>
                <w:noProof/>
                <w:webHidden/>
              </w:rPr>
              <w:tab/>
            </w:r>
            <w:r w:rsidRPr="00916EFC">
              <w:rPr>
                <w:noProof/>
                <w:webHidden/>
              </w:rPr>
              <w:fldChar w:fldCharType="begin"/>
            </w:r>
            <w:r w:rsidRPr="00916EFC">
              <w:rPr>
                <w:noProof/>
                <w:webHidden/>
              </w:rPr>
              <w:instrText xml:space="preserve"> PAGEREF _Toc155217411 \h </w:instrText>
            </w:r>
            <w:r w:rsidRPr="00916EFC">
              <w:rPr>
                <w:noProof/>
                <w:webHidden/>
              </w:rPr>
            </w:r>
            <w:r w:rsidRPr="00916EFC">
              <w:rPr>
                <w:noProof/>
                <w:webHidden/>
              </w:rPr>
              <w:fldChar w:fldCharType="separate"/>
            </w:r>
            <w:r w:rsidR="00B6677D">
              <w:rPr>
                <w:noProof/>
                <w:webHidden/>
              </w:rPr>
              <w:t>44</w:t>
            </w:r>
            <w:r w:rsidRPr="00916EFC">
              <w:rPr>
                <w:noProof/>
                <w:webHidden/>
              </w:rPr>
              <w:fldChar w:fldCharType="end"/>
            </w:r>
          </w:hyperlink>
        </w:p>
        <w:p w14:paraId="34F6AA8C" w14:textId="646A8BD0"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2" w:history="1">
            <w:r w:rsidRPr="00916EFC">
              <w:rPr>
                <w:rStyle w:val="Hyperlink"/>
                <w:noProof/>
              </w:rPr>
              <w:t>4.3.1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Geoprostorová řešení</w:t>
            </w:r>
            <w:r w:rsidRPr="00916EFC">
              <w:rPr>
                <w:noProof/>
                <w:webHidden/>
              </w:rPr>
              <w:tab/>
            </w:r>
            <w:r w:rsidRPr="00916EFC">
              <w:rPr>
                <w:noProof/>
                <w:webHidden/>
              </w:rPr>
              <w:fldChar w:fldCharType="begin"/>
            </w:r>
            <w:r w:rsidRPr="00916EFC">
              <w:rPr>
                <w:noProof/>
                <w:webHidden/>
              </w:rPr>
              <w:instrText xml:space="preserve"> PAGEREF _Toc155217412 \h </w:instrText>
            </w:r>
            <w:r w:rsidRPr="00916EFC">
              <w:rPr>
                <w:noProof/>
                <w:webHidden/>
              </w:rPr>
            </w:r>
            <w:r w:rsidRPr="00916EFC">
              <w:rPr>
                <w:noProof/>
                <w:webHidden/>
              </w:rPr>
              <w:fldChar w:fldCharType="separate"/>
            </w:r>
            <w:r w:rsidR="00B6677D">
              <w:rPr>
                <w:noProof/>
                <w:webHidden/>
              </w:rPr>
              <w:t>44</w:t>
            </w:r>
            <w:r w:rsidRPr="00916EFC">
              <w:rPr>
                <w:noProof/>
                <w:webHidden/>
              </w:rPr>
              <w:fldChar w:fldCharType="end"/>
            </w:r>
          </w:hyperlink>
        </w:p>
        <w:p w14:paraId="75F985FD" w14:textId="3D0EFC30"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3" w:history="1">
            <w:r w:rsidRPr="00916EFC">
              <w:rPr>
                <w:rStyle w:val="Hyperlink"/>
                <w:noProof/>
              </w:rPr>
              <w:t>4.3.2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Vykreslovací enginy</w:t>
            </w:r>
            <w:r w:rsidRPr="00916EFC">
              <w:rPr>
                <w:noProof/>
                <w:webHidden/>
              </w:rPr>
              <w:tab/>
            </w:r>
            <w:r w:rsidRPr="00916EFC">
              <w:rPr>
                <w:noProof/>
                <w:webHidden/>
              </w:rPr>
              <w:fldChar w:fldCharType="begin"/>
            </w:r>
            <w:r w:rsidRPr="00916EFC">
              <w:rPr>
                <w:noProof/>
                <w:webHidden/>
              </w:rPr>
              <w:instrText xml:space="preserve"> PAGEREF _Toc155217413 \h </w:instrText>
            </w:r>
            <w:r w:rsidRPr="00916EFC">
              <w:rPr>
                <w:noProof/>
                <w:webHidden/>
              </w:rPr>
            </w:r>
            <w:r w:rsidRPr="00916EFC">
              <w:rPr>
                <w:noProof/>
                <w:webHidden/>
              </w:rPr>
              <w:fldChar w:fldCharType="separate"/>
            </w:r>
            <w:r w:rsidR="00B6677D">
              <w:rPr>
                <w:noProof/>
                <w:webHidden/>
              </w:rPr>
              <w:t>46</w:t>
            </w:r>
            <w:r w:rsidRPr="00916EFC">
              <w:rPr>
                <w:noProof/>
                <w:webHidden/>
              </w:rPr>
              <w:fldChar w:fldCharType="end"/>
            </w:r>
          </w:hyperlink>
        </w:p>
        <w:p w14:paraId="00961F8B" w14:textId="6E3922D4"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4" w:history="1">
            <w:r w:rsidRPr="00916EFC">
              <w:rPr>
                <w:rStyle w:val="Hyperlink"/>
                <w:noProof/>
              </w:rPr>
              <w:t>4.3.3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VR frameworky</w:t>
            </w:r>
            <w:r w:rsidRPr="00916EFC">
              <w:rPr>
                <w:noProof/>
                <w:webHidden/>
              </w:rPr>
              <w:tab/>
            </w:r>
            <w:r w:rsidRPr="00916EFC">
              <w:rPr>
                <w:noProof/>
                <w:webHidden/>
              </w:rPr>
              <w:fldChar w:fldCharType="begin"/>
            </w:r>
            <w:r w:rsidRPr="00916EFC">
              <w:rPr>
                <w:noProof/>
                <w:webHidden/>
              </w:rPr>
              <w:instrText xml:space="preserve"> PAGEREF _Toc155217414 \h </w:instrText>
            </w:r>
            <w:r w:rsidRPr="00916EFC">
              <w:rPr>
                <w:noProof/>
                <w:webHidden/>
              </w:rPr>
            </w:r>
            <w:r w:rsidRPr="00916EFC">
              <w:rPr>
                <w:noProof/>
                <w:webHidden/>
              </w:rPr>
              <w:fldChar w:fldCharType="separate"/>
            </w:r>
            <w:r w:rsidR="00B6677D">
              <w:rPr>
                <w:noProof/>
                <w:webHidden/>
              </w:rPr>
              <w:t>49</w:t>
            </w:r>
            <w:r w:rsidRPr="00916EFC">
              <w:rPr>
                <w:noProof/>
                <w:webHidden/>
              </w:rPr>
              <w:fldChar w:fldCharType="end"/>
            </w:r>
          </w:hyperlink>
        </w:p>
        <w:p w14:paraId="1A44C8E0" w14:textId="32314233"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5" w:history="1">
            <w:r w:rsidRPr="00916EFC">
              <w:rPr>
                <w:rStyle w:val="Hyperlink"/>
                <w:noProof/>
              </w:rPr>
              <w:t>4.3.4</w:t>
            </w:r>
            <w:r w:rsidRPr="00916EFC">
              <w:rPr>
                <w:rFonts w:eastAsiaTheme="minorEastAsia" w:cstheme="minorBidi"/>
                <w:i w:val="0"/>
                <w:iCs w:val="0"/>
                <w:noProof/>
                <w:kern w:val="2"/>
                <w:sz w:val="22"/>
                <w:szCs w:val="22"/>
                <w:lang w:val="en-US"/>
                <w14:ligatures w14:val="standardContextual"/>
              </w:rPr>
              <w:tab/>
            </w:r>
            <w:r w:rsidRPr="00916EFC">
              <w:rPr>
                <w:rStyle w:val="Hyperlink"/>
                <w:noProof/>
              </w:rPr>
              <w:t>Herní enginy</w:t>
            </w:r>
            <w:r w:rsidRPr="00916EFC">
              <w:rPr>
                <w:noProof/>
                <w:webHidden/>
              </w:rPr>
              <w:tab/>
            </w:r>
            <w:r w:rsidRPr="00916EFC">
              <w:rPr>
                <w:noProof/>
                <w:webHidden/>
              </w:rPr>
              <w:fldChar w:fldCharType="begin"/>
            </w:r>
            <w:r w:rsidRPr="00916EFC">
              <w:rPr>
                <w:noProof/>
                <w:webHidden/>
              </w:rPr>
              <w:instrText xml:space="preserve"> PAGEREF _Toc155217415 \h </w:instrText>
            </w:r>
            <w:r w:rsidRPr="00916EFC">
              <w:rPr>
                <w:noProof/>
                <w:webHidden/>
              </w:rPr>
            </w:r>
            <w:r w:rsidRPr="00916EFC">
              <w:rPr>
                <w:noProof/>
                <w:webHidden/>
              </w:rPr>
              <w:fldChar w:fldCharType="separate"/>
            </w:r>
            <w:r w:rsidR="00B6677D">
              <w:rPr>
                <w:noProof/>
                <w:webHidden/>
              </w:rPr>
              <w:t>50</w:t>
            </w:r>
            <w:r w:rsidRPr="00916EFC">
              <w:rPr>
                <w:noProof/>
                <w:webHidden/>
              </w:rPr>
              <w:fldChar w:fldCharType="end"/>
            </w:r>
          </w:hyperlink>
        </w:p>
        <w:p w14:paraId="5BDB07C0" w14:textId="7D630573"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6" w:history="1">
            <w:r w:rsidRPr="00916EFC">
              <w:rPr>
                <w:rStyle w:val="Hyperlink"/>
                <w:noProof/>
              </w:rPr>
              <w:t>4.3.5</w:t>
            </w:r>
            <w:r w:rsidRPr="00916EFC">
              <w:rPr>
                <w:rFonts w:eastAsiaTheme="minorEastAsia" w:cstheme="minorBidi"/>
                <w:i w:val="0"/>
                <w:iCs w:val="0"/>
                <w:noProof/>
                <w:kern w:val="2"/>
                <w:sz w:val="22"/>
                <w:szCs w:val="22"/>
                <w:lang w:val="en-US"/>
                <w14:ligatures w14:val="standardContextual"/>
              </w:rPr>
              <w:tab/>
            </w:r>
            <w:r w:rsidRPr="00916EFC">
              <w:rPr>
                <w:rStyle w:val="Hyperlink"/>
                <w:noProof/>
              </w:rPr>
              <w:t>Služby</w:t>
            </w:r>
            <w:r w:rsidRPr="00916EFC">
              <w:rPr>
                <w:noProof/>
                <w:webHidden/>
              </w:rPr>
              <w:tab/>
            </w:r>
            <w:r w:rsidRPr="00916EFC">
              <w:rPr>
                <w:noProof/>
                <w:webHidden/>
              </w:rPr>
              <w:fldChar w:fldCharType="begin"/>
            </w:r>
            <w:r w:rsidRPr="00916EFC">
              <w:rPr>
                <w:noProof/>
                <w:webHidden/>
              </w:rPr>
              <w:instrText xml:space="preserve"> PAGEREF _Toc155217416 \h </w:instrText>
            </w:r>
            <w:r w:rsidRPr="00916EFC">
              <w:rPr>
                <w:noProof/>
                <w:webHidden/>
              </w:rPr>
            </w:r>
            <w:r w:rsidRPr="00916EFC">
              <w:rPr>
                <w:noProof/>
                <w:webHidden/>
              </w:rPr>
              <w:fldChar w:fldCharType="separate"/>
            </w:r>
            <w:r w:rsidR="00B6677D">
              <w:rPr>
                <w:noProof/>
                <w:webHidden/>
              </w:rPr>
              <w:t>52</w:t>
            </w:r>
            <w:r w:rsidRPr="00916EFC">
              <w:rPr>
                <w:noProof/>
                <w:webHidden/>
              </w:rPr>
              <w:fldChar w:fldCharType="end"/>
            </w:r>
          </w:hyperlink>
        </w:p>
        <w:p w14:paraId="7CC535F0" w14:textId="3BCCDA95"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17" w:history="1">
            <w:r w:rsidRPr="00916EFC">
              <w:rPr>
                <w:rStyle w:val="Hyperlink"/>
                <w:noProof/>
              </w:rPr>
              <w:t>4.3.6</w:t>
            </w:r>
            <w:r w:rsidRPr="00916EFC">
              <w:rPr>
                <w:rFonts w:eastAsiaTheme="minorEastAsia" w:cstheme="minorBidi"/>
                <w:i w:val="0"/>
                <w:iCs w:val="0"/>
                <w:noProof/>
                <w:kern w:val="2"/>
                <w:sz w:val="22"/>
                <w:szCs w:val="22"/>
                <w:lang w:val="en-US"/>
                <w14:ligatures w14:val="standardContextual"/>
              </w:rPr>
              <w:tab/>
            </w:r>
            <w:r w:rsidRPr="00916EFC">
              <w:rPr>
                <w:rStyle w:val="Hyperlink"/>
                <w:noProof/>
              </w:rPr>
              <w:t>Optimalizační nástroje</w:t>
            </w:r>
            <w:r w:rsidRPr="00916EFC">
              <w:rPr>
                <w:noProof/>
                <w:webHidden/>
              </w:rPr>
              <w:tab/>
            </w:r>
            <w:r w:rsidRPr="00916EFC">
              <w:rPr>
                <w:noProof/>
                <w:webHidden/>
              </w:rPr>
              <w:fldChar w:fldCharType="begin"/>
            </w:r>
            <w:r w:rsidRPr="00916EFC">
              <w:rPr>
                <w:noProof/>
                <w:webHidden/>
              </w:rPr>
              <w:instrText xml:space="preserve"> PAGEREF _Toc155217417 \h </w:instrText>
            </w:r>
            <w:r w:rsidRPr="00916EFC">
              <w:rPr>
                <w:noProof/>
                <w:webHidden/>
              </w:rPr>
            </w:r>
            <w:r w:rsidRPr="00916EFC">
              <w:rPr>
                <w:noProof/>
                <w:webHidden/>
              </w:rPr>
              <w:fldChar w:fldCharType="separate"/>
            </w:r>
            <w:r w:rsidR="00B6677D">
              <w:rPr>
                <w:noProof/>
                <w:webHidden/>
              </w:rPr>
              <w:t>52</w:t>
            </w:r>
            <w:r w:rsidRPr="00916EFC">
              <w:rPr>
                <w:noProof/>
                <w:webHidden/>
              </w:rPr>
              <w:fldChar w:fldCharType="end"/>
            </w:r>
          </w:hyperlink>
        </w:p>
        <w:p w14:paraId="34B330F9" w14:textId="04C4320A"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18" w:history="1">
            <w:r w:rsidRPr="00916EFC">
              <w:rPr>
                <w:rStyle w:val="Hyperlink"/>
                <w:noProof/>
              </w:rPr>
              <w:t>4.4</w:t>
            </w:r>
            <w:r w:rsidRPr="00916EFC">
              <w:rPr>
                <w:rFonts w:eastAsiaTheme="minorEastAsia" w:cstheme="minorBidi"/>
                <w:smallCaps w:val="0"/>
                <w:noProof/>
                <w:kern w:val="2"/>
                <w:sz w:val="22"/>
                <w:szCs w:val="22"/>
                <w:lang w:val="en-US"/>
                <w14:ligatures w14:val="standardContextual"/>
              </w:rPr>
              <w:tab/>
            </w:r>
            <w:r w:rsidRPr="00916EFC">
              <w:rPr>
                <w:rStyle w:val="Hyperlink"/>
                <w:noProof/>
              </w:rPr>
              <w:t>Výběr technologie</w:t>
            </w:r>
            <w:r w:rsidRPr="00916EFC">
              <w:rPr>
                <w:noProof/>
                <w:webHidden/>
              </w:rPr>
              <w:tab/>
            </w:r>
            <w:r w:rsidRPr="00916EFC">
              <w:rPr>
                <w:noProof/>
                <w:webHidden/>
              </w:rPr>
              <w:fldChar w:fldCharType="begin"/>
            </w:r>
            <w:r w:rsidRPr="00916EFC">
              <w:rPr>
                <w:noProof/>
                <w:webHidden/>
              </w:rPr>
              <w:instrText xml:space="preserve"> PAGEREF _Toc155217418 \h </w:instrText>
            </w:r>
            <w:r w:rsidRPr="00916EFC">
              <w:rPr>
                <w:noProof/>
                <w:webHidden/>
              </w:rPr>
            </w:r>
            <w:r w:rsidRPr="00916EFC">
              <w:rPr>
                <w:noProof/>
                <w:webHidden/>
              </w:rPr>
              <w:fldChar w:fldCharType="separate"/>
            </w:r>
            <w:r w:rsidR="00B6677D">
              <w:rPr>
                <w:noProof/>
                <w:webHidden/>
              </w:rPr>
              <w:t>53</w:t>
            </w:r>
            <w:r w:rsidRPr="00916EFC">
              <w:rPr>
                <w:noProof/>
                <w:webHidden/>
              </w:rPr>
              <w:fldChar w:fldCharType="end"/>
            </w:r>
          </w:hyperlink>
        </w:p>
        <w:p w14:paraId="596A92CD" w14:textId="6FB82D3B"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419" w:history="1">
            <w:r w:rsidRPr="00916EFC">
              <w:rPr>
                <w:rStyle w:val="Hyperlink"/>
                <w:noProof/>
              </w:rPr>
              <w:t>5</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Návrh a implementace vlastní aplikace</w:t>
            </w:r>
            <w:r w:rsidRPr="00916EFC">
              <w:rPr>
                <w:noProof/>
                <w:webHidden/>
              </w:rPr>
              <w:tab/>
            </w:r>
            <w:r w:rsidRPr="00916EFC">
              <w:rPr>
                <w:noProof/>
                <w:webHidden/>
              </w:rPr>
              <w:fldChar w:fldCharType="begin"/>
            </w:r>
            <w:r w:rsidRPr="00916EFC">
              <w:rPr>
                <w:noProof/>
                <w:webHidden/>
              </w:rPr>
              <w:instrText xml:space="preserve"> PAGEREF _Toc155217419 \h </w:instrText>
            </w:r>
            <w:r w:rsidRPr="00916EFC">
              <w:rPr>
                <w:noProof/>
                <w:webHidden/>
              </w:rPr>
            </w:r>
            <w:r w:rsidRPr="00916EFC">
              <w:rPr>
                <w:noProof/>
                <w:webHidden/>
              </w:rPr>
              <w:fldChar w:fldCharType="separate"/>
            </w:r>
            <w:r w:rsidR="00B6677D">
              <w:rPr>
                <w:noProof/>
                <w:webHidden/>
              </w:rPr>
              <w:t>55</w:t>
            </w:r>
            <w:r w:rsidRPr="00916EFC">
              <w:rPr>
                <w:noProof/>
                <w:webHidden/>
              </w:rPr>
              <w:fldChar w:fldCharType="end"/>
            </w:r>
          </w:hyperlink>
        </w:p>
        <w:p w14:paraId="688EB436" w14:textId="6FDEDC7B"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20" w:history="1">
            <w:r w:rsidRPr="00916EFC">
              <w:rPr>
                <w:rStyle w:val="Hyperlink"/>
                <w:noProof/>
              </w:rPr>
              <w:t>5.1</w:t>
            </w:r>
            <w:r w:rsidRPr="00916EFC">
              <w:rPr>
                <w:rFonts w:eastAsiaTheme="minorEastAsia" w:cstheme="minorBidi"/>
                <w:smallCaps w:val="0"/>
                <w:noProof/>
                <w:kern w:val="2"/>
                <w:sz w:val="22"/>
                <w:szCs w:val="22"/>
                <w:lang w:val="en-US"/>
                <w14:ligatures w14:val="standardContextual"/>
              </w:rPr>
              <w:tab/>
            </w:r>
            <w:r w:rsidRPr="00916EFC">
              <w:rPr>
                <w:rStyle w:val="Hyperlink"/>
                <w:noProof/>
              </w:rPr>
              <w:t>Analýza požadavků</w:t>
            </w:r>
            <w:r w:rsidRPr="00916EFC">
              <w:rPr>
                <w:noProof/>
                <w:webHidden/>
              </w:rPr>
              <w:tab/>
            </w:r>
            <w:r w:rsidRPr="00916EFC">
              <w:rPr>
                <w:noProof/>
                <w:webHidden/>
              </w:rPr>
              <w:fldChar w:fldCharType="begin"/>
            </w:r>
            <w:r w:rsidRPr="00916EFC">
              <w:rPr>
                <w:noProof/>
                <w:webHidden/>
              </w:rPr>
              <w:instrText xml:space="preserve"> PAGEREF _Toc155217420 \h </w:instrText>
            </w:r>
            <w:r w:rsidRPr="00916EFC">
              <w:rPr>
                <w:noProof/>
                <w:webHidden/>
              </w:rPr>
            </w:r>
            <w:r w:rsidRPr="00916EFC">
              <w:rPr>
                <w:noProof/>
                <w:webHidden/>
              </w:rPr>
              <w:fldChar w:fldCharType="separate"/>
            </w:r>
            <w:r w:rsidR="00B6677D">
              <w:rPr>
                <w:noProof/>
                <w:webHidden/>
              </w:rPr>
              <w:t>55</w:t>
            </w:r>
            <w:r w:rsidRPr="00916EFC">
              <w:rPr>
                <w:noProof/>
                <w:webHidden/>
              </w:rPr>
              <w:fldChar w:fldCharType="end"/>
            </w:r>
          </w:hyperlink>
        </w:p>
        <w:p w14:paraId="45A4717B" w14:textId="223AA974"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21" w:history="1">
            <w:r w:rsidRPr="00916EFC">
              <w:rPr>
                <w:rStyle w:val="Hyperlink"/>
                <w:noProof/>
              </w:rPr>
              <w:t>5.2</w:t>
            </w:r>
            <w:r w:rsidRPr="00916EFC">
              <w:rPr>
                <w:rFonts w:eastAsiaTheme="minorEastAsia" w:cstheme="minorBidi"/>
                <w:smallCaps w:val="0"/>
                <w:noProof/>
                <w:kern w:val="2"/>
                <w:sz w:val="22"/>
                <w:szCs w:val="22"/>
                <w:lang w:val="en-US"/>
                <w14:ligatures w14:val="standardContextual"/>
              </w:rPr>
              <w:tab/>
            </w:r>
            <w:r w:rsidRPr="00916EFC">
              <w:rPr>
                <w:rStyle w:val="Hyperlink"/>
                <w:noProof/>
              </w:rPr>
              <w:t>Návrh</w:t>
            </w:r>
            <w:r w:rsidRPr="00916EFC">
              <w:rPr>
                <w:noProof/>
                <w:webHidden/>
              </w:rPr>
              <w:tab/>
            </w:r>
            <w:r w:rsidRPr="00916EFC">
              <w:rPr>
                <w:noProof/>
                <w:webHidden/>
              </w:rPr>
              <w:fldChar w:fldCharType="begin"/>
            </w:r>
            <w:r w:rsidRPr="00916EFC">
              <w:rPr>
                <w:noProof/>
                <w:webHidden/>
              </w:rPr>
              <w:instrText xml:space="preserve"> PAGEREF _Toc155217421 \h </w:instrText>
            </w:r>
            <w:r w:rsidRPr="00916EFC">
              <w:rPr>
                <w:noProof/>
                <w:webHidden/>
              </w:rPr>
            </w:r>
            <w:r w:rsidRPr="00916EFC">
              <w:rPr>
                <w:noProof/>
                <w:webHidden/>
              </w:rPr>
              <w:fldChar w:fldCharType="separate"/>
            </w:r>
            <w:r w:rsidR="00B6677D">
              <w:rPr>
                <w:noProof/>
                <w:webHidden/>
              </w:rPr>
              <w:t>55</w:t>
            </w:r>
            <w:r w:rsidRPr="00916EFC">
              <w:rPr>
                <w:noProof/>
                <w:webHidden/>
              </w:rPr>
              <w:fldChar w:fldCharType="end"/>
            </w:r>
          </w:hyperlink>
        </w:p>
        <w:p w14:paraId="50A24ACF" w14:textId="33D85BFE"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22" w:history="1">
            <w:r w:rsidRPr="00916EFC">
              <w:rPr>
                <w:rStyle w:val="Hyperlink"/>
                <w:noProof/>
              </w:rPr>
              <w:t>5.3</w:t>
            </w:r>
            <w:r w:rsidRPr="00916EFC">
              <w:rPr>
                <w:rFonts w:eastAsiaTheme="minorEastAsia" w:cstheme="minorBidi"/>
                <w:smallCaps w:val="0"/>
                <w:noProof/>
                <w:kern w:val="2"/>
                <w:sz w:val="22"/>
                <w:szCs w:val="22"/>
                <w:lang w:val="en-US"/>
                <w14:ligatures w14:val="standardContextual"/>
              </w:rPr>
              <w:tab/>
            </w:r>
            <w:r w:rsidRPr="00916EFC">
              <w:rPr>
                <w:rStyle w:val="Hyperlink"/>
                <w:noProof/>
              </w:rPr>
              <w:t>Data</w:t>
            </w:r>
            <w:r w:rsidRPr="00916EFC">
              <w:rPr>
                <w:noProof/>
                <w:webHidden/>
              </w:rPr>
              <w:tab/>
            </w:r>
            <w:r w:rsidRPr="00916EFC">
              <w:rPr>
                <w:noProof/>
                <w:webHidden/>
              </w:rPr>
              <w:fldChar w:fldCharType="begin"/>
            </w:r>
            <w:r w:rsidRPr="00916EFC">
              <w:rPr>
                <w:noProof/>
                <w:webHidden/>
              </w:rPr>
              <w:instrText xml:space="preserve"> PAGEREF _Toc155217422 \h </w:instrText>
            </w:r>
            <w:r w:rsidRPr="00916EFC">
              <w:rPr>
                <w:noProof/>
                <w:webHidden/>
              </w:rPr>
            </w:r>
            <w:r w:rsidRPr="00916EFC">
              <w:rPr>
                <w:noProof/>
                <w:webHidden/>
              </w:rPr>
              <w:fldChar w:fldCharType="separate"/>
            </w:r>
            <w:r w:rsidR="00B6677D">
              <w:rPr>
                <w:noProof/>
                <w:webHidden/>
              </w:rPr>
              <w:t>56</w:t>
            </w:r>
            <w:r w:rsidRPr="00916EFC">
              <w:rPr>
                <w:noProof/>
                <w:webHidden/>
              </w:rPr>
              <w:fldChar w:fldCharType="end"/>
            </w:r>
          </w:hyperlink>
        </w:p>
        <w:p w14:paraId="7D1CB9D7" w14:textId="5D5B21BC"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23" w:history="1">
            <w:r w:rsidRPr="00916EFC">
              <w:rPr>
                <w:rStyle w:val="Hyperlink"/>
                <w:noProof/>
              </w:rPr>
              <w:t>5.3.1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Specifika vstupních dat</w:t>
            </w:r>
            <w:r w:rsidRPr="00916EFC">
              <w:rPr>
                <w:noProof/>
                <w:webHidden/>
              </w:rPr>
              <w:tab/>
            </w:r>
            <w:r w:rsidRPr="00916EFC">
              <w:rPr>
                <w:noProof/>
                <w:webHidden/>
              </w:rPr>
              <w:fldChar w:fldCharType="begin"/>
            </w:r>
            <w:r w:rsidRPr="00916EFC">
              <w:rPr>
                <w:noProof/>
                <w:webHidden/>
              </w:rPr>
              <w:instrText xml:space="preserve"> PAGEREF _Toc155217423 \h </w:instrText>
            </w:r>
            <w:r w:rsidRPr="00916EFC">
              <w:rPr>
                <w:noProof/>
                <w:webHidden/>
              </w:rPr>
            </w:r>
            <w:r w:rsidRPr="00916EFC">
              <w:rPr>
                <w:noProof/>
                <w:webHidden/>
              </w:rPr>
              <w:fldChar w:fldCharType="separate"/>
            </w:r>
            <w:r w:rsidR="00B6677D">
              <w:rPr>
                <w:noProof/>
                <w:webHidden/>
              </w:rPr>
              <w:t>57</w:t>
            </w:r>
            <w:r w:rsidRPr="00916EFC">
              <w:rPr>
                <w:noProof/>
                <w:webHidden/>
              </w:rPr>
              <w:fldChar w:fldCharType="end"/>
            </w:r>
          </w:hyperlink>
        </w:p>
        <w:p w14:paraId="52127AB8" w14:textId="46A11B07"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24" w:history="1">
            <w:r w:rsidRPr="00916EFC">
              <w:rPr>
                <w:rStyle w:val="Hyperlink"/>
                <w:noProof/>
              </w:rPr>
              <w:t>5.4</w:t>
            </w:r>
            <w:r w:rsidRPr="00916EFC">
              <w:rPr>
                <w:rFonts w:eastAsiaTheme="minorEastAsia" w:cstheme="minorBidi"/>
                <w:smallCaps w:val="0"/>
                <w:noProof/>
                <w:kern w:val="2"/>
                <w:sz w:val="22"/>
                <w:szCs w:val="22"/>
                <w:lang w:val="en-US"/>
                <w14:ligatures w14:val="standardContextual"/>
              </w:rPr>
              <w:tab/>
            </w:r>
            <w:r w:rsidRPr="00916EFC">
              <w:rPr>
                <w:rStyle w:val="Hyperlink"/>
                <w:noProof/>
              </w:rPr>
              <w:t>Vývoj aplikace</w:t>
            </w:r>
            <w:r w:rsidRPr="00916EFC">
              <w:rPr>
                <w:noProof/>
                <w:webHidden/>
              </w:rPr>
              <w:tab/>
            </w:r>
            <w:r w:rsidRPr="00916EFC">
              <w:rPr>
                <w:noProof/>
                <w:webHidden/>
              </w:rPr>
              <w:fldChar w:fldCharType="begin"/>
            </w:r>
            <w:r w:rsidRPr="00916EFC">
              <w:rPr>
                <w:noProof/>
                <w:webHidden/>
              </w:rPr>
              <w:instrText xml:space="preserve"> PAGEREF _Toc155217424 \h </w:instrText>
            </w:r>
            <w:r w:rsidRPr="00916EFC">
              <w:rPr>
                <w:noProof/>
                <w:webHidden/>
              </w:rPr>
            </w:r>
            <w:r w:rsidRPr="00916EFC">
              <w:rPr>
                <w:noProof/>
                <w:webHidden/>
              </w:rPr>
              <w:fldChar w:fldCharType="separate"/>
            </w:r>
            <w:r w:rsidR="00B6677D">
              <w:rPr>
                <w:noProof/>
                <w:webHidden/>
              </w:rPr>
              <w:t>61</w:t>
            </w:r>
            <w:r w:rsidRPr="00916EFC">
              <w:rPr>
                <w:noProof/>
                <w:webHidden/>
              </w:rPr>
              <w:fldChar w:fldCharType="end"/>
            </w:r>
          </w:hyperlink>
        </w:p>
        <w:p w14:paraId="29FACA60" w14:textId="0A8B18D6"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25" w:history="1">
            <w:r w:rsidRPr="00916EFC">
              <w:rPr>
                <w:rStyle w:val="Hyperlink"/>
                <w:noProof/>
              </w:rPr>
              <w:t>5.4.1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Transformace dat</w:t>
            </w:r>
            <w:r w:rsidRPr="00916EFC">
              <w:rPr>
                <w:noProof/>
                <w:webHidden/>
              </w:rPr>
              <w:tab/>
            </w:r>
            <w:r w:rsidRPr="00916EFC">
              <w:rPr>
                <w:noProof/>
                <w:webHidden/>
              </w:rPr>
              <w:fldChar w:fldCharType="begin"/>
            </w:r>
            <w:r w:rsidRPr="00916EFC">
              <w:rPr>
                <w:noProof/>
                <w:webHidden/>
              </w:rPr>
              <w:instrText xml:space="preserve"> PAGEREF _Toc155217425 \h </w:instrText>
            </w:r>
            <w:r w:rsidRPr="00916EFC">
              <w:rPr>
                <w:noProof/>
                <w:webHidden/>
              </w:rPr>
            </w:r>
            <w:r w:rsidRPr="00916EFC">
              <w:rPr>
                <w:noProof/>
                <w:webHidden/>
              </w:rPr>
              <w:fldChar w:fldCharType="separate"/>
            </w:r>
            <w:r w:rsidR="00B6677D">
              <w:rPr>
                <w:noProof/>
                <w:webHidden/>
              </w:rPr>
              <w:t>61</w:t>
            </w:r>
            <w:r w:rsidRPr="00916EFC">
              <w:rPr>
                <w:noProof/>
                <w:webHidden/>
              </w:rPr>
              <w:fldChar w:fldCharType="end"/>
            </w:r>
          </w:hyperlink>
        </w:p>
        <w:p w14:paraId="15327D13" w14:textId="005C3552"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26" w:history="1">
            <w:r w:rsidRPr="00916EFC">
              <w:rPr>
                <w:rStyle w:val="Hyperlink"/>
                <w:noProof/>
              </w:rPr>
              <w:t>5.4.2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Tvorba VP</w:t>
            </w:r>
            <w:r w:rsidRPr="00916EFC">
              <w:rPr>
                <w:noProof/>
                <w:webHidden/>
              </w:rPr>
              <w:tab/>
            </w:r>
            <w:r w:rsidRPr="00916EFC">
              <w:rPr>
                <w:noProof/>
                <w:webHidden/>
              </w:rPr>
              <w:fldChar w:fldCharType="begin"/>
            </w:r>
            <w:r w:rsidRPr="00916EFC">
              <w:rPr>
                <w:noProof/>
                <w:webHidden/>
              </w:rPr>
              <w:instrText xml:space="preserve"> PAGEREF _Toc155217426 \h </w:instrText>
            </w:r>
            <w:r w:rsidRPr="00916EFC">
              <w:rPr>
                <w:noProof/>
                <w:webHidden/>
              </w:rPr>
            </w:r>
            <w:r w:rsidRPr="00916EFC">
              <w:rPr>
                <w:noProof/>
                <w:webHidden/>
              </w:rPr>
              <w:fldChar w:fldCharType="separate"/>
            </w:r>
            <w:r w:rsidR="00B6677D">
              <w:rPr>
                <w:noProof/>
                <w:webHidden/>
              </w:rPr>
              <w:t>66</w:t>
            </w:r>
            <w:r w:rsidRPr="00916EFC">
              <w:rPr>
                <w:noProof/>
                <w:webHidden/>
              </w:rPr>
              <w:fldChar w:fldCharType="end"/>
            </w:r>
          </w:hyperlink>
        </w:p>
        <w:p w14:paraId="4CF4FE38" w14:textId="0EDAECE8"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27" w:history="1">
            <w:r w:rsidRPr="00916EFC">
              <w:rPr>
                <w:rStyle w:val="Hyperlink"/>
                <w:noProof/>
              </w:rPr>
              <w:t>5.4.3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CI / CD</w:t>
            </w:r>
            <w:r w:rsidRPr="00916EFC">
              <w:rPr>
                <w:noProof/>
                <w:webHidden/>
              </w:rPr>
              <w:tab/>
            </w:r>
            <w:r w:rsidRPr="00916EFC">
              <w:rPr>
                <w:noProof/>
                <w:webHidden/>
              </w:rPr>
              <w:fldChar w:fldCharType="begin"/>
            </w:r>
            <w:r w:rsidRPr="00916EFC">
              <w:rPr>
                <w:noProof/>
                <w:webHidden/>
              </w:rPr>
              <w:instrText xml:space="preserve"> PAGEREF _Toc155217427 \h </w:instrText>
            </w:r>
            <w:r w:rsidRPr="00916EFC">
              <w:rPr>
                <w:noProof/>
                <w:webHidden/>
              </w:rPr>
            </w:r>
            <w:r w:rsidRPr="00916EFC">
              <w:rPr>
                <w:noProof/>
                <w:webHidden/>
              </w:rPr>
              <w:fldChar w:fldCharType="separate"/>
            </w:r>
            <w:r w:rsidR="00B6677D">
              <w:rPr>
                <w:noProof/>
                <w:webHidden/>
              </w:rPr>
              <w:t>72</w:t>
            </w:r>
            <w:r w:rsidRPr="00916EFC">
              <w:rPr>
                <w:noProof/>
                <w:webHidden/>
              </w:rPr>
              <w:fldChar w:fldCharType="end"/>
            </w:r>
          </w:hyperlink>
        </w:p>
        <w:p w14:paraId="6DC98CA6" w14:textId="65E962DF"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428" w:history="1">
            <w:r w:rsidRPr="00916EFC">
              <w:rPr>
                <w:rStyle w:val="Hyperlink"/>
                <w:noProof/>
              </w:rPr>
              <w:t>6</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UŽIVATELSKÉ TESTOVÁNÍ</w:t>
            </w:r>
            <w:r w:rsidRPr="00916EFC">
              <w:rPr>
                <w:noProof/>
                <w:webHidden/>
              </w:rPr>
              <w:tab/>
            </w:r>
            <w:r w:rsidRPr="00916EFC">
              <w:rPr>
                <w:noProof/>
                <w:webHidden/>
              </w:rPr>
              <w:fldChar w:fldCharType="begin"/>
            </w:r>
            <w:r w:rsidRPr="00916EFC">
              <w:rPr>
                <w:noProof/>
                <w:webHidden/>
              </w:rPr>
              <w:instrText xml:space="preserve"> PAGEREF _Toc155217428 \h </w:instrText>
            </w:r>
            <w:r w:rsidRPr="00916EFC">
              <w:rPr>
                <w:noProof/>
                <w:webHidden/>
              </w:rPr>
            </w:r>
            <w:r w:rsidRPr="00916EFC">
              <w:rPr>
                <w:noProof/>
                <w:webHidden/>
              </w:rPr>
              <w:fldChar w:fldCharType="separate"/>
            </w:r>
            <w:r w:rsidR="00B6677D">
              <w:rPr>
                <w:noProof/>
                <w:webHidden/>
              </w:rPr>
              <w:t>74</w:t>
            </w:r>
            <w:r w:rsidRPr="00916EFC">
              <w:rPr>
                <w:noProof/>
                <w:webHidden/>
              </w:rPr>
              <w:fldChar w:fldCharType="end"/>
            </w:r>
          </w:hyperlink>
        </w:p>
        <w:p w14:paraId="6825A221" w14:textId="49589B1B"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29" w:history="1">
            <w:r w:rsidRPr="00916EFC">
              <w:rPr>
                <w:rStyle w:val="Hyperlink"/>
                <w:noProof/>
              </w:rPr>
              <w:t>6.1</w:t>
            </w:r>
            <w:r w:rsidRPr="00916EFC">
              <w:rPr>
                <w:rFonts w:eastAsiaTheme="minorEastAsia" w:cstheme="minorBidi"/>
                <w:smallCaps w:val="0"/>
                <w:noProof/>
                <w:kern w:val="2"/>
                <w:sz w:val="22"/>
                <w:szCs w:val="22"/>
                <w:lang w:val="en-US"/>
                <w14:ligatures w14:val="standardContextual"/>
              </w:rPr>
              <w:tab/>
            </w:r>
            <w:r w:rsidRPr="00916EFC">
              <w:rPr>
                <w:rStyle w:val="Hyperlink"/>
                <w:noProof/>
              </w:rPr>
              <w:t>Návrh testování</w:t>
            </w:r>
            <w:r w:rsidRPr="00916EFC">
              <w:rPr>
                <w:noProof/>
                <w:webHidden/>
              </w:rPr>
              <w:tab/>
            </w:r>
            <w:r w:rsidRPr="00916EFC">
              <w:rPr>
                <w:noProof/>
                <w:webHidden/>
              </w:rPr>
              <w:fldChar w:fldCharType="begin"/>
            </w:r>
            <w:r w:rsidRPr="00916EFC">
              <w:rPr>
                <w:noProof/>
                <w:webHidden/>
              </w:rPr>
              <w:instrText xml:space="preserve"> PAGEREF _Toc155217429 \h </w:instrText>
            </w:r>
            <w:r w:rsidRPr="00916EFC">
              <w:rPr>
                <w:noProof/>
                <w:webHidden/>
              </w:rPr>
            </w:r>
            <w:r w:rsidRPr="00916EFC">
              <w:rPr>
                <w:noProof/>
                <w:webHidden/>
              </w:rPr>
              <w:fldChar w:fldCharType="separate"/>
            </w:r>
            <w:r w:rsidR="00B6677D">
              <w:rPr>
                <w:noProof/>
                <w:webHidden/>
              </w:rPr>
              <w:t>74</w:t>
            </w:r>
            <w:r w:rsidRPr="00916EFC">
              <w:rPr>
                <w:noProof/>
                <w:webHidden/>
              </w:rPr>
              <w:fldChar w:fldCharType="end"/>
            </w:r>
          </w:hyperlink>
        </w:p>
        <w:p w14:paraId="06C9C680" w14:textId="1B66B207"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0" w:history="1">
            <w:r w:rsidRPr="00916EFC">
              <w:rPr>
                <w:rStyle w:val="Hyperlink"/>
                <w:noProof/>
              </w:rPr>
              <w:t>6.1.1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Průběh testování</w:t>
            </w:r>
            <w:r w:rsidRPr="00916EFC">
              <w:rPr>
                <w:noProof/>
                <w:webHidden/>
              </w:rPr>
              <w:tab/>
            </w:r>
            <w:r w:rsidRPr="00916EFC">
              <w:rPr>
                <w:noProof/>
                <w:webHidden/>
              </w:rPr>
              <w:fldChar w:fldCharType="begin"/>
            </w:r>
            <w:r w:rsidRPr="00916EFC">
              <w:rPr>
                <w:noProof/>
                <w:webHidden/>
              </w:rPr>
              <w:instrText xml:space="preserve"> PAGEREF _Toc155217430 \h </w:instrText>
            </w:r>
            <w:r w:rsidRPr="00916EFC">
              <w:rPr>
                <w:noProof/>
                <w:webHidden/>
              </w:rPr>
            </w:r>
            <w:r w:rsidRPr="00916EFC">
              <w:rPr>
                <w:noProof/>
                <w:webHidden/>
              </w:rPr>
              <w:fldChar w:fldCharType="separate"/>
            </w:r>
            <w:r w:rsidR="00B6677D">
              <w:rPr>
                <w:noProof/>
                <w:webHidden/>
              </w:rPr>
              <w:t>74</w:t>
            </w:r>
            <w:r w:rsidRPr="00916EFC">
              <w:rPr>
                <w:noProof/>
                <w:webHidden/>
              </w:rPr>
              <w:fldChar w:fldCharType="end"/>
            </w:r>
          </w:hyperlink>
        </w:p>
        <w:p w14:paraId="05D0CF4E" w14:textId="1D500B37"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1" w:history="1">
            <w:r w:rsidRPr="00916EFC">
              <w:rPr>
                <w:rStyle w:val="Hyperlink"/>
                <w:noProof/>
              </w:rPr>
              <w:t>6.1.2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Průchod VP</w:t>
            </w:r>
            <w:r w:rsidRPr="00916EFC">
              <w:rPr>
                <w:noProof/>
                <w:webHidden/>
              </w:rPr>
              <w:tab/>
            </w:r>
            <w:r w:rsidRPr="00916EFC">
              <w:rPr>
                <w:noProof/>
                <w:webHidden/>
              </w:rPr>
              <w:fldChar w:fldCharType="begin"/>
            </w:r>
            <w:r w:rsidRPr="00916EFC">
              <w:rPr>
                <w:noProof/>
                <w:webHidden/>
              </w:rPr>
              <w:instrText xml:space="preserve"> PAGEREF _Toc155217431 \h </w:instrText>
            </w:r>
            <w:r w:rsidRPr="00916EFC">
              <w:rPr>
                <w:noProof/>
                <w:webHidden/>
              </w:rPr>
            </w:r>
            <w:r w:rsidRPr="00916EFC">
              <w:rPr>
                <w:noProof/>
                <w:webHidden/>
              </w:rPr>
              <w:fldChar w:fldCharType="separate"/>
            </w:r>
            <w:r w:rsidR="00B6677D">
              <w:rPr>
                <w:noProof/>
                <w:webHidden/>
              </w:rPr>
              <w:t>75</w:t>
            </w:r>
            <w:r w:rsidRPr="00916EFC">
              <w:rPr>
                <w:noProof/>
                <w:webHidden/>
              </w:rPr>
              <w:fldChar w:fldCharType="end"/>
            </w:r>
          </w:hyperlink>
        </w:p>
        <w:p w14:paraId="36AD9CA8" w14:textId="5F1E42AC" w:rsidR="00A8769A" w:rsidRPr="00916EFC" w:rsidRDefault="00A8769A">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217432" w:history="1">
            <w:r w:rsidRPr="00916EFC">
              <w:rPr>
                <w:rStyle w:val="Hyperlink"/>
                <w:noProof/>
              </w:rPr>
              <w:t>6.2</w:t>
            </w:r>
            <w:r w:rsidRPr="00916EFC">
              <w:rPr>
                <w:rFonts w:eastAsiaTheme="minorEastAsia" w:cstheme="minorBidi"/>
                <w:smallCaps w:val="0"/>
                <w:noProof/>
                <w:kern w:val="2"/>
                <w:sz w:val="22"/>
                <w:szCs w:val="22"/>
                <w:lang w:val="en-US"/>
                <w14:ligatures w14:val="standardContextual"/>
              </w:rPr>
              <w:tab/>
            </w:r>
            <w:r w:rsidRPr="00916EFC">
              <w:rPr>
                <w:rStyle w:val="Hyperlink"/>
                <w:noProof/>
              </w:rPr>
              <w:t>Výsledky</w:t>
            </w:r>
            <w:r w:rsidRPr="00916EFC">
              <w:rPr>
                <w:noProof/>
                <w:webHidden/>
              </w:rPr>
              <w:tab/>
            </w:r>
            <w:r w:rsidRPr="00916EFC">
              <w:rPr>
                <w:noProof/>
                <w:webHidden/>
              </w:rPr>
              <w:fldChar w:fldCharType="begin"/>
            </w:r>
            <w:r w:rsidRPr="00916EFC">
              <w:rPr>
                <w:noProof/>
                <w:webHidden/>
              </w:rPr>
              <w:instrText xml:space="preserve"> PAGEREF _Toc155217432 \h </w:instrText>
            </w:r>
            <w:r w:rsidRPr="00916EFC">
              <w:rPr>
                <w:noProof/>
                <w:webHidden/>
              </w:rPr>
            </w:r>
            <w:r w:rsidRPr="00916EFC">
              <w:rPr>
                <w:noProof/>
                <w:webHidden/>
              </w:rPr>
              <w:fldChar w:fldCharType="separate"/>
            </w:r>
            <w:r w:rsidR="00B6677D">
              <w:rPr>
                <w:noProof/>
                <w:webHidden/>
              </w:rPr>
              <w:t>76</w:t>
            </w:r>
            <w:r w:rsidRPr="00916EFC">
              <w:rPr>
                <w:noProof/>
                <w:webHidden/>
              </w:rPr>
              <w:fldChar w:fldCharType="end"/>
            </w:r>
          </w:hyperlink>
        </w:p>
        <w:p w14:paraId="3D5FB126" w14:textId="7BB881A4"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3" w:history="1">
            <w:r w:rsidRPr="00916EFC">
              <w:rPr>
                <w:rStyle w:val="Hyperlink"/>
                <w:noProof/>
              </w:rPr>
              <w:t>6.2.1</w:t>
            </w:r>
            <w:r w:rsidRPr="00916EFC">
              <w:rPr>
                <w:rFonts w:eastAsiaTheme="minorEastAsia" w:cstheme="minorBidi"/>
                <w:i w:val="0"/>
                <w:iCs w:val="0"/>
                <w:noProof/>
                <w:kern w:val="2"/>
                <w:sz w:val="22"/>
                <w:szCs w:val="22"/>
                <w:lang w:val="en-US"/>
                <w14:ligatures w14:val="standardContextual"/>
              </w:rPr>
              <w:tab/>
            </w:r>
            <w:r w:rsidRPr="00916EFC">
              <w:rPr>
                <w:rStyle w:val="Hyperlink"/>
                <w:noProof/>
              </w:rPr>
              <w:t>Identifikace</w:t>
            </w:r>
            <w:r w:rsidRPr="00916EFC">
              <w:rPr>
                <w:noProof/>
                <w:webHidden/>
              </w:rPr>
              <w:tab/>
            </w:r>
            <w:r w:rsidRPr="00916EFC">
              <w:rPr>
                <w:noProof/>
                <w:webHidden/>
              </w:rPr>
              <w:fldChar w:fldCharType="begin"/>
            </w:r>
            <w:r w:rsidRPr="00916EFC">
              <w:rPr>
                <w:noProof/>
                <w:webHidden/>
              </w:rPr>
              <w:instrText xml:space="preserve"> PAGEREF _Toc155217433 \h </w:instrText>
            </w:r>
            <w:r w:rsidRPr="00916EFC">
              <w:rPr>
                <w:noProof/>
                <w:webHidden/>
              </w:rPr>
            </w:r>
            <w:r w:rsidRPr="00916EFC">
              <w:rPr>
                <w:noProof/>
                <w:webHidden/>
              </w:rPr>
              <w:fldChar w:fldCharType="separate"/>
            </w:r>
            <w:r w:rsidR="00B6677D">
              <w:rPr>
                <w:noProof/>
                <w:webHidden/>
              </w:rPr>
              <w:t>77</w:t>
            </w:r>
            <w:r w:rsidRPr="00916EFC">
              <w:rPr>
                <w:noProof/>
                <w:webHidden/>
              </w:rPr>
              <w:fldChar w:fldCharType="end"/>
            </w:r>
          </w:hyperlink>
        </w:p>
        <w:p w14:paraId="1B1BC9A9" w14:textId="2783A5F9"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4" w:history="1">
            <w:r w:rsidRPr="00916EFC">
              <w:rPr>
                <w:rStyle w:val="Hyperlink"/>
                <w:noProof/>
              </w:rPr>
              <w:t>6.2.2</w:t>
            </w:r>
            <w:r w:rsidRPr="00916EFC">
              <w:rPr>
                <w:rFonts w:eastAsiaTheme="minorEastAsia" w:cstheme="minorBidi"/>
                <w:i w:val="0"/>
                <w:iCs w:val="0"/>
                <w:noProof/>
                <w:kern w:val="2"/>
                <w:sz w:val="22"/>
                <w:szCs w:val="22"/>
                <w:lang w:val="en-US"/>
                <w14:ligatures w14:val="standardContextual"/>
              </w:rPr>
              <w:tab/>
            </w:r>
            <w:r w:rsidRPr="00916EFC">
              <w:rPr>
                <w:rStyle w:val="Hyperlink"/>
                <w:noProof/>
              </w:rPr>
              <w:t>Úkoly</w:t>
            </w:r>
            <w:r w:rsidRPr="00916EFC">
              <w:rPr>
                <w:noProof/>
                <w:webHidden/>
              </w:rPr>
              <w:tab/>
            </w:r>
            <w:r w:rsidRPr="00916EFC">
              <w:rPr>
                <w:noProof/>
                <w:webHidden/>
              </w:rPr>
              <w:fldChar w:fldCharType="begin"/>
            </w:r>
            <w:r w:rsidRPr="00916EFC">
              <w:rPr>
                <w:noProof/>
                <w:webHidden/>
              </w:rPr>
              <w:instrText xml:space="preserve"> PAGEREF _Toc155217434 \h </w:instrText>
            </w:r>
            <w:r w:rsidRPr="00916EFC">
              <w:rPr>
                <w:noProof/>
                <w:webHidden/>
              </w:rPr>
            </w:r>
            <w:r w:rsidRPr="00916EFC">
              <w:rPr>
                <w:noProof/>
                <w:webHidden/>
              </w:rPr>
              <w:fldChar w:fldCharType="separate"/>
            </w:r>
            <w:r w:rsidR="00B6677D">
              <w:rPr>
                <w:noProof/>
                <w:webHidden/>
              </w:rPr>
              <w:t>77</w:t>
            </w:r>
            <w:r w:rsidRPr="00916EFC">
              <w:rPr>
                <w:noProof/>
                <w:webHidden/>
              </w:rPr>
              <w:fldChar w:fldCharType="end"/>
            </w:r>
          </w:hyperlink>
        </w:p>
        <w:p w14:paraId="14141D7B" w14:textId="3C20794E"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5" w:history="1">
            <w:r w:rsidRPr="00916EFC">
              <w:rPr>
                <w:rStyle w:val="Hyperlink"/>
                <w:noProof/>
              </w:rPr>
              <w:t>6.2.3</w:t>
            </w:r>
            <w:r w:rsidRPr="00916EFC">
              <w:rPr>
                <w:rFonts w:eastAsiaTheme="minorEastAsia" w:cstheme="minorBidi"/>
                <w:i w:val="0"/>
                <w:iCs w:val="0"/>
                <w:noProof/>
                <w:kern w:val="2"/>
                <w:sz w:val="22"/>
                <w:szCs w:val="22"/>
                <w:lang w:val="en-US"/>
                <w14:ligatures w14:val="standardContextual"/>
              </w:rPr>
              <w:tab/>
            </w:r>
            <w:r w:rsidRPr="00916EFC">
              <w:rPr>
                <w:rStyle w:val="Hyperlink"/>
                <w:noProof/>
              </w:rPr>
              <w:t>Ovládání</w:t>
            </w:r>
            <w:r w:rsidRPr="00916EFC">
              <w:rPr>
                <w:noProof/>
                <w:webHidden/>
              </w:rPr>
              <w:tab/>
            </w:r>
            <w:r w:rsidRPr="00916EFC">
              <w:rPr>
                <w:noProof/>
                <w:webHidden/>
              </w:rPr>
              <w:fldChar w:fldCharType="begin"/>
            </w:r>
            <w:r w:rsidRPr="00916EFC">
              <w:rPr>
                <w:noProof/>
                <w:webHidden/>
              </w:rPr>
              <w:instrText xml:space="preserve"> PAGEREF _Toc155217435 \h </w:instrText>
            </w:r>
            <w:r w:rsidRPr="00916EFC">
              <w:rPr>
                <w:noProof/>
                <w:webHidden/>
              </w:rPr>
            </w:r>
            <w:r w:rsidRPr="00916EFC">
              <w:rPr>
                <w:noProof/>
                <w:webHidden/>
              </w:rPr>
              <w:fldChar w:fldCharType="separate"/>
            </w:r>
            <w:r w:rsidR="00B6677D">
              <w:rPr>
                <w:noProof/>
                <w:webHidden/>
              </w:rPr>
              <w:t>80</w:t>
            </w:r>
            <w:r w:rsidRPr="00916EFC">
              <w:rPr>
                <w:noProof/>
                <w:webHidden/>
              </w:rPr>
              <w:fldChar w:fldCharType="end"/>
            </w:r>
          </w:hyperlink>
        </w:p>
        <w:p w14:paraId="62BBBD4A" w14:textId="0D7BBC6B" w:rsidR="00A8769A" w:rsidRPr="00916EFC" w:rsidRDefault="00A8769A">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217436" w:history="1">
            <w:r w:rsidRPr="00916EFC">
              <w:rPr>
                <w:rStyle w:val="Hyperlink"/>
                <w:noProof/>
              </w:rPr>
              <w:t>6.2.4</w:t>
            </w:r>
            <w:r w:rsidRPr="00916EFC">
              <w:rPr>
                <w:rFonts w:eastAsiaTheme="minorEastAsia" w:cstheme="minorBidi"/>
                <w:i w:val="0"/>
                <w:iCs w:val="0"/>
                <w:noProof/>
                <w:kern w:val="2"/>
                <w:sz w:val="22"/>
                <w:szCs w:val="22"/>
                <w:lang w:val="en-US"/>
                <w14:ligatures w14:val="standardContextual"/>
              </w:rPr>
              <w:tab/>
            </w:r>
            <w:r w:rsidRPr="00916EFC">
              <w:rPr>
                <w:rStyle w:val="Hyperlink"/>
                <w:noProof/>
              </w:rPr>
              <w:t>Subjektivní hodnocení</w:t>
            </w:r>
            <w:r w:rsidRPr="00916EFC">
              <w:rPr>
                <w:noProof/>
                <w:webHidden/>
              </w:rPr>
              <w:tab/>
            </w:r>
            <w:r w:rsidRPr="00916EFC">
              <w:rPr>
                <w:noProof/>
                <w:webHidden/>
              </w:rPr>
              <w:fldChar w:fldCharType="begin"/>
            </w:r>
            <w:r w:rsidRPr="00916EFC">
              <w:rPr>
                <w:noProof/>
                <w:webHidden/>
              </w:rPr>
              <w:instrText xml:space="preserve"> PAGEREF _Toc155217436 \h </w:instrText>
            </w:r>
            <w:r w:rsidRPr="00916EFC">
              <w:rPr>
                <w:noProof/>
                <w:webHidden/>
              </w:rPr>
            </w:r>
            <w:r w:rsidRPr="00916EFC">
              <w:rPr>
                <w:noProof/>
                <w:webHidden/>
              </w:rPr>
              <w:fldChar w:fldCharType="separate"/>
            </w:r>
            <w:r w:rsidR="00B6677D">
              <w:rPr>
                <w:noProof/>
                <w:webHidden/>
              </w:rPr>
              <w:t>81</w:t>
            </w:r>
            <w:r w:rsidRPr="00916EFC">
              <w:rPr>
                <w:noProof/>
                <w:webHidden/>
              </w:rPr>
              <w:fldChar w:fldCharType="end"/>
            </w:r>
          </w:hyperlink>
        </w:p>
        <w:p w14:paraId="5759B645" w14:textId="6CBE2BFE"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437" w:history="1">
            <w:r w:rsidRPr="00916EFC">
              <w:rPr>
                <w:rStyle w:val="Hyperlink"/>
                <w:noProof/>
              </w:rPr>
              <w:t>7</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DISKUZE</w:t>
            </w:r>
            <w:r w:rsidRPr="00916EFC">
              <w:rPr>
                <w:noProof/>
                <w:webHidden/>
              </w:rPr>
              <w:tab/>
            </w:r>
            <w:r w:rsidRPr="00916EFC">
              <w:rPr>
                <w:noProof/>
                <w:webHidden/>
              </w:rPr>
              <w:fldChar w:fldCharType="begin"/>
            </w:r>
            <w:r w:rsidRPr="00916EFC">
              <w:rPr>
                <w:noProof/>
                <w:webHidden/>
              </w:rPr>
              <w:instrText xml:space="preserve"> PAGEREF _Toc155217437 \h </w:instrText>
            </w:r>
            <w:r w:rsidRPr="00916EFC">
              <w:rPr>
                <w:noProof/>
                <w:webHidden/>
              </w:rPr>
            </w:r>
            <w:r w:rsidRPr="00916EFC">
              <w:rPr>
                <w:noProof/>
                <w:webHidden/>
              </w:rPr>
              <w:fldChar w:fldCharType="separate"/>
            </w:r>
            <w:r w:rsidR="00B6677D">
              <w:rPr>
                <w:noProof/>
                <w:webHidden/>
              </w:rPr>
              <w:t>83</w:t>
            </w:r>
            <w:r w:rsidRPr="00916EFC">
              <w:rPr>
                <w:noProof/>
                <w:webHidden/>
              </w:rPr>
              <w:fldChar w:fldCharType="end"/>
            </w:r>
          </w:hyperlink>
        </w:p>
        <w:p w14:paraId="27B24E9C" w14:textId="6B23A39F" w:rsidR="00A8769A" w:rsidRPr="00916EFC" w:rsidRDefault="00A8769A">
          <w:pPr>
            <w:pStyle w:val="TOC1"/>
            <w:rPr>
              <w:rFonts w:eastAsiaTheme="minorEastAsia" w:cstheme="minorBidi"/>
              <w:b w:val="0"/>
              <w:bCs w:val="0"/>
              <w:caps w:val="0"/>
              <w:noProof/>
              <w:kern w:val="2"/>
              <w:sz w:val="22"/>
              <w:szCs w:val="22"/>
              <w:lang w:val="en-US"/>
              <w14:ligatures w14:val="standardContextual"/>
            </w:rPr>
          </w:pPr>
          <w:hyperlink w:anchor="_Toc155217438" w:history="1">
            <w:r w:rsidRPr="00916EFC">
              <w:rPr>
                <w:rStyle w:val="Hyperlink"/>
                <w:noProof/>
              </w:rPr>
              <w:t>8</w:t>
            </w:r>
            <w:r w:rsidRPr="00916EFC">
              <w:rPr>
                <w:rFonts w:eastAsiaTheme="minorEastAsia" w:cstheme="minorBidi"/>
                <w:b w:val="0"/>
                <w:bCs w:val="0"/>
                <w:caps w:val="0"/>
                <w:noProof/>
                <w:kern w:val="2"/>
                <w:sz w:val="22"/>
                <w:szCs w:val="22"/>
                <w:lang w:val="en-US"/>
                <w14:ligatures w14:val="standardContextual"/>
              </w:rPr>
              <w:tab/>
            </w:r>
            <w:r w:rsidRPr="00916EFC">
              <w:rPr>
                <w:rStyle w:val="Hyperlink"/>
                <w:noProof/>
              </w:rPr>
              <w:t>ZÁVĚR</w:t>
            </w:r>
            <w:r w:rsidRPr="00916EFC">
              <w:rPr>
                <w:noProof/>
                <w:webHidden/>
              </w:rPr>
              <w:tab/>
            </w:r>
            <w:r w:rsidRPr="00916EFC">
              <w:rPr>
                <w:noProof/>
                <w:webHidden/>
              </w:rPr>
              <w:fldChar w:fldCharType="begin"/>
            </w:r>
            <w:r w:rsidRPr="00916EFC">
              <w:rPr>
                <w:noProof/>
                <w:webHidden/>
              </w:rPr>
              <w:instrText xml:space="preserve"> PAGEREF _Toc155217438 \h </w:instrText>
            </w:r>
            <w:r w:rsidRPr="00916EFC">
              <w:rPr>
                <w:noProof/>
                <w:webHidden/>
              </w:rPr>
            </w:r>
            <w:r w:rsidRPr="00916EFC">
              <w:rPr>
                <w:noProof/>
                <w:webHidden/>
              </w:rPr>
              <w:fldChar w:fldCharType="separate"/>
            </w:r>
            <w:r w:rsidR="00B6677D">
              <w:rPr>
                <w:noProof/>
                <w:webHidden/>
              </w:rPr>
              <w:t>86</w:t>
            </w:r>
            <w:r w:rsidRPr="00916EFC">
              <w:rPr>
                <w:noProof/>
                <w:webHidden/>
              </w:rPr>
              <w:fldChar w:fldCharType="end"/>
            </w:r>
          </w:hyperlink>
        </w:p>
        <w:p w14:paraId="6A1C2A7E" w14:textId="7E7E6C78" w:rsidR="0011054E" w:rsidRPr="00916EFC" w:rsidRDefault="0011054E">
          <w:r w:rsidRPr="00916EFC">
            <w:rPr>
              <w:b/>
              <w:bCs/>
              <w:noProof/>
            </w:rPr>
            <w:fldChar w:fldCharType="end"/>
          </w:r>
        </w:p>
      </w:sdtContent>
    </w:sdt>
    <w:p w14:paraId="6A690684" w14:textId="1B136D3A" w:rsidR="00F13197" w:rsidRPr="00916EFC" w:rsidRDefault="00CD2025" w:rsidP="00547466">
      <w:pPr>
        <w:spacing w:after="160"/>
        <w:jc w:val="left"/>
        <w:rPr>
          <w:lang w:eastAsia="cs-CZ"/>
        </w:rPr>
      </w:pPr>
      <w:r w:rsidRPr="00916EFC">
        <w:rPr>
          <w:lang w:eastAsia="cs-CZ"/>
        </w:rPr>
        <w:br w:type="page"/>
      </w:r>
      <w:bookmarkStart w:id="0" w:name="_Toc71984844"/>
    </w:p>
    <w:p w14:paraId="2ED8B639" w14:textId="365D4990" w:rsidR="00CD2025" w:rsidRPr="00916EFC" w:rsidRDefault="00B51182" w:rsidP="00CD7C12">
      <w:pPr>
        <w:pStyle w:val="Heading1"/>
      </w:pPr>
      <w:bookmarkStart w:id="1" w:name="_Toc72672080"/>
      <w:bookmarkStart w:id="2" w:name="_Toc106476064"/>
      <w:bookmarkStart w:id="3" w:name="_Toc106476105"/>
      <w:bookmarkStart w:id="4" w:name="_Ref154959389"/>
      <w:bookmarkStart w:id="5" w:name="_Toc155217374"/>
      <w:r w:rsidRPr="00916EFC">
        <w:lastRenderedPageBreak/>
        <w:t>Úvod</w:t>
      </w:r>
      <w:bookmarkEnd w:id="0"/>
      <w:bookmarkEnd w:id="1"/>
      <w:bookmarkEnd w:id="2"/>
      <w:bookmarkEnd w:id="3"/>
      <w:bookmarkEnd w:id="4"/>
      <w:bookmarkEnd w:id="5"/>
    </w:p>
    <w:p w14:paraId="418AC368" w14:textId="28ED34F5" w:rsidR="00B04AF2" w:rsidRPr="00916EFC" w:rsidRDefault="00B04AF2" w:rsidP="00B04AF2">
      <w:pPr>
        <w:pStyle w:val="Normlnprvnodsazen"/>
        <w:ind w:firstLine="0"/>
        <w:rPr>
          <w:color w:val="000000" w:themeColor="text1"/>
        </w:rPr>
      </w:pPr>
      <w:r w:rsidRPr="00916EFC">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916EFC">
        <w:rPr>
          <w:color w:val="000000" w:themeColor="text1"/>
        </w:rPr>
        <w:t>či</w:t>
      </w:r>
      <w:r w:rsidRPr="00916EFC">
        <w:rPr>
          <w:color w:val="000000" w:themeColor="text1"/>
        </w:rPr>
        <w:t xml:space="preserve"> fiktivních světů. S touto definicí </w:t>
      </w:r>
      <w:r w:rsidR="00EE7FB6" w:rsidRPr="00916EFC">
        <w:rPr>
          <w:color w:val="000000" w:themeColor="text1"/>
        </w:rPr>
        <w:t>je možné</w:t>
      </w:r>
      <w:r w:rsidRPr="00916EFC">
        <w:rPr>
          <w:color w:val="000000" w:themeColor="text1"/>
        </w:rPr>
        <w:t xml:space="preserve"> nahlížet na historii virtuální reality skrze prizma obrazů na stěnách jeskyň, vyprávění reálných i imaginárních událostí,</w:t>
      </w:r>
      <w:r w:rsidR="00CA66B3" w:rsidRPr="00916EFC">
        <w:rPr>
          <w:color w:val="000000" w:themeColor="text1"/>
        </w:rPr>
        <w:t xml:space="preserve"> </w:t>
      </w:r>
      <w:r w:rsidRPr="00916EFC">
        <w:rPr>
          <w:color w:val="000000" w:themeColor="text1"/>
        </w:rPr>
        <w:t>fotografi</w:t>
      </w:r>
      <w:r w:rsidR="008124AC" w:rsidRPr="00916EFC">
        <w:rPr>
          <w:color w:val="000000" w:themeColor="text1"/>
        </w:rPr>
        <w:t>í</w:t>
      </w:r>
      <w:r w:rsidRPr="00916EFC">
        <w:rPr>
          <w:color w:val="000000" w:themeColor="text1"/>
        </w:rPr>
        <w:t>, film</w:t>
      </w:r>
      <w:r w:rsidR="008124AC" w:rsidRPr="00916EFC">
        <w:rPr>
          <w:color w:val="000000" w:themeColor="text1"/>
        </w:rPr>
        <w:t>ů</w:t>
      </w:r>
      <w:r w:rsidRPr="00916EFC">
        <w:rPr>
          <w:color w:val="000000" w:themeColor="text1"/>
        </w:rPr>
        <w:t>, videoh</w:t>
      </w:r>
      <w:r w:rsidR="008124AC" w:rsidRPr="00916EFC">
        <w:rPr>
          <w:color w:val="000000" w:themeColor="text1"/>
        </w:rPr>
        <w:t>er</w:t>
      </w:r>
      <w:r w:rsidRPr="00916EFC">
        <w:rPr>
          <w:color w:val="000000" w:themeColor="text1"/>
        </w:rPr>
        <w:t xml:space="preserve"> – a dospět až k současné virtuální realitě.</w:t>
      </w:r>
    </w:p>
    <w:p w14:paraId="3655815C" w14:textId="0BB8AC6B" w:rsidR="00CB0E3C" w:rsidRPr="00916EFC" w:rsidRDefault="00B04AF2" w:rsidP="00B04AF2">
      <w:pPr>
        <w:pStyle w:val="Normlnprvnodsazen"/>
        <w:rPr>
          <w:color w:val="000000" w:themeColor="text1"/>
        </w:rPr>
      </w:pPr>
      <w:r w:rsidRPr="00916EFC">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916EFC">
        <w:rPr>
          <w:color w:val="000000" w:themeColor="text1"/>
        </w:rPr>
        <w:t xml:space="preserve"> </w:t>
      </w:r>
      <w:r w:rsidRPr="00916EFC">
        <w:rPr>
          <w:color w:val="000000" w:themeColor="text1"/>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916EFC" w:rsidRDefault="00B32117" w:rsidP="00B04AF2">
      <w:pPr>
        <w:pStyle w:val="Normlnprvnodsazen"/>
        <w:rPr>
          <w:color w:val="000000" w:themeColor="text1"/>
        </w:rPr>
      </w:pPr>
      <w:r w:rsidRPr="00916EFC">
        <w:rPr>
          <w:color w:val="000000" w:themeColor="text1"/>
        </w:rPr>
        <w:t xml:space="preserve">Virtuální realita nemusí znamenat čistě fiktivní světy, ale v případě prostorové informace je primárním zájmem imitace reálného světa </w:t>
      </w:r>
      <w:r w:rsidR="006660A5" w:rsidRPr="00916EFC">
        <w:rPr>
          <w:color w:val="000000" w:themeColor="text1"/>
        </w:rPr>
        <w:t xml:space="preserve">ve světe </w:t>
      </w:r>
      <w:r w:rsidRPr="00916EFC">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Pr="00916EFC" w:rsidRDefault="005E4F9C" w:rsidP="00AF55C6">
      <w:pPr>
        <w:pStyle w:val="Normlnprvnodsazen"/>
        <w:rPr>
          <w:color w:val="000000" w:themeColor="text1"/>
        </w:rPr>
      </w:pPr>
      <w:r w:rsidRPr="00916EFC">
        <w:rPr>
          <w:color w:val="000000" w:themeColor="text1"/>
        </w:rPr>
        <w:t xml:space="preserve">V případě pohledu na virtuální realitu jako způsobu komunikace </w:t>
      </w:r>
      <w:r w:rsidR="00530769" w:rsidRPr="00916EFC">
        <w:rPr>
          <w:color w:val="000000" w:themeColor="text1"/>
        </w:rPr>
        <w:t>se nabízí</w:t>
      </w:r>
      <w:r w:rsidRPr="00916EFC">
        <w:rPr>
          <w:color w:val="000000" w:themeColor="text1"/>
        </w:rPr>
        <w:t xml:space="preserve"> myšlenka jejího propojení s internetovým prostředím, kte</w:t>
      </w:r>
      <w:r w:rsidR="00530769" w:rsidRPr="00916EFC">
        <w:rPr>
          <w:color w:val="000000" w:themeColor="text1"/>
        </w:rPr>
        <w:t xml:space="preserve">ré je možné považovat za stále rostoucí způsob </w:t>
      </w:r>
      <w:r w:rsidRPr="00916EFC">
        <w:rPr>
          <w:color w:val="000000" w:themeColor="text1"/>
        </w:rPr>
        <w:t xml:space="preserve">lidské komunikace a interakce. Toto propojení přináší </w:t>
      </w:r>
      <w:r w:rsidR="006660A5" w:rsidRPr="00916EFC">
        <w:rPr>
          <w:color w:val="000000" w:themeColor="text1"/>
        </w:rPr>
        <w:t>jak</w:t>
      </w:r>
      <w:r w:rsidRPr="00916EFC">
        <w:rPr>
          <w:color w:val="000000" w:themeColor="text1"/>
        </w:rPr>
        <w:t xml:space="preserve"> </w:t>
      </w:r>
      <w:r w:rsidR="006660A5" w:rsidRPr="00916EFC">
        <w:rPr>
          <w:color w:val="000000" w:themeColor="text1"/>
        </w:rPr>
        <w:t>dostupnost,</w:t>
      </w:r>
      <w:r w:rsidRPr="00916EFC">
        <w:rPr>
          <w:color w:val="000000" w:themeColor="text1"/>
        </w:rPr>
        <w:t xml:space="preserve"> tak i možnost sdílení, interakce, popř. vzájemné kolaborace což odborná literatura považuje za stěžejní pilíře virtuální reality.</w:t>
      </w:r>
      <w:r w:rsidR="00EE7FB6" w:rsidRPr="00916EFC">
        <w:rPr>
          <w:color w:val="000000" w:themeColor="text1"/>
        </w:rPr>
        <w:t xml:space="preserve"> </w:t>
      </w:r>
    </w:p>
    <w:p w14:paraId="2D988960" w14:textId="7C64F412" w:rsidR="00B32117" w:rsidRPr="00916EFC" w:rsidRDefault="00240083" w:rsidP="00AF55C6">
      <w:pPr>
        <w:pStyle w:val="Normlnprvnodsazen"/>
        <w:rPr>
          <w:color w:val="000000" w:themeColor="text1"/>
        </w:rPr>
      </w:pPr>
      <w:r w:rsidRPr="00916EFC">
        <w:t xml:space="preserve">Práce </w:t>
      </w:r>
      <w:r w:rsidR="00AF55C6" w:rsidRPr="00916EFC">
        <w:t xml:space="preserve">nejdříve představuje obecné </w:t>
      </w:r>
      <w:r w:rsidRPr="00916EFC">
        <w:t xml:space="preserve">teoretické základy virtuální reality. </w:t>
      </w:r>
      <w:r w:rsidR="00AF55C6" w:rsidRPr="00916EFC">
        <w:t xml:space="preserve">Následně klíčovou částí je </w:t>
      </w:r>
      <w:r w:rsidR="00EE7FB6" w:rsidRPr="00916EFC">
        <w:t xml:space="preserve">analýza soudobých </w:t>
      </w:r>
      <w:r w:rsidR="00AF55C6" w:rsidRPr="00916EFC">
        <w:t xml:space="preserve">webových </w:t>
      </w:r>
      <w:r w:rsidR="00EE7FB6" w:rsidRPr="00916EFC">
        <w:t>technologií a jejich zhodnocení</w:t>
      </w:r>
      <w:r w:rsidR="00827743" w:rsidRPr="00916EFC">
        <w:t xml:space="preserve"> spolu s </w:t>
      </w:r>
      <w:r w:rsidR="00EE7FB6" w:rsidRPr="00916EFC">
        <w:t>pilotní implementac</w:t>
      </w:r>
      <w:r w:rsidR="00827743" w:rsidRPr="00916EFC">
        <w:t xml:space="preserve">í </w:t>
      </w:r>
      <w:r w:rsidR="00EE7FB6" w:rsidRPr="00916EFC">
        <w:t>webové aplikace zobrazující geografická data.</w:t>
      </w:r>
      <w:r w:rsidR="00827743" w:rsidRPr="00916EFC">
        <w:t xml:space="preserve"> Finální částí </w:t>
      </w:r>
      <w:r w:rsidR="00AF55C6" w:rsidRPr="00916EFC">
        <w:t xml:space="preserve">je </w:t>
      </w:r>
      <w:r w:rsidR="00827743" w:rsidRPr="00916EFC">
        <w:t>uživatelské zhodnocení výsledné pilotní aplikace.</w:t>
      </w:r>
    </w:p>
    <w:p w14:paraId="7FF5855E" w14:textId="1F1F8BE8" w:rsidR="00AF55C6" w:rsidRPr="00916EFC" w:rsidRDefault="006A1F68" w:rsidP="00AF55C6">
      <w:pPr>
        <w:pStyle w:val="Heading2"/>
        <w:rPr>
          <w:ins w:id="6" w:author="Jan Horák" w:date="2023-06-15T11:14:00Z"/>
          <w:lang w:val="cs-CZ"/>
        </w:rPr>
      </w:pPr>
      <w:bookmarkStart w:id="7" w:name="_Toc71984845"/>
      <w:bookmarkStart w:id="8" w:name="_Toc72672081"/>
      <w:bookmarkStart w:id="9" w:name="_Toc106476065"/>
      <w:bookmarkStart w:id="10" w:name="_Toc106476106"/>
      <w:bookmarkStart w:id="11" w:name="_Toc155217375"/>
      <w:r w:rsidRPr="00916EFC">
        <w:rPr>
          <w:lang w:val="cs-CZ"/>
        </w:rPr>
        <w:t>Cíle práce</w:t>
      </w:r>
      <w:bookmarkEnd w:id="7"/>
      <w:bookmarkEnd w:id="8"/>
      <w:bookmarkEnd w:id="9"/>
      <w:bookmarkEnd w:id="10"/>
      <w:bookmarkEnd w:id="11"/>
    </w:p>
    <w:p w14:paraId="603276FD" w14:textId="5D46113F" w:rsidR="00AF55C6" w:rsidRPr="00916EFC" w:rsidRDefault="00AF55C6" w:rsidP="00AF55C6">
      <w:pPr>
        <w:pStyle w:val="Malnadpis"/>
      </w:pPr>
      <w:r w:rsidRPr="00916EFC">
        <w:t>Hlavní cíle práce</w:t>
      </w:r>
    </w:p>
    <w:p w14:paraId="3D3451B7" w14:textId="3AAAF2EB" w:rsidR="00BC3D00" w:rsidRPr="00916EFC" w:rsidRDefault="006C4BF4" w:rsidP="00AF55C6">
      <w:pPr>
        <w:pStyle w:val="Normlnprvnodsazen"/>
        <w:numPr>
          <w:ilvl w:val="0"/>
          <w:numId w:val="26"/>
        </w:numPr>
      </w:pPr>
      <w:ins w:id="12" w:author="Jan Horák" w:date="2023-06-15T11:15:00Z">
        <w:r w:rsidRPr="00916EFC">
          <w:t xml:space="preserve">Analýza a zhodnocení webových </w:t>
        </w:r>
      </w:ins>
      <w:ins w:id="13" w:author="Jan Horák" w:date="2023-06-15T11:16:00Z">
        <w:r w:rsidRPr="00916EFC">
          <w:t>technologií</w:t>
        </w:r>
      </w:ins>
      <w:ins w:id="14" w:author="Jan Horák" w:date="2023-06-15T11:15:00Z">
        <w:r w:rsidRPr="00916EFC">
          <w:t xml:space="preserve"> </w:t>
        </w:r>
      </w:ins>
      <w:ins w:id="15" w:author="Jan Horák" w:date="2023-06-15T11:16:00Z">
        <w:r w:rsidRPr="00916EFC">
          <w:t>umožňující</w:t>
        </w:r>
      </w:ins>
      <w:ins w:id="16" w:author="Jan Horák" w:date="2023-06-15T11:15:00Z">
        <w:r w:rsidRPr="00916EFC">
          <w:t xml:space="preserve"> publikaci prostorových dat v rámci virtuální reality. </w:t>
        </w:r>
      </w:ins>
    </w:p>
    <w:p w14:paraId="23297F81" w14:textId="0F03BED5" w:rsidR="00CD7C12" w:rsidRPr="00916EFC" w:rsidRDefault="006C4BF4" w:rsidP="00CD7C12">
      <w:pPr>
        <w:pStyle w:val="Normlnprvnodsazen"/>
        <w:numPr>
          <w:ilvl w:val="0"/>
          <w:numId w:val="26"/>
        </w:numPr>
      </w:pPr>
      <w:ins w:id="17" w:author="Jan Horák" w:date="2023-06-15T11:15:00Z">
        <w:r w:rsidRPr="00916EFC">
          <w:t>Vývoj pilotní aplikace pomocí vybraných technologií.</w:t>
        </w:r>
      </w:ins>
      <w:r w:rsidR="00E9514F" w:rsidRPr="00916EFC">
        <w:t xml:space="preserve"> </w:t>
      </w:r>
    </w:p>
    <w:p w14:paraId="09BAB2B4" w14:textId="0E1F81A6" w:rsidR="00FB3633" w:rsidRPr="00916EFC" w:rsidRDefault="00FB3633" w:rsidP="00CD7C12">
      <w:r w:rsidRPr="00916EFC">
        <w:t>Hlavním cílem práce je analýza a následné zhodnocení soudobých technologií, a to jak hardwarových (HMD, mobilní telefony, stolní počítače) tak softwarových (webové prohlížeče, knihovny, frameworky)</w:t>
      </w:r>
      <w:r w:rsidR="00AF55C6" w:rsidRPr="00916EFC">
        <w:t>. Dále také</w:t>
      </w:r>
      <w:r w:rsidRPr="00916EFC">
        <w:t xml:space="preserve"> jejich propojení, umožňující tvorbu </w:t>
      </w:r>
      <w:r w:rsidR="00AF55C6" w:rsidRPr="00916EFC">
        <w:t>VP (virtuálních prostředí)</w:t>
      </w:r>
      <w:r w:rsidRPr="00916EFC">
        <w:t xml:space="preserve">. </w:t>
      </w:r>
    </w:p>
    <w:p w14:paraId="673B8C2E" w14:textId="2512CCA3" w:rsidR="00CD7C12" w:rsidRPr="00916EFC" w:rsidRDefault="005D2988" w:rsidP="00CD7C12">
      <w:pPr>
        <w:pStyle w:val="Malnadpis"/>
      </w:pPr>
      <w:r w:rsidRPr="00916EFC">
        <w:t>Dílčí cíle práce</w:t>
      </w:r>
    </w:p>
    <w:p w14:paraId="6B2B1538" w14:textId="1C21E151" w:rsidR="00CD7C12" w:rsidRPr="00916EFC" w:rsidRDefault="00CD7C12" w:rsidP="00CD7C12">
      <w:pPr>
        <w:pStyle w:val="Malnadpis"/>
        <w:numPr>
          <w:ilvl w:val="0"/>
          <w:numId w:val="80"/>
        </w:numPr>
      </w:pPr>
      <w:r w:rsidRPr="00916EFC">
        <w:rPr>
          <w:b w:val="0"/>
          <w:bCs/>
        </w:rPr>
        <w:t>Uživatelské zhodnocení pilotní aplikace</w:t>
      </w:r>
    </w:p>
    <w:p w14:paraId="7A231134" w14:textId="41AB58D4" w:rsidR="00CD7C12" w:rsidRPr="00916EFC" w:rsidRDefault="00CD7C12" w:rsidP="00CD7C12">
      <w:pPr>
        <w:pStyle w:val="Malnadpis"/>
        <w:numPr>
          <w:ilvl w:val="0"/>
          <w:numId w:val="80"/>
        </w:numPr>
      </w:pPr>
      <w:r w:rsidRPr="00916EFC">
        <w:rPr>
          <w:b w:val="0"/>
          <w:bCs/>
        </w:rPr>
        <w:t>Odborný přehled metod tvorby VP ve webovém prostředí.</w:t>
      </w:r>
    </w:p>
    <w:p w14:paraId="784F1AA6" w14:textId="02CA931F" w:rsidR="00CD7C12" w:rsidRPr="00916EFC" w:rsidRDefault="00CD7C12" w:rsidP="008124AC">
      <w:r w:rsidRPr="00916EFC">
        <w:t>Vedlejším cílem</w:t>
      </w:r>
      <w:r w:rsidR="00EA580B" w:rsidRPr="00916EFC">
        <w:t xml:space="preserve"> práce je vytvoření a následná </w:t>
      </w:r>
      <w:r w:rsidR="00E33F0C" w:rsidRPr="00916EFC">
        <w:t xml:space="preserve">uživatelská </w:t>
      </w:r>
      <w:r w:rsidR="00EA580B" w:rsidRPr="00916EFC">
        <w:t xml:space="preserve">evaluace </w:t>
      </w:r>
      <w:r w:rsidR="00BC4F54" w:rsidRPr="00916EFC">
        <w:t xml:space="preserve">funkcionality </w:t>
      </w:r>
      <w:r w:rsidR="00EA580B" w:rsidRPr="00916EFC">
        <w:t>webové aplikace využívající prostředků virtuální reality</w:t>
      </w:r>
      <w:r w:rsidR="00E2457D" w:rsidRPr="00916EFC">
        <w:t xml:space="preserve">, jakožto nástroje k prezentaci geografických dat. </w:t>
      </w:r>
    </w:p>
    <w:p w14:paraId="28C60FE8" w14:textId="5D9067CF" w:rsidR="0039259F" w:rsidRPr="00916EFC" w:rsidRDefault="0039259F" w:rsidP="00CD7C12">
      <w:pPr>
        <w:pStyle w:val="Heading1"/>
      </w:pPr>
      <w:bookmarkStart w:id="18" w:name="_Toc106476068"/>
      <w:bookmarkStart w:id="19" w:name="_Toc106476109"/>
      <w:bookmarkStart w:id="20" w:name="_Toc155217376"/>
      <w:r w:rsidRPr="00916EFC">
        <w:lastRenderedPageBreak/>
        <w:t>Rešerše</w:t>
      </w:r>
      <w:bookmarkEnd w:id="18"/>
      <w:bookmarkEnd w:id="19"/>
      <w:bookmarkEnd w:id="20"/>
    </w:p>
    <w:p w14:paraId="657050B6" w14:textId="335E0C86" w:rsidR="00084296" w:rsidRPr="00916EFC" w:rsidRDefault="00084296" w:rsidP="00084296">
      <w:pPr>
        <w:rPr>
          <w:lang w:eastAsia="cs-CZ"/>
        </w:rPr>
      </w:pPr>
      <w:r w:rsidRPr="00916EFC">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38A69C3C" w:rsidR="00A677BE" w:rsidRPr="00916EFC" w:rsidRDefault="00A677BE" w:rsidP="00084296">
      <w:pPr>
        <w:pStyle w:val="Normlnprvnodsazen"/>
      </w:pPr>
      <w:r w:rsidRPr="00916EFC">
        <w:t>Za účelem získání obecného přehledu o problematice je vhodný průzkum obecných publikací z oblast</w:t>
      </w:r>
      <w:r w:rsidR="007E0450" w:rsidRPr="00916EFC">
        <w:t>í</w:t>
      </w:r>
      <w:r w:rsidRPr="00916EFC">
        <w:t xml:space="preserve"> počítačové grafiky </w:t>
      </w:r>
      <w:r w:rsidR="000949FB" w:rsidRPr="00916EFC">
        <w:fldChar w:fldCharType="begin"/>
      </w:r>
      <w:r w:rsidR="009F7D92" w:rsidRPr="00916EFC">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916EFC">
        <w:fldChar w:fldCharType="separate"/>
      </w:r>
      <w:r w:rsidR="000949FB" w:rsidRPr="00916EFC">
        <w:rPr>
          <w:rFonts w:cs="Times New Roman"/>
          <w:szCs w:val="24"/>
        </w:rPr>
        <w:t>(Žára, Beneš, Felkel 2005; Marschner et al. 2021)</w:t>
      </w:r>
      <w:r w:rsidR="000949FB" w:rsidRPr="00916EFC">
        <w:fldChar w:fldCharType="end"/>
      </w:r>
      <w:r w:rsidR="007E0450" w:rsidRPr="00916EFC">
        <w:t xml:space="preserve">, </w:t>
      </w:r>
      <w:r w:rsidR="000949FB" w:rsidRPr="00916EFC">
        <w:t>geoinforma</w:t>
      </w:r>
      <w:r w:rsidR="00C94C46" w:rsidRPr="00916EFC">
        <w:t>ční vědy</w:t>
      </w:r>
      <w:r w:rsidR="000949FB" w:rsidRPr="00916EFC">
        <w:t xml:space="preserve"> </w:t>
      </w:r>
      <w:r w:rsidR="000949FB" w:rsidRPr="00916EFC">
        <w:fldChar w:fldCharType="begin"/>
      </w:r>
      <w:r w:rsidR="00F17A72" w:rsidRPr="00916EFC">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oD5QDGSg/9zDXROZs","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916EFC">
        <w:fldChar w:fldCharType="separate"/>
      </w:r>
      <w:r w:rsidR="00ED0766" w:rsidRPr="00916EFC">
        <w:t>(Guo, Goodchild, Annoni 2020; Bolstad 2019; Kresse, Danko 2012; Longley et al. 2015)</w:t>
      </w:r>
      <w:r w:rsidR="000949FB" w:rsidRPr="00916EFC">
        <w:fldChar w:fldCharType="end"/>
      </w:r>
      <w:r w:rsidR="00071441" w:rsidRPr="00916EFC">
        <w:t>,</w:t>
      </w:r>
      <w:r w:rsidR="007E0450" w:rsidRPr="00916EFC">
        <w:t xml:space="preserve"> kartografické </w:t>
      </w:r>
      <w:r w:rsidR="00071441" w:rsidRPr="00916EFC">
        <w:t>geo-</w:t>
      </w:r>
      <w:r w:rsidR="007E0450" w:rsidRPr="00916EFC">
        <w:t xml:space="preserve">vizualizace </w:t>
      </w:r>
      <w:r w:rsidR="007E0450" w:rsidRPr="00916EFC">
        <w:fldChar w:fldCharType="begin"/>
      </w:r>
      <w:r w:rsidR="0014392A" w:rsidRPr="00916EFC">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916EFC">
        <w:fldChar w:fldCharType="separate"/>
      </w:r>
      <w:r w:rsidR="00B60F35" w:rsidRPr="00916EFC">
        <w:rPr>
          <w:rFonts w:cs="Times New Roman"/>
          <w:szCs w:val="24"/>
        </w:rPr>
        <w:t>(Slocum 2014; Çöltekin et al. 2020a; Christophe 2020; Dykes, MacEachren, Kraak 2005)</w:t>
      </w:r>
      <w:r w:rsidR="007E0450" w:rsidRPr="00916EFC">
        <w:fldChar w:fldCharType="end"/>
      </w:r>
      <w:r w:rsidR="006D4C0E" w:rsidRPr="00916EFC">
        <w:t>,</w:t>
      </w:r>
      <w:r w:rsidR="00C94C46" w:rsidRPr="00916EFC">
        <w:t xml:space="preserve"> webových technologií </w:t>
      </w:r>
      <w:r w:rsidR="00C94C46" w:rsidRPr="00916EFC">
        <w:fldChar w:fldCharType="begin"/>
      </w:r>
      <w:r w:rsidR="0014392A" w:rsidRPr="00916EFC">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916EFC">
        <w:fldChar w:fldCharType="separate"/>
      </w:r>
      <w:r w:rsidR="003A4332" w:rsidRPr="00916EFC">
        <w:t>(Dorman 2020)</w:t>
      </w:r>
      <w:r w:rsidR="00C94C46" w:rsidRPr="00916EFC">
        <w:fldChar w:fldCharType="end"/>
      </w:r>
      <w:r w:rsidR="006D4C0E" w:rsidRPr="00916EFC">
        <w:t xml:space="preserve"> a virtuální / rozšířené reality </w:t>
      </w:r>
      <w:r w:rsidR="006D4C0E" w:rsidRPr="00916EFC">
        <w:fldChar w:fldCharType="begin"/>
      </w:r>
      <w:r w:rsidR="0014392A" w:rsidRPr="00916EFC">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916EFC">
        <w:fldChar w:fldCharType="separate"/>
      </w:r>
      <w:r w:rsidR="004278FB" w:rsidRPr="00916EFC">
        <w:t>(Milgram, Kishino 1994; LaValle 2020; Sherman, Craig 2019; Mazuryk, Gervautz 1999)</w:t>
      </w:r>
      <w:r w:rsidR="006D4C0E" w:rsidRPr="00916EFC">
        <w:fldChar w:fldCharType="end"/>
      </w:r>
      <w:r w:rsidR="00884983" w:rsidRPr="00916EFC">
        <w:t xml:space="preserve">. </w:t>
      </w:r>
    </w:p>
    <w:p w14:paraId="01CBD4A1" w14:textId="468600AF" w:rsidR="003D53F7" w:rsidRPr="00916EFC" w:rsidRDefault="00826027" w:rsidP="00174B1A">
      <w:pPr>
        <w:pStyle w:val="Normlnprvnodsazen"/>
      </w:pPr>
      <w:r w:rsidRPr="00916EFC">
        <w:t>Koncept virtuální reality obec</w:t>
      </w:r>
      <w:r w:rsidR="00884983" w:rsidRPr="00916EFC">
        <w:t>ně představují výše uvedené publikace</w:t>
      </w:r>
      <w:r w:rsidR="007337BF" w:rsidRPr="00916EFC">
        <w:t>.</w:t>
      </w:r>
      <w:r w:rsidR="00884983" w:rsidRPr="00916EFC">
        <w:t xml:space="preserve"> </w:t>
      </w:r>
      <w:r w:rsidR="007337BF" w:rsidRPr="00916EFC">
        <w:t>Z</w:t>
      </w:r>
      <w:r w:rsidR="00884983" w:rsidRPr="00916EFC">
        <w:t xml:space="preserve"> hlediska geoinformatiky a geografie je </w:t>
      </w:r>
      <w:r w:rsidR="007337BF" w:rsidRPr="00916EFC">
        <w:t xml:space="preserve">vhodnější koncept </w:t>
      </w:r>
      <w:r w:rsidR="00884983" w:rsidRPr="00916EFC">
        <w:t>virtuální</w:t>
      </w:r>
      <w:r w:rsidR="007337BF" w:rsidRPr="00916EFC">
        <w:t>ch</w:t>
      </w:r>
      <w:r w:rsidR="00884983" w:rsidRPr="00916EFC">
        <w:t xml:space="preserve"> </w:t>
      </w:r>
      <w:r w:rsidR="00805D18" w:rsidRPr="00916EFC">
        <w:t>geografických prostředí, tedy VGE (</w:t>
      </w:r>
      <w:r w:rsidR="00805D18" w:rsidRPr="00916EFC">
        <w:rPr>
          <w:i/>
          <w:iCs/>
        </w:rPr>
        <w:t>virtual geographic environment</w:t>
      </w:r>
      <w:r w:rsidR="00805D18" w:rsidRPr="00916EFC">
        <w:t>)</w:t>
      </w:r>
      <w:r w:rsidR="00884983" w:rsidRPr="00916EFC">
        <w:t xml:space="preserve"> tento způsob pohledu představují </w:t>
      </w:r>
      <w:r w:rsidR="00805D18" w:rsidRPr="00916EFC">
        <w:fldChar w:fldCharType="begin"/>
      </w:r>
      <w:r w:rsidR="0014392A" w:rsidRPr="00916EFC">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916EFC">
        <w:fldChar w:fldCharType="separate"/>
      </w:r>
      <w:r w:rsidR="00AC2D8B" w:rsidRPr="00916EFC">
        <w:rPr>
          <w:rFonts w:cs="Times New Roman"/>
          <w:szCs w:val="24"/>
        </w:rPr>
        <w:t>(Stachon, Kubicek, Herman 2020; Çöltekin et al. 2020b; Batty 1997; Lin, Batty 2011; MacEachren et al. 1999; Blokdyk 2018; Lin et al. 2013)</w:t>
      </w:r>
      <w:r w:rsidR="00805D18" w:rsidRPr="00916EFC">
        <w:fldChar w:fldCharType="end"/>
      </w:r>
      <w:r w:rsidR="00D10A98" w:rsidRPr="00916EFC">
        <w:t xml:space="preserve">. </w:t>
      </w:r>
    </w:p>
    <w:p w14:paraId="681159D4" w14:textId="2EBECD78" w:rsidR="00D10A98" w:rsidRPr="00916EFC" w:rsidRDefault="003D53F7" w:rsidP="00D10A98">
      <w:pPr>
        <w:pStyle w:val="Normlnprvnodsazen"/>
      </w:pPr>
      <w:r w:rsidRPr="00916EFC">
        <w:t>Prerekvizitou úspěšné geoprostorové vizualizace</w:t>
      </w:r>
      <w:r w:rsidR="000022AF" w:rsidRPr="00916EFC">
        <w:t>, jak tradiční, tak v</w:t>
      </w:r>
      <w:r w:rsidR="00E251A0" w:rsidRPr="00916EFC">
        <w:t>e</w:t>
      </w:r>
      <w:r w:rsidR="000022AF" w:rsidRPr="00916EFC">
        <w:t xml:space="preserve"> virtuálních prostředí, </w:t>
      </w:r>
      <w:r w:rsidRPr="00916EFC">
        <w:t>je podrobné porozumění vstupním datům</w:t>
      </w:r>
      <w:r w:rsidR="00B82F54" w:rsidRPr="00916EFC">
        <w:t xml:space="preserve"> tedy datovým modelům, metodám zpracování a výměny mezi technologiemi</w:t>
      </w:r>
      <w:r w:rsidR="008D4F69" w:rsidRPr="00916EFC">
        <w:t xml:space="preserve"> </w:t>
      </w:r>
      <w:r w:rsidR="008D4F69" w:rsidRPr="00916EFC">
        <w:fldChar w:fldCharType="begin"/>
      </w:r>
      <w:r w:rsidR="0014392A" w:rsidRPr="00916EFC">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916EFC">
        <w:fldChar w:fldCharType="separate"/>
      </w:r>
      <w:r w:rsidR="008D4F69" w:rsidRPr="00916EFC">
        <w:t>(Keil et al. 2021)</w:t>
      </w:r>
      <w:r w:rsidR="008D4F69" w:rsidRPr="00916EFC">
        <w:fldChar w:fldCharType="end"/>
      </w:r>
      <w:r w:rsidR="00B82F54" w:rsidRPr="00916EFC">
        <w:t>.</w:t>
      </w:r>
      <w:r w:rsidR="000022AF" w:rsidRPr="00916EFC">
        <w:t xml:space="preserve"> </w:t>
      </w:r>
      <w:r w:rsidR="00174B1A" w:rsidRPr="00916EFC">
        <w:t>Z</w:t>
      </w:r>
      <w:r w:rsidR="00E2062E" w:rsidRPr="00916EFC">
        <w:t>áklady modelování dat řeší</w:t>
      </w:r>
      <w:r w:rsidR="000022AF" w:rsidRPr="00916EFC">
        <w:t xml:space="preserve"> </w:t>
      </w:r>
      <w:r w:rsidR="000022AF" w:rsidRPr="00916EFC">
        <w:fldChar w:fldCharType="begin"/>
      </w:r>
      <w:r w:rsidR="0014392A" w:rsidRPr="00916EFC">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916EFC">
        <w:fldChar w:fldCharType="separate"/>
      </w:r>
      <w:r w:rsidR="000022AF" w:rsidRPr="00916EFC">
        <w:t>(Abdul-Rahman, Pilouk 2008)</w:t>
      </w:r>
      <w:r w:rsidR="000022AF" w:rsidRPr="00916EFC">
        <w:fldChar w:fldCharType="end"/>
      </w:r>
      <w:r w:rsidR="000022AF" w:rsidRPr="00916EFC">
        <w:t xml:space="preserve">. </w:t>
      </w:r>
      <w:r w:rsidR="00747000" w:rsidRPr="00916EFC">
        <w:t xml:space="preserve">Problematiku převodu 2D do 3D dat rozebírá </w:t>
      </w:r>
      <w:r w:rsidR="00747000" w:rsidRPr="00916EFC">
        <w:fldChar w:fldCharType="begin"/>
      </w:r>
      <w:r w:rsidR="0014392A" w:rsidRPr="00916EFC">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916EFC">
        <w:fldChar w:fldCharType="separate"/>
      </w:r>
      <w:r w:rsidR="00747000" w:rsidRPr="00916EFC">
        <w:t>(Halik 2018)</w:t>
      </w:r>
      <w:r w:rsidR="00747000" w:rsidRPr="00916EFC">
        <w:fldChar w:fldCharType="end"/>
      </w:r>
      <w:r w:rsidR="00747000" w:rsidRPr="00916EFC">
        <w:t xml:space="preserve">. </w:t>
      </w:r>
      <w:r w:rsidR="00B82F54" w:rsidRPr="00916EFC">
        <w:t xml:space="preserve">Kompletní postup od získání geoprostorových dat přes integraci po jejich vizualizaci představují </w:t>
      </w:r>
      <w:r w:rsidR="00B82F54" w:rsidRPr="00916EFC">
        <w:fldChar w:fldCharType="begin"/>
      </w:r>
      <w:r w:rsidR="0014392A" w:rsidRPr="00916EFC">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916EFC">
        <w:fldChar w:fldCharType="separate"/>
      </w:r>
      <w:r w:rsidR="00992828" w:rsidRPr="00916EFC">
        <w:t>(Zhao et al. 2019; Laksono, Aditya 2019; Herman 2011; 2014; Buyuksalih et al. 2017; Keil et al. 2021)</w:t>
      </w:r>
      <w:r w:rsidR="00B82F54" w:rsidRPr="00916EFC">
        <w:fldChar w:fldCharType="end"/>
      </w:r>
      <w:r w:rsidR="00B82F54" w:rsidRPr="00916EFC">
        <w:t>.</w:t>
      </w:r>
      <w:ins w:id="21" w:author="Jan Horák" w:date="2023-06-15T11:09:00Z">
        <w:r w:rsidR="00B869A5" w:rsidRPr="00916EFC">
          <w:t xml:space="preserve"> Zaměření na technické aspekty sběru a následně publikace 3D pomocí webového informačního sytému řeší</w:t>
        </w:r>
      </w:ins>
      <w:r w:rsidR="0010089A" w:rsidRPr="00916EFC">
        <w:t xml:space="preserve"> </w:t>
      </w:r>
      <w:r w:rsidR="00737CE9" w:rsidRPr="00916EFC">
        <w:fldChar w:fldCharType="begin"/>
      </w:r>
      <w:r w:rsidR="0014392A" w:rsidRPr="00916EFC">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916EFC">
        <w:fldChar w:fldCharType="separate"/>
      </w:r>
      <w:r w:rsidR="00737CE9" w:rsidRPr="00916EFC">
        <w:t>(Cibula 2021)</w:t>
      </w:r>
      <w:r w:rsidR="00737CE9" w:rsidRPr="00916EFC">
        <w:fldChar w:fldCharType="end"/>
      </w:r>
      <w:del w:id="22" w:author="Jan Horák" w:date="2023-06-15T11:09:00Z">
        <w:r w:rsidR="00737CE9" w:rsidRPr="00916EFC" w:rsidDel="00B869A5">
          <w:delText xml:space="preserve"> řeší vývoj webového informačního systému pro publikaci 2D a 3D dat</w:delText>
        </w:r>
      </w:del>
      <w:r w:rsidR="00737CE9" w:rsidRPr="00916EFC">
        <w:t xml:space="preserve">. </w:t>
      </w:r>
      <w:r w:rsidR="0010089A" w:rsidRPr="00916EFC">
        <w:t xml:space="preserve">Mimo samotná data je také nutné mít na paměti kartografická pravidla a principy při vizualizaci především 3D dat </w:t>
      </w:r>
      <w:r w:rsidR="00B93299" w:rsidRPr="00916EFC">
        <w:fldChar w:fldCharType="begin"/>
      </w:r>
      <w:r w:rsidR="0014392A" w:rsidRPr="00916EFC">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916EFC">
        <w:fldChar w:fldCharType="separate"/>
      </w:r>
      <w:r w:rsidR="00B93299" w:rsidRPr="00916EFC">
        <w:t>(Pegg 2008)</w:t>
      </w:r>
      <w:r w:rsidR="00B93299" w:rsidRPr="00916EFC">
        <w:fldChar w:fldCharType="end"/>
      </w:r>
      <w:r w:rsidR="00B93299" w:rsidRPr="00916EFC">
        <w:t>.</w:t>
      </w:r>
    </w:p>
    <w:p w14:paraId="5BB89594" w14:textId="557EB761" w:rsidR="004F5876" w:rsidRPr="00916EFC" w:rsidRDefault="00D10A98" w:rsidP="004F5876">
      <w:pPr>
        <w:pStyle w:val="Normlnprvnodsazen"/>
      </w:pPr>
      <w:r w:rsidRPr="00916EFC">
        <w:t xml:space="preserve">Proto aby vizualizace plnila svůj účel je </w:t>
      </w:r>
      <w:r w:rsidR="0064029B" w:rsidRPr="00916EFC">
        <w:t>nutné,</w:t>
      </w:r>
      <w:r w:rsidRPr="00916EFC">
        <w:t xml:space="preserve"> aby byla přístupná uživatelům</w:t>
      </w:r>
      <w:r w:rsidR="0064029B" w:rsidRPr="00916EFC">
        <w:t xml:space="preserve">. Přístupnost v kontextu této práce představuje publikace vizualizace ve webovém prostředí. Problematikou rozšířené reality ve webovém prostředí se zabývá </w:t>
      </w:r>
      <w:r w:rsidR="0064029B" w:rsidRPr="00916EFC">
        <w:fldChar w:fldCharType="begin"/>
      </w:r>
      <w:r w:rsidR="0014392A" w:rsidRPr="00916EFC">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916EFC">
        <w:fldChar w:fldCharType="separate"/>
      </w:r>
      <w:r w:rsidR="0064029B" w:rsidRPr="00916EFC">
        <w:t>(Maclntyre, Smith 2018)</w:t>
      </w:r>
      <w:r w:rsidR="0064029B" w:rsidRPr="00916EFC">
        <w:fldChar w:fldCharType="end"/>
      </w:r>
      <w:r w:rsidR="0064029B" w:rsidRPr="00916EFC">
        <w:t xml:space="preserve">. </w:t>
      </w:r>
      <w:r w:rsidR="00E2062E" w:rsidRPr="00916EFC">
        <w:t xml:space="preserve">Podrobný návod tvorby VR prostředí na webu představuje </w:t>
      </w:r>
      <w:r w:rsidR="00E2062E" w:rsidRPr="00916EFC">
        <w:fldChar w:fldCharType="begin"/>
      </w:r>
      <w:r w:rsidR="0014392A" w:rsidRPr="00916EFC">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916EFC">
        <w:fldChar w:fldCharType="separate"/>
      </w:r>
      <w:r w:rsidR="00E2062E" w:rsidRPr="00916EFC">
        <w:t>(Baruah 2021)</w:t>
      </w:r>
      <w:r w:rsidR="00E2062E" w:rsidRPr="00916EFC">
        <w:fldChar w:fldCharType="end"/>
      </w:r>
      <w:r w:rsidR="00E2062E" w:rsidRPr="00916EFC">
        <w:t>.</w:t>
      </w:r>
      <w:r w:rsidR="004F5876" w:rsidRPr="00916EFC">
        <w:t xml:space="preserve"> </w:t>
      </w:r>
      <w:r w:rsidR="004F5876" w:rsidRPr="00916EFC">
        <w:fldChar w:fldCharType="begin"/>
      </w:r>
      <w:r w:rsidR="0014392A" w:rsidRPr="00916EFC">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916EFC">
        <w:fldChar w:fldCharType="separate"/>
      </w:r>
      <w:r w:rsidR="004F5876" w:rsidRPr="00916EFC">
        <w:t>(Butcher, John, Ritsos 2021)</w:t>
      </w:r>
      <w:r w:rsidR="004F5876" w:rsidRPr="00916EFC">
        <w:fldChar w:fldCharType="end"/>
      </w:r>
      <w:r w:rsidR="004F5876" w:rsidRPr="00916EFC">
        <w:t xml:space="preserve"> představuje webový framework pro tvorbu obecných vizualizací dat ve VR na webu.</w:t>
      </w:r>
      <w:r w:rsidR="00E2062E" w:rsidRPr="00916EFC">
        <w:t xml:space="preserve"> </w:t>
      </w:r>
      <w:r w:rsidR="0064029B" w:rsidRPr="00916EFC">
        <w:t xml:space="preserve">V případě VGE je často řešena problematika distribuovaných </w:t>
      </w:r>
      <w:r w:rsidR="0064029B" w:rsidRPr="00916EFC">
        <w:rPr>
          <w:i/>
          <w:iCs/>
        </w:rPr>
        <w:t xml:space="preserve">kolaborativních </w:t>
      </w:r>
      <w:r w:rsidR="0064029B" w:rsidRPr="00916EFC">
        <w:t xml:space="preserve">prostředí v rámci rozšířené reality. Obecně tuto problematiku řeší </w:t>
      </w:r>
      <w:del w:id="23" w:author="Lukáš Herman" w:date="2023-02-21T16:14:00Z">
        <w:r w:rsidR="0064029B" w:rsidRPr="00916EFC" w:rsidDel="00AC3EB7">
          <w:delText xml:space="preserve">í </w:delText>
        </w:r>
      </w:del>
      <w:r w:rsidR="0064029B" w:rsidRPr="00916EFC">
        <w:fldChar w:fldCharType="begin"/>
      </w:r>
      <w:r w:rsidR="0014392A" w:rsidRPr="00916EFC">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916EFC">
        <w:fldChar w:fldCharType="separate"/>
      </w:r>
      <w:r w:rsidR="00B9144D" w:rsidRPr="00916EFC">
        <w:rPr>
          <w:rFonts w:cs="Times New Roman"/>
          <w:szCs w:val="24"/>
        </w:rPr>
        <w:t>(Lee, Yoo 2021; Šašinka et al. 2019)</w:t>
      </w:r>
      <w:r w:rsidR="0064029B" w:rsidRPr="00916EFC">
        <w:fldChar w:fldCharType="end"/>
      </w:r>
      <w:r w:rsidR="0064029B" w:rsidRPr="00916EFC">
        <w:t xml:space="preserve">, v geoinformačním kontextu pak </w:t>
      </w:r>
      <w:r w:rsidR="0064029B" w:rsidRPr="00916EFC">
        <w:fldChar w:fldCharType="begin"/>
      </w:r>
      <w:r w:rsidR="0014392A" w:rsidRPr="00916EFC">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916EFC">
        <w:fldChar w:fldCharType="separate"/>
      </w:r>
      <w:r w:rsidR="0064029B" w:rsidRPr="00916EFC">
        <w:t>(Sermet, Demir 2021)</w:t>
      </w:r>
      <w:r w:rsidR="0064029B" w:rsidRPr="00916EFC">
        <w:fldChar w:fldCharType="end"/>
      </w:r>
      <w:r w:rsidR="0064029B" w:rsidRPr="00916EFC">
        <w:t>.</w:t>
      </w:r>
    </w:p>
    <w:p w14:paraId="15477509" w14:textId="71618547" w:rsidR="002B3EE7" w:rsidRPr="00916EFC" w:rsidRDefault="00174B1A" w:rsidP="002B3EE7">
      <w:pPr>
        <w:pStyle w:val="Normlnprvnodsazen"/>
        <w:divId w:val="1117915535"/>
      </w:pPr>
      <w:r w:rsidRPr="00916EFC">
        <w:t xml:space="preserve">Za účelem vhodného výběru technologie pro vývoj </w:t>
      </w:r>
      <w:r w:rsidR="00D96F27" w:rsidRPr="00916EFC">
        <w:t>XR</w:t>
      </w:r>
      <w:r w:rsidRPr="00916EFC">
        <w:t xml:space="preserve"> aplikace pro prezentaci geoprostorových dat je vhodný široký průzkum případových studií a jejich následná typologie na základě tematického zaměření, ale i využité technologie. </w:t>
      </w:r>
      <w:r w:rsidR="00E85CCE" w:rsidRPr="00916EFC">
        <w:t xml:space="preserve">Vizualizaci terénu pomocí herních enginů řeší </w:t>
      </w:r>
      <w:r w:rsidR="00E85CCE" w:rsidRPr="00916EFC">
        <w:fldChar w:fldCharType="begin"/>
      </w:r>
      <w:r w:rsidR="0014392A" w:rsidRPr="00916EFC">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916EFC">
        <w:fldChar w:fldCharType="separate"/>
      </w:r>
      <w:r w:rsidR="00E85CCE" w:rsidRPr="00916EFC">
        <w:t>(Mat et al. 2014)</w:t>
      </w:r>
      <w:r w:rsidR="00E85CCE" w:rsidRPr="00916EFC">
        <w:fldChar w:fldCharType="end"/>
      </w:r>
      <w:r w:rsidR="00E85CCE" w:rsidRPr="00916EFC">
        <w:t xml:space="preserve">. Komplexnější scény za pomocí herních enginů pak představují </w:t>
      </w:r>
      <w:r w:rsidR="00E85CCE" w:rsidRPr="00916EFC">
        <w:fldChar w:fldCharType="begin"/>
      </w:r>
      <w:r w:rsidR="0014392A" w:rsidRPr="00916EFC">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916EFC">
        <w:fldChar w:fldCharType="separate"/>
      </w:r>
      <w:r w:rsidR="00DF109F" w:rsidRPr="00916EFC">
        <w:rPr>
          <w:rFonts w:cs="Times New Roman"/>
          <w:szCs w:val="24"/>
        </w:rPr>
        <w:t>(Ugwitz, Stachoň, Kubicek 2021; Laksono, Aditya 2019; Keil et al. 2021)</w:t>
      </w:r>
      <w:r w:rsidR="00E85CCE" w:rsidRPr="00916EFC">
        <w:fldChar w:fldCharType="end"/>
      </w:r>
      <w:r w:rsidR="004D50E3" w:rsidRPr="00916EFC">
        <w:t xml:space="preserve">. Vizualizace </w:t>
      </w:r>
      <w:r w:rsidR="00CF2502" w:rsidRPr="00916EFC">
        <w:t xml:space="preserve">terénu je řešena pomocí webových technologií v </w:t>
      </w:r>
      <w:r w:rsidR="00CF2502" w:rsidRPr="00916EFC">
        <w:fldChar w:fldCharType="begin"/>
      </w:r>
      <w:r w:rsidR="0014392A" w:rsidRPr="00916EFC">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916EFC">
        <w:fldChar w:fldCharType="separate"/>
      </w:r>
      <w:r w:rsidR="00CF2502" w:rsidRPr="00916EFC">
        <w:rPr>
          <w:rFonts w:cs="Times New Roman"/>
          <w:szCs w:val="24"/>
        </w:rPr>
        <w:t>(Herman, Řezník 2015)</w:t>
      </w:r>
      <w:r w:rsidR="00CF2502" w:rsidRPr="00916EFC">
        <w:fldChar w:fldCharType="end"/>
      </w:r>
      <w:r w:rsidR="002B3EE7" w:rsidRPr="00916EFC">
        <w:t xml:space="preserve">. </w:t>
      </w:r>
    </w:p>
    <w:p w14:paraId="2E2D481D" w14:textId="1A345BE0" w:rsidR="00E251A0" w:rsidRPr="00916EFC" w:rsidRDefault="00DF109F" w:rsidP="00E251A0">
      <w:pPr>
        <w:pStyle w:val="Normlnprvnodsazen"/>
        <w:divId w:val="1117915535"/>
      </w:pPr>
      <w:r w:rsidRPr="00916EFC">
        <w:rPr>
          <w:lang w:eastAsia="en-US"/>
        </w:rPr>
        <w:t xml:space="preserve">Široké využití nachází </w:t>
      </w:r>
      <w:r w:rsidR="00D96F27" w:rsidRPr="00916EFC">
        <w:rPr>
          <w:lang w:eastAsia="en-US"/>
        </w:rPr>
        <w:t>3D vizualizace a XR v</w:t>
      </w:r>
      <w:ins w:id="24" w:author="Lukáš Herman" w:date="2023-02-21T16:14:00Z">
        <w:r w:rsidR="00AC3EB7" w:rsidRPr="00916EFC">
          <w:rPr>
            <w:lang w:eastAsia="en-US"/>
          </w:rPr>
          <w:t xml:space="preserve"> případě </w:t>
        </w:r>
      </w:ins>
      <w:del w:id="25" w:author="Lukáš Herman" w:date="2023-02-21T16:14:00Z">
        <w:r w:rsidR="00D96F27" w:rsidRPr="00916EFC" w:rsidDel="00AC3EB7">
          <w:rPr>
            <w:lang w:eastAsia="en-US"/>
          </w:rPr>
          <w:delText> </w:delText>
        </w:r>
      </w:del>
      <w:r w:rsidR="00D96F27" w:rsidRPr="00916EFC">
        <w:rPr>
          <w:lang w:eastAsia="en-US"/>
        </w:rPr>
        <w:t>urbánních prostředí</w:t>
      </w:r>
      <w:del w:id="26" w:author="Lukáš Herman" w:date="2023-02-21T16:15:00Z">
        <w:r w:rsidR="00D96F27" w:rsidRPr="00916EFC" w:rsidDel="00AC3EB7">
          <w:rPr>
            <w:lang w:eastAsia="en-US"/>
          </w:rPr>
          <w:delText>ch</w:delText>
        </w:r>
      </w:del>
      <w:r w:rsidR="00D96F27" w:rsidRPr="00916EFC">
        <w:rPr>
          <w:lang w:eastAsia="en-US"/>
        </w:rPr>
        <w:t xml:space="preserve"> a to v různých odvětvích např. urbánní </w:t>
      </w:r>
      <w:r w:rsidR="004D50E3" w:rsidRPr="00916EFC">
        <w:rPr>
          <w:lang w:eastAsia="en-US"/>
        </w:rPr>
        <w:t>plánování,</w:t>
      </w:r>
      <w:r w:rsidR="00D96F27" w:rsidRPr="00916EFC">
        <w:rPr>
          <w:lang w:eastAsia="en-US"/>
        </w:rPr>
        <w:t xml:space="preserve"> architektura, meteorologie aj</w:t>
      </w:r>
      <w:r w:rsidR="00CF2502" w:rsidRPr="00916EFC">
        <w:rPr>
          <w:lang w:eastAsia="en-US"/>
        </w:rPr>
        <w:t>.</w:t>
      </w:r>
      <w:r w:rsidR="004D50E3" w:rsidRPr="00916EFC">
        <w:rPr>
          <w:lang w:eastAsia="en-US"/>
        </w:rPr>
        <w:t xml:space="preserve"> Vizualizaci 3D city modelů napříč projekty shrnuje </w:t>
      </w:r>
      <w:r w:rsidR="004D50E3" w:rsidRPr="00916EFC">
        <w:rPr>
          <w:lang w:eastAsia="en-US"/>
        </w:rPr>
        <w:fldChar w:fldCharType="begin"/>
      </w:r>
      <w:r w:rsidR="0014392A" w:rsidRPr="00916EFC">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916EFC">
        <w:rPr>
          <w:lang w:eastAsia="en-US"/>
        </w:rPr>
        <w:fldChar w:fldCharType="separate"/>
      </w:r>
      <w:r w:rsidR="00CF2502" w:rsidRPr="00916EFC">
        <w:t>(Julin et al. 2018; Herman 2014)</w:t>
      </w:r>
      <w:r w:rsidR="004D50E3" w:rsidRPr="00916EFC">
        <w:rPr>
          <w:lang w:eastAsia="en-US"/>
        </w:rPr>
        <w:fldChar w:fldCharType="end"/>
      </w:r>
      <w:r w:rsidR="00CF2502" w:rsidRPr="00916EFC">
        <w:rPr>
          <w:lang w:eastAsia="en-US"/>
        </w:rPr>
        <w:t xml:space="preserve">. </w:t>
      </w:r>
      <w:r w:rsidR="00D96F27" w:rsidRPr="00916EFC">
        <w:rPr>
          <w:lang w:eastAsia="en-US"/>
        </w:rPr>
        <w:t xml:space="preserve">Koncept AR aplikace pro terénní urbánní plánování shrnuje </w:t>
      </w:r>
      <w:r w:rsidR="00D96F27" w:rsidRPr="00916EFC">
        <w:rPr>
          <w:lang w:eastAsia="en-US"/>
        </w:rPr>
        <w:fldChar w:fldCharType="begin"/>
      </w:r>
      <w:r w:rsidR="0014392A" w:rsidRPr="00916EFC">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916EFC">
        <w:rPr>
          <w:lang w:eastAsia="en-US"/>
        </w:rPr>
        <w:fldChar w:fldCharType="separate"/>
      </w:r>
      <w:r w:rsidR="00D96F27" w:rsidRPr="00916EFC">
        <w:t>(Cirulis, Brigmanis 2013)</w:t>
      </w:r>
      <w:r w:rsidR="00D96F27" w:rsidRPr="00916EFC">
        <w:rPr>
          <w:lang w:eastAsia="en-US"/>
        </w:rPr>
        <w:fldChar w:fldCharType="end"/>
      </w:r>
      <w:r w:rsidR="004D50E3" w:rsidRPr="00916EFC">
        <w:rPr>
          <w:lang w:eastAsia="en-US"/>
        </w:rPr>
        <w:t xml:space="preserve">. </w:t>
      </w:r>
      <w:r w:rsidR="00CF2502" w:rsidRPr="00916EFC">
        <w:rPr>
          <w:lang w:eastAsia="en-US"/>
        </w:rPr>
        <w:t xml:space="preserve">V oblasti </w:t>
      </w:r>
      <w:r w:rsidR="004D50E3" w:rsidRPr="00916EFC">
        <w:rPr>
          <w:lang w:eastAsia="en-US"/>
        </w:rPr>
        <w:t xml:space="preserve">meteorologie využívá 3D vizualizace </w:t>
      </w:r>
      <w:r w:rsidR="004D50E3" w:rsidRPr="00916EFC">
        <w:rPr>
          <w:lang w:eastAsia="en-US"/>
        </w:rPr>
        <w:fldChar w:fldCharType="begin"/>
      </w:r>
      <w:r w:rsidR="0014392A" w:rsidRPr="00916EFC">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916EFC">
        <w:rPr>
          <w:lang w:eastAsia="en-US"/>
        </w:rPr>
        <w:fldChar w:fldCharType="separate"/>
      </w:r>
      <w:r w:rsidR="004D50E3" w:rsidRPr="00916EFC">
        <w:rPr>
          <w:rFonts w:cs="Times New Roman"/>
          <w:szCs w:val="24"/>
        </w:rPr>
        <w:t>(Gautier, Christophe, Brédif 2020; Gautier, Brédif, Christophe 2020)</w:t>
      </w:r>
      <w:r w:rsidR="004D50E3" w:rsidRPr="00916EFC">
        <w:rPr>
          <w:lang w:eastAsia="en-US"/>
        </w:rPr>
        <w:fldChar w:fldCharType="end"/>
      </w:r>
      <w:r w:rsidR="00CF2502" w:rsidRPr="00916EFC">
        <w:rPr>
          <w:lang w:eastAsia="en-US"/>
        </w:rPr>
        <w:t xml:space="preserve">, v kontextu plánování umístění větrných elektráren pak </w:t>
      </w:r>
      <w:r w:rsidR="00CF2502" w:rsidRPr="00916EFC">
        <w:rPr>
          <w:lang w:eastAsia="en-US"/>
        </w:rPr>
        <w:fldChar w:fldCharType="begin"/>
      </w:r>
      <w:r w:rsidR="0014392A" w:rsidRPr="00916EFC">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916EFC">
        <w:rPr>
          <w:lang w:eastAsia="en-US"/>
        </w:rPr>
        <w:fldChar w:fldCharType="separate"/>
      </w:r>
      <w:r w:rsidR="00CF2502" w:rsidRPr="00916EFC">
        <w:t>(Rafiee et al. 2018)</w:t>
      </w:r>
      <w:r w:rsidR="00CF2502" w:rsidRPr="00916EFC">
        <w:rPr>
          <w:lang w:eastAsia="en-US"/>
        </w:rPr>
        <w:fldChar w:fldCharType="end"/>
      </w:r>
      <w:r w:rsidR="000558F0" w:rsidRPr="00916EFC">
        <w:rPr>
          <w:lang w:eastAsia="en-US"/>
        </w:rPr>
        <w:t xml:space="preserve">. V případě územního plánování se využitím 3D vizualizace zabývá </w:t>
      </w:r>
      <w:r w:rsidR="000558F0" w:rsidRPr="00916EFC">
        <w:rPr>
          <w:lang w:eastAsia="en-US"/>
        </w:rPr>
        <w:fldChar w:fldCharType="begin"/>
      </w:r>
      <w:r w:rsidR="0014392A" w:rsidRPr="00916EFC">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916EFC">
        <w:rPr>
          <w:lang w:eastAsia="en-US"/>
        </w:rPr>
        <w:fldChar w:fldCharType="separate"/>
      </w:r>
      <w:r w:rsidR="000558F0" w:rsidRPr="00916EFC">
        <w:t>(Judge, Harrie 2020)</w:t>
      </w:r>
      <w:r w:rsidR="000558F0" w:rsidRPr="00916EFC">
        <w:rPr>
          <w:lang w:eastAsia="en-US"/>
        </w:rPr>
        <w:fldChar w:fldCharType="end"/>
      </w:r>
      <w:r w:rsidR="000558F0" w:rsidRPr="00916EFC">
        <w:rPr>
          <w:lang w:eastAsia="en-US"/>
        </w:rPr>
        <w:t xml:space="preserve">. </w:t>
      </w:r>
      <w:r w:rsidR="00CF2502" w:rsidRPr="00916EFC">
        <w:rPr>
          <w:lang w:eastAsia="en-US"/>
        </w:rPr>
        <w:t xml:space="preserve"> </w:t>
      </w:r>
      <w:r w:rsidR="006B05E9" w:rsidRPr="00916EFC">
        <w:rPr>
          <w:lang w:eastAsia="en-US"/>
        </w:rPr>
        <w:t xml:space="preserve">3D webové vizualizace seismických </w:t>
      </w:r>
      <w:r w:rsidR="006B05E9" w:rsidRPr="00916EFC">
        <w:rPr>
          <w:lang w:eastAsia="en-US"/>
        </w:rPr>
        <w:lastRenderedPageBreak/>
        <w:t xml:space="preserve">hazardů infrastruktury využívají  </w:t>
      </w:r>
      <w:r w:rsidR="006B05E9" w:rsidRPr="00916EFC">
        <w:rPr>
          <w:lang w:eastAsia="en-US"/>
        </w:rPr>
        <w:fldChar w:fldCharType="begin"/>
      </w:r>
      <w:r w:rsidR="0014392A" w:rsidRPr="00916EFC">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916EFC">
        <w:rPr>
          <w:lang w:eastAsia="en-US"/>
        </w:rPr>
        <w:fldChar w:fldCharType="separate"/>
      </w:r>
      <w:r w:rsidR="006B05E9" w:rsidRPr="00916EFC">
        <w:t>(Mazzei, Quaroni 2022)</w:t>
      </w:r>
      <w:r w:rsidR="006B05E9" w:rsidRPr="00916EFC">
        <w:rPr>
          <w:lang w:eastAsia="en-US"/>
        </w:rPr>
        <w:fldChar w:fldCharType="end"/>
      </w:r>
      <w:r w:rsidR="006B05E9" w:rsidRPr="00916EFC">
        <w:rPr>
          <w:lang w:eastAsia="en-US"/>
        </w:rPr>
        <w:t>.</w:t>
      </w:r>
      <w:r w:rsidR="00E251A0" w:rsidRPr="00916EFC">
        <w:rPr>
          <w:color w:val="FF0000"/>
          <w:lang w:eastAsia="en-US"/>
        </w:rPr>
        <w:t xml:space="preserve"> </w:t>
      </w:r>
      <w:r w:rsidR="008A172B" w:rsidRPr="00916EFC">
        <w:rPr>
          <w:lang w:eastAsia="en-US"/>
        </w:rPr>
        <w:t xml:space="preserve">V rámci územního plánování je </w:t>
      </w:r>
      <w:r w:rsidR="00E40374" w:rsidRPr="00916EFC">
        <w:rPr>
          <w:lang w:eastAsia="en-US"/>
        </w:rPr>
        <w:t xml:space="preserve">VR </w:t>
      </w:r>
      <w:r w:rsidR="008A172B" w:rsidRPr="00916EFC">
        <w:rPr>
          <w:lang w:eastAsia="en-US"/>
        </w:rPr>
        <w:t xml:space="preserve">3D vizualizace často </w:t>
      </w:r>
      <w:r w:rsidR="00C6634E" w:rsidRPr="00916EFC">
        <w:rPr>
          <w:lang w:eastAsia="en-US"/>
        </w:rPr>
        <w:t>zmiňována</w:t>
      </w:r>
      <w:r w:rsidR="008A172B" w:rsidRPr="00916EFC">
        <w:rPr>
          <w:lang w:eastAsia="en-US"/>
        </w:rPr>
        <w:t xml:space="preserve"> v kontextu zvýšení participace veřejnosti na vývoji územního plánu. Autoři </w:t>
      </w:r>
      <w:r w:rsidR="002E5F3C" w:rsidRPr="00916EFC">
        <w:rPr>
          <w:lang w:eastAsia="en-US"/>
        </w:rPr>
        <w:fldChar w:fldCharType="begin"/>
      </w:r>
      <w:r w:rsidR="0014392A" w:rsidRPr="00916EFC">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916EFC">
        <w:rPr>
          <w:lang w:eastAsia="en-US"/>
        </w:rPr>
        <w:fldChar w:fldCharType="separate"/>
      </w:r>
      <w:r w:rsidR="002E5F3C" w:rsidRPr="00916EFC">
        <w:t>(Judge, Harrie 2020; Onyimbi, Koeva, Flacke 2018; Rzeszewski, Orylski 2021)</w:t>
      </w:r>
      <w:r w:rsidR="002E5F3C" w:rsidRPr="00916EFC">
        <w:rPr>
          <w:lang w:eastAsia="en-US"/>
        </w:rPr>
        <w:fldChar w:fldCharType="end"/>
      </w:r>
      <w:r w:rsidR="008A172B" w:rsidRPr="00916EFC">
        <w:rPr>
          <w:lang w:eastAsia="en-US"/>
        </w:rPr>
        <w:t xml:space="preserve"> považují 3D vizualizace za přínosné v tomto ohledu.</w:t>
      </w:r>
      <w:r w:rsidR="00413905" w:rsidRPr="00916EFC">
        <w:rPr>
          <w:lang w:eastAsia="en-US"/>
        </w:rPr>
        <w:t xml:space="preserve"> </w:t>
      </w:r>
      <w:r w:rsidR="00271086" w:rsidRPr="00916EFC">
        <w:t xml:space="preserve">Virtuální prostředí v kontextu geografie jsou často zmiňována i v oblasti výuky. Vývoj systému pro sběr a vizualizaci dat v rámci virtuální reality představuje </w:t>
      </w:r>
      <w:r w:rsidR="00271086" w:rsidRPr="00916EFC">
        <w:fldChar w:fldCharType="begin"/>
      </w:r>
      <w:r w:rsidR="00271086" w:rsidRPr="00916EFC">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916EFC">
        <w:fldChar w:fldCharType="separate"/>
      </w:r>
      <w:r w:rsidR="00271086" w:rsidRPr="00916EFC">
        <w:t>(Bernardes et al. 2018)</w:t>
      </w:r>
      <w:r w:rsidR="00271086" w:rsidRPr="00916EFC">
        <w:fldChar w:fldCharType="end"/>
      </w:r>
      <w:r w:rsidR="00271086" w:rsidRPr="00916EFC">
        <w:t>.</w:t>
      </w:r>
      <w:r w:rsidR="00E251A0" w:rsidRPr="00916EFC">
        <w:t xml:space="preserve"> </w:t>
      </w:r>
      <w:r w:rsidR="009F7D92" w:rsidRPr="00916EFC">
        <w:t xml:space="preserve">Vývoj aplikací pro web zahrnující propojení s geoprostorovou informací se zabývá </w:t>
      </w:r>
      <w:r w:rsidR="009F7D92" w:rsidRPr="00916EFC">
        <w:fldChar w:fldCharType="begin"/>
      </w:r>
      <w:r w:rsidR="009F7D92" w:rsidRPr="00916EFC">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916EFC">
        <w:fldChar w:fldCharType="separate"/>
      </w:r>
      <w:r w:rsidR="009F7D92" w:rsidRPr="00916EFC">
        <w:rPr>
          <w:rFonts w:cs="Times New Roman"/>
          <w:szCs w:val="24"/>
        </w:rPr>
        <w:t>(Peňák 2017)</w:t>
      </w:r>
      <w:r w:rsidR="009F7D92" w:rsidRPr="00916EFC">
        <w:fldChar w:fldCharType="end"/>
      </w:r>
      <w:r w:rsidR="00FB32C5" w:rsidRPr="00916EFC">
        <w:t>.</w:t>
      </w:r>
      <w:del w:id="27" w:author="Jan Horák" w:date="2023-06-15T11:55:00Z">
        <w:r w:rsidR="00413905" w:rsidRPr="00916EFC" w:rsidDel="00BC59E7">
          <w:delText>a !testování</w:delText>
        </w:r>
      </w:del>
    </w:p>
    <w:p w14:paraId="15FF8A75" w14:textId="130FF65C" w:rsidR="00E251A0" w:rsidRPr="00916EFC" w:rsidRDefault="00E251A0" w:rsidP="00E251A0">
      <w:pPr>
        <w:pStyle w:val="Normlnprvnodsazen"/>
        <w:divId w:val="1117915535"/>
      </w:pPr>
      <w:r w:rsidRPr="00916EFC">
        <w:t xml:space="preserve">Součástí vývoje aplikace pro vizualizaci geo-dat je uživatelské zhodnocení. Metodiku a aspekty hodnocení map rozebírají </w:t>
      </w:r>
      <w:r w:rsidRPr="00916EFC">
        <w:fldChar w:fldCharType="begin"/>
      </w:r>
      <w:r w:rsidR="00B035C7" w:rsidRPr="00916EFC">
        <w:instrText xml:space="preserve"> ADDIN ZOTERO_ITEM CSL_CITATION {"citationID":"CUui7afp","properties":{"formattedCitation":"(\\uc0\\u352{}t\\uc0\\u283{}rba et al. 2015)","plainCitation":"(Štěrba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Štěrba","given":""},{"family":"Šašinka","given":"Čeněk"},{"family":"Stachoň","given":"Zdeněk"},{"family":"Stampach","given":"Radim"}],"issued":{"date-parts":[["2015",8,13]]},"citation-key":"sterbaSelectedIssuesExperimental2015"}}],"schema":"https://github.com/citation-style-language/schema/raw/master/csl-citation.json"} </w:instrText>
      </w:r>
      <w:r w:rsidRPr="00916EFC">
        <w:fldChar w:fldCharType="separate"/>
      </w:r>
      <w:r w:rsidR="00B035C7" w:rsidRPr="00916EFC">
        <w:rPr>
          <w:rFonts w:cs="Times New Roman"/>
          <w:szCs w:val="24"/>
        </w:rPr>
        <w:t>(Štěrba et al. 2015)</w:t>
      </w:r>
      <w:r w:rsidRPr="00916EFC">
        <w:fldChar w:fldCharType="end"/>
      </w:r>
      <w:r w:rsidRPr="00916EFC">
        <w:t>.</w:t>
      </w:r>
      <w:r w:rsidR="00084296" w:rsidRPr="00916EFC">
        <w:t xml:space="preserve"> Metodiku</w:t>
      </w:r>
      <w:r w:rsidRPr="00916EFC">
        <w:t xml:space="preserve"> </w:t>
      </w:r>
      <w:r w:rsidR="00084296" w:rsidRPr="00916EFC">
        <w:t>pro o</w:t>
      </w:r>
      <w:r w:rsidRPr="00916EFC">
        <w:t xml:space="preserve">becné uživatelské testování použitelnosti systémů pak představuje </w:t>
      </w:r>
      <w:r w:rsidRPr="00916EFC">
        <w:fldChar w:fldCharType="begin"/>
      </w:r>
      <w:r w:rsidRPr="00916EFC">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rsidRPr="00916EFC">
        <w:fldChar w:fldCharType="separate"/>
      </w:r>
      <w:r w:rsidRPr="00916EFC">
        <w:t>(Brooke 1995)</w:t>
      </w:r>
      <w:r w:rsidRPr="00916EFC">
        <w:fldChar w:fldCharType="end"/>
      </w:r>
      <w:r w:rsidR="00084296" w:rsidRPr="00916EFC">
        <w:t xml:space="preserve">. </w:t>
      </w:r>
    </w:p>
    <w:p w14:paraId="7AC8A80F" w14:textId="77777777" w:rsidR="00E251A0" w:rsidRPr="00916EFC" w:rsidRDefault="00E251A0" w:rsidP="00E251A0">
      <w:pPr>
        <w:pStyle w:val="Normlnprvnodsazen"/>
        <w:ind w:firstLine="0"/>
        <w:divId w:val="1117915535"/>
      </w:pPr>
    </w:p>
    <w:p w14:paraId="4042B2BB" w14:textId="7A89F66A" w:rsidR="0045592A" w:rsidRPr="00916EFC" w:rsidDel="00BC59E7" w:rsidRDefault="0045592A" w:rsidP="00CD7C12">
      <w:pPr>
        <w:pStyle w:val="Heading1"/>
        <w:divId w:val="1117915535"/>
        <w:rPr>
          <w:del w:id="28" w:author="Jan Horák" w:date="2023-06-15T11:55:00Z"/>
        </w:rPr>
      </w:pPr>
      <w:del w:id="29" w:author="Jan Horák" w:date="2023-06-15T11:55:00Z">
        <w:r w:rsidRPr="00916EFC" w:rsidDel="00BC59E7">
          <w:delText>#TODO Tematická kartografie?</w:delText>
        </w:r>
        <w:bookmarkStart w:id="30" w:name="_Toc155046725"/>
        <w:bookmarkStart w:id="31" w:name="_Toc155046790"/>
        <w:bookmarkStart w:id="32" w:name="_Toc155217377"/>
        <w:bookmarkEnd w:id="30"/>
        <w:bookmarkEnd w:id="31"/>
        <w:bookmarkEnd w:id="32"/>
      </w:del>
    </w:p>
    <w:p w14:paraId="0CB0C325" w14:textId="0DE3DDBD" w:rsidR="004F5876" w:rsidRPr="00916EFC" w:rsidRDefault="00C00B9F" w:rsidP="00CD7C12">
      <w:pPr>
        <w:pStyle w:val="Heading1"/>
      </w:pPr>
      <w:bookmarkStart w:id="33" w:name="_Toc155217378"/>
      <w:r w:rsidRPr="00916EFC">
        <w:lastRenderedPageBreak/>
        <w:t>Teoretické základy</w:t>
      </w:r>
      <w:bookmarkEnd w:id="33"/>
    </w:p>
    <w:p w14:paraId="222F1009" w14:textId="444C7B64" w:rsidR="0003071A" w:rsidRPr="00916EFC" w:rsidRDefault="0003071A" w:rsidP="0003071A">
      <w:pPr>
        <w:rPr>
          <w:lang w:eastAsia="cs-CZ"/>
        </w:rPr>
      </w:pPr>
      <w:r w:rsidRPr="00916EFC">
        <w:rPr>
          <w:lang w:eastAsia="cs-CZ"/>
        </w:rPr>
        <w:t xml:space="preserve">V teoretické části je nutné objasnit podstatné pojmy a koncepty. Teoretická část se zabývá především tématikou </w:t>
      </w:r>
      <w:r w:rsidR="006A3876" w:rsidRPr="00916EFC">
        <w:rPr>
          <w:lang w:eastAsia="cs-CZ"/>
        </w:rPr>
        <w:t>virtuální</w:t>
      </w:r>
      <w:r w:rsidRPr="00916EFC">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916EFC" w:rsidDel="00571A2A" w:rsidRDefault="0003071A" w:rsidP="0003071A">
      <w:pPr>
        <w:rPr>
          <w:del w:id="34" w:author="Jan Horák" w:date="2023-06-15T11:55:00Z"/>
          <w:lang w:eastAsia="cs-CZ"/>
        </w:rPr>
      </w:pPr>
      <w:del w:id="35" w:author="Jan Horák" w:date="2023-06-15T11:55:00Z">
        <w:r w:rsidRPr="00916EFC" w:rsidDel="00571A2A">
          <w:rPr>
            <w:lang w:eastAsia="cs-CZ"/>
          </w:rPr>
          <w:delText>#TODO – webový vývoj? – výhody a nevýhody zaměření na web – platformní nezávislost atd. ??</w:delText>
        </w:r>
        <w:bookmarkStart w:id="36" w:name="_Toc155046727"/>
        <w:bookmarkStart w:id="37" w:name="_Toc155046792"/>
        <w:bookmarkStart w:id="38" w:name="_Toc155217379"/>
        <w:bookmarkEnd w:id="36"/>
        <w:bookmarkEnd w:id="37"/>
        <w:bookmarkEnd w:id="38"/>
      </w:del>
    </w:p>
    <w:p w14:paraId="60AE0FC2" w14:textId="14A55078" w:rsidR="00C5669B" w:rsidRPr="00916EFC" w:rsidRDefault="00814D81" w:rsidP="002656D4">
      <w:pPr>
        <w:pStyle w:val="Heading2"/>
        <w:rPr>
          <w:lang w:val="cs-CZ"/>
        </w:rPr>
      </w:pPr>
      <w:bookmarkStart w:id="39" w:name="_Toc155217380"/>
      <w:r w:rsidRPr="00916EFC">
        <w:rPr>
          <w:lang w:val="cs-CZ"/>
        </w:rPr>
        <w:t>Virtuální realita</w:t>
      </w:r>
      <w:bookmarkEnd w:id="39"/>
    </w:p>
    <w:p w14:paraId="1E08659F" w14:textId="2B210111" w:rsidR="00A06586" w:rsidRPr="00916EFC" w:rsidRDefault="002153B5" w:rsidP="002153B5">
      <w:pPr>
        <w:rPr>
          <w:color w:val="000000" w:themeColor="text1"/>
          <w:lang w:eastAsia="cs-CZ"/>
        </w:rPr>
      </w:pPr>
      <w:r w:rsidRPr="00916EFC">
        <w:t xml:space="preserve">Definování konceptu virtuální reality je obtížné, především kvůli jeho širokému záběru a rychle se měnícím technologickým trendům. </w:t>
      </w:r>
      <w:r w:rsidR="00A06586" w:rsidRPr="00916EFC">
        <w:t>Definice je</w:t>
      </w:r>
      <w:r w:rsidR="00A06586" w:rsidRPr="00916EFC">
        <w:rPr>
          <w:color w:val="000000" w:themeColor="text1"/>
          <w:lang w:eastAsia="cs-CZ"/>
        </w:rPr>
        <w:t xml:space="preserve"> </w:t>
      </w:r>
      <w:r w:rsidR="00E7237C" w:rsidRPr="00916EFC">
        <w:rPr>
          <w:color w:val="000000" w:themeColor="text1"/>
          <w:lang w:eastAsia="cs-CZ"/>
        </w:rPr>
        <w:t>navíc</w:t>
      </w:r>
      <w:r w:rsidR="00A06586" w:rsidRPr="00916EFC">
        <w:rPr>
          <w:color w:val="000000" w:themeColor="text1"/>
          <w:lang w:eastAsia="cs-CZ"/>
        </w:rPr>
        <w:t xml:space="preserve"> rozdílně interpretována napříč. obory, které se </w:t>
      </w:r>
      <w:r w:rsidRPr="00916EFC">
        <w:rPr>
          <w:color w:val="000000" w:themeColor="text1"/>
          <w:lang w:eastAsia="cs-CZ"/>
        </w:rPr>
        <w:t xml:space="preserve">VR </w:t>
      </w:r>
      <w:r w:rsidR="00A06586" w:rsidRPr="00916EFC">
        <w:rPr>
          <w:color w:val="000000" w:themeColor="text1"/>
          <w:lang w:eastAsia="cs-CZ"/>
        </w:rPr>
        <w:t xml:space="preserve">zabývají. </w:t>
      </w:r>
      <w:r w:rsidR="00E7237C" w:rsidRPr="00916EFC">
        <w:rPr>
          <w:color w:val="000000" w:themeColor="text1"/>
          <w:lang w:eastAsia="cs-CZ"/>
        </w:rPr>
        <w:t xml:space="preserve">Sherman a Craig definují virtuální realitu následovně: </w:t>
      </w:r>
    </w:p>
    <w:p w14:paraId="488CEC18" w14:textId="7A8A3B69" w:rsidR="00DD7256" w:rsidRPr="00916EFC" w:rsidRDefault="00E7237C" w:rsidP="001078D6">
      <w:pPr>
        <w:pStyle w:val="Quote"/>
        <w:jc w:val="both"/>
        <w:rPr>
          <w:lang w:val="en-US"/>
        </w:rPr>
      </w:pPr>
      <w:r w:rsidRPr="00916EFC">
        <w:rPr>
          <w:lang w:val="en-US"/>
        </w:rPr>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916EFC">
        <w:rPr>
          <w:lang w:val="en-US"/>
        </w:rPr>
        <w:fldChar w:fldCharType="begin"/>
      </w:r>
      <w:r w:rsidR="0014392A" w:rsidRPr="00916EFC">
        <w:rPr>
          <w:lang w:val="en-US"/>
        </w:rPr>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916EFC">
        <w:rPr>
          <w:lang w:val="en-US"/>
        </w:rPr>
        <w:fldChar w:fldCharType="separate"/>
      </w:r>
      <w:r w:rsidRPr="00916EFC">
        <w:rPr>
          <w:lang w:val="en-US"/>
        </w:rPr>
        <w:t>(Sherman, Craig 2019)</w:t>
      </w:r>
      <w:r w:rsidRPr="00916EFC">
        <w:rPr>
          <w:lang w:val="en-US"/>
        </w:rPr>
        <w:fldChar w:fldCharType="end"/>
      </w:r>
    </w:p>
    <w:p w14:paraId="470EE23A" w14:textId="2ADA502F" w:rsidR="00E7237C" w:rsidRPr="00916EFC" w:rsidRDefault="00E7237C" w:rsidP="00E7237C">
      <w:pPr>
        <w:pStyle w:val="Normlnprvnodsazen"/>
        <w:rPr>
          <w:lang w:eastAsia="en-US"/>
        </w:rPr>
      </w:pPr>
      <w:r w:rsidRPr="00916EFC">
        <w:rPr>
          <w:lang w:eastAsia="en-US"/>
        </w:rPr>
        <w:t>Důležitým konceptem je pak také chápání virtuální reality jako zážitku (</w:t>
      </w:r>
      <w:r w:rsidRPr="00916EFC">
        <w:rPr>
          <w:i/>
          <w:iCs/>
          <w:lang w:eastAsia="en-US"/>
        </w:rPr>
        <w:t>experience</w:t>
      </w:r>
      <w:r w:rsidRPr="00916EFC">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916EFC" w:rsidRDefault="00E7237C" w:rsidP="001078D6">
      <w:pPr>
        <w:pStyle w:val="Quote"/>
        <w:jc w:val="both"/>
        <w:rPr>
          <w:lang w:val="en-US" w:eastAsia="cs-CZ"/>
        </w:rPr>
      </w:pPr>
      <w:r w:rsidRPr="00916EFC">
        <w:rPr>
          <w:lang w:val="en-US" w:eastAsia="cs-CZ"/>
        </w:rPr>
        <w:t xml:space="preserve">Inducing targeted behavior in an organism by using artificial sensory stimulation while the organism has little or no awareness of the interference. </w:t>
      </w:r>
      <w:r w:rsidR="00FD6B41" w:rsidRPr="00916EFC">
        <w:rPr>
          <w:lang w:val="en-US" w:eastAsia="cs-CZ"/>
        </w:rPr>
        <w:fldChar w:fldCharType="begin"/>
      </w:r>
      <w:r w:rsidR="0014392A" w:rsidRPr="00916EFC">
        <w:rPr>
          <w:lang w:val="en-US"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916EFC">
        <w:rPr>
          <w:lang w:val="en-US" w:eastAsia="cs-CZ"/>
        </w:rPr>
        <w:fldChar w:fldCharType="separate"/>
      </w:r>
      <w:r w:rsidR="004278FB" w:rsidRPr="00916EFC">
        <w:rPr>
          <w:lang w:val="en-US"/>
        </w:rPr>
        <w:t>(LaValle 2020)</w:t>
      </w:r>
      <w:r w:rsidR="00FD6B41" w:rsidRPr="00916EFC">
        <w:rPr>
          <w:lang w:val="en-US" w:eastAsia="cs-CZ"/>
        </w:rPr>
        <w:fldChar w:fldCharType="end"/>
      </w:r>
    </w:p>
    <w:p w14:paraId="40CF3944" w14:textId="07210689" w:rsidR="00471E68" w:rsidRPr="00916EFC" w:rsidRDefault="00471E68" w:rsidP="002153B5">
      <w:pPr>
        <w:pStyle w:val="Normlnprvnodsazen"/>
      </w:pPr>
      <w:r w:rsidRPr="00916EFC">
        <w:t xml:space="preserve">MacEachren </w:t>
      </w:r>
      <w:r w:rsidR="002153B5" w:rsidRPr="00916EFC">
        <w:t xml:space="preserve">definuje virtuální realitu </w:t>
      </w:r>
      <w:r w:rsidRPr="00916EFC">
        <w:t>pomocí 4 I virtuální reality</w:t>
      </w:r>
      <w:r w:rsidR="002C061B" w:rsidRPr="00916EFC">
        <w:t xml:space="preserve"> </w:t>
      </w:r>
      <w:r w:rsidR="002C061B" w:rsidRPr="00916EFC">
        <w:fldChar w:fldCharType="begin"/>
      </w:r>
      <w:r w:rsidR="0014392A" w:rsidRPr="00916EFC">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916EFC">
        <w:fldChar w:fldCharType="separate"/>
      </w:r>
      <w:r w:rsidR="002C061B" w:rsidRPr="00916EFC">
        <w:t>(MacEachren et al. 1999)</w:t>
      </w:r>
      <w:r w:rsidR="002C061B" w:rsidRPr="00916EFC">
        <w:fldChar w:fldCharType="end"/>
      </w:r>
      <w:r w:rsidRPr="00916EFC">
        <w:t xml:space="preserve"> a to</w:t>
      </w:r>
      <w:r w:rsidR="002153B5" w:rsidRPr="00916EFC">
        <w:t xml:space="preserve"> </w:t>
      </w:r>
      <w:r w:rsidRPr="00916EFC">
        <w:rPr>
          <w:b/>
          <w:bCs/>
        </w:rPr>
        <w:t>Imerze</w:t>
      </w:r>
      <w:r w:rsidR="002153B5" w:rsidRPr="00916EFC">
        <w:t xml:space="preserve">, </w:t>
      </w:r>
      <w:r w:rsidRPr="00916EFC">
        <w:rPr>
          <w:b/>
          <w:bCs/>
        </w:rPr>
        <w:t>Interaktivita</w:t>
      </w:r>
      <w:r w:rsidR="002153B5" w:rsidRPr="00916EFC">
        <w:t xml:space="preserve">, </w:t>
      </w:r>
      <w:r w:rsidRPr="00916EFC">
        <w:rPr>
          <w:b/>
          <w:bCs/>
        </w:rPr>
        <w:t>Informační</w:t>
      </w:r>
      <w:r w:rsidRPr="00916EFC">
        <w:t xml:space="preserve"> </w:t>
      </w:r>
      <w:r w:rsidRPr="00916EFC">
        <w:rPr>
          <w:b/>
          <w:bCs/>
        </w:rPr>
        <w:t>intenzita</w:t>
      </w:r>
      <w:r w:rsidR="002153B5" w:rsidRPr="00916EFC">
        <w:t xml:space="preserve"> a </w:t>
      </w:r>
      <w:r w:rsidRPr="00916EFC">
        <w:rPr>
          <w:b/>
          <w:bCs/>
        </w:rPr>
        <w:t>Inteligence</w:t>
      </w:r>
      <w:r w:rsidRPr="00916EFC">
        <w:t xml:space="preserve"> </w:t>
      </w:r>
      <w:r w:rsidRPr="00916EFC">
        <w:rPr>
          <w:b/>
          <w:bCs/>
        </w:rPr>
        <w:t>objektů</w:t>
      </w:r>
      <w:r w:rsidR="002153B5" w:rsidRPr="00916EFC">
        <w:t xml:space="preserve">. </w:t>
      </w:r>
    </w:p>
    <w:p w14:paraId="4E922C4C" w14:textId="7B1BAFE2" w:rsidR="00471E68" w:rsidRPr="00916EFC" w:rsidRDefault="00E7237C" w:rsidP="002153B5">
      <w:pPr>
        <w:pStyle w:val="Normlnprvnodsazen"/>
      </w:pPr>
      <w:r w:rsidRPr="00916EFC">
        <w:t>Definice Shermana a Craiga</w:t>
      </w:r>
      <w:r w:rsidR="00471E68" w:rsidRPr="00916EFC">
        <w:t xml:space="preserve"> </w:t>
      </w:r>
      <w:r w:rsidR="002C061B" w:rsidRPr="00916EFC">
        <w:t>pohlížející</w:t>
      </w:r>
      <w:r w:rsidR="00471E68" w:rsidRPr="00916EFC">
        <w:t xml:space="preserve"> na </w:t>
      </w:r>
      <w:r w:rsidR="002C061B" w:rsidRPr="00916EFC">
        <w:t>virtuální</w:t>
      </w:r>
      <w:r w:rsidR="00471E68" w:rsidRPr="00916EFC">
        <w:t xml:space="preserve"> realitu více z pohledu </w:t>
      </w:r>
      <w:r w:rsidR="002C061B" w:rsidRPr="00916EFC">
        <w:t>zážitku stejně jako LaValle,</w:t>
      </w:r>
      <w:r w:rsidR="002153B5" w:rsidRPr="00916EFC">
        <w:t xml:space="preserve"> tato definice </w:t>
      </w:r>
      <w:r w:rsidRPr="00916EFC">
        <w:t>je založena na 5 klíčových elementech:</w:t>
      </w:r>
    </w:p>
    <w:p w14:paraId="5509ED1B" w14:textId="162828F9" w:rsidR="00DD7256" w:rsidRPr="00916EFC" w:rsidRDefault="00471E68">
      <w:pPr>
        <w:pStyle w:val="ListParagraph"/>
        <w:numPr>
          <w:ilvl w:val="0"/>
          <w:numId w:val="4"/>
        </w:numPr>
      </w:pPr>
      <w:r w:rsidRPr="00916EFC">
        <w:t>Ú</w:t>
      </w:r>
      <w:r w:rsidR="00DD7256" w:rsidRPr="00916EFC">
        <w:t xml:space="preserve">častník </w:t>
      </w:r>
    </w:p>
    <w:p w14:paraId="56EA9161" w14:textId="3D5A80BE" w:rsidR="00DD7256" w:rsidRPr="00916EFC" w:rsidRDefault="00471E68">
      <w:pPr>
        <w:pStyle w:val="Normlnprvnodsazen"/>
        <w:numPr>
          <w:ilvl w:val="0"/>
          <w:numId w:val="4"/>
        </w:numPr>
        <w:rPr>
          <w:lang w:eastAsia="en-US"/>
        </w:rPr>
      </w:pPr>
      <w:r w:rsidRPr="00916EFC">
        <w:rPr>
          <w:lang w:eastAsia="en-US"/>
        </w:rPr>
        <w:t>T</w:t>
      </w:r>
      <w:r w:rsidR="00DD7256" w:rsidRPr="00916EFC">
        <w:rPr>
          <w:lang w:eastAsia="en-US"/>
        </w:rPr>
        <w:t>vůrce</w:t>
      </w:r>
    </w:p>
    <w:p w14:paraId="32A539D5" w14:textId="7A9630D0" w:rsidR="00DD7256" w:rsidRPr="00916EFC" w:rsidRDefault="00471E68">
      <w:pPr>
        <w:pStyle w:val="Normlnprvnodsazen"/>
        <w:numPr>
          <w:ilvl w:val="0"/>
          <w:numId w:val="4"/>
        </w:numPr>
        <w:rPr>
          <w:lang w:eastAsia="en-US"/>
        </w:rPr>
      </w:pPr>
      <w:r w:rsidRPr="00916EFC">
        <w:rPr>
          <w:lang w:eastAsia="en-US"/>
        </w:rPr>
        <w:t>V</w:t>
      </w:r>
      <w:r w:rsidR="00DD7256" w:rsidRPr="00916EFC">
        <w:rPr>
          <w:lang w:eastAsia="en-US"/>
        </w:rPr>
        <w:t>irtuální svět / prostředí</w:t>
      </w:r>
    </w:p>
    <w:p w14:paraId="3E4707FC" w14:textId="3DFAB541" w:rsidR="00DD7256" w:rsidRPr="00916EFC" w:rsidRDefault="00471E68">
      <w:pPr>
        <w:pStyle w:val="Normlnprvnodsazen"/>
        <w:numPr>
          <w:ilvl w:val="0"/>
          <w:numId w:val="4"/>
        </w:numPr>
        <w:rPr>
          <w:lang w:eastAsia="en-US"/>
        </w:rPr>
      </w:pPr>
      <w:r w:rsidRPr="00916EFC">
        <w:rPr>
          <w:lang w:eastAsia="en-US"/>
        </w:rPr>
        <w:t>I</w:t>
      </w:r>
      <w:r w:rsidR="00BA1AC6" w:rsidRPr="00916EFC">
        <w:rPr>
          <w:lang w:eastAsia="en-US"/>
        </w:rPr>
        <w:t>merze</w:t>
      </w:r>
    </w:p>
    <w:p w14:paraId="46271945" w14:textId="165726FD" w:rsidR="00DD7256" w:rsidRPr="00916EFC" w:rsidRDefault="00471E68">
      <w:pPr>
        <w:pStyle w:val="Normlnprvnodsazen"/>
        <w:numPr>
          <w:ilvl w:val="0"/>
          <w:numId w:val="4"/>
        </w:numPr>
        <w:rPr>
          <w:lang w:eastAsia="en-US"/>
        </w:rPr>
      </w:pPr>
      <w:r w:rsidRPr="00916EFC">
        <w:rPr>
          <w:lang w:eastAsia="en-US"/>
        </w:rPr>
        <w:t>I</w:t>
      </w:r>
      <w:r w:rsidR="00BA1AC6" w:rsidRPr="00916EFC">
        <w:rPr>
          <w:lang w:eastAsia="en-US"/>
        </w:rPr>
        <w:t>nteraktivita</w:t>
      </w:r>
    </w:p>
    <w:p w14:paraId="460AF7E3" w14:textId="2F156004" w:rsidR="00D36A82" w:rsidRPr="00916EFC" w:rsidRDefault="00602CE4" w:rsidP="00E230EE">
      <w:pPr>
        <w:pStyle w:val="Normlnprvnodsazen"/>
      </w:pPr>
      <w:r w:rsidRPr="00916EFC">
        <w:rPr>
          <w:b/>
          <w:bCs/>
        </w:rPr>
        <w:t>Virtuálním světem</w:t>
      </w:r>
      <w:r w:rsidR="00BA1AC6" w:rsidRPr="00916EFC">
        <w:t xml:space="preserve"> </w:t>
      </w:r>
      <w:r w:rsidRPr="00916EFC">
        <w:t>Sherman a Craig</w:t>
      </w:r>
      <w:r w:rsidR="00E7237C" w:rsidRPr="00916EFC">
        <w:t xml:space="preserve"> chápou</w:t>
      </w:r>
      <w:r w:rsidRPr="00916EFC">
        <w:t xml:space="preserve"> kolekci objektů, pravidel a vztahů mezi objekty v</w:t>
      </w:r>
      <w:r w:rsidR="00683A89" w:rsidRPr="00916EFC">
        <w:t> </w:t>
      </w:r>
      <w:r w:rsidRPr="00916EFC">
        <w:t>prostoru</w:t>
      </w:r>
      <w:r w:rsidR="003643F2" w:rsidRPr="00916EFC">
        <w:t>.</w:t>
      </w:r>
      <w:r w:rsidR="00683A89" w:rsidRPr="00916EFC">
        <w:t xml:space="preserve"> Jedná se tedy o jakýkoliv virtuální svět, který je prezentován </w:t>
      </w:r>
      <w:r w:rsidR="00683A89" w:rsidRPr="00916EFC">
        <w:rPr>
          <w:b/>
          <w:bCs/>
        </w:rPr>
        <w:t>účastníkovi</w:t>
      </w:r>
      <w:r w:rsidR="00683A89" w:rsidRPr="00916EFC">
        <w:t xml:space="preserve"> skrze médium </w:t>
      </w:r>
      <w:r w:rsidR="00E2742B" w:rsidRPr="00916EFC">
        <w:t xml:space="preserve">(způsob komunikace mezi účastníky) </w:t>
      </w:r>
      <w:r w:rsidR="00683A89" w:rsidRPr="00916EFC">
        <w:t>virtuální reality. V případě, že virtuální svět je vytvořen na základě reálného / geografického, je možné mluvit o virtuálním geografickém prostředí (VGE).</w:t>
      </w:r>
      <w:r w:rsidR="003643F2" w:rsidRPr="00916EFC">
        <w:t xml:space="preserve"> </w:t>
      </w:r>
      <w:r w:rsidR="003643F2" w:rsidRPr="00916EFC">
        <w:rPr>
          <w:b/>
          <w:bCs/>
        </w:rPr>
        <w:t>Imerzi</w:t>
      </w:r>
      <w:r w:rsidR="003643F2" w:rsidRPr="00916EFC">
        <w:t xml:space="preserve"> Sherman a Craig rozdělují na </w:t>
      </w:r>
      <w:r w:rsidR="003643F2" w:rsidRPr="00916EFC">
        <w:rPr>
          <w:b/>
          <w:bCs/>
        </w:rPr>
        <w:t>mentální</w:t>
      </w:r>
      <w:r w:rsidR="003643F2" w:rsidRPr="00916EFC">
        <w:rPr>
          <w:sz w:val="24"/>
          <w:szCs w:val="24"/>
        </w:rPr>
        <w:t xml:space="preserve"> </w:t>
      </w:r>
      <w:r w:rsidR="003643F2" w:rsidRPr="00916EFC">
        <w:t>(stav</w:t>
      </w:r>
      <w:r w:rsidR="00D36A82" w:rsidRPr="00916EFC">
        <w:t xml:space="preserve"> zapojení do virtuální reality</w:t>
      </w:r>
      <w:r w:rsidR="003643F2" w:rsidRPr="00916EFC">
        <w:t>)</w:t>
      </w:r>
      <w:r w:rsidR="002153B5" w:rsidRPr="00916EFC">
        <w:t xml:space="preserve"> a</w:t>
      </w:r>
      <w:r w:rsidR="003643F2" w:rsidRPr="00916EFC">
        <w:t xml:space="preserve"> </w:t>
      </w:r>
      <w:r w:rsidR="003643F2" w:rsidRPr="00916EFC">
        <w:rPr>
          <w:b/>
          <w:bCs/>
        </w:rPr>
        <w:t xml:space="preserve">fyzickou </w:t>
      </w:r>
      <w:r w:rsidR="003643F2" w:rsidRPr="00916EFC">
        <w:t xml:space="preserve">(stimulace senzorů). Dohromady imerzi pak definují jakožto: pocit bytí ve virtuálním prostředí. LaValle definuje stejný koncept pomocí termínu </w:t>
      </w:r>
      <w:r w:rsidR="0047600E" w:rsidRPr="00916EFC">
        <w:rPr>
          <w:i/>
          <w:iCs/>
        </w:rPr>
        <w:t>Awareness</w:t>
      </w:r>
      <w:r w:rsidR="003643F2" w:rsidRPr="00916EFC">
        <w:rPr>
          <w:i/>
          <w:iCs/>
        </w:rPr>
        <w:t xml:space="preserve">: </w:t>
      </w:r>
      <w:r w:rsidR="003643F2" w:rsidRPr="00916EFC">
        <w:t>tedy míru do jaké je uživatel oklamán, že je součástí virtuální reality.</w:t>
      </w:r>
      <w:r w:rsidR="00471E68" w:rsidRPr="00916EFC">
        <w:t xml:space="preserve"> </w:t>
      </w:r>
      <w:r w:rsidR="003643F2" w:rsidRPr="00916EFC">
        <w:t xml:space="preserve"> </w:t>
      </w:r>
      <w:r w:rsidR="00D36A82" w:rsidRPr="00916EFC">
        <w:rPr>
          <w:b/>
          <w:bCs/>
        </w:rPr>
        <w:t>Interaktivita</w:t>
      </w:r>
      <w:r w:rsidR="00D36A82" w:rsidRPr="00916EFC">
        <w:t xml:space="preserve"> je podle Shermana a Craiga klíčovým prvkem k autenticitě virtuální reality.</w:t>
      </w:r>
      <w:r w:rsidR="00BA1AC6" w:rsidRPr="00916EFC">
        <w:t xml:space="preserve"> LaValle interakci konkretizuje pomocí </w:t>
      </w:r>
      <w:r w:rsidR="00353294" w:rsidRPr="00916EFC">
        <w:t>toho,</w:t>
      </w:r>
      <w:r w:rsidR="00BA1AC6" w:rsidRPr="00916EFC">
        <w:t xml:space="preserve"> zdali </w:t>
      </w:r>
      <w:r w:rsidR="00BA1AC6" w:rsidRPr="00916EFC">
        <w:rPr>
          <w:b/>
          <w:bCs/>
        </w:rPr>
        <w:t>účastník</w:t>
      </w:r>
      <w:r w:rsidR="0001411B" w:rsidRPr="00916EFC">
        <w:t xml:space="preserve"> má vliv na virtuální realitu, a to na</w:t>
      </w:r>
      <w:r w:rsidR="00BA1AC6" w:rsidRPr="00916EFC">
        <w:t xml:space="preserve"> </w:t>
      </w:r>
      <w:r w:rsidR="00BA1AC6" w:rsidRPr="00916EFC">
        <w:rPr>
          <w:i/>
          <w:iCs/>
        </w:rPr>
        <w:t xml:space="preserve">open-loop </w:t>
      </w:r>
      <w:r w:rsidR="0001411B" w:rsidRPr="00916EFC">
        <w:t xml:space="preserve">(nemá vliv) </w:t>
      </w:r>
      <w:r w:rsidR="00BA1AC6" w:rsidRPr="00916EFC">
        <w:t xml:space="preserve">a </w:t>
      </w:r>
      <w:r w:rsidR="00BA1AC6" w:rsidRPr="00916EFC">
        <w:rPr>
          <w:i/>
          <w:iCs/>
        </w:rPr>
        <w:t>closed-</w:t>
      </w:r>
      <w:r w:rsidR="00471E68" w:rsidRPr="00916EFC">
        <w:rPr>
          <w:i/>
          <w:iCs/>
        </w:rPr>
        <w:t>loop</w:t>
      </w:r>
      <w:r w:rsidR="00471E68" w:rsidRPr="00916EFC">
        <w:t xml:space="preserve"> (</w:t>
      </w:r>
      <w:r w:rsidR="0001411B" w:rsidRPr="00916EFC">
        <w:t xml:space="preserve">má vliv). </w:t>
      </w:r>
      <w:r w:rsidR="002153B5" w:rsidRPr="00916EFC">
        <w:t xml:space="preserve">Míra interakce se liší podle zvoleného média (technologie), pomocí kterého je virtuální realita vytvořena. MacEachren odlišuje koncepty </w:t>
      </w:r>
      <w:r w:rsidR="002C061B" w:rsidRPr="00916EFC">
        <w:rPr>
          <w:b/>
          <w:bCs/>
        </w:rPr>
        <w:t>informační intenzity</w:t>
      </w:r>
      <w:r w:rsidR="002C061B" w:rsidRPr="00916EFC">
        <w:t xml:space="preserve"> a </w:t>
      </w:r>
      <w:r w:rsidR="00D747AA" w:rsidRPr="00916EFC">
        <w:rPr>
          <w:b/>
          <w:bCs/>
        </w:rPr>
        <w:t>inteligence objektů,</w:t>
      </w:r>
      <w:r w:rsidR="00D747AA" w:rsidRPr="00916EFC">
        <w:t xml:space="preserve"> a to především proto</w:t>
      </w:r>
      <w:r w:rsidR="002B120F" w:rsidRPr="00916EFC">
        <w:t xml:space="preserve">, </w:t>
      </w:r>
      <w:r w:rsidR="00D747AA" w:rsidRPr="00916EFC">
        <w:t xml:space="preserve">že se tyto koncepty vztahují více k VGE nežli </w:t>
      </w:r>
      <w:r w:rsidR="00D747AA" w:rsidRPr="00916EFC">
        <w:lastRenderedPageBreak/>
        <w:t xml:space="preserve">k obecnému konceptu virtuální reality. </w:t>
      </w:r>
      <w:r w:rsidR="00D747AA" w:rsidRPr="00916EFC">
        <w:rPr>
          <w:b/>
          <w:bCs/>
        </w:rPr>
        <w:t xml:space="preserve">Informační intenzitou </w:t>
      </w:r>
      <w:r w:rsidR="00D747AA" w:rsidRPr="00916EFC">
        <w:t xml:space="preserve">je myšlena míra abstrakce vytvořeného virtuálního prostředí od prostředí reálného. </w:t>
      </w:r>
      <w:r w:rsidR="00D747AA" w:rsidRPr="00916EFC">
        <w:rPr>
          <w:b/>
          <w:bCs/>
        </w:rPr>
        <w:t>Inteligencí objektů</w:t>
      </w:r>
      <w:r w:rsidR="00D747AA" w:rsidRPr="00916EFC">
        <w:t xml:space="preserve"> se pak chápe míra do jaké jsou objekty ve virtuálním prostředí schopny interakce na základě různých vjemů (např. vzdálenost od účastníka</w:t>
      </w:r>
      <w:r w:rsidR="002153B5" w:rsidRPr="00916EFC">
        <w:t xml:space="preserve"> aj.</w:t>
      </w:r>
      <w:r w:rsidR="00D747AA" w:rsidRPr="00916EFC">
        <w:t xml:space="preserve">) </w:t>
      </w:r>
      <w:r w:rsidR="00D747AA" w:rsidRPr="00916EFC">
        <w:fldChar w:fldCharType="begin"/>
      </w:r>
      <w:r w:rsidR="0014392A" w:rsidRPr="00916EFC">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916EFC">
        <w:fldChar w:fldCharType="separate"/>
      </w:r>
      <w:r w:rsidR="00D747AA" w:rsidRPr="00916EFC">
        <w:t>(Stachon, Kubicek, Herman 2020)</w:t>
      </w:r>
      <w:r w:rsidR="00D747AA" w:rsidRPr="00916EFC">
        <w:fldChar w:fldCharType="end"/>
      </w:r>
      <w:r w:rsidR="00D747AA" w:rsidRPr="00916EFC">
        <w:t>.</w:t>
      </w:r>
    </w:p>
    <w:p w14:paraId="14BB0C2C" w14:textId="143BE031" w:rsidR="00B70690" w:rsidRPr="00916EFC" w:rsidRDefault="00D36A82" w:rsidP="001F1455">
      <w:pPr>
        <w:pStyle w:val="Normlnprvnodsazen"/>
      </w:pPr>
      <w:r w:rsidRPr="00916EFC">
        <w:t xml:space="preserve">Důležité je objasnit mimo definice i </w:t>
      </w:r>
      <w:r w:rsidR="002B120F" w:rsidRPr="00916EFC">
        <w:t xml:space="preserve">užívanou </w:t>
      </w:r>
      <w:r w:rsidRPr="00916EFC">
        <w:t xml:space="preserve">terminologii. </w:t>
      </w:r>
      <w:r w:rsidR="00C22B58" w:rsidRPr="00916EFC">
        <w:t>LaValle pod termín virtuální reality řadí termíny AR (</w:t>
      </w:r>
      <w:r w:rsidR="00C22B58" w:rsidRPr="00916EFC">
        <w:rPr>
          <w:i/>
          <w:iCs/>
        </w:rPr>
        <w:t>Augmented reality</w:t>
      </w:r>
      <w:r w:rsidR="00C22B58" w:rsidRPr="00916EFC">
        <w:t>), MR (</w:t>
      </w:r>
      <w:r w:rsidR="00C22B58" w:rsidRPr="00916EFC">
        <w:rPr>
          <w:i/>
          <w:iCs/>
        </w:rPr>
        <w:t>Mixed reality</w:t>
      </w:r>
      <w:r w:rsidR="00C22B58" w:rsidRPr="00916EFC">
        <w:t>) a XR (</w:t>
      </w:r>
      <w:r w:rsidR="00C22B58" w:rsidRPr="00916EFC">
        <w:rPr>
          <w:i/>
          <w:iCs/>
        </w:rPr>
        <w:t>Extended reality</w:t>
      </w:r>
      <w:r w:rsidR="00C22B58" w:rsidRPr="00916EFC">
        <w:t xml:space="preserve">). Tyto termíny jsou obecně vnímány jako distinktivní body na </w:t>
      </w:r>
      <w:r w:rsidR="00C22B58" w:rsidRPr="00916EFC">
        <w:rPr>
          <w:i/>
          <w:iCs/>
        </w:rPr>
        <w:t>virtuálním kontinuu</w:t>
      </w:r>
      <w:r w:rsidR="00C22B58" w:rsidRPr="00916EFC">
        <w:t xml:space="preserve"> </w:t>
      </w:r>
      <w:r w:rsidR="00C22B58" w:rsidRPr="00916EFC">
        <w:fldChar w:fldCharType="begin"/>
      </w:r>
      <w:r w:rsidR="0014392A" w:rsidRPr="00916EFC">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916EFC">
        <w:fldChar w:fldCharType="separate"/>
      </w:r>
      <w:r w:rsidR="00C22B58" w:rsidRPr="00916EFC">
        <w:t>(Milgram, Kishino 1994)</w:t>
      </w:r>
      <w:r w:rsidR="00C22B58" w:rsidRPr="00916EFC">
        <w:fldChar w:fldCharType="end"/>
      </w:r>
      <w:r w:rsidR="00C22B58" w:rsidRPr="00916EFC">
        <w:t xml:space="preserve">. MR a XR jsou pak považovány za generalizace VR, AR a jiných termínů nacházejících se na virtuálním kontinuu. XR je považován za novější termín, který </w:t>
      </w:r>
      <w:r w:rsidR="002B120F" w:rsidRPr="00916EFC">
        <w:t xml:space="preserve">zahrnuje zbylé termíny </w:t>
      </w:r>
      <w:r w:rsidR="00C22B58" w:rsidRPr="00916EFC">
        <w:t xml:space="preserve">více z pohledu technologického než koncepčního. </w:t>
      </w:r>
      <w:r w:rsidR="00353294" w:rsidRPr="00916EFC">
        <w:t>Na konkrétní definice se názory napříč literaturou různí</w:t>
      </w:r>
      <w:r w:rsidR="00574ABF" w:rsidRPr="00916EFC">
        <w:t xml:space="preserve"> </w:t>
      </w:r>
      <w:r w:rsidR="00574ABF" w:rsidRPr="00916EFC">
        <w:fldChar w:fldCharType="begin"/>
      </w:r>
      <w:r w:rsidR="002B120F" w:rsidRPr="00916EFC">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916EFC">
        <w:fldChar w:fldCharType="separate"/>
      </w:r>
      <w:r w:rsidR="002B120F" w:rsidRPr="00916EFC">
        <w:rPr>
          <w:rFonts w:cs="Times New Roman"/>
          <w:szCs w:val="24"/>
        </w:rPr>
        <w:t>(Çöltekin et al. 2020b)</w:t>
      </w:r>
      <w:r w:rsidR="00574ABF" w:rsidRPr="00916EFC">
        <w:fldChar w:fldCharType="end"/>
      </w:r>
      <w:r w:rsidR="00353294" w:rsidRPr="00916EFC">
        <w:t xml:space="preserve">. </w:t>
      </w:r>
    </w:p>
    <w:p w14:paraId="3D7E86CE" w14:textId="3051AA0D" w:rsidR="00B70690" w:rsidRPr="00916EFC" w:rsidRDefault="00B70690" w:rsidP="00B70690">
      <w:pPr>
        <w:pStyle w:val="Normlnprvnodsazen"/>
      </w:pPr>
      <w:r w:rsidRPr="00916EFC">
        <w:t xml:space="preserve">Někteří autoři rozlišují mezi termíny virtuální realita a virtuální prostředí. 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 </w:t>
      </w:r>
      <w:r w:rsidRPr="00916EFC">
        <w:fldChar w:fldCharType="begin"/>
      </w:r>
      <w:r w:rsidR="002B120F" w:rsidRPr="00916EFC">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rsidRPr="00916EFC">
        <w:fldChar w:fldCharType="separate"/>
      </w:r>
      <w:r w:rsidR="002B120F" w:rsidRPr="00916EFC">
        <w:rPr>
          <w:rFonts w:cs="Times New Roman"/>
          <w:szCs w:val="24"/>
        </w:rPr>
        <w:t>(Çöltekin et al. 2020a)</w:t>
      </w:r>
      <w:r w:rsidRPr="00916EFC">
        <w:fldChar w:fldCharType="end"/>
      </w:r>
      <w:r w:rsidRPr="00916EFC">
        <w:t xml:space="preserve">.  </w:t>
      </w:r>
    </w:p>
    <w:p w14:paraId="0DBB450C" w14:textId="3F144FE9" w:rsidR="00A450C9" w:rsidRPr="00916EFC" w:rsidRDefault="00A450C9" w:rsidP="001F1455">
      <w:pPr>
        <w:pStyle w:val="Normlnprvnodsazen"/>
      </w:pPr>
      <w:ins w:id="40" w:author="Jan Horák" w:date="2023-06-15T11:27:00Z">
        <w:r w:rsidRPr="00916EFC">
          <w:t>Dalším z pohledů na definování VR je dělení na základě míry imerze</w:t>
        </w:r>
      </w:ins>
      <w:r w:rsidR="002B120F" w:rsidRPr="00916EFC">
        <w:t xml:space="preserve"> na kategorie</w:t>
      </w:r>
      <w:r w:rsidR="00A52AAA" w:rsidRPr="00916EFC">
        <w:t xml:space="preserve"> </w:t>
      </w:r>
      <w:r w:rsidR="00A52AAA" w:rsidRPr="00916EFC">
        <w:fldChar w:fldCharType="begin"/>
      </w:r>
      <w:r w:rsidR="00713779" w:rsidRPr="00916EFC">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rsidRPr="00916EFC">
        <w:fldChar w:fldCharType="separate"/>
      </w:r>
      <w:r w:rsidR="00713779" w:rsidRPr="00916EFC">
        <w:t>(Riva 2006; Kvarda 2020; Burdea, Coiffet 2003)</w:t>
      </w:r>
      <w:r w:rsidR="00A52AAA" w:rsidRPr="00916EFC">
        <w:fldChar w:fldCharType="end"/>
      </w:r>
      <w:r w:rsidR="00A52AAA" w:rsidRPr="00916EFC">
        <w:t xml:space="preserve">: </w:t>
      </w:r>
    </w:p>
    <w:p w14:paraId="54CA4C08" w14:textId="7D92DC42" w:rsidR="00A52AAA" w:rsidRPr="00916EFC" w:rsidRDefault="00A52AAA" w:rsidP="00A52AAA">
      <w:pPr>
        <w:pStyle w:val="Normlnprvnodsazen"/>
        <w:numPr>
          <w:ilvl w:val="0"/>
          <w:numId w:val="31"/>
        </w:numPr>
      </w:pPr>
      <w:r w:rsidRPr="00916EFC">
        <w:t xml:space="preserve">Desktop VR </w:t>
      </w:r>
    </w:p>
    <w:p w14:paraId="7D738F02" w14:textId="4918790A" w:rsidR="00A52AAA" w:rsidRPr="00916EFC" w:rsidRDefault="00A52AAA" w:rsidP="00A52AAA">
      <w:pPr>
        <w:pStyle w:val="Normlnprvnodsazen"/>
        <w:numPr>
          <w:ilvl w:val="0"/>
          <w:numId w:val="31"/>
        </w:numPr>
      </w:pPr>
      <w:r w:rsidRPr="00916EFC">
        <w:t>Teleprezence</w:t>
      </w:r>
    </w:p>
    <w:p w14:paraId="4F2DF193" w14:textId="021024A9" w:rsidR="00A52AAA" w:rsidRPr="00916EFC" w:rsidRDefault="00A52AAA" w:rsidP="00A52AAA">
      <w:pPr>
        <w:pStyle w:val="Normlnprvnodsazen"/>
        <w:numPr>
          <w:ilvl w:val="0"/>
          <w:numId w:val="31"/>
        </w:numPr>
      </w:pPr>
      <w:r w:rsidRPr="00916EFC">
        <w:t>CAV</w:t>
      </w:r>
      <w:r w:rsidR="00713779" w:rsidRPr="00916EFC">
        <w:t>E</w:t>
      </w:r>
    </w:p>
    <w:p w14:paraId="5619981A" w14:textId="369F47EB" w:rsidR="00A52AAA" w:rsidRPr="00916EFC" w:rsidRDefault="00A52AAA" w:rsidP="00A52AAA">
      <w:pPr>
        <w:pStyle w:val="Normlnprvnodsazen"/>
        <w:numPr>
          <w:ilvl w:val="0"/>
          <w:numId w:val="31"/>
        </w:numPr>
      </w:pPr>
      <w:r w:rsidRPr="00916EFC">
        <w:t>Imerzivní VR (VR)</w:t>
      </w:r>
    </w:p>
    <w:p w14:paraId="7F296570" w14:textId="5B16A067" w:rsidR="00A52AAA" w:rsidRPr="00916EFC" w:rsidRDefault="00A52AAA" w:rsidP="00A52AAA">
      <w:pPr>
        <w:pStyle w:val="Normlnprvnodsazen"/>
        <w:numPr>
          <w:ilvl w:val="0"/>
          <w:numId w:val="31"/>
        </w:numPr>
      </w:pPr>
      <w:r w:rsidRPr="00916EFC">
        <w:t>Rozšířená realita (AR)</w:t>
      </w:r>
    </w:p>
    <w:p w14:paraId="0E685DA2" w14:textId="4807470F" w:rsidR="00A52AAA" w:rsidRPr="00916EFC" w:rsidRDefault="00A52AAA" w:rsidP="00A52AAA">
      <w:pPr>
        <w:pStyle w:val="Normlnprvnodsazen"/>
        <w:numPr>
          <w:ilvl w:val="0"/>
          <w:numId w:val="31"/>
        </w:numPr>
      </w:pPr>
      <w:r w:rsidRPr="00916EFC">
        <w:t>Smíšená realita (MR)</w:t>
      </w:r>
    </w:p>
    <w:p w14:paraId="4C3484F2" w14:textId="2AC01FC0" w:rsidR="0009019A" w:rsidRPr="00916EFC" w:rsidRDefault="002B120F" w:rsidP="00A52AAA">
      <w:pPr>
        <w:pStyle w:val="Normlnprvnodsazen"/>
      </w:pPr>
      <w:r w:rsidRPr="00916EFC">
        <w:t>P</w:t>
      </w:r>
      <w:r w:rsidR="00A52AAA" w:rsidRPr="00916EFC">
        <w:t>rvní dvě kategorie nejsou považovány za imerzní</w:t>
      </w:r>
      <w:r w:rsidR="00215816" w:rsidRPr="00916EFC">
        <w:t xml:space="preserve">. Technologie CAVE </w:t>
      </w:r>
      <w:r w:rsidR="00713779" w:rsidRPr="00916EFC">
        <w:t>umožňující</w:t>
      </w:r>
      <w:r w:rsidR="00215816" w:rsidRPr="00916EFC">
        <w:t xml:space="preserve"> projekci virtuálního světa na přímé fyzické okolí již za imerzní považovaná je. V případě VR, AR a MR se jedná </w:t>
      </w:r>
      <w:r w:rsidRPr="00916EFC">
        <w:t xml:space="preserve">o </w:t>
      </w:r>
      <w:r w:rsidR="00215816" w:rsidRPr="00916EFC">
        <w:t xml:space="preserve">kombinace práce s reálným a virtuálním světem. </w:t>
      </w:r>
      <w:r w:rsidR="00215816" w:rsidRPr="00916EFC">
        <w:fldChar w:fldCharType="begin"/>
      </w:r>
      <w:r w:rsidR="00713779" w:rsidRPr="00916EFC">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rsidRPr="00916EFC">
        <w:fldChar w:fldCharType="separate"/>
      </w:r>
      <w:r w:rsidR="00713779" w:rsidRPr="00916EFC">
        <w:t>(Kvarda 2020; Burdea, Coiffet 2003)</w:t>
      </w:r>
      <w:r w:rsidR="00215816" w:rsidRPr="00916EFC">
        <w:fldChar w:fldCharType="end"/>
      </w:r>
      <w:r w:rsidR="00215816" w:rsidRPr="00916EFC">
        <w:t xml:space="preserve"> Záměrem této práce je primárně imerzní VR</w:t>
      </w:r>
      <w:r w:rsidR="00713779" w:rsidRPr="00916EFC">
        <w:t xml:space="preserve"> tedy systém zobrazující </w:t>
      </w:r>
      <w:r w:rsidR="0079621B" w:rsidRPr="00916EFC">
        <w:t>virtuální</w:t>
      </w:r>
      <w:r w:rsidR="00713779" w:rsidRPr="00916EFC">
        <w:t xml:space="preserve"> svět v</w:t>
      </w:r>
      <w:r w:rsidRPr="00916EFC">
        <w:t>e virtuálních brýlích</w:t>
      </w:r>
      <w:r w:rsidR="00713779" w:rsidRPr="00916EFC">
        <w:t xml:space="preserve"> (HMD). V</w:t>
      </w:r>
      <w:r w:rsidR="0009019A" w:rsidRPr="00916EFC">
        <w:t> imerzním VR</w:t>
      </w:r>
      <w:r w:rsidR="00713779" w:rsidRPr="00916EFC">
        <w:t xml:space="preserve"> je m</w:t>
      </w:r>
      <w:ins w:id="41" w:author="Jan Horák" w:date="2023-06-15T11:40:00Z">
        <w:r w:rsidR="00713779" w:rsidRPr="00916EFC">
          <w:t>íra</w:t>
        </w:r>
      </w:ins>
      <w:ins w:id="42" w:author="Jan Horák" w:date="2023-06-15T11:41:00Z">
        <w:r w:rsidR="00713779" w:rsidRPr="00916EFC">
          <w:t xml:space="preserve"> imerze</w:t>
        </w:r>
      </w:ins>
      <w:r w:rsidR="00713779" w:rsidRPr="00916EFC">
        <w:t xml:space="preserve"> </w:t>
      </w:r>
      <w:ins w:id="43" w:author="Jan Horák" w:date="2023-06-15T11:42:00Z">
        <w:r w:rsidR="00713779" w:rsidRPr="00916EFC">
          <w:t xml:space="preserve">určována především </w:t>
        </w:r>
      </w:ins>
      <w:ins w:id="44" w:author="Jan Horák" w:date="2023-06-15T11:46:00Z">
        <w:r w:rsidR="00713779" w:rsidRPr="00916EFC">
          <w:t>úrovní,</w:t>
        </w:r>
      </w:ins>
      <w:ins w:id="45" w:author="Jan Horák" w:date="2023-06-15T11:42:00Z">
        <w:r w:rsidR="00713779" w:rsidRPr="00916EFC">
          <w:t xml:space="preserve"> do jaké umožňuje hardware a software </w:t>
        </w:r>
      </w:ins>
      <w:ins w:id="46" w:author="Jan Horák" w:date="2023-06-15T11:43:00Z">
        <w:r w:rsidR="00713779" w:rsidRPr="00916EFC">
          <w:t>naplnit tvorbu virtuálního prostředí, interaktivit</w:t>
        </w:r>
      </w:ins>
      <w:ins w:id="47" w:author="Jan Horák" w:date="2023-06-15T11:47:00Z">
        <w:r w:rsidR="00713779" w:rsidRPr="00916EFC">
          <w:t>u</w:t>
        </w:r>
      </w:ins>
      <w:ins w:id="48" w:author="Jan Horák" w:date="2023-06-15T11:43:00Z">
        <w:r w:rsidR="00713779" w:rsidRPr="00916EFC">
          <w:t xml:space="preserve"> informační intenzity atd. </w:t>
        </w:r>
      </w:ins>
      <w:r w:rsidR="00713779" w:rsidRPr="00916EFC">
        <w:t>Míra imerze tedy závisí na tom, jaké smysly</w:t>
      </w:r>
      <w:r w:rsidR="0079621B" w:rsidRPr="00916EFC">
        <w:t xml:space="preserve"> a do jaké míry</w:t>
      </w:r>
      <w:r w:rsidR="00713779" w:rsidRPr="00916EFC">
        <w:t xml:space="preserve"> jsou ovlivněny virtuální realitou.</w:t>
      </w:r>
      <w:r w:rsidR="0009019A" w:rsidRPr="00916EFC">
        <w:t xml:space="preserve"> Míra imerze je dále ovlivněna kompetencí hardwarového zařízení (viz. kap. </w:t>
      </w:r>
      <w:r w:rsidR="0009019A" w:rsidRPr="00916EFC">
        <w:fldChar w:fldCharType="begin"/>
      </w:r>
      <w:r w:rsidR="0009019A" w:rsidRPr="00916EFC">
        <w:instrText xml:space="preserve"> REF _Ref154941040 \w \h </w:instrText>
      </w:r>
      <w:r w:rsidR="00916EFC">
        <w:instrText xml:space="preserve"> \* MERGEFORMAT </w:instrText>
      </w:r>
      <w:r w:rsidR="0009019A" w:rsidRPr="00916EFC">
        <w:fldChar w:fldCharType="separate"/>
      </w:r>
      <w:r w:rsidR="00B6677D">
        <w:t>3.3.1</w:t>
      </w:r>
      <w:r w:rsidR="0009019A" w:rsidRPr="00916EFC">
        <w:fldChar w:fldCharType="end"/>
      </w:r>
      <w:r w:rsidR="0009019A" w:rsidRPr="00916EFC">
        <w:t>).</w:t>
      </w:r>
    </w:p>
    <w:p w14:paraId="612FF0AC" w14:textId="485C559D" w:rsidR="008E2259" w:rsidRPr="00916EFC" w:rsidRDefault="006A3876" w:rsidP="00253E9C">
      <w:pPr>
        <w:pStyle w:val="Heading3"/>
      </w:pPr>
      <w:bookmarkStart w:id="49" w:name="_Toc155217381"/>
      <w:r w:rsidRPr="00916EFC">
        <w:t>Komunikační medium</w:t>
      </w:r>
      <w:bookmarkEnd w:id="49"/>
    </w:p>
    <w:p w14:paraId="7EE9B17C" w14:textId="44026D61" w:rsidR="00351E30" w:rsidRPr="00916EFC" w:rsidRDefault="001F7D8F" w:rsidP="00351E30">
      <w:r w:rsidRPr="00916EFC">
        <w:t xml:space="preserve">Virtuální realita je médium, tudíž je možné ji chápat jako formu mezilidské komunikace a dále zkoumat její vztah k dalším formám komunikace </w:t>
      </w:r>
      <w:r w:rsidRPr="00916EFC">
        <w:fldChar w:fldCharType="begin"/>
      </w:r>
      <w:r w:rsidR="0014392A" w:rsidRPr="00916EFC">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916EFC">
        <w:fldChar w:fldCharType="separate"/>
      </w:r>
      <w:r w:rsidRPr="00916EFC">
        <w:t>(Sherman, Craig 2019)</w:t>
      </w:r>
      <w:r w:rsidRPr="00916EFC">
        <w:fldChar w:fldCharType="end"/>
      </w:r>
      <w:r w:rsidR="009F5DD8" w:rsidRPr="00916EFC">
        <w:t xml:space="preserve">. </w:t>
      </w:r>
      <w:r w:rsidR="0009019A" w:rsidRPr="00916EFC">
        <w:t>V oboru</w:t>
      </w:r>
      <w:r w:rsidR="001052AF" w:rsidRPr="00916EFC">
        <w:t xml:space="preserve"> kartografie je možné obdobné definice najít ve dvou teoretických koncepcích kartografie, a to v informační a komunikační teorii mapy, které byly rozpracovány již 60. letech minulého století </w:t>
      </w:r>
      <w:r w:rsidR="001052AF" w:rsidRPr="00916EFC">
        <w:fldChar w:fldCharType="begin"/>
      </w:r>
      <w:r w:rsidR="0014392A" w:rsidRPr="00916EFC">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916EFC">
        <w:fldChar w:fldCharType="separate"/>
      </w:r>
      <w:r w:rsidR="001052AF" w:rsidRPr="00916EFC">
        <w:rPr>
          <w:rFonts w:cs="Times New Roman"/>
          <w:szCs w:val="24"/>
        </w:rPr>
        <w:t>(Kubíček, Stachoň 2009)</w:t>
      </w:r>
      <w:r w:rsidR="001052AF" w:rsidRPr="00916EFC">
        <w:fldChar w:fldCharType="end"/>
      </w:r>
      <w:r w:rsidR="001052AF" w:rsidRPr="00916EFC">
        <w:t xml:space="preserve">. Teorie kartografické komunikace představuje mapu jako prostředek komunikace, </w:t>
      </w:r>
      <w:r w:rsidR="0009019A" w:rsidRPr="00916EFC">
        <w:t>kde</w:t>
      </w:r>
      <w:r w:rsidR="001052AF" w:rsidRPr="00916EFC">
        <w:t xml:space="preserve"> tvůrce je „odesílatelem“ informace a čtenář příjemce </w:t>
      </w:r>
      <w:r w:rsidR="001052AF" w:rsidRPr="00916EFC">
        <w:fldChar w:fldCharType="begin"/>
      </w:r>
      <w:r w:rsidR="0014392A" w:rsidRPr="00916EFC">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916EFC">
        <w:fldChar w:fldCharType="separate"/>
      </w:r>
      <w:r w:rsidR="00351E30" w:rsidRPr="00916EFC">
        <w:rPr>
          <w:rFonts w:cs="Times New Roman"/>
          <w:szCs w:val="24"/>
        </w:rPr>
        <w:t>(Kubíček, Stachoň 2009)</w:t>
      </w:r>
      <w:r w:rsidR="001052AF" w:rsidRPr="00916EFC">
        <w:fldChar w:fldCharType="end"/>
      </w:r>
      <w:r w:rsidR="00351E30" w:rsidRPr="00916EFC">
        <w:t>. Sherman a Craig tuto myšlenku představují obecněji na různých formách medií. Společný je však fakt, že se jedná o lineární proces</w:t>
      </w:r>
      <w:r w:rsidR="00177BD6" w:rsidRPr="00916EFC">
        <w:t xml:space="preserve"> </w:t>
      </w:r>
      <w:r w:rsidR="00177BD6" w:rsidRPr="00916EFC">
        <w:fldChar w:fldCharType="begin"/>
      </w:r>
      <w:r w:rsidR="0014392A" w:rsidRPr="00916EFC">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916EFC">
        <w:fldChar w:fldCharType="separate"/>
      </w:r>
      <w:r w:rsidR="00177BD6" w:rsidRPr="00916EFC">
        <w:rPr>
          <w:rFonts w:cs="Times New Roman"/>
          <w:szCs w:val="24"/>
        </w:rPr>
        <w:t>(Koláčný 1969)</w:t>
      </w:r>
      <w:r w:rsidR="00177BD6" w:rsidRPr="00916EFC">
        <w:fldChar w:fldCharType="end"/>
      </w:r>
      <w:r w:rsidR="0009019A" w:rsidRPr="00916EFC">
        <w:t>. T</w:t>
      </w:r>
      <w:r w:rsidR="00351E30" w:rsidRPr="00916EFC">
        <w:t xml:space="preserve">vůrce myšlenky si vybere médium (film, mapa, virtuální realita atd. ), následně vytvoří virtuální svět (příběh, </w:t>
      </w:r>
      <w:r w:rsidR="00351E30" w:rsidRPr="00916EFC">
        <w:lastRenderedPageBreak/>
        <w:t xml:space="preserve">reprezentace prostoru na mapě, reprezentace prostoru v počítači), který </w:t>
      </w:r>
      <w:r w:rsidR="0009019A" w:rsidRPr="00916EFC">
        <w:t>poté</w:t>
      </w:r>
      <w:r w:rsidR="00351E30" w:rsidRPr="00916EFC">
        <w:t xml:space="preserve"> realizuje pomocí technologií příslušící danému médiu, čímž vytváří pro účastníka jedinečný zážitek </w:t>
      </w:r>
      <w:r w:rsidR="00351E30" w:rsidRPr="00916EFC">
        <w:fldChar w:fldCharType="begin"/>
      </w:r>
      <w:r w:rsidR="0014392A" w:rsidRPr="00916EFC">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916EFC">
        <w:fldChar w:fldCharType="separate"/>
      </w:r>
      <w:r w:rsidR="00351E30" w:rsidRPr="00916EFC">
        <w:t>(Sherman, Craig 2019)</w:t>
      </w:r>
      <w:r w:rsidR="00351E30" w:rsidRPr="00916EFC">
        <w:fldChar w:fldCharType="end"/>
      </w:r>
      <w:r w:rsidR="00351E30" w:rsidRPr="00916EFC">
        <w:t xml:space="preserve">. </w:t>
      </w:r>
    </w:p>
    <w:p w14:paraId="436A863F" w14:textId="77777777" w:rsidR="00177BD6" w:rsidRPr="00916EFC" w:rsidRDefault="00177BD6" w:rsidP="00177BD6">
      <w:pPr>
        <w:keepNext/>
      </w:pPr>
      <w:r w:rsidRPr="00916EFC">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579745" cy="648335"/>
                    </a:xfrm>
                    <a:prstGeom prst="rect">
                      <a:avLst/>
                    </a:prstGeom>
                  </pic:spPr>
                </pic:pic>
              </a:graphicData>
            </a:graphic>
          </wp:inline>
        </w:drawing>
      </w:r>
    </w:p>
    <w:p w14:paraId="255DD01C" w14:textId="081448B6" w:rsidR="00177BD6" w:rsidRPr="00916EFC" w:rsidRDefault="00177BD6" w:rsidP="00135504">
      <w:pPr>
        <w:pStyle w:val="Caption"/>
      </w:pPr>
      <w:bookmarkStart w:id="50" w:name="_Ref155039727"/>
      <w:r w:rsidRPr="00916EFC">
        <w:t xml:space="preserve">Obr. </w:t>
      </w:r>
      <w:r w:rsidRPr="00916EFC">
        <w:fldChar w:fldCharType="begin"/>
      </w:r>
      <w:r w:rsidRPr="00916EFC">
        <w:instrText xml:space="preserve"> SEQ Obr. \* ARABIC </w:instrText>
      </w:r>
      <w:r w:rsidRPr="00916EFC">
        <w:fldChar w:fldCharType="separate"/>
      </w:r>
      <w:r w:rsidR="00B6677D">
        <w:rPr>
          <w:noProof/>
        </w:rPr>
        <w:t>1</w:t>
      </w:r>
      <w:r w:rsidRPr="00916EFC">
        <w:rPr>
          <w:noProof/>
        </w:rPr>
        <w:fldChar w:fldCharType="end"/>
      </w:r>
      <w:bookmarkEnd w:id="50"/>
      <w:r w:rsidRPr="00916EFC">
        <w:t xml:space="preserve"> </w:t>
      </w:r>
      <w:r w:rsidR="00C16799" w:rsidRPr="00916EFC">
        <w:t>Základní m</w:t>
      </w:r>
      <w:r w:rsidRPr="00916EFC">
        <w:t>odel komunikace skrze médium</w:t>
      </w:r>
      <w:r w:rsidR="008124AC" w:rsidRPr="00916EFC">
        <w:t xml:space="preserve"> – </w:t>
      </w:r>
      <w:r w:rsidRPr="00916EFC">
        <w:fldChar w:fldCharType="begin"/>
      </w:r>
      <w:r w:rsidR="00B4226C" w:rsidRPr="00916EF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916EFC">
        <w:fldChar w:fldCharType="separate"/>
      </w:r>
      <w:r w:rsidR="001078D6" w:rsidRPr="00916EFC">
        <w:rPr>
          <w:rFonts w:cs="Times New Roman"/>
          <w:szCs w:val="24"/>
        </w:rPr>
        <w:t>upraveno</w:t>
      </w:r>
      <w:r w:rsidRPr="00916EFC">
        <w:rPr>
          <w:rFonts w:cs="Times New Roman"/>
          <w:szCs w:val="24"/>
        </w:rPr>
        <w:t xml:space="preserve"> </w:t>
      </w:r>
      <w:r w:rsidR="008124AC" w:rsidRPr="00916EFC">
        <w:rPr>
          <w:rFonts w:cs="Times New Roman"/>
          <w:szCs w:val="24"/>
        </w:rPr>
        <w:t>dle</w:t>
      </w:r>
      <w:r w:rsidRPr="00916EFC">
        <w:rPr>
          <w:rFonts w:cs="Times New Roman"/>
          <w:szCs w:val="24"/>
        </w:rPr>
        <w:t xml:space="preserve">: </w:t>
      </w:r>
      <w:r w:rsidR="008124AC" w:rsidRPr="00916EFC">
        <w:rPr>
          <w:rFonts w:cs="Times New Roman"/>
          <w:szCs w:val="24"/>
        </w:rPr>
        <w:t>(</w:t>
      </w:r>
      <w:r w:rsidRPr="00916EFC">
        <w:rPr>
          <w:rFonts w:cs="Times New Roman"/>
          <w:szCs w:val="24"/>
        </w:rPr>
        <w:t>Sherman, Craig 2019)</w:t>
      </w:r>
      <w:r w:rsidRPr="00916EFC">
        <w:fldChar w:fldCharType="end"/>
      </w:r>
    </w:p>
    <w:p w14:paraId="461CD8A6" w14:textId="6F5E3B9C" w:rsidR="00177BD6" w:rsidRPr="00916EFC" w:rsidRDefault="00DB56E5" w:rsidP="00FD5331">
      <w:pPr>
        <w:pStyle w:val="Normlnprvnodsazen"/>
      </w:pPr>
      <w:r w:rsidRPr="00916EFC">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916EFC">
        <w:fldChar w:fldCharType="begin"/>
      </w:r>
      <w:r w:rsidR="0014392A" w:rsidRPr="00916EFC">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916EFC">
        <w:fldChar w:fldCharType="separate"/>
      </w:r>
      <w:r w:rsidR="0023580C" w:rsidRPr="00916EFC">
        <w:t>(Slocum 2014; MacEachren 2004)</w:t>
      </w:r>
      <w:r w:rsidRPr="00916EFC">
        <w:fldChar w:fldCharType="end"/>
      </w:r>
      <w:r w:rsidR="0023580C" w:rsidRPr="00916EFC">
        <w:t>.</w:t>
      </w:r>
    </w:p>
    <w:p w14:paraId="1B939B17" w14:textId="1B01F4B0" w:rsidR="00957EA9" w:rsidRPr="00916EFC" w:rsidRDefault="0023580C" w:rsidP="00957EA9">
      <w:pPr>
        <w:pStyle w:val="Normlnprvnodsazen"/>
        <w:rPr>
          <w:lang w:eastAsia="en-US"/>
        </w:rPr>
      </w:pPr>
      <w:r w:rsidRPr="00916EFC">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916EFC">
        <w:rPr>
          <w:lang w:eastAsia="en-US"/>
        </w:rPr>
        <w:fldChar w:fldCharType="begin"/>
      </w:r>
      <w:r w:rsidR="0014392A" w:rsidRPr="00916EFC">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916EFC">
        <w:rPr>
          <w:lang w:eastAsia="en-US"/>
        </w:rPr>
        <w:fldChar w:fldCharType="separate"/>
      </w:r>
      <w:r w:rsidRPr="00916EFC">
        <w:rPr>
          <w:rFonts w:cs="Times New Roman"/>
          <w:szCs w:val="24"/>
        </w:rPr>
        <w:t>(Kubíček, Stachoň 2009)</w:t>
      </w:r>
      <w:r w:rsidRPr="00916EFC">
        <w:rPr>
          <w:lang w:eastAsia="en-US"/>
        </w:rPr>
        <w:fldChar w:fldCharType="end"/>
      </w:r>
      <w:r w:rsidRPr="00916EFC">
        <w:rPr>
          <w:lang w:eastAsia="en-US"/>
        </w:rPr>
        <w:t xml:space="preserve">. </w:t>
      </w:r>
      <w:r w:rsidR="0042562D" w:rsidRPr="00916EFC">
        <w:rPr>
          <w:lang w:eastAsia="en-US"/>
        </w:rPr>
        <w:t xml:space="preserve">V tomto případě autoři zkoumají interaktivní kartografické vizualizace ve webovém prostředí, skrze prizmat využití map podle </w:t>
      </w:r>
      <w:r w:rsidR="00B51927" w:rsidRPr="00916EFC">
        <w:rPr>
          <w:lang w:eastAsia="en-US"/>
        </w:rPr>
        <w:fldChar w:fldCharType="begin"/>
      </w:r>
      <w:r w:rsidR="0014392A" w:rsidRPr="00916EFC">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916EFC">
        <w:rPr>
          <w:lang w:eastAsia="en-US"/>
        </w:rPr>
        <w:fldChar w:fldCharType="separate"/>
      </w:r>
      <w:r w:rsidR="00B51927" w:rsidRPr="00916EFC">
        <w:t>(MacEachren, Taylor 1994)</w:t>
      </w:r>
      <w:r w:rsidR="00B51927" w:rsidRPr="00916EFC">
        <w:rPr>
          <w:lang w:eastAsia="en-US"/>
        </w:rPr>
        <w:fldChar w:fldCharType="end"/>
      </w:r>
      <w:r w:rsidR="00B51927" w:rsidRPr="00916EFC">
        <w:rPr>
          <w:lang w:eastAsia="en-US"/>
        </w:rPr>
        <w:t xml:space="preserve">. V případě této práce se jedná o obdobné zhodnocení, kdy je však medium mapy, jakožto medium komunikace prostorové informace, „nahrazeno“ médiem virtuální </w:t>
      </w:r>
      <w:r w:rsidR="007C5CC6" w:rsidRPr="00916EFC">
        <w:rPr>
          <w:lang w:eastAsia="en-US"/>
        </w:rPr>
        <w:t>reality,</w:t>
      </w:r>
      <w:r w:rsidR="004278FB" w:rsidRPr="00916EFC">
        <w:rPr>
          <w:lang w:eastAsia="en-US"/>
        </w:rPr>
        <w:t xml:space="preserve"> popř. virtuálním geografickým prostředím. </w:t>
      </w:r>
    </w:p>
    <w:p w14:paraId="429255E8" w14:textId="4E9625EC" w:rsidR="006E31FC" w:rsidRPr="00916EFC" w:rsidRDefault="006E31FC" w:rsidP="006E31FC">
      <w:pPr>
        <w:pStyle w:val="Heading3"/>
      </w:pPr>
      <w:bookmarkStart w:id="51" w:name="_Toc155217382"/>
      <w:r w:rsidRPr="00916EFC">
        <w:t>VR a kartografie</w:t>
      </w:r>
      <w:bookmarkEnd w:id="51"/>
    </w:p>
    <w:p w14:paraId="103720AC" w14:textId="786C5C71" w:rsidR="00957EA9" w:rsidRPr="00916EFC" w:rsidRDefault="006E31FC" w:rsidP="00957EA9">
      <w:pPr>
        <w:rPr>
          <w:lang w:val="en-US" w:eastAsia="cs-CZ"/>
        </w:rPr>
      </w:pPr>
      <w:r w:rsidRPr="00916EFC">
        <w:rPr>
          <w:lang w:eastAsia="cs-CZ"/>
        </w:rPr>
        <w:t xml:space="preserve">Kartografie v posledních 30 letech prošla tzv. </w:t>
      </w:r>
      <w:r w:rsidR="006B323D" w:rsidRPr="00916EFC">
        <w:t>"geoinformatizací." Geoinformatizace je přechod od papírových map k digitalizaci a automatizaci analytických i vizualizačních procesů</w:t>
      </w:r>
      <w:r w:rsidR="006B323D" w:rsidRPr="00916EFC">
        <w:rPr>
          <w:lang w:eastAsia="cs-CZ"/>
        </w:rPr>
        <w:t xml:space="preserve"> </w:t>
      </w:r>
      <w:r w:rsidRPr="00916EFC">
        <w:rPr>
          <w:lang w:eastAsia="cs-CZ"/>
        </w:rPr>
        <w:t>Digitalizace</w:t>
      </w:r>
      <w:r w:rsidR="006B323D" w:rsidRPr="00916EFC">
        <w:rPr>
          <w:lang w:eastAsia="cs-CZ"/>
        </w:rPr>
        <w:t xml:space="preserve"> </w:t>
      </w:r>
      <w:r w:rsidRPr="00916EFC">
        <w:rPr>
          <w:lang w:eastAsia="cs-CZ"/>
        </w:rPr>
        <w:t xml:space="preserve">umožnila nové způsoby interakce a dynamické práce s prostorovými daty, </w:t>
      </w:r>
      <w:r w:rsidR="006B323D" w:rsidRPr="00916EFC">
        <w:rPr>
          <w:lang w:eastAsia="cs-CZ"/>
        </w:rPr>
        <w:t>a to prostřednictvím</w:t>
      </w:r>
      <w:r w:rsidRPr="00916EFC">
        <w:rPr>
          <w:lang w:eastAsia="cs-CZ"/>
        </w:rPr>
        <w:t xml:space="preserve"> geografické informační systémy GIS</w:t>
      </w:r>
      <w:r w:rsidR="00D311E6" w:rsidRPr="00916EFC">
        <w:rPr>
          <w:lang w:val="en-US" w:eastAsia="cs-CZ"/>
        </w:rPr>
        <w:t xml:space="preserve">. </w:t>
      </w:r>
      <w:r w:rsidR="00D311E6" w:rsidRPr="00916EFC">
        <w:rPr>
          <w:lang w:val="en-US" w:eastAsia="cs-CZ"/>
        </w:rPr>
        <w:fldChar w:fldCharType="begin"/>
      </w:r>
      <w:r w:rsidR="00D311E6" w:rsidRPr="00916EFC">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sidRPr="00916EFC">
        <w:rPr>
          <w:lang w:val="en-US" w:eastAsia="cs-CZ"/>
        </w:rPr>
        <w:fldChar w:fldCharType="separate"/>
      </w:r>
      <w:r w:rsidR="00D311E6" w:rsidRPr="00916EFC">
        <w:rPr>
          <w:rFonts w:cs="Times New Roman"/>
          <w:szCs w:val="24"/>
        </w:rPr>
        <w:t>(Konečný 2011)</w:t>
      </w:r>
      <w:r w:rsidR="00D311E6" w:rsidRPr="00916EFC">
        <w:rPr>
          <w:lang w:val="en-US" w:eastAsia="cs-CZ"/>
        </w:rPr>
        <w:fldChar w:fldCharType="end"/>
      </w:r>
      <w:r w:rsidRPr="00916EFC">
        <w:rPr>
          <w:lang w:eastAsia="cs-CZ"/>
        </w:rPr>
        <w:t xml:space="preserve"> Vývoj virtuální reality přirozeně zasáhl i geoinformační vědy</w:t>
      </w:r>
      <w:r w:rsidR="006B323D" w:rsidRPr="00916EFC">
        <w:rPr>
          <w:lang w:eastAsia="cs-CZ"/>
        </w:rPr>
        <w:t>. Z</w:t>
      </w:r>
      <w:r w:rsidRPr="00916EFC">
        <w:rPr>
          <w:lang w:eastAsia="cs-CZ"/>
        </w:rPr>
        <w:t>počátku vedl k tvorbě Desktop VR vizualizacím, tedy zobrazování geoprostorové informace v 3D prostředí. Následně pak nastal posun do Immersive VR, kdy byl uživatel přímo vnořen do prostředí vytvořeného na základě geografických dat</w:t>
      </w:r>
      <w:r w:rsidR="00D311E6" w:rsidRPr="00916EFC">
        <w:rPr>
          <w:lang w:eastAsia="cs-CZ"/>
        </w:rPr>
        <w:t xml:space="preserve"> </w:t>
      </w:r>
      <w:r w:rsidR="00D311E6" w:rsidRPr="00916EFC">
        <w:rPr>
          <w:lang w:eastAsia="cs-CZ"/>
        </w:rPr>
        <w:fldChar w:fldCharType="begin"/>
      </w:r>
      <w:r w:rsidR="00D311E6" w:rsidRPr="00916EFC">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sidRPr="00916EFC">
        <w:rPr>
          <w:lang w:eastAsia="cs-CZ"/>
        </w:rPr>
        <w:fldChar w:fldCharType="separate"/>
      </w:r>
      <w:r w:rsidR="00D311E6" w:rsidRPr="00916EFC">
        <w:t>(Kvarda 2020)</w:t>
      </w:r>
      <w:r w:rsidR="00D311E6" w:rsidRPr="00916EFC">
        <w:rPr>
          <w:lang w:eastAsia="cs-CZ"/>
        </w:rPr>
        <w:fldChar w:fldCharType="end"/>
      </w:r>
      <w:r w:rsidR="00212457" w:rsidRPr="00916EFC">
        <w:rPr>
          <w:lang w:val="en-US" w:eastAsia="cs-CZ"/>
        </w:rPr>
        <w:t xml:space="preserve">. </w:t>
      </w:r>
    </w:p>
    <w:p w14:paraId="6BD86132" w14:textId="127781ED" w:rsidR="006847D4" w:rsidRPr="00916EFC" w:rsidRDefault="006847D4" w:rsidP="006847D4">
      <w:pPr>
        <w:pStyle w:val="Normlnprvnodsazen"/>
      </w:pPr>
      <w:r w:rsidRPr="00916EFC">
        <w:t xml:space="preserve">Obecný přehled témat v kartografii využívajících 3D prostředí a různých úrovní jejich vizualizace poskytuje </w:t>
      </w:r>
      <w:r w:rsidRPr="00916EFC">
        <w:fldChar w:fldCharType="begin"/>
      </w:r>
      <w:r w:rsidR="00AB7CD3" w:rsidRPr="00916EFC">
        <w:instrText xml:space="preserve"> ADDIN ZOTERO_ITEM CSL_CITATION {"citationID":"N7AzFHqb","properties":{"formattedCitation":"(Herman 2019b)","plainCitation":"(Herman 2019b)","noteIndex":0},"citationItems":[{"id":539,"uris":["http://zotero.org/groups/4599106/items/ILNKX7NQ"],"itemData":{"id":539,"type":"thesis","language":"eng","publisher":"Masarykova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16EFC">
        <w:fldChar w:fldCharType="separate"/>
      </w:r>
      <w:r w:rsidR="00AB7CD3" w:rsidRPr="00916EFC">
        <w:t>(Herman 2019b)</w:t>
      </w:r>
      <w:r w:rsidRPr="00916EFC">
        <w:fldChar w:fldCharType="end"/>
      </w:r>
      <w:r w:rsidR="006B323D" w:rsidRPr="00916EFC">
        <w:rPr>
          <w:lang w:val="en-US"/>
        </w:rPr>
        <w:t xml:space="preserve">. </w:t>
      </w:r>
      <w:r w:rsidR="006B323D" w:rsidRPr="00916EFC">
        <w:t xml:space="preserve">Patří mezi ně témata jako </w:t>
      </w:r>
      <w:r w:rsidRPr="00916EFC">
        <w:t>topografická data a analýz</w:t>
      </w:r>
      <w:r w:rsidR="006B323D" w:rsidRPr="00916EFC">
        <w:t>y</w:t>
      </w:r>
      <w:r w:rsidRPr="00916EFC">
        <w:t xml:space="preserve"> nad nimi, 3D katastr, dokumentace a uchování kulturního dědictví, virtuální turismus, výuka geografie, orientace a navigace v zastavěných oblastech,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Pr="00916EFC" w:rsidRDefault="006847D4" w:rsidP="00904756">
      <w:pPr>
        <w:pStyle w:val="Normlnprvnodsazen"/>
      </w:pPr>
      <w:r w:rsidRPr="00916EFC">
        <w:t xml:space="preserve">Virtuální prostředí v kartografii a geoinformatice jsou často spojovány s termíny VGE, </w:t>
      </w:r>
      <w:r w:rsidRPr="00916EFC">
        <w:rPr>
          <w:i/>
          <w:iCs/>
        </w:rPr>
        <w:t>Digital Earth</w:t>
      </w:r>
      <w:r w:rsidRPr="00916EFC">
        <w:t xml:space="preserve"> a </w:t>
      </w:r>
      <w:r w:rsidRPr="00916EFC">
        <w:rPr>
          <w:i/>
          <w:iCs/>
        </w:rPr>
        <w:t>Metaverse</w:t>
      </w:r>
      <w:r w:rsidRPr="00916EFC">
        <w:t>. Následující podkapitoly se snaží tyto termíny objasnit a vysvětlit postoj této práce vůči nim.</w:t>
      </w:r>
    </w:p>
    <w:p w14:paraId="31668578" w14:textId="6974459C" w:rsidR="008124AC" w:rsidRPr="00916EFC" w:rsidRDefault="008124AC">
      <w:pPr>
        <w:spacing w:after="160"/>
        <w:jc w:val="left"/>
        <w:rPr>
          <w:lang w:eastAsia="cs-CZ"/>
        </w:rPr>
      </w:pPr>
      <w:r w:rsidRPr="00916EFC">
        <w:br w:type="page"/>
      </w:r>
    </w:p>
    <w:p w14:paraId="1C5AABBA" w14:textId="77777777" w:rsidR="00B70690" w:rsidRPr="00916EFC" w:rsidRDefault="00B70690" w:rsidP="00B70690">
      <w:pPr>
        <w:pStyle w:val="Normlnprvnodsazen"/>
        <w:ind w:firstLine="0"/>
        <w:rPr>
          <w:b/>
          <w:bCs/>
          <w:lang w:val="en-US"/>
        </w:rPr>
      </w:pPr>
      <w:r w:rsidRPr="00916EFC">
        <w:rPr>
          <w:b/>
          <w:bCs/>
          <w:lang w:val="en-US"/>
        </w:rPr>
        <w:lastRenderedPageBreak/>
        <w:t>VGE</w:t>
      </w:r>
    </w:p>
    <w:p w14:paraId="26DE51DE" w14:textId="1BDB5026" w:rsidR="00BA3606" w:rsidRPr="00916EFC" w:rsidRDefault="00B70690" w:rsidP="00A92BCE">
      <w:pPr>
        <w:pStyle w:val="Normlnprvnodsazen"/>
        <w:ind w:firstLine="0"/>
      </w:pPr>
      <w:r w:rsidRPr="00916EFC">
        <w:t xml:space="preserve">Koncept VGE, zkratka pro </w:t>
      </w:r>
      <w:r w:rsidR="00A92BCE" w:rsidRPr="00916EFC">
        <w:t xml:space="preserve">virtuální geografická </w:t>
      </w:r>
      <w:r w:rsidR="003B54F9" w:rsidRPr="00916EFC">
        <w:t>prostředí</w:t>
      </w:r>
      <w:r w:rsidRPr="00916EFC">
        <w:t xml:space="preserve">, představuje vývojový krok po dřívějších </w:t>
      </w:r>
      <w:r w:rsidR="00904756" w:rsidRPr="00916EFC">
        <w:t>pojetích</w:t>
      </w:r>
      <w:r w:rsidRPr="00916EFC">
        <w:t xml:space="preserve"> jako "virtuální geografie." Tento termín byl poprvé formálně navržen na počátku 21. století a od té doby prošel významným vývojem. Moderní popis VGE je </w:t>
      </w:r>
    </w:p>
    <w:p w14:paraId="724CFC59" w14:textId="4A0490EC" w:rsidR="00B70690" w:rsidRPr="00916EFC" w:rsidRDefault="00BA3606" w:rsidP="001078D6">
      <w:pPr>
        <w:pStyle w:val="Quote"/>
        <w:jc w:val="both"/>
      </w:pPr>
      <w:r w:rsidRPr="00916EFC">
        <w:t>D</w:t>
      </w:r>
      <w:r w:rsidR="00B70690" w:rsidRPr="00916EFC">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916EFC">
        <w:rPr>
          <w:rStyle w:val="QuoteChar"/>
          <w:i/>
          <w:iCs/>
          <w:sz w:val="22"/>
        </w:rPr>
        <w:t xml:space="preserve"> </w:t>
      </w:r>
      <w:r w:rsidR="00B70690" w:rsidRPr="00916EFC">
        <w:rPr>
          <w:rStyle w:val="QuoteChar"/>
          <w:i/>
          <w:iCs/>
          <w:sz w:val="22"/>
        </w:rPr>
        <w:t>interakci mezi člověkem a počítačem, distribuované geografické modelování a simulace a síťovou geo-kolaboraci</w:t>
      </w:r>
      <w:r w:rsidRPr="00916EFC">
        <w:t xml:space="preserve">. </w:t>
      </w:r>
      <w:r w:rsidRPr="00916EFC">
        <w:fldChar w:fldCharType="begin"/>
      </w:r>
      <w:r w:rsidRPr="00916EFC">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rsidRPr="00916EFC">
        <w:fldChar w:fldCharType="separate"/>
      </w:r>
      <w:r w:rsidRPr="00916EFC">
        <w:t>(Chen, Lin 2018)</w:t>
      </w:r>
      <w:r w:rsidRPr="00916EFC">
        <w:fldChar w:fldCharType="end"/>
      </w:r>
    </w:p>
    <w:p w14:paraId="74FD1333" w14:textId="2708584D" w:rsidR="00B70690" w:rsidRPr="00916EFC" w:rsidRDefault="00B70690" w:rsidP="00BA3606">
      <w:pPr>
        <w:pStyle w:val="Normlnprvnodsazen"/>
      </w:pPr>
      <w:r w:rsidRPr="00916EFC">
        <w:t xml:space="preserve">VGE </w:t>
      </w:r>
      <w:r w:rsidR="00BA3606" w:rsidRPr="00916EFC">
        <w:t>by mělo zrcadlit</w:t>
      </w:r>
      <w:r w:rsidRPr="00916EFC">
        <w:t xml:space="preserve"> skutečné geografické prostředí ve virtuálním světě, </w:t>
      </w:r>
      <w:r w:rsidR="00BA3606" w:rsidRPr="00916EFC">
        <w:t xml:space="preserve">a zároveň umožňovat </w:t>
      </w:r>
      <w:r w:rsidRPr="00916EFC">
        <w:t>uživatelům vizuálně vnímat a zkoumat</w:t>
      </w:r>
      <w:r w:rsidR="00BA3606" w:rsidRPr="00916EFC">
        <w:t xml:space="preserve"> analýzy </w:t>
      </w:r>
      <w:r w:rsidR="00904756" w:rsidRPr="00916EFC">
        <w:t>ve</w:t>
      </w:r>
      <w:r w:rsidRPr="00916EFC">
        <w:t xml:space="preserve"> virtuální</w:t>
      </w:r>
      <w:r w:rsidR="00904756" w:rsidRPr="00916EFC">
        <w:t xml:space="preserve">m </w:t>
      </w:r>
      <w:r w:rsidRPr="00916EFC">
        <w:t>svět</w:t>
      </w:r>
      <w:r w:rsidR="00904756" w:rsidRPr="00916EFC">
        <w:t>é</w:t>
      </w:r>
      <w:r w:rsidRPr="00916EFC">
        <w:t xml:space="preserve">. </w:t>
      </w:r>
      <w:r w:rsidR="00BA3606" w:rsidRPr="00916EFC">
        <w:t>VGE by tohoto měli dosáhnout</w:t>
      </w:r>
      <w:r w:rsidR="00904756" w:rsidRPr="00916EFC">
        <w:t xml:space="preserve"> </w:t>
      </w:r>
      <w:r w:rsidRPr="00916EFC">
        <w:t>kombinac</w:t>
      </w:r>
      <w:r w:rsidR="00904756" w:rsidRPr="00916EFC">
        <w:t>í</w:t>
      </w:r>
      <w:r w:rsidRPr="00916EFC">
        <w:t xml:space="preserve"> tradičního geografického informačního systému (GIS) s technologiemi pro </w:t>
      </w:r>
      <w:r w:rsidR="00BA3606" w:rsidRPr="00916EFC">
        <w:t>imerzní</w:t>
      </w:r>
      <w:r w:rsidRPr="00916EFC">
        <w:t xml:space="preserve"> vizualizaci.</w:t>
      </w:r>
      <w:r w:rsidR="00A92BCE" w:rsidRPr="00916EFC">
        <w:t xml:space="preserve"> </w:t>
      </w:r>
      <w:r w:rsidR="00A92BCE" w:rsidRPr="00916EFC">
        <w:fldChar w:fldCharType="begin"/>
      </w:r>
      <w:r w:rsidR="00904756" w:rsidRPr="00916EFC">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rsidRPr="00916EFC">
        <w:fldChar w:fldCharType="separate"/>
      </w:r>
      <w:r w:rsidR="00904756" w:rsidRPr="00916EFC">
        <w:rPr>
          <w:rFonts w:cs="Times New Roman"/>
          <w:szCs w:val="24"/>
        </w:rPr>
        <w:t>(Çöltekin et al. 2020a)</w:t>
      </w:r>
      <w:r w:rsidR="00A92BCE" w:rsidRPr="00916EFC">
        <w:fldChar w:fldCharType="end"/>
      </w:r>
    </w:p>
    <w:p w14:paraId="5E51B8AA" w14:textId="3D54CF3E" w:rsidR="00B70690" w:rsidRPr="00916EFC" w:rsidRDefault="00B70690" w:rsidP="00A92BCE">
      <w:pPr>
        <w:pStyle w:val="Normlnprvnodsazen"/>
      </w:pPr>
      <w:r w:rsidRPr="00916EFC">
        <w:t>VGE lze rozčlenit do čtyř hlavních</w:t>
      </w:r>
      <w:r w:rsidR="00BA3606" w:rsidRPr="00916EFC">
        <w:t xml:space="preserve"> </w:t>
      </w:r>
      <w:r w:rsidR="00A92BCE" w:rsidRPr="00916EFC">
        <w:t xml:space="preserve">komponentů </w:t>
      </w:r>
      <w:r w:rsidR="00A92BCE" w:rsidRPr="00916EFC">
        <w:fldChar w:fldCharType="begin"/>
      </w:r>
      <w:r w:rsidR="00A92BCE" w:rsidRPr="00916EFC">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rsidRPr="00916EFC">
        <w:fldChar w:fldCharType="separate"/>
      </w:r>
      <w:r w:rsidR="00A92BCE" w:rsidRPr="00916EFC">
        <w:t>(Lin, Chen, Lu 2013)</w:t>
      </w:r>
      <w:r w:rsidR="00A92BCE" w:rsidRPr="00916EFC">
        <w:fldChar w:fldCharType="end"/>
      </w:r>
      <w:r w:rsidRPr="00916EFC">
        <w:t xml:space="preserve">: </w:t>
      </w:r>
      <w:r w:rsidRPr="00916EFC">
        <w:rPr>
          <w:b/>
          <w:bCs/>
        </w:rPr>
        <w:t>datový prostor</w:t>
      </w:r>
      <w:r w:rsidRPr="00916EFC">
        <w:t xml:space="preserve">, </w:t>
      </w:r>
      <w:r w:rsidRPr="00916EFC">
        <w:rPr>
          <w:b/>
          <w:bCs/>
        </w:rPr>
        <w:t>prostor pro modelování a simulace</w:t>
      </w:r>
      <w:r w:rsidRPr="00916EFC">
        <w:t xml:space="preserve">, </w:t>
      </w:r>
      <w:r w:rsidRPr="00916EFC">
        <w:rPr>
          <w:b/>
          <w:bCs/>
        </w:rPr>
        <w:t>prostor pro interakci</w:t>
      </w:r>
      <w:r w:rsidRPr="00916EFC">
        <w:t xml:space="preserve"> a </w:t>
      </w:r>
      <w:r w:rsidRPr="00916EFC">
        <w:rPr>
          <w:b/>
          <w:bCs/>
        </w:rPr>
        <w:t>prostor pro spolupráci</w:t>
      </w:r>
      <w:r w:rsidRPr="00916EFC">
        <w:t>. Data jsou v datovém prostoru organizována, manipulována a vizualizována, aby vytvořila digitální infrastrukturu pro VGE. Modelování a simulace jsou klíčovými prostředky pro moderní geografický výzkum</w:t>
      </w:r>
      <w:r w:rsidR="00904756" w:rsidRPr="00916EFC">
        <w:t xml:space="preserve">. </w:t>
      </w:r>
      <w:r w:rsidRPr="00916EFC">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rsidRPr="00916EFC">
        <w:t xml:space="preserve"> </w:t>
      </w:r>
      <w:r w:rsidR="00D311E6" w:rsidRPr="00916EFC">
        <w:fldChar w:fldCharType="begin"/>
      </w:r>
      <w:r w:rsidR="00D311E6" w:rsidRPr="00916EFC">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rsidRPr="00916EFC">
        <w:fldChar w:fldCharType="separate"/>
      </w:r>
      <w:r w:rsidR="00D311E6" w:rsidRPr="00916EFC">
        <w:t>(Guo, Goodchild, Annoni 2020)</w:t>
      </w:r>
      <w:r w:rsidR="00D311E6" w:rsidRPr="00916EFC">
        <w:fldChar w:fldCharType="end"/>
      </w:r>
      <w:r w:rsidRPr="00916EFC">
        <w:t>.</w:t>
      </w:r>
    </w:p>
    <w:p w14:paraId="56B637F9" w14:textId="6786F791" w:rsidR="00B70690" w:rsidRPr="00916EFC" w:rsidRDefault="00A92BCE" w:rsidP="009F23F8">
      <w:pPr>
        <w:pStyle w:val="Normlnprvnodsazen"/>
      </w:pPr>
      <w:r w:rsidRPr="00916EFC">
        <w:t xml:space="preserve">VGE je tedy možné chápat jako virtuální pracovny pro </w:t>
      </w:r>
      <w:r w:rsidR="009F23F8" w:rsidRPr="00916EFC">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Pr="00916EFC" w:rsidRDefault="00212457" w:rsidP="00212457">
      <w:pPr>
        <w:pStyle w:val="Normlnprvnodsazen"/>
        <w:ind w:firstLine="0"/>
        <w:rPr>
          <w:b/>
          <w:bCs/>
          <w:lang w:eastAsia="en-US"/>
        </w:rPr>
      </w:pPr>
      <w:r w:rsidRPr="00916EFC">
        <w:rPr>
          <w:b/>
          <w:bCs/>
          <w:lang w:eastAsia="en-US"/>
        </w:rPr>
        <w:t>Digital Earth</w:t>
      </w:r>
    </w:p>
    <w:p w14:paraId="54D30151" w14:textId="7C881838" w:rsidR="00573340" w:rsidRPr="00916EFC" w:rsidRDefault="00573340" w:rsidP="00212457">
      <w:pPr>
        <w:pStyle w:val="Normlnprvnodsazen"/>
        <w:ind w:firstLine="0"/>
        <w:rPr>
          <w:lang w:eastAsia="en-US"/>
        </w:rPr>
      </w:pPr>
      <w:r w:rsidRPr="00916EFC">
        <w:rPr>
          <w:lang w:eastAsia="en-US"/>
        </w:rPr>
        <w:t>Digital Earth (dále jen DE) je popisována jako</w:t>
      </w:r>
      <w:r w:rsidR="00904756" w:rsidRPr="00916EFC">
        <w:rPr>
          <w:lang w:eastAsia="en-US"/>
        </w:rPr>
        <w:t>žto</w:t>
      </w:r>
      <w:r w:rsidRPr="00916EFC">
        <w:rPr>
          <w:lang w:eastAsia="en-US"/>
        </w:rPr>
        <w:t xml:space="preserve"> virtuální atlas (</w:t>
      </w:r>
      <w:r w:rsidRPr="00916EFC">
        <w:rPr>
          <w:i/>
          <w:iCs/>
          <w:lang w:eastAsia="en-US"/>
        </w:rPr>
        <w:t>globe</w:t>
      </w:r>
      <w:r w:rsidRPr="00916EFC">
        <w:rPr>
          <w:lang w:eastAsia="en-US"/>
        </w:rPr>
        <w:t xml:space="preserve"> – ve smyslu celé </w:t>
      </w:r>
      <w:r w:rsidR="009F23F8" w:rsidRPr="00916EFC">
        <w:rPr>
          <w:lang w:eastAsia="en-US"/>
        </w:rPr>
        <w:t>země</w:t>
      </w:r>
      <w:r w:rsidRPr="00916EFC">
        <w:rPr>
          <w:lang w:eastAsia="en-US"/>
        </w:rPr>
        <w:t>) sestaven</w:t>
      </w:r>
      <w:r w:rsidR="00904756" w:rsidRPr="00916EFC">
        <w:rPr>
          <w:lang w:eastAsia="en-US"/>
        </w:rPr>
        <w:t>ý</w:t>
      </w:r>
      <w:r w:rsidRPr="00916EFC">
        <w:rPr>
          <w:lang w:eastAsia="en-US"/>
        </w:rPr>
        <w:t xml:space="preserve"> z masivních dat pozorování Země s více rozlišeními, více časovými obdobími, různými typy dat o Zemi a </w:t>
      </w:r>
      <w:r w:rsidR="00904756" w:rsidRPr="00916EFC">
        <w:rPr>
          <w:lang w:eastAsia="en-US"/>
        </w:rPr>
        <w:t xml:space="preserve">propojená s </w:t>
      </w:r>
      <w:r w:rsidRPr="00916EFC">
        <w:rPr>
          <w:lang w:eastAsia="en-US"/>
        </w:rPr>
        <w:t xml:space="preserve">analytickými algoritmy a modely </w:t>
      </w:r>
      <w:r w:rsidRPr="00916EFC">
        <w:rPr>
          <w:lang w:eastAsia="en-US"/>
        </w:rPr>
        <w:fldChar w:fldCharType="begin"/>
      </w:r>
      <w:r w:rsidRPr="00916EFC">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Pr="00916EFC">
        <w:rPr>
          <w:lang w:eastAsia="en-US"/>
        </w:rPr>
        <w:fldChar w:fldCharType="separate"/>
      </w:r>
      <w:r w:rsidRPr="00916EFC">
        <w:t>(Goodchild 2013; Grossner, Goodchild, Clarke 2008; Guo, Goodchild, Annoni 2020)</w:t>
      </w:r>
      <w:r w:rsidRPr="00916EFC">
        <w:rPr>
          <w:lang w:eastAsia="en-US"/>
        </w:rPr>
        <w:fldChar w:fldCharType="end"/>
      </w:r>
      <w:r w:rsidRPr="00916EFC">
        <w:rPr>
          <w:lang w:eastAsia="en-US"/>
        </w:rPr>
        <w:t xml:space="preserve">. Z vědeckého hlediska má </w:t>
      </w:r>
      <w:r w:rsidR="0079621B" w:rsidRPr="00916EFC">
        <w:rPr>
          <w:lang w:eastAsia="en-US"/>
        </w:rPr>
        <w:t>DE</w:t>
      </w:r>
      <w:r w:rsidRPr="00916EFC">
        <w:rPr>
          <w:lang w:eastAsia="en-US"/>
        </w:rPr>
        <w:t xml:space="preserve"> dv</w:t>
      </w:r>
      <w:r w:rsidR="0079621B" w:rsidRPr="00916EFC">
        <w:rPr>
          <w:lang w:eastAsia="en-US"/>
        </w:rPr>
        <w:t>a</w:t>
      </w:r>
      <w:r w:rsidRPr="00916EFC">
        <w:rPr>
          <w:lang w:eastAsia="en-US"/>
        </w:rPr>
        <w:t xml:space="preserve"> základní aspekty.</w:t>
      </w:r>
      <w:r w:rsidR="0079621B" w:rsidRPr="00916EFC">
        <w:rPr>
          <w:lang w:eastAsia="en-US"/>
        </w:rPr>
        <w:t xml:space="preserve"> DE </w:t>
      </w:r>
      <w:r w:rsidRPr="00916EFC">
        <w:rPr>
          <w:lang w:eastAsia="en-US"/>
        </w:rPr>
        <w:t>představuje rozsáhlý systém dat a informací, který agreguje a prezentuje data a informace týkající se Země</w:t>
      </w:r>
      <w:r w:rsidR="0079621B" w:rsidRPr="00916EFC">
        <w:rPr>
          <w:lang w:eastAsia="en-US"/>
        </w:rPr>
        <w:t xml:space="preserve"> a</w:t>
      </w:r>
      <w:r w:rsidRPr="00916EFC">
        <w:rPr>
          <w:lang w:eastAsia="en-US"/>
        </w:rPr>
        <w:t xml:space="preserve"> </w:t>
      </w:r>
      <w:r w:rsidR="0079621B" w:rsidRPr="00916EFC">
        <w:rPr>
          <w:lang w:eastAsia="en-US"/>
        </w:rPr>
        <w:t xml:space="preserve">DE je </w:t>
      </w:r>
      <w:r w:rsidRPr="00916EFC">
        <w:rPr>
          <w:lang w:eastAsia="en-US"/>
        </w:rPr>
        <w:t>virtuálním systémem Země, který může provádět simulace systému a podporu rozhodování pro složité geovědní procesy a socioekonomické jevy</w:t>
      </w:r>
      <w:r w:rsidR="00B2682C" w:rsidRPr="00916EFC">
        <w:rPr>
          <w:lang w:eastAsia="en-US"/>
        </w:rPr>
        <w:t xml:space="preserve"> </w:t>
      </w:r>
      <w:r w:rsidR="00B2682C" w:rsidRPr="00916EFC">
        <w:rPr>
          <w:lang w:eastAsia="en-US"/>
        </w:rPr>
        <w:fldChar w:fldCharType="begin"/>
      </w:r>
      <w:r w:rsidR="00B2682C" w:rsidRPr="00916EF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sidRPr="00916EFC">
        <w:rPr>
          <w:lang w:eastAsia="en-US"/>
        </w:rPr>
        <w:fldChar w:fldCharType="separate"/>
      </w:r>
      <w:r w:rsidR="00B2682C" w:rsidRPr="00916EFC">
        <w:t>(Guo, Goodchild, Annoni 2020)</w:t>
      </w:r>
      <w:r w:rsidR="00B2682C" w:rsidRPr="00916EFC">
        <w:rPr>
          <w:lang w:eastAsia="en-US"/>
        </w:rPr>
        <w:fldChar w:fldCharType="end"/>
      </w:r>
      <w:r w:rsidR="00B2682C" w:rsidRPr="00916EFC">
        <w:rPr>
          <w:lang w:eastAsia="en-US"/>
        </w:rPr>
        <w:t xml:space="preserve">. </w:t>
      </w:r>
      <w:r w:rsidRPr="00916EFC">
        <w:rPr>
          <w:lang w:eastAsia="en-US"/>
        </w:rPr>
        <w:t xml:space="preserve"> </w:t>
      </w:r>
      <w:r w:rsidR="009F23F8" w:rsidRPr="00916EFC">
        <w:rPr>
          <w:lang w:eastAsia="en-US"/>
        </w:rPr>
        <w:t xml:space="preserve">Z hlediska VGE se jedná o další abstrakci nad konceptem VGE. </w:t>
      </w:r>
    </w:p>
    <w:p w14:paraId="2714887E" w14:textId="454A1A9B" w:rsidR="008D1D5F" w:rsidRPr="00916EFC" w:rsidRDefault="008D1D5F" w:rsidP="008D1D5F">
      <w:pPr>
        <w:pStyle w:val="Malnadpis"/>
      </w:pPr>
      <w:r w:rsidRPr="00916EFC">
        <w:t>Metaverse</w:t>
      </w:r>
    </w:p>
    <w:p w14:paraId="6076359C" w14:textId="47B0D443" w:rsidR="006A7E8F" w:rsidRPr="00916EFC" w:rsidRDefault="006A7E8F" w:rsidP="00FC59D6">
      <w:pPr>
        <w:pStyle w:val="Malnadpis"/>
        <w:rPr>
          <w:b w:val="0"/>
          <w:bCs/>
        </w:rPr>
      </w:pPr>
      <w:r w:rsidRPr="00916EFC">
        <w:rPr>
          <w:b w:val="0"/>
          <w:bCs/>
        </w:rPr>
        <w:t xml:space="preserve">Podobně jako v případě definice virtuální reality, i koncept Metaverse je </w:t>
      </w:r>
      <w:r w:rsidR="009F23F8" w:rsidRPr="00916EFC">
        <w:rPr>
          <w:b w:val="0"/>
          <w:bCs/>
        </w:rPr>
        <w:t>obtížně definovatelný</w:t>
      </w:r>
      <w:r w:rsidRPr="00916EFC">
        <w:rPr>
          <w:b w:val="0"/>
          <w:bCs/>
        </w:rPr>
        <w:t xml:space="preserve"> a jeho význam se mění v závislosti na perspektivě a kontextu. Existuje mnoho různých názorů a přístupů k tomu, co Metaverse skutečně představuje</w:t>
      </w:r>
      <w:r w:rsidR="00FC59D6" w:rsidRPr="00916EFC">
        <w:rPr>
          <w:b w:val="0"/>
          <w:bCs/>
        </w:rPr>
        <w:t xml:space="preserve"> </w:t>
      </w:r>
      <w:r w:rsidRPr="00916EFC">
        <w:rPr>
          <w:b w:val="0"/>
          <w:bCs/>
        </w:rPr>
        <w:t>Jedním z aspektů, který ilustruje nejednoznačnost Metaverse, je různorodost definic a pohledů na tento koncept. Někteří ho vidí 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916EFC">
        <w:rPr>
          <w:b w:val="0"/>
          <w:bCs/>
        </w:rPr>
        <w:t xml:space="preserve"> a „být v něm“ </w:t>
      </w:r>
      <w:r w:rsidR="00FC59D6" w:rsidRPr="00916EFC">
        <w:rPr>
          <w:b w:val="0"/>
          <w:bCs/>
        </w:rPr>
        <w:fldChar w:fldCharType="begin"/>
      </w:r>
      <w:r w:rsidR="00FC59D6" w:rsidRPr="00916EFC">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916EFC">
        <w:rPr>
          <w:b w:val="0"/>
          <w:bCs/>
        </w:rPr>
        <w:fldChar w:fldCharType="separate"/>
      </w:r>
      <w:r w:rsidR="00FC59D6" w:rsidRPr="00916EFC">
        <w:rPr>
          <w:b w:val="0"/>
          <w:bCs/>
        </w:rPr>
        <w:t>(Kiong 2022; Newton 2021)</w:t>
      </w:r>
      <w:r w:rsidR="00FC59D6" w:rsidRPr="00916EFC">
        <w:rPr>
          <w:b w:val="0"/>
          <w:bCs/>
        </w:rPr>
        <w:fldChar w:fldCharType="end"/>
      </w:r>
      <w:r w:rsidR="00FC59D6" w:rsidRPr="00916EFC">
        <w:rPr>
          <w:b w:val="0"/>
          <w:bCs/>
        </w:rPr>
        <w:t xml:space="preserve">. Dále je </w:t>
      </w:r>
      <w:r w:rsidR="00904756" w:rsidRPr="00916EFC">
        <w:rPr>
          <w:b w:val="0"/>
          <w:bCs/>
        </w:rPr>
        <w:t>M</w:t>
      </w:r>
      <w:r w:rsidR="00FC59D6" w:rsidRPr="00916EFC">
        <w:rPr>
          <w:b w:val="0"/>
          <w:bCs/>
        </w:rPr>
        <w:t xml:space="preserve">etaverse často spojován </w:t>
      </w:r>
      <w:r w:rsidR="00FC59D6" w:rsidRPr="00916EFC">
        <w:rPr>
          <w:b w:val="0"/>
          <w:bCs/>
        </w:rPr>
        <w:lastRenderedPageBreak/>
        <w:t xml:space="preserve">s MMORPG počítačovými hrami, jelikož koncept individuálních virtuálních světů umožňujících sociální interakce odpovídá představám o Metaverse. Autoři </w:t>
      </w:r>
      <w:r w:rsidR="00FC59D6" w:rsidRPr="00916EFC">
        <w:rPr>
          <w:b w:val="0"/>
          <w:bCs/>
        </w:rPr>
        <w:fldChar w:fldCharType="begin"/>
      </w:r>
      <w:r w:rsidR="00FC59D6" w:rsidRPr="00916EFC">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916EFC">
        <w:rPr>
          <w:b w:val="0"/>
          <w:bCs/>
        </w:rPr>
        <w:fldChar w:fldCharType="separate"/>
      </w:r>
      <w:r w:rsidR="00FC59D6" w:rsidRPr="00916EFC">
        <w:rPr>
          <w:b w:val="0"/>
          <w:bCs/>
        </w:rPr>
        <w:t>(Ritterbusch, Teichmann 2023)</w:t>
      </w:r>
      <w:r w:rsidR="00FC59D6" w:rsidRPr="00916EFC">
        <w:rPr>
          <w:b w:val="0"/>
          <w:bCs/>
        </w:rPr>
        <w:fldChar w:fldCharType="end"/>
      </w:r>
      <w:r w:rsidR="00FC59D6" w:rsidRPr="00916EFC">
        <w:rPr>
          <w:b w:val="0"/>
          <w:bCs/>
        </w:rPr>
        <w:t xml:space="preserve"> na základě systematického průzkumu literatury vytvořili definici:</w:t>
      </w:r>
    </w:p>
    <w:p w14:paraId="489173CE" w14:textId="0AC8944F" w:rsidR="00F55C43" w:rsidRPr="00916EFC" w:rsidRDefault="00FC59D6" w:rsidP="001078D6">
      <w:pPr>
        <w:pStyle w:val="Quote"/>
        <w:jc w:val="both"/>
      </w:pPr>
      <w:r w:rsidRPr="00916EFC">
        <w:t>Metaverse, spojení slov "meta" a "vesmír", popisuje (decentralizovaný) trojrozměrný online prostor, který je trvalý a imerzní, ve kterém se uživatelé zastoupení avatary mohou sociálně a ekonomicky účastnit, spolupracovat a být kreativní ve virtuálních prostorách oddělených od reálného fyzického světa.</w:t>
      </w:r>
    </w:p>
    <w:p w14:paraId="78EA2ED1" w14:textId="336B442B" w:rsidR="003B54F9" w:rsidRPr="00916EFC" w:rsidRDefault="003B54F9" w:rsidP="0079621B">
      <w:pPr>
        <w:pStyle w:val="Normlnprvnodsazen"/>
      </w:pPr>
      <w:r w:rsidRPr="00916EFC">
        <w:t>Všechny výše uvedené termíny</w:t>
      </w:r>
      <w:r w:rsidR="0079621B" w:rsidRPr="00916EFC">
        <w:t xml:space="preserve"> (VGE, DE, Metaverse)</w:t>
      </w:r>
      <w:r w:rsidRPr="00916EFC">
        <w:t xml:space="preserve"> se v různých měřítkách snaží definovat koncept virtuálního svět</w:t>
      </w:r>
      <w:r w:rsidR="00904756" w:rsidRPr="00916EFC">
        <w:t>a</w:t>
      </w:r>
      <w:r w:rsidRPr="00916EFC">
        <w:t xml:space="preserv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rsidRPr="00916EFC">
        <w:t>důležité,</w:t>
      </w:r>
      <w:r w:rsidRPr="00916EFC">
        <w:t xml:space="preserve"> zdali se výsledný </w:t>
      </w:r>
      <w:r w:rsidR="002E252E" w:rsidRPr="00916EFC">
        <w:t>virtuální</w:t>
      </w:r>
      <w:r w:rsidRPr="00916EFC">
        <w:t xml:space="preserve"> svět jmenuje Digital Earth, Metaverse nebo VGE, ale zdali je možné </w:t>
      </w:r>
      <w:r w:rsidR="00904756" w:rsidRPr="00916EFC">
        <w:t xml:space="preserve">a jakým způsobem </w:t>
      </w:r>
      <w:r w:rsidRPr="00916EFC">
        <w:t xml:space="preserve">k těmto vizím technologicky dospět. </w:t>
      </w:r>
    </w:p>
    <w:p w14:paraId="4C9745A1" w14:textId="4E9B95A4" w:rsidR="003061F0" w:rsidRPr="00916EFC" w:rsidRDefault="009774FA" w:rsidP="002656D4">
      <w:pPr>
        <w:pStyle w:val="Heading2"/>
        <w:rPr>
          <w:lang w:val="cs-CZ"/>
        </w:rPr>
      </w:pPr>
      <w:bookmarkStart w:id="52" w:name="_Ref155011650"/>
      <w:bookmarkStart w:id="53" w:name="_Toc155217383"/>
      <w:r w:rsidRPr="00916EFC">
        <w:rPr>
          <w:lang w:val="cs-CZ"/>
        </w:rPr>
        <w:t>Systém virtuální reality</w:t>
      </w:r>
      <w:bookmarkEnd w:id="52"/>
      <w:bookmarkEnd w:id="53"/>
    </w:p>
    <w:p w14:paraId="1E303446" w14:textId="77777777" w:rsidR="00E02830" w:rsidRPr="00916EFC" w:rsidRDefault="00E02830" w:rsidP="00E02830">
      <w:r w:rsidRPr="00916EFC">
        <w:t xml:space="preserve">Z obecného hlediska popisuje systém virtuální reality Sherman a Craig a dělí jej na základní komponenty (Software, Hardware, </w:t>
      </w:r>
      <w:del w:id="54" w:author="Jan Horák" w:date="2023-06-15T11:49:00Z">
        <w:r w:rsidRPr="00916EFC" w:rsidDel="00BC59E7">
          <w:delText>Virutální</w:delText>
        </w:r>
      </w:del>
      <w:ins w:id="55" w:author="Jan Horák" w:date="2023-06-15T11:49:00Z">
        <w:r w:rsidRPr="00916EFC">
          <w:t>Virtuální</w:t>
        </w:r>
      </w:ins>
      <w:r w:rsidRPr="00916EFC">
        <w:t xml:space="preserve"> svět, </w:t>
      </w:r>
      <w:del w:id="56" w:author="Jan Horák" w:date="2023-06-15T11:49:00Z">
        <w:r w:rsidRPr="00916EFC" w:rsidDel="00BC59E7">
          <w:delText>Účastník</w:delText>
        </w:r>
      </w:del>
      <w:r w:rsidRPr="00916EFC">
        <w:t xml:space="preserve">Uživatel) (viz. Obr. 2). LaValle rozděluje systém virtuální reality na obdobné komponenty (Hardware, Software </w:t>
      </w:r>
      <w:ins w:id="57" w:author="Jan Horák" w:date="2023-06-15T11:48:00Z">
        <w:r w:rsidRPr="00916EFC">
          <w:t xml:space="preserve">a </w:t>
        </w:r>
      </w:ins>
      <w:del w:id="58" w:author="Jan Horák" w:date="2023-06-15T11:48:00Z">
        <w:r w:rsidRPr="00916EFC" w:rsidDel="00BC59E7">
          <w:delText>a Účastník</w:delText>
        </w:r>
      </w:del>
      <w:ins w:id="59" w:author="Jan Horák" w:date="2023-06-15T11:48:00Z">
        <w:r w:rsidRPr="00916EFC">
          <w:t>Uživatel</w:t>
        </w:r>
      </w:ins>
      <w:r w:rsidRPr="00916EFC">
        <w:t xml:space="preserve">). Toto rozdělení je patrné i v případě </w:t>
      </w:r>
      <w:r w:rsidRPr="00916EFC">
        <w:fldChar w:fldCharType="begin"/>
      </w:r>
      <w:r w:rsidRPr="00916EFC">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Pr="00916EFC">
        <w:rPr>
          <w:rFonts w:cs="Times New Roman"/>
          <w:szCs w:val="24"/>
        </w:rPr>
        <w:t>(Çöltekin et al. 2020b)</w:t>
      </w:r>
      <w:r w:rsidRPr="00916EFC">
        <w:fldChar w:fldCharType="end"/>
      </w:r>
      <w:r w:rsidRPr="00916EFC">
        <w:t xml:space="preserve">, kde autoři využívají rozdělení na (Technologie, Design a Uživatel). Kvarda definuje virtuální realitu jako systém kombinující počítačově generovaný svět s rozhraním uživatel-počítač </w:t>
      </w:r>
      <w:r w:rsidRPr="00916EFC">
        <w:fldChar w:fldCharType="begin"/>
      </w:r>
      <w:r w:rsidRPr="00916EFC">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Pr="00916EFC">
        <w:fldChar w:fldCharType="separate"/>
      </w:r>
      <w:r w:rsidRPr="00916EFC">
        <w:t>(Kvarda 2020)</w:t>
      </w:r>
      <w:r w:rsidRPr="00916EFC">
        <w:fldChar w:fldCharType="end"/>
      </w:r>
      <w:r w:rsidRPr="00916EFC">
        <w:t xml:space="preserve">. </w:t>
      </w:r>
    </w:p>
    <w:p w14:paraId="5CEB873E" w14:textId="5E0A2B73" w:rsidR="003E3DDB" w:rsidRPr="00916EFC" w:rsidRDefault="00CA66B3" w:rsidP="00CA66B3">
      <w:pPr>
        <w:pStyle w:val="PICTURES"/>
      </w:pPr>
      <w:r w:rsidRPr="00916EFC">
        <w:drawing>
          <wp:inline distT="0" distB="0" distL="0" distR="0" wp14:anchorId="4731BA76" wp14:editId="66FC5ADE">
            <wp:extent cx="3675090" cy="2190750"/>
            <wp:effectExtent l="0" t="0" r="1905" b="0"/>
            <wp:docPr id="207619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93375"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10793" cy="2212033"/>
                    </a:xfrm>
                    <a:prstGeom prst="rect">
                      <a:avLst/>
                    </a:prstGeom>
                  </pic:spPr>
                </pic:pic>
              </a:graphicData>
            </a:graphic>
          </wp:inline>
        </w:drawing>
      </w:r>
    </w:p>
    <w:p w14:paraId="4D63C7D5" w14:textId="3C46A417" w:rsidR="003E3DDB" w:rsidRPr="00916EFC" w:rsidRDefault="003E3DDB"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2</w:t>
      </w:r>
      <w:r w:rsidRPr="00916EFC">
        <w:rPr>
          <w:noProof/>
        </w:rPr>
        <w:fldChar w:fldCharType="end"/>
      </w:r>
      <w:r w:rsidR="003F28A1" w:rsidRPr="00916EFC">
        <w:t xml:space="preserve"> </w:t>
      </w:r>
      <w:r w:rsidR="00BA1BB7" w:rsidRPr="00916EFC">
        <w:t xml:space="preserve">Systém </w:t>
      </w:r>
      <w:r w:rsidR="00B6437D" w:rsidRPr="00916EFC">
        <w:t>virtuální</w:t>
      </w:r>
      <w:r w:rsidR="00BA1BB7" w:rsidRPr="00916EFC">
        <w:t xml:space="preserve"> reality</w:t>
      </w:r>
      <w:r w:rsidR="008124AC" w:rsidRPr="00916EFC">
        <w:t xml:space="preserve"> – </w:t>
      </w:r>
      <w:r w:rsidR="00B6437D" w:rsidRPr="00916EFC">
        <w:t xml:space="preserve">upraveno dle: </w:t>
      </w:r>
      <w:r w:rsidR="003F28A1" w:rsidRPr="00916EFC">
        <w:fldChar w:fldCharType="begin"/>
      </w:r>
      <w:r w:rsidR="003F28A1" w:rsidRPr="00916EFC">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916EFC">
        <w:fldChar w:fldCharType="separate"/>
      </w:r>
      <w:r w:rsidR="003F28A1" w:rsidRPr="00916EFC">
        <w:t>(Sherman, Craig 2019)</w:t>
      </w:r>
      <w:r w:rsidR="003F28A1" w:rsidRPr="00916EFC">
        <w:fldChar w:fldCharType="end"/>
      </w:r>
    </w:p>
    <w:p w14:paraId="2713DF79" w14:textId="77777777" w:rsidR="008124AC" w:rsidRPr="00916EFC" w:rsidRDefault="008124AC" w:rsidP="008124AC">
      <w:pPr>
        <w:pStyle w:val="Normlnprvnodsazen"/>
      </w:pPr>
      <w:r w:rsidRPr="00916EFC">
        <w:t xml:space="preserve">LaValle představuje koncept tzv. </w:t>
      </w:r>
      <w:r w:rsidRPr="00916EFC">
        <w:rPr>
          <w:i/>
          <w:iCs/>
        </w:rPr>
        <w:t xml:space="preserve">virutal world generator, </w:t>
      </w:r>
      <w:r w:rsidRPr="00916EFC">
        <w:t>čímž je myšlen komponent, který vytváří alternativní prostředí (může být VGE). Následně pak pomocí výstupu, který je specifický pro daný smyslový orgán, je percepce reálného světa nahrazena světem alternativním. Zmíněný VWG (</w:t>
      </w:r>
      <w:r w:rsidRPr="00916EFC">
        <w:rPr>
          <w:i/>
          <w:iCs/>
        </w:rPr>
        <w:t>vir</w:t>
      </w:r>
      <w:del w:id="60" w:author="Lukáš Herman" w:date="2023-02-21T16:18:00Z">
        <w:r w:rsidRPr="00916EFC" w:rsidDel="006613F9">
          <w:rPr>
            <w:i/>
            <w:iCs/>
          </w:rPr>
          <w:delText>u</w:delText>
        </w:r>
      </w:del>
      <w:r w:rsidRPr="00916EFC">
        <w:rPr>
          <w:i/>
          <w:iCs/>
        </w:rPr>
        <w:t>t</w:t>
      </w:r>
      <w:ins w:id="61" w:author="Lukáš Herman" w:date="2023-02-21T16:18:00Z">
        <w:r w:rsidRPr="00916EFC">
          <w:rPr>
            <w:i/>
            <w:iCs/>
          </w:rPr>
          <w:t>u</w:t>
        </w:r>
      </w:ins>
      <w:r w:rsidRPr="00916EFC">
        <w:rPr>
          <w:i/>
          <w:iCs/>
        </w:rPr>
        <w:t>al world generator</w:t>
      </w:r>
      <w:r w:rsidRPr="00916EFC">
        <w:t xml:space="preserve">) je tedy softwarová komponenta, která vytváří „jiný svět“, jímž může být kompletně syntetický svět, záznam existujícího světa a vše mezi tím. Člověk pak vnímá daný svět skrze jednotlivé smyslové orgány. Proces převodu VWG na display se nazývá </w:t>
      </w:r>
      <w:r w:rsidRPr="00916EFC">
        <w:rPr>
          <w:i/>
          <w:iCs/>
        </w:rPr>
        <w:t xml:space="preserve">rendering. </w:t>
      </w:r>
      <w:r w:rsidRPr="00916EFC">
        <w:t xml:space="preserve">Úspěšným VR systémem se pak rozumí takový systém, který je schopný do určité míry nahradit reálný svět světem vytvořeným. </w:t>
      </w:r>
      <w:r w:rsidRPr="00916EFC">
        <w:fldChar w:fldCharType="begin"/>
      </w:r>
      <w:r w:rsidRPr="00916EFC">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fldChar w:fldCharType="separate"/>
      </w:r>
      <w:r w:rsidRPr="00916EFC">
        <w:t>(LaValle 2020)</w:t>
      </w:r>
      <w:r w:rsidRPr="00916EFC">
        <w:fldChar w:fldCharType="end"/>
      </w:r>
    </w:p>
    <w:p w14:paraId="05D9F40C" w14:textId="7505F115" w:rsidR="00F729B0" w:rsidRPr="00916EFC" w:rsidRDefault="00B6437D" w:rsidP="00A25270">
      <w:r w:rsidRPr="00916EFC">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2E4FD17" w:rsidR="00BA1BB7" w:rsidRPr="00916EFC" w:rsidDel="00BC59E7" w:rsidRDefault="003061F0" w:rsidP="00135504">
      <w:pPr>
        <w:pStyle w:val="Caption"/>
        <w:rPr>
          <w:del w:id="62" w:author="Jan Horák" w:date="2023-06-15T11:49:00Z"/>
        </w:rPr>
      </w:pPr>
      <w:r w:rsidRPr="00916EFC">
        <w:t xml:space="preserve">Obr. </w:t>
      </w:r>
      <w:r w:rsidRPr="00916EFC">
        <w:fldChar w:fldCharType="begin"/>
      </w:r>
      <w:r w:rsidRPr="00916EFC">
        <w:instrText xml:space="preserve"> SEQ Obr. \* ARABIC </w:instrText>
      </w:r>
      <w:r w:rsidRPr="00916EFC">
        <w:fldChar w:fldCharType="separate"/>
      </w:r>
      <w:r w:rsidR="00B6677D">
        <w:rPr>
          <w:noProof/>
        </w:rPr>
        <w:t>3</w:t>
      </w:r>
      <w:r w:rsidRPr="00916EFC">
        <w:rPr>
          <w:noProof/>
        </w:rPr>
        <w:fldChar w:fldCharType="end"/>
      </w:r>
      <w:r w:rsidRPr="00916EFC">
        <w:t xml:space="preserve"> Systém </w:t>
      </w:r>
      <w:r w:rsidR="00B6437D" w:rsidRPr="00916EFC">
        <w:t>virtuální</w:t>
      </w:r>
      <w:r w:rsidRPr="00916EFC">
        <w:t xml:space="preserve"> reality</w:t>
      </w:r>
      <w:r w:rsidR="008124AC" w:rsidRPr="00916EFC">
        <w:t xml:space="preserve"> – </w:t>
      </w:r>
      <w:r w:rsidR="00B6437D" w:rsidRPr="00916EFC">
        <w:t xml:space="preserve">upraveno dle: </w:t>
      </w:r>
      <w:r w:rsidRPr="00916EFC">
        <w:rPr>
          <w:sz w:val="20"/>
          <w:lang w:eastAsia="cs-CZ"/>
        </w:rPr>
        <w:fldChar w:fldCharType="begin"/>
      </w:r>
      <w:r w:rsidRPr="00916EFC">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rPr>
          <w:sz w:val="20"/>
          <w:lang w:eastAsia="cs-CZ"/>
        </w:rPr>
        <w:fldChar w:fldCharType="separate"/>
      </w:r>
      <w:r w:rsidRPr="00916EFC">
        <w:t>(LaValle 2020)</w:t>
      </w:r>
      <w:r w:rsidRPr="00916EFC">
        <w:rPr>
          <w:sz w:val="20"/>
          <w:lang w:eastAsia="cs-CZ"/>
        </w:rPr>
        <w:fldChar w:fldCharType="end"/>
      </w:r>
    </w:p>
    <w:p w14:paraId="0D6C743B" w14:textId="08114752" w:rsidR="00D8680E" w:rsidRPr="00916EFC" w:rsidRDefault="00D8680E" w:rsidP="00135504">
      <w:pPr>
        <w:pStyle w:val="Caption"/>
      </w:pPr>
    </w:p>
    <w:p w14:paraId="479C34AA" w14:textId="7D67A97F" w:rsidR="00EB4302" w:rsidRPr="00916EFC" w:rsidRDefault="00EB4302" w:rsidP="00EB4302">
      <w:pPr>
        <w:pStyle w:val="Heading3"/>
      </w:pPr>
      <w:bookmarkStart w:id="63" w:name="_Toc155217384"/>
      <w:r w:rsidRPr="00916EFC">
        <w:t>Hardware</w:t>
      </w:r>
      <w:bookmarkEnd w:id="63"/>
    </w:p>
    <w:p w14:paraId="3EBF2A80" w14:textId="5825B597" w:rsidR="00A03F48" w:rsidRPr="00916EFC" w:rsidRDefault="00EB4302" w:rsidP="00E02830">
      <w:r w:rsidRPr="00916EFC">
        <w:t xml:space="preserve">LaValle dělí hardware na 3 kategorie a to: </w:t>
      </w:r>
      <w:r w:rsidR="00B16D48" w:rsidRPr="00916EFC">
        <w:rPr>
          <w:b/>
          <w:bCs/>
        </w:rPr>
        <w:t>displeje</w:t>
      </w:r>
      <w:r w:rsidRPr="00916EFC">
        <w:t xml:space="preserve"> (výstup), </w:t>
      </w:r>
      <w:r w:rsidRPr="00916EFC">
        <w:rPr>
          <w:b/>
          <w:bCs/>
        </w:rPr>
        <w:t>sen</w:t>
      </w:r>
      <w:ins w:id="64" w:author="Lukáš Herman" w:date="2023-02-21T16:18:00Z">
        <w:r w:rsidR="00247F6B" w:rsidRPr="00916EFC">
          <w:rPr>
            <w:b/>
            <w:bCs/>
          </w:rPr>
          <w:t>z</w:t>
        </w:r>
      </w:ins>
      <w:del w:id="65" w:author="Lukáš Herman" w:date="2023-02-21T16:18:00Z">
        <w:r w:rsidRPr="00916EFC" w:rsidDel="00247F6B">
          <w:rPr>
            <w:b/>
            <w:bCs/>
          </w:rPr>
          <w:delText>s</w:delText>
        </w:r>
      </w:del>
      <w:r w:rsidRPr="00916EFC">
        <w:rPr>
          <w:b/>
          <w:bCs/>
        </w:rPr>
        <w:t>ory</w:t>
      </w:r>
      <w:r w:rsidRPr="00916EFC">
        <w:t xml:space="preserve"> (vstup) </w:t>
      </w:r>
      <w:r w:rsidRPr="00916EFC">
        <w:rPr>
          <w:b/>
          <w:bCs/>
        </w:rPr>
        <w:t>a výpočetní jednotky</w:t>
      </w:r>
      <w:r w:rsidRPr="00916EFC">
        <w:t xml:space="preserve"> (</w:t>
      </w:r>
      <w:r w:rsidRPr="00916EFC">
        <w:rPr>
          <w:i/>
          <w:iCs/>
        </w:rPr>
        <w:t>processing unit</w:t>
      </w:r>
      <w:r w:rsidRPr="00916EFC">
        <w:t xml:space="preserve">). </w:t>
      </w:r>
      <w:r w:rsidR="00E02830" w:rsidRPr="00916EFC">
        <w:t>Výstupy je myšleno rozhraní počítač – člověk</w:t>
      </w:r>
      <w:r w:rsidR="003751B0" w:rsidRPr="00916EFC">
        <w:t xml:space="preserve">, </w:t>
      </w:r>
      <w:r w:rsidR="00E02830" w:rsidRPr="00916EFC">
        <w:t xml:space="preserve">přes které vnímáme virtuální svět. Nejdůležitějším je zrak, tedy rozhraní skrze obrazovku. </w:t>
      </w:r>
      <w:r w:rsidR="00643DB4" w:rsidRPr="00916EFC">
        <w:t xml:space="preserve">V případě HMD se jedná o LED obrazovky s vysokým rozlišením nastavené blízko očí a zaostřeny skrze čočky. </w:t>
      </w:r>
      <w:r w:rsidR="00192B15" w:rsidRPr="00916EFC">
        <w:t xml:space="preserve">Klíčové pro vytvoření virtuálního zážitku je sledování polohy HMD v prostoru. </w:t>
      </w:r>
      <w:r w:rsidR="008C0C63" w:rsidRPr="00916EFC">
        <w:t>Orientace je měřena pomocí IMU (</w:t>
      </w:r>
      <w:r w:rsidR="008C0C63" w:rsidRPr="00916EFC">
        <w:rPr>
          <w:i/>
          <w:iCs/>
        </w:rPr>
        <w:t>intertial measurement unit</w:t>
      </w:r>
      <w:r w:rsidR="008C0C63" w:rsidRPr="00916EFC">
        <w:t>), podrobněji pomocí gyroskopu a akcelometru.</w:t>
      </w:r>
      <w:r w:rsidR="0032481E" w:rsidRPr="00916EFC">
        <w:t xml:space="preserve"> Další z klíčových vstupů sensorů je snímání okolí, části lidského těla nebo i celé postavy pomocí digitálních kamer a tzv. </w:t>
      </w:r>
      <w:r w:rsidR="0032481E" w:rsidRPr="00916EFC">
        <w:rPr>
          <w:i/>
          <w:iCs/>
        </w:rPr>
        <w:t xml:space="preserve">depth </w:t>
      </w:r>
      <w:r w:rsidR="0032481E" w:rsidRPr="00916EFC">
        <w:t xml:space="preserve">kamer využívající infračerveného záření. Mimo kamery pak součástí VR hardwaru jsou i mechanické vstupy jako klasické klávesnice, myš a jiné </w:t>
      </w:r>
      <w:r w:rsidR="00B16D48" w:rsidRPr="00916EFC">
        <w:t>ovladače</w:t>
      </w:r>
      <w:r w:rsidR="0032481E" w:rsidRPr="00916EFC">
        <w:t>.</w:t>
      </w:r>
      <w:r w:rsidR="003751B0" w:rsidRPr="00916EFC">
        <w:t xml:space="preserve"> Výpočetní jednotky se dělí primárně na mobilní HMD a </w:t>
      </w:r>
      <w:r w:rsidR="003751B0" w:rsidRPr="00916EFC">
        <w:rPr>
          <w:i/>
          <w:iCs/>
          <w:lang w:val="en-US"/>
        </w:rPr>
        <w:t xml:space="preserve">tethered </w:t>
      </w:r>
      <w:r w:rsidR="003751B0" w:rsidRPr="00916EFC">
        <w:rPr>
          <w:lang w:val="en-US"/>
        </w:rPr>
        <w:t>(</w:t>
      </w:r>
      <w:r w:rsidR="003751B0" w:rsidRPr="00916EFC">
        <w:t>externí počítač</w:t>
      </w:r>
      <w:r w:rsidR="003751B0" w:rsidRPr="00916EFC">
        <w:rPr>
          <w:lang w:val="en-US"/>
        </w:rPr>
        <w:t>)</w:t>
      </w:r>
      <w:r w:rsidR="00FF22A6" w:rsidRPr="00916EFC">
        <w:rPr>
          <w:lang w:val="en-US"/>
        </w:rPr>
        <w:t xml:space="preserve">, </w:t>
      </w:r>
      <w:r w:rsidR="00FF22A6" w:rsidRPr="00916EFC">
        <w:t>kdy mobilní HMD jsou zpravidla méně výkonné.</w:t>
      </w:r>
    </w:p>
    <w:p w14:paraId="65BF6DF2" w14:textId="20E8AB11" w:rsidR="008A4628" w:rsidRPr="00916EFC" w:rsidRDefault="008A4628" w:rsidP="008A4628">
      <w:pPr>
        <w:pStyle w:val="Heading3"/>
      </w:pPr>
      <w:bookmarkStart w:id="66" w:name="_Toc155217385"/>
      <w:r w:rsidRPr="00916EFC">
        <w:t>Software</w:t>
      </w:r>
      <w:bookmarkEnd w:id="66"/>
    </w:p>
    <w:p w14:paraId="18F77D4D" w14:textId="334DDFFD" w:rsidR="008A4628" w:rsidRPr="00916EFC" w:rsidRDefault="008A4628" w:rsidP="008A4628">
      <w:r w:rsidRPr="00916EFC">
        <w:t xml:space="preserve">LaValle zmiňuje, že v ideálním případě by bylo </w:t>
      </w:r>
      <w:r w:rsidR="00921C6E" w:rsidRPr="00916EFC">
        <w:t>vhodné,</w:t>
      </w:r>
      <w:r w:rsidRPr="00916EFC">
        <w:t xml:space="preserve"> aby existoval nějaký specializovaný </w:t>
      </w:r>
      <w:r w:rsidRPr="00916EFC">
        <w:rPr>
          <w:i/>
          <w:iCs/>
        </w:rPr>
        <w:t>VR engine</w:t>
      </w:r>
      <w:r w:rsidRPr="00916EFC">
        <w:t xml:space="preserve">, díky němuž by vývoj VR systémů nemusel obsahovat nízko-úrovňové problémy (integrace HMD, aj.). Právě odhalení vhodné kombinace softwarových technologií pro tvorbu VR </w:t>
      </w:r>
      <w:r w:rsidR="00A25270" w:rsidRPr="00916EFC">
        <w:t xml:space="preserve">systému ve webovém prostředí </w:t>
      </w:r>
      <w:r w:rsidR="007E1EA4" w:rsidRPr="00916EFC">
        <w:t xml:space="preserve">s užitím geografických dat </w:t>
      </w:r>
      <w:r w:rsidR="00A25270" w:rsidRPr="00916EFC">
        <w:t>je jedním z cílů této práce</w:t>
      </w:r>
      <w:r w:rsidR="00CA66B3" w:rsidRPr="00916EFC">
        <w:t xml:space="preserve"> </w:t>
      </w:r>
      <w:r w:rsidR="007E1EA4" w:rsidRPr="00916EFC">
        <w:t>(</w:t>
      </w:r>
      <w:r w:rsidR="00CA66B3" w:rsidRPr="00916EFC">
        <w:t xml:space="preserve">viz. </w:t>
      </w:r>
      <w:r w:rsidR="007E1EA4" w:rsidRPr="00916EFC">
        <w:t>kap.</w:t>
      </w:r>
      <w:r w:rsidR="00E02830" w:rsidRPr="00916EFC">
        <w:t xml:space="preserve"> </w:t>
      </w:r>
      <w:r w:rsidR="00E02830" w:rsidRPr="00916EFC">
        <w:fldChar w:fldCharType="begin"/>
      </w:r>
      <w:r w:rsidR="00E02830" w:rsidRPr="00916EFC">
        <w:instrText xml:space="preserve"> REF _Ref154992667 \r \h </w:instrText>
      </w:r>
      <w:r w:rsidR="00916EFC">
        <w:instrText xml:space="preserve"> \* MERGEFORMAT </w:instrText>
      </w:r>
      <w:r w:rsidR="00E02830" w:rsidRPr="00916EFC">
        <w:fldChar w:fldCharType="separate"/>
      </w:r>
      <w:r w:rsidR="00B6677D">
        <w:t>4</w:t>
      </w:r>
      <w:r w:rsidR="00E02830" w:rsidRPr="00916EFC">
        <w:fldChar w:fldCharType="end"/>
      </w:r>
      <w:r w:rsidR="00E02830" w:rsidRPr="00916EFC">
        <w:t xml:space="preserve"> </w:t>
      </w:r>
      <w:r w:rsidR="00E02830" w:rsidRPr="00916EFC">
        <w:fldChar w:fldCharType="begin"/>
      </w:r>
      <w:r w:rsidR="00E02830" w:rsidRPr="00916EFC">
        <w:instrText xml:space="preserve"> REF _Ref154992667 \h </w:instrText>
      </w:r>
      <w:r w:rsidR="00916EFC">
        <w:instrText xml:space="preserve"> \* MERGEFORMAT </w:instrText>
      </w:r>
      <w:r w:rsidR="00E02830" w:rsidRPr="00916EFC">
        <w:fldChar w:fldCharType="separate"/>
      </w:r>
      <w:r w:rsidR="00B6677D" w:rsidRPr="00916EFC">
        <w:t>Analýza technologií</w:t>
      </w:r>
      <w:r w:rsidR="00E02830" w:rsidRPr="00916EFC">
        <w:fldChar w:fldCharType="end"/>
      </w:r>
      <w:r w:rsidR="007E1EA4" w:rsidRPr="00916EFC">
        <w:t>)</w:t>
      </w:r>
      <w:r w:rsidR="00A25270" w:rsidRPr="00916EFC">
        <w:t xml:space="preserve">. </w:t>
      </w:r>
      <w:r w:rsidR="007B3717" w:rsidRPr="00916EFC">
        <w:t xml:space="preserve">Souhrn softwarových komponent potřebných pro vývoj virtuálního zážitku jsou zdůrazněny </w:t>
      </w:r>
      <w:r w:rsidR="00CA66B3" w:rsidRPr="00916EFC">
        <w:t xml:space="preserve">v </w:t>
      </w:r>
      <w:r w:rsidR="00CA66B3" w:rsidRPr="00916EFC">
        <w:fldChar w:fldCharType="begin"/>
      </w:r>
      <w:r w:rsidR="00CA66B3" w:rsidRPr="00916EFC">
        <w:instrText xml:space="preserve"> REF _Ref155214235 \h </w:instrText>
      </w:r>
      <w:r w:rsidR="00916EFC">
        <w:instrText xml:space="preserve"> \* MERGEFORMAT </w:instrText>
      </w:r>
      <w:r w:rsidR="00CA66B3" w:rsidRPr="00916EFC">
        <w:fldChar w:fldCharType="separate"/>
      </w:r>
      <w:r w:rsidR="00B6677D" w:rsidRPr="00916EFC">
        <w:t xml:space="preserve">Obr. </w:t>
      </w:r>
      <w:r w:rsidR="00B6677D">
        <w:rPr>
          <w:noProof/>
        </w:rPr>
        <w:t>4</w:t>
      </w:r>
      <w:r w:rsidR="00CA66B3" w:rsidRPr="00916EFC">
        <w:fldChar w:fldCharType="end"/>
      </w:r>
      <w:r w:rsidR="007B3717" w:rsidRPr="00916EFC">
        <w:t>. VWG dostává input z </w:t>
      </w:r>
      <w:r w:rsidR="00080800" w:rsidRPr="00916EFC">
        <w:t>nízko úrovňových</w:t>
      </w:r>
      <w:r w:rsidR="007B3717" w:rsidRPr="00916EFC">
        <w:t xml:space="preserve"> systémů, které </w:t>
      </w:r>
      <w:r w:rsidR="00B4099E" w:rsidRPr="00916EFC">
        <w:t>vyjadřují,</w:t>
      </w:r>
      <w:r w:rsidR="007B3717" w:rsidRPr="00916EFC">
        <w:t xml:space="preserve"> co uživatel dělá v reálném světe. Jedná se o vstupní zařízení </w:t>
      </w:r>
      <w:r w:rsidR="00080800" w:rsidRPr="00916EFC">
        <w:t xml:space="preserve">určující především polohu, orientaci (HMD) a následně interakci v prostoru (klávesnice, myš, </w:t>
      </w:r>
      <w:r w:rsidR="00E02830" w:rsidRPr="00916EFC">
        <w:t>ovladače</w:t>
      </w:r>
      <w:r w:rsidR="00080800" w:rsidRPr="00916EFC">
        <w:t xml:space="preserve">). </w:t>
      </w:r>
      <w:r w:rsidR="00080800" w:rsidRPr="00916EFC">
        <w:fldChar w:fldCharType="begin"/>
      </w:r>
      <w:r w:rsidR="00080800" w:rsidRPr="00916EFC">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rsidRPr="00916EFC">
        <w:fldChar w:fldCharType="separate"/>
      </w:r>
      <w:r w:rsidR="00080800" w:rsidRPr="00916EFC">
        <w:t>(LaValle 2020)</w:t>
      </w:r>
      <w:r w:rsidR="00080800" w:rsidRPr="00916EFC">
        <w:fldChar w:fldCharType="end"/>
      </w:r>
      <w:r w:rsidR="00080800" w:rsidRPr="00916EFC">
        <w:t xml:space="preserve"> </w:t>
      </w:r>
    </w:p>
    <w:p w14:paraId="3FA056E0" w14:textId="16D8A2FA" w:rsidR="00B16D48" w:rsidRPr="00916EFC" w:rsidRDefault="00D221D1" w:rsidP="00B16D48">
      <w:pPr>
        <w:keepNext/>
      </w:pPr>
      <w:r w:rsidRPr="00916EFC">
        <w:rPr>
          <w:noProof/>
          <w:sz w:val="16"/>
          <w:szCs w:val="16"/>
        </w:rPr>
        <w:lastRenderedPageBreak/>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p>
    <w:p w14:paraId="17C65BD7" w14:textId="01F36675" w:rsidR="00A25270" w:rsidRPr="00916EFC" w:rsidRDefault="00B16D48" w:rsidP="00135504">
      <w:pPr>
        <w:pStyle w:val="Caption"/>
      </w:pPr>
      <w:bookmarkStart w:id="67" w:name="_Ref155214235"/>
      <w:r w:rsidRPr="00916EFC">
        <w:t xml:space="preserve">Obr. </w:t>
      </w:r>
      <w:r w:rsidRPr="00916EFC">
        <w:fldChar w:fldCharType="begin"/>
      </w:r>
      <w:r w:rsidRPr="00916EFC">
        <w:instrText xml:space="preserve"> SEQ Obr. \* ARABIC </w:instrText>
      </w:r>
      <w:r w:rsidRPr="00916EFC">
        <w:fldChar w:fldCharType="separate"/>
      </w:r>
      <w:r w:rsidR="00B6677D">
        <w:rPr>
          <w:noProof/>
        </w:rPr>
        <w:t>4</w:t>
      </w:r>
      <w:r w:rsidRPr="00916EFC">
        <w:rPr>
          <w:noProof/>
        </w:rPr>
        <w:fldChar w:fldCharType="end"/>
      </w:r>
      <w:bookmarkEnd w:id="67"/>
      <w:r w:rsidRPr="00916EFC">
        <w:t xml:space="preserve"> </w:t>
      </w:r>
      <w:r w:rsidR="007E1EA4" w:rsidRPr="00916EFC">
        <w:t>Komponenty systému virtuální reality</w:t>
      </w:r>
      <w:r w:rsidR="008124AC" w:rsidRPr="00916EFC">
        <w:t xml:space="preserve"> </w:t>
      </w:r>
      <w:r w:rsidRPr="00916EFC">
        <w:t xml:space="preserve">– </w:t>
      </w:r>
      <w:r w:rsidR="00D221D1" w:rsidRPr="00916EFC">
        <w:t>upraveno dle:</w:t>
      </w:r>
      <w:r w:rsidRPr="00916EFC">
        <w:t xml:space="preserve"> </w:t>
      </w:r>
      <w:r w:rsidRPr="00916EFC">
        <w:fldChar w:fldCharType="begin"/>
      </w:r>
      <w:r w:rsidRPr="00916EFC">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fldChar w:fldCharType="separate"/>
      </w:r>
      <w:r w:rsidRPr="00916EFC">
        <w:t>(LaValle 2020)</w:t>
      </w:r>
      <w:r w:rsidRPr="00916EFC">
        <w:fldChar w:fldCharType="end"/>
      </w:r>
    </w:p>
    <w:p w14:paraId="61F4F267" w14:textId="75BB0D95" w:rsidR="00921C6E" w:rsidRPr="00916EFC"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916EFC" w:rsidDel="00BC59E7">
          <w:t>Účastník – percepce</w:t>
        </w:r>
        <w:r w:rsidR="00921C6E" w:rsidRPr="00916EFC" w:rsidDel="00BC59E7">
          <w:t xml:space="preserve"> a </w:t>
        </w:r>
        <w:r w:rsidR="00BA4D29" w:rsidRPr="00916EFC" w:rsidDel="00BC59E7">
          <w:t>fyziologie</w:t>
        </w:r>
        <w:bookmarkStart w:id="72" w:name="_Toc155046734"/>
        <w:bookmarkStart w:id="73" w:name="_Toc155046799"/>
        <w:bookmarkStart w:id="74" w:name="_Toc155217386"/>
        <w:bookmarkEnd w:id="72"/>
        <w:bookmarkEnd w:id="73"/>
        <w:bookmarkEnd w:id="74"/>
      </w:moveFrom>
    </w:p>
    <w:p w14:paraId="07179C56" w14:textId="7EEF2CB1" w:rsidR="003F28A1" w:rsidRPr="00916EFC" w:rsidDel="00BC59E7" w:rsidRDefault="000B5D5D">
      <w:pPr>
        <w:rPr>
          <w:moveFrom w:id="75" w:author="Jan Horák" w:date="2023-06-15T11:51:00Z"/>
          <w:i/>
          <w:iCs/>
        </w:rPr>
      </w:pPr>
      <w:moveFrom w:id="76" w:author="Jan Horák" w:date="2023-06-15T11:51:00Z">
        <w:r w:rsidRPr="00916EFC" w:rsidDel="00BC59E7">
          <w:t>#TODO</w:t>
        </w:r>
        <w:r w:rsidR="00952B19" w:rsidRPr="00916EFC" w:rsidDel="00BC59E7">
          <w:t xml:space="preserve"> </w:t>
        </w:r>
        <w:r w:rsidRPr="00916EFC" w:rsidDel="00BC59E7">
          <w:t xml:space="preserve">– co vybrat ? visuální percepci, imerze, </w:t>
        </w:r>
        <w:r w:rsidRPr="00916EFC" w:rsidDel="00BC59E7">
          <w:rPr>
            <w:i/>
            <w:iCs/>
          </w:rPr>
          <w:t>presence??</w:t>
        </w:r>
        <w:bookmarkStart w:id="77" w:name="_Toc155046735"/>
        <w:bookmarkStart w:id="78" w:name="_Toc155046800"/>
        <w:bookmarkStart w:id="79" w:name="_Toc155217387"/>
        <w:bookmarkEnd w:id="77"/>
        <w:bookmarkEnd w:id="78"/>
        <w:bookmarkEnd w:id="79"/>
      </w:moveFrom>
    </w:p>
    <w:p w14:paraId="3762F649" w14:textId="0DAF13F0" w:rsidR="000B5D5D" w:rsidRPr="00916EFC" w:rsidDel="00BC59E7" w:rsidRDefault="000B5D5D">
      <w:pPr>
        <w:rPr>
          <w:moveFrom w:id="80" w:author="Jan Horák" w:date="2023-06-15T11:51:00Z"/>
        </w:rPr>
        <w:pPrChange w:id="81" w:author="Jan Horák" w:date="2023-06-15T11:51:00Z">
          <w:pPr>
            <w:pStyle w:val="Normlnprvnodsazen"/>
            <w:ind w:firstLine="0"/>
          </w:pPr>
        </w:pPrChange>
      </w:pPr>
      <w:moveFrom w:id="82" w:author="Jan Horák" w:date="2023-06-15T11:51:00Z">
        <w:r w:rsidRPr="00916EFC" w:rsidDel="00BC59E7">
          <w:t>Nejdůležitějším komponentem v rámci systému zážitku virtuální reality je účastník, proto je nutné rozumět procesu vnímání (percepce)</w:t>
        </w:r>
        <w:r w:rsidRPr="00916EFC" w:rsidDel="00BC59E7">
          <w:rPr>
            <w:rFonts w:eastAsiaTheme="majorEastAsia" w:cstheme="majorBidi"/>
            <w:b/>
            <w:color w:val="000000" w:themeColor="text1"/>
            <w:sz w:val="28"/>
            <w:szCs w:val="26"/>
            <w:lang w:eastAsia="cs-CZ"/>
          </w:rPr>
          <w:fldChar w:fldCharType="begin"/>
        </w:r>
        <w:r w:rsidRPr="00916EFC"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916EFC" w:rsidDel="00BC59E7">
          <w:rPr>
            <w:rFonts w:eastAsiaTheme="majorEastAsia" w:cstheme="majorBidi"/>
            <w:b/>
            <w:color w:val="000000" w:themeColor="text1"/>
            <w:sz w:val="28"/>
            <w:szCs w:val="26"/>
            <w:lang w:eastAsia="cs-CZ"/>
          </w:rPr>
          <w:fldChar w:fldCharType="separate"/>
        </w:r>
        <w:r w:rsidRPr="00916EFC" w:rsidDel="00BC59E7">
          <w:t>(Sherman, Craig 2019)</w:t>
        </w:r>
        <w:r w:rsidRPr="00916EFC" w:rsidDel="00BC59E7">
          <w:rPr>
            <w:rFonts w:eastAsiaTheme="majorEastAsia" w:cstheme="majorBidi"/>
            <w:b/>
            <w:color w:val="000000" w:themeColor="text1"/>
            <w:sz w:val="28"/>
            <w:szCs w:val="26"/>
            <w:lang w:eastAsia="cs-CZ"/>
          </w:rPr>
          <w:fldChar w:fldCharType="end"/>
        </w:r>
        <w:r w:rsidRPr="00916EFC" w:rsidDel="00BC59E7">
          <w:t xml:space="preserve">. </w:t>
        </w:r>
        <w:bookmarkStart w:id="83" w:name="_Toc155046736"/>
        <w:bookmarkStart w:id="84" w:name="_Toc155046801"/>
        <w:bookmarkStart w:id="85" w:name="_Toc155217388"/>
        <w:bookmarkEnd w:id="83"/>
        <w:bookmarkEnd w:id="84"/>
        <w:bookmarkEnd w:id="85"/>
      </w:moveFrom>
    </w:p>
    <w:p w14:paraId="1BBDA451" w14:textId="1D5E6087" w:rsidR="00783575" w:rsidRPr="00916EFC" w:rsidDel="00BC59E7" w:rsidRDefault="001B7FFC">
      <w:pPr>
        <w:rPr>
          <w:moveFrom w:id="86" w:author="Jan Horák" w:date="2023-06-15T11:51:00Z"/>
        </w:rPr>
      </w:pPr>
      <w:moveFrom w:id="87" w:author="Jan Horák" w:date="2023-06-15T11:51:00Z">
        <w:r w:rsidRPr="00916EFC" w:rsidDel="00BC59E7">
          <w:t xml:space="preserve">Percepce se uskutečňuje po převodu podnětů smyslovými orgány (a jejich receptory) na nervové impulzy. </w:t>
        </w:r>
        <w:r w:rsidR="00E3650B" w:rsidRPr="00916EFC"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bookmarkStart w:id="88" w:name="_Toc155046737"/>
        <w:bookmarkStart w:id="89" w:name="_Toc155046802"/>
        <w:bookmarkStart w:id="90" w:name="_Toc155217389"/>
        <w:bookmarkEnd w:id="88"/>
        <w:bookmarkEnd w:id="89"/>
        <w:bookmarkEnd w:id="90"/>
      </w:moveFrom>
    </w:p>
    <w:p w14:paraId="424A8332" w14:textId="25AE1442" w:rsidR="0069447E" w:rsidRPr="00916EFC" w:rsidRDefault="007E1EA4" w:rsidP="002656D4">
      <w:pPr>
        <w:pStyle w:val="Heading2"/>
        <w:rPr>
          <w:lang w:val="cs-CZ"/>
        </w:rPr>
      </w:pPr>
      <w:bookmarkStart w:id="91" w:name="_Toc155217390"/>
      <w:moveFromRangeEnd w:id="70"/>
      <w:r w:rsidRPr="00916EFC">
        <w:rPr>
          <w:lang w:val="cs-CZ"/>
        </w:rPr>
        <w:t xml:space="preserve">Komponenty systému </w:t>
      </w:r>
      <w:r w:rsidR="00D92D85" w:rsidRPr="00916EFC">
        <w:rPr>
          <w:lang w:val="cs-CZ"/>
        </w:rPr>
        <w:t>virtuální</w:t>
      </w:r>
      <w:r w:rsidRPr="00916EFC">
        <w:rPr>
          <w:lang w:val="cs-CZ"/>
        </w:rPr>
        <w:t xml:space="preserve"> reality</w:t>
      </w:r>
      <w:bookmarkEnd w:id="91"/>
    </w:p>
    <w:p w14:paraId="3F5834AA" w14:textId="35E9398C" w:rsidR="00CD0161" w:rsidRPr="00916EFC" w:rsidRDefault="007E1EA4" w:rsidP="00CD0161">
      <w:pPr>
        <w:rPr>
          <w:lang w:eastAsia="cs-CZ"/>
        </w:rPr>
      </w:pPr>
      <w:r w:rsidRPr="00916EFC">
        <w:rPr>
          <w:lang w:eastAsia="cs-CZ"/>
        </w:rPr>
        <w:t>Tato kapitola podrobněji popisuje zmíněné hardwarové komponenty virtuální reality</w:t>
      </w:r>
      <w:r w:rsidR="00CD0161" w:rsidRPr="00916EFC">
        <w:rPr>
          <w:lang w:eastAsia="cs-CZ"/>
        </w:rPr>
        <w:t>, rozdělené na výstupní a vstupní zařízení.</w:t>
      </w:r>
    </w:p>
    <w:p w14:paraId="48DCC65C" w14:textId="3D0F2134" w:rsidR="000E53C2" w:rsidRPr="00916EFC" w:rsidRDefault="00CD0161" w:rsidP="000E53C2">
      <w:pPr>
        <w:pStyle w:val="Heading3"/>
        <w:rPr>
          <w:lang w:eastAsia="cs-CZ"/>
        </w:rPr>
      </w:pPr>
      <w:bookmarkStart w:id="92" w:name="_Ref154941040"/>
      <w:bookmarkStart w:id="93" w:name="_Toc155217391"/>
      <w:r w:rsidRPr="00916EFC">
        <w:rPr>
          <w:lang w:eastAsia="cs-CZ"/>
        </w:rPr>
        <w:t>Výstup – Output</w:t>
      </w:r>
      <w:bookmarkEnd w:id="92"/>
      <w:bookmarkEnd w:id="93"/>
    </w:p>
    <w:p w14:paraId="3B36A6A6" w14:textId="10766824" w:rsidR="00404AA2" w:rsidRPr="00916EFC" w:rsidRDefault="0047600E" w:rsidP="00A955C0">
      <w:pPr>
        <w:rPr>
          <w:b/>
        </w:rPr>
      </w:pPr>
      <w:r w:rsidRPr="00916EFC">
        <w:t>Zobrazovací zařízení je možné klasifikovat dle míry imerze, kterou poskytují na ne-imerzní, semi-imerzní a plně-imerzní</w:t>
      </w:r>
      <w:r w:rsidR="00E3650B" w:rsidRPr="00916EFC">
        <w:t xml:space="preserve"> </w:t>
      </w:r>
      <w:r w:rsidR="00E3650B" w:rsidRPr="00916EFC">
        <w:fldChar w:fldCharType="begin"/>
      </w:r>
      <w:r w:rsidR="00A955C0" w:rsidRPr="00916EFC">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916EFC">
        <w:fldChar w:fldCharType="separate"/>
      </w:r>
      <w:r w:rsidR="00A955C0" w:rsidRPr="00916EFC">
        <w:rPr>
          <w:rFonts w:cs="Times New Roman"/>
          <w:szCs w:val="24"/>
        </w:rPr>
        <w:t>(Çöltekin et al. 2020b)</w:t>
      </w:r>
      <w:r w:rsidR="00E3650B" w:rsidRPr="00916EFC">
        <w:fldChar w:fldCharType="end"/>
      </w:r>
      <w:r w:rsidR="00A955C0" w:rsidRPr="00916EFC">
        <w:t xml:space="preserve">. </w:t>
      </w:r>
      <w:r w:rsidRPr="00916EFC">
        <w:t>Ne-imerzní by neměly být považovány za zobrazovací zařízení pro virtuální realitu. Za semi-im</w:t>
      </w:r>
      <w:r w:rsidR="00FB32C5" w:rsidRPr="00916EFC">
        <w:t>e</w:t>
      </w:r>
      <w:r w:rsidRPr="00916EFC">
        <w:t>rzní jsou považovány často stereoskopické displeje, popř. monoskopické displeje, které zakrývají výraznou část zorné</w:t>
      </w:r>
      <w:r w:rsidR="00AD3309" w:rsidRPr="00916EFC">
        <w:t>ho</w:t>
      </w:r>
      <w:r w:rsidRPr="00916EFC">
        <w:t xml:space="preserve"> pole uživatele. Plně-imerzní jsou následně displeje, které kompletně vyplňují zorné pole uživatele</w:t>
      </w:r>
      <w:r w:rsidR="00F11FD9" w:rsidRPr="00916EFC">
        <w:t>. Plně imerzní v aktuální době jsou především HMD (</w:t>
      </w:r>
      <w:r w:rsidR="00F11FD9" w:rsidRPr="00916EFC">
        <w:rPr>
          <w:i/>
          <w:iCs/>
        </w:rPr>
        <w:t xml:space="preserve">head mounted display). </w:t>
      </w:r>
      <w:r w:rsidR="00192B15" w:rsidRPr="00916EFC">
        <w:t xml:space="preserve">Sherman a Craig dělí </w:t>
      </w:r>
      <w:r w:rsidR="00901C02" w:rsidRPr="00916EFC">
        <w:t xml:space="preserve">VR </w:t>
      </w:r>
      <w:r w:rsidR="00192B15" w:rsidRPr="00916EFC">
        <w:t xml:space="preserve">na 3 paradigmata, podle hardwaru, který zážitek zprostředkovává na: </w:t>
      </w:r>
      <w:r w:rsidR="00192B15" w:rsidRPr="00916EFC">
        <w:rPr>
          <w:i/>
          <w:iCs/>
        </w:rPr>
        <w:t>hand based</w:t>
      </w:r>
      <w:r w:rsidR="00192B15" w:rsidRPr="00916EFC">
        <w:t xml:space="preserve">, </w:t>
      </w:r>
      <w:r w:rsidR="00192B15" w:rsidRPr="00916EFC">
        <w:rPr>
          <w:i/>
          <w:iCs/>
        </w:rPr>
        <w:t>stacionary</w:t>
      </w:r>
      <w:r w:rsidR="00192B15" w:rsidRPr="00916EFC">
        <w:t xml:space="preserve"> a </w:t>
      </w:r>
      <w:r w:rsidR="00192B15" w:rsidRPr="00916EFC">
        <w:rPr>
          <w:i/>
          <w:iCs/>
        </w:rPr>
        <w:t>head mounted</w:t>
      </w:r>
      <w:r w:rsidR="00E02830" w:rsidRPr="00916EFC">
        <w:rPr>
          <w:i/>
          <w:iCs/>
        </w:rPr>
        <w:t xml:space="preserve"> </w:t>
      </w:r>
      <w:r w:rsidR="00E02830" w:rsidRPr="00916EFC">
        <w:rPr>
          <w:i/>
          <w:iCs/>
        </w:rPr>
        <w:fldChar w:fldCharType="begin"/>
      </w:r>
      <w:r w:rsidR="00E02830" w:rsidRPr="00916EFC">
        <w:rPr>
          <w:i/>
          <w:iCs/>
        </w:rPr>
        <w:instrText xml:space="preserve"> ADDIN ZOTERO_ITEM CSL_CITATION {"citationID":"rSoWMaLF","properties":{"formattedCitation":"(Sherman,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E02830" w:rsidRPr="00916EFC">
        <w:rPr>
          <w:i/>
          <w:iCs/>
        </w:rPr>
        <w:fldChar w:fldCharType="separate"/>
      </w:r>
      <w:r w:rsidR="00E02830" w:rsidRPr="00916EFC">
        <w:t>(Sherman, Craig 2019)</w:t>
      </w:r>
      <w:r w:rsidR="00E02830" w:rsidRPr="00916EFC">
        <w:rPr>
          <w:i/>
          <w:iCs/>
        </w:rPr>
        <w:fldChar w:fldCharType="end"/>
      </w:r>
      <w:r w:rsidR="00192B15" w:rsidRPr="00916EFC">
        <w:t>.</w:t>
      </w:r>
      <w:r w:rsidR="00E02830" w:rsidRPr="00916EFC">
        <w:t xml:space="preserve"> </w:t>
      </w:r>
      <w:r w:rsidR="00A55668" w:rsidRPr="00916EFC">
        <w:t>HMD zcela zaplňují zorné pole tím, že jsou obrazovky umístěny velice blízko očím</w:t>
      </w:r>
      <w:r w:rsidR="00192B15" w:rsidRPr="00916EFC">
        <w:t xml:space="preserve">. Lidské oko však není schopno ostřit na potřebně blízkou vzdálenost (cca </w:t>
      </w:r>
      <w:r w:rsidR="00901C02" w:rsidRPr="00916EFC">
        <w:t>5–10</w:t>
      </w:r>
      <w:r w:rsidR="00192B15" w:rsidRPr="00916EFC">
        <w:t xml:space="preserve"> cm). HMD tedy využívají </w:t>
      </w:r>
      <w:r w:rsidR="00192B15" w:rsidRPr="00916EFC">
        <w:rPr>
          <w:bCs/>
        </w:rPr>
        <w:t>konvexní</w:t>
      </w:r>
      <w:r w:rsidR="00192B15" w:rsidRPr="00916EFC">
        <w:t xml:space="preserve"> čočky položené do jejich fokální vzdálenosti. </w:t>
      </w:r>
      <w:r w:rsidR="00A55668" w:rsidRPr="00916EFC">
        <w:t xml:space="preserve">Využití konvexních čoček umožňuje, že obrazovka se jeví jako obrovský </w:t>
      </w:r>
      <w:r w:rsidR="00192B15" w:rsidRPr="00916EFC">
        <w:rPr>
          <w:bCs/>
        </w:rPr>
        <w:t>virtuální</w:t>
      </w:r>
      <w:r w:rsidR="00192B15" w:rsidRPr="00916EFC">
        <w:t xml:space="preserve"> obraz, který je nekonečně daleko. </w:t>
      </w:r>
      <w:r w:rsidR="00192B15" w:rsidRPr="00916EFC">
        <w:rPr>
          <w:b/>
        </w:rPr>
        <w:fldChar w:fldCharType="begin"/>
      </w:r>
      <w:r w:rsidR="00192B15" w:rsidRPr="00916EFC">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916EFC">
        <w:rPr>
          <w:b/>
        </w:rPr>
        <w:fldChar w:fldCharType="separate"/>
      </w:r>
      <w:r w:rsidR="00192B15" w:rsidRPr="00916EFC">
        <w:t>(LaValle 2020)</w:t>
      </w:r>
      <w:r w:rsidR="00192B15" w:rsidRPr="00916EFC">
        <w:rPr>
          <w:b/>
        </w:rPr>
        <w:fldChar w:fldCharType="end"/>
      </w:r>
      <w:r w:rsidR="00192B15" w:rsidRPr="00916EFC">
        <w:rPr>
          <w:b/>
        </w:rPr>
        <w:t>.</w:t>
      </w:r>
    </w:p>
    <w:p w14:paraId="1EA73358" w14:textId="68C63629" w:rsidR="005B68D0" w:rsidRPr="00916EFC" w:rsidRDefault="005B68D0" w:rsidP="005B68D0">
      <w:pPr>
        <w:pStyle w:val="Normlnprvnodsazen"/>
      </w:pPr>
      <w:r w:rsidRPr="00916EFC">
        <w:t xml:space="preserve">V případě mobilních tradičních displejů je možné mluvit o „případné“ imerzi, kterou je možné dosáhnout kombinace s nástavci umožňující pohled na obrazovku skrze čočky a umístění displeje do vhodné vzdálenosti od očí. Tato skutečnost není validní v případě klasických displejů, které zakrývají pouze omezenou část zorného pole. Nutné však zmínit, že mobilní zařízení „vylepšené“ o nástavec na hlavu s čočkami se imerzí zdaleka nevyrovná speciálním </w:t>
      </w:r>
      <w:r w:rsidR="00D221D1" w:rsidRPr="00916EFC">
        <w:t xml:space="preserve">HMD </w:t>
      </w:r>
      <w:r w:rsidRPr="00916EFC">
        <w:t>zařízením</w:t>
      </w:r>
      <w:r w:rsidR="00D221D1" w:rsidRPr="00916EFC">
        <w:t xml:space="preserve">. </w:t>
      </w:r>
    </w:p>
    <w:p w14:paraId="5CCB7D08" w14:textId="0B9666B7" w:rsidR="00192B15" w:rsidRPr="00916EFC" w:rsidRDefault="00192B15" w:rsidP="00404AA2">
      <w:pPr>
        <w:pStyle w:val="Normlnprvnodsazen"/>
      </w:pPr>
      <w:r w:rsidRPr="00916EFC">
        <w:t xml:space="preserve"> HMD systémy také musí počítat s různou délkou mezi zornicemi (</w:t>
      </w:r>
      <w:r w:rsidRPr="00916EFC">
        <w:rPr>
          <w:i/>
          <w:iCs/>
        </w:rPr>
        <w:t>interpupillary distance – IPD</w:t>
      </w:r>
      <w:r w:rsidRPr="00916EFC">
        <w:t xml:space="preserve">). Dalším z problémů je pak rozlišení obrazovky, které je potřeba aby nebylo možné rozeznat jednotlivé pixely. Na základě výpočtů založených na fyziologii lidského oka bylo zjištěno, že display by musel mít 16 000 x 16 000 </w:t>
      </w:r>
      <w:r w:rsidR="005F78C8" w:rsidRPr="00916EFC">
        <w:t xml:space="preserve">px </w:t>
      </w:r>
      <w:r w:rsidRPr="00916EFC">
        <w:t xml:space="preserve">rozlišení na to, aby nebylo možné rozeznat </w:t>
      </w:r>
      <w:r w:rsidR="005F78C8" w:rsidRPr="00916EFC">
        <w:t xml:space="preserve">jednotlivé </w:t>
      </w:r>
      <w:r w:rsidRPr="00916EFC">
        <w:t xml:space="preserve">pixely. Tento přístup je však velice výpočetně náročný tudíž, se aplikuje proces, kdy vysoké rozlišení je pouze tam kde je lidské oko aktuálně zaostřeno, k čemuž je však potřeba aby HMD </w:t>
      </w:r>
      <w:r w:rsidR="005F78C8" w:rsidRPr="00916EFC">
        <w:t xml:space="preserve">podporoval </w:t>
      </w:r>
      <w:r w:rsidRPr="00916EFC">
        <w:t xml:space="preserve"> </w:t>
      </w:r>
      <w:r w:rsidR="005F78C8" w:rsidRPr="00916EFC">
        <w:rPr>
          <w:i/>
          <w:iCs/>
        </w:rPr>
        <w:t>eye tracking</w:t>
      </w:r>
      <w:r w:rsidR="005F78C8" w:rsidRPr="00916EFC">
        <w:t xml:space="preserve"> </w:t>
      </w:r>
      <w:r w:rsidRPr="00916EFC">
        <w:fldChar w:fldCharType="begin"/>
      </w:r>
      <w:r w:rsidRPr="00916EFC">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fldChar w:fldCharType="separate"/>
      </w:r>
      <w:r w:rsidRPr="00916EFC">
        <w:t>(LaValle 2020)</w:t>
      </w:r>
      <w:r w:rsidRPr="00916EFC">
        <w:fldChar w:fldCharType="end"/>
      </w:r>
      <w:r w:rsidRPr="00916EFC">
        <w:t>.</w:t>
      </w:r>
      <w:r w:rsidR="00404AA2" w:rsidRPr="00916EFC">
        <w:t xml:space="preserve"> </w:t>
      </w:r>
    </w:p>
    <w:p w14:paraId="6FF2A7DD" w14:textId="03589FB0" w:rsidR="00210777" w:rsidRPr="00916EFC" w:rsidRDefault="00A744C1" w:rsidP="008124AC">
      <w:pPr>
        <w:pStyle w:val="Normlnprvnodsazen"/>
        <w:rPr>
          <w:b/>
          <w:iCs/>
          <w:color w:val="000000" w:themeColor="text1"/>
          <w:sz w:val="20"/>
          <w:szCs w:val="18"/>
        </w:rPr>
      </w:pPr>
      <w:r w:rsidRPr="00916EFC">
        <w:lastRenderedPageBreak/>
        <w:t>Výstupem není pouze vizuální, ale i haptický, popř. zvukový. Možnosti jednotlivých HMD se i těchto aspektech výrazně odlišují. V Tab.</w:t>
      </w:r>
      <w:r w:rsidR="005F78C8" w:rsidRPr="00916EFC">
        <w:t xml:space="preserve"> 1 </w:t>
      </w:r>
      <w:r w:rsidRPr="00916EFC">
        <w:t>jsou shrnuty klíčové charakteristiky populárních HMD.</w:t>
      </w:r>
      <w:r w:rsidR="00D26A67" w:rsidRPr="00916EFC">
        <w:t xml:space="preserve"> Pro vývoj aplikace je primárním </w:t>
      </w:r>
      <w:r w:rsidR="00736AD5" w:rsidRPr="00916EFC">
        <w:t>kritériem,</w:t>
      </w:r>
      <w:r w:rsidR="00D26A67" w:rsidRPr="00916EFC">
        <w:t xml:space="preserve"> jaký způsob </w:t>
      </w:r>
      <w:r w:rsidR="005F78C8" w:rsidRPr="00916EFC">
        <w:t>snímání,</w:t>
      </w:r>
      <w:r w:rsidR="00D26A67" w:rsidRPr="00916EFC">
        <w:t xml:space="preserve"> popř. interakce (</w:t>
      </w:r>
      <w:r w:rsidR="00D26A67" w:rsidRPr="00916EFC">
        <w:rPr>
          <w:i/>
          <w:iCs/>
        </w:rPr>
        <w:t>tracking)</w:t>
      </w:r>
      <w:r w:rsidR="00D26A67" w:rsidRPr="00916EFC">
        <w:t xml:space="preserve"> implementuje (viz. kap.</w:t>
      </w:r>
      <w:r w:rsidR="005F78C8" w:rsidRPr="00916EFC">
        <w:t xml:space="preserve"> </w:t>
      </w:r>
      <w:r w:rsidR="005F78C8" w:rsidRPr="00916EFC">
        <w:fldChar w:fldCharType="begin"/>
      </w:r>
      <w:r w:rsidR="005F78C8" w:rsidRPr="00916EFC">
        <w:instrText xml:space="preserve"> REF _Ref154959378 \w \h  \* MERGEFORMAT </w:instrText>
      </w:r>
      <w:r w:rsidR="005F78C8" w:rsidRPr="00916EFC">
        <w:fldChar w:fldCharType="separate"/>
      </w:r>
      <w:r w:rsidR="00B6677D">
        <w:t>3.3.2</w:t>
      </w:r>
      <w:r w:rsidR="005F78C8" w:rsidRPr="00916EFC">
        <w:fldChar w:fldCharType="end"/>
      </w:r>
      <w:r w:rsidR="005F78C8" w:rsidRPr="00916EFC">
        <w:t xml:space="preserve"> </w:t>
      </w:r>
      <w:r w:rsidR="005F78C8" w:rsidRPr="00916EFC">
        <w:fldChar w:fldCharType="begin"/>
      </w:r>
      <w:r w:rsidR="005F78C8" w:rsidRPr="00916EFC">
        <w:instrText xml:space="preserve"> REF _Ref154959378 \h  \* MERGEFORMAT </w:instrText>
      </w:r>
      <w:r w:rsidR="005F78C8" w:rsidRPr="00916EFC">
        <w:fldChar w:fldCharType="separate"/>
      </w:r>
      <w:r w:rsidR="00B6677D" w:rsidRPr="00916EFC">
        <w:t>Vstup – Input</w:t>
      </w:r>
      <w:r w:rsidR="005F78C8" w:rsidRPr="00916EFC">
        <w:fldChar w:fldCharType="end"/>
      </w:r>
      <w:r w:rsidR="00D26A67" w:rsidRPr="00916EFC">
        <w:t>).</w:t>
      </w:r>
    </w:p>
    <w:p w14:paraId="3AA10B76" w14:textId="269C4B74" w:rsidR="00B972DB" w:rsidRPr="00916EFC" w:rsidRDefault="00B972DB"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B6677D">
        <w:rPr>
          <w:noProof/>
        </w:rPr>
        <w:t>1</w:t>
      </w:r>
      <w:r w:rsidRPr="00916EFC">
        <w:rPr>
          <w:noProof/>
        </w:rPr>
        <w:fldChar w:fldCharType="end"/>
      </w:r>
      <w:r w:rsidRPr="00916EFC">
        <w:t xml:space="preserve"> Přehled rozlišení populárních HMD</w:t>
      </w:r>
      <w:r w:rsidR="008124AC" w:rsidRPr="00916EFC">
        <w:t xml:space="preserve"> – </w:t>
      </w:r>
      <w:r w:rsidR="005B68D0" w:rsidRPr="00916EFC">
        <w:t xml:space="preserve">sestaveno dle: </w:t>
      </w:r>
      <w:r w:rsidR="005B68D0" w:rsidRPr="00916EFC">
        <w:fldChar w:fldCharType="begin"/>
      </w:r>
      <w:r w:rsidR="00C37657" w:rsidRPr="00916EFC">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rsidRPr="00916EFC">
        <w:fldChar w:fldCharType="separate"/>
      </w:r>
      <w:r w:rsidR="00C37657" w:rsidRPr="00916EFC">
        <w:t>(Takle 2022; Mehrfard et al. 2019; Brown 2023)</w:t>
      </w:r>
      <w:r w:rsidR="005B68D0" w:rsidRPr="00916EFC">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916EFC"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31EA06D2"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Náze</w:t>
            </w:r>
            <w:r w:rsidR="008124AC" w:rsidRPr="00916EFC">
              <w:rPr>
                <w:rFonts w:eastAsia="Times New Roman" w:cs="Calibri"/>
                <w:b/>
                <w:bCs/>
                <w:color w:val="000000"/>
                <w:sz w:val="18"/>
                <w:szCs w:val="18"/>
              </w:rPr>
              <w:t>v</w:t>
            </w:r>
            <w:r w:rsidRPr="00916EFC">
              <w:rPr>
                <w:rFonts w:eastAsia="Times New Roman" w:cs="Calibri"/>
                <w:b/>
                <w:bCs/>
                <w:color w:val="000000"/>
                <w:sz w:val="18"/>
                <w:szCs w:val="18"/>
              </w:rPr>
              <w:t xml:space="preserv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Typ</w:t>
            </w:r>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Rok výroby</w:t>
            </w:r>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Rozlišení [na oko]</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Obnovovací frekvence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Tracking</w:t>
            </w:r>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916EFC" w:rsidRDefault="006A7781" w:rsidP="006A7781">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Ovladače</w:t>
            </w:r>
          </w:p>
        </w:tc>
      </w:tr>
      <w:tr w:rsidR="006A7781" w:rsidRPr="00916EFC"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Neznámý</w:t>
            </w:r>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oči - obličej - ruce</w:t>
            </w:r>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x</w:t>
            </w:r>
          </w:p>
        </w:tc>
      </w:tr>
      <w:tr w:rsidR="006A7781" w:rsidRPr="00916EFC"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HTC Vive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HTC Vive</w:t>
            </w:r>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Lenovo Legion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Meta Quest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oči, obličej, ruce</w:t>
            </w:r>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Oculus Quest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ruce</w:t>
            </w:r>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- 6DoF - joystic, binární</w:t>
            </w:r>
          </w:p>
        </w:tc>
      </w:tr>
      <w:tr w:rsidR="006A7781" w:rsidRPr="00916EFC"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Oculus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Pico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ruce</w:t>
            </w:r>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Pimax Crystal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oči</w:t>
            </w:r>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PlayStation - propojený</w:t>
            </w:r>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 - oči</w:t>
            </w:r>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Valve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r w:rsidR="006A7781" w:rsidRPr="00916EFC"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HP Reverb</w:t>
            </w:r>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916EFC" w:rsidRDefault="006A7781" w:rsidP="006A7781">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2x 6Dof - joystic, binární</w:t>
            </w:r>
          </w:p>
        </w:tc>
      </w:tr>
    </w:tbl>
    <w:p w14:paraId="061B6AE4" w14:textId="18473803" w:rsidR="000E53C2" w:rsidRPr="00916EFC" w:rsidRDefault="00CD0161" w:rsidP="009323BA">
      <w:pPr>
        <w:pStyle w:val="Heading3"/>
      </w:pPr>
      <w:bookmarkStart w:id="94" w:name="_Ref154959378"/>
      <w:bookmarkStart w:id="95" w:name="_Toc155217392"/>
      <w:r w:rsidRPr="00916EFC">
        <w:t>Vstup – Input</w:t>
      </w:r>
      <w:bookmarkEnd w:id="94"/>
      <w:bookmarkEnd w:id="95"/>
    </w:p>
    <w:p w14:paraId="7ADE2B22" w14:textId="2B714624" w:rsidR="007160C1" w:rsidRPr="00916EFC" w:rsidRDefault="00F11FD9" w:rsidP="000E53C2">
      <w:r w:rsidRPr="00916EFC">
        <w:t xml:space="preserve">Důležitým aspektem hardware pro VR je </w:t>
      </w:r>
      <w:r w:rsidRPr="00916EFC">
        <w:rPr>
          <w:i/>
          <w:iCs/>
        </w:rPr>
        <w:t>tracking</w:t>
      </w:r>
      <w:r w:rsidR="00E12F85" w:rsidRPr="00916EFC">
        <w:t xml:space="preserve"> </w:t>
      </w:r>
      <w:r w:rsidRPr="00916EFC">
        <w:fldChar w:fldCharType="begin"/>
      </w:r>
      <w:r w:rsidR="006A7781" w:rsidRPr="00916EFC">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006A7781" w:rsidRPr="00916EFC">
        <w:rPr>
          <w:rFonts w:cs="Times New Roman"/>
          <w:szCs w:val="24"/>
        </w:rPr>
        <w:t>(Çöltekin et al. 2020b)</w:t>
      </w:r>
      <w:r w:rsidRPr="00916EFC">
        <w:fldChar w:fldCharType="end"/>
      </w:r>
      <w:r w:rsidRPr="00916EFC">
        <w:t xml:space="preserve">. </w:t>
      </w:r>
      <w:r w:rsidR="00DB3E90" w:rsidRPr="00916EFC">
        <w:t>Jedná se o z</w:t>
      </w:r>
      <w:r w:rsidR="007160C1" w:rsidRPr="00916EFC">
        <w:t xml:space="preserve">ískávání kontinuální informace o poloze a pohybu v rámci reálného světa. Díky vývoji mobilních telefonů a zmenšení a vylepšení </w:t>
      </w:r>
      <w:r w:rsidR="00B23419" w:rsidRPr="00916EFC">
        <w:t>Inerciálních měřících jednotek (</w:t>
      </w:r>
      <w:r w:rsidR="00210777" w:rsidRPr="00916EFC">
        <w:t xml:space="preserve">IMU - </w:t>
      </w:r>
      <w:r w:rsidR="00210777" w:rsidRPr="00916EFC">
        <w:rPr>
          <w:i/>
          <w:iCs/>
          <w:lang w:val="en-US"/>
        </w:rPr>
        <w:t>i</w:t>
      </w:r>
      <w:r w:rsidR="00B23419" w:rsidRPr="00916EFC">
        <w:rPr>
          <w:i/>
          <w:iCs/>
          <w:lang w:val="en-US"/>
        </w:rPr>
        <w:t xml:space="preserve">nertial measurement </w:t>
      </w:r>
      <w:r w:rsidR="00B23419" w:rsidRPr="00916EFC">
        <w:rPr>
          <w:i/>
          <w:iCs/>
          <w:lang w:val="en-US"/>
        </w:rPr>
        <w:lastRenderedPageBreak/>
        <w:t>unit</w:t>
      </w:r>
      <w:r w:rsidR="00B23419" w:rsidRPr="00916EFC">
        <w:t>)</w:t>
      </w:r>
      <w:r w:rsidR="007160C1" w:rsidRPr="00916EFC">
        <w:t xml:space="preserve"> byl umožněn vývoj přesných metod pro snímání polohy</w:t>
      </w:r>
      <w:r w:rsidR="00340495" w:rsidRPr="00916EFC">
        <w:t xml:space="preserve"> </w:t>
      </w:r>
      <w:r w:rsidR="00DB3E90" w:rsidRPr="00916EFC">
        <w:fldChar w:fldCharType="begin"/>
      </w:r>
      <w:r w:rsidR="0014392A" w:rsidRPr="00916EFC">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916EFC">
        <w:fldChar w:fldCharType="separate"/>
      </w:r>
      <w:r w:rsidR="00DB3E90" w:rsidRPr="00916EFC">
        <w:t>(LaValle 2020)</w:t>
      </w:r>
      <w:r w:rsidR="00DB3E90" w:rsidRPr="00916EFC">
        <w:fldChar w:fldCharType="end"/>
      </w:r>
      <w:r w:rsidR="007160C1" w:rsidRPr="00916EFC">
        <w:t xml:space="preserve">. LaValle uvádí 3 hlavní </w:t>
      </w:r>
      <w:r w:rsidR="00E3650B" w:rsidRPr="00916EFC">
        <w:t>kategorie</w:t>
      </w:r>
      <w:r w:rsidR="007160C1" w:rsidRPr="00916EFC">
        <w:t xml:space="preserve"> toho co VR systém potřebuje snímat: </w:t>
      </w:r>
    </w:p>
    <w:p w14:paraId="421A1333" w14:textId="04970488" w:rsidR="007160C1" w:rsidRPr="00916EFC" w:rsidRDefault="007160C1" w:rsidP="001E0F8C">
      <w:pPr>
        <w:pStyle w:val="ListParagraph"/>
        <w:numPr>
          <w:ilvl w:val="0"/>
          <w:numId w:val="10"/>
        </w:numPr>
      </w:pPr>
      <w:r w:rsidRPr="00916EFC">
        <w:rPr>
          <w:b/>
          <w:bCs/>
        </w:rPr>
        <w:t>Smyslové orgány uživatele</w:t>
      </w:r>
      <w:r w:rsidRPr="00916EFC">
        <w:t xml:space="preserve"> – převážně sledování pozice </w:t>
      </w:r>
      <w:r w:rsidR="00E3650B" w:rsidRPr="00916EFC">
        <w:t>hlavy,</w:t>
      </w:r>
      <w:r w:rsidR="001E0F8C" w:rsidRPr="00916EFC">
        <w:t xml:space="preserve"> popř. očí</w:t>
      </w:r>
    </w:p>
    <w:p w14:paraId="2BFB71BD" w14:textId="283AED65" w:rsidR="001E0F8C" w:rsidRPr="00916EFC" w:rsidRDefault="001E0F8C" w:rsidP="001E0F8C">
      <w:pPr>
        <w:pStyle w:val="ListParagraph"/>
        <w:numPr>
          <w:ilvl w:val="0"/>
          <w:numId w:val="10"/>
        </w:numPr>
      </w:pPr>
      <w:r w:rsidRPr="00916EFC">
        <w:rPr>
          <w:b/>
          <w:bCs/>
        </w:rPr>
        <w:t>Ostatní části těla</w:t>
      </w:r>
      <w:r w:rsidRPr="00916EFC">
        <w:t xml:space="preserve"> – obličej, ruce aj.</w:t>
      </w:r>
    </w:p>
    <w:p w14:paraId="31048422" w14:textId="3C85692A" w:rsidR="00E12F85" w:rsidRPr="00916EFC" w:rsidRDefault="001E0F8C" w:rsidP="00E12F85">
      <w:pPr>
        <w:pStyle w:val="ListParagraph"/>
        <w:numPr>
          <w:ilvl w:val="0"/>
          <w:numId w:val="10"/>
        </w:numPr>
      </w:pPr>
      <w:r w:rsidRPr="00916EFC">
        <w:rPr>
          <w:b/>
          <w:bCs/>
        </w:rPr>
        <w:t>Okolní prostředí</w:t>
      </w:r>
      <w:r w:rsidRPr="00916EFC">
        <w:t xml:space="preserve"> – reálné objekty v okolí uživatele</w:t>
      </w:r>
    </w:p>
    <w:p w14:paraId="2B8E30EC" w14:textId="7AE011C2" w:rsidR="00F93097" w:rsidRPr="00916EFC" w:rsidRDefault="00E12F85" w:rsidP="00210777">
      <w:pPr>
        <w:pStyle w:val="Normlnprvnodsazen"/>
        <w:rPr>
          <w:lang w:eastAsia="en-US"/>
        </w:rPr>
      </w:pPr>
      <w:r w:rsidRPr="00916EFC">
        <w:rPr>
          <w:lang w:eastAsia="en-US"/>
        </w:rPr>
        <w:t xml:space="preserve">Důležitým konceptem pro </w:t>
      </w:r>
      <w:r w:rsidRPr="00916EFC">
        <w:rPr>
          <w:i/>
          <w:iCs/>
          <w:lang w:eastAsia="en-US"/>
        </w:rPr>
        <w:t xml:space="preserve">tracking </w:t>
      </w:r>
      <w:r w:rsidRPr="00916EFC">
        <w:rPr>
          <w:lang w:eastAsia="en-US"/>
        </w:rPr>
        <w:t>je koncept DoF (</w:t>
      </w:r>
      <w:r w:rsidRPr="00916EFC">
        <w:rPr>
          <w:i/>
          <w:iCs/>
          <w:lang w:eastAsia="en-US"/>
        </w:rPr>
        <w:t xml:space="preserve">degrees of freedom – </w:t>
      </w:r>
      <w:r w:rsidRPr="00916EFC">
        <w:rPr>
          <w:lang w:eastAsia="en-US"/>
        </w:rPr>
        <w:t xml:space="preserve">stupně volnosti). </w:t>
      </w:r>
      <w:r w:rsidR="00C75062" w:rsidRPr="00916EFC">
        <w:rPr>
          <w:lang w:eastAsia="en-US"/>
        </w:rPr>
        <w:t>DoF je specifický způsob jakým se může pohybovat objekt v prostoru. Pohyby je možné zjednodušit na rotaci či posun po dané přímce.</w:t>
      </w:r>
      <w:r w:rsidR="00412B84" w:rsidRPr="00916EFC">
        <w:rPr>
          <w:lang w:eastAsia="en-US"/>
        </w:rPr>
        <w:t xml:space="preserve"> Jakýkoliv objekt se v prostoru může pohybovat </w:t>
      </w:r>
      <w:r w:rsidR="006D3644" w:rsidRPr="00916EFC">
        <w:rPr>
          <w:lang w:eastAsia="en-US"/>
        </w:rPr>
        <w:t xml:space="preserve">maximálně </w:t>
      </w:r>
      <w:r w:rsidR="00412B84" w:rsidRPr="00916EFC">
        <w:rPr>
          <w:lang w:eastAsia="en-US"/>
        </w:rPr>
        <w:t>pomocí 6 DoF, tedy translací a rotací kolem X, Y, Z</w:t>
      </w:r>
      <w:r w:rsidR="00340495" w:rsidRPr="00916EFC">
        <w:rPr>
          <w:lang w:eastAsia="en-US"/>
        </w:rPr>
        <w:t> </w:t>
      </w:r>
      <w:r w:rsidR="00412B84" w:rsidRPr="00916EFC">
        <w:rPr>
          <w:lang w:eastAsia="en-US"/>
        </w:rPr>
        <w:t>os</w:t>
      </w:r>
      <w:r w:rsidR="00340495" w:rsidRPr="00916EFC">
        <w:rPr>
          <w:lang w:eastAsia="en-US"/>
        </w:rPr>
        <w:t xml:space="preserve"> </w:t>
      </w:r>
      <w:r w:rsidR="00340495" w:rsidRPr="00916EFC">
        <w:rPr>
          <w:lang w:eastAsia="en-US"/>
        </w:rPr>
        <w:fldChar w:fldCharType="begin"/>
      </w:r>
      <w:r w:rsidR="006B2254" w:rsidRPr="00916EFC">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916EFC">
        <w:rPr>
          <w:lang w:eastAsia="en-US"/>
        </w:rPr>
        <w:fldChar w:fldCharType="separate"/>
      </w:r>
      <w:r w:rsidR="006B2254" w:rsidRPr="00916EFC">
        <w:t>(Sherman, Craig 2019)</w:t>
      </w:r>
      <w:r w:rsidR="00340495" w:rsidRPr="00916EFC">
        <w:rPr>
          <w:lang w:eastAsia="en-US"/>
        </w:rPr>
        <w:fldChar w:fldCharType="end"/>
      </w:r>
      <w:r w:rsidR="00B23419" w:rsidRPr="00916EFC">
        <w:rPr>
          <w:lang w:eastAsia="en-US"/>
        </w:rPr>
        <w:t xml:space="preserve"> </w:t>
      </w:r>
      <w:r w:rsidR="00CA66B3" w:rsidRPr="00916EFC">
        <w:rPr>
          <w:lang w:eastAsia="en-US"/>
        </w:rPr>
        <w:t>(</w:t>
      </w:r>
      <w:r w:rsidR="00B23419" w:rsidRPr="00916EFC">
        <w:rPr>
          <w:lang w:eastAsia="en-US"/>
        </w:rPr>
        <w:t>viz.</w:t>
      </w:r>
      <w:r w:rsidR="00CA66B3" w:rsidRPr="00916EFC">
        <w:rPr>
          <w:lang w:eastAsia="en-US"/>
        </w:rPr>
        <w:t xml:space="preserve"> </w:t>
      </w:r>
      <w:r w:rsidR="00CA66B3" w:rsidRPr="00916EFC">
        <w:rPr>
          <w:lang w:eastAsia="en-US"/>
        </w:rPr>
        <w:fldChar w:fldCharType="begin"/>
      </w:r>
      <w:r w:rsidR="00CA66B3" w:rsidRPr="00916EFC">
        <w:rPr>
          <w:lang w:eastAsia="en-US"/>
        </w:rPr>
        <w:instrText xml:space="preserve"> REF _Ref155214328 \h </w:instrText>
      </w:r>
      <w:r w:rsidR="00CA66B3" w:rsidRPr="00916EFC">
        <w:rPr>
          <w:lang w:eastAsia="en-US"/>
        </w:rPr>
      </w:r>
      <w:r w:rsidR="00916EFC">
        <w:rPr>
          <w:lang w:eastAsia="en-US"/>
        </w:rPr>
        <w:instrText xml:space="preserve"> \* MERGEFORMAT </w:instrText>
      </w:r>
      <w:r w:rsidR="00CA66B3" w:rsidRPr="00916EFC">
        <w:rPr>
          <w:lang w:eastAsia="en-US"/>
        </w:rPr>
        <w:fldChar w:fldCharType="separate"/>
      </w:r>
      <w:r w:rsidR="00B6677D" w:rsidRPr="00916EFC">
        <w:t xml:space="preserve">Obr. </w:t>
      </w:r>
      <w:r w:rsidR="00B6677D">
        <w:rPr>
          <w:noProof/>
        </w:rPr>
        <w:t>5</w:t>
      </w:r>
      <w:r w:rsidR="00CA66B3" w:rsidRPr="00916EFC">
        <w:rPr>
          <w:lang w:eastAsia="en-US"/>
        </w:rPr>
        <w:fldChar w:fldCharType="end"/>
      </w:r>
      <w:r w:rsidR="00CA66B3" w:rsidRPr="00916EFC">
        <w:rPr>
          <w:lang w:eastAsia="en-US"/>
        </w:rPr>
        <w:t>)</w:t>
      </w:r>
      <w:r w:rsidR="00412B84" w:rsidRPr="00916EFC">
        <w:rPr>
          <w:lang w:eastAsia="en-US"/>
        </w:rPr>
        <w:t>.</w:t>
      </w:r>
      <w:r w:rsidR="006D3644" w:rsidRPr="00916EFC">
        <w:rPr>
          <w:lang w:eastAsia="en-US"/>
        </w:rPr>
        <w:t xml:space="preserve"> Obecně 3 DoF znamenají rotace na daném místě a 6 DoF znamená rotace na daném místě a pohyb v prostoru (translace). Tracking pozice v prostoru je následně možné dělit na </w:t>
      </w:r>
      <w:r w:rsidR="006D3644" w:rsidRPr="00916EFC">
        <w:rPr>
          <w:i/>
          <w:iCs/>
          <w:lang w:eastAsia="en-US"/>
        </w:rPr>
        <w:t xml:space="preserve">inside-out </w:t>
      </w:r>
      <w:r w:rsidR="006D3644" w:rsidRPr="00916EFC">
        <w:rPr>
          <w:lang w:eastAsia="en-US"/>
        </w:rPr>
        <w:t xml:space="preserve">a </w:t>
      </w:r>
      <w:r w:rsidR="006D3644" w:rsidRPr="00916EFC">
        <w:rPr>
          <w:i/>
          <w:iCs/>
          <w:lang w:eastAsia="en-US"/>
        </w:rPr>
        <w:t>outside-in</w:t>
      </w:r>
      <w:r w:rsidR="006D3644" w:rsidRPr="00916EFC">
        <w:rPr>
          <w:lang w:eastAsia="en-US"/>
        </w:rPr>
        <w:t xml:space="preserve"> přístupy. Jedná se o rozdělení na základě </w:t>
      </w:r>
      <w:r w:rsidR="000E53C2" w:rsidRPr="00916EFC">
        <w:rPr>
          <w:lang w:eastAsia="en-US"/>
        </w:rPr>
        <w:t>toho,</w:t>
      </w:r>
      <w:r w:rsidR="006D3644" w:rsidRPr="00916EFC">
        <w:rPr>
          <w:lang w:eastAsia="en-US"/>
        </w:rPr>
        <w:t xml:space="preserve"> jak zařízení snímá </w:t>
      </w:r>
      <w:r w:rsidR="006B71AC" w:rsidRPr="00916EFC">
        <w:rPr>
          <w:lang w:eastAsia="en-US"/>
        </w:rPr>
        <w:t>svoji</w:t>
      </w:r>
      <w:r w:rsidR="006D3644" w:rsidRPr="00916EFC">
        <w:rPr>
          <w:lang w:eastAsia="en-US"/>
        </w:rPr>
        <w:t xml:space="preserve"> polohu v prostoru. </w:t>
      </w:r>
      <w:r w:rsidR="006D3644" w:rsidRPr="00916EFC">
        <w:rPr>
          <w:i/>
          <w:iCs/>
          <w:lang w:eastAsia="en-US"/>
        </w:rPr>
        <w:t>Inside-out</w:t>
      </w:r>
      <w:r w:rsidR="006D3644" w:rsidRPr="00916EFC">
        <w:rPr>
          <w:lang w:eastAsia="en-US"/>
        </w:rPr>
        <w:t xml:space="preserve"> snímá okolní prostředí kamerami v rámci HMD, kdežto </w:t>
      </w:r>
      <w:r w:rsidR="006D3644" w:rsidRPr="00916EFC">
        <w:rPr>
          <w:i/>
          <w:iCs/>
          <w:lang w:eastAsia="en-US"/>
        </w:rPr>
        <w:t xml:space="preserve">outside-in </w:t>
      </w:r>
      <w:r w:rsidR="006D3644" w:rsidRPr="00916EFC">
        <w:rPr>
          <w:lang w:eastAsia="en-US"/>
        </w:rPr>
        <w:t xml:space="preserve">vyžaduje externí kamery, které snímají zařízení a tím určují jeho polohu. </w:t>
      </w:r>
      <w:r w:rsidR="00F93097" w:rsidRPr="00916EFC">
        <w:rPr>
          <w:lang w:eastAsia="en-US"/>
        </w:rPr>
        <w:t xml:space="preserve">Návazně na výše zmíněné kategorie zobrazovacích zařízení je možné vytvořit dělení dle VR hardwarem poskytnutých DoF, které </w:t>
      </w:r>
      <w:r w:rsidR="006B71AC" w:rsidRPr="00916EFC">
        <w:rPr>
          <w:lang w:eastAsia="en-US"/>
        </w:rPr>
        <w:t>odpovídá</w:t>
      </w:r>
      <w:r w:rsidR="00F93097" w:rsidRPr="00916EFC">
        <w:rPr>
          <w:lang w:eastAsia="en-US"/>
        </w:rPr>
        <w:t xml:space="preserve"> i historickému vývoji těchto zařízení:</w:t>
      </w:r>
    </w:p>
    <w:p w14:paraId="3FC8BF2C" w14:textId="3C4740B4" w:rsidR="00F93097" w:rsidRPr="00916EFC" w:rsidRDefault="00F778AF" w:rsidP="00F93097">
      <w:pPr>
        <w:pStyle w:val="Normlnprvnodsazen"/>
        <w:numPr>
          <w:ilvl w:val="0"/>
          <w:numId w:val="39"/>
        </w:numPr>
        <w:rPr>
          <w:lang w:eastAsia="en-US"/>
        </w:rPr>
      </w:pPr>
      <w:r w:rsidRPr="00916EFC">
        <w:rPr>
          <w:b/>
          <w:bCs/>
          <w:lang w:eastAsia="en-US"/>
        </w:rPr>
        <w:t>3DoF</w:t>
      </w:r>
      <w:r w:rsidRPr="00916EFC">
        <w:rPr>
          <w:lang w:eastAsia="en-US"/>
        </w:rPr>
        <w:t xml:space="preserve"> – </w:t>
      </w:r>
      <w:r w:rsidR="00F93097" w:rsidRPr="00916EFC">
        <w:rPr>
          <w:lang w:eastAsia="en-US"/>
        </w:rPr>
        <w:t xml:space="preserve">Gooogle Cardboard, </w:t>
      </w:r>
      <w:r w:rsidRPr="00916EFC">
        <w:rPr>
          <w:lang w:eastAsia="en-US"/>
        </w:rPr>
        <w:t>Google Daydream, Samsung GearVR, Oculus Go</w:t>
      </w:r>
      <w:r w:rsidR="00F93097" w:rsidRPr="00916EFC">
        <w:rPr>
          <w:lang w:eastAsia="en-US"/>
        </w:rPr>
        <w:t xml:space="preserve"> atd. tedy „mobilní HMD“, kdy se jedná o </w:t>
      </w:r>
      <w:r w:rsidR="006B71AC" w:rsidRPr="00916EFC">
        <w:rPr>
          <w:lang w:eastAsia="en-US"/>
        </w:rPr>
        <w:t>obal</w:t>
      </w:r>
      <w:r w:rsidR="00F93097" w:rsidRPr="00916EFC">
        <w:rPr>
          <w:lang w:eastAsia="en-US"/>
        </w:rPr>
        <w:t xml:space="preserve"> s čočkami </w:t>
      </w:r>
      <w:r w:rsidR="006B71AC" w:rsidRPr="00916EFC">
        <w:rPr>
          <w:lang w:eastAsia="en-US"/>
        </w:rPr>
        <w:t xml:space="preserve">pro </w:t>
      </w:r>
      <w:r w:rsidR="00F93097" w:rsidRPr="00916EFC">
        <w:rPr>
          <w:lang w:eastAsia="en-US"/>
        </w:rPr>
        <w:t xml:space="preserve">mobilní telefon. Produkty Daydream GearVR a Oculus Go poskytovali i </w:t>
      </w:r>
      <w:r w:rsidR="00466AC8" w:rsidRPr="00916EFC">
        <w:rPr>
          <w:lang w:eastAsia="en-US"/>
        </w:rPr>
        <w:t>ovladač</w:t>
      </w:r>
      <w:r w:rsidR="00F93097" w:rsidRPr="00916EFC">
        <w:rPr>
          <w:lang w:eastAsia="en-US"/>
        </w:rPr>
        <w:t>, nejednalo se tedy pouze o stacionární HMD, ale byla zde možnost interakce. S nástupem HMD Oculus Quest se tyto produkty přestali vyrábět</w:t>
      </w:r>
      <w:r w:rsidR="000E680D" w:rsidRPr="00916EFC">
        <w:rPr>
          <w:rStyle w:val="FootnoteReference"/>
        </w:rPr>
        <w:footnoteReference w:id="1"/>
      </w:r>
      <w:r w:rsidR="00466AC8" w:rsidRPr="00916EFC">
        <w:rPr>
          <w:lang w:eastAsia="en-US"/>
        </w:rPr>
        <w:t xml:space="preserve"> </w:t>
      </w:r>
      <w:r w:rsidR="00466AC8" w:rsidRPr="00916EFC">
        <w:rPr>
          <w:lang w:eastAsia="en-US"/>
        </w:rPr>
        <w:fldChar w:fldCharType="begin"/>
      </w:r>
      <w:r w:rsidR="00733285" w:rsidRPr="00916EFC">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sidRPr="00916EFC">
        <w:rPr>
          <w:lang w:eastAsia="en-US"/>
        </w:rPr>
        <w:fldChar w:fldCharType="separate"/>
      </w:r>
      <w:r w:rsidR="00733285" w:rsidRPr="00916EFC">
        <w:t>(RoadToVR 2023)</w:t>
      </w:r>
      <w:r w:rsidR="00466AC8" w:rsidRPr="00916EFC">
        <w:rPr>
          <w:lang w:eastAsia="en-US"/>
        </w:rPr>
        <w:fldChar w:fldCharType="end"/>
      </w:r>
      <w:r w:rsidR="00F93097" w:rsidRPr="00916EFC">
        <w:rPr>
          <w:lang w:eastAsia="en-US"/>
        </w:rPr>
        <w:t>.</w:t>
      </w:r>
    </w:p>
    <w:p w14:paraId="765E082B" w14:textId="4C8CA1E5" w:rsidR="00F93097" w:rsidRPr="00916EFC" w:rsidRDefault="00F93097" w:rsidP="00F93097">
      <w:pPr>
        <w:pStyle w:val="Normlnprvnodsazen"/>
        <w:numPr>
          <w:ilvl w:val="0"/>
          <w:numId w:val="39"/>
        </w:numPr>
        <w:rPr>
          <w:lang w:eastAsia="en-US"/>
        </w:rPr>
      </w:pPr>
      <w:r w:rsidRPr="00916EFC">
        <w:rPr>
          <w:b/>
          <w:bCs/>
          <w:lang w:eastAsia="en-US"/>
        </w:rPr>
        <w:t>6DoF</w:t>
      </w:r>
      <w:r w:rsidRPr="00916EFC">
        <w:rPr>
          <w:lang w:eastAsia="en-US"/>
        </w:rPr>
        <w:t xml:space="preserve"> </w:t>
      </w:r>
      <w:r w:rsidR="005F5B27" w:rsidRPr="00916EFC">
        <w:rPr>
          <w:lang w:eastAsia="en-US"/>
        </w:rPr>
        <w:t>–</w:t>
      </w:r>
      <w:r w:rsidRPr="00916EFC">
        <w:rPr>
          <w:lang w:eastAsia="en-US"/>
        </w:rPr>
        <w:t xml:space="preserve"> </w:t>
      </w:r>
      <w:r w:rsidR="005F5B27" w:rsidRPr="00916EFC">
        <w:rPr>
          <w:lang w:eastAsia="en-US"/>
        </w:rPr>
        <w:t xml:space="preserve">Oculus Quest 2, HTC Vive, PlayStation VR aj. umožňují snímání stacionární polohy i polohy v rámci prostoru pomocí metod zmíněných výše. Součástí těchto produktů jsou i </w:t>
      </w:r>
      <w:r w:rsidR="00733285" w:rsidRPr="00916EFC">
        <w:rPr>
          <w:lang w:eastAsia="en-US"/>
        </w:rPr>
        <w:t>ovladače</w:t>
      </w:r>
      <w:r w:rsidR="005F5B27" w:rsidRPr="00916EFC">
        <w:rPr>
          <w:lang w:eastAsia="en-US"/>
        </w:rPr>
        <w:t xml:space="preserve">, které taktéž umožňují 6DoF. Tyto zařízení tedy umožňují </w:t>
      </w:r>
      <w:r w:rsidR="009844CD" w:rsidRPr="00916EFC">
        <w:rPr>
          <w:lang w:eastAsia="en-US"/>
        </w:rPr>
        <w:t xml:space="preserve">rozšířenou </w:t>
      </w:r>
      <w:r w:rsidR="005F5B27" w:rsidRPr="00916EFC">
        <w:rPr>
          <w:lang w:eastAsia="en-US"/>
        </w:rPr>
        <w:t>interakci s virtuálním prostředím.</w:t>
      </w:r>
    </w:p>
    <w:p w14:paraId="67D9073A" w14:textId="77777777" w:rsidR="006B5504" w:rsidRPr="00916EFC" w:rsidRDefault="006B5504" w:rsidP="00210777">
      <w:pPr>
        <w:pStyle w:val="PICTURES"/>
      </w:pPr>
      <w:r w:rsidRPr="00916EFC">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1AAA14E" w:rsidR="006B5504" w:rsidRPr="00916EFC" w:rsidRDefault="006B5504" w:rsidP="00135504">
      <w:pPr>
        <w:pStyle w:val="Caption"/>
      </w:pPr>
      <w:bookmarkStart w:id="96" w:name="_Ref155214328"/>
      <w:r w:rsidRPr="00916EFC">
        <w:t xml:space="preserve">Obr. </w:t>
      </w:r>
      <w:r w:rsidRPr="00916EFC">
        <w:fldChar w:fldCharType="begin"/>
      </w:r>
      <w:r w:rsidRPr="00916EFC">
        <w:instrText xml:space="preserve"> SEQ Obr. \* ARABIC </w:instrText>
      </w:r>
      <w:r w:rsidRPr="00916EFC">
        <w:fldChar w:fldCharType="separate"/>
      </w:r>
      <w:r w:rsidR="00B6677D">
        <w:rPr>
          <w:noProof/>
        </w:rPr>
        <w:t>5</w:t>
      </w:r>
      <w:r w:rsidRPr="00916EFC">
        <w:rPr>
          <w:noProof/>
        </w:rPr>
        <w:fldChar w:fldCharType="end"/>
      </w:r>
      <w:bookmarkEnd w:id="96"/>
      <w:r w:rsidRPr="00916EFC">
        <w:t xml:space="preserve"> Stupně volnosti – </w:t>
      </w:r>
      <w:r w:rsidRPr="00916EFC">
        <w:rPr>
          <w:i/>
        </w:rPr>
        <w:t xml:space="preserve">Degrees of </w:t>
      </w:r>
      <w:r w:rsidR="003B1D9A" w:rsidRPr="00916EFC">
        <w:rPr>
          <w:i/>
        </w:rPr>
        <w:t>F</w:t>
      </w:r>
      <w:r w:rsidRPr="00916EFC">
        <w:rPr>
          <w:i/>
        </w:rPr>
        <w:t>reedom</w:t>
      </w:r>
      <w:r w:rsidRPr="00916EFC">
        <w:t xml:space="preserve"> – DoF (zdroj: </w:t>
      </w:r>
      <w:r w:rsidRPr="00916EFC">
        <w:fldChar w:fldCharType="begin"/>
      </w:r>
      <w:r w:rsidRPr="00916EFC">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916EFC">
        <w:fldChar w:fldCharType="separate"/>
      </w:r>
      <w:r w:rsidRPr="00916EFC">
        <w:t>(Dupin 2016)</w:t>
      </w:r>
      <w:r w:rsidRPr="00916EFC">
        <w:fldChar w:fldCharType="end"/>
      </w:r>
      <w:r w:rsidRPr="00916EFC">
        <w:t>)</w:t>
      </w:r>
    </w:p>
    <w:p w14:paraId="70517A4E" w14:textId="77777777" w:rsidR="00B01E6E" w:rsidRPr="00916EFC" w:rsidRDefault="00B01E6E" w:rsidP="00B01E6E">
      <w:pPr>
        <w:pStyle w:val="Normlnprvnodsazen"/>
      </w:pPr>
      <w:r w:rsidRPr="00916EFC">
        <w:t>Stupně volnosti, které umožňuje vstupní zařízení je důležitým parametrem při vývoji VR aplikace, kdy je nutné v návrhu počítat s možnými variantami. O to víc pokud aplikace cílí na webové prostředí, kde cílovým uživatelem může být kdokoliv. Je nutné tedy počítat s kritérii:</w:t>
      </w:r>
    </w:p>
    <w:p w14:paraId="00CE01CB" w14:textId="77777777" w:rsidR="00B01E6E" w:rsidRPr="00916EFC" w:rsidRDefault="00B01E6E" w:rsidP="00B01E6E">
      <w:pPr>
        <w:pStyle w:val="Normlnprvnodsazen"/>
        <w:numPr>
          <w:ilvl w:val="0"/>
          <w:numId w:val="19"/>
        </w:numPr>
      </w:pPr>
      <w:r w:rsidRPr="00916EFC">
        <w:t>Kolik DoF aplikace bude podporovat, aneb jaké možnosti pohybu uživatel má.</w:t>
      </w:r>
    </w:p>
    <w:p w14:paraId="7A277B2B" w14:textId="77777777" w:rsidR="00B01E6E" w:rsidRPr="00916EFC" w:rsidRDefault="00B01E6E" w:rsidP="00B01E6E">
      <w:pPr>
        <w:pStyle w:val="Normlnprvnodsazen"/>
        <w:numPr>
          <w:ilvl w:val="0"/>
          <w:numId w:val="19"/>
        </w:numPr>
        <w:rPr>
          <w:lang w:eastAsia="en-US"/>
        </w:rPr>
      </w:pPr>
      <w:r w:rsidRPr="00916EFC">
        <w:rPr>
          <w:lang w:eastAsia="en-US"/>
        </w:rPr>
        <w:lastRenderedPageBreak/>
        <w:t>Zda HMD je pouze display nebo jsou k němu přiřazeny i dodatečné ovladače. Následně pak kolik DoF tyto ovladače mají (2 – klávesnice a myš, 3 – rotační, 6 – rotační i poziční).</w:t>
      </w:r>
    </w:p>
    <w:p w14:paraId="6ADFBD57" w14:textId="02A5303A" w:rsidR="00B01E6E" w:rsidRPr="00916EFC" w:rsidRDefault="00B01E6E" w:rsidP="00DA2CF1">
      <w:pPr>
        <w:pStyle w:val="Normlnprvnodsazen"/>
        <w:numPr>
          <w:ilvl w:val="0"/>
          <w:numId w:val="19"/>
        </w:numPr>
        <w:rPr>
          <w:lang w:eastAsia="en-US"/>
        </w:rPr>
      </w:pPr>
      <w:r w:rsidRPr="00916EFC">
        <w:rPr>
          <w:lang w:eastAsia="en-US"/>
        </w:rPr>
        <w:t xml:space="preserve">Zda výpočetní jednotka je stolní počítač, mobilní telefon, popř. samotný HMD. </w:t>
      </w:r>
    </w:p>
    <w:p w14:paraId="7766706A" w14:textId="53241D22" w:rsidR="007C35E4" w:rsidRPr="00916EFC" w:rsidRDefault="00B01E6E" w:rsidP="00B01E6E">
      <w:pPr>
        <w:pStyle w:val="Normlnprvnodsazen"/>
        <w:rPr>
          <w:lang w:eastAsia="en-US"/>
        </w:rPr>
      </w:pPr>
      <w:r w:rsidRPr="00916EFC">
        <w:rPr>
          <w:lang w:eastAsia="en-US"/>
        </w:rPr>
        <w:t xml:space="preserve">Pro tvorbu virtuálních prostředí je nutné zmínit problematiku </w:t>
      </w:r>
      <w:r w:rsidRPr="00916EFC">
        <w:rPr>
          <w:b/>
          <w:bCs/>
          <w:lang w:eastAsia="en-US"/>
        </w:rPr>
        <w:t>lokomoce</w:t>
      </w:r>
      <w:r w:rsidRPr="00916EFC">
        <w:rPr>
          <w:lang w:eastAsia="en-US"/>
        </w:rPr>
        <w:t xml:space="preserve">, tedy pohybu ve virtuálním a reálném prostředí. </w:t>
      </w:r>
      <w:r w:rsidR="007C35E4" w:rsidRPr="00916EFC">
        <w:rPr>
          <w:lang w:eastAsia="en-US"/>
        </w:rPr>
        <w:t xml:space="preserve">Ve většině případů při tvorbě VR je </w:t>
      </w:r>
      <w:r w:rsidR="00EA6697" w:rsidRPr="00916EFC">
        <w:rPr>
          <w:lang w:eastAsia="en-US"/>
        </w:rPr>
        <w:t>virtuální</w:t>
      </w:r>
      <w:r w:rsidR="007C35E4" w:rsidRPr="00916EFC">
        <w:rPr>
          <w:lang w:eastAsia="en-US"/>
        </w:rPr>
        <w:t xml:space="preserve"> </w:t>
      </w:r>
      <w:r w:rsidR="00CD0161" w:rsidRPr="00916EFC">
        <w:rPr>
          <w:lang w:eastAsia="en-US"/>
        </w:rPr>
        <w:t>svět,</w:t>
      </w:r>
      <w:r w:rsidR="007C35E4" w:rsidRPr="00916EFC">
        <w:rPr>
          <w:lang w:eastAsia="en-US"/>
        </w:rPr>
        <w:t xml:space="preserve"> ve kterém má uživatel umožněn pohyb větší než fyzické </w:t>
      </w:r>
      <w:r w:rsidR="009B6571" w:rsidRPr="00916EFC">
        <w:rPr>
          <w:lang w:eastAsia="en-US"/>
        </w:rPr>
        <w:t>prostředí,</w:t>
      </w:r>
      <w:r w:rsidR="007C35E4" w:rsidRPr="00916EFC">
        <w:rPr>
          <w:lang w:eastAsia="en-US"/>
        </w:rPr>
        <w:t xml:space="preserve"> ve kterém se nachází. Z toho důvod</w:t>
      </w:r>
      <w:r w:rsidR="00210777" w:rsidRPr="00916EFC">
        <w:rPr>
          <w:lang w:eastAsia="en-US"/>
        </w:rPr>
        <w:t xml:space="preserve">u </w:t>
      </w:r>
      <w:r w:rsidR="007C35E4" w:rsidRPr="00916EFC">
        <w:rPr>
          <w:lang w:eastAsia="en-US"/>
        </w:rPr>
        <w:t>musí dojít při přenosu pohybů (translace a rotace) k </w:t>
      </w:r>
      <w:r w:rsidR="007C35E4" w:rsidRPr="00916EFC">
        <w:t>nahrazení</w:t>
      </w:r>
      <w:r w:rsidR="007C35E4" w:rsidRPr="00916EFC">
        <w:rPr>
          <w:lang w:eastAsia="en-US"/>
        </w:rPr>
        <w:t xml:space="preserve"> (</w:t>
      </w:r>
      <w:r w:rsidR="007C35E4" w:rsidRPr="00916EFC">
        <w:rPr>
          <w:i/>
          <w:iCs/>
          <w:lang w:eastAsia="en-US"/>
        </w:rPr>
        <w:t>remapping</w:t>
      </w:r>
      <w:r w:rsidR="007C35E4" w:rsidRPr="00916EFC">
        <w:rPr>
          <w:lang w:eastAsia="en-US"/>
        </w:rPr>
        <w:t>)</w:t>
      </w:r>
      <w:r w:rsidR="00210777" w:rsidRPr="00916EFC">
        <w:rPr>
          <w:lang w:eastAsia="en-US"/>
        </w:rPr>
        <w:t xml:space="preserve"> </w:t>
      </w:r>
      <w:r w:rsidR="007C35E4" w:rsidRPr="00916EFC">
        <w:rPr>
          <w:lang w:eastAsia="en-US"/>
        </w:rPr>
        <w:t xml:space="preserve">pohybů z fyzického světa do světa virtuálního pomocí </w:t>
      </w:r>
      <w:r w:rsidR="00EA6697" w:rsidRPr="00916EFC">
        <w:rPr>
          <w:lang w:eastAsia="en-US"/>
        </w:rPr>
        <w:t>náhradních</w:t>
      </w:r>
      <w:r w:rsidR="007C35E4" w:rsidRPr="00916EFC">
        <w:rPr>
          <w:lang w:eastAsia="en-US"/>
        </w:rPr>
        <w:t xml:space="preserve"> vstupů (</w:t>
      </w:r>
      <w:r w:rsidR="00210777" w:rsidRPr="00916EFC">
        <w:rPr>
          <w:lang w:eastAsia="en-US"/>
        </w:rPr>
        <w:t>např. pohyb joystickem na ovladači</w:t>
      </w:r>
      <w:r w:rsidR="007C35E4" w:rsidRPr="00916EFC">
        <w:rPr>
          <w:lang w:eastAsia="en-US"/>
        </w:rPr>
        <w:t>)</w:t>
      </w:r>
      <w:r w:rsidR="00EA6697" w:rsidRPr="00916EFC">
        <w:rPr>
          <w:lang w:eastAsia="en-US"/>
        </w:rPr>
        <w:t xml:space="preserve"> </w:t>
      </w:r>
      <w:r w:rsidR="00210777" w:rsidRPr="00916EFC">
        <w:rPr>
          <w:lang w:eastAsia="en-US"/>
        </w:rPr>
        <w:t>namísto pouhého</w:t>
      </w:r>
      <w:r w:rsidR="00EA6697" w:rsidRPr="00916EFC">
        <w:rPr>
          <w:lang w:eastAsia="en-US"/>
        </w:rPr>
        <w:t xml:space="preserve"> snímání reálné polohy</w:t>
      </w:r>
      <w:r w:rsidR="007C35E4" w:rsidRPr="00916EFC">
        <w:rPr>
          <w:lang w:eastAsia="en-US"/>
        </w:rPr>
        <w:t xml:space="preserve">. </w:t>
      </w:r>
      <w:r w:rsidR="00CC6079" w:rsidRPr="00916EFC">
        <w:rPr>
          <w:lang w:eastAsia="en-US"/>
        </w:rPr>
        <w:t xml:space="preserve">La Valle poskytuje vysvětlení ve formě pohybového spektra, které </w:t>
      </w:r>
      <w:r w:rsidR="00CD0161" w:rsidRPr="00916EFC">
        <w:rPr>
          <w:lang w:eastAsia="en-US"/>
        </w:rPr>
        <w:t>vyjadřuje,</w:t>
      </w:r>
      <w:r w:rsidR="00CC6079" w:rsidRPr="00916EFC">
        <w:rPr>
          <w:lang w:eastAsia="en-US"/>
        </w:rPr>
        <w:t xml:space="preserve"> do jaké míry j</w:t>
      </w:r>
      <w:r w:rsidR="00CD0161" w:rsidRPr="00916EFC">
        <w:rPr>
          <w:lang w:eastAsia="en-US"/>
        </w:rPr>
        <w:t>sou</w:t>
      </w:r>
      <w:r w:rsidR="00CC6079" w:rsidRPr="00916EFC">
        <w:rPr>
          <w:lang w:eastAsia="en-US"/>
        </w:rPr>
        <w:t xml:space="preserve"> pohyb a poloha v </w:t>
      </w:r>
      <w:r w:rsidR="00EA6697" w:rsidRPr="00916EFC">
        <w:rPr>
          <w:lang w:eastAsia="en-US"/>
        </w:rPr>
        <w:t>reálném</w:t>
      </w:r>
      <w:r w:rsidR="00CC6079" w:rsidRPr="00916EFC">
        <w:rPr>
          <w:lang w:eastAsia="en-US"/>
        </w:rPr>
        <w:t xml:space="preserve"> světe snímány a </w:t>
      </w:r>
      <w:r w:rsidR="00342747" w:rsidRPr="00916EFC">
        <w:rPr>
          <w:lang w:eastAsia="en-US"/>
        </w:rPr>
        <w:t>projektovány,</w:t>
      </w:r>
      <w:r w:rsidR="00CC6079" w:rsidRPr="00916EFC">
        <w:rPr>
          <w:lang w:eastAsia="en-US"/>
        </w:rPr>
        <w:t xml:space="preserve"> popř. nahrazeny ve světě virtuálním </w:t>
      </w:r>
      <w:r w:rsidR="00CA66B3" w:rsidRPr="00916EFC">
        <w:rPr>
          <w:lang w:eastAsia="en-US"/>
        </w:rPr>
        <w:t>(</w:t>
      </w:r>
      <w:r w:rsidR="00CC6079" w:rsidRPr="00916EFC">
        <w:rPr>
          <w:lang w:eastAsia="en-US"/>
        </w:rPr>
        <w:t xml:space="preserve">viz. </w:t>
      </w:r>
      <w:r w:rsidR="00210777" w:rsidRPr="00916EFC">
        <w:rPr>
          <w:lang w:eastAsia="en-US"/>
        </w:rPr>
        <w:fldChar w:fldCharType="begin"/>
      </w:r>
      <w:r w:rsidR="00210777" w:rsidRPr="00916EFC">
        <w:rPr>
          <w:lang w:eastAsia="en-US"/>
        </w:rPr>
        <w:instrText xml:space="preserve"> REF _Ref154993383 \h </w:instrText>
      </w:r>
      <w:r w:rsidR="00210777" w:rsidRPr="00916EFC">
        <w:rPr>
          <w:lang w:eastAsia="en-US"/>
        </w:rPr>
      </w:r>
      <w:r w:rsidR="00916EFC">
        <w:rPr>
          <w:lang w:eastAsia="en-US"/>
        </w:rPr>
        <w:instrText xml:space="preserve"> \* MERGEFORMAT </w:instrText>
      </w:r>
      <w:r w:rsidR="00210777" w:rsidRPr="00916EFC">
        <w:rPr>
          <w:lang w:eastAsia="en-US"/>
        </w:rPr>
        <w:fldChar w:fldCharType="separate"/>
      </w:r>
      <w:r w:rsidR="00B6677D" w:rsidRPr="00916EFC">
        <w:t xml:space="preserve">Obr. </w:t>
      </w:r>
      <w:r w:rsidR="00B6677D">
        <w:rPr>
          <w:noProof/>
        </w:rPr>
        <w:t>6</w:t>
      </w:r>
      <w:r w:rsidR="00210777" w:rsidRPr="00916EFC">
        <w:rPr>
          <w:lang w:eastAsia="en-US"/>
        </w:rPr>
        <w:fldChar w:fldCharType="end"/>
      </w:r>
      <w:r w:rsidR="00CA66B3" w:rsidRPr="00916EFC">
        <w:rPr>
          <w:lang w:eastAsia="en-US"/>
        </w:rPr>
        <w:t>)</w:t>
      </w:r>
      <w:r w:rsidR="00CC6079" w:rsidRPr="00916EFC">
        <w:rPr>
          <w:lang w:eastAsia="en-US"/>
        </w:rPr>
        <w:t>.</w:t>
      </w:r>
      <w:r w:rsidR="00EA6697" w:rsidRPr="00916EFC">
        <w:rPr>
          <w:lang w:eastAsia="en-US"/>
        </w:rPr>
        <w:t xml:space="preserve"> Při řešení nahrazení pohybu je nutné brát v potaz problematiku neshody </w:t>
      </w:r>
      <w:r w:rsidR="00342747" w:rsidRPr="00916EFC">
        <w:rPr>
          <w:lang w:eastAsia="en-US"/>
        </w:rPr>
        <w:t>reálného</w:t>
      </w:r>
      <w:r w:rsidR="00EA6697" w:rsidRPr="00916EFC">
        <w:rPr>
          <w:lang w:eastAsia="en-US"/>
        </w:rPr>
        <w:t xml:space="preserve"> pohybu a jeho nahrazení</w:t>
      </w:r>
      <w:r w:rsidR="00342747" w:rsidRPr="00916EFC">
        <w:rPr>
          <w:lang w:eastAsia="en-US"/>
        </w:rPr>
        <w:t xml:space="preserve"> pomocí vizuálního vjemu, který může vést k tzv </w:t>
      </w:r>
      <w:r w:rsidR="00210777" w:rsidRPr="00916EFC">
        <w:rPr>
          <w:lang w:eastAsia="en-US"/>
        </w:rPr>
        <w:t xml:space="preserve">kinetóze. </w:t>
      </w:r>
      <w:r w:rsidR="00342747" w:rsidRPr="00916EFC">
        <w:rPr>
          <w:lang w:eastAsia="en-US"/>
        </w:rPr>
        <w:t>(viz.</w:t>
      </w:r>
      <w:r w:rsidR="00210777" w:rsidRPr="00916EFC">
        <w:rPr>
          <w:lang w:eastAsia="en-US"/>
        </w:rPr>
        <w:t xml:space="preserve"> kap. </w:t>
      </w:r>
      <w:r w:rsidR="00210777" w:rsidRPr="00916EFC">
        <w:rPr>
          <w:lang w:eastAsia="en-US"/>
        </w:rPr>
        <w:fldChar w:fldCharType="begin"/>
      </w:r>
      <w:r w:rsidR="00210777" w:rsidRPr="00916EFC">
        <w:rPr>
          <w:lang w:eastAsia="en-US"/>
        </w:rPr>
        <w:instrText xml:space="preserve"> REF _Ref154993503 \w \h </w:instrText>
      </w:r>
      <w:r w:rsidR="00210777" w:rsidRPr="00916EFC">
        <w:rPr>
          <w:lang w:eastAsia="en-US"/>
        </w:rPr>
      </w:r>
      <w:r w:rsidR="00916EFC">
        <w:rPr>
          <w:lang w:eastAsia="en-US"/>
        </w:rPr>
        <w:instrText xml:space="preserve"> \* MERGEFORMAT </w:instrText>
      </w:r>
      <w:r w:rsidR="00210777" w:rsidRPr="00916EFC">
        <w:rPr>
          <w:lang w:eastAsia="en-US"/>
        </w:rPr>
        <w:fldChar w:fldCharType="separate"/>
      </w:r>
      <w:r w:rsidR="00B6677D">
        <w:rPr>
          <w:lang w:eastAsia="en-US"/>
        </w:rPr>
        <w:t>3.4.2</w:t>
      </w:r>
      <w:r w:rsidR="00210777" w:rsidRPr="00916EFC">
        <w:rPr>
          <w:lang w:eastAsia="en-US"/>
        </w:rPr>
        <w:fldChar w:fldCharType="end"/>
      </w:r>
      <w:r w:rsidR="00210777" w:rsidRPr="00916EFC">
        <w:rPr>
          <w:lang w:eastAsia="en-US"/>
        </w:rPr>
        <w:t xml:space="preserve"> </w:t>
      </w:r>
      <w:r w:rsidR="00210777" w:rsidRPr="00916EFC">
        <w:rPr>
          <w:lang w:eastAsia="en-US"/>
        </w:rPr>
        <w:fldChar w:fldCharType="begin"/>
      </w:r>
      <w:r w:rsidR="00210777" w:rsidRPr="00916EFC">
        <w:rPr>
          <w:lang w:eastAsia="en-US"/>
        </w:rPr>
        <w:instrText xml:space="preserve"> REF _Ref154993503 \h </w:instrText>
      </w:r>
      <w:r w:rsidR="00210777" w:rsidRPr="00916EFC">
        <w:rPr>
          <w:lang w:eastAsia="en-US"/>
        </w:rPr>
      </w:r>
      <w:r w:rsidR="00916EFC">
        <w:rPr>
          <w:lang w:eastAsia="en-US"/>
        </w:rPr>
        <w:instrText xml:space="preserve"> \* MERGEFORMAT </w:instrText>
      </w:r>
      <w:r w:rsidR="00210777" w:rsidRPr="00916EFC">
        <w:rPr>
          <w:lang w:eastAsia="en-US"/>
        </w:rPr>
        <w:fldChar w:fldCharType="separate"/>
      </w:r>
      <w:r w:rsidR="00B6677D" w:rsidRPr="00916EFC">
        <w:t>Percepce pohybu</w:t>
      </w:r>
      <w:r w:rsidR="00210777" w:rsidRPr="00916EFC">
        <w:rPr>
          <w:lang w:eastAsia="en-US"/>
        </w:rPr>
        <w:fldChar w:fldCharType="end"/>
      </w:r>
      <w:r w:rsidR="00342747" w:rsidRPr="00916EFC">
        <w:rPr>
          <w:lang w:eastAsia="en-US"/>
        </w:rPr>
        <w:t>).</w:t>
      </w:r>
    </w:p>
    <w:p w14:paraId="1339222B" w14:textId="25C8F131" w:rsidR="00CC6079" w:rsidRPr="00916EFC" w:rsidRDefault="00F80471" w:rsidP="00CB232A">
      <w:pPr>
        <w:pStyle w:val="PICTURES"/>
      </w:pPr>
      <w:r w:rsidRPr="00916EFC">
        <w:drawing>
          <wp:inline distT="0" distB="0" distL="0" distR="0" wp14:anchorId="28D9AEC2" wp14:editId="3EDCEADD">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20010C3" w:rsidR="006B71AC" w:rsidRPr="00916EFC" w:rsidRDefault="00CC6079" w:rsidP="00135504">
      <w:pPr>
        <w:pStyle w:val="Caption"/>
      </w:pPr>
      <w:bookmarkStart w:id="97" w:name="_Ref154993383"/>
      <w:r w:rsidRPr="00916EFC">
        <w:t xml:space="preserve">Obr. </w:t>
      </w:r>
      <w:r w:rsidRPr="00916EFC">
        <w:fldChar w:fldCharType="begin"/>
      </w:r>
      <w:r w:rsidRPr="00916EFC">
        <w:instrText xml:space="preserve"> SEQ Obr. \* ARABIC </w:instrText>
      </w:r>
      <w:r w:rsidRPr="00916EFC">
        <w:fldChar w:fldCharType="separate"/>
      </w:r>
      <w:r w:rsidR="00B6677D">
        <w:rPr>
          <w:noProof/>
        </w:rPr>
        <w:t>6</w:t>
      </w:r>
      <w:r w:rsidRPr="00916EFC">
        <w:rPr>
          <w:noProof/>
        </w:rPr>
        <w:fldChar w:fldCharType="end"/>
      </w:r>
      <w:bookmarkEnd w:id="97"/>
      <w:r w:rsidRPr="00916EFC">
        <w:t xml:space="preserve"> Pohybové spektrum</w:t>
      </w:r>
      <w:r w:rsidR="00EA6697" w:rsidRPr="00916EFC">
        <w:t xml:space="preserve"> a lokalizace typů vstupních a výstupních zařízení v jeho rámci</w:t>
      </w:r>
      <w:r w:rsidR="008124AC" w:rsidRPr="00916EFC">
        <w:t xml:space="preserve"> – </w:t>
      </w:r>
      <w:r w:rsidR="00EA6697" w:rsidRPr="00916EFC">
        <w:t xml:space="preserve">upraveno </w:t>
      </w:r>
      <w:r w:rsidR="008124AC" w:rsidRPr="00916EFC">
        <w:t>dle</w:t>
      </w:r>
      <w:r w:rsidRPr="00916EFC">
        <w:t xml:space="preserve">:  </w:t>
      </w:r>
      <w:r w:rsidRPr="00916EFC">
        <w:fldChar w:fldCharType="begin"/>
      </w:r>
      <w:r w:rsidRPr="00916EFC">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fldChar w:fldCharType="separate"/>
      </w:r>
      <w:r w:rsidRPr="00916EFC">
        <w:t>(LaValle 2020)</w:t>
      </w:r>
      <w:r w:rsidRPr="00916EFC">
        <w:fldChar w:fldCharType="end"/>
      </w:r>
      <w:r w:rsidR="007E1EA4" w:rsidRPr="00916EFC">
        <w:t xml:space="preserve"> </w:t>
      </w:r>
    </w:p>
    <w:p w14:paraId="09286B37" w14:textId="77777777" w:rsidR="00DA2CF1" w:rsidRPr="00916EFC" w:rsidRDefault="00DA2CF1" w:rsidP="00DA2CF1">
      <w:r w:rsidRPr="00916EFC">
        <w:t xml:space="preserve">Kategorizaci způsobů lokomoce rozvádí </w:t>
      </w:r>
      <w:r w:rsidRPr="00916EFC">
        <w:fldChar w:fldCharType="begin"/>
      </w:r>
      <w:r w:rsidRPr="00916EF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916EFC">
        <w:fldChar w:fldCharType="separate"/>
      </w:r>
      <w:r w:rsidRPr="00916EFC">
        <w:t>(Boletsis 2017)</w:t>
      </w:r>
      <w:r w:rsidRPr="00916EFC">
        <w:fldChar w:fldCharType="end"/>
      </w:r>
      <w:r w:rsidRPr="00916EFC">
        <w:t xml:space="preserve">, který uvádí kategorie: </w:t>
      </w:r>
    </w:p>
    <w:p w14:paraId="43A3B4E0" w14:textId="4F8135C3" w:rsidR="00DA2CF1" w:rsidRPr="00916EFC" w:rsidRDefault="00DA2CF1" w:rsidP="00DA2CF1">
      <w:pPr>
        <w:pStyle w:val="ListParagraph"/>
        <w:numPr>
          <w:ilvl w:val="0"/>
          <w:numId w:val="48"/>
        </w:numPr>
      </w:pPr>
      <w:r w:rsidRPr="00916EFC">
        <w:rPr>
          <w:b/>
          <w:bCs/>
        </w:rPr>
        <w:t>Pohybové</w:t>
      </w:r>
      <w:r w:rsidRPr="00916EFC">
        <w:t xml:space="preserve"> –</w:t>
      </w:r>
      <w:r w:rsidR="00B442EC" w:rsidRPr="00916EFC">
        <w:t xml:space="preserve"> P</w:t>
      </w:r>
      <w:r w:rsidRPr="00916EFC">
        <w:t xml:space="preserve">ohyb v </w:t>
      </w:r>
      <w:r w:rsidR="00B442EC" w:rsidRPr="00916EFC">
        <w:t>reálném</w:t>
      </w:r>
      <w:r w:rsidRPr="00916EFC">
        <w:t xml:space="preserve"> světe je promítán do </w:t>
      </w:r>
      <w:r w:rsidR="00B442EC" w:rsidRPr="00916EFC">
        <w:t>virtuálního</w:t>
      </w:r>
      <w:r w:rsidRPr="00916EFC">
        <w:t>, v případě většího VP jsou pak implementovány techniky chůze na místě, pohyb rukou aj.</w:t>
      </w:r>
    </w:p>
    <w:p w14:paraId="2F66CC76" w14:textId="6B5D3A3F" w:rsidR="00DA2CF1" w:rsidRPr="00916EFC" w:rsidRDefault="00DA2CF1" w:rsidP="00DA2CF1">
      <w:pPr>
        <w:pStyle w:val="ListParagraph"/>
        <w:numPr>
          <w:ilvl w:val="0"/>
          <w:numId w:val="48"/>
        </w:numPr>
      </w:pPr>
      <w:r w:rsidRPr="00916EFC">
        <w:rPr>
          <w:b/>
          <w:bCs/>
        </w:rPr>
        <w:t xml:space="preserve">Omezené </w:t>
      </w:r>
      <w:r w:rsidRPr="00916EFC">
        <w:t xml:space="preserve">– </w:t>
      </w:r>
      <w:r w:rsidR="00B442EC" w:rsidRPr="00916EFC">
        <w:t>V</w:t>
      </w:r>
      <w:r w:rsidRPr="00916EFC">
        <w:t xml:space="preserve">elikost virtuálního prostředí je definována překážkami v reálném prostředí, pohyb je tedy mapován 1:1. </w:t>
      </w:r>
    </w:p>
    <w:p w14:paraId="5BEFC527" w14:textId="62742D3E" w:rsidR="00DA2CF1" w:rsidRPr="00916EFC" w:rsidRDefault="00DA2CF1" w:rsidP="00DA2CF1">
      <w:pPr>
        <w:pStyle w:val="ListParagraph"/>
        <w:numPr>
          <w:ilvl w:val="0"/>
          <w:numId w:val="48"/>
        </w:numPr>
      </w:pPr>
      <w:r w:rsidRPr="00916EFC">
        <w:rPr>
          <w:b/>
          <w:bCs/>
        </w:rPr>
        <w:t xml:space="preserve">Pomocí ovladačů </w:t>
      </w:r>
      <w:r w:rsidR="00B442EC" w:rsidRPr="00916EFC">
        <w:t>–</w:t>
      </w:r>
      <w:r w:rsidRPr="00916EFC">
        <w:t xml:space="preserve"> </w:t>
      </w:r>
      <w:r w:rsidR="00B442EC" w:rsidRPr="00916EFC">
        <w:t xml:space="preserve">Pohyb je realizován pomocí </w:t>
      </w:r>
      <w:r w:rsidR="00733285" w:rsidRPr="00916EFC">
        <w:t>ovladačů,</w:t>
      </w:r>
      <w:r w:rsidR="00B442EC" w:rsidRPr="00916EFC">
        <w:t xml:space="preserve"> a to pomocí joysticků, </w:t>
      </w:r>
      <w:r w:rsidR="001D4F08" w:rsidRPr="00916EFC">
        <w:t>tlačítek,</w:t>
      </w:r>
      <w:r w:rsidR="00B442EC" w:rsidRPr="00916EFC">
        <w:t xml:space="preserve"> popř. pomocí náklonů hlavy.</w:t>
      </w:r>
    </w:p>
    <w:p w14:paraId="26600AA5" w14:textId="04A5FD32" w:rsidR="00B442EC" w:rsidRPr="00916EFC" w:rsidRDefault="00B442EC" w:rsidP="00DA2CF1">
      <w:pPr>
        <w:pStyle w:val="ListParagraph"/>
        <w:numPr>
          <w:ilvl w:val="0"/>
          <w:numId w:val="48"/>
        </w:numPr>
        <w:rPr>
          <w:b/>
          <w:bCs/>
        </w:rPr>
      </w:pPr>
      <w:r w:rsidRPr="00916EFC">
        <w:rPr>
          <w:b/>
          <w:bCs/>
        </w:rPr>
        <w:t xml:space="preserve">Teleportací </w:t>
      </w:r>
      <w:r w:rsidRPr="00916EFC">
        <w:t>– Realizuje pohyb ve VP nekontinuálně, uživatel je teleportován na vyznačené místo instantně, inicializace teleportace je často implementována skrze tlačítka ovladačů.</w:t>
      </w:r>
    </w:p>
    <w:p w14:paraId="25ADA830" w14:textId="77777777" w:rsidR="00FF50DD" w:rsidRPr="00916EFC" w:rsidRDefault="00DA2CF1" w:rsidP="00724435">
      <w:pPr>
        <w:pStyle w:val="Normlnprvnodsazen"/>
      </w:pPr>
      <w:r w:rsidRPr="00916EFC">
        <w:t xml:space="preserve">Interakce s virtuálním prostředím nespočívá však pouze v pohybu uživatele prostředím, ale i interakce s objekty. </w:t>
      </w:r>
      <w:r w:rsidR="00733285" w:rsidRPr="00916EFC">
        <w:t xml:space="preserve">Interakce s virtuálními objekty často probíhá skrze procesy </w:t>
      </w:r>
      <w:r w:rsidR="00733285" w:rsidRPr="00916EFC">
        <w:rPr>
          <w:b/>
          <w:bCs/>
        </w:rPr>
        <w:t>selekce</w:t>
      </w:r>
      <w:r w:rsidR="00733285" w:rsidRPr="00916EFC">
        <w:t xml:space="preserve">, </w:t>
      </w:r>
      <w:r w:rsidR="00733285" w:rsidRPr="00916EFC">
        <w:rPr>
          <w:b/>
          <w:bCs/>
        </w:rPr>
        <w:t>manipulace</w:t>
      </w:r>
      <w:r w:rsidR="00733285" w:rsidRPr="00916EFC">
        <w:t xml:space="preserve"> a </w:t>
      </w:r>
      <w:r w:rsidR="00733285" w:rsidRPr="00916EFC">
        <w:rPr>
          <w:b/>
          <w:bCs/>
        </w:rPr>
        <w:t>umístění</w:t>
      </w:r>
      <w:r w:rsidR="00733285" w:rsidRPr="00916EFC">
        <w:t xml:space="preserve"> objektů, tedy způsoby pohybu (translace, rotace</w:t>
      </w:r>
      <w:r w:rsidR="009D57ED" w:rsidRPr="00916EFC">
        <w:t xml:space="preserve"> a transformace</w:t>
      </w:r>
      <w:r w:rsidR="00733285" w:rsidRPr="00916EFC">
        <w:t>) virtuálních objektů. Druh vstupní informace lze následně rozdělit na</w:t>
      </w:r>
      <w:r w:rsidR="00647ED4" w:rsidRPr="00916EFC">
        <w:t xml:space="preserve"> </w:t>
      </w:r>
      <w:r w:rsidR="00647ED4" w:rsidRPr="00916EFC">
        <w:fldChar w:fldCharType="begin"/>
      </w:r>
      <w:r w:rsidR="00647ED4" w:rsidRPr="00916EFC">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916EFC">
        <w:fldChar w:fldCharType="separate"/>
      </w:r>
      <w:r w:rsidR="00647ED4" w:rsidRPr="00916EFC">
        <w:t>(Menard 2019)</w:t>
      </w:r>
      <w:r w:rsidR="00647ED4" w:rsidRPr="00916EFC">
        <w:fldChar w:fldCharType="end"/>
      </w:r>
      <w:r w:rsidR="00733285" w:rsidRPr="00916EFC">
        <w:t>:</w:t>
      </w:r>
      <w:r w:rsidR="0093570D" w:rsidRPr="00916EFC">
        <w:t xml:space="preserve"> </w:t>
      </w:r>
    </w:p>
    <w:p w14:paraId="2B053EDA" w14:textId="77777777" w:rsidR="00FF50DD" w:rsidRPr="00916EFC" w:rsidRDefault="00733285" w:rsidP="00FF50DD">
      <w:pPr>
        <w:pStyle w:val="Normlnprvnodsazen"/>
        <w:numPr>
          <w:ilvl w:val="0"/>
          <w:numId w:val="81"/>
        </w:numPr>
        <w:rPr>
          <w:color w:val="000000" w:themeColor="text1"/>
        </w:rPr>
      </w:pPr>
      <w:r w:rsidRPr="00916EFC">
        <w:rPr>
          <w:b/>
          <w:bCs/>
          <w:color w:val="000000" w:themeColor="text1"/>
        </w:rPr>
        <w:t>Metrické</w:t>
      </w:r>
      <w:r w:rsidRPr="00916EFC">
        <w:rPr>
          <w:color w:val="000000" w:themeColor="text1"/>
        </w:rPr>
        <w:t xml:space="preserve"> – pohyby jsou snímány v prostoru (různé úrovně DoF – myš: 2, HMD kontrolér: 6, snímání rukou: 6 atd.), popř. joystick umístěný na kontroléru.</w:t>
      </w:r>
      <w:r w:rsidR="0093570D" w:rsidRPr="00916EFC">
        <w:t xml:space="preserve"> </w:t>
      </w:r>
    </w:p>
    <w:p w14:paraId="0130FCEC" w14:textId="57C7E4C9" w:rsidR="00FF50DD" w:rsidRPr="00916EFC" w:rsidRDefault="00733285" w:rsidP="00FF50DD">
      <w:pPr>
        <w:pStyle w:val="Normlnprvnodsazen"/>
        <w:numPr>
          <w:ilvl w:val="0"/>
          <w:numId w:val="81"/>
        </w:numPr>
        <w:rPr>
          <w:color w:val="000000" w:themeColor="text1"/>
        </w:rPr>
      </w:pPr>
      <w:r w:rsidRPr="00916EFC">
        <w:rPr>
          <w:b/>
          <w:bCs/>
          <w:color w:val="000000" w:themeColor="text1"/>
        </w:rPr>
        <w:t>Binární</w:t>
      </w:r>
      <w:r w:rsidRPr="00916EFC">
        <w:rPr>
          <w:color w:val="000000" w:themeColor="text1"/>
        </w:rPr>
        <w:t xml:space="preserve"> – stlačení tlačítka</w:t>
      </w:r>
      <w:r w:rsidR="00724435" w:rsidRPr="00916EFC">
        <w:rPr>
          <w:color w:val="000000" w:themeColor="text1"/>
        </w:rPr>
        <w:t xml:space="preserve">. V případě webových technologií </w:t>
      </w:r>
      <w:r w:rsidR="00947531" w:rsidRPr="00916EFC">
        <w:rPr>
          <w:color w:val="000000" w:themeColor="text1"/>
        </w:rPr>
        <w:t>kategorizaci</w:t>
      </w:r>
      <w:r w:rsidR="00724435" w:rsidRPr="00916EFC">
        <w:rPr>
          <w:color w:val="000000" w:themeColor="text1"/>
        </w:rPr>
        <w:t xml:space="preserve"> a standardizaci práce s různými vstupy zprostředkovává WebXR API (viz. </w:t>
      </w:r>
      <w:r w:rsidR="00FF50DD" w:rsidRPr="00916EFC">
        <w:rPr>
          <w:color w:val="000000" w:themeColor="text1"/>
        </w:rPr>
        <w:t xml:space="preserve">kap. </w:t>
      </w:r>
      <w:r w:rsidR="00CA66B3" w:rsidRPr="00916EFC">
        <w:rPr>
          <w:color w:val="000000" w:themeColor="text1"/>
        </w:rPr>
        <w:fldChar w:fldCharType="begin"/>
      </w:r>
      <w:r w:rsidR="00CA66B3" w:rsidRPr="00916EFC">
        <w:rPr>
          <w:color w:val="000000" w:themeColor="text1"/>
        </w:rPr>
        <w:instrText xml:space="preserve"> REF _Ref155214395 \r \h </w:instrText>
      </w:r>
      <w:r w:rsidR="00CA66B3" w:rsidRPr="00916EFC">
        <w:rPr>
          <w:color w:val="000000" w:themeColor="text1"/>
        </w:rPr>
      </w:r>
      <w:r w:rsidR="00916EFC">
        <w:rPr>
          <w:color w:val="000000" w:themeColor="text1"/>
        </w:rPr>
        <w:instrText xml:space="preserve"> \* MERGEFORMAT </w:instrText>
      </w:r>
      <w:r w:rsidR="00CA66B3" w:rsidRPr="00916EFC">
        <w:rPr>
          <w:color w:val="000000" w:themeColor="text1"/>
        </w:rPr>
        <w:fldChar w:fldCharType="separate"/>
      </w:r>
      <w:r w:rsidR="00B6677D">
        <w:rPr>
          <w:color w:val="000000" w:themeColor="text1"/>
        </w:rPr>
        <w:t>4.2.1</w:t>
      </w:r>
      <w:r w:rsidR="00CA66B3" w:rsidRPr="00916EFC">
        <w:rPr>
          <w:color w:val="000000" w:themeColor="text1"/>
        </w:rPr>
        <w:fldChar w:fldCharType="end"/>
      </w:r>
      <w:r w:rsidR="00CA66B3" w:rsidRPr="00916EFC">
        <w:rPr>
          <w:color w:val="000000" w:themeColor="text1"/>
        </w:rPr>
        <w:t xml:space="preserve"> </w:t>
      </w:r>
      <w:r w:rsidR="00CA66B3" w:rsidRPr="00916EFC">
        <w:rPr>
          <w:color w:val="000000" w:themeColor="text1"/>
        </w:rPr>
        <w:lastRenderedPageBreak/>
        <w:fldChar w:fldCharType="begin"/>
      </w:r>
      <w:r w:rsidR="00CA66B3" w:rsidRPr="00916EFC">
        <w:rPr>
          <w:color w:val="000000" w:themeColor="text1"/>
        </w:rPr>
        <w:instrText xml:space="preserve"> REF _Ref155214397 \h </w:instrText>
      </w:r>
      <w:r w:rsidR="00CA66B3" w:rsidRPr="00916EFC">
        <w:rPr>
          <w:color w:val="000000" w:themeColor="text1"/>
        </w:rPr>
      </w:r>
      <w:r w:rsidR="00916EFC">
        <w:rPr>
          <w:color w:val="000000" w:themeColor="text1"/>
        </w:rPr>
        <w:instrText xml:space="preserve"> \* MERGEFORMAT </w:instrText>
      </w:r>
      <w:r w:rsidR="00CA66B3" w:rsidRPr="00916EFC">
        <w:rPr>
          <w:color w:val="000000" w:themeColor="text1"/>
        </w:rPr>
        <w:fldChar w:fldCharType="separate"/>
      </w:r>
      <w:r w:rsidR="00B6677D" w:rsidRPr="00916EFC">
        <w:t>Web API</w:t>
      </w:r>
      <w:r w:rsidR="00CA66B3" w:rsidRPr="00916EFC">
        <w:rPr>
          <w:color w:val="000000" w:themeColor="text1"/>
        </w:rPr>
        <w:fldChar w:fldCharType="end"/>
      </w:r>
      <w:r w:rsidR="00CA66B3" w:rsidRPr="00916EFC">
        <w:rPr>
          <w:color w:val="000000" w:themeColor="text1"/>
        </w:rPr>
        <w:t xml:space="preserve">). </w:t>
      </w:r>
      <w:r w:rsidR="00724435" w:rsidRPr="00916EFC">
        <w:rPr>
          <w:color w:val="000000" w:themeColor="text1"/>
        </w:rPr>
        <w:t>Dle tohoto API lze vstupy rozdělit na dvě hlavní kategorie, jimiž j</w:t>
      </w:r>
      <w:r w:rsidR="00672AF9" w:rsidRPr="00916EFC">
        <w:rPr>
          <w:color w:val="000000" w:themeColor="text1"/>
        </w:rPr>
        <w:t xml:space="preserve">sou </w:t>
      </w:r>
      <w:r w:rsidR="00672AF9" w:rsidRPr="00916EFC">
        <w:rPr>
          <w:color w:val="000000" w:themeColor="text1"/>
        </w:rPr>
        <w:fldChar w:fldCharType="begin"/>
      </w:r>
      <w:r w:rsidR="00672AF9" w:rsidRPr="00916EFC">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sidRPr="00916EFC">
        <w:rPr>
          <w:color w:val="000000" w:themeColor="text1"/>
        </w:rPr>
        <w:fldChar w:fldCharType="separate"/>
      </w:r>
      <w:r w:rsidR="00672AF9" w:rsidRPr="00916EFC">
        <w:t>(MDN Contributors 2023a)</w:t>
      </w:r>
      <w:r w:rsidR="00672AF9" w:rsidRPr="00916EFC">
        <w:rPr>
          <w:color w:val="000000" w:themeColor="text1"/>
        </w:rPr>
        <w:fldChar w:fldCharType="end"/>
      </w:r>
      <w:r w:rsidR="00724435" w:rsidRPr="00916EFC">
        <w:rPr>
          <w:color w:val="000000" w:themeColor="text1"/>
        </w:rPr>
        <w:t>:</w:t>
      </w:r>
    </w:p>
    <w:p w14:paraId="144CB6CB" w14:textId="77777777" w:rsidR="00FF50DD" w:rsidRPr="00916EFC" w:rsidRDefault="00724435" w:rsidP="00FF50DD">
      <w:pPr>
        <w:pStyle w:val="Normlnprvnodsazen"/>
        <w:numPr>
          <w:ilvl w:val="1"/>
          <w:numId w:val="81"/>
        </w:numPr>
        <w:rPr>
          <w:color w:val="000000" w:themeColor="text1"/>
        </w:rPr>
      </w:pPr>
      <w:r w:rsidRPr="00916EFC">
        <w:rPr>
          <w:b/>
          <w:bCs/>
          <w:color w:val="000000" w:themeColor="text1"/>
        </w:rPr>
        <w:t>Zaměření (</w:t>
      </w:r>
      <w:r w:rsidRPr="00916EFC">
        <w:rPr>
          <w:b/>
          <w:bCs/>
          <w:i/>
          <w:iCs/>
          <w:color w:val="000000" w:themeColor="text1"/>
        </w:rPr>
        <w:t>targeting</w:t>
      </w:r>
      <w:r w:rsidRPr="00916EFC">
        <w:rPr>
          <w:b/>
          <w:bCs/>
          <w:color w:val="000000" w:themeColor="text1"/>
        </w:rPr>
        <w:t xml:space="preserve">) </w:t>
      </w:r>
      <w:r w:rsidRPr="00916EFC">
        <w:rPr>
          <w:color w:val="000000" w:themeColor="text1"/>
        </w:rPr>
        <w:t xml:space="preserve">– Specifikace bodu ve </w:t>
      </w:r>
      <w:r w:rsidR="00672AF9" w:rsidRPr="00916EFC">
        <w:rPr>
          <w:color w:val="000000" w:themeColor="text1"/>
        </w:rPr>
        <w:t>virtuálním</w:t>
      </w:r>
      <w:r w:rsidRPr="00916EFC">
        <w:rPr>
          <w:color w:val="000000" w:themeColor="text1"/>
        </w:rPr>
        <w:t xml:space="preserve"> prostoru uživatelským vstupem, tedy dotykem obrazovky, sledování očí, popř. použití joysticku.</w:t>
      </w:r>
      <w:r w:rsidR="00672AF9" w:rsidRPr="00916EFC">
        <w:rPr>
          <w:color w:val="000000" w:themeColor="text1"/>
        </w:rPr>
        <w:t>)</w:t>
      </w:r>
    </w:p>
    <w:p w14:paraId="73B9238E" w14:textId="16CB6775" w:rsidR="00947531" w:rsidRPr="00916EFC" w:rsidRDefault="00724435" w:rsidP="00FF50DD">
      <w:pPr>
        <w:pStyle w:val="Normlnprvnodsazen"/>
        <w:numPr>
          <w:ilvl w:val="1"/>
          <w:numId w:val="81"/>
        </w:numPr>
        <w:rPr>
          <w:color w:val="000000" w:themeColor="text1"/>
        </w:rPr>
      </w:pPr>
      <w:r w:rsidRPr="00916EFC">
        <w:rPr>
          <w:b/>
          <w:bCs/>
          <w:color w:val="000000" w:themeColor="text1"/>
        </w:rPr>
        <w:t>Akce (</w:t>
      </w:r>
      <w:r w:rsidRPr="00916EFC">
        <w:rPr>
          <w:b/>
          <w:bCs/>
          <w:i/>
          <w:iCs/>
          <w:color w:val="000000" w:themeColor="text1"/>
        </w:rPr>
        <w:t>action</w:t>
      </w:r>
      <w:r w:rsidRPr="00916EFC">
        <w:rPr>
          <w:b/>
          <w:bCs/>
          <w:color w:val="000000" w:themeColor="text1"/>
        </w:rPr>
        <w:t xml:space="preserve">) </w:t>
      </w:r>
      <w:r w:rsidRPr="00916EFC">
        <w:rPr>
          <w:color w:val="000000" w:themeColor="text1"/>
          <w:lang w:val="en-US"/>
        </w:rPr>
        <w:t xml:space="preserve">– </w:t>
      </w:r>
      <w:r w:rsidRPr="00916EFC">
        <w:rPr>
          <w:color w:val="000000" w:themeColor="text1"/>
        </w:rPr>
        <w:t>Jedná se o stlačení tlačítka, popř. jiná binární operace.</w:t>
      </w:r>
      <w:r w:rsidRPr="00916EFC">
        <w:rPr>
          <w:color w:val="000000" w:themeColor="text1"/>
          <w:lang w:val="en-US"/>
        </w:rPr>
        <w:t xml:space="preserve"> </w:t>
      </w:r>
    </w:p>
    <w:p w14:paraId="4C3C04AD" w14:textId="7D247401" w:rsidR="00081BEF" w:rsidRPr="00916EFC" w:rsidRDefault="00BB0775" w:rsidP="00647ED4">
      <w:pPr>
        <w:pStyle w:val="Normlnprvnodsazen"/>
      </w:pPr>
      <w:r w:rsidRPr="00916EFC">
        <w:t xml:space="preserve">Dělení dle míry interakce popisuje </w:t>
      </w:r>
      <w:r w:rsidRPr="00916EFC">
        <w:fldChar w:fldCharType="begin"/>
      </w:r>
      <w:r w:rsidRPr="00916EFC">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916EFC">
        <w:fldChar w:fldCharType="separate"/>
      </w:r>
      <w:r w:rsidRPr="00916EFC">
        <w:rPr>
          <w:rFonts w:cs="Times New Roman"/>
          <w:szCs w:val="24"/>
        </w:rPr>
        <w:t>(Bořil 2022)</w:t>
      </w:r>
      <w:r w:rsidRPr="00916EFC">
        <w:fldChar w:fldCharType="end"/>
      </w:r>
      <w:r w:rsidRPr="00916EFC">
        <w:t xml:space="preserve"> ve své diplomové práci. Interakce může být nulová, kdy uživatel pouze sleduje virtuální </w:t>
      </w:r>
      <w:r w:rsidR="00B01E6E" w:rsidRPr="00916EFC">
        <w:t>prostředí</w:t>
      </w:r>
      <w:r w:rsidR="00733285" w:rsidRPr="00916EFC">
        <w:t>m.</w:t>
      </w:r>
      <w:r w:rsidR="00485474" w:rsidRPr="00916EFC">
        <w:t xml:space="preserve"> Další úrovní možností interakce ve VP je pomocí pohledu (</w:t>
      </w:r>
      <w:r w:rsidR="00485474" w:rsidRPr="00916EFC">
        <w:rPr>
          <w:i/>
          <w:iCs/>
        </w:rPr>
        <w:t>gaze based</w:t>
      </w:r>
      <w:r w:rsidR="00485474" w:rsidRPr="00916EFC">
        <w:t>)</w:t>
      </w:r>
      <w:r w:rsidR="001C1704" w:rsidRPr="00916EFC">
        <w:t>, použitelný v případě HMD bez ovladačů</w:t>
      </w:r>
      <w:r w:rsidR="00645171" w:rsidRPr="00916EFC">
        <w:t>, kdy ve směru pohledu uživatele je vysílán paprsek, pomocí kterého je možné interagovat s VP.</w:t>
      </w:r>
      <w:r w:rsidR="00947531" w:rsidRPr="00916EFC">
        <w:t xml:space="preserve"> </w:t>
      </w:r>
      <w:r w:rsidR="00645171" w:rsidRPr="00916EFC">
        <w:t>Interakce</w:t>
      </w:r>
      <w:r w:rsidR="00947531" w:rsidRPr="00916EFC">
        <w:t xml:space="preserve"> (akce) </w:t>
      </w:r>
      <w:r w:rsidR="00645171" w:rsidRPr="00916EFC">
        <w:t>je zpravidla realizována pomocí časového prodlení na daném objektu, popř. tlačítkem. V případě existence ovladačů, je zdroj paprsku vysílán z ovladače a interakce spouštěna pomocí tlačítek (</w:t>
      </w:r>
      <w:r w:rsidR="00645171" w:rsidRPr="00916EFC">
        <w:rPr>
          <w:i/>
          <w:iCs/>
        </w:rPr>
        <w:t>pointer based</w:t>
      </w:r>
      <w:r w:rsidR="00645171" w:rsidRPr="00916EFC">
        <w:t xml:space="preserve">). </w:t>
      </w:r>
      <w:r w:rsidR="00FF50DD" w:rsidRPr="00916EFC">
        <w:t xml:space="preserve">Za účelem zahrnutí zařízení bez HMD ovladačů je vhodné </w:t>
      </w:r>
      <w:r w:rsidR="00645171" w:rsidRPr="00916EFC">
        <w:t>v aplikaci umožnit interakci pomocí tradičních vstupních zařízení jako je myš a klávesnice</w:t>
      </w:r>
      <w:r w:rsidR="00647ED4" w:rsidRPr="00916EFC">
        <w:t xml:space="preserve"> </w:t>
      </w:r>
      <w:r w:rsidR="00647ED4" w:rsidRPr="00916EFC">
        <w:fldChar w:fldCharType="begin"/>
      </w:r>
      <w:r w:rsidR="00647ED4" w:rsidRPr="00916EFC">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916EFC">
        <w:fldChar w:fldCharType="separate"/>
      </w:r>
      <w:r w:rsidR="00647ED4" w:rsidRPr="00916EFC">
        <w:t>(Menard 2019)</w:t>
      </w:r>
      <w:r w:rsidR="00647ED4" w:rsidRPr="00916EFC">
        <w:fldChar w:fldCharType="end"/>
      </w:r>
      <w:r w:rsidR="00645171" w:rsidRPr="00916EFC">
        <w:t>.</w:t>
      </w:r>
      <w:r w:rsidR="00647ED4" w:rsidRPr="00916EFC">
        <w:t xml:space="preserve"> Způsoby </w:t>
      </w:r>
      <w:r w:rsidR="00DA2CF1" w:rsidRPr="00916EFC">
        <w:t xml:space="preserve">interakce ve VP jsou </w:t>
      </w:r>
      <w:r w:rsidR="00647ED4" w:rsidRPr="00916EFC">
        <w:t xml:space="preserve">ovlivněny </w:t>
      </w:r>
      <w:r w:rsidR="00BA1F9F" w:rsidRPr="00916EFC">
        <w:t>tím, že uživatel není schopen vidět reálné vstupní zařízení</w:t>
      </w:r>
      <w:r w:rsidR="00647ED4" w:rsidRPr="00916EFC">
        <w:t xml:space="preserve"> (např. polohu tlačítek na klávesnici). Řešením je převod klávesnice</w:t>
      </w:r>
      <w:r w:rsidR="00947531" w:rsidRPr="00916EFC">
        <w:t xml:space="preserve">, ovladačů aj. </w:t>
      </w:r>
      <w:r w:rsidR="00647ED4" w:rsidRPr="00916EFC">
        <w:t>do virtuálního prostředí</w:t>
      </w:r>
      <w:r w:rsidR="00947531" w:rsidRPr="00916EFC">
        <w:t xml:space="preserve"> </w:t>
      </w:r>
      <w:r w:rsidR="00FF50DD" w:rsidRPr="00916EFC">
        <w:t xml:space="preserve">v podobě virtuálních model </w:t>
      </w:r>
      <w:r w:rsidR="00947531" w:rsidRPr="00916EFC">
        <w:t>nebo i</w:t>
      </w:r>
      <w:r w:rsidR="00647ED4" w:rsidRPr="00916EFC">
        <w:t xml:space="preserve"> vstup pomocí snímání pohybů rukou popř. ovládaní pomocí hlasu </w:t>
      </w:r>
      <w:r w:rsidR="00647ED4" w:rsidRPr="00916EFC">
        <w:fldChar w:fldCharType="begin"/>
      </w:r>
      <w:r w:rsidR="00647ED4" w:rsidRPr="00916EFC">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rsidRPr="00916EFC">
        <w:fldChar w:fldCharType="separate"/>
      </w:r>
      <w:r w:rsidR="00647ED4" w:rsidRPr="00916EFC">
        <w:t>(Vicente et al. 2022)</w:t>
      </w:r>
      <w:r w:rsidR="00647ED4" w:rsidRPr="00916EFC">
        <w:fldChar w:fldCharType="end"/>
      </w:r>
      <w:r w:rsidR="00647ED4" w:rsidRPr="00916EFC">
        <w:t>.</w:t>
      </w:r>
    </w:p>
    <w:p w14:paraId="77586B9E" w14:textId="77777777" w:rsidR="001100A3" w:rsidRPr="00916EFC" w:rsidRDefault="001100A3" w:rsidP="00CB232A">
      <w:pPr>
        <w:pStyle w:val="PICTURES"/>
      </w:pPr>
      <w:r w:rsidRPr="00916EFC">
        <w:lastRenderedPageBreak/>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4567C596" w14:textId="44EDD7FE" w:rsidR="00CB232A" w:rsidRPr="00916EFC" w:rsidRDefault="001100A3"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7</w:t>
      </w:r>
      <w:r w:rsidRPr="00916EFC">
        <w:rPr>
          <w:noProof/>
        </w:rPr>
        <w:fldChar w:fldCharType="end"/>
      </w:r>
      <w:r w:rsidRPr="00916EFC">
        <w:t xml:space="preserve"> Vybrané příklady řešení interakce ve VP. </w:t>
      </w:r>
      <w:r w:rsidR="0093570D" w:rsidRPr="00916EFC">
        <w:t xml:space="preserve">zdroj: </w:t>
      </w:r>
      <w:r w:rsidR="0093570D" w:rsidRPr="00916EFC">
        <w:fldChar w:fldCharType="begin"/>
      </w:r>
      <w:r w:rsidR="00BF699A" w:rsidRPr="00916EFC">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rsidRPr="00916EFC">
        <w:fldChar w:fldCharType="separate"/>
      </w:r>
      <w:r w:rsidR="00BF699A" w:rsidRPr="00916EFC">
        <w:t>(Mozzila Corporation 2023a; Ravasz 2019)</w:t>
      </w:r>
      <w:r w:rsidR="0093570D" w:rsidRPr="00916EFC">
        <w:fldChar w:fldCharType="end"/>
      </w:r>
    </w:p>
    <w:p w14:paraId="186696A8" w14:textId="0BDC30E2" w:rsidR="00CB232A" w:rsidRPr="00916EFC" w:rsidRDefault="00DD2072" w:rsidP="008124AC">
      <w:pPr>
        <w:pStyle w:val="Normlnprvnodsazen"/>
      </w:pPr>
      <w:r w:rsidRPr="00916EFC">
        <w:t xml:space="preserve">Typ </w:t>
      </w:r>
      <w:r w:rsidR="008D5F3F" w:rsidRPr="00916EFC">
        <w:t>interakce</w:t>
      </w:r>
      <w:r w:rsidRPr="00916EFC">
        <w:t xml:space="preserve"> s </w:t>
      </w:r>
      <w:r w:rsidR="008D5F3F" w:rsidRPr="00916EFC">
        <w:t>aplikací</w:t>
      </w:r>
      <w:r w:rsidRPr="00916EFC">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Pr="00916EFC" w:rsidRDefault="00DD2072" w:rsidP="00DD2072">
      <w:pPr>
        <w:pStyle w:val="Normlnprvnodsazen"/>
        <w:numPr>
          <w:ilvl w:val="0"/>
          <w:numId w:val="57"/>
        </w:numPr>
        <w:rPr>
          <w:lang w:eastAsia="en-US"/>
        </w:rPr>
      </w:pPr>
      <w:r w:rsidRPr="00916EFC">
        <w:rPr>
          <w:lang w:eastAsia="en-US"/>
        </w:rPr>
        <w:t>3DOF HMD a žádným input</w:t>
      </w:r>
    </w:p>
    <w:p w14:paraId="6F0E72CE" w14:textId="5B2F1CCD" w:rsidR="00DD2072" w:rsidRPr="00916EFC" w:rsidRDefault="00DD2072" w:rsidP="00DD2072">
      <w:pPr>
        <w:pStyle w:val="Normlnprvnodsazen"/>
        <w:numPr>
          <w:ilvl w:val="0"/>
          <w:numId w:val="57"/>
        </w:numPr>
        <w:rPr>
          <w:lang w:eastAsia="en-US"/>
        </w:rPr>
      </w:pPr>
      <w:r w:rsidRPr="00916EFC">
        <w:rPr>
          <w:lang w:eastAsia="en-US"/>
        </w:rPr>
        <w:t>3DOF HMD a 3DOF input.</w:t>
      </w:r>
    </w:p>
    <w:p w14:paraId="021849D5" w14:textId="77777777" w:rsidR="00DD2072" w:rsidRPr="00916EFC" w:rsidRDefault="00DD2072" w:rsidP="00DD2072">
      <w:pPr>
        <w:pStyle w:val="Normlnprvnodsazen"/>
        <w:numPr>
          <w:ilvl w:val="0"/>
          <w:numId w:val="57"/>
        </w:numPr>
        <w:rPr>
          <w:lang w:eastAsia="en-US"/>
        </w:rPr>
      </w:pPr>
      <w:r w:rsidRPr="00916EFC">
        <w:rPr>
          <w:lang w:eastAsia="en-US"/>
        </w:rPr>
        <w:t>6DOF HMD a 6DOF input.</w:t>
      </w:r>
    </w:p>
    <w:p w14:paraId="112F4C9A" w14:textId="3BACD76A" w:rsidR="00DD2072" w:rsidRPr="00916EFC" w:rsidRDefault="00DD2072" w:rsidP="00736AD5">
      <w:pPr>
        <w:pStyle w:val="Normlnprvnodsazen"/>
        <w:rPr>
          <w:lang w:eastAsia="en-US"/>
        </w:rPr>
      </w:pPr>
      <w:r w:rsidRPr="00916EFC">
        <w:rPr>
          <w:lang w:eastAsia="en-US"/>
        </w:rPr>
        <w:t xml:space="preserve">V případě č.1 je obecným přístupem implementovat </w:t>
      </w:r>
      <w:r w:rsidRPr="00916EFC">
        <w:rPr>
          <w:i/>
          <w:iCs/>
          <w:lang w:eastAsia="en-US"/>
        </w:rPr>
        <w:t>gazed based</w:t>
      </w:r>
      <w:r w:rsidRPr="00916EFC">
        <w:rPr>
          <w:lang w:eastAsia="en-US"/>
        </w:rPr>
        <w:t xml:space="preserve"> input. Kdy uživatel interaguje s uživatelským </w:t>
      </w:r>
      <w:r w:rsidR="00D06836" w:rsidRPr="00916EFC">
        <w:t>rozhraním</w:t>
      </w:r>
      <w:r w:rsidR="00D06836" w:rsidRPr="00916EFC">
        <w:rPr>
          <w:lang w:eastAsia="en-US"/>
        </w:rPr>
        <w:t>,</w:t>
      </w:r>
      <w:r w:rsidRPr="00916EFC">
        <w:rPr>
          <w:lang w:eastAsia="en-US"/>
        </w:rPr>
        <w:t xml:space="preserve"> popř. celkově s objekty ve scéně pomocí paprsku ve směru pohledu. Interakce je uživateli komunikována </w:t>
      </w:r>
      <w:r w:rsidR="00CB232A" w:rsidRPr="00916EFC">
        <w:rPr>
          <w:lang w:eastAsia="en-US"/>
        </w:rPr>
        <w:t xml:space="preserve">např. </w:t>
      </w:r>
      <w:r w:rsidRPr="00916EFC">
        <w:rPr>
          <w:lang w:eastAsia="en-US"/>
        </w:rPr>
        <w:t xml:space="preserve">skrze časovač, který ukazuje interval </w:t>
      </w:r>
      <w:r w:rsidR="00D06836" w:rsidRPr="00916EFC">
        <w:rPr>
          <w:lang w:eastAsia="en-US"/>
        </w:rPr>
        <w:t>prodlení,</w:t>
      </w:r>
      <w:r w:rsidRPr="00916EFC">
        <w:rPr>
          <w:lang w:eastAsia="en-US"/>
        </w:rPr>
        <w:t xml:space="preserve"> než bude interakce vykonána. </w:t>
      </w:r>
      <w:r w:rsidR="000D4A30" w:rsidRPr="00916EFC">
        <w:rPr>
          <w:lang w:eastAsia="en-US"/>
        </w:rPr>
        <w:t xml:space="preserve">V druhém případě je uživatel schopen zaměřit v prostoru nezávisle na pohledu. Třetí variantou je plná podpora pro pohyb uživatele </w:t>
      </w:r>
      <w:r w:rsidR="00CB232A" w:rsidRPr="00916EFC">
        <w:rPr>
          <w:lang w:eastAsia="en-US"/>
        </w:rPr>
        <w:t xml:space="preserve">pomocí </w:t>
      </w:r>
      <w:r w:rsidR="000D4A30" w:rsidRPr="00916EFC">
        <w:rPr>
          <w:lang w:eastAsia="en-US"/>
        </w:rPr>
        <w:t xml:space="preserve">ovladačů. Využití potenciálu takovéto míry interakce vyžaduje často implementaci pokročilého pohybu (teleporatace) a interakce s objekty (translace, rotace) popř. přímá manipulace (chycení objektu). </w:t>
      </w:r>
      <w:r w:rsidR="000D4A30" w:rsidRPr="00916EFC">
        <w:rPr>
          <w:lang w:eastAsia="en-US"/>
        </w:rPr>
        <w:fldChar w:fldCharType="begin"/>
      </w:r>
      <w:r w:rsidR="000D4A30" w:rsidRPr="00916EFC">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sidRPr="00916EFC">
        <w:rPr>
          <w:lang w:eastAsia="en-US"/>
        </w:rPr>
        <w:fldChar w:fldCharType="separate"/>
      </w:r>
      <w:r w:rsidR="000D4A30" w:rsidRPr="00916EFC">
        <w:t>(three.js Contributors 2023f)</w:t>
      </w:r>
      <w:r w:rsidR="000D4A30" w:rsidRPr="00916EFC">
        <w:rPr>
          <w:lang w:eastAsia="en-US"/>
        </w:rPr>
        <w:fldChar w:fldCharType="end"/>
      </w:r>
      <w:r w:rsidR="00736AD5" w:rsidRPr="00916EFC">
        <w:rPr>
          <w:lang w:eastAsia="en-US"/>
        </w:rPr>
        <w:t xml:space="preserve"> Z</w:t>
      </w:r>
      <w:r w:rsidRPr="00916EFC">
        <w:rPr>
          <w:lang w:eastAsia="en-US"/>
        </w:rPr>
        <w:t xml:space="preserve">ároveň je vhodné zahrnout i podporu pro </w:t>
      </w:r>
      <w:r w:rsidRPr="00916EFC">
        <w:rPr>
          <w:lang w:eastAsia="en-US"/>
        </w:rPr>
        <w:lastRenderedPageBreak/>
        <w:t xml:space="preserve">neimerzní zařízení, tedy podporu pro pohyb a interakci s 3D scénou pomocí tradičních vstupních zařízení (klávesnice, myš). </w:t>
      </w:r>
    </w:p>
    <w:p w14:paraId="76961227" w14:textId="5E25F962" w:rsidR="00BA4D29" w:rsidRPr="00916EFC" w:rsidRDefault="00BA4D29" w:rsidP="002656D4">
      <w:pPr>
        <w:pStyle w:val="Heading2"/>
        <w:rPr>
          <w:ins w:id="98" w:author="Jan Horák" w:date="2023-06-15T11:51:00Z"/>
          <w:lang w:val="cs-CZ"/>
        </w:rPr>
      </w:pPr>
      <w:bookmarkStart w:id="99" w:name="_Toc155217393"/>
      <w:r w:rsidRPr="00916EFC">
        <w:rPr>
          <w:lang w:val="cs-CZ"/>
        </w:rPr>
        <w:t>Percepce</w:t>
      </w:r>
      <w:bookmarkEnd w:id="99"/>
    </w:p>
    <w:p w14:paraId="71DD0F4C" w14:textId="158EA77F" w:rsidR="00BA4D29" w:rsidRPr="00916EFC" w:rsidRDefault="00BC59E7" w:rsidP="003B1D9A">
      <w:pPr>
        <w:pStyle w:val="Normlnprvnodsazen"/>
        <w:ind w:firstLine="0"/>
        <w:rPr>
          <w:lang w:eastAsia="en-US"/>
        </w:rPr>
      </w:pPr>
      <w:moveToRangeStart w:id="100" w:author="Jan Horák" w:date="2023-06-15T11:51:00Z" w:name="move137722320"/>
      <w:moveTo w:id="101" w:author="Jan Horák" w:date="2023-06-15T11:51:00Z">
        <w:r w:rsidRPr="00916EFC">
          <w:rPr>
            <w:lang w:eastAsia="en-US"/>
          </w:rPr>
          <w:t>Nejdůležitějším komponentem v rámci systému zážitku virtuální reality je účastník</w:t>
        </w:r>
      </w:moveTo>
      <w:r w:rsidR="003B1D9A" w:rsidRPr="00916EFC">
        <w:rPr>
          <w:lang w:eastAsia="en-US"/>
        </w:rPr>
        <w:t xml:space="preserve"> / uživatel</w:t>
      </w:r>
      <w:moveTo w:id="102" w:author="Jan Horák" w:date="2023-06-15T11:51:00Z">
        <w:r w:rsidRPr="00916EFC">
          <w:rPr>
            <w:lang w:eastAsia="en-US"/>
          </w:rPr>
          <w:t>, proto je nutné rozumět procesu vnímání (percepce)</w:t>
        </w:r>
      </w:moveTo>
      <w:r w:rsidR="00CB232A" w:rsidRPr="00916EFC">
        <w:rPr>
          <w:lang w:eastAsia="en-US"/>
        </w:rPr>
        <w:t xml:space="preserve"> </w:t>
      </w:r>
      <w:moveTo w:id="103" w:author="Jan Horák" w:date="2023-06-15T11:51:00Z">
        <w:r w:rsidRPr="00916EFC">
          <w:rPr>
            <w:lang w:eastAsia="en-US"/>
          </w:rPr>
          <w:fldChar w:fldCharType="begin"/>
        </w:r>
        <w:r w:rsidRPr="00916EFC">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916EFC">
          <w:rPr>
            <w:lang w:eastAsia="en-US"/>
          </w:rPr>
          <w:fldChar w:fldCharType="separate"/>
        </w:r>
        <w:r w:rsidRPr="00916EFC">
          <w:t>(Sherman, Craig 2019)</w:t>
        </w:r>
        <w:r w:rsidRPr="00916EFC">
          <w:rPr>
            <w:lang w:eastAsia="en-US"/>
          </w:rPr>
          <w:fldChar w:fldCharType="end"/>
        </w:r>
        <w:r w:rsidRPr="00916EFC">
          <w:rPr>
            <w:lang w:eastAsia="en-US"/>
          </w:rPr>
          <w:t xml:space="preserve">. </w:t>
        </w:r>
      </w:moveTo>
      <w:moveToRangeEnd w:id="100"/>
      <w:r w:rsidR="00BA4D29" w:rsidRPr="00916EFC">
        <w:t>Za účelem tvorby VR prostředí / zážitku je nutné znát způsob jakým lidský mozek interpretuje předanou informaci skrze smyslové orgány</w:t>
      </w:r>
      <w:r w:rsidR="00421AD6" w:rsidRPr="00916EFC">
        <w:t xml:space="preserve"> </w:t>
      </w:r>
      <w:r w:rsidR="00421AD6" w:rsidRPr="00916EFC">
        <w:fldChar w:fldCharType="begin"/>
      </w:r>
      <w:r w:rsidR="0014392A" w:rsidRPr="00916EFC">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916EFC">
        <w:fldChar w:fldCharType="separate"/>
      </w:r>
      <w:r w:rsidR="00421AD6" w:rsidRPr="00916EFC">
        <w:t>(LaValle 2020)</w:t>
      </w:r>
      <w:r w:rsidR="00421AD6" w:rsidRPr="00916EFC">
        <w:fldChar w:fldCharType="end"/>
      </w:r>
      <w:r w:rsidR="00BA4D29" w:rsidRPr="00916EFC">
        <w:t>.</w:t>
      </w:r>
      <w:r w:rsidR="00421AD6" w:rsidRPr="00916EFC">
        <w:t xml:space="preserve"> V případě percepce je možné hovořit o počitcích</w:t>
      </w:r>
      <w:r w:rsidR="00CB232A" w:rsidRPr="00916EFC">
        <w:t xml:space="preserve"> (</w:t>
      </w:r>
      <w:r w:rsidR="00421AD6" w:rsidRPr="00916EFC">
        <w:t>inicializované podněty ze smyslových orgánů</w:t>
      </w:r>
      <w:r w:rsidR="00CB232A" w:rsidRPr="00916EFC">
        <w:t>)</w:t>
      </w:r>
      <w:r w:rsidR="00341FBE" w:rsidRPr="00916EFC">
        <w:t xml:space="preserve">. </w:t>
      </w:r>
      <w:r w:rsidR="00421AD6" w:rsidRPr="00916EFC">
        <w:t xml:space="preserve">Více počitků tvoří vjem. </w:t>
      </w:r>
      <w:r w:rsidR="00421AD6" w:rsidRPr="00916EFC">
        <w:fldChar w:fldCharType="begin"/>
      </w:r>
      <w:r w:rsidR="0014392A" w:rsidRPr="00916EFC">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916EFC">
        <w:fldChar w:fldCharType="separate"/>
      </w:r>
      <w:r w:rsidR="00421AD6" w:rsidRPr="00916EFC">
        <w:rPr>
          <w:rFonts w:cs="Times New Roman"/>
          <w:szCs w:val="24"/>
        </w:rPr>
        <w:t>(Chloupková 2007)</w:t>
      </w:r>
      <w:r w:rsidR="00421AD6" w:rsidRPr="00916EFC">
        <w:fldChar w:fldCharType="end"/>
      </w:r>
      <w:r w:rsidR="00421AD6" w:rsidRPr="00916EFC">
        <w:t xml:space="preserve"> </w:t>
      </w:r>
      <w:r w:rsidR="00BA4D29" w:rsidRPr="00916EFC">
        <w:t>Pro VR je klíčová percepce</w:t>
      </w:r>
      <w:r w:rsidR="00421AD6" w:rsidRPr="00916EFC">
        <w:t xml:space="preserve"> (vnímání)</w:t>
      </w:r>
      <w:r w:rsidR="00BA4D29" w:rsidRPr="00916EFC">
        <w:t xml:space="preserve"> vzdálenosti a měřítka, pohybu, barvy a následně jejich kombinace</w:t>
      </w:r>
      <w:r w:rsidR="00421AD6" w:rsidRPr="00916EFC">
        <w:t xml:space="preserve"> </w:t>
      </w:r>
      <w:r w:rsidR="00421AD6" w:rsidRPr="00916EFC">
        <w:fldChar w:fldCharType="begin"/>
      </w:r>
      <w:r w:rsidR="0014392A" w:rsidRPr="00916EFC">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916EFC">
        <w:fldChar w:fldCharType="separate"/>
      </w:r>
      <w:r w:rsidR="00421AD6" w:rsidRPr="00916EFC">
        <w:t>(LaValle 2020)</w:t>
      </w:r>
      <w:r w:rsidR="00421AD6" w:rsidRPr="00916EFC">
        <w:fldChar w:fldCharType="end"/>
      </w:r>
      <w:r w:rsidR="00BA4D29" w:rsidRPr="00916EFC">
        <w:t xml:space="preserve">. </w:t>
      </w:r>
    </w:p>
    <w:p w14:paraId="12610B6E" w14:textId="2AB36BAA" w:rsidR="00BA4D29" w:rsidRPr="00916EFC" w:rsidRDefault="00BA4D29" w:rsidP="00BA4D29">
      <w:pPr>
        <w:pStyle w:val="Heading3"/>
      </w:pPr>
      <w:bookmarkStart w:id="104" w:name="_Toc155217394"/>
      <w:r w:rsidRPr="00916EFC">
        <w:t>Percepce vzdálenosti</w:t>
      </w:r>
      <w:bookmarkEnd w:id="104"/>
    </w:p>
    <w:p w14:paraId="40362F60" w14:textId="7C1F3296" w:rsidR="00CA6A8E" w:rsidRPr="00916EFC" w:rsidRDefault="00CA6A8E" w:rsidP="00CA6A8E">
      <w:r w:rsidRPr="00916EFC">
        <w:t xml:space="preserve">Percepce vzdálenosti má za úkol dle </w:t>
      </w:r>
      <w:r w:rsidRPr="00916EFC">
        <w:fldChar w:fldCharType="begin"/>
      </w:r>
      <w:r w:rsidR="0014392A" w:rsidRPr="00916EFC">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916EFC">
        <w:fldChar w:fldCharType="separate"/>
      </w:r>
      <w:r w:rsidRPr="00916EFC">
        <w:t>(Mather 2016)</w:t>
      </w:r>
      <w:r w:rsidRPr="00916EFC">
        <w:fldChar w:fldCharType="end"/>
      </w:r>
      <w:r w:rsidRPr="00916EFC">
        <w:t xml:space="preserve"> vyřešit 4 hlavní problémy jimiž jsou:</w:t>
      </w:r>
    </w:p>
    <w:p w14:paraId="1FF83DBE" w14:textId="5B47576B" w:rsidR="00CA6A8E" w:rsidRPr="00916EFC" w:rsidRDefault="00CA6A8E" w:rsidP="00CA6A8E">
      <w:pPr>
        <w:pStyle w:val="Normlnprvnodsazen"/>
        <w:numPr>
          <w:ilvl w:val="0"/>
          <w:numId w:val="8"/>
        </w:numPr>
        <w:rPr>
          <w:lang w:eastAsia="en-US"/>
        </w:rPr>
      </w:pPr>
      <w:r w:rsidRPr="00916EFC">
        <w:rPr>
          <w:lang w:eastAsia="en-US"/>
        </w:rPr>
        <w:t xml:space="preserve">Stanovení pořadí objektů v prostoru </w:t>
      </w:r>
    </w:p>
    <w:p w14:paraId="7A1ED0A7" w14:textId="0AF45AAD" w:rsidR="00CA6A8E" w:rsidRPr="00916EFC" w:rsidRDefault="00CA6A8E" w:rsidP="00CA6A8E">
      <w:pPr>
        <w:pStyle w:val="Normlnprvnodsazen"/>
        <w:numPr>
          <w:ilvl w:val="0"/>
          <w:numId w:val="8"/>
        </w:numPr>
        <w:rPr>
          <w:lang w:eastAsia="en-US"/>
        </w:rPr>
      </w:pPr>
      <w:r w:rsidRPr="00916EFC">
        <w:rPr>
          <w:lang w:eastAsia="en-US"/>
        </w:rPr>
        <w:t xml:space="preserve">Stanovení intervalů mezi objekty </w:t>
      </w:r>
    </w:p>
    <w:p w14:paraId="3B82ED37" w14:textId="6E869B2A" w:rsidR="00CA6A8E" w:rsidRPr="00916EFC" w:rsidRDefault="00CA6A8E" w:rsidP="00CA6A8E">
      <w:pPr>
        <w:pStyle w:val="Normlnprvnodsazen"/>
        <w:numPr>
          <w:ilvl w:val="0"/>
          <w:numId w:val="8"/>
        </w:numPr>
        <w:rPr>
          <w:lang w:eastAsia="en-US"/>
        </w:rPr>
      </w:pPr>
      <w:r w:rsidRPr="00916EFC">
        <w:rPr>
          <w:lang w:eastAsia="en-US"/>
        </w:rPr>
        <w:t>Stanovení absolutní vzdálenosti objektu od pozorovatele</w:t>
      </w:r>
    </w:p>
    <w:p w14:paraId="6B0FF981" w14:textId="60FBA99F" w:rsidR="00CA6A8E" w:rsidRPr="00916EFC" w:rsidRDefault="00CA6A8E" w:rsidP="00CA6A8E">
      <w:pPr>
        <w:pStyle w:val="Normlnprvnodsazen"/>
        <w:numPr>
          <w:ilvl w:val="0"/>
          <w:numId w:val="8"/>
        </w:numPr>
        <w:rPr>
          <w:lang w:eastAsia="en-US"/>
        </w:rPr>
      </w:pPr>
      <w:r w:rsidRPr="00916EFC">
        <w:rPr>
          <w:lang w:eastAsia="en-US"/>
        </w:rPr>
        <w:t>Stanovení odhadu trojrozměrného povrchu a jeho tvaru</w:t>
      </w:r>
    </w:p>
    <w:p w14:paraId="065BFD3A" w14:textId="2B2E6521" w:rsidR="00A37799" w:rsidRPr="00916EFC" w:rsidRDefault="00CA6A8E" w:rsidP="00A37799">
      <w:pPr>
        <w:pStyle w:val="Normlnprvnodsazen"/>
      </w:pPr>
      <w:r w:rsidRPr="00916EFC">
        <w:t xml:space="preserve">Za účelem dosažení těchto cílů využívá určitá vodítka, jelikož obraz na sítnici je dvojrozměrný. Vodítka je možné dělit na monokulární a binokulární na základě </w:t>
      </w:r>
      <w:r w:rsidR="00FE3EBA" w:rsidRPr="00916EFC">
        <w:t>toho,</w:t>
      </w:r>
      <w:r w:rsidRPr="00916EFC">
        <w:t xml:space="preserve"> zda jsou vnímána jedním či oběma očima. </w:t>
      </w:r>
      <w:r w:rsidR="001F0D3F" w:rsidRPr="00916EFC">
        <w:t xml:space="preserve">Dále je pak možné vodítka rozdělit na statická a dynamická. </w:t>
      </w:r>
      <w:r w:rsidRPr="00916EFC">
        <w:t xml:space="preserve">Při vnímání jsou tato vodítka kombinována. </w:t>
      </w:r>
      <w:r w:rsidRPr="00916EFC">
        <w:fldChar w:fldCharType="begin"/>
      </w:r>
      <w:r w:rsidR="0014392A" w:rsidRPr="00916EFC">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916EFC">
        <w:fldChar w:fldCharType="separate"/>
      </w:r>
      <w:r w:rsidR="006F1B49" w:rsidRPr="00916EFC">
        <w:rPr>
          <w:rFonts w:cs="Times New Roman"/>
          <w:szCs w:val="24"/>
        </w:rPr>
        <w:t>(Mather 2016; Chloupková 2007)</w:t>
      </w:r>
      <w:r w:rsidRPr="00916EFC">
        <w:fldChar w:fldCharType="end"/>
      </w:r>
      <w:r w:rsidR="006F1B49" w:rsidRPr="00916EFC">
        <w:t xml:space="preserve">. </w:t>
      </w:r>
      <w:r w:rsidR="00A37799" w:rsidRPr="00916EFC">
        <w:t xml:space="preserve">Monokulární vodítka (viz. </w:t>
      </w:r>
      <w:r w:rsidR="008124AC" w:rsidRPr="00916EFC">
        <w:fldChar w:fldCharType="begin"/>
      </w:r>
      <w:r w:rsidR="008124AC" w:rsidRPr="00916EFC">
        <w:instrText xml:space="preserve"> REF _Ref155169117 \h </w:instrText>
      </w:r>
      <w:r w:rsidR="00916EFC">
        <w:instrText xml:space="preserve"> \* MERGEFORMAT </w:instrText>
      </w:r>
      <w:r w:rsidR="008124AC" w:rsidRPr="00916EFC">
        <w:fldChar w:fldCharType="separate"/>
      </w:r>
      <w:r w:rsidR="00B6677D" w:rsidRPr="00916EFC">
        <w:t xml:space="preserve">Obr. </w:t>
      </w:r>
      <w:r w:rsidR="00B6677D">
        <w:rPr>
          <w:noProof/>
        </w:rPr>
        <w:t>8</w:t>
      </w:r>
      <w:r w:rsidR="008124AC" w:rsidRPr="00916EFC">
        <w:fldChar w:fldCharType="end"/>
      </w:r>
      <w:r w:rsidR="00A37799" w:rsidRPr="00916EFC">
        <w:t>)</w:t>
      </w:r>
      <w:r w:rsidR="00EB2A0C" w:rsidRPr="00916EFC">
        <w:t xml:space="preserve"> </w:t>
      </w:r>
      <w:r w:rsidR="00EB2A0C" w:rsidRPr="00916EFC">
        <w:fldChar w:fldCharType="begin"/>
      </w:r>
      <w:r w:rsidR="00EB2A0C" w:rsidRPr="00916EF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rsidRPr="00916EFC">
        <w:fldChar w:fldCharType="separate"/>
      </w:r>
      <w:r w:rsidR="00EB2A0C" w:rsidRPr="00916EFC">
        <w:rPr>
          <w:rFonts w:cs="Times New Roman"/>
          <w:szCs w:val="24"/>
        </w:rPr>
        <w:t>(Mather 2016; Chloupková 2007; Matatko, Bollmann, Müller 2011)</w:t>
      </w:r>
      <w:r w:rsidR="00EB2A0C" w:rsidRPr="00916EFC">
        <w:fldChar w:fldCharType="end"/>
      </w:r>
      <w:r w:rsidR="00A37799" w:rsidRPr="00916EFC">
        <w:t>:</w:t>
      </w:r>
    </w:p>
    <w:p w14:paraId="178DC143" w14:textId="2FA03783" w:rsidR="00A37799" w:rsidRPr="00916EFC" w:rsidRDefault="00A37799" w:rsidP="00EB2A0C">
      <w:pPr>
        <w:pStyle w:val="Normlnprvnodsazen"/>
        <w:numPr>
          <w:ilvl w:val="0"/>
          <w:numId w:val="34"/>
        </w:numPr>
      </w:pPr>
      <w:r w:rsidRPr="00916EFC">
        <w:rPr>
          <w:b/>
          <w:bCs/>
        </w:rPr>
        <w:t>Interpozice</w:t>
      </w:r>
      <w:r w:rsidRPr="00916EFC">
        <w:t xml:space="preserve"> – překrývaný objekt je vnímán jako vzdálenější</w:t>
      </w:r>
    </w:p>
    <w:p w14:paraId="7ECBA90B" w14:textId="59F3DF85" w:rsidR="00A37799" w:rsidRPr="00916EFC" w:rsidRDefault="00A37799" w:rsidP="00EB2A0C">
      <w:pPr>
        <w:pStyle w:val="Normlnprvnodsazen"/>
        <w:numPr>
          <w:ilvl w:val="0"/>
          <w:numId w:val="34"/>
        </w:numPr>
      </w:pPr>
      <w:r w:rsidRPr="00916EFC">
        <w:rPr>
          <w:b/>
          <w:bCs/>
        </w:rPr>
        <w:t>Relativní velikost</w:t>
      </w:r>
      <w:r w:rsidRPr="00916EFC">
        <w:t xml:space="preserve"> </w:t>
      </w:r>
      <w:r w:rsidR="005D4B5B" w:rsidRPr="00916EFC">
        <w:t>–</w:t>
      </w:r>
      <w:r w:rsidRPr="00916EFC">
        <w:t xml:space="preserve"> </w:t>
      </w:r>
      <w:r w:rsidR="005D4B5B" w:rsidRPr="00916EFC">
        <w:t xml:space="preserve">menší objekty jsou považovány za vzdálenější, </w:t>
      </w:r>
    </w:p>
    <w:p w14:paraId="1413FFBF" w14:textId="51A31514" w:rsidR="00EB2A0C" w:rsidRPr="00916EFC" w:rsidRDefault="00EB2A0C" w:rsidP="00EB2A0C">
      <w:pPr>
        <w:pStyle w:val="Normlnprvnodsazen"/>
        <w:numPr>
          <w:ilvl w:val="0"/>
          <w:numId w:val="34"/>
        </w:numPr>
      </w:pPr>
      <w:r w:rsidRPr="00916EFC">
        <w:rPr>
          <w:b/>
          <w:bCs/>
        </w:rPr>
        <w:t xml:space="preserve">Vržený stín – </w:t>
      </w:r>
      <w:r w:rsidRPr="00916EFC">
        <w:t>objekt vytváří stín na jiném povrchu / objektu</w:t>
      </w:r>
    </w:p>
    <w:p w14:paraId="734D7E39" w14:textId="0718C61C" w:rsidR="00EB2A0C" w:rsidRPr="00916EFC" w:rsidRDefault="00EB2A0C" w:rsidP="00EB2A0C">
      <w:pPr>
        <w:pStyle w:val="Normlnprvnodsazen"/>
        <w:numPr>
          <w:ilvl w:val="0"/>
          <w:numId w:val="34"/>
        </w:numPr>
      </w:pPr>
      <w:r w:rsidRPr="00916EFC">
        <w:rPr>
          <w:b/>
          <w:bCs/>
        </w:rPr>
        <w:t xml:space="preserve">Stínování – </w:t>
      </w:r>
      <w:r w:rsidRPr="00916EFC">
        <w:t>tvar objektu vytváří stín na sobě samém</w:t>
      </w:r>
    </w:p>
    <w:p w14:paraId="076CEA0D" w14:textId="52DC5F79" w:rsidR="00EB2A0C" w:rsidRPr="00916EFC" w:rsidRDefault="00EB2A0C" w:rsidP="00EB2A0C">
      <w:pPr>
        <w:pStyle w:val="Normlnprvnodsazen"/>
        <w:numPr>
          <w:ilvl w:val="0"/>
          <w:numId w:val="34"/>
        </w:numPr>
      </w:pPr>
      <w:r w:rsidRPr="00916EFC">
        <w:rPr>
          <w:b/>
          <w:bCs/>
        </w:rPr>
        <w:t xml:space="preserve">Umístění v rovině obrazu – </w:t>
      </w:r>
      <w:r w:rsidRPr="00916EFC">
        <w:t>objekt blíže horizontu je považován za vzdálenější</w:t>
      </w:r>
    </w:p>
    <w:p w14:paraId="342DE35F" w14:textId="2FF074CA" w:rsidR="00EB2A0C" w:rsidRPr="00916EFC" w:rsidRDefault="00EB2A0C" w:rsidP="00EB2A0C">
      <w:pPr>
        <w:pStyle w:val="Normlnprvnodsazen"/>
        <w:numPr>
          <w:ilvl w:val="0"/>
          <w:numId w:val="34"/>
        </w:numPr>
      </w:pPr>
      <w:r w:rsidRPr="00916EFC">
        <w:rPr>
          <w:b/>
          <w:bCs/>
        </w:rPr>
        <w:t xml:space="preserve">Gradient textury – </w:t>
      </w:r>
      <w:r w:rsidRPr="00916EFC">
        <w:t>textura je s rostoucí vzdáleností hustší a jednotlivé prvky jí tvořící jsou menší</w:t>
      </w:r>
    </w:p>
    <w:p w14:paraId="3FEB35C4" w14:textId="6F8D7062" w:rsidR="009C7ECC" w:rsidRPr="00916EFC" w:rsidRDefault="00A37799" w:rsidP="00CB232A">
      <w:pPr>
        <w:pStyle w:val="PICTURES"/>
      </w:pPr>
      <w:r w:rsidRPr="00916EFC">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31C87EE" w:rsidR="006F1B49" w:rsidRPr="00916EFC" w:rsidRDefault="009C7ECC" w:rsidP="00135504">
      <w:pPr>
        <w:pStyle w:val="Caption"/>
      </w:pPr>
      <w:bookmarkStart w:id="105" w:name="_Ref155169117"/>
      <w:r w:rsidRPr="00916EFC">
        <w:t xml:space="preserve">Obr. </w:t>
      </w:r>
      <w:r w:rsidRPr="00916EFC">
        <w:fldChar w:fldCharType="begin"/>
      </w:r>
      <w:r w:rsidRPr="00916EFC">
        <w:instrText xml:space="preserve"> SEQ Obr. \* ARABIC </w:instrText>
      </w:r>
      <w:r w:rsidRPr="00916EFC">
        <w:fldChar w:fldCharType="separate"/>
      </w:r>
      <w:r w:rsidR="00B6677D">
        <w:rPr>
          <w:noProof/>
        </w:rPr>
        <w:t>8</w:t>
      </w:r>
      <w:r w:rsidRPr="00916EFC">
        <w:rPr>
          <w:noProof/>
        </w:rPr>
        <w:fldChar w:fldCharType="end"/>
      </w:r>
      <w:bookmarkEnd w:id="105"/>
      <w:r w:rsidRPr="00916EFC">
        <w:t xml:space="preserve"> Monokulární prostorová vodítka </w:t>
      </w:r>
      <w:r w:rsidR="00F17A72" w:rsidRPr="00916EFC">
        <w:t>– upraveno dle</w:t>
      </w:r>
      <w:r w:rsidRPr="00916EFC">
        <w:t xml:space="preserve">: </w:t>
      </w:r>
      <w:r w:rsidR="00EC211D" w:rsidRPr="00916EFC">
        <w:fldChar w:fldCharType="begin"/>
      </w:r>
      <w:r w:rsidR="0014392A" w:rsidRPr="00916EFC">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916EFC">
        <w:fldChar w:fldCharType="separate"/>
      </w:r>
      <w:r w:rsidR="00EC211D" w:rsidRPr="00916EFC">
        <w:t>(Bogdanova, Boulanger, Zheng 2016)</w:t>
      </w:r>
      <w:r w:rsidR="00EC211D" w:rsidRPr="00916EFC">
        <w:fldChar w:fldCharType="end"/>
      </w:r>
    </w:p>
    <w:p w14:paraId="68A6CED5" w14:textId="77777777" w:rsidR="00CB232A" w:rsidRPr="00916EFC" w:rsidRDefault="001A784B" w:rsidP="00CB232A">
      <w:pPr>
        <w:pStyle w:val="Normlnprvnodsazen"/>
      </w:pPr>
      <w:r w:rsidRPr="00916EFC">
        <w:t xml:space="preserve">Dynamická vodítka jsou </w:t>
      </w:r>
      <w:r w:rsidRPr="00916EFC">
        <w:rPr>
          <w:b/>
          <w:bCs/>
        </w:rPr>
        <w:t>paralaxa pohybu</w:t>
      </w:r>
      <w:r w:rsidRPr="00916EFC">
        <w:rPr>
          <w:i/>
          <w:iCs/>
        </w:rPr>
        <w:t xml:space="preserve"> –</w:t>
      </w:r>
      <w:r w:rsidR="00CB232A" w:rsidRPr="00916EFC">
        <w:t xml:space="preserve"> </w:t>
      </w:r>
      <w:r w:rsidRPr="00916EFC">
        <w:t xml:space="preserve">pohyb vzdálenějších objektů </w:t>
      </w:r>
      <w:r w:rsidR="00CB232A" w:rsidRPr="00916EFC">
        <w:t xml:space="preserve">v prostoru je </w:t>
      </w:r>
      <w:r w:rsidRPr="00916EFC">
        <w:t xml:space="preserve">po sítnici oka pomalejší </w:t>
      </w:r>
      <w:r w:rsidRPr="00916EFC">
        <w:fldChar w:fldCharType="begin"/>
      </w:r>
      <w:r w:rsidRPr="00916EFC">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916EFC">
        <w:fldChar w:fldCharType="separate"/>
      </w:r>
      <w:r w:rsidRPr="00916EFC">
        <w:rPr>
          <w:rFonts w:cs="Times New Roman"/>
          <w:szCs w:val="24"/>
        </w:rPr>
        <w:t>(Chloupková 2007)</w:t>
      </w:r>
      <w:r w:rsidRPr="00916EFC">
        <w:fldChar w:fldCharType="end"/>
      </w:r>
      <w:r w:rsidRPr="00916EFC">
        <w:t xml:space="preserve">, </w:t>
      </w:r>
      <w:r w:rsidRPr="00916EFC">
        <w:rPr>
          <w:b/>
          <w:bCs/>
        </w:rPr>
        <w:t>mizení (</w:t>
      </w:r>
      <w:r w:rsidRPr="00916EFC">
        <w:rPr>
          <w:b/>
          <w:bCs/>
          <w:i/>
          <w:iCs/>
        </w:rPr>
        <w:t>deletion</w:t>
      </w:r>
      <w:r w:rsidRPr="00916EFC">
        <w:rPr>
          <w:b/>
          <w:bCs/>
        </w:rPr>
        <w:t>)</w:t>
      </w:r>
      <w:r w:rsidR="00CB232A" w:rsidRPr="00916EFC">
        <w:rPr>
          <w:b/>
          <w:bCs/>
        </w:rPr>
        <w:t xml:space="preserve"> – </w:t>
      </w:r>
      <w:r w:rsidR="00CB232A" w:rsidRPr="00916EFC">
        <w:t>vzdálenější objekt „mizí“ za bližší,</w:t>
      </w:r>
      <w:r w:rsidRPr="00916EFC">
        <w:t xml:space="preserve"> a </w:t>
      </w:r>
      <w:r w:rsidRPr="00916EFC">
        <w:rPr>
          <w:b/>
          <w:bCs/>
        </w:rPr>
        <w:t>přirůstání (</w:t>
      </w:r>
      <w:r w:rsidRPr="00916EFC">
        <w:rPr>
          <w:b/>
          <w:bCs/>
          <w:i/>
          <w:iCs/>
        </w:rPr>
        <w:t>accretion</w:t>
      </w:r>
      <w:r w:rsidRPr="00916EFC">
        <w:rPr>
          <w:b/>
          <w:bCs/>
        </w:rPr>
        <w:t>)</w:t>
      </w:r>
      <w:r w:rsidRPr="00916EFC">
        <w:t xml:space="preserve"> –</w:t>
      </w:r>
      <w:r w:rsidR="00CB232A" w:rsidRPr="00916EFC">
        <w:t xml:space="preserve"> vzdálenější objekt „přirůstá“ není zakrýván objektem bližším. </w:t>
      </w:r>
      <w:r w:rsidRPr="00916EFC">
        <w:fldChar w:fldCharType="begin"/>
      </w:r>
      <w:r w:rsidRPr="00916EFC">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Pr="00916EFC">
        <w:fldChar w:fldCharType="separate"/>
      </w:r>
      <w:r w:rsidRPr="00916EFC">
        <w:rPr>
          <w:rFonts w:cs="Times New Roman"/>
          <w:szCs w:val="24"/>
        </w:rPr>
        <w:t>(Matatko, Bollmann, Müller 2011)</w:t>
      </w:r>
      <w:r w:rsidRPr="00916EFC">
        <w:fldChar w:fldCharType="end"/>
      </w:r>
      <w:r w:rsidRPr="00916EFC">
        <w:t>.</w:t>
      </w:r>
      <w:r w:rsidR="00CB232A" w:rsidRPr="00916EFC">
        <w:t xml:space="preserve"> </w:t>
      </w:r>
    </w:p>
    <w:p w14:paraId="13B28827" w14:textId="28A93FB3" w:rsidR="00F01A0F" w:rsidRPr="00916EFC" w:rsidRDefault="00E64528" w:rsidP="00CB232A">
      <w:pPr>
        <w:pStyle w:val="Normlnprvnodsazen"/>
      </w:pPr>
      <w:r w:rsidRPr="00916EFC">
        <w:rPr>
          <w:lang w:eastAsia="en-US"/>
        </w:rPr>
        <w:t xml:space="preserve">Mezi binokulární vodítka se pak řadí: </w:t>
      </w:r>
      <w:r w:rsidRPr="00916EFC">
        <w:rPr>
          <w:b/>
          <w:bCs/>
          <w:lang w:eastAsia="en-US"/>
        </w:rPr>
        <w:t xml:space="preserve">binokulární disparita </w:t>
      </w:r>
      <w:r w:rsidRPr="00916EFC">
        <w:rPr>
          <w:lang w:eastAsia="en-US"/>
        </w:rPr>
        <w:t>– rozdílná poloha očí umožňuje vidět prostor z jiného úhlu, což dodává možnost vytvořit percepci vzdálenosti</w:t>
      </w:r>
      <w:r w:rsidR="00CB232A" w:rsidRPr="00916EFC">
        <w:rPr>
          <w:lang w:eastAsia="en-US"/>
        </w:rPr>
        <w:t xml:space="preserve"> a </w:t>
      </w:r>
      <w:r w:rsidRPr="00916EFC">
        <w:rPr>
          <w:b/>
          <w:bCs/>
          <w:lang w:eastAsia="en-US"/>
        </w:rPr>
        <w:t xml:space="preserve">binokulární konvergence </w:t>
      </w:r>
      <w:r w:rsidRPr="00916EFC">
        <w:rPr>
          <w:lang w:eastAsia="en-US"/>
        </w:rPr>
        <w:t xml:space="preserve">– jedná se o vjem pohybu očí, kdy s blížícím se objektem se oči stáčí k sobě a se vzdalujícím naopak, mozek tedy tyto pohyby interpretuje jako změnu ve vzdálenosti objektu. </w:t>
      </w:r>
      <w:r w:rsidRPr="00916EFC">
        <w:rPr>
          <w:lang w:eastAsia="en-US"/>
        </w:rPr>
        <w:fldChar w:fldCharType="begin"/>
      </w:r>
      <w:r w:rsidRPr="00916EFC">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916EFC">
        <w:rPr>
          <w:lang w:eastAsia="en-US"/>
        </w:rPr>
        <w:fldChar w:fldCharType="separate"/>
      </w:r>
      <w:r w:rsidRPr="00916EFC">
        <w:rPr>
          <w:rFonts w:cs="Times New Roman"/>
          <w:szCs w:val="24"/>
        </w:rPr>
        <w:t>(Chloupková 2007)</w:t>
      </w:r>
      <w:r w:rsidRPr="00916EFC">
        <w:rPr>
          <w:lang w:eastAsia="en-US"/>
        </w:rPr>
        <w:fldChar w:fldCharType="end"/>
      </w:r>
      <w:r w:rsidR="00CB232A" w:rsidRPr="00916EFC">
        <w:t xml:space="preserve"> </w:t>
      </w:r>
      <w:r w:rsidR="00F01A0F" w:rsidRPr="00916EFC">
        <w:rPr>
          <w:lang w:eastAsia="en-US"/>
        </w:rPr>
        <w:t>Binokulární disparita a konvergence jsou základ</w:t>
      </w:r>
      <w:r w:rsidR="00353B15" w:rsidRPr="00916EFC">
        <w:rPr>
          <w:lang w:eastAsia="en-US"/>
        </w:rPr>
        <w:t>ní procesem při vnímání VP skrze HMD.</w:t>
      </w:r>
      <w:r w:rsidR="00F01A0F" w:rsidRPr="00916EFC">
        <w:rPr>
          <w:lang w:eastAsia="en-US"/>
        </w:rPr>
        <w:t xml:space="preserve"> </w:t>
      </w:r>
      <w:r w:rsidR="00353B15" w:rsidRPr="00916EFC">
        <w:rPr>
          <w:lang w:eastAsia="en-US"/>
        </w:rPr>
        <w:t xml:space="preserve">HMD </w:t>
      </w:r>
      <w:r w:rsidR="00F01A0F" w:rsidRPr="00916EFC">
        <w:rPr>
          <w:lang w:eastAsia="en-US"/>
        </w:rPr>
        <w:t>imituj</w:t>
      </w:r>
      <w:r w:rsidR="00353B15" w:rsidRPr="00916EFC">
        <w:rPr>
          <w:lang w:eastAsia="en-US"/>
        </w:rPr>
        <w:t xml:space="preserve">e stereoskopické vidění </w:t>
      </w:r>
      <w:r w:rsidR="00F01A0F" w:rsidRPr="00916EFC">
        <w:rPr>
          <w:lang w:eastAsia="en-US"/>
        </w:rPr>
        <w:t xml:space="preserve">pomocí dvou nezávislých </w:t>
      </w:r>
      <w:r w:rsidR="00353B15" w:rsidRPr="00916EFC">
        <w:rPr>
          <w:lang w:eastAsia="en-US"/>
        </w:rPr>
        <w:t xml:space="preserve">displejů, na nichž zobrazovaný obraz je mírně posunut, za účelem vytvoření iluze hloubky. </w:t>
      </w:r>
    </w:p>
    <w:p w14:paraId="6BCBBF4E" w14:textId="7838949D" w:rsidR="00BA4D29" w:rsidRPr="00916EFC" w:rsidRDefault="00506131" w:rsidP="00506131">
      <w:pPr>
        <w:pStyle w:val="Heading3"/>
      </w:pPr>
      <w:bookmarkStart w:id="106" w:name="_Ref154993503"/>
      <w:bookmarkStart w:id="107" w:name="_Toc155217395"/>
      <w:r w:rsidRPr="00916EFC">
        <w:t>Percepce pohybu</w:t>
      </w:r>
      <w:bookmarkEnd w:id="106"/>
      <w:bookmarkEnd w:id="107"/>
    </w:p>
    <w:p w14:paraId="6D3F8C52" w14:textId="544F8F95" w:rsidR="00931B57" w:rsidRPr="00916EFC" w:rsidRDefault="00A11AF5" w:rsidP="00931B57">
      <w:r w:rsidRPr="00916EFC">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916EFC">
        <w:t>Problém pro VR systémy tvoří iluze vlastního pohybu z důvodu vnímání pohybu vizuálně. Jedná se tedy o konflikt visuálního a rovnovážného aparátu</w:t>
      </w:r>
      <w:r w:rsidR="00931B57" w:rsidRPr="00916EFC">
        <w:t xml:space="preserve"> nazvaný </w:t>
      </w:r>
      <w:r w:rsidR="00931B57" w:rsidRPr="00916EFC">
        <w:rPr>
          <w:i/>
          <w:iCs/>
        </w:rPr>
        <w:t xml:space="preserve">vection. </w:t>
      </w:r>
      <w:r w:rsidR="006F1692" w:rsidRPr="00916EFC">
        <w:t xml:space="preserve">Pokud tento konflikt vede k nevolnosti je možné mluvit o </w:t>
      </w:r>
      <w:r w:rsidR="006F1692" w:rsidRPr="00916EFC">
        <w:rPr>
          <w:i/>
          <w:iCs/>
        </w:rPr>
        <w:t>kinetóze</w:t>
      </w:r>
      <w:r w:rsidR="006F1692" w:rsidRPr="00916EFC">
        <w:t xml:space="preserve">. </w:t>
      </w:r>
      <w:r w:rsidR="00506131" w:rsidRPr="00916EFC">
        <w:t>Problém se vyskytuje často v</w:t>
      </w:r>
      <w:r w:rsidR="006F1692" w:rsidRPr="00916EFC">
        <w:t> </w:t>
      </w:r>
      <w:r w:rsidR="00506131" w:rsidRPr="00916EFC">
        <w:t>případě</w:t>
      </w:r>
      <w:r w:rsidR="006F1692" w:rsidRPr="00916EFC">
        <w:t xml:space="preserve"> </w:t>
      </w:r>
      <w:r w:rsidR="00506131" w:rsidRPr="00916EFC">
        <w:t>akcelerace pohybu avatara ve virtuálním prostředí. V </w:t>
      </w:r>
      <w:r w:rsidR="00165789" w:rsidRPr="00916EFC">
        <w:t>případě,</w:t>
      </w:r>
      <w:r w:rsidR="00506131" w:rsidRPr="00916EFC">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6F1692" w:rsidRPr="00916EFC">
        <w:t xml:space="preserve"> </w:t>
      </w:r>
      <w:r w:rsidR="006F1692" w:rsidRPr="00916EFC">
        <w:fldChar w:fldCharType="begin"/>
      </w:r>
      <w:r w:rsidR="006F1692" w:rsidRPr="00916EFC">
        <w:instrText xml:space="preserve"> ADDIN ZOTERO_ITEM CSL_CITATION {"citationID":"TAoNR4XA","properties":{"formattedCitation":"(LaValle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6F1692" w:rsidRPr="00916EFC">
        <w:fldChar w:fldCharType="separate"/>
      </w:r>
      <w:r w:rsidR="006F1692" w:rsidRPr="00916EFC">
        <w:t>(LaValle 2020)</w:t>
      </w:r>
      <w:r w:rsidR="006F1692" w:rsidRPr="00916EFC">
        <w:fldChar w:fldCharType="end"/>
      </w:r>
      <w:r w:rsidR="00506131" w:rsidRPr="00916EFC">
        <w:t>.</w:t>
      </w:r>
      <w:r w:rsidR="00931B57" w:rsidRPr="00916EFC">
        <w:t xml:space="preserve"> </w:t>
      </w:r>
    </w:p>
    <w:p w14:paraId="5256E854" w14:textId="3496E2C0" w:rsidR="00165789" w:rsidRPr="00916EFC" w:rsidRDefault="005573D0" w:rsidP="00931B57">
      <w:pPr>
        <w:pStyle w:val="Normlnprvnodsazen"/>
        <w:rPr>
          <w:sz w:val="24"/>
          <w:szCs w:val="24"/>
        </w:rPr>
      </w:pPr>
      <w:r w:rsidRPr="00916EFC">
        <w:rPr>
          <w:i/>
          <w:iCs/>
        </w:rPr>
        <w:t>Retinal image slip</w:t>
      </w:r>
      <w:r w:rsidR="00165789" w:rsidRPr="00916EFC">
        <w:t xml:space="preserve"> aneb problém kolik FPS (</w:t>
      </w:r>
      <w:r w:rsidR="00165789" w:rsidRPr="00916EFC">
        <w:rPr>
          <w:i/>
          <w:iCs/>
        </w:rPr>
        <w:t>frame</w:t>
      </w:r>
      <w:r w:rsidR="00B23419" w:rsidRPr="00916EFC">
        <w:rPr>
          <w:i/>
          <w:iCs/>
        </w:rPr>
        <w:t>s</w:t>
      </w:r>
      <w:r w:rsidR="00165789" w:rsidRPr="00916EFC">
        <w:rPr>
          <w:i/>
          <w:iCs/>
        </w:rPr>
        <w:t xml:space="preserve"> per second</w:t>
      </w:r>
      <w:r w:rsidR="00165789" w:rsidRPr="00916EFC">
        <w:t xml:space="preserve">) je dostatečné pro VR display. VR display vyžaduje vyšší hodnoty FPS, jelikož je nutné vhodně upravit pohyb pozorovaného objektu ve virtuálním světě tak aby zůstal zaostřený i při pohybu hlavy. </w:t>
      </w:r>
      <w:r w:rsidRPr="00916EFC">
        <w:t xml:space="preserve">Je nutné zachovat tento </w:t>
      </w:r>
      <w:r w:rsidRPr="00916EFC">
        <w:lastRenderedPageBreak/>
        <w:t>objekt v jednom bodě na sítnici</w:t>
      </w:r>
      <w:r w:rsidR="006F1692" w:rsidRPr="00916EFC">
        <w:t xml:space="preserve">, </w:t>
      </w:r>
      <w:r w:rsidRPr="00916EFC">
        <w:t xml:space="preserve">tudíž v rámci virtuálního světa je </w:t>
      </w:r>
      <w:r w:rsidR="00A11AF5" w:rsidRPr="00916EFC">
        <w:t>nutné,</w:t>
      </w:r>
      <w:r w:rsidRPr="00916EFC">
        <w:t xml:space="preserve"> aby se tento fixovaný objekt posunul po obrazovce opačně od pohybu hlavy. Z důvodu </w:t>
      </w:r>
      <w:r w:rsidR="002B781B" w:rsidRPr="00916EFC">
        <w:t>nedostatečné</w:t>
      </w:r>
      <w:r w:rsidRPr="00916EFC">
        <w:t xml:space="preserve"> hodnoty FPS je obraz objektu na obrazovce příliš dlouho a uživateli se pak jeví jako přeskakující </w:t>
      </w:r>
      <w:r w:rsidR="002B781B" w:rsidRPr="00916EFC">
        <w:t>(„</w:t>
      </w:r>
      <w:r w:rsidR="002B781B" w:rsidRPr="00916EFC">
        <w:rPr>
          <w:i/>
          <w:iCs/>
        </w:rPr>
        <w:t>judder</w:t>
      </w:r>
      <w:r w:rsidR="00931B57" w:rsidRPr="00916EFC">
        <w:rPr>
          <w:i/>
          <w:iCs/>
        </w:rPr>
        <w:t>“</w:t>
      </w:r>
      <w:r w:rsidR="002B781B" w:rsidRPr="00916EFC">
        <w:rPr>
          <w:i/>
          <w:iCs/>
        </w:rPr>
        <w:t xml:space="preserve">) </w:t>
      </w:r>
      <w:r w:rsidRPr="00916EFC">
        <w:t>namísto plynule se pohybující</w:t>
      </w:r>
      <w:r w:rsidR="002B781B" w:rsidRPr="00916EFC">
        <w:t>ho</w:t>
      </w:r>
      <w:r w:rsidRPr="00916EFC">
        <w:t>. Jelikož vysoké FPS hodnoty jsou</w:t>
      </w:r>
      <w:r w:rsidR="009919FF" w:rsidRPr="00916EFC">
        <w:t xml:space="preserve"> </w:t>
      </w:r>
      <w:r w:rsidR="00353B15" w:rsidRPr="00916EFC">
        <w:t>zatím nevyřešený</w:t>
      </w:r>
      <w:r w:rsidR="009919FF" w:rsidRPr="00916EFC">
        <w:t xml:space="preserve"> </w:t>
      </w:r>
      <w:r w:rsidRPr="00916EFC">
        <w:t xml:space="preserve">výrobní problém je </w:t>
      </w:r>
      <w:r w:rsidRPr="00916EFC">
        <w:rPr>
          <w:i/>
          <w:iCs/>
        </w:rPr>
        <w:t xml:space="preserve">retinal image slip </w:t>
      </w:r>
      <w:r w:rsidRPr="00916EFC">
        <w:t xml:space="preserve">řešen skrze </w:t>
      </w:r>
      <w:r w:rsidRPr="00916EFC">
        <w:rPr>
          <w:i/>
          <w:iCs/>
        </w:rPr>
        <w:t>low persistence</w:t>
      </w:r>
      <w:r w:rsidRPr="00916EFC">
        <w:t xml:space="preserve"> přístup. Kdy je obraz objektu zobrazen jen v dané intervaly, které stačí očním receptorům na zaznamenání obrazu. </w:t>
      </w:r>
      <w:r w:rsidR="00316178" w:rsidRPr="00916EFC">
        <w:t xml:space="preserve">Pro příklad moderní HMD Oculus Quest 2 umožňuje hodnoty FPS až </w:t>
      </w:r>
      <w:r w:rsidR="00F17A72" w:rsidRPr="00916EFC">
        <w:t>120 Hz</w:t>
      </w:r>
      <w:r w:rsidR="00316178" w:rsidRPr="00916EFC">
        <w:t xml:space="preserve">. </w:t>
      </w:r>
      <w:r w:rsidR="000B6ABB" w:rsidRPr="00916EFC">
        <w:fldChar w:fldCharType="begin"/>
      </w:r>
      <w:r w:rsidR="0014392A" w:rsidRPr="00916EFC">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916EFC">
        <w:fldChar w:fldCharType="separate"/>
      </w:r>
      <w:r w:rsidR="000B6ABB" w:rsidRPr="00916EFC">
        <w:t>(LaValle 2020)</w:t>
      </w:r>
      <w:r w:rsidR="000B6ABB" w:rsidRPr="00916EFC">
        <w:fldChar w:fldCharType="end"/>
      </w:r>
    </w:p>
    <w:p w14:paraId="1A8E10EB" w14:textId="556B88F8" w:rsidR="00931B57" w:rsidRPr="00916EFC" w:rsidRDefault="00B92997" w:rsidP="00736AD5">
      <w:pPr>
        <w:pStyle w:val="Normlnprvnodsazen"/>
      </w:pPr>
      <w:r w:rsidRPr="00916EFC">
        <w:t>V případě, že nejsou všechny smyslové vjemy nahrazeny virtuálními vstupy nebo pokud vstupy nejsou dokonalé (</w:t>
      </w:r>
      <w:r w:rsidR="006F1692" w:rsidRPr="00916EFC">
        <w:t>jsou v</w:t>
      </w:r>
      <w:r w:rsidRPr="00916EFC">
        <w:t xml:space="preserve"> konfliktu s lidskou fyziologií) dochází ke konfliktům vnímání. Nejvíce problematickým se dlouhodobě jeví vekce</w:t>
      </w:r>
      <w:r w:rsidR="006F1692" w:rsidRPr="00916EFC">
        <w:t xml:space="preserve"> popř. kinetóza</w:t>
      </w:r>
      <w:r w:rsidRPr="00916EFC">
        <w:t xml:space="preserve"> </w:t>
      </w:r>
      <w:r w:rsidR="006F1692" w:rsidRPr="00916EFC">
        <w:t xml:space="preserve">tedy </w:t>
      </w:r>
      <w:r w:rsidRPr="00916EFC">
        <w:t xml:space="preserve">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916EFC">
        <w:t>ke</w:t>
      </w:r>
      <w:r w:rsidRPr="00916EFC">
        <w:t xml:space="preserve"> špatným či nechtěným </w:t>
      </w:r>
      <w:r w:rsidR="00931B57" w:rsidRPr="00916EFC">
        <w:t>interpretacím,</w:t>
      </w:r>
      <w:r w:rsidRPr="00916EFC">
        <w:t xml:space="preserve"> popř. k nevolnosti a únavě. </w:t>
      </w:r>
      <w:r w:rsidRPr="00916EFC">
        <w:fldChar w:fldCharType="begin"/>
      </w:r>
      <w:r w:rsidR="0014392A" w:rsidRPr="00916EFC">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916EFC">
        <w:fldChar w:fldCharType="separate"/>
      </w:r>
      <w:r w:rsidRPr="00916EFC">
        <w:t>(LaValle 2020)</w:t>
      </w:r>
      <w:r w:rsidRPr="00916EFC">
        <w:fldChar w:fldCharType="end"/>
      </w:r>
      <w:r w:rsidR="00D90163" w:rsidRPr="00916EFC">
        <w:t xml:space="preserve"> </w:t>
      </w:r>
    </w:p>
    <w:p w14:paraId="7518A19C" w14:textId="3A108E4A" w:rsidR="00181BBF" w:rsidRPr="00916EFC" w:rsidRDefault="006E31FC" w:rsidP="002656D4">
      <w:pPr>
        <w:pStyle w:val="Heading2"/>
        <w:rPr>
          <w:lang w:val="cs-CZ"/>
        </w:rPr>
      </w:pPr>
      <w:bookmarkStart w:id="108" w:name="_Toc155217396"/>
      <w:r w:rsidRPr="00916EFC">
        <w:rPr>
          <w:lang w:val="cs-CZ"/>
        </w:rPr>
        <w:t>3D modelování koncepty a principy</w:t>
      </w:r>
      <w:bookmarkEnd w:id="108"/>
    </w:p>
    <w:p w14:paraId="2452CA65" w14:textId="587875BF" w:rsidR="00181BBF" w:rsidRPr="00916EFC" w:rsidRDefault="006F1692" w:rsidP="00181BBF">
      <w:pPr>
        <w:pStyle w:val="Heading3"/>
      </w:pPr>
      <w:bookmarkStart w:id="109" w:name="_Toc155217397"/>
      <w:r w:rsidRPr="00916EFC">
        <w:t>LOD</w:t>
      </w:r>
      <w:bookmarkEnd w:id="109"/>
    </w:p>
    <w:p w14:paraId="0C0827B2" w14:textId="3C3A04E1" w:rsidR="00331DCE" w:rsidRPr="00916EFC" w:rsidRDefault="006E3574" w:rsidP="00331DCE">
      <w:r w:rsidRPr="00916EFC">
        <w:t>LOD (</w:t>
      </w:r>
      <w:r w:rsidR="00FC2EB8" w:rsidRPr="00916EFC">
        <w:rPr>
          <w:i/>
          <w:iCs/>
        </w:rPr>
        <w:t>level of detail</w:t>
      </w:r>
      <w:r w:rsidR="00FC2EB8" w:rsidRPr="00916EFC">
        <w:t>)</w:t>
      </w:r>
      <w:r w:rsidRPr="00916EFC">
        <w:t xml:space="preserve"> je široce </w:t>
      </w:r>
      <w:r w:rsidR="00DB26F1" w:rsidRPr="00916EFC">
        <w:t>využívaná</w:t>
      </w:r>
      <w:r w:rsidRPr="00916EFC">
        <w:t xml:space="preserve"> technika v oblasti počítačové grafiky, GIS</w:t>
      </w:r>
      <w:r w:rsidR="004A11B2" w:rsidRPr="00916EFC">
        <w:t xml:space="preserve"> </w:t>
      </w:r>
      <w:r w:rsidRPr="00916EFC">
        <w:t>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00022377" w:rsidRPr="00916EFC">
        <w:t xml:space="preserve">viz. </w:t>
      </w:r>
      <w:r w:rsidR="00022377" w:rsidRPr="00916EFC">
        <w:fldChar w:fldCharType="begin"/>
      </w:r>
      <w:r w:rsidR="00022377" w:rsidRPr="00916EFC">
        <w:instrText xml:space="preserve"> REF _Ref154996175 \h </w:instrText>
      </w:r>
      <w:r w:rsidR="00916EFC">
        <w:instrText xml:space="preserve"> \* MERGEFORMAT </w:instrText>
      </w:r>
      <w:r w:rsidR="00022377" w:rsidRPr="00916EFC">
        <w:fldChar w:fldCharType="separate"/>
      </w:r>
      <w:r w:rsidR="00B6677D" w:rsidRPr="00916EFC">
        <w:t xml:space="preserve">Obr. </w:t>
      </w:r>
      <w:r w:rsidR="00B6677D">
        <w:rPr>
          <w:noProof/>
        </w:rPr>
        <w:t>9</w:t>
      </w:r>
      <w:r w:rsidR="00B6677D" w:rsidRPr="00916EFC">
        <w:t xml:space="preserve"> Příklad konceptu sémantického LOD v případě specifikace CityGML – nahoře; v případě redukce vertexů – dole. převzato z: (Biljecki, Ledoux, Stoter 2016) a (Ghulam et al. 2013)</w:t>
      </w:r>
      <w:r w:rsidR="00022377" w:rsidRPr="00916EFC">
        <w:fldChar w:fldCharType="end"/>
      </w:r>
      <w:r w:rsidRPr="00916EFC">
        <w:t xml:space="preserve">). S rostoucí vzdáleností pozorovatele od objektu se používají verze s nižším stupněm detailu, což snižuje výpočetní nároky a zlepšuje rychlost renderování. </w:t>
      </w:r>
      <w:r w:rsidR="00331DCE" w:rsidRPr="00916EFC">
        <w:t xml:space="preserve">Nižší stupně detailu mohou být dosaženy </w:t>
      </w:r>
      <w:r w:rsidR="006832EB" w:rsidRPr="00916EFC">
        <w:t>sémantickým</w:t>
      </w:r>
      <w:r w:rsidR="00331DCE" w:rsidRPr="00916EFC">
        <w:t xml:space="preserve"> zjednodušením (3D modely měst – CityGML) nebo algoritmickým (menší počet vertexů). </w:t>
      </w:r>
      <w:r w:rsidRPr="00916EFC">
        <w:t xml:space="preserve">Tímto je umožněno </w:t>
      </w:r>
      <w:r w:rsidRPr="00916EFC">
        <w:rPr>
          <w:i/>
          <w:iCs/>
        </w:rPr>
        <w:t>real-time</w:t>
      </w:r>
      <w:r w:rsidRPr="00916EFC">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916EFC">
        <w:t xml:space="preserve"> V případě prostorových věd je pak možné mluvit o generalizaci.</w:t>
      </w:r>
      <w:r w:rsidR="00331DCE" w:rsidRPr="00916EFC">
        <w:t xml:space="preserve"> V některých případech však tento přístup není zcela vhodný </w:t>
      </w:r>
      <w:r w:rsidR="00947DC9" w:rsidRPr="00916EFC">
        <w:t>(</w:t>
      </w:r>
      <w:r w:rsidR="00331DCE" w:rsidRPr="00916EFC">
        <w:t>viz.</w:t>
      </w:r>
      <w:r w:rsidR="00947DC9" w:rsidRPr="00916EFC">
        <w:t xml:space="preserve"> </w:t>
      </w:r>
      <w:r w:rsidR="00022377" w:rsidRPr="00916EFC">
        <w:fldChar w:fldCharType="begin"/>
      </w:r>
      <w:r w:rsidR="00022377" w:rsidRPr="00916EFC">
        <w:instrText xml:space="preserve"> REF _Ref154996250 \h </w:instrText>
      </w:r>
      <w:r w:rsidR="00916EFC">
        <w:instrText xml:space="preserve"> \* MERGEFORMAT </w:instrText>
      </w:r>
      <w:r w:rsidR="00022377" w:rsidRPr="00916EFC">
        <w:fldChar w:fldCharType="separate"/>
      </w:r>
      <w:r w:rsidR="00B6677D" w:rsidRPr="00916EFC">
        <w:t xml:space="preserve">Obr. </w:t>
      </w:r>
      <w:r w:rsidR="00B6677D">
        <w:rPr>
          <w:noProof/>
        </w:rPr>
        <w:t>10</w:t>
      </w:r>
      <w:r w:rsidR="00022377" w:rsidRPr="00916EFC">
        <w:fldChar w:fldCharType="end"/>
      </w:r>
      <w:r w:rsidR="00331DCE" w:rsidRPr="00916EFC">
        <w:t xml:space="preserve">) z nějž je patrné, že aplikovaný LOD přístup na data DMT vede k tomu že budovy (hrad </w:t>
      </w:r>
      <w:r w:rsidR="000023D6" w:rsidRPr="00916EFC">
        <w:t>Špilberk</w:t>
      </w:r>
      <w:r w:rsidR="00331DCE" w:rsidRPr="00916EFC">
        <w:t xml:space="preserve">) jsou při pohledu z dostatečné vzdálenosti nevhodně zobrazeny nad zjednodušeným terénem. Případně řešení tohoto problému pak poskytuje práce </w:t>
      </w:r>
      <w:r w:rsidR="00331DCE" w:rsidRPr="00916EFC">
        <w:fldChar w:fldCharType="begin"/>
      </w:r>
      <w:r w:rsidR="00331DCE" w:rsidRPr="00916EFC">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916EFC">
        <w:fldChar w:fldCharType="separate"/>
      </w:r>
      <w:r w:rsidR="00331DCE" w:rsidRPr="00916EFC">
        <w:rPr>
          <w:rFonts w:cs="Times New Roman"/>
          <w:szCs w:val="24"/>
        </w:rPr>
        <w:t>(Semmo, Döllner 2014)</w:t>
      </w:r>
      <w:r w:rsidR="00331DCE" w:rsidRPr="00916EFC">
        <w:fldChar w:fldCharType="end"/>
      </w:r>
      <w:r w:rsidR="00331DCE" w:rsidRPr="00916EFC">
        <w:t xml:space="preserve">, kde autoři navrhují interaktivní změnu LOA dle akcí uživatele. </w:t>
      </w:r>
    </w:p>
    <w:p w14:paraId="7F1322F4" w14:textId="2179AF90" w:rsidR="00E22988" w:rsidRPr="00916EFC" w:rsidRDefault="001B0814" w:rsidP="000023D6">
      <w:pPr>
        <w:pStyle w:val="PICTURES"/>
      </w:pPr>
      <w:r w:rsidRPr="00916EFC">
        <w:lastRenderedPageBreak/>
        <w:drawing>
          <wp:inline distT="0" distB="0" distL="0" distR="0" wp14:anchorId="010693DF" wp14:editId="1E95BDD7">
            <wp:extent cx="3293917" cy="1717482"/>
            <wp:effectExtent l="0" t="0" r="1905" b="0"/>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9113" cy="1730619"/>
                    </a:xfrm>
                    <a:prstGeom prst="rect">
                      <a:avLst/>
                    </a:prstGeom>
                  </pic:spPr>
                </pic:pic>
              </a:graphicData>
            </a:graphic>
          </wp:inline>
        </w:drawing>
      </w:r>
    </w:p>
    <w:p w14:paraId="402F7640" w14:textId="7E963D13" w:rsidR="00C576A2" w:rsidRPr="00916EFC" w:rsidRDefault="00C576A2" w:rsidP="00135504">
      <w:pPr>
        <w:pStyle w:val="Caption"/>
      </w:pPr>
      <w:bookmarkStart w:id="110" w:name="_Ref154996175"/>
      <w:r w:rsidRPr="00916EFC">
        <w:t xml:space="preserve">Obr. </w:t>
      </w:r>
      <w:r w:rsidRPr="00916EFC">
        <w:fldChar w:fldCharType="begin"/>
      </w:r>
      <w:r w:rsidRPr="00916EFC">
        <w:instrText xml:space="preserve"> SEQ Obr. \* ARABIC </w:instrText>
      </w:r>
      <w:r w:rsidRPr="00916EFC">
        <w:fldChar w:fldCharType="separate"/>
      </w:r>
      <w:r w:rsidR="00B6677D">
        <w:rPr>
          <w:noProof/>
        </w:rPr>
        <w:t>9</w:t>
      </w:r>
      <w:r w:rsidRPr="00916EFC">
        <w:rPr>
          <w:noProof/>
        </w:rPr>
        <w:fldChar w:fldCharType="end"/>
      </w:r>
      <w:r w:rsidRPr="00916EFC">
        <w:t xml:space="preserve"> Příklad konceptu </w:t>
      </w:r>
      <w:r w:rsidR="001B0814" w:rsidRPr="00916EFC">
        <w:t xml:space="preserve">sémantického </w:t>
      </w:r>
      <w:r w:rsidRPr="00916EFC">
        <w:t xml:space="preserve">LOD v případě specifikace CityGML </w:t>
      </w:r>
      <w:r w:rsidR="001B0814" w:rsidRPr="00916EFC">
        <w:t>– nahoře; v případě redukce vertexů – dole</w:t>
      </w:r>
      <w:r w:rsidR="00F17A72" w:rsidRPr="00916EFC">
        <w:t>.</w:t>
      </w:r>
      <w:r w:rsidR="001B0814" w:rsidRPr="00916EFC">
        <w:t xml:space="preserve"> </w:t>
      </w:r>
      <w:r w:rsidRPr="00916EFC">
        <w:t xml:space="preserve">převzato z: </w:t>
      </w:r>
      <w:r w:rsidRPr="00916EFC">
        <w:fldChar w:fldCharType="begin"/>
      </w:r>
      <w:r w:rsidRPr="00916EFC">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916EFC">
        <w:fldChar w:fldCharType="separate"/>
      </w:r>
      <w:r w:rsidRPr="00916EFC">
        <w:t>(Biljecki, Ledoux, Stoter 2016)</w:t>
      </w:r>
      <w:r w:rsidRPr="00916EFC">
        <w:fldChar w:fldCharType="end"/>
      </w:r>
      <w:r w:rsidR="00036776" w:rsidRPr="00916EFC">
        <w:t xml:space="preserve"> a </w:t>
      </w:r>
      <w:r w:rsidR="00036776" w:rsidRPr="00916EFC">
        <w:fldChar w:fldCharType="begin"/>
      </w:r>
      <w:r w:rsidR="00036776" w:rsidRPr="00916EFC">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916EFC">
        <w:fldChar w:fldCharType="separate"/>
      </w:r>
      <w:r w:rsidR="00036776" w:rsidRPr="00916EFC">
        <w:t>(Ghulam et al. 2013)</w:t>
      </w:r>
      <w:r w:rsidR="00036776" w:rsidRPr="00916EFC">
        <w:fldChar w:fldCharType="end"/>
      </w:r>
      <w:bookmarkEnd w:id="110"/>
    </w:p>
    <w:p w14:paraId="6F7F7E6B" w14:textId="6E980433" w:rsidR="00320A6F" w:rsidRPr="00916EFC" w:rsidRDefault="006E3574" w:rsidP="00320A6F">
      <w:pPr>
        <w:pStyle w:val="Normlnprvnodsazen"/>
        <w:keepNext/>
        <w:ind w:firstLine="0"/>
      </w:pPr>
      <w:r w:rsidRPr="00916EFC">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11F2A611" w:rsidR="004A11B2" w:rsidRPr="00916EFC" w:rsidRDefault="00320A6F" w:rsidP="00135504">
      <w:pPr>
        <w:pStyle w:val="Caption"/>
      </w:pPr>
      <w:bookmarkStart w:id="111" w:name="_Ref154996250"/>
      <w:r w:rsidRPr="00916EFC">
        <w:t xml:space="preserve">Obr. </w:t>
      </w:r>
      <w:r w:rsidRPr="00916EFC">
        <w:fldChar w:fldCharType="begin"/>
      </w:r>
      <w:r w:rsidRPr="00916EFC">
        <w:instrText xml:space="preserve"> SEQ Obr. \* ARABIC </w:instrText>
      </w:r>
      <w:r w:rsidRPr="00916EFC">
        <w:fldChar w:fldCharType="separate"/>
      </w:r>
      <w:r w:rsidR="00B6677D">
        <w:rPr>
          <w:noProof/>
        </w:rPr>
        <w:t>10</w:t>
      </w:r>
      <w:r w:rsidRPr="00916EFC">
        <w:rPr>
          <w:noProof/>
        </w:rPr>
        <w:fldChar w:fldCharType="end"/>
      </w:r>
      <w:bookmarkEnd w:id="111"/>
      <w:r w:rsidRPr="00916EFC">
        <w:t xml:space="preserve"> Snímky obrazovky z aplikace 3D model města Brna. Hrad </w:t>
      </w:r>
      <w:r w:rsidR="00353B15" w:rsidRPr="00916EFC">
        <w:t>Špilberk</w:t>
      </w:r>
      <w:r w:rsidRPr="00916EFC">
        <w:t xml:space="preserve"> pohledu ze směru Vila</w:t>
      </w:r>
      <w:r w:rsidR="00200E56" w:rsidRPr="00916EFC">
        <w:t xml:space="preserve"> </w:t>
      </w:r>
      <w:r w:rsidR="006E3574" w:rsidRPr="00916EFC">
        <w:t xml:space="preserve">Tugendhat – </w:t>
      </w:r>
      <w:r w:rsidR="006F1692" w:rsidRPr="00916EFC">
        <w:t>Špilberk</w:t>
      </w:r>
      <w:r w:rsidRPr="00916EFC">
        <w:t xml:space="preserve">. </w:t>
      </w:r>
      <w:r w:rsidR="006E3574" w:rsidRPr="00916EFC">
        <w:t>vlevo – terén</w:t>
      </w:r>
      <w:r w:rsidRPr="00916EFC">
        <w:t xml:space="preserve"> je vykreslován v plném rozlišení</w:t>
      </w:r>
      <w:r w:rsidR="006E3574" w:rsidRPr="00916EFC">
        <w:t>;</w:t>
      </w:r>
      <w:r w:rsidRPr="00916EFC">
        <w:t xml:space="preserve"> </w:t>
      </w:r>
      <w:r w:rsidR="004A11B2" w:rsidRPr="00916EFC">
        <w:t>vpravo – terén</w:t>
      </w:r>
      <w:r w:rsidRPr="00916EFC">
        <w:t xml:space="preserve"> je vykreslován zjednodušeně, model hradu je posazen nad terénem.</w:t>
      </w:r>
      <w:r w:rsidR="00341FBE" w:rsidRPr="00916EFC">
        <w:t xml:space="preserve"> </w:t>
      </w:r>
      <w:r w:rsidR="00F17A72" w:rsidRPr="00916EFC">
        <w:t>zdroj dat</w:t>
      </w:r>
      <w:r w:rsidR="00341FBE" w:rsidRPr="00916EFC">
        <w:t xml:space="preserve">: </w:t>
      </w:r>
      <w:r w:rsidR="00365067" w:rsidRPr="00916EFC">
        <w:fldChar w:fldCharType="begin"/>
      </w:r>
      <w:r w:rsidR="00365067" w:rsidRPr="00916EFC">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rsidRPr="00916EFC">
        <w:fldChar w:fldCharType="separate"/>
      </w:r>
      <w:r w:rsidR="00365067" w:rsidRPr="00916EFC">
        <w:t>(KAM Brno 2023)</w:t>
      </w:r>
      <w:r w:rsidR="00365067" w:rsidRPr="00916EFC">
        <w:fldChar w:fldCharType="end"/>
      </w:r>
    </w:p>
    <w:p w14:paraId="536FD56B" w14:textId="77777777" w:rsidR="00B41874" w:rsidRPr="00916EFC" w:rsidRDefault="00B41874" w:rsidP="00B41874">
      <w:pPr>
        <w:pStyle w:val="Heading3"/>
      </w:pPr>
      <w:bookmarkStart w:id="112" w:name="_Ref155039476"/>
      <w:bookmarkStart w:id="113" w:name="_Toc155217398"/>
      <w:r w:rsidRPr="00916EFC">
        <w:t>Problém měřítka</w:t>
      </w:r>
      <w:bookmarkEnd w:id="112"/>
      <w:bookmarkEnd w:id="113"/>
    </w:p>
    <w:p w14:paraId="045B4896" w14:textId="77777777" w:rsidR="00B41874" w:rsidRPr="00916EFC" w:rsidRDefault="00B41874" w:rsidP="00B41874">
      <w:r w:rsidRPr="00916EFC">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916EFC">
        <w:fldChar w:fldCharType="begin"/>
      </w:r>
      <w:r w:rsidRPr="00916EFC">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916EFC">
        <w:fldChar w:fldCharType="separate"/>
      </w:r>
      <w:r w:rsidRPr="00916EFC">
        <w:t>(Bandrova, Bonchev 2013)</w:t>
      </w:r>
      <w:r w:rsidRPr="00916EFC">
        <w:fldChar w:fldCharType="end"/>
      </w:r>
    </w:p>
    <w:p w14:paraId="7810ED7E" w14:textId="2E2DC718" w:rsidR="00B41874" w:rsidRPr="00916EFC" w:rsidRDefault="00B41874" w:rsidP="00B41874">
      <w:pPr>
        <w:pStyle w:val="Normlnprvnodsazen"/>
      </w:pPr>
      <w:r w:rsidRPr="00916EFC">
        <w:t xml:space="preserve">Ve virtuálním prostředí na rozdíl od tradičních map je měřítko dynamické, uživatel je tedy </w:t>
      </w:r>
      <w:r w:rsidR="005F0995" w:rsidRPr="00916EFC">
        <w:t>případně</w:t>
      </w:r>
      <w:r w:rsidRPr="00916EFC">
        <w:t xml:space="preserve"> schopen interagovat s daty v libovolném měřítku. Dynamické měřítko umožňují i webové mapy. Webové mapy definují pro možná měřítka hranice. Vnější hranice, tedy </w:t>
      </w:r>
      <w:r w:rsidR="00F17A72" w:rsidRPr="00916EFC">
        <w:t>minimální</w:t>
      </w:r>
      <w:r w:rsidRPr="00916EFC">
        <w:t xml:space="preserve">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r w:rsidR="005D2988" w:rsidRPr="00916EFC">
        <w:t>dlaždic</w:t>
      </w:r>
      <w:r w:rsidR="005F0995" w:rsidRPr="00916EFC">
        <w:t xml:space="preserve"> </w:t>
      </w:r>
      <w:r w:rsidRPr="00916EFC">
        <w:t>(MapTiler, Mapy.cz, Mapbox atd.), popř. vykreslování map ve vhodném měřítku pro určené intervaly přiblížení (CUZK)</w:t>
      </w:r>
      <w:r w:rsidR="003751B0" w:rsidRPr="00916EFC">
        <w:t xml:space="preserve"> (viz. </w:t>
      </w:r>
      <w:r w:rsidR="003751B0" w:rsidRPr="00916EFC">
        <w:fldChar w:fldCharType="begin"/>
      </w:r>
      <w:r w:rsidR="003751B0" w:rsidRPr="00916EFC">
        <w:instrText xml:space="preserve"> REF _Ref154996739 \h </w:instrText>
      </w:r>
      <w:r w:rsidR="00916EFC">
        <w:instrText xml:space="preserve"> \* MERGEFORMAT </w:instrText>
      </w:r>
      <w:r w:rsidR="003751B0" w:rsidRPr="00916EFC">
        <w:fldChar w:fldCharType="separate"/>
      </w:r>
      <w:r w:rsidR="00B6677D" w:rsidRPr="00916EFC">
        <w:t xml:space="preserve">Obr. </w:t>
      </w:r>
      <w:r w:rsidR="00B6677D">
        <w:rPr>
          <w:noProof/>
        </w:rPr>
        <w:t>11</w:t>
      </w:r>
      <w:r w:rsidR="003751B0" w:rsidRPr="00916EFC">
        <w:fldChar w:fldCharType="end"/>
      </w:r>
      <w:r w:rsidR="003751B0" w:rsidRPr="00916EFC">
        <w:t>)</w:t>
      </w:r>
    </w:p>
    <w:p w14:paraId="3C73F6B5" w14:textId="66E04E94" w:rsidR="00B41874" w:rsidRPr="00916EFC" w:rsidRDefault="00B41874" w:rsidP="00B41874">
      <w:pPr>
        <w:pStyle w:val="Normlnprvnodsazen"/>
        <w:rPr>
          <w:lang w:val="en-US"/>
        </w:rPr>
      </w:pPr>
      <w:r w:rsidRPr="00916EFC">
        <w:t xml:space="preserve">Ve virtuálním prostředí je však koncept měřítka složitější a je spekulativní, zda je vůbec aplikovatelný. </w:t>
      </w:r>
      <w:r w:rsidR="000A78BB" w:rsidRPr="00916EFC">
        <w:t xml:space="preserve">Ve 3D prostředí se vykreslování provádí skrze perspektivní pohled, tudíž není </w:t>
      </w:r>
      <w:r w:rsidR="000A78BB" w:rsidRPr="00916EFC">
        <w:lastRenderedPageBreak/>
        <w:t>zcela jasné, k čemu měřítko vztahovat</w:t>
      </w:r>
      <w:r w:rsidRPr="00916EFC">
        <w:t xml:space="preserve">. Zároveň ve virtuálním prostředí je běžný pohyb ve všech osách. Obdobný přístup jako pro 2D webové mapy je umožněn pomocí 3D </w:t>
      </w:r>
      <w:r w:rsidR="003751B0" w:rsidRPr="00916EFC">
        <w:t xml:space="preserve">objemových dláždíc. Data jsou rozdělena do virtuálních krychlí, které jsou zobrazované </w:t>
      </w:r>
      <w:r w:rsidRPr="00916EFC">
        <w:t>uživateli v daném rozlišení na základě jeho vzdálenosti.</w:t>
      </w:r>
      <w:r w:rsidR="003751B0" w:rsidRPr="00916EFC">
        <w:t xml:space="preserve"> </w:t>
      </w:r>
      <w:r w:rsidRPr="00916EFC">
        <w:t xml:space="preserve">Dynamické měřítko je tedy řešeno dynamickými daty. </w:t>
      </w:r>
    </w:p>
    <w:p w14:paraId="47CC4203" w14:textId="48B081C4" w:rsidR="00B41874" w:rsidRPr="00916EFC" w:rsidRDefault="00B41874" w:rsidP="00B41874">
      <w:pPr>
        <w:pStyle w:val="Normlnprvnodsazen"/>
        <w:rPr>
          <w:lang w:val="en-US"/>
        </w:rPr>
      </w:pPr>
      <w:r w:rsidRPr="00916EFC">
        <w:rPr>
          <w:lang w:val="en-US"/>
        </w:rPr>
        <w:t>V </w:t>
      </w:r>
      <w:r w:rsidRPr="00916EFC">
        <w:t xml:space="preserve">případě tvorby virtuální aplikace na základě dat statických, tedy „ne-dlaždicovaných“,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916EFC">
        <w:rPr>
          <w:b/>
          <w:bCs/>
        </w:rPr>
        <w:t>Topografické</w:t>
      </w:r>
      <w:r w:rsidRPr="00916EFC">
        <w:t xml:space="preserve"> a </w:t>
      </w:r>
      <w:r w:rsidRPr="00916EFC">
        <w:rPr>
          <w:b/>
          <w:bCs/>
        </w:rPr>
        <w:t>Tematické mapy</w:t>
      </w:r>
      <w:r w:rsidR="00B4226C" w:rsidRPr="00916EFC">
        <w:rPr>
          <w:b/>
          <w:bCs/>
        </w:rPr>
        <w:t xml:space="preserve"> </w:t>
      </w:r>
      <w:r w:rsidR="00B4226C" w:rsidRPr="00916EFC">
        <w:rPr>
          <w:b/>
          <w:bCs/>
        </w:rPr>
        <w:fldChar w:fldCharType="begin"/>
      </w:r>
      <w:r w:rsidR="00B4226C" w:rsidRPr="00916EF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sidRPr="00916EFC">
        <w:rPr>
          <w:b/>
          <w:bCs/>
        </w:rPr>
        <w:fldChar w:fldCharType="separate"/>
      </w:r>
      <w:r w:rsidR="00B4226C" w:rsidRPr="00916EFC">
        <w:t>(Kraak, Ormeling 2020)</w:t>
      </w:r>
      <w:r w:rsidR="00B4226C" w:rsidRPr="00916EFC">
        <w:rPr>
          <w:b/>
          <w:bCs/>
        </w:rPr>
        <w:fldChar w:fldCharType="end"/>
      </w:r>
      <w:r w:rsidRPr="00916EFC">
        <w:t>.</w:t>
      </w:r>
    </w:p>
    <w:p w14:paraId="020D5924" w14:textId="77777777" w:rsidR="00B41874" w:rsidRPr="00916EFC" w:rsidRDefault="00B41874" w:rsidP="001D37CB">
      <w:pPr>
        <w:pStyle w:val="Malnadpis"/>
      </w:pPr>
      <w:r w:rsidRPr="00916EFC">
        <w:t xml:space="preserve">Topografické mapy: </w:t>
      </w:r>
    </w:p>
    <w:p w14:paraId="55216AB5" w14:textId="77777777" w:rsidR="00B41874" w:rsidRPr="00916EFC" w:rsidRDefault="00B41874" w:rsidP="00B41874">
      <w:r w:rsidRPr="00916EFC">
        <w:t xml:space="preserve">Zpravidla topografické mapy zobrazují území tak jak existuje v realitě, tedy zobrazují tvar povrchu, vegetaci, vodstvo, urbánní prostředí (zastavěné plochy, komunikace atd.). </w:t>
      </w:r>
    </w:p>
    <w:p w14:paraId="7E07772C" w14:textId="318AE33A" w:rsidR="00B41874" w:rsidRPr="00916EFC" w:rsidRDefault="00B41874" w:rsidP="00B41874">
      <w:pPr>
        <w:pStyle w:val="Normlnprvnodsazen"/>
        <w:numPr>
          <w:ilvl w:val="0"/>
          <w:numId w:val="7"/>
        </w:numPr>
        <w:rPr>
          <w:b/>
          <w:bCs/>
          <w:lang w:eastAsia="en-US"/>
        </w:rPr>
      </w:pPr>
      <w:r w:rsidRPr="00916EFC">
        <w:rPr>
          <w:b/>
          <w:bCs/>
          <w:lang w:eastAsia="en-US"/>
        </w:rPr>
        <w:t xml:space="preserve">Velká měřítka </w:t>
      </w:r>
      <w:r w:rsidRPr="00916EFC">
        <w:rPr>
          <w:b/>
          <w:bCs/>
          <w:lang w:val="en-US" w:eastAsia="en-US"/>
        </w:rPr>
        <w:t>(1:</w:t>
      </w:r>
      <w:r w:rsidR="00623D20" w:rsidRPr="00916EFC">
        <w:rPr>
          <w:b/>
          <w:bCs/>
          <w:lang w:val="en-US" w:eastAsia="en-US"/>
        </w:rPr>
        <w:t>1 – 1</w:t>
      </w:r>
      <w:r w:rsidRPr="00916EFC">
        <w:rPr>
          <w:b/>
          <w:bCs/>
          <w:lang w:val="en-US" w:eastAsia="en-US"/>
        </w:rPr>
        <w:t>:5 000)</w:t>
      </w:r>
      <w:r w:rsidRPr="00916EFC">
        <w:rPr>
          <w:b/>
          <w:bCs/>
          <w:lang w:eastAsia="en-US"/>
        </w:rPr>
        <w:t>:</w:t>
      </w:r>
    </w:p>
    <w:p w14:paraId="7F73C685" w14:textId="1B409A47" w:rsidR="00B41874" w:rsidRPr="00916EFC" w:rsidRDefault="00B41874" w:rsidP="00B41874">
      <w:pPr>
        <w:pStyle w:val="Normlnprvnodsazen"/>
        <w:numPr>
          <w:ilvl w:val="1"/>
          <w:numId w:val="7"/>
        </w:numPr>
        <w:rPr>
          <w:lang w:eastAsia="en-US"/>
        </w:rPr>
      </w:pPr>
      <w:r w:rsidRPr="00916EFC">
        <w:rPr>
          <w:b/>
          <w:bCs/>
          <w:lang w:eastAsia="en-US"/>
        </w:rPr>
        <w:t>Měřítko pořízení</w:t>
      </w:r>
      <w:r w:rsidRPr="00916EFC">
        <w:rPr>
          <w:lang w:eastAsia="en-US"/>
        </w:rPr>
        <w:t xml:space="preserve"> – Největší</w:t>
      </w:r>
      <w:r w:rsidRPr="00916EFC">
        <w:t xml:space="preserve"> </w:t>
      </w:r>
      <w:r w:rsidR="001D37CB" w:rsidRPr="00916EFC">
        <w:t>měřítko,</w:t>
      </w:r>
      <w:r w:rsidRPr="00916EFC">
        <w:t xml:space="preserve"> v jakém jsou tyto zdroje poskytovány je 1:5</w:t>
      </w:r>
      <w:r w:rsidRPr="00916EFC">
        <w:rPr>
          <w:lang w:val="en-US"/>
        </w:rPr>
        <w:t xml:space="preserve">000. Pro </w:t>
      </w:r>
      <w:r w:rsidRPr="00916EFC">
        <w:t>větší měřítka následně chybí informace a jak je patrné z </w:t>
      </w:r>
      <w:r w:rsidR="003751B0" w:rsidRPr="00916EFC">
        <w:fldChar w:fldCharType="begin"/>
      </w:r>
      <w:r w:rsidR="003751B0" w:rsidRPr="00916EFC">
        <w:instrText xml:space="preserve"> REF _Ref154996739 \h </w:instrText>
      </w:r>
      <w:r w:rsidR="00916EFC">
        <w:instrText xml:space="preserve"> \* MERGEFORMAT </w:instrText>
      </w:r>
      <w:r w:rsidR="003751B0" w:rsidRPr="00916EFC">
        <w:fldChar w:fldCharType="separate"/>
      </w:r>
      <w:r w:rsidR="00B6677D" w:rsidRPr="00916EFC">
        <w:t xml:space="preserve">Obr. </w:t>
      </w:r>
      <w:r w:rsidR="00B6677D">
        <w:rPr>
          <w:noProof/>
        </w:rPr>
        <w:t>11</w:t>
      </w:r>
      <w:r w:rsidR="003751B0" w:rsidRPr="00916EFC">
        <w:fldChar w:fldCharType="end"/>
      </w:r>
      <w:r w:rsidR="00341FBE" w:rsidRPr="00916EFC">
        <w:t xml:space="preserve"> </w:t>
      </w:r>
      <w:r w:rsidRPr="00916EFC">
        <w:t xml:space="preserve">dosažení větších měřítek i v případě 2D map z toho důvodu vede ke ztrátě kvality vizualizace. </w:t>
      </w:r>
    </w:p>
    <w:p w14:paraId="1793E01E" w14:textId="2893A64E" w:rsidR="00B41874" w:rsidRPr="00916EFC" w:rsidRDefault="00B41874" w:rsidP="00B41874">
      <w:pPr>
        <w:pStyle w:val="Normlnprvnodsazen"/>
        <w:numPr>
          <w:ilvl w:val="1"/>
          <w:numId w:val="7"/>
        </w:numPr>
        <w:rPr>
          <w:lang w:eastAsia="en-US"/>
        </w:rPr>
      </w:pPr>
      <w:r w:rsidRPr="00916EFC">
        <w:rPr>
          <w:b/>
          <w:bCs/>
          <w:lang w:eastAsia="en-US"/>
        </w:rPr>
        <w:t>Technická omezení</w:t>
      </w:r>
      <w:r w:rsidRPr="00916EFC">
        <w:rPr>
          <w:lang w:eastAsia="en-US"/>
        </w:rPr>
        <w:t xml:space="preserve"> –</w:t>
      </w:r>
      <w:r w:rsidR="00623D20" w:rsidRPr="00916EFC">
        <w:rPr>
          <w:lang w:eastAsia="en-US"/>
        </w:rPr>
        <w:t xml:space="preserve"> Z</w:t>
      </w:r>
      <w:r w:rsidRPr="00916EFC">
        <w:rPr>
          <w:lang w:eastAsia="en-US"/>
        </w:rPr>
        <w:t xml:space="preserve">obrazení ve velkých měřítkách </w:t>
      </w:r>
      <w:r w:rsidR="00623D20" w:rsidRPr="00916EFC">
        <w:rPr>
          <w:lang w:eastAsia="en-US"/>
        </w:rPr>
        <w:t xml:space="preserve">ve 3D prostředí </w:t>
      </w:r>
      <w:r w:rsidRPr="00916EFC">
        <w:rPr>
          <w:lang w:eastAsia="en-US"/>
        </w:rPr>
        <w:t>vyžad</w:t>
      </w:r>
      <w:r w:rsidR="00623D20" w:rsidRPr="00916EFC">
        <w:rPr>
          <w:lang w:eastAsia="en-US"/>
        </w:rPr>
        <w:t xml:space="preserve">uje </w:t>
      </w:r>
      <w:r w:rsidRPr="00916EFC">
        <w:rPr>
          <w:lang w:eastAsia="en-US"/>
        </w:rPr>
        <w:t>vysok</w:t>
      </w:r>
      <w:r w:rsidR="00623D20" w:rsidRPr="00916EFC">
        <w:rPr>
          <w:lang w:eastAsia="en-US"/>
        </w:rPr>
        <w:t>ou</w:t>
      </w:r>
      <w:r w:rsidRPr="00916EFC">
        <w:rPr>
          <w:lang w:eastAsia="en-US"/>
        </w:rPr>
        <w:t xml:space="preserve"> podrobnost</w:t>
      </w:r>
      <w:r w:rsidR="00623D20" w:rsidRPr="00916EFC">
        <w:rPr>
          <w:lang w:eastAsia="en-US"/>
        </w:rPr>
        <w:t xml:space="preserve"> geometrie </w:t>
      </w:r>
      <w:r w:rsidRPr="00916EFC">
        <w:rPr>
          <w:lang w:eastAsia="en-US"/>
        </w:rPr>
        <w:t xml:space="preserve">a detailní textury. Míra podrobnosti je však rázně omezena hranicemi možností technologií umožňující VR </w:t>
      </w:r>
      <w:r w:rsidR="00623D20" w:rsidRPr="00916EFC">
        <w:rPr>
          <w:lang w:eastAsia="en-US"/>
        </w:rPr>
        <w:t xml:space="preserve">(viz. kap. </w:t>
      </w:r>
      <w:r w:rsidR="00623D20" w:rsidRPr="00916EFC">
        <w:rPr>
          <w:lang w:eastAsia="en-US"/>
        </w:rPr>
        <w:fldChar w:fldCharType="begin"/>
      </w:r>
      <w:r w:rsidR="00623D20" w:rsidRPr="00916EFC">
        <w:rPr>
          <w:lang w:eastAsia="en-US"/>
        </w:rPr>
        <w:instrText xml:space="preserve"> REF _Ref155005652 \w \h </w:instrText>
      </w:r>
      <w:r w:rsidR="00623D20" w:rsidRPr="00916EFC">
        <w:rPr>
          <w:lang w:eastAsia="en-US"/>
        </w:rPr>
      </w:r>
      <w:r w:rsidR="00916EFC">
        <w:rPr>
          <w:lang w:eastAsia="en-US"/>
        </w:rPr>
        <w:instrText xml:space="preserve"> \* MERGEFORMAT </w:instrText>
      </w:r>
      <w:r w:rsidR="00623D20" w:rsidRPr="00916EFC">
        <w:rPr>
          <w:lang w:eastAsia="en-US"/>
        </w:rPr>
        <w:fldChar w:fldCharType="separate"/>
      </w:r>
      <w:r w:rsidR="00B6677D">
        <w:rPr>
          <w:lang w:eastAsia="en-US"/>
        </w:rPr>
        <w:t>3.6.4</w:t>
      </w:r>
      <w:r w:rsidR="00623D20" w:rsidRPr="00916EFC">
        <w:rPr>
          <w:lang w:eastAsia="en-US"/>
        </w:rPr>
        <w:fldChar w:fldCharType="end"/>
      </w:r>
      <w:r w:rsidR="00623D20" w:rsidRPr="00916EFC">
        <w:rPr>
          <w:lang w:eastAsia="en-US"/>
        </w:rPr>
        <w:t xml:space="preserve"> </w:t>
      </w:r>
      <w:r w:rsidR="00623D20" w:rsidRPr="00916EFC">
        <w:rPr>
          <w:lang w:eastAsia="en-US"/>
        </w:rPr>
        <w:fldChar w:fldCharType="begin"/>
      </w:r>
      <w:r w:rsidR="00623D20" w:rsidRPr="00916EFC">
        <w:rPr>
          <w:lang w:eastAsia="en-US"/>
        </w:rPr>
        <w:instrText xml:space="preserve"> REF _Ref155005652 \h </w:instrText>
      </w:r>
      <w:r w:rsidR="00623D20" w:rsidRPr="00916EFC">
        <w:rPr>
          <w:lang w:eastAsia="en-US"/>
        </w:rPr>
      </w:r>
      <w:r w:rsidR="00916EFC">
        <w:rPr>
          <w:lang w:eastAsia="en-US"/>
        </w:rPr>
        <w:instrText xml:space="preserve"> \* MERGEFORMAT </w:instrText>
      </w:r>
      <w:r w:rsidR="00623D20" w:rsidRPr="00916EFC">
        <w:rPr>
          <w:lang w:eastAsia="en-US"/>
        </w:rPr>
        <w:fldChar w:fldCharType="separate"/>
      </w:r>
      <w:r w:rsidR="00B6677D" w:rsidRPr="00916EFC">
        <w:t>Výkon</w:t>
      </w:r>
      <w:r w:rsidR="00623D20" w:rsidRPr="00916EFC">
        <w:rPr>
          <w:lang w:eastAsia="en-US"/>
        </w:rPr>
        <w:fldChar w:fldCharType="end"/>
      </w:r>
      <w:r w:rsidR="00623D20" w:rsidRPr="00916EFC">
        <w:rPr>
          <w:lang w:eastAsia="en-US"/>
        </w:rPr>
        <w:t>)</w:t>
      </w:r>
    </w:p>
    <w:p w14:paraId="0B351979" w14:textId="0B767258" w:rsidR="00B41874" w:rsidRPr="00916EFC" w:rsidRDefault="00B41874" w:rsidP="00B41874">
      <w:pPr>
        <w:pStyle w:val="Normlnprvnodsazen"/>
        <w:numPr>
          <w:ilvl w:val="1"/>
          <w:numId w:val="7"/>
        </w:numPr>
        <w:rPr>
          <w:b/>
          <w:bCs/>
          <w:lang w:eastAsia="en-US"/>
        </w:rPr>
      </w:pPr>
      <w:r w:rsidRPr="00916EFC">
        <w:rPr>
          <w:b/>
          <w:bCs/>
          <w:lang w:eastAsia="en-US"/>
        </w:rPr>
        <w:t>Práce s</w:t>
      </w:r>
      <w:r w:rsidR="00623D20" w:rsidRPr="00916EFC">
        <w:rPr>
          <w:b/>
          <w:bCs/>
          <w:lang w:eastAsia="en-US"/>
        </w:rPr>
        <w:t> </w:t>
      </w:r>
      <w:r w:rsidRPr="00916EFC">
        <w:rPr>
          <w:b/>
          <w:bCs/>
          <w:lang w:eastAsia="en-US"/>
        </w:rPr>
        <w:t>LOR</w:t>
      </w:r>
      <w:r w:rsidR="00623D20" w:rsidRPr="00916EFC">
        <w:rPr>
          <w:b/>
          <w:bCs/>
          <w:lang w:eastAsia="en-US"/>
        </w:rPr>
        <w:t xml:space="preserve"> (</w:t>
      </w:r>
      <w:r w:rsidR="00623D20" w:rsidRPr="00916EFC">
        <w:rPr>
          <w:b/>
          <w:bCs/>
          <w:i/>
          <w:iCs/>
          <w:lang w:val="en-US" w:eastAsia="en-US"/>
        </w:rPr>
        <w:t>level of realism</w:t>
      </w:r>
      <w:r w:rsidR="00623D20" w:rsidRPr="00916EFC">
        <w:rPr>
          <w:b/>
          <w:bCs/>
          <w:i/>
          <w:iCs/>
          <w:lang w:eastAsia="en-US"/>
        </w:rPr>
        <w:t>)</w:t>
      </w:r>
      <w:r w:rsidRPr="00916EFC">
        <w:rPr>
          <w:b/>
          <w:bCs/>
          <w:lang w:eastAsia="en-US"/>
        </w:rPr>
        <w:t xml:space="preserve"> </w:t>
      </w:r>
      <w:r w:rsidRPr="00916EFC">
        <w:rPr>
          <w:b/>
          <w:bCs/>
          <w:lang w:val="en-US" w:eastAsia="en-US"/>
        </w:rPr>
        <w:t xml:space="preserve">– </w:t>
      </w:r>
      <w:r w:rsidRPr="00916EFC">
        <w:rPr>
          <w:lang w:val="en-US" w:eastAsia="en-US"/>
        </w:rPr>
        <w:t xml:space="preserve">Za </w:t>
      </w:r>
      <w:r w:rsidRPr="00916EFC">
        <w:rPr>
          <w:lang w:eastAsia="en-US"/>
        </w:rPr>
        <w:t xml:space="preserve">účelem vyřešení </w:t>
      </w:r>
      <w:r w:rsidR="00F76A7D" w:rsidRPr="00916EFC">
        <w:rPr>
          <w:lang w:eastAsia="en-US"/>
        </w:rPr>
        <w:t>výše zmíněných problémů je možná práce s nižším LOR</w:t>
      </w:r>
      <w:r w:rsidR="00623D20" w:rsidRPr="00916EFC">
        <w:rPr>
          <w:lang w:eastAsia="en-US"/>
        </w:rPr>
        <w:t>, tedy volba schematické vizualizace</w:t>
      </w:r>
      <w:r w:rsidR="00F76A7D" w:rsidRPr="00916EFC">
        <w:rPr>
          <w:lang w:eastAsia="en-US"/>
        </w:rPr>
        <w:t xml:space="preserve">. </w:t>
      </w:r>
    </w:p>
    <w:p w14:paraId="422CE765" w14:textId="72AD2F50" w:rsidR="00F76A7D" w:rsidRPr="00916EFC" w:rsidRDefault="00F76A7D" w:rsidP="00DE0E0C">
      <w:pPr>
        <w:pStyle w:val="Normlnprvnodsazen"/>
        <w:numPr>
          <w:ilvl w:val="0"/>
          <w:numId w:val="7"/>
        </w:numPr>
        <w:rPr>
          <w:b/>
          <w:bCs/>
          <w:lang w:eastAsia="en-US"/>
        </w:rPr>
      </w:pPr>
      <w:r w:rsidRPr="00916EFC">
        <w:rPr>
          <w:b/>
          <w:bCs/>
          <w:lang w:eastAsia="en-US"/>
        </w:rPr>
        <w:t xml:space="preserve">Střední měřítka </w:t>
      </w:r>
      <w:r w:rsidRPr="00916EFC">
        <w:rPr>
          <w:b/>
          <w:bCs/>
          <w:lang w:val="en-US" w:eastAsia="en-US"/>
        </w:rPr>
        <w:t>(1:</w:t>
      </w:r>
      <w:r w:rsidR="00F66363" w:rsidRPr="00916EFC">
        <w:rPr>
          <w:b/>
          <w:bCs/>
          <w:lang w:eastAsia="en-US"/>
        </w:rPr>
        <w:t>5000</w:t>
      </w:r>
      <w:r w:rsidR="00623D20" w:rsidRPr="00916EFC">
        <w:rPr>
          <w:b/>
          <w:bCs/>
          <w:lang w:eastAsia="en-US"/>
        </w:rPr>
        <w:t xml:space="preserve"> </w:t>
      </w:r>
      <w:r w:rsidR="00F66363" w:rsidRPr="00916EFC">
        <w:rPr>
          <w:b/>
          <w:bCs/>
          <w:lang w:eastAsia="en-US"/>
        </w:rPr>
        <w:t>–</w:t>
      </w:r>
      <w:r w:rsidR="00623D20" w:rsidRPr="00916EFC">
        <w:rPr>
          <w:b/>
          <w:bCs/>
          <w:lang w:eastAsia="en-US"/>
        </w:rPr>
        <w:t xml:space="preserve"> </w:t>
      </w:r>
      <w:r w:rsidR="00F66363" w:rsidRPr="00916EFC">
        <w:rPr>
          <w:b/>
          <w:bCs/>
          <w:lang w:eastAsia="en-US"/>
        </w:rPr>
        <w:t>1</w:t>
      </w:r>
      <w:r w:rsidRPr="00916EFC">
        <w:rPr>
          <w:b/>
          <w:bCs/>
          <w:lang w:eastAsia="en-US"/>
        </w:rPr>
        <w:t>:1</w:t>
      </w:r>
      <w:r w:rsidR="0074531A" w:rsidRPr="00916EFC">
        <w:rPr>
          <w:b/>
          <w:bCs/>
          <w:lang w:eastAsia="en-US"/>
        </w:rPr>
        <w:t xml:space="preserve"> 0</w:t>
      </w:r>
      <w:r w:rsidRPr="00916EFC">
        <w:rPr>
          <w:b/>
          <w:bCs/>
          <w:lang w:eastAsia="en-US"/>
        </w:rPr>
        <w:t>00 000):</w:t>
      </w:r>
    </w:p>
    <w:p w14:paraId="7F35AAD0" w14:textId="3A92E678" w:rsidR="00F76A7D" w:rsidRPr="00916EFC" w:rsidRDefault="00F76A7D" w:rsidP="00F76A7D">
      <w:pPr>
        <w:pStyle w:val="Normlnprvnodsazen"/>
        <w:numPr>
          <w:ilvl w:val="1"/>
          <w:numId w:val="7"/>
        </w:numPr>
        <w:rPr>
          <w:b/>
          <w:bCs/>
          <w:lang w:eastAsia="en-US"/>
        </w:rPr>
      </w:pPr>
      <w:r w:rsidRPr="00916EFC">
        <w:rPr>
          <w:b/>
          <w:bCs/>
          <w:lang w:eastAsia="en-US"/>
        </w:rPr>
        <w:t xml:space="preserve">Zobrazitelný obsah – </w:t>
      </w:r>
      <w:r w:rsidRPr="00916EFC">
        <w:rPr>
          <w:lang w:eastAsia="en-US"/>
        </w:rPr>
        <w:t>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např. ve výšce terénu nebyl příliš malý</w:t>
      </w:r>
      <w:r w:rsidR="0074531A" w:rsidRPr="00916EFC">
        <w:rPr>
          <w:lang w:eastAsia="en-US"/>
        </w:rPr>
        <w:t xml:space="preserve"> (možné řešení skrze různé hodnoty měřítka v různých osách – zvýraznění nadm. výšky)</w:t>
      </w:r>
      <w:r w:rsidRPr="00916EFC">
        <w:rPr>
          <w:lang w:eastAsia="en-US"/>
        </w:rPr>
        <w:t>.</w:t>
      </w:r>
      <w:r w:rsidR="0074531A" w:rsidRPr="00916EFC">
        <w:rPr>
          <w:lang w:eastAsia="en-US"/>
        </w:rPr>
        <w:t xml:space="preserve"> </w:t>
      </w:r>
    </w:p>
    <w:p w14:paraId="0F1F4F23" w14:textId="6453EA55" w:rsidR="00DE0E0C" w:rsidRPr="00916EFC" w:rsidRDefault="00DE0E0C" w:rsidP="00DE0E0C">
      <w:pPr>
        <w:pStyle w:val="Normlnprvnodsazen"/>
        <w:numPr>
          <w:ilvl w:val="0"/>
          <w:numId w:val="7"/>
        </w:numPr>
        <w:rPr>
          <w:b/>
          <w:bCs/>
          <w:lang w:eastAsia="en-US"/>
        </w:rPr>
      </w:pPr>
      <w:r w:rsidRPr="00916EFC">
        <w:rPr>
          <w:b/>
          <w:bCs/>
          <w:lang w:eastAsia="en-US"/>
        </w:rPr>
        <w:t xml:space="preserve">Malá měřítka </w:t>
      </w:r>
      <w:r w:rsidRPr="00916EFC">
        <w:rPr>
          <w:b/>
          <w:bCs/>
          <w:lang w:val="en-US" w:eastAsia="en-US"/>
        </w:rPr>
        <w:t>(1</w:t>
      </w:r>
      <w:r w:rsidR="00D47513" w:rsidRPr="00916EFC">
        <w:rPr>
          <w:b/>
          <w:bCs/>
          <w:lang w:val="en-US" w:eastAsia="en-US"/>
        </w:rPr>
        <w:t xml:space="preserve">:1 </w:t>
      </w:r>
      <w:r w:rsidRPr="00916EFC">
        <w:rPr>
          <w:b/>
          <w:bCs/>
          <w:lang w:val="en-US" w:eastAsia="en-US"/>
        </w:rPr>
        <w:t xml:space="preserve">000 000 </w:t>
      </w:r>
      <w:r w:rsidR="00D47513" w:rsidRPr="00916EFC">
        <w:rPr>
          <w:b/>
          <w:bCs/>
          <w:lang w:val="en-US" w:eastAsia="en-US"/>
        </w:rPr>
        <w:t>–</w:t>
      </w:r>
      <w:r w:rsidR="001D37CB" w:rsidRPr="00916EFC">
        <w:rPr>
          <w:b/>
          <w:bCs/>
          <w:lang w:val="en-US" w:eastAsia="en-US"/>
        </w:rPr>
        <w:t xml:space="preserve"> </w:t>
      </w:r>
      <w:r w:rsidRPr="00916EFC">
        <w:rPr>
          <w:b/>
          <w:bCs/>
          <w:lang w:eastAsia="en-US"/>
        </w:rPr>
        <w:t>1</w:t>
      </w:r>
      <w:r w:rsidR="00D47513" w:rsidRPr="00916EFC">
        <w:rPr>
          <w:b/>
          <w:bCs/>
          <w:lang w:eastAsia="en-US"/>
        </w:rPr>
        <w:t>:1</w:t>
      </w:r>
      <w:r w:rsidRPr="00916EFC">
        <w:rPr>
          <w:b/>
          <w:bCs/>
          <w:lang w:val="en-US" w:eastAsia="en-US"/>
        </w:rPr>
        <w:t>00 000 000):</w:t>
      </w:r>
    </w:p>
    <w:p w14:paraId="5A988562" w14:textId="1573B198" w:rsidR="00D83A28" w:rsidRPr="00916EFC" w:rsidRDefault="00DE0E0C" w:rsidP="00D83A28">
      <w:pPr>
        <w:pStyle w:val="Normlnprvnodsazen"/>
        <w:numPr>
          <w:ilvl w:val="1"/>
          <w:numId w:val="7"/>
        </w:numPr>
        <w:rPr>
          <w:b/>
          <w:bCs/>
          <w:lang w:eastAsia="en-US"/>
        </w:rPr>
      </w:pPr>
      <w:r w:rsidRPr="00916EFC">
        <w:rPr>
          <w:b/>
          <w:bCs/>
          <w:lang w:eastAsia="en-US"/>
        </w:rPr>
        <w:t>Zobrazitelný</w:t>
      </w:r>
      <w:r w:rsidR="00D83A28" w:rsidRPr="00916EFC">
        <w:rPr>
          <w:b/>
          <w:bCs/>
          <w:lang w:eastAsia="en-US"/>
        </w:rPr>
        <w:t xml:space="preserve"> </w:t>
      </w:r>
      <w:r w:rsidRPr="00916EFC">
        <w:rPr>
          <w:b/>
          <w:bCs/>
          <w:lang w:eastAsia="en-US"/>
        </w:rPr>
        <w:t xml:space="preserve">obsah – </w:t>
      </w:r>
      <w:r w:rsidRPr="00916EFC">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sidRPr="00916EFC">
        <w:rPr>
          <w:lang w:eastAsia="en-US"/>
        </w:rPr>
        <w:t>Řešení je tedy obdobné jako využívají reálné glóby se zvýrazněným reliéfem.</w:t>
      </w:r>
    </w:p>
    <w:p w14:paraId="5ED4355D" w14:textId="1802EE9A" w:rsidR="00D83A28" w:rsidRPr="00916EFC" w:rsidRDefault="00D83A28" w:rsidP="00D83A28">
      <w:pPr>
        <w:pStyle w:val="Malnadpis"/>
      </w:pPr>
      <w:r w:rsidRPr="00916EFC">
        <w:t>Tematické mapy</w:t>
      </w:r>
    </w:p>
    <w:p w14:paraId="5E0AB9FF" w14:textId="53BB034D" w:rsidR="00D83A28" w:rsidRPr="00916EFC" w:rsidRDefault="00D83A28" w:rsidP="00D83A28">
      <w:pPr>
        <w:rPr>
          <w:lang w:val="en-US"/>
        </w:rPr>
      </w:pPr>
      <w:r w:rsidRPr="00916EFC">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r w:rsidR="00200E56" w:rsidRPr="00916EFC">
        <w:t>3.</w:t>
      </w:r>
      <w:r w:rsidRPr="00916EFC">
        <w:t xml:space="preserve"> dimenze na autorovi vizualizace, jelikož je možné pomocí 3. dimenze zobrazovat libovolné charakteristiky. </w:t>
      </w:r>
    </w:p>
    <w:p w14:paraId="502C9CEC" w14:textId="77777777" w:rsidR="00B41874" w:rsidRPr="00916EFC" w:rsidRDefault="00B41874" w:rsidP="00B41874">
      <w:pPr>
        <w:pStyle w:val="Normlnprvnodsazen"/>
        <w:rPr>
          <w:lang w:eastAsia="en-US"/>
        </w:rPr>
      </w:pPr>
    </w:p>
    <w:p w14:paraId="5A8CE5D2" w14:textId="77777777" w:rsidR="00B41874" w:rsidRPr="00916EFC" w:rsidRDefault="00B41874" w:rsidP="00B41874">
      <w:pPr>
        <w:pStyle w:val="Normlnprvnodsazen"/>
        <w:keepNext/>
        <w:ind w:firstLine="0"/>
      </w:pPr>
      <w:r w:rsidRPr="00916EFC">
        <w:rPr>
          <w:noProof/>
        </w:rPr>
        <w:lastRenderedPageBreak/>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25">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3F17E0D1" w:rsidR="00B41874" w:rsidRPr="00916EFC" w:rsidRDefault="00B41874" w:rsidP="00135504">
      <w:pPr>
        <w:pStyle w:val="Caption"/>
      </w:pPr>
      <w:bookmarkStart w:id="114" w:name="_Ref154996739"/>
      <w:r w:rsidRPr="00916EFC">
        <w:t xml:space="preserve">Obr. </w:t>
      </w:r>
      <w:r w:rsidRPr="00916EFC">
        <w:fldChar w:fldCharType="begin"/>
      </w:r>
      <w:r w:rsidRPr="00916EFC">
        <w:instrText xml:space="preserve"> SEQ Obr. \* ARABIC </w:instrText>
      </w:r>
      <w:r w:rsidRPr="00916EFC">
        <w:fldChar w:fldCharType="separate"/>
      </w:r>
      <w:r w:rsidR="00B6677D">
        <w:rPr>
          <w:noProof/>
        </w:rPr>
        <w:t>11</w:t>
      </w:r>
      <w:r w:rsidRPr="00916EFC">
        <w:rPr>
          <w:noProof/>
        </w:rPr>
        <w:fldChar w:fldCharType="end"/>
      </w:r>
      <w:bookmarkEnd w:id="114"/>
      <w:r w:rsidRPr="00916EFC">
        <w:t xml:space="preserve"> Porovnání měřítek map ve webovém prostředí ve 2D prostředí a 3D prostředí. </w:t>
      </w:r>
      <w:r w:rsidR="00475E18" w:rsidRPr="00916EFC">
        <w:br/>
      </w:r>
      <w:r w:rsidR="001C20B3" w:rsidRPr="00916EFC">
        <w:t>Zmenšeno – měřítka odpovídají zobrazení v rámci internetového prohlížeče namísto velikosti obrázku v textu</w:t>
      </w:r>
      <w:r w:rsidRPr="00916EFC">
        <w:t>.</w:t>
      </w:r>
      <w:r w:rsidR="00200E56" w:rsidRPr="00916EFC">
        <w:t xml:space="preserve"> </w:t>
      </w:r>
      <w:r w:rsidR="00F17A72" w:rsidRPr="00916EFC">
        <w:t>z</w:t>
      </w:r>
      <w:r w:rsidR="00200E56" w:rsidRPr="00916EFC">
        <w:t xml:space="preserve">droj dat: </w:t>
      </w:r>
      <w:r w:rsidR="00200E56" w:rsidRPr="00916EFC">
        <w:fldChar w:fldCharType="begin"/>
      </w:r>
      <w:r w:rsidR="00F17A72" w:rsidRPr="00916EFC">
        <w:instrText xml:space="preserve"> ADDIN ZOTERO_ITEM CSL_CITATION {"citationID":"n6kYKA0m","properties":{"formattedCitation":"(\\uc0\\u268{}\\uc0\\u218{}ZK 2023a; Google Earth 2023)","plainCitation":"(ČÚZK 2023a; Google Earth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id":2142,"uris":["http://zotero.org/groups/4599106/items/Y36U9J8C"],"itemData":{"id":2142,"type":"map","event-place":"49°12'18\"N 16°35'49\"E","genre":"Virutal","publisher-place":"49°12'18\"N 16°35'49\"E","title":"Geografický ústav, Masarykova univerzita.","URL":"https://earth.google.com/web/@49.20513296,16.59717321,255.76988693a,25.00141568d,35y,0h,0t,0r/data=OgMKATA","author":[{"family":"Google Earth","given":""}],"accessed":{"date-parts":[["2024",1,3]]},"issued":{"date-parts":[["2023"]]},"citation-key":"googleearthGeografickyUstavMasarykova2023"}}],"schema":"https://github.com/citation-style-language/schema/raw/master/csl-citation.json"} </w:instrText>
      </w:r>
      <w:r w:rsidR="00200E56" w:rsidRPr="00916EFC">
        <w:fldChar w:fldCharType="separate"/>
      </w:r>
      <w:r w:rsidR="00F17A72" w:rsidRPr="00916EFC">
        <w:rPr>
          <w:rFonts w:cs="Times New Roman"/>
          <w:szCs w:val="24"/>
        </w:rPr>
        <w:t>(ČÚZK 2023a; Google Earth 2023)</w:t>
      </w:r>
      <w:r w:rsidR="00200E56" w:rsidRPr="00916EFC">
        <w:fldChar w:fldCharType="end"/>
      </w:r>
    </w:p>
    <w:p w14:paraId="071C0F50" w14:textId="37F6A65F" w:rsidR="00200E56" w:rsidRPr="00916EFC" w:rsidRDefault="00200E56" w:rsidP="00200E56">
      <w:pPr>
        <w:pStyle w:val="Normlnprvnodsazen"/>
      </w:pPr>
      <w:r w:rsidRPr="00916EFC">
        <w:t xml:space="preserve">Jako důležitou problematiku zmiňuje </w:t>
      </w:r>
      <w:r w:rsidRPr="00916EFC">
        <w:fldChar w:fldCharType="begin"/>
      </w:r>
      <w:r w:rsidRPr="00916EFC">
        <w:instrText xml:space="preserve"> ADDIN ZOTERO_ITEM CSL_CITATION {"citationID":"bO9nCAB4","properties":{"formattedCitation":"(\\uc0\\u199{}\\uc0\\u246{}ltekin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Pr="00916EFC">
        <w:rPr>
          <w:rFonts w:cs="Times New Roman"/>
          <w:szCs w:val="24"/>
        </w:rPr>
        <w:t>(Çöltekin et al. 2020b)</w:t>
      </w:r>
      <w:r w:rsidRPr="00916EFC">
        <w:fldChar w:fldCharType="end"/>
      </w:r>
      <w:r w:rsidRPr="00916EFC">
        <w:t xml:space="preserve"> 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 </w:t>
      </w:r>
      <w:r w:rsidRPr="00916EFC">
        <w:fldChar w:fldCharType="begin"/>
      </w:r>
      <w:r w:rsidRPr="00916EFC">
        <w:instrText xml:space="preserve"> ADDIN ZOTERO_ITEM CSL_CITATION {"citationID":"41hd5X4q","properties":{"formattedCitation":"(\\uc0\\u199{}\\uc0\\u246{}ltekin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Pr="00916EFC">
        <w:rPr>
          <w:rFonts w:cs="Times New Roman"/>
          <w:szCs w:val="24"/>
        </w:rPr>
        <w:t>(Çöltekin et al. 2020b)</w:t>
      </w:r>
      <w:r w:rsidRPr="00916EFC">
        <w:fldChar w:fldCharType="end"/>
      </w:r>
      <w:r w:rsidRPr="00916EFC">
        <w:t xml:space="preserve">. Při zanedbání některých z těchto aspektů v návrhu vizualizace se pak jedná o snížení míry imerze. Další z problematik je pak tvorba virtuálního obsahu. Vytvoření obsahu s vysokým LOD a LOR zahrnuje řadu komplexních operací </w:t>
      </w:r>
      <w:r w:rsidRPr="00916EFC">
        <w:fldChar w:fldCharType="begin"/>
      </w:r>
      <w:r w:rsidRPr="00916EFC">
        <w:instrText xml:space="preserve"> ADDIN ZOTERO_ITEM CSL_CITATION {"citationID":"bTmyyabI","properties":{"formattedCitation":"(\\uc0\\u199{}\\uc0\\u246{}ltekin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Pr="00916EFC">
        <w:rPr>
          <w:rFonts w:cs="Times New Roman"/>
          <w:szCs w:val="24"/>
        </w:rPr>
        <w:t>(Çöltekin et al. 2020b)</w:t>
      </w:r>
      <w:r w:rsidRPr="00916EFC">
        <w:fldChar w:fldCharType="end"/>
      </w:r>
      <w:r w:rsidRPr="00916EFC">
        <w:t xml:space="preserve">. Za hlavní úskalí se považuje kombinace množství vstupních dat (LiDAR, tomografie, stereofotogrammetrie aj.), manuální práce při samotném modelování jako např. segmentace textur od povrchů, tvorba topologicky správný povrchů, fyzikální simulace aj. Z hlediska této práce je klíčový výběr vstupních dat uskutečnit tak, aby potřeba výše zmíněných kroků byla minimalizována, popř. ošetřena již existujícími řešeními. </w:t>
      </w:r>
    </w:p>
    <w:p w14:paraId="3F9CCEDF" w14:textId="064F2C8B" w:rsidR="00D727F5" w:rsidRPr="00916EFC" w:rsidRDefault="00253E9C" w:rsidP="00253E9C">
      <w:pPr>
        <w:pStyle w:val="Heading3"/>
      </w:pPr>
      <w:bookmarkStart w:id="115" w:name="_Ref155130689"/>
      <w:bookmarkStart w:id="116" w:name="_Ref155130691"/>
      <w:bookmarkStart w:id="117" w:name="_Toc155217399"/>
      <w:r w:rsidRPr="00916EFC">
        <w:t>Datové modely a formáty</w:t>
      </w:r>
      <w:bookmarkEnd w:id="115"/>
      <w:bookmarkEnd w:id="116"/>
      <w:bookmarkEnd w:id="117"/>
    </w:p>
    <w:p w14:paraId="4841E980" w14:textId="604BD836" w:rsidR="004E6E7C" w:rsidRPr="00916EFC" w:rsidRDefault="004B36EC" w:rsidP="007113CC">
      <w:r w:rsidRPr="00916EFC">
        <w:t xml:space="preserve">Pokud má virtuální realita zobrazovat realitu </w:t>
      </w:r>
      <w:r w:rsidR="001309C1" w:rsidRPr="00916EFC">
        <w:t>skutečnou,</w:t>
      </w:r>
      <w:r w:rsidRPr="00916EFC">
        <w:t xml:space="preserve"> a to v různých úrovních abstrakce, je pravidlem, že data 3D scén jsou často velice obsáhlá</w:t>
      </w:r>
      <w:r w:rsidR="00EC1C95" w:rsidRPr="00916EFC">
        <w:t>.</w:t>
      </w:r>
      <w:r w:rsidRPr="00916EFC">
        <w:t xml:space="preserve"> V případě, kdy se vizualizace pohybuje v prostředí internetu je </w:t>
      </w:r>
      <w:r w:rsidR="00EC1C95" w:rsidRPr="00916EFC">
        <w:t>velikost,</w:t>
      </w:r>
      <w:r w:rsidRPr="00916EFC">
        <w:t xml:space="preserve"> a hlavně rychlost načítání dat významným faktorem. Je proto nutné pečlivě vybrat datový formát. Kritéria výběru formátu</w:t>
      </w:r>
      <w:r w:rsidR="000A08D9" w:rsidRPr="00916EFC">
        <w:t xml:space="preserve"> závisí primárně na podpoře ve webovém prostředí, </w:t>
      </w:r>
      <w:r w:rsidRPr="00916EFC">
        <w:t>možnosti přenosu geografických dat</w:t>
      </w:r>
      <w:r w:rsidR="000A08D9" w:rsidRPr="00916EFC">
        <w:t xml:space="preserve">, </w:t>
      </w:r>
      <w:r w:rsidRPr="00916EFC">
        <w:t>interoperabilitě s jinými formáty (např. zdali je přístupná transformace z jiných vstupních formátů)</w:t>
      </w:r>
      <w:r w:rsidR="001309C1" w:rsidRPr="00916EFC">
        <w:t xml:space="preserve">, zda se jedná o proprietární </w:t>
      </w:r>
      <w:r w:rsidR="001309C1" w:rsidRPr="00916EFC">
        <w:lastRenderedPageBreak/>
        <w:t>či otevřený formát</w:t>
      </w:r>
      <w:r w:rsidR="00D947C0" w:rsidRPr="00916EFC">
        <w:t xml:space="preserve">, </w:t>
      </w:r>
      <w:r w:rsidR="00A93670" w:rsidRPr="00916EFC">
        <w:t>k jakému účelu je formát primárně určen</w:t>
      </w:r>
      <w:r w:rsidR="00D947C0" w:rsidRPr="00916EFC">
        <w:t xml:space="preserve"> a jak moc je formát aktuální (do jaké míry je využíván)</w:t>
      </w:r>
      <w:r w:rsidRPr="00916EFC">
        <w:t>.</w:t>
      </w:r>
    </w:p>
    <w:p w14:paraId="7397A9EE" w14:textId="453042DE" w:rsidR="004E6E7C" w:rsidRPr="00916EFC" w:rsidRDefault="004E6E7C" w:rsidP="004E6E7C">
      <w:pPr>
        <w:pStyle w:val="Malnadpis"/>
      </w:pPr>
      <w:r w:rsidRPr="00916EFC">
        <w:t>glTF</w:t>
      </w:r>
    </w:p>
    <w:p w14:paraId="59AAF2AE" w14:textId="68A99311" w:rsidR="00E86C62" w:rsidRPr="00916EFC" w:rsidRDefault="006C458C" w:rsidP="004E6E7C">
      <w:pPr>
        <w:pStyle w:val="Normlnprvnodsazen"/>
        <w:ind w:firstLine="0"/>
        <w:rPr>
          <w:lang w:eastAsia="en-US"/>
        </w:rPr>
      </w:pPr>
      <w:r w:rsidRPr="00916EFC">
        <w:rPr>
          <w:lang w:eastAsia="en-US"/>
        </w:rPr>
        <w:t xml:space="preserve">Formát </w:t>
      </w:r>
      <w:r w:rsidRPr="00916EFC">
        <w:rPr>
          <w:b/>
          <w:bCs/>
          <w:lang w:eastAsia="en-US"/>
        </w:rPr>
        <w:t>gltf</w:t>
      </w:r>
      <w:r w:rsidRPr="00916EFC">
        <w:rPr>
          <w:lang w:eastAsia="en-US"/>
        </w:rPr>
        <w:t xml:space="preserve"> přezdívaný </w:t>
      </w:r>
      <w:r w:rsidRPr="00916EFC">
        <w:rPr>
          <w:i/>
          <w:iCs/>
          <w:lang w:eastAsia="en-US"/>
        </w:rPr>
        <w:t>JPG pro 3D</w:t>
      </w:r>
      <w:r w:rsidR="007113CC" w:rsidRPr="00916EFC">
        <w:rPr>
          <w:lang w:eastAsia="en-US"/>
        </w:rPr>
        <w:t>. J</w:t>
      </w:r>
      <w:r w:rsidRPr="00916EFC">
        <w:rPr>
          <w:lang w:eastAsia="en-US"/>
        </w:rPr>
        <w:t xml:space="preserve">edná se o otevřený formát vytvořený skupinou Khronos. </w:t>
      </w:r>
      <w:r w:rsidR="007113CC" w:rsidRPr="00916EFC">
        <w:rPr>
          <w:lang w:eastAsia="en-US"/>
        </w:rPr>
        <w:t>Formát má primárně dvě formy</w:t>
      </w:r>
      <w:r w:rsidRPr="00916EFC">
        <w:rPr>
          <w:lang w:eastAsia="en-US"/>
        </w:rPr>
        <w:t xml:space="preserve"> – jakožto binární balík </w:t>
      </w:r>
      <w:r w:rsidRPr="00916EFC">
        <w:rPr>
          <w:i/>
          <w:iCs/>
          <w:lang w:eastAsia="en-US"/>
        </w:rPr>
        <w:t>.glb</w:t>
      </w:r>
      <w:r w:rsidRPr="00916EFC">
        <w:rPr>
          <w:lang w:eastAsia="en-US"/>
        </w:rPr>
        <w:t xml:space="preserve"> nebo jako JSON soubor </w:t>
      </w:r>
      <w:r w:rsidRPr="00916EFC">
        <w:rPr>
          <w:i/>
          <w:iCs/>
          <w:lang w:eastAsia="en-US"/>
        </w:rPr>
        <w:t>.gltf</w:t>
      </w:r>
      <w:r w:rsidRPr="00916EFC">
        <w:rPr>
          <w:lang w:eastAsia="en-US"/>
        </w:rPr>
        <w:t xml:space="preserve"> indexující připojené binární soubory (</w:t>
      </w:r>
      <w:del w:id="118" w:author="Lukáš Herman" w:date="2023-02-06T14:25:00Z">
        <w:r w:rsidRPr="00916EFC" w:rsidDel="00227A2E">
          <w:rPr>
            <w:lang w:eastAsia="en-US"/>
          </w:rPr>
          <w:delText>atiributy</w:delText>
        </w:r>
      </w:del>
      <w:ins w:id="119" w:author="Lukáš Herman" w:date="2023-02-06T14:25:00Z">
        <w:r w:rsidRPr="00916EFC">
          <w:rPr>
            <w:lang w:eastAsia="en-US"/>
          </w:rPr>
          <w:t>atributy</w:t>
        </w:r>
      </w:ins>
      <w:r w:rsidRPr="00916EFC">
        <w:rPr>
          <w:lang w:eastAsia="en-US"/>
        </w:rPr>
        <w:t xml:space="preserve"> - </w:t>
      </w:r>
      <w:r w:rsidRPr="00916EFC">
        <w:rPr>
          <w:i/>
          <w:iCs/>
          <w:lang w:eastAsia="en-US"/>
        </w:rPr>
        <w:t xml:space="preserve">.bin, </w:t>
      </w:r>
      <w:r w:rsidRPr="00916EFC">
        <w:rPr>
          <w:lang w:eastAsia="en-US"/>
        </w:rPr>
        <w:t xml:space="preserve">textury - </w:t>
      </w:r>
      <w:r w:rsidRPr="00916EFC">
        <w:rPr>
          <w:i/>
          <w:iCs/>
          <w:lang w:eastAsia="en-US"/>
        </w:rPr>
        <w:t>.jpg, .png. .webP</w:t>
      </w:r>
      <w:r w:rsidRPr="00916EFC">
        <w:rPr>
          <w:lang w:eastAsia="en-US"/>
        </w:rPr>
        <w:t xml:space="preserve">). Formát je podporovaný ve většině WebGL knihoven, grafických softwarů a nástrojů pro konverzi, kompresi atd. </w:t>
      </w:r>
      <w:r w:rsidR="00603275" w:rsidRPr="00916EFC">
        <w:rPr>
          <w:lang w:eastAsia="en-US"/>
        </w:rPr>
        <w:t xml:space="preserve">Primárním zaměřením glTF je schopnost obsáhnout kompletní 3D scénu se všemi komponenty (viz. kap. </w:t>
      </w:r>
      <w:r w:rsidR="00603275" w:rsidRPr="00916EFC">
        <w:rPr>
          <w:lang w:eastAsia="en-US"/>
        </w:rPr>
        <w:fldChar w:fldCharType="begin"/>
      </w:r>
      <w:r w:rsidR="00603275" w:rsidRPr="00916EFC">
        <w:rPr>
          <w:lang w:eastAsia="en-US"/>
        </w:rPr>
        <w:instrText xml:space="preserve"> REF _Ref155007563 \r \h </w:instrText>
      </w:r>
      <w:r w:rsidR="00603275" w:rsidRPr="00916EFC">
        <w:rPr>
          <w:lang w:eastAsia="en-US"/>
        </w:rPr>
      </w:r>
      <w:r w:rsidR="00916EFC">
        <w:rPr>
          <w:lang w:eastAsia="en-US"/>
        </w:rPr>
        <w:instrText xml:space="preserve"> \* MERGEFORMAT </w:instrText>
      </w:r>
      <w:r w:rsidR="00603275" w:rsidRPr="00916EFC">
        <w:rPr>
          <w:lang w:eastAsia="en-US"/>
        </w:rPr>
        <w:fldChar w:fldCharType="separate"/>
      </w:r>
      <w:r w:rsidR="00B6677D">
        <w:rPr>
          <w:lang w:eastAsia="en-US"/>
        </w:rPr>
        <w:t>3.6.2</w:t>
      </w:r>
      <w:r w:rsidR="00603275" w:rsidRPr="00916EFC">
        <w:rPr>
          <w:lang w:eastAsia="en-US"/>
        </w:rPr>
        <w:fldChar w:fldCharType="end"/>
      </w:r>
      <w:r w:rsidR="00603275" w:rsidRPr="00916EFC">
        <w:rPr>
          <w:lang w:eastAsia="en-US"/>
        </w:rPr>
        <w:t xml:space="preserve"> </w:t>
      </w:r>
      <w:r w:rsidR="00603275" w:rsidRPr="00916EFC">
        <w:rPr>
          <w:lang w:eastAsia="en-US"/>
        </w:rPr>
        <w:fldChar w:fldCharType="begin"/>
      </w:r>
      <w:r w:rsidR="00603275" w:rsidRPr="00916EFC">
        <w:rPr>
          <w:lang w:eastAsia="en-US"/>
        </w:rPr>
        <w:instrText xml:space="preserve"> REF _Ref155007563 \h </w:instrText>
      </w:r>
      <w:r w:rsidR="00603275" w:rsidRPr="00916EFC">
        <w:rPr>
          <w:lang w:eastAsia="en-US"/>
        </w:rPr>
      </w:r>
      <w:r w:rsidR="00916EFC">
        <w:rPr>
          <w:lang w:eastAsia="en-US"/>
        </w:rPr>
        <w:instrText xml:space="preserve"> \* MERGEFORMAT </w:instrText>
      </w:r>
      <w:r w:rsidR="00603275" w:rsidRPr="00916EFC">
        <w:rPr>
          <w:lang w:eastAsia="en-US"/>
        </w:rPr>
        <w:fldChar w:fldCharType="separate"/>
      </w:r>
      <w:r w:rsidR="00B6677D" w:rsidRPr="00916EFC">
        <w:t>Komponenty 3D vizualizace</w:t>
      </w:r>
      <w:r w:rsidR="00603275" w:rsidRPr="00916EFC">
        <w:rPr>
          <w:lang w:eastAsia="en-US"/>
        </w:rPr>
        <w:fldChar w:fldCharType="end"/>
      </w:r>
      <w:r w:rsidR="00603275" w:rsidRPr="00916EFC">
        <w:rPr>
          <w:lang w:eastAsia="en-US"/>
        </w:rPr>
        <w:t>).</w:t>
      </w:r>
    </w:p>
    <w:p w14:paraId="227DE432" w14:textId="132F665F" w:rsidR="00603275" w:rsidRPr="00916EFC" w:rsidRDefault="007113CC" w:rsidP="002128A9">
      <w:pPr>
        <w:pStyle w:val="Normlnprvnodsazen"/>
        <w:rPr>
          <w:lang w:eastAsia="en-US"/>
        </w:rPr>
      </w:pPr>
      <w:r w:rsidRPr="00916EFC">
        <w:rPr>
          <w:lang w:eastAsia="en-US"/>
        </w:rPr>
        <w:t>G</w:t>
      </w:r>
      <w:r w:rsidR="004E6E7C" w:rsidRPr="00916EFC">
        <w:rPr>
          <w:lang w:eastAsia="en-US"/>
        </w:rPr>
        <w:t xml:space="preserve">eografická data jsou často velice obsáhlá a vyžadují velká množství geometrie pro adekvátní vyobrazení. </w:t>
      </w:r>
      <w:r w:rsidR="00603275" w:rsidRPr="00916EFC">
        <w:rPr>
          <w:lang w:eastAsia="en-US"/>
        </w:rPr>
        <w:t xml:space="preserve">Dále vyžadují </w:t>
      </w:r>
      <w:r w:rsidR="004E6E7C" w:rsidRPr="00916EFC">
        <w:rPr>
          <w:lang w:eastAsia="en-US"/>
        </w:rPr>
        <w:t>uchování vztahu atributových dat (metadat) a jim přiřazené geometrie</w:t>
      </w:r>
      <w:r w:rsidR="00603275" w:rsidRPr="00916EFC">
        <w:rPr>
          <w:lang w:eastAsia="en-US"/>
        </w:rPr>
        <w:t xml:space="preserve"> a </w:t>
      </w:r>
      <w:r w:rsidR="002128A9" w:rsidRPr="00916EFC">
        <w:rPr>
          <w:lang w:eastAsia="en-US"/>
        </w:rPr>
        <w:t>zápis</w:t>
      </w:r>
      <w:r w:rsidR="00603275" w:rsidRPr="00916EFC">
        <w:rPr>
          <w:lang w:eastAsia="en-US"/>
        </w:rPr>
        <w:t xml:space="preserve"> </w:t>
      </w:r>
      <w:r w:rsidR="002128A9" w:rsidRPr="00916EFC">
        <w:rPr>
          <w:lang w:eastAsia="en-US"/>
        </w:rPr>
        <w:t>souřadnicových systémů.</w:t>
      </w:r>
      <w:r w:rsidR="00603275" w:rsidRPr="00916EFC">
        <w:rPr>
          <w:lang w:eastAsia="en-US"/>
        </w:rPr>
        <w:t xml:space="preserve"> </w:t>
      </w:r>
      <w:r w:rsidR="002128A9" w:rsidRPr="00916EFC">
        <w:rPr>
          <w:lang w:eastAsia="en-US"/>
        </w:rPr>
        <w:t xml:space="preserve">Z tohoto důvodu je ve vývoji </w:t>
      </w:r>
      <w:r w:rsidR="006C458C" w:rsidRPr="00916EFC">
        <w:rPr>
          <w:lang w:eastAsia="en-US"/>
        </w:rPr>
        <w:t xml:space="preserve">tzv. geoprostorový profil. Jedná se o standardizovaný způsob, jak umožnit glTF streamování obsáhlých terénních dat s texturami, bodových mračen a CAD modelů a aby bylo možné propojit metadata (atributy) s geometrií. </w:t>
      </w:r>
    </w:p>
    <w:p w14:paraId="208F53DB" w14:textId="047D7721" w:rsidR="004E6E7C" w:rsidRPr="00916EFC" w:rsidRDefault="006C458C" w:rsidP="00B834BF">
      <w:pPr>
        <w:pStyle w:val="Normlnprvnodsazen"/>
        <w:rPr>
          <w:lang w:eastAsia="en-US"/>
        </w:rPr>
      </w:pPr>
      <w:r w:rsidRPr="00916EFC">
        <w:rPr>
          <w:lang w:eastAsia="en-US"/>
        </w:rPr>
        <w:t xml:space="preserve">Pro velké objemy primárně geografických dat v 3D scénách vytvořila </w:t>
      </w:r>
      <w:r w:rsidR="004E6E7C" w:rsidRPr="00916EFC">
        <w:rPr>
          <w:lang w:eastAsia="en-US"/>
        </w:rPr>
        <w:t>společnost</w:t>
      </w:r>
      <w:r w:rsidRPr="00916EFC">
        <w:rPr>
          <w:lang w:eastAsia="en-US"/>
        </w:rPr>
        <w:t xml:space="preserve"> Cesium formát 3D Tiles. Jedná se o otevřený formát a OGC standard. Formát je vytvořen na základě glTF specifikace. Hlavní předností je hierarchický LOD přístup, kdy data jsou definována ve stromové struktuře, kde koncové nódy mají maximální rozlišení a každý rodič je zjednodušenou verzí svých </w:t>
      </w:r>
      <w:r w:rsidR="00F33FE8" w:rsidRPr="00916EFC">
        <w:rPr>
          <w:lang w:eastAsia="en-US"/>
        </w:rPr>
        <w:t>potomků</w:t>
      </w:r>
      <w:r w:rsidRPr="00916EFC">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Pr="00916EFC">
        <w:rPr>
          <w:lang w:eastAsia="en-US"/>
        </w:rPr>
        <w:fldChar w:fldCharType="begin"/>
      </w:r>
      <w:r w:rsidR="00AF7D69" w:rsidRPr="00916EFC">
        <w:rPr>
          <w:lang w:eastAsia="en-US"/>
        </w:rPr>
        <w:instrText xml:space="preserve"> ADDIN ZOTERO_ITEM CSL_CITATION {"citationID":"f6VwMSFh","properties":{"formattedCitation":"(The Khronos Group 2023)","plainCitation":"(The Khronos Group 2023)","noteIndex":0},"citationItems":[{"id":1941,"uris":["http://zotero.org/groups/4599106/items/BURSQN7I"],"itemData":{"id":1941,"type":"document","abstract":"glTF’s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Realism","source":"YouTube","title":"Geospatial Webinar","URL":"https://www.youtube.com/watch?v=e9Ont3uJYa0","author":[{"literal":"The Khronos Group"}],"accessed":{"date-parts":[["2023",9,3]]},"issued":{"date-parts":[["2023"]]},"citation-key":"thekhronosgroupGeospatialWebinar2023"}}],"schema":"https://github.com/citation-style-language/schema/raw/master/csl-citation.json"} </w:instrText>
      </w:r>
      <w:r w:rsidRPr="00916EFC">
        <w:rPr>
          <w:lang w:eastAsia="en-US"/>
        </w:rPr>
        <w:fldChar w:fldCharType="separate"/>
      </w:r>
      <w:r w:rsidR="00AF7D69" w:rsidRPr="00916EFC">
        <w:t>(The Khronos Group 2023)</w:t>
      </w:r>
      <w:r w:rsidRPr="00916EFC">
        <w:rPr>
          <w:lang w:eastAsia="en-US"/>
        </w:rPr>
        <w:fldChar w:fldCharType="end"/>
      </w:r>
      <w:r w:rsidRPr="00916EFC">
        <w:rPr>
          <w:lang w:eastAsia="en-US"/>
        </w:rPr>
        <w:t xml:space="preserve"> </w:t>
      </w:r>
    </w:p>
    <w:p w14:paraId="13E3A211" w14:textId="63431BD3" w:rsidR="00FC3789" w:rsidRPr="00916EFC" w:rsidRDefault="006C458C" w:rsidP="00FC3789">
      <w:pPr>
        <w:pStyle w:val="Normlnprvnodsazen"/>
        <w:rPr>
          <w:lang w:eastAsia="en-US"/>
        </w:rPr>
      </w:pPr>
      <w:r w:rsidRPr="00916EFC">
        <w:rPr>
          <w:lang w:eastAsia="en-US"/>
        </w:rPr>
        <w:t>Obdobným formátem jako 3D Tiles je I3S/SLPK (</w:t>
      </w:r>
      <w:r w:rsidRPr="00916EFC">
        <w:rPr>
          <w:i/>
          <w:iCs/>
          <w:lang w:eastAsia="en-US"/>
        </w:rPr>
        <w:t>Indexed 3D Scene Layers</w:t>
      </w:r>
      <w:r w:rsidRPr="00916EFC">
        <w:rPr>
          <w:lang w:eastAsia="en-US"/>
        </w:rPr>
        <w:t xml:space="preserve">), formát podporuje sdílení 3D objektů, povrchových síti s texturami, bodová mračna aj. Formát primárně vytvořen a využíván v Esri technologiích a zároveň OGC standard. </w:t>
      </w:r>
      <w:r w:rsidRPr="00916EFC">
        <w:rPr>
          <w:lang w:eastAsia="en-US"/>
        </w:rPr>
        <w:fldChar w:fldCharType="begin"/>
      </w:r>
      <w:r w:rsidRPr="00916EFC">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Pr="00916EFC">
        <w:rPr>
          <w:lang w:eastAsia="en-US"/>
        </w:rPr>
        <w:fldChar w:fldCharType="separate"/>
      </w:r>
      <w:r w:rsidRPr="00916EFC">
        <w:t>(OGC 2023)</w:t>
      </w:r>
      <w:r w:rsidRPr="00916EFC">
        <w:rPr>
          <w:lang w:eastAsia="en-US"/>
        </w:rPr>
        <w:fldChar w:fldCharType="end"/>
      </w:r>
      <w:r w:rsidRPr="00916EFC">
        <w:rPr>
          <w:lang w:eastAsia="en-US"/>
        </w:rPr>
        <w:t xml:space="preserve"> </w:t>
      </w:r>
    </w:p>
    <w:p w14:paraId="3DE137B0" w14:textId="3B60424F" w:rsidR="00775801" w:rsidRPr="00916EFC" w:rsidRDefault="00775801" w:rsidP="00775801">
      <w:pPr>
        <w:pStyle w:val="Normlnprvnodsazen"/>
        <w:rPr>
          <w:lang w:val="en-US" w:eastAsia="en-US"/>
        </w:rPr>
      </w:pPr>
      <w:r w:rsidRPr="00916EFC">
        <w:rPr>
          <w:lang w:eastAsia="en-US"/>
        </w:rPr>
        <w:t>Mezi nejpopulárnější formáty pro výměnu 3D dat se také řadí FBX, OBJ a DAE, každý z těchto formátů však má určité nedostatky, které zabránily rozsáhlé adopci napříč softwary. OBJ neumo</w:t>
      </w:r>
      <w:r w:rsidR="002128A9" w:rsidRPr="00916EFC">
        <w:rPr>
          <w:lang w:eastAsia="en-US"/>
        </w:rPr>
        <w:t>ž</w:t>
      </w:r>
      <w:r w:rsidRPr="00916EFC">
        <w:rPr>
          <w:lang w:eastAsia="en-US"/>
        </w:rPr>
        <w:t xml:space="preserve">ňuje ukládání animace, FBX je proprietární formát a DAE má příliš komplexní strukturu </w:t>
      </w:r>
      <w:r w:rsidRPr="00916EFC">
        <w:rPr>
          <w:lang w:eastAsia="en-US"/>
        </w:rPr>
        <w:fldChar w:fldCharType="begin"/>
      </w:r>
      <w:r w:rsidRPr="00916EFC">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Pr="00916EFC">
        <w:rPr>
          <w:lang w:eastAsia="en-US"/>
        </w:rPr>
        <w:fldChar w:fldCharType="separate"/>
      </w:r>
      <w:r w:rsidRPr="00916EFC">
        <w:t>(Discover three.js Contributors 2023)</w:t>
      </w:r>
      <w:r w:rsidRPr="00916EFC">
        <w:rPr>
          <w:lang w:eastAsia="en-US"/>
        </w:rPr>
        <w:fldChar w:fldCharType="end"/>
      </w:r>
      <w:r w:rsidRPr="00916EFC">
        <w:rPr>
          <w:lang w:eastAsia="en-US"/>
        </w:rPr>
        <w:t>.</w:t>
      </w:r>
      <w:r w:rsidR="002128A9" w:rsidRPr="00916EFC">
        <w:rPr>
          <w:lang w:eastAsia="en-US"/>
        </w:rPr>
        <w:t xml:space="preserve"> Žádný z těchto formátů na rozdíl od glTF nemá aspirace pro podporu geografických dat. </w:t>
      </w:r>
      <w:r w:rsidRPr="00916EFC">
        <w:rPr>
          <w:lang w:eastAsia="en-US"/>
        </w:rPr>
        <w:t xml:space="preserve">Z těchto důvodů bude v rámci této práce primárním </w:t>
      </w:r>
      <w:r w:rsidR="002128A9" w:rsidRPr="00916EFC">
        <w:rPr>
          <w:lang w:eastAsia="en-US"/>
        </w:rPr>
        <w:t>výměnným</w:t>
      </w:r>
      <w:r w:rsidRPr="00916EFC">
        <w:rPr>
          <w:lang w:eastAsia="en-US"/>
        </w:rPr>
        <w:t xml:space="preserve"> formátem gl</w:t>
      </w:r>
      <w:r w:rsidR="00B834BF" w:rsidRPr="00916EFC">
        <w:rPr>
          <w:lang w:eastAsia="en-US"/>
        </w:rPr>
        <w:t>TF</w:t>
      </w:r>
      <w:r w:rsidRPr="00916EFC">
        <w:rPr>
          <w:lang w:eastAsia="en-US"/>
        </w:rPr>
        <w:t xml:space="preserve">. </w:t>
      </w:r>
    </w:p>
    <w:p w14:paraId="20D8D1CA" w14:textId="58B6AFF6" w:rsidR="00FC3789" w:rsidRPr="00916EFC" w:rsidRDefault="00FC3789" w:rsidP="00FC3789">
      <w:pPr>
        <w:pStyle w:val="Normlnprvnodsazen"/>
        <w:rPr>
          <w:lang w:eastAsia="en-US"/>
        </w:rPr>
      </w:pPr>
      <w:r w:rsidRPr="00916EFC">
        <w:rPr>
          <w:lang w:eastAsia="en-US"/>
        </w:rPr>
        <w:t xml:space="preserve">V případě tvorby 3D prostředí je nutné zmínit také možné formáty pro textury, jelikož standardním postupem dosažení vizuálního </w:t>
      </w:r>
      <w:r w:rsidR="00A8032F" w:rsidRPr="00916EFC">
        <w:rPr>
          <w:lang w:eastAsia="en-US"/>
        </w:rPr>
        <w:t>realismu</w:t>
      </w:r>
      <w:r w:rsidRPr="00916EFC">
        <w:rPr>
          <w:lang w:eastAsia="en-US"/>
        </w:rPr>
        <w:t xml:space="preserve"> při tvorbě VP je využití bitmap pro určení vzhledu geometrie. V kontextu </w:t>
      </w:r>
      <w:r w:rsidR="00775801" w:rsidRPr="00916EFC">
        <w:rPr>
          <w:lang w:eastAsia="en-US"/>
        </w:rPr>
        <w:t>virtuální</w:t>
      </w:r>
      <w:r w:rsidRPr="00916EFC">
        <w:rPr>
          <w:lang w:eastAsia="en-US"/>
        </w:rPr>
        <w:t xml:space="preserve"> tvorby je možné hovořit o 3 hlavních kategoriích. </w:t>
      </w:r>
    </w:p>
    <w:p w14:paraId="5809D67C" w14:textId="0DC3FA61" w:rsidR="00FC3789" w:rsidRPr="00916EFC" w:rsidRDefault="00FC3789" w:rsidP="00FC3789">
      <w:pPr>
        <w:pStyle w:val="Normlnprvnodsazen"/>
        <w:numPr>
          <w:ilvl w:val="0"/>
          <w:numId w:val="26"/>
        </w:numPr>
        <w:rPr>
          <w:lang w:eastAsia="en-US"/>
        </w:rPr>
      </w:pPr>
      <w:r w:rsidRPr="00916EFC">
        <w:rPr>
          <w:b/>
          <w:bCs/>
          <w:lang w:eastAsia="en-US"/>
        </w:rPr>
        <w:t>Běžné formáty:</w:t>
      </w:r>
      <w:r w:rsidRPr="00916EFC">
        <w:rPr>
          <w:lang w:eastAsia="en-US"/>
        </w:rPr>
        <w:t xml:space="preserve"> PNG, JPG </w:t>
      </w:r>
    </w:p>
    <w:p w14:paraId="28DBC739" w14:textId="73510BA5" w:rsidR="00FC3789" w:rsidRPr="00916EFC" w:rsidRDefault="00FC3789" w:rsidP="00FC3789">
      <w:pPr>
        <w:pStyle w:val="Normlnprvnodsazen"/>
        <w:numPr>
          <w:ilvl w:val="0"/>
          <w:numId w:val="26"/>
        </w:numPr>
        <w:rPr>
          <w:lang w:eastAsia="en-US"/>
        </w:rPr>
      </w:pPr>
      <w:r w:rsidRPr="00916EFC">
        <w:rPr>
          <w:b/>
          <w:bCs/>
          <w:lang w:eastAsia="en-US"/>
        </w:rPr>
        <w:t>Webové formáty:</w:t>
      </w:r>
      <w:r w:rsidRPr="00916EFC">
        <w:rPr>
          <w:lang w:eastAsia="en-US"/>
        </w:rPr>
        <w:t xml:space="preserve"> WEBP </w:t>
      </w:r>
    </w:p>
    <w:p w14:paraId="230FF5A0" w14:textId="34DF147C" w:rsidR="00FC3789" w:rsidRPr="00916EFC" w:rsidRDefault="00FC3789" w:rsidP="00FC3789">
      <w:pPr>
        <w:pStyle w:val="Normlnprvnodsazen"/>
        <w:numPr>
          <w:ilvl w:val="0"/>
          <w:numId w:val="26"/>
        </w:numPr>
        <w:rPr>
          <w:lang w:eastAsia="en-US"/>
        </w:rPr>
      </w:pPr>
      <w:r w:rsidRPr="00916EFC">
        <w:rPr>
          <w:b/>
          <w:bCs/>
          <w:lang w:eastAsia="en-US"/>
        </w:rPr>
        <w:t>Komprimované / Optimalizované</w:t>
      </w:r>
      <w:r w:rsidRPr="00916EFC">
        <w:rPr>
          <w:lang w:eastAsia="en-US"/>
        </w:rPr>
        <w:t>: .basis, KTX2</w:t>
      </w:r>
    </w:p>
    <w:p w14:paraId="0B6E3FB8" w14:textId="09568F84" w:rsidR="00714A80" w:rsidRPr="00916EFC" w:rsidRDefault="00FC3789" w:rsidP="003A5BDB">
      <w:pPr>
        <w:pStyle w:val="Normlnprvnodsazen"/>
        <w:rPr>
          <w:lang w:eastAsia="en-US"/>
        </w:rPr>
      </w:pPr>
      <w:r w:rsidRPr="00916EFC">
        <w:rPr>
          <w:lang w:eastAsia="en-US"/>
        </w:rPr>
        <w:t xml:space="preserve">Tyto formáty je nutné využívat na základě účelu 3D modelů. PNG formát je vhodný při převodu modelů mezi formáty, jelikož je </w:t>
      </w:r>
      <w:r w:rsidR="00A8032F" w:rsidRPr="00916EFC">
        <w:rPr>
          <w:lang w:eastAsia="en-US"/>
        </w:rPr>
        <w:t>bezztrátový</w:t>
      </w:r>
      <w:r w:rsidRPr="00916EFC">
        <w:rPr>
          <w:lang w:eastAsia="en-US"/>
        </w:rPr>
        <w:t xml:space="preserve"> a široce podporován. WEBP je vhodný v případě malých až středních scén, kdy </w:t>
      </w:r>
      <w:r w:rsidRPr="00916EFC">
        <w:t>není</w:t>
      </w:r>
      <w:r w:rsidRPr="00916EFC">
        <w:rPr>
          <w:lang w:eastAsia="en-US"/>
        </w:rPr>
        <w:t xml:space="preserve"> výrazný důraz na výkon. KTX2 je optimalizovaný formát minimalizující GPU paměť</w:t>
      </w:r>
      <w:r w:rsidR="00A8032F" w:rsidRPr="00916EFC">
        <w:rPr>
          <w:lang w:eastAsia="en-US"/>
        </w:rPr>
        <w:t xml:space="preserve">. KTX2 je tedy vhodný v případě prostředí obsahující velké množství modelů vyžadujících detailní textury. V kontextu geoprostorových informací je toto aktuální problém, protože při prezentování geografické informace (terén, objekty) v měřítku </w:t>
      </w:r>
      <w:r w:rsidR="00A8032F" w:rsidRPr="00916EFC">
        <w:rPr>
          <w:lang w:eastAsia="en-US"/>
        </w:rPr>
        <w:lastRenderedPageBreak/>
        <w:t>1:1, měly by být textury dostatečně detailní.</w:t>
      </w:r>
      <w:r w:rsidR="003A5BDB" w:rsidRPr="00916EFC">
        <w:rPr>
          <w:lang w:eastAsia="en-US"/>
        </w:rPr>
        <w:t xml:space="preserve"> GLTF podporuje všechny výše zmíněné formáty. </w:t>
      </w:r>
      <w:r w:rsidR="00FC773C" w:rsidRPr="00916EFC">
        <w:rPr>
          <w:lang w:eastAsia="en-US"/>
        </w:rPr>
        <w:fldChar w:fldCharType="begin"/>
      </w:r>
      <w:r w:rsidR="00FD6309" w:rsidRPr="00916EFC">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sidRPr="00916EFC">
        <w:rPr>
          <w:lang w:eastAsia="en-US"/>
        </w:rPr>
        <w:fldChar w:fldCharType="separate"/>
      </w:r>
      <w:r w:rsidR="00FC773C" w:rsidRPr="00916EFC">
        <w:t>(Chadwick 2023)</w:t>
      </w:r>
      <w:r w:rsidR="00FC773C" w:rsidRPr="00916EFC">
        <w:rPr>
          <w:lang w:eastAsia="en-US"/>
        </w:rPr>
        <w:fldChar w:fldCharType="end"/>
      </w:r>
    </w:p>
    <w:p w14:paraId="337A6935" w14:textId="5BFC26DB" w:rsidR="001D37CB" w:rsidRPr="00916EFC" w:rsidRDefault="001D37CB" w:rsidP="003A5BDB">
      <w:pPr>
        <w:pStyle w:val="Normlnprvnodsazen"/>
        <w:rPr>
          <w:lang w:eastAsia="en-US"/>
        </w:rPr>
      </w:pPr>
      <w:r w:rsidRPr="00916EFC">
        <w:rPr>
          <w:lang w:eastAsia="en-US"/>
        </w:rPr>
        <w:t xml:space="preserve">Formáty lze dále dělit na základě druhu dat pro který jsou primárně určeny. Zpravidla se jedná o mračna bodů (PCD, EPT), 3D modely (3DS, OBJ), 3D scény (Collada, glTF, KML), modely měst (CityGML, City JSON) </w:t>
      </w:r>
      <w:r w:rsidRPr="00916EFC">
        <w:rPr>
          <w:lang w:eastAsia="en-US"/>
        </w:rPr>
        <w:fldChar w:fldCharType="begin"/>
      </w:r>
      <w:r w:rsidRPr="00916EFC">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sidRPr="00916EFC">
        <w:rPr>
          <w:lang w:eastAsia="en-US"/>
        </w:rPr>
        <w:fldChar w:fldCharType="separate"/>
      </w:r>
      <w:r w:rsidRPr="00916EFC">
        <w:t>(Mezzo 2019)</w:t>
      </w:r>
      <w:r w:rsidRPr="00916EFC">
        <w:rPr>
          <w:lang w:eastAsia="en-US"/>
        </w:rPr>
        <w:fldChar w:fldCharType="end"/>
      </w:r>
      <w:r w:rsidRPr="00916EFC">
        <w:rPr>
          <w:lang w:eastAsia="en-US"/>
        </w:rPr>
        <w:t>.</w:t>
      </w:r>
      <w:r w:rsidR="00C23E20" w:rsidRPr="00916EFC">
        <w:rPr>
          <w:lang w:eastAsia="en-US"/>
        </w:rPr>
        <w:t xml:space="preserve"> Dále je možné dělit formáty dle notace, otevřenosti a vyžití v rámci webového ekosystému.</w:t>
      </w:r>
    </w:p>
    <w:p w14:paraId="10C4F004" w14:textId="28E772A2" w:rsidR="0087744F" w:rsidRPr="00916EFC" w:rsidRDefault="0087744F" w:rsidP="00135504">
      <w:pPr>
        <w:pStyle w:val="CaptionTabs"/>
      </w:pPr>
      <w:bookmarkStart w:id="120" w:name="_Ref155008311"/>
      <w:r w:rsidRPr="00916EFC">
        <w:t xml:space="preserve">Tab. </w:t>
      </w:r>
      <w:r w:rsidRPr="00916EFC">
        <w:fldChar w:fldCharType="begin"/>
      </w:r>
      <w:r w:rsidRPr="00916EFC">
        <w:instrText xml:space="preserve"> SEQ Tab. \* ARABIC </w:instrText>
      </w:r>
      <w:r w:rsidRPr="00916EFC">
        <w:fldChar w:fldCharType="separate"/>
      </w:r>
      <w:r w:rsidR="00B6677D">
        <w:rPr>
          <w:noProof/>
        </w:rPr>
        <w:t>2</w:t>
      </w:r>
      <w:r w:rsidRPr="00916EFC">
        <w:rPr>
          <w:noProof/>
        </w:rPr>
        <w:fldChar w:fldCharType="end"/>
      </w:r>
      <w:bookmarkEnd w:id="120"/>
      <w:r w:rsidRPr="00916EFC">
        <w:t xml:space="preserve"> </w:t>
      </w:r>
      <w:r w:rsidR="00153841" w:rsidRPr="00916EFC">
        <w:t>Seznam relevantní</w:t>
      </w:r>
      <w:r w:rsidRPr="00916EFC">
        <w:t xml:space="preserve"> datových formátů umožňující </w:t>
      </w:r>
      <w:r w:rsidR="00F33FE8" w:rsidRPr="00916EFC">
        <w:t xml:space="preserve">tvorbu </w:t>
      </w:r>
      <w:r w:rsidRPr="00916EFC">
        <w:t>3D vizualizace</w:t>
      </w:r>
      <w:r w:rsidR="006C458C" w:rsidRPr="00916EFC">
        <w:t xml:space="preserve">. </w:t>
      </w:r>
      <w:r w:rsidR="006C458C" w:rsidRPr="00916EFC">
        <w:fldChar w:fldCharType="begin"/>
      </w:r>
      <w:r w:rsidR="006C458C" w:rsidRPr="00916EF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rsidRPr="00916EFC">
        <w:fldChar w:fldCharType="separate"/>
      </w:r>
      <w:r w:rsidR="006C458C" w:rsidRPr="00916EFC">
        <w:t>(EduTech Contributors 2023)</w:t>
      </w:r>
      <w:r w:rsidR="006C458C" w:rsidRPr="00916EFC">
        <w:fldChar w:fldCharType="end"/>
      </w:r>
    </w:p>
    <w:tbl>
      <w:tblPr>
        <w:tblW w:w="87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916EFC" w14:paraId="366507B1" w14:textId="77777777" w:rsidTr="003E7056">
        <w:trPr>
          <w:trHeight w:val="315"/>
        </w:trPr>
        <w:tc>
          <w:tcPr>
            <w:tcW w:w="0" w:type="auto"/>
            <w:shd w:val="clear" w:color="auto" w:fill="FFFFFF"/>
            <w:tcMar>
              <w:top w:w="30" w:type="dxa"/>
              <w:left w:w="45" w:type="dxa"/>
              <w:bottom w:w="30" w:type="dxa"/>
              <w:right w:w="45" w:type="dxa"/>
            </w:tcMar>
            <w:vAlign w:val="center"/>
            <w:hideMark/>
          </w:tcPr>
          <w:p w14:paraId="06968421" w14:textId="77777777" w:rsidR="0087744F" w:rsidRPr="00916EFC" w:rsidRDefault="0087744F" w:rsidP="0087744F">
            <w:pPr>
              <w:spacing w:after="0" w:line="240" w:lineRule="auto"/>
              <w:jc w:val="center"/>
              <w:rPr>
                <w:rFonts w:eastAsia="Times New Roman" w:cs="Arial"/>
                <w:b/>
                <w:bCs/>
                <w:sz w:val="18"/>
                <w:szCs w:val="18"/>
              </w:rPr>
            </w:pPr>
            <w:r w:rsidRPr="00916EFC">
              <w:rPr>
                <w:rFonts w:eastAsia="Times New Roman" w:cs="Arial"/>
                <w:b/>
                <w:bCs/>
                <w:sz w:val="18"/>
                <w:szCs w:val="18"/>
              </w:rPr>
              <w:t>Formát dat</w:t>
            </w:r>
          </w:p>
        </w:tc>
        <w:tc>
          <w:tcPr>
            <w:tcW w:w="0" w:type="auto"/>
            <w:shd w:val="clear" w:color="auto" w:fill="FFFFFF"/>
            <w:tcMar>
              <w:top w:w="30" w:type="dxa"/>
              <w:left w:w="45" w:type="dxa"/>
              <w:bottom w:w="30" w:type="dxa"/>
              <w:right w:w="45" w:type="dxa"/>
            </w:tcMar>
            <w:vAlign w:val="center"/>
            <w:hideMark/>
          </w:tcPr>
          <w:p w14:paraId="5757921F" w14:textId="77777777" w:rsidR="0087744F" w:rsidRPr="00916EFC" w:rsidRDefault="0087744F" w:rsidP="0087744F">
            <w:pPr>
              <w:spacing w:after="0" w:line="240" w:lineRule="auto"/>
              <w:jc w:val="center"/>
              <w:rPr>
                <w:rFonts w:eastAsia="Times New Roman" w:cs="Arial"/>
                <w:b/>
                <w:bCs/>
                <w:sz w:val="18"/>
                <w:szCs w:val="18"/>
              </w:rPr>
            </w:pPr>
            <w:r w:rsidRPr="00916EFC">
              <w:rPr>
                <w:rFonts w:eastAsia="Times New Roman" w:cs="Arial"/>
                <w:b/>
                <w:bCs/>
                <w:sz w:val="18"/>
                <w:szCs w:val="18"/>
              </w:rPr>
              <w:t>Použití</w:t>
            </w:r>
          </w:p>
        </w:tc>
        <w:tc>
          <w:tcPr>
            <w:tcW w:w="0" w:type="auto"/>
            <w:shd w:val="clear" w:color="auto" w:fill="FFFFFF"/>
            <w:tcMar>
              <w:top w:w="30" w:type="dxa"/>
              <w:left w:w="45" w:type="dxa"/>
              <w:bottom w:w="30" w:type="dxa"/>
              <w:right w:w="45" w:type="dxa"/>
            </w:tcMar>
            <w:vAlign w:val="center"/>
            <w:hideMark/>
          </w:tcPr>
          <w:p w14:paraId="558D8893" w14:textId="77777777" w:rsidR="0087744F" w:rsidRPr="00916EFC" w:rsidRDefault="0087744F" w:rsidP="0087744F">
            <w:pPr>
              <w:spacing w:after="0" w:line="240" w:lineRule="auto"/>
              <w:jc w:val="center"/>
              <w:rPr>
                <w:rFonts w:eastAsia="Times New Roman" w:cs="Arial"/>
                <w:b/>
                <w:bCs/>
                <w:sz w:val="18"/>
                <w:szCs w:val="18"/>
              </w:rPr>
            </w:pPr>
            <w:r w:rsidRPr="00916EFC">
              <w:rPr>
                <w:rFonts w:eastAsia="Times New Roman" w:cs="Arial"/>
                <w:b/>
                <w:bCs/>
                <w:sz w:val="18"/>
                <w:szCs w:val="18"/>
              </w:rPr>
              <w:t>Notace</w:t>
            </w:r>
          </w:p>
        </w:tc>
        <w:tc>
          <w:tcPr>
            <w:tcW w:w="0" w:type="auto"/>
            <w:shd w:val="clear" w:color="auto" w:fill="FFFFFF"/>
            <w:tcMar>
              <w:top w:w="30" w:type="dxa"/>
              <w:left w:w="45" w:type="dxa"/>
              <w:bottom w:w="30" w:type="dxa"/>
              <w:right w:w="45" w:type="dxa"/>
            </w:tcMar>
            <w:vAlign w:val="center"/>
            <w:hideMark/>
          </w:tcPr>
          <w:p w14:paraId="31BD5D06" w14:textId="77777777" w:rsidR="0087744F" w:rsidRPr="00916EFC" w:rsidRDefault="0087744F" w:rsidP="0087744F">
            <w:pPr>
              <w:spacing w:after="0" w:line="240" w:lineRule="auto"/>
              <w:jc w:val="center"/>
              <w:rPr>
                <w:rFonts w:eastAsia="Times New Roman" w:cs="Arial"/>
                <w:b/>
                <w:bCs/>
                <w:sz w:val="18"/>
                <w:szCs w:val="18"/>
              </w:rPr>
            </w:pPr>
            <w:r w:rsidRPr="00916EFC">
              <w:rPr>
                <w:rFonts w:eastAsia="Times New Roman" w:cs="Arial"/>
                <w:b/>
                <w:bCs/>
                <w:sz w:val="18"/>
                <w:szCs w:val="18"/>
              </w:rPr>
              <w:t>Otevřenost</w:t>
            </w:r>
          </w:p>
        </w:tc>
        <w:tc>
          <w:tcPr>
            <w:tcW w:w="0" w:type="auto"/>
            <w:tcMar>
              <w:top w:w="30" w:type="dxa"/>
              <w:left w:w="45" w:type="dxa"/>
              <w:bottom w:w="30" w:type="dxa"/>
              <w:right w:w="45" w:type="dxa"/>
            </w:tcMar>
            <w:vAlign w:val="center"/>
            <w:hideMark/>
          </w:tcPr>
          <w:p w14:paraId="48A67F0E" w14:textId="77777777" w:rsidR="0087744F" w:rsidRPr="00916EFC" w:rsidRDefault="0087744F" w:rsidP="0087744F">
            <w:pPr>
              <w:spacing w:after="0" w:line="240" w:lineRule="auto"/>
              <w:jc w:val="center"/>
              <w:rPr>
                <w:rFonts w:eastAsia="Times New Roman" w:cs="Arial"/>
                <w:b/>
                <w:bCs/>
                <w:sz w:val="18"/>
                <w:szCs w:val="18"/>
              </w:rPr>
            </w:pPr>
            <w:r w:rsidRPr="00916EFC">
              <w:rPr>
                <w:rFonts w:eastAsia="Times New Roman" w:cs="Arial"/>
                <w:b/>
                <w:bCs/>
                <w:sz w:val="18"/>
                <w:szCs w:val="18"/>
              </w:rPr>
              <w:t>Web</w:t>
            </w:r>
          </w:p>
        </w:tc>
      </w:tr>
      <w:tr w:rsidR="0087744F" w:rsidRPr="00916EFC" w14:paraId="043D1F0C" w14:textId="77777777" w:rsidTr="003E7056">
        <w:trPr>
          <w:trHeight w:val="315"/>
        </w:trPr>
        <w:tc>
          <w:tcPr>
            <w:tcW w:w="0" w:type="auto"/>
            <w:shd w:val="clear" w:color="auto" w:fill="FFFFFF"/>
            <w:tcMar>
              <w:top w:w="30" w:type="dxa"/>
              <w:left w:w="45" w:type="dxa"/>
              <w:bottom w:w="30" w:type="dxa"/>
              <w:right w:w="45" w:type="dxa"/>
            </w:tcMar>
            <w:vAlign w:val="center"/>
            <w:hideMark/>
          </w:tcPr>
          <w:p w14:paraId="5CE4CF57" w14:textId="77777777" w:rsidR="0087744F" w:rsidRPr="00916EFC" w:rsidRDefault="0087744F" w:rsidP="0087744F">
            <w:pPr>
              <w:spacing w:after="0" w:line="240" w:lineRule="auto"/>
              <w:jc w:val="center"/>
              <w:rPr>
                <w:rFonts w:eastAsia="Times New Roman" w:cs="Arial"/>
                <w:sz w:val="18"/>
                <w:szCs w:val="18"/>
                <w:lang w:val="en-US"/>
              </w:rPr>
            </w:pPr>
            <w:r w:rsidRPr="00916EFC">
              <w:rPr>
                <w:rFonts w:eastAsia="Times New Roman" w:cs="Arial"/>
                <w:sz w:val="18"/>
                <w:szCs w:val="18"/>
                <w:lang w:val="en-US"/>
              </w:rPr>
              <w:t>3D Tiles</w:t>
            </w:r>
          </w:p>
        </w:tc>
        <w:tc>
          <w:tcPr>
            <w:tcW w:w="0" w:type="auto"/>
            <w:shd w:val="clear" w:color="auto" w:fill="FFFFFF"/>
            <w:tcMar>
              <w:top w:w="30" w:type="dxa"/>
              <w:left w:w="45" w:type="dxa"/>
              <w:bottom w:w="30" w:type="dxa"/>
              <w:right w:w="45" w:type="dxa"/>
            </w:tcMar>
            <w:vAlign w:val="center"/>
            <w:hideMark/>
          </w:tcPr>
          <w:p w14:paraId="50F325BB"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1AFB4AB5" w14:textId="75220B52" w:rsidR="0087744F" w:rsidRPr="00916EFC" w:rsidRDefault="005C35FA" w:rsidP="0087744F">
            <w:pPr>
              <w:spacing w:after="0" w:line="240" w:lineRule="auto"/>
              <w:jc w:val="center"/>
              <w:rPr>
                <w:rFonts w:eastAsia="Times New Roman" w:cs="Arial"/>
                <w:sz w:val="18"/>
                <w:szCs w:val="18"/>
              </w:rPr>
            </w:pPr>
            <w:r w:rsidRPr="00916EFC">
              <w:rPr>
                <w:rFonts w:eastAsia="Times New Roman" w:cs="Arial"/>
                <w:sz w:val="18"/>
                <w:szCs w:val="18"/>
              </w:rPr>
              <w:t xml:space="preserve">JSON / </w:t>
            </w:r>
            <w:r w:rsidR="0087744F"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356DB814"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D3BA531"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Ano</w:t>
            </w:r>
          </w:p>
        </w:tc>
      </w:tr>
      <w:tr w:rsidR="0087744F" w:rsidRPr="00916EFC" w14:paraId="5D40A2FF" w14:textId="77777777" w:rsidTr="003E7056">
        <w:trPr>
          <w:trHeight w:val="315"/>
        </w:trPr>
        <w:tc>
          <w:tcPr>
            <w:tcW w:w="0" w:type="auto"/>
            <w:shd w:val="clear" w:color="auto" w:fill="FFFFFF"/>
            <w:tcMar>
              <w:top w:w="30" w:type="dxa"/>
              <w:left w:w="45" w:type="dxa"/>
              <w:bottom w:w="30" w:type="dxa"/>
              <w:right w:w="45" w:type="dxa"/>
            </w:tcMar>
            <w:vAlign w:val="center"/>
            <w:hideMark/>
          </w:tcPr>
          <w:p w14:paraId="37DCC575" w14:textId="77777777" w:rsidR="0087744F" w:rsidRPr="00916EFC" w:rsidRDefault="0087744F" w:rsidP="0087744F">
            <w:pPr>
              <w:spacing w:after="0" w:line="240" w:lineRule="auto"/>
              <w:jc w:val="center"/>
              <w:rPr>
                <w:rFonts w:eastAsia="Times New Roman" w:cs="Arial"/>
                <w:sz w:val="18"/>
                <w:szCs w:val="18"/>
                <w:lang w:val="en-US"/>
              </w:rPr>
            </w:pPr>
            <w:r w:rsidRPr="00916EFC">
              <w:rPr>
                <w:rFonts w:eastAsia="Times New Roman" w:cs="Arial"/>
                <w:sz w:val="18"/>
                <w:szCs w:val="18"/>
                <w:lang w:val="en-US"/>
              </w:rPr>
              <w:t>i3s (I3S Scene Layer)</w:t>
            </w:r>
          </w:p>
        </w:tc>
        <w:tc>
          <w:tcPr>
            <w:tcW w:w="0" w:type="auto"/>
            <w:shd w:val="clear" w:color="auto" w:fill="FFFFFF"/>
            <w:tcMar>
              <w:top w:w="30" w:type="dxa"/>
              <w:left w:w="45" w:type="dxa"/>
              <w:bottom w:w="30" w:type="dxa"/>
              <w:right w:w="45" w:type="dxa"/>
            </w:tcMar>
            <w:vAlign w:val="center"/>
            <w:hideMark/>
          </w:tcPr>
          <w:p w14:paraId="2B8FF8E4"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4D4BFF12" w14:textId="0A68F461" w:rsidR="0087744F" w:rsidRPr="00916EFC" w:rsidRDefault="005C35FA" w:rsidP="0087744F">
            <w:pPr>
              <w:spacing w:after="0" w:line="240" w:lineRule="auto"/>
              <w:jc w:val="center"/>
              <w:rPr>
                <w:rFonts w:eastAsia="Times New Roman" w:cs="Arial"/>
                <w:sz w:val="18"/>
                <w:szCs w:val="18"/>
              </w:rPr>
            </w:pPr>
            <w:r w:rsidRPr="00916EFC">
              <w:rPr>
                <w:rFonts w:eastAsia="Times New Roman" w:cs="Arial"/>
                <w:sz w:val="18"/>
                <w:szCs w:val="18"/>
              </w:rPr>
              <w:t xml:space="preserve">JSON / </w:t>
            </w:r>
            <w:r w:rsidR="0087744F"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78530E0"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BB0EB53" w14:textId="77777777" w:rsidR="0087744F" w:rsidRPr="00916EFC" w:rsidRDefault="0087744F" w:rsidP="0087744F">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7612C6A9" w14:textId="77777777" w:rsidTr="003E7056">
        <w:trPr>
          <w:trHeight w:val="315"/>
        </w:trPr>
        <w:tc>
          <w:tcPr>
            <w:tcW w:w="0" w:type="auto"/>
            <w:shd w:val="clear" w:color="auto" w:fill="FFFFFF"/>
            <w:tcMar>
              <w:top w:w="30" w:type="dxa"/>
              <w:left w:w="45" w:type="dxa"/>
              <w:bottom w:w="30" w:type="dxa"/>
              <w:right w:w="45" w:type="dxa"/>
            </w:tcMar>
            <w:vAlign w:val="center"/>
          </w:tcPr>
          <w:p w14:paraId="2E3C4507" w14:textId="33033695"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slpk (Scene Layer Package)</w:t>
            </w:r>
          </w:p>
        </w:tc>
        <w:tc>
          <w:tcPr>
            <w:tcW w:w="0" w:type="auto"/>
            <w:shd w:val="clear" w:color="auto" w:fill="FFFFFF"/>
            <w:tcMar>
              <w:top w:w="30" w:type="dxa"/>
              <w:left w:w="45" w:type="dxa"/>
              <w:bottom w:w="30" w:type="dxa"/>
              <w:right w:w="45" w:type="dxa"/>
            </w:tcMar>
            <w:vAlign w:val="center"/>
          </w:tcPr>
          <w:p w14:paraId="5930DD61" w14:textId="1D51ADED"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tcPr>
          <w:p w14:paraId="42A9C926" w14:textId="618A0EA0"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tcPr>
          <w:p w14:paraId="06969AC3" w14:textId="642F45A9"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tcPr>
          <w:p w14:paraId="5ABBEA27" w14:textId="62FE5622"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0DEBDCB2" w14:textId="77777777" w:rsidTr="003E7056">
        <w:trPr>
          <w:trHeight w:val="315"/>
        </w:trPr>
        <w:tc>
          <w:tcPr>
            <w:tcW w:w="0" w:type="auto"/>
            <w:shd w:val="clear" w:color="auto" w:fill="FFFFFF"/>
            <w:tcMar>
              <w:top w:w="30" w:type="dxa"/>
              <w:left w:w="45" w:type="dxa"/>
              <w:bottom w:w="30" w:type="dxa"/>
              <w:right w:w="45" w:type="dxa"/>
            </w:tcMar>
            <w:vAlign w:val="center"/>
            <w:hideMark/>
          </w:tcPr>
          <w:p w14:paraId="13B9F44B"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KML (Keyhole Markup Language)</w:t>
            </w:r>
          </w:p>
        </w:tc>
        <w:tc>
          <w:tcPr>
            <w:tcW w:w="0" w:type="auto"/>
            <w:shd w:val="clear" w:color="auto" w:fill="FFFFFF"/>
            <w:tcMar>
              <w:top w:w="30" w:type="dxa"/>
              <w:left w:w="45" w:type="dxa"/>
              <w:bottom w:w="30" w:type="dxa"/>
              <w:right w:w="45" w:type="dxa"/>
            </w:tcMar>
            <w:vAlign w:val="center"/>
            <w:hideMark/>
          </w:tcPr>
          <w:p w14:paraId="5FDDAB0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55F7E857"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22992A8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90207A3"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3151616B" w14:textId="77777777" w:rsidTr="003E7056">
        <w:trPr>
          <w:trHeight w:val="315"/>
        </w:trPr>
        <w:tc>
          <w:tcPr>
            <w:tcW w:w="0" w:type="auto"/>
            <w:shd w:val="clear" w:color="auto" w:fill="FFFFFF"/>
            <w:tcMar>
              <w:top w:w="30" w:type="dxa"/>
              <w:left w:w="45" w:type="dxa"/>
              <w:bottom w:w="30" w:type="dxa"/>
              <w:right w:w="45" w:type="dxa"/>
            </w:tcMar>
            <w:vAlign w:val="center"/>
            <w:hideMark/>
          </w:tcPr>
          <w:p w14:paraId="2C7E6265"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GeoJSON</w:t>
            </w:r>
          </w:p>
        </w:tc>
        <w:tc>
          <w:tcPr>
            <w:tcW w:w="0" w:type="auto"/>
            <w:shd w:val="clear" w:color="auto" w:fill="FFFFFF"/>
            <w:tcMar>
              <w:top w:w="30" w:type="dxa"/>
              <w:left w:w="45" w:type="dxa"/>
              <w:bottom w:w="30" w:type="dxa"/>
              <w:right w:w="45" w:type="dxa"/>
            </w:tcMar>
            <w:vAlign w:val="center"/>
            <w:hideMark/>
          </w:tcPr>
          <w:p w14:paraId="07918C58"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75C1C2AA"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555E487"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CD0C1"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333CADDE" w14:textId="77777777" w:rsidTr="003E7056">
        <w:trPr>
          <w:trHeight w:val="315"/>
        </w:trPr>
        <w:tc>
          <w:tcPr>
            <w:tcW w:w="0" w:type="auto"/>
            <w:shd w:val="clear" w:color="auto" w:fill="FFFFFF"/>
            <w:tcMar>
              <w:top w:w="30" w:type="dxa"/>
              <w:left w:w="45" w:type="dxa"/>
              <w:bottom w:w="30" w:type="dxa"/>
              <w:right w:w="45" w:type="dxa"/>
            </w:tcMar>
            <w:vAlign w:val="center"/>
            <w:hideMark/>
          </w:tcPr>
          <w:p w14:paraId="6980DFA7"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CityJSON</w:t>
            </w:r>
          </w:p>
        </w:tc>
        <w:tc>
          <w:tcPr>
            <w:tcW w:w="0" w:type="auto"/>
            <w:shd w:val="clear" w:color="auto" w:fill="FFFFFF"/>
            <w:tcMar>
              <w:top w:w="30" w:type="dxa"/>
              <w:left w:w="45" w:type="dxa"/>
              <w:bottom w:w="30" w:type="dxa"/>
              <w:right w:w="45" w:type="dxa"/>
            </w:tcMar>
            <w:vAlign w:val="center"/>
            <w:hideMark/>
          </w:tcPr>
          <w:p w14:paraId="101109F3"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WebGIS / Urbanismus</w:t>
            </w:r>
          </w:p>
        </w:tc>
        <w:tc>
          <w:tcPr>
            <w:tcW w:w="0" w:type="auto"/>
            <w:shd w:val="clear" w:color="auto" w:fill="FFFFFF"/>
            <w:tcMar>
              <w:top w:w="30" w:type="dxa"/>
              <w:left w:w="45" w:type="dxa"/>
              <w:bottom w:w="30" w:type="dxa"/>
              <w:right w:w="45" w:type="dxa"/>
            </w:tcMar>
            <w:vAlign w:val="center"/>
            <w:hideMark/>
          </w:tcPr>
          <w:p w14:paraId="78B7618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E2659DB"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1051F550"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110300EC" w14:textId="77777777" w:rsidTr="003E7056">
        <w:trPr>
          <w:trHeight w:val="315"/>
        </w:trPr>
        <w:tc>
          <w:tcPr>
            <w:tcW w:w="0" w:type="auto"/>
            <w:shd w:val="clear" w:color="auto" w:fill="FFFFFF"/>
            <w:tcMar>
              <w:top w:w="30" w:type="dxa"/>
              <w:left w:w="45" w:type="dxa"/>
              <w:bottom w:w="30" w:type="dxa"/>
              <w:right w:w="45" w:type="dxa"/>
            </w:tcMar>
            <w:vAlign w:val="center"/>
            <w:hideMark/>
          </w:tcPr>
          <w:p w14:paraId="39E6F324"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CityGML</w:t>
            </w:r>
          </w:p>
        </w:tc>
        <w:tc>
          <w:tcPr>
            <w:tcW w:w="0" w:type="auto"/>
            <w:shd w:val="clear" w:color="auto" w:fill="FFFFFF"/>
            <w:tcMar>
              <w:top w:w="30" w:type="dxa"/>
              <w:left w:w="45" w:type="dxa"/>
              <w:bottom w:w="30" w:type="dxa"/>
              <w:right w:w="45" w:type="dxa"/>
            </w:tcMar>
            <w:vAlign w:val="center"/>
            <w:hideMark/>
          </w:tcPr>
          <w:p w14:paraId="6C0A8F95"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Urbanismus</w:t>
            </w:r>
          </w:p>
        </w:tc>
        <w:tc>
          <w:tcPr>
            <w:tcW w:w="0" w:type="auto"/>
            <w:shd w:val="clear" w:color="auto" w:fill="FFFFFF"/>
            <w:tcMar>
              <w:top w:w="30" w:type="dxa"/>
              <w:left w:w="45" w:type="dxa"/>
              <w:bottom w:w="30" w:type="dxa"/>
              <w:right w:w="45" w:type="dxa"/>
            </w:tcMar>
            <w:vAlign w:val="center"/>
            <w:hideMark/>
          </w:tcPr>
          <w:p w14:paraId="6C33295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01C68D5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3929BB4B"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218BD1E3" w14:textId="77777777" w:rsidTr="003E7056">
        <w:trPr>
          <w:trHeight w:val="315"/>
        </w:trPr>
        <w:tc>
          <w:tcPr>
            <w:tcW w:w="0" w:type="auto"/>
            <w:shd w:val="clear" w:color="auto" w:fill="FFFFFF"/>
            <w:tcMar>
              <w:top w:w="30" w:type="dxa"/>
              <w:left w:w="45" w:type="dxa"/>
              <w:bottom w:w="30" w:type="dxa"/>
              <w:right w:w="45" w:type="dxa"/>
            </w:tcMar>
            <w:vAlign w:val="center"/>
            <w:hideMark/>
          </w:tcPr>
          <w:p w14:paraId="3B470B97"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IFC (Industry Foundation Classes)</w:t>
            </w:r>
          </w:p>
        </w:tc>
        <w:tc>
          <w:tcPr>
            <w:tcW w:w="0" w:type="auto"/>
            <w:shd w:val="clear" w:color="auto" w:fill="FFFFFF"/>
            <w:tcMar>
              <w:top w:w="30" w:type="dxa"/>
              <w:left w:w="45" w:type="dxa"/>
              <w:bottom w:w="30" w:type="dxa"/>
              <w:right w:w="45" w:type="dxa"/>
            </w:tcMar>
            <w:vAlign w:val="center"/>
            <w:hideMark/>
          </w:tcPr>
          <w:p w14:paraId="2F947FF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Modelování staveb (BIM)</w:t>
            </w:r>
          </w:p>
        </w:tc>
        <w:tc>
          <w:tcPr>
            <w:tcW w:w="0" w:type="auto"/>
            <w:shd w:val="clear" w:color="auto" w:fill="FFFFFF"/>
            <w:tcMar>
              <w:top w:w="30" w:type="dxa"/>
              <w:left w:w="45" w:type="dxa"/>
              <w:bottom w:w="30" w:type="dxa"/>
              <w:right w:w="45" w:type="dxa"/>
            </w:tcMar>
            <w:vAlign w:val="center"/>
            <w:hideMark/>
          </w:tcPr>
          <w:p w14:paraId="6EFEE878"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294273"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tcMar>
              <w:top w:w="30" w:type="dxa"/>
              <w:left w:w="45" w:type="dxa"/>
              <w:bottom w:w="30" w:type="dxa"/>
              <w:right w:w="45" w:type="dxa"/>
            </w:tcMar>
            <w:vAlign w:val="center"/>
            <w:hideMark/>
          </w:tcPr>
          <w:p w14:paraId="7DE6FD2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65EC762C" w14:textId="77777777" w:rsidTr="003E7056">
        <w:trPr>
          <w:trHeight w:val="315"/>
        </w:trPr>
        <w:tc>
          <w:tcPr>
            <w:tcW w:w="0" w:type="auto"/>
            <w:shd w:val="clear" w:color="auto" w:fill="FFFFFF"/>
            <w:tcMar>
              <w:top w:w="30" w:type="dxa"/>
              <w:left w:w="45" w:type="dxa"/>
              <w:bottom w:w="30" w:type="dxa"/>
              <w:right w:w="45" w:type="dxa"/>
            </w:tcMar>
            <w:vAlign w:val="center"/>
            <w:hideMark/>
          </w:tcPr>
          <w:p w14:paraId="0BFFB4D4" w14:textId="2041D5B5"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Shapefile - Polygon Z / Multipatch</w:t>
            </w:r>
          </w:p>
        </w:tc>
        <w:tc>
          <w:tcPr>
            <w:tcW w:w="0" w:type="auto"/>
            <w:shd w:val="clear" w:color="auto" w:fill="FFFFFF"/>
            <w:tcMar>
              <w:top w:w="30" w:type="dxa"/>
              <w:left w:w="45" w:type="dxa"/>
              <w:bottom w:w="30" w:type="dxa"/>
              <w:right w:w="45" w:type="dxa"/>
            </w:tcMar>
            <w:vAlign w:val="center"/>
            <w:hideMark/>
          </w:tcPr>
          <w:p w14:paraId="6BC8E7C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GIS</w:t>
            </w:r>
          </w:p>
        </w:tc>
        <w:tc>
          <w:tcPr>
            <w:tcW w:w="0" w:type="auto"/>
            <w:shd w:val="clear" w:color="auto" w:fill="FFFFFF"/>
            <w:tcMar>
              <w:top w:w="30" w:type="dxa"/>
              <w:left w:w="45" w:type="dxa"/>
              <w:bottom w:w="30" w:type="dxa"/>
              <w:right w:w="45" w:type="dxa"/>
            </w:tcMar>
            <w:vAlign w:val="center"/>
            <w:hideMark/>
          </w:tcPr>
          <w:p w14:paraId="1571ABE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DD275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Proprietární (ESRI)</w:t>
            </w:r>
          </w:p>
        </w:tc>
        <w:tc>
          <w:tcPr>
            <w:tcW w:w="0" w:type="auto"/>
            <w:tcMar>
              <w:top w:w="30" w:type="dxa"/>
              <w:left w:w="45" w:type="dxa"/>
              <w:bottom w:w="30" w:type="dxa"/>
              <w:right w:w="45" w:type="dxa"/>
            </w:tcMar>
            <w:vAlign w:val="center"/>
            <w:hideMark/>
          </w:tcPr>
          <w:p w14:paraId="733C288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2674670A" w14:textId="77777777" w:rsidTr="003E7056">
        <w:trPr>
          <w:trHeight w:val="315"/>
        </w:trPr>
        <w:tc>
          <w:tcPr>
            <w:tcW w:w="0" w:type="auto"/>
            <w:shd w:val="clear" w:color="auto" w:fill="FFFFFF"/>
            <w:tcMar>
              <w:top w:w="30" w:type="dxa"/>
              <w:left w:w="45" w:type="dxa"/>
              <w:bottom w:w="30" w:type="dxa"/>
              <w:right w:w="45" w:type="dxa"/>
            </w:tcMar>
            <w:vAlign w:val="center"/>
            <w:hideMark/>
          </w:tcPr>
          <w:p w14:paraId="3B7E64CE"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DWG (AutoCAD)</w:t>
            </w:r>
          </w:p>
        </w:tc>
        <w:tc>
          <w:tcPr>
            <w:tcW w:w="0" w:type="auto"/>
            <w:shd w:val="clear" w:color="auto" w:fill="FFFFFF"/>
            <w:tcMar>
              <w:top w:w="30" w:type="dxa"/>
              <w:left w:w="45" w:type="dxa"/>
              <w:bottom w:w="30" w:type="dxa"/>
              <w:right w:w="45" w:type="dxa"/>
            </w:tcMar>
            <w:vAlign w:val="center"/>
            <w:hideMark/>
          </w:tcPr>
          <w:p w14:paraId="7AEDFF1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CAD</w:t>
            </w:r>
          </w:p>
        </w:tc>
        <w:tc>
          <w:tcPr>
            <w:tcW w:w="0" w:type="auto"/>
            <w:shd w:val="clear" w:color="auto" w:fill="FFFFFF"/>
            <w:tcMar>
              <w:top w:w="30" w:type="dxa"/>
              <w:left w:w="45" w:type="dxa"/>
              <w:bottom w:w="30" w:type="dxa"/>
              <w:right w:w="45" w:type="dxa"/>
            </w:tcMar>
            <w:vAlign w:val="center"/>
            <w:hideMark/>
          </w:tcPr>
          <w:p w14:paraId="1760D1E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8625B91"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Proprietární (AutoDesk)</w:t>
            </w:r>
          </w:p>
        </w:tc>
        <w:tc>
          <w:tcPr>
            <w:tcW w:w="0" w:type="auto"/>
            <w:tcMar>
              <w:top w:w="30" w:type="dxa"/>
              <w:left w:w="45" w:type="dxa"/>
              <w:bottom w:w="30" w:type="dxa"/>
              <w:right w:w="45" w:type="dxa"/>
            </w:tcMar>
            <w:vAlign w:val="center"/>
            <w:hideMark/>
          </w:tcPr>
          <w:p w14:paraId="705FCE25"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197BEF64" w14:textId="77777777" w:rsidTr="003E7056">
        <w:trPr>
          <w:trHeight w:val="315"/>
        </w:trPr>
        <w:tc>
          <w:tcPr>
            <w:tcW w:w="0" w:type="auto"/>
            <w:shd w:val="clear" w:color="auto" w:fill="FFFFFF"/>
            <w:tcMar>
              <w:top w:w="30" w:type="dxa"/>
              <w:left w:w="45" w:type="dxa"/>
              <w:bottom w:w="30" w:type="dxa"/>
              <w:right w:w="45" w:type="dxa"/>
            </w:tcMar>
            <w:vAlign w:val="center"/>
            <w:hideMark/>
          </w:tcPr>
          <w:p w14:paraId="5AA1BF60"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Collada</w:t>
            </w:r>
          </w:p>
        </w:tc>
        <w:tc>
          <w:tcPr>
            <w:tcW w:w="0" w:type="auto"/>
            <w:shd w:val="clear" w:color="auto" w:fill="FFFFFF"/>
            <w:tcMar>
              <w:top w:w="30" w:type="dxa"/>
              <w:left w:w="45" w:type="dxa"/>
              <w:bottom w:w="30" w:type="dxa"/>
              <w:right w:w="45" w:type="dxa"/>
            </w:tcMar>
            <w:vAlign w:val="center"/>
            <w:hideMark/>
          </w:tcPr>
          <w:p w14:paraId="0A37B06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15780451"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384A4C2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tcMar>
              <w:top w:w="30" w:type="dxa"/>
              <w:left w:w="45" w:type="dxa"/>
              <w:bottom w:w="30" w:type="dxa"/>
              <w:right w:w="45" w:type="dxa"/>
            </w:tcMar>
            <w:vAlign w:val="center"/>
            <w:hideMark/>
          </w:tcPr>
          <w:p w14:paraId="15592F65"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25710A44" w14:textId="77777777" w:rsidTr="003E7056">
        <w:trPr>
          <w:trHeight w:val="315"/>
        </w:trPr>
        <w:tc>
          <w:tcPr>
            <w:tcW w:w="0" w:type="auto"/>
            <w:shd w:val="clear" w:color="auto" w:fill="FFFFFF"/>
            <w:tcMar>
              <w:top w:w="30" w:type="dxa"/>
              <w:left w:w="45" w:type="dxa"/>
              <w:bottom w:w="30" w:type="dxa"/>
              <w:right w:w="45" w:type="dxa"/>
            </w:tcMar>
            <w:vAlign w:val="center"/>
            <w:hideMark/>
          </w:tcPr>
          <w:p w14:paraId="429B7D8F"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OBJ (Wavefront)</w:t>
            </w:r>
          </w:p>
        </w:tc>
        <w:tc>
          <w:tcPr>
            <w:tcW w:w="0" w:type="auto"/>
            <w:shd w:val="clear" w:color="auto" w:fill="FFFFFF"/>
            <w:tcMar>
              <w:top w:w="30" w:type="dxa"/>
              <w:left w:w="45" w:type="dxa"/>
              <w:bottom w:w="30" w:type="dxa"/>
              <w:right w:w="45" w:type="dxa"/>
            </w:tcMar>
            <w:vAlign w:val="center"/>
            <w:hideMark/>
          </w:tcPr>
          <w:p w14:paraId="622CB38F"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67F16244"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Text</w:t>
            </w:r>
          </w:p>
        </w:tc>
        <w:tc>
          <w:tcPr>
            <w:tcW w:w="0" w:type="auto"/>
            <w:shd w:val="clear" w:color="auto" w:fill="FFFFFF"/>
            <w:tcMar>
              <w:top w:w="30" w:type="dxa"/>
              <w:left w:w="45" w:type="dxa"/>
              <w:bottom w:w="30" w:type="dxa"/>
              <w:right w:w="45" w:type="dxa"/>
            </w:tcMar>
            <w:vAlign w:val="center"/>
            <w:hideMark/>
          </w:tcPr>
          <w:p w14:paraId="3253CB6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3B0170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1BBC0953" w14:textId="77777777" w:rsidTr="003E7056">
        <w:trPr>
          <w:trHeight w:val="315"/>
        </w:trPr>
        <w:tc>
          <w:tcPr>
            <w:tcW w:w="0" w:type="auto"/>
            <w:shd w:val="clear" w:color="auto" w:fill="FFFFFF"/>
            <w:tcMar>
              <w:top w:w="30" w:type="dxa"/>
              <w:left w:w="45" w:type="dxa"/>
              <w:bottom w:w="30" w:type="dxa"/>
              <w:right w:w="45" w:type="dxa"/>
            </w:tcMar>
            <w:vAlign w:val="center"/>
            <w:hideMark/>
          </w:tcPr>
          <w:p w14:paraId="7CA3A38C"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glTF (GL Transmission Format)</w:t>
            </w:r>
          </w:p>
        </w:tc>
        <w:tc>
          <w:tcPr>
            <w:tcW w:w="0" w:type="auto"/>
            <w:shd w:val="clear" w:color="auto" w:fill="FFFFFF"/>
            <w:tcMar>
              <w:top w:w="30" w:type="dxa"/>
              <w:left w:w="45" w:type="dxa"/>
              <w:bottom w:w="30" w:type="dxa"/>
              <w:right w:w="45" w:type="dxa"/>
            </w:tcMar>
            <w:vAlign w:val="center"/>
            <w:hideMark/>
          </w:tcPr>
          <w:p w14:paraId="2CC631B0"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A6D0248"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JSON, Binární (glb)</w:t>
            </w:r>
          </w:p>
        </w:tc>
        <w:tc>
          <w:tcPr>
            <w:tcW w:w="0" w:type="auto"/>
            <w:shd w:val="clear" w:color="auto" w:fill="FFFFFF"/>
            <w:tcMar>
              <w:top w:w="30" w:type="dxa"/>
              <w:left w:w="45" w:type="dxa"/>
              <w:bottom w:w="30" w:type="dxa"/>
              <w:right w:w="45" w:type="dxa"/>
            </w:tcMar>
            <w:vAlign w:val="center"/>
            <w:hideMark/>
          </w:tcPr>
          <w:p w14:paraId="52FD59B9"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C67F8AE"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76F04935" w14:textId="77777777" w:rsidTr="003E7056">
        <w:trPr>
          <w:trHeight w:val="315"/>
        </w:trPr>
        <w:tc>
          <w:tcPr>
            <w:tcW w:w="0" w:type="auto"/>
            <w:shd w:val="clear" w:color="auto" w:fill="FFFFFF"/>
            <w:tcMar>
              <w:top w:w="30" w:type="dxa"/>
              <w:left w:w="45" w:type="dxa"/>
              <w:bottom w:w="30" w:type="dxa"/>
              <w:right w:w="45" w:type="dxa"/>
            </w:tcMar>
            <w:vAlign w:val="center"/>
            <w:hideMark/>
          </w:tcPr>
          <w:p w14:paraId="17BE6E07"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X3D</w:t>
            </w:r>
          </w:p>
        </w:tc>
        <w:tc>
          <w:tcPr>
            <w:tcW w:w="0" w:type="auto"/>
            <w:shd w:val="clear" w:color="auto" w:fill="FFFFFF"/>
            <w:tcMar>
              <w:top w:w="30" w:type="dxa"/>
              <w:left w:w="45" w:type="dxa"/>
              <w:bottom w:w="30" w:type="dxa"/>
              <w:right w:w="45" w:type="dxa"/>
            </w:tcMar>
            <w:vAlign w:val="center"/>
            <w:hideMark/>
          </w:tcPr>
          <w:p w14:paraId="7F8FB0D8"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6805869"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44CC9D6B"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78BFF393"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r w:rsidR="00FB52CA" w:rsidRPr="00916EFC" w14:paraId="1832C47C" w14:textId="77777777" w:rsidTr="003E7056">
        <w:trPr>
          <w:trHeight w:val="315"/>
        </w:trPr>
        <w:tc>
          <w:tcPr>
            <w:tcW w:w="0" w:type="auto"/>
            <w:shd w:val="clear" w:color="auto" w:fill="FFFFFF"/>
            <w:tcMar>
              <w:top w:w="30" w:type="dxa"/>
              <w:left w:w="45" w:type="dxa"/>
              <w:bottom w:w="30" w:type="dxa"/>
              <w:right w:w="45" w:type="dxa"/>
            </w:tcMar>
            <w:vAlign w:val="center"/>
            <w:hideMark/>
          </w:tcPr>
          <w:p w14:paraId="7B356B5D"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VRML (Virtual Reality Modeling Language)</w:t>
            </w:r>
          </w:p>
        </w:tc>
        <w:tc>
          <w:tcPr>
            <w:tcW w:w="0" w:type="auto"/>
            <w:shd w:val="clear" w:color="auto" w:fill="FFFFFF"/>
            <w:tcMar>
              <w:top w:w="30" w:type="dxa"/>
              <w:left w:w="45" w:type="dxa"/>
              <w:bottom w:w="30" w:type="dxa"/>
              <w:right w:w="45" w:type="dxa"/>
            </w:tcMar>
            <w:vAlign w:val="center"/>
            <w:hideMark/>
          </w:tcPr>
          <w:p w14:paraId="4B64CB64"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74DB97D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Text (VRML), XML (X3D)</w:t>
            </w:r>
          </w:p>
        </w:tc>
        <w:tc>
          <w:tcPr>
            <w:tcW w:w="0" w:type="auto"/>
            <w:shd w:val="clear" w:color="auto" w:fill="FFFFFF"/>
            <w:tcMar>
              <w:top w:w="30" w:type="dxa"/>
              <w:left w:w="45" w:type="dxa"/>
              <w:bottom w:w="30" w:type="dxa"/>
              <w:right w:w="45" w:type="dxa"/>
            </w:tcMar>
            <w:vAlign w:val="center"/>
            <w:hideMark/>
          </w:tcPr>
          <w:p w14:paraId="275DDFA4"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 (X3D)</w:t>
            </w:r>
          </w:p>
        </w:tc>
        <w:tc>
          <w:tcPr>
            <w:tcW w:w="0" w:type="auto"/>
            <w:shd w:val="clear" w:color="auto" w:fill="FFFFFF"/>
            <w:tcMar>
              <w:top w:w="30" w:type="dxa"/>
              <w:left w:w="45" w:type="dxa"/>
              <w:bottom w:w="30" w:type="dxa"/>
              <w:right w:w="45" w:type="dxa"/>
            </w:tcMar>
            <w:vAlign w:val="center"/>
            <w:hideMark/>
          </w:tcPr>
          <w:p w14:paraId="57594ED9"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1B08CDA3" w14:textId="77777777" w:rsidTr="003E7056">
        <w:trPr>
          <w:trHeight w:val="315"/>
        </w:trPr>
        <w:tc>
          <w:tcPr>
            <w:tcW w:w="0" w:type="auto"/>
            <w:shd w:val="clear" w:color="auto" w:fill="FFFFFF"/>
            <w:tcMar>
              <w:top w:w="30" w:type="dxa"/>
              <w:left w:w="45" w:type="dxa"/>
              <w:bottom w:w="30" w:type="dxa"/>
              <w:right w:w="45" w:type="dxa"/>
            </w:tcMar>
            <w:vAlign w:val="center"/>
            <w:hideMark/>
          </w:tcPr>
          <w:p w14:paraId="6EA880DE"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netCDF (Network Common Data Form)</w:t>
            </w:r>
          </w:p>
        </w:tc>
        <w:tc>
          <w:tcPr>
            <w:tcW w:w="0" w:type="auto"/>
            <w:shd w:val="clear" w:color="auto" w:fill="FFFFFF"/>
            <w:tcMar>
              <w:top w:w="30" w:type="dxa"/>
              <w:left w:w="45" w:type="dxa"/>
              <w:bottom w:w="30" w:type="dxa"/>
              <w:right w:w="45" w:type="dxa"/>
            </w:tcMar>
            <w:vAlign w:val="center"/>
            <w:hideMark/>
          </w:tcPr>
          <w:p w14:paraId="5164AADA"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1DFB3DBF"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7C85FA"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262CAD80"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7AA95131" w14:textId="77777777" w:rsidTr="003E7056">
        <w:trPr>
          <w:trHeight w:val="315"/>
        </w:trPr>
        <w:tc>
          <w:tcPr>
            <w:tcW w:w="0" w:type="auto"/>
            <w:shd w:val="clear" w:color="auto" w:fill="FFFFFF"/>
            <w:tcMar>
              <w:top w:w="30" w:type="dxa"/>
              <w:left w:w="45" w:type="dxa"/>
              <w:bottom w:w="30" w:type="dxa"/>
              <w:right w:w="45" w:type="dxa"/>
            </w:tcMar>
            <w:vAlign w:val="center"/>
            <w:hideMark/>
          </w:tcPr>
          <w:p w14:paraId="3BC59A4A"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HDF5 (Hierarchical Data Format)</w:t>
            </w:r>
          </w:p>
        </w:tc>
        <w:tc>
          <w:tcPr>
            <w:tcW w:w="0" w:type="auto"/>
            <w:shd w:val="clear" w:color="auto" w:fill="FFFFFF"/>
            <w:tcMar>
              <w:top w:w="30" w:type="dxa"/>
              <w:left w:w="45" w:type="dxa"/>
              <w:bottom w:w="30" w:type="dxa"/>
              <w:right w:w="45" w:type="dxa"/>
            </w:tcMar>
            <w:vAlign w:val="center"/>
            <w:hideMark/>
          </w:tcPr>
          <w:p w14:paraId="26BCEBF1"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38B434F9"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46105A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923BA27"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462C165D" w14:textId="77777777" w:rsidTr="003E7056">
        <w:trPr>
          <w:trHeight w:val="315"/>
        </w:trPr>
        <w:tc>
          <w:tcPr>
            <w:tcW w:w="0" w:type="auto"/>
            <w:shd w:val="clear" w:color="auto" w:fill="FFFFFF"/>
            <w:tcMar>
              <w:top w:w="30" w:type="dxa"/>
              <w:left w:w="45" w:type="dxa"/>
              <w:bottom w:w="30" w:type="dxa"/>
              <w:right w:w="45" w:type="dxa"/>
            </w:tcMar>
            <w:vAlign w:val="center"/>
            <w:hideMark/>
          </w:tcPr>
          <w:p w14:paraId="4C9CBBA3"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FBX (Filmbox)</w:t>
            </w:r>
          </w:p>
        </w:tc>
        <w:tc>
          <w:tcPr>
            <w:tcW w:w="0" w:type="auto"/>
            <w:shd w:val="clear" w:color="auto" w:fill="FFFFFF"/>
            <w:tcMar>
              <w:top w:w="30" w:type="dxa"/>
              <w:left w:w="45" w:type="dxa"/>
              <w:bottom w:w="30" w:type="dxa"/>
              <w:right w:w="45" w:type="dxa"/>
            </w:tcMar>
            <w:vAlign w:val="center"/>
            <w:hideMark/>
          </w:tcPr>
          <w:p w14:paraId="33D7395A"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Modelování a Animace</w:t>
            </w:r>
          </w:p>
        </w:tc>
        <w:tc>
          <w:tcPr>
            <w:tcW w:w="0" w:type="auto"/>
            <w:shd w:val="clear" w:color="auto" w:fill="FFFFFF"/>
            <w:tcMar>
              <w:top w:w="30" w:type="dxa"/>
              <w:left w:w="45" w:type="dxa"/>
              <w:bottom w:w="30" w:type="dxa"/>
              <w:right w:w="45" w:type="dxa"/>
            </w:tcMar>
            <w:vAlign w:val="center"/>
            <w:hideMark/>
          </w:tcPr>
          <w:p w14:paraId="62C00311"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B42870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Proprietární (Autodesk)</w:t>
            </w:r>
          </w:p>
        </w:tc>
        <w:tc>
          <w:tcPr>
            <w:tcW w:w="0" w:type="auto"/>
            <w:shd w:val="clear" w:color="auto" w:fill="FFFFFF"/>
            <w:tcMar>
              <w:top w:w="30" w:type="dxa"/>
              <w:left w:w="45" w:type="dxa"/>
              <w:bottom w:w="30" w:type="dxa"/>
              <w:right w:w="45" w:type="dxa"/>
            </w:tcMar>
            <w:vAlign w:val="center"/>
            <w:hideMark/>
          </w:tcPr>
          <w:p w14:paraId="424402C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Ne</w:t>
            </w:r>
          </w:p>
        </w:tc>
      </w:tr>
      <w:tr w:rsidR="00FB52CA" w:rsidRPr="00916EFC" w14:paraId="3F5B0CD9" w14:textId="77777777" w:rsidTr="003E7056">
        <w:trPr>
          <w:trHeight w:val="315"/>
        </w:trPr>
        <w:tc>
          <w:tcPr>
            <w:tcW w:w="0" w:type="auto"/>
            <w:shd w:val="clear" w:color="auto" w:fill="FFFFFF"/>
            <w:tcMar>
              <w:top w:w="30" w:type="dxa"/>
              <w:left w:w="45" w:type="dxa"/>
              <w:bottom w:w="30" w:type="dxa"/>
              <w:right w:w="45" w:type="dxa"/>
            </w:tcMar>
            <w:vAlign w:val="center"/>
            <w:hideMark/>
          </w:tcPr>
          <w:p w14:paraId="2462C7DA" w14:textId="77777777" w:rsidR="00FB52CA" w:rsidRPr="00916EFC" w:rsidRDefault="00FB52CA" w:rsidP="00FB52CA">
            <w:pPr>
              <w:spacing w:after="0" w:line="240" w:lineRule="auto"/>
              <w:jc w:val="center"/>
              <w:rPr>
                <w:rFonts w:eastAsia="Times New Roman" w:cs="Arial"/>
                <w:sz w:val="18"/>
                <w:szCs w:val="18"/>
                <w:lang w:val="en-US"/>
              </w:rPr>
            </w:pPr>
            <w:r w:rsidRPr="00916EFC">
              <w:rPr>
                <w:rFonts w:eastAsia="Times New Roman" w:cs="Arial"/>
                <w:sz w:val="18"/>
                <w:szCs w:val="18"/>
                <w:lang w:val="en-US"/>
              </w:rPr>
              <w:t>PLY (Polygon File Format)</w:t>
            </w:r>
          </w:p>
        </w:tc>
        <w:tc>
          <w:tcPr>
            <w:tcW w:w="0" w:type="auto"/>
            <w:shd w:val="clear" w:color="auto" w:fill="FFFFFF"/>
            <w:tcMar>
              <w:top w:w="30" w:type="dxa"/>
              <w:left w:w="45" w:type="dxa"/>
              <w:bottom w:w="30" w:type="dxa"/>
              <w:right w:w="45" w:type="dxa"/>
            </w:tcMar>
            <w:vAlign w:val="center"/>
            <w:hideMark/>
          </w:tcPr>
          <w:p w14:paraId="7C99B668"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3D Grafika a Vizualizace</w:t>
            </w:r>
          </w:p>
        </w:tc>
        <w:tc>
          <w:tcPr>
            <w:tcW w:w="0" w:type="auto"/>
            <w:shd w:val="clear" w:color="auto" w:fill="FFFFFF"/>
            <w:tcMar>
              <w:top w:w="30" w:type="dxa"/>
              <w:left w:w="45" w:type="dxa"/>
              <w:bottom w:w="30" w:type="dxa"/>
              <w:right w:w="45" w:type="dxa"/>
            </w:tcMar>
            <w:vAlign w:val="center"/>
            <w:hideMark/>
          </w:tcPr>
          <w:p w14:paraId="2FF7A72C"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D51255"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D2E6D" w14:textId="77777777" w:rsidR="00FB52CA" w:rsidRPr="00916EFC" w:rsidRDefault="00FB52CA" w:rsidP="00FB52CA">
            <w:pPr>
              <w:spacing w:after="0" w:line="240" w:lineRule="auto"/>
              <w:jc w:val="center"/>
              <w:rPr>
                <w:rFonts w:eastAsia="Times New Roman" w:cs="Arial"/>
                <w:sz w:val="18"/>
                <w:szCs w:val="18"/>
              </w:rPr>
            </w:pPr>
            <w:r w:rsidRPr="00916EFC">
              <w:rPr>
                <w:rFonts w:eastAsia="Times New Roman" w:cs="Arial"/>
                <w:sz w:val="18"/>
                <w:szCs w:val="18"/>
              </w:rPr>
              <w:t>Ano</w:t>
            </w:r>
          </w:p>
        </w:tc>
      </w:tr>
    </w:tbl>
    <w:p w14:paraId="7ABCEBF4" w14:textId="6F8E8A70" w:rsidR="003E7056" w:rsidRPr="00916EFC" w:rsidRDefault="003E7056" w:rsidP="00341FBE">
      <w:pPr>
        <w:pStyle w:val="Normlnprvnodsazen"/>
        <w:ind w:firstLine="0"/>
        <w:rPr>
          <w:lang w:eastAsia="en-US"/>
        </w:rPr>
      </w:pPr>
    </w:p>
    <w:p w14:paraId="4A61E6B2" w14:textId="77777777" w:rsidR="003E7056" w:rsidRPr="00916EFC" w:rsidRDefault="003E7056" w:rsidP="003E7056">
      <w:pPr>
        <w:pStyle w:val="Normlnprvnodsazen"/>
      </w:pPr>
      <w:r w:rsidRPr="00916EFC">
        <w:br w:type="page"/>
      </w:r>
    </w:p>
    <w:p w14:paraId="627DEBAE" w14:textId="1A9F62C6" w:rsidR="00714A80" w:rsidRPr="00916EFC" w:rsidRDefault="00714A80" w:rsidP="00135504">
      <w:pPr>
        <w:pStyle w:val="CaptionTabs"/>
        <w:rPr>
          <w:lang w:val="en-US"/>
        </w:rPr>
      </w:pPr>
      <w:r w:rsidRPr="00916EFC">
        <w:lastRenderedPageBreak/>
        <w:t xml:space="preserve">Tab. </w:t>
      </w:r>
      <w:r w:rsidRPr="00916EFC">
        <w:fldChar w:fldCharType="begin"/>
      </w:r>
      <w:r w:rsidRPr="00916EFC">
        <w:instrText xml:space="preserve"> SEQ Tab. \* ARABIC </w:instrText>
      </w:r>
      <w:r w:rsidRPr="00916EFC">
        <w:fldChar w:fldCharType="separate"/>
      </w:r>
      <w:r w:rsidR="00B6677D">
        <w:rPr>
          <w:noProof/>
        </w:rPr>
        <w:t>3</w:t>
      </w:r>
      <w:r w:rsidRPr="00916EFC">
        <w:rPr>
          <w:noProof/>
        </w:rPr>
        <w:fldChar w:fldCharType="end"/>
      </w:r>
      <w:r w:rsidRPr="00916EFC">
        <w:t xml:space="preserve"> Formáty pro textury. </w:t>
      </w:r>
      <w:r w:rsidR="00470CBF" w:rsidRPr="00916EFC">
        <w:fldChar w:fldCharType="begin"/>
      </w:r>
      <w:r w:rsidR="00FD6309" w:rsidRPr="00916EFC">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rsidRPr="00916EFC">
        <w:fldChar w:fldCharType="separate"/>
      </w:r>
      <w:r w:rsidR="00BC7A8B" w:rsidRPr="00916EFC">
        <w:t>(Chadwick 2023)</w:t>
      </w:r>
      <w:r w:rsidR="00470CBF" w:rsidRPr="00916EFC">
        <w:fldChar w:fldCharType="end"/>
      </w:r>
    </w:p>
    <w:tbl>
      <w:tblPr>
        <w:tblW w:w="8725" w:type="dxa"/>
        <w:tblLook w:val="04A0" w:firstRow="1" w:lastRow="0" w:firstColumn="1" w:lastColumn="0" w:noHBand="0" w:noVBand="1"/>
      </w:tblPr>
      <w:tblGrid>
        <w:gridCol w:w="919"/>
        <w:gridCol w:w="1280"/>
        <w:gridCol w:w="1486"/>
        <w:gridCol w:w="1475"/>
        <w:gridCol w:w="701"/>
        <w:gridCol w:w="1097"/>
        <w:gridCol w:w="1767"/>
      </w:tblGrid>
      <w:tr w:rsidR="003E7056" w:rsidRPr="00916EFC" w14:paraId="1C03F93A" w14:textId="77777777" w:rsidTr="003E7056">
        <w:trPr>
          <w:trHeight w:val="480"/>
        </w:trPr>
        <w:tc>
          <w:tcPr>
            <w:tcW w:w="9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0BFE"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Formáty</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AD2B929"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Komprese</w:t>
            </w:r>
          </w:p>
        </w:tc>
        <w:tc>
          <w:tcPr>
            <w:tcW w:w="1486" w:type="dxa"/>
            <w:tcBorders>
              <w:top w:val="single" w:sz="4" w:space="0" w:color="auto"/>
              <w:left w:val="nil"/>
              <w:bottom w:val="single" w:sz="4" w:space="0" w:color="auto"/>
              <w:right w:val="single" w:sz="4" w:space="0" w:color="auto"/>
            </w:tcBorders>
            <w:shd w:val="clear" w:color="auto" w:fill="auto"/>
            <w:vAlign w:val="center"/>
            <w:hideMark/>
          </w:tcPr>
          <w:p w14:paraId="511621FA"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Velikost (disk)</w:t>
            </w:r>
          </w:p>
        </w:tc>
        <w:tc>
          <w:tcPr>
            <w:tcW w:w="1475" w:type="dxa"/>
            <w:tcBorders>
              <w:top w:val="single" w:sz="4" w:space="0" w:color="auto"/>
              <w:left w:val="nil"/>
              <w:bottom w:val="single" w:sz="4" w:space="0" w:color="auto"/>
              <w:right w:val="single" w:sz="4" w:space="0" w:color="auto"/>
            </w:tcBorders>
            <w:shd w:val="clear" w:color="auto" w:fill="auto"/>
            <w:vAlign w:val="center"/>
            <w:hideMark/>
          </w:tcPr>
          <w:p w14:paraId="5922439E"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Velikost (GPU)</w:t>
            </w:r>
          </w:p>
        </w:tc>
        <w:tc>
          <w:tcPr>
            <w:tcW w:w="701" w:type="dxa"/>
            <w:tcBorders>
              <w:top w:val="single" w:sz="4" w:space="0" w:color="auto"/>
              <w:left w:val="nil"/>
              <w:bottom w:val="single" w:sz="4" w:space="0" w:color="auto"/>
              <w:right w:val="single" w:sz="4" w:space="0" w:color="auto"/>
            </w:tcBorders>
            <w:shd w:val="clear" w:color="auto" w:fill="auto"/>
            <w:vAlign w:val="center"/>
            <w:hideMark/>
          </w:tcPr>
          <w:p w14:paraId="1288EF66"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Alpha</w:t>
            </w:r>
          </w:p>
        </w:tc>
        <w:tc>
          <w:tcPr>
            <w:tcW w:w="1097" w:type="dxa"/>
            <w:tcBorders>
              <w:top w:val="single" w:sz="4" w:space="0" w:color="auto"/>
              <w:left w:val="nil"/>
              <w:bottom w:val="single" w:sz="4" w:space="0" w:color="auto"/>
              <w:right w:val="single" w:sz="4" w:space="0" w:color="auto"/>
            </w:tcBorders>
            <w:shd w:val="clear" w:color="auto" w:fill="auto"/>
            <w:vAlign w:val="center"/>
            <w:hideMark/>
          </w:tcPr>
          <w:p w14:paraId="2A54DE38"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gltf podpora</w:t>
            </w:r>
          </w:p>
        </w:tc>
        <w:tc>
          <w:tcPr>
            <w:tcW w:w="1767" w:type="dxa"/>
            <w:tcBorders>
              <w:top w:val="single" w:sz="4" w:space="0" w:color="auto"/>
              <w:left w:val="nil"/>
              <w:bottom w:val="single" w:sz="4" w:space="0" w:color="auto"/>
              <w:right w:val="single" w:sz="4" w:space="0" w:color="auto"/>
            </w:tcBorders>
            <w:shd w:val="clear" w:color="auto" w:fill="auto"/>
            <w:vAlign w:val="center"/>
            <w:hideMark/>
          </w:tcPr>
          <w:p w14:paraId="14DDCCBC" w14:textId="77777777" w:rsidR="003E7056" w:rsidRPr="00916EFC" w:rsidRDefault="003E7056" w:rsidP="003E7056">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Charakteristika</w:t>
            </w:r>
          </w:p>
        </w:tc>
      </w:tr>
      <w:tr w:rsidR="003E7056" w:rsidRPr="00916EFC" w14:paraId="2E7ABDD3" w14:textId="77777777" w:rsidTr="003E7056">
        <w:trPr>
          <w:trHeight w:val="1052"/>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5F7CF0FF"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PNG</w:t>
            </w:r>
          </w:p>
        </w:tc>
        <w:tc>
          <w:tcPr>
            <w:tcW w:w="1280" w:type="dxa"/>
            <w:tcBorders>
              <w:top w:val="nil"/>
              <w:left w:val="nil"/>
              <w:bottom w:val="single" w:sz="4" w:space="0" w:color="auto"/>
              <w:right w:val="single" w:sz="4" w:space="0" w:color="auto"/>
            </w:tcBorders>
            <w:shd w:val="clear" w:color="auto" w:fill="auto"/>
            <w:vAlign w:val="center"/>
            <w:hideMark/>
          </w:tcPr>
          <w:p w14:paraId="5736590D" w14:textId="5F0450BD" w:rsidR="003E7056" w:rsidRPr="00916EFC" w:rsidRDefault="00475E18"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Bezztrátová</w:t>
            </w:r>
          </w:p>
        </w:tc>
        <w:tc>
          <w:tcPr>
            <w:tcW w:w="1486" w:type="dxa"/>
            <w:tcBorders>
              <w:top w:val="nil"/>
              <w:left w:val="nil"/>
              <w:bottom w:val="single" w:sz="4" w:space="0" w:color="auto"/>
              <w:right w:val="single" w:sz="4" w:space="0" w:color="auto"/>
            </w:tcBorders>
            <w:shd w:val="clear" w:color="auto" w:fill="auto"/>
            <w:vAlign w:val="center"/>
            <w:hideMark/>
          </w:tcPr>
          <w:p w14:paraId="5B032F92"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Vysoká</w:t>
            </w:r>
          </w:p>
        </w:tc>
        <w:tc>
          <w:tcPr>
            <w:tcW w:w="1475" w:type="dxa"/>
            <w:tcBorders>
              <w:top w:val="nil"/>
              <w:left w:val="nil"/>
              <w:bottom w:val="single" w:sz="4" w:space="0" w:color="auto"/>
              <w:right w:val="single" w:sz="4" w:space="0" w:color="auto"/>
            </w:tcBorders>
            <w:shd w:val="clear" w:color="auto" w:fill="auto"/>
            <w:vAlign w:val="center"/>
            <w:hideMark/>
          </w:tcPr>
          <w:p w14:paraId="2444EACD"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Vysoká</w:t>
            </w:r>
          </w:p>
        </w:tc>
        <w:tc>
          <w:tcPr>
            <w:tcW w:w="701" w:type="dxa"/>
            <w:tcBorders>
              <w:top w:val="nil"/>
              <w:left w:val="nil"/>
              <w:bottom w:val="single" w:sz="4" w:space="0" w:color="auto"/>
              <w:right w:val="single" w:sz="4" w:space="0" w:color="auto"/>
            </w:tcBorders>
            <w:shd w:val="clear" w:color="auto" w:fill="auto"/>
            <w:vAlign w:val="center"/>
            <w:hideMark/>
          </w:tcPr>
          <w:p w14:paraId="02F0907F"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1097" w:type="dxa"/>
            <w:tcBorders>
              <w:top w:val="nil"/>
              <w:left w:val="nil"/>
              <w:bottom w:val="single" w:sz="4" w:space="0" w:color="auto"/>
              <w:right w:val="single" w:sz="4" w:space="0" w:color="auto"/>
            </w:tcBorders>
            <w:shd w:val="clear" w:color="auto" w:fill="auto"/>
            <w:vAlign w:val="center"/>
            <w:hideMark/>
          </w:tcPr>
          <w:p w14:paraId="61E3F954"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1767" w:type="dxa"/>
            <w:tcBorders>
              <w:top w:val="nil"/>
              <w:left w:val="nil"/>
              <w:bottom w:val="single" w:sz="4" w:space="0" w:color="auto"/>
              <w:right w:val="single" w:sz="4" w:space="0" w:color="auto"/>
            </w:tcBorders>
            <w:shd w:val="clear" w:color="auto" w:fill="auto"/>
            <w:vAlign w:val="center"/>
            <w:hideMark/>
          </w:tcPr>
          <w:p w14:paraId="01E0F745" w14:textId="6DFF716F"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Jednoduché modely, Vysoká kvalita, Výborná </w:t>
            </w:r>
            <w:r w:rsidR="00475E18" w:rsidRPr="00916EFC">
              <w:rPr>
                <w:rFonts w:eastAsia="Times New Roman" w:cs="Calibri"/>
                <w:color w:val="000000"/>
                <w:sz w:val="18"/>
                <w:szCs w:val="18"/>
              </w:rPr>
              <w:t>kompatibilita</w:t>
            </w:r>
          </w:p>
        </w:tc>
      </w:tr>
      <w:tr w:rsidR="003E7056" w:rsidRPr="00916EFC" w14:paraId="0EC622F5" w14:textId="77777777" w:rsidTr="003E7056">
        <w:trPr>
          <w:trHeight w:val="1079"/>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35D1247E"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JPG</w:t>
            </w:r>
          </w:p>
        </w:tc>
        <w:tc>
          <w:tcPr>
            <w:tcW w:w="1280" w:type="dxa"/>
            <w:tcBorders>
              <w:top w:val="nil"/>
              <w:left w:val="nil"/>
              <w:bottom w:val="single" w:sz="4" w:space="0" w:color="auto"/>
              <w:right w:val="single" w:sz="4" w:space="0" w:color="auto"/>
            </w:tcBorders>
            <w:shd w:val="clear" w:color="auto" w:fill="auto"/>
            <w:vAlign w:val="center"/>
            <w:hideMark/>
          </w:tcPr>
          <w:p w14:paraId="3371C247"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Ztrátová</w:t>
            </w:r>
          </w:p>
        </w:tc>
        <w:tc>
          <w:tcPr>
            <w:tcW w:w="1486" w:type="dxa"/>
            <w:tcBorders>
              <w:top w:val="nil"/>
              <w:left w:val="nil"/>
              <w:bottom w:val="single" w:sz="4" w:space="0" w:color="auto"/>
              <w:right w:val="single" w:sz="4" w:space="0" w:color="auto"/>
            </w:tcBorders>
            <w:shd w:val="clear" w:color="auto" w:fill="auto"/>
            <w:vAlign w:val="center"/>
            <w:hideMark/>
          </w:tcPr>
          <w:p w14:paraId="2E36E2BA"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Malá</w:t>
            </w:r>
          </w:p>
        </w:tc>
        <w:tc>
          <w:tcPr>
            <w:tcW w:w="1475" w:type="dxa"/>
            <w:tcBorders>
              <w:top w:val="nil"/>
              <w:left w:val="nil"/>
              <w:bottom w:val="single" w:sz="4" w:space="0" w:color="auto"/>
              <w:right w:val="single" w:sz="4" w:space="0" w:color="auto"/>
            </w:tcBorders>
            <w:shd w:val="clear" w:color="auto" w:fill="auto"/>
            <w:vAlign w:val="center"/>
            <w:hideMark/>
          </w:tcPr>
          <w:p w14:paraId="0AA4D79C"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Vysoká</w:t>
            </w:r>
          </w:p>
        </w:tc>
        <w:tc>
          <w:tcPr>
            <w:tcW w:w="701" w:type="dxa"/>
            <w:tcBorders>
              <w:top w:val="nil"/>
              <w:left w:val="nil"/>
              <w:bottom w:val="single" w:sz="4" w:space="0" w:color="auto"/>
              <w:right w:val="single" w:sz="4" w:space="0" w:color="auto"/>
            </w:tcBorders>
            <w:shd w:val="clear" w:color="auto" w:fill="auto"/>
            <w:vAlign w:val="center"/>
            <w:hideMark/>
          </w:tcPr>
          <w:p w14:paraId="70F02D92"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1097" w:type="dxa"/>
            <w:tcBorders>
              <w:top w:val="nil"/>
              <w:left w:val="nil"/>
              <w:bottom w:val="single" w:sz="4" w:space="0" w:color="auto"/>
              <w:right w:val="single" w:sz="4" w:space="0" w:color="auto"/>
            </w:tcBorders>
            <w:shd w:val="clear" w:color="auto" w:fill="auto"/>
            <w:vAlign w:val="center"/>
            <w:hideMark/>
          </w:tcPr>
          <w:p w14:paraId="49113931"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1767" w:type="dxa"/>
            <w:tcBorders>
              <w:top w:val="nil"/>
              <w:left w:val="nil"/>
              <w:bottom w:val="single" w:sz="4" w:space="0" w:color="auto"/>
              <w:right w:val="single" w:sz="4" w:space="0" w:color="auto"/>
            </w:tcBorders>
            <w:shd w:val="clear" w:color="auto" w:fill="auto"/>
            <w:vAlign w:val="center"/>
            <w:hideMark/>
          </w:tcPr>
          <w:p w14:paraId="34CBF015" w14:textId="04F5603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Jednoduché modely, Malá velikost, Výborná </w:t>
            </w:r>
            <w:r w:rsidR="00475E18" w:rsidRPr="00916EFC">
              <w:rPr>
                <w:rFonts w:eastAsia="Times New Roman" w:cs="Calibri"/>
                <w:color w:val="000000"/>
                <w:sz w:val="18"/>
                <w:szCs w:val="18"/>
              </w:rPr>
              <w:t>kompatibilita</w:t>
            </w:r>
          </w:p>
        </w:tc>
      </w:tr>
      <w:tr w:rsidR="003E7056" w:rsidRPr="00916EFC" w14:paraId="14D9F6A9" w14:textId="77777777" w:rsidTr="003E7056">
        <w:trPr>
          <w:trHeight w:val="800"/>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6237D5DC"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WEBP</w:t>
            </w:r>
          </w:p>
        </w:tc>
        <w:tc>
          <w:tcPr>
            <w:tcW w:w="1280" w:type="dxa"/>
            <w:tcBorders>
              <w:top w:val="nil"/>
              <w:left w:val="nil"/>
              <w:bottom w:val="single" w:sz="4" w:space="0" w:color="auto"/>
              <w:right w:val="single" w:sz="4" w:space="0" w:color="auto"/>
            </w:tcBorders>
            <w:shd w:val="clear" w:color="auto" w:fill="auto"/>
            <w:vAlign w:val="center"/>
            <w:hideMark/>
          </w:tcPr>
          <w:p w14:paraId="1314565B"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Vysoce ztrátová</w:t>
            </w:r>
          </w:p>
        </w:tc>
        <w:tc>
          <w:tcPr>
            <w:tcW w:w="1486" w:type="dxa"/>
            <w:tcBorders>
              <w:top w:val="nil"/>
              <w:left w:val="nil"/>
              <w:bottom w:val="single" w:sz="4" w:space="0" w:color="auto"/>
              <w:right w:val="single" w:sz="4" w:space="0" w:color="auto"/>
            </w:tcBorders>
            <w:shd w:val="clear" w:color="auto" w:fill="auto"/>
            <w:vAlign w:val="center"/>
            <w:hideMark/>
          </w:tcPr>
          <w:p w14:paraId="0E419716"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Velice malá</w:t>
            </w:r>
          </w:p>
        </w:tc>
        <w:tc>
          <w:tcPr>
            <w:tcW w:w="1475" w:type="dxa"/>
            <w:tcBorders>
              <w:top w:val="nil"/>
              <w:left w:val="nil"/>
              <w:bottom w:val="single" w:sz="4" w:space="0" w:color="auto"/>
              <w:right w:val="single" w:sz="4" w:space="0" w:color="auto"/>
            </w:tcBorders>
            <w:shd w:val="clear" w:color="auto" w:fill="auto"/>
            <w:vAlign w:val="center"/>
            <w:hideMark/>
          </w:tcPr>
          <w:p w14:paraId="054DD90C"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Vysoká</w:t>
            </w:r>
          </w:p>
        </w:tc>
        <w:tc>
          <w:tcPr>
            <w:tcW w:w="701" w:type="dxa"/>
            <w:tcBorders>
              <w:top w:val="nil"/>
              <w:left w:val="nil"/>
              <w:bottom w:val="single" w:sz="4" w:space="0" w:color="auto"/>
              <w:right w:val="single" w:sz="4" w:space="0" w:color="auto"/>
            </w:tcBorders>
            <w:shd w:val="clear" w:color="auto" w:fill="auto"/>
            <w:vAlign w:val="center"/>
            <w:hideMark/>
          </w:tcPr>
          <w:p w14:paraId="168C61BA"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1097" w:type="dxa"/>
            <w:tcBorders>
              <w:top w:val="nil"/>
              <w:left w:val="nil"/>
              <w:bottom w:val="single" w:sz="4" w:space="0" w:color="auto"/>
              <w:right w:val="single" w:sz="4" w:space="0" w:color="auto"/>
            </w:tcBorders>
            <w:shd w:val="clear" w:color="auto" w:fill="auto"/>
            <w:vAlign w:val="center"/>
            <w:hideMark/>
          </w:tcPr>
          <w:p w14:paraId="228DD12C"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plugin</w:t>
            </w:r>
          </w:p>
        </w:tc>
        <w:tc>
          <w:tcPr>
            <w:tcW w:w="1767" w:type="dxa"/>
            <w:tcBorders>
              <w:top w:val="nil"/>
              <w:left w:val="nil"/>
              <w:bottom w:val="single" w:sz="4" w:space="0" w:color="auto"/>
              <w:right w:val="single" w:sz="4" w:space="0" w:color="auto"/>
            </w:tcBorders>
            <w:shd w:val="clear" w:color="auto" w:fill="auto"/>
            <w:vAlign w:val="center"/>
            <w:hideMark/>
          </w:tcPr>
          <w:p w14:paraId="359E4C18"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Jednoduché modely, Malá velikost </w:t>
            </w:r>
          </w:p>
        </w:tc>
      </w:tr>
      <w:tr w:rsidR="003E7056" w:rsidRPr="00916EFC" w14:paraId="130C125F" w14:textId="77777777" w:rsidTr="003E7056">
        <w:trPr>
          <w:trHeight w:val="881"/>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08D85EE1"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KTX2</w:t>
            </w:r>
          </w:p>
        </w:tc>
        <w:tc>
          <w:tcPr>
            <w:tcW w:w="1280" w:type="dxa"/>
            <w:tcBorders>
              <w:top w:val="nil"/>
              <w:left w:val="nil"/>
              <w:bottom w:val="single" w:sz="4" w:space="0" w:color="auto"/>
              <w:right w:val="single" w:sz="4" w:space="0" w:color="auto"/>
            </w:tcBorders>
            <w:shd w:val="clear" w:color="auto" w:fill="auto"/>
            <w:vAlign w:val="center"/>
            <w:hideMark/>
          </w:tcPr>
          <w:p w14:paraId="6FBC9B07"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Ztrátová</w:t>
            </w:r>
          </w:p>
        </w:tc>
        <w:tc>
          <w:tcPr>
            <w:tcW w:w="1486" w:type="dxa"/>
            <w:tcBorders>
              <w:top w:val="nil"/>
              <w:left w:val="nil"/>
              <w:bottom w:val="single" w:sz="4" w:space="0" w:color="auto"/>
              <w:right w:val="single" w:sz="4" w:space="0" w:color="auto"/>
            </w:tcBorders>
            <w:shd w:val="clear" w:color="auto" w:fill="auto"/>
            <w:vAlign w:val="center"/>
            <w:hideMark/>
          </w:tcPr>
          <w:p w14:paraId="31944BB6"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Střední</w:t>
            </w:r>
          </w:p>
        </w:tc>
        <w:tc>
          <w:tcPr>
            <w:tcW w:w="1475" w:type="dxa"/>
            <w:tcBorders>
              <w:top w:val="nil"/>
              <w:left w:val="nil"/>
              <w:bottom w:val="single" w:sz="4" w:space="0" w:color="auto"/>
              <w:right w:val="single" w:sz="4" w:space="0" w:color="auto"/>
            </w:tcBorders>
            <w:shd w:val="clear" w:color="auto" w:fill="auto"/>
            <w:vAlign w:val="center"/>
            <w:hideMark/>
          </w:tcPr>
          <w:p w14:paraId="21295BD0"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Nízká (komprimace)</w:t>
            </w:r>
          </w:p>
        </w:tc>
        <w:tc>
          <w:tcPr>
            <w:tcW w:w="701" w:type="dxa"/>
            <w:tcBorders>
              <w:top w:val="nil"/>
              <w:left w:val="nil"/>
              <w:bottom w:val="single" w:sz="4" w:space="0" w:color="auto"/>
              <w:right w:val="single" w:sz="4" w:space="0" w:color="auto"/>
            </w:tcBorders>
            <w:shd w:val="clear" w:color="auto" w:fill="auto"/>
            <w:vAlign w:val="center"/>
            <w:hideMark/>
          </w:tcPr>
          <w:p w14:paraId="4AB3F41B"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1097" w:type="dxa"/>
            <w:tcBorders>
              <w:top w:val="nil"/>
              <w:left w:val="nil"/>
              <w:bottom w:val="single" w:sz="4" w:space="0" w:color="auto"/>
              <w:right w:val="single" w:sz="4" w:space="0" w:color="auto"/>
            </w:tcBorders>
            <w:shd w:val="clear" w:color="auto" w:fill="auto"/>
            <w:vAlign w:val="center"/>
            <w:hideMark/>
          </w:tcPr>
          <w:p w14:paraId="74A89CD4"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plugin</w:t>
            </w:r>
          </w:p>
        </w:tc>
        <w:tc>
          <w:tcPr>
            <w:tcW w:w="1767" w:type="dxa"/>
            <w:tcBorders>
              <w:top w:val="nil"/>
              <w:left w:val="nil"/>
              <w:bottom w:val="single" w:sz="4" w:space="0" w:color="auto"/>
              <w:right w:val="single" w:sz="4" w:space="0" w:color="auto"/>
            </w:tcBorders>
            <w:shd w:val="clear" w:color="auto" w:fill="auto"/>
            <w:vAlign w:val="center"/>
            <w:hideMark/>
          </w:tcPr>
          <w:p w14:paraId="039555E0" w14:textId="77777777" w:rsidR="003E7056" w:rsidRPr="00916EFC" w:rsidRDefault="003E7056" w:rsidP="003E7056">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Komplexní modely, Rychlé GPU načítání, </w:t>
            </w:r>
          </w:p>
        </w:tc>
      </w:tr>
    </w:tbl>
    <w:p w14:paraId="05703710" w14:textId="77777777" w:rsidR="00714A80" w:rsidRPr="00916EFC" w:rsidRDefault="00714A80" w:rsidP="00714A80"/>
    <w:p w14:paraId="26EB6AAD" w14:textId="11559056" w:rsidR="005D7C60" w:rsidRPr="00916EFC" w:rsidRDefault="005D7C60" w:rsidP="005D7C60">
      <w:pPr>
        <w:pStyle w:val="Heading2"/>
        <w:rPr>
          <w:lang w:val="cs-CZ"/>
        </w:rPr>
      </w:pPr>
      <w:bookmarkStart w:id="121" w:name="_Toc155217400"/>
      <w:r w:rsidRPr="00916EFC">
        <w:rPr>
          <w:lang w:val="cs-CZ"/>
        </w:rPr>
        <w:t xml:space="preserve">3D </w:t>
      </w:r>
      <w:r w:rsidR="00082CAD" w:rsidRPr="00916EFC">
        <w:rPr>
          <w:lang w:val="cs-CZ"/>
        </w:rPr>
        <w:t>grafika</w:t>
      </w:r>
      <w:bookmarkEnd w:id="121"/>
    </w:p>
    <w:p w14:paraId="62E2656E" w14:textId="089E690E" w:rsidR="002C3253" w:rsidRPr="00916EFC" w:rsidRDefault="002C3253" w:rsidP="002C3253">
      <w:pPr>
        <w:pStyle w:val="Heading3"/>
        <w:rPr>
          <w:lang w:val="en-US" w:eastAsia="cs-CZ"/>
        </w:rPr>
      </w:pPr>
      <w:bookmarkStart w:id="122" w:name="_Toc155217401"/>
      <w:r w:rsidRPr="00916EFC">
        <w:rPr>
          <w:lang w:val="en-US" w:eastAsia="cs-CZ"/>
        </w:rPr>
        <w:t>Rendering pipeline</w:t>
      </w:r>
      <w:bookmarkEnd w:id="122"/>
    </w:p>
    <w:p w14:paraId="477C2266" w14:textId="0DF371DA" w:rsidR="00082CAD" w:rsidRPr="00916EFC" w:rsidRDefault="008812DD" w:rsidP="00082CAD">
      <w:r w:rsidRPr="00916EFC">
        <w:rPr>
          <w:lang w:eastAsia="cs-CZ"/>
        </w:rPr>
        <w:t xml:space="preserve">Za účelem úspěšné práce s 3D grafikou je nutné mít základní přehled o procesech, které umožňují vykreslování 3D prostředí na 2D obrazovku. Tento proces se v oblasti počítačové grafiky nazývá </w:t>
      </w:r>
      <w:r w:rsidRPr="00916EFC">
        <w:rPr>
          <w:i/>
          <w:iCs/>
          <w:lang w:eastAsia="cs-CZ"/>
        </w:rPr>
        <w:t xml:space="preserve">graphics rendering pipeline. </w:t>
      </w:r>
      <w:r w:rsidRPr="00916EFC">
        <w:t>Proces se skládá z několika etap</w:t>
      </w:r>
      <w:r w:rsidR="0020162A" w:rsidRPr="00916EFC">
        <w:t xml:space="preserve">, </w:t>
      </w:r>
      <w:r w:rsidR="00EE12F5" w:rsidRPr="00916EFC">
        <w:t xml:space="preserve">pořadí a specifikace etap se </w:t>
      </w:r>
      <w:r w:rsidR="008F5059" w:rsidRPr="00916EFC">
        <w:t>různí</w:t>
      </w:r>
      <w:r w:rsidR="00EE12F5" w:rsidRPr="00916EFC">
        <w:t xml:space="preserve"> </w:t>
      </w:r>
      <w:r w:rsidR="0020162A" w:rsidRPr="00916EFC">
        <w:t>napříč implementacemi</w:t>
      </w:r>
      <w:r w:rsidR="00E62835" w:rsidRPr="00916EFC">
        <w:t xml:space="preserve"> </w:t>
      </w:r>
      <w:r w:rsidR="00E62835" w:rsidRPr="00916EFC">
        <w:fldChar w:fldCharType="begin"/>
      </w:r>
      <w:r w:rsidR="00E62835" w:rsidRPr="00916EFC">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rsidRPr="00916EFC">
        <w:fldChar w:fldCharType="separate"/>
      </w:r>
      <w:r w:rsidR="00E62835" w:rsidRPr="00916EFC">
        <w:t>(Dunn, Parberry 2011)</w:t>
      </w:r>
      <w:r w:rsidR="00E62835" w:rsidRPr="00916EFC">
        <w:fldChar w:fldCharType="end"/>
      </w:r>
      <w:r w:rsidR="0020162A" w:rsidRPr="00916EFC">
        <w:t xml:space="preserve">. </w:t>
      </w:r>
      <w:r w:rsidR="00B1180A" w:rsidRPr="00916EFC">
        <w:t xml:space="preserve">Následující popis je tedy velice obecný. </w:t>
      </w:r>
      <w:r w:rsidR="0020162A" w:rsidRPr="00916EFC">
        <w:t>Rozdělení etap v případě WebGL</w:t>
      </w:r>
      <w:r w:rsidR="00475E18" w:rsidRPr="00916EFC">
        <w:t xml:space="preserve"> </w:t>
      </w:r>
      <w:r w:rsidR="0020162A" w:rsidRPr="00916EFC">
        <w:t xml:space="preserve">je následující: </w:t>
      </w:r>
      <w:r w:rsidRPr="00916EFC">
        <w:fldChar w:fldCharType="begin"/>
      </w:r>
      <w:r w:rsidR="00B1180A" w:rsidRPr="00916EFC">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Pr="00916EFC">
        <w:fldChar w:fldCharType="separate"/>
      </w:r>
      <w:r w:rsidR="00B1180A" w:rsidRPr="00916EFC">
        <w:rPr>
          <w:rFonts w:cs="Times New Roman"/>
          <w:szCs w:val="24"/>
        </w:rPr>
        <w:t>(Ghayour, Cantor 2018; Ariën 2017; Sherif 2018; Dunn, Parberry 2011)</w:t>
      </w:r>
      <w:r w:rsidRPr="00916EFC">
        <w:fldChar w:fldCharType="end"/>
      </w:r>
      <w:r w:rsidRPr="00916EFC">
        <w:t>:</w:t>
      </w:r>
    </w:p>
    <w:p w14:paraId="6B038E2B" w14:textId="5E41A9BF" w:rsidR="00301FA1" w:rsidRPr="00916EFC" w:rsidRDefault="00301FA1" w:rsidP="00301FA1">
      <w:pPr>
        <w:pStyle w:val="Normlnprvnodsazen"/>
        <w:numPr>
          <w:ilvl w:val="0"/>
          <w:numId w:val="44"/>
        </w:numPr>
        <w:rPr>
          <w:lang w:eastAsia="en-US"/>
        </w:rPr>
      </w:pPr>
      <w:r w:rsidRPr="00916EFC">
        <w:rPr>
          <w:b/>
          <w:bCs/>
          <w:lang w:eastAsia="en-US"/>
        </w:rPr>
        <w:t xml:space="preserve">Nastavení scény: </w:t>
      </w:r>
      <w:r w:rsidR="00B1180A" w:rsidRPr="00916EFC">
        <w:rPr>
          <w:lang w:eastAsia="en-US"/>
        </w:rPr>
        <w:t xml:space="preserve">Základním nastavením je definování kamery, tedy bodu, ze kterého bude scéna </w:t>
      </w:r>
      <w:r w:rsidR="003E7056" w:rsidRPr="00916EFC">
        <w:rPr>
          <w:lang w:eastAsia="en-US"/>
        </w:rPr>
        <w:t>vykreslována</w:t>
      </w:r>
      <w:r w:rsidR="00B1180A" w:rsidRPr="00916EFC">
        <w:rPr>
          <w:lang w:eastAsia="en-US"/>
        </w:rPr>
        <w:t>. Dále následuje nastavení osvětlení, objektů, materiálů aj. komponent 3D scén</w:t>
      </w:r>
      <w:r w:rsidR="003E7056" w:rsidRPr="00916EFC">
        <w:rPr>
          <w:lang w:eastAsia="en-US"/>
        </w:rPr>
        <w:t>y</w:t>
      </w:r>
      <w:r w:rsidR="00B1180A" w:rsidRPr="00916EFC">
        <w:rPr>
          <w:lang w:eastAsia="en-US"/>
        </w:rPr>
        <w:t>.</w:t>
      </w:r>
    </w:p>
    <w:p w14:paraId="152502D8" w14:textId="201AF5DF" w:rsidR="00301FA1" w:rsidRPr="00916EFC" w:rsidRDefault="00301FA1" w:rsidP="00301FA1">
      <w:pPr>
        <w:pStyle w:val="Normlnprvnodsazen"/>
        <w:numPr>
          <w:ilvl w:val="0"/>
          <w:numId w:val="44"/>
        </w:numPr>
        <w:rPr>
          <w:lang w:eastAsia="en-US"/>
        </w:rPr>
      </w:pPr>
      <w:r w:rsidRPr="00916EFC">
        <w:rPr>
          <w:b/>
          <w:bCs/>
          <w:lang w:eastAsia="en-US"/>
        </w:rPr>
        <w:t xml:space="preserve">Vertex shader: </w:t>
      </w:r>
      <w:r w:rsidRPr="00916EFC">
        <w:rPr>
          <w:lang w:eastAsia="en-US"/>
        </w:rPr>
        <w:t xml:space="preserve">Program, jehož hlavním úkolem je transformovat 3D souřadnice vrcholu z objektového prostoru do prostoru kamery (tedy relativizovat souřadnice vůči pohledové kameře) a aplikovat požadovanou projekci. Tyto transformace obvykle zahrnují operace jako posunutí, rotaci a změnu velikosti definované jedinou transformační maticí. Dále může </w:t>
      </w:r>
      <w:r w:rsidRPr="00916EFC">
        <w:rPr>
          <w:i/>
          <w:iCs/>
          <w:lang w:eastAsia="en-US"/>
        </w:rPr>
        <w:t xml:space="preserve">vertex shader </w:t>
      </w:r>
      <w:r w:rsidRPr="00916EFC">
        <w:rPr>
          <w:lang w:eastAsia="en-US"/>
        </w:rPr>
        <w:t>provádět výpočty osvětlení, mapování textur a další operace na úrovni vrcholu, aby připravily vrchol pro vykreslování.</w:t>
      </w:r>
    </w:p>
    <w:p w14:paraId="40330569" w14:textId="438D9EC5" w:rsidR="00301FA1" w:rsidRPr="00916EFC" w:rsidRDefault="00E17ACB" w:rsidP="00301FA1">
      <w:pPr>
        <w:pStyle w:val="Normlnprvnodsazen"/>
        <w:numPr>
          <w:ilvl w:val="0"/>
          <w:numId w:val="44"/>
        </w:numPr>
        <w:rPr>
          <w:lang w:eastAsia="en-US"/>
        </w:rPr>
      </w:pPr>
      <w:r w:rsidRPr="00916EFC">
        <w:rPr>
          <w:b/>
          <w:bCs/>
          <w:lang w:eastAsia="en-US"/>
        </w:rPr>
        <w:t>Určení viditelných částí (</w:t>
      </w:r>
      <w:r w:rsidRPr="00916EFC">
        <w:rPr>
          <w:b/>
          <w:bCs/>
          <w:i/>
          <w:iCs/>
          <w:lang w:val="en-US" w:eastAsia="en-US"/>
        </w:rPr>
        <w:t>culling</w:t>
      </w:r>
      <w:r w:rsidRPr="00916EFC">
        <w:rPr>
          <w:b/>
          <w:bCs/>
          <w:lang w:eastAsia="en-US"/>
        </w:rPr>
        <w:t xml:space="preserve">): </w:t>
      </w:r>
      <w:r w:rsidRPr="00916EFC">
        <w:rPr>
          <w:lang w:eastAsia="en-US"/>
        </w:rPr>
        <w:t>Ořezávání je proces, při kterém jsou odstraněny části 3D objektů, které nejsou viditelné v zorném poli kamery (</w:t>
      </w:r>
      <w:r w:rsidRPr="00916EFC">
        <w:rPr>
          <w:i/>
          <w:iCs/>
          <w:lang w:val="en-US" w:eastAsia="en-US"/>
        </w:rPr>
        <w:t>frustum</w:t>
      </w:r>
      <w:r w:rsidRPr="00916EFC">
        <w:rPr>
          <w:lang w:eastAsia="en-US"/>
        </w:rPr>
        <w:t xml:space="preserve">) popř. částí objektů, které jsou zakryté jinými objekty. Ořezávání pomáhá ušetřit výpočetní výkon tím, že se neprovádí vykreslování neviditelných částí. </w:t>
      </w:r>
    </w:p>
    <w:p w14:paraId="2D66D06C" w14:textId="0D868FA2" w:rsidR="00E17ACB" w:rsidRPr="00916EFC" w:rsidRDefault="00BD0F8E" w:rsidP="00301FA1">
      <w:pPr>
        <w:pStyle w:val="Normlnprvnodsazen"/>
        <w:numPr>
          <w:ilvl w:val="0"/>
          <w:numId w:val="44"/>
        </w:numPr>
        <w:rPr>
          <w:b/>
          <w:bCs/>
          <w:lang w:eastAsia="en-US"/>
        </w:rPr>
      </w:pPr>
      <w:r w:rsidRPr="00916EFC">
        <w:rPr>
          <w:b/>
          <w:bCs/>
          <w:lang w:eastAsia="en-US"/>
        </w:rPr>
        <w:t xml:space="preserve">Rasterizace: </w:t>
      </w:r>
      <w:r w:rsidRPr="00916EFC">
        <w:rPr>
          <w:lang w:eastAsia="en-US"/>
        </w:rPr>
        <w:t>Proces kdy se body na povrchu 3D modelu převádějí na pixely na obrazovce s cílem vytvořit "fragmenty". Při rasterizaci se určuje, které body nebo vrcholy 3D objektu spadají do pixelového rastru na obrazovce. Atributy vertexů v rámci jednoho pixelu jsou interpolovány. Interpolace probíhá zpravidla na atributech polohy, normálových vektorů, barev aj.</w:t>
      </w:r>
    </w:p>
    <w:p w14:paraId="7D019737" w14:textId="7D286944" w:rsidR="00BD0F8E" w:rsidRPr="00916EFC" w:rsidRDefault="00BD0F8E" w:rsidP="00301FA1">
      <w:pPr>
        <w:pStyle w:val="Normlnprvnodsazen"/>
        <w:numPr>
          <w:ilvl w:val="0"/>
          <w:numId w:val="44"/>
        </w:numPr>
        <w:rPr>
          <w:b/>
          <w:bCs/>
          <w:lang w:eastAsia="en-US"/>
        </w:rPr>
      </w:pPr>
      <w:r w:rsidRPr="00916EFC">
        <w:rPr>
          <w:b/>
          <w:bCs/>
          <w:lang w:eastAsia="en-US"/>
        </w:rPr>
        <w:lastRenderedPageBreak/>
        <w:t xml:space="preserve">Fragment Shader: </w:t>
      </w:r>
      <w:r w:rsidR="00BA409B" w:rsidRPr="00916EFC">
        <w:rPr>
          <w:lang w:eastAsia="en-US"/>
        </w:rPr>
        <w:t>Když je pixel vygenerován během rasterizace (převodu vrcholů na pixely), fragment shader bere do úvahy různé informace, jako jsou barvy textur, umístění světla a pozici kamery, a na základě těchto informací vypočítá konečnou barvu pixelu.</w:t>
      </w:r>
    </w:p>
    <w:p w14:paraId="66B907A0" w14:textId="7E40E9BA" w:rsidR="008812DD" w:rsidRPr="00916EFC" w:rsidRDefault="004F485A" w:rsidP="00EE12F5">
      <w:pPr>
        <w:pStyle w:val="Normlnprvnodsazen"/>
        <w:numPr>
          <w:ilvl w:val="0"/>
          <w:numId w:val="44"/>
        </w:numPr>
        <w:rPr>
          <w:b/>
          <w:bCs/>
          <w:lang w:eastAsia="en-US"/>
        </w:rPr>
      </w:pPr>
      <w:r w:rsidRPr="00916EFC">
        <w:rPr>
          <w:b/>
          <w:bCs/>
          <w:lang w:eastAsia="en-US"/>
        </w:rPr>
        <w:t>Vykreslení (</w:t>
      </w:r>
      <w:r w:rsidRPr="00916EFC">
        <w:rPr>
          <w:b/>
          <w:bCs/>
          <w:i/>
          <w:iCs/>
          <w:lang w:eastAsia="en-US"/>
        </w:rPr>
        <w:t>render</w:t>
      </w:r>
      <w:r w:rsidRPr="00916EFC">
        <w:rPr>
          <w:b/>
          <w:bCs/>
          <w:lang w:eastAsia="en-US"/>
        </w:rPr>
        <w:t>)</w:t>
      </w:r>
      <w:r w:rsidR="00BA409B" w:rsidRPr="00916EFC">
        <w:rPr>
          <w:b/>
          <w:bCs/>
          <w:lang w:eastAsia="en-US"/>
        </w:rPr>
        <w:t xml:space="preserve">: </w:t>
      </w:r>
      <w:r w:rsidR="003009DB" w:rsidRPr="00916EFC">
        <w:rPr>
          <w:lang w:eastAsia="en-US"/>
        </w:rPr>
        <w:t>Závěrečný krok v procesu zpracování grafiky, při kterém se barvy a vlastnosti aplikují na pixely na obrazovce. Zahrnuje některou logiku, jako je míchání (</w:t>
      </w:r>
      <w:r w:rsidR="003009DB" w:rsidRPr="00916EFC">
        <w:rPr>
          <w:i/>
          <w:iCs/>
          <w:lang w:eastAsia="en-US"/>
        </w:rPr>
        <w:t>blending</w:t>
      </w:r>
      <w:r w:rsidR="003009DB" w:rsidRPr="00916EFC">
        <w:rPr>
          <w:lang w:eastAsia="en-US"/>
        </w:rPr>
        <w:t>) a test hloubky (</w:t>
      </w:r>
      <w:r w:rsidR="003009DB" w:rsidRPr="00916EFC">
        <w:rPr>
          <w:i/>
          <w:iCs/>
          <w:lang w:eastAsia="en-US"/>
        </w:rPr>
        <w:t>depth testing</w:t>
      </w:r>
      <w:r w:rsidR="003009DB" w:rsidRPr="00916EFC">
        <w:rPr>
          <w:lang w:eastAsia="en-US"/>
        </w:rPr>
        <w:t>)</w:t>
      </w:r>
      <w:r w:rsidR="001B7F9D" w:rsidRPr="00916EFC">
        <w:rPr>
          <w:lang w:eastAsia="en-US"/>
        </w:rPr>
        <w:t>.</w:t>
      </w:r>
    </w:p>
    <w:p w14:paraId="3716CCF6" w14:textId="77777777" w:rsidR="00EE12F5" w:rsidRPr="00916EFC" w:rsidRDefault="00EE12F5" w:rsidP="00EE12F5">
      <w:pPr>
        <w:pStyle w:val="Normlnprvnodsazen"/>
        <w:ind w:left="357" w:firstLine="0"/>
        <w:rPr>
          <w:b/>
          <w:bCs/>
          <w:lang w:eastAsia="en-US"/>
        </w:rPr>
      </w:pPr>
    </w:p>
    <w:p w14:paraId="5818C338" w14:textId="77777777" w:rsidR="00EE12F5" w:rsidRPr="00916EFC" w:rsidRDefault="00EE12F5" w:rsidP="008F5059">
      <w:r w:rsidRPr="00916EFC">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662E4EDF" w:rsidR="00B1180A" w:rsidRPr="00916EFC" w:rsidRDefault="00EE12F5"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12</w:t>
      </w:r>
      <w:r w:rsidRPr="00916EFC">
        <w:rPr>
          <w:noProof/>
        </w:rPr>
        <w:fldChar w:fldCharType="end"/>
      </w:r>
      <w:r w:rsidRPr="00916EFC">
        <w:t xml:space="preserve"> </w:t>
      </w:r>
      <w:r w:rsidRPr="00916EFC">
        <w:rPr>
          <w:i/>
          <w:lang w:val="en-US"/>
        </w:rPr>
        <w:t>Graphics rendering pipeline</w:t>
      </w:r>
      <w:r w:rsidR="008F5059" w:rsidRPr="00916EFC">
        <w:rPr>
          <w:lang w:val="en-US"/>
        </w:rPr>
        <w:t>.</w:t>
      </w:r>
      <w:r w:rsidR="008F5059" w:rsidRPr="00916EFC">
        <w:t xml:space="preserve"> vlastní tvorba dle</w:t>
      </w:r>
      <w:r w:rsidR="00475E18" w:rsidRPr="00916EFC">
        <w:t>:</w:t>
      </w:r>
      <w:r w:rsidR="008F5059" w:rsidRPr="00916EFC">
        <w:t xml:space="preserve"> </w:t>
      </w:r>
      <w:r w:rsidR="008F5059" w:rsidRPr="00916EFC">
        <w:fldChar w:fldCharType="begin"/>
      </w:r>
      <w:r w:rsidR="000D403B" w:rsidRPr="00916EFC">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rsidRPr="00916EFC">
        <w:fldChar w:fldCharType="separate"/>
      </w:r>
      <w:r w:rsidR="008F5059" w:rsidRPr="00916EFC">
        <w:rPr>
          <w:rFonts w:cs="Times New Roman"/>
          <w:szCs w:val="24"/>
        </w:rPr>
        <w:t>(Ghayour, Cantor 2018; Ariën 2017; Sherif 2018)</w:t>
      </w:r>
      <w:r w:rsidR="008F5059" w:rsidRPr="00916EFC">
        <w:fldChar w:fldCharType="end"/>
      </w:r>
      <w:r w:rsidR="008F5059" w:rsidRPr="00916EFC">
        <w:t>.</w:t>
      </w:r>
    </w:p>
    <w:p w14:paraId="2F87E04E" w14:textId="6CED18BB" w:rsidR="002C3253" w:rsidRPr="00916EFC" w:rsidRDefault="002C3253" w:rsidP="002C3253">
      <w:pPr>
        <w:pStyle w:val="Heading3"/>
      </w:pPr>
      <w:bookmarkStart w:id="123" w:name="_Ref155007563"/>
      <w:bookmarkStart w:id="124" w:name="_Toc155217402"/>
      <w:r w:rsidRPr="00916EFC">
        <w:t>Komponenty 3D vizualizace</w:t>
      </w:r>
      <w:bookmarkEnd w:id="123"/>
      <w:bookmarkEnd w:id="124"/>
    </w:p>
    <w:p w14:paraId="4E405B11" w14:textId="04383483" w:rsidR="002C3253" w:rsidRPr="00916EFC" w:rsidRDefault="002C3253" w:rsidP="002C3253">
      <w:pPr>
        <w:rPr>
          <w:lang w:eastAsia="cs-CZ"/>
        </w:rPr>
      </w:pPr>
      <w:r w:rsidRPr="00916EFC">
        <w:rPr>
          <w:lang w:eastAsia="cs-CZ"/>
        </w:rPr>
        <w:t xml:space="preserve">Systémy umožňující 3D vizualizaci popř. </w:t>
      </w:r>
      <w:r w:rsidR="001B7F9D" w:rsidRPr="00916EFC">
        <w:rPr>
          <w:lang w:eastAsia="cs-CZ"/>
        </w:rPr>
        <w:t>virtuální</w:t>
      </w:r>
      <w:r w:rsidRPr="00916EFC">
        <w:rPr>
          <w:lang w:eastAsia="cs-CZ"/>
        </w:rPr>
        <w:t xml:space="preserve"> realitu se ve většině případů skládají z obdobných komponentů.</w:t>
      </w:r>
      <w:r w:rsidR="00B71937" w:rsidRPr="00916EFC">
        <w:rPr>
          <w:lang w:eastAsia="cs-CZ"/>
        </w:rPr>
        <w:t xml:space="preserve"> </w:t>
      </w:r>
      <w:r w:rsidR="001B7F9D" w:rsidRPr="00916EFC">
        <w:rPr>
          <w:lang w:eastAsia="cs-CZ"/>
        </w:rPr>
        <w:t>Následující kapitola zahrnuje</w:t>
      </w:r>
      <w:r w:rsidR="00B71937" w:rsidRPr="00916EFC">
        <w:rPr>
          <w:lang w:eastAsia="cs-CZ"/>
        </w:rPr>
        <w:t xml:space="preserve"> obecný popis klíčových komponent pro tvorbu 3D scény. </w:t>
      </w:r>
    </w:p>
    <w:p w14:paraId="5D90A747" w14:textId="6D585E41" w:rsidR="00D2399F" w:rsidRPr="00916EFC" w:rsidRDefault="00D81069" w:rsidP="00B71937">
      <w:pPr>
        <w:pStyle w:val="Normlnprvnodsazen"/>
      </w:pPr>
      <w:r w:rsidRPr="00916EFC">
        <w:rPr>
          <w:b/>
          <w:bCs/>
        </w:rPr>
        <w:t>Scéna:</w:t>
      </w:r>
      <w:r w:rsidRPr="00916EFC">
        <w:t xml:space="preserve"> Scéna je jedním z klíčových prvků virtuální reality a 3D vizualizací</w:t>
      </w:r>
      <w:r w:rsidR="001B7F9D" w:rsidRPr="00916EFC">
        <w:t>. P</w:t>
      </w:r>
      <w:r w:rsidRPr="00916EFC">
        <w:t xml:space="preserve">ředstavuje digitální prostředí, ve kterém se odehrává uživatelský zážitek. Scéna funguje jako základní stavební blok, do kterého </w:t>
      </w:r>
      <w:r w:rsidR="001B7F9D" w:rsidRPr="00916EFC">
        <w:t xml:space="preserve">jsou umisťovány </w:t>
      </w:r>
      <w:r w:rsidRPr="00916EFC">
        <w:t>všechny objekty</w:t>
      </w:r>
      <w:r w:rsidR="001B7F9D" w:rsidRPr="00916EFC">
        <w:t xml:space="preserve">. </w:t>
      </w:r>
      <w:r w:rsidRPr="00916EFC">
        <w:t xml:space="preserve">Struktura scény je </w:t>
      </w:r>
      <w:r w:rsidR="001B7F9D" w:rsidRPr="00916EFC">
        <w:t xml:space="preserve">zpravidla </w:t>
      </w:r>
      <w:r w:rsidRPr="00916EFC">
        <w:t>implementována pomocí hierarchické stromové datové struktury obdobně jako je DOM v prohlížečích. Tato struktura se nazývá graf scény (</w:t>
      </w:r>
      <w:r w:rsidRPr="00916EFC">
        <w:rPr>
          <w:i/>
          <w:iCs/>
        </w:rPr>
        <w:t>scene graph</w:t>
      </w:r>
      <w:r w:rsidRPr="00916EFC">
        <w:t xml:space="preserve">). </w:t>
      </w:r>
      <w:r w:rsidR="00C41253" w:rsidRPr="00916EFC">
        <w:t>Scéna zpravidla obsahuje druhy objektů, které jsou Světla, Objekty, Meshe. Mesh tedy objekt, který se skládá z Geometrie (tvaru) a Materiálu (</w:t>
      </w:r>
      <w:r w:rsidR="00A35D7E" w:rsidRPr="00916EFC">
        <w:t>pravidel,</w:t>
      </w:r>
      <w:r w:rsidR="00C41253" w:rsidRPr="00916EFC">
        <w:t xml:space="preserve"> jak má</w:t>
      </w:r>
      <w:r w:rsidR="00A35D7E" w:rsidRPr="00916EFC">
        <w:t xml:space="preserve"> mesh</w:t>
      </w:r>
      <w:r w:rsidR="00C41253" w:rsidRPr="00916EFC">
        <w:t xml:space="preserve"> vypadat). </w:t>
      </w:r>
      <w:r w:rsidR="00B31D05" w:rsidRPr="00916EFC">
        <w:t xml:space="preserve">Geometrie je </w:t>
      </w:r>
      <w:r w:rsidR="004774DB" w:rsidRPr="00916EFC">
        <w:t xml:space="preserve">datová </w:t>
      </w:r>
      <w:r w:rsidR="00600A23" w:rsidRPr="00916EFC">
        <w:t>struktura,</w:t>
      </w:r>
      <w:r w:rsidR="004774DB" w:rsidRPr="00916EFC">
        <w:t xml:space="preserve"> </w:t>
      </w:r>
      <w:r w:rsidR="00B31D05" w:rsidRPr="00916EFC">
        <w:t>kter</w:t>
      </w:r>
      <w:r w:rsidR="004774DB" w:rsidRPr="00916EFC">
        <w:t>á</w:t>
      </w:r>
      <w:r w:rsidR="00B31D05" w:rsidRPr="00916EFC">
        <w:t xml:space="preserve"> reprezentuje polohová data jednotlivých vertexů</w:t>
      </w:r>
      <w:r w:rsidR="004774DB" w:rsidRPr="00916EFC">
        <w:t>.</w:t>
      </w:r>
      <w:r w:rsidR="00E672E7" w:rsidRPr="00916EFC">
        <w:t xml:space="preserve"> Zdrojem geometrie je zpravidla soubor v daném formátů (např. </w:t>
      </w:r>
      <w:r w:rsidR="00475E18" w:rsidRPr="00916EFC">
        <w:t>GLTF</w:t>
      </w:r>
      <w:r w:rsidR="00E672E7" w:rsidRPr="00916EFC">
        <w:t xml:space="preserve">, </w:t>
      </w:r>
      <w:r w:rsidR="00475E18" w:rsidRPr="00916EFC">
        <w:t>OBJ</w:t>
      </w:r>
      <w:r w:rsidR="00E672E7" w:rsidRPr="00916EFC">
        <w:t xml:space="preserve">. aj.). </w:t>
      </w:r>
      <w:r w:rsidR="00D2399F" w:rsidRPr="00916EFC">
        <w:t xml:space="preserve"> </w:t>
      </w:r>
    </w:p>
    <w:p w14:paraId="0CA35219" w14:textId="1516CB7A" w:rsidR="00EF0008" w:rsidRPr="00916EFC" w:rsidRDefault="00E672E7" w:rsidP="00EF0008">
      <w:pPr>
        <w:pStyle w:val="Normlnprvnodsazen"/>
      </w:pPr>
      <w:r w:rsidRPr="00916EFC">
        <w:rPr>
          <w:b/>
          <w:bCs/>
        </w:rPr>
        <w:t>Mesh</w:t>
      </w:r>
      <w:r w:rsidRPr="00916EFC">
        <w:t xml:space="preserve"> je tedy sémantická struktura pro tvorbu objektů z geometrie a jednoho či více materiálů. </w:t>
      </w:r>
      <w:r w:rsidR="00EF0008" w:rsidRPr="00916EFC">
        <w:t>Nejběžnější geometrickou reprezentací je</w:t>
      </w:r>
      <w:r w:rsidR="00377EFF" w:rsidRPr="00916EFC">
        <w:t xml:space="preserve"> indexovaná</w:t>
      </w:r>
      <w:r w:rsidR="00EF0008" w:rsidRPr="00916EFC">
        <w:t xml:space="preserve"> polygonov</w:t>
      </w:r>
      <w:r w:rsidR="00377EFF" w:rsidRPr="00916EFC">
        <w:t>á</w:t>
      </w:r>
      <w:r w:rsidR="00EF0008" w:rsidRPr="00916EFC">
        <w:t xml:space="preserve"> </w:t>
      </w:r>
      <w:r w:rsidR="00377EFF" w:rsidRPr="00916EFC">
        <w:t>síť (mesh)</w:t>
      </w:r>
      <w:r w:rsidR="00EF0008" w:rsidRPr="00916EFC">
        <w:t>. Hardware tedy GPU jsou optimalizovány pro práci se sítí trojúhelníků (</w:t>
      </w:r>
      <w:r w:rsidR="00EF0008" w:rsidRPr="00916EFC">
        <w:rPr>
          <w:i/>
          <w:iCs/>
        </w:rPr>
        <w:t>triangle mesh</w:t>
      </w:r>
      <w:r w:rsidR="00EF0008" w:rsidRPr="00916EFC">
        <w:t xml:space="preserve">) a to z toho důvodu, že jakýkoliv polygon je možné rozdělit na </w:t>
      </w:r>
      <w:r w:rsidR="00377EFF" w:rsidRPr="00916EFC">
        <w:t>trojúhelníky. Objekt je definován trojúhelníky, které se skládají z vertexů, hran a ploch. Objekty jsou reprezentovány jako</w:t>
      </w:r>
      <w:r w:rsidR="005C376A" w:rsidRPr="00916EFC">
        <w:t xml:space="preserve"> pole souřadnic vertexů a pole trojúhelníků, které tvoří.</w:t>
      </w:r>
      <w:r w:rsidR="00377EFF" w:rsidRPr="00916EFC">
        <w:t xml:space="preserve"> </w:t>
      </w:r>
      <w:r w:rsidR="00377EFF" w:rsidRPr="00916EFC">
        <w:fldChar w:fldCharType="begin"/>
      </w:r>
      <w:r w:rsidR="00377EFF" w:rsidRPr="00916EFC">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rsidRPr="00916EFC">
        <w:fldChar w:fldCharType="separate"/>
      </w:r>
      <w:r w:rsidR="00377EFF" w:rsidRPr="00916EFC">
        <w:t>(Dunn, Parberry 2011)</w:t>
      </w:r>
      <w:r w:rsidR="00377EFF" w:rsidRPr="00916EFC">
        <w:fldChar w:fldCharType="end"/>
      </w:r>
      <w:r w:rsidR="00EF0008" w:rsidRPr="00916EFC">
        <w:t xml:space="preserve"> </w:t>
      </w:r>
    </w:p>
    <w:p w14:paraId="450503B2" w14:textId="53FD6AFA" w:rsidR="0064106A" w:rsidRPr="00916EFC" w:rsidRDefault="00D81069" w:rsidP="0064106A">
      <w:pPr>
        <w:pStyle w:val="Normlnprvnodsazen"/>
      </w:pPr>
      <w:r w:rsidRPr="00916EFC">
        <w:rPr>
          <w:b/>
          <w:bCs/>
        </w:rPr>
        <w:t>Kamera:</w:t>
      </w:r>
      <w:r w:rsidRPr="00916EFC">
        <w:t xml:space="preserve"> Kamera určuje pohled uživatele do virtuálního světa. </w:t>
      </w:r>
      <w:r w:rsidR="00DA6E08" w:rsidRPr="00916EFC">
        <w:t xml:space="preserve">Hlavní dělení typů kamer je dle typu zobrazení na </w:t>
      </w:r>
      <w:r w:rsidR="00DA6E08" w:rsidRPr="00916EFC">
        <w:rPr>
          <w:b/>
          <w:bCs/>
        </w:rPr>
        <w:t xml:space="preserve">perspektivní </w:t>
      </w:r>
      <w:r w:rsidR="00DA6E08" w:rsidRPr="00916EFC">
        <w:t xml:space="preserve">a </w:t>
      </w:r>
      <w:r w:rsidR="00DA6E08" w:rsidRPr="00916EFC">
        <w:rPr>
          <w:b/>
          <w:bCs/>
        </w:rPr>
        <w:t>ortografické.</w:t>
      </w:r>
      <w:r w:rsidR="0064106A" w:rsidRPr="00916EFC">
        <w:rPr>
          <w:b/>
          <w:bCs/>
        </w:rPr>
        <w:t xml:space="preserve"> </w:t>
      </w:r>
      <w:r w:rsidR="00DA6E08" w:rsidRPr="00916EFC">
        <w:rPr>
          <w:b/>
          <w:bCs/>
        </w:rPr>
        <w:t>Perspektivní</w:t>
      </w:r>
      <w:r w:rsidR="00DA6E08" w:rsidRPr="00916EFC">
        <w:t xml:space="preserve"> </w:t>
      </w:r>
      <w:r w:rsidR="00DA6E08" w:rsidRPr="00916EFC">
        <w:rPr>
          <w:b/>
          <w:bCs/>
        </w:rPr>
        <w:t>kamera</w:t>
      </w:r>
      <w:r w:rsidR="00DA6E08" w:rsidRPr="00916EFC">
        <w:t xml:space="preserve"> vytváří scénu s iluzí hloubky. Objekty vzdálenější od kamery jsou zobrazovány </w:t>
      </w:r>
      <w:r w:rsidR="00E62FF5" w:rsidRPr="00916EFC">
        <w:t>menší</w:t>
      </w:r>
      <w:r w:rsidR="00DA6E08" w:rsidRPr="00916EFC">
        <w:t xml:space="preserve"> než objekty blíže ke </w:t>
      </w:r>
      <w:r w:rsidR="00DA6E08" w:rsidRPr="00916EFC">
        <w:lastRenderedPageBreak/>
        <w:t xml:space="preserve">kameře, což vytváří dojem trojrozměrného prostoru. </w:t>
      </w:r>
      <w:r w:rsidR="0064106A" w:rsidRPr="00916EFC">
        <w:rPr>
          <w:b/>
          <w:bCs/>
        </w:rPr>
        <w:t>Ortografická kamera</w:t>
      </w:r>
      <w:r w:rsidR="0064106A" w:rsidRPr="00916EFC">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 </w:t>
      </w:r>
      <w:r w:rsidR="001B7F9D" w:rsidRPr="00916EFC">
        <w:t xml:space="preserve">Klíčové parametry </w:t>
      </w:r>
      <w:r w:rsidR="0079621B" w:rsidRPr="00916EFC">
        <w:t>virtuální</w:t>
      </w:r>
      <w:r w:rsidR="0064106A" w:rsidRPr="00916EFC">
        <w:t xml:space="preserve"> kamery jsou </w:t>
      </w:r>
      <w:r w:rsidR="00377EFF" w:rsidRPr="00916EFC">
        <w:fldChar w:fldCharType="begin"/>
      </w:r>
      <w:r w:rsidR="00377EFF" w:rsidRPr="00916EFC">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rsidRPr="00916EFC">
        <w:fldChar w:fldCharType="separate"/>
      </w:r>
      <w:r w:rsidR="00377EFF" w:rsidRPr="00916EFC">
        <w:t>(Dunn, Parberry 2011; three.js Contributors 2023a)</w:t>
      </w:r>
      <w:r w:rsidR="00377EFF" w:rsidRPr="00916EFC">
        <w:fldChar w:fldCharType="end"/>
      </w:r>
      <w:r w:rsidR="00E672E7" w:rsidRPr="00916EFC">
        <w:t>:</w:t>
      </w:r>
    </w:p>
    <w:p w14:paraId="7D648AD7" w14:textId="77777777" w:rsidR="0064106A" w:rsidRPr="00916EFC" w:rsidRDefault="0064106A" w:rsidP="0064106A">
      <w:pPr>
        <w:pStyle w:val="Normlnprvnodsazen"/>
        <w:numPr>
          <w:ilvl w:val="0"/>
          <w:numId w:val="45"/>
        </w:numPr>
      </w:pPr>
      <w:r w:rsidRPr="00916EFC">
        <w:rPr>
          <w:b/>
          <w:bCs/>
        </w:rPr>
        <w:t>Zorný úhel:</w:t>
      </w:r>
      <w:r w:rsidRPr="00916EFC">
        <w:t xml:space="preserve"> Zorný úhel (</w:t>
      </w:r>
      <w:r w:rsidRPr="00916EFC">
        <w:rPr>
          <w:i/>
          <w:iCs/>
        </w:rPr>
        <w:t>FOV -</w:t>
      </w:r>
      <w:r w:rsidRPr="00916EFC">
        <w:t xml:space="preserve"> </w:t>
      </w:r>
      <w:r w:rsidRPr="00916EFC">
        <w:rPr>
          <w:i/>
          <w:iCs/>
        </w:rPr>
        <w:t>field of view</w:t>
      </w:r>
      <w:r w:rsidRPr="00916EFC">
        <w:t xml:space="preserve">) určuje, jak široký úhel zobrazení kamera má. </w:t>
      </w:r>
    </w:p>
    <w:p w14:paraId="544C5E95" w14:textId="77777777" w:rsidR="0064106A" w:rsidRPr="00916EFC" w:rsidRDefault="0064106A" w:rsidP="0064106A">
      <w:pPr>
        <w:pStyle w:val="Normlnprvnodsazen"/>
        <w:numPr>
          <w:ilvl w:val="0"/>
          <w:numId w:val="45"/>
        </w:numPr>
      </w:pPr>
      <w:r w:rsidRPr="00916EFC">
        <w:rPr>
          <w:b/>
          <w:bCs/>
        </w:rPr>
        <w:t xml:space="preserve">Poměr stran </w:t>
      </w:r>
      <w:r w:rsidRPr="00916EFC">
        <w:t>(</w:t>
      </w:r>
      <w:r w:rsidRPr="00916EFC">
        <w:rPr>
          <w:i/>
          <w:iCs/>
        </w:rPr>
        <w:t>aspect ratio</w:t>
      </w:r>
      <w:r w:rsidRPr="00916EFC">
        <w:t xml:space="preserve">): Poměr stran definuje proporci mezi šířkou a výškou obrazovky nebo zobrazovacího okna kamery. Správný poměr stran je důležitý pro zachování proporcí objektů ve scéně. </w:t>
      </w:r>
    </w:p>
    <w:p w14:paraId="183795E4" w14:textId="4F955DC7" w:rsidR="00D81069" w:rsidRPr="00916EFC" w:rsidRDefault="0064106A" w:rsidP="0064106A">
      <w:pPr>
        <w:pStyle w:val="Normlnprvnodsazen"/>
        <w:numPr>
          <w:ilvl w:val="0"/>
          <w:numId w:val="45"/>
        </w:numPr>
      </w:pPr>
      <w:r w:rsidRPr="00916EFC">
        <w:rPr>
          <w:b/>
          <w:bCs/>
        </w:rPr>
        <w:t>Výřezové roviny</w:t>
      </w:r>
      <w:r w:rsidRPr="00916EFC">
        <w:t xml:space="preserve"> (</w:t>
      </w:r>
      <w:r w:rsidRPr="00916EFC">
        <w:rPr>
          <w:i/>
          <w:iCs/>
        </w:rPr>
        <w:t>clipping planes</w:t>
      </w:r>
      <w:r w:rsidRPr="00916EFC">
        <w:t>): určují, které objekty jsou viditelné a které ne. Kamera může mít dvě výřezové roviny: blízkou (</w:t>
      </w:r>
      <w:r w:rsidRPr="00916EFC">
        <w:rPr>
          <w:i/>
          <w:iCs/>
        </w:rPr>
        <w:t>near</w:t>
      </w:r>
      <w:r w:rsidRPr="00916EFC">
        <w:t xml:space="preserve">) a </w:t>
      </w:r>
      <w:r w:rsidR="007C3EEE" w:rsidRPr="00916EFC">
        <w:t>vzdálenou</w:t>
      </w:r>
      <w:r w:rsidRPr="00916EFC">
        <w:t xml:space="preserve"> (</w:t>
      </w:r>
      <w:r w:rsidRPr="00916EFC">
        <w:rPr>
          <w:i/>
          <w:iCs/>
        </w:rPr>
        <w:t>far</w:t>
      </w:r>
      <w:r w:rsidRPr="00916EFC">
        <w:t xml:space="preserve">). Objekty mimo tyto roviny </w:t>
      </w:r>
      <w:r w:rsidR="001B7F9D" w:rsidRPr="00916EFC">
        <w:t>nejsou vykresleny</w:t>
      </w:r>
      <w:r w:rsidR="007C3EEE" w:rsidRPr="00916EFC">
        <w:t xml:space="preserve"> (viz. </w:t>
      </w:r>
      <w:r w:rsidR="00F33FE8" w:rsidRPr="00916EFC">
        <w:rPr>
          <w:i/>
          <w:iCs/>
        </w:rPr>
        <w:t>frustum</w:t>
      </w:r>
      <w:r w:rsidR="007C3EEE" w:rsidRPr="00916EFC">
        <w:rPr>
          <w:i/>
          <w:iCs/>
        </w:rPr>
        <w:t xml:space="preserve"> culling</w:t>
      </w:r>
      <w:r w:rsidR="007C3EEE" w:rsidRPr="00916EFC">
        <w:t>)</w:t>
      </w:r>
      <w:r w:rsidRPr="00916EFC">
        <w:t>.</w:t>
      </w:r>
    </w:p>
    <w:p w14:paraId="63338878" w14:textId="77777777" w:rsidR="00EB7408" w:rsidRPr="00916EFC" w:rsidRDefault="00EB7408" w:rsidP="00EB7408">
      <w:pPr>
        <w:pStyle w:val="Normlnprvnodsazen"/>
      </w:pPr>
    </w:p>
    <w:p w14:paraId="31AABB61" w14:textId="77777777" w:rsidR="007C3EEE" w:rsidRPr="00916EFC" w:rsidRDefault="007C3EEE" w:rsidP="00EB7408">
      <w:r w:rsidRPr="00916EFC">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19C4BE9A" w:rsidR="007C3EEE" w:rsidRPr="00916EFC" w:rsidRDefault="007C3EEE"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B6677D">
        <w:rPr>
          <w:noProof/>
        </w:rPr>
        <w:t>13</w:t>
      </w:r>
      <w:r w:rsidRPr="00916EFC">
        <w:rPr>
          <w:noProof/>
        </w:rPr>
        <w:fldChar w:fldCharType="end"/>
      </w:r>
      <w:r w:rsidRPr="00916EFC">
        <w:t xml:space="preserve"> Příklady perspektivní a ortografické kamery. </w:t>
      </w:r>
      <w:r w:rsidR="00475E18" w:rsidRPr="00916EFC">
        <w:t xml:space="preserve">zdroj: </w:t>
      </w:r>
      <w:r w:rsidR="00EB7408" w:rsidRPr="00916EFC">
        <w:fldChar w:fldCharType="begin"/>
      </w:r>
      <w:r w:rsidR="00EB7408" w:rsidRPr="00916EFC">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rsidRPr="00916EFC">
        <w:fldChar w:fldCharType="separate"/>
      </w:r>
      <w:r w:rsidR="00EB7408" w:rsidRPr="00916EFC">
        <w:t>(three.js Contributors 2023a)</w:t>
      </w:r>
      <w:r w:rsidR="00EB7408" w:rsidRPr="00916EFC">
        <w:fldChar w:fldCharType="end"/>
      </w:r>
    </w:p>
    <w:p w14:paraId="26FA8D85" w14:textId="0236BF02" w:rsidR="0078088F" w:rsidRPr="00916EFC" w:rsidRDefault="00D81069" w:rsidP="003B280C">
      <w:pPr>
        <w:pStyle w:val="Normlnprvnodsazen"/>
      </w:pPr>
      <w:r w:rsidRPr="00916EFC">
        <w:rPr>
          <w:b/>
          <w:bCs/>
        </w:rPr>
        <w:t>Materiály:</w:t>
      </w:r>
      <w:r w:rsidRPr="00916EFC">
        <w:t xml:space="preserve"> </w:t>
      </w:r>
      <w:r w:rsidR="000177DE" w:rsidRPr="00916EFC">
        <w:t>„Parametrizovaný přiblížený popis vizuálních vlastností reálného objektu reprezentovaného síťovým primitivem</w:t>
      </w:r>
      <w:r w:rsidR="00792292" w:rsidRPr="00916EFC">
        <w:t xml:space="preserve"> (mesh)</w:t>
      </w:r>
      <w:r w:rsidR="000177DE" w:rsidRPr="00916EFC">
        <w:t xml:space="preserve">.“ </w:t>
      </w:r>
      <w:r w:rsidR="00792292" w:rsidRPr="00916EFC">
        <w:fldChar w:fldCharType="begin"/>
      </w:r>
      <w:r w:rsidR="00792292" w:rsidRPr="00916EFC">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rsidRPr="00916EFC">
        <w:fldChar w:fldCharType="separate"/>
      </w:r>
      <w:r w:rsidR="00792292" w:rsidRPr="00916EFC">
        <w:t>(Khronos Group 2021)</w:t>
      </w:r>
      <w:r w:rsidR="00792292" w:rsidRPr="00916EFC">
        <w:fldChar w:fldCharType="end"/>
      </w:r>
      <w:r w:rsidR="000177DE" w:rsidRPr="00916EFC">
        <w:t xml:space="preserve"> </w:t>
      </w:r>
      <w:r w:rsidRPr="00916EFC">
        <w:t>Materiály určují vzhled a povrchy objektů ve scéně.</w:t>
      </w:r>
      <w:r w:rsidR="002C3253" w:rsidRPr="00916EFC">
        <w:t xml:space="preserve"> </w:t>
      </w:r>
      <w:r w:rsidR="00603358" w:rsidRPr="00916EFC">
        <w:t xml:space="preserve">Jedná se o soubory </w:t>
      </w:r>
      <w:r w:rsidR="002C3253" w:rsidRPr="00916EFC">
        <w:t>vlastností a charakteristik, které definují, jak objekt interaguje s</w:t>
      </w:r>
      <w:r w:rsidR="00A35D7E" w:rsidRPr="00916EFC">
        <w:t>e</w:t>
      </w:r>
      <w:r w:rsidR="002C3253" w:rsidRPr="00916EFC">
        <w:t xml:space="preserve"> světlem a jak se jeví pozorovateli.</w:t>
      </w:r>
      <w:r w:rsidR="0078088F" w:rsidRPr="00916EFC">
        <w:t xml:space="preserve"> Zahrnují textury, barvy, lesk a další optické vlastnosti, které dávají objektům jejich vizuální charakter </w:t>
      </w:r>
      <w:r w:rsidR="0078088F" w:rsidRPr="00916EFC">
        <w:fldChar w:fldCharType="begin"/>
      </w:r>
      <w:r w:rsidR="006168A6" w:rsidRPr="00916EFC">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rsidRPr="00916EFC">
        <w:fldChar w:fldCharType="separate"/>
      </w:r>
      <w:r w:rsidR="006168A6" w:rsidRPr="00916EFC">
        <w:t>(Blender Documentation Team 2023a)</w:t>
      </w:r>
      <w:r w:rsidR="0078088F" w:rsidRPr="00916EFC">
        <w:fldChar w:fldCharType="end"/>
      </w:r>
      <w:r w:rsidR="0078088F" w:rsidRPr="00916EFC">
        <w:t xml:space="preserve">. </w:t>
      </w:r>
      <w:r w:rsidR="00B918D1" w:rsidRPr="00916EFC">
        <w:t>Způsob,</w:t>
      </w:r>
      <w:r w:rsidR="0078088F" w:rsidRPr="00916EFC">
        <w:t xml:space="preserve"> jakým jsou tyto charakteristiky zpracovány se pak nazývá </w:t>
      </w:r>
      <w:r w:rsidR="0078088F" w:rsidRPr="00916EFC">
        <w:rPr>
          <w:i/>
          <w:iCs/>
        </w:rPr>
        <w:t>shading model.</w:t>
      </w:r>
      <w:r w:rsidR="0078088F" w:rsidRPr="00916EFC">
        <w:t xml:space="preserve"> Mezi tyto modely se řadí </w:t>
      </w:r>
      <w:r w:rsidR="0078088F" w:rsidRPr="00916EFC">
        <w:rPr>
          <w:b/>
          <w:bCs/>
        </w:rPr>
        <w:t>Labertův, Phongův</w:t>
      </w:r>
      <w:r w:rsidR="0078088F" w:rsidRPr="00916EFC">
        <w:t xml:space="preserve">, </w:t>
      </w:r>
      <w:r w:rsidR="0078088F" w:rsidRPr="00916EFC">
        <w:rPr>
          <w:b/>
          <w:bCs/>
        </w:rPr>
        <w:t>Blinn-Phongův</w:t>
      </w:r>
      <w:r w:rsidR="0078088F" w:rsidRPr="00916EFC">
        <w:t xml:space="preserve"> a </w:t>
      </w:r>
      <w:r w:rsidR="0078088F" w:rsidRPr="00916EFC">
        <w:rPr>
          <w:b/>
          <w:bCs/>
        </w:rPr>
        <w:t xml:space="preserve">PBR </w:t>
      </w:r>
      <w:r w:rsidR="0078088F" w:rsidRPr="00916EFC">
        <w:rPr>
          <w:lang w:val="en-US"/>
        </w:rPr>
        <w:t>(</w:t>
      </w:r>
      <w:r w:rsidR="0078088F" w:rsidRPr="00916EFC">
        <w:rPr>
          <w:i/>
          <w:iCs/>
        </w:rPr>
        <w:t>Physically Based Rendering</w:t>
      </w:r>
      <w:r w:rsidR="0078088F" w:rsidRPr="00916EFC">
        <w:t xml:space="preserve">). Jednotlivé modely umožňují simulaci způsobů, jakým světlo interaguje s různými typy povrchů. </w:t>
      </w:r>
      <w:r w:rsidR="0078088F" w:rsidRPr="00916EFC">
        <w:rPr>
          <w:b/>
          <w:bCs/>
        </w:rPr>
        <w:t>Lambertův model</w:t>
      </w:r>
      <w:r w:rsidR="0078088F" w:rsidRPr="00916EFC">
        <w:t xml:space="preserve"> – simuluje jakým způsobem světlo interaguje s hrubými matnými povrchy, </w:t>
      </w:r>
      <w:r w:rsidR="000E25E3" w:rsidRPr="00916EFC">
        <w:rPr>
          <w:b/>
          <w:bCs/>
        </w:rPr>
        <w:t>Phongův</w:t>
      </w:r>
      <w:r w:rsidR="000E25E3" w:rsidRPr="00916EFC">
        <w:t xml:space="preserve"> – jakým</w:t>
      </w:r>
      <w:r w:rsidR="0078088F" w:rsidRPr="00916EFC">
        <w:t xml:space="preserve"> způsobem se světlo odráží od lesklých povrchů a </w:t>
      </w:r>
      <w:r w:rsidR="0078088F" w:rsidRPr="00916EFC">
        <w:rPr>
          <w:b/>
          <w:bCs/>
        </w:rPr>
        <w:t>PBR</w:t>
      </w:r>
      <w:r w:rsidR="0078088F" w:rsidRPr="00916EFC">
        <w:t xml:space="preserve"> model simuluje fyzikální chování světla.</w:t>
      </w:r>
      <w:r w:rsidR="000E25E3" w:rsidRPr="00916EFC">
        <w:t xml:space="preserve"> Tato simulace je provedena na základě parametrů: Base Color (základní barv</w:t>
      </w:r>
      <w:r w:rsidR="00BD3EFA" w:rsidRPr="00916EFC">
        <w:t>a</w:t>
      </w:r>
      <w:r w:rsidR="000E25E3" w:rsidRPr="00916EFC">
        <w:t xml:space="preserve">), Rougness (hrubost), Metalness (do jaké míry se povrch chová jako kov), Specular (Odrazivost). </w:t>
      </w:r>
      <w:r w:rsidR="009D28EA" w:rsidRPr="00916EFC">
        <w:t>Zároveň</w:t>
      </w:r>
      <w:r w:rsidR="00BD3EFA" w:rsidRPr="00916EFC">
        <w:t xml:space="preserve"> PBR model je schopný simulovat, jakým způsobem se světlo chová v průsvitných, popř. částečně průsvitných materiálech. </w:t>
      </w:r>
      <w:r w:rsidR="003B280C" w:rsidRPr="00916EFC">
        <w:fldChar w:fldCharType="begin"/>
      </w:r>
      <w:r w:rsidR="00E62835" w:rsidRPr="00916EFC">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rsidRPr="00916EFC">
        <w:fldChar w:fldCharType="separate"/>
      </w:r>
      <w:r w:rsidR="00E62835" w:rsidRPr="00916EFC">
        <w:t>(Chow 2018; Dunn, Parberry 2011)</w:t>
      </w:r>
      <w:r w:rsidR="003B280C" w:rsidRPr="00916EFC">
        <w:fldChar w:fldCharType="end"/>
      </w:r>
      <w:r w:rsidR="00B918D1" w:rsidRPr="00916EFC">
        <w:t xml:space="preserve"> PBR model je standardem pro simulaci interakce světla s objekty napříč vykreslovacím softwarem. Jelikož je PBR založen na simulaci chování světla na základě </w:t>
      </w:r>
      <w:r w:rsidR="00B918D1" w:rsidRPr="00916EFC">
        <w:lastRenderedPageBreak/>
        <w:t xml:space="preserve">reálných fyzikálních procesů, je nutné při tvorbě VP brát v potaz fyzikálně přesné velikosti scén. Je nutné tedy adaptovat velikost VP na jednotky intenzity světel. Tedy při simulaci žárovky o 100 wattech není možné osvětlovat prostor větší než standardní místnost </w:t>
      </w:r>
      <w:r w:rsidR="00B918D1" w:rsidRPr="00916EFC">
        <w:fldChar w:fldCharType="begin"/>
      </w:r>
      <w:r w:rsidR="00B918D1" w:rsidRPr="00916EFC">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rsidRPr="00916EFC">
        <w:fldChar w:fldCharType="separate"/>
      </w:r>
      <w:r w:rsidR="00B918D1" w:rsidRPr="00916EFC">
        <w:t>(Discover three.js Contributors 2023)</w:t>
      </w:r>
      <w:r w:rsidR="00B918D1" w:rsidRPr="00916EFC">
        <w:fldChar w:fldCharType="end"/>
      </w:r>
      <w:r w:rsidR="00B918D1" w:rsidRPr="00916EFC">
        <w:t xml:space="preserve">. </w:t>
      </w:r>
    </w:p>
    <w:p w14:paraId="4F592C3D" w14:textId="3ACC80D9" w:rsidR="007E3F0A" w:rsidRPr="00916EFC" w:rsidRDefault="00603358" w:rsidP="00E62835">
      <w:pPr>
        <w:pStyle w:val="Normlnprvnodsazen"/>
      </w:pPr>
      <w:r w:rsidRPr="00916EFC">
        <w:rPr>
          <w:b/>
          <w:bCs/>
        </w:rPr>
        <w:t>Textury:</w:t>
      </w:r>
      <w:r w:rsidRPr="00916EFC">
        <w:t xml:space="preserve"> </w:t>
      </w:r>
      <w:r w:rsidR="003B280C" w:rsidRPr="00916EFC">
        <w:t>Textury jsou grafické vzory, které se aplikují na povrchy trojrozměrných objektů. Tyto vzory mohou obsahovat detaily</w:t>
      </w:r>
      <w:r w:rsidR="005C376A" w:rsidRPr="00916EFC">
        <w:t xml:space="preserve"> a </w:t>
      </w:r>
      <w:r w:rsidR="003B280C" w:rsidRPr="00916EFC">
        <w:t>barv</w:t>
      </w:r>
      <w:r w:rsidR="005C376A" w:rsidRPr="00916EFC">
        <w:t>y. J</w:t>
      </w:r>
      <w:r w:rsidR="003B280C" w:rsidRPr="00916EFC">
        <w:t xml:space="preserve">sou klíčovým prvkem pro definici vizuálního vzhledu a povrchového charakteru objektů. V kontextu materiálů jsou textury využity k definici vlastností, jako jsou barva, lesk, hrubost a další optické charakteristiky. </w:t>
      </w:r>
      <w:r w:rsidR="005C376A" w:rsidRPr="00916EFC">
        <w:t>Textura je obyčejná 2D bitmapa, kterou je nutně namapovat na 3D objekt, skrze proces UV mapování, tedy přiřazení souřadnic na povrchu objektu souřadnicím v rámci textury</w:t>
      </w:r>
      <w:r w:rsidR="00E62835" w:rsidRPr="00916EFC">
        <w:t xml:space="preserve"> </w:t>
      </w:r>
      <w:r w:rsidR="00E62835" w:rsidRPr="00916EFC">
        <w:fldChar w:fldCharType="begin"/>
      </w:r>
      <w:r w:rsidR="00E62835" w:rsidRPr="00916EFC">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rsidRPr="00916EFC">
        <w:fldChar w:fldCharType="separate"/>
      </w:r>
      <w:r w:rsidR="00E62835" w:rsidRPr="00916EFC">
        <w:t>(Dunn, Parberry 2011)</w:t>
      </w:r>
      <w:r w:rsidR="00E62835" w:rsidRPr="00916EFC">
        <w:fldChar w:fldCharType="end"/>
      </w:r>
      <w:r w:rsidR="005C376A" w:rsidRPr="00916EFC">
        <w:t xml:space="preserve">. </w:t>
      </w:r>
      <w:r w:rsidR="00E62835" w:rsidRPr="00916EFC">
        <w:t xml:space="preserve"> Texturování lze použít i pro definování jiných charakteristik než barvy povrchu. Běžnou technikou je tzv. </w:t>
      </w:r>
      <w:r w:rsidR="00E62835" w:rsidRPr="00916EFC">
        <w:rPr>
          <w:i/>
          <w:iCs/>
        </w:rPr>
        <w:t>bump mapping / normal mapping</w:t>
      </w:r>
      <w:r w:rsidR="00E62835" w:rsidRPr="00916EFC">
        <w:t xml:space="preserve">, kdy </w:t>
      </w:r>
      <w:r w:rsidR="009D28EA" w:rsidRPr="00916EFC">
        <w:t>informace uložená v </w:t>
      </w:r>
      <w:r w:rsidR="00E62835" w:rsidRPr="00916EFC">
        <w:t>textu</w:t>
      </w:r>
      <w:r w:rsidR="009D28EA" w:rsidRPr="00916EFC">
        <w:t xml:space="preserve">ře </w:t>
      </w:r>
      <w:r w:rsidR="00E62835" w:rsidRPr="00916EFC">
        <w:t xml:space="preserve">modifikuje normálový vektor povrchu na úrovni </w:t>
      </w:r>
      <w:r w:rsidR="009D28EA" w:rsidRPr="00916EFC">
        <w:t>jednotlivých</w:t>
      </w:r>
      <w:r w:rsidR="00E62835" w:rsidRPr="00916EFC">
        <w:t xml:space="preserve"> pixelů</w:t>
      </w:r>
      <w:r w:rsidR="009D28EA" w:rsidRPr="00916EFC">
        <w:t>, což</w:t>
      </w:r>
      <w:r w:rsidR="00E62835" w:rsidRPr="00916EFC">
        <w:t xml:space="preserve"> při osvětlení modelu umožňuje vytvořit iluzi podrobnější geometrie </w:t>
      </w:r>
      <w:r w:rsidR="00E62835" w:rsidRPr="00916EFC">
        <w:fldChar w:fldCharType="begin"/>
      </w:r>
      <w:r w:rsidR="00E62835" w:rsidRPr="00916EFC">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rsidRPr="00916EFC">
        <w:fldChar w:fldCharType="separate"/>
      </w:r>
      <w:r w:rsidR="00E62835" w:rsidRPr="00916EFC">
        <w:t>(Dunn, Parberry 2011)</w:t>
      </w:r>
      <w:r w:rsidR="00E62835" w:rsidRPr="00916EFC">
        <w:fldChar w:fldCharType="end"/>
      </w:r>
      <w:r w:rsidR="00E62835" w:rsidRPr="00916EFC">
        <w:t xml:space="preserve">. </w:t>
      </w:r>
      <w:r w:rsidR="00B44B8E" w:rsidRPr="00916EFC">
        <w:t xml:space="preserve">Pro práci s texturami ve webovém prostředí je důležité brát v potaz jejich velikost a detail za účelem minimalizace času stažení textury a množství operační paměti, kterou zobrazení textury vyžaduje </w:t>
      </w:r>
      <w:r w:rsidR="00B44B8E" w:rsidRPr="00916EFC">
        <w:fldChar w:fldCharType="begin"/>
      </w:r>
      <w:r w:rsidR="00B358A5" w:rsidRPr="00916EFC">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rsidRPr="00916EFC">
        <w:fldChar w:fldCharType="separate"/>
      </w:r>
      <w:r w:rsidR="00B358A5" w:rsidRPr="00916EFC">
        <w:t>(Hutter 2021; three.js Contributors 2023e)</w:t>
      </w:r>
      <w:r w:rsidR="00B44B8E" w:rsidRPr="00916EFC">
        <w:fldChar w:fldCharType="end"/>
      </w:r>
      <w:r w:rsidR="00B44B8E" w:rsidRPr="00916EFC">
        <w:t>.</w:t>
      </w:r>
      <w:r w:rsidR="00353C5F" w:rsidRPr="00916EFC">
        <w:t xml:space="preserve"> Textury lze ve vykreslovacích enginech využít k projektování videa popř. jiných vstupů (např. </w:t>
      </w:r>
      <w:r w:rsidR="00353C5F" w:rsidRPr="00916EFC">
        <w:rPr>
          <w:lang w:val="en-US"/>
        </w:rPr>
        <w:t>&lt;canvas&gt; html element</w:t>
      </w:r>
      <w:r w:rsidR="00353C5F" w:rsidRPr="00916EFC">
        <w:t xml:space="preserve">) </w:t>
      </w:r>
      <w:r w:rsidR="00353C5F" w:rsidRPr="00916EFC">
        <w:fldChar w:fldCharType="begin"/>
      </w:r>
      <w:r w:rsidR="00353C5F" w:rsidRPr="00916EFC">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rsidRPr="00916EFC">
        <w:fldChar w:fldCharType="separate"/>
      </w:r>
      <w:r w:rsidR="00353C5F" w:rsidRPr="00916EFC">
        <w:t>(Discover three.js Contributors 2023)</w:t>
      </w:r>
      <w:r w:rsidR="00353C5F" w:rsidRPr="00916EFC">
        <w:fldChar w:fldCharType="end"/>
      </w:r>
      <w:r w:rsidR="00353C5F" w:rsidRPr="00916EFC">
        <w:t xml:space="preserve"> . </w:t>
      </w:r>
    </w:p>
    <w:p w14:paraId="646D98B1" w14:textId="08A6B1CC" w:rsidR="00DD4B34" w:rsidRPr="00916EFC" w:rsidRDefault="00D81069" w:rsidP="00FA2F48">
      <w:pPr>
        <w:pStyle w:val="Normlnprvnodsazen"/>
      </w:pPr>
      <w:r w:rsidRPr="00916EFC">
        <w:rPr>
          <w:b/>
          <w:bCs/>
        </w:rPr>
        <w:t>Osvětlení:</w:t>
      </w:r>
      <w:r w:rsidRPr="00916EFC">
        <w:t xml:space="preserve"> </w:t>
      </w:r>
      <w:r w:rsidR="00DD4B34" w:rsidRPr="00916EFC">
        <w:t xml:space="preserve">Osvětlení v reálnem světě vzniká pomocí nekonečného množství paprsků odrážejících se nekonečné mnohokrát od prostředí se slábnoucí energií, dokud netrefí </w:t>
      </w:r>
      <w:r w:rsidR="00F33FE8" w:rsidRPr="00916EFC">
        <w:t>oko,</w:t>
      </w:r>
      <w:r w:rsidR="00DD4B34" w:rsidRPr="00916EFC">
        <w:t xml:space="preserve"> popř. kameru. Takováto simulace v počítači není možná, tudíž vznikly abstrakce přímého, nepřímého osvětlení</w:t>
      </w:r>
      <w:r w:rsidR="00F33FE8" w:rsidRPr="00916EFC">
        <w:t xml:space="preserve"> </w:t>
      </w:r>
      <w:r w:rsidR="00F33FE8" w:rsidRPr="00916EFC">
        <w:fldChar w:fldCharType="begin"/>
      </w:r>
      <w:r w:rsidR="00F33FE8" w:rsidRPr="00916EFC">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rsidRPr="00916EFC">
        <w:fldChar w:fldCharType="separate"/>
      </w:r>
      <w:r w:rsidR="00F33FE8" w:rsidRPr="00916EFC">
        <w:t>(Dunn, Parberry 2011)</w:t>
      </w:r>
      <w:r w:rsidR="00F33FE8" w:rsidRPr="00916EFC">
        <w:fldChar w:fldCharType="end"/>
      </w:r>
      <w:r w:rsidR="00DD4B34" w:rsidRPr="00916EFC">
        <w:t xml:space="preserve">. </w:t>
      </w:r>
    </w:p>
    <w:p w14:paraId="1811FC78" w14:textId="6A65C872" w:rsidR="00DD4B34" w:rsidRPr="00916EFC" w:rsidRDefault="00DD4B34" w:rsidP="00DD4B34">
      <w:pPr>
        <w:pStyle w:val="Normlnprvnodsazen"/>
        <w:numPr>
          <w:ilvl w:val="0"/>
          <w:numId w:val="56"/>
        </w:numPr>
      </w:pPr>
      <w:r w:rsidRPr="00916EFC">
        <w:t xml:space="preserve">Přímé (Direct) – Světlo dopadá ze zdroje přímo na objekt. </w:t>
      </w:r>
    </w:p>
    <w:p w14:paraId="137E72B4" w14:textId="0B3457D9" w:rsidR="00DD4B34" w:rsidRPr="00916EFC" w:rsidRDefault="00DD4B34" w:rsidP="00DD4B34">
      <w:pPr>
        <w:pStyle w:val="Normlnprvnodsazen"/>
        <w:numPr>
          <w:ilvl w:val="0"/>
          <w:numId w:val="56"/>
        </w:numPr>
      </w:pPr>
      <w:r w:rsidRPr="00916EFC">
        <w:t xml:space="preserve">Nepřímého (Indirect) – Světlo odražené od jiných objektů ve scéně. </w:t>
      </w:r>
    </w:p>
    <w:p w14:paraId="5084C922" w14:textId="365E043E" w:rsidR="00D81069" w:rsidRPr="00916EFC" w:rsidRDefault="0049679B" w:rsidP="00DD4B34">
      <w:pPr>
        <w:pStyle w:val="Normlnprvnodsazen"/>
        <w:ind w:firstLine="0"/>
      </w:pPr>
      <w:r w:rsidRPr="00916EFC">
        <w:t>Obecně se světla v</w:t>
      </w:r>
      <w:r w:rsidR="009D28EA" w:rsidRPr="00916EFC">
        <w:t>e</w:t>
      </w:r>
      <w:r w:rsidRPr="00916EFC">
        <w:t> </w:t>
      </w:r>
      <w:r w:rsidR="009D28EA" w:rsidRPr="00916EFC">
        <w:t xml:space="preserve">vykreslovacích enginech </w:t>
      </w:r>
      <w:r w:rsidRPr="00916EFC">
        <w:t>dělí na</w:t>
      </w:r>
      <w:r w:rsidR="006168A6" w:rsidRPr="00916EFC">
        <w:t xml:space="preserve"> </w:t>
      </w:r>
      <w:r w:rsidR="006168A6" w:rsidRPr="00916EFC">
        <w:fldChar w:fldCharType="begin"/>
      </w:r>
      <w:r w:rsidR="00377EFF" w:rsidRPr="00916EFC">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rsidRPr="00916EFC">
        <w:fldChar w:fldCharType="separate"/>
      </w:r>
      <w:r w:rsidR="00377EFF" w:rsidRPr="00916EFC">
        <w:t>(Unity 2022; three.js Contributors 2023b; Blender Documentation Team 2023b; Dunn, Parberry 2011)</w:t>
      </w:r>
      <w:r w:rsidR="006168A6" w:rsidRPr="00916EFC">
        <w:fldChar w:fldCharType="end"/>
      </w:r>
      <w:r w:rsidRPr="00916EFC">
        <w:t xml:space="preserve">: </w:t>
      </w:r>
    </w:p>
    <w:p w14:paraId="7298A694" w14:textId="7DF0C208" w:rsidR="0049679B" w:rsidRPr="00916EFC" w:rsidRDefault="0049679B" w:rsidP="0049679B">
      <w:pPr>
        <w:pStyle w:val="Normlnprvnodsazen"/>
        <w:numPr>
          <w:ilvl w:val="0"/>
          <w:numId w:val="51"/>
        </w:numPr>
      </w:pPr>
      <w:r w:rsidRPr="00916EFC">
        <w:rPr>
          <w:b/>
          <w:bCs/>
        </w:rPr>
        <w:t>Point Light</w:t>
      </w:r>
      <w:r w:rsidRPr="00916EFC">
        <w:t xml:space="preserve"> – Jedná se o </w:t>
      </w:r>
      <w:r w:rsidR="009D28EA" w:rsidRPr="00916EFC">
        <w:t>bod,</w:t>
      </w:r>
      <w:r w:rsidRPr="00916EFC">
        <w:t xml:space="preserve"> ze kterého je vyzařováno světlo do všech stran. Síla světla zpravidla slábne se vzdáleností od něj. </w:t>
      </w:r>
    </w:p>
    <w:p w14:paraId="5D4983D8" w14:textId="0BA05E32" w:rsidR="0049679B" w:rsidRPr="00916EFC" w:rsidRDefault="0049679B" w:rsidP="0049679B">
      <w:pPr>
        <w:pStyle w:val="Normlnprvnodsazen"/>
        <w:numPr>
          <w:ilvl w:val="0"/>
          <w:numId w:val="51"/>
        </w:numPr>
      </w:pPr>
      <w:r w:rsidRPr="00916EFC">
        <w:rPr>
          <w:b/>
          <w:bCs/>
        </w:rPr>
        <w:t xml:space="preserve">Spot Light – </w:t>
      </w:r>
      <w:r w:rsidRPr="00916EFC">
        <w:t xml:space="preserve">Obdobné jako Point Light, světlo je ve tvaru kužele, který se rozšiřuje se vzdáleností od zdroje světla. </w:t>
      </w:r>
    </w:p>
    <w:p w14:paraId="46449805" w14:textId="0173AE34" w:rsidR="006168A6" w:rsidRPr="00916EFC" w:rsidRDefault="006168A6" w:rsidP="0049679B">
      <w:pPr>
        <w:pStyle w:val="Normlnprvnodsazen"/>
        <w:numPr>
          <w:ilvl w:val="0"/>
          <w:numId w:val="51"/>
        </w:numPr>
      </w:pPr>
      <w:r w:rsidRPr="00916EFC">
        <w:rPr>
          <w:b/>
          <w:bCs/>
        </w:rPr>
        <w:t>Area Light</w:t>
      </w:r>
      <w:r w:rsidRPr="00916EFC">
        <w:t xml:space="preserve"> – Světlo, jehož zdrojem je plocha, popř. povrch. </w:t>
      </w:r>
    </w:p>
    <w:p w14:paraId="767FEC6F" w14:textId="5A01B4BE" w:rsidR="006168A6" w:rsidRPr="00916EFC" w:rsidRDefault="006168A6" w:rsidP="0049679B">
      <w:pPr>
        <w:pStyle w:val="Normlnprvnodsazen"/>
        <w:numPr>
          <w:ilvl w:val="0"/>
          <w:numId w:val="51"/>
        </w:numPr>
      </w:pPr>
      <w:r w:rsidRPr="00916EFC">
        <w:rPr>
          <w:b/>
          <w:bCs/>
        </w:rPr>
        <w:t>Sun Light / Directional Light</w:t>
      </w:r>
      <w:r w:rsidRPr="00916EFC">
        <w:t xml:space="preserve"> – Světlo, které vychází z nekonečně vzdáleného bodu v daném směru.</w:t>
      </w:r>
    </w:p>
    <w:p w14:paraId="4D859F3C" w14:textId="70F07C79" w:rsidR="00B918D1" w:rsidRPr="00916EFC" w:rsidRDefault="006168A6" w:rsidP="00441CF7">
      <w:pPr>
        <w:pStyle w:val="Normlnprvnodsazen"/>
        <w:numPr>
          <w:ilvl w:val="0"/>
          <w:numId w:val="51"/>
        </w:numPr>
      </w:pPr>
      <w:r w:rsidRPr="00916EFC">
        <w:rPr>
          <w:b/>
          <w:bCs/>
        </w:rPr>
        <w:t>Ambient Light</w:t>
      </w:r>
      <w:r w:rsidRPr="00916EFC">
        <w:t xml:space="preserve"> – Světlo osvětlující veškeré objekty stejně, ze všech směrů. </w:t>
      </w:r>
    </w:p>
    <w:p w14:paraId="5CCD1977" w14:textId="1687BCDA" w:rsidR="00713631" w:rsidRPr="00916EFC" w:rsidRDefault="00B358A5" w:rsidP="003A5BDB">
      <w:pPr>
        <w:pStyle w:val="Normlnprvnodsazen"/>
      </w:pPr>
      <w:r w:rsidRPr="00916EFC">
        <w:rPr>
          <w:b/>
          <w:bCs/>
        </w:rPr>
        <w:t xml:space="preserve">Stíny: </w:t>
      </w:r>
      <w:r w:rsidRPr="00916EFC">
        <w:t>Simulace stínu je možné dosáhnout pomocí</w:t>
      </w:r>
      <w:r w:rsidR="00BC581D" w:rsidRPr="00916EFC">
        <w:t xml:space="preserve"> techniky</w:t>
      </w:r>
      <w:r w:rsidRPr="00916EFC">
        <w:t xml:space="preserve"> </w:t>
      </w:r>
      <w:r w:rsidR="00101D88" w:rsidRPr="00916EFC">
        <w:t xml:space="preserve">stínového </w:t>
      </w:r>
      <w:r w:rsidRPr="00916EFC">
        <w:t>mapování (</w:t>
      </w:r>
      <w:r w:rsidRPr="00916EFC">
        <w:rPr>
          <w:i/>
          <w:iCs/>
        </w:rPr>
        <w:t>shadow maps</w:t>
      </w:r>
      <w:r w:rsidRPr="00916EFC">
        <w:t xml:space="preserve">), kdy pro každý zdroj světa, </w:t>
      </w:r>
      <w:r w:rsidR="00101D88" w:rsidRPr="00916EFC">
        <w:t xml:space="preserve">jsou </w:t>
      </w:r>
      <w:r w:rsidRPr="00916EFC">
        <w:t>všechny objekty vykreslovány z pohledu daného světla. Tento způsob vede k opakovaní vykreslení celé scény (</w:t>
      </w:r>
      <w:r w:rsidRPr="00916EFC">
        <w:rPr>
          <w:i/>
          <w:iCs/>
          <w:u w:val="single"/>
        </w:rPr>
        <w:t>draw call</w:t>
      </w:r>
      <w:r w:rsidRPr="00916EFC">
        <w:t xml:space="preserve">) pro každé světlo plus pro samotnou kameru </w:t>
      </w:r>
      <w:r w:rsidRPr="00916EFC">
        <w:fldChar w:fldCharType="begin"/>
      </w:r>
      <w:r w:rsidRPr="00916EFC">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rsidRPr="00916EFC">
        <w:fldChar w:fldCharType="separate"/>
      </w:r>
      <w:r w:rsidRPr="00916EFC">
        <w:t>(three.js Contributors 2023d)</w:t>
      </w:r>
      <w:r w:rsidRPr="00916EFC">
        <w:fldChar w:fldCharType="end"/>
      </w:r>
      <w:r w:rsidR="00BC581D" w:rsidRPr="00916EFC">
        <w:t>. Simulace stínů v 3D aplikaci je úzce spjatá s optimalizací výkonu, jelikož se jedná o náročnou operaci. Hlavní dva přístupy simulace stínů je dynamický (</w:t>
      </w:r>
      <w:r w:rsidR="00BC581D" w:rsidRPr="00916EFC">
        <w:rPr>
          <w:i/>
          <w:iCs/>
        </w:rPr>
        <w:t>shadows maps</w:t>
      </w:r>
      <w:r w:rsidR="00BC581D" w:rsidRPr="00916EFC">
        <w:t>) a statické mapování, kdy simulované stíny jsou integrovány do textury (</w:t>
      </w:r>
      <w:r w:rsidR="00BC581D" w:rsidRPr="00916EFC">
        <w:rPr>
          <w:i/>
          <w:iCs/>
        </w:rPr>
        <w:t>baked shadows</w:t>
      </w:r>
      <w:r w:rsidR="00BC581D" w:rsidRPr="00916EFC">
        <w:t>)</w:t>
      </w:r>
      <w:r w:rsidR="00BA4B88" w:rsidRPr="00916EFC">
        <w:rPr>
          <w:rStyle w:val="FootnoteReference"/>
        </w:rPr>
        <w:footnoteReference w:id="2"/>
      </w:r>
      <w:r w:rsidR="00BC581D" w:rsidRPr="00916EFC">
        <w:t>.</w:t>
      </w:r>
      <w:r w:rsidR="00BA4B88" w:rsidRPr="00916EFC">
        <w:t xml:space="preserve"> </w:t>
      </w:r>
    </w:p>
    <w:p w14:paraId="7430C6C0" w14:textId="2093A91B" w:rsidR="00713631" w:rsidRPr="00916EFC" w:rsidRDefault="009F4413" w:rsidP="00713631">
      <w:pPr>
        <w:pStyle w:val="Heading3"/>
      </w:pPr>
      <w:bookmarkStart w:id="125" w:name="_Toc155217403"/>
      <w:r w:rsidRPr="00916EFC">
        <w:lastRenderedPageBreak/>
        <w:t>Vývoj</w:t>
      </w:r>
      <w:bookmarkEnd w:id="125"/>
    </w:p>
    <w:p w14:paraId="4F4F52F8" w14:textId="59F2DEF1" w:rsidR="009F4413" w:rsidRPr="00916EFC" w:rsidRDefault="009F4413" w:rsidP="00AC4DE3">
      <w:r w:rsidRPr="00916EFC">
        <w:t xml:space="preserve">Vývoj </w:t>
      </w:r>
      <w:r w:rsidR="00101D88" w:rsidRPr="00916EFC">
        <w:t xml:space="preserve">aplikací </w:t>
      </w:r>
      <w:r w:rsidRPr="00916EFC">
        <w:t>virtuální realit</w:t>
      </w:r>
      <w:r w:rsidR="00101D88" w:rsidRPr="00916EFC">
        <w:t>y</w:t>
      </w:r>
      <w:r w:rsidRPr="00916EFC">
        <w:t xml:space="preserve"> má řadu omezujících </w:t>
      </w:r>
      <w:r w:rsidR="00BE6F26" w:rsidRPr="00916EFC">
        <w:t>požadavků,</w:t>
      </w:r>
      <w:r w:rsidRPr="00916EFC">
        <w:t xml:space="preserve"> a to především ze strany optimalizace výkonu, interakce a specifických pracovních postupů (iterace testování aplikací napříč zařízeními</w:t>
      </w:r>
      <w:r w:rsidR="00795B89" w:rsidRPr="00916EFC">
        <w:t>)</w:t>
      </w:r>
      <w:r w:rsidRPr="00916EFC">
        <w:t>.</w:t>
      </w:r>
      <w:r w:rsidR="00AC4DE3" w:rsidRPr="00916EFC">
        <w:t xml:space="preserve"> V případě vývoje pro web přibývají další požadavky ve formě optimalizace doby načítání (přenos dat po síti), limitace grafických API</w:t>
      </w:r>
      <w:r w:rsidR="00795B89" w:rsidRPr="00916EFC">
        <w:t xml:space="preserve">, </w:t>
      </w:r>
      <w:r w:rsidR="00101D88" w:rsidRPr="00916EFC">
        <w:t>nutnost</w:t>
      </w:r>
      <w:r w:rsidR="00795B89" w:rsidRPr="00916EFC">
        <w:t xml:space="preserve"> vysoce optimalizovaných 3D modelů </w:t>
      </w:r>
      <w:r w:rsidR="00AC4DE3" w:rsidRPr="00916EFC">
        <w:t xml:space="preserve">aj. </w:t>
      </w:r>
      <w:r w:rsidR="00AC4DE3" w:rsidRPr="00916EFC">
        <w:fldChar w:fldCharType="begin"/>
      </w:r>
      <w:r w:rsidR="00AC4DE3" w:rsidRPr="00916EFC">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rsidRPr="00916EFC">
        <w:fldChar w:fldCharType="separate"/>
      </w:r>
      <w:r w:rsidR="00AC4DE3" w:rsidRPr="00916EFC">
        <w:t>(Oculus VR 2022)</w:t>
      </w:r>
      <w:r w:rsidR="00AC4DE3" w:rsidRPr="00916EFC">
        <w:fldChar w:fldCharType="end"/>
      </w:r>
      <w:r w:rsidR="00AC4DE3" w:rsidRPr="00916EFC">
        <w:t xml:space="preserve">  Tyto specifika je při vývoji nutné mít na paměti a upravit dle nich návrhová rozhodnutí a tedy i výběr technologie.</w:t>
      </w:r>
    </w:p>
    <w:p w14:paraId="17370FFE" w14:textId="5631F61D" w:rsidR="00151A3A" w:rsidRPr="00916EFC" w:rsidRDefault="009F4413" w:rsidP="00151A3A">
      <w:pPr>
        <w:pStyle w:val="Normlnprvnodsazen"/>
        <w:ind w:firstLine="0"/>
        <w:rPr>
          <w:b/>
          <w:bCs/>
          <w:lang w:eastAsia="en-US"/>
        </w:rPr>
      </w:pPr>
      <w:r w:rsidRPr="00916EFC">
        <w:rPr>
          <w:b/>
          <w:bCs/>
          <w:lang w:eastAsia="en-US"/>
        </w:rPr>
        <w:t>Architektura</w:t>
      </w:r>
    </w:p>
    <w:p w14:paraId="5E693909" w14:textId="032662D7" w:rsidR="008A7EFA" w:rsidRPr="00916EFC" w:rsidRDefault="00713631" w:rsidP="00101D88">
      <w:pPr>
        <w:rPr>
          <w:i/>
          <w:iCs/>
        </w:rPr>
      </w:pPr>
      <w:r w:rsidRPr="00916EFC">
        <w:t xml:space="preserve">Vývoj virtuálních zážitků </w:t>
      </w:r>
      <w:r w:rsidR="00883CEB" w:rsidRPr="00916EFC">
        <w:t>sdílí</w:t>
      </w:r>
      <w:r w:rsidRPr="00916EFC">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Jedním z těchto vzorů je </w:t>
      </w:r>
      <w:r w:rsidR="00BF3BF0" w:rsidRPr="00916EFC">
        <w:t xml:space="preserve">ECS </w:t>
      </w:r>
      <w:r w:rsidRPr="00916EFC">
        <w:t>(</w:t>
      </w:r>
      <w:r w:rsidR="00BF3BF0" w:rsidRPr="00916EFC">
        <w:rPr>
          <w:i/>
          <w:iCs/>
        </w:rPr>
        <w:t>Entity component system</w:t>
      </w:r>
      <w:r w:rsidRPr="00916EFC">
        <w:t xml:space="preserve">). ECS představuje způsob, jak </w:t>
      </w:r>
      <w:r w:rsidR="008A7EFA" w:rsidRPr="00916EFC">
        <w:t xml:space="preserve">abstrahovat a </w:t>
      </w:r>
      <w:r w:rsidRPr="00916EFC">
        <w:t xml:space="preserve">strukturovat systémy </w:t>
      </w:r>
      <w:r w:rsidR="008A7EFA" w:rsidRPr="00916EFC">
        <w:t xml:space="preserve">rozdělní na systémy, </w:t>
      </w:r>
      <w:r w:rsidRPr="00916EFC">
        <w:t xml:space="preserve">entity </w:t>
      </w:r>
      <w:r w:rsidR="008A7EFA" w:rsidRPr="00916EFC">
        <w:t xml:space="preserve">a </w:t>
      </w:r>
      <w:r w:rsidRPr="00916EFC">
        <w:t>komponenty.</w:t>
      </w:r>
      <w:r w:rsidR="008A7EFA" w:rsidRPr="00916EFC">
        <w:t xml:space="preserve"> </w:t>
      </w:r>
      <w:r w:rsidR="006A51B8" w:rsidRPr="00916EFC">
        <w:t xml:space="preserve">Komponenty jsou soubory specifických typů dat (udržují stav), entity jsou pak indexované soubory jednoho či více komponentů. Veškerá </w:t>
      </w:r>
      <w:r w:rsidR="00AC4DE3" w:rsidRPr="00916EFC">
        <w:t>funkcionalita</w:t>
      </w:r>
      <w:r w:rsidR="006A51B8" w:rsidRPr="00916EFC">
        <w:t xml:space="preserve"> je následně definována v rámci systémů, které přistupují ke komponentům a mění jejich stav. </w:t>
      </w:r>
      <w:r w:rsidR="00101D88" w:rsidRPr="00916EFC">
        <w:t xml:space="preserve">Za základní pravidla </w:t>
      </w:r>
      <w:r w:rsidR="006A51B8" w:rsidRPr="00916EFC">
        <w:t xml:space="preserve">ECS  </w:t>
      </w:r>
      <w:r w:rsidR="00101D88" w:rsidRPr="00916EFC">
        <w:t xml:space="preserve">je možné považovat výroky: </w:t>
      </w:r>
      <w:r w:rsidR="006A51B8" w:rsidRPr="00916EFC">
        <w:t>komponenty nemají funkcionalitu, systémy neudržují stav (data), entity samotné jsou indexy</w:t>
      </w:r>
      <w:r w:rsidR="00F84273" w:rsidRPr="00916EFC">
        <w:t xml:space="preserve"> </w:t>
      </w:r>
      <w:r w:rsidR="00F84273" w:rsidRPr="00916EFC">
        <w:fldChar w:fldCharType="begin"/>
      </w:r>
      <w:r w:rsidR="00F84273" w:rsidRPr="00916EFC">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rsidRPr="00916EFC">
        <w:fldChar w:fldCharType="separate"/>
      </w:r>
      <w:r w:rsidR="00F84273" w:rsidRPr="00916EFC">
        <w:t>(Rez Bot 2018)</w:t>
      </w:r>
      <w:r w:rsidR="00F84273" w:rsidRPr="00916EFC">
        <w:fldChar w:fldCharType="end"/>
      </w:r>
      <w:r w:rsidR="006A51B8" w:rsidRPr="00916EFC">
        <w:t xml:space="preserve">. </w:t>
      </w:r>
      <w:r w:rsidR="00883CEB" w:rsidRPr="00916EFC">
        <w:t>Tím se vytváří modulární a flexibilní architektura,</w:t>
      </w:r>
      <w:r w:rsidR="00F84273" w:rsidRPr="00916EFC">
        <w:t xml:space="preserve"> která umožňuje kompozici různých kombinací dat a chování a dále </w:t>
      </w:r>
      <w:r w:rsidR="00883CEB" w:rsidRPr="00916EFC">
        <w:t xml:space="preserve">usnadňuje tvorbu, úpravu a rozšiřování virtuálního světa. </w:t>
      </w:r>
      <w:r w:rsidR="00631F2D" w:rsidRPr="00916EFC">
        <w:t xml:space="preserve">V praxi pak entitou může být např. miniatura 3D modelu města, které je přiřazen komponenty, které umožňují rotaci pomocí kurzoru aj. </w:t>
      </w:r>
      <w:r w:rsidR="00883CEB" w:rsidRPr="00916EFC">
        <w:t>Tento přístup využívá řada herních enginů (Unreal Engine, Unity, Godot</w:t>
      </w:r>
      <w:r w:rsidR="00101D88" w:rsidRPr="00916EFC">
        <w:t>, Wonderland engine</w:t>
      </w:r>
      <w:r w:rsidR="00883CEB" w:rsidRPr="00916EFC">
        <w:t>) a také webové řešení jako Babylon.js a A-Frame</w:t>
      </w:r>
      <w:r w:rsidR="008A7EFA" w:rsidRPr="00916EFC">
        <w:t xml:space="preserve"> popř. řešení jako Mozzila Hubs</w:t>
      </w:r>
      <w:r w:rsidR="00101D88" w:rsidRPr="00916EFC">
        <w:t>.</w:t>
      </w:r>
      <w:r w:rsidR="008A7EFA" w:rsidRPr="00916EFC">
        <w:t xml:space="preserve"> </w:t>
      </w:r>
      <w:r w:rsidR="006A51B8" w:rsidRPr="00916EFC">
        <w:fldChar w:fldCharType="begin"/>
      </w:r>
      <w:r w:rsidR="006A51B8" w:rsidRPr="00916EFC">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rsidRPr="00916EFC">
        <w:fldChar w:fldCharType="separate"/>
      </w:r>
      <w:r w:rsidR="006A51B8" w:rsidRPr="00916EFC">
        <w:t>(Stapley 2022; Ford 2017; Mozilla Hubs 2022)</w:t>
      </w:r>
      <w:r w:rsidR="006A51B8" w:rsidRPr="00916EFC">
        <w:fldChar w:fldCharType="end"/>
      </w:r>
    </w:p>
    <w:p w14:paraId="060C1624" w14:textId="6D8128CA" w:rsidR="009F4413" w:rsidRPr="00916EFC" w:rsidRDefault="009F4413" w:rsidP="00BA4B88">
      <w:pPr>
        <w:pStyle w:val="Heading3"/>
      </w:pPr>
      <w:bookmarkStart w:id="126" w:name="_Ref155005652"/>
      <w:bookmarkStart w:id="127" w:name="_Toc155217404"/>
      <w:r w:rsidRPr="00916EFC">
        <w:t>Výkon</w:t>
      </w:r>
      <w:bookmarkEnd w:id="126"/>
      <w:bookmarkEnd w:id="127"/>
    </w:p>
    <w:p w14:paraId="40655F5C" w14:textId="3E3CEC8C" w:rsidR="009F4413" w:rsidRPr="00916EFC" w:rsidRDefault="009F4413" w:rsidP="00AC4DE3">
      <w:r w:rsidRPr="00916EFC">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rsidRPr="00916EFC">
        <w:t>čas,</w:t>
      </w:r>
      <w:r w:rsidRPr="00916EFC">
        <w:t xml:space="preserve"> jaký je potřeba pro její stažení. V případě webového prostředí nelze počítat s tím, že každé zařízení má rychlé připojení k internetu. Výkon se většinou měří pomocí velikosti využité RAM, počtu vykreslovacích příkazů (</w:t>
      </w:r>
      <w:r w:rsidRPr="00916EFC">
        <w:rPr>
          <w:i/>
          <w:iCs/>
        </w:rPr>
        <w:t>draw calls</w:t>
      </w:r>
      <w:r w:rsidRPr="00916EFC">
        <w:t>), a snímková frekvence aplikace</w:t>
      </w:r>
      <w:r w:rsidRPr="00916EFC">
        <w:rPr>
          <w:lang w:val="en-US"/>
        </w:rPr>
        <w:t xml:space="preserve">; </w:t>
      </w:r>
      <w:r w:rsidRPr="00916EFC">
        <w:t>FPS (</w:t>
      </w:r>
      <w:r w:rsidRPr="00916EFC">
        <w:rPr>
          <w:i/>
          <w:iCs/>
        </w:rPr>
        <w:t>frames per second</w:t>
      </w:r>
      <w:r w:rsidRPr="00916EFC">
        <w:t xml:space="preserve">), které je aplikace schopná vykreslit.  Z hlediska výkonu hrají roli při optimalizaci výkonu pak </w:t>
      </w:r>
      <w:r w:rsidRPr="00916EFC">
        <w:fldChar w:fldCharType="begin"/>
      </w:r>
      <w:r w:rsidRPr="00916EFC">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rsidRPr="00916EFC">
        <w:fldChar w:fldCharType="separate"/>
      </w:r>
      <w:r w:rsidRPr="00916EFC">
        <w:t>(Mozzila Corporation 2023b)</w:t>
      </w:r>
      <w:r w:rsidRPr="00916EFC">
        <w:fldChar w:fldCharType="end"/>
      </w:r>
      <w:r w:rsidRPr="00916EFC">
        <w:t xml:space="preserve">: </w:t>
      </w:r>
    </w:p>
    <w:p w14:paraId="0C08309B" w14:textId="77777777" w:rsidR="009F4413" w:rsidRPr="00916EFC" w:rsidRDefault="009F4413" w:rsidP="009F4413">
      <w:pPr>
        <w:pStyle w:val="Normlnprvnodsazen"/>
        <w:numPr>
          <w:ilvl w:val="0"/>
          <w:numId w:val="54"/>
        </w:numPr>
      </w:pPr>
      <w:r w:rsidRPr="00916EFC">
        <w:rPr>
          <w:b/>
          <w:bCs/>
        </w:rPr>
        <w:t>Počet polygonů –</w:t>
      </w:r>
      <w:r w:rsidRPr="00916EFC">
        <w:t xml:space="preserve"> Počet polygonů by zpravidla neměl zasahovat do řádu statisíců. </w:t>
      </w:r>
    </w:p>
    <w:p w14:paraId="313D582A" w14:textId="77777777" w:rsidR="009F4413" w:rsidRPr="00916EFC" w:rsidRDefault="009F4413" w:rsidP="009F4413">
      <w:pPr>
        <w:pStyle w:val="Normlnprvnodsazen"/>
        <w:numPr>
          <w:ilvl w:val="0"/>
          <w:numId w:val="54"/>
        </w:numPr>
      </w:pPr>
      <w:r w:rsidRPr="00916EFC">
        <w:rPr>
          <w:b/>
          <w:bCs/>
        </w:rPr>
        <w:t>Počet materiálů</w:t>
      </w:r>
      <w:r w:rsidRPr="00916EFC">
        <w:t xml:space="preserve"> – Vyšší počty materiálů zvyšují počet potřebných vykreslovacích příkazů, tedy zatěžují GPU zařízení. </w:t>
      </w:r>
    </w:p>
    <w:p w14:paraId="196C2365" w14:textId="7FB5D006" w:rsidR="009F4413" w:rsidRPr="00916EFC" w:rsidRDefault="009F4413" w:rsidP="009F4413">
      <w:pPr>
        <w:pStyle w:val="Normlnprvnodsazen"/>
        <w:numPr>
          <w:ilvl w:val="0"/>
          <w:numId w:val="54"/>
        </w:numPr>
      </w:pPr>
      <w:r w:rsidRPr="00916EFC">
        <w:rPr>
          <w:b/>
          <w:bCs/>
        </w:rPr>
        <w:t>Velikost a počet textur</w:t>
      </w:r>
      <w:r w:rsidRPr="00916EFC">
        <w:t xml:space="preserve"> – Textury je zpravidla nutné nejvíce </w:t>
      </w:r>
      <w:r w:rsidR="00E97AB2" w:rsidRPr="00916EFC">
        <w:t>optimalizovat,</w:t>
      </w:r>
      <w:r w:rsidRPr="00916EFC">
        <w:t xml:space="preserve"> a to jak jejich </w:t>
      </w:r>
      <w:r w:rsidR="003814A5" w:rsidRPr="00916EFC">
        <w:t>velikost,</w:t>
      </w:r>
      <w:r w:rsidRPr="00916EFC">
        <w:t xml:space="preserve"> tak jejich rozlišení. V</w:t>
      </w:r>
      <w:r w:rsidR="003814A5" w:rsidRPr="00916EFC">
        <w:t>e vykreslovacím</w:t>
      </w:r>
      <w:r w:rsidRPr="00916EFC">
        <w:t xml:space="preserve"> enginu three.js textura zabere </w:t>
      </w:r>
      <w:r w:rsidRPr="00916EFC">
        <w:rPr>
          <w:i/>
          <w:iCs/>
        </w:rPr>
        <w:t xml:space="preserve">šířka * výška * 4 * 1.33 </w:t>
      </w:r>
      <w:r w:rsidRPr="00916EFC">
        <w:t xml:space="preserve">bajtů operační paměti. Což pro texturu o rozlišení 1024x1024 znamená 5.19 MB operační paměti. </w:t>
      </w:r>
      <w:r w:rsidRPr="00916EFC">
        <w:fldChar w:fldCharType="begin"/>
      </w:r>
      <w:r w:rsidRPr="00916EFC">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Pr="00916EFC">
        <w:fldChar w:fldCharType="separate"/>
      </w:r>
      <w:r w:rsidRPr="00916EFC">
        <w:t>(three.js Contributors 2023e)</w:t>
      </w:r>
      <w:r w:rsidRPr="00916EFC">
        <w:fldChar w:fldCharType="end"/>
      </w:r>
      <w:r w:rsidRPr="00916EFC">
        <w:t xml:space="preserve"> </w:t>
      </w:r>
      <w:r w:rsidR="003814A5" w:rsidRPr="00916EFC">
        <w:t>Optimalizace je často řešena kompresí.</w:t>
      </w:r>
    </w:p>
    <w:p w14:paraId="64968EE3" w14:textId="77777777" w:rsidR="009F4413" w:rsidRPr="00916EFC" w:rsidRDefault="009F4413" w:rsidP="009F4413">
      <w:pPr>
        <w:pStyle w:val="Normlnprvnodsazen"/>
        <w:numPr>
          <w:ilvl w:val="0"/>
          <w:numId w:val="54"/>
        </w:numPr>
      </w:pPr>
      <w:r w:rsidRPr="00916EFC">
        <w:rPr>
          <w:b/>
          <w:bCs/>
        </w:rPr>
        <w:t xml:space="preserve">Počet světel </w:t>
      </w:r>
      <w:r w:rsidRPr="00916EFC">
        <w:t xml:space="preserve">– Větší počet dynamických světel znamená větší počet vykreslení a větší výpočetní náročnost pro simulaci osvětlení. </w:t>
      </w:r>
    </w:p>
    <w:p w14:paraId="6C764B62" w14:textId="37926C15" w:rsidR="001D0278" w:rsidRPr="00916EFC" w:rsidRDefault="000558F0" w:rsidP="00CD7C12">
      <w:pPr>
        <w:pStyle w:val="Heading1"/>
      </w:pPr>
      <w:bookmarkStart w:id="128" w:name="_Ref154992667"/>
      <w:bookmarkStart w:id="129" w:name="_Toc155217405"/>
      <w:r w:rsidRPr="00916EFC">
        <w:lastRenderedPageBreak/>
        <w:t>Analýza technologií</w:t>
      </w:r>
      <w:bookmarkEnd w:id="128"/>
      <w:bookmarkEnd w:id="129"/>
    </w:p>
    <w:p w14:paraId="4D168E40" w14:textId="1EE92ED6" w:rsidR="0070296D" w:rsidRPr="00916EFC" w:rsidRDefault="00D92D85" w:rsidP="00FA6C16">
      <w:r w:rsidRPr="00916EFC">
        <w:rPr>
          <w:lang w:eastAsia="cs-CZ"/>
        </w:rPr>
        <w:t>Stěžejní</w:t>
      </w:r>
      <w:r w:rsidR="00D90163" w:rsidRPr="00916EFC">
        <w:rPr>
          <w:lang w:eastAsia="cs-CZ"/>
        </w:rPr>
        <w:t xml:space="preserve"> kapitola práce se zaměřuje převážně na </w:t>
      </w:r>
      <w:r w:rsidRPr="00916EFC">
        <w:rPr>
          <w:lang w:eastAsia="cs-CZ"/>
        </w:rPr>
        <w:t xml:space="preserve">analýzu technologií, které mohou tvořit vhodný tzv. </w:t>
      </w:r>
      <w:r w:rsidRPr="00916EFC">
        <w:rPr>
          <w:i/>
          <w:iCs/>
          <w:lang w:eastAsia="cs-CZ"/>
        </w:rPr>
        <w:t>Virtual World Generator</w:t>
      </w:r>
      <w:r w:rsidRPr="00916EFC">
        <w:rPr>
          <w:lang w:eastAsia="cs-CZ"/>
        </w:rPr>
        <w:t xml:space="preserve"> (viz. kap.</w:t>
      </w:r>
      <w:r w:rsidR="006B42FD" w:rsidRPr="00916EFC">
        <w:rPr>
          <w:lang w:eastAsia="cs-CZ"/>
        </w:rPr>
        <w:t xml:space="preserve"> </w:t>
      </w:r>
      <w:r w:rsidR="006B42FD" w:rsidRPr="00916EFC">
        <w:rPr>
          <w:lang w:eastAsia="cs-CZ"/>
        </w:rPr>
        <w:fldChar w:fldCharType="begin"/>
      </w:r>
      <w:r w:rsidR="006B42FD" w:rsidRPr="00916EFC">
        <w:rPr>
          <w:lang w:eastAsia="cs-CZ"/>
        </w:rPr>
        <w:instrText xml:space="preserve"> REF _Ref155011650 \w \h </w:instrText>
      </w:r>
      <w:r w:rsidR="006B42FD" w:rsidRPr="00916EFC">
        <w:rPr>
          <w:lang w:eastAsia="cs-CZ"/>
        </w:rPr>
      </w:r>
      <w:r w:rsidR="00916EFC">
        <w:rPr>
          <w:lang w:eastAsia="cs-CZ"/>
        </w:rPr>
        <w:instrText xml:space="preserve"> \* MERGEFORMAT </w:instrText>
      </w:r>
      <w:r w:rsidR="006B42FD" w:rsidRPr="00916EFC">
        <w:rPr>
          <w:lang w:eastAsia="cs-CZ"/>
        </w:rPr>
        <w:fldChar w:fldCharType="separate"/>
      </w:r>
      <w:r w:rsidR="00B6677D">
        <w:rPr>
          <w:lang w:eastAsia="cs-CZ"/>
        </w:rPr>
        <w:t>3.2</w:t>
      </w:r>
      <w:r w:rsidR="006B42FD" w:rsidRPr="00916EFC">
        <w:rPr>
          <w:lang w:eastAsia="cs-CZ"/>
        </w:rPr>
        <w:fldChar w:fldCharType="end"/>
      </w:r>
      <w:r w:rsidR="006B42FD" w:rsidRPr="00916EFC">
        <w:rPr>
          <w:lang w:eastAsia="cs-CZ"/>
        </w:rPr>
        <w:t xml:space="preserve"> </w:t>
      </w:r>
      <w:r w:rsidR="006B42FD" w:rsidRPr="00916EFC">
        <w:rPr>
          <w:lang w:eastAsia="cs-CZ"/>
        </w:rPr>
        <w:fldChar w:fldCharType="begin"/>
      </w:r>
      <w:r w:rsidR="006B42FD" w:rsidRPr="00916EFC">
        <w:rPr>
          <w:lang w:eastAsia="cs-CZ"/>
        </w:rPr>
        <w:instrText xml:space="preserve"> REF _Ref155011650 \h </w:instrText>
      </w:r>
      <w:r w:rsidR="006B42FD" w:rsidRPr="00916EFC">
        <w:rPr>
          <w:lang w:eastAsia="cs-CZ"/>
        </w:rPr>
      </w:r>
      <w:r w:rsidR="00916EFC">
        <w:rPr>
          <w:lang w:eastAsia="cs-CZ"/>
        </w:rPr>
        <w:instrText xml:space="preserve"> \* MERGEFORMAT </w:instrText>
      </w:r>
      <w:r w:rsidR="006B42FD" w:rsidRPr="00916EFC">
        <w:rPr>
          <w:lang w:eastAsia="cs-CZ"/>
        </w:rPr>
        <w:fldChar w:fldCharType="separate"/>
      </w:r>
      <w:r w:rsidR="00B6677D" w:rsidRPr="00916EFC">
        <w:t>Systém virtuální reality</w:t>
      </w:r>
      <w:r w:rsidR="006B42FD" w:rsidRPr="00916EFC">
        <w:rPr>
          <w:lang w:eastAsia="cs-CZ"/>
        </w:rPr>
        <w:fldChar w:fldCharType="end"/>
      </w:r>
      <w:r w:rsidRPr="00916EFC">
        <w:rPr>
          <w:lang w:eastAsia="cs-CZ"/>
        </w:rPr>
        <w:t xml:space="preserve">) pro účely vizualizace geografických dat na webu. </w:t>
      </w:r>
      <w:r w:rsidR="00976012" w:rsidRPr="00916EFC">
        <w:rPr>
          <w:lang w:eastAsia="cs-CZ"/>
        </w:rPr>
        <w:t>Za účelem úspěšné analýzy je vhodné dostupné technologie klasifikovat. Klasifikačním kritér</w:t>
      </w:r>
      <w:r w:rsidR="00444DE5" w:rsidRPr="00916EFC">
        <w:rPr>
          <w:lang w:eastAsia="cs-CZ"/>
        </w:rPr>
        <w:t>iem</w:t>
      </w:r>
      <w:r w:rsidR="00976012" w:rsidRPr="00916EFC">
        <w:rPr>
          <w:lang w:eastAsia="cs-CZ"/>
        </w:rPr>
        <w:t xml:space="preserve"> v tomto případě je obor a primární účel</w:t>
      </w:r>
      <w:r w:rsidR="00444DE5" w:rsidRPr="00916EFC">
        <w:rPr>
          <w:lang w:eastAsia="cs-CZ"/>
        </w:rPr>
        <w:t>,</w:t>
      </w:r>
      <w:r w:rsidR="00976012" w:rsidRPr="00916EFC">
        <w:rPr>
          <w:lang w:eastAsia="cs-CZ"/>
        </w:rPr>
        <w:t xml:space="preserve"> v jakém technologie figuruje. Takto je možné definovat kategorie na CAD, GIS, herní vývojářství, 3D modelování (umění) aj.</w:t>
      </w:r>
      <w:r w:rsidR="006B42FD" w:rsidRPr="00916EFC">
        <w:rPr>
          <w:lang w:eastAsia="cs-CZ"/>
        </w:rPr>
        <w:t xml:space="preserve"> </w:t>
      </w:r>
      <w:r w:rsidR="00976012" w:rsidRPr="00916EFC">
        <w:rPr>
          <w:lang w:eastAsia="cs-CZ"/>
        </w:rPr>
        <w:t>Dalším klasifikačním kritériem je následně zda se jedná o technologie nativní či webové. Z hlediska vývoje je vhodné klasifikovat technologie na základě míry abstrakce jakou uživateli poskytují, tedy zda se jedná o psaní kódu pro grafické shadery či o knihovnu až po kompletně řešenou aplikaci s</w:t>
      </w:r>
      <w:r w:rsidR="008C20E8" w:rsidRPr="00916EFC">
        <w:rPr>
          <w:lang w:eastAsia="cs-CZ"/>
        </w:rPr>
        <w:t> </w:t>
      </w:r>
      <w:r w:rsidR="00976012" w:rsidRPr="00916EFC">
        <w:rPr>
          <w:lang w:eastAsia="cs-CZ"/>
        </w:rPr>
        <w:t>GUI</w:t>
      </w:r>
      <w:r w:rsidR="008C20E8" w:rsidRPr="00916EFC">
        <w:rPr>
          <w:lang w:eastAsia="cs-CZ"/>
        </w:rPr>
        <w:t xml:space="preserve"> (</w:t>
      </w:r>
      <w:r w:rsidR="008C20E8" w:rsidRPr="00916EFC">
        <w:rPr>
          <w:i/>
          <w:iCs/>
          <w:lang w:val="en-US" w:eastAsia="cs-CZ"/>
        </w:rPr>
        <w:t>graphical user interface</w:t>
      </w:r>
      <w:r w:rsidR="008C20E8" w:rsidRPr="00916EFC">
        <w:rPr>
          <w:lang w:eastAsia="cs-CZ"/>
        </w:rPr>
        <w:t>)</w:t>
      </w:r>
      <w:r w:rsidR="00976012" w:rsidRPr="00916EFC">
        <w:rPr>
          <w:lang w:eastAsia="cs-CZ"/>
        </w:rPr>
        <w:t>.</w:t>
      </w:r>
      <w:r w:rsidR="007B08B5" w:rsidRPr="00916EFC">
        <w:rPr>
          <w:lang w:eastAsia="cs-CZ"/>
        </w:rPr>
        <w:t xml:space="preserve"> Proces vývoje aplikace přesahuje přes více zmíněných účelů užití, napříč mírami abstrakce a využívá nativních i webových řešení.</w:t>
      </w:r>
      <w:r w:rsidR="006B42FD" w:rsidRPr="00916EFC">
        <w:rPr>
          <w:lang w:eastAsia="cs-CZ"/>
        </w:rPr>
        <w:t xml:space="preserve"> </w:t>
      </w:r>
      <w:r w:rsidR="006B42FD" w:rsidRPr="00916EFC">
        <w:t>Analýz</w:t>
      </w:r>
      <w:r w:rsidR="00444DE5" w:rsidRPr="00916EFC">
        <w:t>a</w:t>
      </w:r>
      <w:r w:rsidR="006B42FD" w:rsidRPr="00916EFC">
        <w:t xml:space="preserve"> dostupných technologií vyžaduje přehled technologií napříč zmíněnými kategoriemi, </w:t>
      </w:r>
      <w:r w:rsidR="00FA6C16" w:rsidRPr="00916EFC">
        <w:t xml:space="preserve">které umožní </w:t>
      </w:r>
      <w:r w:rsidR="00260F6F" w:rsidRPr="00916EFC">
        <w:t>pořízení</w:t>
      </w:r>
      <w:r w:rsidR="006B42FD" w:rsidRPr="00916EFC">
        <w:t xml:space="preserve">, </w:t>
      </w:r>
      <w:r w:rsidR="00260F6F" w:rsidRPr="00916EFC">
        <w:t>úpravu</w:t>
      </w:r>
      <w:r w:rsidR="006B42FD" w:rsidRPr="00916EFC">
        <w:t xml:space="preserve"> a </w:t>
      </w:r>
      <w:r w:rsidR="00260F6F" w:rsidRPr="00916EFC">
        <w:t>vizualizaci</w:t>
      </w:r>
      <w:r w:rsidR="006B42FD" w:rsidRPr="00916EFC">
        <w:t xml:space="preserve"> dat</w:t>
      </w:r>
      <w:r w:rsidR="00260F6F" w:rsidRPr="00916EFC">
        <w:t>, interakci a následně publikaci</w:t>
      </w:r>
      <w:r w:rsidR="00A1051A" w:rsidRPr="00916EFC">
        <w:t>.</w:t>
      </w:r>
      <w:r w:rsidR="00695EF6" w:rsidRPr="00916EFC">
        <w:t xml:space="preserve"> </w:t>
      </w:r>
      <w:r w:rsidR="00260F6F" w:rsidRPr="00916EFC">
        <w:t>Nejedná se o jednotlivou technologi</w:t>
      </w:r>
      <w:r w:rsidR="006B42FD" w:rsidRPr="00916EFC">
        <w:t>e ale jejich soubor (</w:t>
      </w:r>
      <w:r w:rsidR="00260F6F" w:rsidRPr="00916EFC">
        <w:rPr>
          <w:i/>
          <w:iCs/>
        </w:rPr>
        <w:t>tech stack</w:t>
      </w:r>
      <w:r w:rsidR="006B42FD" w:rsidRPr="00916EFC">
        <w:rPr>
          <w:i/>
          <w:iCs/>
        </w:rPr>
        <w:t>)</w:t>
      </w:r>
      <w:r w:rsidR="00260F6F" w:rsidRPr="00916EFC">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916EFC">
        <w:rPr>
          <w:i/>
          <w:iCs/>
        </w:rPr>
        <w:t>tech stacku</w:t>
      </w:r>
      <w:r w:rsidR="00260F6F" w:rsidRPr="00916EFC">
        <w:t xml:space="preserve"> v kontextu specifického využití</w:t>
      </w:r>
      <w:r w:rsidR="00260F6F" w:rsidRPr="00916EFC">
        <w:rPr>
          <w:color w:val="FF0000"/>
        </w:rPr>
        <w:t>.</w:t>
      </w:r>
      <w:r w:rsidR="00260F6F" w:rsidRPr="00916EFC">
        <w:t xml:space="preserve"> </w:t>
      </w:r>
    </w:p>
    <w:p w14:paraId="345EE00D" w14:textId="7A3B3E84" w:rsidR="006B42FD" w:rsidRPr="00916EFC" w:rsidRDefault="006B42FD" w:rsidP="006B42FD">
      <w:pPr>
        <w:pStyle w:val="Normlnprvnodsazen"/>
        <w:rPr>
          <w:lang w:eastAsia="en-US"/>
        </w:rPr>
      </w:pPr>
      <w:r w:rsidRPr="00916EFC">
        <w:rPr>
          <w:lang w:eastAsia="en-US"/>
        </w:rPr>
        <w:t xml:space="preserve">Obecný postup tvorby virtuálního prostředí lze rozdělit do několika kroků. Prvním úkolem je získání dat pro zobrazení, </w:t>
      </w:r>
      <w:r w:rsidR="00444DE5" w:rsidRPr="00916EFC">
        <w:rPr>
          <w:lang w:eastAsia="en-US"/>
        </w:rPr>
        <w:t>čehož</w:t>
      </w:r>
      <w:r w:rsidRPr="00916EFC">
        <w:rPr>
          <w:lang w:eastAsia="en-US"/>
        </w:rPr>
        <w:t xml:space="preserve"> se dosahuje pomocí technologií jako je Lidar, fotogrammetrie a tradiční mapování pro získání potřebných dat. Následuje fáze zpracování dat, kde se vytváří 3D objekty (mesh), zpracovávají textury a vytváří celková 3D scéna na základě nasbíraných informací. Dalším krokem je vizualizace dat, kde jsou tyto informace prezentovány pomocí vybraného vykreslovacího enginu a implementací aplikační logiky. Nakonec dochází k publikaci dat, </w:t>
      </w:r>
      <w:r w:rsidR="008C20E8" w:rsidRPr="00916EFC">
        <w:rPr>
          <w:lang w:eastAsia="en-US"/>
        </w:rPr>
        <w:t xml:space="preserve">při které </w:t>
      </w:r>
      <w:r w:rsidRPr="00916EFC">
        <w:rPr>
          <w:lang w:eastAsia="en-US"/>
        </w:rPr>
        <w:t>je vytvořená vizualizace zveřejněna na internetu, podstoupí testování a optimalizaci pro dosažení optimálního výkonu a širší dostupnost.</w:t>
      </w:r>
    </w:p>
    <w:p w14:paraId="0EFAF088" w14:textId="79B45411" w:rsidR="00F66363" w:rsidRPr="00916EFC" w:rsidRDefault="00642A9C" w:rsidP="00F66363">
      <w:pPr>
        <w:pStyle w:val="Heading2"/>
        <w:rPr>
          <w:lang w:val="cs-CZ"/>
        </w:rPr>
      </w:pPr>
      <w:bookmarkStart w:id="130" w:name="_Toc155217406"/>
      <w:r w:rsidRPr="00916EFC">
        <w:rPr>
          <w:lang w:val="cs-CZ"/>
        </w:rPr>
        <w:t>Taxonomie technologií</w:t>
      </w:r>
      <w:bookmarkEnd w:id="130"/>
    </w:p>
    <w:p w14:paraId="57714D2B" w14:textId="4EFA1996" w:rsidR="00F66363" w:rsidRPr="00916EFC" w:rsidRDefault="00D90163" w:rsidP="00F66363">
      <w:r w:rsidRPr="00916EFC">
        <w:rPr>
          <w:lang w:eastAsia="cs-CZ"/>
        </w:rPr>
        <w:t>Z hlediska funkce kategorizují</w:t>
      </w:r>
      <w:r w:rsidR="00D92D85" w:rsidRPr="00916EFC">
        <w:rPr>
          <w:lang w:eastAsia="cs-CZ"/>
        </w:rPr>
        <w:t xml:space="preserve"> </w:t>
      </w:r>
      <w:r w:rsidRPr="00916EFC">
        <w:rPr>
          <w:lang w:eastAsia="cs-CZ"/>
        </w:rPr>
        <w:fldChar w:fldCharType="begin"/>
      </w:r>
      <w:r w:rsidRPr="00916EFC">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Pr="00916EFC">
        <w:rPr>
          <w:lang w:eastAsia="cs-CZ"/>
        </w:rPr>
        <w:fldChar w:fldCharType="separate"/>
      </w:r>
      <w:r w:rsidRPr="00916EFC">
        <w:t>(Stachon, Kubicek, Herman 2020)</w:t>
      </w:r>
      <w:r w:rsidRPr="00916EFC">
        <w:rPr>
          <w:lang w:eastAsia="cs-CZ"/>
        </w:rPr>
        <w:fldChar w:fldCharType="end"/>
      </w:r>
      <w:r w:rsidRPr="00916EFC">
        <w:rPr>
          <w:lang w:eastAsia="cs-CZ"/>
        </w:rPr>
        <w:t xml:space="preserve"> </w:t>
      </w:r>
      <w:r w:rsidR="00D92D85" w:rsidRPr="00916EFC">
        <w:rPr>
          <w:lang w:eastAsia="cs-CZ"/>
        </w:rPr>
        <w:t>do třech hlavních skupin na CAD (</w:t>
      </w:r>
      <w:r w:rsidR="00D92D85" w:rsidRPr="00916EFC">
        <w:rPr>
          <w:i/>
          <w:iCs/>
          <w:lang w:val="en-US" w:eastAsia="cs-CZ"/>
        </w:rPr>
        <w:t>computer aided design</w:t>
      </w:r>
      <w:r w:rsidR="00D92D85" w:rsidRPr="00916EFC">
        <w:rPr>
          <w:lang w:eastAsia="cs-CZ"/>
        </w:rPr>
        <w:t xml:space="preserve">), GIS, programy pro tvorbu 3D grafiky a fotogrammetrické programy. Dále zmiňují i herní enginy a </w:t>
      </w:r>
      <w:r w:rsidR="003A0BA8" w:rsidRPr="00916EFC">
        <w:rPr>
          <w:lang w:eastAsia="cs-CZ"/>
        </w:rPr>
        <w:t xml:space="preserve">webové technologie. Autoři dále zmiňují dělení na webové aplikace a nativní software. </w:t>
      </w:r>
      <w:r w:rsidR="00976012" w:rsidRPr="00916EFC">
        <w:rPr>
          <w:lang w:eastAsia="cs-CZ"/>
        </w:rPr>
        <w:t xml:space="preserve"> </w:t>
      </w:r>
      <w:r w:rsidR="003A0BA8" w:rsidRPr="00916EFC">
        <w:t>Za nativní software – vyvinutý pro daný operační systém a jehož runtime prostředí je specifické pro daný hardware a operační systém – je možné považovat GIS a CAD řešení (QGIS, ArcGIS, GRASS, FME, Autodesk, Bentley Microstation aj.</w:t>
      </w:r>
      <w:del w:id="131" w:author="Lukáš Herman" w:date="2023-02-21T16:22:00Z">
        <w:r w:rsidR="003A0BA8" w:rsidRPr="00916EFC" w:rsidDel="00247F6B">
          <w:delText xml:space="preserve"> </w:delText>
        </w:r>
      </w:del>
      <w:r w:rsidR="003A0BA8" w:rsidRPr="00916EFC">
        <w:t xml:space="preserve">), aplikace pro tvorbu 3D grafiky (Blender, SketchUP, Microstation, Rhinoceros 3D aj.) a herní enginy (Unity, Unreal Engine, Godot, Wonderland). Webový software, tedy software, jehož runtime prostředí je buďto </w:t>
      </w:r>
      <w:r w:rsidR="008C20E8" w:rsidRPr="00916EFC">
        <w:t xml:space="preserve">v rámci </w:t>
      </w:r>
      <w:r w:rsidR="003A0BA8" w:rsidRPr="00916EFC">
        <w:t>klienta, tím pádem v prohlížeči uživatele nebo v rámci serveru. Webové technologie dříve závislé na externích rozšířeních do vybraných internetových prohlížečů, jsou nyní nahrazeny standardizovanými technologiemi jako je HTML5, WebGL, WebXR</w:t>
      </w:r>
      <w:r w:rsidR="00007055" w:rsidRPr="00916EFC">
        <w:t xml:space="preserve"> popř. rozsáhlý ekosystém  knihoven a frameworků v jazyce JavaScript usnadňující tvorbu virtuálních prostředí </w:t>
      </w:r>
      <w:r w:rsidR="00007055" w:rsidRPr="00916EFC">
        <w:fldChar w:fldCharType="begin"/>
      </w:r>
      <w:r w:rsidR="00007055" w:rsidRPr="00916EFC">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rsidRPr="00916EFC">
        <w:fldChar w:fldCharType="separate"/>
      </w:r>
      <w:r w:rsidR="00007055" w:rsidRPr="00916EFC">
        <w:t>(Stachon, Kubicek, Herman 2020)</w:t>
      </w:r>
      <w:r w:rsidR="00007055" w:rsidRPr="00916EFC">
        <w:fldChar w:fldCharType="end"/>
      </w:r>
      <w:r w:rsidR="00007055" w:rsidRPr="00916EFC">
        <w:t>.</w:t>
      </w:r>
    </w:p>
    <w:p w14:paraId="3C0BA332" w14:textId="77777777" w:rsidR="00B95DF6" w:rsidRPr="00916EFC" w:rsidRDefault="003A0BA8" w:rsidP="00976012">
      <w:pPr>
        <w:pStyle w:val="Normlnprvnodsazen"/>
      </w:pPr>
      <w:r w:rsidRPr="00916EFC">
        <w:t xml:space="preserve">Pro dosažení daného případu užití je v mnoha případech využíváno technologií napříč všemi zmíněnými kategoriemi. Zde je nutné zmínit, že pro vývoj výsledné webové vizualizace neznamená využití pouze webových technologií. Tento fakt je prominentní především při přípravě </w:t>
      </w:r>
      <w:r w:rsidR="00007055" w:rsidRPr="00916EFC">
        <w:t xml:space="preserve">a zpracování </w:t>
      </w:r>
      <w:r w:rsidRPr="00916EFC">
        <w:t xml:space="preserve">geoprostorových dat. </w:t>
      </w:r>
      <w:r w:rsidR="006C458C" w:rsidRPr="00916EFC">
        <w:t xml:space="preserve">Za účelem výběru technologie pro vývoj VR aplikace na webu zmiňuje </w:t>
      </w:r>
      <w:r w:rsidR="00B95DF6" w:rsidRPr="00916EFC">
        <w:fldChar w:fldCharType="begin"/>
      </w:r>
      <w:r w:rsidR="00B95DF6" w:rsidRPr="00916EFC">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rsidRPr="00916EFC">
        <w:fldChar w:fldCharType="separate"/>
      </w:r>
      <w:r w:rsidR="00B95DF6" w:rsidRPr="00916EFC">
        <w:t>(Godber 2022)</w:t>
      </w:r>
      <w:r w:rsidR="00B95DF6" w:rsidRPr="00916EFC">
        <w:fldChar w:fldCharType="end"/>
      </w:r>
      <w:r w:rsidR="00B95DF6" w:rsidRPr="00916EFC">
        <w:t xml:space="preserve"> 4 základní postupy: </w:t>
      </w:r>
    </w:p>
    <w:p w14:paraId="70BD1FB6" w14:textId="77777777" w:rsidR="00B95DF6" w:rsidRPr="00916EFC" w:rsidRDefault="00B95DF6" w:rsidP="00B95DF6">
      <w:pPr>
        <w:pStyle w:val="ListParagraph"/>
        <w:numPr>
          <w:ilvl w:val="0"/>
          <w:numId w:val="53"/>
        </w:numPr>
      </w:pPr>
      <w:r w:rsidRPr="00916EFC">
        <w:lastRenderedPageBreak/>
        <w:t>Přímý vývoj nad WebGL a WebXR</w:t>
      </w:r>
    </w:p>
    <w:p w14:paraId="4CCDB2E0" w14:textId="3C780194" w:rsidR="00B95DF6" w:rsidRPr="00916EFC" w:rsidRDefault="00B95DF6" w:rsidP="00B95DF6">
      <w:pPr>
        <w:pStyle w:val="ListParagraph"/>
        <w:numPr>
          <w:ilvl w:val="0"/>
          <w:numId w:val="53"/>
        </w:numPr>
      </w:pPr>
      <w:r w:rsidRPr="00916EFC">
        <w:t xml:space="preserve">Vývoj skrze Javascriptový framework </w:t>
      </w:r>
      <w:r w:rsidRPr="00916EFC">
        <w:rPr>
          <w:lang w:val="en-US"/>
        </w:rPr>
        <w:t xml:space="preserve">/ </w:t>
      </w:r>
      <w:r w:rsidRPr="00916EFC">
        <w:t>knihovnu pro renderování a pro WebXR.</w:t>
      </w:r>
    </w:p>
    <w:p w14:paraId="713FE2FD" w14:textId="44AB0370" w:rsidR="00B95DF6" w:rsidRPr="00916EFC" w:rsidRDefault="00B95DF6" w:rsidP="00B95DF6">
      <w:pPr>
        <w:pStyle w:val="ListParagraph"/>
        <w:numPr>
          <w:ilvl w:val="0"/>
          <w:numId w:val="53"/>
        </w:numPr>
      </w:pPr>
      <w:r w:rsidRPr="00916EFC">
        <w:t xml:space="preserve">Vývoj </w:t>
      </w:r>
      <w:r w:rsidR="008C20E8" w:rsidRPr="00916EFC">
        <w:t>v </w:t>
      </w:r>
      <w:r w:rsidRPr="00916EFC">
        <w:t>desktopové</w:t>
      </w:r>
      <w:r w:rsidR="008C20E8" w:rsidRPr="00916EFC">
        <w:t xml:space="preserve">m </w:t>
      </w:r>
      <w:r w:rsidRPr="00916EFC">
        <w:t>herní</w:t>
      </w:r>
      <w:r w:rsidR="008C20E8" w:rsidRPr="00916EFC">
        <w:t xml:space="preserve">m </w:t>
      </w:r>
      <w:r w:rsidRPr="00916EFC">
        <w:t>enginu a export WebGL aplikace skrze WASM (</w:t>
      </w:r>
      <w:r w:rsidRPr="00916EFC">
        <w:rPr>
          <w:i/>
          <w:iCs/>
        </w:rPr>
        <w:t>Web Assembly</w:t>
      </w:r>
      <w:r w:rsidRPr="00916EFC">
        <w:t xml:space="preserve">). </w:t>
      </w:r>
    </w:p>
    <w:p w14:paraId="7C318EDC" w14:textId="6F220A00" w:rsidR="00B95DF6" w:rsidRPr="00916EFC" w:rsidRDefault="00B95DF6" w:rsidP="00B95DF6">
      <w:pPr>
        <w:pStyle w:val="ListParagraph"/>
        <w:numPr>
          <w:ilvl w:val="0"/>
          <w:numId w:val="53"/>
        </w:numPr>
      </w:pPr>
      <w:r w:rsidRPr="00916EFC">
        <w:t xml:space="preserve">Vývoj skrze dedikovaný </w:t>
      </w:r>
      <w:r w:rsidR="002F5A56" w:rsidRPr="00916EFC">
        <w:t>Web</w:t>
      </w:r>
      <w:r w:rsidRPr="00916EFC">
        <w:t xml:space="preserve">XR engine. </w:t>
      </w:r>
    </w:p>
    <w:p w14:paraId="0775D027" w14:textId="56CF734C" w:rsidR="00B95DF6" w:rsidRPr="00916EFC" w:rsidRDefault="00B95DF6" w:rsidP="00976012">
      <w:pPr>
        <w:pStyle w:val="Normlnprvnodsazen"/>
      </w:pPr>
      <w:r w:rsidRPr="00916EFC">
        <w:t xml:space="preserve">Pro účely geoprostorové vizualizace je možné vyloučit postup č. 1, jelikož se jedná o příliš nízko-úrovňový vývoj. </w:t>
      </w:r>
      <w:r w:rsidR="008C20E8" w:rsidRPr="00916EFC">
        <w:t xml:space="preserve">V </w:t>
      </w:r>
      <w:r w:rsidRPr="00916EFC">
        <w:t>této prác</w:t>
      </w:r>
      <w:r w:rsidR="008C20E8" w:rsidRPr="00916EFC">
        <w:t>i</w:t>
      </w:r>
      <w:r w:rsidRPr="00916EFC">
        <w:t xml:space="preserve"> však </w:t>
      </w:r>
      <w:r w:rsidR="00B272D5" w:rsidRPr="00916EFC">
        <w:t>je</w:t>
      </w:r>
      <w:r w:rsidRPr="00916EFC">
        <w:t xml:space="preserve"> role základních API </w:t>
      </w:r>
      <w:r w:rsidR="00B272D5" w:rsidRPr="00916EFC">
        <w:t xml:space="preserve">představena </w:t>
      </w:r>
      <w:r w:rsidRPr="00916EFC">
        <w:t>(viz. kap.</w:t>
      </w:r>
      <w:r w:rsidR="007009AF" w:rsidRPr="00916EFC">
        <w:t xml:space="preserve"> </w:t>
      </w:r>
      <w:r w:rsidR="007009AF" w:rsidRPr="00916EFC">
        <w:fldChar w:fldCharType="begin"/>
      </w:r>
      <w:r w:rsidR="007009AF" w:rsidRPr="00916EFC">
        <w:instrText xml:space="preserve"> REF _Ref155214434 \r \h </w:instrText>
      </w:r>
      <w:r w:rsidR="00916EFC">
        <w:instrText xml:space="preserve"> \* MERGEFORMAT </w:instrText>
      </w:r>
      <w:r w:rsidR="007009AF" w:rsidRPr="00916EFC">
        <w:fldChar w:fldCharType="separate"/>
      </w:r>
      <w:r w:rsidR="00B6677D">
        <w:t>4.2.1</w:t>
      </w:r>
      <w:r w:rsidR="007009AF" w:rsidRPr="00916EFC">
        <w:fldChar w:fldCharType="end"/>
      </w:r>
      <w:r w:rsidR="007009AF" w:rsidRPr="00916EFC">
        <w:t xml:space="preserve"> </w:t>
      </w:r>
      <w:r w:rsidR="007009AF" w:rsidRPr="00916EFC">
        <w:fldChar w:fldCharType="begin"/>
      </w:r>
      <w:r w:rsidR="007009AF" w:rsidRPr="00916EFC">
        <w:instrText xml:space="preserve"> REF _Ref155214436 \h </w:instrText>
      </w:r>
      <w:r w:rsidR="00916EFC">
        <w:instrText xml:space="preserve"> \* MERGEFORMAT </w:instrText>
      </w:r>
      <w:r w:rsidR="007009AF" w:rsidRPr="00916EFC">
        <w:fldChar w:fldCharType="separate"/>
      </w:r>
      <w:r w:rsidR="00B6677D" w:rsidRPr="00916EFC">
        <w:t>Web API</w:t>
      </w:r>
      <w:r w:rsidR="007009AF" w:rsidRPr="00916EFC">
        <w:fldChar w:fldCharType="end"/>
      </w:r>
      <w:r w:rsidRPr="00916EFC">
        <w:t>). Hlavním zaměřením</w:t>
      </w:r>
      <w:r w:rsidR="00E45443" w:rsidRPr="00916EFC">
        <w:t xml:space="preserve"> analýzy technologií</w:t>
      </w:r>
      <w:r w:rsidRPr="00916EFC">
        <w:t xml:space="preserve"> je postup č. 2</w:t>
      </w:r>
      <w:r w:rsidR="00E45443" w:rsidRPr="00916EFC">
        <w:t xml:space="preserve"> a č. 4</w:t>
      </w:r>
      <w:r w:rsidRPr="00916EFC">
        <w:t xml:space="preserve">, kdy vývoj probíhá na základě standardních webových technologií. Postup č. 3 je méně flexibilní, jelikož exportéry </w:t>
      </w:r>
      <w:r w:rsidR="002F5A56" w:rsidRPr="00916EFC">
        <w:t>virtuálních prostředí vytvořených v herních enginech skrze WASM jsou často</w:t>
      </w:r>
      <w:r w:rsidR="007009AF" w:rsidRPr="00916EFC">
        <w:t xml:space="preserve"> </w:t>
      </w:r>
      <w:r w:rsidR="002F5A56" w:rsidRPr="00916EFC">
        <w:t>černými skříňkami. Alternativně, existují nástroje, které se snaží tento problém řešit propojení</w:t>
      </w:r>
      <w:r w:rsidR="00E45443" w:rsidRPr="00916EFC">
        <w:t>m</w:t>
      </w:r>
      <w:r w:rsidR="002F5A56" w:rsidRPr="00916EFC">
        <w:t xml:space="preserve"> postupu 2 a 3. Postup č. 4 je uživatelsky nejpřívětivější </w:t>
      </w:r>
      <w:r w:rsidR="00FA6C16" w:rsidRPr="00916EFC">
        <w:t>cestou,</w:t>
      </w:r>
      <w:r w:rsidR="002F5A56" w:rsidRPr="00916EFC">
        <w:t xml:space="preserve"> jelikož umožňuje tvorbu VP </w:t>
      </w:r>
      <w:r w:rsidR="008C20E8" w:rsidRPr="00916EFC">
        <w:t xml:space="preserve">v </w:t>
      </w:r>
      <w:r w:rsidR="002F5A56" w:rsidRPr="00916EFC">
        <w:t>GUI a přímou kompatibilitu s WebXR API</w:t>
      </w:r>
      <w:r w:rsidR="00E45443" w:rsidRPr="00916EFC">
        <w:t>.</w:t>
      </w:r>
    </w:p>
    <w:p w14:paraId="6B333024" w14:textId="6DD7A3B1" w:rsidR="00476706" w:rsidRPr="00916EFC" w:rsidRDefault="00D20F77" w:rsidP="00D20F77">
      <w:pPr>
        <w:pStyle w:val="PICTURES"/>
      </w:pPr>
      <w:r w:rsidRPr="00916EFC">
        <w:drawing>
          <wp:inline distT="0" distB="0" distL="0" distR="0" wp14:anchorId="04AFB68A" wp14:editId="35C013EC">
            <wp:extent cx="3636335" cy="3260772"/>
            <wp:effectExtent l="0" t="0" r="2540" b="0"/>
            <wp:docPr id="917469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9765" name="Picture 917469765"/>
                    <pic:cNvPicPr/>
                  </pic:nvPicPr>
                  <pic:blipFill>
                    <a:blip r:embed="rId28">
                      <a:extLst>
                        <a:ext uri="{28A0092B-C50C-407E-A947-70E740481C1C}">
                          <a14:useLocalDpi xmlns:a14="http://schemas.microsoft.com/office/drawing/2010/main" val="0"/>
                        </a:ext>
                      </a:extLst>
                    </a:blip>
                    <a:stretch>
                      <a:fillRect/>
                    </a:stretch>
                  </pic:blipFill>
                  <pic:spPr>
                    <a:xfrm>
                      <a:off x="0" y="0"/>
                      <a:ext cx="3659254" cy="3281324"/>
                    </a:xfrm>
                    <a:prstGeom prst="rect">
                      <a:avLst/>
                    </a:prstGeom>
                  </pic:spPr>
                </pic:pic>
              </a:graphicData>
            </a:graphic>
          </wp:inline>
        </w:drawing>
      </w:r>
    </w:p>
    <w:p w14:paraId="2FB87A45" w14:textId="05E9680B" w:rsidR="00A62645" w:rsidRPr="00916EFC" w:rsidRDefault="00476706"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14</w:t>
      </w:r>
      <w:r w:rsidRPr="00916EFC">
        <w:rPr>
          <w:noProof/>
        </w:rPr>
        <w:fldChar w:fldCharType="end"/>
      </w:r>
      <w:r w:rsidRPr="00916EFC">
        <w:t xml:space="preserve"> Taxonomie </w:t>
      </w:r>
      <w:del w:id="132" w:author="Lukáš Herman" w:date="2023-02-06T14:26:00Z">
        <w:r w:rsidRPr="00916EFC" w:rsidDel="00227A2E">
          <w:delText>weobvých</w:delText>
        </w:r>
      </w:del>
      <w:ins w:id="133" w:author="Lukáš Herman" w:date="2023-02-06T14:26:00Z">
        <w:r w:rsidR="00227A2E" w:rsidRPr="00916EFC">
          <w:t>webových</w:t>
        </w:r>
      </w:ins>
      <w:r w:rsidRPr="00916EFC">
        <w:t xml:space="preserve"> technologií umožňujících tvorbu </w:t>
      </w:r>
      <w:del w:id="134" w:author="Lukáš Herman" w:date="2023-02-06T14:26:00Z">
        <w:r w:rsidRPr="00916EFC" w:rsidDel="00227A2E">
          <w:delText>virutálních</w:delText>
        </w:r>
      </w:del>
      <w:ins w:id="135" w:author="Lukáš Herman" w:date="2023-02-06T14:26:00Z">
        <w:r w:rsidR="00227A2E" w:rsidRPr="00916EFC">
          <w:t>virtuálních</w:t>
        </w:r>
      </w:ins>
      <w:r w:rsidRPr="00916EFC">
        <w:t xml:space="preserve"> prostředí</w:t>
      </w:r>
      <w:r w:rsidR="00D20F77" w:rsidRPr="00916EFC">
        <w:t xml:space="preserve"> dle míry abstrakce</w:t>
      </w:r>
      <w:r w:rsidRPr="00916EFC">
        <w:t xml:space="preserve">. </w:t>
      </w:r>
      <w:r w:rsidR="00D20F77" w:rsidRPr="00916EFC">
        <w:t xml:space="preserve">Červeně – hardware, žlutě – prohlížeč, modře </w:t>
      </w:r>
      <w:r w:rsidR="00A62645" w:rsidRPr="00916EFC">
        <w:t>–</w:t>
      </w:r>
      <w:r w:rsidR="00D20F77" w:rsidRPr="00916EFC">
        <w:t xml:space="preserve"> </w:t>
      </w:r>
      <w:r w:rsidR="00A62645" w:rsidRPr="00916EFC">
        <w:t>JS ekosystém</w:t>
      </w:r>
    </w:p>
    <w:p w14:paraId="094B253A" w14:textId="182DCA59" w:rsidR="00476706" w:rsidRPr="00916EFC" w:rsidRDefault="00D20F77" w:rsidP="00135504">
      <w:pPr>
        <w:pStyle w:val="Caption"/>
      </w:pPr>
      <w:r w:rsidRPr="00916EFC">
        <w:t>upraveno dle</w:t>
      </w:r>
      <w:r w:rsidR="00476706" w:rsidRPr="00916EFC">
        <w:t xml:space="preserve">: </w:t>
      </w:r>
      <w:r w:rsidR="00476706" w:rsidRPr="00916EFC">
        <w:fldChar w:fldCharType="begin"/>
      </w:r>
      <w:r w:rsidR="00476706" w:rsidRPr="00916EFC">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476706" w:rsidRPr="00916EFC">
        <w:fldChar w:fldCharType="separate"/>
      </w:r>
      <w:r w:rsidR="00476706" w:rsidRPr="00916EFC">
        <w:t>(Godber 2022)</w:t>
      </w:r>
      <w:r w:rsidR="00476706" w:rsidRPr="00916EFC">
        <w:fldChar w:fldCharType="end"/>
      </w:r>
    </w:p>
    <w:p w14:paraId="528F9BA2" w14:textId="0BDFAEED" w:rsidR="00F80471" w:rsidRPr="00916EFC" w:rsidRDefault="00E364D4" w:rsidP="00F80471">
      <w:pPr>
        <w:pStyle w:val="Heading2"/>
        <w:rPr>
          <w:lang w:val="cs-CZ"/>
        </w:rPr>
      </w:pPr>
      <w:bookmarkStart w:id="136" w:name="_Ref155017676"/>
      <w:bookmarkStart w:id="137" w:name="_Toc155217407"/>
      <w:r w:rsidRPr="00916EFC">
        <w:rPr>
          <w:lang w:val="cs-CZ"/>
        </w:rPr>
        <w:t>Webový vývoj</w:t>
      </w:r>
      <w:bookmarkEnd w:id="136"/>
      <w:bookmarkEnd w:id="137"/>
    </w:p>
    <w:p w14:paraId="44070934" w14:textId="77777777" w:rsidR="008C20E8" w:rsidRPr="00916EFC" w:rsidRDefault="00E64528" w:rsidP="00A62645">
      <w:r w:rsidRPr="00916EFC">
        <w:t xml:space="preserve">Volba webového prostředí přináší jisté benefity, ale i překážky při tvorbě VR aplikací. </w:t>
      </w:r>
      <w:r w:rsidR="00FC5365" w:rsidRPr="00916EFC">
        <w:t xml:space="preserve">Primárním benefitem </w:t>
      </w:r>
      <w:r w:rsidR="00A62645" w:rsidRPr="00916EFC">
        <w:t xml:space="preserve">oproti desktopovým aplikacím </w:t>
      </w:r>
      <w:r w:rsidR="00FC5365" w:rsidRPr="00916EFC">
        <w:t>je dostupnost (</w:t>
      </w:r>
      <w:r w:rsidR="00FC5365" w:rsidRPr="00916EFC">
        <w:rPr>
          <w:i/>
          <w:iCs/>
        </w:rPr>
        <w:t>availability</w:t>
      </w:r>
      <w:r w:rsidR="00FC5365" w:rsidRPr="00916EFC">
        <w:t xml:space="preserve">). </w:t>
      </w:r>
      <w:r w:rsidR="00FC5365" w:rsidRPr="00916EFC">
        <w:rPr>
          <w:color w:val="000000" w:themeColor="text1"/>
        </w:rPr>
        <w:t>Jelikož web je platformě a hardwarově agnostický, tedy je možné k němu přistupovat takřka skrze veškerý běžně</w:t>
      </w:r>
      <w:r w:rsidR="00FC5365" w:rsidRPr="00916EFC">
        <w:t xml:space="preserve"> užívaný hardware a software. V případě 3D vizualizace a </w:t>
      </w:r>
      <w:r w:rsidR="006B6B7E" w:rsidRPr="00916EFC">
        <w:t>virtuální</w:t>
      </w:r>
      <w:r w:rsidR="00FC5365" w:rsidRPr="00916EFC">
        <w:t xml:space="preserve"> reality je </w:t>
      </w:r>
      <w:r w:rsidR="006B6B7E" w:rsidRPr="00916EFC">
        <w:t>dostupnost</w:t>
      </w:r>
      <w:r w:rsidR="00FC5365" w:rsidRPr="00916EFC">
        <w:t xml:space="preserve"> a přístupnost v posledních letech umožněna díky výraznému vývoji</w:t>
      </w:r>
      <w:r w:rsidR="00FD0AFD" w:rsidRPr="00916EFC">
        <w:t xml:space="preserve"> HTML5, </w:t>
      </w:r>
      <w:r w:rsidR="00FC5365" w:rsidRPr="00916EFC">
        <w:t>WebGL a WebXR</w:t>
      </w:r>
      <w:r w:rsidR="00A62645" w:rsidRPr="00916EFC">
        <w:t xml:space="preserve">. </w:t>
      </w:r>
      <w:r w:rsidR="00FC5365" w:rsidRPr="00916EFC">
        <w:t>Dalším z benefitů je fakt, že většina globálně užívaných aplikací se postupně přesouvá z desktopových řešení do webového prohlížeče (</w:t>
      </w:r>
      <w:r w:rsidRPr="00916EFC">
        <w:t xml:space="preserve">kancelářské programy: </w:t>
      </w:r>
      <w:r w:rsidR="00FC5365" w:rsidRPr="00916EFC">
        <w:t>Microsoft Office Suite</w:t>
      </w:r>
      <w:r w:rsidRPr="00916EFC">
        <w:t xml:space="preserve">, grafické: Figma, Canva, vývojářské: CodePen, VSCode web </w:t>
      </w:r>
      <w:r w:rsidR="00FC5365" w:rsidRPr="00916EFC">
        <w:t xml:space="preserve"> aj.) </w:t>
      </w:r>
      <w:r w:rsidR="00FC5365" w:rsidRPr="00916EFC">
        <w:fldChar w:fldCharType="begin"/>
      </w:r>
      <w:r w:rsidR="0014392A" w:rsidRPr="00916EFC">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916EFC">
        <w:fldChar w:fldCharType="separate"/>
      </w:r>
      <w:r w:rsidR="00FC5365" w:rsidRPr="00916EFC">
        <w:rPr>
          <w:rFonts w:cs="Times New Roman"/>
          <w:szCs w:val="24"/>
        </w:rPr>
        <w:t>(Řeháček 2020)</w:t>
      </w:r>
      <w:r w:rsidR="00FC5365" w:rsidRPr="00916EFC">
        <w:fldChar w:fldCharType="end"/>
      </w:r>
      <w:r w:rsidR="00FC5365" w:rsidRPr="00916EFC">
        <w:t>.</w:t>
      </w:r>
      <w:r w:rsidR="00A62645" w:rsidRPr="00916EFC">
        <w:t xml:space="preserve"> </w:t>
      </w:r>
    </w:p>
    <w:p w14:paraId="6D9788B5" w14:textId="77777777" w:rsidR="008C20E8" w:rsidRPr="00916EFC" w:rsidRDefault="008C20E8">
      <w:pPr>
        <w:spacing w:after="160"/>
        <w:jc w:val="left"/>
        <w:rPr>
          <w:lang w:eastAsia="cs-CZ"/>
        </w:rPr>
      </w:pPr>
      <w:r w:rsidRPr="00916EFC">
        <w:br w:type="page"/>
      </w:r>
    </w:p>
    <w:p w14:paraId="7A6E33FE" w14:textId="3C3237E8" w:rsidR="00E364D4" w:rsidRPr="00916EFC" w:rsidRDefault="00E364D4" w:rsidP="008C20E8">
      <w:pPr>
        <w:pStyle w:val="Normlnprvnodsazen"/>
        <w:ind w:firstLine="0"/>
      </w:pPr>
      <w:r w:rsidRPr="00916EFC">
        <w:lastRenderedPageBreak/>
        <w:t>Tvorba klasických webových aplikací je umožněna pomocí kombinace technologií tzv.</w:t>
      </w:r>
      <w:r w:rsidRPr="00916EFC">
        <w:rPr>
          <w:i/>
          <w:iCs/>
        </w:rPr>
        <w:t xml:space="preserve"> </w:t>
      </w:r>
      <w:r w:rsidRPr="00916EFC">
        <w:rPr>
          <w:i/>
          <w:iCs/>
          <w:lang w:val="en-US"/>
        </w:rPr>
        <w:t>web-standard technologies</w:t>
      </w:r>
      <w:r w:rsidRPr="00916EFC">
        <w:rPr>
          <w:lang w:val="en-US"/>
        </w:rPr>
        <w:t xml:space="preserve"> </w:t>
      </w:r>
      <w:r w:rsidRPr="00916EFC">
        <w:fldChar w:fldCharType="begin"/>
      </w:r>
      <w:r w:rsidR="0014392A" w:rsidRPr="00916EFC">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916EFC">
        <w:fldChar w:fldCharType="separate"/>
      </w:r>
      <w:r w:rsidRPr="00916EFC">
        <w:rPr>
          <w:rFonts w:cs="Times New Roman"/>
          <w:szCs w:val="24"/>
        </w:rPr>
        <w:t>(Řeháček 2020)</w:t>
      </w:r>
      <w:r w:rsidRPr="00916EFC">
        <w:fldChar w:fldCharType="end"/>
      </w:r>
      <w:r w:rsidRPr="00916EFC">
        <w:t xml:space="preserve"> jimiž jsou:</w:t>
      </w:r>
    </w:p>
    <w:p w14:paraId="6FA0C7BF" w14:textId="53FE3DE5" w:rsidR="00E364D4" w:rsidRPr="00916EFC" w:rsidRDefault="00E364D4" w:rsidP="00E364D4">
      <w:pPr>
        <w:pStyle w:val="Normlnprvnodsazen"/>
        <w:numPr>
          <w:ilvl w:val="0"/>
          <w:numId w:val="11"/>
        </w:numPr>
        <w:rPr>
          <w:lang w:eastAsia="en-US"/>
        </w:rPr>
      </w:pPr>
      <w:r w:rsidRPr="00916EFC">
        <w:rPr>
          <w:lang w:eastAsia="en-US"/>
        </w:rPr>
        <w:t>HTML – značkovací jazyk určující strukturu a obsah webové stránky</w:t>
      </w:r>
    </w:p>
    <w:p w14:paraId="5B995454" w14:textId="1943DE7C" w:rsidR="00E364D4" w:rsidRPr="00916EFC" w:rsidRDefault="00E364D4" w:rsidP="00E364D4">
      <w:pPr>
        <w:pStyle w:val="Normlnprvnodsazen"/>
        <w:numPr>
          <w:ilvl w:val="0"/>
          <w:numId w:val="11"/>
        </w:numPr>
        <w:rPr>
          <w:lang w:eastAsia="en-US"/>
        </w:rPr>
      </w:pPr>
      <w:r w:rsidRPr="00916EFC">
        <w:rPr>
          <w:lang w:eastAsia="en-US"/>
        </w:rPr>
        <w:t>CSS – kaskádový stylovací jazyk určující vzhled obsahu stránky</w:t>
      </w:r>
    </w:p>
    <w:p w14:paraId="5BBB04C6" w14:textId="438059F8" w:rsidR="00E364D4" w:rsidRPr="00916EFC" w:rsidRDefault="00E364D4" w:rsidP="00E364D4">
      <w:pPr>
        <w:pStyle w:val="Normlnprvnodsazen"/>
        <w:numPr>
          <w:ilvl w:val="0"/>
          <w:numId w:val="11"/>
        </w:numPr>
        <w:rPr>
          <w:lang w:eastAsia="en-US"/>
        </w:rPr>
      </w:pPr>
      <w:r w:rsidRPr="00916EFC">
        <w:rPr>
          <w:lang w:eastAsia="en-US"/>
        </w:rPr>
        <w:t>SVG – značkovací jazyk umožňující 2</w:t>
      </w:r>
      <w:del w:id="138" w:author="Lukáš Herman" w:date="2023-02-10T18:48:00Z">
        <w:r w:rsidRPr="00916EFC" w:rsidDel="0045773E">
          <w:rPr>
            <w:lang w:eastAsia="en-US"/>
          </w:rPr>
          <w:delText xml:space="preserve"> </w:delText>
        </w:r>
      </w:del>
      <w:r w:rsidRPr="00916EFC">
        <w:rPr>
          <w:lang w:eastAsia="en-US"/>
        </w:rPr>
        <w:t>D vektorovou grafiku na webu</w:t>
      </w:r>
    </w:p>
    <w:p w14:paraId="5BC5D698" w14:textId="72A0E035" w:rsidR="00476706" w:rsidRPr="00916EFC" w:rsidRDefault="00E364D4" w:rsidP="00B91039">
      <w:pPr>
        <w:pStyle w:val="Normlnprvnodsazen"/>
        <w:numPr>
          <w:ilvl w:val="0"/>
          <w:numId w:val="11"/>
        </w:numPr>
        <w:rPr>
          <w:lang w:eastAsia="en-US"/>
        </w:rPr>
      </w:pPr>
      <w:r w:rsidRPr="00916EFC">
        <w:rPr>
          <w:lang w:eastAsia="en-US"/>
        </w:rPr>
        <w:t>JavaScript – vysokoúrovňový jazyk umožňující interakci s obsahem a vzhlede</w:t>
      </w:r>
      <w:r w:rsidR="005B388F" w:rsidRPr="00916EFC">
        <w:rPr>
          <w:lang w:eastAsia="en-US"/>
        </w:rPr>
        <w:t>m</w:t>
      </w:r>
    </w:p>
    <w:p w14:paraId="0805D674" w14:textId="69D8938B" w:rsidR="00476706" w:rsidRPr="00916EFC" w:rsidRDefault="00476706" w:rsidP="00476706">
      <w:pPr>
        <w:pStyle w:val="Normlnprvnodsazen"/>
        <w:rPr>
          <w:lang w:eastAsia="en-US"/>
        </w:rPr>
      </w:pPr>
      <w:r w:rsidRPr="00916EFC">
        <w:rPr>
          <w:lang w:eastAsia="en-US"/>
        </w:rPr>
        <w:t>Mezi webové standardy je pak volněji možné zařadit i klíčové API (DOM,</w:t>
      </w:r>
      <w:r w:rsidR="00A8678D" w:rsidRPr="00916EFC">
        <w:rPr>
          <w:lang w:eastAsia="en-US"/>
        </w:rPr>
        <w:t xml:space="preserve"> Fetch API, </w:t>
      </w:r>
      <w:r w:rsidRPr="00916EFC">
        <w:rPr>
          <w:lang w:eastAsia="en-US"/>
        </w:rPr>
        <w:t>WebGL, WebX</w:t>
      </w:r>
      <w:r w:rsidR="008C5DF5" w:rsidRPr="00916EFC">
        <w:rPr>
          <w:lang w:eastAsia="en-US"/>
        </w:rPr>
        <w:t>R</w:t>
      </w:r>
      <w:r w:rsidR="00A8678D" w:rsidRPr="00916EFC">
        <w:rPr>
          <w:lang w:eastAsia="en-US"/>
        </w:rPr>
        <w:t xml:space="preserve"> aj.</w:t>
      </w:r>
      <w:r w:rsidRPr="00916EFC">
        <w:rPr>
          <w:lang w:eastAsia="en-US"/>
        </w:rPr>
        <w:t>), které umožňují snazší vývoj pro webové prostředí.</w:t>
      </w:r>
    </w:p>
    <w:p w14:paraId="6A1BA144" w14:textId="01068950" w:rsidR="007F7BCF" w:rsidRPr="00916EFC" w:rsidRDefault="00431D81" w:rsidP="007F7BCF">
      <w:pPr>
        <w:pStyle w:val="Heading3"/>
      </w:pPr>
      <w:bookmarkStart w:id="139" w:name="_Ref155214395"/>
      <w:bookmarkStart w:id="140" w:name="_Ref155214397"/>
      <w:bookmarkStart w:id="141" w:name="_Ref155214434"/>
      <w:bookmarkStart w:id="142" w:name="_Ref155214436"/>
      <w:bookmarkStart w:id="143" w:name="_Toc155217408"/>
      <w:r w:rsidRPr="00916EFC">
        <w:t>Web API</w:t>
      </w:r>
      <w:bookmarkEnd w:id="139"/>
      <w:bookmarkEnd w:id="140"/>
      <w:bookmarkEnd w:id="141"/>
      <w:bookmarkEnd w:id="142"/>
      <w:bookmarkEnd w:id="143"/>
    </w:p>
    <w:p w14:paraId="5487BB02" w14:textId="2DB756DF" w:rsidR="001E2B61" w:rsidRPr="00916EFC" w:rsidRDefault="001E2B61" w:rsidP="001E2B61">
      <w:pPr>
        <w:pStyle w:val="Malnadpis"/>
      </w:pPr>
      <w:r w:rsidRPr="00916EFC">
        <w:t>DOM</w:t>
      </w:r>
      <w:r w:rsidR="00260F6F" w:rsidRPr="00916EFC">
        <w:t xml:space="preserve"> API</w:t>
      </w:r>
    </w:p>
    <w:p w14:paraId="78C7806A" w14:textId="29E523B8" w:rsidR="00A8678D" w:rsidRPr="00916EFC" w:rsidRDefault="00A8678D" w:rsidP="00A8678D">
      <w:r w:rsidRPr="00916EFC">
        <w:t xml:space="preserve">Při zpracování HTML dokumentu prohlížečem vzniká abstraktní stromová datová struktura, která slouží k vykreslení webové stránky. Tato struktura je následně přístupná skrze rozhraní nazývané </w:t>
      </w:r>
      <w:r w:rsidRPr="00916EFC">
        <w:rPr>
          <w:i/>
          <w:iCs/>
        </w:rPr>
        <w:t>Document Object Model</w:t>
      </w:r>
      <w:r w:rsidRPr="00916EFC">
        <w:t xml:space="preserve"> (DOM) </w:t>
      </w:r>
      <w:r w:rsidR="00C5214A" w:rsidRPr="00916EFC">
        <w:fldChar w:fldCharType="begin"/>
      </w:r>
      <w:r w:rsidR="0014392A" w:rsidRPr="00916EFC">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916EFC">
        <w:fldChar w:fldCharType="separate"/>
      </w:r>
      <w:r w:rsidR="00C5214A" w:rsidRPr="00916EFC">
        <w:rPr>
          <w:rFonts w:cs="Times New Roman"/>
          <w:szCs w:val="24"/>
        </w:rPr>
        <w:t>(Řeháček 2020)</w:t>
      </w:r>
      <w:r w:rsidR="00C5214A" w:rsidRPr="00916EFC">
        <w:fldChar w:fldCharType="end"/>
      </w:r>
      <w:r w:rsidR="001E2B61" w:rsidRPr="00916EFC">
        <w:t>.</w:t>
      </w:r>
      <w:r w:rsidR="00C5214A" w:rsidRPr="00916EFC">
        <w:t xml:space="preserve"> </w:t>
      </w:r>
      <w:r w:rsidRPr="00916EFC">
        <w:t>DOM reprezentuje daný HTML dokument tak, že umožňuje manipulaci s jeho strukturou, stylem a obsahem pomocí skriptovacího jazyka, například JavaScriptu</w:t>
      </w:r>
      <w:r w:rsidR="009C7ECC" w:rsidRPr="00916EFC">
        <w:t xml:space="preserve"> </w:t>
      </w:r>
      <w:r w:rsidR="009C7ECC" w:rsidRPr="00916EFC">
        <w:fldChar w:fldCharType="begin"/>
      </w:r>
      <w:r w:rsidR="0014392A" w:rsidRPr="00916EFC">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916EFC">
        <w:fldChar w:fldCharType="separate"/>
      </w:r>
      <w:r w:rsidR="005B388F" w:rsidRPr="00916EFC">
        <w:t>(MDN Contributors 2022a)</w:t>
      </w:r>
      <w:r w:rsidR="009C7ECC" w:rsidRPr="00916EFC">
        <w:fldChar w:fldCharType="end"/>
      </w:r>
      <w:r w:rsidR="009C7ECC" w:rsidRPr="00916EFC">
        <w:t>.</w:t>
      </w:r>
      <w:r w:rsidR="00DB0204" w:rsidRPr="00916EFC">
        <w:t xml:space="preserve"> </w:t>
      </w:r>
      <w:r w:rsidRPr="00916EFC">
        <w:t>). Z hlediska HTML je to objektový model, který definuje atributy, metody a události. Z hlediska JavaScriptu jde o API, které umožňuje interakci s HTML dokumentem.</w:t>
      </w:r>
    </w:p>
    <w:p w14:paraId="378DF447" w14:textId="5A52858A" w:rsidR="003F5B02" w:rsidRPr="00916EFC" w:rsidRDefault="00A8678D" w:rsidP="00D415EF">
      <w:pPr>
        <w:pStyle w:val="Normlnprvnodsazen"/>
        <w:keepNext/>
        <w:ind w:firstLine="0"/>
      </w:pPr>
      <w:r w:rsidRPr="00916EFC">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E8B99F8" w:rsidR="009C7ECC" w:rsidRPr="00916EFC" w:rsidRDefault="003F5B02"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15</w:t>
      </w:r>
      <w:r w:rsidRPr="00916EFC">
        <w:rPr>
          <w:noProof/>
        </w:rPr>
        <w:fldChar w:fldCharType="end"/>
      </w:r>
      <w:r w:rsidRPr="00916EFC">
        <w:t xml:space="preserve">  Zdrojový kód HTML a DOM struktura</w:t>
      </w:r>
      <w:r w:rsidR="00D7572C" w:rsidRPr="00916EFC">
        <w:t xml:space="preserve">. </w:t>
      </w:r>
      <w:r w:rsidR="00D415EF" w:rsidRPr="00916EFC">
        <w:t xml:space="preserve">upraveno </w:t>
      </w:r>
      <w:r w:rsidR="00475E18" w:rsidRPr="00916EFC">
        <w:t>dle</w:t>
      </w:r>
      <w:r w:rsidRPr="00916EFC">
        <w:t>:</w:t>
      </w:r>
      <w:r w:rsidR="00D415EF" w:rsidRPr="00916EFC">
        <w:t xml:space="preserve"> </w:t>
      </w:r>
      <w:r w:rsidR="00D415EF" w:rsidRPr="00916EFC">
        <w:fldChar w:fldCharType="begin"/>
      </w:r>
      <w:r w:rsidR="00D415EF" w:rsidRPr="00916EFC">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rsidRPr="00916EFC">
        <w:fldChar w:fldCharType="separate"/>
      </w:r>
      <w:r w:rsidR="00D415EF" w:rsidRPr="00916EFC">
        <w:rPr>
          <w:rFonts w:cs="Times New Roman"/>
          <w:szCs w:val="24"/>
        </w:rPr>
        <w:t>(Řeháček 2020; W3Schools 2023)</w:t>
      </w:r>
      <w:r w:rsidR="00D415EF" w:rsidRPr="00916EFC">
        <w:fldChar w:fldCharType="end"/>
      </w:r>
    </w:p>
    <w:p w14:paraId="70D169F5" w14:textId="77777777" w:rsidR="004D3AA8" w:rsidRPr="00916EFC" w:rsidRDefault="007F7BCF" w:rsidP="003F5B02">
      <w:pPr>
        <w:pStyle w:val="Malnadpis"/>
      </w:pPr>
      <w:r w:rsidRPr="00916EFC">
        <w:t>WebGL API</w:t>
      </w:r>
    </w:p>
    <w:p w14:paraId="12B92021" w14:textId="151407B4" w:rsidR="00A8678D" w:rsidRPr="00916EFC" w:rsidRDefault="004D3AA8" w:rsidP="00356E8E">
      <w:pPr>
        <w:rPr>
          <w:bCs/>
        </w:rPr>
      </w:pPr>
      <w:r w:rsidRPr="00916EFC">
        <w:rPr>
          <w:bCs/>
        </w:rPr>
        <w:t>J</w:t>
      </w:r>
      <w:r w:rsidR="007F7BCF" w:rsidRPr="00916EFC">
        <w:rPr>
          <w:bCs/>
        </w:rPr>
        <w:t>edná se o</w:t>
      </w:r>
      <w:r w:rsidR="005B388F" w:rsidRPr="00916EFC">
        <w:rPr>
          <w:bCs/>
        </w:rPr>
        <w:t xml:space="preserve"> </w:t>
      </w:r>
      <w:r w:rsidR="00FD0AFD" w:rsidRPr="00916EFC">
        <w:rPr>
          <w:bCs/>
        </w:rPr>
        <w:t>nízko úrovňové</w:t>
      </w:r>
      <w:r w:rsidR="005B388F" w:rsidRPr="00916EFC">
        <w:rPr>
          <w:bCs/>
        </w:rPr>
        <w:t xml:space="preserve"> </w:t>
      </w:r>
      <w:r w:rsidR="007F7BCF" w:rsidRPr="00916EFC">
        <w:rPr>
          <w:bCs/>
        </w:rPr>
        <w:t xml:space="preserve">Javascriptové aplikační rozhraní, které umožňuje vysoko výkonnostní vykreslování interaktivní 3D a 2D grafiky </w:t>
      </w:r>
      <w:r w:rsidR="008C20E8" w:rsidRPr="00916EFC">
        <w:rPr>
          <w:bCs/>
        </w:rPr>
        <w:t>v </w:t>
      </w:r>
      <w:r w:rsidR="007F7BCF" w:rsidRPr="00916EFC">
        <w:rPr>
          <w:bCs/>
        </w:rPr>
        <w:t>kompatibilní</w:t>
      </w:r>
      <w:r w:rsidR="008C20E8" w:rsidRPr="00916EFC">
        <w:rPr>
          <w:bCs/>
        </w:rPr>
        <w:t xml:space="preserve">m </w:t>
      </w:r>
      <w:r w:rsidR="007F7BCF" w:rsidRPr="00916EFC">
        <w:rPr>
          <w:bCs/>
        </w:rPr>
        <w:t>webové</w:t>
      </w:r>
      <w:r w:rsidR="008C20E8" w:rsidRPr="00916EFC">
        <w:rPr>
          <w:bCs/>
        </w:rPr>
        <w:t xml:space="preserve">m </w:t>
      </w:r>
      <w:r w:rsidR="007F7BCF" w:rsidRPr="00916EFC">
        <w:rPr>
          <w:bCs/>
        </w:rPr>
        <w:t>prohlížeč</w:t>
      </w:r>
      <w:r w:rsidR="008C20E8" w:rsidRPr="00916EFC">
        <w:rPr>
          <w:bCs/>
        </w:rPr>
        <w:t>i</w:t>
      </w:r>
      <w:r w:rsidR="007F7BCF" w:rsidRPr="00916EFC">
        <w:rPr>
          <w:bCs/>
        </w:rPr>
        <w:t>. Díky tomu, že WebGL následuje implementaci OpenGL ES (</w:t>
      </w:r>
      <w:r w:rsidR="007F7BCF" w:rsidRPr="00916EFC">
        <w:rPr>
          <w:bCs/>
          <w:i/>
          <w:iCs/>
        </w:rPr>
        <w:t>OpenGL for Embedded Systems</w:t>
      </w:r>
      <w:r w:rsidR="007F7BCF" w:rsidRPr="00916EFC">
        <w:rPr>
          <w:rStyle w:val="FootnoteReference"/>
        </w:rPr>
        <w:footnoteReference w:id="3"/>
      </w:r>
      <w:r w:rsidR="007F7BCF" w:rsidRPr="00916EFC">
        <w:rPr>
          <w:bCs/>
        </w:rPr>
        <w:t>)  je mož</w:t>
      </w:r>
      <w:r w:rsidR="007E07EC" w:rsidRPr="00916EFC">
        <w:rPr>
          <w:bCs/>
        </w:rPr>
        <w:t>né v rámci</w:t>
      </w:r>
      <w:r w:rsidR="007F7BCF" w:rsidRPr="00916EFC">
        <w:rPr>
          <w:bCs/>
        </w:rPr>
        <w:t xml:space="preserve"> webových stránek využívat výpočetní síly grafických karet v zařízení uživatele</w:t>
      </w:r>
      <w:r w:rsidR="00F64A6B" w:rsidRPr="00916EFC">
        <w:rPr>
          <w:bCs/>
        </w:rPr>
        <w:t xml:space="preserve"> </w:t>
      </w:r>
      <w:r w:rsidR="005C57E5" w:rsidRPr="00916EFC">
        <w:rPr>
          <w:bCs/>
        </w:rPr>
        <w:fldChar w:fldCharType="begin"/>
      </w:r>
      <w:r w:rsidR="0014392A" w:rsidRPr="00916EFC">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916EFC">
        <w:rPr>
          <w:bCs/>
        </w:rPr>
        <w:fldChar w:fldCharType="separate"/>
      </w:r>
      <w:r w:rsidR="005B388F" w:rsidRPr="00916EFC">
        <w:rPr>
          <w:bCs/>
        </w:rPr>
        <w:t>(MDN Contributors 2022b)</w:t>
      </w:r>
      <w:r w:rsidR="005C57E5" w:rsidRPr="00916EFC">
        <w:rPr>
          <w:bCs/>
        </w:rPr>
        <w:fldChar w:fldCharType="end"/>
      </w:r>
      <w:r w:rsidR="005B388F" w:rsidRPr="00916EFC">
        <w:rPr>
          <w:bCs/>
        </w:rPr>
        <w:t xml:space="preserve">. WebGL je přístupné skrze HTML5 Canvas element. </w:t>
      </w:r>
      <w:r w:rsidR="00356E8E" w:rsidRPr="00916EFC">
        <w:t>Důležité je, že je to nativní součást prohlížečů, a proto nevyžaduje žádné další doplňky</w:t>
      </w:r>
      <w:r w:rsidR="005B388F" w:rsidRPr="00916EFC">
        <w:rPr>
          <w:bCs/>
        </w:rPr>
        <w:t xml:space="preserve"> </w:t>
      </w:r>
      <w:r w:rsidR="005B388F" w:rsidRPr="00916EFC">
        <w:rPr>
          <w:bCs/>
        </w:rPr>
        <w:fldChar w:fldCharType="begin"/>
      </w:r>
      <w:r w:rsidR="00D51ED1" w:rsidRPr="00916EFC">
        <w:rPr>
          <w:bCs/>
        </w:rPr>
        <w:instrText xml:space="preserve"> ADDIN ZOTERO_ITEM CSL_CITATION {"citationID":"mPU4G6bH","properties":{"formattedCitation":"(Khronos Group 2023)","plainCitation":"(Khronos Group 2023)","noteIndex":0},"citationItems":[{"id":1251,"uris":["http://zotero.org/groups/4599106/items/PFTXB2K6"],"itemData":{"id":1251,"type":"webpage","abstract":"WebGL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916EFC">
        <w:rPr>
          <w:bCs/>
        </w:rPr>
        <w:fldChar w:fldCharType="separate"/>
      </w:r>
      <w:r w:rsidR="00D51ED1" w:rsidRPr="00916EFC">
        <w:t>(Khronos Group 2023)</w:t>
      </w:r>
      <w:r w:rsidR="005B388F" w:rsidRPr="00916EFC">
        <w:rPr>
          <w:bCs/>
        </w:rPr>
        <w:fldChar w:fldCharType="end"/>
      </w:r>
      <w:r w:rsidR="005B388F" w:rsidRPr="00916EFC">
        <w:rPr>
          <w:bCs/>
        </w:rPr>
        <w:t xml:space="preserve">. </w:t>
      </w:r>
      <w:r w:rsidR="00356E8E" w:rsidRPr="00916EFC">
        <w:t>Pro vykreslování využívá WebGL jazyk GLSL, který popisuje způsob, jakým je daný objekt vyobrazen (</w:t>
      </w:r>
      <w:r w:rsidR="00356E8E" w:rsidRPr="00916EFC">
        <w:rPr>
          <w:i/>
          <w:iCs/>
        </w:rPr>
        <w:t>shader</w:t>
      </w:r>
      <w:r w:rsidR="00356E8E" w:rsidRPr="00916EFC">
        <w:t>). Základní funkčnost WebGL dále rozšiřují JavaScriptové knihovny,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r w:rsidR="00F11501" w:rsidRPr="00916EFC">
        <w:t xml:space="preserve"> Jednoduše řečeno, WebGL je soubor javascriptových funkcí umožňující webovým prohlížečům zobrazovat 3D grafiku s využitím grafických karet. </w:t>
      </w:r>
    </w:p>
    <w:p w14:paraId="0B605B2F" w14:textId="77777777" w:rsidR="00D415EF" w:rsidRPr="00916EFC" w:rsidRDefault="00D415EF" w:rsidP="00D415EF">
      <w:pPr>
        <w:pStyle w:val="Malnadpis"/>
      </w:pPr>
      <w:r w:rsidRPr="00916EFC">
        <w:lastRenderedPageBreak/>
        <w:t>WebXR API</w:t>
      </w:r>
    </w:p>
    <w:p w14:paraId="4AD9055B" w14:textId="79F94484" w:rsidR="00B47578" w:rsidRPr="00916EFC" w:rsidRDefault="00D415EF" w:rsidP="00372EA8">
      <w:pPr>
        <w:rPr>
          <w:b/>
        </w:rPr>
      </w:pPr>
      <w:r w:rsidRPr="00916EFC">
        <w:t>WebXR je specifikace definovaná W3C skupinou pro imerzní web, za účelem poskytnutí jednotné komunikace mezi VR a AR hardwarem a webovým prostředím.</w:t>
      </w:r>
      <w:r w:rsidR="00A62645" w:rsidRPr="00916EFC">
        <w:t xml:space="preserve"> WebXR</w:t>
      </w:r>
      <w:r w:rsidRPr="00916EFC">
        <w:t xml:space="preserve"> </w:t>
      </w:r>
      <w:r w:rsidR="00A62645" w:rsidRPr="00916EFC">
        <w:t xml:space="preserve">API </w:t>
      </w:r>
      <w:r w:rsidRPr="00916EFC">
        <w:t>umožňuje jednotný přístup k vytváření virtuálních zážitků pro</w:t>
      </w:r>
      <w:r w:rsidRPr="00916EFC">
        <w:rPr>
          <w:i/>
          <w:iCs/>
        </w:rPr>
        <w:t xml:space="preserve"> </w:t>
      </w:r>
      <w:r w:rsidRPr="00916EFC">
        <w:t>mobilní i desktopový VR hardware. WebXR API je založeno na OpenXR</w:t>
      </w:r>
      <w:r w:rsidRPr="00916EFC">
        <w:rPr>
          <w:rStyle w:val="FootnoteReference"/>
        </w:rPr>
        <w:footnoteReference w:id="4"/>
      </w:r>
      <w:r w:rsidRPr="00916EFC">
        <w:t xml:space="preserve"> specifikaci skupiny Khronos. Hlavními body zájmu WebXR API je detekce a vyhledání možností daného HW</w:t>
      </w:r>
      <w:r w:rsidR="007E07EC" w:rsidRPr="00916EFC">
        <w:t xml:space="preserve"> (</w:t>
      </w:r>
      <w:r w:rsidR="007E07EC" w:rsidRPr="00916EFC">
        <w:rPr>
          <w:i/>
          <w:iCs/>
        </w:rPr>
        <w:t>hardware</w:t>
      </w:r>
      <w:r w:rsidR="007E07EC" w:rsidRPr="00916EFC">
        <w:t>)</w:t>
      </w:r>
      <w:r w:rsidRPr="00916EFC">
        <w:t xml:space="preserve"> a následně správné zobrazení </w:t>
      </w:r>
      <w:r w:rsidR="00964AA4" w:rsidRPr="00916EFC">
        <w:t xml:space="preserve">(s odpovídající snímkovou frekvencí) </w:t>
      </w:r>
      <w:r w:rsidRPr="00916EFC">
        <w:t xml:space="preserve">obsahu v HW </w:t>
      </w:r>
      <w:r w:rsidRPr="00916EFC">
        <w:rPr>
          <w:b/>
        </w:rPr>
        <w:fldChar w:fldCharType="begin"/>
      </w:r>
      <w:r w:rsidR="00C840A2" w:rsidRPr="00916EFC">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916EFC">
        <w:rPr>
          <w:b/>
        </w:rPr>
        <w:fldChar w:fldCharType="separate"/>
      </w:r>
      <w:r w:rsidRPr="00916EFC">
        <w:t>(Immersive Web Working Group 2023; tro to WebXR and A-Frame Part 1 2021)</w:t>
      </w:r>
      <w:r w:rsidRPr="00916EFC">
        <w:rPr>
          <w:b/>
        </w:rPr>
        <w:fldChar w:fldCharType="end"/>
      </w:r>
      <w:r w:rsidR="00577B7B" w:rsidRPr="00916EFC">
        <w:t xml:space="preserve">. </w:t>
      </w:r>
      <w:r w:rsidR="00473E08" w:rsidRPr="00916EFC">
        <w:t>WebXR podpora v rámci prohlížečů</w:t>
      </w:r>
      <w:r w:rsidR="00964AA4" w:rsidRPr="00916EFC">
        <w:t xml:space="preserve"> a jednotlivých VR zobrazovacích zařízeních</w:t>
      </w:r>
      <w:r w:rsidR="00473E08" w:rsidRPr="00916EFC">
        <w:t xml:space="preserve"> je klíčová v případě hodnocení přístupnosti.</w:t>
      </w:r>
      <w:r w:rsidR="00473E08" w:rsidRPr="00916EFC">
        <w:rPr>
          <w:b/>
        </w:rPr>
        <w:t xml:space="preserve"> </w:t>
      </w:r>
      <w:r w:rsidR="00D03258" w:rsidRPr="00916EFC">
        <w:t xml:space="preserve">WebXR operuje na základě </w:t>
      </w:r>
      <w:r w:rsidR="00185FBF" w:rsidRPr="00916EFC">
        <w:t>relací (</w:t>
      </w:r>
      <w:r w:rsidR="00185FBF" w:rsidRPr="00916EFC">
        <w:rPr>
          <w:i/>
          <w:iCs/>
        </w:rPr>
        <w:t>session</w:t>
      </w:r>
      <w:r w:rsidR="00185FBF" w:rsidRPr="00916EFC">
        <w:t>). Knihovna umožňuje tři typy relací a to</w:t>
      </w:r>
      <w:r w:rsidR="00EA43B7" w:rsidRPr="00916EFC">
        <w:t xml:space="preserve"> </w:t>
      </w:r>
      <w:r w:rsidR="00EA43B7" w:rsidRPr="00916EFC">
        <w:fldChar w:fldCharType="begin"/>
      </w:r>
      <w:r w:rsidR="00672AF9" w:rsidRPr="00916EFC">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sidRPr="00916EFC">
        <w:fldChar w:fldCharType="separate"/>
      </w:r>
      <w:r w:rsidR="00672AF9" w:rsidRPr="00916EFC">
        <w:t>(MDN Contributors 2023b)</w:t>
      </w:r>
      <w:r w:rsidR="00EA43B7" w:rsidRPr="00916EFC">
        <w:fldChar w:fldCharType="end"/>
      </w:r>
      <w:r w:rsidR="00185FBF" w:rsidRPr="00916EFC">
        <w:rPr>
          <w:lang w:val="en-US"/>
        </w:rPr>
        <w:t xml:space="preserve">: </w:t>
      </w:r>
    </w:p>
    <w:p w14:paraId="295488A0" w14:textId="6AC685BE" w:rsidR="00B47578" w:rsidRPr="00916EFC" w:rsidRDefault="00185FBF" w:rsidP="00B47578">
      <w:pPr>
        <w:pStyle w:val="Normlnprvnodsazen"/>
        <w:numPr>
          <w:ilvl w:val="0"/>
          <w:numId w:val="7"/>
        </w:numPr>
        <w:rPr>
          <w:lang w:val="en-US"/>
        </w:rPr>
      </w:pPr>
      <w:r w:rsidRPr="00916EFC">
        <w:rPr>
          <w:b/>
          <w:bCs/>
          <w:i/>
          <w:iCs/>
          <w:lang w:val="en-US"/>
        </w:rPr>
        <w:t>immersive-vr</w:t>
      </w:r>
      <w:r w:rsidR="00B47578" w:rsidRPr="00916EFC">
        <w:rPr>
          <w:b/>
          <w:bCs/>
          <w:lang w:val="en-US"/>
        </w:rPr>
        <w:t>:</w:t>
      </w:r>
      <w:r w:rsidR="00B47578" w:rsidRPr="00916EFC">
        <w:rPr>
          <w:lang w:val="en-US"/>
        </w:rPr>
        <w:t xml:space="preserve"> </w:t>
      </w:r>
      <w:r w:rsidR="00841D60" w:rsidRPr="00916EFC">
        <w:t xml:space="preserve">Umožňuje </w:t>
      </w:r>
      <w:r w:rsidR="00B47578" w:rsidRPr="00916EFC">
        <w:t>přístup k</w:t>
      </w:r>
      <w:r w:rsidR="00580D09" w:rsidRPr="00916EFC">
        <w:t> </w:t>
      </w:r>
      <w:r w:rsidR="00B47578" w:rsidRPr="00916EFC">
        <w:t>imerznímu zobrazovacímu zařízení a umožňuje zobrazení virtuálního obsahu v plném VR režimu.</w:t>
      </w:r>
    </w:p>
    <w:p w14:paraId="42FA925B" w14:textId="4C92864C" w:rsidR="00B47578" w:rsidRPr="00916EFC" w:rsidRDefault="00185FBF" w:rsidP="00B47578">
      <w:pPr>
        <w:pStyle w:val="Normlnprvnodsazen"/>
        <w:numPr>
          <w:ilvl w:val="0"/>
          <w:numId w:val="7"/>
        </w:numPr>
        <w:rPr>
          <w:lang w:val="en-US"/>
        </w:rPr>
      </w:pPr>
      <w:r w:rsidRPr="00916EFC">
        <w:rPr>
          <w:b/>
          <w:bCs/>
          <w:i/>
          <w:iCs/>
          <w:lang w:val="en-US"/>
        </w:rPr>
        <w:t>immersive-ar</w:t>
      </w:r>
      <w:r w:rsidR="00841D60" w:rsidRPr="00916EFC">
        <w:rPr>
          <w:b/>
          <w:bCs/>
          <w:i/>
          <w:iCs/>
          <w:lang w:val="en-US"/>
        </w:rPr>
        <w:t>:</w:t>
      </w:r>
      <w:r w:rsidR="00841D60" w:rsidRPr="00916EFC">
        <w:rPr>
          <w:b/>
          <w:bCs/>
          <w:lang w:val="en-US"/>
        </w:rPr>
        <w:t xml:space="preserve"> </w:t>
      </w:r>
      <w:r w:rsidR="00841D60" w:rsidRPr="00916EFC">
        <w:t xml:space="preserve">Umožňuje přístup k imerznímu zařízení, s tím že vykreslený obsah je kombinován s reálným světem. </w:t>
      </w:r>
    </w:p>
    <w:p w14:paraId="058C373B" w14:textId="5D05CBB9" w:rsidR="00D03258" w:rsidRPr="00916EFC" w:rsidRDefault="00372EA8" w:rsidP="00B47578">
      <w:pPr>
        <w:pStyle w:val="Normlnprvnodsazen"/>
        <w:numPr>
          <w:ilvl w:val="0"/>
          <w:numId w:val="7"/>
        </w:numPr>
      </w:pPr>
      <w:r w:rsidRPr="00916EFC">
        <w:rPr>
          <w:b/>
          <w:bCs/>
          <w:i/>
          <w:iCs/>
          <w:lang w:val="en-US"/>
        </w:rPr>
        <w:t>i</w:t>
      </w:r>
      <w:r w:rsidR="00185FBF" w:rsidRPr="00916EFC">
        <w:rPr>
          <w:b/>
          <w:bCs/>
          <w:i/>
          <w:iCs/>
          <w:lang w:val="en-US"/>
        </w:rPr>
        <w:t>nline</w:t>
      </w:r>
      <w:r w:rsidR="00841D60" w:rsidRPr="00916EFC">
        <w:rPr>
          <w:b/>
          <w:bCs/>
          <w:i/>
          <w:iCs/>
          <w:lang w:val="en-US"/>
        </w:rPr>
        <w:t>:</w:t>
      </w:r>
      <w:r w:rsidRPr="00916EFC">
        <w:rPr>
          <w:b/>
          <w:bCs/>
          <w:i/>
          <w:iCs/>
          <w:lang w:val="en-US"/>
        </w:rPr>
        <w:t xml:space="preserve"> </w:t>
      </w:r>
      <w:r w:rsidRPr="00916EFC">
        <w:t xml:space="preserve">Umožňuje zobrazit virtuální obsah standardního HTML dokumentu, aniž by vyplnil celou obrazovku. Umožňuje více relací na jedné stránce a nevyžaduje speciální hardware. </w:t>
      </w:r>
    </w:p>
    <w:p w14:paraId="421434DE" w14:textId="1659BE1B" w:rsidR="00571A2A" w:rsidRPr="00916EFC" w:rsidRDefault="00372EA8" w:rsidP="00372EA8">
      <w:pPr>
        <w:pStyle w:val="Normlnprvnodsazen"/>
        <w:ind w:firstLine="0"/>
        <w:rPr>
          <w:bCs/>
        </w:rPr>
      </w:pPr>
      <w:r w:rsidRPr="00916EFC">
        <w:rPr>
          <w:bCs/>
        </w:rPr>
        <w:t xml:space="preserve">Aplikace založená na WebXR API </w:t>
      </w:r>
      <w:r w:rsidR="00964AA4" w:rsidRPr="00916EFC">
        <w:rPr>
          <w:bCs/>
        </w:rPr>
        <w:t>musí následovat tzv. životní cyklus VR webové aplikace, který spočívá v</w:t>
      </w:r>
      <w:r w:rsidR="00EA43B7" w:rsidRPr="00916EFC">
        <w:rPr>
          <w:bCs/>
        </w:rPr>
        <w:t xml:space="preserve"> </w:t>
      </w:r>
      <w:r w:rsidR="00EA43B7" w:rsidRPr="00916EFC">
        <w:rPr>
          <w:bCs/>
        </w:rPr>
        <w:fldChar w:fldCharType="begin"/>
      </w:r>
      <w:r w:rsidR="00672AF9" w:rsidRPr="00916EFC">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sidRPr="00916EFC">
        <w:rPr>
          <w:bCs/>
        </w:rPr>
        <w:fldChar w:fldCharType="separate"/>
      </w:r>
      <w:r w:rsidR="00672AF9" w:rsidRPr="00916EFC">
        <w:t>(Immersive Web Working Group 2022; MDN Contributors 2023b)</w:t>
      </w:r>
      <w:r w:rsidR="00EA43B7" w:rsidRPr="00916EFC">
        <w:rPr>
          <w:bCs/>
        </w:rPr>
        <w:fldChar w:fldCharType="end"/>
      </w:r>
      <w:r w:rsidR="00964AA4" w:rsidRPr="00916EFC">
        <w:rPr>
          <w:bCs/>
        </w:rPr>
        <w:t>:</w:t>
      </w:r>
    </w:p>
    <w:p w14:paraId="4BAF9BF5" w14:textId="0ED51ABC" w:rsidR="00964AA4" w:rsidRPr="00916EFC" w:rsidRDefault="00964AA4" w:rsidP="00964AA4">
      <w:pPr>
        <w:pStyle w:val="Normlnprvnodsazen"/>
        <w:numPr>
          <w:ilvl w:val="0"/>
          <w:numId w:val="37"/>
        </w:numPr>
        <w:rPr>
          <w:bCs/>
        </w:rPr>
      </w:pPr>
      <w:r w:rsidRPr="00916EFC">
        <w:rPr>
          <w:bCs/>
        </w:rPr>
        <w:t xml:space="preserve">Dotaz na </w:t>
      </w:r>
      <w:r w:rsidR="00372EA8" w:rsidRPr="00916EFC">
        <w:rPr>
          <w:bCs/>
        </w:rPr>
        <w:t>to,</w:t>
      </w:r>
      <w:r w:rsidRPr="00916EFC">
        <w:rPr>
          <w:bCs/>
        </w:rPr>
        <w:t xml:space="preserve"> zdali je XR </w:t>
      </w:r>
      <w:r w:rsidR="00185FBF" w:rsidRPr="00916EFC">
        <w:rPr>
          <w:bCs/>
        </w:rPr>
        <w:t>podporováno</w:t>
      </w:r>
      <w:r w:rsidRPr="00916EFC">
        <w:rPr>
          <w:bCs/>
        </w:rPr>
        <w:t xml:space="preserve"> (prohlížečem / zařízením)</w:t>
      </w:r>
      <w:r w:rsidR="00372EA8" w:rsidRPr="00916EFC">
        <w:rPr>
          <w:bCs/>
        </w:rPr>
        <w:t xml:space="preserve"> a jaký typ relace je </w:t>
      </w:r>
      <w:r w:rsidR="00EA43B7" w:rsidRPr="00916EFC">
        <w:rPr>
          <w:bCs/>
        </w:rPr>
        <w:t>podporován,</w:t>
      </w:r>
      <w:r w:rsidR="00372EA8" w:rsidRPr="00916EFC">
        <w:rPr>
          <w:bCs/>
        </w:rPr>
        <w:t xml:space="preserve"> popř. vyžadován</w:t>
      </w:r>
      <w:r w:rsidRPr="00916EFC">
        <w:rPr>
          <w:bCs/>
        </w:rPr>
        <w:t>.</w:t>
      </w:r>
    </w:p>
    <w:p w14:paraId="2D9E017A" w14:textId="77777777" w:rsidR="00B17DB5" w:rsidRPr="00916EFC" w:rsidRDefault="00964AA4" w:rsidP="00B17DB5">
      <w:pPr>
        <w:pStyle w:val="Normlnprvnodsazen"/>
        <w:numPr>
          <w:ilvl w:val="0"/>
          <w:numId w:val="37"/>
        </w:numPr>
        <w:rPr>
          <w:bCs/>
        </w:rPr>
      </w:pPr>
      <w:r w:rsidRPr="00916EFC">
        <w:rPr>
          <w:bCs/>
        </w:rPr>
        <w:t xml:space="preserve">Pokud je podpora k dispozici, informovat uživatele o dostupnosti </w:t>
      </w:r>
      <w:r w:rsidR="00372EA8" w:rsidRPr="00916EFC">
        <w:rPr>
          <w:bCs/>
        </w:rPr>
        <w:t xml:space="preserve">vyžadované </w:t>
      </w:r>
      <w:r w:rsidRPr="00916EFC">
        <w:rPr>
          <w:bCs/>
        </w:rPr>
        <w:t xml:space="preserve">XR funkcionality např. v podobě přidání tlačítka umožňujícího </w:t>
      </w:r>
      <w:r w:rsidR="00407551" w:rsidRPr="00916EFC">
        <w:rPr>
          <w:bCs/>
        </w:rPr>
        <w:t>spuštění virtuálního prostředí</w:t>
      </w:r>
      <w:r w:rsidR="008F297C" w:rsidRPr="00916EFC">
        <w:rPr>
          <w:bCs/>
        </w:rPr>
        <w:t>.</w:t>
      </w:r>
    </w:p>
    <w:p w14:paraId="51DABCA0" w14:textId="65833283" w:rsidR="00964AA4" w:rsidRPr="00916EFC" w:rsidRDefault="00B17DB5" w:rsidP="00B17DB5">
      <w:pPr>
        <w:pStyle w:val="Normlnprvnodsazen"/>
        <w:numPr>
          <w:ilvl w:val="0"/>
          <w:numId w:val="37"/>
        </w:numPr>
        <w:rPr>
          <w:bCs/>
        </w:rPr>
      </w:pPr>
      <w:r w:rsidRPr="00916EFC">
        <w:rPr>
          <w:bCs/>
        </w:rPr>
        <w:t>Uživatelská událost (</w:t>
      </w:r>
      <w:r w:rsidRPr="00916EFC">
        <w:rPr>
          <w:bCs/>
          <w:i/>
          <w:iCs/>
        </w:rPr>
        <w:t>event</w:t>
      </w:r>
      <w:r w:rsidRPr="00916EFC">
        <w:rPr>
          <w:bCs/>
        </w:rPr>
        <w:t>) signalizující, že uživatel má zájem o spuštění XR relace.</w:t>
      </w:r>
    </w:p>
    <w:p w14:paraId="27DE6A33" w14:textId="13528524" w:rsidR="00B17DB5" w:rsidRPr="00916EFC" w:rsidRDefault="00B17DB5" w:rsidP="00B17DB5">
      <w:pPr>
        <w:pStyle w:val="Normlnprvnodsazen"/>
        <w:numPr>
          <w:ilvl w:val="0"/>
          <w:numId w:val="37"/>
        </w:numPr>
        <w:rPr>
          <w:bCs/>
        </w:rPr>
      </w:pPr>
      <w:r w:rsidRPr="00916EFC">
        <w:rPr>
          <w:bCs/>
        </w:rPr>
        <w:t>Požadavek na relaci, kde je možné specifikovat typ (</w:t>
      </w:r>
      <w:r w:rsidRPr="00916EFC">
        <w:rPr>
          <w:bCs/>
          <w:i/>
          <w:iCs/>
        </w:rPr>
        <w:t>inline, immerive-vr, immersive-ar</w:t>
      </w:r>
      <w:r w:rsidRPr="00916EFC">
        <w:rPr>
          <w:bCs/>
        </w:rPr>
        <w:t xml:space="preserve">) a vlastnosti (např. </w:t>
      </w:r>
      <w:r w:rsidR="00EA43B7" w:rsidRPr="00916EFC">
        <w:rPr>
          <w:bCs/>
        </w:rPr>
        <w:t>možnosti pohybu uživatele poskytnuté daným zařízením</w:t>
      </w:r>
      <w:r w:rsidR="00A62645" w:rsidRPr="00916EFC">
        <w:rPr>
          <w:bCs/>
          <w:i/>
          <w:iCs/>
        </w:rPr>
        <w:t xml:space="preserve">, </w:t>
      </w:r>
      <w:r w:rsidRPr="00916EFC">
        <w:rPr>
          <w:bCs/>
        </w:rPr>
        <w:t>které by požadovaná relace měla splňovat</w:t>
      </w:r>
      <w:r w:rsidR="00A62645" w:rsidRPr="00916EFC">
        <w:rPr>
          <w:bCs/>
        </w:rPr>
        <w:t>)</w:t>
      </w:r>
      <w:r w:rsidRPr="00916EFC">
        <w:rPr>
          <w:bCs/>
        </w:rPr>
        <w:t xml:space="preserve">. </w:t>
      </w:r>
    </w:p>
    <w:p w14:paraId="65CFFF09" w14:textId="2D751D51" w:rsidR="00EA43B7" w:rsidRPr="00916EFC" w:rsidRDefault="00FC6242" w:rsidP="00B17DB5">
      <w:pPr>
        <w:pStyle w:val="Normlnprvnodsazen"/>
        <w:numPr>
          <w:ilvl w:val="0"/>
          <w:numId w:val="37"/>
        </w:numPr>
        <w:rPr>
          <w:bCs/>
        </w:rPr>
      </w:pPr>
      <w:r w:rsidRPr="00916EFC">
        <w:rPr>
          <w:bCs/>
        </w:rPr>
        <w:t xml:space="preserve">Vytvoření vykreslovacího cyklu, který obnovuje senzorická data (poloha, pohyb atd.) a který generuje snímky na obrazovku zařízení. </w:t>
      </w:r>
    </w:p>
    <w:p w14:paraId="737D2BB7" w14:textId="040F2FD8" w:rsidR="00FC6242" w:rsidRPr="00916EFC" w:rsidRDefault="00FC6242" w:rsidP="00B17DB5">
      <w:pPr>
        <w:pStyle w:val="Normlnprvnodsazen"/>
        <w:numPr>
          <w:ilvl w:val="0"/>
          <w:numId w:val="37"/>
        </w:numPr>
        <w:rPr>
          <w:bCs/>
        </w:rPr>
      </w:pPr>
      <w:r w:rsidRPr="00916EFC">
        <w:rPr>
          <w:bCs/>
        </w:rPr>
        <w:t>Vykreslování, dokud uživatel nespustí událost ukončení XR relace.</w:t>
      </w:r>
    </w:p>
    <w:p w14:paraId="370A622A" w14:textId="1CD20E91" w:rsidR="00A4790C" w:rsidRPr="00916EFC" w:rsidRDefault="00FC6242" w:rsidP="001975DE">
      <w:pPr>
        <w:pStyle w:val="Normlnprvnodsazen"/>
        <w:numPr>
          <w:ilvl w:val="0"/>
          <w:numId w:val="37"/>
        </w:numPr>
        <w:rPr>
          <w:bCs/>
        </w:rPr>
      </w:pPr>
      <w:r w:rsidRPr="00916EFC">
        <w:rPr>
          <w:bCs/>
        </w:rPr>
        <w:t>Ukončení XR relace.</w:t>
      </w:r>
    </w:p>
    <w:p w14:paraId="7554A9F9" w14:textId="3F470B39" w:rsidR="00672AF9" w:rsidRPr="00916EFC" w:rsidRDefault="002328BA" w:rsidP="00E32349">
      <w:pPr>
        <w:pStyle w:val="Normlnprvnodsazen"/>
        <w:rPr>
          <w:ins w:id="144" w:author="Jan Horák" w:date="2023-06-15T11:57:00Z"/>
          <w:bCs/>
        </w:rPr>
      </w:pPr>
      <w:r w:rsidRPr="00916EFC">
        <w:rPr>
          <w:bCs/>
        </w:rPr>
        <w:t>Samotné WebXR API zprostředkovává pouze jednotný interface pro přístup k funkcionalitě vstupních a výstupních zařízení. Za účelem vytvoření virtuálního zážitku je tedy nutné propojení</w:t>
      </w:r>
      <w:r w:rsidR="006D0E6E" w:rsidRPr="00916EFC">
        <w:rPr>
          <w:bCs/>
        </w:rPr>
        <w:t xml:space="preserve"> </w:t>
      </w:r>
      <w:r w:rsidRPr="00916EFC">
        <w:rPr>
          <w:bCs/>
        </w:rPr>
        <w:t>s animačním cyklem definovaným</w:t>
      </w:r>
      <w:r w:rsidR="007E07EC" w:rsidRPr="00916EFC">
        <w:rPr>
          <w:bCs/>
        </w:rPr>
        <w:t xml:space="preserve"> </w:t>
      </w:r>
      <w:r w:rsidRPr="00916EFC">
        <w:rPr>
          <w:bCs/>
        </w:rPr>
        <w:t>někter</w:t>
      </w:r>
      <w:r w:rsidR="007E07EC" w:rsidRPr="00916EFC">
        <w:rPr>
          <w:bCs/>
        </w:rPr>
        <w:t xml:space="preserve">ou </w:t>
      </w:r>
      <w:r w:rsidRPr="00916EFC">
        <w:rPr>
          <w:bCs/>
        </w:rPr>
        <w:t>z technologií umožňující renderování 3D grafiky na webu (WebGL + JS knihovny)</w:t>
      </w:r>
      <w:r w:rsidR="006D0E6E" w:rsidRPr="00916EFC">
        <w:rPr>
          <w:bCs/>
        </w:rPr>
        <w:t xml:space="preserve"> skrze XRWebGLLayer</w:t>
      </w:r>
      <w:r w:rsidRPr="00916EFC">
        <w:rPr>
          <w:bCs/>
        </w:rPr>
        <w:t xml:space="preserve">. </w:t>
      </w:r>
    </w:p>
    <w:p w14:paraId="12BAB988" w14:textId="0ACBD3F3" w:rsidR="00571A2A" w:rsidRPr="00916EFC" w:rsidRDefault="00571A2A" w:rsidP="00571A2A">
      <w:pPr>
        <w:pStyle w:val="Malnadpis"/>
        <w:rPr>
          <w:ins w:id="145" w:author="Jan Horák" w:date="2023-06-15T11:58:00Z"/>
        </w:rPr>
      </w:pPr>
      <w:ins w:id="146" w:author="Jan Horák" w:date="2023-06-15T11:57:00Z">
        <w:r w:rsidRPr="00916EFC">
          <w:t>WebGPU</w:t>
        </w:r>
      </w:ins>
      <w:r w:rsidR="007B3717" w:rsidRPr="00916EFC">
        <w:t xml:space="preserve"> API</w:t>
      </w:r>
    </w:p>
    <w:p w14:paraId="69B3B275" w14:textId="01B4C156" w:rsidR="00571A2A" w:rsidRPr="00916EFC" w:rsidRDefault="00DA3AC7" w:rsidP="00DB26F1">
      <w:pPr>
        <w:rPr>
          <w:bCs/>
          <w:rPrChange w:id="147" w:author="Jan Horák" w:date="2023-06-15T11:58:00Z">
            <w:rPr>
              <w:b/>
              <w:bCs/>
              <w:highlight w:val="yellow"/>
            </w:rPr>
          </w:rPrChange>
        </w:rPr>
      </w:pPr>
      <w:r w:rsidRPr="00916EFC">
        <w:rPr>
          <w:bCs/>
        </w:rPr>
        <w:t>WebGPU je dalším krokem v evoluci webových grafických API</w:t>
      </w:r>
      <w:r w:rsidR="00DB26F1" w:rsidRPr="00916EFC">
        <w:rPr>
          <w:bCs/>
        </w:rPr>
        <w:t>, tedy zamýšleným následníkem WebGL</w:t>
      </w:r>
      <w:r w:rsidRPr="00916EFC">
        <w:rPr>
          <w:bCs/>
        </w:rPr>
        <w:t xml:space="preserve">. Jedná se o experimentální aplikační rozhraní, které umožňuje vysoko výkonnostní 3D a 2D vykreslování na webu. WebGPU je </w:t>
      </w:r>
      <w:r w:rsidR="00A77604" w:rsidRPr="00916EFC">
        <w:rPr>
          <w:bCs/>
        </w:rPr>
        <w:t>nízko úrovňové</w:t>
      </w:r>
      <w:r w:rsidRPr="00916EFC">
        <w:rPr>
          <w:bCs/>
        </w:rPr>
        <w:t xml:space="preserve"> API, které poskytuje programátorům přímý přístup k hardwarové akceleraci na grafických kartách. Rozdílné od WebGL, které pro </w:t>
      </w:r>
      <w:r w:rsidRPr="00916EFC">
        <w:rPr>
          <w:bCs/>
        </w:rPr>
        <w:lastRenderedPageBreak/>
        <w:t>přístup k GPU využívá OpenGL ES APIs</w:t>
      </w:r>
      <w:r w:rsidR="00C840A2" w:rsidRPr="00916EFC">
        <w:rPr>
          <w:bCs/>
        </w:rPr>
        <w:t xml:space="preserve"> </w:t>
      </w:r>
      <w:r w:rsidR="00C840A2" w:rsidRPr="00916EFC">
        <w:rPr>
          <w:bCs/>
        </w:rPr>
        <w:fldChar w:fldCharType="begin"/>
      </w:r>
      <w:r w:rsidR="00C840A2" w:rsidRPr="00916EFC">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sidRPr="00916EFC">
        <w:rPr>
          <w:bCs/>
        </w:rPr>
        <w:fldChar w:fldCharType="separate"/>
      </w:r>
      <w:r w:rsidR="00C840A2" w:rsidRPr="00916EFC">
        <w:t>(Introducing WebGPU 2023)</w:t>
      </w:r>
      <w:r w:rsidR="00C840A2" w:rsidRPr="00916EFC">
        <w:rPr>
          <w:bCs/>
        </w:rPr>
        <w:fldChar w:fldCharType="end"/>
      </w:r>
      <w:r w:rsidR="00DB26F1" w:rsidRPr="00916EFC">
        <w:rPr>
          <w:bCs/>
        </w:rPr>
        <w:t xml:space="preserve">. </w:t>
      </w:r>
      <w:r w:rsidR="00C840A2" w:rsidRPr="00916EFC">
        <w:rPr>
          <w:bCs/>
        </w:rPr>
        <w:t xml:space="preserve">Jedná se o technologii ve vývoji, tudíž podpora mezi prohlížeči je velice omezená. Momentálně je WebGPU podporováno jen v nových verzích Chrome, Edge and Opera </w:t>
      </w:r>
      <w:r w:rsidR="00C840A2" w:rsidRPr="00916EFC">
        <w:rPr>
          <w:bCs/>
        </w:rPr>
        <w:fldChar w:fldCharType="begin"/>
      </w:r>
      <w:r w:rsidR="00C840A2" w:rsidRPr="00916EFC">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sidRPr="00916EFC">
        <w:rPr>
          <w:bCs/>
        </w:rPr>
        <w:fldChar w:fldCharType="separate"/>
      </w:r>
      <w:r w:rsidR="00C840A2" w:rsidRPr="00916EFC">
        <w:t>(Can I Use 2023b)</w:t>
      </w:r>
      <w:r w:rsidR="00C840A2" w:rsidRPr="00916EFC">
        <w:rPr>
          <w:bCs/>
        </w:rPr>
        <w:fldChar w:fldCharType="end"/>
      </w:r>
      <w:r w:rsidR="00C840A2" w:rsidRPr="00916EFC">
        <w:rPr>
          <w:bCs/>
        </w:rPr>
        <w:t>.</w:t>
      </w:r>
      <w:r w:rsidR="004C7EDF" w:rsidRPr="00916EFC">
        <w:rPr>
          <w:bCs/>
        </w:rPr>
        <w:t xml:space="preserve">  </w:t>
      </w:r>
      <w:r w:rsidR="00C840A2" w:rsidRPr="00916EFC">
        <w:rPr>
          <w:bCs/>
        </w:rPr>
        <w:t xml:space="preserve"> </w:t>
      </w:r>
    </w:p>
    <w:p w14:paraId="491EB3FA" w14:textId="3598D3D7" w:rsidR="008F1DB5" w:rsidRPr="00916EFC" w:rsidRDefault="008F1DB5" w:rsidP="008F1DB5">
      <w:pPr>
        <w:pStyle w:val="Heading3"/>
      </w:pPr>
      <w:bookmarkStart w:id="148" w:name="_Toc155217409"/>
      <w:r w:rsidRPr="00916EFC">
        <w:t>Prohlížeče</w:t>
      </w:r>
      <w:bookmarkEnd w:id="148"/>
    </w:p>
    <w:p w14:paraId="052A04E6" w14:textId="280D83DF" w:rsidR="00296E59" w:rsidRPr="00916EFC" w:rsidRDefault="00D36FDD" w:rsidP="00296E59">
      <w:r w:rsidRPr="00916EFC">
        <w:t xml:space="preserve">Webové prostředí je </w:t>
      </w:r>
      <w:r w:rsidR="00C90E92" w:rsidRPr="00916EFC">
        <w:t>široký a různorodý ekosystém technologií. Za účelem vývoje úspěšné aplikace je nutné zohlednit aspekt kompatibility dané aplikace s webovým prohlížečem (</w:t>
      </w:r>
      <w:r w:rsidR="00C90E92" w:rsidRPr="00916EFC">
        <w:rPr>
          <w:i/>
          <w:iCs/>
        </w:rPr>
        <w:t>runtime aplikace</w:t>
      </w:r>
      <w:r w:rsidR="00C90E92" w:rsidRPr="00916EFC">
        <w:t xml:space="preserve">). </w:t>
      </w:r>
      <w:r w:rsidR="003F5B02" w:rsidRPr="00916EFC">
        <w:t>Kompatibilita</w:t>
      </w:r>
      <w:r w:rsidR="00C90E92" w:rsidRPr="00916EFC">
        <w:t xml:space="preserve"> je zajištěna tak, že verze daného prohlížeče podporuje jazyky, knihovny a frameworky použité při vývoji aplikace. V případě virtuální reality je klíčová podpora WebGL API a WebXR API.</w:t>
      </w:r>
      <w:r w:rsidR="003F5B02" w:rsidRPr="00916EFC">
        <w:t xml:space="preserve"> </w:t>
      </w:r>
      <w:r w:rsidR="00C90E92" w:rsidRPr="00916EFC">
        <w:t>Za účelem porovnání je vhodné mít přehled o aktuálních webových prohlížečích.</w:t>
      </w:r>
      <w:r w:rsidR="002754D1" w:rsidRPr="00916EFC">
        <w:t xml:space="preserve"> </w:t>
      </w:r>
    </w:p>
    <w:p w14:paraId="150B3771" w14:textId="57AABAC2" w:rsidR="00142D08" w:rsidRPr="00916EFC" w:rsidRDefault="00711D65" w:rsidP="00142D08">
      <w:pPr>
        <w:pStyle w:val="Normlnprvnodsazen"/>
      </w:pPr>
      <w:r w:rsidRPr="00916EFC">
        <w:rPr>
          <w:lang w:eastAsia="en-US"/>
        </w:rPr>
        <w:t>Prohlížeče je možné rozdělit podle platformy pro kterou jsou implementovány. Tradiční dělení je na (desktop, mobilní) v případě VR je nutné brát v potaz i prohlížeče vyvinuté speciálně pro HMD (</w:t>
      </w:r>
      <w:r w:rsidRPr="00916EFC">
        <w:rPr>
          <w:i/>
          <w:iCs/>
          <w:lang w:eastAsia="en-US"/>
        </w:rPr>
        <w:t>Wolvic, Meta Oculus Browser</w:t>
      </w:r>
      <w:r w:rsidRPr="00916EFC">
        <w:rPr>
          <w:lang w:eastAsia="en-US"/>
        </w:rPr>
        <w:t xml:space="preserve">). </w:t>
      </w:r>
      <w:r w:rsidR="00E05CB6" w:rsidRPr="00916EFC">
        <w:rPr>
          <w:lang w:eastAsia="en-US"/>
        </w:rPr>
        <w:t xml:space="preserve">Analýza podpory prohlížečů pro WebXR API </w:t>
      </w:r>
      <w:r w:rsidR="00947DC9" w:rsidRPr="00916EFC">
        <w:rPr>
          <w:lang w:eastAsia="en-US"/>
        </w:rPr>
        <w:t>(</w:t>
      </w:r>
      <w:r w:rsidR="00E05CB6" w:rsidRPr="00916EFC">
        <w:rPr>
          <w:lang w:eastAsia="en-US"/>
        </w:rPr>
        <w:t>viz.</w:t>
      </w:r>
      <w:r w:rsidR="00A77604" w:rsidRPr="00916EFC">
        <w:rPr>
          <w:lang w:eastAsia="en-US"/>
        </w:rPr>
        <w:t xml:space="preserve"> </w:t>
      </w:r>
      <w:r w:rsidR="00A77604" w:rsidRPr="00916EFC">
        <w:rPr>
          <w:lang w:eastAsia="en-US"/>
        </w:rPr>
        <w:fldChar w:fldCharType="begin"/>
      </w:r>
      <w:r w:rsidR="00A77604" w:rsidRPr="00916EFC">
        <w:rPr>
          <w:lang w:eastAsia="en-US"/>
        </w:rPr>
        <w:instrText xml:space="preserve"> REF _Ref155016728 \h </w:instrText>
      </w:r>
      <w:r w:rsidR="00A77604" w:rsidRPr="00916EFC">
        <w:rPr>
          <w:lang w:eastAsia="en-US"/>
        </w:rPr>
      </w:r>
      <w:r w:rsidR="00916EFC">
        <w:rPr>
          <w:lang w:eastAsia="en-US"/>
        </w:rPr>
        <w:instrText xml:space="preserve"> \* MERGEFORMAT </w:instrText>
      </w:r>
      <w:r w:rsidR="00A77604" w:rsidRPr="00916EFC">
        <w:rPr>
          <w:lang w:eastAsia="en-US"/>
        </w:rPr>
        <w:fldChar w:fldCharType="separate"/>
      </w:r>
      <w:r w:rsidR="00B6677D" w:rsidRPr="00916EFC">
        <w:t xml:space="preserve">Tab. </w:t>
      </w:r>
      <w:r w:rsidR="00B6677D">
        <w:rPr>
          <w:noProof/>
        </w:rPr>
        <w:t>4</w:t>
      </w:r>
      <w:r w:rsidR="00A77604" w:rsidRPr="00916EFC">
        <w:rPr>
          <w:lang w:eastAsia="en-US"/>
        </w:rPr>
        <w:fldChar w:fldCharType="end"/>
      </w:r>
      <w:r w:rsidR="00947DC9" w:rsidRPr="00916EFC">
        <w:rPr>
          <w:lang w:eastAsia="en-US"/>
        </w:rPr>
        <w:t>)</w:t>
      </w:r>
      <w:r w:rsidR="00E05CB6" w:rsidRPr="00916EFC">
        <w:rPr>
          <w:lang w:eastAsia="en-US"/>
        </w:rPr>
        <w:t xml:space="preserve">. </w:t>
      </w:r>
      <w:r w:rsidR="007E07EC" w:rsidRPr="00916EFC">
        <w:rPr>
          <w:lang w:eastAsia="en-US"/>
        </w:rPr>
        <w:t>V </w:t>
      </w:r>
      <w:r w:rsidR="00E05CB6" w:rsidRPr="00916EFC">
        <w:rPr>
          <w:lang w:eastAsia="en-US"/>
        </w:rPr>
        <w:t>tabul</w:t>
      </w:r>
      <w:r w:rsidR="007E07EC" w:rsidRPr="00916EFC">
        <w:rPr>
          <w:lang w:eastAsia="en-US"/>
        </w:rPr>
        <w:t xml:space="preserve">ce </w:t>
      </w:r>
      <w:r w:rsidR="00E05CB6" w:rsidRPr="00916EFC">
        <w:rPr>
          <w:lang w:eastAsia="en-US"/>
        </w:rPr>
        <w:t xml:space="preserve">jsou zahrnuty </w:t>
      </w:r>
      <w:r w:rsidR="00C5162F" w:rsidRPr="00916EFC">
        <w:rPr>
          <w:lang w:eastAsia="en-US"/>
        </w:rPr>
        <w:t>prohlížeče,</w:t>
      </w:r>
      <w:r w:rsidR="00E05CB6" w:rsidRPr="00916EFC">
        <w:rPr>
          <w:lang w:eastAsia="en-US"/>
        </w:rPr>
        <w:t xml:space="preserve"> které implementují WebXR API</w:t>
      </w:r>
      <w:r w:rsidR="00BB451F" w:rsidRPr="00916EFC">
        <w:rPr>
          <w:lang w:eastAsia="en-US"/>
        </w:rPr>
        <w:t>.</w:t>
      </w:r>
      <w:r w:rsidR="00A77604" w:rsidRPr="00916EFC">
        <w:rPr>
          <w:lang w:eastAsia="en-US"/>
        </w:rPr>
        <w:t xml:space="preserve"> </w:t>
      </w:r>
      <w:r w:rsidR="006C32DE" w:rsidRPr="00916EFC">
        <w:t xml:space="preserve">Pro podporu WebGL není nutná podrobná analýza, jelikož všechny </w:t>
      </w:r>
      <w:r w:rsidR="00B009CC" w:rsidRPr="00916EFC">
        <w:t>zmíněné prohlížeče v</w:t>
      </w:r>
      <w:r w:rsidR="00A77604" w:rsidRPr="00916EFC">
        <w:t xml:space="preserve"> </w:t>
      </w:r>
      <w:r w:rsidR="00A77604" w:rsidRPr="00916EFC">
        <w:fldChar w:fldCharType="begin"/>
      </w:r>
      <w:r w:rsidR="00A77604" w:rsidRPr="00916EFC">
        <w:instrText xml:space="preserve"> REF _Ref155016728 \h </w:instrText>
      </w:r>
      <w:r w:rsidR="00916EFC">
        <w:instrText xml:space="preserve"> \* MERGEFORMAT </w:instrText>
      </w:r>
      <w:r w:rsidR="00A77604" w:rsidRPr="00916EFC">
        <w:fldChar w:fldCharType="separate"/>
      </w:r>
      <w:r w:rsidR="00B6677D" w:rsidRPr="00916EFC">
        <w:t xml:space="preserve">Tab. </w:t>
      </w:r>
      <w:r w:rsidR="00B6677D">
        <w:rPr>
          <w:noProof/>
        </w:rPr>
        <w:t>4</w:t>
      </w:r>
      <w:r w:rsidR="00A77604" w:rsidRPr="00916EFC">
        <w:fldChar w:fldCharType="end"/>
      </w:r>
      <w:r w:rsidR="00B009CC" w:rsidRPr="00916EFC">
        <w:t xml:space="preserve"> </w:t>
      </w:r>
      <w:r w:rsidR="006C32DE" w:rsidRPr="00916EFC">
        <w:t xml:space="preserve">plně podporují </w:t>
      </w:r>
      <w:r w:rsidR="00B009CC" w:rsidRPr="00916EFC">
        <w:t xml:space="preserve">WebGL 1.0 a WebGL 2.0 </w:t>
      </w:r>
      <w:r w:rsidR="00B009CC" w:rsidRPr="00916EFC">
        <w:fldChar w:fldCharType="begin"/>
      </w:r>
      <w:r w:rsidR="00B009CC" w:rsidRPr="00916EFC">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916EFC">
        <w:fldChar w:fldCharType="separate"/>
      </w:r>
      <w:r w:rsidR="00B009CC" w:rsidRPr="00916EFC">
        <w:t>(Can I Use 2023a)</w:t>
      </w:r>
      <w:r w:rsidR="00B009CC" w:rsidRPr="00916EFC">
        <w:fldChar w:fldCharType="end"/>
      </w:r>
      <w:r w:rsidR="00B009CC" w:rsidRPr="00916EFC">
        <w:t>.</w:t>
      </w:r>
      <w:r w:rsidR="00DB26F1" w:rsidRPr="00916EFC">
        <w:t xml:space="preserve"> </w:t>
      </w:r>
    </w:p>
    <w:p w14:paraId="4D1EE5F4" w14:textId="1F4C3FA5" w:rsidR="00A400E8" w:rsidRPr="00916EFC" w:rsidRDefault="00A400E8" w:rsidP="00135504">
      <w:pPr>
        <w:pStyle w:val="CaptionTabs"/>
      </w:pPr>
      <w:bookmarkStart w:id="149" w:name="_Ref155016728"/>
      <w:r w:rsidRPr="00916EFC">
        <w:t xml:space="preserve">Tab. </w:t>
      </w:r>
      <w:r w:rsidRPr="00916EFC">
        <w:fldChar w:fldCharType="begin"/>
      </w:r>
      <w:r w:rsidRPr="00916EFC">
        <w:instrText xml:space="preserve"> SEQ Tab. \* ARABIC </w:instrText>
      </w:r>
      <w:r w:rsidRPr="00916EFC">
        <w:fldChar w:fldCharType="separate"/>
      </w:r>
      <w:r w:rsidR="00B6677D">
        <w:rPr>
          <w:noProof/>
        </w:rPr>
        <w:t>4</w:t>
      </w:r>
      <w:r w:rsidRPr="00916EFC">
        <w:rPr>
          <w:noProof/>
        </w:rPr>
        <w:fldChar w:fldCharType="end"/>
      </w:r>
      <w:bookmarkEnd w:id="149"/>
      <w:r w:rsidRPr="00916EFC">
        <w:t xml:space="preserve"> Podpora</w:t>
      </w:r>
      <w:r w:rsidR="006C32DE" w:rsidRPr="00916EFC">
        <w:t xml:space="preserve"> </w:t>
      </w:r>
      <w:r w:rsidRPr="00916EFC">
        <w:t>WebXR Device API</w:t>
      </w:r>
      <w:r w:rsidR="006C32DE" w:rsidRPr="00916EFC">
        <w:t xml:space="preserve"> ve verzích vybraných prohlížečů. – </w:t>
      </w:r>
      <w:r w:rsidR="009C30BB" w:rsidRPr="00916EFC">
        <w:rPr>
          <w:vertAlign w:val="superscript"/>
        </w:rPr>
        <w:t>1</w:t>
      </w:r>
      <w:r w:rsidR="006C32DE" w:rsidRPr="00916EFC">
        <w:t xml:space="preserve">WebXR Device API je </w:t>
      </w:r>
      <w:r w:rsidR="00A77604" w:rsidRPr="00916EFC">
        <w:t>rozsáhlé</w:t>
      </w:r>
      <w:r w:rsidR="006C32DE" w:rsidRPr="00916EFC">
        <w:t xml:space="preserve"> API, které je stále ve vývoji, tudíž není možné přesně určit míru podpory,</w:t>
      </w:r>
      <w:r w:rsidR="00A77604" w:rsidRPr="00916EFC">
        <w:t xml:space="preserve"> </w:t>
      </w:r>
      <w:r w:rsidR="009C30BB" w:rsidRPr="00916EFC">
        <w:rPr>
          <w:vertAlign w:val="superscript"/>
        </w:rPr>
        <w:t>2</w:t>
      </w:r>
      <w:r w:rsidR="00A55668" w:rsidRPr="00916EFC">
        <w:rPr>
          <w:vertAlign w:val="superscript"/>
        </w:rPr>
        <w:t xml:space="preserve"> </w:t>
      </w:r>
      <w:r w:rsidR="006C32DE" w:rsidRPr="00916EFC">
        <w:t xml:space="preserve">Prohlížeče API nepodporují defaultně, </w:t>
      </w:r>
      <w:r w:rsidR="006C32DE" w:rsidRPr="00916EFC">
        <w:rPr>
          <w:vertAlign w:val="superscript"/>
        </w:rPr>
        <w:t>3</w:t>
      </w:r>
      <w:r w:rsidR="00A55668" w:rsidRPr="00916EFC">
        <w:rPr>
          <w:vertAlign w:val="superscript"/>
        </w:rPr>
        <w:t xml:space="preserve"> </w:t>
      </w:r>
      <w:r w:rsidR="006C32DE" w:rsidRPr="00916EFC">
        <w:t>Globální zastoupení prohlížečů na trhu - (</w:t>
      </w:r>
      <w:r w:rsidR="00E05CB6" w:rsidRPr="00916EFC">
        <w:t>k datu</w:t>
      </w:r>
      <w:r w:rsidR="006C32DE" w:rsidRPr="00916EFC">
        <w:t>:</w:t>
      </w:r>
      <w:r w:rsidR="00E05CB6" w:rsidRPr="00916EFC">
        <w:t xml:space="preserve"> 28.1.2023</w:t>
      </w:r>
      <w:r w:rsidR="006C32DE" w:rsidRPr="00916EFC">
        <w:t>)</w:t>
      </w:r>
      <w:r w:rsidRPr="00916EFC">
        <w:t>,</w:t>
      </w:r>
      <w:r w:rsidR="00A77604" w:rsidRPr="00916EFC">
        <w:t xml:space="preserve"> </w:t>
      </w:r>
      <w:r w:rsidRPr="00916EFC">
        <w:t xml:space="preserve">sestaveno </w:t>
      </w:r>
      <w:r w:rsidR="00554E95" w:rsidRPr="00916EFC">
        <w:t>dle</w:t>
      </w:r>
      <w:r w:rsidR="00E05CB6" w:rsidRPr="00916EFC">
        <w:t>:</w:t>
      </w:r>
      <w:r w:rsidRPr="00916EFC">
        <w:t xml:space="preserve"> </w:t>
      </w:r>
      <w:r w:rsidRPr="00916EFC">
        <w:fldChar w:fldCharType="begin"/>
      </w:r>
      <w:r w:rsidR="00C840A2" w:rsidRPr="00916EFC">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916EFC">
        <w:fldChar w:fldCharType="separate"/>
      </w:r>
      <w:r w:rsidR="00C840A2" w:rsidRPr="00916EFC">
        <w:t>(StatCounter 2023; Meta 2023; W3C 2023; Can I Use 2023c; Igalia SL 2023)</w:t>
      </w:r>
      <w:r w:rsidRPr="00916EFC">
        <w:fldChar w:fldCharType="end"/>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2"/>
        <w:gridCol w:w="2032"/>
        <w:gridCol w:w="1740"/>
        <w:gridCol w:w="1660"/>
        <w:gridCol w:w="2358"/>
      </w:tblGrid>
      <w:tr w:rsidR="00C5162F" w:rsidRPr="00916EFC" w14:paraId="7530F0BF" w14:textId="77777777" w:rsidTr="00A77604">
        <w:trPr>
          <w:trHeight w:val="300"/>
        </w:trPr>
        <w:tc>
          <w:tcPr>
            <w:tcW w:w="2954" w:type="dxa"/>
            <w:gridSpan w:val="2"/>
            <w:shd w:val="clear" w:color="auto" w:fill="auto"/>
            <w:noWrap/>
            <w:vAlign w:val="center"/>
            <w:hideMark/>
          </w:tcPr>
          <w:p w14:paraId="19055A5D" w14:textId="77777777" w:rsidR="00C5162F" w:rsidRPr="00916EFC" w:rsidRDefault="00C5162F" w:rsidP="00C5162F">
            <w:pPr>
              <w:spacing w:after="0" w:line="240" w:lineRule="auto"/>
              <w:jc w:val="center"/>
              <w:rPr>
                <w:rFonts w:ascii="Cambira" w:eastAsia="Times New Roman" w:hAnsi="Cambira" w:cs="Calibri"/>
                <w:b/>
                <w:bCs/>
                <w:color w:val="000000"/>
                <w:sz w:val="20"/>
                <w:szCs w:val="20"/>
              </w:rPr>
            </w:pPr>
            <w:r w:rsidRPr="00916EFC">
              <w:rPr>
                <w:rFonts w:ascii="Cambira" w:eastAsia="Times New Roman" w:hAnsi="Cambira" w:cs="Calibri"/>
                <w:b/>
                <w:bCs/>
                <w:color w:val="000000"/>
                <w:sz w:val="20"/>
                <w:szCs w:val="20"/>
              </w:rPr>
              <w:t>Prohlížeče</w:t>
            </w:r>
          </w:p>
        </w:tc>
        <w:tc>
          <w:tcPr>
            <w:tcW w:w="1740" w:type="dxa"/>
            <w:shd w:val="clear" w:color="auto" w:fill="auto"/>
            <w:noWrap/>
            <w:vAlign w:val="center"/>
            <w:hideMark/>
          </w:tcPr>
          <w:p w14:paraId="7D686824" w14:textId="1859E128" w:rsidR="00C5162F" w:rsidRPr="00916EFC" w:rsidRDefault="00C5162F" w:rsidP="00C5162F">
            <w:pPr>
              <w:spacing w:after="0" w:line="240" w:lineRule="auto"/>
              <w:jc w:val="left"/>
              <w:rPr>
                <w:rFonts w:ascii="Cambira" w:eastAsia="Times New Roman" w:hAnsi="Cambira" w:cs="Calibri"/>
                <w:b/>
                <w:bCs/>
                <w:color w:val="000000"/>
                <w:sz w:val="20"/>
                <w:szCs w:val="20"/>
              </w:rPr>
            </w:pPr>
            <w:r w:rsidRPr="00916EFC">
              <w:rPr>
                <w:rFonts w:ascii="Cambira" w:eastAsia="Times New Roman" w:hAnsi="Cambira" w:cs="Calibri"/>
                <w:b/>
                <w:bCs/>
                <w:color w:val="000000"/>
                <w:sz w:val="20"/>
                <w:szCs w:val="20"/>
              </w:rPr>
              <w:t>Částečně</w:t>
            </w:r>
            <w:r w:rsidRPr="00916EFC">
              <w:rPr>
                <w:rFonts w:ascii="Cambira" w:eastAsia="Times New Roman" w:hAnsi="Cambira" w:cs="Calibri"/>
                <w:b/>
                <w:bCs/>
                <w:color w:val="000000"/>
                <w:sz w:val="20"/>
                <w:szCs w:val="20"/>
                <w:vertAlign w:val="superscript"/>
              </w:rPr>
              <w:t>1</w:t>
            </w:r>
          </w:p>
        </w:tc>
        <w:tc>
          <w:tcPr>
            <w:tcW w:w="1660" w:type="dxa"/>
            <w:shd w:val="clear" w:color="auto" w:fill="auto"/>
            <w:noWrap/>
            <w:vAlign w:val="center"/>
            <w:hideMark/>
          </w:tcPr>
          <w:p w14:paraId="29701C6C" w14:textId="4B1F7347" w:rsidR="00C5162F" w:rsidRPr="00916EFC" w:rsidRDefault="00C5162F" w:rsidP="00C5162F">
            <w:pPr>
              <w:spacing w:after="0" w:line="240" w:lineRule="auto"/>
              <w:jc w:val="left"/>
              <w:rPr>
                <w:rFonts w:ascii="Cambira" w:eastAsia="Times New Roman" w:hAnsi="Cambira" w:cs="Calibri"/>
                <w:b/>
                <w:bCs/>
                <w:color w:val="000000"/>
                <w:sz w:val="20"/>
                <w:szCs w:val="20"/>
              </w:rPr>
            </w:pPr>
            <w:r w:rsidRPr="00916EFC">
              <w:rPr>
                <w:rFonts w:ascii="Cambira" w:eastAsia="Times New Roman" w:hAnsi="Cambira" w:cs="Calibri"/>
                <w:b/>
                <w:bCs/>
                <w:color w:val="000000"/>
                <w:sz w:val="20"/>
                <w:szCs w:val="20"/>
              </w:rPr>
              <w:t>Nutné povolit</w:t>
            </w:r>
            <w:r w:rsidRPr="00916EFC">
              <w:rPr>
                <w:rFonts w:ascii="Cambira" w:eastAsia="Times New Roman" w:hAnsi="Cambira" w:cs="Calibri"/>
                <w:b/>
                <w:bCs/>
                <w:color w:val="000000"/>
                <w:sz w:val="20"/>
                <w:szCs w:val="20"/>
                <w:vertAlign w:val="superscript"/>
              </w:rPr>
              <w:t>2</w:t>
            </w:r>
          </w:p>
        </w:tc>
        <w:tc>
          <w:tcPr>
            <w:tcW w:w="2358" w:type="dxa"/>
            <w:shd w:val="clear" w:color="auto" w:fill="auto"/>
            <w:noWrap/>
            <w:vAlign w:val="center"/>
            <w:hideMark/>
          </w:tcPr>
          <w:p w14:paraId="4CFF3213" w14:textId="10964A08" w:rsidR="00C5162F" w:rsidRPr="00916EFC" w:rsidRDefault="00C5162F" w:rsidP="00C5162F">
            <w:pPr>
              <w:spacing w:after="0" w:line="240" w:lineRule="auto"/>
              <w:jc w:val="left"/>
              <w:rPr>
                <w:rFonts w:ascii="Cambira" w:eastAsia="Times New Roman" w:hAnsi="Cambira" w:cs="Calibri"/>
                <w:b/>
                <w:bCs/>
                <w:color w:val="000000"/>
                <w:sz w:val="20"/>
                <w:szCs w:val="20"/>
              </w:rPr>
            </w:pPr>
            <w:r w:rsidRPr="00916EFC">
              <w:rPr>
                <w:rFonts w:ascii="Cambira" w:eastAsia="Times New Roman" w:hAnsi="Cambira" w:cs="Calibri"/>
                <w:b/>
                <w:bCs/>
                <w:color w:val="000000"/>
                <w:sz w:val="20"/>
                <w:szCs w:val="20"/>
              </w:rPr>
              <w:t>Zastoupení [%]</w:t>
            </w:r>
            <w:r w:rsidRPr="00916EFC">
              <w:rPr>
                <w:rFonts w:ascii="Cambira" w:eastAsia="Times New Roman" w:hAnsi="Cambira" w:cs="Calibri"/>
                <w:b/>
                <w:bCs/>
                <w:color w:val="000000"/>
                <w:sz w:val="20"/>
                <w:szCs w:val="20"/>
                <w:vertAlign w:val="superscript"/>
              </w:rPr>
              <w:t>3</w:t>
            </w:r>
          </w:p>
        </w:tc>
      </w:tr>
      <w:tr w:rsidR="00C5162F" w:rsidRPr="00916EFC" w14:paraId="503A879D" w14:textId="77777777" w:rsidTr="00A77604">
        <w:trPr>
          <w:trHeight w:val="300"/>
        </w:trPr>
        <w:tc>
          <w:tcPr>
            <w:tcW w:w="922" w:type="dxa"/>
            <w:vMerge w:val="restart"/>
            <w:shd w:val="clear" w:color="auto" w:fill="auto"/>
            <w:noWrap/>
            <w:vAlign w:val="center"/>
            <w:hideMark/>
          </w:tcPr>
          <w:p w14:paraId="7190B42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Desktop</w:t>
            </w:r>
          </w:p>
        </w:tc>
        <w:tc>
          <w:tcPr>
            <w:tcW w:w="2032" w:type="dxa"/>
            <w:shd w:val="clear" w:color="auto" w:fill="auto"/>
            <w:noWrap/>
            <w:vAlign w:val="center"/>
            <w:hideMark/>
          </w:tcPr>
          <w:p w14:paraId="575C94EF"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Chrome</w:t>
            </w:r>
          </w:p>
        </w:tc>
        <w:tc>
          <w:tcPr>
            <w:tcW w:w="1740" w:type="dxa"/>
            <w:shd w:val="clear" w:color="auto" w:fill="auto"/>
            <w:noWrap/>
            <w:vAlign w:val="center"/>
            <w:hideMark/>
          </w:tcPr>
          <w:p w14:paraId="15CA8166"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79.0 - 112.0</w:t>
            </w:r>
          </w:p>
        </w:tc>
        <w:tc>
          <w:tcPr>
            <w:tcW w:w="1660" w:type="dxa"/>
            <w:shd w:val="clear" w:color="auto" w:fill="auto"/>
            <w:noWrap/>
            <w:vAlign w:val="center"/>
            <w:hideMark/>
          </w:tcPr>
          <w:p w14:paraId="14D2E11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79125B03"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22.71</w:t>
            </w:r>
          </w:p>
        </w:tc>
      </w:tr>
      <w:tr w:rsidR="00C5162F" w:rsidRPr="00916EFC" w14:paraId="3A8422D5" w14:textId="77777777" w:rsidTr="00A77604">
        <w:trPr>
          <w:trHeight w:val="300"/>
        </w:trPr>
        <w:tc>
          <w:tcPr>
            <w:tcW w:w="922" w:type="dxa"/>
            <w:vMerge/>
            <w:vAlign w:val="center"/>
            <w:hideMark/>
          </w:tcPr>
          <w:p w14:paraId="70715FE2"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87856BD"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Edge</w:t>
            </w:r>
          </w:p>
        </w:tc>
        <w:tc>
          <w:tcPr>
            <w:tcW w:w="1740" w:type="dxa"/>
            <w:shd w:val="clear" w:color="auto" w:fill="auto"/>
            <w:noWrap/>
            <w:vAlign w:val="center"/>
            <w:hideMark/>
          </w:tcPr>
          <w:p w14:paraId="4BA47164"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79.0 - 109.0</w:t>
            </w:r>
          </w:p>
        </w:tc>
        <w:tc>
          <w:tcPr>
            <w:tcW w:w="1660" w:type="dxa"/>
            <w:shd w:val="clear" w:color="auto" w:fill="auto"/>
            <w:noWrap/>
            <w:vAlign w:val="center"/>
            <w:hideMark/>
          </w:tcPr>
          <w:p w14:paraId="7E9EF645"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335AB951"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4.17</w:t>
            </w:r>
          </w:p>
        </w:tc>
      </w:tr>
      <w:tr w:rsidR="00C5162F" w:rsidRPr="00916EFC" w14:paraId="7FC74B28" w14:textId="77777777" w:rsidTr="00A77604">
        <w:trPr>
          <w:trHeight w:val="300"/>
        </w:trPr>
        <w:tc>
          <w:tcPr>
            <w:tcW w:w="922" w:type="dxa"/>
            <w:vMerge/>
            <w:vAlign w:val="center"/>
            <w:hideMark/>
          </w:tcPr>
          <w:p w14:paraId="7A390703"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8CF02C9"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Safari</w:t>
            </w:r>
          </w:p>
        </w:tc>
        <w:tc>
          <w:tcPr>
            <w:tcW w:w="1740" w:type="dxa"/>
            <w:shd w:val="clear" w:color="auto" w:fill="auto"/>
            <w:noWrap/>
            <w:vAlign w:val="center"/>
            <w:hideMark/>
          </w:tcPr>
          <w:p w14:paraId="38AACD3C"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1660" w:type="dxa"/>
            <w:shd w:val="clear" w:color="auto" w:fill="auto"/>
            <w:noWrap/>
            <w:vAlign w:val="center"/>
            <w:hideMark/>
          </w:tcPr>
          <w:p w14:paraId="0B904626"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 xml:space="preserve">13.0 - 16.2 </w:t>
            </w:r>
          </w:p>
        </w:tc>
        <w:tc>
          <w:tcPr>
            <w:tcW w:w="2358" w:type="dxa"/>
            <w:shd w:val="clear" w:color="auto" w:fill="auto"/>
            <w:noWrap/>
            <w:vAlign w:val="center"/>
            <w:hideMark/>
          </w:tcPr>
          <w:p w14:paraId="38DFE0FE"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3.12</w:t>
            </w:r>
          </w:p>
        </w:tc>
      </w:tr>
      <w:tr w:rsidR="00C5162F" w:rsidRPr="00916EFC" w14:paraId="6AB4573D" w14:textId="77777777" w:rsidTr="00A77604">
        <w:trPr>
          <w:trHeight w:val="300"/>
        </w:trPr>
        <w:tc>
          <w:tcPr>
            <w:tcW w:w="922" w:type="dxa"/>
            <w:vMerge/>
            <w:vAlign w:val="center"/>
            <w:hideMark/>
          </w:tcPr>
          <w:p w14:paraId="1B9B4A66"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2F81F11D"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Firefox</w:t>
            </w:r>
          </w:p>
        </w:tc>
        <w:tc>
          <w:tcPr>
            <w:tcW w:w="1740" w:type="dxa"/>
            <w:shd w:val="clear" w:color="auto" w:fill="auto"/>
            <w:noWrap/>
            <w:vAlign w:val="center"/>
            <w:hideMark/>
          </w:tcPr>
          <w:p w14:paraId="270BB902"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1660" w:type="dxa"/>
            <w:shd w:val="clear" w:color="auto" w:fill="auto"/>
            <w:noWrap/>
            <w:vAlign w:val="center"/>
            <w:hideMark/>
          </w:tcPr>
          <w:p w14:paraId="07C5428B"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77.0 - 111.0</w:t>
            </w:r>
          </w:p>
        </w:tc>
        <w:tc>
          <w:tcPr>
            <w:tcW w:w="2358" w:type="dxa"/>
            <w:shd w:val="clear" w:color="auto" w:fill="auto"/>
            <w:noWrap/>
            <w:vAlign w:val="center"/>
            <w:hideMark/>
          </w:tcPr>
          <w:p w14:paraId="3596868B"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3.05</w:t>
            </w:r>
          </w:p>
        </w:tc>
      </w:tr>
      <w:tr w:rsidR="00C5162F" w:rsidRPr="00916EFC" w14:paraId="71A0E223" w14:textId="77777777" w:rsidTr="00A77604">
        <w:trPr>
          <w:trHeight w:val="300"/>
        </w:trPr>
        <w:tc>
          <w:tcPr>
            <w:tcW w:w="922" w:type="dxa"/>
            <w:vMerge/>
            <w:vAlign w:val="center"/>
            <w:hideMark/>
          </w:tcPr>
          <w:p w14:paraId="2383A9B6"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1269D6"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Opera</w:t>
            </w:r>
          </w:p>
        </w:tc>
        <w:tc>
          <w:tcPr>
            <w:tcW w:w="1740" w:type="dxa"/>
            <w:shd w:val="clear" w:color="auto" w:fill="auto"/>
            <w:noWrap/>
            <w:vAlign w:val="center"/>
            <w:hideMark/>
          </w:tcPr>
          <w:p w14:paraId="1672EB7F"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66.0 - 92.0</w:t>
            </w:r>
          </w:p>
        </w:tc>
        <w:tc>
          <w:tcPr>
            <w:tcW w:w="1660" w:type="dxa"/>
            <w:shd w:val="clear" w:color="auto" w:fill="auto"/>
            <w:noWrap/>
            <w:vAlign w:val="center"/>
            <w:hideMark/>
          </w:tcPr>
          <w:p w14:paraId="51C115D1"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52.0 - 65.0</w:t>
            </w:r>
          </w:p>
        </w:tc>
        <w:tc>
          <w:tcPr>
            <w:tcW w:w="2358" w:type="dxa"/>
            <w:shd w:val="clear" w:color="auto" w:fill="auto"/>
            <w:noWrap/>
            <w:vAlign w:val="center"/>
            <w:hideMark/>
          </w:tcPr>
          <w:p w14:paraId="776ED2FB"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0.70</w:t>
            </w:r>
          </w:p>
        </w:tc>
      </w:tr>
      <w:tr w:rsidR="00C5162F" w:rsidRPr="00916EFC" w14:paraId="4253A061" w14:textId="77777777" w:rsidTr="00A77604">
        <w:trPr>
          <w:trHeight w:val="300"/>
        </w:trPr>
        <w:tc>
          <w:tcPr>
            <w:tcW w:w="922" w:type="dxa"/>
            <w:vMerge/>
            <w:vAlign w:val="center"/>
            <w:hideMark/>
          </w:tcPr>
          <w:p w14:paraId="44105BC4"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29D3C34"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IE</w:t>
            </w:r>
          </w:p>
        </w:tc>
        <w:tc>
          <w:tcPr>
            <w:tcW w:w="1740" w:type="dxa"/>
            <w:shd w:val="clear" w:color="auto" w:fill="auto"/>
            <w:noWrap/>
            <w:vAlign w:val="center"/>
            <w:hideMark/>
          </w:tcPr>
          <w:p w14:paraId="251B741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1660" w:type="dxa"/>
            <w:shd w:val="clear" w:color="auto" w:fill="auto"/>
            <w:noWrap/>
            <w:vAlign w:val="center"/>
            <w:hideMark/>
          </w:tcPr>
          <w:p w14:paraId="2941E1C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5F7FBBC7"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0.73</w:t>
            </w:r>
          </w:p>
        </w:tc>
      </w:tr>
      <w:tr w:rsidR="00C5162F" w:rsidRPr="00916EFC" w14:paraId="6C5F5960" w14:textId="77777777" w:rsidTr="00A77604">
        <w:trPr>
          <w:trHeight w:val="300"/>
        </w:trPr>
        <w:tc>
          <w:tcPr>
            <w:tcW w:w="922" w:type="dxa"/>
            <w:vMerge w:val="restart"/>
            <w:shd w:val="clear" w:color="auto" w:fill="auto"/>
            <w:noWrap/>
            <w:vAlign w:val="center"/>
            <w:hideMark/>
          </w:tcPr>
          <w:p w14:paraId="1D3C6FF9"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Mobilní</w:t>
            </w:r>
          </w:p>
        </w:tc>
        <w:tc>
          <w:tcPr>
            <w:tcW w:w="2032" w:type="dxa"/>
            <w:shd w:val="clear" w:color="auto" w:fill="auto"/>
            <w:noWrap/>
            <w:vAlign w:val="center"/>
            <w:hideMark/>
          </w:tcPr>
          <w:p w14:paraId="32A068EB"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Chrome - Android</w:t>
            </w:r>
          </w:p>
        </w:tc>
        <w:tc>
          <w:tcPr>
            <w:tcW w:w="1740" w:type="dxa"/>
            <w:shd w:val="clear" w:color="auto" w:fill="auto"/>
            <w:noWrap/>
            <w:vAlign w:val="center"/>
            <w:hideMark/>
          </w:tcPr>
          <w:p w14:paraId="4EE5C175"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109.00</w:t>
            </w:r>
          </w:p>
        </w:tc>
        <w:tc>
          <w:tcPr>
            <w:tcW w:w="1660" w:type="dxa"/>
            <w:shd w:val="clear" w:color="auto" w:fill="auto"/>
            <w:noWrap/>
            <w:vAlign w:val="center"/>
            <w:hideMark/>
          </w:tcPr>
          <w:p w14:paraId="5F3B8749"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09C1D6F0"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41.54</w:t>
            </w:r>
          </w:p>
        </w:tc>
      </w:tr>
      <w:tr w:rsidR="00C5162F" w:rsidRPr="00916EFC" w14:paraId="1738F014" w14:textId="77777777" w:rsidTr="00A77604">
        <w:trPr>
          <w:trHeight w:val="300"/>
        </w:trPr>
        <w:tc>
          <w:tcPr>
            <w:tcW w:w="922" w:type="dxa"/>
            <w:vMerge/>
            <w:vAlign w:val="center"/>
            <w:hideMark/>
          </w:tcPr>
          <w:p w14:paraId="20F4ADD0"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65BCDACE"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Samsung Internet</w:t>
            </w:r>
          </w:p>
        </w:tc>
        <w:tc>
          <w:tcPr>
            <w:tcW w:w="1740" w:type="dxa"/>
            <w:shd w:val="clear" w:color="auto" w:fill="auto"/>
            <w:noWrap/>
            <w:vAlign w:val="center"/>
            <w:hideMark/>
          </w:tcPr>
          <w:p w14:paraId="1922ED4D"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12.0 - 19.0</w:t>
            </w:r>
          </w:p>
        </w:tc>
        <w:tc>
          <w:tcPr>
            <w:tcW w:w="1660" w:type="dxa"/>
            <w:shd w:val="clear" w:color="auto" w:fill="auto"/>
            <w:noWrap/>
            <w:vAlign w:val="center"/>
            <w:hideMark/>
          </w:tcPr>
          <w:p w14:paraId="6BF65BFE"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653401E1"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3.20</w:t>
            </w:r>
          </w:p>
        </w:tc>
      </w:tr>
      <w:tr w:rsidR="00C5162F" w:rsidRPr="00916EFC" w14:paraId="3609E811" w14:textId="77777777" w:rsidTr="00A77604">
        <w:trPr>
          <w:trHeight w:val="300"/>
        </w:trPr>
        <w:tc>
          <w:tcPr>
            <w:tcW w:w="922" w:type="dxa"/>
            <w:vMerge/>
            <w:vAlign w:val="center"/>
            <w:hideMark/>
          </w:tcPr>
          <w:p w14:paraId="7E5EF2D9"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1B9768E5"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Opera Mobile</w:t>
            </w:r>
          </w:p>
        </w:tc>
        <w:tc>
          <w:tcPr>
            <w:tcW w:w="1740" w:type="dxa"/>
            <w:shd w:val="clear" w:color="auto" w:fill="auto"/>
            <w:noWrap/>
            <w:vAlign w:val="center"/>
            <w:hideMark/>
          </w:tcPr>
          <w:p w14:paraId="1A9FC8A0"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72.00</w:t>
            </w:r>
          </w:p>
        </w:tc>
        <w:tc>
          <w:tcPr>
            <w:tcW w:w="1660" w:type="dxa"/>
            <w:shd w:val="clear" w:color="auto" w:fill="auto"/>
            <w:noWrap/>
            <w:vAlign w:val="center"/>
            <w:hideMark/>
          </w:tcPr>
          <w:p w14:paraId="7EE054C6"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7F212809"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0.01</w:t>
            </w:r>
          </w:p>
        </w:tc>
      </w:tr>
      <w:tr w:rsidR="00C5162F" w:rsidRPr="00916EFC" w14:paraId="2161AD90" w14:textId="77777777" w:rsidTr="00A77604">
        <w:trPr>
          <w:trHeight w:val="300"/>
        </w:trPr>
        <w:tc>
          <w:tcPr>
            <w:tcW w:w="922" w:type="dxa"/>
            <w:vMerge/>
            <w:vAlign w:val="center"/>
            <w:hideMark/>
          </w:tcPr>
          <w:p w14:paraId="3518A553"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8B3021"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Firefox for Android</w:t>
            </w:r>
          </w:p>
        </w:tc>
        <w:tc>
          <w:tcPr>
            <w:tcW w:w="1740" w:type="dxa"/>
            <w:shd w:val="clear" w:color="auto" w:fill="auto"/>
            <w:noWrap/>
            <w:vAlign w:val="center"/>
            <w:hideMark/>
          </w:tcPr>
          <w:p w14:paraId="2FC226B3"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1660" w:type="dxa"/>
            <w:shd w:val="clear" w:color="auto" w:fill="auto"/>
            <w:noWrap/>
            <w:vAlign w:val="center"/>
            <w:hideMark/>
          </w:tcPr>
          <w:p w14:paraId="46536A28"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107.00</w:t>
            </w:r>
          </w:p>
        </w:tc>
        <w:tc>
          <w:tcPr>
            <w:tcW w:w="2358" w:type="dxa"/>
            <w:shd w:val="clear" w:color="auto" w:fill="auto"/>
            <w:noWrap/>
            <w:vAlign w:val="center"/>
            <w:hideMark/>
          </w:tcPr>
          <w:p w14:paraId="091C652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0.29</w:t>
            </w:r>
          </w:p>
        </w:tc>
      </w:tr>
      <w:tr w:rsidR="00C5162F" w:rsidRPr="00916EFC" w14:paraId="66BE9704" w14:textId="77777777" w:rsidTr="00A77604">
        <w:trPr>
          <w:trHeight w:val="300"/>
        </w:trPr>
        <w:tc>
          <w:tcPr>
            <w:tcW w:w="922" w:type="dxa"/>
            <w:vMerge/>
            <w:vAlign w:val="center"/>
            <w:hideMark/>
          </w:tcPr>
          <w:p w14:paraId="3B4C34B8"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58F54A7"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Safari</w:t>
            </w:r>
          </w:p>
        </w:tc>
        <w:tc>
          <w:tcPr>
            <w:tcW w:w="1740" w:type="dxa"/>
            <w:shd w:val="clear" w:color="auto" w:fill="auto"/>
            <w:noWrap/>
            <w:vAlign w:val="center"/>
            <w:hideMark/>
          </w:tcPr>
          <w:p w14:paraId="16AF7465"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1660" w:type="dxa"/>
            <w:shd w:val="clear" w:color="auto" w:fill="auto"/>
            <w:noWrap/>
            <w:vAlign w:val="center"/>
            <w:hideMark/>
          </w:tcPr>
          <w:p w14:paraId="6411058E" w14:textId="77777777" w:rsidR="00C5162F" w:rsidRPr="00916EFC" w:rsidRDefault="00C5162F" w:rsidP="00C5162F">
            <w:pPr>
              <w:spacing w:after="0" w:line="240" w:lineRule="auto"/>
              <w:jc w:val="center"/>
              <w:rPr>
                <w:rFonts w:ascii="Calibri" w:eastAsia="Times New Roman" w:hAnsi="Calibri" w:cs="Calibri"/>
                <w:color w:val="000000"/>
              </w:rPr>
            </w:pPr>
            <w:r w:rsidRPr="00916EFC">
              <w:rPr>
                <w:rFonts w:ascii="Calibri" w:eastAsia="Times New Roman" w:hAnsi="Calibri" w:cs="Calibri"/>
                <w:color w:val="000000"/>
              </w:rPr>
              <w:t>-</w:t>
            </w:r>
          </w:p>
        </w:tc>
        <w:tc>
          <w:tcPr>
            <w:tcW w:w="2358" w:type="dxa"/>
            <w:shd w:val="clear" w:color="auto" w:fill="auto"/>
            <w:noWrap/>
            <w:vAlign w:val="center"/>
            <w:hideMark/>
          </w:tcPr>
          <w:p w14:paraId="7C0F01A2"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14.67</w:t>
            </w:r>
          </w:p>
        </w:tc>
      </w:tr>
      <w:tr w:rsidR="00C5162F" w:rsidRPr="00916EFC" w14:paraId="0B947F8A" w14:textId="77777777" w:rsidTr="00A77604">
        <w:trPr>
          <w:trHeight w:val="300"/>
        </w:trPr>
        <w:tc>
          <w:tcPr>
            <w:tcW w:w="922" w:type="dxa"/>
            <w:vMerge/>
            <w:vAlign w:val="center"/>
            <w:hideMark/>
          </w:tcPr>
          <w:p w14:paraId="38B45556"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93A98C2"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WebXR Viewer (IOS)</w:t>
            </w:r>
          </w:p>
        </w:tc>
        <w:tc>
          <w:tcPr>
            <w:tcW w:w="1740" w:type="dxa"/>
            <w:shd w:val="clear" w:color="auto" w:fill="auto"/>
            <w:noWrap/>
            <w:vAlign w:val="center"/>
            <w:hideMark/>
          </w:tcPr>
          <w:p w14:paraId="5803467B"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1.0 - 2.0</w:t>
            </w:r>
          </w:p>
        </w:tc>
        <w:tc>
          <w:tcPr>
            <w:tcW w:w="1660" w:type="dxa"/>
            <w:shd w:val="clear" w:color="auto" w:fill="auto"/>
            <w:noWrap/>
            <w:vAlign w:val="center"/>
            <w:hideMark/>
          </w:tcPr>
          <w:p w14:paraId="10B3CE34" w14:textId="77777777" w:rsidR="00C5162F" w:rsidRPr="00916EFC" w:rsidRDefault="00C5162F" w:rsidP="00C5162F">
            <w:pPr>
              <w:spacing w:after="0" w:line="240" w:lineRule="auto"/>
              <w:jc w:val="center"/>
              <w:rPr>
                <w:rFonts w:ascii="Calibri" w:eastAsia="Times New Roman" w:hAnsi="Calibri" w:cs="Calibri"/>
                <w:color w:val="000000"/>
              </w:rPr>
            </w:pPr>
            <w:r w:rsidRPr="00916EFC">
              <w:rPr>
                <w:rFonts w:ascii="Calibri" w:eastAsia="Times New Roman" w:hAnsi="Calibri" w:cs="Calibri"/>
                <w:color w:val="000000"/>
              </w:rPr>
              <w:t>-</w:t>
            </w:r>
          </w:p>
        </w:tc>
        <w:tc>
          <w:tcPr>
            <w:tcW w:w="2358" w:type="dxa"/>
            <w:shd w:val="clear" w:color="auto" w:fill="auto"/>
            <w:noWrap/>
            <w:vAlign w:val="center"/>
            <w:hideMark/>
          </w:tcPr>
          <w:p w14:paraId="5CFA5B7C" w14:textId="77777777" w:rsidR="00C5162F" w:rsidRPr="00916EFC" w:rsidRDefault="00C5162F" w:rsidP="00C5162F">
            <w:pPr>
              <w:spacing w:after="0" w:line="240" w:lineRule="auto"/>
              <w:jc w:val="center"/>
              <w:rPr>
                <w:rFonts w:ascii="Calibri" w:eastAsia="Times New Roman" w:hAnsi="Calibri" w:cs="Calibri"/>
                <w:color w:val="000000"/>
              </w:rPr>
            </w:pPr>
            <w:r w:rsidRPr="00916EFC">
              <w:rPr>
                <w:rFonts w:ascii="Calibri" w:eastAsia="Times New Roman" w:hAnsi="Calibri" w:cs="Calibri"/>
                <w:color w:val="000000"/>
              </w:rPr>
              <w:t>-</w:t>
            </w:r>
          </w:p>
        </w:tc>
      </w:tr>
      <w:tr w:rsidR="00C5162F" w:rsidRPr="00916EFC" w14:paraId="525346D0" w14:textId="77777777" w:rsidTr="00A77604">
        <w:trPr>
          <w:trHeight w:val="300"/>
        </w:trPr>
        <w:tc>
          <w:tcPr>
            <w:tcW w:w="922" w:type="dxa"/>
            <w:vMerge w:val="restart"/>
            <w:shd w:val="clear" w:color="auto" w:fill="auto"/>
            <w:noWrap/>
            <w:vAlign w:val="center"/>
            <w:hideMark/>
          </w:tcPr>
          <w:p w14:paraId="5AED7C4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HMD</w:t>
            </w:r>
          </w:p>
        </w:tc>
        <w:tc>
          <w:tcPr>
            <w:tcW w:w="2032" w:type="dxa"/>
            <w:shd w:val="clear" w:color="auto" w:fill="auto"/>
            <w:noWrap/>
            <w:vAlign w:val="center"/>
            <w:hideMark/>
          </w:tcPr>
          <w:p w14:paraId="63C614B2"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Wolvic</w:t>
            </w:r>
          </w:p>
        </w:tc>
        <w:tc>
          <w:tcPr>
            <w:tcW w:w="1740" w:type="dxa"/>
            <w:shd w:val="clear" w:color="auto" w:fill="auto"/>
            <w:noWrap/>
            <w:vAlign w:val="center"/>
            <w:hideMark/>
          </w:tcPr>
          <w:p w14:paraId="4114ED7F"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0.9.5 - 1.2</w:t>
            </w:r>
          </w:p>
        </w:tc>
        <w:tc>
          <w:tcPr>
            <w:tcW w:w="1660" w:type="dxa"/>
            <w:shd w:val="clear" w:color="auto" w:fill="auto"/>
            <w:noWrap/>
            <w:vAlign w:val="center"/>
            <w:hideMark/>
          </w:tcPr>
          <w:p w14:paraId="5AE7EC23"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0E5AF41A"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r>
      <w:tr w:rsidR="00C5162F" w:rsidRPr="00916EFC" w14:paraId="04C5AFA1" w14:textId="77777777" w:rsidTr="00A77604">
        <w:trPr>
          <w:trHeight w:val="300"/>
        </w:trPr>
        <w:tc>
          <w:tcPr>
            <w:tcW w:w="922" w:type="dxa"/>
            <w:vMerge/>
            <w:vAlign w:val="center"/>
            <w:hideMark/>
          </w:tcPr>
          <w:p w14:paraId="5FD06A55" w14:textId="77777777" w:rsidR="00C5162F" w:rsidRPr="00916EFC"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598C37BD" w14:textId="77777777" w:rsidR="00C5162F" w:rsidRPr="00916EFC" w:rsidRDefault="00C5162F" w:rsidP="00C5162F">
            <w:pPr>
              <w:spacing w:after="0" w:line="240" w:lineRule="auto"/>
              <w:jc w:val="left"/>
              <w:rPr>
                <w:rFonts w:ascii="Cambira" w:eastAsia="Times New Roman" w:hAnsi="Cambira" w:cs="Calibri"/>
                <w:color w:val="000000"/>
                <w:sz w:val="20"/>
                <w:szCs w:val="20"/>
              </w:rPr>
            </w:pPr>
            <w:r w:rsidRPr="00916EFC">
              <w:rPr>
                <w:rFonts w:ascii="Cambira" w:eastAsia="Times New Roman" w:hAnsi="Cambira" w:cs="Calibri"/>
                <w:color w:val="000000"/>
                <w:sz w:val="20"/>
                <w:szCs w:val="20"/>
              </w:rPr>
              <w:t>Meta Quest Browser</w:t>
            </w:r>
          </w:p>
        </w:tc>
        <w:tc>
          <w:tcPr>
            <w:tcW w:w="1740" w:type="dxa"/>
            <w:shd w:val="clear" w:color="auto" w:fill="auto"/>
            <w:noWrap/>
            <w:vAlign w:val="center"/>
            <w:hideMark/>
          </w:tcPr>
          <w:p w14:paraId="734326F9"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5.0 - 16.2</w:t>
            </w:r>
          </w:p>
        </w:tc>
        <w:tc>
          <w:tcPr>
            <w:tcW w:w="1660" w:type="dxa"/>
            <w:shd w:val="clear" w:color="auto" w:fill="auto"/>
            <w:noWrap/>
            <w:vAlign w:val="center"/>
            <w:hideMark/>
          </w:tcPr>
          <w:p w14:paraId="723B0C13"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c>
          <w:tcPr>
            <w:tcW w:w="2358" w:type="dxa"/>
            <w:shd w:val="clear" w:color="auto" w:fill="auto"/>
            <w:noWrap/>
            <w:vAlign w:val="center"/>
            <w:hideMark/>
          </w:tcPr>
          <w:p w14:paraId="5E4B2B36" w14:textId="77777777" w:rsidR="00C5162F" w:rsidRPr="00916EFC" w:rsidRDefault="00C5162F" w:rsidP="00C5162F">
            <w:pPr>
              <w:spacing w:after="0" w:line="240" w:lineRule="auto"/>
              <w:jc w:val="center"/>
              <w:rPr>
                <w:rFonts w:ascii="Cambira" w:eastAsia="Times New Roman" w:hAnsi="Cambira" w:cs="Calibri"/>
                <w:color w:val="000000"/>
                <w:sz w:val="20"/>
                <w:szCs w:val="20"/>
              </w:rPr>
            </w:pPr>
            <w:r w:rsidRPr="00916EFC">
              <w:rPr>
                <w:rFonts w:ascii="Cambira" w:eastAsia="Times New Roman" w:hAnsi="Cambira" w:cs="Calibri"/>
                <w:color w:val="000000"/>
                <w:sz w:val="20"/>
                <w:szCs w:val="20"/>
              </w:rPr>
              <w:t>-</w:t>
            </w:r>
          </w:p>
        </w:tc>
      </w:tr>
    </w:tbl>
    <w:p w14:paraId="7AE7DD12" w14:textId="0355D426" w:rsidR="007E3F0A" w:rsidRPr="00916EFC" w:rsidRDefault="007E3F0A" w:rsidP="007E3F0A">
      <w:pPr>
        <w:pStyle w:val="Heading3"/>
      </w:pPr>
      <w:bookmarkStart w:id="150" w:name="_Toc155217410"/>
      <w:r w:rsidRPr="00916EFC">
        <w:t>Vývojářské nástroje</w:t>
      </w:r>
      <w:bookmarkEnd w:id="150"/>
    </w:p>
    <w:p w14:paraId="02D64007" w14:textId="74B1342E" w:rsidR="0021568E" w:rsidRPr="00916EFC" w:rsidRDefault="0021568E" w:rsidP="001D37CB">
      <w:pPr>
        <w:rPr>
          <w:lang w:val="en-US"/>
        </w:rPr>
      </w:pPr>
      <w:r w:rsidRPr="00916EFC">
        <w:t xml:space="preserve">Vývoj virtuálních </w:t>
      </w:r>
      <w:r w:rsidR="00D926B2" w:rsidRPr="00916EFC">
        <w:t>imerzních</w:t>
      </w:r>
      <w:r w:rsidRPr="00916EFC">
        <w:t xml:space="preserve"> prostředí z velké části na tradiční obrazovce vyžaduje dodatečné nástroje umožňující prototypování a testování při vývoji. Dostupnost HMD zařízení stále </w:t>
      </w:r>
      <w:r w:rsidR="0035387C" w:rsidRPr="00916EFC">
        <w:t xml:space="preserve">není </w:t>
      </w:r>
      <w:r w:rsidRPr="00916EFC">
        <w:t xml:space="preserve">na takové </w:t>
      </w:r>
      <w:r w:rsidR="00D926B2" w:rsidRPr="00916EFC">
        <w:t>úrovni, aby</w:t>
      </w:r>
      <w:r w:rsidRPr="00916EFC">
        <w:t xml:space="preserve"> bylo možné předpokládat, že uživatel bude virtuální prostředí zažívat skrze HMD. Tuto problematiku je možné řešit </w:t>
      </w:r>
      <w:r w:rsidR="007E07EC" w:rsidRPr="00916EFC">
        <w:t xml:space="preserve">v </w:t>
      </w:r>
      <w:r w:rsidRPr="00916EFC">
        <w:t>návrhu aplikace</w:t>
      </w:r>
      <w:r w:rsidR="00A77604" w:rsidRPr="00916EFC">
        <w:t>.</w:t>
      </w:r>
      <w:r w:rsidRPr="00916EFC">
        <w:t xml:space="preserve"> </w:t>
      </w:r>
      <w:r w:rsidR="007E07EC" w:rsidRPr="00916EFC">
        <w:t>D</w:t>
      </w:r>
      <w:r w:rsidRPr="00916EFC">
        <w:t xml:space="preserve">ruhou možností částečného řešení dostupnosti aplikace jsou existující nástroje jako: </w:t>
      </w:r>
      <w:r w:rsidRPr="00916EFC">
        <w:rPr>
          <w:b/>
          <w:bCs/>
          <w:lang w:val="en-US"/>
        </w:rPr>
        <w:t xml:space="preserve">Immersive web </w:t>
      </w:r>
      <w:r w:rsidR="00554E95" w:rsidRPr="00916EFC">
        <w:rPr>
          <w:b/>
          <w:bCs/>
          <w:lang w:val="en-US"/>
        </w:rPr>
        <w:t>emulator</w:t>
      </w:r>
      <w:r w:rsidRPr="00916EFC">
        <w:rPr>
          <w:b/>
          <w:bCs/>
          <w:lang w:val="en-US"/>
        </w:rPr>
        <w:t xml:space="preserve"> </w:t>
      </w:r>
      <w:r w:rsidRPr="00916EFC">
        <w:rPr>
          <w:lang w:val="en-US"/>
        </w:rPr>
        <w:t>(Chrome, Edge)</w:t>
      </w:r>
      <w:r w:rsidRPr="00916EFC">
        <w:rPr>
          <w:b/>
          <w:bCs/>
          <w:lang w:val="en-US"/>
        </w:rPr>
        <w:t xml:space="preserve"> </w:t>
      </w:r>
      <w:r w:rsidRPr="00916EFC">
        <w:rPr>
          <w:lang w:val="en-US"/>
        </w:rPr>
        <w:t xml:space="preserve">a </w:t>
      </w:r>
      <w:r w:rsidRPr="00916EFC">
        <w:rPr>
          <w:b/>
          <w:bCs/>
          <w:lang w:val="en-US"/>
        </w:rPr>
        <w:t xml:space="preserve">WebXR API emulator </w:t>
      </w:r>
      <w:r w:rsidRPr="00916EFC">
        <w:rPr>
          <w:lang w:val="en-US"/>
        </w:rPr>
        <w:t>(Firefox)</w:t>
      </w:r>
      <w:r w:rsidR="00231D31" w:rsidRPr="00916EFC">
        <w:t xml:space="preserve"> </w:t>
      </w:r>
      <w:r w:rsidR="00231D31" w:rsidRPr="00916EFC">
        <w:fldChar w:fldCharType="begin"/>
      </w:r>
      <w:r w:rsidR="00D51ED1" w:rsidRPr="00916EFC">
        <w:instrText xml:space="preserve"> ADDIN ZOTERO_ITEM CSL_CITATION {"citationID":"9YtfSFZF","properties":{"formattedCitation":"(Meta Quest 2023)","plainCitation":"(Meta Quest 2023)","noteIndex":0},"citationItems":[{"id":2077,"uris":["http://zotero.org/groups/4599106/items/WTG39UFV"],"itemData":{"id":2077,"type":"webpage","abstract":"Immersive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sidRPr="00916EFC">
        <w:fldChar w:fldCharType="separate"/>
      </w:r>
      <w:r w:rsidR="00D51ED1" w:rsidRPr="00916EFC">
        <w:t>(Meta Quest 2023)</w:t>
      </w:r>
      <w:r w:rsidR="00231D31" w:rsidRPr="00916EFC">
        <w:fldChar w:fldCharType="end"/>
      </w:r>
      <w:r w:rsidRPr="00916EFC">
        <w:t xml:space="preserve">. </w:t>
      </w:r>
      <w:r w:rsidR="00A77604" w:rsidRPr="00916EFC">
        <w:t>R</w:t>
      </w:r>
      <w:r w:rsidRPr="00916EFC">
        <w:t>ozšíření do prohlížečů, které umožňují uživateli simulovat interakci aplikace s HMD zařízením.</w:t>
      </w:r>
      <w:r w:rsidR="00D926B2" w:rsidRPr="00916EFC">
        <w:t xml:space="preserve"> Další přístupy k prototypování je přímo vývoj ve webovém prostředí. Tento způsob vývoje umožňuje platforma Glitch.com, která poskytuje textový editor, vývojový server a také způsob </w:t>
      </w:r>
      <w:r w:rsidR="00D926B2" w:rsidRPr="00916EFC">
        <w:lastRenderedPageBreak/>
        <w:t>publikování. V případě prototypování v tradičním mobilním zařízení je možné propojit mobilní zařízení s počítačem USB kabel</w:t>
      </w:r>
      <w:r w:rsidR="007E07EC" w:rsidRPr="00916EFC">
        <w:t xml:space="preserve">em </w:t>
      </w:r>
      <w:r w:rsidR="00D926B2" w:rsidRPr="00916EFC">
        <w:t>a pomocí vývojářských nástrojů prohlížeče Chrome streamovat lokální vývojový server do mobilního zařízení</w:t>
      </w:r>
      <w:r w:rsidR="00231D31" w:rsidRPr="00916EFC">
        <w:t xml:space="preserve"> </w:t>
      </w:r>
      <w:r w:rsidR="00231D31" w:rsidRPr="00916EFC">
        <w:fldChar w:fldCharType="begin"/>
      </w:r>
      <w:r w:rsidR="00231D31" w:rsidRPr="00916EFC">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sidRPr="00916EFC">
        <w:fldChar w:fldCharType="separate"/>
      </w:r>
      <w:r w:rsidR="00231D31" w:rsidRPr="00916EFC">
        <w:t>(Basques 2023)</w:t>
      </w:r>
      <w:r w:rsidR="00231D31" w:rsidRPr="00916EFC">
        <w:fldChar w:fldCharType="end"/>
      </w:r>
      <w:r w:rsidR="00D926B2" w:rsidRPr="00916EFC">
        <w:t xml:space="preserve">. </w:t>
      </w:r>
      <w:r w:rsidR="000F6B1C" w:rsidRPr="00916EFC">
        <w:t>Druhou možností, jak testovat při vývoji</w:t>
      </w:r>
      <w:r w:rsidR="0035387C" w:rsidRPr="00916EFC">
        <w:t>, je skrze nastavení</w:t>
      </w:r>
      <w:r w:rsidR="000F6B1C" w:rsidRPr="00916EFC">
        <w:t xml:space="preserve"> </w:t>
      </w:r>
      <w:r w:rsidR="0035387C" w:rsidRPr="00916EFC">
        <w:t xml:space="preserve">CI </w:t>
      </w:r>
      <w:r w:rsidR="000F6B1C" w:rsidRPr="00916EFC">
        <w:t xml:space="preserve">/ CD </w:t>
      </w:r>
      <w:r w:rsidR="0035387C" w:rsidRPr="00916EFC">
        <w:t>procesu</w:t>
      </w:r>
      <w:r w:rsidR="000F6B1C" w:rsidRPr="00916EFC">
        <w:rPr>
          <w:rStyle w:val="FootnoteReference"/>
        </w:rPr>
        <w:footnoteReference w:id="5"/>
      </w:r>
      <w:r w:rsidR="0035387C" w:rsidRPr="00916EFC">
        <w:t xml:space="preserve">. V rámci platforem Github a Gitlab lze využít služby, </w:t>
      </w:r>
      <w:r w:rsidR="007E07EC" w:rsidRPr="00916EFC">
        <w:t xml:space="preserve">která umožňuje </w:t>
      </w:r>
      <w:r w:rsidR="0035387C" w:rsidRPr="00916EFC">
        <w:t xml:space="preserve">při každé změně v zdrojovém kódu </w:t>
      </w:r>
      <w:r w:rsidR="007E07EC" w:rsidRPr="00916EFC">
        <w:t xml:space="preserve">ve </w:t>
      </w:r>
      <w:r w:rsidR="0035387C" w:rsidRPr="00916EFC">
        <w:t>sledované</w:t>
      </w:r>
      <w:r w:rsidR="007E07EC" w:rsidRPr="00916EFC">
        <w:t>m</w:t>
      </w:r>
      <w:r w:rsidR="0035387C" w:rsidRPr="00916EFC">
        <w:t xml:space="preserve"> </w:t>
      </w:r>
      <w:r w:rsidR="009906A9" w:rsidRPr="00916EFC">
        <w:t>repositář</w:t>
      </w:r>
      <w:r w:rsidR="007E07EC" w:rsidRPr="00916EFC">
        <w:t xml:space="preserve">í vystavění a publikaci </w:t>
      </w:r>
      <w:r w:rsidR="0035387C" w:rsidRPr="00916EFC">
        <w:t>webov</w:t>
      </w:r>
      <w:r w:rsidR="007E07EC" w:rsidRPr="00916EFC">
        <w:t xml:space="preserve">é </w:t>
      </w:r>
      <w:r w:rsidR="0035387C" w:rsidRPr="00916EFC">
        <w:t xml:space="preserve">aplikace. Tento přístup zároveň umožňuje univerzální testování, jelikož aplikace je přístupná všem </w:t>
      </w:r>
      <w:r w:rsidR="000844B0" w:rsidRPr="00916EFC">
        <w:t>zařízením,</w:t>
      </w:r>
      <w:r w:rsidR="0035387C" w:rsidRPr="00916EFC">
        <w:t xml:space="preserve"> které mají webový prohlížeč a přístup k internetu. Tento postup byl zvolen i při průzkumu technologií a následném vývoji výsledné aplikace (</w:t>
      </w:r>
      <w:r w:rsidR="00A77604" w:rsidRPr="00916EFC">
        <w:t xml:space="preserve">viz. kap. </w:t>
      </w:r>
      <w:r w:rsidR="00A77604" w:rsidRPr="00916EFC">
        <w:fldChar w:fldCharType="begin"/>
      </w:r>
      <w:r w:rsidR="00A77604" w:rsidRPr="00916EFC">
        <w:instrText xml:space="preserve"> REF _Ref155016520 \w \h </w:instrText>
      </w:r>
      <w:r w:rsidR="00916EFC">
        <w:instrText xml:space="preserve"> \* MERGEFORMAT </w:instrText>
      </w:r>
      <w:r w:rsidR="00A77604" w:rsidRPr="00916EFC">
        <w:fldChar w:fldCharType="separate"/>
      </w:r>
      <w:r w:rsidR="00B6677D">
        <w:t>5.4.3</w:t>
      </w:r>
      <w:r w:rsidR="00A77604" w:rsidRPr="00916EFC">
        <w:fldChar w:fldCharType="end"/>
      </w:r>
      <w:r w:rsidR="00A77604" w:rsidRPr="00916EFC">
        <w:t xml:space="preserve"> </w:t>
      </w:r>
      <w:r w:rsidR="00A77604" w:rsidRPr="00916EFC">
        <w:fldChar w:fldCharType="begin"/>
      </w:r>
      <w:r w:rsidR="00A77604" w:rsidRPr="00916EFC">
        <w:instrText xml:space="preserve"> REF _Ref155016520 \h </w:instrText>
      </w:r>
      <w:r w:rsidR="00916EFC">
        <w:instrText xml:space="preserve"> \* MERGEFORMAT </w:instrText>
      </w:r>
      <w:r w:rsidR="00A77604" w:rsidRPr="00916EFC">
        <w:fldChar w:fldCharType="separate"/>
      </w:r>
      <w:r w:rsidR="00B6677D" w:rsidRPr="00916EFC">
        <w:t>CI / CD</w:t>
      </w:r>
      <w:r w:rsidR="00A77604" w:rsidRPr="00916EFC">
        <w:fldChar w:fldCharType="end"/>
      </w:r>
      <w:r w:rsidR="0035387C" w:rsidRPr="00916EFC">
        <w:t>).</w:t>
      </w:r>
    </w:p>
    <w:p w14:paraId="64DF2966" w14:textId="77777777" w:rsidR="00D926B2" w:rsidRPr="00916EFC" w:rsidRDefault="0021568E" w:rsidP="00A77604">
      <w:pPr>
        <w:pStyle w:val="PICTURES"/>
      </w:pPr>
      <w:r w:rsidRPr="00916EFC">
        <w:drawing>
          <wp:inline distT="0" distB="0" distL="0" distR="0" wp14:anchorId="0C71AF45" wp14:editId="201E96CA">
            <wp:extent cx="2736952" cy="1535897"/>
            <wp:effectExtent l="0" t="0" r="6350" b="762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30"/>
                    <a:stretch>
                      <a:fillRect/>
                    </a:stretch>
                  </pic:blipFill>
                  <pic:spPr>
                    <a:xfrm>
                      <a:off x="0" y="0"/>
                      <a:ext cx="2797770" cy="1570026"/>
                    </a:xfrm>
                    <a:prstGeom prst="rect">
                      <a:avLst/>
                    </a:prstGeom>
                  </pic:spPr>
                </pic:pic>
              </a:graphicData>
            </a:graphic>
          </wp:inline>
        </w:drawing>
      </w:r>
      <w:r w:rsidR="00D926B2" w:rsidRPr="00916EFC">
        <w:drawing>
          <wp:inline distT="0" distB="0" distL="0" distR="0" wp14:anchorId="4CFBFAD9" wp14:editId="11BFBA5A">
            <wp:extent cx="2616835" cy="1542643"/>
            <wp:effectExtent l="0" t="0" r="0" b="63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31"/>
                    <a:stretch>
                      <a:fillRect/>
                    </a:stretch>
                  </pic:blipFill>
                  <pic:spPr>
                    <a:xfrm>
                      <a:off x="0" y="0"/>
                      <a:ext cx="2658084" cy="1566960"/>
                    </a:xfrm>
                    <a:prstGeom prst="rect">
                      <a:avLst/>
                    </a:prstGeom>
                  </pic:spPr>
                </pic:pic>
              </a:graphicData>
            </a:graphic>
          </wp:inline>
        </w:drawing>
      </w:r>
    </w:p>
    <w:p w14:paraId="39CC6B3E" w14:textId="0D8F0A8B" w:rsidR="0021568E" w:rsidRPr="00916EFC" w:rsidRDefault="00D926B2"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16</w:t>
      </w:r>
      <w:r w:rsidRPr="00916EFC">
        <w:rPr>
          <w:noProof/>
        </w:rPr>
        <w:fldChar w:fldCharType="end"/>
      </w:r>
      <w:r w:rsidRPr="00916EFC">
        <w:t xml:space="preserve"> Emulátory HMD zařízení v prohlížeči. nahoře – </w:t>
      </w:r>
      <w:r w:rsidRPr="00916EFC">
        <w:rPr>
          <w:lang w:val="en-US"/>
        </w:rPr>
        <w:t xml:space="preserve">Immersive web </w:t>
      </w:r>
      <w:r w:rsidR="00554E95" w:rsidRPr="00916EFC">
        <w:rPr>
          <w:lang w:val="en-US"/>
        </w:rPr>
        <w:t>emulator</w:t>
      </w:r>
      <w:r w:rsidRPr="00916EFC">
        <w:rPr>
          <w:lang w:val="en-US"/>
        </w:rPr>
        <w:t xml:space="preserve">, dole – WebXR API </w:t>
      </w:r>
      <w:r w:rsidR="00554E95" w:rsidRPr="00916EFC">
        <w:rPr>
          <w:lang w:val="en-US"/>
        </w:rPr>
        <w:t>emulator</w:t>
      </w:r>
      <w:r w:rsidRPr="00916EFC">
        <w:rPr>
          <w:lang w:val="en-US"/>
        </w:rPr>
        <w:t>.</w:t>
      </w:r>
      <w:r w:rsidRPr="00916EFC">
        <w:t xml:space="preserve"> </w:t>
      </w:r>
    </w:p>
    <w:p w14:paraId="3411C646" w14:textId="78AB62DA" w:rsidR="001937BB" w:rsidRPr="00916EFC" w:rsidRDefault="006108EA" w:rsidP="001937BB">
      <w:pPr>
        <w:pStyle w:val="Heading2"/>
        <w:rPr>
          <w:lang w:val="cs-CZ"/>
        </w:rPr>
      </w:pPr>
      <w:bookmarkStart w:id="151" w:name="_Toc155217411"/>
      <w:r w:rsidRPr="00916EFC">
        <w:rPr>
          <w:lang w:val="cs-CZ"/>
        </w:rPr>
        <w:t>Analýza technologií</w:t>
      </w:r>
      <w:bookmarkEnd w:id="151"/>
    </w:p>
    <w:p w14:paraId="3CD0880D" w14:textId="270041E7" w:rsidR="00820A3C" w:rsidRPr="00916EFC" w:rsidRDefault="00D560AD" w:rsidP="00820A3C">
      <w:r w:rsidRPr="00916EFC">
        <w:rPr>
          <w:lang w:eastAsia="cs-CZ"/>
        </w:rPr>
        <w:t>Technologie umožňující 3D vizualizaci na webu je možné obecně popsat jako abstrakce nad WebGL API.</w:t>
      </w:r>
      <w:r w:rsidR="00464C35" w:rsidRPr="00916EFC">
        <w:rPr>
          <w:lang w:eastAsia="cs-CZ"/>
        </w:rPr>
        <w:t xml:space="preserve"> Následující kapitola je výsledkem analýzy a praktického porovnání technologií na základě vytvoření jednoduché scény. Primárním hodnotícím kritériem technologií je jejich </w:t>
      </w:r>
      <w:r w:rsidR="00884108" w:rsidRPr="00916EFC">
        <w:rPr>
          <w:lang w:eastAsia="cs-CZ"/>
        </w:rPr>
        <w:t>kompatibilita,</w:t>
      </w:r>
      <w:r w:rsidR="00464C35" w:rsidRPr="00916EFC">
        <w:rPr>
          <w:lang w:eastAsia="cs-CZ"/>
        </w:rPr>
        <w:t xml:space="preserve"> popř. podpora (existující nástroje) pro WebXR API, jehož implementace je klíčová pro existenci virtuální reality na webu.</w:t>
      </w:r>
      <w:r w:rsidR="000333F9" w:rsidRPr="00916EFC">
        <w:rPr>
          <w:lang w:eastAsia="cs-CZ"/>
        </w:rPr>
        <w:t xml:space="preserve"> </w:t>
      </w:r>
      <w:r w:rsidR="000333F9" w:rsidRPr="00916EFC">
        <w:t>Výběr technologií pro analýzu a popis byl založen</w:t>
      </w:r>
      <w:r w:rsidR="005F7100" w:rsidRPr="00916EFC">
        <w:t xml:space="preserve"> jednak</w:t>
      </w:r>
      <w:r w:rsidR="000333F9" w:rsidRPr="00916EFC">
        <w:t xml:space="preserve"> na</w:t>
      </w:r>
      <w:r w:rsidR="005F7100" w:rsidRPr="00916EFC">
        <w:t xml:space="preserve"> </w:t>
      </w:r>
      <w:r w:rsidR="000333F9" w:rsidRPr="00916EFC">
        <w:t>rešerší literatury dokumentující existující řešení</w:t>
      </w:r>
      <w:r w:rsidR="005F7100" w:rsidRPr="00916EFC">
        <w:t xml:space="preserve">, </w:t>
      </w:r>
      <w:r w:rsidR="000333F9" w:rsidRPr="00916EFC">
        <w:t xml:space="preserve">seznamu technologií </w:t>
      </w:r>
      <w:r w:rsidR="000333F9" w:rsidRPr="00916EFC">
        <w:fldChar w:fldCharType="begin"/>
      </w:r>
      <w:r w:rsidR="000333F9" w:rsidRPr="00916EFC">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rsidRPr="00916EFC">
        <w:fldChar w:fldCharType="separate"/>
      </w:r>
      <w:r w:rsidR="000333F9" w:rsidRPr="00916EFC">
        <w:t>(Seguin 2023)</w:t>
      </w:r>
      <w:r w:rsidR="000333F9" w:rsidRPr="00916EFC">
        <w:fldChar w:fldCharType="end"/>
      </w:r>
      <w:r w:rsidR="005F7100" w:rsidRPr="00916EFC">
        <w:t xml:space="preserve">, tak na základě konzultace s komunitou uživatelů a vývojářů jednotlivých technologií. </w:t>
      </w:r>
    </w:p>
    <w:p w14:paraId="6D43A597" w14:textId="6121E68C" w:rsidR="00820A3C" w:rsidRPr="00916EFC" w:rsidRDefault="00820A3C" w:rsidP="00820A3C">
      <w:pPr>
        <w:pStyle w:val="Heading3"/>
      </w:pPr>
      <w:bookmarkStart w:id="152" w:name="_Toc155217412"/>
      <w:r w:rsidRPr="00916EFC">
        <w:t>Geoprostorová řešení</w:t>
      </w:r>
      <w:bookmarkEnd w:id="152"/>
    </w:p>
    <w:p w14:paraId="57347AAE" w14:textId="77777777" w:rsidR="00820A3C" w:rsidRPr="00916EFC" w:rsidRDefault="00820A3C" w:rsidP="00820A3C">
      <w:r w:rsidRPr="00916EFC">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1353438C" w14:textId="77777777" w:rsidR="00820A3C" w:rsidRPr="00916EFC" w:rsidRDefault="00820A3C" w:rsidP="00820A3C">
      <w:pPr>
        <w:pStyle w:val="Malnadpis"/>
      </w:pPr>
      <w:r w:rsidRPr="00916EFC">
        <w:t>Proprietární řešení</w:t>
      </w:r>
    </w:p>
    <w:p w14:paraId="7C531FA2" w14:textId="49BFDDCA" w:rsidR="00820A3C" w:rsidRPr="00916EFC" w:rsidRDefault="00820A3C" w:rsidP="00820A3C">
      <w:r w:rsidRPr="00916EFC">
        <w:t>Z proprietárních řešení je vhodné zmínit ESRI řešení, jakožto prominentního dodavatele GIS softwaru. V</w:t>
      </w:r>
      <w:r w:rsidR="007E07EC" w:rsidRPr="00916EFC">
        <w:t> </w:t>
      </w:r>
      <w:r w:rsidRPr="00916EFC">
        <w:t>desktopové</w:t>
      </w:r>
      <w:r w:rsidR="007E07EC" w:rsidRPr="00916EFC">
        <w:t xml:space="preserve">m </w:t>
      </w:r>
      <w:r w:rsidRPr="00916EFC">
        <w:t xml:space="preserve">softwaru ArcGIS Pro je možné dosáhnout úrovně Desktop VR, tedy interaktivní zobrazení a analýzy nad 3D modely. Možným řešením pro tvorbu urbánních virtuálních prostředí je software </w:t>
      </w:r>
      <w:r w:rsidRPr="00916EFC">
        <w:rPr>
          <w:b/>
          <w:bCs/>
        </w:rPr>
        <w:t>Esri City Engine</w:t>
      </w:r>
      <w:r w:rsidRPr="00916EFC">
        <w:t xml:space="preserve">, který je primárně určen pro modelování a vizualizaci městské infrastruktury a zástavby. V případě propojení s externím softwarem </w:t>
      </w:r>
      <w:r w:rsidRPr="00916EFC">
        <w:lastRenderedPageBreak/>
        <w:t>poskytuje ESRI možnost propojení s herními enginy Unity a Unreal Engine skrze poskytované SKD (</w:t>
      </w:r>
      <w:r w:rsidRPr="00916EFC">
        <w:rPr>
          <w:i/>
          <w:iCs/>
        </w:rPr>
        <w:t>Software Development Kit</w:t>
      </w:r>
      <w:r w:rsidRPr="00916EFC">
        <w:t xml:space="preserve">) </w:t>
      </w:r>
      <w:r w:rsidRPr="00916EFC">
        <w:fldChar w:fldCharType="begin"/>
      </w:r>
      <w:r w:rsidRPr="00916EFC">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rsidRPr="00916EFC">
        <w:fldChar w:fldCharType="separate"/>
      </w:r>
      <w:r w:rsidRPr="00916EFC">
        <w:t>(ESRI 2023c)</w:t>
      </w:r>
      <w:r w:rsidRPr="00916EFC">
        <w:fldChar w:fldCharType="end"/>
      </w:r>
      <w:r w:rsidRPr="00916EFC">
        <w:t xml:space="preserve">. </w:t>
      </w:r>
      <w:r w:rsidR="007E07EC" w:rsidRPr="00916EFC">
        <w:t xml:space="preserve">U </w:t>
      </w:r>
      <w:r w:rsidRPr="00916EFC">
        <w:t xml:space="preserve">virtuální reality na webu pak </w:t>
      </w:r>
      <w:r w:rsidR="008D4F17" w:rsidRPr="00916EFC">
        <w:t>poskytuje</w:t>
      </w:r>
      <w:r w:rsidRPr="00916EFC">
        <w:t xml:space="preserve"> ESRI publikaci 3D scén z ArcGIS Pro na ESRI cloud řešení ArcGIS Online, které umožňuje prohlížení daných scén, stále ale na úrovni neimerzní VR. Na základě takto publikovaných scén </w:t>
      </w:r>
      <w:r w:rsidR="008D4F17" w:rsidRPr="00916EFC">
        <w:t>následně lze</w:t>
      </w:r>
      <w:r w:rsidRPr="00916EFC">
        <w:t xml:space="preserve"> vyvíjet webové aplikace s přidanou funkcionalitou pomocí </w:t>
      </w:r>
      <w:r w:rsidRPr="00916EFC">
        <w:rPr>
          <w:b/>
          <w:bCs/>
        </w:rPr>
        <w:t>ArcGIS JS API</w:t>
      </w:r>
      <w:r w:rsidRPr="00916EFC">
        <w:t xml:space="preserve"> </w:t>
      </w:r>
      <w:r w:rsidRPr="00916EFC">
        <w:fldChar w:fldCharType="begin"/>
      </w:r>
      <w:r w:rsidRPr="00916EFC">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Pr="00916EFC">
        <w:fldChar w:fldCharType="separate"/>
      </w:r>
      <w:r w:rsidRPr="00916EFC">
        <w:t>(ESRI 2023a; KAM Brno 2023)</w:t>
      </w:r>
      <w:r w:rsidRPr="00916EFC">
        <w:fldChar w:fldCharType="end"/>
      </w:r>
      <w:r w:rsidRPr="00916EFC">
        <w:t xml:space="preserve">. Immersive VR úrovně lze dosáhnout využitím City Engine, který umožňuje export sady 360° snímků z daného 3D modelu na ArcGIS Online a prohlížení těchto snímků z prostředí prohlížeče a stereoskopického HMD zařízení. </w:t>
      </w:r>
      <w:r w:rsidRPr="00916EFC">
        <w:fldChar w:fldCharType="begin"/>
      </w:r>
      <w:r w:rsidRPr="00916EFC">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rsidRPr="00916EFC">
        <w:fldChar w:fldCharType="separate"/>
      </w:r>
      <w:r w:rsidRPr="00916EFC">
        <w:rPr>
          <w:rFonts w:cs="Times New Roman"/>
          <w:szCs w:val="24"/>
        </w:rPr>
        <w:t>(ESRI 2023b; Plačková 2022)</w:t>
      </w:r>
      <w:r w:rsidRPr="00916EFC">
        <w:fldChar w:fldCharType="end"/>
      </w:r>
      <w:r w:rsidRPr="00916EFC">
        <w:t xml:space="preserve"> Tato funkcionalita však neumožňuje pohyb scénou, jelikož se jedná pouze o snímky. </w:t>
      </w:r>
    </w:p>
    <w:p w14:paraId="1BF17886" w14:textId="4C91C229" w:rsidR="00820A3C" w:rsidRPr="00916EFC" w:rsidRDefault="00820A3C" w:rsidP="00820A3C">
      <w:pPr>
        <w:pStyle w:val="Normlnprvnodsazen"/>
      </w:pPr>
      <w:r w:rsidRPr="00916EFC">
        <w:t>Mezi proprietární řešení je následně možné zařadit i řešení společnosti</w:t>
      </w:r>
      <w:r w:rsidR="008D4F17" w:rsidRPr="00916EFC">
        <w:t xml:space="preserve"> </w:t>
      </w:r>
      <w:r w:rsidRPr="00916EFC">
        <w:t xml:space="preserve">Hexagon a to primárně </w:t>
      </w:r>
      <w:r w:rsidRPr="00916EFC">
        <w:rPr>
          <w:b/>
          <w:bCs/>
        </w:rPr>
        <w:t>LuciadRia JS API</w:t>
      </w:r>
      <w:r w:rsidRPr="00916EFC">
        <w:t xml:space="preserve">, což je univerzální API pro vizualizaci dat v prostředí prohlížeče pomocí WebGL </w:t>
      </w:r>
      <w:r w:rsidRPr="00916EFC">
        <w:fldChar w:fldCharType="begin"/>
      </w:r>
      <w:r w:rsidRPr="00916EFC">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Pr="00916EFC">
        <w:fldChar w:fldCharType="separate"/>
      </w:r>
      <w:r w:rsidRPr="00916EFC">
        <w:t>(Hexagon 2023)</w:t>
      </w:r>
      <w:r w:rsidRPr="00916EFC">
        <w:fldChar w:fldCharType="end"/>
      </w:r>
      <w:r w:rsidRPr="00916EFC">
        <w:t>. Stejně jako u ESRI řešení neposkytuje Hexagon imerzní VR funkcionalitu.</w:t>
      </w:r>
    </w:p>
    <w:p w14:paraId="19A96B19" w14:textId="77777777" w:rsidR="00820A3C" w:rsidRPr="00916EFC" w:rsidRDefault="00820A3C" w:rsidP="00820A3C">
      <w:pPr>
        <w:pStyle w:val="Malnadpis"/>
      </w:pPr>
      <w:r w:rsidRPr="00916EFC">
        <w:t>Open Source řešení</w:t>
      </w:r>
    </w:p>
    <w:p w14:paraId="137E5D53" w14:textId="3D44B054" w:rsidR="00820A3C" w:rsidRPr="00916EFC" w:rsidRDefault="00820A3C" w:rsidP="00820A3C">
      <w:r w:rsidRPr="00916EFC">
        <w:t>Mezi Open Source GIS řešení je nejvíce prominentní QGIS. Podpora pro práci s 3D daty je v QGIS základní</w:t>
      </w:r>
      <w:r w:rsidRPr="00916EFC">
        <w:rPr>
          <w:lang w:val="en-US"/>
        </w:rPr>
        <w:t xml:space="preserve">, </w:t>
      </w:r>
      <w:r w:rsidRPr="00916EFC">
        <w:t>Samotný QGIS přímo nepodporuje publikaci do webového prostředí jako ArcGIS. Této funkcionality lze však dosáhnout pomocí</w:t>
      </w:r>
      <w:r w:rsidRPr="00916EFC">
        <w:rPr>
          <w:lang w:val="en-US"/>
        </w:rPr>
        <w:t xml:space="preserve"> </w:t>
      </w:r>
      <w:r w:rsidRPr="00916EFC">
        <w:t xml:space="preserve">zásuvného modulu </w:t>
      </w:r>
      <w:r w:rsidRPr="00916EFC">
        <w:rPr>
          <w:b/>
          <w:bCs/>
        </w:rPr>
        <w:t>qgistothree.js</w:t>
      </w:r>
      <w:r w:rsidRPr="00916EFC">
        <w:t>, který jak jméno napovídá umožňuje vytvořit kompletní three.js scénu publikovatelnou jakožto webovou stránku přímo z QGIS GUI. Jedná se o velice hodnotný nástroj pro konvertování GIS dat do webového prostředí. 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integraci s WebXR API, tudíž teoreticky umožňuje dosažení imerzní VR úrovně.</w:t>
      </w:r>
    </w:p>
    <w:p w14:paraId="71CEF850" w14:textId="26EE9939" w:rsidR="00820A3C" w:rsidRPr="00916EFC" w:rsidRDefault="00820A3C" w:rsidP="00820A3C">
      <w:pPr>
        <w:pStyle w:val="Normlnprvnodsazen"/>
        <w:rPr>
          <w:lang w:eastAsia="en-US"/>
        </w:rPr>
      </w:pPr>
      <w:r w:rsidRPr="00916EFC">
        <w:rPr>
          <w:lang w:eastAsia="en-US"/>
        </w:rPr>
        <w:t xml:space="preserve">Při přesunu od desktopových řešení k čistě webovým, je možné zmínit </w:t>
      </w:r>
      <w:r w:rsidRPr="00916EFC">
        <w:rPr>
          <w:b/>
          <w:bCs/>
          <w:lang w:eastAsia="en-US"/>
        </w:rPr>
        <w:t>CesiumJS, MapboxGL, deck.gl, vts-geospatial, ITowns</w:t>
      </w:r>
      <w:r w:rsidRPr="00916EFC">
        <w:rPr>
          <w:lang w:eastAsia="en-US"/>
        </w:rPr>
        <w:t xml:space="preserve">. Porovnání těchto knihoven / frameworků provedli </w:t>
      </w:r>
      <w:r w:rsidRPr="00916EFC">
        <w:rPr>
          <w:lang w:eastAsia="en-US"/>
        </w:rPr>
        <w:fldChar w:fldCharType="begin"/>
      </w:r>
      <w:r w:rsidR="00831CB7" w:rsidRPr="00916EFC">
        <w:rPr>
          <w:lang w:eastAsia="en-US"/>
        </w:rPr>
        <w:instrText xml:space="preserve"> ADDIN ZOTERO_ITEM CSL_CITATION {"citationID":"6VbD4zwr","properties":{"formattedCitation":"(Hork\\uc0\\u253{} 2020; Peters et al. 2021)","plainCitation":"(Horký 2020;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label":"page"}],"schema":"https://github.com/citation-style-language/schema/raw/master/csl-citation.json"} </w:instrText>
      </w:r>
      <w:r w:rsidRPr="00916EFC">
        <w:rPr>
          <w:lang w:eastAsia="en-US"/>
        </w:rPr>
        <w:fldChar w:fldCharType="separate"/>
      </w:r>
      <w:r w:rsidR="00831CB7" w:rsidRPr="00916EFC">
        <w:rPr>
          <w:rFonts w:cs="Times New Roman"/>
          <w:szCs w:val="24"/>
        </w:rPr>
        <w:t>(Horký 2020; Peters et al. 2021)</w:t>
      </w:r>
      <w:r w:rsidRPr="00916EFC">
        <w:rPr>
          <w:lang w:eastAsia="en-US"/>
        </w:rPr>
        <w:fldChar w:fldCharType="end"/>
      </w:r>
      <w:r w:rsidRPr="00916EFC">
        <w:rPr>
          <w:lang w:eastAsia="en-US"/>
        </w:rPr>
        <w:t>.</w:t>
      </w:r>
    </w:p>
    <w:p w14:paraId="5A06BB60" w14:textId="1C602BA8" w:rsidR="00820A3C" w:rsidRPr="00916EFC" w:rsidRDefault="00820A3C" w:rsidP="00820A3C">
      <w:pPr>
        <w:pStyle w:val="Normlnprvnodsazen"/>
      </w:pPr>
      <w:r w:rsidRPr="00916EFC">
        <w:rPr>
          <w:b/>
          <w:bCs/>
        </w:rPr>
        <w:t>CesiumJS</w:t>
      </w:r>
      <w:r w:rsidRPr="00916EFC">
        <w:t xml:space="preserve"> je knihovna umožňující tvorbu interaktivních 3D aplikací založených na geoprostorových datech. Zaměřená je převážně na zobrazení velkých datových sad jako jsou modely terénu, budovy a družicové snímky, a to i v globálním měřítku, zpravidla ve formátech 3D Tiles. Výhoda CesiumJS je její integrace s Cesium Ion platformou, což je cloudové řešení úložiště a sdílení dat. Momentálně CesiumJS nepodporuje WebXR API, tudíž imerzní VR </w:t>
      </w:r>
      <w:r w:rsidR="008D4F17" w:rsidRPr="00916EFC">
        <w:t>v prohlížeči</w:t>
      </w:r>
      <w:r w:rsidRPr="00916EFC">
        <w:t xml:space="preserve"> není možné, ačkoliv vývoj v tomto směru probíhá není však zatím oficiálně součástí CesiumJS knihovny. </w:t>
      </w:r>
      <w:r w:rsidRPr="00916EFC">
        <w:fldChar w:fldCharType="begin"/>
      </w:r>
      <w:r w:rsidR="00D03683" w:rsidRPr="00916EFC">
        <w:instrText xml:space="preserve"> ADDIN ZOTERO_ITEM CSL_CITATION {"citationID":"GPCFr17j","properties":{"formattedCitation":"(CesiumGS 2023; Espinosa 2023)","plainCitation":"(CesiumGS 2023;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Pr="00916EFC">
        <w:fldChar w:fldCharType="separate"/>
      </w:r>
      <w:r w:rsidR="00D03683" w:rsidRPr="00916EFC">
        <w:t>(CesiumGS 2023; Espinosa 2023)</w:t>
      </w:r>
      <w:r w:rsidRPr="00916EFC">
        <w:fldChar w:fldCharType="end"/>
      </w:r>
      <w:r w:rsidRPr="00916EFC">
        <w:t>. CesiumJS využívá pro 3D vizualizace např. Švýcarská mapovací služba, která poskytuje 3D model budov, vegetace a terénu pro celé Švýcarsko jako otevřená data.</w:t>
      </w:r>
    </w:p>
    <w:p w14:paraId="4F4F421E" w14:textId="77777777" w:rsidR="00820A3C" w:rsidRPr="00916EFC" w:rsidRDefault="00820A3C" w:rsidP="00820A3C">
      <w:pPr>
        <w:pStyle w:val="Normlnprvnodsazen"/>
      </w:pPr>
      <w:r w:rsidRPr="00916EFC">
        <w:rPr>
          <w:b/>
          <w:bCs/>
          <w:lang w:eastAsia="en-US"/>
        </w:rPr>
        <w:t>VTS Geospatial</w:t>
      </w:r>
      <w:r w:rsidRPr="00916EFC">
        <w:rPr>
          <w:lang w:eastAsia="en-US"/>
        </w:rPr>
        <w:t xml:space="preserve"> od </w:t>
      </w:r>
      <w:r w:rsidRPr="00916EFC">
        <w:rPr>
          <w:i/>
          <w:iCs/>
          <w:lang w:eastAsia="en-US"/>
        </w:rPr>
        <w:t>Melown technologies</w:t>
      </w:r>
      <w:r w:rsidRPr="00916EFC">
        <w:rPr>
          <w:lang w:eastAsia="en-US"/>
        </w:rPr>
        <w:t xml:space="preserve"> je </w:t>
      </w:r>
      <w:r w:rsidRPr="00916EFC">
        <w:rPr>
          <w:i/>
          <w:iCs/>
          <w:lang w:eastAsia="en-US"/>
        </w:rPr>
        <w:t>tech stack</w:t>
      </w:r>
      <w:r w:rsidRPr="00916EFC">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(vts-browser-js popř. obecné WebGL aplikace).  Obdobně jako CesiumJS klient vts-browser-js nemá WebXR podporu, tudíž bez rozšíření podporuje pouze neimerzní VR vizualizaci.</w:t>
      </w:r>
      <w:r w:rsidRPr="00916EFC">
        <w:t xml:space="preserve"> </w:t>
      </w:r>
    </w:p>
    <w:p w14:paraId="2EA8567C" w14:textId="13560A14" w:rsidR="00820A3C" w:rsidRPr="00916EFC" w:rsidRDefault="00820A3C" w:rsidP="00820A3C">
      <w:pPr>
        <w:pStyle w:val="Normlnprvnodsazen"/>
      </w:pPr>
      <w:r w:rsidRPr="00916EFC">
        <w:t xml:space="preserve">Další porovnání za účelem vývoje nové aplikace zobrazení 3D modelů budov v Holandsku provedli </w:t>
      </w:r>
      <w:r w:rsidRPr="00916EFC">
        <w:fldChar w:fldCharType="begin"/>
      </w:r>
      <w:r w:rsidRPr="00916EFC">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Pr="00916EFC">
        <w:fldChar w:fldCharType="separate"/>
      </w:r>
      <w:r w:rsidRPr="00916EFC">
        <w:t>(Peters et al. 2021)</w:t>
      </w:r>
      <w:r w:rsidRPr="00916EFC">
        <w:fldChar w:fldCharType="end"/>
      </w:r>
      <w:r w:rsidRPr="00916EFC">
        <w:t xml:space="preserve">. Porovnávali technologie s požadavky na síťový výkon a nízké výpočetní nároky na klienta. Jako nevhodné vyhodnotili CesiumJS (příliš výpočetně náročné) a MapboxGL (nízká specializace na 3D a nejasné OpenSource definice). </w:t>
      </w:r>
      <w:r w:rsidR="008D4F17" w:rsidRPr="00916EFC">
        <w:t xml:space="preserve">Během </w:t>
      </w:r>
      <w:r w:rsidRPr="00916EFC">
        <w:t xml:space="preserve">výzkumu vznikla aplikace </w:t>
      </w:r>
      <w:r w:rsidRPr="00916EFC">
        <w:rPr>
          <w:b/>
          <w:bCs/>
        </w:rPr>
        <w:t>3dbag-viewer</w:t>
      </w:r>
      <w:r w:rsidRPr="00916EFC">
        <w:t xml:space="preserve"> založená na three.js zobrazující data skrze formát 3D Tiles (budovy) a </w:t>
      </w:r>
      <w:r w:rsidRPr="00916EFC">
        <w:lastRenderedPageBreak/>
        <w:t xml:space="preserve">WMTS (podkladová mapa). Prohlížecí aplikace sama o sobě nepodporuje imerzní VR, ale jelikož je založena na knihovně three.js je zde potenciál pro rozšíření. </w:t>
      </w:r>
    </w:p>
    <w:p w14:paraId="32D6BACD" w14:textId="43E2A80C" w:rsidR="00820A3C" w:rsidRPr="00916EFC" w:rsidRDefault="00820A3C" w:rsidP="00820A3C">
      <w:pPr>
        <w:pStyle w:val="Normlnprvnodsazen"/>
        <w:rPr>
          <w:b/>
          <w:bCs/>
        </w:rPr>
      </w:pPr>
      <w:r w:rsidRPr="00916EFC">
        <w:rPr>
          <w:b/>
          <w:bCs/>
        </w:rPr>
        <w:t xml:space="preserve">ITowns </w:t>
      </w:r>
      <w:r w:rsidRPr="00916EFC">
        <w:t xml:space="preserve">je framework založen na three.js, umožňuje vizualizaci geografických dat ve 3D prostředí podporuje geoprostorových služeb WMS, WMTS aj. a dat 3D Tiles, GeoJSON. iTowns nepodporuje integraci s WebXR. Na úrovni desktop VR umožňuje virtuální průchod obdobný, jaký poskytuje streetView na Google Maps. Sám o sobě framework nepodporuje rozšíření do imerzní VR úrovně, ale obdobně jako 3dbag-viewer je založen na three.js tudíž rozšíření o WebXR funkcionalitu je teoreticky možné. </w:t>
      </w:r>
    </w:p>
    <w:p w14:paraId="37DC7762" w14:textId="72BEA721" w:rsidR="00820A3C" w:rsidRPr="00916EFC" w:rsidRDefault="00820A3C" w:rsidP="0066643C">
      <w:pPr>
        <w:pStyle w:val="Normlnprvnodsazen"/>
        <w:rPr>
          <w:lang w:val="en-US"/>
        </w:rPr>
      </w:pPr>
      <w:r w:rsidRPr="00916EFC">
        <w:rPr>
          <w:b/>
          <w:bCs/>
        </w:rPr>
        <w:t xml:space="preserve">Deck.gl </w:t>
      </w:r>
      <w:r w:rsidRPr="00916EFC">
        <w:t xml:space="preserve">je knihovna umožňující 3D vizualizaci geoprostorových dat. Jejím hlavním záměrem je vizualizace velkých datových sad v podobně vrstev, obdobně jako v tradičních GIS. Knihovna je zaměřena především na tematickou vizualizaci. Knihovna je kompatibilní s tradičními </w:t>
      </w:r>
      <w:r w:rsidR="008D4F17" w:rsidRPr="00916EFC">
        <w:t>geoprostorovými</w:t>
      </w:r>
      <w:r w:rsidRPr="00916EFC">
        <w:t xml:space="preserve"> formáty jak</w:t>
      </w:r>
      <w:r w:rsidR="008D4F17" w:rsidRPr="00916EFC">
        <w:t>o</w:t>
      </w:r>
      <w:r w:rsidRPr="00916EFC">
        <w:t xml:space="preserve"> GeoJSON aj. Míra imerze je na úrovni Desktop VR, </w:t>
      </w:r>
      <w:r w:rsidR="008D4F17" w:rsidRPr="00916EFC">
        <w:t>ve které</w:t>
      </w:r>
      <w:r w:rsidRPr="00916EFC">
        <w:t xml:space="preserve"> knihovna umožňuje zobrazení na tradičních obrazovkách a interaktivitu v 3D prostředí pomocí myš</w:t>
      </w:r>
      <w:r w:rsidR="001E5BED" w:rsidRPr="00916EFC">
        <w:t>i</w:t>
      </w:r>
      <w:r w:rsidRPr="00916EFC">
        <w:t xml:space="preserve"> a klávesnice tedy přiblížení a posun. Knihovna momentálně nepodporuje WebXR API tudíž rozšíření míry imerze je momentálně nemožné a knihovna není vhodným kandidátem.</w:t>
      </w:r>
      <w:r w:rsidRPr="00916EFC">
        <w:rPr>
          <w:lang w:val="en-US"/>
        </w:rPr>
        <w:t xml:space="preserve"> </w:t>
      </w:r>
      <w:r w:rsidRPr="00916EFC">
        <w:rPr>
          <w:lang w:val="en-US"/>
        </w:rPr>
        <w:fldChar w:fldCharType="begin"/>
      </w:r>
      <w:r w:rsidRPr="00916EF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Pr="00916EFC">
        <w:rPr>
          <w:lang w:val="en-US"/>
        </w:rPr>
        <w:fldChar w:fldCharType="separate"/>
      </w:r>
      <w:r w:rsidRPr="00916EFC">
        <w:t>(deck.gl 2023)</w:t>
      </w:r>
      <w:r w:rsidRPr="00916EFC">
        <w:rPr>
          <w:lang w:val="en-US"/>
        </w:rPr>
        <w:fldChar w:fldCharType="end"/>
      </w:r>
    </w:p>
    <w:p w14:paraId="1FDCBA1A" w14:textId="188243AE" w:rsidR="00820A3C" w:rsidRPr="00916EFC" w:rsidRDefault="00820A3C"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B6677D">
        <w:rPr>
          <w:noProof/>
        </w:rPr>
        <w:t>5</w:t>
      </w:r>
      <w:r w:rsidRPr="00916EFC">
        <w:rPr>
          <w:noProof/>
        </w:rPr>
        <w:fldChar w:fldCharType="end"/>
      </w:r>
      <w:r w:rsidRPr="00916EFC">
        <w:t xml:space="preserve"> WebGL knihovny se zaměřením na </w:t>
      </w:r>
      <w:r w:rsidR="00431D81" w:rsidRPr="00916EFC">
        <w:t>geoprostorová</w:t>
      </w:r>
      <w:r w:rsidRPr="00916EFC">
        <w:t xml:space="preserve"> data.</w:t>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440"/>
        <w:gridCol w:w="900"/>
        <w:gridCol w:w="1857"/>
        <w:gridCol w:w="1928"/>
      </w:tblGrid>
      <w:tr w:rsidR="00641135" w:rsidRPr="00916EFC" w14:paraId="6CCFC22A" w14:textId="77777777" w:rsidTr="00641135">
        <w:trPr>
          <w:trHeight w:val="300"/>
          <w:jc w:val="center"/>
        </w:trPr>
        <w:tc>
          <w:tcPr>
            <w:tcW w:w="2605" w:type="dxa"/>
            <w:shd w:val="clear" w:color="auto" w:fill="auto"/>
            <w:vAlign w:val="center"/>
            <w:hideMark/>
          </w:tcPr>
          <w:p w14:paraId="71DC4691" w14:textId="77777777" w:rsidR="00820A3C" w:rsidRPr="00916EFC" w:rsidRDefault="00820A3C" w:rsidP="003C242B">
            <w:pPr>
              <w:spacing w:after="0" w:line="240" w:lineRule="auto"/>
              <w:jc w:val="center"/>
              <w:rPr>
                <w:rFonts w:ascii="Cambra" w:eastAsia="Times New Roman" w:hAnsi="Cambra" w:cs="Calibri"/>
                <w:b/>
                <w:bCs/>
                <w:color w:val="000000"/>
                <w:sz w:val="18"/>
                <w:szCs w:val="18"/>
              </w:rPr>
            </w:pPr>
            <w:r w:rsidRPr="00916EFC">
              <w:rPr>
                <w:rFonts w:ascii="Cambra" w:eastAsia="Times New Roman" w:hAnsi="Cambra" w:cs="Calibri"/>
                <w:b/>
                <w:bCs/>
                <w:color w:val="000000"/>
                <w:sz w:val="18"/>
                <w:szCs w:val="18"/>
              </w:rPr>
              <w:t>Řešení</w:t>
            </w:r>
          </w:p>
        </w:tc>
        <w:tc>
          <w:tcPr>
            <w:tcW w:w="1440" w:type="dxa"/>
            <w:shd w:val="clear" w:color="auto" w:fill="auto"/>
            <w:vAlign w:val="center"/>
            <w:hideMark/>
          </w:tcPr>
          <w:p w14:paraId="2A8C21B0" w14:textId="77777777" w:rsidR="00820A3C" w:rsidRPr="00916EFC" w:rsidRDefault="00820A3C" w:rsidP="003C242B">
            <w:pPr>
              <w:spacing w:after="0" w:line="240" w:lineRule="auto"/>
              <w:jc w:val="center"/>
              <w:rPr>
                <w:rFonts w:ascii="Cambra" w:eastAsia="Times New Roman" w:hAnsi="Cambra" w:cs="Calibri"/>
                <w:b/>
                <w:bCs/>
                <w:color w:val="000000"/>
                <w:sz w:val="18"/>
                <w:szCs w:val="18"/>
              </w:rPr>
            </w:pPr>
            <w:r w:rsidRPr="00916EFC">
              <w:rPr>
                <w:rFonts w:ascii="Cambra" w:eastAsia="Times New Roman" w:hAnsi="Cambra" w:cs="Calibri"/>
                <w:b/>
                <w:bCs/>
                <w:color w:val="000000"/>
                <w:sz w:val="18"/>
                <w:szCs w:val="18"/>
              </w:rPr>
              <w:t>Prog. Jazyk</w:t>
            </w:r>
          </w:p>
        </w:tc>
        <w:tc>
          <w:tcPr>
            <w:tcW w:w="900" w:type="dxa"/>
            <w:shd w:val="clear" w:color="auto" w:fill="auto"/>
            <w:vAlign w:val="center"/>
            <w:hideMark/>
          </w:tcPr>
          <w:p w14:paraId="5CF51DE6" w14:textId="77777777" w:rsidR="00820A3C" w:rsidRPr="00916EFC" w:rsidRDefault="00820A3C" w:rsidP="003C242B">
            <w:pPr>
              <w:spacing w:after="0" w:line="240" w:lineRule="auto"/>
              <w:jc w:val="center"/>
              <w:rPr>
                <w:rFonts w:ascii="Cambra" w:eastAsia="Times New Roman" w:hAnsi="Cambra" w:cs="Calibri"/>
                <w:b/>
                <w:bCs/>
                <w:color w:val="000000"/>
                <w:sz w:val="18"/>
                <w:szCs w:val="18"/>
              </w:rPr>
            </w:pPr>
            <w:r w:rsidRPr="00916EFC">
              <w:rPr>
                <w:rFonts w:ascii="Cambra" w:eastAsia="Times New Roman" w:hAnsi="Cambra" w:cs="Calibri"/>
                <w:b/>
                <w:bCs/>
                <w:color w:val="000000"/>
                <w:sz w:val="18"/>
                <w:szCs w:val="18"/>
              </w:rPr>
              <w:t>WebXR</w:t>
            </w:r>
          </w:p>
        </w:tc>
        <w:tc>
          <w:tcPr>
            <w:tcW w:w="1857" w:type="dxa"/>
            <w:shd w:val="clear" w:color="auto" w:fill="auto"/>
            <w:vAlign w:val="center"/>
            <w:hideMark/>
          </w:tcPr>
          <w:p w14:paraId="4288ECE7" w14:textId="77777777" w:rsidR="00820A3C" w:rsidRPr="00916EFC" w:rsidRDefault="00820A3C" w:rsidP="003C242B">
            <w:pPr>
              <w:spacing w:after="0" w:line="240" w:lineRule="auto"/>
              <w:jc w:val="center"/>
              <w:rPr>
                <w:rFonts w:ascii="Cambra" w:eastAsia="Times New Roman" w:hAnsi="Cambra" w:cs="Calibri"/>
                <w:b/>
                <w:bCs/>
                <w:color w:val="000000"/>
                <w:sz w:val="18"/>
                <w:szCs w:val="18"/>
              </w:rPr>
            </w:pPr>
            <w:r w:rsidRPr="00916EFC">
              <w:rPr>
                <w:rFonts w:ascii="Cambra" w:eastAsia="Times New Roman" w:hAnsi="Cambra" w:cs="Calibri"/>
                <w:b/>
                <w:bCs/>
                <w:color w:val="000000"/>
                <w:sz w:val="18"/>
                <w:szCs w:val="18"/>
              </w:rPr>
              <w:t>Typ dat</w:t>
            </w:r>
          </w:p>
        </w:tc>
        <w:tc>
          <w:tcPr>
            <w:tcW w:w="1928" w:type="dxa"/>
            <w:shd w:val="clear" w:color="auto" w:fill="auto"/>
            <w:vAlign w:val="center"/>
            <w:hideMark/>
          </w:tcPr>
          <w:p w14:paraId="19F5266C" w14:textId="77777777" w:rsidR="00820A3C" w:rsidRPr="00916EFC" w:rsidRDefault="00820A3C" w:rsidP="003C242B">
            <w:pPr>
              <w:spacing w:after="0" w:line="240" w:lineRule="auto"/>
              <w:jc w:val="center"/>
              <w:rPr>
                <w:rFonts w:ascii="Cambra" w:eastAsia="Times New Roman" w:hAnsi="Cambra" w:cs="Calibri"/>
                <w:b/>
                <w:bCs/>
                <w:color w:val="000000"/>
                <w:sz w:val="18"/>
                <w:szCs w:val="18"/>
              </w:rPr>
            </w:pPr>
            <w:r w:rsidRPr="00916EFC">
              <w:rPr>
                <w:rFonts w:ascii="Cambra" w:eastAsia="Times New Roman" w:hAnsi="Cambra" w:cs="Calibri"/>
                <w:b/>
                <w:bCs/>
                <w:color w:val="000000"/>
                <w:sz w:val="18"/>
                <w:szCs w:val="18"/>
              </w:rPr>
              <w:t>Licence</w:t>
            </w:r>
          </w:p>
        </w:tc>
      </w:tr>
      <w:tr w:rsidR="00641135" w:rsidRPr="00916EFC" w14:paraId="720D35A7" w14:textId="77777777" w:rsidTr="00641135">
        <w:trPr>
          <w:trHeight w:val="480"/>
          <w:jc w:val="center"/>
        </w:trPr>
        <w:tc>
          <w:tcPr>
            <w:tcW w:w="2605" w:type="dxa"/>
            <w:shd w:val="clear" w:color="auto" w:fill="auto"/>
            <w:vAlign w:val="center"/>
            <w:hideMark/>
          </w:tcPr>
          <w:p w14:paraId="7958C9A7"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ArcGIS + ArcGIS JS API</w:t>
            </w:r>
          </w:p>
        </w:tc>
        <w:tc>
          <w:tcPr>
            <w:tcW w:w="1440" w:type="dxa"/>
            <w:shd w:val="clear" w:color="auto" w:fill="auto"/>
            <w:vAlign w:val="center"/>
            <w:hideMark/>
          </w:tcPr>
          <w:p w14:paraId="5E3D0A5F"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w:t>
            </w:r>
          </w:p>
        </w:tc>
        <w:tc>
          <w:tcPr>
            <w:tcW w:w="900" w:type="dxa"/>
            <w:shd w:val="clear" w:color="auto" w:fill="auto"/>
            <w:vAlign w:val="center"/>
            <w:hideMark/>
          </w:tcPr>
          <w:p w14:paraId="66C3BE58"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7E6A1C05"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Geografická data</w:t>
            </w:r>
          </w:p>
        </w:tc>
        <w:tc>
          <w:tcPr>
            <w:tcW w:w="1928" w:type="dxa"/>
            <w:shd w:val="clear" w:color="auto" w:fill="auto"/>
            <w:vAlign w:val="center"/>
            <w:hideMark/>
          </w:tcPr>
          <w:p w14:paraId="47C1D4CA"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Proprietární</w:t>
            </w:r>
          </w:p>
        </w:tc>
      </w:tr>
      <w:tr w:rsidR="00641135" w:rsidRPr="00916EFC" w14:paraId="6BDA28E6" w14:textId="77777777" w:rsidTr="00641135">
        <w:trPr>
          <w:trHeight w:val="690"/>
          <w:jc w:val="center"/>
        </w:trPr>
        <w:tc>
          <w:tcPr>
            <w:tcW w:w="2605" w:type="dxa"/>
            <w:shd w:val="clear" w:color="auto" w:fill="auto"/>
            <w:vAlign w:val="center"/>
            <w:hideMark/>
          </w:tcPr>
          <w:p w14:paraId="7FD03390"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City Engine + VR Export 360°</w:t>
            </w:r>
          </w:p>
        </w:tc>
        <w:tc>
          <w:tcPr>
            <w:tcW w:w="1440" w:type="dxa"/>
            <w:shd w:val="clear" w:color="auto" w:fill="auto"/>
            <w:vAlign w:val="center"/>
            <w:hideMark/>
          </w:tcPr>
          <w:p w14:paraId="71570ABA"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CGA, JS</w:t>
            </w:r>
          </w:p>
        </w:tc>
        <w:tc>
          <w:tcPr>
            <w:tcW w:w="900" w:type="dxa"/>
            <w:shd w:val="clear" w:color="auto" w:fill="auto"/>
            <w:vAlign w:val="center"/>
            <w:hideMark/>
          </w:tcPr>
          <w:p w14:paraId="334385AC"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Ano</w:t>
            </w:r>
          </w:p>
        </w:tc>
        <w:tc>
          <w:tcPr>
            <w:tcW w:w="1857" w:type="dxa"/>
            <w:shd w:val="clear" w:color="auto" w:fill="auto"/>
            <w:vAlign w:val="center"/>
            <w:hideMark/>
          </w:tcPr>
          <w:p w14:paraId="406BD3F4"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Modelování měst</w:t>
            </w:r>
          </w:p>
        </w:tc>
        <w:tc>
          <w:tcPr>
            <w:tcW w:w="1928" w:type="dxa"/>
            <w:shd w:val="clear" w:color="auto" w:fill="auto"/>
            <w:vAlign w:val="center"/>
            <w:hideMark/>
          </w:tcPr>
          <w:p w14:paraId="03AF0186"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Proprietární</w:t>
            </w:r>
          </w:p>
        </w:tc>
      </w:tr>
      <w:tr w:rsidR="00641135" w:rsidRPr="00916EFC" w14:paraId="2A26B0E0" w14:textId="77777777" w:rsidTr="00641135">
        <w:trPr>
          <w:trHeight w:val="480"/>
          <w:jc w:val="center"/>
        </w:trPr>
        <w:tc>
          <w:tcPr>
            <w:tcW w:w="2605" w:type="dxa"/>
            <w:shd w:val="clear" w:color="auto" w:fill="auto"/>
            <w:vAlign w:val="center"/>
            <w:hideMark/>
          </w:tcPr>
          <w:p w14:paraId="2B5FFABD"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QGIS + qgis2threejs</w:t>
            </w:r>
          </w:p>
        </w:tc>
        <w:tc>
          <w:tcPr>
            <w:tcW w:w="1440" w:type="dxa"/>
            <w:shd w:val="clear" w:color="auto" w:fill="auto"/>
            <w:vAlign w:val="center"/>
            <w:hideMark/>
          </w:tcPr>
          <w:p w14:paraId="1C22EFD1"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Python, JS</w:t>
            </w:r>
          </w:p>
        </w:tc>
        <w:tc>
          <w:tcPr>
            <w:tcW w:w="900" w:type="dxa"/>
            <w:shd w:val="clear" w:color="auto" w:fill="auto"/>
            <w:vAlign w:val="center"/>
            <w:hideMark/>
          </w:tcPr>
          <w:p w14:paraId="0356DF86"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36C9CCCE"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Geografická data</w:t>
            </w:r>
          </w:p>
        </w:tc>
        <w:tc>
          <w:tcPr>
            <w:tcW w:w="1928" w:type="dxa"/>
            <w:shd w:val="clear" w:color="auto" w:fill="auto"/>
            <w:vAlign w:val="center"/>
            <w:hideMark/>
          </w:tcPr>
          <w:p w14:paraId="76C2CC5B"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GNU</w:t>
            </w:r>
          </w:p>
        </w:tc>
      </w:tr>
      <w:tr w:rsidR="00641135" w:rsidRPr="00916EFC" w14:paraId="7FA74B1C" w14:textId="77777777" w:rsidTr="00641135">
        <w:trPr>
          <w:trHeight w:val="480"/>
          <w:jc w:val="center"/>
        </w:trPr>
        <w:tc>
          <w:tcPr>
            <w:tcW w:w="2605" w:type="dxa"/>
            <w:shd w:val="clear" w:color="auto" w:fill="auto"/>
            <w:vAlign w:val="center"/>
            <w:hideMark/>
          </w:tcPr>
          <w:p w14:paraId="295C57EB"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Luciad Ria</w:t>
            </w:r>
          </w:p>
        </w:tc>
        <w:tc>
          <w:tcPr>
            <w:tcW w:w="1440" w:type="dxa"/>
            <w:shd w:val="clear" w:color="auto" w:fill="auto"/>
            <w:vAlign w:val="center"/>
            <w:hideMark/>
          </w:tcPr>
          <w:p w14:paraId="56A5A457"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w:t>
            </w:r>
          </w:p>
        </w:tc>
        <w:tc>
          <w:tcPr>
            <w:tcW w:w="900" w:type="dxa"/>
            <w:shd w:val="clear" w:color="auto" w:fill="auto"/>
            <w:vAlign w:val="center"/>
            <w:hideMark/>
          </w:tcPr>
          <w:p w14:paraId="2B9E92DF"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7D7532C0"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Geografická data</w:t>
            </w:r>
          </w:p>
        </w:tc>
        <w:tc>
          <w:tcPr>
            <w:tcW w:w="1928" w:type="dxa"/>
            <w:shd w:val="clear" w:color="auto" w:fill="auto"/>
            <w:vAlign w:val="center"/>
            <w:hideMark/>
          </w:tcPr>
          <w:p w14:paraId="1428E35E"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Proprietární</w:t>
            </w:r>
          </w:p>
        </w:tc>
      </w:tr>
      <w:tr w:rsidR="00641135" w:rsidRPr="00916EFC" w14:paraId="77651C3B" w14:textId="77777777" w:rsidTr="00641135">
        <w:trPr>
          <w:trHeight w:val="720"/>
          <w:jc w:val="center"/>
        </w:trPr>
        <w:tc>
          <w:tcPr>
            <w:tcW w:w="2605" w:type="dxa"/>
            <w:shd w:val="clear" w:color="auto" w:fill="auto"/>
            <w:vAlign w:val="center"/>
            <w:hideMark/>
          </w:tcPr>
          <w:p w14:paraId="4FF979B1"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CesiumJS</w:t>
            </w:r>
          </w:p>
        </w:tc>
        <w:tc>
          <w:tcPr>
            <w:tcW w:w="1440" w:type="dxa"/>
            <w:shd w:val="clear" w:color="auto" w:fill="auto"/>
            <w:vAlign w:val="center"/>
            <w:hideMark/>
          </w:tcPr>
          <w:p w14:paraId="30BE5358"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w:t>
            </w:r>
          </w:p>
        </w:tc>
        <w:tc>
          <w:tcPr>
            <w:tcW w:w="900" w:type="dxa"/>
            <w:shd w:val="clear" w:color="auto" w:fill="auto"/>
            <w:vAlign w:val="center"/>
            <w:hideMark/>
          </w:tcPr>
          <w:p w14:paraId="10901ADB"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03630CC4"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Instancovaná geografická data</w:t>
            </w:r>
          </w:p>
        </w:tc>
        <w:tc>
          <w:tcPr>
            <w:tcW w:w="1928" w:type="dxa"/>
            <w:shd w:val="clear" w:color="auto" w:fill="auto"/>
            <w:vAlign w:val="center"/>
            <w:hideMark/>
          </w:tcPr>
          <w:p w14:paraId="09ED8071"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Apache 2.0 (s výhradami)</w:t>
            </w:r>
          </w:p>
        </w:tc>
      </w:tr>
      <w:tr w:rsidR="00641135" w:rsidRPr="00916EFC" w14:paraId="20E9734A" w14:textId="77777777" w:rsidTr="00641135">
        <w:trPr>
          <w:trHeight w:val="480"/>
          <w:jc w:val="center"/>
        </w:trPr>
        <w:tc>
          <w:tcPr>
            <w:tcW w:w="2605" w:type="dxa"/>
            <w:shd w:val="clear" w:color="auto" w:fill="auto"/>
            <w:vAlign w:val="center"/>
            <w:hideMark/>
          </w:tcPr>
          <w:p w14:paraId="7CF8F193"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vts-geospatial</w:t>
            </w:r>
          </w:p>
        </w:tc>
        <w:tc>
          <w:tcPr>
            <w:tcW w:w="1440" w:type="dxa"/>
            <w:shd w:val="clear" w:color="auto" w:fill="auto"/>
            <w:vAlign w:val="center"/>
            <w:hideMark/>
          </w:tcPr>
          <w:p w14:paraId="75589533"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 C</w:t>
            </w:r>
          </w:p>
        </w:tc>
        <w:tc>
          <w:tcPr>
            <w:tcW w:w="900" w:type="dxa"/>
            <w:shd w:val="clear" w:color="auto" w:fill="auto"/>
            <w:vAlign w:val="center"/>
            <w:hideMark/>
          </w:tcPr>
          <w:p w14:paraId="6260CF05"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36F2D8A5"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Geografická data</w:t>
            </w:r>
          </w:p>
        </w:tc>
        <w:tc>
          <w:tcPr>
            <w:tcW w:w="1928" w:type="dxa"/>
            <w:shd w:val="clear" w:color="auto" w:fill="auto"/>
            <w:vAlign w:val="center"/>
            <w:hideMark/>
          </w:tcPr>
          <w:p w14:paraId="1D6E0603"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BSD</w:t>
            </w:r>
          </w:p>
        </w:tc>
      </w:tr>
      <w:tr w:rsidR="00641135" w:rsidRPr="00916EFC" w14:paraId="6E6FADA9" w14:textId="77777777" w:rsidTr="00641135">
        <w:trPr>
          <w:trHeight w:val="585"/>
          <w:jc w:val="center"/>
        </w:trPr>
        <w:tc>
          <w:tcPr>
            <w:tcW w:w="2605" w:type="dxa"/>
            <w:shd w:val="clear" w:color="auto" w:fill="auto"/>
            <w:vAlign w:val="center"/>
            <w:hideMark/>
          </w:tcPr>
          <w:p w14:paraId="36F89B53"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MapBoxGL</w:t>
            </w:r>
          </w:p>
        </w:tc>
        <w:tc>
          <w:tcPr>
            <w:tcW w:w="1440" w:type="dxa"/>
            <w:shd w:val="clear" w:color="auto" w:fill="auto"/>
            <w:vAlign w:val="center"/>
            <w:hideMark/>
          </w:tcPr>
          <w:p w14:paraId="7A6B96E4"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w:t>
            </w:r>
          </w:p>
        </w:tc>
        <w:tc>
          <w:tcPr>
            <w:tcW w:w="900" w:type="dxa"/>
            <w:shd w:val="clear" w:color="auto" w:fill="auto"/>
            <w:vAlign w:val="center"/>
            <w:hideMark/>
          </w:tcPr>
          <w:p w14:paraId="0C889D92"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70119D83"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Geografická data</w:t>
            </w:r>
          </w:p>
        </w:tc>
        <w:tc>
          <w:tcPr>
            <w:tcW w:w="1928" w:type="dxa"/>
            <w:shd w:val="clear" w:color="auto" w:fill="auto"/>
            <w:vAlign w:val="center"/>
            <w:hideMark/>
          </w:tcPr>
          <w:p w14:paraId="6ED4A29F"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Proprietární (Mapbox TOS)</w:t>
            </w:r>
          </w:p>
        </w:tc>
      </w:tr>
      <w:tr w:rsidR="00641135" w:rsidRPr="00916EFC" w14:paraId="4A1ACF06" w14:textId="77777777" w:rsidTr="00641135">
        <w:trPr>
          <w:trHeight w:val="720"/>
          <w:jc w:val="center"/>
        </w:trPr>
        <w:tc>
          <w:tcPr>
            <w:tcW w:w="2605" w:type="dxa"/>
            <w:shd w:val="clear" w:color="auto" w:fill="auto"/>
            <w:vAlign w:val="center"/>
            <w:hideMark/>
          </w:tcPr>
          <w:p w14:paraId="4D662EFE"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deck.gl</w:t>
            </w:r>
          </w:p>
        </w:tc>
        <w:tc>
          <w:tcPr>
            <w:tcW w:w="1440" w:type="dxa"/>
            <w:shd w:val="clear" w:color="auto" w:fill="auto"/>
            <w:vAlign w:val="center"/>
            <w:hideMark/>
          </w:tcPr>
          <w:p w14:paraId="6425B730"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JS</w:t>
            </w:r>
          </w:p>
        </w:tc>
        <w:tc>
          <w:tcPr>
            <w:tcW w:w="900" w:type="dxa"/>
            <w:shd w:val="clear" w:color="auto" w:fill="auto"/>
            <w:vAlign w:val="center"/>
            <w:hideMark/>
          </w:tcPr>
          <w:p w14:paraId="15F1A261"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Ne</w:t>
            </w:r>
          </w:p>
        </w:tc>
        <w:tc>
          <w:tcPr>
            <w:tcW w:w="1857" w:type="dxa"/>
            <w:shd w:val="clear" w:color="auto" w:fill="auto"/>
            <w:vAlign w:val="center"/>
            <w:hideMark/>
          </w:tcPr>
          <w:p w14:paraId="71EF12F7"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Tematická geografická data</w:t>
            </w:r>
          </w:p>
        </w:tc>
        <w:tc>
          <w:tcPr>
            <w:tcW w:w="1928" w:type="dxa"/>
            <w:shd w:val="clear" w:color="auto" w:fill="auto"/>
            <w:vAlign w:val="center"/>
            <w:hideMark/>
          </w:tcPr>
          <w:p w14:paraId="7BB7829E" w14:textId="77777777" w:rsidR="00820A3C" w:rsidRPr="00916EFC" w:rsidRDefault="00820A3C" w:rsidP="003C242B">
            <w:pPr>
              <w:spacing w:after="0" w:line="240" w:lineRule="auto"/>
              <w:jc w:val="center"/>
              <w:rPr>
                <w:rFonts w:ascii="Cambra" w:eastAsia="Times New Roman" w:hAnsi="Cambra" w:cs="Calibri"/>
                <w:color w:val="000000"/>
                <w:sz w:val="18"/>
                <w:szCs w:val="18"/>
              </w:rPr>
            </w:pPr>
            <w:r w:rsidRPr="00916EFC">
              <w:rPr>
                <w:rFonts w:ascii="Cambra" w:eastAsia="Times New Roman" w:hAnsi="Cambra" w:cs="Calibri"/>
                <w:color w:val="000000"/>
                <w:sz w:val="18"/>
                <w:szCs w:val="18"/>
              </w:rPr>
              <w:t>MIT</w:t>
            </w:r>
          </w:p>
        </w:tc>
      </w:tr>
    </w:tbl>
    <w:p w14:paraId="0184FB1D" w14:textId="77777777" w:rsidR="00820A3C" w:rsidRPr="00916EFC" w:rsidRDefault="00820A3C" w:rsidP="00820A3C">
      <w:pPr>
        <w:pStyle w:val="Normlnprvnodsazen"/>
        <w:ind w:firstLine="0"/>
      </w:pPr>
    </w:p>
    <w:p w14:paraId="7B61AD56" w14:textId="506803E1" w:rsidR="00820A3C" w:rsidRPr="00916EFC" w:rsidRDefault="00820A3C" w:rsidP="00B052E6">
      <w:pPr>
        <w:pStyle w:val="Normlnprvnodsazen"/>
      </w:pPr>
      <w:r w:rsidRPr="00916EFC">
        <w:t xml:space="preserve">Na základě výše uvedených řešení je možné </w:t>
      </w:r>
      <w:r w:rsidR="00FE3FE5" w:rsidRPr="00916EFC">
        <w:t>tvrdit</w:t>
      </w:r>
      <w:r w:rsidRPr="00916EFC">
        <w:t xml:space="preserve">, že </w:t>
      </w:r>
      <w:r w:rsidR="00FE3FE5" w:rsidRPr="00916EFC">
        <w:t>aplikace zobrazující geoprostorové informace</w:t>
      </w:r>
      <w:r w:rsidRPr="00916EFC">
        <w:t xml:space="preserve"> dominuje především 3D Tiles formát a následně </w:t>
      </w:r>
      <w:r w:rsidR="00FE3FE5" w:rsidRPr="00916EFC">
        <w:t xml:space="preserve">vykreslovací enginy </w:t>
      </w:r>
      <w:r w:rsidRPr="00916EFC">
        <w:t>cesium.js a three.js. V případě technologií zabývajících se zobrazením 3D scén na webu je možné tvrdit, že mají buďto minimální popř. žádnou podporu pro tvorbu virtuálních zážitků. Na základě této analýzy je tedy možné tvrdit, že tradiční geoprostorová řešení poskytují malou integraci s technologiemi umožňujícími virtuální realitu.</w:t>
      </w:r>
      <w:r w:rsidR="00FE3FE5" w:rsidRPr="00916EFC">
        <w:t xml:space="preserve"> Za účelem vývoje imerzního interaktivního VP, je nutné identifikovat vhodnější řešení.</w:t>
      </w:r>
    </w:p>
    <w:p w14:paraId="1EE56B27" w14:textId="46D6CB80" w:rsidR="00EF7E0B" w:rsidRPr="00916EFC" w:rsidRDefault="00820A3C" w:rsidP="00EF7E0B">
      <w:pPr>
        <w:pStyle w:val="Heading3"/>
      </w:pPr>
      <w:bookmarkStart w:id="153" w:name="_Toc155217413"/>
      <w:r w:rsidRPr="00916EFC">
        <w:t>Vykreslovací enginy</w:t>
      </w:r>
      <w:bookmarkEnd w:id="153"/>
    </w:p>
    <w:p w14:paraId="41BBCE2D" w14:textId="3EC3AE18" w:rsidR="003A5D0E" w:rsidRPr="00916EFC" w:rsidRDefault="00EF7E0B" w:rsidP="005F7100">
      <w:r w:rsidRPr="00916EFC">
        <w:t xml:space="preserve">Jak již bylo </w:t>
      </w:r>
      <w:r w:rsidR="005F7100" w:rsidRPr="00916EFC">
        <w:t>zmíněno</w:t>
      </w:r>
      <w:r w:rsidRPr="00916EFC">
        <w:t xml:space="preserve"> v </w:t>
      </w:r>
      <w:r w:rsidR="00FE3FE5" w:rsidRPr="00916EFC">
        <w:t>kapitole</w:t>
      </w:r>
      <w:r w:rsidRPr="00916EFC">
        <w:t xml:space="preserve"> </w:t>
      </w:r>
      <w:r w:rsidR="00FE3FE5" w:rsidRPr="00916EFC">
        <w:fldChar w:fldCharType="begin"/>
      </w:r>
      <w:r w:rsidR="00FE3FE5" w:rsidRPr="00916EFC">
        <w:instrText xml:space="preserve"> REF _Ref155017676 \w \h </w:instrText>
      </w:r>
      <w:r w:rsidR="00916EFC">
        <w:instrText xml:space="preserve"> \* MERGEFORMAT </w:instrText>
      </w:r>
      <w:r w:rsidR="00FE3FE5" w:rsidRPr="00916EFC">
        <w:fldChar w:fldCharType="separate"/>
      </w:r>
      <w:r w:rsidR="00B6677D">
        <w:t>4.2</w:t>
      </w:r>
      <w:r w:rsidR="00FE3FE5" w:rsidRPr="00916EFC">
        <w:fldChar w:fldCharType="end"/>
      </w:r>
      <w:r w:rsidR="00FE3FE5" w:rsidRPr="00916EFC">
        <w:t xml:space="preserve"> </w:t>
      </w:r>
      <w:r w:rsidR="00FE3FE5" w:rsidRPr="00916EFC">
        <w:fldChar w:fldCharType="begin"/>
      </w:r>
      <w:r w:rsidR="00FE3FE5" w:rsidRPr="00916EFC">
        <w:instrText xml:space="preserve"> REF _Ref155017676 \h </w:instrText>
      </w:r>
      <w:r w:rsidR="00916EFC">
        <w:instrText xml:space="preserve"> \* MERGEFORMAT </w:instrText>
      </w:r>
      <w:r w:rsidR="00FE3FE5" w:rsidRPr="00916EFC">
        <w:fldChar w:fldCharType="separate"/>
      </w:r>
      <w:r w:rsidR="00B6677D" w:rsidRPr="00916EFC">
        <w:t>Webový vývoj</w:t>
      </w:r>
      <w:r w:rsidR="00FE3FE5" w:rsidRPr="00916EFC">
        <w:fldChar w:fldCharType="end"/>
      </w:r>
      <w:r w:rsidR="00FE3FE5" w:rsidRPr="00916EFC">
        <w:t xml:space="preserve"> </w:t>
      </w:r>
      <w:r w:rsidRPr="00916EFC">
        <w:t xml:space="preserve">drtivá většina 3D grafiky na webu je realizována </w:t>
      </w:r>
      <w:r w:rsidR="005F7100" w:rsidRPr="00916EFC">
        <w:t>nízko úrovňovou</w:t>
      </w:r>
      <w:r w:rsidRPr="00916EFC">
        <w:t xml:space="preserve"> knihovn</w:t>
      </w:r>
      <w:r w:rsidR="008D4F17" w:rsidRPr="00916EFC">
        <w:t>o</w:t>
      </w:r>
      <w:r w:rsidRPr="00916EFC">
        <w:t xml:space="preserve">u WebGL. </w:t>
      </w:r>
      <w:r w:rsidR="00FE3FE5" w:rsidRPr="00916EFC">
        <w:t>Přímá</w:t>
      </w:r>
      <w:r w:rsidRPr="00916EFC">
        <w:t xml:space="preserve"> práce s touto knihovnou však není </w:t>
      </w:r>
      <w:r w:rsidRPr="00916EFC">
        <w:lastRenderedPageBreak/>
        <w:t xml:space="preserve">triviální, tudíž existují knihovny dedikované pro </w:t>
      </w:r>
      <w:r w:rsidR="00FE3FE5" w:rsidRPr="00916EFC">
        <w:t>usnadnění</w:t>
      </w:r>
      <w:r w:rsidRPr="00916EFC">
        <w:t xml:space="preserve"> vykreslování 3D grafiky na webu. Jedná se o knihovny, které zpravidla poskytují deklarativní objektovou strukturu nad WebGL koncepty. Poskytují tedy implementované abstrakce pro jednotlivé komponenty 3D vizualizace</w:t>
      </w:r>
      <w:r w:rsidR="008D4F17" w:rsidRPr="00916EFC">
        <w:t xml:space="preserve"> ve formě j</w:t>
      </w:r>
      <w:r w:rsidRPr="00916EFC">
        <w:t>ava</w:t>
      </w:r>
      <w:r w:rsidR="008D4F17" w:rsidRPr="00916EFC">
        <w:t>s</w:t>
      </w:r>
      <w:r w:rsidRPr="00916EFC">
        <w:t>criptové</w:t>
      </w:r>
      <w:r w:rsidR="008D4F17" w:rsidRPr="00916EFC">
        <w:t>ho</w:t>
      </w:r>
      <w:r w:rsidRPr="00916EFC">
        <w:t xml:space="preserve"> API. V následující kapitole </w:t>
      </w:r>
      <w:r w:rsidR="00FE3FE5" w:rsidRPr="00916EFC">
        <w:t>jsou</w:t>
      </w:r>
      <w:r w:rsidRPr="00916EFC">
        <w:t xml:space="preserve"> vybrány hlavní zástupci této kategorie. Výběr byl vytvořen na základě popularity řešení a poslední aktualizace projektu. Projekty s poslední aktualizací starší než 3 měsíce nebyly brány v potaz. </w:t>
      </w:r>
    </w:p>
    <w:p w14:paraId="2BBA8A0D" w14:textId="75DFD49F" w:rsidR="00EF7E0B" w:rsidRPr="00916EFC" w:rsidRDefault="00EF7E0B"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B6677D">
        <w:rPr>
          <w:noProof/>
        </w:rPr>
        <w:t>6</w:t>
      </w:r>
      <w:r w:rsidRPr="00916EFC">
        <w:fldChar w:fldCharType="end"/>
      </w:r>
      <w:r w:rsidRPr="00916EFC">
        <w:t xml:space="preserve"> </w:t>
      </w:r>
      <w:r w:rsidRPr="00916EFC">
        <w:rPr>
          <w:rStyle w:val="CaptionTabsChar"/>
          <w:b/>
          <w:iCs/>
        </w:rPr>
        <w:t xml:space="preserve">Populární WebGL knihovny. Popularita – počet hodnocení na GitHub k datu (29.9.2023). zdroj: </w:t>
      </w:r>
      <w:r w:rsidRPr="00916EFC">
        <w:rPr>
          <w:rStyle w:val="CaptionTabsChar"/>
          <w:b/>
          <w:iCs/>
        </w:rPr>
        <w:fldChar w:fldCharType="begin"/>
      </w:r>
      <w:r w:rsidRPr="00916EFC">
        <w:rPr>
          <w:rStyle w:val="CaptionTabsChar"/>
          <w:b/>
          <w:iCs/>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Pr="00916EFC">
        <w:rPr>
          <w:rStyle w:val="CaptionTabsChar"/>
          <w:b/>
          <w:iCs/>
        </w:rPr>
        <w:fldChar w:fldCharType="separate"/>
      </w:r>
      <w:r w:rsidRPr="00916EFC">
        <w:rPr>
          <w:rStyle w:val="CaptionTabsChar"/>
          <w:b/>
          <w:iCs/>
        </w:rPr>
        <w:t>(Seguin 2023)</w:t>
      </w:r>
      <w:r w:rsidRPr="00916EFC">
        <w:rPr>
          <w:rStyle w:val="CaptionTabsChar"/>
          <w:b/>
          <w:iCs/>
        </w:rPr>
        <w:fldChar w:fldCharType="end"/>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2"/>
        <w:gridCol w:w="1134"/>
        <w:gridCol w:w="1209"/>
        <w:gridCol w:w="900"/>
        <w:gridCol w:w="1530"/>
        <w:gridCol w:w="1440"/>
        <w:gridCol w:w="1255"/>
      </w:tblGrid>
      <w:tr w:rsidR="00EF7E0B" w:rsidRPr="00916EFC" w14:paraId="5FB6E5D9" w14:textId="77777777" w:rsidTr="00FE3FE5">
        <w:trPr>
          <w:trHeight w:val="555"/>
          <w:jc w:val="center"/>
        </w:trPr>
        <w:tc>
          <w:tcPr>
            <w:tcW w:w="1262" w:type="dxa"/>
            <w:shd w:val="clear" w:color="auto" w:fill="auto"/>
            <w:vAlign w:val="center"/>
            <w:hideMark/>
          </w:tcPr>
          <w:p w14:paraId="2E4ED95C"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WebGL knihovna</w:t>
            </w:r>
          </w:p>
        </w:tc>
        <w:tc>
          <w:tcPr>
            <w:tcW w:w="1134" w:type="dxa"/>
            <w:shd w:val="clear" w:color="auto" w:fill="auto"/>
            <w:vAlign w:val="center"/>
            <w:hideMark/>
          </w:tcPr>
          <w:p w14:paraId="21F56096"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Popularita</w:t>
            </w:r>
          </w:p>
        </w:tc>
        <w:tc>
          <w:tcPr>
            <w:tcW w:w="1209" w:type="dxa"/>
            <w:shd w:val="clear" w:color="auto" w:fill="auto"/>
            <w:vAlign w:val="center"/>
            <w:hideMark/>
          </w:tcPr>
          <w:p w14:paraId="5D871CE1"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Prog. jazyk</w:t>
            </w:r>
          </w:p>
        </w:tc>
        <w:tc>
          <w:tcPr>
            <w:tcW w:w="900" w:type="dxa"/>
            <w:shd w:val="clear" w:color="auto" w:fill="auto"/>
            <w:vAlign w:val="center"/>
            <w:hideMark/>
          </w:tcPr>
          <w:p w14:paraId="236BBB08"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WebXR</w:t>
            </w:r>
          </w:p>
        </w:tc>
        <w:tc>
          <w:tcPr>
            <w:tcW w:w="1530" w:type="dxa"/>
            <w:shd w:val="clear" w:color="auto" w:fill="auto"/>
            <w:vAlign w:val="center"/>
            <w:hideMark/>
          </w:tcPr>
          <w:p w14:paraId="76F2ECD5"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Import</w:t>
            </w:r>
          </w:p>
        </w:tc>
        <w:tc>
          <w:tcPr>
            <w:tcW w:w="1440" w:type="dxa"/>
            <w:shd w:val="clear" w:color="auto" w:fill="auto"/>
            <w:vAlign w:val="center"/>
            <w:hideMark/>
          </w:tcPr>
          <w:p w14:paraId="607499CB"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Funkcionalita</w:t>
            </w:r>
          </w:p>
        </w:tc>
        <w:tc>
          <w:tcPr>
            <w:tcW w:w="1255" w:type="dxa"/>
            <w:shd w:val="clear" w:color="auto" w:fill="auto"/>
            <w:vAlign w:val="center"/>
            <w:hideMark/>
          </w:tcPr>
          <w:p w14:paraId="743CE8AB" w14:textId="77777777" w:rsidR="00EF7E0B" w:rsidRPr="00916EFC" w:rsidRDefault="00EF7E0B" w:rsidP="007A43D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Licence</w:t>
            </w:r>
          </w:p>
        </w:tc>
      </w:tr>
      <w:tr w:rsidR="00EF7E0B" w:rsidRPr="00916EFC" w14:paraId="381F62E2" w14:textId="77777777" w:rsidTr="00FE3FE5">
        <w:trPr>
          <w:trHeight w:val="720"/>
          <w:jc w:val="center"/>
        </w:trPr>
        <w:tc>
          <w:tcPr>
            <w:tcW w:w="1262" w:type="dxa"/>
            <w:shd w:val="clear" w:color="auto" w:fill="auto"/>
            <w:vAlign w:val="center"/>
            <w:hideMark/>
          </w:tcPr>
          <w:p w14:paraId="069CAE3F"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three.js</w:t>
            </w:r>
          </w:p>
        </w:tc>
        <w:tc>
          <w:tcPr>
            <w:tcW w:w="1134" w:type="dxa"/>
            <w:shd w:val="clear" w:color="auto" w:fill="auto"/>
            <w:vAlign w:val="center"/>
            <w:hideMark/>
          </w:tcPr>
          <w:p w14:paraId="43D55664"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95 tis.</w:t>
            </w:r>
          </w:p>
        </w:tc>
        <w:tc>
          <w:tcPr>
            <w:tcW w:w="1209" w:type="dxa"/>
            <w:shd w:val="clear" w:color="auto" w:fill="auto"/>
            <w:vAlign w:val="center"/>
            <w:hideMark/>
          </w:tcPr>
          <w:p w14:paraId="6A601A4F"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03DE3CB1"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530" w:type="dxa"/>
            <w:shd w:val="clear" w:color="auto" w:fill="auto"/>
            <w:vAlign w:val="center"/>
            <w:hideMark/>
          </w:tcPr>
          <w:p w14:paraId="7FCB0CAB"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OBJ, FBX, COLLADA</w:t>
            </w:r>
          </w:p>
        </w:tc>
        <w:tc>
          <w:tcPr>
            <w:tcW w:w="1440" w:type="dxa"/>
            <w:shd w:val="clear" w:color="auto" w:fill="auto"/>
            <w:vAlign w:val="center"/>
            <w:hideMark/>
          </w:tcPr>
          <w:p w14:paraId="2BB1E912"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 Interaktivita</w:t>
            </w:r>
          </w:p>
        </w:tc>
        <w:tc>
          <w:tcPr>
            <w:tcW w:w="1255" w:type="dxa"/>
            <w:shd w:val="clear" w:color="auto" w:fill="auto"/>
            <w:vAlign w:val="center"/>
            <w:hideMark/>
          </w:tcPr>
          <w:p w14:paraId="63470F35"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w:t>
            </w:r>
          </w:p>
        </w:tc>
      </w:tr>
      <w:tr w:rsidR="00EF7E0B" w:rsidRPr="00916EFC" w14:paraId="55383079" w14:textId="77777777" w:rsidTr="00FE3FE5">
        <w:trPr>
          <w:trHeight w:val="720"/>
          <w:jc w:val="center"/>
        </w:trPr>
        <w:tc>
          <w:tcPr>
            <w:tcW w:w="1262" w:type="dxa"/>
            <w:shd w:val="clear" w:color="auto" w:fill="auto"/>
            <w:vAlign w:val="center"/>
            <w:hideMark/>
          </w:tcPr>
          <w:p w14:paraId="272150E5"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Babylon.js</w:t>
            </w:r>
          </w:p>
        </w:tc>
        <w:tc>
          <w:tcPr>
            <w:tcW w:w="1134" w:type="dxa"/>
            <w:shd w:val="clear" w:color="auto" w:fill="auto"/>
            <w:vAlign w:val="center"/>
            <w:hideMark/>
          </w:tcPr>
          <w:p w14:paraId="44291E09"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22 tis.</w:t>
            </w:r>
          </w:p>
        </w:tc>
        <w:tc>
          <w:tcPr>
            <w:tcW w:w="1209" w:type="dxa"/>
            <w:shd w:val="clear" w:color="auto" w:fill="auto"/>
            <w:vAlign w:val="center"/>
            <w:hideMark/>
          </w:tcPr>
          <w:p w14:paraId="787205A0"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494EBA78"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530" w:type="dxa"/>
            <w:shd w:val="clear" w:color="auto" w:fill="auto"/>
            <w:vAlign w:val="center"/>
            <w:hideMark/>
          </w:tcPr>
          <w:p w14:paraId="6C54646F"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OBJ, STL, FBX, Babylon</w:t>
            </w:r>
          </w:p>
        </w:tc>
        <w:tc>
          <w:tcPr>
            <w:tcW w:w="1440" w:type="dxa"/>
            <w:shd w:val="clear" w:color="auto" w:fill="auto"/>
            <w:vAlign w:val="center"/>
            <w:hideMark/>
          </w:tcPr>
          <w:p w14:paraId="7C9DE42A"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Multifunkční, Interaktivita</w:t>
            </w:r>
          </w:p>
        </w:tc>
        <w:tc>
          <w:tcPr>
            <w:tcW w:w="1255" w:type="dxa"/>
            <w:shd w:val="clear" w:color="auto" w:fill="auto"/>
            <w:vAlign w:val="center"/>
            <w:hideMark/>
          </w:tcPr>
          <w:p w14:paraId="50472A8D"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Apache 2.0</w:t>
            </w:r>
          </w:p>
        </w:tc>
      </w:tr>
      <w:tr w:rsidR="00EF7E0B" w:rsidRPr="00916EFC" w14:paraId="2787DD74" w14:textId="77777777" w:rsidTr="00FE3FE5">
        <w:trPr>
          <w:trHeight w:val="480"/>
          <w:jc w:val="center"/>
        </w:trPr>
        <w:tc>
          <w:tcPr>
            <w:tcW w:w="1262" w:type="dxa"/>
            <w:shd w:val="clear" w:color="auto" w:fill="auto"/>
            <w:vAlign w:val="center"/>
            <w:hideMark/>
          </w:tcPr>
          <w:p w14:paraId="67A87636"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PlayCanvas</w:t>
            </w:r>
          </w:p>
        </w:tc>
        <w:tc>
          <w:tcPr>
            <w:tcW w:w="1134" w:type="dxa"/>
            <w:shd w:val="clear" w:color="auto" w:fill="auto"/>
            <w:vAlign w:val="center"/>
            <w:hideMark/>
          </w:tcPr>
          <w:p w14:paraId="44CBD0CE"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8.7 tis</w:t>
            </w:r>
          </w:p>
        </w:tc>
        <w:tc>
          <w:tcPr>
            <w:tcW w:w="1209" w:type="dxa"/>
            <w:shd w:val="clear" w:color="auto" w:fill="auto"/>
            <w:vAlign w:val="center"/>
            <w:hideMark/>
          </w:tcPr>
          <w:p w14:paraId="5A164AD9"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244242C5"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530" w:type="dxa"/>
            <w:shd w:val="clear" w:color="auto" w:fill="auto"/>
            <w:vAlign w:val="center"/>
            <w:hideMark/>
          </w:tcPr>
          <w:p w14:paraId="1D08548A"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FBX, OBJ, glTF</w:t>
            </w:r>
          </w:p>
        </w:tc>
        <w:tc>
          <w:tcPr>
            <w:tcW w:w="1440" w:type="dxa"/>
            <w:shd w:val="clear" w:color="auto" w:fill="auto"/>
            <w:vAlign w:val="center"/>
            <w:hideMark/>
          </w:tcPr>
          <w:p w14:paraId="639FE4DC"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Herní engine</w:t>
            </w:r>
          </w:p>
        </w:tc>
        <w:tc>
          <w:tcPr>
            <w:tcW w:w="1255" w:type="dxa"/>
            <w:shd w:val="clear" w:color="auto" w:fill="auto"/>
            <w:vAlign w:val="center"/>
            <w:hideMark/>
          </w:tcPr>
          <w:p w14:paraId="081BA4A4"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w:t>
            </w:r>
          </w:p>
        </w:tc>
      </w:tr>
      <w:tr w:rsidR="00EF7E0B" w:rsidRPr="00916EFC" w14:paraId="50CA11C2" w14:textId="77777777" w:rsidTr="00FE3FE5">
        <w:trPr>
          <w:trHeight w:val="480"/>
          <w:jc w:val="center"/>
        </w:trPr>
        <w:tc>
          <w:tcPr>
            <w:tcW w:w="1262" w:type="dxa"/>
            <w:shd w:val="clear" w:color="auto" w:fill="auto"/>
            <w:vAlign w:val="center"/>
            <w:hideMark/>
          </w:tcPr>
          <w:p w14:paraId="2247759F"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filament</w:t>
            </w:r>
          </w:p>
        </w:tc>
        <w:tc>
          <w:tcPr>
            <w:tcW w:w="1134" w:type="dxa"/>
            <w:shd w:val="clear" w:color="auto" w:fill="auto"/>
            <w:vAlign w:val="center"/>
            <w:hideMark/>
          </w:tcPr>
          <w:p w14:paraId="2A781D5E"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16 tis.</w:t>
            </w:r>
          </w:p>
        </w:tc>
        <w:tc>
          <w:tcPr>
            <w:tcW w:w="1209" w:type="dxa"/>
            <w:shd w:val="clear" w:color="auto" w:fill="auto"/>
            <w:vAlign w:val="center"/>
            <w:hideMark/>
          </w:tcPr>
          <w:p w14:paraId="5D0B795C"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C++</w:t>
            </w:r>
          </w:p>
        </w:tc>
        <w:tc>
          <w:tcPr>
            <w:tcW w:w="900" w:type="dxa"/>
            <w:shd w:val="clear" w:color="auto" w:fill="auto"/>
            <w:vAlign w:val="center"/>
            <w:hideMark/>
          </w:tcPr>
          <w:p w14:paraId="1C3BB2F0"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w:t>
            </w:r>
          </w:p>
        </w:tc>
        <w:tc>
          <w:tcPr>
            <w:tcW w:w="1530" w:type="dxa"/>
            <w:shd w:val="clear" w:color="auto" w:fill="auto"/>
            <w:vAlign w:val="center"/>
            <w:hideMark/>
          </w:tcPr>
          <w:p w14:paraId="394C65F9"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OBJ, STL</w:t>
            </w:r>
          </w:p>
        </w:tc>
        <w:tc>
          <w:tcPr>
            <w:tcW w:w="1440" w:type="dxa"/>
            <w:shd w:val="clear" w:color="auto" w:fill="auto"/>
            <w:vAlign w:val="center"/>
            <w:hideMark/>
          </w:tcPr>
          <w:p w14:paraId="42F0D18E"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w:t>
            </w:r>
          </w:p>
        </w:tc>
        <w:tc>
          <w:tcPr>
            <w:tcW w:w="1255" w:type="dxa"/>
            <w:shd w:val="clear" w:color="auto" w:fill="auto"/>
            <w:vAlign w:val="center"/>
            <w:hideMark/>
          </w:tcPr>
          <w:p w14:paraId="2BA41518"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Apache 2.0</w:t>
            </w:r>
          </w:p>
        </w:tc>
      </w:tr>
      <w:tr w:rsidR="00EF7E0B" w:rsidRPr="00916EFC" w14:paraId="53A56024" w14:textId="77777777" w:rsidTr="00FE3FE5">
        <w:trPr>
          <w:trHeight w:val="390"/>
          <w:jc w:val="center"/>
        </w:trPr>
        <w:tc>
          <w:tcPr>
            <w:tcW w:w="1262" w:type="dxa"/>
            <w:shd w:val="clear" w:color="auto" w:fill="auto"/>
            <w:vAlign w:val="center"/>
            <w:hideMark/>
          </w:tcPr>
          <w:p w14:paraId="731829B9"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Hilo3d</w:t>
            </w:r>
          </w:p>
        </w:tc>
        <w:tc>
          <w:tcPr>
            <w:tcW w:w="1134" w:type="dxa"/>
            <w:shd w:val="clear" w:color="auto" w:fill="auto"/>
            <w:vAlign w:val="center"/>
            <w:hideMark/>
          </w:tcPr>
          <w:p w14:paraId="01058DC8"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623</w:t>
            </w:r>
          </w:p>
        </w:tc>
        <w:tc>
          <w:tcPr>
            <w:tcW w:w="1209" w:type="dxa"/>
            <w:shd w:val="clear" w:color="auto" w:fill="auto"/>
            <w:vAlign w:val="center"/>
            <w:hideMark/>
          </w:tcPr>
          <w:p w14:paraId="4D1CD09A"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657B7E75"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w:t>
            </w:r>
          </w:p>
        </w:tc>
        <w:tc>
          <w:tcPr>
            <w:tcW w:w="1530" w:type="dxa"/>
            <w:shd w:val="clear" w:color="auto" w:fill="auto"/>
            <w:vAlign w:val="center"/>
            <w:hideMark/>
          </w:tcPr>
          <w:p w14:paraId="4DAF43FE"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OBJ</w:t>
            </w:r>
          </w:p>
        </w:tc>
        <w:tc>
          <w:tcPr>
            <w:tcW w:w="1440" w:type="dxa"/>
            <w:shd w:val="clear" w:color="auto" w:fill="auto"/>
            <w:vAlign w:val="center"/>
            <w:hideMark/>
          </w:tcPr>
          <w:p w14:paraId="57D039EB"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w:t>
            </w:r>
          </w:p>
        </w:tc>
        <w:tc>
          <w:tcPr>
            <w:tcW w:w="1255" w:type="dxa"/>
            <w:shd w:val="clear" w:color="auto" w:fill="auto"/>
            <w:vAlign w:val="center"/>
            <w:hideMark/>
          </w:tcPr>
          <w:p w14:paraId="6A4AD39F"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w:t>
            </w:r>
          </w:p>
        </w:tc>
      </w:tr>
      <w:tr w:rsidR="00EF7E0B" w:rsidRPr="00916EFC" w14:paraId="3FD32624" w14:textId="77777777" w:rsidTr="00FE3FE5">
        <w:trPr>
          <w:trHeight w:val="720"/>
          <w:jc w:val="center"/>
        </w:trPr>
        <w:tc>
          <w:tcPr>
            <w:tcW w:w="1262" w:type="dxa"/>
            <w:shd w:val="clear" w:color="auto" w:fill="auto"/>
            <w:vAlign w:val="center"/>
            <w:hideMark/>
          </w:tcPr>
          <w:p w14:paraId="0A6615B4"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LayaAir</w:t>
            </w:r>
          </w:p>
        </w:tc>
        <w:tc>
          <w:tcPr>
            <w:tcW w:w="1134" w:type="dxa"/>
            <w:shd w:val="clear" w:color="auto" w:fill="auto"/>
            <w:vAlign w:val="center"/>
            <w:hideMark/>
          </w:tcPr>
          <w:p w14:paraId="095B5EF4"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1.5 tis.</w:t>
            </w:r>
          </w:p>
        </w:tc>
        <w:tc>
          <w:tcPr>
            <w:tcW w:w="1209" w:type="dxa"/>
            <w:shd w:val="clear" w:color="auto" w:fill="auto"/>
            <w:vAlign w:val="center"/>
            <w:hideMark/>
          </w:tcPr>
          <w:p w14:paraId="115671D6"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3C59E540"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w:t>
            </w:r>
          </w:p>
        </w:tc>
        <w:tc>
          <w:tcPr>
            <w:tcW w:w="1530" w:type="dxa"/>
            <w:shd w:val="clear" w:color="auto" w:fill="auto"/>
            <w:vAlign w:val="center"/>
            <w:hideMark/>
          </w:tcPr>
          <w:p w14:paraId="5FBC9F2A"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LayaAir, FBX, OBJ, glTF</w:t>
            </w:r>
          </w:p>
        </w:tc>
        <w:tc>
          <w:tcPr>
            <w:tcW w:w="1440" w:type="dxa"/>
            <w:shd w:val="clear" w:color="auto" w:fill="auto"/>
            <w:vAlign w:val="center"/>
            <w:hideMark/>
          </w:tcPr>
          <w:p w14:paraId="62330312"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w:t>
            </w:r>
          </w:p>
        </w:tc>
        <w:tc>
          <w:tcPr>
            <w:tcW w:w="1255" w:type="dxa"/>
            <w:shd w:val="clear" w:color="auto" w:fill="auto"/>
            <w:vAlign w:val="center"/>
            <w:hideMark/>
          </w:tcPr>
          <w:p w14:paraId="5A09AA32"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w:t>
            </w:r>
          </w:p>
        </w:tc>
      </w:tr>
      <w:tr w:rsidR="00EF7E0B" w:rsidRPr="00916EFC" w14:paraId="4700447B" w14:textId="77777777" w:rsidTr="00FE3FE5">
        <w:trPr>
          <w:trHeight w:val="480"/>
          <w:jc w:val="center"/>
        </w:trPr>
        <w:tc>
          <w:tcPr>
            <w:tcW w:w="1262" w:type="dxa"/>
            <w:shd w:val="clear" w:color="auto" w:fill="auto"/>
            <w:vAlign w:val="center"/>
            <w:hideMark/>
          </w:tcPr>
          <w:p w14:paraId="226B1516"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p5.js</w:t>
            </w:r>
          </w:p>
        </w:tc>
        <w:tc>
          <w:tcPr>
            <w:tcW w:w="1134" w:type="dxa"/>
            <w:shd w:val="clear" w:color="auto" w:fill="auto"/>
            <w:vAlign w:val="center"/>
            <w:hideMark/>
          </w:tcPr>
          <w:p w14:paraId="0114B6F3"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20 tis.</w:t>
            </w:r>
          </w:p>
        </w:tc>
        <w:tc>
          <w:tcPr>
            <w:tcW w:w="1209" w:type="dxa"/>
            <w:shd w:val="clear" w:color="auto" w:fill="auto"/>
            <w:vAlign w:val="center"/>
            <w:hideMark/>
          </w:tcPr>
          <w:p w14:paraId="12BB4679"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358B3A4B"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plugin</w:t>
            </w:r>
          </w:p>
        </w:tc>
        <w:tc>
          <w:tcPr>
            <w:tcW w:w="1530" w:type="dxa"/>
            <w:shd w:val="clear" w:color="auto" w:fill="auto"/>
            <w:vAlign w:val="center"/>
            <w:hideMark/>
          </w:tcPr>
          <w:p w14:paraId="39482647"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OBJ, STL (s doplňky)</w:t>
            </w:r>
          </w:p>
        </w:tc>
        <w:tc>
          <w:tcPr>
            <w:tcW w:w="1440" w:type="dxa"/>
            <w:shd w:val="clear" w:color="auto" w:fill="auto"/>
            <w:vAlign w:val="center"/>
            <w:hideMark/>
          </w:tcPr>
          <w:p w14:paraId="1FF1377B"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w:t>
            </w:r>
          </w:p>
        </w:tc>
        <w:tc>
          <w:tcPr>
            <w:tcW w:w="1255" w:type="dxa"/>
            <w:shd w:val="clear" w:color="auto" w:fill="auto"/>
            <w:vAlign w:val="center"/>
            <w:hideMark/>
          </w:tcPr>
          <w:p w14:paraId="03EA1A51"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LGPL</w:t>
            </w:r>
          </w:p>
        </w:tc>
      </w:tr>
      <w:tr w:rsidR="00EF7E0B" w:rsidRPr="00916EFC" w14:paraId="176E1585" w14:textId="77777777" w:rsidTr="00FE3FE5">
        <w:trPr>
          <w:trHeight w:val="480"/>
          <w:jc w:val="center"/>
        </w:trPr>
        <w:tc>
          <w:tcPr>
            <w:tcW w:w="1262" w:type="dxa"/>
            <w:shd w:val="clear" w:color="auto" w:fill="auto"/>
            <w:vAlign w:val="center"/>
            <w:hideMark/>
          </w:tcPr>
          <w:p w14:paraId="704FFF38"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oGL</w:t>
            </w:r>
          </w:p>
        </w:tc>
        <w:tc>
          <w:tcPr>
            <w:tcW w:w="1134" w:type="dxa"/>
            <w:shd w:val="clear" w:color="auto" w:fill="auto"/>
            <w:vAlign w:val="center"/>
            <w:hideMark/>
          </w:tcPr>
          <w:p w14:paraId="47FEEDB2"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3.3 tis.</w:t>
            </w:r>
          </w:p>
        </w:tc>
        <w:tc>
          <w:tcPr>
            <w:tcW w:w="1209" w:type="dxa"/>
            <w:shd w:val="clear" w:color="auto" w:fill="auto"/>
            <w:vAlign w:val="center"/>
            <w:hideMark/>
          </w:tcPr>
          <w:p w14:paraId="19F1A44D"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w:t>
            </w:r>
          </w:p>
        </w:tc>
        <w:tc>
          <w:tcPr>
            <w:tcW w:w="900" w:type="dxa"/>
            <w:shd w:val="clear" w:color="auto" w:fill="auto"/>
            <w:vAlign w:val="center"/>
            <w:hideMark/>
          </w:tcPr>
          <w:p w14:paraId="6638E142"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w:t>
            </w:r>
          </w:p>
        </w:tc>
        <w:tc>
          <w:tcPr>
            <w:tcW w:w="1530" w:type="dxa"/>
            <w:shd w:val="clear" w:color="auto" w:fill="auto"/>
            <w:vAlign w:val="center"/>
            <w:hideMark/>
          </w:tcPr>
          <w:p w14:paraId="2F267F2A"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OBJ (s doplňky)</w:t>
            </w:r>
          </w:p>
        </w:tc>
        <w:tc>
          <w:tcPr>
            <w:tcW w:w="1440" w:type="dxa"/>
            <w:shd w:val="clear" w:color="auto" w:fill="auto"/>
            <w:vAlign w:val="center"/>
            <w:hideMark/>
          </w:tcPr>
          <w:p w14:paraId="72E92E18" w14:textId="77777777" w:rsidR="00EF7E0B" w:rsidRPr="00916EFC" w:rsidRDefault="00EF7E0B" w:rsidP="007A43D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Vykreslování</w:t>
            </w:r>
          </w:p>
        </w:tc>
        <w:tc>
          <w:tcPr>
            <w:tcW w:w="1255" w:type="dxa"/>
            <w:shd w:val="clear" w:color="auto" w:fill="auto"/>
            <w:vAlign w:val="center"/>
            <w:hideMark/>
          </w:tcPr>
          <w:p w14:paraId="769A45A0" w14:textId="77777777" w:rsidR="00EF7E0B" w:rsidRPr="00916EFC" w:rsidRDefault="00EF7E0B" w:rsidP="007A43D7">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w:t>
            </w:r>
          </w:p>
        </w:tc>
      </w:tr>
    </w:tbl>
    <w:p w14:paraId="753C55AC" w14:textId="77777777" w:rsidR="00EF7E0B" w:rsidRPr="00916EFC" w:rsidRDefault="00EF7E0B" w:rsidP="00EF7E0B">
      <w:pPr>
        <w:pStyle w:val="Normlnprvnodsazen"/>
        <w:ind w:firstLine="0"/>
        <w:rPr>
          <w:lang w:val="en-US" w:eastAsia="en-US"/>
        </w:rPr>
      </w:pPr>
    </w:p>
    <w:p w14:paraId="26AF96D4" w14:textId="77777777" w:rsidR="00EF7E0B" w:rsidRPr="00916EFC" w:rsidRDefault="00EF7E0B" w:rsidP="00EF7E0B">
      <w:r w:rsidRPr="00916EFC">
        <w:t xml:space="preserve">Pro další analýzu jako vhodné byly vybrány populární řešení </w:t>
      </w:r>
      <w:r w:rsidRPr="00916EFC">
        <w:rPr>
          <w:b/>
          <w:bCs/>
        </w:rPr>
        <w:t>three.js</w:t>
      </w:r>
      <w:r w:rsidRPr="00916EFC">
        <w:t xml:space="preserve">, </w:t>
      </w:r>
      <w:r w:rsidRPr="00916EFC">
        <w:rPr>
          <w:b/>
          <w:bCs/>
        </w:rPr>
        <w:t>Babylon.js</w:t>
      </w:r>
      <w:r w:rsidRPr="00916EFC">
        <w:t xml:space="preserve"> a </w:t>
      </w:r>
      <w:r w:rsidRPr="00916EFC">
        <w:rPr>
          <w:b/>
          <w:bCs/>
        </w:rPr>
        <w:t>PlayCanvas</w:t>
      </w:r>
      <w:r w:rsidRPr="00916EFC">
        <w:t xml:space="preserve">, jelikož jako jediné poskytují přímou podporu pro WebXR API. </w:t>
      </w:r>
    </w:p>
    <w:p w14:paraId="1600A7B8" w14:textId="21422A5C" w:rsidR="00A45B30" w:rsidRPr="00916EFC" w:rsidRDefault="00EF7E0B" w:rsidP="00A45B30">
      <w:pPr>
        <w:rPr>
          <w:b/>
          <w:bCs/>
        </w:rPr>
      </w:pPr>
      <w:r w:rsidRPr="00916EFC">
        <w:rPr>
          <w:b/>
          <w:bCs/>
        </w:rPr>
        <w:t>Three.js</w:t>
      </w:r>
    </w:p>
    <w:p w14:paraId="04FED468" w14:textId="702B57B1" w:rsidR="00EF7E0B" w:rsidRPr="00916EFC" w:rsidRDefault="00EF7E0B" w:rsidP="00EF7E0B">
      <w:r w:rsidRPr="00916EFC">
        <w:t xml:space="preserve">Jedná se o Javascript knihovnu, tvořící abstrakci pro práci s WebGL. Knihovna byla vytvořena Ricardem Cabellem a je publikována pod MIT Licencí. Jedná se o velice populární knihovnu (více nežli 1.1 mil. instalací skrze npm), která je v aktivním vývoji. </w:t>
      </w:r>
      <w:r w:rsidRPr="00916EFC">
        <w:fldChar w:fldCharType="begin"/>
      </w:r>
      <w:r w:rsidRPr="00916EFC">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916EFC">
        <w:fldChar w:fldCharType="separate"/>
      </w:r>
      <w:r w:rsidRPr="00916EFC">
        <w:t>(npm 2023)</w:t>
      </w:r>
      <w:r w:rsidRPr="00916EFC">
        <w:fldChar w:fldCharType="end"/>
      </w:r>
      <w:r w:rsidRPr="00916EFC">
        <w:t xml:space="preserve"> Knihovna poskytuje velice detailní a udržovanou dokumentaci, širokou komunitu s řadou již existujících implementací. Z tohoto důvodu je three.js de-facto standard pro renderování 3D grafiky na webu </w:t>
      </w:r>
      <w:r w:rsidRPr="00916EFC">
        <w:fldChar w:fldCharType="begin"/>
      </w:r>
      <w:r w:rsidRPr="00916EFC">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Pr="00916EFC">
        <w:fldChar w:fldCharType="separate"/>
      </w:r>
      <w:r w:rsidRPr="00916EFC">
        <w:t>(Meta Developers 2022)</w:t>
      </w:r>
      <w:r w:rsidRPr="00916EFC">
        <w:fldChar w:fldCharType="end"/>
      </w:r>
      <w:r w:rsidRPr="00916EFC">
        <w:t xml:space="preserve">. Three.js </w:t>
      </w:r>
      <w:r w:rsidR="00FE3FE5" w:rsidRPr="00916EFC">
        <w:t xml:space="preserve">disponuje </w:t>
      </w:r>
      <w:r w:rsidRPr="00916EFC">
        <w:t>vlastní</w:t>
      </w:r>
      <w:r w:rsidR="00FE3FE5" w:rsidRPr="00916EFC">
        <w:t xml:space="preserve">m </w:t>
      </w:r>
      <w:r w:rsidRPr="00916EFC">
        <w:t>ekosystém</w:t>
      </w:r>
      <w:r w:rsidR="008D4F17" w:rsidRPr="00916EFC">
        <w:t>em</w:t>
      </w:r>
      <w:r w:rsidRPr="00916EFC">
        <w:t xml:space="preserve"> frameworků a implementací, které rozšiřují její funkcionalitu.</w:t>
      </w:r>
      <w:r w:rsidR="00FE3FE5" w:rsidRPr="00916EFC">
        <w:t xml:space="preserve"> Patří mezi ně např.:</w:t>
      </w:r>
    </w:p>
    <w:p w14:paraId="3F275832" w14:textId="77777777" w:rsidR="00EF7E0B" w:rsidRPr="00916EFC" w:rsidRDefault="00EF7E0B" w:rsidP="00EF7E0B">
      <w:pPr>
        <w:pStyle w:val="ListParagraph"/>
        <w:numPr>
          <w:ilvl w:val="0"/>
          <w:numId w:val="55"/>
        </w:numPr>
      </w:pPr>
      <w:r w:rsidRPr="00916EFC">
        <w:rPr>
          <w:b/>
          <w:bCs/>
        </w:rPr>
        <w:t xml:space="preserve">r3f </w:t>
      </w:r>
      <w:r w:rsidRPr="00916EFC">
        <w:t xml:space="preserve">(React Three Fiber) – Knihovna pro tvorbu interaktivních 3D uživatelských rozhraní pomocí frameworku React JS. </w:t>
      </w:r>
    </w:p>
    <w:p w14:paraId="636F5BC4" w14:textId="04988F29" w:rsidR="00EF7E0B" w:rsidRPr="00916EFC" w:rsidRDefault="00EF7E0B" w:rsidP="00EF7E0B">
      <w:pPr>
        <w:pStyle w:val="ListParagraph"/>
        <w:numPr>
          <w:ilvl w:val="0"/>
          <w:numId w:val="55"/>
        </w:numPr>
      </w:pPr>
      <w:r w:rsidRPr="00916EFC">
        <w:rPr>
          <w:b/>
          <w:bCs/>
        </w:rPr>
        <w:t>A-frame</w:t>
      </w:r>
      <w:r w:rsidRPr="00916EFC">
        <w:t xml:space="preserve"> – Deklarativní systém pro tvorbu virtuálních prostředí a integraci s WebXR API.</w:t>
      </w:r>
    </w:p>
    <w:p w14:paraId="422053BB" w14:textId="6BB8D21D" w:rsidR="00EF7E0B" w:rsidRPr="00916EFC" w:rsidRDefault="00EF7E0B" w:rsidP="00EF7E0B">
      <w:pPr>
        <w:pStyle w:val="ListParagraph"/>
        <w:numPr>
          <w:ilvl w:val="0"/>
          <w:numId w:val="55"/>
        </w:numPr>
      </w:pPr>
      <w:r w:rsidRPr="00916EFC">
        <w:rPr>
          <w:b/>
          <w:bCs/>
        </w:rPr>
        <w:t>Ammo.js, Cannon.js</w:t>
      </w:r>
      <w:r w:rsidRPr="00916EFC">
        <w:t xml:space="preserve"> – Knihovny dodávající funkcionalitu fyzikálních simulací </w:t>
      </w:r>
    </w:p>
    <w:p w14:paraId="6D390B7E" w14:textId="5945CF14" w:rsidR="00EF7E0B" w:rsidRPr="00916EFC" w:rsidRDefault="00EF7E0B" w:rsidP="00EF7E0B">
      <w:pPr>
        <w:pStyle w:val="ListParagraph"/>
        <w:numPr>
          <w:ilvl w:val="0"/>
          <w:numId w:val="55"/>
        </w:numPr>
      </w:pPr>
      <w:r w:rsidRPr="00916EFC">
        <w:rPr>
          <w:b/>
          <w:bCs/>
        </w:rPr>
        <w:t>Needle</w:t>
      </w:r>
      <w:r w:rsidR="005F7100" w:rsidRPr="00916EFC">
        <w:rPr>
          <w:b/>
          <w:bCs/>
        </w:rPr>
        <w:t xml:space="preserve"> </w:t>
      </w:r>
      <w:r w:rsidRPr="00916EFC">
        <w:rPr>
          <w:b/>
          <w:bCs/>
        </w:rPr>
        <w:t xml:space="preserve">engine </w:t>
      </w:r>
      <w:r w:rsidRPr="00916EFC">
        <w:t>– integrace desktopových aplikací Unity, Blender aj.</w:t>
      </w:r>
    </w:p>
    <w:p w14:paraId="3291AA1D" w14:textId="00EEE46F" w:rsidR="00EF7E0B" w:rsidRPr="00916EFC" w:rsidRDefault="00EF7E0B" w:rsidP="0051153A">
      <w:pPr>
        <w:pStyle w:val="Normlnprvnodsazen"/>
      </w:pPr>
      <w:r w:rsidRPr="00916EFC">
        <w:rPr>
          <w:lang w:eastAsia="en-US"/>
        </w:rPr>
        <w:t xml:space="preserve">Three.js poskytuje soubor tříd pro jednotlivé komponenty 3D vizualizace Hlavním rozhraním </w:t>
      </w:r>
      <w:r w:rsidRPr="00916EFC">
        <w:t xml:space="preserve">je </w:t>
      </w:r>
      <w:r w:rsidRPr="00916EFC">
        <w:rPr>
          <w:i/>
          <w:iCs/>
        </w:rPr>
        <w:t>Renderer</w:t>
      </w:r>
      <w:r w:rsidRPr="00916EFC">
        <w:t>, který při poskytnutí Scény a Kamery umožní skrze WebGL vykreslit část 3D prostředí, které je v záběru kamery jakožto 2D obraz v </w:t>
      </w:r>
      <w:r w:rsidRPr="00916EFC">
        <w:rPr>
          <w:lang w:val="en-US"/>
        </w:rPr>
        <w:t>&lt;</w:t>
      </w:r>
      <w:r w:rsidRPr="00916EFC">
        <w:t xml:space="preserve">canvas&gt; HTML elementu. </w:t>
      </w:r>
      <w:r w:rsidRPr="00916EFC">
        <w:lastRenderedPageBreak/>
        <w:t xml:space="preserve">Hlavní strukturou v three.js je graf scény </w:t>
      </w:r>
      <w:r w:rsidR="00270239" w:rsidRPr="00916EFC">
        <w:fldChar w:fldCharType="begin"/>
      </w:r>
      <w:r w:rsidR="00270239" w:rsidRPr="00916EFC">
        <w:instrText xml:space="preserve"> REF _Ref155017995 \h  \* MERGEFORMAT </w:instrText>
      </w:r>
      <w:r w:rsidR="00270239" w:rsidRPr="00916EFC">
        <w:fldChar w:fldCharType="separate"/>
      </w:r>
      <w:r w:rsidR="00B6677D" w:rsidRPr="00916EFC">
        <w:t xml:space="preserve">Obr. </w:t>
      </w:r>
      <w:r w:rsidR="00B6677D">
        <w:rPr>
          <w:noProof/>
        </w:rPr>
        <w:t>17</w:t>
      </w:r>
      <w:r w:rsidR="00B6677D" w:rsidRPr="00916EFC">
        <w:t xml:space="preserve"> Graf scény a kartézský souřadnicový systém three.js aplikace. zdroj: (three.js Contributors 2023c; Discover three.js Contributors 2023)</w:t>
      </w:r>
      <w:r w:rsidR="00270239" w:rsidRPr="00916EFC">
        <w:fldChar w:fldCharType="end"/>
      </w:r>
      <w:r w:rsidR="00270239" w:rsidRPr="00916EFC">
        <w:t>.</w:t>
      </w:r>
      <w:r w:rsidRPr="00916EFC">
        <w:t xml:space="preserve"> </w:t>
      </w:r>
    </w:p>
    <w:p w14:paraId="1937EA7D" w14:textId="77777777" w:rsidR="00EF7E0B" w:rsidRPr="00916EFC" w:rsidRDefault="00EF7E0B" w:rsidP="00B052E6">
      <w:pPr>
        <w:pStyle w:val="PICTURES"/>
      </w:pPr>
      <w:r w:rsidRPr="00916EFC">
        <w:drawing>
          <wp:inline distT="0" distB="0" distL="0" distR="0" wp14:anchorId="05E8D75C" wp14:editId="0A687A4C">
            <wp:extent cx="2673955" cy="1775638"/>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692858" cy="1788191"/>
                    </a:xfrm>
                    <a:prstGeom prst="rect">
                      <a:avLst/>
                    </a:prstGeom>
                  </pic:spPr>
                </pic:pic>
              </a:graphicData>
            </a:graphic>
          </wp:inline>
        </w:drawing>
      </w:r>
      <w:r w:rsidRPr="00916EFC">
        <w:t xml:space="preserve"> </w:t>
      </w:r>
      <w:r w:rsidRPr="00916EFC">
        <w:drawing>
          <wp:inline distT="0" distB="0" distL="0" distR="0" wp14:anchorId="5760119A" wp14:editId="4C45B338">
            <wp:extent cx="1478915" cy="1660536"/>
            <wp:effectExtent l="0" t="0" r="6985"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490434" cy="1673470"/>
                    </a:xfrm>
                    <a:prstGeom prst="rect">
                      <a:avLst/>
                    </a:prstGeom>
                  </pic:spPr>
                </pic:pic>
              </a:graphicData>
            </a:graphic>
          </wp:inline>
        </w:drawing>
      </w:r>
    </w:p>
    <w:p w14:paraId="112B699F" w14:textId="4BF12D07" w:rsidR="00EF7E0B" w:rsidRPr="00916EFC" w:rsidRDefault="00EF7E0B" w:rsidP="00135504">
      <w:pPr>
        <w:pStyle w:val="Caption"/>
      </w:pPr>
      <w:bookmarkStart w:id="154" w:name="_Ref155017995"/>
      <w:r w:rsidRPr="00916EFC">
        <w:t xml:space="preserve">Obr. </w:t>
      </w:r>
      <w:r w:rsidRPr="00916EFC">
        <w:fldChar w:fldCharType="begin"/>
      </w:r>
      <w:r w:rsidRPr="00916EFC">
        <w:instrText xml:space="preserve"> SEQ Obr. \* ARABIC </w:instrText>
      </w:r>
      <w:r w:rsidRPr="00916EFC">
        <w:fldChar w:fldCharType="separate"/>
      </w:r>
      <w:r w:rsidR="00B6677D">
        <w:rPr>
          <w:noProof/>
        </w:rPr>
        <w:t>17</w:t>
      </w:r>
      <w:r w:rsidRPr="00916EFC">
        <w:rPr>
          <w:noProof/>
        </w:rPr>
        <w:fldChar w:fldCharType="end"/>
      </w:r>
      <w:r w:rsidRPr="00916EFC">
        <w:t xml:space="preserve"> Graf scény a kartézský souřadnicový systém three.js aplikace.</w:t>
      </w:r>
      <w:r w:rsidR="0051153A" w:rsidRPr="00916EFC">
        <w:t xml:space="preserve"> zdroj:</w:t>
      </w:r>
      <w:r w:rsidRPr="00916EFC">
        <w:t xml:space="preserve"> </w:t>
      </w:r>
      <w:r w:rsidRPr="00916EFC">
        <w:fldChar w:fldCharType="begin"/>
      </w:r>
      <w:r w:rsidRPr="00916EFC">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Pr="00916EFC">
        <w:fldChar w:fldCharType="separate"/>
      </w:r>
      <w:r w:rsidRPr="00916EFC">
        <w:t>(three.js Contributors 2023c; Discover three.js Contributors 2023)</w:t>
      </w:r>
      <w:r w:rsidRPr="00916EFC">
        <w:fldChar w:fldCharType="end"/>
      </w:r>
      <w:bookmarkEnd w:id="154"/>
    </w:p>
    <w:p w14:paraId="497FB2AE" w14:textId="6D25EAA6" w:rsidR="00EF7E0B" w:rsidRPr="00916EFC" w:rsidRDefault="008D4F17" w:rsidP="00EF7E0B">
      <w:pPr>
        <w:pStyle w:val="Normlnprvnodsazen"/>
        <w:rPr>
          <w:lang w:eastAsia="en-US"/>
        </w:rPr>
      </w:pPr>
      <w:r w:rsidRPr="00916EFC">
        <w:rPr>
          <w:lang w:eastAsia="en-US"/>
        </w:rPr>
        <w:t>Three.js</w:t>
      </w:r>
      <w:r w:rsidR="00EF7E0B" w:rsidRPr="00916EFC">
        <w:rPr>
          <w:lang w:eastAsia="en-US"/>
        </w:rPr>
        <w:t xml:space="preserve"> </w:t>
      </w:r>
      <w:r w:rsidRPr="00916EFC">
        <w:rPr>
          <w:lang w:eastAsia="en-US"/>
        </w:rPr>
        <w:t>v</w:t>
      </w:r>
      <w:r w:rsidR="00EF7E0B" w:rsidRPr="00916EFC">
        <w:rPr>
          <w:lang w:eastAsia="en-US"/>
        </w:rPr>
        <w:t>yužívá 3D kartézské soustavy</w:t>
      </w:r>
      <w:r w:rsidRPr="00916EFC">
        <w:rPr>
          <w:lang w:eastAsia="en-US"/>
        </w:rPr>
        <w:t xml:space="preserve">. </w:t>
      </w:r>
      <w:r w:rsidR="00EF7E0B" w:rsidRPr="00916EFC">
        <w:rPr>
          <w:lang w:eastAsia="en-US"/>
        </w:rPr>
        <w:t>Jedná se o standard pro vykreslovací enginy a jiné 3D softwary. Orientace os je však častým problémem nekompatibility jak mezi softwarovými řešeními, tak i kartografickými souřadnicovými systémy. V three.js každý z</w:t>
      </w:r>
      <w:r w:rsidR="001E5BED" w:rsidRPr="00916EFC">
        <w:rPr>
          <w:lang w:eastAsia="en-US"/>
        </w:rPr>
        <w:t> </w:t>
      </w:r>
      <w:r w:rsidR="00EF7E0B" w:rsidRPr="00916EFC">
        <w:rPr>
          <w:lang w:eastAsia="en-US"/>
        </w:rPr>
        <w:t>objektů</w:t>
      </w:r>
      <w:r w:rsidR="001E5BED" w:rsidRPr="00916EFC">
        <w:rPr>
          <w:lang w:eastAsia="en-US"/>
        </w:rPr>
        <w:t xml:space="preserve"> ve scéně</w:t>
      </w:r>
      <w:r w:rsidR="00EF7E0B" w:rsidRPr="00916EFC">
        <w:rPr>
          <w:lang w:eastAsia="en-US"/>
        </w:rPr>
        <w:t xml:space="preserve"> má svůj lokální kartézský souřadnicový systém. TRS (</w:t>
      </w:r>
      <w:r w:rsidR="00EF7E0B" w:rsidRPr="00916EFC">
        <w:rPr>
          <w:i/>
          <w:iCs/>
          <w:lang w:eastAsia="en-US"/>
        </w:rPr>
        <w:t>translace</w:t>
      </w:r>
      <w:r w:rsidR="00EF7E0B" w:rsidRPr="00916EFC">
        <w:rPr>
          <w:lang w:eastAsia="en-US"/>
        </w:rPr>
        <w:t xml:space="preserve">, </w:t>
      </w:r>
      <w:r w:rsidR="00EF7E0B" w:rsidRPr="00916EFC">
        <w:rPr>
          <w:i/>
          <w:iCs/>
          <w:lang w:eastAsia="en-US"/>
        </w:rPr>
        <w:t>rotace</w:t>
      </w:r>
      <w:r w:rsidR="00EF7E0B" w:rsidRPr="00916EFC">
        <w:rPr>
          <w:lang w:eastAsia="en-US"/>
        </w:rPr>
        <w:t xml:space="preserve">, </w:t>
      </w:r>
      <w:r w:rsidR="00EF7E0B" w:rsidRPr="00916EFC">
        <w:rPr>
          <w:i/>
          <w:iCs/>
          <w:lang w:eastAsia="en-US"/>
        </w:rPr>
        <w:t>scaling</w:t>
      </w:r>
      <w:r w:rsidR="00EF7E0B" w:rsidRPr="00916EFC">
        <w:rPr>
          <w:lang w:eastAsia="en-US"/>
        </w:rPr>
        <w:t xml:space="preserve">) je definována v souřadnicovém systému </w:t>
      </w:r>
      <w:r w:rsidR="005A518A" w:rsidRPr="00916EFC">
        <w:rPr>
          <w:lang w:eastAsia="en-US"/>
        </w:rPr>
        <w:t>rodičovského</w:t>
      </w:r>
      <w:r w:rsidR="00EF7E0B" w:rsidRPr="00916EFC">
        <w:rPr>
          <w:lang w:eastAsia="en-US"/>
        </w:rPr>
        <w:t xml:space="preserve"> nódu. </w:t>
      </w:r>
    </w:p>
    <w:p w14:paraId="3AFFDB58" w14:textId="08DC4C5B" w:rsidR="0051153A" w:rsidRPr="00916EFC" w:rsidRDefault="00EF7E0B" w:rsidP="00B052E6">
      <w:pPr>
        <w:pStyle w:val="Normlnprvnodsazen"/>
        <w:rPr>
          <w:lang w:eastAsia="en-US"/>
        </w:rPr>
      </w:pPr>
      <w:r w:rsidRPr="00916EFC">
        <w:rPr>
          <w:lang w:eastAsia="en-US"/>
        </w:rPr>
        <w:t xml:space="preserve">Three.js poskytuje abstrakci pro tvorbu VP, za účelem dosažení interaktivního VP je však nutné svět animovat, </w:t>
      </w:r>
      <w:r w:rsidRPr="00916EFC">
        <w:t>tedy</w:t>
      </w:r>
      <w:r w:rsidRPr="00916EFC">
        <w:rPr>
          <w:lang w:eastAsia="en-US"/>
        </w:rPr>
        <w:t xml:space="preserve"> vykreslit požadovaný počet snímků. Tato operace je v three.js nazývána </w:t>
      </w:r>
      <w:r w:rsidRPr="00916EFC">
        <w:rPr>
          <w:i/>
          <w:iCs/>
          <w:lang w:eastAsia="en-US"/>
        </w:rPr>
        <w:t>Animation loop,</w:t>
      </w:r>
      <w:r w:rsidRPr="00916EFC">
        <w:rPr>
          <w:lang w:eastAsia="en-US"/>
        </w:rPr>
        <w:t xml:space="preserve"> </w:t>
      </w:r>
      <w:r w:rsidR="001E5BED" w:rsidRPr="00916EFC">
        <w:rPr>
          <w:lang w:eastAsia="en-US"/>
        </w:rPr>
        <w:t xml:space="preserve">pomocí </w:t>
      </w:r>
      <w:r w:rsidRPr="00916EFC">
        <w:rPr>
          <w:lang w:eastAsia="en-US"/>
        </w:rPr>
        <w:t xml:space="preserve">níž je vykreslováno X snímků za Y časovou jednotku. Pro dosažení 60 FPS je potřeba vykreslit snímek každých 16 milisekund. Tato operace je velice podobná tzv. </w:t>
      </w:r>
      <w:r w:rsidRPr="00916EFC">
        <w:rPr>
          <w:i/>
          <w:iCs/>
          <w:lang w:eastAsia="en-US"/>
        </w:rPr>
        <w:t xml:space="preserve">Game Loop. </w:t>
      </w:r>
      <w:r w:rsidRPr="00916EFC">
        <w:rPr>
          <w:lang w:eastAsia="en-US"/>
        </w:rPr>
        <w:t>Termín pocházející z herního vývojářství popisující cyklus průběhu hry</w:t>
      </w:r>
      <w:r w:rsidR="001E5BED" w:rsidRPr="00916EFC">
        <w:rPr>
          <w:lang w:eastAsia="en-US"/>
        </w:rPr>
        <w:t xml:space="preserve"> skrze</w:t>
      </w:r>
      <w:r w:rsidRPr="00916EFC">
        <w:rPr>
          <w:lang w:eastAsia="en-US"/>
        </w:rPr>
        <w:t xml:space="preserve"> operace: 1) Získání uživatelského vstupu, 2) Výpočtu simulací, 3) Aktualizace animací, 4) Vykreslení snímku. V případě vývoje aplikace pro virtuální realitu je nutné tuto animační smyčku vhodně synchronizovat s životním cyklem WebXR aplikac</w:t>
      </w:r>
      <w:r w:rsidR="001E5BED" w:rsidRPr="00916EFC">
        <w:rPr>
          <w:lang w:eastAsia="en-US"/>
        </w:rPr>
        <w:t xml:space="preserve">e. </w:t>
      </w:r>
      <w:r w:rsidRPr="00916EFC">
        <w:rPr>
          <w:lang w:eastAsia="en-US"/>
        </w:rPr>
        <w:t>Propojení s WebXR životním cyklem je v three.js implementováno tříd</w:t>
      </w:r>
      <w:r w:rsidR="001E5BED" w:rsidRPr="00916EFC">
        <w:rPr>
          <w:lang w:eastAsia="en-US"/>
        </w:rPr>
        <w:t>ou</w:t>
      </w:r>
      <w:r w:rsidRPr="00916EFC">
        <w:rPr>
          <w:lang w:eastAsia="en-US"/>
        </w:rPr>
        <w:t xml:space="preserve"> VRButton. Návratovou hodnotou třídy VRButton je html </w:t>
      </w:r>
      <w:r w:rsidR="005A518A" w:rsidRPr="00916EFC">
        <w:rPr>
          <w:lang w:val="en-US" w:eastAsia="en-US"/>
        </w:rPr>
        <w:t>&lt;</w:t>
      </w:r>
      <w:r w:rsidRPr="00916EFC">
        <w:rPr>
          <w:lang w:eastAsia="en-US"/>
        </w:rPr>
        <w:t>button</w:t>
      </w:r>
      <w:r w:rsidR="005A518A" w:rsidRPr="00916EFC">
        <w:rPr>
          <w:lang w:eastAsia="en-US"/>
        </w:rPr>
        <w:t xml:space="preserve">&gt; </w:t>
      </w:r>
      <w:r w:rsidRPr="00916EFC">
        <w:rPr>
          <w:lang w:eastAsia="en-US"/>
        </w:rPr>
        <w:t xml:space="preserve">element, který umožní spuštění VR relace. Třída dále zajišťuje korektní dotaz na typ virtuální relace. Při úspěšném dotazu na VR relaci, třída automaticky propojí vykreslovací smyčku three.js rendereru s výstupním zařízením. Three.js dále poskytuje předpřipravené 3D modely ovladačů populárních HMD zařízení. </w:t>
      </w:r>
      <w:r w:rsidR="005A518A" w:rsidRPr="00916EFC">
        <w:rPr>
          <w:lang w:eastAsia="en-US"/>
        </w:rPr>
        <w:t xml:space="preserve">Za účelem tvorby imerzního prostředí je tedy zapotřebí vlastního vývoje kolizní logiky (kolizní geometrie, </w:t>
      </w:r>
      <w:r w:rsidR="005A518A" w:rsidRPr="00916EFC">
        <w:rPr>
          <w:i/>
          <w:iCs/>
          <w:lang w:eastAsia="en-US"/>
        </w:rPr>
        <w:t>raycasting</w:t>
      </w:r>
      <w:r w:rsidR="005A518A" w:rsidRPr="00916EFC">
        <w:rPr>
          <w:lang w:eastAsia="en-US"/>
        </w:rPr>
        <w:t xml:space="preserve">), pohybu ve scéně a celkově způsobu interakce s objekty. </w:t>
      </w:r>
      <w:r w:rsidR="00270239" w:rsidRPr="00916EFC">
        <w:rPr>
          <w:lang w:eastAsia="en-US"/>
        </w:rPr>
        <w:t>Z tohoto důvodu je vývoj VP jen za pomocí three.js netriviální záležitostí a je vhodné využit již implementovaná řešení.</w:t>
      </w:r>
    </w:p>
    <w:p w14:paraId="248DE709" w14:textId="72E51869" w:rsidR="00DC2D7C" w:rsidRPr="00916EFC" w:rsidRDefault="00EF7E0B" w:rsidP="00DC2D7C">
      <w:pPr>
        <w:rPr>
          <w:b/>
          <w:bCs/>
        </w:rPr>
      </w:pPr>
      <w:r w:rsidRPr="00916EFC">
        <w:rPr>
          <w:b/>
          <w:bCs/>
        </w:rPr>
        <w:t xml:space="preserve">Babylon.js </w:t>
      </w:r>
    </w:p>
    <w:p w14:paraId="28439706" w14:textId="01B3D6E4" w:rsidR="00530083" w:rsidRPr="00916EFC" w:rsidRDefault="00E97AB2" w:rsidP="00E97AB2">
      <w:pPr>
        <w:pStyle w:val="Normlnprvnodsazen"/>
        <w:ind w:firstLine="0"/>
        <w:rPr>
          <w:lang w:eastAsia="en-US"/>
        </w:rPr>
      </w:pPr>
      <w:r w:rsidRPr="00916EFC">
        <w:rPr>
          <w:lang w:eastAsia="en-US"/>
        </w:rPr>
        <w:t xml:space="preserve">Babylon.js je obdobně jako three.js javascriptová knihovna umožňující vykreslování 3D scén na základě WebGL aj. API na nižších úrovních. Babylon.js je komunitní open source projekt Babylon.js mimo vykreslovací funkcionalitu poskytuje i prvky herních enginů jakožto fyzikální simulace, animace, VR, raycasting aj. </w:t>
      </w:r>
      <w:r w:rsidR="00530083" w:rsidRPr="00916EFC">
        <w:rPr>
          <w:lang w:eastAsia="en-US"/>
        </w:rPr>
        <w:t>Babylon.js podporuje metody PBR (</w:t>
      </w:r>
      <w:r w:rsidR="00530083" w:rsidRPr="00916EFC">
        <w:rPr>
          <w:i/>
          <w:iCs/>
          <w:lang w:eastAsia="en-US"/>
        </w:rPr>
        <w:t>physically based rendering</w:t>
      </w:r>
      <w:r w:rsidR="00530083" w:rsidRPr="00916EFC">
        <w:rPr>
          <w:lang w:eastAsia="en-US"/>
        </w:rPr>
        <w:t xml:space="preserve">) vykreslování a výměnný formát glTF. </w:t>
      </w:r>
      <w:r w:rsidR="008F0FAE" w:rsidRPr="00916EFC">
        <w:rPr>
          <w:lang w:eastAsia="en-US"/>
        </w:rPr>
        <w:t>D</w:t>
      </w:r>
      <w:r w:rsidR="00530083" w:rsidRPr="00916EFC">
        <w:rPr>
          <w:lang w:eastAsia="en-US"/>
        </w:rPr>
        <w:t xml:space="preserve">ále </w:t>
      </w:r>
      <w:r w:rsidR="008F0FAE" w:rsidRPr="00916EFC">
        <w:rPr>
          <w:lang w:eastAsia="en-US"/>
        </w:rPr>
        <w:t xml:space="preserve">Babylon.js </w:t>
      </w:r>
      <w:r w:rsidR="00530083" w:rsidRPr="00916EFC">
        <w:rPr>
          <w:lang w:eastAsia="en-US"/>
        </w:rPr>
        <w:t xml:space="preserve">poskytuje nástavby nad jádrovou knihovnou ve formě online nástrojů jako je online editor kódu, inspektor 3D scén a vizuální editor pro vytváření materiálů. </w:t>
      </w:r>
      <w:r w:rsidR="00530083" w:rsidRPr="00916EFC">
        <w:rPr>
          <w:lang w:eastAsia="en-US"/>
        </w:rPr>
        <w:fldChar w:fldCharType="begin"/>
      </w:r>
      <w:r w:rsidR="00530083" w:rsidRPr="00916EFC">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sidRPr="00916EFC">
        <w:rPr>
          <w:lang w:eastAsia="en-US"/>
        </w:rPr>
        <w:fldChar w:fldCharType="separate"/>
      </w:r>
      <w:r w:rsidR="00530083" w:rsidRPr="00916EFC">
        <w:t>(WebXR 2020)</w:t>
      </w:r>
      <w:r w:rsidR="00530083" w:rsidRPr="00916EFC">
        <w:rPr>
          <w:lang w:eastAsia="en-US"/>
        </w:rPr>
        <w:fldChar w:fldCharType="end"/>
      </w:r>
    </w:p>
    <w:p w14:paraId="39B814D7" w14:textId="4E1E2866" w:rsidR="00530083" w:rsidRPr="00916EFC" w:rsidRDefault="00530083" w:rsidP="007A4C28">
      <w:pPr>
        <w:pStyle w:val="Normlnprvnodsazen"/>
        <w:rPr>
          <w:lang w:val="en-US" w:eastAsia="en-US"/>
        </w:rPr>
      </w:pPr>
      <w:r w:rsidRPr="00916EFC">
        <w:rPr>
          <w:lang w:eastAsia="en-US"/>
        </w:rPr>
        <w:t xml:space="preserve">Babylon.js </w:t>
      </w:r>
      <w:r w:rsidR="007A4C28" w:rsidRPr="00916EFC">
        <w:rPr>
          <w:lang w:eastAsia="en-US"/>
        </w:rPr>
        <w:t xml:space="preserve">podporuje WebXR API v plné šíři specifikace, tedy </w:t>
      </w:r>
      <w:r w:rsidR="008F0FAE" w:rsidRPr="00916EFC">
        <w:rPr>
          <w:lang w:eastAsia="en-US"/>
        </w:rPr>
        <w:t>VR i</w:t>
      </w:r>
      <w:r w:rsidR="007A4C28" w:rsidRPr="00916EFC">
        <w:rPr>
          <w:lang w:eastAsia="en-US"/>
        </w:rPr>
        <w:t xml:space="preserve"> AR. Poskytuje</w:t>
      </w:r>
      <w:r w:rsidRPr="00916EFC">
        <w:rPr>
          <w:lang w:eastAsia="en-US"/>
        </w:rPr>
        <w:t xml:space="preserve"> abstrakce pro práci s</w:t>
      </w:r>
      <w:r w:rsidR="007A4C28" w:rsidRPr="00916EFC">
        <w:rPr>
          <w:lang w:eastAsia="en-US"/>
        </w:rPr>
        <w:t> </w:t>
      </w:r>
      <w:r w:rsidRPr="00916EFC">
        <w:rPr>
          <w:lang w:eastAsia="en-US"/>
        </w:rPr>
        <w:t>WebXR</w:t>
      </w:r>
      <w:r w:rsidR="007A4C28" w:rsidRPr="00916EFC">
        <w:rPr>
          <w:lang w:eastAsia="en-US"/>
        </w:rPr>
        <w:t xml:space="preserve"> ve formě ekvivalentních objektů v Babylon.js. Podpora pro dynamické prolínání mezi XR a desktop </w:t>
      </w:r>
      <w:r w:rsidR="007A4C28" w:rsidRPr="00916EFC">
        <w:t>přístupem</w:t>
      </w:r>
      <w:r w:rsidR="007A4C28" w:rsidRPr="00916EFC">
        <w:rPr>
          <w:lang w:eastAsia="en-US"/>
        </w:rPr>
        <w:t>. Obdobně jako v three.js poskytuje VRButton třídu</w:t>
      </w:r>
      <w:r w:rsidR="00431D81" w:rsidRPr="00916EFC">
        <w:rPr>
          <w:lang w:eastAsia="en-US"/>
        </w:rPr>
        <w:t xml:space="preserve">, </w:t>
      </w:r>
      <w:r w:rsidR="001E5BED" w:rsidRPr="00916EFC">
        <w:rPr>
          <w:lang w:eastAsia="en-US"/>
        </w:rPr>
        <w:t>pomocí</w:t>
      </w:r>
      <w:r w:rsidR="00431D81" w:rsidRPr="00916EFC">
        <w:rPr>
          <w:lang w:eastAsia="en-US"/>
        </w:rPr>
        <w:t xml:space="preserve"> kter</w:t>
      </w:r>
      <w:r w:rsidR="001E5BED" w:rsidRPr="00916EFC">
        <w:rPr>
          <w:lang w:eastAsia="en-US"/>
        </w:rPr>
        <w:t xml:space="preserve">é </w:t>
      </w:r>
      <w:r w:rsidR="00431D81" w:rsidRPr="00916EFC">
        <w:rPr>
          <w:lang w:eastAsia="en-US"/>
        </w:rPr>
        <w:t>je možné propojit vykreslovací cyklus s</w:t>
      </w:r>
      <w:r w:rsidR="001E5BED" w:rsidRPr="00916EFC">
        <w:rPr>
          <w:lang w:eastAsia="en-US"/>
        </w:rPr>
        <w:t xml:space="preserve"> </w:t>
      </w:r>
      <w:r w:rsidR="00431D81" w:rsidRPr="00916EFC">
        <w:rPr>
          <w:lang w:eastAsia="en-US"/>
        </w:rPr>
        <w:t xml:space="preserve">WebXR. </w:t>
      </w:r>
    </w:p>
    <w:p w14:paraId="1E99E904" w14:textId="30417909" w:rsidR="008F0FAE" w:rsidRPr="00916EFC" w:rsidRDefault="008F0FAE" w:rsidP="008F0FAE">
      <w:pPr>
        <w:pStyle w:val="Normlnprvnodsazen"/>
        <w:rPr>
          <w:lang w:eastAsia="en-US"/>
        </w:rPr>
      </w:pPr>
      <w:r w:rsidRPr="00916EFC">
        <w:rPr>
          <w:lang w:eastAsia="en-US"/>
        </w:rPr>
        <w:lastRenderedPageBreak/>
        <w:t>Interakce</w:t>
      </w:r>
      <w:r w:rsidR="007A4C28" w:rsidRPr="00916EFC">
        <w:rPr>
          <w:lang w:eastAsia="en-US"/>
        </w:rPr>
        <w:t xml:space="preserve"> je </w:t>
      </w:r>
      <w:r w:rsidRPr="00916EFC">
        <w:rPr>
          <w:lang w:eastAsia="en-US"/>
        </w:rPr>
        <w:t>nativně</w:t>
      </w:r>
      <w:r w:rsidR="007A4C28" w:rsidRPr="00916EFC">
        <w:rPr>
          <w:lang w:eastAsia="en-US"/>
        </w:rPr>
        <w:t xml:space="preserve"> podporována a jsou </w:t>
      </w:r>
      <w:r w:rsidRPr="00916EFC">
        <w:rPr>
          <w:lang w:eastAsia="en-US"/>
        </w:rPr>
        <w:t>poskytovány</w:t>
      </w:r>
      <w:r w:rsidR="007A4C28" w:rsidRPr="00916EFC">
        <w:rPr>
          <w:lang w:eastAsia="en-US"/>
        </w:rPr>
        <w:t xml:space="preserve"> jednoduché abstrakce. Uživatelská selekce je</w:t>
      </w:r>
      <w:r w:rsidRPr="00916EFC">
        <w:rPr>
          <w:lang w:eastAsia="en-US"/>
        </w:rPr>
        <w:t xml:space="preserve"> implementována napříč zařízeními </w:t>
      </w:r>
      <w:r w:rsidR="001E5BED" w:rsidRPr="00916EFC">
        <w:rPr>
          <w:lang w:eastAsia="en-US"/>
        </w:rPr>
        <w:t xml:space="preserve">pomocí </w:t>
      </w:r>
      <w:r w:rsidR="007A4C28" w:rsidRPr="00916EFC">
        <w:rPr>
          <w:i/>
          <w:iCs/>
          <w:lang w:eastAsia="en-US"/>
        </w:rPr>
        <w:t>fallback</w:t>
      </w:r>
      <w:r w:rsidR="007A4C28" w:rsidRPr="00916EFC">
        <w:rPr>
          <w:lang w:eastAsia="en-US"/>
        </w:rPr>
        <w:t xml:space="preserve"> model</w:t>
      </w:r>
      <w:r w:rsidR="001E5BED" w:rsidRPr="00916EFC">
        <w:rPr>
          <w:lang w:eastAsia="en-US"/>
        </w:rPr>
        <w:t>u</w:t>
      </w:r>
      <w:r w:rsidR="007A4C28" w:rsidRPr="00916EFC">
        <w:rPr>
          <w:lang w:eastAsia="en-US"/>
        </w:rPr>
        <w:t xml:space="preserve">. </w:t>
      </w:r>
      <w:r w:rsidR="001E5BED" w:rsidRPr="00916EFC">
        <w:rPr>
          <w:lang w:eastAsia="en-US"/>
        </w:rPr>
        <w:t>U</w:t>
      </w:r>
      <w:r w:rsidR="007A4C28" w:rsidRPr="00916EFC">
        <w:rPr>
          <w:lang w:eastAsia="en-US"/>
        </w:rPr>
        <w:t xml:space="preserve">živatelská selekce je mapována na aktuální dostupné zařízení, jimiž může být tlačítko na HMD </w:t>
      </w:r>
      <w:r w:rsidRPr="00916EFC">
        <w:rPr>
          <w:lang w:eastAsia="en-US"/>
        </w:rPr>
        <w:t>ovladači</w:t>
      </w:r>
      <w:r w:rsidR="007A4C28" w:rsidRPr="00916EFC">
        <w:rPr>
          <w:lang w:eastAsia="en-US"/>
        </w:rPr>
        <w:t>, myš, popř. selekce pohledem</w:t>
      </w:r>
      <w:r w:rsidR="00431D81" w:rsidRPr="00916EFC">
        <w:rPr>
          <w:lang w:eastAsia="en-US"/>
        </w:rPr>
        <w:t xml:space="preserve">. </w:t>
      </w:r>
      <w:r w:rsidR="009A376E" w:rsidRPr="00916EFC">
        <w:rPr>
          <w:lang w:eastAsia="en-US"/>
        </w:rPr>
        <w:t>Pohyb je implementován primárně pomocí teleportace.</w:t>
      </w:r>
      <w:r w:rsidR="00431D81" w:rsidRPr="00916EFC">
        <w:rPr>
          <w:lang w:eastAsia="en-US"/>
        </w:rPr>
        <w:t xml:space="preserve"> Při potřebě pokročilé interakce je nutná vlastní implementace. Babylon.js je primárně knihovnou, tudíž tvorba scény stejně jako u three.js probíhá v rámci kódu. </w:t>
      </w:r>
    </w:p>
    <w:p w14:paraId="7BB38681" w14:textId="7D37EDF4" w:rsidR="00B36706" w:rsidRPr="00916EFC" w:rsidRDefault="00B36706" w:rsidP="00B36706">
      <w:pPr>
        <w:pStyle w:val="Malnadpis"/>
      </w:pPr>
      <w:r w:rsidRPr="00916EFC">
        <w:t>PlayCanvas</w:t>
      </w:r>
    </w:p>
    <w:p w14:paraId="50A65F8F" w14:textId="4F47AD5F" w:rsidR="00B36706" w:rsidRPr="00916EFC" w:rsidRDefault="00B36706" w:rsidP="00B36706">
      <w:pPr>
        <w:pStyle w:val="Malnadpis"/>
        <w:rPr>
          <w:b w:val="0"/>
          <w:bCs/>
        </w:rPr>
      </w:pPr>
      <w:r w:rsidRPr="00916EFC">
        <w:rPr>
          <w:b w:val="0"/>
          <w:bCs/>
        </w:rPr>
        <w:t>Jedná se o Javascriptov</w:t>
      </w:r>
      <w:r w:rsidR="00F30B0C" w:rsidRPr="00916EFC">
        <w:rPr>
          <w:b w:val="0"/>
          <w:bCs/>
        </w:rPr>
        <w:t xml:space="preserve">é cloudové řešení s </w:t>
      </w:r>
      <w:r w:rsidRPr="00916EFC">
        <w:rPr>
          <w:b w:val="0"/>
          <w:bCs/>
        </w:rPr>
        <w:t>vlastní abstrakcí nad WebGL. PlayCanvas poskytuje grafický editor ve webovém prostředí a možnost tvorby vlastních interakcí a herní logiky skrze předpřipravené komponenty, popř. vlastní JS skripty. Z tohoto důvodu je možné jej zahrnout i do kategorie herních enginů</w:t>
      </w:r>
      <w:r w:rsidR="00F30B0C" w:rsidRPr="00916EFC">
        <w:rPr>
          <w:b w:val="0"/>
          <w:bCs/>
        </w:rPr>
        <w:t>.</w:t>
      </w:r>
      <w:r w:rsidR="008F0FAE" w:rsidRPr="00916EFC">
        <w:rPr>
          <w:b w:val="0"/>
          <w:bCs/>
        </w:rPr>
        <w:t xml:space="preserve"> Velkým rozdílem od výše zmíněných knihoven je fakt, že se jedná o kompletní řešení, které poskytuje grafický editor pro tvorbu 3D scén, textový editor a vývojový server přímo v prohlížeči. Zároveň je možné výsledný projekt publikovat přímo z PlayCanvas editoru. Při tvorbě složitějších scén je omezený výkon webového editoru patrný.</w:t>
      </w:r>
    </w:p>
    <w:p w14:paraId="48A8FA0B" w14:textId="2D62677C" w:rsidR="00DB0571" w:rsidRPr="00916EFC" w:rsidRDefault="00DB0571" w:rsidP="00DB0571">
      <w:pPr>
        <w:pStyle w:val="Heading3"/>
      </w:pPr>
      <w:bookmarkStart w:id="155" w:name="_Toc155217414"/>
      <w:r w:rsidRPr="00916EFC">
        <w:t>VR frameworky</w:t>
      </w:r>
      <w:bookmarkEnd w:id="155"/>
    </w:p>
    <w:p w14:paraId="3EFCC501" w14:textId="28A482FE" w:rsidR="00DB0571" w:rsidRPr="00916EFC" w:rsidRDefault="00DB0571" w:rsidP="00DB0571">
      <w:r w:rsidRPr="00916EFC">
        <w:t xml:space="preserve">Technologie uvedené v předešlé kapitole jsou obecné přístupy k vykreslování 3D </w:t>
      </w:r>
      <w:r w:rsidR="007D0B72" w:rsidRPr="00916EFC">
        <w:t xml:space="preserve">grafiky na webu. V případě tvorby VP je tedy nutné se zaměřit na </w:t>
      </w:r>
      <w:r w:rsidR="00431D81" w:rsidRPr="00916EFC">
        <w:t>technologie</w:t>
      </w:r>
      <w:r w:rsidR="007D0B72" w:rsidRPr="00916EFC">
        <w:t xml:space="preserve"> specializující se na tvorbu virtuálních prostředí. Jelikož virtuální realita vyžaduje vykreslování 3D prostorou, jsou technologie umožňující tvorbu VP často nadstavbou nad knihovnami zmíněnými v předešlé kapitole.</w:t>
      </w:r>
    </w:p>
    <w:p w14:paraId="0E1CC6FB" w14:textId="67F4EEC8" w:rsidR="00DB0571" w:rsidRPr="00916EFC" w:rsidRDefault="00DB0571" w:rsidP="00DB0571">
      <w:pPr>
        <w:rPr>
          <w:b/>
          <w:bCs/>
        </w:rPr>
      </w:pPr>
      <w:r w:rsidRPr="00916EFC">
        <w:rPr>
          <w:b/>
          <w:bCs/>
        </w:rPr>
        <w:t>A – Frame</w:t>
      </w:r>
    </w:p>
    <w:p w14:paraId="7871FA67" w14:textId="1EE16C05" w:rsidR="006B0B4A" w:rsidRPr="00916EFC" w:rsidRDefault="00DB0571" w:rsidP="006B0B4A">
      <w:pPr>
        <w:pStyle w:val="Normlnprvnodsazen"/>
        <w:ind w:firstLine="0"/>
      </w:pPr>
      <w:r w:rsidRPr="00916EFC">
        <w:rPr>
          <w:lang w:eastAsia="en-US"/>
        </w:rPr>
        <w:t xml:space="preserve">A-Frame je webový framework umožňující tvorbu virtuálních prostředí. A-Frame je založen na HTML. Jedná se o </w:t>
      </w:r>
      <w:r w:rsidRPr="00916EFC">
        <w:rPr>
          <w:i/>
          <w:iCs/>
          <w:lang w:eastAsia="en-US"/>
        </w:rPr>
        <w:t>entity-component</w:t>
      </w:r>
      <w:r w:rsidRPr="00916EFC">
        <w:rPr>
          <w:lang w:eastAsia="en-US"/>
        </w:rPr>
        <w:t xml:space="preserve"> </w:t>
      </w:r>
      <w:r w:rsidRPr="00916EFC">
        <w:rPr>
          <w:i/>
          <w:iCs/>
          <w:lang w:eastAsia="en-US"/>
        </w:rPr>
        <w:t xml:space="preserve">framework, </w:t>
      </w:r>
      <w:r w:rsidRPr="00916EFC">
        <w:rPr>
          <w:lang w:eastAsia="en-US"/>
        </w:rPr>
        <w:t xml:space="preserve">který poskytuje deklarativní a rozšiřitelnou strukturu nad knihovnou three.js. A-Frame využívá three.js pro manipulaci WebGL primitiv. </w:t>
      </w:r>
      <w:r w:rsidRPr="00916EFC">
        <w:rPr>
          <w:i/>
          <w:iCs/>
          <w:lang w:eastAsia="en-US"/>
        </w:rPr>
        <w:t>Entity – Component</w:t>
      </w:r>
      <w:r w:rsidRPr="00916EFC">
        <w:rPr>
          <w:lang w:eastAsia="en-US"/>
        </w:rPr>
        <w:t xml:space="preserve"> přístup umožňuje definování entit jakožto elementů přímo v HTML kódu a následně definování komponent </w:t>
      </w:r>
      <w:r w:rsidR="001E5BED" w:rsidRPr="00916EFC">
        <w:rPr>
          <w:lang w:eastAsia="en-US"/>
        </w:rPr>
        <w:t xml:space="preserve">pomocí </w:t>
      </w:r>
      <w:r w:rsidRPr="00916EFC">
        <w:rPr>
          <w:lang w:eastAsia="en-US"/>
        </w:rPr>
        <w:t xml:space="preserve">JavaScriptu. </w:t>
      </w:r>
      <w:r w:rsidRPr="00916EFC">
        <w:t xml:space="preserve">Při renderování scény A-Frame knihovna vytváří hierarchii DOM prvků z HTML elementů, které představují různé objekty ve scéně. Tyto prvky mohou být vybírány a manipulovány pomocí JavaScriptu, stejně jako jakékoliv jiné HTML prvky. Například lze pomocí JavaScriptu měnit pozici, rotaci nebo vzhled objektu ve scéně. 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A-Frame využívá DOM jako základ pro vytváření a manipulaci s prvky VR na webové stránce. Jednoduše A-Frame vytváří </w:t>
      </w:r>
      <w:r w:rsidR="006B0B4A" w:rsidRPr="00916EFC">
        <w:t>framework, ve</w:t>
      </w:r>
      <w:r w:rsidRPr="00916EFC">
        <w:t xml:space="preserve"> kterém je možné o 3D prostředích přemýšlet jako HTML dokumentech. </w:t>
      </w:r>
      <w:r w:rsidR="006B0B4A" w:rsidRPr="00916EFC">
        <w:t xml:space="preserve">Z pohledu herních enginů </w:t>
      </w:r>
      <w:r w:rsidR="001E5BED" w:rsidRPr="00916EFC">
        <w:t>A-Frame</w:t>
      </w:r>
      <w:r w:rsidR="006B0B4A" w:rsidRPr="00916EFC">
        <w:t xml:space="preserve"> nahrazuje GUI editor strukturou HTML.</w:t>
      </w:r>
    </w:p>
    <w:p w14:paraId="0FDFAE9D" w14:textId="3FA6FC57" w:rsidR="006B0B4A" w:rsidRPr="00916EFC" w:rsidRDefault="006B0B4A" w:rsidP="006B0B4A">
      <w:pPr>
        <w:pStyle w:val="Normlnprvnodsazen"/>
      </w:pPr>
      <w:r w:rsidRPr="00916EFC">
        <w:t>V případě kompatibility s WebXR specifikací A-Frame rozšiřuje abstrakce (VR Buttton) poskytované v rámci three.js o další funkcionalitu. Pouhým přidáním elementu &lt;a-scene&gt; do HTML dokumentu je možné dosáhnout VP s podporou pro 3 DoF pohyb.</w:t>
      </w:r>
    </w:p>
    <w:p w14:paraId="008FF652" w14:textId="5A171CBD" w:rsidR="006B0B4A" w:rsidRPr="00916EFC" w:rsidRDefault="001E5BED" w:rsidP="006B0B4A">
      <w:pPr>
        <w:pStyle w:val="Normlnprvnodsazen"/>
      </w:pPr>
      <w:r w:rsidRPr="00916EFC">
        <w:t xml:space="preserve">U </w:t>
      </w:r>
      <w:r w:rsidR="006B0B4A" w:rsidRPr="00916EFC">
        <w:t>komplexnějších projektů</w:t>
      </w:r>
      <w:r w:rsidRPr="00916EFC">
        <w:t xml:space="preserve">, </w:t>
      </w:r>
      <w:r w:rsidR="00A0350C" w:rsidRPr="00916EFC">
        <w:t>než je</w:t>
      </w:r>
      <w:r w:rsidR="006B0B4A" w:rsidRPr="00916EFC">
        <w:t xml:space="preserve"> jednoduchá scéna s malým počtem objektů</w:t>
      </w:r>
      <w:r w:rsidRPr="00916EFC">
        <w:t>,</w:t>
      </w:r>
      <w:r w:rsidR="006B0B4A" w:rsidRPr="00916EFC">
        <w:t xml:space="preserve"> se především umisťování jednotlivých objektů v prostoru VP stává velice nepřehledné. V porovnání s GUI editory, kde je možné návrh scény provádět graficky</w:t>
      </w:r>
      <w:r w:rsidRPr="00916EFC">
        <w:t xml:space="preserve">, </w:t>
      </w:r>
      <w:r w:rsidR="006B0B4A" w:rsidRPr="00916EFC">
        <w:t xml:space="preserve">je přístup návrhu scény v rámci HTML dokumentu méně vhodný. Dále komplexní projekty vyžadují </w:t>
      </w:r>
      <w:r w:rsidR="00DB0571" w:rsidRPr="00916EFC">
        <w:t>pokročil</w:t>
      </w:r>
      <w:r w:rsidR="006B0B4A" w:rsidRPr="00916EFC">
        <w:t>ou</w:t>
      </w:r>
      <w:r w:rsidR="00DB0571" w:rsidRPr="00916EFC">
        <w:t xml:space="preserve"> optimalizac</w:t>
      </w:r>
      <w:r w:rsidR="006B0B4A" w:rsidRPr="00916EFC">
        <w:t>i</w:t>
      </w:r>
      <w:r w:rsidR="00DB0571" w:rsidRPr="00916EFC">
        <w:t xml:space="preserve"> (počet vykreslovacích dotazů, komprese textur, komprese geometrie aj.). A-Frame sám o sobě poskytuje pouze základní podporu optimalizačních procesů. Je tedy na </w:t>
      </w:r>
      <w:r w:rsidR="006B0B4A" w:rsidRPr="00916EFC">
        <w:t>vývojáři,</w:t>
      </w:r>
      <w:r w:rsidR="00DB0571" w:rsidRPr="00916EFC">
        <w:t xml:space="preserve"> aby tyto techniky implementoval. </w:t>
      </w:r>
    </w:p>
    <w:p w14:paraId="19A9A5A0" w14:textId="2B494087" w:rsidR="00DB0571" w:rsidRPr="00916EFC" w:rsidRDefault="00DB0571" w:rsidP="00DD1D11">
      <w:pPr>
        <w:pStyle w:val="Normlnprvnodsazen"/>
        <w:ind w:firstLine="0"/>
        <w:rPr>
          <w:b/>
          <w:bCs/>
          <w:lang w:val="en-US" w:eastAsia="en-US"/>
        </w:rPr>
      </w:pPr>
      <w:r w:rsidRPr="00916EFC">
        <w:rPr>
          <w:b/>
          <w:bCs/>
          <w:lang w:val="en-US" w:eastAsia="en-US"/>
        </w:rPr>
        <w:lastRenderedPageBreak/>
        <w:t xml:space="preserve">Needle engine </w:t>
      </w:r>
    </w:p>
    <w:p w14:paraId="7FC9DB5F" w14:textId="7618E674" w:rsidR="00DD1D11" w:rsidRPr="00916EFC" w:rsidRDefault="00DB0571" w:rsidP="00DD1D11">
      <w:r w:rsidRPr="00916EFC">
        <w:t>Jedná se o webový runtime pro 3D aplikace</w:t>
      </w:r>
      <w:r w:rsidR="00DD1D11" w:rsidRPr="00916EFC">
        <w:t xml:space="preserve"> (Unity, Blender)</w:t>
      </w:r>
      <w:r w:rsidRPr="00916EFC">
        <w:t>.</w:t>
      </w:r>
      <w:r w:rsidR="00DD1D11" w:rsidRPr="00916EFC">
        <w:t xml:space="preserve"> U</w:t>
      </w:r>
      <w:r w:rsidRPr="00916EFC">
        <w:t xml:space="preserve">možňuje propojení mezi Unity a webovým runtime rozhraním, tím že podporuje export scén, animací, lightmap aj. skrze glTF standard. Needle engine </w:t>
      </w:r>
      <w:r w:rsidR="00A0350C" w:rsidRPr="00916EFC">
        <w:t xml:space="preserve">lze </w:t>
      </w:r>
      <w:r w:rsidRPr="00916EFC">
        <w:t xml:space="preserve">nazvat </w:t>
      </w:r>
      <w:r w:rsidRPr="00916EFC">
        <w:rPr>
          <w:i/>
          <w:iCs/>
        </w:rPr>
        <w:t>workflow managerem</w:t>
      </w:r>
      <w:r w:rsidRPr="00916EFC">
        <w:t xml:space="preserve"> </w:t>
      </w:r>
      <w:r w:rsidR="00A0350C" w:rsidRPr="00916EFC">
        <w:t>zajišťující</w:t>
      </w:r>
      <w:r w:rsidR="00A0350C" w:rsidRPr="00916EFC">
        <w:t xml:space="preserve"> </w:t>
      </w:r>
      <w:r w:rsidRPr="00916EFC">
        <w:t xml:space="preserve">propojení mezi interaktivními technologiemi jako je Unity popř. Blender a webovým prostředím. Needle primárně podporuje otevřený glTF standard a vyžívá postupu, kdy je možné v binární formě (.glb) obsáhnout celou scénu. </w:t>
      </w:r>
      <w:r w:rsidR="00DD1D11" w:rsidRPr="00916EFC">
        <w:t>Primární výhodou Needle enignu je možnost rychlých iterací při vývoji. Změny provedené v Unity editoru se okamžitě promítají ve vygenerované three.js aplikaci běžící na vývojovém serveru.</w:t>
      </w:r>
      <w:r w:rsidR="00A0350C" w:rsidRPr="00916EFC">
        <w:t xml:space="preserve"> </w:t>
      </w:r>
      <w:r w:rsidRPr="00916EFC">
        <w:t>Výsledná webová aplikace je kompletně vykreslována pomocí three.js. Komponenty definované v rámci Unity Editoru jsou mapovány na vlastnosti a metody three.js třídy Object3D a graf</w:t>
      </w:r>
      <w:r w:rsidR="00DD1D11" w:rsidRPr="00916EFC">
        <w:t>u</w:t>
      </w:r>
      <w:r w:rsidRPr="00916EFC">
        <w:t xml:space="preserve"> scény. Vlastní komponenty </w:t>
      </w:r>
      <w:r w:rsidR="00DD1D11" w:rsidRPr="00916EFC">
        <w:t xml:space="preserve">je možné psát pomocí javascriptu. </w:t>
      </w:r>
      <w:r w:rsidRPr="00916EFC">
        <w:t xml:space="preserve">Needle Enigne následně </w:t>
      </w:r>
      <w:r w:rsidR="00DD1D11" w:rsidRPr="00916EFC">
        <w:t xml:space="preserve">komponenty </w:t>
      </w:r>
      <w:r w:rsidRPr="00916EFC">
        <w:t xml:space="preserve">automaticky </w:t>
      </w:r>
      <w:r w:rsidR="00DD1D11" w:rsidRPr="00916EFC">
        <w:t xml:space="preserve">přeloží </w:t>
      </w:r>
      <w:r w:rsidRPr="00916EFC">
        <w:t xml:space="preserve">do C# ekvivalentu, tudíž je možné s nimi automaticky pracovat v Unity. Needle Engine poskytuje funkcionalitu ve 3 hlavních formách </w:t>
      </w:r>
      <w:r w:rsidRPr="00916EFC">
        <w:fldChar w:fldCharType="begin"/>
      </w:r>
      <w:r w:rsidRPr="00916EFC">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916EFC">
        <w:fldChar w:fldCharType="separate"/>
      </w:r>
      <w:r w:rsidRPr="00916EFC">
        <w:t>(needle-tools 2023)</w:t>
      </w:r>
      <w:r w:rsidRPr="00916EFC">
        <w:fldChar w:fldCharType="end"/>
      </w:r>
      <w:r w:rsidRPr="00916EFC">
        <w:t>:</w:t>
      </w:r>
      <w:r w:rsidR="00B61E8D" w:rsidRPr="00916EFC">
        <w:t xml:space="preserve"> </w:t>
      </w:r>
      <w:r w:rsidRPr="00916EFC">
        <w:t>Souhrn předpřipravených komponentů a nástrojů, které umožňují tvorbu scény v</w:t>
      </w:r>
      <w:r w:rsidR="00B61E8D" w:rsidRPr="00916EFC">
        <w:t xml:space="preserve"> </w:t>
      </w:r>
      <w:r w:rsidRPr="00916EFC">
        <w:t>Unity Editoru</w:t>
      </w:r>
      <w:r w:rsidR="00DD1D11" w:rsidRPr="00916EFC">
        <w:t>, e</w:t>
      </w:r>
      <w:r w:rsidRPr="00916EFC">
        <w:t>xport vytvořené scény do glTF formát</w:t>
      </w:r>
      <w:r w:rsidR="00DD1D11" w:rsidRPr="00916EFC">
        <w:t>u a we</w:t>
      </w:r>
      <w:r w:rsidRPr="00916EFC">
        <w:t>bové prostředí, které načítá glTF soubory a vykresluje je pomocí three.js</w:t>
      </w:r>
      <w:r w:rsidR="00DD1D11" w:rsidRPr="00916EFC">
        <w:t>.</w:t>
      </w:r>
    </w:p>
    <w:p w14:paraId="416B3AFB" w14:textId="484003A2" w:rsidR="00DD1D11" w:rsidRPr="00916EFC" w:rsidRDefault="00DD1D11" w:rsidP="00DD1D11">
      <w:pPr>
        <w:pStyle w:val="Normlnprvnodsazen"/>
        <w:rPr>
          <w:lang w:eastAsia="en-US"/>
        </w:rPr>
      </w:pPr>
      <w:r w:rsidRPr="00916EFC">
        <w:rPr>
          <w:lang w:eastAsia="en-US"/>
        </w:rPr>
        <w:t xml:space="preserve">Needle engine poskytuje předpřipravené komponenty pro tvorbu základní scény VP. Pokročilá interakce s objekty, popř. pohyb pomocí teleportace je nutné implementovat samostatně. Z hlediska optimalizace Needle engine </w:t>
      </w:r>
      <w:r w:rsidR="00B61E8D" w:rsidRPr="00916EFC">
        <w:rPr>
          <w:lang w:eastAsia="en-US"/>
        </w:rPr>
        <w:t>automaticky konvertuje</w:t>
      </w:r>
      <w:r w:rsidRPr="00916EFC">
        <w:rPr>
          <w:lang w:eastAsia="en-US"/>
        </w:rPr>
        <w:t xml:space="preserve"> textur</w:t>
      </w:r>
      <w:r w:rsidR="00B61E8D" w:rsidRPr="00916EFC">
        <w:rPr>
          <w:lang w:eastAsia="en-US"/>
        </w:rPr>
        <w:t>y</w:t>
      </w:r>
      <w:r w:rsidRPr="00916EFC">
        <w:rPr>
          <w:lang w:eastAsia="en-US"/>
        </w:rPr>
        <w:t xml:space="preserve"> do formátu</w:t>
      </w:r>
      <w:r w:rsidR="00983B7D" w:rsidRPr="00916EFC">
        <w:rPr>
          <w:lang w:eastAsia="en-US"/>
        </w:rPr>
        <w:t xml:space="preserve"> KTX2</w:t>
      </w:r>
      <w:r w:rsidRPr="00916EFC">
        <w:rPr>
          <w:lang w:eastAsia="en-US"/>
        </w:rPr>
        <w:t xml:space="preserve">, čímž výrazně snižuje velikost scén. Každopádně </w:t>
      </w:r>
      <w:r w:rsidR="00983B7D" w:rsidRPr="00916EFC">
        <w:rPr>
          <w:lang w:eastAsia="en-US"/>
        </w:rPr>
        <w:t xml:space="preserve">Needle engine není optimalizován pro velké projekty v dokumentaci uvádí maximální velikost exportovaných projektu 50 MB a maximálně 500 000 vertexů, a to jen v případě že cílovou platformou je desktop. </w:t>
      </w:r>
    </w:p>
    <w:p w14:paraId="22438B77" w14:textId="77777777" w:rsidR="005B6BC8" w:rsidRPr="00916EFC" w:rsidRDefault="005B6BC8" w:rsidP="005B6BC8">
      <w:pPr>
        <w:pStyle w:val="Heading3"/>
      </w:pPr>
      <w:bookmarkStart w:id="156" w:name="_Toc155217415"/>
      <w:r w:rsidRPr="00916EFC">
        <w:t>Herní enginy</w:t>
      </w:r>
      <w:bookmarkEnd w:id="156"/>
    </w:p>
    <w:p w14:paraId="688F8E0C" w14:textId="6DFEB550" w:rsidR="00173EE3" w:rsidRPr="00916EFC" w:rsidRDefault="005B6BC8" w:rsidP="0028129D">
      <w:r w:rsidRPr="00916EFC">
        <w:t>Tradičně se jedná o desktopové aplikace specializované pro vývoj počítačových her, popř. interaktivních prostředí.  Primárním zaměřením je vývoj her</w:t>
      </w:r>
      <w:r w:rsidR="00983B7D" w:rsidRPr="00916EFC">
        <w:t xml:space="preserve">. Výstupem je tedy binární soubor vytvořený pro danou platformu / operační systém. </w:t>
      </w:r>
      <w:r w:rsidRPr="00916EFC">
        <w:t xml:space="preserve">V případě virtuální reality </w:t>
      </w:r>
      <w:r w:rsidR="00B61E8D" w:rsidRPr="00916EFC">
        <w:t xml:space="preserve">lze </w:t>
      </w:r>
      <w:r w:rsidRPr="00916EFC">
        <w:t>vyvíjet prostředí přímo pro dané platformy jako např. Meta Quest aj. Ačkoliv se jedná o desktopové aplikace, jak bylo zmíněno výše existují způsoby, jakými je možné herní enginy zapojit od tvorby virtuální reality pro webové prostředí. Primárním způsobem, jakým je možné propojit tvorbu v herních eng</w:t>
      </w:r>
      <w:r w:rsidR="00983B7D" w:rsidRPr="00916EFC">
        <w:t>i</w:t>
      </w:r>
      <w:r w:rsidRPr="00916EFC">
        <w:t>nech s webem je export kompletních projektů do WebAssembly</w:t>
      </w:r>
      <w:r w:rsidRPr="00916EFC">
        <w:rPr>
          <w:rStyle w:val="FootnoteReference"/>
        </w:rPr>
        <w:footnoteReference w:id="6"/>
      </w:r>
      <w:r w:rsidRPr="00916EFC">
        <w:t xml:space="preserve">, který pak interaguje s DOM a WebGL API, tedy umožnění spuštění scén ve webovém prostředí. Mezi populární řešení je možné řadit Unity, Unreal Engine a Godot. Další enginy jako CryEngine popř. Source engine nejsou </w:t>
      </w:r>
      <w:r w:rsidR="008F0FAE" w:rsidRPr="00916EFC">
        <w:t>kompatibilní</w:t>
      </w:r>
      <w:r w:rsidRPr="00916EFC">
        <w:t xml:space="preserve"> s WebGL a HTML5.</w:t>
      </w:r>
    </w:p>
    <w:p w14:paraId="1A3F6082" w14:textId="0C66147A" w:rsidR="00B61E8D" w:rsidRPr="00916EFC" w:rsidRDefault="00B61E8D">
      <w:pPr>
        <w:spacing w:after="160"/>
        <w:jc w:val="left"/>
      </w:pPr>
      <w:r w:rsidRPr="00916EFC">
        <w:br w:type="page"/>
      </w:r>
    </w:p>
    <w:p w14:paraId="106C0D34" w14:textId="63D92C48" w:rsidR="00EF7E0B" w:rsidRPr="00916EFC" w:rsidRDefault="00EF7E0B" w:rsidP="00135504">
      <w:pPr>
        <w:pStyle w:val="CaptionTabs"/>
      </w:pPr>
      <w:r w:rsidRPr="00916EFC">
        <w:lastRenderedPageBreak/>
        <w:t xml:space="preserve">Tab. </w:t>
      </w:r>
      <w:r w:rsidRPr="00916EFC">
        <w:fldChar w:fldCharType="begin"/>
      </w:r>
      <w:r w:rsidRPr="00916EFC">
        <w:instrText xml:space="preserve"> SEQ Tab. \* ARABIC </w:instrText>
      </w:r>
      <w:r w:rsidRPr="00916EFC">
        <w:fldChar w:fldCharType="separate"/>
      </w:r>
      <w:r w:rsidR="00B6677D">
        <w:rPr>
          <w:noProof/>
        </w:rPr>
        <w:t>7</w:t>
      </w:r>
      <w:r w:rsidRPr="00916EFC">
        <w:rPr>
          <w:noProof/>
        </w:rPr>
        <w:fldChar w:fldCharType="end"/>
      </w:r>
      <w:r w:rsidRPr="00916EFC">
        <w:t xml:space="preserve"> </w:t>
      </w:r>
      <w:r w:rsidR="00D51ED1" w:rsidRPr="00916EFC">
        <w:t>Přehled populárních h</w:t>
      </w:r>
      <w:r w:rsidR="00983B7D" w:rsidRPr="00916EFC">
        <w:t>erní</w:t>
      </w:r>
      <w:r w:rsidR="00D51ED1" w:rsidRPr="00916EFC">
        <w:t xml:space="preserve">ch </w:t>
      </w:r>
      <w:r w:rsidR="00983B7D" w:rsidRPr="00916EFC">
        <w:t>engin</w:t>
      </w:r>
      <w:r w:rsidR="00D51ED1" w:rsidRPr="00916EFC">
        <w:t>ů</w:t>
      </w:r>
      <w:r w:rsidR="00983B7D" w:rsidRPr="00916EFC">
        <w:t>.</w:t>
      </w:r>
      <w:r w:rsidR="00D51ED1" w:rsidRPr="00916EFC">
        <w:t xml:space="preserve"> </w:t>
      </w:r>
      <w:r w:rsidR="00554E95" w:rsidRPr="00916EFC">
        <w:t xml:space="preserve">sestaveno dle: </w:t>
      </w:r>
      <w:r w:rsidR="00D51ED1" w:rsidRPr="00916EFC">
        <w:fldChar w:fldCharType="begin"/>
      </w:r>
      <w:r w:rsidR="00D51ED1" w:rsidRPr="00916EFC">
        <w:instrText xml:space="preserve"> ADDIN ZOTERO_ITEM CSL_CITATION {"citationID":"ZP7slzDG","properties":{"formattedCitation":"(UnrealEngine 2023; Unity 2023; Seguin 2023)","plainCitation":"(UnrealEngine 2023; Unity 2023; Seguin 2023)","noteIndex":0},"citationItems":[{"id":2131,"uris":["http://zotero.org/groups/4599106/items/J8GRDJ79"],"itemData":{"id":2131,"type":"webpage","abstract":"Complete resources for learning to use Unreal Engine 5","language":"en-US","title":"Unreal Engine 5.3 Documentation","URL":"https://docs.unrealengine.com/5.3/en-US/","author":[{"family":"UnrealEngine","given":""}],"accessed":{"date-parts":[["2024",1,1]]},"issued":{"date-parts":[["2023"]]},"citation-key":"unrealengineUnrealEngineDocumentation2023"}},{"id":2130,"uris":["http://zotero.org/groups/4599106/items/7R25UR9H"],"itemData":{"id":2130,"type":"webpage","abstract":"Docs and guides to work with the Unity ecosystem.","container-title":"Unity Documentation","language":"en","title":"Unity Documentation","URL":"https://docs.unity.com/","author":[{"family":"Unity","given":""}],"accessed":{"date-parts":[["2024",1,1]]},"issued":{"date-parts":[["2023"]]},"citation-key":"unityUnityDocumentation2023"}},{"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D51ED1" w:rsidRPr="00916EFC">
        <w:fldChar w:fldCharType="separate"/>
      </w:r>
      <w:r w:rsidR="00D51ED1" w:rsidRPr="00916EFC">
        <w:t>(UnrealEngine 2023; Unity 2023; Seguin 2023)</w:t>
      </w:r>
      <w:r w:rsidR="00D51ED1" w:rsidRPr="00916EFC">
        <w:fldChar w:fldCharType="end"/>
      </w:r>
      <w:r w:rsidR="00983B7D" w:rsidRPr="00916EFC">
        <w:t xml:space="preserve"> </w:t>
      </w: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2093"/>
        <w:gridCol w:w="916"/>
        <w:gridCol w:w="822"/>
        <w:gridCol w:w="1413"/>
        <w:gridCol w:w="1449"/>
        <w:gridCol w:w="1170"/>
      </w:tblGrid>
      <w:tr w:rsidR="00EF7E0B" w:rsidRPr="00916EFC" w14:paraId="1D1FBB31" w14:textId="77777777" w:rsidTr="00983B7D">
        <w:trPr>
          <w:trHeight w:val="525"/>
        </w:trPr>
        <w:tc>
          <w:tcPr>
            <w:tcW w:w="1165" w:type="dxa"/>
            <w:shd w:val="clear" w:color="auto" w:fill="auto"/>
            <w:vAlign w:val="center"/>
            <w:hideMark/>
          </w:tcPr>
          <w:p w14:paraId="31A9C358"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Jmeno</w:t>
            </w:r>
          </w:p>
        </w:tc>
        <w:tc>
          <w:tcPr>
            <w:tcW w:w="2099" w:type="dxa"/>
            <w:shd w:val="clear" w:color="auto" w:fill="auto"/>
            <w:vAlign w:val="center"/>
            <w:hideMark/>
          </w:tcPr>
          <w:p w14:paraId="58B7C8E8"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Programovací jazyk</w:t>
            </w:r>
          </w:p>
        </w:tc>
        <w:tc>
          <w:tcPr>
            <w:tcW w:w="917" w:type="dxa"/>
            <w:shd w:val="clear" w:color="auto" w:fill="auto"/>
            <w:vAlign w:val="center"/>
            <w:hideMark/>
          </w:tcPr>
          <w:p w14:paraId="1DA34021"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WebGL</w:t>
            </w:r>
          </w:p>
        </w:tc>
        <w:tc>
          <w:tcPr>
            <w:tcW w:w="822" w:type="dxa"/>
            <w:shd w:val="clear" w:color="auto" w:fill="auto"/>
            <w:vAlign w:val="center"/>
            <w:hideMark/>
          </w:tcPr>
          <w:p w14:paraId="1ADFEF48"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WebXR</w:t>
            </w:r>
          </w:p>
        </w:tc>
        <w:tc>
          <w:tcPr>
            <w:tcW w:w="1418" w:type="dxa"/>
            <w:shd w:val="clear" w:color="auto" w:fill="auto"/>
            <w:vAlign w:val="center"/>
            <w:hideMark/>
          </w:tcPr>
          <w:p w14:paraId="1BEB66F7"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Import</w:t>
            </w:r>
          </w:p>
        </w:tc>
        <w:tc>
          <w:tcPr>
            <w:tcW w:w="1449" w:type="dxa"/>
            <w:shd w:val="clear" w:color="auto" w:fill="auto"/>
            <w:vAlign w:val="center"/>
            <w:hideMark/>
          </w:tcPr>
          <w:p w14:paraId="30D9C1FC"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Export</w:t>
            </w:r>
          </w:p>
        </w:tc>
        <w:tc>
          <w:tcPr>
            <w:tcW w:w="1170" w:type="dxa"/>
            <w:shd w:val="clear" w:color="auto" w:fill="auto"/>
            <w:vAlign w:val="center"/>
            <w:hideMark/>
          </w:tcPr>
          <w:p w14:paraId="2CF3B97D" w14:textId="77777777" w:rsidR="00EF7E0B" w:rsidRPr="00916EFC" w:rsidRDefault="00EF7E0B" w:rsidP="00EF7E0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Licence</w:t>
            </w:r>
          </w:p>
        </w:tc>
      </w:tr>
      <w:tr w:rsidR="00EF7E0B" w:rsidRPr="00916EFC" w14:paraId="00FE8951" w14:textId="77777777" w:rsidTr="00983B7D">
        <w:trPr>
          <w:trHeight w:val="645"/>
        </w:trPr>
        <w:tc>
          <w:tcPr>
            <w:tcW w:w="1165" w:type="dxa"/>
            <w:shd w:val="clear" w:color="auto" w:fill="auto"/>
            <w:vAlign w:val="center"/>
            <w:hideMark/>
          </w:tcPr>
          <w:p w14:paraId="655D04EA"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Unity</w:t>
            </w:r>
          </w:p>
        </w:tc>
        <w:tc>
          <w:tcPr>
            <w:tcW w:w="2099" w:type="dxa"/>
            <w:shd w:val="clear" w:color="auto" w:fill="auto"/>
            <w:vAlign w:val="center"/>
            <w:hideMark/>
          </w:tcPr>
          <w:p w14:paraId="3C92751A"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C#</w:t>
            </w:r>
          </w:p>
        </w:tc>
        <w:tc>
          <w:tcPr>
            <w:tcW w:w="917" w:type="dxa"/>
            <w:shd w:val="clear" w:color="auto" w:fill="auto"/>
            <w:vAlign w:val="center"/>
            <w:hideMark/>
          </w:tcPr>
          <w:p w14:paraId="59A33618"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.NET + WASM</w:t>
            </w:r>
          </w:p>
        </w:tc>
        <w:tc>
          <w:tcPr>
            <w:tcW w:w="822" w:type="dxa"/>
            <w:shd w:val="clear" w:color="auto" w:fill="auto"/>
            <w:vAlign w:val="center"/>
            <w:hideMark/>
          </w:tcPr>
          <w:p w14:paraId="655F13C7"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418" w:type="dxa"/>
            <w:shd w:val="clear" w:color="auto" w:fill="auto"/>
            <w:vAlign w:val="center"/>
            <w:hideMark/>
          </w:tcPr>
          <w:p w14:paraId="0B86AA10"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FBX, OBJ, DAE, glTF, STL aj.</w:t>
            </w:r>
          </w:p>
        </w:tc>
        <w:tc>
          <w:tcPr>
            <w:tcW w:w="1449" w:type="dxa"/>
            <w:shd w:val="clear" w:color="auto" w:fill="auto"/>
            <w:vAlign w:val="center"/>
            <w:hideMark/>
          </w:tcPr>
          <w:p w14:paraId="4836E973"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bin</w:t>
            </w:r>
          </w:p>
        </w:tc>
        <w:tc>
          <w:tcPr>
            <w:tcW w:w="1170" w:type="dxa"/>
            <w:shd w:val="clear" w:color="auto" w:fill="auto"/>
            <w:vAlign w:val="center"/>
            <w:hideMark/>
          </w:tcPr>
          <w:p w14:paraId="7DA6BF1C"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Proprietary</w:t>
            </w:r>
          </w:p>
        </w:tc>
      </w:tr>
      <w:tr w:rsidR="00EF7E0B" w:rsidRPr="00916EFC" w14:paraId="736086E1" w14:textId="77777777" w:rsidTr="00983B7D">
        <w:trPr>
          <w:trHeight w:val="735"/>
        </w:trPr>
        <w:tc>
          <w:tcPr>
            <w:tcW w:w="1165" w:type="dxa"/>
            <w:shd w:val="clear" w:color="auto" w:fill="auto"/>
            <w:vAlign w:val="center"/>
            <w:hideMark/>
          </w:tcPr>
          <w:p w14:paraId="3FE68A85"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Unreal Engine</w:t>
            </w:r>
          </w:p>
        </w:tc>
        <w:tc>
          <w:tcPr>
            <w:tcW w:w="2099" w:type="dxa"/>
            <w:shd w:val="clear" w:color="auto" w:fill="auto"/>
            <w:vAlign w:val="center"/>
            <w:hideMark/>
          </w:tcPr>
          <w:p w14:paraId="0A5CDC99"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C++</w:t>
            </w:r>
          </w:p>
        </w:tc>
        <w:tc>
          <w:tcPr>
            <w:tcW w:w="917" w:type="dxa"/>
            <w:shd w:val="clear" w:color="auto" w:fill="auto"/>
            <w:vAlign w:val="center"/>
            <w:hideMark/>
          </w:tcPr>
          <w:p w14:paraId="27879514"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plugin</w:t>
            </w:r>
          </w:p>
        </w:tc>
        <w:tc>
          <w:tcPr>
            <w:tcW w:w="822" w:type="dxa"/>
            <w:shd w:val="clear" w:color="auto" w:fill="auto"/>
            <w:vAlign w:val="center"/>
            <w:hideMark/>
          </w:tcPr>
          <w:p w14:paraId="176EDC49"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Ne</w:t>
            </w:r>
          </w:p>
        </w:tc>
        <w:tc>
          <w:tcPr>
            <w:tcW w:w="1418" w:type="dxa"/>
            <w:shd w:val="clear" w:color="auto" w:fill="auto"/>
            <w:vAlign w:val="center"/>
            <w:hideMark/>
          </w:tcPr>
          <w:p w14:paraId="1305A2F5"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FBX, OBJ, MAX, BLEND, glTF aj.</w:t>
            </w:r>
          </w:p>
        </w:tc>
        <w:tc>
          <w:tcPr>
            <w:tcW w:w="1449" w:type="dxa"/>
            <w:shd w:val="clear" w:color="auto" w:fill="auto"/>
            <w:vAlign w:val="center"/>
            <w:hideMark/>
          </w:tcPr>
          <w:p w14:paraId="5A493A96"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bin</w:t>
            </w:r>
          </w:p>
        </w:tc>
        <w:tc>
          <w:tcPr>
            <w:tcW w:w="1170" w:type="dxa"/>
            <w:shd w:val="clear" w:color="auto" w:fill="auto"/>
            <w:vAlign w:val="center"/>
            <w:hideMark/>
          </w:tcPr>
          <w:p w14:paraId="4659856D"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Proprietary</w:t>
            </w:r>
          </w:p>
        </w:tc>
      </w:tr>
      <w:tr w:rsidR="00EF7E0B" w:rsidRPr="00916EFC" w14:paraId="503F3D79" w14:textId="77777777" w:rsidTr="00983B7D">
        <w:trPr>
          <w:trHeight w:val="1020"/>
        </w:trPr>
        <w:tc>
          <w:tcPr>
            <w:tcW w:w="1165" w:type="dxa"/>
            <w:shd w:val="clear" w:color="auto" w:fill="auto"/>
            <w:vAlign w:val="center"/>
            <w:hideMark/>
          </w:tcPr>
          <w:p w14:paraId="59234F3C"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Godot</w:t>
            </w:r>
          </w:p>
        </w:tc>
        <w:tc>
          <w:tcPr>
            <w:tcW w:w="2099" w:type="dxa"/>
            <w:shd w:val="clear" w:color="auto" w:fill="auto"/>
            <w:vAlign w:val="center"/>
            <w:hideMark/>
          </w:tcPr>
          <w:p w14:paraId="3AA3A769"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GDScript (podobný Pythonu), C#, C++</w:t>
            </w:r>
          </w:p>
        </w:tc>
        <w:tc>
          <w:tcPr>
            <w:tcW w:w="917" w:type="dxa"/>
            <w:shd w:val="clear" w:color="auto" w:fill="auto"/>
            <w:vAlign w:val="center"/>
            <w:hideMark/>
          </w:tcPr>
          <w:p w14:paraId="335A2F3A"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822" w:type="dxa"/>
            <w:shd w:val="clear" w:color="auto" w:fill="auto"/>
            <w:vAlign w:val="center"/>
            <w:hideMark/>
          </w:tcPr>
          <w:p w14:paraId="25D293DF"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418" w:type="dxa"/>
            <w:shd w:val="clear" w:color="auto" w:fill="auto"/>
            <w:vAlign w:val="center"/>
            <w:hideMark/>
          </w:tcPr>
          <w:p w14:paraId="1A7F96A6"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DAE, glTF, OBJ, JSON a další</w:t>
            </w:r>
          </w:p>
        </w:tc>
        <w:tc>
          <w:tcPr>
            <w:tcW w:w="1449" w:type="dxa"/>
            <w:shd w:val="clear" w:color="auto" w:fill="auto"/>
            <w:vAlign w:val="center"/>
            <w:hideMark/>
          </w:tcPr>
          <w:p w14:paraId="2BC32078"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bin, DAE, glTF a další</w:t>
            </w:r>
          </w:p>
        </w:tc>
        <w:tc>
          <w:tcPr>
            <w:tcW w:w="1170" w:type="dxa"/>
            <w:shd w:val="clear" w:color="auto" w:fill="auto"/>
            <w:vAlign w:val="center"/>
            <w:hideMark/>
          </w:tcPr>
          <w:p w14:paraId="77C15DFA"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MIT Licence</w:t>
            </w:r>
          </w:p>
        </w:tc>
      </w:tr>
      <w:tr w:rsidR="00EF7E0B" w:rsidRPr="00916EFC" w14:paraId="4EA63FFE" w14:textId="77777777" w:rsidTr="00983B7D">
        <w:trPr>
          <w:trHeight w:val="915"/>
        </w:trPr>
        <w:tc>
          <w:tcPr>
            <w:tcW w:w="1165" w:type="dxa"/>
            <w:shd w:val="clear" w:color="auto" w:fill="auto"/>
            <w:vAlign w:val="center"/>
            <w:hideMark/>
          </w:tcPr>
          <w:p w14:paraId="25263C53"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Wonderland Engine</w:t>
            </w:r>
          </w:p>
        </w:tc>
        <w:tc>
          <w:tcPr>
            <w:tcW w:w="2099" w:type="dxa"/>
            <w:shd w:val="clear" w:color="auto" w:fill="auto"/>
            <w:vAlign w:val="center"/>
            <w:hideMark/>
          </w:tcPr>
          <w:p w14:paraId="46E50F2C"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JS, TS</w:t>
            </w:r>
          </w:p>
        </w:tc>
        <w:tc>
          <w:tcPr>
            <w:tcW w:w="917" w:type="dxa"/>
            <w:shd w:val="clear" w:color="auto" w:fill="auto"/>
            <w:vAlign w:val="center"/>
            <w:hideMark/>
          </w:tcPr>
          <w:p w14:paraId="5C83EEB6"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822" w:type="dxa"/>
            <w:shd w:val="clear" w:color="auto" w:fill="auto"/>
            <w:vAlign w:val="center"/>
            <w:hideMark/>
          </w:tcPr>
          <w:p w14:paraId="4C69B341"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Ano</w:t>
            </w:r>
          </w:p>
        </w:tc>
        <w:tc>
          <w:tcPr>
            <w:tcW w:w="1418" w:type="dxa"/>
            <w:shd w:val="clear" w:color="auto" w:fill="auto"/>
            <w:vAlign w:val="center"/>
            <w:hideMark/>
          </w:tcPr>
          <w:p w14:paraId="0E0E971D"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glTF, FBX, OBJ, PLY, DAE aj.</w:t>
            </w:r>
          </w:p>
        </w:tc>
        <w:tc>
          <w:tcPr>
            <w:tcW w:w="1449" w:type="dxa"/>
            <w:shd w:val="clear" w:color="auto" w:fill="auto"/>
            <w:vAlign w:val="center"/>
            <w:hideMark/>
          </w:tcPr>
          <w:p w14:paraId="60C7E67C"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 xml:space="preserve">bin (WebAssembly) </w:t>
            </w:r>
          </w:p>
        </w:tc>
        <w:tc>
          <w:tcPr>
            <w:tcW w:w="1170" w:type="dxa"/>
            <w:shd w:val="clear" w:color="auto" w:fill="auto"/>
            <w:vAlign w:val="center"/>
            <w:hideMark/>
          </w:tcPr>
          <w:p w14:paraId="6FE210AA" w14:textId="77777777" w:rsidR="00EF7E0B" w:rsidRPr="00916EFC" w:rsidRDefault="00EF7E0B" w:rsidP="00EF7E0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Autorské poplatky</w:t>
            </w:r>
          </w:p>
        </w:tc>
      </w:tr>
    </w:tbl>
    <w:p w14:paraId="6F644DF8" w14:textId="77777777" w:rsidR="005B6BC8" w:rsidRPr="00916EFC" w:rsidRDefault="005B6BC8" w:rsidP="005B6BC8"/>
    <w:p w14:paraId="2DBE73E1" w14:textId="36D4F982" w:rsidR="00AC4DE3" w:rsidRPr="00916EFC" w:rsidRDefault="00AC4DE3" w:rsidP="00AC4DE3">
      <w:pPr>
        <w:pStyle w:val="Normlnprvnodsazen"/>
        <w:ind w:firstLine="0"/>
        <w:rPr>
          <w:b/>
          <w:bCs/>
        </w:rPr>
      </w:pPr>
      <w:r w:rsidRPr="00916EFC">
        <w:rPr>
          <w:b/>
          <w:bCs/>
        </w:rPr>
        <w:t>Wonderland Engine</w:t>
      </w:r>
    </w:p>
    <w:p w14:paraId="40D7904E" w14:textId="2627D855" w:rsidR="00D51ED1" w:rsidRPr="00916EFC" w:rsidRDefault="00AC4DE3" w:rsidP="001D23E6">
      <w:pPr>
        <w:pStyle w:val="Normlnprvnodsazen"/>
        <w:ind w:firstLine="0"/>
      </w:pPr>
      <w:r w:rsidRPr="00916EFC">
        <w:t>Wonderland engine je platforma pro tvorbu virtuální a rozšířené reality na webu</w:t>
      </w:r>
      <w:r w:rsidR="00B61E8D" w:rsidRPr="00916EFC">
        <w:t xml:space="preserve"> </w:t>
      </w:r>
      <w:r w:rsidR="00E250CC" w:rsidRPr="00916EFC">
        <w:t xml:space="preserve">jejímž zakladatelem a hlavním vývojářem je Jonathan Hale </w:t>
      </w:r>
      <w:r w:rsidR="00E250CC" w:rsidRPr="00916EFC">
        <w:fldChar w:fldCharType="begin"/>
      </w:r>
      <w:r w:rsidR="00E250CC" w:rsidRPr="00916EF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rsidRPr="00916EFC">
        <w:fldChar w:fldCharType="separate"/>
      </w:r>
      <w:r w:rsidR="00E250CC" w:rsidRPr="00916EFC">
        <w:t>(Wonderland engine 2023)</w:t>
      </w:r>
      <w:r w:rsidR="00E250CC" w:rsidRPr="00916EFC">
        <w:fldChar w:fldCharType="end"/>
      </w:r>
      <w:r w:rsidRPr="00916EFC">
        <w:t>.</w:t>
      </w:r>
      <w:r w:rsidR="005B6BC8" w:rsidRPr="00916EFC">
        <w:t xml:space="preserve"> </w:t>
      </w:r>
      <w:r w:rsidR="009F4413" w:rsidRPr="00916EFC">
        <w:t xml:space="preserve">Wonderland engine zahrnuje </w:t>
      </w:r>
      <w:r w:rsidRPr="00916EFC">
        <w:t>desktopový</w:t>
      </w:r>
      <w:r w:rsidR="009F4413" w:rsidRPr="00916EFC">
        <w:t xml:space="preserve"> editor s </w:t>
      </w:r>
      <w:r w:rsidRPr="00916EFC">
        <w:t>obdobnou</w:t>
      </w:r>
      <w:r w:rsidR="009F4413" w:rsidRPr="00916EFC">
        <w:t xml:space="preserve"> funkcionalitou a UI jako tradiční enginy jako </w:t>
      </w:r>
      <w:r w:rsidR="00B61E8D" w:rsidRPr="00916EFC">
        <w:t xml:space="preserve">např. </w:t>
      </w:r>
      <w:r w:rsidR="009F4413" w:rsidRPr="00916EFC">
        <w:t>Unity a Unreal engine, spolu s webovým runtim</w:t>
      </w:r>
      <w:r w:rsidR="00D51ED1" w:rsidRPr="00916EFC">
        <w:t>em</w:t>
      </w:r>
      <w:r w:rsidR="009F4413" w:rsidRPr="00916EFC">
        <w:t xml:space="preserve"> založeným na </w:t>
      </w:r>
      <w:r w:rsidR="005B6F17" w:rsidRPr="00916EFC">
        <w:rPr>
          <w:lang w:val="en-US"/>
        </w:rPr>
        <w:t>W</w:t>
      </w:r>
      <w:r w:rsidR="009F4413" w:rsidRPr="00916EFC">
        <w:rPr>
          <w:lang w:val="en-US"/>
        </w:rPr>
        <w:t>eb</w:t>
      </w:r>
      <w:r w:rsidR="00D51ED1" w:rsidRPr="00916EFC">
        <w:rPr>
          <w:lang w:val="en-US"/>
        </w:rPr>
        <w:t>A</w:t>
      </w:r>
      <w:r w:rsidR="009F4413" w:rsidRPr="00916EFC">
        <w:rPr>
          <w:lang w:val="en-US"/>
        </w:rPr>
        <w:t>ssembly</w:t>
      </w:r>
      <w:r w:rsidR="009F4413" w:rsidRPr="00916EFC">
        <w:t xml:space="preserve"> exportu. V porovnání s WebAssembly exportem z Unity je však iterační doba </w:t>
      </w:r>
      <w:r w:rsidR="00E250CC" w:rsidRPr="00916EFC">
        <w:t xml:space="preserve">vývoje </w:t>
      </w:r>
      <w:r w:rsidR="009F4413" w:rsidRPr="00916EFC">
        <w:t>ve Wonderland mnohem rychlejší, u jednodušších projektů takřka instantní.</w:t>
      </w:r>
      <w:r w:rsidR="00D51ED1" w:rsidRPr="00916EFC">
        <w:t xml:space="preserve"> </w:t>
      </w:r>
      <w:r w:rsidR="00E250CC" w:rsidRPr="00916EFC">
        <w:t>Wonderland engine je technologií, která je stále v úvodní vývojové fázi</w:t>
      </w:r>
      <w:r w:rsidR="001D23E6" w:rsidRPr="00916EFC">
        <w:t xml:space="preserve">. </w:t>
      </w:r>
      <w:r w:rsidR="00D51ED1" w:rsidRPr="00916EFC">
        <w:t>Engine</w:t>
      </w:r>
      <w:r w:rsidR="001D23E6" w:rsidRPr="00916EFC">
        <w:t xml:space="preserve"> je </w:t>
      </w:r>
      <w:r w:rsidR="00E250CC" w:rsidRPr="00916EFC">
        <w:t xml:space="preserve">vyvíjen </w:t>
      </w:r>
      <w:r w:rsidR="001D23E6" w:rsidRPr="00916EFC">
        <w:t xml:space="preserve">od roku 2019 </w:t>
      </w:r>
      <w:r w:rsidR="00E250CC" w:rsidRPr="00916EFC">
        <w:t xml:space="preserve">malým týmem 3 lidí. Jedná se tedy o místy nestabilní technologii, </w:t>
      </w:r>
      <w:r w:rsidR="00D51ED1" w:rsidRPr="00916EFC">
        <w:t>u které</w:t>
      </w:r>
      <w:r w:rsidR="00E250CC" w:rsidRPr="00916EFC">
        <w:t xml:space="preserve"> je možné očekávat nestandardní chování. Wonderland engine je </w:t>
      </w:r>
      <w:r w:rsidR="001D23E6" w:rsidRPr="00916EFC">
        <w:t xml:space="preserve">proprietární </w:t>
      </w:r>
      <w:r w:rsidR="001D23E6" w:rsidRPr="00916EFC">
        <w:rPr>
          <w:i/>
          <w:iCs/>
        </w:rPr>
        <w:t>closed source</w:t>
      </w:r>
      <w:r w:rsidR="001D23E6" w:rsidRPr="00916EFC">
        <w:t xml:space="preserve"> řešení, které umožňuje volné využití s podmínkou, že veškeré projekty </w:t>
      </w:r>
      <w:r w:rsidR="00B61E8D" w:rsidRPr="00916EFC">
        <w:t xml:space="preserve">ve </w:t>
      </w:r>
      <w:r w:rsidR="001D23E6" w:rsidRPr="00916EFC">
        <w:t>Wonderland enginu nepřináší roční zisk vyšší než 120 000 USD. V tom případě Wonderland požaduje licenční poplatek ve výši 10 % z ročního př</w:t>
      </w:r>
      <w:r w:rsidR="00B61E8D" w:rsidRPr="00916EFC">
        <w:t>í</w:t>
      </w:r>
      <w:r w:rsidR="001D23E6" w:rsidRPr="00916EFC">
        <w:t xml:space="preserve">jmu. </w:t>
      </w:r>
      <w:r w:rsidR="00D51ED1" w:rsidRPr="00916EFC">
        <w:t xml:space="preserve">Pro </w:t>
      </w:r>
      <w:r w:rsidR="004450F2" w:rsidRPr="00916EFC">
        <w:t>osobní,</w:t>
      </w:r>
      <w:r w:rsidR="00D51ED1" w:rsidRPr="00916EFC">
        <w:t xml:space="preserve"> popř. akademické</w:t>
      </w:r>
      <w:r w:rsidR="001D23E6" w:rsidRPr="00916EFC">
        <w:t xml:space="preserve"> využití je Wonderland volně dostupným řešením.</w:t>
      </w:r>
      <w:r w:rsidR="00A11957" w:rsidRPr="00916EFC">
        <w:t xml:space="preserve"> Wonderland obdobně jako Unity</w:t>
      </w:r>
      <w:r w:rsidR="00D51ED1" w:rsidRPr="00916EFC">
        <w:t xml:space="preserve"> a A-Frame </w:t>
      </w:r>
      <w:r w:rsidR="00A11957" w:rsidRPr="00916EFC">
        <w:t>umožňuje tvorbu aplikací pomocí ECS architektury</w:t>
      </w:r>
      <w:r w:rsidR="00D51ED1" w:rsidRPr="00916EFC">
        <w:t xml:space="preserve">. </w:t>
      </w:r>
      <w:r w:rsidR="00F95AAE" w:rsidRPr="00916EFC">
        <w:t xml:space="preserve">Vlastní komponenty je </w:t>
      </w:r>
      <w:r w:rsidR="00B61E8D" w:rsidRPr="00916EFC">
        <w:t>lze</w:t>
      </w:r>
      <w:r w:rsidR="00F95AAE" w:rsidRPr="00916EFC">
        <w:t xml:space="preserve"> psát v javascriptu. </w:t>
      </w:r>
      <w:r w:rsidR="00135504" w:rsidRPr="00916EFC">
        <w:t>Pomocí</w:t>
      </w:r>
      <w:r w:rsidR="00F95AAE" w:rsidRPr="00916EFC">
        <w:t xml:space="preserve"> komponent</w:t>
      </w:r>
      <w:r w:rsidR="00135504" w:rsidRPr="00916EFC">
        <w:t xml:space="preserve">ů </w:t>
      </w:r>
      <w:r w:rsidR="00F95AAE" w:rsidRPr="00916EFC">
        <w:t>je následně možné dosáhnout složitějších forem interakce.</w:t>
      </w:r>
    </w:p>
    <w:p w14:paraId="4B1CE912" w14:textId="4102CE4E" w:rsidR="004450F2" w:rsidRPr="00916EFC" w:rsidRDefault="004450F2" w:rsidP="004450F2">
      <w:pPr>
        <w:pStyle w:val="Normlnprvnodsazen"/>
      </w:pPr>
      <w:r w:rsidRPr="00916EFC">
        <w:t xml:space="preserve">Na rozdíl od zmíněných obecných herních enginů </w:t>
      </w:r>
      <w:r w:rsidR="00135504" w:rsidRPr="00916EFC">
        <w:t>se</w:t>
      </w:r>
      <w:r w:rsidRPr="00916EFC">
        <w:t xml:space="preserve"> Wonderland specializuje na vývoj VP ve webovém prostředí. Wonderland engine poskytuje plnou integraci s WebXR API. Wonderland vhodně abstrahuje specifika životního cyklu WebXR aplikace, jako jsou dotaz na mód lokálního prostoru, požadavek na uživatelský vstup pro inicializaci VP a propojení s vykreslovacím cyklem, za jednoduchá nastavení v editoru.</w:t>
      </w:r>
      <w:r w:rsidR="00135504" w:rsidRPr="00916EFC">
        <w:t xml:space="preserve"> </w:t>
      </w:r>
      <w:r w:rsidRPr="00916EFC">
        <w:t xml:space="preserve">Za účelem vývoje VP tedy v případě Wonderland enginu není nutné znát WebXR API. Tvorba jednoduchého VP spočívá pouze v návrhu scény (rozmístění objektů v 3D prostoru) a spuštění scény přímo z aplikace. Wonderland engine zkompiluje celý projekt do binárního WebAssembly souboru, který pak spustí na lokálním vývojovém serveru. </w:t>
      </w:r>
      <w:r w:rsidRPr="00916EFC">
        <w:fldChar w:fldCharType="begin"/>
      </w:r>
      <w:r w:rsidRPr="00916EFC">
        <w:instrText xml:space="preserve"> ADDIN ZOTERO_ITEM CSL_CITATION {"citationID":"olDtwxh4","properties":{"formattedCitation":"(Wonderland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Pr="00916EFC">
        <w:fldChar w:fldCharType="separate"/>
      </w:r>
      <w:r w:rsidRPr="00916EFC">
        <w:t>(Wonderland engine 2023)</w:t>
      </w:r>
      <w:r w:rsidRPr="00916EFC">
        <w:fldChar w:fldCharType="end"/>
      </w:r>
      <w:r w:rsidRPr="00916EFC">
        <w:t xml:space="preserve"> </w:t>
      </w:r>
    </w:p>
    <w:p w14:paraId="11D861F5" w14:textId="700AAEF5" w:rsidR="00E250CC" w:rsidRPr="00916EFC" w:rsidRDefault="00AC4DE3" w:rsidP="001D23E6">
      <w:pPr>
        <w:pStyle w:val="Normlnprvnodsazen"/>
      </w:pPr>
      <w:r w:rsidRPr="00916EFC">
        <w:t xml:space="preserve">Primárním zaměřením enginu je </w:t>
      </w:r>
      <w:r w:rsidR="005B6F17" w:rsidRPr="00916EFC">
        <w:t>odstranění</w:t>
      </w:r>
      <w:r w:rsidRPr="00916EFC">
        <w:t xml:space="preserve"> manuální optimalizace </w:t>
      </w:r>
      <w:r w:rsidR="005B6F17" w:rsidRPr="00916EFC">
        <w:t>modelů</w:t>
      </w:r>
      <w:r w:rsidRPr="00916EFC">
        <w:t xml:space="preserve"> a aplikační logiky za účelem dosažení vhodného výkonu</w:t>
      </w:r>
      <w:r w:rsidR="005B6F17" w:rsidRPr="00916EFC">
        <w:t xml:space="preserve">. Wonderland tedy poskytuje možnosti optimalizace přímo v editoru, primárně se jedná o automatické procesy zjednodušování geometrie a komprimování textur do formátu. </w:t>
      </w:r>
      <w:r w:rsidR="005B6F17" w:rsidRPr="00916EFC">
        <w:rPr>
          <w:i/>
          <w:iCs/>
        </w:rPr>
        <w:t xml:space="preserve">.basis </w:t>
      </w:r>
      <w:r w:rsidR="005B6F17" w:rsidRPr="00916EFC">
        <w:rPr>
          <w:i/>
          <w:iCs/>
          <w:lang w:val="en-US"/>
        </w:rPr>
        <w:t>/ ktx2</w:t>
      </w:r>
      <w:r w:rsidR="00D51ED1" w:rsidRPr="00916EFC">
        <w:rPr>
          <w:lang w:val="en-US"/>
        </w:rPr>
        <w:t xml:space="preserve"> </w:t>
      </w:r>
      <w:r w:rsidR="005B6F17" w:rsidRPr="00916EFC">
        <w:t xml:space="preserve"> přímo v editoru. Zároveň p</w:t>
      </w:r>
      <w:r w:rsidR="004C4076" w:rsidRPr="00916EFC">
        <w:t>ro běh aplikace Wonderland implementuje techniku slučování (</w:t>
      </w:r>
      <w:r w:rsidR="004C4076" w:rsidRPr="00916EFC">
        <w:rPr>
          <w:i/>
          <w:iCs/>
        </w:rPr>
        <w:t>batching</w:t>
      </w:r>
      <w:r w:rsidR="004C4076" w:rsidRPr="00916EFC">
        <w:t xml:space="preserve">), </w:t>
      </w:r>
      <w:r w:rsidR="00135504" w:rsidRPr="00916EFC">
        <w:t>která</w:t>
      </w:r>
      <w:r w:rsidR="004C4076" w:rsidRPr="00916EFC">
        <w:t xml:space="preserve"> spojuje co možná nejvíce objektů a jejich materiálů, za cílem minimalizovat počet vykreslovacích dotazů (</w:t>
      </w:r>
      <w:r w:rsidR="004C4076" w:rsidRPr="00916EFC">
        <w:rPr>
          <w:i/>
          <w:iCs/>
        </w:rPr>
        <w:t>draw calls</w:t>
      </w:r>
      <w:r w:rsidR="004C4076" w:rsidRPr="00916EFC">
        <w:t>).</w:t>
      </w:r>
      <w:r w:rsidR="005B6F17" w:rsidRPr="00916EFC">
        <w:t xml:space="preserve"> </w:t>
      </w:r>
      <w:r w:rsidR="001D23E6" w:rsidRPr="00916EFC">
        <w:t xml:space="preserve">Wonderland dále poskytuje detailní dokumentaci. Zároveň mimo dokumentaci </w:t>
      </w:r>
      <w:r w:rsidR="00E250CC" w:rsidRPr="00916EFC">
        <w:t xml:space="preserve">má </w:t>
      </w:r>
      <w:r w:rsidR="00E250CC" w:rsidRPr="00916EFC">
        <w:lastRenderedPageBreak/>
        <w:t>Wonderland engine velice silnou a ochotnou komunitu v prostředí veřejného Discord serve</w:t>
      </w:r>
      <w:r w:rsidR="00A11957" w:rsidRPr="00916EFC">
        <w:t xml:space="preserve">ru. </w:t>
      </w:r>
      <w:r w:rsidR="00E250CC" w:rsidRPr="00916EFC">
        <w:t xml:space="preserve">Spolupráce s touto komunitou je klíčová k řešení problémů při vývoji. </w:t>
      </w:r>
      <w:r w:rsidR="00987BDD" w:rsidRPr="00916EFC">
        <w:t>Ačkoliv je Wonderland mladým projektem, existují již uživatelské knihovny, které rozšiřují vestavěné možnosti samotného enginu</w:t>
      </w:r>
      <w:r w:rsidR="00D820CD" w:rsidRPr="00916EFC">
        <w:t xml:space="preserve">. </w:t>
      </w:r>
      <w:r w:rsidR="004450F2" w:rsidRPr="00916EFC">
        <w:fldChar w:fldCharType="begin"/>
      </w:r>
      <w:r w:rsidR="004450F2" w:rsidRPr="00916EFC">
        <w:instrText xml:space="preserve"> ADDIN ZOTERO_ITEM CSL_CITATION {"citationID":"gKRkJNYs","properties":{"formattedCitation":"(Hale 2023)","plainCitation":"(Hale 2023)","noteIndex":0},"citationItems":[{"id":2137,"uris":["http://zotero.org/groups/4599106/items/VBHIE7YH"],"itemData":{"id":2137,"type":"document","abstract":"With various companies announcing their support for WebXR, there is an acute need to understand its advantages and disadvantages. How does performance and visual fidelity compare? How do you monetize? Can you even build big projects on the web? In their talk, Jonathan Hale, CEO &amp; founder of Wonderland, and Lydia Berry, COO of “The Fitness Resort” will answer your pressing questions about VR, AR and MR on the web.\n\nSpeakers:\nJonathan Hale\nLydia Berry","source":"YouTube","title":"Will WebXR Replace Native XR? with Jonathan Hale &amp; Lydia Berry","title-short":"Will WebXR Replace Native XR?","URL":"https://www.youtube.com/watch?v=PdSOdYDpZdk","author":[{"family":"Hale","given":"Jonathan"}],"accessed":{"date-parts":[["2024",1,1]]},"issued":{"date-parts":[["2023"]]},"citation-key":"haleWillWebXRReplace2023"}}],"schema":"https://github.com/citation-style-language/schema/raw/master/csl-citation.json"} </w:instrText>
      </w:r>
      <w:r w:rsidR="004450F2" w:rsidRPr="00916EFC">
        <w:fldChar w:fldCharType="separate"/>
      </w:r>
      <w:r w:rsidR="004450F2" w:rsidRPr="00916EFC">
        <w:t>(Hale 2023)</w:t>
      </w:r>
      <w:r w:rsidR="004450F2" w:rsidRPr="00916EFC">
        <w:fldChar w:fldCharType="end"/>
      </w:r>
    </w:p>
    <w:p w14:paraId="3DC8DFE0" w14:textId="77777777" w:rsidR="004450F2" w:rsidRPr="00916EFC" w:rsidRDefault="00770B9C" w:rsidP="00244F74">
      <w:pPr>
        <w:pStyle w:val="Heading3"/>
      </w:pPr>
      <w:bookmarkStart w:id="157" w:name="_Toc155217416"/>
      <w:r w:rsidRPr="00916EFC">
        <w:t>Služby</w:t>
      </w:r>
      <w:bookmarkEnd w:id="157"/>
      <w:r w:rsidRPr="00916EFC">
        <w:t xml:space="preserve"> </w:t>
      </w:r>
    </w:p>
    <w:p w14:paraId="1C4D02DE" w14:textId="67C779A6" w:rsidR="00770B9C" w:rsidRPr="00916EFC" w:rsidRDefault="00770B9C" w:rsidP="00F95AAE">
      <w:r w:rsidRPr="00916EFC">
        <w:t xml:space="preserve">Jedná se o řešení, </w:t>
      </w:r>
      <w:r w:rsidR="00135504" w:rsidRPr="00916EFC">
        <w:t xml:space="preserve">u kterého je účel </w:t>
      </w:r>
      <w:r w:rsidR="00F95AAE" w:rsidRPr="00916EFC">
        <w:t>vytvoření VP</w:t>
      </w:r>
      <w:r w:rsidR="00135504" w:rsidRPr="00916EFC">
        <w:t xml:space="preserve">, u něhož není </w:t>
      </w:r>
      <w:r w:rsidR="00F95AAE" w:rsidRPr="00916EFC">
        <w:t xml:space="preserve">vyžadován vlastní vývoj. </w:t>
      </w:r>
      <w:r w:rsidRPr="00916EFC">
        <w:t>Uživatel pouze interaktivně konfiguruje, popř. se</w:t>
      </w:r>
      <w:r w:rsidR="00135504" w:rsidRPr="00916EFC">
        <w:t xml:space="preserve"> </w:t>
      </w:r>
      <w:r w:rsidR="00135504" w:rsidRPr="00916EFC">
        <w:t>pouze</w:t>
      </w:r>
      <w:r w:rsidRPr="00916EFC">
        <w:t xml:space="preserve"> účastní virtuálního prostředí.</w:t>
      </w:r>
      <w:r w:rsidR="00F95AAE" w:rsidRPr="00916EFC">
        <w:t xml:space="preserve"> Populárním řešením v této kategorii je služba Mozzila Hubs. </w:t>
      </w:r>
    </w:p>
    <w:p w14:paraId="28552061" w14:textId="6C509DAC" w:rsidR="00DE4E4E" w:rsidRPr="00916EFC" w:rsidRDefault="00DE4E4E" w:rsidP="00DE4E4E">
      <w:pPr>
        <w:pStyle w:val="Normlnprvnodsazen"/>
        <w:ind w:firstLine="0"/>
        <w:rPr>
          <w:b/>
          <w:bCs/>
        </w:rPr>
      </w:pPr>
      <w:r w:rsidRPr="00916EFC">
        <w:rPr>
          <w:b/>
          <w:bCs/>
        </w:rPr>
        <w:t xml:space="preserve">Mozila Hubs </w:t>
      </w:r>
    </w:p>
    <w:p w14:paraId="64E3534C" w14:textId="09647C10" w:rsidR="00F95AAE" w:rsidRPr="00916EFC" w:rsidRDefault="00F95AAE" w:rsidP="00173EE3">
      <w:pPr>
        <w:pStyle w:val="Normlnprvnodsazen"/>
        <w:ind w:firstLine="0"/>
      </w:pPr>
      <w:r w:rsidRPr="00916EFC">
        <w:t xml:space="preserve">Jedná se o softwarové řešení vytvořené společností Mozzila. </w:t>
      </w:r>
      <w:r w:rsidR="00DE4E4E" w:rsidRPr="00916EFC">
        <w:t xml:space="preserve">Umožňuje tvorbu kolaborativních virtuálních prostředí </w:t>
      </w:r>
      <w:r w:rsidR="00135504" w:rsidRPr="00916EFC">
        <w:t>ve</w:t>
      </w:r>
      <w:r w:rsidR="00DE4E4E" w:rsidRPr="00916EFC">
        <w:t xml:space="preserve"> webové</w:t>
      </w:r>
      <w:r w:rsidR="00135504" w:rsidRPr="00916EFC">
        <w:t xml:space="preserve">m </w:t>
      </w:r>
      <w:r w:rsidR="00DE4E4E" w:rsidRPr="00916EFC">
        <w:t>prohlížeč</w:t>
      </w:r>
      <w:r w:rsidR="00135504" w:rsidRPr="00916EFC">
        <w:t>i</w:t>
      </w:r>
      <w:r w:rsidR="00DE4E4E" w:rsidRPr="00916EFC">
        <w:t xml:space="preserve">. Mozzila Hubs je vystavěna na základech WebRTC pro komunikaci a A-Frame, Three.js a WebGL pro tvorbu, vykreslení a interakci 3D scén. Součástí Mozzila Hubs je i </w:t>
      </w:r>
      <w:r w:rsidR="00DE4E4E" w:rsidRPr="00916EFC">
        <w:rPr>
          <w:i/>
          <w:iCs/>
        </w:rPr>
        <w:t>Spoke Editor</w:t>
      </w:r>
      <w:r w:rsidR="00DE4E4E" w:rsidRPr="00916EFC">
        <w:t>, což je GUI webová aplikace, umožňující interaktivní tvorbu virtuálních prostředí přímo v prohlížeči.</w:t>
      </w:r>
      <w:r w:rsidRPr="00916EFC">
        <w:t xml:space="preserve"> </w:t>
      </w:r>
      <w:r w:rsidR="00DE4E4E" w:rsidRPr="00916EFC">
        <w:t xml:space="preserve">Mozzila Hubs je primárně navržena za cílem vytvořit virtuální kolaborativní prostředí, tedy vhodné pro </w:t>
      </w:r>
      <w:r w:rsidRPr="00916EFC">
        <w:t>interakci</w:t>
      </w:r>
      <w:r w:rsidR="00DE4E4E" w:rsidRPr="00916EFC">
        <w:t xml:space="preserve"> více </w:t>
      </w:r>
      <w:r w:rsidRPr="00916EFC">
        <w:t>lidí, tj.</w:t>
      </w:r>
      <w:r w:rsidR="00DE4E4E" w:rsidRPr="00916EFC">
        <w:t xml:space="preserve"> ekvivalent virtuálních hovorů </w:t>
      </w:r>
      <w:r w:rsidR="00135504" w:rsidRPr="00916EFC">
        <w:t>přes</w:t>
      </w:r>
      <w:r w:rsidR="00DE4E4E" w:rsidRPr="00916EFC">
        <w:t xml:space="preserve"> aplikace jako Zoom, MS Teams aj. Hubs umožňuje přístup a pohyb ve VP v různých mírách imerze, tedy </w:t>
      </w:r>
      <w:r w:rsidR="00135504" w:rsidRPr="00916EFC">
        <w:t xml:space="preserve">skrze </w:t>
      </w:r>
      <w:r w:rsidR="00DE4E4E" w:rsidRPr="00916EFC">
        <w:t>tradiční obrazovk</w:t>
      </w:r>
      <w:r w:rsidR="00135504" w:rsidRPr="00916EFC">
        <w:t>u</w:t>
      </w:r>
      <w:r w:rsidR="00DE4E4E" w:rsidRPr="00916EFC">
        <w:t>, myš, klávesnici, ale i skrze řadu HMD.</w:t>
      </w:r>
      <w:r w:rsidRPr="00916EFC">
        <w:t xml:space="preserve"> </w:t>
      </w:r>
      <w:r w:rsidR="00EC0EAA" w:rsidRPr="00916EFC">
        <w:t xml:space="preserve">Hubs neumožňují fyzikální simulace (detekce kolizí mezi objekty), vývoj pokročilých interakcí s prostředím a objekty mimo základní pohyb a manipulaci a komplexní animace. Zároveň Hubs nepodporují komprimované formáty a neposkytují způsoby optimalizace geometrie ani textur. </w:t>
      </w:r>
      <w:r w:rsidR="00135504" w:rsidRPr="00916EFC">
        <w:t>U</w:t>
      </w:r>
      <w:r w:rsidR="00EC0EAA" w:rsidRPr="00916EFC">
        <w:t xml:space="preserve"> komplexních projektů se jedná o nevhodné řešení. Hubs jsou</w:t>
      </w:r>
      <w:r w:rsidRPr="00916EFC">
        <w:t xml:space="preserve"> </w:t>
      </w:r>
      <w:r w:rsidR="00DE4E4E" w:rsidRPr="00916EFC">
        <w:t xml:space="preserve">vhodné </w:t>
      </w:r>
      <w:r w:rsidR="00EC0EAA" w:rsidRPr="00916EFC">
        <w:t xml:space="preserve">řešení  </w:t>
      </w:r>
      <w:r w:rsidR="00DE4E4E" w:rsidRPr="00916EFC">
        <w:t xml:space="preserve">primárně pro prostředí vyžadující přítomnost více účastníků, jimiž mohou být virtuální učebny, muzea, galerie </w:t>
      </w:r>
      <w:r w:rsidRPr="00916EFC">
        <w:fldChar w:fldCharType="begin"/>
      </w:r>
      <w:r w:rsidRPr="00916EFC">
        <w:instrText xml:space="preserve"> ADDIN ZOTERO_ITEM CSL_CITATION {"citationID":"Ity54Tie","properties":{"formattedCitation":"(Paradowski Creative 2022a)","plainCitation":"(Paradowski Creative 2022a)","noteIndex":0},"citationItems":[{"id":2138,"uris":["http://zotero.org/groups/4599106/items/YG7TBP7U"],"itemData":{"id":2138,"type":"webpage","abstract":"\"Apart: Posters From a Social Distance\" is a creativity-forward pandemic relief initiative using art to benefit the COVID-19 Solidarity Response Fund.","container-title":"Apart","language":"en-US","title":"Apart: Posters from a Social Distance","title-short":"Apart","URL":"https://apartposters.com/","author":[{"family":"Paradowski Creative","given":""}],"accessed":{"date-parts":[["2024",1,1]]},"issued":{"date-parts":[["2022"]]},"citation-key":"paradowskicreativeApartPostersSocial2022"}}],"schema":"https://github.com/citation-style-language/schema/raw/master/csl-citation.json"} </w:instrText>
      </w:r>
      <w:r w:rsidRPr="00916EFC">
        <w:fldChar w:fldCharType="separate"/>
      </w:r>
      <w:r w:rsidRPr="00916EFC">
        <w:t>(Paradowski Creative 2022a)</w:t>
      </w:r>
      <w:r w:rsidRPr="00916EFC">
        <w:fldChar w:fldCharType="end"/>
      </w:r>
      <w:r w:rsidR="00EC0EAA" w:rsidRPr="00916EFC">
        <w:t>, které nevyžadují velká množství dat.</w:t>
      </w:r>
    </w:p>
    <w:p w14:paraId="588FC828" w14:textId="4ECD01C4" w:rsidR="00173EE3" w:rsidRPr="00916EFC" w:rsidRDefault="00173EE3" w:rsidP="00173EE3">
      <w:pPr>
        <w:pStyle w:val="Heading3"/>
      </w:pPr>
      <w:bookmarkStart w:id="158" w:name="_Toc155217417"/>
      <w:r w:rsidRPr="00916EFC">
        <w:t>Optimalizační nástroje</w:t>
      </w:r>
      <w:bookmarkEnd w:id="158"/>
    </w:p>
    <w:p w14:paraId="03E4D914" w14:textId="12F2DB8C" w:rsidR="004E2FCC" w:rsidRPr="00916EFC" w:rsidRDefault="004E2FCC" w:rsidP="004E2FCC">
      <w:r w:rsidRPr="00916EFC">
        <w:t xml:space="preserve">Primárním cílem optimalizace je dosažení efektivnějšího přenosu dat přes síť a rychlejší načítání stránek. Na proces optimalizace </w:t>
      </w:r>
      <w:r w:rsidR="00EC0EAA" w:rsidRPr="00916EFC">
        <w:t>je možné</w:t>
      </w:r>
      <w:r w:rsidRPr="00916EFC">
        <w:t xml:space="preserve"> nahlížet ze dvou pohledů: </w:t>
      </w:r>
      <w:r w:rsidRPr="00916EFC">
        <w:rPr>
          <w:b/>
          <w:bCs/>
        </w:rPr>
        <w:t>Modifikace samotných 3D modelu</w:t>
      </w:r>
      <w:r w:rsidRPr="00916EFC">
        <w:t xml:space="preserve"> a </w:t>
      </w:r>
      <w:r w:rsidRPr="00916EFC">
        <w:rPr>
          <w:b/>
          <w:bCs/>
        </w:rPr>
        <w:t>Komprese</w:t>
      </w:r>
      <w:r w:rsidR="00EC0EAA" w:rsidRPr="00916EFC">
        <w:rPr>
          <w:b/>
          <w:bCs/>
        </w:rPr>
        <w:t>.</w:t>
      </w:r>
    </w:p>
    <w:p w14:paraId="756662EF" w14:textId="11418BA1" w:rsidR="006170CC" w:rsidRPr="00916EFC" w:rsidRDefault="006170CC" w:rsidP="00FE5E44">
      <w:pPr>
        <w:pStyle w:val="Normlnprvnodsazen"/>
      </w:pPr>
      <w:r w:rsidRPr="00916EFC">
        <w:t>Modifikaci 3D modelů tvoří 3 hlavní proc</w:t>
      </w:r>
      <w:r w:rsidR="007C03E4" w:rsidRPr="00916EFC">
        <w:t>esy</w:t>
      </w:r>
      <w:r w:rsidR="004E2FCC" w:rsidRPr="00916EFC">
        <w:t>: optimalizace stromové struktury formátu, optimalizace geometrie a optimalizace textur. První kategorie zahrnuje odstranění prázdných nódů. Druhá kategorie se zaměřuje na zjednodušení geometrie a eliminaci nepoužívaných UV map. Třetí kategorie se věnuje snižování velikosti textur.</w:t>
      </w:r>
      <w:r w:rsidRPr="00916EFC">
        <w:t xml:space="preserve"> V případě komprese se pak jedná o uložení dat v takovém formátu, aby byla minimalizována jeho velikost. Příklady procesů zahrnují kompresi textur pomocí formátů jako</w:t>
      </w:r>
      <w:r w:rsidR="00E356B6" w:rsidRPr="00916EFC">
        <w:t xml:space="preserve"> WEBP</w:t>
      </w:r>
      <w:r w:rsidRPr="00916EFC">
        <w:t xml:space="preserve">, </w:t>
      </w:r>
      <w:r w:rsidR="00E356B6" w:rsidRPr="00916EFC">
        <w:t>KTX2</w:t>
      </w:r>
      <w:r w:rsidRPr="00916EFC">
        <w:t xml:space="preserve">. Pro geometrii jsou zkoumány procesy využívající formáty jako glTF a .glb, s důrazem na </w:t>
      </w:r>
      <w:r w:rsidRPr="00916EFC">
        <w:rPr>
          <w:i/>
          <w:iCs/>
        </w:rPr>
        <w:t>bundling</w:t>
      </w:r>
      <w:r w:rsidRPr="00916EFC">
        <w:t xml:space="preserve"> (slučování meshů za účelem snížení počtu vykreslovacích příkazů), </w:t>
      </w:r>
      <w:r w:rsidRPr="00916EFC">
        <w:rPr>
          <w:i/>
          <w:iCs/>
        </w:rPr>
        <w:t>pruning</w:t>
      </w:r>
      <w:r w:rsidRPr="00916EFC">
        <w:t xml:space="preserve"> (odstraňování nepotřebné geometrie) a </w:t>
      </w:r>
      <w:r w:rsidRPr="00916EFC">
        <w:rPr>
          <w:i/>
          <w:iCs/>
        </w:rPr>
        <w:t>flattening</w:t>
      </w:r>
      <w:r w:rsidRPr="00916EFC">
        <w:t xml:space="preserve"> (simplifikace stromové hierarchie). Komprese geometrie je prováděna </w:t>
      </w:r>
      <w:r w:rsidR="00FE5E44" w:rsidRPr="00916EFC">
        <w:t xml:space="preserve">pomocí kompresních formátů </w:t>
      </w:r>
      <w:r w:rsidRPr="00916EFC">
        <w:t xml:space="preserve">jako </w:t>
      </w:r>
      <w:r w:rsidRPr="00916EFC">
        <w:rPr>
          <w:i/>
          <w:iCs/>
        </w:rPr>
        <w:t xml:space="preserve">draco </w:t>
      </w:r>
      <w:r w:rsidRPr="00916EFC">
        <w:t xml:space="preserve">a </w:t>
      </w:r>
      <w:r w:rsidRPr="00916EFC">
        <w:rPr>
          <w:i/>
          <w:iCs/>
        </w:rPr>
        <w:t>meshopt</w:t>
      </w:r>
      <w:r w:rsidRPr="00916EFC">
        <w:t>.</w:t>
      </w:r>
    </w:p>
    <w:p w14:paraId="15504EC9" w14:textId="77777777" w:rsidR="00FE5E44" w:rsidRPr="00916EFC" w:rsidRDefault="00FE5E44" w:rsidP="00FE5E44">
      <w:pPr>
        <w:pStyle w:val="Normlnprvnodsazen"/>
      </w:pPr>
      <w:r w:rsidRPr="00916EFC">
        <w:t xml:space="preserve">K provedení optimalizace je dostupná řada nástrojů. </w:t>
      </w:r>
    </w:p>
    <w:p w14:paraId="2E2EF0EA" w14:textId="12387F33" w:rsidR="00FE5E44" w:rsidRPr="00916EFC" w:rsidRDefault="00FE5E44" w:rsidP="00FE5E44">
      <w:pPr>
        <w:pStyle w:val="Normlnprvnodsazen"/>
        <w:numPr>
          <w:ilvl w:val="0"/>
          <w:numId w:val="66"/>
        </w:numPr>
      </w:pPr>
      <w:r w:rsidRPr="00916EFC">
        <w:rPr>
          <w:b/>
          <w:bCs/>
        </w:rPr>
        <w:t>ZenCompress</w:t>
      </w:r>
      <w:r w:rsidRPr="00916EFC">
        <w:t xml:space="preserve"> nástroj určený pro kompresi 3D modelů, zaměřující se na efektivní snižování velikosti textur. Jedná se o desktopovou aplikaci s primárním zaměřením na kompresi textur do formátu .basis a ktx2. </w:t>
      </w:r>
      <w:r w:rsidRPr="00916EFC">
        <w:fldChar w:fldCharType="begin"/>
      </w:r>
      <w:r w:rsidR="00F95AAE" w:rsidRPr="00916EFC">
        <w:instrText xml:space="preserve"> ADDIN ZOTERO_ITEM CSL_CITATION {"citationID":"kfYi4G7A","properties":{"formattedCitation":"(Paradowski Creative 2022b)","plainCitation":"(Paradowski Creative 2022b)","noteIndex":0},"citationItems":[{"id":2102,"uris":["http://zotero.org/groups/4599106/items/VGX6G3FJ"],"itemData":{"id":2102,"type":"software","title":"paradowskicreative/ZenCompress: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rsidRPr="00916EFC">
        <w:fldChar w:fldCharType="separate"/>
      </w:r>
      <w:r w:rsidR="00F95AAE" w:rsidRPr="00916EFC">
        <w:t>(Paradowski Creative 2022b)</w:t>
      </w:r>
      <w:r w:rsidRPr="00916EFC">
        <w:fldChar w:fldCharType="end"/>
      </w:r>
    </w:p>
    <w:p w14:paraId="499AC8D2" w14:textId="61F062B0" w:rsidR="00DA70D9" w:rsidRPr="00916EFC" w:rsidRDefault="00FE5E44" w:rsidP="00DA70D9">
      <w:pPr>
        <w:pStyle w:val="Normlnprvnodsazen"/>
        <w:numPr>
          <w:ilvl w:val="0"/>
          <w:numId w:val="66"/>
        </w:numPr>
      </w:pPr>
      <w:r w:rsidRPr="00916EFC">
        <w:rPr>
          <w:b/>
          <w:bCs/>
        </w:rPr>
        <w:t>gltf-pack</w:t>
      </w:r>
      <w:r w:rsidRPr="00916EFC">
        <w:t xml:space="preserve"> a </w:t>
      </w:r>
      <w:r w:rsidRPr="00916EFC">
        <w:rPr>
          <w:b/>
          <w:bCs/>
        </w:rPr>
        <w:t>gltf-transform</w:t>
      </w:r>
      <w:r w:rsidRPr="00916EFC">
        <w:t>: Oba tyto nástroje jsou specificky navrženy pro manipulaci s formátem gltf</w:t>
      </w:r>
      <w:r w:rsidR="00DA70D9" w:rsidRPr="00916EFC">
        <w:t>.</w:t>
      </w:r>
      <w:r w:rsidRPr="00916EFC">
        <w:t xml:space="preserve"> gltf-pack se zaměřuje na</w:t>
      </w:r>
      <w:r w:rsidR="00DA70D9" w:rsidRPr="00916EFC">
        <w:t xml:space="preserve"> kompresi</w:t>
      </w:r>
      <w:r w:rsidRPr="00916EFC">
        <w:t>, zatímco gltf-</w:t>
      </w:r>
      <w:r w:rsidRPr="00916EFC">
        <w:lastRenderedPageBreak/>
        <w:t xml:space="preserve">transform poskytuje možnosti </w:t>
      </w:r>
      <w:r w:rsidR="00DA70D9" w:rsidRPr="00916EFC">
        <w:t>transformace</w:t>
      </w:r>
      <w:r w:rsidRPr="00916EFC">
        <w:t xml:space="preserve"> </w:t>
      </w:r>
      <w:r w:rsidR="00DA70D9" w:rsidRPr="00916EFC">
        <w:t xml:space="preserve">i kompresi </w:t>
      </w:r>
      <w:r w:rsidRPr="00916EFC">
        <w:t>3D modelů</w:t>
      </w:r>
      <w:r w:rsidR="00DA70D9" w:rsidRPr="00916EFC">
        <w:t xml:space="preserve"> a textur. Jedná se o samostatné knihovny poskytující CLI a API pro </w:t>
      </w:r>
      <w:r w:rsidR="00135504" w:rsidRPr="00916EFC">
        <w:t>J</w:t>
      </w:r>
      <w:r w:rsidR="00DA70D9" w:rsidRPr="00916EFC">
        <w:t xml:space="preserve">avascript a </w:t>
      </w:r>
      <w:r w:rsidR="00135504" w:rsidRPr="00916EFC">
        <w:t>P</w:t>
      </w:r>
      <w:r w:rsidR="00DA70D9" w:rsidRPr="00916EFC">
        <w:t>ython.</w:t>
      </w:r>
      <w:r w:rsidR="00426882" w:rsidRPr="00916EFC">
        <w:t xml:space="preserve"> </w:t>
      </w:r>
    </w:p>
    <w:p w14:paraId="1CD7C670" w14:textId="6E774681" w:rsidR="00FE5E44" w:rsidRPr="00916EFC" w:rsidRDefault="00FE5E44" w:rsidP="00426882">
      <w:pPr>
        <w:pStyle w:val="Normlnprvnodsazen"/>
        <w:numPr>
          <w:ilvl w:val="0"/>
          <w:numId w:val="66"/>
        </w:numPr>
      </w:pPr>
      <w:r w:rsidRPr="00916EFC">
        <w:rPr>
          <w:b/>
          <w:bCs/>
        </w:rPr>
        <w:t>Simplygon</w:t>
      </w:r>
      <w:r w:rsidR="00DA70D9" w:rsidRPr="00916EFC">
        <w:t xml:space="preserve"> a </w:t>
      </w:r>
      <w:r w:rsidR="00DA70D9" w:rsidRPr="00916EFC">
        <w:rPr>
          <w:b/>
          <w:bCs/>
        </w:rPr>
        <w:t>Rapid Compact</w:t>
      </w:r>
      <w:r w:rsidRPr="00916EFC">
        <w:t xml:space="preserve">: </w:t>
      </w:r>
      <w:r w:rsidR="00426882" w:rsidRPr="00916EFC">
        <w:t xml:space="preserve">Jedná se o pokročilá komerční řešení problematiky optimalizace 3D modelů. Podporují řadu datových formátů nejen glTF a umožňují využití pokročilých algoritmů jak pro optimalizaci </w:t>
      </w:r>
      <w:r w:rsidR="004716DA" w:rsidRPr="00916EFC">
        <w:t>geometrie,</w:t>
      </w:r>
      <w:r w:rsidR="00426882" w:rsidRPr="00916EFC">
        <w:t xml:space="preserve"> tak textur. </w:t>
      </w:r>
    </w:p>
    <w:p w14:paraId="3C292615" w14:textId="2929828C" w:rsidR="007C03E4" w:rsidRPr="00916EFC" w:rsidRDefault="00FE5E44" w:rsidP="00C34F5D">
      <w:pPr>
        <w:pStyle w:val="Normlnprvnodsazen"/>
      </w:pPr>
      <w:r w:rsidRPr="00916EFC">
        <w:t>Důležitým aspektem při výběru optimalizačních nástrojů je jejich podpora v různých prostředích a enginech. Například Mozzila Hubs nepodporuje formát KTX2 ve svém spoke editoru</w:t>
      </w:r>
      <w:r w:rsidR="00426882" w:rsidRPr="00916EFC">
        <w:t>. Na druhou stranu řešení Wonderland Engine a Needle engine poskytují funkcionalitu zmíněných nástrojů v rámci svého procesu. Při použití komprimovaných modelů je pak nutné mít na paměti, že aplikace, která modely bude vykreslovat musí podporovat dekompresi z daných formátů.</w:t>
      </w:r>
      <w:r w:rsidR="00C34F5D" w:rsidRPr="00916EFC">
        <w:t xml:space="preserve"> </w:t>
      </w:r>
      <w:r w:rsidR="007C03E4" w:rsidRPr="00916EFC">
        <w:t>V této prác</w:t>
      </w:r>
      <w:r w:rsidR="00135504" w:rsidRPr="00916EFC">
        <w:t xml:space="preserve">i </w:t>
      </w:r>
      <w:r w:rsidR="007C03E4" w:rsidRPr="00916EFC">
        <w:t>byla pro optimalizaci modelů využita kombinace manuální optimalizace v</w:t>
      </w:r>
      <w:r w:rsidR="00C34F5D" w:rsidRPr="00916EFC">
        <w:t> </w:t>
      </w:r>
      <w:r w:rsidR="007C03E4" w:rsidRPr="00916EFC">
        <w:t>Blenderu</w:t>
      </w:r>
      <w:r w:rsidR="00C34F5D" w:rsidRPr="00916EFC">
        <w:t xml:space="preserve">, </w:t>
      </w:r>
      <w:r w:rsidR="007C03E4" w:rsidRPr="00916EFC">
        <w:t>gltf-transform CLI</w:t>
      </w:r>
      <w:r w:rsidR="00C34F5D" w:rsidRPr="00916EFC">
        <w:t xml:space="preserve"> a </w:t>
      </w:r>
      <w:r w:rsidR="00135504" w:rsidRPr="00916EFC">
        <w:t xml:space="preserve">vestavěných funkcí </w:t>
      </w:r>
      <w:r w:rsidR="00C34F5D" w:rsidRPr="00916EFC">
        <w:t>Wonderland enginu</w:t>
      </w:r>
      <w:r w:rsidR="007C03E4" w:rsidRPr="00916EFC">
        <w:t xml:space="preserve">. </w:t>
      </w:r>
    </w:p>
    <w:p w14:paraId="765ABA60" w14:textId="0F6284CC" w:rsidR="00BC3D00" w:rsidRPr="00916EFC" w:rsidRDefault="00583E2D" w:rsidP="00BC3D00">
      <w:pPr>
        <w:pStyle w:val="Heading2"/>
        <w:rPr>
          <w:lang w:val="cs-CZ"/>
        </w:rPr>
      </w:pPr>
      <w:bookmarkStart w:id="159" w:name="_Ref155125307"/>
      <w:bookmarkStart w:id="160" w:name="_Ref155125311"/>
      <w:bookmarkStart w:id="161" w:name="_Toc155217418"/>
      <w:r w:rsidRPr="00916EFC">
        <w:rPr>
          <w:lang w:val="cs-CZ"/>
        </w:rPr>
        <w:t>Výběr technologie</w:t>
      </w:r>
      <w:bookmarkEnd w:id="159"/>
      <w:bookmarkEnd w:id="160"/>
      <w:bookmarkEnd w:id="161"/>
    </w:p>
    <w:p w14:paraId="70828AD8" w14:textId="5B156505" w:rsidR="00364E60" w:rsidRPr="00916EFC" w:rsidRDefault="00067472" w:rsidP="00364E60">
      <w:pPr>
        <w:rPr>
          <w:lang w:eastAsia="cs-CZ"/>
        </w:rPr>
      </w:pPr>
      <w:r w:rsidRPr="00916EFC">
        <w:rPr>
          <w:lang w:eastAsia="cs-CZ"/>
        </w:rPr>
        <w:t>V následující kapitole je odůvodněn způsob výběru technologií pro implementaci pilotní aplikace.</w:t>
      </w:r>
    </w:p>
    <w:p w14:paraId="4EF990B0" w14:textId="77777777" w:rsidR="00067472" w:rsidRPr="00916EFC" w:rsidRDefault="00067472" w:rsidP="00067472">
      <w:pPr>
        <w:pStyle w:val="Normlnprvnodsazen"/>
        <w:keepNext/>
        <w:ind w:firstLine="0"/>
      </w:pPr>
      <w:r w:rsidRPr="00916EFC">
        <w:rPr>
          <w:noProof/>
        </w:rPr>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36"/>
                    <a:stretch>
                      <a:fillRect/>
                    </a:stretch>
                  </pic:blipFill>
                  <pic:spPr>
                    <a:xfrm>
                      <a:off x="0" y="0"/>
                      <a:ext cx="5579745" cy="2446655"/>
                    </a:xfrm>
                    <a:prstGeom prst="rect">
                      <a:avLst/>
                    </a:prstGeom>
                  </pic:spPr>
                </pic:pic>
              </a:graphicData>
            </a:graphic>
          </wp:inline>
        </w:drawing>
      </w:r>
    </w:p>
    <w:p w14:paraId="4BEC9AC0" w14:textId="343D78DF" w:rsidR="00067472" w:rsidRPr="00916EFC" w:rsidRDefault="00067472"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18</w:t>
      </w:r>
      <w:r w:rsidRPr="00916EFC">
        <w:rPr>
          <w:noProof/>
        </w:rPr>
        <w:fldChar w:fldCharType="end"/>
      </w:r>
      <w:r w:rsidRPr="00916EFC">
        <w:t xml:space="preserve"> Soubor prakticky otestovaných technologií, modře – volně dostupný software, šedě – proprietární.</w:t>
      </w:r>
    </w:p>
    <w:p w14:paraId="3305AB91" w14:textId="7715C449" w:rsidR="005907E1" w:rsidRPr="00916EFC" w:rsidRDefault="005907E1" w:rsidP="005907E1">
      <w:pPr>
        <w:pStyle w:val="Normlnprvnodsazen"/>
        <w:ind w:firstLine="0"/>
        <w:rPr>
          <w:lang w:eastAsia="en-US"/>
        </w:rPr>
      </w:pPr>
      <w:r w:rsidRPr="00916EFC">
        <w:rPr>
          <w:lang w:eastAsia="en-US"/>
        </w:rPr>
        <w:t xml:space="preserve">Výběr výsledné technologie proběhl na základě: </w:t>
      </w:r>
    </w:p>
    <w:p w14:paraId="1A5B66BA" w14:textId="3F168DE5" w:rsidR="00A77604" w:rsidRPr="00916EFC" w:rsidRDefault="00A77604" w:rsidP="00A77604">
      <w:pPr>
        <w:pStyle w:val="Normlnprvnodsazen"/>
        <w:numPr>
          <w:ilvl w:val="0"/>
          <w:numId w:val="82"/>
        </w:numPr>
        <w:rPr>
          <w:lang w:eastAsia="en-US"/>
        </w:rPr>
      </w:pPr>
      <w:r w:rsidRPr="00916EFC">
        <w:rPr>
          <w:lang w:eastAsia="en-US"/>
        </w:rPr>
        <w:t>Analýza existujících aplikací vyvinutých pomocí analyzovaných řešení.</w:t>
      </w:r>
    </w:p>
    <w:p w14:paraId="3EC06E2B" w14:textId="49FF4786" w:rsidR="005907E1" w:rsidRPr="00916EFC" w:rsidRDefault="005907E1" w:rsidP="00135504">
      <w:pPr>
        <w:pStyle w:val="Normlnprvnodsazen"/>
        <w:numPr>
          <w:ilvl w:val="0"/>
          <w:numId w:val="67"/>
        </w:numPr>
        <w:rPr>
          <w:lang w:eastAsia="en-US"/>
        </w:rPr>
      </w:pPr>
      <w:r w:rsidRPr="00916EFC">
        <w:rPr>
          <w:lang w:eastAsia="en-US"/>
        </w:rPr>
        <w:t>Tvorby testovacích aplikací ve většině výše zmíněných technologií.</w:t>
      </w:r>
      <w:r w:rsidR="00364E60" w:rsidRPr="00916EFC">
        <w:rPr>
          <w:lang w:eastAsia="en-US"/>
        </w:rPr>
        <w:t xml:space="preserve"> (viz. </w:t>
      </w:r>
      <w:r w:rsidR="00364E60" w:rsidRPr="00916EFC">
        <w:rPr>
          <w:lang w:eastAsia="en-US"/>
        </w:rPr>
        <w:fldChar w:fldCharType="begin"/>
      </w:r>
      <w:r w:rsidR="00364E60" w:rsidRPr="00916EFC">
        <w:rPr>
          <w:lang w:eastAsia="en-US"/>
        </w:rPr>
        <w:instrText xml:space="preserve"> REF _Ref155038146 \h </w:instrText>
      </w:r>
      <w:r w:rsidR="00364E60" w:rsidRPr="00916EFC">
        <w:rPr>
          <w:lang w:eastAsia="en-US"/>
        </w:rPr>
      </w:r>
      <w:r w:rsidR="00916EFC">
        <w:rPr>
          <w:lang w:eastAsia="en-US"/>
        </w:rPr>
        <w:instrText xml:space="preserve"> \* MERGEFORMAT </w:instrText>
      </w:r>
      <w:r w:rsidR="00364E60" w:rsidRPr="00916EFC">
        <w:rPr>
          <w:lang w:eastAsia="en-US"/>
        </w:rPr>
        <w:fldChar w:fldCharType="separate"/>
      </w:r>
      <w:r w:rsidR="00B6677D" w:rsidRPr="00916EFC">
        <w:t xml:space="preserve">Tab. </w:t>
      </w:r>
      <w:r w:rsidR="00B6677D">
        <w:rPr>
          <w:noProof/>
        </w:rPr>
        <w:t>8</w:t>
      </w:r>
      <w:r w:rsidR="00B6677D" w:rsidRPr="00916EFC">
        <w:t xml:space="preserve"> Přehled testovacích aplikací.</w:t>
      </w:r>
      <w:r w:rsidR="00364E60" w:rsidRPr="00916EFC">
        <w:rPr>
          <w:lang w:eastAsia="en-US"/>
        </w:rPr>
        <w:fldChar w:fldCharType="end"/>
      </w:r>
      <w:r w:rsidR="00364E60" w:rsidRPr="00916EFC">
        <w:rPr>
          <w:lang w:eastAsia="en-US"/>
        </w:rPr>
        <w:t>)</w:t>
      </w:r>
      <w:r w:rsidR="00135504" w:rsidRPr="00916EFC">
        <w:rPr>
          <w:lang w:eastAsia="en-US"/>
        </w:rPr>
        <w:t xml:space="preserve"> a </w:t>
      </w:r>
      <w:r w:rsidR="00135504" w:rsidRPr="00916EFC">
        <w:rPr>
          <w:lang w:eastAsia="en-US"/>
        </w:rPr>
        <w:t xml:space="preserve">Zhodnocení vůči požadavkům plynoucích z charakteru geografických dat a jejich vizualizace. </w:t>
      </w:r>
    </w:p>
    <w:p w14:paraId="77381D14" w14:textId="78863574" w:rsidR="005907E1" w:rsidRPr="00916EFC" w:rsidRDefault="005907E1" w:rsidP="005907E1">
      <w:pPr>
        <w:pStyle w:val="Normlnprvnodsazen"/>
        <w:numPr>
          <w:ilvl w:val="0"/>
          <w:numId w:val="67"/>
        </w:numPr>
        <w:rPr>
          <w:lang w:eastAsia="en-US"/>
        </w:rPr>
      </w:pPr>
      <w:r w:rsidRPr="00916EFC">
        <w:rPr>
          <w:lang w:eastAsia="en-US"/>
        </w:rPr>
        <w:t>Konzultace koncepce a zaměření technologie s členy komunity uživatelů / vývojářů.</w:t>
      </w:r>
    </w:p>
    <w:p w14:paraId="0B9C226E" w14:textId="77777777" w:rsidR="00135504" w:rsidRPr="00916EFC" w:rsidRDefault="00135504" w:rsidP="00135504">
      <w:pPr>
        <w:pStyle w:val="PICTURES"/>
      </w:pPr>
      <w:r w:rsidRPr="00916EFC">
        <w:drawing>
          <wp:inline distT="0" distB="0" distL="0" distR="0" wp14:anchorId="08123A01" wp14:editId="3E47F056">
            <wp:extent cx="5579745" cy="806450"/>
            <wp:effectExtent l="0" t="0" r="1905" b="0"/>
            <wp:docPr id="2085020125" name="Picture 1" descr="A diagram of an elev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Picture 1" descr="A diagram of an elevator&#10;&#10;Description automatically generated"/>
                    <pic:cNvPicPr/>
                  </pic:nvPicPr>
                  <pic:blipFill>
                    <a:blip r:embed="rId37"/>
                    <a:stretch>
                      <a:fillRect/>
                    </a:stretch>
                  </pic:blipFill>
                  <pic:spPr>
                    <a:xfrm>
                      <a:off x="0" y="0"/>
                      <a:ext cx="5579745" cy="806450"/>
                    </a:xfrm>
                    <a:prstGeom prst="rect">
                      <a:avLst/>
                    </a:prstGeom>
                  </pic:spPr>
                </pic:pic>
              </a:graphicData>
            </a:graphic>
          </wp:inline>
        </w:drawing>
      </w:r>
    </w:p>
    <w:p w14:paraId="44F24773" w14:textId="2FDA1ECB" w:rsidR="00135504" w:rsidRPr="00916EFC" w:rsidRDefault="00135504"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19</w:t>
      </w:r>
      <w:r w:rsidRPr="00916EFC">
        <w:rPr>
          <w:noProof/>
        </w:rPr>
        <w:fldChar w:fldCharType="end"/>
      </w:r>
      <w:r w:rsidRPr="00916EFC">
        <w:t xml:space="preserve"> Vybraný soubor technologií (</w:t>
      </w:r>
      <w:r w:rsidRPr="00916EFC">
        <w:rPr>
          <w:i/>
        </w:rPr>
        <w:t>tech stack</w:t>
      </w:r>
      <w:r w:rsidRPr="00916EFC">
        <w:t>) pro tvorbu virtuálního VP. modře – volně dostupný software, šedě – proprietární.</w:t>
      </w:r>
    </w:p>
    <w:p w14:paraId="4BA93793" w14:textId="77777777" w:rsidR="00135504" w:rsidRPr="00916EFC" w:rsidRDefault="00135504" w:rsidP="00135504"/>
    <w:p w14:paraId="26F1AD39" w14:textId="118FE7B0" w:rsidR="00364E60" w:rsidRPr="00916EFC" w:rsidRDefault="00364E60" w:rsidP="00135504">
      <w:pPr>
        <w:pStyle w:val="CaptionTabs"/>
      </w:pPr>
      <w:bookmarkStart w:id="162" w:name="_Ref155044453"/>
      <w:bookmarkStart w:id="163" w:name="_Ref155038146"/>
      <w:r w:rsidRPr="00916EFC">
        <w:t xml:space="preserve">Tab. </w:t>
      </w:r>
      <w:r w:rsidRPr="00916EFC">
        <w:fldChar w:fldCharType="begin"/>
      </w:r>
      <w:r w:rsidRPr="00916EFC">
        <w:instrText xml:space="preserve"> SEQ Tab. \* ARABIC </w:instrText>
      </w:r>
      <w:r w:rsidRPr="00916EFC">
        <w:fldChar w:fldCharType="separate"/>
      </w:r>
      <w:r w:rsidR="00B6677D">
        <w:rPr>
          <w:noProof/>
        </w:rPr>
        <w:t>8</w:t>
      </w:r>
      <w:r w:rsidRPr="00916EFC">
        <w:fldChar w:fldCharType="end"/>
      </w:r>
      <w:bookmarkEnd w:id="162"/>
      <w:r w:rsidRPr="00916EFC">
        <w:t xml:space="preserve"> Přehled testovacích aplikací.</w:t>
      </w:r>
      <w:bookmarkEnd w:id="163"/>
      <w:r w:rsidRPr="00916EFC">
        <w:t xml:space="preserve"> </w:t>
      </w:r>
    </w:p>
    <w:tbl>
      <w:tblPr>
        <w:tblW w:w="8815" w:type="dxa"/>
        <w:tblLook w:val="04A0" w:firstRow="1" w:lastRow="0" w:firstColumn="1" w:lastColumn="0" w:noHBand="0" w:noVBand="1"/>
      </w:tblPr>
      <w:tblGrid>
        <w:gridCol w:w="1660"/>
        <w:gridCol w:w="1305"/>
        <w:gridCol w:w="739"/>
        <w:gridCol w:w="1015"/>
        <w:gridCol w:w="4096"/>
      </w:tblGrid>
      <w:tr w:rsidR="00364E60" w:rsidRPr="00916EFC" w14:paraId="1BFAA95B" w14:textId="77777777" w:rsidTr="00364E60">
        <w:trPr>
          <w:trHeight w:val="24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E135F9" w14:textId="77777777" w:rsidR="00364E60" w:rsidRPr="00916EFC" w:rsidRDefault="00364E60" w:rsidP="00364E60">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Technologie</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48E07CAE" w14:textId="77777777" w:rsidR="00364E60" w:rsidRPr="00916EFC" w:rsidRDefault="00364E60" w:rsidP="00364E60">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Míra imerze</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671BF647" w14:textId="77777777" w:rsidR="00364E60" w:rsidRPr="00916EFC" w:rsidRDefault="00364E60" w:rsidP="00364E60">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Pohyb</w:t>
            </w:r>
          </w:p>
        </w:tc>
        <w:tc>
          <w:tcPr>
            <w:tcW w:w="1015" w:type="dxa"/>
            <w:tcBorders>
              <w:top w:val="single" w:sz="4" w:space="0" w:color="auto"/>
              <w:left w:val="nil"/>
              <w:bottom w:val="single" w:sz="4" w:space="0" w:color="auto"/>
              <w:right w:val="single" w:sz="4" w:space="0" w:color="auto"/>
            </w:tcBorders>
            <w:shd w:val="clear" w:color="auto" w:fill="auto"/>
            <w:noWrap/>
            <w:vAlign w:val="center"/>
            <w:hideMark/>
          </w:tcPr>
          <w:p w14:paraId="36C3DE2E" w14:textId="77777777" w:rsidR="00364E60" w:rsidRPr="00916EFC" w:rsidRDefault="00364E60" w:rsidP="00364E60">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Interakce</w:t>
            </w:r>
          </w:p>
        </w:tc>
        <w:tc>
          <w:tcPr>
            <w:tcW w:w="4096" w:type="dxa"/>
            <w:tcBorders>
              <w:top w:val="single" w:sz="4" w:space="0" w:color="auto"/>
              <w:left w:val="nil"/>
              <w:bottom w:val="single" w:sz="4" w:space="0" w:color="auto"/>
              <w:right w:val="single" w:sz="4" w:space="0" w:color="auto"/>
            </w:tcBorders>
            <w:shd w:val="clear" w:color="auto" w:fill="auto"/>
            <w:noWrap/>
            <w:vAlign w:val="center"/>
            <w:hideMark/>
          </w:tcPr>
          <w:p w14:paraId="132F6321" w14:textId="77777777" w:rsidR="00364E60" w:rsidRPr="00916EFC" w:rsidRDefault="00364E60" w:rsidP="00364E60">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URL</w:t>
            </w:r>
          </w:p>
        </w:tc>
      </w:tr>
      <w:tr w:rsidR="00364E60" w:rsidRPr="00916EFC" w14:paraId="47C6B466"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A3FBCA8"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three.js</w:t>
            </w:r>
          </w:p>
        </w:tc>
        <w:tc>
          <w:tcPr>
            <w:tcW w:w="1305" w:type="dxa"/>
            <w:tcBorders>
              <w:top w:val="nil"/>
              <w:left w:val="nil"/>
              <w:bottom w:val="single" w:sz="4" w:space="0" w:color="auto"/>
              <w:right w:val="single" w:sz="4" w:space="0" w:color="auto"/>
            </w:tcBorders>
            <w:shd w:val="clear" w:color="auto" w:fill="auto"/>
            <w:noWrap/>
            <w:vAlign w:val="center"/>
            <w:hideMark/>
          </w:tcPr>
          <w:p w14:paraId="7A356680"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DAA24DF"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3 DoF</w:t>
            </w:r>
          </w:p>
        </w:tc>
        <w:tc>
          <w:tcPr>
            <w:tcW w:w="1015" w:type="dxa"/>
            <w:tcBorders>
              <w:top w:val="nil"/>
              <w:left w:val="nil"/>
              <w:bottom w:val="single" w:sz="4" w:space="0" w:color="auto"/>
              <w:right w:val="single" w:sz="4" w:space="0" w:color="auto"/>
            </w:tcBorders>
            <w:shd w:val="clear" w:color="auto" w:fill="auto"/>
            <w:noWrap/>
            <w:vAlign w:val="center"/>
            <w:hideMark/>
          </w:tcPr>
          <w:p w14:paraId="33558044"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2670EA" w14:textId="77777777" w:rsidR="00364E60" w:rsidRPr="00916EFC" w:rsidRDefault="00000000" w:rsidP="00364E60">
            <w:pPr>
              <w:spacing w:after="0" w:line="240" w:lineRule="auto"/>
              <w:jc w:val="center"/>
              <w:rPr>
                <w:rFonts w:eastAsia="Times New Roman" w:cs="Calibri"/>
                <w:color w:val="0563C1"/>
                <w:sz w:val="18"/>
                <w:szCs w:val="18"/>
                <w:u w:val="single"/>
              </w:rPr>
            </w:pPr>
            <w:hyperlink r:id="rId38" w:history="1">
              <w:r w:rsidR="00364E60" w:rsidRPr="00916EFC">
                <w:rPr>
                  <w:rFonts w:eastAsia="Times New Roman" w:cs="Calibri"/>
                  <w:color w:val="0563C1"/>
                  <w:sz w:val="18"/>
                  <w:szCs w:val="18"/>
                  <w:u w:val="single"/>
                </w:rPr>
                <w:t>https://jendahorak.github.io/disc3vr/</w:t>
              </w:r>
            </w:hyperlink>
          </w:p>
        </w:tc>
      </w:tr>
      <w:tr w:rsidR="00364E60" w:rsidRPr="00916EFC" w14:paraId="4BAFD5FF"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D037C68"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babylon.js</w:t>
            </w:r>
          </w:p>
        </w:tc>
        <w:tc>
          <w:tcPr>
            <w:tcW w:w="1305" w:type="dxa"/>
            <w:tcBorders>
              <w:top w:val="nil"/>
              <w:left w:val="nil"/>
              <w:bottom w:val="single" w:sz="4" w:space="0" w:color="auto"/>
              <w:right w:val="single" w:sz="4" w:space="0" w:color="auto"/>
            </w:tcBorders>
            <w:shd w:val="clear" w:color="auto" w:fill="auto"/>
            <w:noWrap/>
            <w:vAlign w:val="center"/>
            <w:hideMark/>
          </w:tcPr>
          <w:p w14:paraId="79C862F7"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17899EFC"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3 DoF</w:t>
            </w:r>
          </w:p>
        </w:tc>
        <w:tc>
          <w:tcPr>
            <w:tcW w:w="1015" w:type="dxa"/>
            <w:tcBorders>
              <w:top w:val="nil"/>
              <w:left w:val="nil"/>
              <w:bottom w:val="single" w:sz="4" w:space="0" w:color="auto"/>
              <w:right w:val="single" w:sz="4" w:space="0" w:color="auto"/>
            </w:tcBorders>
            <w:shd w:val="clear" w:color="auto" w:fill="auto"/>
            <w:noWrap/>
            <w:vAlign w:val="center"/>
            <w:hideMark/>
          </w:tcPr>
          <w:p w14:paraId="15A4E9C3"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A8AADD"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39" w:history="1">
              <w:r w:rsidR="00364E60" w:rsidRPr="00916EFC">
                <w:rPr>
                  <w:rFonts w:ascii="Calibri" w:eastAsia="Times New Roman" w:hAnsi="Calibri" w:cs="Calibri"/>
                  <w:color w:val="0563C1"/>
                  <w:sz w:val="18"/>
                  <w:szCs w:val="18"/>
                  <w:u w:val="single"/>
                </w:rPr>
                <w:t>https://jendahorak.github.io/babjs/</w:t>
              </w:r>
            </w:hyperlink>
          </w:p>
        </w:tc>
      </w:tr>
      <w:tr w:rsidR="00364E60" w:rsidRPr="00916EFC" w14:paraId="2C63B1BD"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B17F43"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aframe</w:t>
            </w:r>
          </w:p>
        </w:tc>
        <w:tc>
          <w:tcPr>
            <w:tcW w:w="1305" w:type="dxa"/>
            <w:tcBorders>
              <w:top w:val="nil"/>
              <w:left w:val="nil"/>
              <w:bottom w:val="single" w:sz="4" w:space="0" w:color="auto"/>
              <w:right w:val="single" w:sz="4" w:space="0" w:color="auto"/>
            </w:tcBorders>
            <w:shd w:val="clear" w:color="auto" w:fill="auto"/>
            <w:noWrap/>
            <w:vAlign w:val="center"/>
            <w:hideMark/>
          </w:tcPr>
          <w:p w14:paraId="3B6C0F32"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3B8FD38C"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3 DoF</w:t>
            </w:r>
          </w:p>
        </w:tc>
        <w:tc>
          <w:tcPr>
            <w:tcW w:w="1015" w:type="dxa"/>
            <w:tcBorders>
              <w:top w:val="nil"/>
              <w:left w:val="nil"/>
              <w:bottom w:val="single" w:sz="4" w:space="0" w:color="auto"/>
              <w:right w:val="single" w:sz="4" w:space="0" w:color="auto"/>
            </w:tcBorders>
            <w:shd w:val="clear" w:color="auto" w:fill="auto"/>
            <w:noWrap/>
            <w:vAlign w:val="center"/>
            <w:hideMark/>
          </w:tcPr>
          <w:p w14:paraId="17B3684B"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58B4D532"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0" w:history="1">
              <w:r w:rsidR="00364E60" w:rsidRPr="00916EFC">
                <w:rPr>
                  <w:rFonts w:ascii="Calibri" w:eastAsia="Times New Roman" w:hAnsi="Calibri" w:cs="Calibri"/>
                  <w:color w:val="0563C1"/>
                  <w:sz w:val="18"/>
                  <w:szCs w:val="18"/>
                  <w:u w:val="single"/>
                </w:rPr>
                <w:t>https://jendahorak.github.io/a3sixty/</w:t>
              </w:r>
            </w:hyperlink>
          </w:p>
        </w:tc>
      </w:tr>
      <w:tr w:rsidR="00364E60" w:rsidRPr="00916EFC" w14:paraId="4E891A5C"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07A65995" w14:textId="77777777" w:rsidR="00364E60" w:rsidRPr="00916EFC"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3C76C45" w14:textId="75726B75"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Desktop VR</w:t>
            </w:r>
          </w:p>
        </w:tc>
        <w:tc>
          <w:tcPr>
            <w:tcW w:w="739" w:type="dxa"/>
            <w:tcBorders>
              <w:top w:val="nil"/>
              <w:left w:val="nil"/>
              <w:bottom w:val="single" w:sz="4" w:space="0" w:color="auto"/>
              <w:right w:val="single" w:sz="4" w:space="0" w:color="auto"/>
            </w:tcBorders>
            <w:shd w:val="clear" w:color="auto" w:fill="auto"/>
            <w:noWrap/>
            <w:vAlign w:val="center"/>
            <w:hideMark/>
          </w:tcPr>
          <w:p w14:paraId="64913CF3"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32DC24B9"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2799D01"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1" w:history="1">
              <w:r w:rsidR="00364E60" w:rsidRPr="00916EFC">
                <w:rPr>
                  <w:rFonts w:ascii="Calibri" w:eastAsia="Times New Roman" w:hAnsi="Calibri" w:cs="Calibri"/>
                  <w:color w:val="0563C1"/>
                  <w:sz w:val="18"/>
                  <w:szCs w:val="18"/>
                  <w:u w:val="single"/>
                </w:rPr>
                <w:t xml:space="preserve"> https://foam-jumpy-dianella.glitch.me</w:t>
              </w:r>
            </w:hyperlink>
          </w:p>
        </w:tc>
      </w:tr>
      <w:tr w:rsidR="00364E60" w:rsidRPr="00916EFC" w14:paraId="06DBB22E" w14:textId="77777777" w:rsidTr="00364E60">
        <w:trPr>
          <w:trHeight w:val="503"/>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CC523F2"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needle engine</w:t>
            </w:r>
          </w:p>
        </w:tc>
        <w:tc>
          <w:tcPr>
            <w:tcW w:w="1305" w:type="dxa"/>
            <w:tcBorders>
              <w:top w:val="nil"/>
              <w:left w:val="nil"/>
              <w:bottom w:val="single" w:sz="4" w:space="0" w:color="auto"/>
              <w:right w:val="single" w:sz="4" w:space="0" w:color="auto"/>
            </w:tcBorders>
            <w:shd w:val="clear" w:color="auto" w:fill="auto"/>
            <w:noWrap/>
            <w:vAlign w:val="center"/>
            <w:hideMark/>
          </w:tcPr>
          <w:p w14:paraId="3200E3AA"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72AC832"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3 DoF </w:t>
            </w:r>
          </w:p>
        </w:tc>
        <w:tc>
          <w:tcPr>
            <w:tcW w:w="1015" w:type="dxa"/>
            <w:tcBorders>
              <w:top w:val="nil"/>
              <w:left w:val="nil"/>
              <w:bottom w:val="single" w:sz="4" w:space="0" w:color="auto"/>
              <w:right w:val="single" w:sz="4" w:space="0" w:color="auto"/>
            </w:tcBorders>
            <w:shd w:val="clear" w:color="auto" w:fill="auto"/>
            <w:noWrap/>
            <w:vAlign w:val="center"/>
            <w:hideMark/>
          </w:tcPr>
          <w:p w14:paraId="6F4F2564"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A5A5780"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2" w:history="1">
              <w:r w:rsidR="00364E60" w:rsidRPr="00916EFC">
                <w:rPr>
                  <w:rFonts w:ascii="Calibri" w:eastAsia="Times New Roman" w:hAnsi="Calibri" w:cs="Calibri"/>
                  <w:color w:val="0563C1"/>
                  <w:sz w:val="18"/>
                  <w:szCs w:val="18"/>
                  <w:u w:val="single"/>
                </w:rPr>
                <w:t>https://interesting-parallel-bit.glitch.me</w:t>
              </w:r>
            </w:hyperlink>
          </w:p>
        </w:tc>
      </w:tr>
      <w:tr w:rsidR="00364E60" w:rsidRPr="00916EFC" w14:paraId="2E3C4A53"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4F38AC"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mozzila hubs</w:t>
            </w:r>
          </w:p>
        </w:tc>
        <w:tc>
          <w:tcPr>
            <w:tcW w:w="1305" w:type="dxa"/>
            <w:tcBorders>
              <w:top w:val="nil"/>
              <w:left w:val="nil"/>
              <w:bottom w:val="single" w:sz="4" w:space="0" w:color="auto"/>
              <w:right w:val="single" w:sz="4" w:space="0" w:color="auto"/>
            </w:tcBorders>
            <w:shd w:val="clear" w:color="auto" w:fill="auto"/>
            <w:noWrap/>
            <w:vAlign w:val="center"/>
            <w:hideMark/>
          </w:tcPr>
          <w:p w14:paraId="3B3DED89"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51CE6C72"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77233CC9"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DDFD006"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3" w:history="1">
              <w:r w:rsidR="00364E60" w:rsidRPr="00916EFC">
                <w:rPr>
                  <w:rFonts w:ascii="Calibri" w:eastAsia="Times New Roman" w:hAnsi="Calibri" w:cs="Calibri"/>
                  <w:color w:val="0563C1"/>
                  <w:sz w:val="18"/>
                  <w:szCs w:val="18"/>
                  <w:u w:val="single"/>
                </w:rPr>
                <w:t>https://hubs.mozilla.com/v3xSqDE/obedient-high-sphere</w:t>
              </w:r>
            </w:hyperlink>
          </w:p>
        </w:tc>
      </w:tr>
      <w:tr w:rsidR="00364E60" w:rsidRPr="00916EFC" w14:paraId="352ADCFF"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59FC2B51" w14:textId="77777777" w:rsidR="00364E60" w:rsidRPr="00916EFC"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3A16A21C"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1155E44A"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2723B5BD"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FFFD8BF"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4" w:history="1">
              <w:r w:rsidR="00364E60" w:rsidRPr="00916EFC">
                <w:rPr>
                  <w:rFonts w:ascii="Calibri" w:eastAsia="Times New Roman" w:hAnsi="Calibri" w:cs="Calibri"/>
                  <w:color w:val="0563C1"/>
                  <w:sz w:val="18"/>
                  <w:szCs w:val="18"/>
                  <w:u w:val="single"/>
                </w:rPr>
                <w:t>https://hubs.mozilla.com/PFhZqGd/primary-stylish-festivity/</w:t>
              </w:r>
            </w:hyperlink>
          </w:p>
        </w:tc>
      </w:tr>
      <w:tr w:rsidR="00364E60" w:rsidRPr="00916EFC" w14:paraId="7C45ED13"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486CF2A9" w14:textId="77777777" w:rsidR="00364E60" w:rsidRPr="00916EFC"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6A616F0"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7CCAAAFC"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060E6F6D"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72D54F08"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5" w:history="1">
              <w:r w:rsidR="00364E60" w:rsidRPr="00916EFC">
                <w:rPr>
                  <w:rFonts w:ascii="Calibri" w:eastAsia="Times New Roman" w:hAnsi="Calibri" w:cs="Calibri"/>
                  <w:color w:val="0563C1"/>
                  <w:sz w:val="18"/>
                  <w:szCs w:val="18"/>
                  <w:u w:val="single"/>
                </w:rPr>
                <w:t>https://hubs.mozilla.com/CMa8Xah/vibrant-fixed-plane</w:t>
              </w:r>
            </w:hyperlink>
          </w:p>
        </w:tc>
      </w:tr>
      <w:tr w:rsidR="00364E60" w:rsidRPr="00916EFC" w14:paraId="3353E6B7"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1A4E5D2"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wonderland engine</w:t>
            </w:r>
          </w:p>
        </w:tc>
        <w:tc>
          <w:tcPr>
            <w:tcW w:w="1305" w:type="dxa"/>
            <w:tcBorders>
              <w:top w:val="nil"/>
              <w:left w:val="nil"/>
              <w:bottom w:val="single" w:sz="4" w:space="0" w:color="auto"/>
              <w:right w:val="single" w:sz="4" w:space="0" w:color="auto"/>
            </w:tcBorders>
            <w:shd w:val="clear" w:color="auto" w:fill="auto"/>
            <w:noWrap/>
            <w:vAlign w:val="center"/>
            <w:hideMark/>
          </w:tcPr>
          <w:p w14:paraId="4E115CC4"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0B209CE1"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7D2F16C3" w14:textId="77777777" w:rsidR="00364E60" w:rsidRPr="00916EFC" w:rsidRDefault="00364E60" w:rsidP="00364E60">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12892B6E" w14:textId="77777777" w:rsidR="00364E60" w:rsidRPr="00916EFC" w:rsidRDefault="00000000" w:rsidP="00364E60">
            <w:pPr>
              <w:spacing w:after="0" w:line="240" w:lineRule="auto"/>
              <w:jc w:val="center"/>
              <w:rPr>
                <w:rFonts w:ascii="Calibri" w:eastAsia="Times New Roman" w:hAnsi="Calibri" w:cs="Calibri"/>
                <w:color w:val="0563C1"/>
                <w:sz w:val="18"/>
                <w:szCs w:val="18"/>
                <w:u w:val="single"/>
              </w:rPr>
            </w:pPr>
            <w:hyperlink r:id="rId46" w:history="1">
              <w:r w:rsidR="00364E60" w:rsidRPr="00916EFC">
                <w:rPr>
                  <w:rFonts w:ascii="Calibri" w:eastAsia="Times New Roman" w:hAnsi="Calibri" w:cs="Calibri"/>
                  <w:color w:val="0563C1"/>
                  <w:sz w:val="18"/>
                  <w:szCs w:val="18"/>
                  <w:u w:val="single"/>
                </w:rPr>
                <w:t>https://jendahorak.github.io/wle-throw/</w:t>
              </w:r>
            </w:hyperlink>
          </w:p>
        </w:tc>
      </w:tr>
    </w:tbl>
    <w:p w14:paraId="35C93FD4" w14:textId="5ED16807" w:rsidR="005907E1" w:rsidRPr="00916EFC" w:rsidRDefault="005907E1" w:rsidP="00364E60">
      <w:pPr>
        <w:pStyle w:val="Normlnprvnodsazen"/>
        <w:ind w:firstLine="0"/>
        <w:rPr>
          <w:lang w:eastAsia="en-US"/>
        </w:rPr>
      </w:pPr>
      <w:r w:rsidRPr="00916EFC">
        <w:rPr>
          <w:lang w:eastAsia="en-US"/>
        </w:rPr>
        <w:t xml:space="preserve"> </w:t>
      </w:r>
    </w:p>
    <w:p w14:paraId="4FFE4CFE" w14:textId="6988FBA4" w:rsidR="00054E2A" w:rsidRPr="00916EFC" w:rsidRDefault="00342BBD" w:rsidP="00054E2A">
      <w:pPr>
        <w:pStyle w:val="Normlnprvnodsazen"/>
        <w:rPr>
          <w:lang w:eastAsia="en-US"/>
        </w:rPr>
      </w:pPr>
      <w:r w:rsidRPr="00916EFC">
        <w:rPr>
          <w:lang w:eastAsia="en-US"/>
        </w:rPr>
        <w:t xml:space="preserve">Výsledný rozhodovací proces je popsán následovně. </w:t>
      </w:r>
      <w:r w:rsidR="00BD32D1" w:rsidRPr="00916EFC">
        <w:t xml:space="preserve">Kapitola taxonomie technologií představuje řadu </w:t>
      </w:r>
      <w:r w:rsidR="0085673A" w:rsidRPr="00916EFC">
        <w:t>možností,</w:t>
      </w:r>
      <w:r w:rsidR="00BD32D1" w:rsidRPr="00916EFC">
        <w:t xml:space="preserve"> </w:t>
      </w:r>
      <w:r w:rsidR="0085673A" w:rsidRPr="00916EFC">
        <w:t>jak je možné je dělit. Instrumentální</w:t>
      </w:r>
      <w:r w:rsidR="00F51F56" w:rsidRPr="00916EFC">
        <w:t>m rozhodovacím kritériem je rychlost a pohodlí vývoje</w:t>
      </w:r>
      <w:r w:rsidR="00364E60" w:rsidRPr="00916EFC">
        <w:t xml:space="preserve"> aplikace</w:t>
      </w:r>
      <w:r w:rsidR="00F51F56" w:rsidRPr="00916EFC">
        <w:t xml:space="preserve">.  </w:t>
      </w:r>
      <w:r w:rsidR="00364E60" w:rsidRPr="00916EFC">
        <w:t>Primárním rozhodovacím kritériem byl fakt</w:t>
      </w:r>
      <w:r w:rsidR="00F51F56" w:rsidRPr="00916EFC">
        <w:t xml:space="preserve">, </w:t>
      </w:r>
      <w:r w:rsidR="00135504" w:rsidRPr="00916EFC">
        <w:t>zda</w:t>
      </w:r>
      <w:r w:rsidR="00F51F56" w:rsidRPr="00916EFC">
        <w:t xml:space="preserve"> jsou </w:t>
      </w:r>
      <w:r w:rsidR="00364E60" w:rsidRPr="00916EFC">
        <w:t xml:space="preserve">technologie </w:t>
      </w:r>
      <w:r w:rsidR="00F51F56" w:rsidRPr="00916EFC">
        <w:t xml:space="preserve">poskytují GUI editor scény. Tvorba komplexnějších 3D prostředí bez vizuálního editoru, je návrhově </w:t>
      </w:r>
      <w:r w:rsidR="00364E60" w:rsidRPr="00916EFC">
        <w:t xml:space="preserve">i </w:t>
      </w:r>
      <w:r w:rsidR="00F51F56" w:rsidRPr="00916EFC">
        <w:t xml:space="preserve">implementačně </w:t>
      </w:r>
      <w:r w:rsidR="00364E60" w:rsidRPr="00916EFC">
        <w:t xml:space="preserve">značně </w:t>
      </w:r>
      <w:r w:rsidR="00F51F56" w:rsidRPr="00916EFC">
        <w:t xml:space="preserve">náročná. Z tohoto důvodu byly vyřazeny základní technologie jako je </w:t>
      </w:r>
      <w:r w:rsidR="00F51F56" w:rsidRPr="00916EFC">
        <w:rPr>
          <w:b/>
          <w:bCs/>
        </w:rPr>
        <w:t>three.js</w:t>
      </w:r>
      <w:r w:rsidR="00F51F56" w:rsidRPr="00916EFC">
        <w:t xml:space="preserve"> </w:t>
      </w:r>
      <w:r w:rsidR="009A775B" w:rsidRPr="00916EFC">
        <w:t xml:space="preserve">a </w:t>
      </w:r>
      <w:r w:rsidR="00F51F56" w:rsidRPr="00916EFC">
        <w:rPr>
          <w:b/>
          <w:bCs/>
        </w:rPr>
        <w:t>babylon.js</w:t>
      </w:r>
      <w:r w:rsidR="00F51F56" w:rsidRPr="00916EFC">
        <w:t xml:space="preserve">. Jejich přímá nástavba </w:t>
      </w:r>
      <w:r w:rsidR="00F51F56" w:rsidRPr="00916EFC">
        <w:rPr>
          <w:b/>
          <w:bCs/>
        </w:rPr>
        <w:t>A-</w:t>
      </w:r>
      <w:r w:rsidR="00364E60" w:rsidRPr="00916EFC">
        <w:rPr>
          <w:b/>
          <w:bCs/>
        </w:rPr>
        <w:t>F</w:t>
      </w:r>
      <w:r w:rsidR="00F51F56" w:rsidRPr="00916EFC">
        <w:rPr>
          <w:b/>
          <w:bCs/>
        </w:rPr>
        <w:t>rame</w:t>
      </w:r>
      <w:r w:rsidR="00F51F56" w:rsidRPr="00916EFC">
        <w:t xml:space="preserve"> již poskytuje širší abstrakci nad VP komponenty, pozicování a celková tvorba VP však probíhá v </w:t>
      </w:r>
      <w:r w:rsidR="00364E60" w:rsidRPr="00916EFC">
        <w:t>HTML</w:t>
      </w:r>
      <w:r w:rsidR="00F51F56" w:rsidRPr="00916EFC">
        <w:t xml:space="preserve"> dokumentu. A-</w:t>
      </w:r>
      <w:r w:rsidR="00364E60" w:rsidRPr="00916EFC">
        <w:t>F</w:t>
      </w:r>
      <w:r w:rsidR="00F51F56" w:rsidRPr="00916EFC">
        <w:t xml:space="preserve">rame poskytuje inspektor ve formě </w:t>
      </w:r>
      <w:r w:rsidR="00364E60" w:rsidRPr="00916EFC">
        <w:t>GUI</w:t>
      </w:r>
      <w:r w:rsidR="00F51F56" w:rsidRPr="00916EFC">
        <w:t xml:space="preserve"> 3D editoru</w:t>
      </w:r>
      <w:r w:rsidR="009A775B" w:rsidRPr="00916EFC">
        <w:t>,</w:t>
      </w:r>
      <w:r w:rsidR="00364E60" w:rsidRPr="00916EFC">
        <w:t xml:space="preserve"> ten</w:t>
      </w:r>
      <w:r w:rsidR="009A775B" w:rsidRPr="00916EFC">
        <w:t xml:space="preserve"> </w:t>
      </w:r>
      <w:r w:rsidR="00F51F56" w:rsidRPr="00916EFC">
        <w:t xml:space="preserve">je však značně omezený a neposkytuje stejnou míru pohodlí při vývoji jako jiná řešení. </w:t>
      </w:r>
      <w:r w:rsidR="009A775B" w:rsidRPr="00916EFC">
        <w:t xml:space="preserve">Zbývající možnosti tedy jsou enginy jako </w:t>
      </w:r>
      <w:r w:rsidR="009A775B" w:rsidRPr="00916EFC">
        <w:rPr>
          <w:b/>
          <w:bCs/>
        </w:rPr>
        <w:t>Wonderland</w:t>
      </w:r>
      <w:r w:rsidR="00B335E8" w:rsidRPr="00916EFC">
        <w:rPr>
          <w:b/>
          <w:bCs/>
        </w:rPr>
        <w:t xml:space="preserve"> engine</w:t>
      </w:r>
      <w:r w:rsidR="009A775B" w:rsidRPr="00916EFC">
        <w:rPr>
          <w:b/>
          <w:bCs/>
        </w:rPr>
        <w:t xml:space="preserve"> </w:t>
      </w:r>
      <w:r w:rsidR="00B335E8" w:rsidRPr="00916EFC">
        <w:t xml:space="preserve">a </w:t>
      </w:r>
      <w:r w:rsidR="00B335E8" w:rsidRPr="00916EFC">
        <w:rPr>
          <w:b/>
          <w:bCs/>
        </w:rPr>
        <w:t>PlayCanvas</w:t>
      </w:r>
      <w:r w:rsidR="00B335E8" w:rsidRPr="00916EFC">
        <w:t xml:space="preserve"> </w:t>
      </w:r>
      <w:r w:rsidR="009A775B" w:rsidRPr="00916EFC">
        <w:t xml:space="preserve">popř. propojení Unity s three.js skrze </w:t>
      </w:r>
      <w:r w:rsidR="009A775B" w:rsidRPr="00916EFC">
        <w:rPr>
          <w:b/>
          <w:bCs/>
        </w:rPr>
        <w:t>Needle tools</w:t>
      </w:r>
      <w:r w:rsidR="009A775B" w:rsidRPr="00916EFC">
        <w:t xml:space="preserve"> nebo služby </w:t>
      </w:r>
      <w:r w:rsidR="00B335E8" w:rsidRPr="00916EFC">
        <w:t>jejíž</w:t>
      </w:r>
      <w:r w:rsidR="009A775B" w:rsidRPr="00916EFC">
        <w:t xml:space="preserve"> nejlepším zástupcem je </w:t>
      </w:r>
      <w:r w:rsidR="009A775B" w:rsidRPr="00916EFC">
        <w:rPr>
          <w:b/>
          <w:bCs/>
        </w:rPr>
        <w:t>Mozilla Hubs</w:t>
      </w:r>
      <w:r w:rsidR="009A775B" w:rsidRPr="00916EFC">
        <w:t>. Všechn</w:t>
      </w:r>
      <w:r w:rsidR="00437A48" w:rsidRPr="00916EFC">
        <w:t>a</w:t>
      </w:r>
      <w:r w:rsidR="009A775B" w:rsidRPr="00916EFC">
        <w:t xml:space="preserve"> t</w:t>
      </w:r>
      <w:r w:rsidR="00437A48" w:rsidRPr="00916EFC">
        <w:t>a</w:t>
      </w:r>
      <w:r w:rsidR="009A775B" w:rsidRPr="00916EFC">
        <w:t xml:space="preserve">to řešení </w:t>
      </w:r>
      <w:r w:rsidR="00B335E8" w:rsidRPr="00916EFC">
        <w:t xml:space="preserve">poskytují 3D editor pro tvorbu scén a různé úrovně předpřipravených komponentů pro tvorbu VP. Dalším hlavním rozhodovacím kritériem je zaměření na výkon, a tedy do jaké míry poskytují dané řešení optimalizační funkce. </w:t>
      </w:r>
      <w:r w:rsidR="00437A48" w:rsidRPr="00916EFC">
        <w:t>Tento aspekt je významný, jelikož geografická data obsahují velké množství geometrie. N</w:t>
      </w:r>
      <w:r w:rsidR="00B335E8" w:rsidRPr="00916EFC">
        <w:t xml:space="preserve">ejslabším řešením v tomto ohledu je </w:t>
      </w:r>
      <w:r w:rsidR="00B335E8" w:rsidRPr="00916EFC">
        <w:rPr>
          <w:b/>
          <w:bCs/>
        </w:rPr>
        <w:t>Mozzila Hubs</w:t>
      </w:r>
      <w:r w:rsidR="00B335E8" w:rsidRPr="00916EFC">
        <w:t xml:space="preserve">, které neposkytuje takřka žádnou funkcionalitu ve formě automatické optimalizace modelů. V případě enginů je nejslabším řešením </w:t>
      </w:r>
      <w:r w:rsidR="00B335E8" w:rsidRPr="00916EFC">
        <w:rPr>
          <w:b/>
          <w:bCs/>
        </w:rPr>
        <w:t>PlayCanvas</w:t>
      </w:r>
      <w:r w:rsidR="00B335E8" w:rsidRPr="00916EFC">
        <w:t>,</w:t>
      </w:r>
      <w:r w:rsidR="00617728" w:rsidRPr="00916EFC">
        <w:t xml:space="preserve"> který neposkytuje optimalizační nástroje</w:t>
      </w:r>
      <w:r w:rsidR="00364373" w:rsidRPr="00916EFC">
        <w:t xml:space="preserve">, </w:t>
      </w:r>
      <w:r w:rsidR="003D7BB1" w:rsidRPr="00916EFC">
        <w:t>obdobně</w:t>
      </w:r>
      <w:r w:rsidR="00364373" w:rsidRPr="00916EFC">
        <w:t xml:space="preserve"> jako u </w:t>
      </w:r>
      <w:r w:rsidR="00364373" w:rsidRPr="00916EFC">
        <w:rPr>
          <w:b/>
          <w:bCs/>
        </w:rPr>
        <w:t>Mozzila Hubs</w:t>
      </w:r>
      <w:r w:rsidR="00364373" w:rsidRPr="00916EFC">
        <w:t xml:space="preserve"> je nutné optimalizaci provést externě</w:t>
      </w:r>
      <w:r w:rsidR="00617728" w:rsidRPr="00916EFC">
        <w:t xml:space="preserve">. </w:t>
      </w:r>
      <w:r w:rsidR="003D7BB1" w:rsidRPr="00916EFC">
        <w:t>J</w:t>
      </w:r>
      <w:r w:rsidR="00617728" w:rsidRPr="00916EFC">
        <w:t xml:space="preserve">elikož je </w:t>
      </w:r>
      <w:r w:rsidR="00617728" w:rsidRPr="00916EFC">
        <w:rPr>
          <w:b/>
          <w:bCs/>
        </w:rPr>
        <w:t>PlayCanvas</w:t>
      </w:r>
      <w:r w:rsidR="00617728" w:rsidRPr="00916EFC">
        <w:t xml:space="preserve"> plně cloudové řešení s editorem implementovaným v prohlížeči i editace a vývoj scén je díky slabému výkonu nekomfortním procesem.</w:t>
      </w:r>
      <w:r w:rsidR="00F24DA3" w:rsidRPr="00916EFC">
        <w:t xml:space="preserve"> Ve výběru tedy zbývají </w:t>
      </w:r>
      <w:r w:rsidR="00F24DA3" w:rsidRPr="00916EFC">
        <w:rPr>
          <w:b/>
          <w:bCs/>
        </w:rPr>
        <w:t>Wonderland engine</w:t>
      </w:r>
      <w:r w:rsidR="00F24DA3" w:rsidRPr="00916EFC">
        <w:t xml:space="preserve"> a </w:t>
      </w:r>
      <w:r w:rsidR="00F24DA3" w:rsidRPr="00916EFC">
        <w:rPr>
          <w:b/>
          <w:bCs/>
        </w:rPr>
        <w:t>Needle tools</w:t>
      </w:r>
      <w:r w:rsidR="00F24DA3" w:rsidRPr="00916EFC">
        <w:t xml:space="preserve">. Zde obě </w:t>
      </w:r>
      <w:r w:rsidR="003D7BB1" w:rsidRPr="00916EFC">
        <w:t>řešení</w:t>
      </w:r>
      <w:r w:rsidR="00F24DA3" w:rsidRPr="00916EFC">
        <w:t xml:space="preserve"> poskytují možnosti automatické optimalizace (komprese textur, geometrie aj.)</w:t>
      </w:r>
      <w:r w:rsidR="007C6908" w:rsidRPr="00916EFC">
        <w:t xml:space="preserve">. </w:t>
      </w:r>
      <w:r w:rsidR="00F24DA3" w:rsidRPr="00916EFC">
        <w:rPr>
          <w:b/>
          <w:bCs/>
        </w:rPr>
        <w:t>Needle engine</w:t>
      </w:r>
      <w:r w:rsidR="00F24DA3" w:rsidRPr="00916EFC">
        <w:t xml:space="preserve"> tento proces řeší automaticky při generování výsledné webové aplikace</w:t>
      </w:r>
      <w:r w:rsidR="007C6908" w:rsidRPr="00916EFC">
        <w:t>.</w:t>
      </w:r>
      <w:r w:rsidR="00F24DA3" w:rsidRPr="00916EFC">
        <w:t xml:space="preserve"> </w:t>
      </w:r>
      <w:r w:rsidR="00F24DA3" w:rsidRPr="00916EFC">
        <w:rPr>
          <w:b/>
          <w:bCs/>
        </w:rPr>
        <w:t>Wonderland en</w:t>
      </w:r>
      <w:r w:rsidR="007C6908" w:rsidRPr="00916EFC">
        <w:rPr>
          <w:b/>
          <w:bCs/>
        </w:rPr>
        <w:t>gi</w:t>
      </w:r>
      <w:r w:rsidR="00F24DA3" w:rsidRPr="00916EFC">
        <w:rPr>
          <w:b/>
          <w:bCs/>
        </w:rPr>
        <w:t>ne</w:t>
      </w:r>
      <w:r w:rsidR="00F24DA3" w:rsidRPr="00916EFC">
        <w:t xml:space="preserve"> tento proces </w:t>
      </w:r>
      <w:r w:rsidR="007C6908" w:rsidRPr="00916EFC">
        <w:t xml:space="preserve">implementuje přímo </w:t>
      </w:r>
      <w:r w:rsidR="00F24DA3" w:rsidRPr="00916EFC">
        <w:t xml:space="preserve">v desktopovém editoru s tím, že poskytuje možnost volby kompresních </w:t>
      </w:r>
      <w:r w:rsidR="005907E1" w:rsidRPr="00916EFC">
        <w:t>formátů,</w:t>
      </w:r>
      <w:r w:rsidR="00F24DA3" w:rsidRPr="00916EFC">
        <w:t xml:space="preserve"> popř. úrovně zjednodušení geometrie. </w:t>
      </w:r>
      <w:r w:rsidR="007C6908" w:rsidRPr="00916EFC">
        <w:rPr>
          <w:b/>
          <w:bCs/>
        </w:rPr>
        <w:t xml:space="preserve">Wonderland engine </w:t>
      </w:r>
      <w:r w:rsidR="007C6908" w:rsidRPr="00916EFC">
        <w:t xml:space="preserve">dále implementuje pokročilé metody optimalizace jako je cache, slučování textur do atlasů. </w:t>
      </w:r>
      <w:r w:rsidR="005907E1" w:rsidRPr="00916EFC">
        <w:t xml:space="preserve">Dalším plus pro Wonderland engine je celková koncepce řešení, jelikož se jedná o engine vyvíjen primárně pro tvorbu virtuálních prostředí na webu na rozdíl od </w:t>
      </w:r>
      <w:r w:rsidR="005907E1" w:rsidRPr="00916EFC">
        <w:rPr>
          <w:b/>
          <w:bCs/>
        </w:rPr>
        <w:t>Needle engine</w:t>
      </w:r>
      <w:r w:rsidR="005907E1" w:rsidRPr="00916EFC">
        <w:t xml:space="preserve">, který je více konverzní technologií mezi těžkými desktopovými 3D enginy a webovým prostředím. Zároveň </w:t>
      </w:r>
      <w:r w:rsidR="00135504" w:rsidRPr="00916EFC">
        <w:t xml:space="preserve">je </w:t>
      </w:r>
      <w:r w:rsidR="005907E1" w:rsidRPr="00916EFC">
        <w:t xml:space="preserve">Needle engine zaměřen na obecné 3D prostředí, kdežto Wonderland engine je exkluzivně zaměřen na rozšířenou realitu. </w:t>
      </w:r>
      <w:r w:rsidR="007C6908" w:rsidRPr="00916EFC">
        <w:t>Na základě těchto</w:t>
      </w:r>
      <w:r w:rsidR="00583E2D" w:rsidRPr="00916EFC">
        <w:t xml:space="preserve"> důvodů byl vybrán </w:t>
      </w:r>
      <w:r w:rsidR="00583E2D" w:rsidRPr="00916EFC">
        <w:rPr>
          <w:b/>
          <w:bCs/>
        </w:rPr>
        <w:t>Wonderland engine</w:t>
      </w:r>
      <w:r w:rsidR="00583E2D" w:rsidRPr="00916EFC">
        <w:t xml:space="preserve"> jakožto nejvhodnější řešení pro vizualizaci dostupných dat.</w:t>
      </w:r>
    </w:p>
    <w:p w14:paraId="184A6E52" w14:textId="584507E9" w:rsidR="00253096" w:rsidRPr="00916EFC" w:rsidRDefault="00BC3D00" w:rsidP="00CD7C12">
      <w:pPr>
        <w:pStyle w:val="Heading1"/>
      </w:pPr>
      <w:bookmarkStart w:id="164" w:name="_Toc155217419"/>
      <w:r w:rsidRPr="00916EFC">
        <w:lastRenderedPageBreak/>
        <w:t>Návrh a implementace vlastní aplikace</w:t>
      </w:r>
      <w:bookmarkEnd w:id="164"/>
    </w:p>
    <w:p w14:paraId="77F81C47" w14:textId="7C0B125A" w:rsidR="00650BB9" w:rsidRPr="00916EFC" w:rsidRDefault="00650BB9" w:rsidP="00650BB9">
      <w:pPr>
        <w:pStyle w:val="Heading2"/>
        <w:rPr>
          <w:lang w:val="cs-CZ"/>
        </w:rPr>
      </w:pPr>
      <w:bookmarkStart w:id="165" w:name="_Toc155217420"/>
      <w:r w:rsidRPr="00916EFC">
        <w:rPr>
          <w:lang w:val="cs-CZ"/>
        </w:rPr>
        <w:t>Analýza požadavků</w:t>
      </w:r>
      <w:bookmarkEnd w:id="165"/>
    </w:p>
    <w:p w14:paraId="5BEAA4A7" w14:textId="09EB4CD1" w:rsidR="00A1233B" w:rsidRPr="00916EFC" w:rsidRDefault="00712B68" w:rsidP="00650BB9">
      <w:pPr>
        <w:pStyle w:val="Normlnprvnodsazen"/>
        <w:ind w:firstLine="0"/>
      </w:pPr>
      <w:r w:rsidRPr="00916EFC">
        <w:t xml:space="preserve">Systémovým požadavkem se rozumí popis (specifikace) jisté vlastnosti nebo funkce, která by měla být ve vytvářeném systému implementována </w:t>
      </w:r>
      <w:r w:rsidRPr="00916EFC">
        <w:fldChar w:fldCharType="begin"/>
      </w:r>
      <w:r w:rsidRPr="00916EFC">
        <w:instrText xml:space="preserve"> ADDIN ZOTERO_ITEM CSL_CITATION {"citationID":"CTSGFWZH","properties":{"formattedCitation":"(Herman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916EFC">
        <w:fldChar w:fldCharType="separate"/>
      </w:r>
      <w:r w:rsidRPr="00916EFC">
        <w:t>(Herman 2014)</w:t>
      </w:r>
      <w:r w:rsidRPr="00916EFC">
        <w:fldChar w:fldCharType="end"/>
      </w:r>
      <w:r w:rsidRPr="00916EFC">
        <w:t xml:space="preserve">. Požadavkem dále může být i omezení, které daný systém bude mít. Systémové požadavky lze definovat i z pohledu uživatele, tedy co uživatel po systému požaduje </w:t>
      </w:r>
      <w:r w:rsidRPr="00916EFC">
        <w:fldChar w:fldCharType="begin"/>
      </w:r>
      <w:r w:rsidRPr="00916EFC">
        <w:instrText xml:space="preserve"> ADDIN ZOTERO_ITEM CSL_CITATION {"citationID":"iUYSSim5","properties":{"formattedCitation":"(Sommerville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916EFC">
        <w:fldChar w:fldCharType="separate"/>
      </w:r>
      <w:r w:rsidRPr="00916EFC">
        <w:t>(Sommerville 2016)</w:t>
      </w:r>
      <w:r w:rsidRPr="00916EFC">
        <w:fldChar w:fldCharType="end"/>
      </w:r>
      <w:r w:rsidRPr="00916EFC">
        <w:t xml:space="preserve">. Proces definování požadavků se tedy </w:t>
      </w:r>
      <w:r w:rsidR="00A1233B" w:rsidRPr="00916EFC">
        <w:t>specifikace požadavků (</w:t>
      </w:r>
      <w:r w:rsidR="00A1233B" w:rsidRPr="00916EFC">
        <w:rPr>
          <w:i/>
          <w:iCs/>
          <w:lang w:val="en-US"/>
        </w:rPr>
        <w:t>requirement specification</w:t>
      </w:r>
      <w:r w:rsidR="00A1233B" w:rsidRPr="00916EFC">
        <w:t xml:space="preserve">). Jedná se o standardní metodický postup v oboru softwarového inženýrství s definovanou metodikou. Běžným postupem je dělení požadavků na funkční a mimo-funkční. </w:t>
      </w:r>
    </w:p>
    <w:p w14:paraId="512C204B" w14:textId="1C1AB7C2" w:rsidR="00A1233B" w:rsidRPr="00916EFC" w:rsidRDefault="00A1233B" w:rsidP="00BD3A82">
      <w:pPr>
        <w:pStyle w:val="Normlnprvnodsazen"/>
        <w:numPr>
          <w:ilvl w:val="0"/>
          <w:numId w:val="86"/>
        </w:numPr>
      </w:pPr>
      <w:r w:rsidRPr="00916EFC">
        <w:rPr>
          <w:b/>
          <w:bCs/>
        </w:rPr>
        <w:t>Funkční požadavky</w:t>
      </w:r>
      <w:r w:rsidRPr="00916EFC">
        <w:t xml:space="preserve"> – prohlášení o funkcích a službách, které by systém měl poskytovat, o tom, jak by měl systém reagovat na konkrétní vstupy a jak by se měl chovat v určitých situacích. V některých případech mohou funkční požadavky také explicitně uvádět, co by systém neměl dělat. </w:t>
      </w:r>
      <w:r w:rsidRPr="00916EFC">
        <w:fldChar w:fldCharType="begin"/>
      </w:r>
      <w:r w:rsidRPr="00916EFC">
        <w:instrText xml:space="preserve"> ADDIN ZOTERO_ITEM CSL_CITATION {"citationID":"KUp7GrU2","properties":{"formattedCitation":"(Sommerville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916EFC">
        <w:fldChar w:fldCharType="separate"/>
      </w:r>
      <w:r w:rsidRPr="00916EFC">
        <w:t>(Sommerville 2016)</w:t>
      </w:r>
      <w:r w:rsidRPr="00916EFC">
        <w:fldChar w:fldCharType="end"/>
      </w:r>
    </w:p>
    <w:p w14:paraId="00AAB711" w14:textId="61198891" w:rsidR="00A1233B" w:rsidRPr="00916EFC" w:rsidRDefault="00A1233B" w:rsidP="00BD3A82">
      <w:pPr>
        <w:pStyle w:val="Normlnprvnodsazen"/>
        <w:numPr>
          <w:ilvl w:val="0"/>
          <w:numId w:val="86"/>
        </w:numPr>
        <w:rPr>
          <w:b/>
          <w:bCs/>
        </w:rPr>
      </w:pPr>
      <w:r w:rsidRPr="00916EFC">
        <w:rPr>
          <w:b/>
          <w:bCs/>
        </w:rPr>
        <w:t xml:space="preserve">Nefunkční požadavky – </w:t>
      </w:r>
      <w:r w:rsidR="00BD3A82" w:rsidRPr="00916EFC">
        <w:t>prohlášení</w:t>
      </w:r>
      <w:r w:rsidRPr="00916EFC">
        <w:t xml:space="preserve"> o</w:t>
      </w:r>
      <w:r w:rsidRPr="00916EFC">
        <w:rPr>
          <w:b/>
          <w:bCs/>
        </w:rPr>
        <w:t xml:space="preserve"> </w:t>
      </w:r>
      <w:r w:rsidRPr="00916EFC">
        <w:t>omezení</w:t>
      </w:r>
      <w:r w:rsidR="00BD3A82" w:rsidRPr="00916EFC">
        <w:t xml:space="preserve">ch funkcí a služeb </w:t>
      </w:r>
      <w:r w:rsidRPr="00916EFC">
        <w:t>nabízen</w:t>
      </w:r>
      <w:r w:rsidR="00BD3A82" w:rsidRPr="00916EFC">
        <w:t xml:space="preserve">ých </w:t>
      </w:r>
      <w:r w:rsidRPr="00916EFC">
        <w:t>systémem. Zahrnují časová omezení, omezení na vývojový proces a omezení stanovená normami. Nefunkční požadavky se často vztahují k celému systému spíše než k jednotlivým funkcím nebo službám systému.</w:t>
      </w:r>
      <w:r w:rsidR="00BD3A82" w:rsidRPr="00916EFC">
        <w:t xml:space="preserve"> </w:t>
      </w:r>
      <w:r w:rsidR="00BD3A82" w:rsidRPr="00916EFC">
        <w:fldChar w:fldCharType="begin"/>
      </w:r>
      <w:r w:rsidR="00BD3A82" w:rsidRPr="00916EFC">
        <w:instrText xml:space="preserve"> ADDIN ZOTERO_ITEM CSL_CITATION {"citationID":"Tsi5Q4Hl","properties":{"formattedCitation":"(Sommerville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00BD3A82" w:rsidRPr="00916EFC">
        <w:fldChar w:fldCharType="separate"/>
      </w:r>
      <w:r w:rsidR="00BD3A82" w:rsidRPr="00916EFC">
        <w:t>(Sommerville 2016)</w:t>
      </w:r>
      <w:r w:rsidR="00BD3A82" w:rsidRPr="00916EFC">
        <w:fldChar w:fldCharType="end"/>
      </w:r>
    </w:p>
    <w:p w14:paraId="16116DBC" w14:textId="0EF1739F" w:rsidR="00650BB9" w:rsidRPr="00916EFC" w:rsidRDefault="00B37AAE" w:rsidP="00A1233B">
      <w:pPr>
        <w:pStyle w:val="Normlnprvnodsazen"/>
      </w:pPr>
      <w:r w:rsidRPr="00916EFC">
        <w:rPr>
          <w:lang w:eastAsia="en-US"/>
        </w:rPr>
        <w:t>V této</w:t>
      </w:r>
      <w:r w:rsidR="00650BB9" w:rsidRPr="00916EFC">
        <w:rPr>
          <w:lang w:eastAsia="en-US"/>
        </w:rPr>
        <w:t xml:space="preserve"> prác</w:t>
      </w:r>
      <w:r w:rsidRPr="00916EFC">
        <w:rPr>
          <w:lang w:eastAsia="en-US"/>
        </w:rPr>
        <w:t>i</w:t>
      </w:r>
      <w:r w:rsidR="00650BB9" w:rsidRPr="00916EFC">
        <w:rPr>
          <w:lang w:eastAsia="en-US"/>
        </w:rPr>
        <w:t xml:space="preserve"> byla </w:t>
      </w:r>
      <w:r w:rsidR="00650BB9" w:rsidRPr="00916EFC">
        <w:t xml:space="preserve">metodika specifikace požadavků byla </w:t>
      </w:r>
      <w:r w:rsidR="009A64B2" w:rsidRPr="00916EFC">
        <w:t xml:space="preserve">mimo obecný přístup softwarového inženýrství </w:t>
      </w:r>
      <w:r w:rsidR="00650BB9" w:rsidRPr="00916EFC">
        <w:t xml:space="preserve">inspirována pracemi </w:t>
      </w:r>
      <w:r w:rsidR="00650BB9" w:rsidRPr="00916EFC">
        <w:fldChar w:fldCharType="begin"/>
      </w:r>
      <w:r w:rsidR="00650BB9" w:rsidRPr="00916EFC">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00650BB9" w:rsidRPr="00916EFC">
        <w:fldChar w:fldCharType="separate"/>
      </w:r>
      <w:r w:rsidR="00650BB9" w:rsidRPr="00916EFC">
        <w:rPr>
          <w:rFonts w:cs="Times New Roman"/>
          <w:szCs w:val="24"/>
        </w:rPr>
        <w:t>(Herman 2014; Leitner 2020; Sháněl 2019)</w:t>
      </w:r>
      <w:r w:rsidR="00650BB9" w:rsidRPr="00916EFC">
        <w:fldChar w:fldCharType="end"/>
      </w:r>
      <w:r w:rsidR="00650BB9" w:rsidRPr="00916EFC">
        <w:t xml:space="preserve"> a modifikována na základě specifik vyvíjené VR aplikace. Prioritizace požadavků proběhla dle MoSCoW metodiky </w:t>
      </w:r>
      <w:r w:rsidR="00650BB9" w:rsidRPr="00916EFC">
        <w:fldChar w:fldCharType="begin"/>
      </w:r>
      <w:r w:rsidR="00650BB9" w:rsidRPr="00916EFC">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rsidR="00650BB9" w:rsidRPr="00916EFC">
        <w:fldChar w:fldCharType="separate"/>
      </w:r>
      <w:r w:rsidR="00650BB9" w:rsidRPr="00916EFC">
        <w:t>(Miranda 2011)</w:t>
      </w:r>
      <w:r w:rsidR="00650BB9" w:rsidRPr="00916EFC">
        <w:fldChar w:fldCharType="end"/>
      </w:r>
      <w:r w:rsidR="00650BB9" w:rsidRPr="00916EFC">
        <w:t>, která dělí požadavky do následujících kategorií:</w:t>
      </w:r>
    </w:p>
    <w:p w14:paraId="35AB7F4B" w14:textId="77777777" w:rsidR="00650BB9" w:rsidRPr="00916EFC" w:rsidRDefault="00650BB9" w:rsidP="00650BB9">
      <w:pPr>
        <w:pStyle w:val="Normlnprvnodsazen"/>
        <w:numPr>
          <w:ilvl w:val="0"/>
          <w:numId w:val="28"/>
        </w:numPr>
      </w:pPr>
      <w:r w:rsidRPr="00916EFC">
        <w:rPr>
          <w:i/>
          <w:iCs/>
        </w:rPr>
        <w:t>Must have</w:t>
      </w:r>
      <w:r w:rsidRPr="00916EFC">
        <w:t xml:space="preserve"> </w:t>
      </w:r>
      <w:r w:rsidRPr="00916EFC">
        <w:rPr>
          <w:lang w:val="en-US"/>
        </w:rPr>
        <w:t xml:space="preserve">(M) </w:t>
      </w:r>
      <w:r w:rsidRPr="00916EFC">
        <w:t>– požadavky bez kterých se aplikace neobejde, minimální možný set požadavků</w:t>
      </w:r>
    </w:p>
    <w:p w14:paraId="0F3F415B" w14:textId="77777777" w:rsidR="00650BB9" w:rsidRPr="00916EFC" w:rsidRDefault="00650BB9" w:rsidP="00650BB9">
      <w:pPr>
        <w:pStyle w:val="Normlnprvnodsazen"/>
        <w:numPr>
          <w:ilvl w:val="0"/>
          <w:numId w:val="28"/>
        </w:numPr>
      </w:pPr>
      <w:r w:rsidRPr="00916EFC">
        <w:rPr>
          <w:i/>
          <w:iCs/>
        </w:rPr>
        <w:t>Should have</w:t>
      </w:r>
      <w:r w:rsidRPr="00916EFC">
        <w:t xml:space="preserve"> (S) – důležité požadavky, aplikace je funkční bez nich</w:t>
      </w:r>
    </w:p>
    <w:p w14:paraId="08BB0320" w14:textId="77777777" w:rsidR="00650BB9" w:rsidRPr="00916EFC" w:rsidRDefault="00650BB9" w:rsidP="00650BB9">
      <w:pPr>
        <w:pStyle w:val="Normlnprvnodsazen"/>
        <w:numPr>
          <w:ilvl w:val="0"/>
          <w:numId w:val="28"/>
        </w:numPr>
      </w:pPr>
      <w:r w:rsidRPr="00916EFC">
        <w:rPr>
          <w:i/>
          <w:iCs/>
        </w:rPr>
        <w:t>Could have</w:t>
      </w:r>
      <w:r w:rsidRPr="00916EFC">
        <w:t xml:space="preserve"> (C) – požadavky při jejichž vypuštění nedojde k žádné změně aplikace</w:t>
      </w:r>
    </w:p>
    <w:p w14:paraId="0973858C" w14:textId="77777777" w:rsidR="00650BB9" w:rsidRPr="00916EFC" w:rsidRDefault="00650BB9" w:rsidP="00650BB9">
      <w:pPr>
        <w:pStyle w:val="Normlnprvnodsazen"/>
        <w:numPr>
          <w:ilvl w:val="0"/>
          <w:numId w:val="28"/>
        </w:numPr>
      </w:pPr>
      <w:r w:rsidRPr="00916EFC">
        <w:rPr>
          <w:i/>
          <w:iCs/>
        </w:rPr>
        <w:t>Won´t have</w:t>
      </w:r>
      <w:r w:rsidRPr="00916EFC">
        <w:t xml:space="preserve"> (W) – požadavky které nebudou součástí implementace</w:t>
      </w:r>
    </w:p>
    <w:p w14:paraId="2FD6F1B3" w14:textId="1D99DB1B" w:rsidR="00650BB9" w:rsidRPr="00916EFC" w:rsidRDefault="00650BB9" w:rsidP="00650BB9">
      <w:pPr>
        <w:pStyle w:val="Normlnprvnodsazen"/>
      </w:pPr>
      <w:r w:rsidRPr="00916EFC">
        <w:t xml:space="preserve">Na základě této metodiky byla vytvořena matice požadavků, která byla rozdělena dle </w:t>
      </w:r>
      <w:r w:rsidR="00F9583C" w:rsidRPr="00916EFC">
        <w:fldChar w:fldCharType="begin"/>
      </w:r>
      <w:r w:rsidR="00F9583C" w:rsidRPr="00916EFC">
        <w:instrText xml:space="preserve"> REF _Ref155113655 \h </w:instrText>
      </w:r>
      <w:r w:rsidR="00916EFC">
        <w:instrText xml:space="preserve"> \* MERGEFORMAT </w:instrText>
      </w:r>
      <w:r w:rsidR="00F9583C" w:rsidRPr="00916EFC">
        <w:fldChar w:fldCharType="separate"/>
      </w:r>
      <w:r w:rsidR="00B6677D" w:rsidRPr="00916EFC">
        <w:t xml:space="preserve">Tab. </w:t>
      </w:r>
      <w:r w:rsidR="00B6677D">
        <w:rPr>
          <w:noProof/>
        </w:rPr>
        <w:t>10</w:t>
      </w:r>
      <w:r w:rsidR="00F9583C" w:rsidRPr="00916EFC">
        <w:fldChar w:fldCharType="end"/>
      </w:r>
      <w:r w:rsidR="00F9583C" w:rsidRPr="00916EFC">
        <w:t>.</w:t>
      </w:r>
      <w:r w:rsidRPr="00916EFC">
        <w:t xml:space="preserve"> Podrobný popis návrhových a implementačních rozhodnutí </w:t>
      </w:r>
      <w:r w:rsidR="00A75B9A" w:rsidRPr="00916EFC">
        <w:t xml:space="preserve">(matice požadavků) </w:t>
      </w:r>
      <w:r w:rsidRPr="00916EFC">
        <w:t xml:space="preserve">je popsán v kapitole </w:t>
      </w:r>
      <w:r w:rsidRPr="00916EFC">
        <w:fldChar w:fldCharType="begin"/>
      </w:r>
      <w:r w:rsidRPr="00916EFC">
        <w:instrText xml:space="preserve"> REF _Ref155039359 \w \h  \* MERGEFORMAT </w:instrText>
      </w:r>
      <w:r w:rsidRPr="00916EFC">
        <w:fldChar w:fldCharType="separate"/>
      </w:r>
      <w:r w:rsidR="00B6677D">
        <w:t>5.4.2</w:t>
      </w:r>
      <w:r w:rsidRPr="00916EFC">
        <w:fldChar w:fldCharType="end"/>
      </w:r>
      <w:r w:rsidRPr="00916EFC">
        <w:t xml:space="preserve"> </w:t>
      </w:r>
      <w:r w:rsidRPr="00916EFC">
        <w:fldChar w:fldCharType="begin"/>
      </w:r>
      <w:r w:rsidRPr="00916EFC">
        <w:instrText xml:space="preserve"> REF _Ref155039359 \h  \* MERGEFORMAT </w:instrText>
      </w:r>
      <w:r w:rsidRPr="00916EFC">
        <w:fldChar w:fldCharType="separate"/>
      </w:r>
      <w:r w:rsidR="00B6677D" w:rsidRPr="00916EFC">
        <w:t>Tvorba VP</w:t>
      </w:r>
      <w:r w:rsidRPr="00916EFC">
        <w:fldChar w:fldCharType="end"/>
      </w:r>
      <w:r w:rsidR="00A75B9A" w:rsidRPr="00916EFC">
        <w:t xml:space="preserve">. </w:t>
      </w:r>
      <w:r w:rsidRPr="00916EFC">
        <w:t xml:space="preserve">Zdali byl daný požadavek implementován </w:t>
      </w:r>
      <w:r w:rsidR="00B37AAE" w:rsidRPr="00916EFC">
        <w:t xml:space="preserve">ve </w:t>
      </w:r>
      <w:r w:rsidRPr="00916EFC">
        <w:t xml:space="preserve">výsledné aplikace je znázorněno pomocí sloupce </w:t>
      </w:r>
      <w:r w:rsidRPr="00916EFC">
        <w:rPr>
          <w:i/>
          <w:iCs/>
          <w:u w:val="single"/>
        </w:rPr>
        <w:t>Status</w:t>
      </w:r>
      <w:r w:rsidRPr="00916EFC">
        <w:t xml:space="preserve"> a to na stupnici:</w:t>
      </w:r>
    </w:p>
    <w:p w14:paraId="64032F73" w14:textId="77777777" w:rsidR="00650BB9" w:rsidRPr="00916EFC" w:rsidRDefault="00650BB9" w:rsidP="00650BB9">
      <w:pPr>
        <w:pStyle w:val="Normlnprvnodsazen"/>
        <w:numPr>
          <w:ilvl w:val="0"/>
          <w:numId w:val="70"/>
        </w:numPr>
      </w:pPr>
      <w:r w:rsidRPr="00916EFC">
        <w:rPr>
          <w:i/>
          <w:iCs/>
        </w:rPr>
        <w:t>Implemented</w:t>
      </w:r>
      <w:r w:rsidRPr="00916EFC">
        <w:t xml:space="preserve"> (I) – Implementováno v aplikaci</w:t>
      </w:r>
    </w:p>
    <w:p w14:paraId="69403D4B" w14:textId="77777777" w:rsidR="00650BB9" w:rsidRPr="00916EFC" w:rsidRDefault="00650BB9" w:rsidP="00650BB9">
      <w:pPr>
        <w:pStyle w:val="Normlnprvnodsazen"/>
        <w:numPr>
          <w:ilvl w:val="0"/>
          <w:numId w:val="70"/>
        </w:numPr>
      </w:pPr>
      <w:r w:rsidRPr="00916EFC">
        <w:rPr>
          <w:i/>
          <w:iCs/>
        </w:rPr>
        <w:t>Partialy implemented</w:t>
      </w:r>
      <w:r w:rsidRPr="00916EFC">
        <w:t xml:space="preserve"> (PI) – Částečně implementováno</w:t>
      </w:r>
    </w:p>
    <w:p w14:paraId="028DD42D" w14:textId="7CB3745D" w:rsidR="00650BB9" w:rsidRPr="00916EFC" w:rsidRDefault="00650BB9" w:rsidP="00650BB9">
      <w:pPr>
        <w:pStyle w:val="Normlnprvnodsazen"/>
        <w:numPr>
          <w:ilvl w:val="0"/>
          <w:numId w:val="70"/>
        </w:numPr>
      </w:pPr>
      <w:r w:rsidRPr="00916EFC">
        <w:rPr>
          <w:i/>
          <w:iCs/>
        </w:rPr>
        <w:t>Not implemented</w:t>
      </w:r>
      <w:r w:rsidRPr="00916EFC">
        <w:t xml:space="preserve"> (NI) - Neimplementováno </w:t>
      </w:r>
    </w:p>
    <w:p w14:paraId="467DEDB6" w14:textId="7466C22A" w:rsidR="009969A3" w:rsidRPr="00916EFC" w:rsidRDefault="00054069" w:rsidP="00E32349">
      <w:pPr>
        <w:pStyle w:val="Heading2"/>
        <w:rPr>
          <w:lang w:val="cs-CZ"/>
        </w:rPr>
      </w:pPr>
      <w:bookmarkStart w:id="166" w:name="_Toc155217421"/>
      <w:r w:rsidRPr="00916EFC">
        <w:rPr>
          <w:lang w:val="cs-CZ"/>
        </w:rPr>
        <w:t>Návrh</w:t>
      </w:r>
      <w:bookmarkEnd w:id="166"/>
    </w:p>
    <w:p w14:paraId="0F9A8F07" w14:textId="2C79AE5C" w:rsidR="00524D61" w:rsidRPr="00916EFC" w:rsidRDefault="00E32349" w:rsidP="00524D61">
      <w:r w:rsidRPr="00916EFC">
        <w:t>Systematický</w:t>
      </w:r>
      <w:r w:rsidR="009969A3" w:rsidRPr="00916EFC">
        <w:t xml:space="preserve"> přístup k návrhu tvorb</w:t>
      </w:r>
      <w:r w:rsidR="009E1899" w:rsidRPr="00916EFC">
        <w:t>y</w:t>
      </w:r>
      <w:r w:rsidR="009969A3" w:rsidRPr="00916EFC">
        <w:t xml:space="preserve"> VP poskytuje </w:t>
      </w:r>
      <w:r w:rsidR="00054069" w:rsidRPr="00916EFC">
        <w:fldChar w:fldCharType="begin"/>
      </w:r>
      <w:r w:rsidR="007C6908" w:rsidRPr="00916EFC">
        <w:instrText xml:space="preserve"> ADDIN ZOTERO_ITEM CSL_CITATION {"citationID":"G8IGphdB","properties":{"formattedCitation":"(\\uc0\\u199{}\\uc0\\u246{}ltekin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054069" w:rsidRPr="00916EFC">
        <w:fldChar w:fldCharType="separate"/>
      </w:r>
      <w:r w:rsidR="007C6908" w:rsidRPr="00916EFC">
        <w:rPr>
          <w:rFonts w:cs="Times New Roman"/>
          <w:szCs w:val="24"/>
        </w:rPr>
        <w:t>(Çöltekin et al. 2020b)</w:t>
      </w:r>
      <w:r w:rsidR="00054069" w:rsidRPr="00916EFC">
        <w:fldChar w:fldCharType="end"/>
      </w:r>
      <w:r w:rsidR="009969A3" w:rsidRPr="00916EFC">
        <w:t xml:space="preserve">, který dělí návrh XR aplikace </w:t>
      </w:r>
      <w:r w:rsidR="00054069" w:rsidRPr="00916EFC">
        <w:t xml:space="preserve">na </w:t>
      </w:r>
      <w:r w:rsidR="009969A3" w:rsidRPr="00916EFC">
        <w:t>návrh vizualizace (</w:t>
      </w:r>
      <w:r w:rsidR="00054069" w:rsidRPr="00916EFC">
        <w:rPr>
          <w:i/>
          <w:iCs/>
        </w:rPr>
        <w:t>visualisation design</w:t>
      </w:r>
      <w:r w:rsidR="009969A3" w:rsidRPr="00916EFC">
        <w:t xml:space="preserve">) </w:t>
      </w:r>
      <w:r w:rsidR="00054069" w:rsidRPr="00916EFC">
        <w:t xml:space="preserve">a </w:t>
      </w:r>
      <w:r w:rsidR="009969A3" w:rsidRPr="00916EFC">
        <w:t>návrh interakce (</w:t>
      </w:r>
      <w:r w:rsidR="00054069" w:rsidRPr="00916EFC">
        <w:rPr>
          <w:i/>
          <w:iCs/>
        </w:rPr>
        <w:t>interaction design</w:t>
      </w:r>
      <w:r w:rsidR="009969A3" w:rsidRPr="00916EFC">
        <w:rPr>
          <w:i/>
          <w:iCs/>
        </w:rPr>
        <w:t>)</w:t>
      </w:r>
      <w:r w:rsidR="00054069" w:rsidRPr="00916EFC">
        <w:rPr>
          <w:i/>
          <w:iCs/>
        </w:rPr>
        <w:t>.</w:t>
      </w:r>
      <w:r w:rsidR="009969A3" w:rsidRPr="00916EFC">
        <w:rPr>
          <w:i/>
          <w:iCs/>
        </w:rPr>
        <w:t xml:space="preserve"> </w:t>
      </w:r>
      <w:r w:rsidR="009969A3" w:rsidRPr="00916EFC">
        <w:t>Stejný přístup byl využit v návrhu pilotního VP.</w:t>
      </w:r>
      <w:r w:rsidR="00AF7AB9" w:rsidRPr="00916EFC">
        <w:t xml:space="preserve"> </w:t>
      </w:r>
    </w:p>
    <w:p w14:paraId="45242181" w14:textId="570A3D42" w:rsidR="00524D61" w:rsidRPr="00916EFC" w:rsidRDefault="00AF7AB9" w:rsidP="00346376">
      <w:pPr>
        <w:pStyle w:val="Normlnprvnodsazen"/>
      </w:pPr>
      <w:r w:rsidRPr="00916EFC">
        <w:t>V</w:t>
      </w:r>
      <w:r w:rsidR="009E1899" w:rsidRPr="00916EFC">
        <w:t xml:space="preserve"> případě </w:t>
      </w:r>
      <w:r w:rsidRPr="00916EFC">
        <w:t xml:space="preserve">návrhu vizualizace je nutné brát v potaz specifika 3D vizualizace, které vedou ke specifickým návrhovým rozhodnutím. Použití 3D vizualizace je často považováno za špatné rozhodnutí </w:t>
      </w:r>
      <w:r w:rsidR="009E1899" w:rsidRPr="00916EFC">
        <w:t>při</w:t>
      </w:r>
      <w:r w:rsidRPr="00916EFC">
        <w:t xml:space="preserve"> grafů, schémat a map, jelikož vizualizace může vést k </w:t>
      </w:r>
      <w:r w:rsidR="00524D61" w:rsidRPr="00916EFC">
        <w:t>informačnímu</w:t>
      </w:r>
      <w:r w:rsidRPr="00916EFC">
        <w:t xml:space="preserve"> zahlcení a přebytečn</w:t>
      </w:r>
      <w:r w:rsidR="009E1899" w:rsidRPr="00916EFC">
        <w:t>é</w:t>
      </w:r>
      <w:r w:rsidRPr="00916EFC">
        <w:t xml:space="preserve"> kognitivní náročnost</w:t>
      </w:r>
      <w:r w:rsidR="009E1899" w:rsidRPr="00916EFC">
        <w:t>i</w:t>
      </w:r>
      <w:r w:rsidRPr="00916EFC">
        <w:t xml:space="preserve"> pro uživatele. Navíc v </w:t>
      </w:r>
      <w:r w:rsidR="00524D61" w:rsidRPr="00916EFC">
        <w:t>případě,</w:t>
      </w:r>
      <w:r w:rsidRPr="00916EFC">
        <w:t xml:space="preserve"> kdy je vizualizace interaktivní </w:t>
      </w:r>
      <w:r w:rsidRPr="00916EFC">
        <w:lastRenderedPageBreak/>
        <w:t>a je po uživateli požadováno zapamatování a porovnání informací z paměti, není 3D vizualizace pozitivně korelována s lepšími výsledky.</w:t>
      </w:r>
      <w:r w:rsidR="00524D61" w:rsidRPr="00916EFC">
        <w:t xml:space="preserve"> V případě kdy, jsou vyžadovány úkony jako je identifikace jevů, pojmenovávání objektů, rozpoznání podstaty nebo interpretace scény je 3D považováno za vhodné, jelikož poskytuje lidsky rozpoznatelnou kvalitu. </w:t>
      </w:r>
      <w:r w:rsidR="00524D61" w:rsidRPr="00916EFC">
        <w:fldChar w:fldCharType="begin"/>
      </w:r>
      <w:r w:rsidR="007C6908" w:rsidRPr="00916EFC">
        <w:instrText xml:space="preserve"> ADDIN ZOTERO_ITEM CSL_CITATION {"citationID":"6RkceKqB","properties":{"formattedCitation":"(\\uc0\\u199{}\\uc0\\u246{}ltekin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24D61" w:rsidRPr="00916EFC">
        <w:fldChar w:fldCharType="separate"/>
      </w:r>
      <w:r w:rsidR="007C6908" w:rsidRPr="00916EFC">
        <w:rPr>
          <w:rFonts w:cs="Times New Roman"/>
          <w:szCs w:val="24"/>
        </w:rPr>
        <w:t>(Çöltekin et al. 2020b)</w:t>
      </w:r>
      <w:r w:rsidR="00524D61" w:rsidRPr="00916EFC">
        <w:fldChar w:fldCharType="end"/>
      </w:r>
      <w:r w:rsidR="001D2C65" w:rsidRPr="00916EFC">
        <w:t>.</w:t>
      </w:r>
      <w:r w:rsidR="00346376" w:rsidRPr="00916EFC">
        <w:t xml:space="preserve"> Dále autoři stejné publikace zmiňují, že významný vliv na návrh virtuálních vizualizací mají vliv </w:t>
      </w:r>
      <w:r w:rsidR="009E1899" w:rsidRPr="00916EFC">
        <w:t xml:space="preserve">jak </w:t>
      </w:r>
      <w:r w:rsidR="00346376" w:rsidRPr="00916EFC">
        <w:t>tradiční vizualizační teorie (např. Bertinovy grafické proměnné)</w:t>
      </w:r>
      <w:r w:rsidR="009E1899" w:rsidRPr="00916EFC">
        <w:t>,</w:t>
      </w:r>
      <w:r w:rsidR="00346376" w:rsidRPr="00916EFC">
        <w:t xml:space="preserve">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rsidRPr="00916EFC">
        <w:t xml:space="preserve">. Tuto myšlenku </w:t>
      </w:r>
      <w:r w:rsidR="007C6908" w:rsidRPr="00916EFC">
        <w:t>publikace</w:t>
      </w:r>
      <w:r w:rsidR="005E043A" w:rsidRPr="00916EFC">
        <w:t xml:space="preserve"> rozvádí tím, že není vždy žádoucí maximalizace vizuální podrobnosti a </w:t>
      </w:r>
      <w:r w:rsidR="00C23B1F" w:rsidRPr="00916EFC">
        <w:t>realismu</w:t>
      </w:r>
      <w:r w:rsidR="005E043A" w:rsidRPr="00916EFC">
        <w:t>, ale existují situace, kdy je vyšší míra generalizace i přes dostupnost výkonu vhodným rozhodnutím.</w:t>
      </w:r>
      <w:r w:rsidR="00C23B1F" w:rsidRPr="00916EFC">
        <w:t xml:space="preserve"> </w:t>
      </w:r>
    </w:p>
    <w:p w14:paraId="47A97AC4" w14:textId="13FA9495" w:rsidR="00C23B1F" w:rsidRPr="00916EFC" w:rsidRDefault="00C23B1F" w:rsidP="00346376">
      <w:pPr>
        <w:pStyle w:val="Normlnprvnodsazen"/>
      </w:pPr>
      <w:r w:rsidRPr="00916EFC">
        <w:t xml:space="preserve">Návrh interakce je následně soubor návrhových rozhodnutí, které obsahují </w:t>
      </w:r>
      <w:r w:rsidR="002023D9" w:rsidRPr="00916EFC">
        <w:t>způsoby,</w:t>
      </w:r>
      <w:r w:rsidRPr="00916EFC">
        <w:t xml:space="preserve"> jakými uživatel interaguje s VP. Autoři </w:t>
      </w:r>
      <w:r w:rsidRPr="00916EFC">
        <w:fldChar w:fldCharType="begin"/>
      </w:r>
      <w:r w:rsidR="007C6908" w:rsidRPr="00916EFC">
        <w:instrText xml:space="preserve"> ADDIN ZOTERO_ITEM CSL_CITATION {"citationID":"EW2skpp1","properties":{"formattedCitation":"(\\uc0\\u199{}\\uc0\\u246{}ltekin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916EFC">
        <w:fldChar w:fldCharType="separate"/>
      </w:r>
      <w:r w:rsidR="007C6908" w:rsidRPr="00916EFC">
        <w:rPr>
          <w:rFonts w:cs="Times New Roman"/>
          <w:szCs w:val="24"/>
        </w:rPr>
        <w:t>(Çöltekin et al. 2020b)</w:t>
      </w:r>
      <w:r w:rsidRPr="00916EFC">
        <w:fldChar w:fldCharType="end"/>
      </w:r>
      <w:r w:rsidRPr="00916EFC">
        <w:t xml:space="preserve"> </w:t>
      </w:r>
      <w:r w:rsidR="009E6B35" w:rsidRPr="00916EFC">
        <w:t>zmiňují</w:t>
      </w:r>
      <w:r w:rsidRPr="00916EFC">
        <w:t>, že klasické UI uzpůsobené možnostem tradičních vstupních zařízení není zcela aplikovatelné v </w:t>
      </w:r>
      <w:r w:rsidR="00B37AAE" w:rsidRPr="00916EFC">
        <w:t>VR</w:t>
      </w:r>
      <w:r w:rsidRPr="00916EFC">
        <w:t xml:space="preserve"> prostředí. </w:t>
      </w:r>
      <w:r w:rsidR="009E6B35" w:rsidRPr="00916EFC">
        <w:t>Virtuální</w:t>
      </w:r>
      <w:r w:rsidRPr="00916EFC">
        <w:t xml:space="preserve"> prostředí jednak poskytuje pohyb v 3 dimenzích tak umožňuje nové způsoby interakce jako je chůze, uchopení a pohyb pomocí rukou aj. Tyto možnosti je tedy nutné zohlednit v návrhu aplikace.</w:t>
      </w:r>
      <w:r w:rsidR="007C6908" w:rsidRPr="00916EFC">
        <w:t xml:space="preserve"> </w:t>
      </w:r>
      <w:r w:rsidR="008D5DC0" w:rsidRPr="00916EFC">
        <w:t>Z</w:t>
      </w:r>
      <w:r w:rsidR="002023D9" w:rsidRPr="00916EFC">
        <w:t>působy interakce by měl</w:t>
      </w:r>
      <w:r w:rsidR="00B37AAE" w:rsidRPr="00916EFC">
        <w:t>y</w:t>
      </w:r>
      <w:r w:rsidR="002023D9" w:rsidRPr="00916EFC">
        <w:t xml:space="preserve"> být v souladu s účelem výsledného VP</w:t>
      </w:r>
      <w:r w:rsidR="008D5DC0" w:rsidRPr="00916EFC">
        <w:t xml:space="preserve">, zároveň nejběžnějším vstupním zařízením imerzní VR jsou ručně držené ovladače </w:t>
      </w:r>
      <w:r w:rsidR="008D5DC0" w:rsidRPr="00916EFC">
        <w:fldChar w:fldCharType="begin"/>
      </w:r>
      <w:r w:rsidR="008D5DC0" w:rsidRPr="00916EFC">
        <w:instrText xml:space="preserve"> ADDIN ZOTERO_ITEM CSL_CITATION {"citationID":"mv8uDew9","properties":{"formattedCitation":"(\\uc0\\u199{}\\uc0\\u246{}ltekin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8D5DC0" w:rsidRPr="00916EFC">
        <w:fldChar w:fldCharType="separate"/>
      </w:r>
      <w:r w:rsidR="008D5DC0" w:rsidRPr="00916EFC">
        <w:rPr>
          <w:rFonts w:cs="Times New Roman"/>
          <w:szCs w:val="24"/>
        </w:rPr>
        <w:t>(Çöltekin et al. 2020b)</w:t>
      </w:r>
      <w:r w:rsidR="008D5DC0" w:rsidRPr="00916EFC">
        <w:fldChar w:fldCharType="end"/>
      </w:r>
      <w:r w:rsidR="002023D9" w:rsidRPr="00916EFC">
        <w:t>.</w:t>
      </w:r>
      <w:r w:rsidR="008D5DC0" w:rsidRPr="00916EFC">
        <w:t xml:space="preserve"> </w:t>
      </w:r>
      <w:r w:rsidR="002023D9" w:rsidRPr="00916EFC">
        <w:t xml:space="preserve">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w:t>
      </w:r>
      <w:r w:rsidR="00B37AAE" w:rsidRPr="00916EFC">
        <w:t>,</w:t>
      </w:r>
      <w:r w:rsidR="002023D9" w:rsidRPr="00916EFC">
        <w:t xml:space="preserve"> měla by tedy aplikace podporovat i přístup ze zařízení s nižší mírou imerze tedy tradičních desktopových displejů a mobilních telefonů. </w:t>
      </w:r>
      <w:r w:rsidR="00B37AAE" w:rsidRPr="00916EFC">
        <w:t>Dále</w:t>
      </w:r>
      <w:r w:rsidR="002023D9" w:rsidRPr="00916EFC">
        <w:t xml:space="preserve"> je nutné interakci navrhovat tak, aby uživatelské úkony byly vykonatelné z různých zařízení, což např. při rozhodnutí podporovat mobilní telefony a desktop omezuje využití uchopení a přenosu jakožto způsobu interakce.</w:t>
      </w:r>
    </w:p>
    <w:p w14:paraId="758B409D" w14:textId="1077AB36" w:rsidR="009E6B35" w:rsidRPr="00916EFC" w:rsidRDefault="009E6B35" w:rsidP="009E6B35">
      <w:pPr>
        <w:pStyle w:val="Normlnprvnodsazen"/>
      </w:pPr>
      <w:r w:rsidRPr="00916EFC">
        <w:t>Dle výše zmíněných doporučení byl vytvořen postup pro vizualizaci prostorových dat v rámci webového V</w:t>
      </w:r>
      <w:r w:rsidR="008D5DC0" w:rsidRPr="00916EFC">
        <w:t xml:space="preserve">P. </w:t>
      </w:r>
      <w:r w:rsidRPr="00916EFC">
        <w:t>Následující kapitoly podrobně popisují návrhová a implementační rozhodnutí, a to nejdříve z hlediska vizualizace a následně z hlediska interakce.</w:t>
      </w:r>
      <w:r w:rsidR="004A3931" w:rsidRPr="00916EFC">
        <w:t xml:space="preserve"> Vývoj aplikace je možné rozdělit na dvě hlavní </w:t>
      </w:r>
      <w:r w:rsidR="008D5DC0" w:rsidRPr="00916EFC">
        <w:t>etapy,</w:t>
      </w:r>
      <w:r w:rsidR="004A3931" w:rsidRPr="00916EFC">
        <w:t xml:space="preserve"> a to předpřípravu dat (</w:t>
      </w:r>
      <w:r w:rsidR="008D5DC0" w:rsidRPr="00916EFC">
        <w:t xml:space="preserve">viz. kap. </w:t>
      </w:r>
      <w:r w:rsidR="008D5DC0" w:rsidRPr="00916EFC">
        <w:fldChar w:fldCharType="begin"/>
      </w:r>
      <w:r w:rsidR="008D5DC0" w:rsidRPr="00916EFC">
        <w:instrText xml:space="preserve"> REF _Ref155039291 \w \h  \* MERGEFORMAT </w:instrText>
      </w:r>
      <w:r w:rsidR="008D5DC0" w:rsidRPr="00916EFC">
        <w:fldChar w:fldCharType="separate"/>
      </w:r>
      <w:r w:rsidR="00B6677D">
        <w:t>5.3</w:t>
      </w:r>
      <w:r w:rsidR="008D5DC0" w:rsidRPr="00916EFC">
        <w:fldChar w:fldCharType="end"/>
      </w:r>
      <w:r w:rsidR="008D5DC0" w:rsidRPr="00916EFC">
        <w:t xml:space="preserve"> </w:t>
      </w:r>
      <w:r w:rsidR="008D5DC0" w:rsidRPr="00916EFC">
        <w:fldChar w:fldCharType="begin"/>
      </w:r>
      <w:r w:rsidR="008D5DC0" w:rsidRPr="00916EFC">
        <w:instrText xml:space="preserve"> REF _Ref155039291 \h  \* MERGEFORMAT </w:instrText>
      </w:r>
      <w:r w:rsidR="008D5DC0" w:rsidRPr="00916EFC">
        <w:fldChar w:fldCharType="separate"/>
      </w:r>
      <w:r w:rsidR="00B6677D" w:rsidRPr="00916EFC">
        <w:t>Data</w:t>
      </w:r>
      <w:r w:rsidR="008D5DC0" w:rsidRPr="00916EFC">
        <w:fldChar w:fldCharType="end"/>
      </w:r>
      <w:r w:rsidR="008D5DC0" w:rsidRPr="00916EFC">
        <w:t xml:space="preserve"> a </w:t>
      </w:r>
      <w:r w:rsidR="008D5DC0" w:rsidRPr="00916EFC">
        <w:fldChar w:fldCharType="begin"/>
      </w:r>
      <w:r w:rsidR="008D5DC0" w:rsidRPr="00916EFC">
        <w:instrText xml:space="preserve"> REF _Ref155039308 \w \h  \* MERGEFORMAT </w:instrText>
      </w:r>
      <w:r w:rsidR="008D5DC0" w:rsidRPr="00916EFC">
        <w:fldChar w:fldCharType="separate"/>
      </w:r>
      <w:r w:rsidR="00B6677D">
        <w:t>5.4.1</w:t>
      </w:r>
      <w:r w:rsidR="008D5DC0" w:rsidRPr="00916EFC">
        <w:fldChar w:fldCharType="end"/>
      </w:r>
      <w:r w:rsidR="008D5DC0" w:rsidRPr="00916EFC">
        <w:t xml:space="preserve"> </w:t>
      </w:r>
      <w:r w:rsidR="008D5DC0" w:rsidRPr="00916EFC">
        <w:fldChar w:fldCharType="begin"/>
      </w:r>
      <w:r w:rsidR="008D5DC0" w:rsidRPr="00916EFC">
        <w:instrText xml:space="preserve"> REF _Ref155039308 \h  \* MERGEFORMAT </w:instrText>
      </w:r>
      <w:r w:rsidR="008D5DC0" w:rsidRPr="00916EFC">
        <w:fldChar w:fldCharType="separate"/>
      </w:r>
      <w:r w:rsidR="00B6677D" w:rsidRPr="00916EFC">
        <w:t>Transformace dat</w:t>
      </w:r>
      <w:r w:rsidR="008D5DC0" w:rsidRPr="00916EFC">
        <w:fldChar w:fldCharType="end"/>
      </w:r>
      <w:r w:rsidR="004A3931" w:rsidRPr="00916EFC">
        <w:t xml:space="preserve">) a vývoj samotné </w:t>
      </w:r>
      <w:r w:rsidR="00E32349" w:rsidRPr="00916EFC">
        <w:t>virtuální</w:t>
      </w:r>
      <w:r w:rsidR="004A3931" w:rsidRPr="00916EFC">
        <w:t xml:space="preserve"> aplikace (</w:t>
      </w:r>
      <w:r w:rsidR="008D5DC0" w:rsidRPr="00916EFC">
        <w:fldChar w:fldCharType="begin"/>
      </w:r>
      <w:r w:rsidR="008D5DC0" w:rsidRPr="00916EFC">
        <w:instrText xml:space="preserve"> REF _Ref155039359 \w \h  \* MERGEFORMAT </w:instrText>
      </w:r>
      <w:r w:rsidR="008D5DC0" w:rsidRPr="00916EFC">
        <w:fldChar w:fldCharType="separate"/>
      </w:r>
      <w:r w:rsidR="00B6677D">
        <w:t>5.4.2</w:t>
      </w:r>
      <w:r w:rsidR="008D5DC0" w:rsidRPr="00916EFC">
        <w:fldChar w:fldCharType="end"/>
      </w:r>
      <w:r w:rsidR="008D5DC0" w:rsidRPr="00916EFC">
        <w:t xml:space="preserve"> </w:t>
      </w:r>
      <w:r w:rsidR="008D5DC0" w:rsidRPr="00916EFC">
        <w:fldChar w:fldCharType="begin"/>
      </w:r>
      <w:r w:rsidR="008D5DC0" w:rsidRPr="00916EFC">
        <w:instrText xml:space="preserve"> REF _Ref155039359 \h  \* MERGEFORMAT </w:instrText>
      </w:r>
      <w:r w:rsidR="008D5DC0" w:rsidRPr="00916EFC">
        <w:fldChar w:fldCharType="separate"/>
      </w:r>
      <w:r w:rsidR="00B6677D" w:rsidRPr="00916EFC">
        <w:t>Tvorba VP</w:t>
      </w:r>
      <w:r w:rsidR="008D5DC0" w:rsidRPr="00916EFC">
        <w:fldChar w:fldCharType="end"/>
      </w:r>
      <w:r w:rsidR="004A3931" w:rsidRPr="00916EFC">
        <w:t>).</w:t>
      </w:r>
    </w:p>
    <w:p w14:paraId="29D023CA" w14:textId="2982CC43" w:rsidR="009251D2" w:rsidRPr="00916EFC" w:rsidRDefault="00020422" w:rsidP="009251D2">
      <w:pPr>
        <w:pStyle w:val="Heading2"/>
      </w:pPr>
      <w:bookmarkStart w:id="167" w:name="_Ref155039291"/>
      <w:bookmarkStart w:id="168" w:name="_Toc155217422"/>
      <w:r w:rsidRPr="00916EFC">
        <w:t>Data</w:t>
      </w:r>
      <w:bookmarkEnd w:id="167"/>
      <w:bookmarkEnd w:id="168"/>
    </w:p>
    <w:p w14:paraId="234933F4" w14:textId="08891818" w:rsidR="009251D2" w:rsidRPr="00916EFC" w:rsidRDefault="009251D2" w:rsidP="009251D2">
      <w:pPr>
        <w:rPr>
          <w:lang w:eastAsia="cs-CZ"/>
        </w:rPr>
      </w:pPr>
      <w:r w:rsidRPr="00916EFC">
        <w:rPr>
          <w:lang w:eastAsia="cs-CZ"/>
        </w:rPr>
        <w:t>Jak již bylo nastíněno v</w:t>
      </w:r>
      <w:r w:rsidR="008D5DC0" w:rsidRPr="00916EFC">
        <w:rPr>
          <w:lang w:eastAsia="cs-CZ"/>
        </w:rPr>
        <w:t> </w:t>
      </w:r>
      <w:r w:rsidRPr="00916EFC">
        <w:rPr>
          <w:lang w:eastAsia="cs-CZ"/>
        </w:rPr>
        <w:t>kapitole</w:t>
      </w:r>
      <w:r w:rsidR="008D5DC0" w:rsidRPr="00916EFC">
        <w:rPr>
          <w:lang w:eastAsia="cs-CZ"/>
        </w:rPr>
        <w:t xml:space="preserve"> </w:t>
      </w:r>
      <w:r w:rsidR="008D5DC0" w:rsidRPr="00916EFC">
        <w:rPr>
          <w:lang w:eastAsia="cs-CZ"/>
        </w:rPr>
        <w:fldChar w:fldCharType="begin"/>
      </w:r>
      <w:r w:rsidR="008D5DC0" w:rsidRPr="00916EFC">
        <w:rPr>
          <w:lang w:eastAsia="cs-CZ"/>
        </w:rPr>
        <w:instrText xml:space="preserve"> REF _Ref155039476 \w \h  \* MERGEFORMAT </w:instrText>
      </w:r>
      <w:r w:rsidR="008D5DC0" w:rsidRPr="00916EFC">
        <w:rPr>
          <w:lang w:eastAsia="cs-CZ"/>
        </w:rPr>
      </w:r>
      <w:r w:rsidR="008D5DC0" w:rsidRPr="00916EFC">
        <w:rPr>
          <w:lang w:eastAsia="cs-CZ"/>
        </w:rPr>
        <w:fldChar w:fldCharType="separate"/>
      </w:r>
      <w:r w:rsidR="00B6677D">
        <w:rPr>
          <w:lang w:eastAsia="cs-CZ"/>
        </w:rPr>
        <w:t>3.5.2</w:t>
      </w:r>
      <w:r w:rsidR="008D5DC0" w:rsidRPr="00916EFC">
        <w:rPr>
          <w:lang w:eastAsia="cs-CZ"/>
        </w:rPr>
        <w:fldChar w:fldCharType="end"/>
      </w:r>
      <w:r w:rsidR="008D5DC0" w:rsidRPr="00916EFC">
        <w:rPr>
          <w:lang w:eastAsia="cs-CZ"/>
        </w:rPr>
        <w:t xml:space="preserve"> </w:t>
      </w:r>
      <w:r w:rsidR="008D5DC0" w:rsidRPr="00916EFC">
        <w:rPr>
          <w:lang w:eastAsia="cs-CZ"/>
        </w:rPr>
        <w:fldChar w:fldCharType="begin"/>
      </w:r>
      <w:r w:rsidR="008D5DC0" w:rsidRPr="00916EFC">
        <w:rPr>
          <w:lang w:eastAsia="cs-CZ"/>
        </w:rPr>
        <w:instrText xml:space="preserve"> REF _Ref155039476 \h  \* MERGEFORMAT </w:instrText>
      </w:r>
      <w:r w:rsidR="008D5DC0" w:rsidRPr="00916EFC">
        <w:rPr>
          <w:lang w:eastAsia="cs-CZ"/>
        </w:rPr>
      </w:r>
      <w:r w:rsidR="008D5DC0" w:rsidRPr="00916EFC">
        <w:rPr>
          <w:lang w:eastAsia="cs-CZ"/>
        </w:rPr>
        <w:fldChar w:fldCharType="separate"/>
      </w:r>
      <w:r w:rsidR="00B6677D" w:rsidRPr="00916EFC">
        <w:t>Problém měřítka</w:t>
      </w:r>
      <w:r w:rsidR="008D5DC0" w:rsidRPr="00916EFC">
        <w:rPr>
          <w:lang w:eastAsia="cs-CZ"/>
        </w:rPr>
        <w:fldChar w:fldCharType="end"/>
      </w:r>
      <w:r w:rsidRPr="00916EFC">
        <w:rPr>
          <w:lang w:eastAsia="cs-CZ"/>
        </w:rPr>
        <w:t>. Hlavním rozdělením, které je možné použít je dělení na statická a dynamická data (</w:t>
      </w:r>
      <w:r w:rsidR="008D5DC0" w:rsidRPr="00916EFC">
        <w:rPr>
          <w:lang w:eastAsia="cs-CZ"/>
        </w:rPr>
        <w:t>instancovaná</w:t>
      </w:r>
      <w:r w:rsidRPr="00916EFC">
        <w:rPr>
          <w:lang w:eastAsia="cs-CZ"/>
        </w:rPr>
        <w:t xml:space="preserve">) z pohledu načítání do scény na základě toho co uživatel vidí a v jaké je blízkosti k datům ve </w:t>
      </w:r>
      <w:r w:rsidR="00020422" w:rsidRPr="00916EFC">
        <w:rPr>
          <w:lang w:eastAsia="cs-CZ"/>
        </w:rPr>
        <w:t>virtuálním</w:t>
      </w:r>
      <w:r w:rsidRPr="00916EFC">
        <w:rPr>
          <w:lang w:eastAsia="cs-CZ"/>
        </w:rPr>
        <w:t xml:space="preserve"> prostoru. Z důvodu komplexity vývoje aplikace a malé dostupnosti insta</w:t>
      </w:r>
      <w:r w:rsidR="00B37AAE" w:rsidRPr="00916EFC">
        <w:rPr>
          <w:lang w:eastAsia="cs-CZ"/>
        </w:rPr>
        <w:t>n</w:t>
      </w:r>
      <w:r w:rsidRPr="00916EFC">
        <w:rPr>
          <w:lang w:eastAsia="cs-CZ"/>
        </w:rPr>
        <w:t xml:space="preserve">covaných dat se tato práce zaměřuje primárně na způsoby vizualizace statických dat. Je </w:t>
      </w:r>
      <w:r w:rsidR="008D5DC0" w:rsidRPr="00916EFC">
        <w:rPr>
          <w:lang w:eastAsia="cs-CZ"/>
        </w:rPr>
        <w:t xml:space="preserve">tedy </w:t>
      </w:r>
      <w:r w:rsidRPr="00916EFC">
        <w:rPr>
          <w:lang w:eastAsia="cs-CZ"/>
        </w:rPr>
        <w:t xml:space="preserve">nutné brát v potaz limitace na velikost dat. </w:t>
      </w:r>
      <w:r w:rsidR="00075E05" w:rsidRPr="00916EFC">
        <w:rPr>
          <w:lang w:eastAsia="cs-CZ"/>
        </w:rPr>
        <w:t>Způsob konvertování statických dat do příslušného formátu ve vhodné velikosti vyžaduje použití řady softwarových řešení, což samo o sobě přináší míru komplexity v podobě kompatibility mezi danými řešeními. Následující kapitola se snaží</w:t>
      </w:r>
      <w:r w:rsidR="008D5DC0" w:rsidRPr="00916EFC">
        <w:rPr>
          <w:lang w:eastAsia="cs-CZ"/>
        </w:rPr>
        <w:t xml:space="preserve"> najít vhodný postup a</w:t>
      </w:r>
      <w:r w:rsidR="00075E05" w:rsidRPr="00916EFC">
        <w:rPr>
          <w:lang w:eastAsia="cs-CZ"/>
        </w:rPr>
        <w:t xml:space="preserve"> a identifikovat a vyřešit případy snížené kompatibility.</w:t>
      </w:r>
    </w:p>
    <w:p w14:paraId="3E68147C" w14:textId="2916A4C4" w:rsidR="00296350" w:rsidRPr="00916EFC" w:rsidRDefault="00335F34" w:rsidP="00335F34">
      <w:pPr>
        <w:pStyle w:val="Normlnprvnodsazen"/>
        <w:ind w:firstLine="0"/>
      </w:pPr>
      <w:r w:rsidRPr="00916EFC">
        <w:t>Na základě dostupných dat města Brna</w:t>
      </w:r>
      <w:r w:rsidR="008D5DC0" w:rsidRPr="00916EFC">
        <w:t xml:space="preserve"> </w:t>
      </w:r>
      <w:r w:rsidR="008D5DC0" w:rsidRPr="00916EFC">
        <w:fldChar w:fldCharType="begin"/>
      </w:r>
      <w:r w:rsidR="008D5DC0" w:rsidRPr="00916EFC">
        <w:instrText xml:space="preserve"> REF _Ref155039424 \h </w:instrText>
      </w:r>
      <w:r w:rsidR="00916EFC">
        <w:instrText xml:space="preserve"> \* MERGEFORMAT </w:instrText>
      </w:r>
      <w:r w:rsidR="008D5DC0" w:rsidRPr="00916EFC">
        <w:fldChar w:fldCharType="separate"/>
      </w:r>
      <w:r w:rsidR="00B6677D" w:rsidRPr="00916EFC">
        <w:t xml:space="preserve">Tab. </w:t>
      </w:r>
      <w:r w:rsidR="00B6677D">
        <w:rPr>
          <w:noProof/>
        </w:rPr>
        <w:t>9</w:t>
      </w:r>
      <w:r w:rsidR="008D5DC0" w:rsidRPr="00916EFC">
        <w:fldChar w:fldCharType="end"/>
      </w:r>
      <w:r w:rsidR="008D5DC0" w:rsidRPr="00916EFC">
        <w:t xml:space="preserve"> </w:t>
      </w:r>
      <w:r w:rsidR="00296350" w:rsidRPr="00916EFC">
        <w:t>byly vytvořeny</w:t>
      </w:r>
      <w:r w:rsidR="008D5DC0" w:rsidRPr="00916EFC">
        <w:t xml:space="preserve"> 3 </w:t>
      </w:r>
      <w:r w:rsidR="00296350" w:rsidRPr="00916EFC">
        <w:t xml:space="preserve">statické </w:t>
      </w:r>
      <w:r w:rsidR="008D5DC0" w:rsidRPr="00916EFC">
        <w:t xml:space="preserve">3D </w:t>
      </w:r>
      <w:r w:rsidR="00296350" w:rsidRPr="00916EFC">
        <w:t>mapy. Proces jejich tvorby a specifika průběhu zpracování jsou popsána v následujících kapitolách.</w:t>
      </w:r>
    </w:p>
    <w:p w14:paraId="1E0A43F2" w14:textId="77777777" w:rsidR="009A64B2" w:rsidRPr="00916EFC" w:rsidRDefault="009A64B2" w:rsidP="00335F34">
      <w:pPr>
        <w:pStyle w:val="Normlnprvnodsazen"/>
        <w:ind w:firstLine="0"/>
      </w:pPr>
    </w:p>
    <w:p w14:paraId="737A2D5F" w14:textId="77777777" w:rsidR="00B37AAE" w:rsidRPr="00916EFC" w:rsidRDefault="00B37AAE" w:rsidP="00335F34">
      <w:pPr>
        <w:pStyle w:val="Normlnprvnodsazen"/>
        <w:ind w:firstLine="0"/>
      </w:pPr>
    </w:p>
    <w:p w14:paraId="2027A064" w14:textId="23478444" w:rsidR="009E6B35" w:rsidRPr="00916EFC" w:rsidRDefault="009E6B35" w:rsidP="00135504">
      <w:pPr>
        <w:pStyle w:val="CaptionTabs"/>
      </w:pPr>
      <w:bookmarkStart w:id="169" w:name="_Ref155039424"/>
      <w:r w:rsidRPr="00916EFC">
        <w:lastRenderedPageBreak/>
        <w:t xml:space="preserve">Tab. </w:t>
      </w:r>
      <w:r w:rsidRPr="00916EFC">
        <w:fldChar w:fldCharType="begin"/>
      </w:r>
      <w:r w:rsidRPr="00916EFC">
        <w:instrText xml:space="preserve"> SEQ Tab. \* ARABIC </w:instrText>
      </w:r>
      <w:r w:rsidRPr="00916EFC">
        <w:fldChar w:fldCharType="separate"/>
      </w:r>
      <w:r w:rsidR="00B6677D">
        <w:rPr>
          <w:noProof/>
        </w:rPr>
        <w:t>9</w:t>
      </w:r>
      <w:r w:rsidRPr="00916EFC">
        <w:rPr>
          <w:noProof/>
        </w:rPr>
        <w:fldChar w:fldCharType="end"/>
      </w:r>
      <w:bookmarkEnd w:id="169"/>
      <w:r w:rsidRPr="00916EFC">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916EFC"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Cílový formát</w:t>
            </w:r>
          </w:p>
        </w:tc>
      </w:tr>
      <w:tr w:rsidR="00E4543D" w:rsidRPr="00916EFC"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PolygonZ</w:t>
            </w:r>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glTF</w:t>
            </w:r>
          </w:p>
        </w:tc>
      </w:tr>
      <w:tr w:rsidR="00E4543D" w:rsidRPr="00916EFC"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916EFC"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glTF</w:t>
            </w:r>
          </w:p>
        </w:tc>
      </w:tr>
      <w:tr w:rsidR="00E4543D" w:rsidRPr="00916EFC"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916EFC"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PNG / KTX2</w:t>
            </w:r>
          </w:p>
        </w:tc>
      </w:tr>
      <w:tr w:rsidR="00E4543D" w:rsidRPr="00916EFC"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916EFC" w:rsidRDefault="004A3931" w:rsidP="004A3931">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PolygonZ</w:t>
            </w:r>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r>
      <w:tr w:rsidR="004A3931" w:rsidRPr="00916EFC"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916EFC"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Vektorová 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glTF</w:t>
            </w:r>
          </w:p>
        </w:tc>
      </w:tr>
      <w:tr w:rsidR="00E4543D" w:rsidRPr="00916EFC"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916EFC"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Mesh</w:t>
            </w:r>
          </w:p>
        </w:tc>
      </w:tr>
      <w:tr w:rsidR="00E4543D" w:rsidRPr="00916EFC"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916EFC"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916EFC" w:rsidRDefault="004A3931" w:rsidP="004A3931">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PNG / KTX2</w:t>
            </w:r>
          </w:p>
        </w:tc>
      </w:tr>
    </w:tbl>
    <w:p w14:paraId="239E6464" w14:textId="51FF9DC2" w:rsidR="00075E05" w:rsidRPr="00916EFC" w:rsidRDefault="00296350" w:rsidP="00075E05">
      <w:pPr>
        <w:pStyle w:val="Heading3"/>
      </w:pPr>
      <w:bookmarkStart w:id="170" w:name="_Ref155131527"/>
      <w:bookmarkStart w:id="171" w:name="_Ref155131529"/>
      <w:bookmarkStart w:id="172" w:name="_Ref155172705"/>
      <w:bookmarkStart w:id="173" w:name="_Ref155172710"/>
      <w:bookmarkStart w:id="174" w:name="_Toc155217423"/>
      <w:r w:rsidRPr="00916EFC">
        <w:t>Specifika vstupních dat</w:t>
      </w:r>
      <w:bookmarkEnd w:id="170"/>
      <w:bookmarkEnd w:id="171"/>
      <w:bookmarkEnd w:id="172"/>
      <w:bookmarkEnd w:id="173"/>
      <w:bookmarkEnd w:id="174"/>
    </w:p>
    <w:p w14:paraId="71949860" w14:textId="3A1A47BE" w:rsidR="00393F6D" w:rsidRPr="00916EFC" w:rsidRDefault="00393F6D" w:rsidP="00393F6D">
      <w:pPr>
        <w:pStyle w:val="Malnadpis"/>
        <w:rPr>
          <w:rStyle w:val="Strong"/>
          <w:b/>
          <w:bCs w:val="0"/>
        </w:rPr>
      </w:pPr>
      <w:r w:rsidRPr="00916EFC">
        <w:rPr>
          <w:rStyle w:val="Strong"/>
          <w:b/>
          <w:bCs w:val="0"/>
        </w:rPr>
        <w:t>Budovy</w:t>
      </w:r>
    </w:p>
    <w:p w14:paraId="7E31FB39" w14:textId="0FF28249" w:rsidR="00296350" w:rsidRPr="00916EFC" w:rsidRDefault="00393F6D" w:rsidP="00393F6D">
      <w:pPr>
        <w:rPr>
          <w:rStyle w:val="Strong"/>
          <w:b w:val="0"/>
          <w:bCs w:val="0"/>
        </w:rPr>
      </w:pPr>
      <w:r w:rsidRPr="00916EFC">
        <w:t xml:space="preserve">Z důvodu důvěrné znalosti datové sady 3D modelu města Brna byla vizualizace </w:t>
      </w:r>
      <w:r w:rsidR="00B37AAE" w:rsidRPr="00916EFC">
        <w:t xml:space="preserve">v </w:t>
      </w:r>
      <w:r w:rsidRPr="00916EFC">
        <w:t>prác</w:t>
      </w:r>
      <w:r w:rsidR="00B37AAE" w:rsidRPr="00916EFC">
        <w:t>i</w:t>
      </w:r>
      <w:r w:rsidRPr="00916EFC">
        <w:t xml:space="preserve"> založena na </w:t>
      </w:r>
      <w:r w:rsidR="008D5DC0" w:rsidRPr="00916EFC">
        <w:t>těchto datech</w:t>
      </w:r>
      <w:r w:rsidRPr="00916EFC">
        <w:t xml:space="preserve">. Tato kapitola se snaží na příkladu dat 3D modelu města Brna vysvětlit specifické problémy při užití primárně geografických dat určených pro práci v GIS do světa 3D vizualizace. </w:t>
      </w:r>
    </w:p>
    <w:p w14:paraId="67F291A3" w14:textId="339DF769" w:rsidR="00B17491" w:rsidRPr="00916EFC" w:rsidRDefault="00296350" w:rsidP="00B17491">
      <w:pPr>
        <w:pStyle w:val="Normlnprvnodsazen"/>
        <w:rPr>
          <w:lang w:eastAsia="en-US"/>
        </w:rPr>
      </w:pPr>
      <w:r w:rsidRPr="00916EFC">
        <w:rPr>
          <w:lang w:eastAsia="en-US"/>
        </w:rPr>
        <w:t xml:space="preserve">3D model budov města Brna je na zakázku magistrátu města Brna vytvářen firmou TopGIS. Jelikož se jedná o velké množství dat je model publikován ve specifické struktuře. Primárně je model dělen na </w:t>
      </w:r>
      <w:r w:rsidR="00393F6D" w:rsidRPr="00916EFC">
        <w:rPr>
          <w:lang w:eastAsia="en-US"/>
        </w:rPr>
        <w:t>lokality,</w:t>
      </w:r>
      <w:r w:rsidRPr="00916EFC">
        <w:rPr>
          <w:lang w:eastAsia="en-US"/>
        </w:rPr>
        <w:t xml:space="preserve"> po kterých je postupně vytvářen. Lokalita je také hlavní výdejní jednotkou. </w:t>
      </w:r>
      <w:r w:rsidR="00D8458A" w:rsidRPr="00916EFC">
        <w:rPr>
          <w:lang w:eastAsia="en-US"/>
        </w:rPr>
        <w:t>Pro každou lokalitu jsou poskytována data ve 3 formátech a různých mírách podrobnosti (</w:t>
      </w:r>
      <w:r w:rsidR="009E7AC7" w:rsidRPr="00916EFC">
        <w:rPr>
          <w:lang w:eastAsia="en-US"/>
        </w:rPr>
        <w:t>GIS – FGDB</w:t>
      </w:r>
      <w:r w:rsidR="00D8458A" w:rsidRPr="00916EFC">
        <w:rPr>
          <w:lang w:eastAsia="en-US"/>
        </w:rPr>
        <w:t xml:space="preserve"> – PolygonZ, Multipatch, CAD – DWG, DGN). </w:t>
      </w:r>
      <w:r w:rsidR="00841B47" w:rsidRPr="00916EFC">
        <w:rPr>
          <w:lang w:eastAsia="en-US"/>
        </w:rPr>
        <w:t xml:space="preserve">V případě GIS formátů je jedna lokalita jedna vrstva. V případě PolygonZ geometrie zahrnuje vrstva veškeré atributy zmíněné </w:t>
      </w:r>
      <w:r w:rsidR="00947DC9" w:rsidRPr="00916EFC">
        <w:rPr>
          <w:lang w:eastAsia="en-US"/>
        </w:rPr>
        <w:t>(</w:t>
      </w:r>
      <w:r w:rsidR="00841B47" w:rsidRPr="00916EFC">
        <w:rPr>
          <w:lang w:eastAsia="en-US"/>
        </w:rPr>
        <w:t>viz</w:t>
      </w:r>
      <w:r w:rsidR="009E7AC7" w:rsidRPr="00916EFC">
        <w:rPr>
          <w:lang w:eastAsia="en-US"/>
        </w:rPr>
        <w:t xml:space="preserve"> </w:t>
      </w:r>
      <w:r w:rsidR="009E7AC7" w:rsidRPr="00916EFC">
        <w:rPr>
          <w:lang w:eastAsia="en-US"/>
        </w:rPr>
        <w:fldChar w:fldCharType="begin"/>
      </w:r>
      <w:r w:rsidR="009E7AC7" w:rsidRPr="00916EFC">
        <w:rPr>
          <w:lang w:eastAsia="en-US"/>
        </w:rPr>
        <w:instrText xml:space="preserve"> REF _Ref155039825 \h </w:instrText>
      </w:r>
      <w:r w:rsidR="009E7AC7" w:rsidRPr="00916EFC">
        <w:rPr>
          <w:lang w:eastAsia="en-US"/>
        </w:rPr>
      </w:r>
      <w:r w:rsidR="00916EFC">
        <w:rPr>
          <w:lang w:eastAsia="en-US"/>
        </w:rPr>
        <w:instrText xml:space="preserve"> \* MERGEFORMAT </w:instrText>
      </w:r>
      <w:r w:rsidR="009E7AC7" w:rsidRPr="00916EFC">
        <w:rPr>
          <w:lang w:eastAsia="en-US"/>
        </w:rPr>
        <w:fldChar w:fldCharType="separate"/>
      </w:r>
      <w:r w:rsidR="00B6677D" w:rsidRPr="00916EFC">
        <w:t xml:space="preserve">Obr. </w:t>
      </w:r>
      <w:r w:rsidR="00B6677D">
        <w:rPr>
          <w:noProof/>
        </w:rPr>
        <w:t>20</w:t>
      </w:r>
      <w:r w:rsidR="009E7AC7" w:rsidRPr="00916EFC">
        <w:rPr>
          <w:lang w:eastAsia="en-US"/>
        </w:rPr>
        <w:fldChar w:fldCharType="end"/>
      </w:r>
      <w:r w:rsidR="00947DC9" w:rsidRPr="00916EFC">
        <w:rPr>
          <w:lang w:eastAsia="en-US"/>
        </w:rPr>
        <w:t>)</w:t>
      </w:r>
      <w:r w:rsidR="00841B47" w:rsidRPr="00916EFC">
        <w:rPr>
          <w:lang w:eastAsia="en-US"/>
        </w:rPr>
        <w:t xml:space="preserve">. V případě multipatch geometrie jsou prvky agregovány dle </w:t>
      </w:r>
      <w:r w:rsidR="009E7AC7" w:rsidRPr="00916EFC">
        <w:rPr>
          <w:lang w:eastAsia="en-US"/>
        </w:rPr>
        <w:t>ID</w:t>
      </w:r>
      <w:r w:rsidR="00841B47" w:rsidRPr="00916EFC">
        <w:rPr>
          <w:lang w:eastAsia="en-US"/>
        </w:rPr>
        <w:t xml:space="preserve"> segmentu. Segmenty jsou definovány jakožto části budov se stejnou výškou římsy (hrana kde končí svislá stěna a začíná střecha).</w:t>
      </w:r>
      <w:r w:rsidR="00B17491" w:rsidRPr="00916EFC">
        <w:rPr>
          <w:lang w:eastAsia="en-US"/>
        </w:rPr>
        <w:t xml:space="preserve"> Model obsahuje 3 typy atributů a to: </w:t>
      </w:r>
    </w:p>
    <w:p w14:paraId="5FCA12DA" w14:textId="77777777" w:rsidR="00B17491" w:rsidRPr="00916EFC" w:rsidRDefault="00B17491" w:rsidP="00B17491">
      <w:pPr>
        <w:pStyle w:val="Normlnprvnodsazen"/>
        <w:numPr>
          <w:ilvl w:val="0"/>
          <w:numId w:val="68"/>
        </w:numPr>
        <w:rPr>
          <w:lang w:eastAsia="en-US"/>
        </w:rPr>
      </w:pPr>
      <w:r w:rsidRPr="00916EFC">
        <w:rPr>
          <w:b/>
          <w:bCs/>
          <w:lang w:eastAsia="en-US"/>
        </w:rPr>
        <w:t>Identifikační</w:t>
      </w:r>
      <w:r w:rsidRPr="00916EFC">
        <w:rPr>
          <w:lang w:eastAsia="en-US"/>
        </w:rPr>
        <w:t xml:space="preserve"> (RUIAN_IBO, ID_SEG, ID_PLO, OBJECTID)</w:t>
      </w:r>
    </w:p>
    <w:p w14:paraId="6642109B" w14:textId="77777777" w:rsidR="00B17491" w:rsidRPr="00916EFC" w:rsidRDefault="00B17491" w:rsidP="00B17491">
      <w:pPr>
        <w:pStyle w:val="Normlnprvnodsazen"/>
        <w:numPr>
          <w:ilvl w:val="0"/>
          <w:numId w:val="68"/>
        </w:numPr>
        <w:rPr>
          <w:lang w:eastAsia="en-US"/>
        </w:rPr>
      </w:pPr>
      <w:r w:rsidRPr="00916EFC">
        <w:rPr>
          <w:b/>
          <w:bCs/>
          <w:lang w:eastAsia="en-US"/>
        </w:rPr>
        <w:t>Kvantifikační</w:t>
      </w:r>
      <w:r w:rsidRPr="00916EFC">
        <w:rPr>
          <w:lang w:eastAsia="en-US"/>
        </w:rPr>
        <w:t xml:space="preserve"> (PATA_VYSKA, ABS_VYSKA, HREBEN_VYSKA, PATA_SEG_VYSKA, HORIZ_VYSKA)</w:t>
      </w:r>
    </w:p>
    <w:p w14:paraId="0F83FB3B" w14:textId="77777777" w:rsidR="00B17491" w:rsidRPr="00916EFC" w:rsidRDefault="00B17491" w:rsidP="00B17491">
      <w:pPr>
        <w:pStyle w:val="Normlnprvnodsazen"/>
        <w:numPr>
          <w:ilvl w:val="0"/>
          <w:numId w:val="68"/>
        </w:numPr>
        <w:rPr>
          <w:lang w:eastAsia="en-US"/>
        </w:rPr>
      </w:pPr>
      <w:r w:rsidRPr="00916EFC">
        <w:rPr>
          <w:b/>
          <w:bCs/>
          <w:lang w:eastAsia="en-US"/>
        </w:rPr>
        <w:t>Klasifikační</w:t>
      </w:r>
      <w:r w:rsidRPr="00916EFC">
        <w:rPr>
          <w:lang w:eastAsia="en-US"/>
        </w:rPr>
        <w:t xml:space="preserve"> (STRECHA_KOD, PLOCHA_KOD, CAST_OBJEKTU)</w:t>
      </w:r>
    </w:p>
    <w:p w14:paraId="580B0EFB" w14:textId="2091ADDB" w:rsidR="00B17491" w:rsidRPr="00916EFC" w:rsidRDefault="00B17491" w:rsidP="00B17491">
      <w:pPr>
        <w:pStyle w:val="Normlnprvnodsazen"/>
        <w:ind w:firstLine="0"/>
        <w:rPr>
          <w:lang w:eastAsia="en-US"/>
        </w:rPr>
      </w:pPr>
      <w:r w:rsidRPr="00916EFC">
        <w:rPr>
          <w:lang w:eastAsia="en-US"/>
        </w:rPr>
        <w:t xml:space="preserve">Klasifikační atributy byly vybrány pro tvorbu vizualizací. </w:t>
      </w:r>
      <w:r w:rsidR="00463415" w:rsidRPr="00916EFC">
        <w:rPr>
          <w:lang w:eastAsia="en-US"/>
        </w:rPr>
        <w:t xml:space="preserve">Pro které byla následně vytvořena metodika konverze z GIS do webového VP </w:t>
      </w:r>
      <w:r w:rsidR="009E7AC7" w:rsidRPr="00916EFC">
        <w:rPr>
          <w:lang w:eastAsia="en-US"/>
        </w:rPr>
        <w:t xml:space="preserve">(viz. kap. </w:t>
      </w:r>
      <w:r w:rsidR="009E7AC7" w:rsidRPr="00916EFC">
        <w:fldChar w:fldCharType="begin"/>
      </w:r>
      <w:r w:rsidR="009E7AC7" w:rsidRPr="00916EFC">
        <w:instrText xml:space="preserve"> REF _Ref155039308 \w \h  \* MERGEFORMAT </w:instrText>
      </w:r>
      <w:r w:rsidR="009E7AC7" w:rsidRPr="00916EFC">
        <w:fldChar w:fldCharType="separate"/>
      </w:r>
      <w:r w:rsidR="00B6677D">
        <w:t>5.4.1</w:t>
      </w:r>
      <w:r w:rsidR="009E7AC7" w:rsidRPr="00916EFC">
        <w:fldChar w:fldCharType="end"/>
      </w:r>
      <w:r w:rsidR="009E7AC7" w:rsidRPr="00916EFC">
        <w:t xml:space="preserve"> </w:t>
      </w:r>
      <w:r w:rsidR="009E7AC7" w:rsidRPr="00916EFC">
        <w:fldChar w:fldCharType="begin"/>
      </w:r>
      <w:r w:rsidR="009E7AC7" w:rsidRPr="00916EFC">
        <w:instrText xml:space="preserve"> REF _Ref155039308 \h  \* MERGEFORMAT </w:instrText>
      </w:r>
      <w:r w:rsidR="009E7AC7" w:rsidRPr="00916EFC">
        <w:fldChar w:fldCharType="separate"/>
      </w:r>
      <w:r w:rsidR="00B6677D" w:rsidRPr="00916EFC">
        <w:t>Transformace dat</w:t>
      </w:r>
      <w:r w:rsidR="009E7AC7" w:rsidRPr="00916EFC">
        <w:fldChar w:fldCharType="end"/>
      </w:r>
      <w:r w:rsidR="009E7AC7" w:rsidRPr="00916EFC">
        <w:t>)</w:t>
      </w:r>
      <w:r w:rsidR="009E7AC7" w:rsidRPr="00916EFC">
        <w:rPr>
          <w:lang w:eastAsia="en-US"/>
        </w:rPr>
        <w:t>.</w:t>
      </w:r>
    </w:p>
    <w:p w14:paraId="5C23E041" w14:textId="5549AFA5" w:rsidR="00B17491" w:rsidRPr="00916EFC" w:rsidRDefault="00B17491" w:rsidP="00B17491">
      <w:pPr>
        <w:pStyle w:val="Normlnprvnodsazen"/>
        <w:rPr>
          <w:lang w:eastAsia="en-US"/>
        </w:rPr>
      </w:pPr>
    </w:p>
    <w:p w14:paraId="15906465" w14:textId="42DB66F6" w:rsidR="00C03453" w:rsidRPr="00916EFC" w:rsidRDefault="00C03453" w:rsidP="00070FA6">
      <w:pPr>
        <w:pStyle w:val="PICTURES"/>
      </w:pPr>
      <w:r w:rsidRPr="00916EFC">
        <w:rPr>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sidRPr="00916EFC">
        <w:rPr>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16611724" w:rsidR="00B17491" w:rsidRPr="00916EFC" w:rsidRDefault="00C03453" w:rsidP="00135504">
      <w:pPr>
        <w:pStyle w:val="Caption"/>
      </w:pPr>
      <w:bookmarkStart w:id="175" w:name="_Ref155039825"/>
      <w:r w:rsidRPr="00916EFC">
        <w:t xml:space="preserve">Obr. </w:t>
      </w:r>
      <w:r w:rsidRPr="00916EFC">
        <w:fldChar w:fldCharType="begin"/>
      </w:r>
      <w:r w:rsidRPr="00916EFC">
        <w:instrText xml:space="preserve"> SEQ Obr. \* ARABIC </w:instrText>
      </w:r>
      <w:r w:rsidRPr="00916EFC">
        <w:fldChar w:fldCharType="separate"/>
      </w:r>
      <w:r w:rsidR="00B6677D">
        <w:rPr>
          <w:noProof/>
        </w:rPr>
        <w:t>20</w:t>
      </w:r>
      <w:r w:rsidRPr="00916EFC">
        <w:rPr>
          <w:noProof/>
        </w:rPr>
        <w:fldChar w:fldCharType="end"/>
      </w:r>
      <w:bookmarkEnd w:id="175"/>
      <w:r w:rsidRPr="00916EFC">
        <w:t xml:space="preserve"> Datový model 3D modelu města </w:t>
      </w:r>
      <w:r w:rsidR="004E6E7C" w:rsidRPr="00916EFC">
        <w:t>B</w:t>
      </w:r>
      <w:r w:rsidRPr="00916EFC">
        <w:t>rna</w:t>
      </w:r>
      <w:r w:rsidR="00B17491" w:rsidRPr="00916EFC">
        <w:t xml:space="preserve"> (</w:t>
      </w:r>
      <w:r w:rsidR="00F54BF2" w:rsidRPr="00916EFC">
        <w:t xml:space="preserve">vlevo), složková </w:t>
      </w:r>
      <w:r w:rsidRPr="00916EFC">
        <w:t>struktura poskytovaných dat</w:t>
      </w:r>
      <w:r w:rsidR="00B17491" w:rsidRPr="00916EFC">
        <w:t xml:space="preserve"> (vpravo)</w:t>
      </w:r>
      <w:r w:rsidRPr="00916EFC">
        <w:t>.</w:t>
      </w:r>
    </w:p>
    <w:p w14:paraId="54FC1E31" w14:textId="61F9DAD9" w:rsidR="00C03453" w:rsidRPr="00916EFC" w:rsidRDefault="00C03453" w:rsidP="00296350">
      <w:pPr>
        <w:pStyle w:val="Normlnprvnodsazen"/>
        <w:ind w:firstLine="0"/>
        <w:rPr>
          <w:lang w:eastAsia="en-US"/>
        </w:rPr>
      </w:pPr>
      <w:r w:rsidRPr="00916EFC">
        <w:rPr>
          <w:rFonts w:ascii="Arial" w:hAnsi="Arial" w:cs="Arial"/>
          <w:noProof/>
          <w:color w:val="000000"/>
          <w:sz w:val="20"/>
          <w:szCs w:val="20"/>
          <w:bdr w:val="none" w:sz="0" w:space="0" w:color="auto" w:frame="1"/>
        </w:rPr>
        <w:t xml:space="preserve"> </w:t>
      </w:r>
    </w:p>
    <w:p w14:paraId="7C09007F" w14:textId="77777777" w:rsidR="00C03453" w:rsidRPr="00916EFC" w:rsidRDefault="00C03453" w:rsidP="009E7AC7">
      <w:pPr>
        <w:pStyle w:val="PICTURES"/>
      </w:pPr>
      <w:r w:rsidRPr="00916EFC">
        <w:rPr>
          <w:lang w:val="en-US"/>
        </w:rPr>
        <w:drawing>
          <wp:inline distT="0" distB="0" distL="0" distR="0" wp14:anchorId="5ED9DCC4" wp14:editId="7323D3A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noFill/>
                    </a:ln>
                  </pic:spPr>
                </pic:pic>
              </a:graphicData>
            </a:graphic>
          </wp:inline>
        </w:drawing>
      </w:r>
    </w:p>
    <w:p w14:paraId="2FABDD96" w14:textId="00899B8D" w:rsidR="00C03453" w:rsidRPr="00916EFC" w:rsidRDefault="00C03453"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21</w:t>
      </w:r>
      <w:r w:rsidRPr="00916EFC">
        <w:rPr>
          <w:noProof/>
        </w:rPr>
        <w:fldChar w:fldCharType="end"/>
      </w:r>
      <w:r w:rsidRPr="00916EFC">
        <w:t xml:space="preserve"> Dělení 3D modelu města Brna. zdroj dat:</w:t>
      </w:r>
      <w:r w:rsidR="009E7AC7" w:rsidRPr="00916EFC">
        <w:t xml:space="preserve"> </w:t>
      </w:r>
      <w:r w:rsidR="009E7AC7" w:rsidRPr="00916EFC">
        <w:fldChar w:fldCharType="begin"/>
      </w:r>
      <w:r w:rsidR="00554E95" w:rsidRPr="00916EFC">
        <w:instrText xml:space="preserve"> ADDIN ZOTERO_ITEM CSL_CITATION {"citationID":"LbFGZjdF","properties":{"formattedCitation":"(MapTiler 2023; KAM Brno 2023)","plainCitation":"(MapTiler 2023; KAM Brno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9E7AC7" w:rsidRPr="00916EFC">
        <w:fldChar w:fldCharType="separate"/>
      </w:r>
      <w:r w:rsidR="00554E95" w:rsidRPr="00916EFC">
        <w:t>(MapTiler 2023; KAM Brno 2023)</w:t>
      </w:r>
      <w:r w:rsidR="009E7AC7" w:rsidRPr="00916EFC">
        <w:fldChar w:fldCharType="end"/>
      </w:r>
      <w:r w:rsidRPr="00916EFC">
        <w:t xml:space="preserve"> </w:t>
      </w:r>
    </w:p>
    <w:p w14:paraId="56D566BA" w14:textId="23C8965E" w:rsidR="00F469D6" w:rsidRPr="00916EFC" w:rsidRDefault="00393F6D" w:rsidP="00F469D6">
      <w:pPr>
        <w:pStyle w:val="Normlnprvnodsazen"/>
      </w:pPr>
      <w:r w:rsidRPr="00916EFC">
        <w:t xml:space="preserve">Hlavní problematikou vizualizace geografických dat poskytovaných v GIS formátech je způsob reprezentace dat. </w:t>
      </w:r>
      <w:r w:rsidR="00354F63" w:rsidRPr="00916EFC">
        <w:t xml:space="preserve">V GIS je symbologie definována pomocí </w:t>
      </w:r>
      <w:r w:rsidR="00883053" w:rsidRPr="00916EFC">
        <w:t>vztahu Prvek – Atribu</w:t>
      </w:r>
      <w:r w:rsidRPr="00916EFC">
        <w:t xml:space="preserve">t, </w:t>
      </w:r>
      <w:r w:rsidR="00354F63" w:rsidRPr="00916EFC">
        <w:t>kdežto v případě 3D vizualizace se jedná o vztah Mesh</w:t>
      </w:r>
      <w:r w:rsidR="00883053" w:rsidRPr="00916EFC">
        <w:t xml:space="preserve"> – Materiál</w:t>
      </w:r>
      <w:r w:rsidR="00354F63" w:rsidRPr="00916EFC">
        <w:t>.</w:t>
      </w:r>
      <w:r w:rsidRPr="00916EFC">
        <w:t xml:space="preserve"> Zde je první </w:t>
      </w:r>
      <w:r w:rsidR="004D3D6E" w:rsidRPr="00916EFC">
        <w:t>problém,</w:t>
      </w:r>
      <w:r w:rsidRPr="00916EFC">
        <w:t xml:space="preserve"> a to rozdíl v granularitě. V GIS je běžné zobrazit velké množství jednotlivých prvků se specifickými </w:t>
      </w:r>
      <w:r w:rsidRPr="00916EFC">
        <w:lastRenderedPageBreak/>
        <w:t>atributy, kdežto v případě vykreslování 3D grafiky je obecným pravidlem minimalizovat počet jednotlivých meshů a materiálů, které používají</w:t>
      </w:r>
      <w:r w:rsidR="009E7AC7" w:rsidRPr="00916EFC">
        <w:t xml:space="preserve">. </w:t>
      </w:r>
      <w:r w:rsidR="004D3D6E" w:rsidRPr="00916EFC">
        <w:t>Z výkonnostního hlediska je nemožné pro každý GIS prvek vytvořit ekvivalentní mesh s přiřazeným materiálem. V případě zachování možnosti vizualizovat data na úrovni prvku dle atributů</w:t>
      </w:r>
      <w:r w:rsidR="000C2C72" w:rsidRPr="00916EFC">
        <w:t>,</w:t>
      </w:r>
      <w:r w:rsidR="004D3D6E" w:rsidRPr="00916EFC">
        <w:t xml:space="preserve"> je nutné objevit způsob</w:t>
      </w:r>
      <w:r w:rsidR="000C2C72" w:rsidRPr="00916EFC">
        <w:t xml:space="preserve">, </w:t>
      </w:r>
      <w:r w:rsidR="004D3D6E" w:rsidRPr="00916EFC">
        <w:t>jakým je možné informaci o tomto vztahu přenést do 3D vizualizace. Standard glTF umožňuje definovat vlastní data až na úroveň vertexu, což by v případě převodu atributových se jeví jako vhodné řešení</w:t>
      </w:r>
      <w:r w:rsidR="004D3D6E" w:rsidRPr="00916EFC">
        <w:rPr>
          <w:rStyle w:val="FootnoteReference"/>
        </w:rPr>
        <w:footnoteReference w:id="7"/>
      </w:r>
      <w:r w:rsidR="004D3D6E" w:rsidRPr="00916EFC">
        <w:t xml:space="preserve">. </w:t>
      </w:r>
      <w:r w:rsidR="00F42172" w:rsidRPr="00916EFC">
        <w:t>Vhodná cílová granularita je tedy definována počtem materiálů. Zde se tedy problém zjednodušuje na otázku, jakým způsobem převé</w:t>
      </w:r>
      <w:r w:rsidR="000C2C72" w:rsidRPr="00916EFC">
        <w:t>s</w:t>
      </w:r>
      <w:r w:rsidR="00F42172" w:rsidRPr="00916EFC">
        <w:t>t vizualizaci z GIS softwaru do grafického softwaru jako např. Blender aj</w:t>
      </w:r>
      <w:r w:rsidR="00634751" w:rsidRPr="00916EFC">
        <w:t>.</w:t>
      </w:r>
      <w:r w:rsidR="00F42172" w:rsidRPr="00916EFC">
        <w:t xml:space="preserve"> ve formě meshů s přiřazenými materiály. Za účelem zachování </w:t>
      </w:r>
      <w:r w:rsidR="00F54BF2" w:rsidRPr="00916EFC">
        <w:t>sémantiky</w:t>
      </w:r>
      <w:r w:rsidR="00F42172" w:rsidRPr="00916EFC">
        <w:t xml:space="preserve"> v podobě symbologie,</w:t>
      </w:r>
      <w:r w:rsidR="000C2C72" w:rsidRPr="00916EFC">
        <w:t xml:space="preserve"> </w:t>
      </w:r>
      <w:r w:rsidR="00F42172" w:rsidRPr="00916EFC">
        <w:t>např. zobrazení geografických prvků klasifikovaných na základě vybraného atributu, je nutn</w:t>
      </w:r>
      <w:r w:rsidR="00F469D6" w:rsidRPr="00916EFC">
        <w:t xml:space="preserve">é uchovat informaci </w:t>
      </w:r>
      <w:r w:rsidR="00E168A6" w:rsidRPr="00916EFC">
        <w:t>o tom</w:t>
      </w:r>
      <w:r w:rsidR="00F469D6" w:rsidRPr="00916EFC">
        <w:t xml:space="preserve"> do jaké kategorie patří daný prvek</w:t>
      </w:r>
      <w:r w:rsidR="000C2C72" w:rsidRPr="00916EFC">
        <w:t>,</w:t>
      </w:r>
      <w:r w:rsidR="00F469D6" w:rsidRPr="00916EFC">
        <w:t xml:space="preserve"> a jakou tato kategorie nese symbologii</w:t>
      </w:r>
      <w:r w:rsidR="000C2C72" w:rsidRPr="00916EFC">
        <w:t xml:space="preserve">, </w:t>
      </w:r>
      <w:r w:rsidR="00F469D6" w:rsidRPr="00916EFC">
        <w:t xml:space="preserve">aby bylo následně možné dle kategorie definovat materiál a dle symbologie parametry materiálu. </w:t>
      </w:r>
    </w:p>
    <w:p w14:paraId="58CC9EF3" w14:textId="2D1B9835" w:rsidR="004D3D6E" w:rsidRPr="00916EFC" w:rsidRDefault="00F469D6" w:rsidP="00E168A6">
      <w:pPr>
        <w:pStyle w:val="Normlnprvnodsazen"/>
      </w:pPr>
      <w:r w:rsidRPr="00916EFC">
        <w:t>Dalším problémem je obecná kompatibilita mezi softwary. Tento problém se váže speciálně na data 3D modelu Brna, jelikož jsou poskytována v nativních Esri formátech. Za účelem práce s daty je tedy nutné mít přístup k ArcGIS Pro</w:t>
      </w:r>
      <w:r w:rsidR="00634751" w:rsidRPr="00916EFC">
        <w:t xml:space="preserve"> popř. ArcMap</w:t>
      </w:r>
      <w:r w:rsidRPr="00916EFC">
        <w:t xml:space="preserve"> softwaru</w:t>
      </w:r>
      <w:r w:rsidR="00077121" w:rsidRPr="00916EFC">
        <w:t xml:space="preserve">. ArcGIS Pro </w:t>
      </w:r>
      <w:r w:rsidR="00634751" w:rsidRPr="00916EFC">
        <w:t xml:space="preserve">nativně </w:t>
      </w:r>
      <w:r w:rsidR="00077121" w:rsidRPr="00916EFC">
        <w:t xml:space="preserve">poskytuje pouze </w:t>
      </w:r>
      <w:r w:rsidR="00463415" w:rsidRPr="00916EFC">
        <w:t>modul</w:t>
      </w:r>
      <w:r w:rsidR="00077121" w:rsidRPr="00916EFC">
        <w:t xml:space="preserve"> </w:t>
      </w:r>
      <w:r w:rsidR="00077121" w:rsidRPr="00916EFC">
        <w:rPr>
          <w:i/>
          <w:iCs/>
        </w:rPr>
        <w:t>Export to Collada</w:t>
      </w:r>
      <w:r w:rsidR="00077121" w:rsidRPr="00916EFC">
        <w:t>, který byl</w:t>
      </w:r>
      <w:r w:rsidR="000C2C72" w:rsidRPr="00916EFC">
        <w:t xml:space="preserve"> po</w:t>
      </w:r>
      <w:r w:rsidR="00077121" w:rsidRPr="00916EFC">
        <w:t xml:space="preserve"> opakované</w:t>
      </w:r>
      <w:r w:rsidR="000C2C72" w:rsidRPr="00916EFC">
        <w:t>m</w:t>
      </w:r>
      <w:r w:rsidR="00077121" w:rsidRPr="00916EFC">
        <w:t xml:space="preserve"> testování vyhodnocen jako vysoce nevhodný, jelikož exportuje každý prvek jako </w:t>
      </w:r>
      <w:r w:rsidR="00F54BF2" w:rsidRPr="00916EFC">
        <w:t>samostatný</w:t>
      </w:r>
      <w:r w:rsidR="000C2C72" w:rsidRPr="00916EFC">
        <w:t xml:space="preserve"> DAE</w:t>
      </w:r>
      <w:r w:rsidR="00077121" w:rsidRPr="00916EFC">
        <w:t xml:space="preserve"> soubor a není možné zachovat definovanou symbologii.</w:t>
      </w:r>
      <w:r w:rsidRPr="00916EFC">
        <w:t xml:space="preserve"> </w:t>
      </w:r>
      <w:r w:rsidR="00077121" w:rsidRPr="00916EFC">
        <w:t xml:space="preserve">Vhodným nalezeným řešením je program Esri </w:t>
      </w:r>
      <w:r w:rsidRPr="00916EFC">
        <w:t>CityEngine, který je primárně koncipovaný jako software pro procedurální 3D modelování</w:t>
      </w:r>
      <w:r w:rsidR="00077121" w:rsidRPr="00916EFC">
        <w:t>, každopádně umožňuje značnou podporu kompatibility mezi GIS a</w:t>
      </w:r>
      <w:r w:rsidR="00634751" w:rsidRPr="00916EFC">
        <w:t xml:space="preserve"> 3D vizualizací </w:t>
      </w:r>
      <w:r w:rsidR="00077121" w:rsidRPr="00916EFC">
        <w:t xml:space="preserve">(Blender, Unreal, Hudiny atd.). City Engine </w:t>
      </w:r>
      <w:r w:rsidR="000D414A" w:rsidRPr="00916EFC">
        <w:t>nabízí</w:t>
      </w:r>
      <w:r w:rsidR="00077121" w:rsidRPr="00916EFC">
        <w:t xml:space="preserve"> import nativních Esri formátů a export do glTF. Zároveň </w:t>
      </w:r>
      <w:r w:rsidR="000D414A" w:rsidRPr="00916EFC">
        <w:t>poskytuje</w:t>
      </w:r>
      <w:r w:rsidR="00077121" w:rsidRPr="00916EFC">
        <w:t xml:space="preserve"> tvorbu meshe </w:t>
      </w:r>
      <w:r w:rsidR="00F54BF2" w:rsidRPr="00916EFC">
        <w:t>pro DMR z bitmapy</w:t>
      </w:r>
      <w:r w:rsidR="00077121" w:rsidRPr="00916EFC">
        <w:t>. Klíčovou funkcionalitou je pak možnost definování materiálů na základě atributů na úrovni prvků pomocí skriptovacího jazyka CGA</w:t>
      </w:r>
      <w:r w:rsidR="00EB6E42" w:rsidRPr="00916EFC">
        <w:t xml:space="preserve">. </w:t>
      </w:r>
      <w:r w:rsidR="0000305C" w:rsidRPr="00916EFC">
        <w:t xml:space="preserve">V případě otevřených formátů a softwarů obdobnou roli </w:t>
      </w:r>
      <w:r w:rsidR="00E168A6" w:rsidRPr="00916EFC">
        <w:t xml:space="preserve">jako CE zastupuje QGIS plugin qgis2three.js, který umožňuje převádět definovanou symbologii do materiálu, triangulaci povrchů z bitmap a export do glTF formátu. </w:t>
      </w:r>
    </w:p>
    <w:p w14:paraId="18CB3EA2" w14:textId="44695466" w:rsidR="00E168A6" w:rsidRPr="00916EFC" w:rsidRDefault="00E168A6" w:rsidP="00E168A6">
      <w:pPr>
        <w:pStyle w:val="Normlnprvnodsazen"/>
      </w:pPr>
      <w:r w:rsidRPr="00916EFC">
        <w:t xml:space="preserve">Třetí </w:t>
      </w:r>
      <w:r w:rsidR="007B5CF8" w:rsidRPr="00916EFC">
        <w:t>problém,</w:t>
      </w:r>
      <w:r w:rsidRPr="00916EFC">
        <w:t xml:space="preserve"> který vyvstává z rozdílného pohledu na reprezentaci informace mezi GIS a 3D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Pr="00916EFC" w:rsidRDefault="00E168A6" w:rsidP="00E168A6">
      <w:pPr>
        <w:pStyle w:val="Normlnprvnodsazen"/>
        <w:numPr>
          <w:ilvl w:val="0"/>
          <w:numId w:val="63"/>
        </w:numPr>
      </w:pPr>
      <w:r w:rsidRPr="00916EFC">
        <w:rPr>
          <w:b/>
          <w:bCs/>
        </w:rPr>
        <w:t>Neplanární plochy</w:t>
      </w:r>
      <w:r w:rsidRPr="00916EFC">
        <w:t xml:space="preserve"> – Plochy jsou generovány jako neplanární n-úhelníky tudíž při zobrazení v opravdovém 3D enginu dochází k</w:t>
      </w:r>
      <w:r w:rsidR="002D6389" w:rsidRPr="00916EFC">
        <w:t> automatické triangulaci a tvorbě přebytečných ploch</w:t>
      </w:r>
      <w:r w:rsidRPr="00916EFC">
        <w:t>.</w:t>
      </w:r>
      <w:r w:rsidR="002D6389" w:rsidRPr="00916EFC">
        <w:t xml:space="preserve"> V některých případech se jedná o velká množství úzkých geometrií</w:t>
      </w:r>
      <w:r w:rsidR="00A94302" w:rsidRPr="00916EFC">
        <w:t xml:space="preserve"> (geometrických artefaktů)</w:t>
      </w:r>
      <w:r w:rsidR="002D6389" w:rsidRPr="00916EFC">
        <w:t xml:space="preserve">, což vede k výpočetní náročnosti při vykreslování. </w:t>
      </w:r>
    </w:p>
    <w:p w14:paraId="22DA0746" w14:textId="72FA0FA5" w:rsidR="00A94302" w:rsidRPr="00916EFC" w:rsidRDefault="00E168A6" w:rsidP="00A94302">
      <w:pPr>
        <w:pStyle w:val="Normlnprvnodsazen"/>
        <w:numPr>
          <w:ilvl w:val="0"/>
          <w:numId w:val="63"/>
        </w:numPr>
      </w:pPr>
      <w:r w:rsidRPr="00916EFC">
        <w:rPr>
          <w:b/>
          <w:bCs/>
        </w:rPr>
        <w:t>Duplikátní geometrie</w:t>
      </w:r>
      <w:r w:rsidRPr="00916EFC">
        <w:t xml:space="preserve"> – Budovy jsou poskytovány jako soubor jednotlivých ploch. Pro rohový bod </w:t>
      </w:r>
      <w:r w:rsidR="002D6389" w:rsidRPr="00916EFC">
        <w:t>budovy ve tvaru krychle data obsahují 3 separátní vertexy</w:t>
      </w:r>
      <w:r w:rsidR="0027655C" w:rsidRPr="00916EFC">
        <w:t>, nejedná se tedy o spojitý mesh</w:t>
      </w:r>
      <w:r w:rsidR="002D6389" w:rsidRPr="00916EFC">
        <w:t xml:space="preserve">. </w:t>
      </w:r>
      <w:r w:rsidR="00F86911" w:rsidRPr="00916EFC">
        <w:t>Což</w:t>
      </w:r>
      <w:r w:rsidR="002D6389" w:rsidRPr="00916EFC">
        <w:t xml:space="preserve"> je výsledek toho, že každá plocha je samostatný prvek s vlastními atributy.</w:t>
      </w:r>
    </w:p>
    <w:p w14:paraId="662B8BF8" w14:textId="1E2807F7" w:rsidR="00E168A6" w:rsidRPr="00916EFC" w:rsidRDefault="00F86911" w:rsidP="007B5CF8">
      <w:pPr>
        <w:pStyle w:val="Normlnprvnodsazen"/>
        <w:numPr>
          <w:ilvl w:val="0"/>
          <w:numId w:val="63"/>
        </w:numPr>
      </w:pPr>
      <w:r w:rsidRPr="00916EFC">
        <w:rPr>
          <w:b/>
          <w:bCs/>
        </w:rPr>
        <w:lastRenderedPageBreak/>
        <w:t>Nekonzistentní orientace ploch</w:t>
      </w:r>
      <w:r w:rsidRPr="00916EFC">
        <w:t xml:space="preserve"> – Normálové vektory ploch nejsou orientovány jednotně, jelikož se nejedná o uzavřené objekty (problém č. 2). Tento problém zabraňuje jednoduché aplikaci </w:t>
      </w:r>
      <w:r w:rsidR="0031130C" w:rsidRPr="00916EFC">
        <w:t xml:space="preserve">materiálu </w:t>
      </w:r>
      <w:r w:rsidRPr="00916EFC">
        <w:t>na povrchy</w:t>
      </w:r>
      <w:r w:rsidR="0031130C" w:rsidRPr="00916EFC">
        <w:t xml:space="preserve">. </w:t>
      </w:r>
    </w:p>
    <w:p w14:paraId="35820572" w14:textId="4C049E94" w:rsidR="0027655C" w:rsidRPr="00916EFC" w:rsidRDefault="0027655C" w:rsidP="00070FA6">
      <w:pPr>
        <w:pStyle w:val="PICTURES"/>
      </w:pPr>
      <w:r w:rsidRPr="00916EFC">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50">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16DDB8CF" w14:textId="28FF29D0" w:rsidR="00FE0184" w:rsidRPr="00916EFC" w:rsidRDefault="0027655C"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22</w:t>
      </w:r>
      <w:r w:rsidRPr="00916EFC">
        <w:rPr>
          <w:noProof/>
        </w:rPr>
        <w:fldChar w:fldCharType="end"/>
      </w:r>
      <w:r w:rsidRPr="00916EFC">
        <w:t xml:space="preserve"> Problematické aspekty 3D modelu Brna ve vztahu </w:t>
      </w:r>
      <w:r w:rsidR="00B17491" w:rsidRPr="00916EFC">
        <w:t xml:space="preserve">k </w:t>
      </w:r>
      <w:r w:rsidRPr="00916EFC">
        <w:t>3D vizualizac</w:t>
      </w:r>
      <w:r w:rsidR="00B17491" w:rsidRPr="00916EFC">
        <w:t>i</w:t>
      </w:r>
      <w:r w:rsidRPr="00916EFC">
        <w:t>.</w:t>
      </w:r>
    </w:p>
    <w:p w14:paraId="5C8EF902" w14:textId="134E4327" w:rsidR="002D6389" w:rsidRPr="00916EFC" w:rsidRDefault="007B5CF8" w:rsidP="007B5CF8">
      <w:pPr>
        <w:pStyle w:val="Normlnprvnodsazen"/>
      </w:pPr>
      <w:r w:rsidRPr="00916EFC">
        <w:t>Možná řešení na výše odvedené problémy jsou prozkoumány</w:t>
      </w:r>
      <w:r w:rsidR="000D414A" w:rsidRPr="00916EFC">
        <w:t xml:space="preserve"> v </w:t>
      </w:r>
      <w:r w:rsidRPr="00916EFC">
        <w:t>následujících kapitol</w:t>
      </w:r>
      <w:r w:rsidR="000D414A" w:rsidRPr="00916EFC">
        <w:t>ách</w:t>
      </w:r>
      <w:r w:rsidR="00463415" w:rsidRPr="00916EFC">
        <w:t xml:space="preserve">, </w:t>
      </w:r>
      <w:r w:rsidRPr="00916EFC">
        <w:t>popisují</w:t>
      </w:r>
      <w:r w:rsidR="00463415" w:rsidRPr="00916EFC">
        <w:t>cích</w:t>
      </w:r>
      <w:r w:rsidRPr="00916EFC">
        <w:t xml:space="preserve"> exemplární řešení pro</w:t>
      </w:r>
      <w:r w:rsidR="00463415" w:rsidRPr="00916EFC">
        <w:t xml:space="preserve"> 3 mapy 3D mapy vytvořené na základě vizualizace atributů (PLOCHA_KOD, STRECHA_KOD, CAST_OBJEKTU)</w:t>
      </w:r>
      <w:r w:rsidRPr="00916EFC">
        <w:t>.</w:t>
      </w:r>
    </w:p>
    <w:p w14:paraId="3267B095" w14:textId="24B2138C" w:rsidR="00B91B09" w:rsidRPr="00916EFC" w:rsidRDefault="00B91B09" w:rsidP="00B91B09">
      <w:pPr>
        <w:pStyle w:val="Malnadpis"/>
      </w:pPr>
      <w:r w:rsidRPr="00916EFC">
        <w:t>Terén</w:t>
      </w:r>
    </w:p>
    <w:p w14:paraId="3DB2D212" w14:textId="7DAF3BBA" w:rsidR="00B91B09" w:rsidRPr="00916EFC" w:rsidRDefault="00B91B09" w:rsidP="00B91B09">
      <w:r w:rsidRPr="00916EFC">
        <w:t>Hlavním procesem při převodu</w:t>
      </w:r>
      <w:r w:rsidR="000D414A" w:rsidRPr="00916EFC">
        <w:t xml:space="preserve"> </w:t>
      </w:r>
      <w:r w:rsidRPr="00916EFC">
        <w:t>DMR</w:t>
      </w:r>
      <w:r w:rsidR="000D414A" w:rsidRPr="00916EFC">
        <w:t xml:space="preserve"> </w:t>
      </w:r>
      <w:r w:rsidRPr="00916EFC">
        <w:t xml:space="preserve">popř. jakékoliv jiné povrchové reprezentace </w:t>
      </w:r>
      <w:r w:rsidR="000D414A" w:rsidRPr="00916EFC">
        <w:t xml:space="preserve">do 3D </w:t>
      </w:r>
      <w:r w:rsidRPr="00916EFC">
        <w:t xml:space="preserve">je triangulace na základě </w:t>
      </w:r>
      <w:r w:rsidR="000D414A" w:rsidRPr="00916EFC">
        <w:t xml:space="preserve">výškových hodnot </w:t>
      </w:r>
      <w:r w:rsidRPr="00916EFC">
        <w:t>vstupní bitmapy</w:t>
      </w:r>
      <w:r w:rsidR="000D414A" w:rsidRPr="00916EFC">
        <w:t xml:space="preserve"> (rastru)</w:t>
      </w:r>
      <w:r w:rsidRPr="00916EFC">
        <w:t xml:space="preserve">. Tuto funkcionalitu poskytuje řada řešení. City Engine i qgis2threejs </w:t>
      </w:r>
      <w:r w:rsidR="000D414A" w:rsidRPr="00916EFC">
        <w:t xml:space="preserve">skrze </w:t>
      </w:r>
      <w:r w:rsidRPr="00916EFC">
        <w:t xml:space="preserve">GUI rozhraní. Generovat terén je ale možné i </w:t>
      </w:r>
      <w:r w:rsidR="000D414A" w:rsidRPr="00916EFC">
        <w:t>pomocí</w:t>
      </w:r>
      <w:r w:rsidRPr="00916EFC">
        <w:t xml:space="preserve"> webových vykreslovací</w:t>
      </w:r>
      <w:r w:rsidR="00B17491" w:rsidRPr="00916EFC">
        <w:t>ch</w:t>
      </w:r>
      <w:r w:rsidRPr="00916EFC">
        <w:t xml:space="preserve"> </w:t>
      </w:r>
      <w:r w:rsidR="00B17491" w:rsidRPr="00916EFC">
        <w:t xml:space="preserve">enginů </w:t>
      </w:r>
      <w:r w:rsidRPr="00916EFC">
        <w:t xml:space="preserve">Three.js a Babylon.js skrze </w:t>
      </w:r>
      <w:r w:rsidRPr="00916EFC">
        <w:rPr>
          <w:i/>
          <w:iCs/>
        </w:rPr>
        <w:t>displacement mapping</w:t>
      </w:r>
      <w:r w:rsidRPr="00916EFC">
        <w:t>. Klíčová charakteristika vygenerovaného terénu je míra podrobnosti geometrie, tedy jak moc podrobn</w:t>
      </w:r>
      <w:r w:rsidR="000D414A" w:rsidRPr="00916EFC">
        <w:t>á</w:t>
      </w:r>
      <w:r w:rsidRPr="00916EFC">
        <w:t xml:space="preserve"> bude výsledná síť reprezentující terén. </w:t>
      </w:r>
      <w:r w:rsidR="00B17491" w:rsidRPr="00916EFC">
        <w:t xml:space="preserve">Nástroje poskytují různou míru modifikace podrobnosti terénu. V rámci vypracování bylo využito programu CE, kde </w:t>
      </w:r>
      <w:r w:rsidR="000D414A" w:rsidRPr="00916EFC">
        <w:t xml:space="preserve">je </w:t>
      </w:r>
      <w:r w:rsidR="00B17491" w:rsidRPr="00916EFC">
        <w:t xml:space="preserve">podrobnost terénu definována velikostí pixelu vstupní výškové bitmapy. </w:t>
      </w:r>
    </w:p>
    <w:p w14:paraId="1D5CFAB1" w14:textId="6758C17A" w:rsidR="00067472" w:rsidRPr="00916EFC" w:rsidRDefault="00067472" w:rsidP="00067472">
      <w:pPr>
        <w:pStyle w:val="Malnadpis"/>
      </w:pPr>
      <w:r w:rsidRPr="00916EFC">
        <w:lastRenderedPageBreak/>
        <w:t>Podkladové mapy</w:t>
      </w:r>
    </w:p>
    <w:p w14:paraId="616E810E" w14:textId="4281AFDC" w:rsidR="00067472" w:rsidRPr="00916EFC" w:rsidRDefault="00FE0184" w:rsidP="00067472">
      <w:pPr>
        <w:rPr>
          <w:lang w:val="en-US"/>
        </w:rPr>
      </w:pPr>
      <w:r w:rsidRPr="00916EFC">
        <w:t>Vizualizace</w:t>
      </w:r>
      <w:r w:rsidR="00067472" w:rsidRPr="00916EFC">
        <w:t xml:space="preserve"> terénu spočívala v potažení terénu texturou ve formě podkladové mapy. V případě topografické mapy se jednalo o </w:t>
      </w:r>
      <w:r w:rsidRPr="00916EFC">
        <w:t>ortofoto</w:t>
      </w:r>
      <w:r w:rsidR="00067472" w:rsidRPr="00916EFC">
        <w:t xml:space="preserve"> České republiky </w:t>
      </w:r>
      <w:r w:rsidR="00067472" w:rsidRPr="00916EFC">
        <w:fldChar w:fldCharType="begin"/>
      </w:r>
      <w:r w:rsidR="00200E56" w:rsidRPr="00916EFC">
        <w:instrText xml:space="preserve"> ADDIN ZOTERO_ITEM CSL_CITATION {"citationID":"rr1HWKjB","properties":{"formattedCitation":"(\\uc0\\u268{}\\uc0\\u218{}ZK 2023b)","plainCitation":"(ČÚZK 2023b)","noteIndex":0},"citationItems":[{"id":2108,"uris":["http://zotero.org/groups/4599106/items/Y8QC7SAC"],"itemData":{"id":2108,"type":"webpage","title":"Ortofoto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rsidR="00067472" w:rsidRPr="00916EFC">
        <w:fldChar w:fldCharType="separate"/>
      </w:r>
      <w:r w:rsidR="00200E56" w:rsidRPr="00916EFC">
        <w:rPr>
          <w:rFonts w:cs="Times New Roman"/>
          <w:szCs w:val="24"/>
        </w:rPr>
        <w:t>(ČÚZK 2023b)</w:t>
      </w:r>
      <w:r w:rsidR="00067472" w:rsidRPr="00916EFC">
        <w:fldChar w:fldCharType="end"/>
      </w:r>
      <w:r w:rsidR="00067472" w:rsidRPr="00916EFC">
        <w:t xml:space="preserve">. </w:t>
      </w:r>
      <w:r w:rsidR="000D414A" w:rsidRPr="00916EFC">
        <w:t>U</w:t>
      </w:r>
      <w:r w:rsidR="00067472" w:rsidRPr="00916EFC">
        <w:t xml:space="preserve"> tematických map pak byl podklad vytvořen v prostředí QGIS za pomoc</w:t>
      </w:r>
      <w:r w:rsidR="000D414A" w:rsidRPr="00916EFC">
        <w:t>i</w:t>
      </w:r>
      <w:r w:rsidR="00067472" w:rsidRPr="00916EFC">
        <w:t xml:space="preserve"> </w:t>
      </w:r>
      <w:r w:rsidR="00F702AB" w:rsidRPr="00916EFC">
        <w:t xml:space="preserve">podkladových map MapTiler </w:t>
      </w:r>
      <w:r w:rsidR="00F702AB" w:rsidRPr="00916EFC">
        <w:fldChar w:fldCharType="begin"/>
      </w:r>
      <w:r w:rsidR="00F702AB" w:rsidRPr="00916EFC">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rsidRPr="00916EFC">
        <w:fldChar w:fldCharType="separate"/>
      </w:r>
      <w:r w:rsidR="00F702AB" w:rsidRPr="00916EFC">
        <w:t>(MapTiler 2023)</w:t>
      </w:r>
      <w:r w:rsidR="00F702AB" w:rsidRPr="00916EFC">
        <w:fldChar w:fldCharType="end"/>
      </w:r>
      <w:r w:rsidRPr="00916EFC">
        <w:t>.</w:t>
      </w:r>
    </w:p>
    <w:p w14:paraId="248F5B98" w14:textId="762F0AD2" w:rsidR="00020422" w:rsidRPr="00916EFC" w:rsidRDefault="00020422" w:rsidP="00020422">
      <w:pPr>
        <w:pStyle w:val="Heading2"/>
        <w:rPr>
          <w:lang w:val="cs-CZ"/>
        </w:rPr>
      </w:pPr>
      <w:bookmarkStart w:id="176" w:name="_Toc155217424"/>
      <w:r w:rsidRPr="00916EFC">
        <w:rPr>
          <w:lang w:val="cs-CZ"/>
        </w:rPr>
        <w:t>Vývoj aplikace</w:t>
      </w:r>
      <w:bookmarkEnd w:id="176"/>
    </w:p>
    <w:p w14:paraId="052A4EC2" w14:textId="04446943" w:rsidR="00483216" w:rsidRPr="00916EFC" w:rsidRDefault="00483216" w:rsidP="00483216">
      <w:pPr>
        <w:rPr>
          <w:lang w:eastAsia="cs-CZ"/>
        </w:rPr>
      </w:pPr>
      <w:r w:rsidRPr="00916EFC">
        <w:rPr>
          <w:lang w:eastAsia="cs-CZ"/>
        </w:rPr>
        <w:t>Následující kapitola je stěžejní kapitol</w:t>
      </w:r>
      <w:r w:rsidR="000D414A" w:rsidRPr="00916EFC">
        <w:rPr>
          <w:lang w:eastAsia="cs-CZ"/>
        </w:rPr>
        <w:t>o</w:t>
      </w:r>
      <w:r w:rsidRPr="00916EFC">
        <w:rPr>
          <w:lang w:eastAsia="cs-CZ"/>
        </w:rPr>
        <w:t>u praktické části, jelikož popisuje proces transformace prostorových dat z GIS prostředí do prostředí virtuální reality na webu.</w:t>
      </w:r>
    </w:p>
    <w:p w14:paraId="5C6CEA26" w14:textId="77777777" w:rsidR="00483216" w:rsidRPr="00916EFC" w:rsidRDefault="00483216" w:rsidP="00070FA6">
      <w:pPr>
        <w:pStyle w:val="PICTURES"/>
      </w:pPr>
      <w:r w:rsidRPr="00916EFC">
        <w:rPr>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51"/>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39FF4F5D" w:rsidR="00020422" w:rsidRPr="00916EFC" w:rsidRDefault="00483216" w:rsidP="00135504">
      <w:pPr>
        <w:pStyle w:val="Caption"/>
        <w:rPr>
          <w:lang w:eastAsia="cs-CZ"/>
        </w:rPr>
      </w:pPr>
      <w:bookmarkStart w:id="177" w:name="_Ref155191980"/>
      <w:r w:rsidRPr="00916EFC">
        <w:t xml:space="preserve">Obr. </w:t>
      </w:r>
      <w:r w:rsidRPr="00916EFC">
        <w:fldChar w:fldCharType="begin"/>
      </w:r>
      <w:r w:rsidRPr="00916EFC">
        <w:instrText xml:space="preserve"> SEQ Obr. \* ARABIC </w:instrText>
      </w:r>
      <w:r w:rsidRPr="00916EFC">
        <w:fldChar w:fldCharType="separate"/>
      </w:r>
      <w:r w:rsidR="00B6677D">
        <w:rPr>
          <w:noProof/>
        </w:rPr>
        <w:t>23</w:t>
      </w:r>
      <w:r w:rsidRPr="00916EFC">
        <w:rPr>
          <w:noProof/>
        </w:rPr>
        <w:fldChar w:fldCharType="end"/>
      </w:r>
      <w:bookmarkEnd w:id="177"/>
      <w:r w:rsidRPr="00916EFC">
        <w:t xml:space="preserve"> Rozdělení procesu vývoje aplikace na přípravu dat a vývoj samotného virtuálního prostředí, dle použitých sw. řeš</w:t>
      </w:r>
      <w:r w:rsidR="00FE0184" w:rsidRPr="00916EFC">
        <w:t>e</w:t>
      </w:r>
      <w:r w:rsidRPr="00916EFC">
        <w:t>ní.</w:t>
      </w:r>
    </w:p>
    <w:p w14:paraId="56710686" w14:textId="5EEA5589" w:rsidR="0080609E" w:rsidRPr="00916EFC" w:rsidRDefault="00020422" w:rsidP="0080609E">
      <w:pPr>
        <w:pStyle w:val="Heading3"/>
      </w:pPr>
      <w:bookmarkStart w:id="178" w:name="_Ref155039308"/>
      <w:bookmarkStart w:id="179" w:name="_Toc155217425"/>
      <w:r w:rsidRPr="00916EFC">
        <w:t>Transformace dat</w:t>
      </w:r>
      <w:bookmarkEnd w:id="178"/>
      <w:bookmarkEnd w:id="179"/>
    </w:p>
    <w:p w14:paraId="2A83A2AB" w14:textId="4F86D6C0" w:rsidR="004B5BBC" w:rsidRPr="00916EFC" w:rsidRDefault="00463415" w:rsidP="00C03919">
      <w:r w:rsidRPr="00916EFC">
        <w:t>Zvolené klasifikační atributy byly vizualizovány v podobě 2 tematický map a jedné mapy topografické</w:t>
      </w:r>
      <w:r w:rsidR="00C03919" w:rsidRPr="00916EFC">
        <w:t>, popř. realisticky vypadajícího 3D modelu zvoleného území.</w:t>
      </w:r>
    </w:p>
    <w:p w14:paraId="452CEE22" w14:textId="32AFD1D5" w:rsidR="004B5BBC" w:rsidRPr="00916EFC" w:rsidRDefault="004B5BBC" w:rsidP="004B5BBC">
      <w:pPr>
        <w:pStyle w:val="Normlnprvnodsazen"/>
        <w:rPr>
          <w:lang w:eastAsia="en-US"/>
        </w:rPr>
      </w:pPr>
      <w:r w:rsidRPr="00916EFC">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sidRPr="00916EFC">
        <w:rPr>
          <w:lang w:eastAsia="en-US"/>
        </w:rPr>
        <w:t>dominanty</w:t>
      </w:r>
      <w:r w:rsidRPr="00916EFC">
        <w:rPr>
          <w:lang w:eastAsia="en-US"/>
        </w:rPr>
        <w:t xml:space="preserve"> (Petrov, Špilberk) a zároveň rozmanitou zástavbu. </w:t>
      </w:r>
    </w:p>
    <w:p w14:paraId="5C2061D6" w14:textId="77777777" w:rsidR="00424AE4" w:rsidRPr="00916EFC" w:rsidRDefault="00424AE4" w:rsidP="00070FA6">
      <w:pPr>
        <w:pStyle w:val="PICTURES"/>
      </w:pPr>
      <w:r w:rsidRPr="00916EFC">
        <w:rPr>
          <w:lang w:val="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626BBA1D" w:rsidR="00483216" w:rsidRPr="00916EFC" w:rsidRDefault="00424AE4"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24</w:t>
      </w:r>
      <w:r w:rsidRPr="00916EFC">
        <w:rPr>
          <w:noProof/>
        </w:rPr>
        <w:fldChar w:fldCharType="end"/>
      </w:r>
      <w:r w:rsidRPr="00916EFC">
        <w:t xml:space="preserve"> </w:t>
      </w:r>
      <w:r w:rsidR="00483216" w:rsidRPr="00916EFC">
        <w:t>Zájmová</w:t>
      </w:r>
      <w:r w:rsidRPr="00916EFC">
        <w:t xml:space="preserve"> lokalita pro tvorbu vizualizací. </w:t>
      </w:r>
      <w:r w:rsidR="00FE0184" w:rsidRPr="00916EFC">
        <w:t>zdroj</w:t>
      </w:r>
      <w:r w:rsidR="00554E95" w:rsidRPr="00916EFC">
        <w:t xml:space="preserve"> dat</w:t>
      </w:r>
      <w:r w:rsidR="00FE0184" w:rsidRPr="00916EFC">
        <w:t xml:space="preserve">: </w:t>
      </w:r>
      <w:r w:rsidR="00FE0184" w:rsidRPr="00916EFC">
        <w:fldChar w:fldCharType="begin"/>
      </w:r>
      <w:r w:rsidR="00554E95" w:rsidRPr="00916EFC">
        <w:instrText xml:space="preserve"> ADDIN ZOTERO_ITEM CSL_CITATION {"citationID":"n5X5vdi6","properties":{"formattedCitation":"(MapTiler 2023; KAM Brno 2023)","plainCitation":"(MapTiler 2023; KAM Brno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FE0184" w:rsidRPr="00916EFC">
        <w:fldChar w:fldCharType="separate"/>
      </w:r>
      <w:r w:rsidR="00554E95" w:rsidRPr="00916EFC">
        <w:t>(MapTiler 2023; KAM Brno 2023)</w:t>
      </w:r>
      <w:r w:rsidR="00FE0184" w:rsidRPr="00916EFC">
        <w:fldChar w:fldCharType="end"/>
      </w:r>
    </w:p>
    <w:p w14:paraId="020956EC" w14:textId="1CF73B00" w:rsidR="00424AE4" w:rsidRPr="00916EFC" w:rsidRDefault="00424AE4" w:rsidP="00424AE4">
      <w:pPr>
        <w:pStyle w:val="Normlnprvnodsazen"/>
      </w:pPr>
      <w:r w:rsidRPr="00916EFC">
        <w:t>Kompletní postup převodu vybraných datových vrstev je uveden v</w:t>
      </w:r>
      <w:r w:rsidR="00FE0184" w:rsidRPr="00916EFC">
        <w:t xml:space="preserve"> diagramu </w:t>
      </w:r>
      <w:r w:rsidR="00947DC9" w:rsidRPr="00916EFC">
        <w:t>(</w:t>
      </w:r>
      <w:r w:rsidR="00FE0184" w:rsidRPr="00916EFC">
        <w:t>viz. Příloha č. 2 Proces transformace dat</w:t>
      </w:r>
      <w:r w:rsidR="00947DC9" w:rsidRPr="00916EFC">
        <w:t>)</w:t>
      </w:r>
      <w:r w:rsidRPr="00916EFC">
        <w:t xml:space="preserve">. Klíčové aspekty postupu převodu vrstev jsou podrobně popsány níže. </w:t>
      </w:r>
      <w:r w:rsidR="00374435" w:rsidRPr="00916EFC">
        <w:t>Diagram zobrazuje převod vrstev pro exemplární topografickou mapu.</w:t>
      </w:r>
      <w:r w:rsidR="000D414A" w:rsidRPr="00916EFC">
        <w:t xml:space="preserve"> </w:t>
      </w:r>
      <w:r w:rsidR="00374435" w:rsidRPr="00916EFC">
        <w:t xml:space="preserve">Jediným </w:t>
      </w:r>
      <w:r w:rsidR="00374435" w:rsidRPr="00916EFC">
        <w:lastRenderedPageBreak/>
        <w:t>výrazným rozdílem</w:t>
      </w:r>
      <w:r w:rsidR="000D414A" w:rsidRPr="00916EFC">
        <w:t xml:space="preserve"> </w:t>
      </w:r>
      <w:r w:rsidR="00374435" w:rsidRPr="00916EFC">
        <w:t>mezi mapami, který není v diagramu zohledněn</w:t>
      </w:r>
      <w:r w:rsidR="000D414A" w:rsidRPr="00916EFC">
        <w:t xml:space="preserve">, </w:t>
      </w:r>
      <w:r w:rsidR="00374435" w:rsidRPr="00916EFC">
        <w:t>je tvorba podkladové mapy pro tematické vizualizace, která proběhla v prostředí QGI</w:t>
      </w:r>
      <w:r w:rsidR="000D414A" w:rsidRPr="00916EFC">
        <w:t>S.</w:t>
      </w:r>
    </w:p>
    <w:p w14:paraId="07DD13F8" w14:textId="707C78C7" w:rsidR="001941CD" w:rsidRPr="00916EFC" w:rsidRDefault="001941CD" w:rsidP="001941CD">
      <w:pPr>
        <w:pStyle w:val="Malnadpis"/>
        <w:rPr>
          <w:lang w:val="en-US"/>
        </w:rPr>
      </w:pPr>
      <w:r w:rsidRPr="00916EFC">
        <w:t>ArcGIS</w:t>
      </w:r>
    </w:p>
    <w:p w14:paraId="1F8CBBD1" w14:textId="31F18BA3" w:rsidR="00EB6E42" w:rsidRPr="00916EFC" w:rsidRDefault="00EB6E42" w:rsidP="00EB6E42">
      <w:pPr>
        <w:pStyle w:val="Normlnprvnodsazen"/>
        <w:ind w:firstLine="0"/>
        <w:rPr>
          <w:lang w:eastAsia="en-US"/>
        </w:rPr>
      </w:pPr>
      <w:r w:rsidRPr="00916EFC">
        <w:rPr>
          <w:lang w:eastAsia="en-US"/>
        </w:rPr>
        <w:t xml:space="preserve">Jelikož formáty Multipatch ani PolygonZ nepodporují ukládání </w:t>
      </w:r>
      <w:r w:rsidR="00FE0184" w:rsidRPr="00916EFC">
        <w:rPr>
          <w:lang w:eastAsia="en-US"/>
        </w:rPr>
        <w:t>symbologie</w:t>
      </w:r>
      <w:r w:rsidRPr="00916EFC">
        <w:rPr>
          <w:lang w:eastAsia="en-US"/>
        </w:rPr>
        <w:t>, je nutné parametry vzhledu uložit v</w:t>
      </w:r>
      <w:r w:rsidR="008770FF" w:rsidRPr="00916EFC">
        <w:rPr>
          <w:lang w:eastAsia="en-US"/>
        </w:rPr>
        <w:t> </w:t>
      </w:r>
      <w:r w:rsidRPr="00916EFC">
        <w:rPr>
          <w:lang w:eastAsia="en-US"/>
        </w:rPr>
        <w:t>atribut</w:t>
      </w:r>
      <w:r w:rsidR="008770FF" w:rsidRPr="00916EFC">
        <w:rPr>
          <w:lang w:eastAsia="en-US"/>
        </w:rPr>
        <w:t xml:space="preserve">ech </w:t>
      </w:r>
      <w:r w:rsidRPr="00916EFC">
        <w:rPr>
          <w:lang w:eastAsia="en-US"/>
        </w:rPr>
        <w:t xml:space="preserve">jednotlivých prvků a v prostředí CE je namapovat na materiály přiřazené dané části meshe. Za dosažením tohoto cíle byl rozšířen datový model 3D budov o atributy </w:t>
      </w:r>
      <w:r w:rsidRPr="00916EFC">
        <w:rPr>
          <w:i/>
          <w:iCs/>
          <w:lang w:eastAsia="en-US"/>
        </w:rPr>
        <w:t>colorCategory</w:t>
      </w:r>
      <w:r w:rsidRPr="00916EFC">
        <w:rPr>
          <w:lang w:eastAsia="en-US"/>
        </w:rPr>
        <w:t xml:space="preserve"> (jméno materiálu / kategorie) a </w:t>
      </w:r>
      <w:r w:rsidRPr="00916EFC">
        <w:rPr>
          <w:i/>
          <w:iCs/>
          <w:lang w:eastAsia="en-US"/>
        </w:rPr>
        <w:t xml:space="preserve">colorValue </w:t>
      </w:r>
      <w:r w:rsidRPr="00916EFC">
        <w:rPr>
          <w:lang w:eastAsia="en-US"/>
        </w:rPr>
        <w:t>(hex kód vybrané barvy). Řešení bylo implementováno pouze pro jednoduché symboly, tedy pouze základní barvu (</w:t>
      </w:r>
      <w:r w:rsidRPr="00916EFC">
        <w:rPr>
          <w:i/>
          <w:iCs/>
          <w:lang w:eastAsia="en-US"/>
        </w:rPr>
        <w:t>Diffuse color</w:t>
      </w:r>
      <w:r w:rsidRPr="00916EFC">
        <w:rPr>
          <w:lang w:eastAsia="en-US"/>
        </w:rPr>
        <w:t xml:space="preserve"> parametr materiálu). </w:t>
      </w:r>
    </w:p>
    <w:p w14:paraId="22CF6610" w14:textId="369F9D10" w:rsidR="004A4979" w:rsidRPr="00916EFC" w:rsidRDefault="00EB6E42" w:rsidP="004A3931">
      <w:pPr>
        <w:pStyle w:val="Normlnprvnodsazen"/>
      </w:pPr>
      <w:r w:rsidRPr="00916EFC">
        <w:t xml:space="preserve">Při průzkumu a vývoji tohoto postupu byla objevena neshoda mezi datovými modely </w:t>
      </w:r>
      <w:r w:rsidR="00423918" w:rsidRPr="00916EFC">
        <w:t>3D modelu jednotlivých etap vyhotovení. Lokality vyhotovené v roce 2020</w:t>
      </w:r>
      <w:r w:rsidR="008770FF" w:rsidRPr="00916EFC">
        <w:t xml:space="preserve">, </w:t>
      </w:r>
      <w:r w:rsidR="00423918" w:rsidRPr="00916EFC">
        <w:t xml:space="preserve">měli jiný datový model nežli etapy následující. Právě atributy umožňující </w:t>
      </w:r>
      <w:r w:rsidR="009C3277" w:rsidRPr="00916EFC">
        <w:t>sémantickou</w:t>
      </w:r>
      <w:r w:rsidR="00423918" w:rsidRPr="00916EFC">
        <w:t xml:space="preserve"> kategorizaci jako jsou STRECHA_KOD</w:t>
      </w:r>
      <w:r w:rsidR="003C1AEE" w:rsidRPr="00916EFC">
        <w:t xml:space="preserve">, </w:t>
      </w:r>
      <w:r w:rsidR="00423918" w:rsidRPr="00916EFC">
        <w:t xml:space="preserve">PLOCHA_KOD </w:t>
      </w:r>
      <w:r w:rsidR="003C1AEE" w:rsidRPr="00916EFC">
        <w:t>a CAST_OBJEKTU</w:t>
      </w:r>
      <w:r w:rsidR="000C38E0" w:rsidRPr="00916EFC">
        <w:t xml:space="preserve"> </w:t>
      </w:r>
      <w:r w:rsidR="001B7830" w:rsidRPr="00916EFC">
        <w:t xml:space="preserve">měly </w:t>
      </w:r>
      <w:r w:rsidR="00423918" w:rsidRPr="00916EFC">
        <w:t>rozdílné domény a v daných lokalitách byl</w:t>
      </w:r>
      <w:r w:rsidR="001B7830" w:rsidRPr="00916EFC">
        <w:t>y</w:t>
      </w:r>
      <w:r w:rsidR="00423918" w:rsidRPr="00916EFC">
        <w:t xml:space="preserve"> nevhodně přiřazeny. </w:t>
      </w:r>
      <w:r w:rsidR="001B7830" w:rsidRPr="00916EFC">
        <w:rPr>
          <w:lang w:eastAsia="en-US"/>
        </w:rPr>
        <w:t>Jelikož je 3D model budov objemnou datovou sadou, která je rozdělená do specifické složkové struktury bylo za účelem</w:t>
      </w:r>
      <w:r w:rsidR="001B7830" w:rsidRPr="00916EFC">
        <w:t xml:space="preserve"> </w:t>
      </w:r>
      <w:r w:rsidR="00423918" w:rsidRPr="00916EFC">
        <w:t>sjednocení pod jedním datovým modelem</w:t>
      </w:r>
      <w:r w:rsidR="001B7830" w:rsidRPr="00916EFC">
        <w:t>, nutné úpravy provézt programaticky</w:t>
      </w:r>
      <w:r w:rsidR="008770FF" w:rsidRPr="00916EFC">
        <w:t>. Byl proto</w:t>
      </w:r>
      <w:r w:rsidR="0043222E" w:rsidRPr="00916EFC">
        <w:t xml:space="preserve"> </w:t>
      </w:r>
      <w:r w:rsidR="00423918" w:rsidRPr="00916EFC">
        <w:t>napsán python script, který datové modely sjednotil a opravil přiřazení atributů na základě geometrie jednotlivých ploch</w:t>
      </w:r>
      <w:r w:rsidR="009C3277" w:rsidRPr="00916EFC">
        <w:rPr>
          <w:rStyle w:val="FootnoteReference"/>
        </w:rPr>
        <w:footnoteReference w:id="8"/>
      </w:r>
      <w:r w:rsidR="00423918" w:rsidRPr="00916EFC">
        <w:t xml:space="preserve">. </w:t>
      </w:r>
      <w:r w:rsidR="003C1AEE" w:rsidRPr="00916EFC">
        <w:t xml:space="preserve">Dále byl napsán skript za účelem mapování hodnot zmíněných kategorizačních atributů na jméno materiálu a </w:t>
      </w:r>
      <w:r w:rsidR="000A446F" w:rsidRPr="00916EFC">
        <w:t xml:space="preserve">HEX </w:t>
      </w:r>
      <w:r w:rsidR="003C1AEE" w:rsidRPr="00916EFC">
        <w:t>hodnotu zvolené barvy</w:t>
      </w:r>
      <w:r w:rsidR="000C38E0" w:rsidRPr="00916EFC">
        <w:rPr>
          <w:rStyle w:val="FootnoteReference"/>
        </w:rPr>
        <w:footnoteReference w:id="9"/>
      </w:r>
      <w:r w:rsidR="003C1AEE" w:rsidRPr="00916EFC">
        <w:t xml:space="preserve">. </w:t>
      </w:r>
      <w:r w:rsidR="004A4979" w:rsidRPr="00916EFC">
        <w:t>Nástroj byl napsán</w:t>
      </w:r>
      <w:r w:rsidR="008770FF" w:rsidRPr="00916EFC">
        <w:t xml:space="preserve"> </w:t>
      </w:r>
      <w:r w:rsidR="009C3277" w:rsidRPr="00916EFC">
        <w:t>tak</w:t>
      </w:r>
      <w:r w:rsidR="008770FF" w:rsidRPr="00916EFC">
        <w:t>,</w:t>
      </w:r>
      <w:r w:rsidR="009C3277" w:rsidRPr="00916EFC">
        <w:t xml:space="preserve"> aby byl rozšiřitelný o libovolné mapování </w:t>
      </w:r>
      <w:r w:rsidR="001B7830" w:rsidRPr="00916EFC">
        <w:t xml:space="preserve">nových </w:t>
      </w:r>
      <w:r w:rsidR="00F42EB0" w:rsidRPr="00916EFC">
        <w:t>atributů,</w:t>
      </w:r>
      <w:r w:rsidR="003C1AEE" w:rsidRPr="00916EFC">
        <w:t xml:space="preserve"> popř. změnu bar</w:t>
      </w:r>
      <w:r w:rsidR="000A446F" w:rsidRPr="00916EFC">
        <w:t>e</w:t>
      </w:r>
      <w:r w:rsidR="003C1AEE" w:rsidRPr="00916EFC">
        <w:t>vné stupnice zvolené pro vizualizaci</w:t>
      </w:r>
      <w:r w:rsidR="001B7830" w:rsidRPr="00916EFC">
        <w:t>.</w:t>
      </w:r>
      <w:r w:rsidR="003C1AEE" w:rsidRPr="00916EFC">
        <w:t xml:space="preserve"> Skript </w:t>
      </w:r>
      <w:r w:rsidR="008770FF" w:rsidRPr="00916EFC">
        <w:t xml:space="preserve">lze </w:t>
      </w:r>
      <w:r w:rsidR="003C1AEE" w:rsidRPr="00916EFC">
        <w:t xml:space="preserve">jednoduše použít i na specifickou složkovou strukturu 3D modelu, je tedy možné takto klasifikovat všechny lokality. </w:t>
      </w:r>
      <w:r w:rsidR="0043222E" w:rsidRPr="00916EFC">
        <w:t xml:space="preserve">Tato funkcionalita </w:t>
      </w:r>
      <w:r w:rsidR="003C1AEE" w:rsidRPr="00916EFC">
        <w:t>je žádoucí</w:t>
      </w:r>
      <w:r w:rsidR="0043222E" w:rsidRPr="00916EFC">
        <w:t xml:space="preserve">, jelikož </w:t>
      </w:r>
      <w:r w:rsidR="00075E05" w:rsidRPr="00916EFC">
        <w:t xml:space="preserve">zobrazení velkého množství dat v </w:t>
      </w:r>
      <w:r w:rsidR="0043222E" w:rsidRPr="00916EFC">
        <w:t xml:space="preserve">řešeních </w:t>
      </w:r>
      <w:r w:rsidR="00075E05" w:rsidRPr="00916EFC">
        <w:t xml:space="preserve">jako </w:t>
      </w:r>
      <w:r w:rsidR="0043222E" w:rsidRPr="00916EFC">
        <w:t>CE, Blender a hlavně webov</w:t>
      </w:r>
      <w:r w:rsidR="004A4979" w:rsidRPr="00916EFC">
        <w:t>ých</w:t>
      </w:r>
      <w:r w:rsidR="0043222E" w:rsidRPr="00916EFC">
        <w:t xml:space="preserve"> </w:t>
      </w:r>
      <w:r w:rsidR="000C38E0" w:rsidRPr="00916EFC">
        <w:t>vykreslovacích</w:t>
      </w:r>
      <w:r w:rsidR="0043222E" w:rsidRPr="00916EFC">
        <w:t xml:space="preserve"> engin</w:t>
      </w:r>
      <w:r w:rsidR="004A4979" w:rsidRPr="00916EFC">
        <w:t>ech</w:t>
      </w:r>
      <w:r w:rsidR="0043222E" w:rsidRPr="00916EFC">
        <w:t xml:space="preserve"> </w:t>
      </w:r>
      <w:r w:rsidR="00075E05" w:rsidRPr="00916EFC">
        <w:t>je problematické</w:t>
      </w:r>
      <w:r w:rsidR="003C1AEE" w:rsidRPr="00916EFC">
        <w:t xml:space="preserve">, tudíž je nutné postupovat po menších částech. </w:t>
      </w:r>
    </w:p>
    <w:p w14:paraId="7EA53EFA" w14:textId="2459328D" w:rsidR="00F42EB0" w:rsidRPr="00916EFC" w:rsidRDefault="000A446F" w:rsidP="004A4979">
      <w:pPr>
        <w:pStyle w:val="Normlnprvnodsazen"/>
      </w:pPr>
      <w:r w:rsidRPr="00916EFC">
        <w:t xml:space="preserve">Výsledným výstupem je tedy datová vrstva vybrané lokality rozšířená o atributy </w:t>
      </w:r>
      <w:r w:rsidRPr="00916EFC">
        <w:rPr>
          <w:i/>
          <w:iCs/>
        </w:rPr>
        <w:t>colorCategory_</w:t>
      </w:r>
      <w:r w:rsidRPr="00916EFC">
        <w:rPr>
          <w:i/>
          <w:iCs/>
          <w:lang w:val="en-US"/>
        </w:rPr>
        <w:t>{</w:t>
      </w:r>
      <w:r w:rsidR="000C38E0" w:rsidRPr="00916EFC">
        <w:rPr>
          <w:i/>
          <w:iCs/>
        </w:rPr>
        <w:t>zkratka</w:t>
      </w:r>
      <w:r w:rsidRPr="00916EFC">
        <w:rPr>
          <w:i/>
          <w:iCs/>
          <w:lang w:val="en-US"/>
        </w:rPr>
        <w:t xml:space="preserve"> </w:t>
      </w:r>
      <w:r w:rsidRPr="00916EFC">
        <w:rPr>
          <w:i/>
          <w:iCs/>
        </w:rPr>
        <w:t>řídícího atributu</w:t>
      </w:r>
      <w:r w:rsidRPr="00916EFC">
        <w:rPr>
          <w:i/>
          <w:iCs/>
          <w:lang w:val="en-US"/>
        </w:rPr>
        <w:t>}, colorValue_{</w:t>
      </w:r>
      <w:r w:rsidRPr="00916EFC">
        <w:rPr>
          <w:i/>
          <w:iCs/>
        </w:rPr>
        <w:t>zkratka</w:t>
      </w:r>
      <w:r w:rsidRPr="00916EFC">
        <w:rPr>
          <w:i/>
          <w:iCs/>
          <w:lang w:val="en-US"/>
        </w:rPr>
        <w:t xml:space="preserve"> </w:t>
      </w:r>
      <w:r w:rsidRPr="00916EFC">
        <w:rPr>
          <w:i/>
          <w:iCs/>
        </w:rPr>
        <w:t>řídícího atributu</w:t>
      </w:r>
      <w:r w:rsidRPr="00916EFC">
        <w:rPr>
          <w:i/>
          <w:iCs/>
          <w:lang w:val="en-US"/>
        </w:rPr>
        <w:t>}</w:t>
      </w:r>
      <w:r w:rsidRPr="00916EFC">
        <w:rPr>
          <w:lang w:val="en-US"/>
        </w:rPr>
        <w:t xml:space="preserve"> v </w:t>
      </w:r>
      <w:r w:rsidRPr="00916EFC">
        <w:t>případě</w:t>
      </w:r>
      <w:r w:rsidRPr="00916EFC">
        <w:rPr>
          <w:lang w:val="en-US"/>
        </w:rPr>
        <w:t xml:space="preserve"> PLOCHA_KOD tedy </w:t>
      </w:r>
      <w:r w:rsidRPr="00916EFC">
        <w:rPr>
          <w:i/>
          <w:iCs/>
          <w:lang w:val="en-US"/>
        </w:rPr>
        <w:t>colorCategory_pk</w:t>
      </w:r>
      <w:r w:rsidRPr="00916EFC">
        <w:rPr>
          <w:lang w:val="en-US"/>
        </w:rPr>
        <w:t xml:space="preserve">. Z ArcGIS </w:t>
      </w:r>
      <w:r w:rsidRPr="00916EFC">
        <w:t>byl proveden</w:t>
      </w:r>
      <w:r w:rsidRPr="00916EFC">
        <w:rPr>
          <w:lang w:val="en-US"/>
        </w:rPr>
        <w:t xml:space="preserve"> export </w:t>
      </w:r>
      <w:r w:rsidRPr="00916EFC">
        <w:t xml:space="preserve">dat lokality č.1 a to: vrstva budov </w:t>
      </w:r>
      <w:r w:rsidR="00F42EB0" w:rsidRPr="00916EFC">
        <w:t>rozšířen</w:t>
      </w:r>
      <w:r w:rsidRPr="00916EFC">
        <w:t>á</w:t>
      </w:r>
      <w:r w:rsidR="00F42EB0" w:rsidRPr="00916EFC">
        <w:t xml:space="preserve"> o vizualizační atributy</w:t>
      </w:r>
      <w:r w:rsidRPr="00916EFC">
        <w:t xml:space="preserve">, </w:t>
      </w:r>
      <w:r w:rsidR="00F42EB0" w:rsidRPr="00916EFC">
        <w:t>terén</w:t>
      </w:r>
      <w:r w:rsidRPr="00916EFC">
        <w:t xml:space="preserve"> </w:t>
      </w:r>
      <w:r w:rsidR="00F42EB0" w:rsidRPr="00916EFC">
        <w:t>(bitmapa), podkladov</w:t>
      </w:r>
      <w:r w:rsidRPr="00916EFC">
        <w:t xml:space="preserve">á mapa </w:t>
      </w:r>
      <w:r w:rsidR="00F42EB0" w:rsidRPr="00916EFC">
        <w:t>– ortofoto (bitmapa) a bodová vrstva stromů</w:t>
      </w:r>
      <w:r w:rsidR="000C38E0" w:rsidRPr="00916EFC">
        <w:t xml:space="preserve">. </w:t>
      </w:r>
      <w:r w:rsidR="00F42EB0" w:rsidRPr="00916EFC">
        <w:t xml:space="preserve">Vše bylo exportováno </w:t>
      </w:r>
      <w:r w:rsidRPr="00916EFC">
        <w:t>jakožto FGDB</w:t>
      </w:r>
      <w:r w:rsidR="00F42EB0" w:rsidRPr="00916EFC">
        <w:t xml:space="preserve"> a načteno do CE.</w:t>
      </w:r>
    </w:p>
    <w:p w14:paraId="0DDD5C94" w14:textId="77777777" w:rsidR="00374435" w:rsidRPr="00916EFC" w:rsidRDefault="00374435" w:rsidP="00070FA6">
      <w:pPr>
        <w:pStyle w:val="PICTURES"/>
      </w:pPr>
      <w:r w:rsidRPr="00916EFC">
        <w:rPr>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53"/>
                    <a:stretch>
                      <a:fillRect/>
                    </a:stretch>
                  </pic:blipFill>
                  <pic:spPr>
                    <a:xfrm>
                      <a:off x="0" y="0"/>
                      <a:ext cx="5579745" cy="3048000"/>
                    </a:xfrm>
                    <a:prstGeom prst="rect">
                      <a:avLst/>
                    </a:prstGeom>
                  </pic:spPr>
                </pic:pic>
              </a:graphicData>
            </a:graphic>
          </wp:inline>
        </w:drawing>
      </w:r>
    </w:p>
    <w:p w14:paraId="3B03FD40" w14:textId="4164BFC3" w:rsidR="00374435" w:rsidRPr="00916EFC" w:rsidRDefault="00374435"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B6677D">
        <w:rPr>
          <w:noProof/>
        </w:rPr>
        <w:t>25</w:t>
      </w:r>
      <w:r w:rsidRPr="00916EFC">
        <w:rPr>
          <w:noProof/>
        </w:rPr>
        <w:fldChar w:fldCharType="end"/>
      </w:r>
      <w:r w:rsidRPr="00916EFC">
        <w:t xml:space="preserve"> </w:t>
      </w:r>
      <w:r w:rsidR="001C771D" w:rsidRPr="00916EFC">
        <w:t xml:space="preserve">Proces </w:t>
      </w:r>
      <w:r w:rsidRPr="00916EFC">
        <w:t>převodu dat. část 1. - ArcGIS Pro</w:t>
      </w:r>
      <w:r w:rsidR="00554E95" w:rsidRPr="00916EFC">
        <w:t>.</w:t>
      </w:r>
    </w:p>
    <w:p w14:paraId="6EBD6418" w14:textId="7264F5F7" w:rsidR="001941CD" w:rsidRPr="00916EFC" w:rsidRDefault="001941CD" w:rsidP="001941CD">
      <w:pPr>
        <w:pStyle w:val="Malnadpis"/>
      </w:pPr>
      <w:r w:rsidRPr="00916EFC">
        <w:t>City Engine</w:t>
      </w:r>
    </w:p>
    <w:p w14:paraId="3803EA7B" w14:textId="40D6566A" w:rsidR="00990624" w:rsidRPr="00916EFC" w:rsidRDefault="00A94302" w:rsidP="00990624">
      <w:pPr>
        <w:pStyle w:val="Normlnprvnodsazen"/>
        <w:ind w:firstLine="0"/>
      </w:pPr>
      <w:r w:rsidRPr="00916EFC">
        <w:t>Software City</w:t>
      </w:r>
      <w:r w:rsidR="00AA0C0C" w:rsidRPr="00916EFC">
        <w:t xml:space="preserve"> </w:t>
      </w:r>
      <w:r w:rsidRPr="00916EFC">
        <w:t xml:space="preserve">Engine </w:t>
      </w:r>
      <w:r w:rsidR="00AA0C0C" w:rsidRPr="00916EFC">
        <w:t xml:space="preserve">(CE) </w:t>
      </w:r>
      <w:r w:rsidRPr="00916EFC">
        <w:t xml:space="preserve">umožňuje převod geoprostorových dat (ESRI formátů) do formátů využívaných v 3D grafice. </w:t>
      </w:r>
      <w:r w:rsidR="008770FF" w:rsidRPr="00916EFC">
        <w:t xml:space="preserve">V </w:t>
      </w:r>
      <w:r w:rsidRPr="00916EFC">
        <w:t>této prác</w:t>
      </w:r>
      <w:r w:rsidR="008770FF" w:rsidRPr="00916EFC">
        <w:t>i</w:t>
      </w:r>
      <w:r w:rsidRPr="00916EFC">
        <w:t xml:space="preserve"> je City Engine využit pro generování terénu z DMR rastrové bitmapy a k transformaci meshe ve formátu Multipatch na formát gl</w:t>
      </w:r>
      <w:r w:rsidR="000C38E0" w:rsidRPr="00916EFC">
        <w:t>TF</w:t>
      </w:r>
      <w:r w:rsidRPr="00916EFC">
        <w:t xml:space="preserve">, s tím že zůstane zachována symbologie na úrovni prvků. </w:t>
      </w:r>
      <w:r w:rsidR="00AA0C0C" w:rsidRPr="00916EFC">
        <w:t>Generování DMR bylo provedeno pomocí vestavěných funkcí CE. Mapování symbologie na materiál a mesh pak skrze deklarativní jazyk CGA.</w:t>
      </w:r>
      <w:r w:rsidR="000A446F" w:rsidRPr="00916EFC">
        <w:t xml:space="preserve"> </w:t>
      </w:r>
      <w:r w:rsidR="00990624" w:rsidRPr="00916EFC">
        <w:t>Následně CE poskytuje exportér do gl</w:t>
      </w:r>
      <w:r w:rsidR="008770FF" w:rsidRPr="00916EFC">
        <w:t>TF</w:t>
      </w:r>
      <w:r w:rsidR="00990624" w:rsidRPr="00916EFC">
        <w:t xml:space="preserve"> formátu, který umožňuje obsáhnout jak </w:t>
      </w:r>
      <w:r w:rsidR="000A446F" w:rsidRPr="00916EFC">
        <w:t>terén,</w:t>
      </w:r>
      <w:r w:rsidR="00990624" w:rsidRPr="00916EFC">
        <w:t xml:space="preserve"> tak generované modely.</w:t>
      </w:r>
      <w:r w:rsidR="00F42EB0" w:rsidRPr="00916EFC">
        <w:t xml:space="preserve"> </w:t>
      </w:r>
    </w:p>
    <w:p w14:paraId="6EBA2A4A" w14:textId="077FC6F9" w:rsidR="00374435" w:rsidRPr="00916EFC" w:rsidRDefault="00374435" w:rsidP="00070FA6">
      <w:pPr>
        <w:pStyle w:val="PICTURES"/>
      </w:pPr>
      <w:r w:rsidRPr="00916EFC">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54"/>
                    <a:stretch>
                      <a:fillRect/>
                    </a:stretch>
                  </pic:blipFill>
                  <pic:spPr>
                    <a:xfrm>
                      <a:off x="0" y="0"/>
                      <a:ext cx="5579745" cy="2645410"/>
                    </a:xfrm>
                    <a:prstGeom prst="rect">
                      <a:avLst/>
                    </a:prstGeom>
                  </pic:spPr>
                </pic:pic>
              </a:graphicData>
            </a:graphic>
          </wp:inline>
        </w:drawing>
      </w:r>
    </w:p>
    <w:p w14:paraId="6C956AD6" w14:textId="405A52CD" w:rsidR="00374435" w:rsidRPr="00916EFC" w:rsidRDefault="00374435"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B6677D">
        <w:rPr>
          <w:noProof/>
        </w:rPr>
        <w:t>26</w:t>
      </w:r>
      <w:r w:rsidRPr="00916EFC">
        <w:rPr>
          <w:noProof/>
        </w:rPr>
        <w:fldChar w:fldCharType="end"/>
      </w:r>
      <w:r w:rsidRPr="00916EFC">
        <w:t xml:space="preserve"> </w:t>
      </w:r>
      <w:r w:rsidR="001C771D" w:rsidRPr="00916EFC">
        <w:t>P</w:t>
      </w:r>
      <w:r w:rsidRPr="00916EFC">
        <w:t>roces převodu dat. část 2. - City Engine</w:t>
      </w:r>
    </w:p>
    <w:p w14:paraId="221F43D9" w14:textId="7447B931" w:rsidR="00990624" w:rsidRPr="00916EFC" w:rsidRDefault="00990624" w:rsidP="00990624">
      <w:pPr>
        <w:pStyle w:val="Normlnprvnodsazen"/>
        <w:ind w:firstLine="0"/>
        <w:rPr>
          <w:b/>
          <w:bCs/>
        </w:rPr>
      </w:pPr>
      <w:r w:rsidRPr="00916EFC">
        <w:rPr>
          <w:b/>
          <w:bCs/>
        </w:rPr>
        <w:t>Blender</w:t>
      </w:r>
    </w:p>
    <w:p w14:paraId="2B1A3FE3" w14:textId="49C05316" w:rsidR="00256200" w:rsidRPr="00916EFC" w:rsidRDefault="00256200" w:rsidP="00990624">
      <w:pPr>
        <w:pStyle w:val="Normlnprvnodsazen"/>
        <w:ind w:firstLine="0"/>
      </w:pPr>
      <w:r w:rsidRPr="00916EFC">
        <w:t xml:space="preserve">Zde vyvstává </w:t>
      </w:r>
      <w:r w:rsidR="000A446F" w:rsidRPr="00916EFC">
        <w:t>otázka,</w:t>
      </w:r>
      <w:r w:rsidRPr="00916EFC">
        <w:t xml:space="preserve"> proč do procesu zahrnovat Blender, když CE umožňuje exportovat do glTF</w:t>
      </w:r>
      <w:r w:rsidR="008770FF" w:rsidRPr="00916EFC">
        <w:t>.</w:t>
      </w:r>
      <w:r w:rsidRPr="00916EFC">
        <w:t xml:space="preserve"> Export z CE do glTF není dokonalý a CE neumožňuje podrobnou kontrolu optimalizace 3D dat, která je pro následné využití ve VP klíčová. Ačkoliv CE poskytuje možnosti optimalizace, bylo zjištěno, že tyto nástroje neřeší specifika vybraných dat.</w:t>
      </w:r>
      <w:r w:rsidR="000C38E0" w:rsidRPr="00916EFC">
        <w:t xml:space="preserve"> </w:t>
      </w:r>
      <w:r w:rsidRPr="00916EFC">
        <w:t xml:space="preserve">Blender </w:t>
      </w:r>
      <w:r w:rsidR="000C38E0" w:rsidRPr="00916EFC">
        <w:t xml:space="preserve">je vhodným </w:t>
      </w:r>
      <w:r w:rsidRPr="00916EFC">
        <w:t xml:space="preserve">nástrojem </w:t>
      </w:r>
      <w:r w:rsidRPr="00916EFC">
        <w:lastRenderedPageBreak/>
        <w:t xml:space="preserve">pro návrh výsledné scény při tvorbě VP, jelikož poskytuje pokročilé editační možnosti </w:t>
      </w:r>
      <w:r w:rsidR="008770FF" w:rsidRPr="00916EFC">
        <w:t>skrze</w:t>
      </w:r>
      <w:r w:rsidRPr="00916EFC">
        <w:t xml:space="preserve"> uživatelské</w:t>
      </w:r>
      <w:r w:rsidR="008770FF" w:rsidRPr="00916EFC">
        <w:t xml:space="preserve"> </w:t>
      </w:r>
      <w:r w:rsidRPr="00916EFC">
        <w:t xml:space="preserve">rozhraní. </w:t>
      </w:r>
      <w:r w:rsidR="000A446F" w:rsidRPr="00916EFC">
        <w:t>Přidáním</w:t>
      </w:r>
      <w:r w:rsidRPr="00916EFC">
        <w:t xml:space="preserve"> Blenderu do procesu zpracování dat však přináší další problémy vzniklé na základě kompatibility softwarů. </w:t>
      </w:r>
    </w:p>
    <w:p w14:paraId="687CFE88" w14:textId="291AEA2E" w:rsidR="00256200" w:rsidRPr="00916EFC" w:rsidRDefault="00256200" w:rsidP="00256200">
      <w:pPr>
        <w:pStyle w:val="Normlnprvnodsazen"/>
      </w:pPr>
      <w:r w:rsidRPr="00916EFC">
        <w:t>V tomto případě se jednalo o rozdílnou implementaci BSDF shaderu</w:t>
      </w:r>
      <w:r w:rsidRPr="00916EFC">
        <w:rPr>
          <w:b/>
          <w:bCs/>
        </w:rPr>
        <w:t xml:space="preserve"> </w:t>
      </w:r>
      <w:r w:rsidRPr="00916EFC">
        <w:t>a rozdílného barevného modelu, což mělo za důsledek, že importované modely měli výrazně jiný vzhled než v CE. Jakožto řešení bylo tedy nutné pro každý materiál vytvořit kopii s validním shaderem a korektně přiřazeným HEX kódem.</w:t>
      </w:r>
      <w:r w:rsidR="000C38E0" w:rsidRPr="00916EFC">
        <w:t xml:space="preserve"> </w:t>
      </w:r>
      <w:r w:rsidRPr="00916EFC">
        <w:t>Tento proces byl vyřešen</w:t>
      </w:r>
      <w:r w:rsidR="00CE62D7" w:rsidRPr="00916EFC">
        <w:t xml:space="preserve"> kombinací</w:t>
      </w:r>
      <w:r w:rsidRPr="00916EFC">
        <w:t xml:space="preserve"> python script</w:t>
      </w:r>
      <w:r w:rsidR="000C38E0" w:rsidRPr="00916EFC">
        <w:t>ů</w:t>
      </w:r>
      <w:r w:rsidR="000C38E0" w:rsidRPr="00916EFC">
        <w:rPr>
          <w:rStyle w:val="FootnoteReference"/>
        </w:rPr>
        <w:footnoteReference w:id="10"/>
      </w:r>
      <w:r w:rsidR="000C38E0" w:rsidRPr="00916EFC">
        <w:t xml:space="preserve"> </w:t>
      </w:r>
      <w:r w:rsidRPr="00916EFC">
        <w:t>s využitím Blender API</w:t>
      </w:r>
      <w:r w:rsidR="00CE62D7" w:rsidRPr="00916EFC">
        <w:t xml:space="preserve"> a ruční editace</w:t>
      </w:r>
      <w:r w:rsidR="000C38E0" w:rsidRPr="00916EFC">
        <w:t xml:space="preserve">. </w:t>
      </w:r>
      <w:r w:rsidR="0031130C" w:rsidRPr="00916EFC">
        <w:t>Klíčovým krokem pak bylo vyřešení různé orientace geometrie</w:t>
      </w:r>
      <w:r w:rsidR="00AB57DC" w:rsidRPr="00916EFC">
        <w:t xml:space="preserve">, tento proces byl vyřešen poloautomaticky. U variant </w:t>
      </w:r>
      <w:r w:rsidR="000A446F" w:rsidRPr="00916EFC">
        <w:t>vizualizace</w:t>
      </w:r>
      <w:r w:rsidR="00AB57DC" w:rsidRPr="00916EFC">
        <w:t xml:space="preserve"> PLOCHA</w:t>
      </w:r>
      <w:r w:rsidR="00AB57DC" w:rsidRPr="00916EFC">
        <w:rPr>
          <w:lang w:val="en-US"/>
        </w:rPr>
        <w:t xml:space="preserve">_KOD a CAST_OBJEKTU </w:t>
      </w:r>
      <w:r w:rsidR="00AB57DC" w:rsidRPr="00916EFC">
        <w:t xml:space="preserve">bylo zapotřebí značné množství manuálních úprav. </w:t>
      </w:r>
      <w:r w:rsidRPr="00916EFC">
        <w:t>Mimo vyřešení problémů vzniklých ne-kompatib</w:t>
      </w:r>
      <w:r w:rsidR="008770FF" w:rsidRPr="00916EFC">
        <w:t>i</w:t>
      </w:r>
      <w:r w:rsidRPr="00916EFC">
        <w:t>litou, byl Blender využit primárně pro optimalizaci modelu. Jednalo se o úkony:</w:t>
      </w:r>
    </w:p>
    <w:p w14:paraId="03687B5B" w14:textId="5AAB2F55" w:rsidR="00256200" w:rsidRPr="00916EFC" w:rsidRDefault="00256200" w:rsidP="00256200">
      <w:pPr>
        <w:pStyle w:val="Normlnprvnodsazen"/>
        <w:numPr>
          <w:ilvl w:val="0"/>
          <w:numId w:val="65"/>
        </w:numPr>
      </w:pPr>
      <w:r w:rsidRPr="00916EFC">
        <w:rPr>
          <w:b/>
          <w:bCs/>
        </w:rPr>
        <w:t>Zjednodušení grafu scény</w:t>
      </w:r>
      <w:r w:rsidRPr="00916EFC">
        <w:t xml:space="preserve"> – Tento krok spočíval v odstranění prázdných nódů</w:t>
      </w:r>
      <w:r w:rsidR="00704897" w:rsidRPr="00916EFC">
        <w:t xml:space="preserve"> z grafu scény</w:t>
      </w:r>
      <w:r w:rsidRPr="00916EFC">
        <w:t>, což zjednodušuje následnou práci ve webovém prostředí, jelikož není nutné traverzovat prázdné objekty.</w:t>
      </w:r>
    </w:p>
    <w:p w14:paraId="458E96CB" w14:textId="0E45534A" w:rsidR="00256200" w:rsidRPr="00916EFC" w:rsidRDefault="00256200" w:rsidP="00256200">
      <w:pPr>
        <w:pStyle w:val="Normlnprvnodsazen"/>
        <w:numPr>
          <w:ilvl w:val="0"/>
          <w:numId w:val="65"/>
        </w:numPr>
      </w:pPr>
      <w:r w:rsidRPr="00916EFC">
        <w:rPr>
          <w:b/>
          <w:bCs/>
        </w:rPr>
        <w:t xml:space="preserve">Vytvoření spojité meshe </w:t>
      </w:r>
      <w:r w:rsidRPr="00916EFC">
        <w:t xml:space="preserve">– Jak pro </w:t>
      </w:r>
      <w:r w:rsidR="00BE0333" w:rsidRPr="00916EFC">
        <w:t>terén,</w:t>
      </w:r>
      <w:r w:rsidRPr="00916EFC">
        <w:t xml:space="preserve"> tak pro budovy bylo za využití nástroje </w:t>
      </w:r>
      <w:r w:rsidRPr="00916EFC">
        <w:rPr>
          <w:i/>
          <w:iCs/>
        </w:rPr>
        <w:t>Merge by distance</w:t>
      </w:r>
      <w:r w:rsidRPr="00916EFC">
        <w:t xml:space="preserve"> vytvořen spojitý mesh. </w:t>
      </w:r>
    </w:p>
    <w:p w14:paraId="6FC5D75B" w14:textId="79A4CFCD" w:rsidR="00D132E5" w:rsidRPr="00916EFC" w:rsidRDefault="00D132E5" w:rsidP="00256200">
      <w:pPr>
        <w:pStyle w:val="Normlnprvnodsazen"/>
        <w:numPr>
          <w:ilvl w:val="0"/>
          <w:numId w:val="65"/>
        </w:numPr>
      </w:pPr>
      <w:r w:rsidRPr="00916EFC">
        <w:rPr>
          <w:b/>
          <w:bCs/>
        </w:rPr>
        <w:t>Sjednocení objektů budov pod jeden Mesh objekt.</w:t>
      </w:r>
      <w:r w:rsidRPr="00916EFC">
        <w:t xml:space="preserve"> – Sjednocení objektů za účelem snížení počtu vykreslovacích příkazů.</w:t>
      </w:r>
    </w:p>
    <w:p w14:paraId="5F089CDB" w14:textId="2B63E4EB" w:rsidR="00CE62D7" w:rsidRPr="00916EFC" w:rsidRDefault="00D132E5" w:rsidP="00CE62D7">
      <w:pPr>
        <w:pStyle w:val="Normlnprvnodsazen"/>
        <w:numPr>
          <w:ilvl w:val="0"/>
          <w:numId w:val="65"/>
        </w:numPr>
      </w:pPr>
      <w:r w:rsidRPr="00916EFC">
        <w:rPr>
          <w:b/>
          <w:bCs/>
        </w:rPr>
        <w:t>Zjednodušení geometrie</w:t>
      </w:r>
      <w:r w:rsidRPr="00916EFC">
        <w:t xml:space="preserve"> – Primárně pro terén byl použit </w:t>
      </w:r>
      <w:r w:rsidRPr="00916EFC">
        <w:rPr>
          <w:i/>
          <w:iCs/>
        </w:rPr>
        <w:t xml:space="preserve">Decimate geometry </w:t>
      </w:r>
      <w:r w:rsidRPr="00916EFC">
        <w:t>modifikátor, který sníž</w:t>
      </w:r>
      <w:r w:rsidR="008770FF" w:rsidRPr="00916EFC">
        <w:t>il</w:t>
      </w:r>
      <w:r w:rsidRPr="00916EFC">
        <w:t xml:space="preserve"> podrobnost dané sítě.  </w:t>
      </w:r>
    </w:p>
    <w:p w14:paraId="28290C46" w14:textId="7B34444E" w:rsidR="00CE62D7" w:rsidRPr="00916EFC" w:rsidRDefault="00CE62D7" w:rsidP="00CE62D7">
      <w:pPr>
        <w:pStyle w:val="Normlnprvnodsazen"/>
        <w:numPr>
          <w:ilvl w:val="0"/>
          <w:numId w:val="65"/>
        </w:numPr>
      </w:pPr>
      <w:r w:rsidRPr="00916EFC">
        <w:rPr>
          <w:b/>
          <w:bCs/>
        </w:rPr>
        <w:t xml:space="preserve">Zmenšení textur – </w:t>
      </w:r>
      <w:r w:rsidRPr="00916EFC">
        <w:t>Textury exportované</w:t>
      </w:r>
      <w:r w:rsidR="008770FF" w:rsidRPr="00916EFC">
        <w:t xml:space="preserve"> </w:t>
      </w:r>
      <w:r w:rsidRPr="00916EFC">
        <w:t>z CE dosahovali rozlišení až 14</w:t>
      </w:r>
      <w:r w:rsidRPr="00916EFC">
        <w:rPr>
          <w:lang w:val="en-US"/>
        </w:rPr>
        <w:t>000x14000, co</w:t>
      </w:r>
      <w:r w:rsidRPr="00916EFC">
        <w:t xml:space="preserve">ž je nepřípustná hodnota. Při existenci textury tedy byly tedy zmenšeny do rozlišení </w:t>
      </w:r>
      <w:r w:rsidR="0050656C" w:rsidRPr="00916EFC">
        <w:t>4</w:t>
      </w:r>
      <w:r w:rsidRPr="00916EFC">
        <w:t>0</w:t>
      </w:r>
      <w:r w:rsidR="0050656C" w:rsidRPr="00916EFC">
        <w:t>96</w:t>
      </w:r>
      <w:r w:rsidRPr="00916EFC">
        <w:t>x</w:t>
      </w:r>
      <w:r w:rsidR="0050656C" w:rsidRPr="00916EFC">
        <w:t>4096.</w:t>
      </w:r>
    </w:p>
    <w:p w14:paraId="63996FAD" w14:textId="241EB26F" w:rsidR="000A446F" w:rsidRPr="00916EFC" w:rsidRDefault="000A446F" w:rsidP="00CE62D7">
      <w:pPr>
        <w:pStyle w:val="Normlnprvnodsazen"/>
        <w:numPr>
          <w:ilvl w:val="0"/>
          <w:numId w:val="65"/>
        </w:numPr>
      </w:pPr>
      <w:r w:rsidRPr="00916EFC">
        <w:rPr>
          <w:b/>
          <w:bCs/>
        </w:rPr>
        <w:t>Oprava orientace povrchů –</w:t>
      </w:r>
      <w:r w:rsidRPr="00916EFC">
        <w:t xml:space="preserve"> </w:t>
      </w:r>
      <w:r w:rsidR="008770FF" w:rsidRPr="00916EFC">
        <w:t>Bylo zapotřebí</w:t>
      </w:r>
      <w:r w:rsidRPr="00916EFC">
        <w:t xml:space="preserve"> předefinovat směr normálových vektorů jednotlivých ploch. Proces </w:t>
      </w:r>
      <w:r w:rsidR="008770FF" w:rsidRPr="00916EFC">
        <w:t xml:space="preserve">nemohl být </w:t>
      </w:r>
      <w:r w:rsidRPr="00916EFC">
        <w:t>plně automatizovat, byl</w:t>
      </w:r>
      <w:r w:rsidR="0050656C" w:rsidRPr="00916EFC">
        <w:t>a</w:t>
      </w:r>
      <w:r w:rsidRPr="00916EFC">
        <w:t xml:space="preserve"> tedy nutná manuální úprava.</w:t>
      </w:r>
    </w:p>
    <w:p w14:paraId="06C29B40" w14:textId="4C721F35" w:rsidR="0096150F" w:rsidRPr="00916EFC" w:rsidRDefault="00D64960" w:rsidP="0050656C">
      <w:pPr>
        <w:pStyle w:val="Normlnprvnodsazen"/>
      </w:pPr>
      <w:r w:rsidRPr="00916EFC">
        <w:t>Zde je potřeba zmínit</w:t>
      </w:r>
      <w:r w:rsidR="00CE62D7" w:rsidRPr="00916EFC">
        <w:t xml:space="preserve">, že v případě optimalizace je </w:t>
      </w:r>
      <w:r w:rsidR="000A446F" w:rsidRPr="00916EFC">
        <w:t xml:space="preserve">vhodné </w:t>
      </w:r>
      <w:r w:rsidR="00CE62D7" w:rsidRPr="00916EFC">
        <w:t>zvolit optimalizační kroky v závislosti na výsledné implementaci</w:t>
      </w:r>
      <w:r w:rsidR="00704897" w:rsidRPr="00916EFC">
        <w:t>. Při provedení následujících operací je možné model, popř. kompletní scénu exportovat a následně načíst do výsledné scény v</w:t>
      </w:r>
      <w:r w:rsidRPr="00916EFC">
        <w:t>e</w:t>
      </w:r>
      <w:r w:rsidR="00704897" w:rsidRPr="00916EFC">
        <w:t xml:space="preserve"> </w:t>
      </w:r>
      <w:r w:rsidRPr="00916EFC">
        <w:t xml:space="preserve">zvolené </w:t>
      </w:r>
      <w:r w:rsidR="00704897" w:rsidRPr="00916EFC">
        <w:t>technologi</w:t>
      </w:r>
      <w:r w:rsidRPr="00916EFC">
        <w:t>i</w:t>
      </w:r>
      <w:r w:rsidR="00704897" w:rsidRPr="00916EFC">
        <w:t>. Za účelem dosažení vyšší míry optimalizace, a</w:t>
      </w:r>
      <w:r w:rsidRPr="00916EFC">
        <w:t xml:space="preserve"> tak i</w:t>
      </w:r>
      <w:r w:rsidR="00704897" w:rsidRPr="00916EFC">
        <w:t xml:space="preserve"> možnosti zobrazení více dat při zachování dostatečného výkonu</w:t>
      </w:r>
      <w:r w:rsidRPr="00916EFC">
        <w:t>,</w:t>
      </w:r>
      <w:r w:rsidR="00704897" w:rsidRPr="00916EFC">
        <w:t xml:space="preserve"> je vhodné použít dedikované nástroje pro optimalizaci jako zmíněný </w:t>
      </w:r>
      <w:r w:rsidR="00704897" w:rsidRPr="00916EFC">
        <w:rPr>
          <w:i/>
          <w:iCs/>
        </w:rPr>
        <w:t>gltf-transform</w:t>
      </w:r>
      <w:r w:rsidR="0050656C" w:rsidRPr="00916EFC">
        <w:t xml:space="preserve">. </w:t>
      </w:r>
      <w:r w:rsidR="00704897" w:rsidRPr="00916EFC">
        <w:t xml:space="preserve">Tyto procesy je však </w:t>
      </w:r>
      <w:r w:rsidRPr="00916EFC">
        <w:t>potřeba</w:t>
      </w:r>
      <w:r w:rsidR="00704897" w:rsidRPr="00916EFC">
        <w:t xml:space="preserve"> koordinovat s možnostmi cílového vizualizační technologie. Především při použití komprese je nutné zajistit kompatibilitu v cílové technologii. V případě tematických map byla značná část optimalizace provedena až ve Wonderland enginu.</w:t>
      </w:r>
    </w:p>
    <w:p w14:paraId="3204E852" w14:textId="2D1C166F" w:rsidR="001C771D" w:rsidRPr="00916EFC" w:rsidRDefault="001C771D" w:rsidP="001C771D">
      <w:pPr>
        <w:pStyle w:val="Normlnprvnodsazen"/>
      </w:pPr>
      <w:r w:rsidRPr="00916EFC">
        <w:t>Dalším z klíčových kroků, bylo určení výsledného měřítka vizualizací. Na základě úvahy uvedené v</w:t>
      </w:r>
      <w:r w:rsidR="0050656C" w:rsidRPr="00916EFC">
        <w:t xml:space="preserve"> kap. </w:t>
      </w:r>
      <w:r w:rsidR="0050656C" w:rsidRPr="00916EFC">
        <w:fldChar w:fldCharType="begin"/>
      </w:r>
      <w:r w:rsidR="0050656C" w:rsidRPr="00916EFC">
        <w:instrText xml:space="preserve"> REF _Ref155039476 \n \h </w:instrText>
      </w:r>
      <w:r w:rsidR="00916EFC">
        <w:instrText xml:space="preserve"> \* MERGEFORMAT </w:instrText>
      </w:r>
      <w:r w:rsidR="0050656C" w:rsidRPr="00916EFC">
        <w:fldChar w:fldCharType="separate"/>
      </w:r>
      <w:r w:rsidR="00B6677D">
        <w:t>3.5.2</w:t>
      </w:r>
      <w:r w:rsidR="0050656C" w:rsidRPr="00916EFC">
        <w:fldChar w:fldCharType="end"/>
      </w:r>
      <w:r w:rsidR="0050656C" w:rsidRPr="00916EFC">
        <w:t xml:space="preserve"> </w:t>
      </w:r>
      <w:r w:rsidR="0050656C" w:rsidRPr="00916EFC">
        <w:fldChar w:fldCharType="begin"/>
      </w:r>
      <w:r w:rsidR="0050656C" w:rsidRPr="00916EFC">
        <w:instrText xml:space="preserve"> REF _Ref155039476 \h </w:instrText>
      </w:r>
      <w:r w:rsidR="00916EFC">
        <w:instrText xml:space="preserve"> \* MERGEFORMAT </w:instrText>
      </w:r>
      <w:r w:rsidR="0050656C" w:rsidRPr="00916EFC">
        <w:fldChar w:fldCharType="separate"/>
      </w:r>
      <w:r w:rsidR="00B6677D" w:rsidRPr="00916EFC">
        <w:t>Problém měřítka</w:t>
      </w:r>
      <w:r w:rsidR="0050656C" w:rsidRPr="00916EFC">
        <w:fldChar w:fldCharType="end"/>
      </w:r>
      <w:r w:rsidR="0050656C" w:rsidRPr="00916EFC">
        <w:t xml:space="preserve"> </w:t>
      </w:r>
      <w:r w:rsidRPr="00916EFC">
        <w:t xml:space="preserve">a na základě testování vizualizacích různých měřítek ve VP z hlediska příjemnosti práce s daty a výkonu aplikace, bylo zvoleno měřítko 1:5000. Do tohoto měřítka byly </w:t>
      </w:r>
      <w:r w:rsidR="00D820CD" w:rsidRPr="00916EFC">
        <w:t>škálovány</w:t>
      </w:r>
      <w:r w:rsidRPr="00916EFC">
        <w:t xml:space="preserve"> všechny 3 exemplární vizualizace. Výsledné 3D mapy</w:t>
      </w:r>
      <w:r w:rsidR="00A84E30" w:rsidRPr="00916EFC">
        <w:rPr>
          <w:rStyle w:val="FootnoteReference"/>
        </w:rPr>
        <w:footnoteReference w:id="11"/>
      </w:r>
      <w:r w:rsidRPr="00916EFC">
        <w:t xml:space="preserve"> byly exportovány </w:t>
      </w:r>
      <w:r w:rsidR="00D64960" w:rsidRPr="00916EFC">
        <w:t>jako</w:t>
      </w:r>
      <w:r w:rsidRPr="00916EFC">
        <w:t xml:space="preserve"> </w:t>
      </w:r>
      <w:r w:rsidR="0050656C" w:rsidRPr="00916EFC">
        <w:t xml:space="preserve">GLB </w:t>
      </w:r>
      <w:r w:rsidRPr="00916EFC">
        <w:t>a následně importovány do Wonderland en</w:t>
      </w:r>
      <w:r w:rsidR="00D820CD" w:rsidRPr="00916EFC">
        <w:t>gin</w:t>
      </w:r>
      <w:r w:rsidRPr="00916EFC">
        <w:t>u.</w:t>
      </w:r>
    </w:p>
    <w:p w14:paraId="143917CA" w14:textId="2BA27A4F" w:rsidR="001C771D" w:rsidRPr="00916EFC" w:rsidRDefault="001C771D" w:rsidP="00070FA6">
      <w:pPr>
        <w:pStyle w:val="Normlnprvnodsazen"/>
      </w:pPr>
      <w:r w:rsidRPr="00916EFC">
        <w:rPr>
          <w:noProof/>
        </w:rPr>
        <w:lastRenderedPageBreak/>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55"/>
                    <a:stretch>
                      <a:fillRect/>
                    </a:stretch>
                  </pic:blipFill>
                  <pic:spPr>
                    <a:xfrm>
                      <a:off x="0" y="0"/>
                      <a:ext cx="5579745" cy="3392805"/>
                    </a:xfrm>
                    <a:prstGeom prst="rect">
                      <a:avLst/>
                    </a:prstGeom>
                  </pic:spPr>
                </pic:pic>
              </a:graphicData>
            </a:graphic>
          </wp:inline>
        </w:drawing>
      </w:r>
    </w:p>
    <w:p w14:paraId="3CDEDFE6" w14:textId="65052CB4" w:rsidR="00296350" w:rsidRPr="00916EFC" w:rsidRDefault="001C771D"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27</w:t>
      </w:r>
      <w:r w:rsidRPr="00916EFC">
        <w:rPr>
          <w:noProof/>
        </w:rPr>
        <w:fldChar w:fldCharType="end"/>
      </w:r>
      <w:r w:rsidRPr="00916EFC">
        <w:t xml:space="preserve"> Proces převodu dat. část 3. </w:t>
      </w:r>
      <w:r w:rsidR="0021284F" w:rsidRPr="00916EFC">
        <w:t>–</w:t>
      </w:r>
      <w:r w:rsidRPr="00916EFC">
        <w:t xml:space="preserve"> Blender</w:t>
      </w:r>
    </w:p>
    <w:p w14:paraId="71CD9BB4" w14:textId="77DB4AD6" w:rsidR="009A64B2" w:rsidRPr="00916EFC" w:rsidRDefault="009A64B2">
      <w:pPr>
        <w:spacing w:after="160"/>
        <w:jc w:val="left"/>
      </w:pPr>
      <w:r w:rsidRPr="00916EFC">
        <w:br w:type="page"/>
      </w:r>
    </w:p>
    <w:p w14:paraId="32D2FD16" w14:textId="77777777" w:rsidR="009A64B2" w:rsidRPr="00916EFC" w:rsidRDefault="009A64B2" w:rsidP="009A64B2"/>
    <w:p w14:paraId="5BB7795E" w14:textId="3C905ABB" w:rsidR="003150D4" w:rsidRPr="00916EFC" w:rsidRDefault="00020422" w:rsidP="003150D4">
      <w:pPr>
        <w:pStyle w:val="Heading3"/>
      </w:pPr>
      <w:bookmarkStart w:id="180" w:name="_Ref155039359"/>
      <w:bookmarkStart w:id="181" w:name="_Toc155217426"/>
      <w:r w:rsidRPr="00916EFC">
        <w:t>Tvorba VP</w:t>
      </w:r>
      <w:bookmarkEnd w:id="180"/>
      <w:bookmarkEnd w:id="181"/>
    </w:p>
    <w:p w14:paraId="187B5AF9" w14:textId="3516C35B" w:rsidR="00375E67" w:rsidRPr="00916EFC" w:rsidRDefault="00375E67" w:rsidP="00135504">
      <w:pPr>
        <w:pStyle w:val="CaptionTabs"/>
      </w:pPr>
      <w:bookmarkStart w:id="182" w:name="_Ref155113655"/>
      <w:r w:rsidRPr="00916EFC">
        <w:t xml:space="preserve">Tab. </w:t>
      </w:r>
      <w:r w:rsidRPr="00916EFC">
        <w:fldChar w:fldCharType="begin"/>
      </w:r>
      <w:r w:rsidRPr="00916EFC">
        <w:instrText xml:space="preserve"> SEQ Tab. \* ARABIC </w:instrText>
      </w:r>
      <w:r w:rsidRPr="00916EFC">
        <w:fldChar w:fldCharType="separate"/>
      </w:r>
      <w:r w:rsidR="00B6677D">
        <w:rPr>
          <w:noProof/>
        </w:rPr>
        <w:t>10</w:t>
      </w:r>
      <w:r w:rsidRPr="00916EFC">
        <w:rPr>
          <w:noProof/>
        </w:rPr>
        <w:fldChar w:fldCharType="end"/>
      </w:r>
      <w:bookmarkEnd w:id="182"/>
      <w:r w:rsidRPr="00916EFC">
        <w:t xml:space="preserve"> Systém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916EFC"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916EFC" w:rsidRDefault="00375E67" w:rsidP="00745EDC">
            <w:pPr>
              <w:spacing w:after="0" w:line="240" w:lineRule="auto"/>
              <w:jc w:val="center"/>
              <w:rPr>
                <w:rFonts w:eastAsia="Times New Roman" w:cs="Calibri"/>
                <w:b/>
                <w:bCs/>
                <w:color w:val="000000"/>
                <w:sz w:val="20"/>
                <w:szCs w:val="20"/>
              </w:rPr>
            </w:pPr>
            <w:r w:rsidRPr="00916EFC">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916EFC" w:rsidRDefault="00375E67" w:rsidP="00745EDC">
            <w:pPr>
              <w:spacing w:after="0" w:line="240" w:lineRule="auto"/>
              <w:jc w:val="center"/>
              <w:rPr>
                <w:rFonts w:eastAsia="Times New Roman" w:cs="Calibri"/>
                <w:b/>
                <w:bCs/>
                <w:color w:val="000000"/>
                <w:sz w:val="20"/>
                <w:szCs w:val="20"/>
              </w:rPr>
            </w:pPr>
            <w:r w:rsidRPr="00916EFC">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2C11B844" w:rsidR="00375E67" w:rsidRPr="00916EFC" w:rsidRDefault="00375E67" w:rsidP="00745EDC">
            <w:pPr>
              <w:spacing w:after="0" w:line="240" w:lineRule="auto"/>
              <w:jc w:val="center"/>
              <w:rPr>
                <w:rFonts w:eastAsia="Times New Roman" w:cs="Calibri"/>
                <w:b/>
                <w:bCs/>
                <w:color w:val="000000"/>
                <w:sz w:val="20"/>
                <w:szCs w:val="20"/>
              </w:rPr>
            </w:pPr>
            <w:r w:rsidRPr="00916EFC">
              <w:rPr>
                <w:rFonts w:eastAsia="Times New Roman" w:cs="Calibri"/>
                <w:b/>
                <w:bCs/>
                <w:color w:val="000000"/>
                <w:sz w:val="20"/>
                <w:szCs w:val="20"/>
              </w:rPr>
              <w:t>N</w:t>
            </w:r>
            <w:r w:rsidR="0050656C" w:rsidRPr="00916EFC">
              <w:rPr>
                <w:rFonts w:eastAsia="Times New Roman" w:cs="Calibri"/>
                <w:b/>
                <w:bCs/>
                <w:color w:val="000000"/>
                <w:sz w:val="20"/>
                <w:szCs w:val="20"/>
              </w:rPr>
              <w:t>á</w:t>
            </w:r>
            <w:r w:rsidRPr="00916EFC">
              <w:rPr>
                <w:rFonts w:eastAsia="Times New Roman" w:cs="Calibri"/>
                <w:b/>
                <w:bCs/>
                <w:color w:val="000000"/>
                <w:sz w:val="20"/>
                <w:szCs w:val="20"/>
              </w:rPr>
              <w:t>zev</w:t>
            </w:r>
          </w:p>
        </w:tc>
      </w:tr>
      <w:tr w:rsidR="00375E67" w:rsidRPr="00916EFC"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Tematická mapa 1 – Typy střech</w:t>
            </w:r>
          </w:p>
        </w:tc>
      </w:tr>
      <w:tr w:rsidR="00375E67" w:rsidRPr="00916EFC"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916EFC"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Tematická mapa 2 – Části objektů</w:t>
            </w:r>
          </w:p>
        </w:tc>
      </w:tr>
      <w:tr w:rsidR="00375E67" w:rsidRPr="00916EFC"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916EFC"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Topografická mapa – Fiktivní Sochy</w:t>
            </w:r>
          </w:p>
        </w:tc>
      </w:tr>
      <w:tr w:rsidR="00375E67" w:rsidRPr="00916EFC"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916EFC"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Prostředí</w:t>
            </w:r>
          </w:p>
        </w:tc>
      </w:tr>
      <w:tr w:rsidR="00375E67" w:rsidRPr="00916EFC"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916EFC" w:rsidRDefault="00375E67" w:rsidP="00745EDC">
            <w:pPr>
              <w:spacing w:after="0" w:line="240" w:lineRule="auto"/>
              <w:jc w:val="center"/>
              <w:rPr>
                <w:rFonts w:eastAsia="Times New Roman" w:cs="Calibri"/>
                <w:color w:val="000000"/>
                <w:sz w:val="20"/>
                <w:szCs w:val="20"/>
              </w:rPr>
            </w:pPr>
            <w:r w:rsidRPr="00916EFC">
              <w:rPr>
                <w:rFonts w:eastAsia="Times New Roman" w:cs="Calibri"/>
                <w:color w:val="000000"/>
                <w:sz w:val="20"/>
                <w:szCs w:val="20"/>
              </w:rPr>
              <w:t>Mimo-funkční požadavky aplikace</w:t>
            </w:r>
          </w:p>
        </w:tc>
      </w:tr>
    </w:tbl>
    <w:p w14:paraId="33211DA7" w14:textId="77777777" w:rsidR="00375E67" w:rsidRPr="00916EFC" w:rsidRDefault="00375E67" w:rsidP="00375E67"/>
    <w:p w14:paraId="25D11D12" w14:textId="616C66EB" w:rsidR="00D820CD" w:rsidRPr="00916EFC" w:rsidRDefault="00E4543D" w:rsidP="00E4543D">
      <w:pPr>
        <w:pStyle w:val="Malnadpis"/>
      </w:pPr>
      <w:r w:rsidRPr="00916EFC">
        <w:t>Prostředí</w:t>
      </w:r>
    </w:p>
    <w:p w14:paraId="66ECBA21" w14:textId="794F263D" w:rsidR="00F302A4" w:rsidRPr="00916EFC" w:rsidRDefault="00D64960" w:rsidP="00F302A4">
      <w:r w:rsidRPr="00916EFC">
        <w:t>F</w:t>
      </w:r>
      <w:r w:rsidR="00F302A4" w:rsidRPr="00916EFC">
        <w:t>unkcionalit</w:t>
      </w:r>
      <w:r w:rsidRPr="00916EFC">
        <w:t xml:space="preserve">a </w:t>
      </w:r>
      <w:r w:rsidR="00F302A4" w:rsidRPr="00916EFC">
        <w:t>definovan</w:t>
      </w:r>
      <w:r w:rsidRPr="00916EFC">
        <w:t xml:space="preserve">á </w:t>
      </w:r>
      <w:r w:rsidR="00F302A4" w:rsidRPr="00916EFC">
        <w:t>v </w:t>
      </w:r>
      <w:r w:rsidR="0050656C" w:rsidRPr="00916EFC">
        <w:fldChar w:fldCharType="begin"/>
      </w:r>
      <w:r w:rsidR="0050656C" w:rsidRPr="00916EFC">
        <w:instrText xml:space="preserve"> REF _Ref155043522 \h </w:instrText>
      </w:r>
      <w:r w:rsidR="00916EFC">
        <w:instrText xml:space="preserve"> \* MERGEFORMAT </w:instrText>
      </w:r>
      <w:r w:rsidR="0050656C" w:rsidRPr="00916EFC">
        <w:fldChar w:fldCharType="separate"/>
      </w:r>
      <w:r w:rsidR="00B6677D" w:rsidRPr="00916EFC">
        <w:t xml:space="preserve">Tab. </w:t>
      </w:r>
      <w:r w:rsidR="00B6677D">
        <w:rPr>
          <w:noProof/>
        </w:rPr>
        <w:t>11</w:t>
      </w:r>
      <w:r w:rsidR="0050656C" w:rsidRPr="00916EFC">
        <w:fldChar w:fldCharType="end"/>
      </w:r>
      <w:r w:rsidR="00F302A4" w:rsidRPr="00916EFC">
        <w:t xml:space="preserve"> byla umožněna díky vestavěné </w:t>
      </w:r>
      <w:r w:rsidR="00B908FF" w:rsidRPr="00916EFC">
        <w:t>funkcionalitě</w:t>
      </w:r>
      <w:r w:rsidR="00F302A4" w:rsidRPr="00916EFC">
        <w:t xml:space="preserve"> </w:t>
      </w:r>
      <w:r w:rsidR="003150D4" w:rsidRPr="00916EFC">
        <w:t>W</w:t>
      </w:r>
      <w:r w:rsidR="00F302A4" w:rsidRPr="00916EFC">
        <w:t xml:space="preserve">onderland enginu (kolizní systém, kliknutí aj.) a knihovně </w:t>
      </w:r>
      <w:r w:rsidR="00F302A4" w:rsidRPr="00916EFC">
        <w:rPr>
          <w:i/>
          <w:iCs/>
          <w:u w:val="single"/>
        </w:rPr>
        <w:t>wle-pp</w:t>
      </w:r>
      <w:r w:rsidR="00F302A4" w:rsidRPr="00916EFC">
        <w:t xml:space="preserve"> </w:t>
      </w:r>
      <w:r w:rsidR="00F302A4" w:rsidRPr="00916EFC">
        <w:fldChar w:fldCharType="begin"/>
      </w:r>
      <w:r w:rsidR="00F302A4" w:rsidRPr="00916EFC">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rsidR="00F302A4" w:rsidRPr="00916EFC">
        <w:fldChar w:fldCharType="separate"/>
      </w:r>
      <w:r w:rsidR="00F302A4" w:rsidRPr="00916EFC">
        <w:t>(Ducceschi 2023)</w:t>
      </w:r>
      <w:r w:rsidR="00F302A4" w:rsidRPr="00916EFC">
        <w:fldChar w:fldCharType="end"/>
      </w:r>
      <w:r w:rsidR="00F302A4" w:rsidRPr="00916EFC">
        <w:t>, což je knihovna komponentů rozšiřující základní funkcionalitu.</w:t>
      </w:r>
    </w:p>
    <w:p w14:paraId="27A4D54B" w14:textId="2F3D0AF8" w:rsidR="00E4543D" w:rsidRPr="00916EFC" w:rsidRDefault="00E4543D" w:rsidP="00135504">
      <w:pPr>
        <w:pStyle w:val="CaptionTabs"/>
      </w:pPr>
      <w:bookmarkStart w:id="183" w:name="_Ref155043522"/>
      <w:r w:rsidRPr="00916EFC">
        <w:t xml:space="preserve">Tab. </w:t>
      </w:r>
      <w:r w:rsidRPr="00916EFC">
        <w:fldChar w:fldCharType="begin"/>
      </w:r>
      <w:r w:rsidRPr="00916EFC">
        <w:instrText xml:space="preserve"> SEQ Tab. \* ARABIC </w:instrText>
      </w:r>
      <w:r w:rsidRPr="00916EFC">
        <w:fldChar w:fldCharType="separate"/>
      </w:r>
      <w:r w:rsidR="00B6677D">
        <w:rPr>
          <w:noProof/>
        </w:rPr>
        <w:t>11</w:t>
      </w:r>
      <w:r w:rsidRPr="00916EFC">
        <w:rPr>
          <w:noProof/>
        </w:rPr>
        <w:fldChar w:fldCharType="end"/>
      </w:r>
      <w:bookmarkEnd w:id="183"/>
      <w:r w:rsidRPr="00916EFC">
        <w:t xml:space="preserve"> Matice požadavků, </w:t>
      </w:r>
      <w:r w:rsidR="005A554B" w:rsidRPr="00916EFC">
        <w:t>D – funkční</w:t>
      </w:r>
      <w:r w:rsidRPr="00916EFC">
        <w:t xml:space="preserve"> požadavky VP</w:t>
      </w:r>
    </w:p>
    <w:tbl>
      <w:tblPr>
        <w:tblW w:w="8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5"/>
        <w:gridCol w:w="938"/>
        <w:gridCol w:w="2295"/>
        <w:gridCol w:w="2859"/>
        <w:gridCol w:w="871"/>
        <w:gridCol w:w="727"/>
      </w:tblGrid>
      <w:tr w:rsidR="005A554B" w:rsidRPr="00916EFC" w14:paraId="40F35A04" w14:textId="77777777" w:rsidTr="0050656C">
        <w:trPr>
          <w:trHeight w:val="300"/>
          <w:jc w:val="center"/>
        </w:trPr>
        <w:tc>
          <w:tcPr>
            <w:tcW w:w="1963" w:type="dxa"/>
            <w:gridSpan w:val="2"/>
            <w:shd w:val="clear" w:color="auto" w:fill="auto"/>
            <w:vAlign w:val="center"/>
            <w:hideMark/>
          </w:tcPr>
          <w:p w14:paraId="7DBA5BCD"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ID</w:t>
            </w:r>
          </w:p>
        </w:tc>
        <w:tc>
          <w:tcPr>
            <w:tcW w:w="2295" w:type="dxa"/>
            <w:shd w:val="clear" w:color="auto" w:fill="auto"/>
            <w:vAlign w:val="center"/>
            <w:hideMark/>
          </w:tcPr>
          <w:p w14:paraId="7160B83D"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Požadavek</w:t>
            </w:r>
          </w:p>
        </w:tc>
        <w:tc>
          <w:tcPr>
            <w:tcW w:w="2859" w:type="dxa"/>
            <w:shd w:val="clear" w:color="auto" w:fill="auto"/>
            <w:vAlign w:val="center"/>
            <w:hideMark/>
          </w:tcPr>
          <w:p w14:paraId="2688E43D"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Poznámka</w:t>
            </w:r>
          </w:p>
        </w:tc>
        <w:tc>
          <w:tcPr>
            <w:tcW w:w="871" w:type="dxa"/>
            <w:shd w:val="clear" w:color="auto" w:fill="auto"/>
            <w:vAlign w:val="center"/>
            <w:hideMark/>
          </w:tcPr>
          <w:p w14:paraId="6CA8B72C" w14:textId="77777777" w:rsidR="005A554B" w:rsidRPr="00916EFC" w:rsidRDefault="005A554B" w:rsidP="005A554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Priorita</w:t>
            </w:r>
          </w:p>
        </w:tc>
        <w:tc>
          <w:tcPr>
            <w:tcW w:w="727" w:type="dxa"/>
            <w:shd w:val="clear" w:color="auto" w:fill="auto"/>
            <w:vAlign w:val="center"/>
            <w:hideMark/>
          </w:tcPr>
          <w:p w14:paraId="1F8809F9" w14:textId="77777777" w:rsidR="005A554B" w:rsidRPr="00916EFC" w:rsidRDefault="005A554B" w:rsidP="005A554B">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Status</w:t>
            </w:r>
          </w:p>
        </w:tc>
      </w:tr>
      <w:tr w:rsidR="005A554B" w:rsidRPr="00916EFC" w14:paraId="6CDCCE7F" w14:textId="77777777" w:rsidTr="0050656C">
        <w:trPr>
          <w:trHeight w:val="300"/>
          <w:jc w:val="center"/>
        </w:trPr>
        <w:tc>
          <w:tcPr>
            <w:tcW w:w="1025" w:type="dxa"/>
            <w:shd w:val="clear" w:color="auto" w:fill="auto"/>
            <w:vAlign w:val="center"/>
            <w:hideMark/>
          </w:tcPr>
          <w:p w14:paraId="52D12D02"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D.D</w:t>
            </w:r>
          </w:p>
        </w:tc>
        <w:tc>
          <w:tcPr>
            <w:tcW w:w="7690" w:type="dxa"/>
            <w:gridSpan w:val="5"/>
            <w:shd w:val="clear" w:color="auto" w:fill="auto"/>
            <w:vAlign w:val="center"/>
            <w:hideMark/>
          </w:tcPr>
          <w:p w14:paraId="3DB89299"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Pohyb</w:t>
            </w:r>
          </w:p>
        </w:tc>
      </w:tr>
      <w:tr w:rsidR="005A554B" w:rsidRPr="00916EFC" w14:paraId="4E51718A" w14:textId="77777777" w:rsidTr="0050656C">
        <w:trPr>
          <w:trHeight w:val="735"/>
          <w:jc w:val="center"/>
        </w:trPr>
        <w:tc>
          <w:tcPr>
            <w:tcW w:w="1025" w:type="dxa"/>
            <w:vMerge w:val="restart"/>
            <w:shd w:val="clear" w:color="auto" w:fill="auto"/>
            <w:vAlign w:val="center"/>
            <w:hideMark/>
          </w:tcPr>
          <w:p w14:paraId="6DEAD2F3"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64AB9502"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D.D.1</w:t>
            </w:r>
          </w:p>
        </w:tc>
        <w:tc>
          <w:tcPr>
            <w:tcW w:w="2295" w:type="dxa"/>
            <w:shd w:val="clear" w:color="auto" w:fill="auto"/>
            <w:vAlign w:val="center"/>
            <w:hideMark/>
          </w:tcPr>
          <w:p w14:paraId="25805AC0"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Pohyb pomocí posunu</w:t>
            </w:r>
          </w:p>
        </w:tc>
        <w:tc>
          <w:tcPr>
            <w:tcW w:w="2859" w:type="dxa"/>
            <w:shd w:val="clear" w:color="auto" w:fill="auto"/>
            <w:vAlign w:val="center"/>
            <w:hideMark/>
          </w:tcPr>
          <w:p w14:paraId="4826363D"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umožňuje plynulý pohyb 3D prostorem.</w:t>
            </w:r>
          </w:p>
        </w:tc>
        <w:tc>
          <w:tcPr>
            <w:tcW w:w="871" w:type="dxa"/>
            <w:shd w:val="clear" w:color="auto" w:fill="auto"/>
            <w:vAlign w:val="center"/>
            <w:hideMark/>
          </w:tcPr>
          <w:p w14:paraId="7CFBAEBA"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w:t>
            </w:r>
          </w:p>
        </w:tc>
        <w:tc>
          <w:tcPr>
            <w:tcW w:w="727" w:type="dxa"/>
            <w:shd w:val="clear" w:color="auto" w:fill="auto"/>
            <w:vAlign w:val="center"/>
            <w:hideMark/>
          </w:tcPr>
          <w:p w14:paraId="5E6B1D57"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523F2F87" w14:textId="77777777" w:rsidTr="0050656C">
        <w:trPr>
          <w:trHeight w:val="660"/>
          <w:jc w:val="center"/>
        </w:trPr>
        <w:tc>
          <w:tcPr>
            <w:tcW w:w="1025" w:type="dxa"/>
            <w:vMerge/>
            <w:vAlign w:val="center"/>
            <w:hideMark/>
          </w:tcPr>
          <w:p w14:paraId="257D9A4B" w14:textId="77777777" w:rsidR="005A554B" w:rsidRPr="00916EFC"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5E94FCF2"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D.D.2</w:t>
            </w:r>
          </w:p>
        </w:tc>
        <w:tc>
          <w:tcPr>
            <w:tcW w:w="2295" w:type="dxa"/>
            <w:shd w:val="clear" w:color="auto" w:fill="auto"/>
            <w:vAlign w:val="center"/>
            <w:hideMark/>
          </w:tcPr>
          <w:p w14:paraId="14B8B79E"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Pohyb pomocí teleportu</w:t>
            </w:r>
          </w:p>
        </w:tc>
        <w:tc>
          <w:tcPr>
            <w:tcW w:w="2859" w:type="dxa"/>
            <w:shd w:val="clear" w:color="auto" w:fill="auto"/>
            <w:vAlign w:val="center"/>
            <w:hideMark/>
          </w:tcPr>
          <w:p w14:paraId="0D68EADD"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umožnuje pohyb pomocí teleportace.</w:t>
            </w:r>
          </w:p>
        </w:tc>
        <w:tc>
          <w:tcPr>
            <w:tcW w:w="871" w:type="dxa"/>
            <w:shd w:val="clear" w:color="auto" w:fill="auto"/>
            <w:vAlign w:val="center"/>
            <w:hideMark/>
          </w:tcPr>
          <w:p w14:paraId="0D06D82F"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S</w:t>
            </w:r>
          </w:p>
        </w:tc>
        <w:tc>
          <w:tcPr>
            <w:tcW w:w="727" w:type="dxa"/>
            <w:shd w:val="clear" w:color="auto" w:fill="auto"/>
            <w:vAlign w:val="center"/>
            <w:hideMark/>
          </w:tcPr>
          <w:p w14:paraId="5AA049E1"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PI</w:t>
            </w:r>
          </w:p>
        </w:tc>
      </w:tr>
      <w:tr w:rsidR="005A554B" w:rsidRPr="00916EFC" w14:paraId="114CA004" w14:textId="77777777" w:rsidTr="0050656C">
        <w:trPr>
          <w:trHeight w:val="300"/>
          <w:jc w:val="center"/>
        </w:trPr>
        <w:tc>
          <w:tcPr>
            <w:tcW w:w="1025" w:type="dxa"/>
            <w:shd w:val="clear" w:color="auto" w:fill="auto"/>
            <w:vAlign w:val="center"/>
            <w:hideMark/>
          </w:tcPr>
          <w:p w14:paraId="5D0F325F"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D.E</w:t>
            </w:r>
          </w:p>
        </w:tc>
        <w:tc>
          <w:tcPr>
            <w:tcW w:w="7690" w:type="dxa"/>
            <w:gridSpan w:val="5"/>
            <w:shd w:val="clear" w:color="auto" w:fill="auto"/>
            <w:vAlign w:val="center"/>
            <w:hideMark/>
          </w:tcPr>
          <w:p w14:paraId="2B0C48AB"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Navigace</w:t>
            </w:r>
          </w:p>
        </w:tc>
      </w:tr>
      <w:tr w:rsidR="005A554B" w:rsidRPr="00916EFC" w14:paraId="333570FE" w14:textId="77777777" w:rsidTr="0050656C">
        <w:trPr>
          <w:trHeight w:val="630"/>
          <w:jc w:val="center"/>
        </w:trPr>
        <w:tc>
          <w:tcPr>
            <w:tcW w:w="1025" w:type="dxa"/>
            <w:vMerge w:val="restart"/>
            <w:shd w:val="clear" w:color="auto" w:fill="auto"/>
            <w:vAlign w:val="center"/>
            <w:hideMark/>
          </w:tcPr>
          <w:p w14:paraId="43A36F67"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6FF593DD"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D.E.1</w:t>
            </w:r>
          </w:p>
        </w:tc>
        <w:tc>
          <w:tcPr>
            <w:tcW w:w="2295" w:type="dxa"/>
            <w:shd w:val="clear" w:color="auto" w:fill="auto"/>
            <w:vAlign w:val="center"/>
            <w:hideMark/>
          </w:tcPr>
          <w:p w14:paraId="3B367022"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Intuitivní prostředí</w:t>
            </w:r>
          </w:p>
        </w:tc>
        <w:tc>
          <w:tcPr>
            <w:tcW w:w="2859" w:type="dxa"/>
            <w:shd w:val="clear" w:color="auto" w:fill="auto"/>
            <w:vAlign w:val="center"/>
            <w:hideMark/>
          </w:tcPr>
          <w:p w14:paraId="3278A317"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Návrh prostředí jednoznačně vyjadřuje směr pohybu prostředím.</w:t>
            </w:r>
          </w:p>
        </w:tc>
        <w:tc>
          <w:tcPr>
            <w:tcW w:w="871" w:type="dxa"/>
            <w:shd w:val="clear" w:color="auto" w:fill="auto"/>
            <w:vAlign w:val="center"/>
            <w:hideMark/>
          </w:tcPr>
          <w:p w14:paraId="591581EB"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S</w:t>
            </w:r>
          </w:p>
        </w:tc>
        <w:tc>
          <w:tcPr>
            <w:tcW w:w="727" w:type="dxa"/>
            <w:shd w:val="clear" w:color="auto" w:fill="auto"/>
            <w:vAlign w:val="center"/>
            <w:hideMark/>
          </w:tcPr>
          <w:p w14:paraId="29260909"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3C928029" w14:textId="77777777" w:rsidTr="0050656C">
        <w:trPr>
          <w:trHeight w:val="705"/>
          <w:jc w:val="center"/>
        </w:trPr>
        <w:tc>
          <w:tcPr>
            <w:tcW w:w="1025" w:type="dxa"/>
            <w:vMerge/>
            <w:vAlign w:val="center"/>
            <w:hideMark/>
          </w:tcPr>
          <w:p w14:paraId="243C8822" w14:textId="77777777" w:rsidR="005A554B" w:rsidRPr="00916EFC"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413F3B3F"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D.E.2</w:t>
            </w:r>
          </w:p>
        </w:tc>
        <w:tc>
          <w:tcPr>
            <w:tcW w:w="2295" w:type="dxa"/>
            <w:shd w:val="clear" w:color="auto" w:fill="auto"/>
            <w:vAlign w:val="center"/>
            <w:hideMark/>
          </w:tcPr>
          <w:p w14:paraId="31D0B0E3"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Textová navigace</w:t>
            </w:r>
          </w:p>
        </w:tc>
        <w:tc>
          <w:tcPr>
            <w:tcW w:w="2859" w:type="dxa"/>
            <w:shd w:val="clear" w:color="auto" w:fill="auto"/>
            <w:vAlign w:val="center"/>
            <w:hideMark/>
          </w:tcPr>
          <w:p w14:paraId="2E1EB581"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obsahuje uživatelské instrukce v podobě textových boxů</w:t>
            </w:r>
          </w:p>
        </w:tc>
        <w:tc>
          <w:tcPr>
            <w:tcW w:w="871" w:type="dxa"/>
            <w:shd w:val="clear" w:color="auto" w:fill="auto"/>
            <w:vAlign w:val="center"/>
            <w:hideMark/>
          </w:tcPr>
          <w:p w14:paraId="6B25E2D0"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w:t>
            </w:r>
          </w:p>
        </w:tc>
        <w:tc>
          <w:tcPr>
            <w:tcW w:w="727" w:type="dxa"/>
            <w:shd w:val="clear" w:color="auto" w:fill="auto"/>
            <w:vAlign w:val="center"/>
            <w:hideMark/>
          </w:tcPr>
          <w:p w14:paraId="277B344F"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6DBEBB24" w14:textId="77777777" w:rsidTr="0050656C">
        <w:trPr>
          <w:trHeight w:val="300"/>
          <w:jc w:val="center"/>
        </w:trPr>
        <w:tc>
          <w:tcPr>
            <w:tcW w:w="1025" w:type="dxa"/>
            <w:shd w:val="clear" w:color="auto" w:fill="auto"/>
            <w:vAlign w:val="center"/>
            <w:hideMark/>
          </w:tcPr>
          <w:p w14:paraId="5B4B66FB"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D.F</w:t>
            </w:r>
          </w:p>
        </w:tc>
        <w:tc>
          <w:tcPr>
            <w:tcW w:w="7690" w:type="dxa"/>
            <w:gridSpan w:val="5"/>
            <w:shd w:val="clear" w:color="auto" w:fill="auto"/>
            <w:vAlign w:val="center"/>
            <w:hideMark/>
          </w:tcPr>
          <w:p w14:paraId="76BA8CF6" w14:textId="77777777" w:rsidR="005A554B" w:rsidRPr="00916EFC" w:rsidRDefault="005A554B" w:rsidP="005A554B">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Interakce</w:t>
            </w:r>
          </w:p>
        </w:tc>
      </w:tr>
      <w:tr w:rsidR="005A554B" w:rsidRPr="00916EFC" w14:paraId="5188E6AC" w14:textId="77777777" w:rsidTr="0050656C">
        <w:trPr>
          <w:trHeight w:val="630"/>
          <w:jc w:val="center"/>
        </w:trPr>
        <w:tc>
          <w:tcPr>
            <w:tcW w:w="1025" w:type="dxa"/>
            <w:shd w:val="clear" w:color="auto" w:fill="auto"/>
            <w:vAlign w:val="center"/>
            <w:hideMark/>
          </w:tcPr>
          <w:p w14:paraId="491E44FF"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2949BA4A"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D.F.1</w:t>
            </w:r>
          </w:p>
        </w:tc>
        <w:tc>
          <w:tcPr>
            <w:tcW w:w="2295" w:type="dxa"/>
            <w:shd w:val="clear" w:color="auto" w:fill="auto"/>
            <w:vAlign w:val="center"/>
            <w:hideMark/>
          </w:tcPr>
          <w:p w14:paraId="0C7C5F95"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Binární vstup</w:t>
            </w:r>
          </w:p>
        </w:tc>
        <w:tc>
          <w:tcPr>
            <w:tcW w:w="2859" w:type="dxa"/>
            <w:shd w:val="clear" w:color="auto" w:fill="auto"/>
            <w:vAlign w:val="center"/>
            <w:hideMark/>
          </w:tcPr>
          <w:p w14:paraId="1A6BA189" w14:textId="3EA97C3B"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Aplikace umožňuje </w:t>
            </w:r>
            <w:r w:rsidR="00400A60" w:rsidRPr="00916EFC">
              <w:rPr>
                <w:rFonts w:eastAsia="Times New Roman" w:cs="Calibri"/>
                <w:color w:val="000000"/>
                <w:sz w:val="18"/>
                <w:szCs w:val="18"/>
              </w:rPr>
              <w:t>funkcionalitu</w:t>
            </w:r>
            <w:r w:rsidRPr="00916EFC">
              <w:rPr>
                <w:rFonts w:eastAsia="Times New Roman" w:cs="Calibri"/>
                <w:color w:val="000000"/>
                <w:sz w:val="18"/>
                <w:szCs w:val="18"/>
              </w:rPr>
              <w:t xml:space="preserve"> "kliknutí"</w:t>
            </w:r>
          </w:p>
        </w:tc>
        <w:tc>
          <w:tcPr>
            <w:tcW w:w="871" w:type="dxa"/>
            <w:shd w:val="clear" w:color="auto" w:fill="auto"/>
            <w:vAlign w:val="center"/>
            <w:hideMark/>
          </w:tcPr>
          <w:p w14:paraId="2E20C668"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w:t>
            </w:r>
          </w:p>
        </w:tc>
        <w:tc>
          <w:tcPr>
            <w:tcW w:w="727" w:type="dxa"/>
            <w:shd w:val="clear" w:color="auto" w:fill="auto"/>
            <w:vAlign w:val="center"/>
            <w:hideMark/>
          </w:tcPr>
          <w:p w14:paraId="3A68621E"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3BB8A94A" w14:textId="77777777" w:rsidTr="0050656C">
        <w:trPr>
          <w:trHeight w:val="630"/>
          <w:jc w:val="center"/>
        </w:trPr>
        <w:tc>
          <w:tcPr>
            <w:tcW w:w="1025" w:type="dxa"/>
            <w:shd w:val="clear" w:color="auto" w:fill="auto"/>
            <w:vAlign w:val="center"/>
            <w:hideMark/>
          </w:tcPr>
          <w:p w14:paraId="0C064328"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674B13DF"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D.F.2</w:t>
            </w:r>
          </w:p>
        </w:tc>
        <w:tc>
          <w:tcPr>
            <w:tcW w:w="2295" w:type="dxa"/>
            <w:shd w:val="clear" w:color="auto" w:fill="auto"/>
            <w:vAlign w:val="center"/>
            <w:hideMark/>
          </w:tcPr>
          <w:p w14:paraId="464630A5"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Kurzor</w:t>
            </w:r>
          </w:p>
        </w:tc>
        <w:tc>
          <w:tcPr>
            <w:tcW w:w="2859" w:type="dxa"/>
            <w:shd w:val="clear" w:color="auto" w:fill="auto"/>
            <w:vAlign w:val="center"/>
            <w:hideMark/>
          </w:tcPr>
          <w:p w14:paraId="0DC51398"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Grafický kurzor zobrazující možnost interakce s prostředím.</w:t>
            </w:r>
          </w:p>
        </w:tc>
        <w:tc>
          <w:tcPr>
            <w:tcW w:w="871" w:type="dxa"/>
            <w:shd w:val="clear" w:color="auto" w:fill="auto"/>
            <w:vAlign w:val="center"/>
            <w:hideMark/>
          </w:tcPr>
          <w:p w14:paraId="5C8D660A"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w:t>
            </w:r>
          </w:p>
        </w:tc>
        <w:tc>
          <w:tcPr>
            <w:tcW w:w="727" w:type="dxa"/>
            <w:shd w:val="clear" w:color="auto" w:fill="auto"/>
            <w:vAlign w:val="center"/>
            <w:hideMark/>
          </w:tcPr>
          <w:p w14:paraId="379073D6"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0B1B0C3E" w14:textId="77777777" w:rsidTr="0050656C">
        <w:trPr>
          <w:trHeight w:val="555"/>
          <w:jc w:val="center"/>
        </w:trPr>
        <w:tc>
          <w:tcPr>
            <w:tcW w:w="1025" w:type="dxa"/>
            <w:shd w:val="clear" w:color="auto" w:fill="auto"/>
            <w:vAlign w:val="center"/>
            <w:hideMark/>
          </w:tcPr>
          <w:p w14:paraId="36435FD7"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51C07A6B"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D.F.3</w:t>
            </w:r>
          </w:p>
        </w:tc>
        <w:tc>
          <w:tcPr>
            <w:tcW w:w="2295" w:type="dxa"/>
            <w:shd w:val="clear" w:color="auto" w:fill="auto"/>
            <w:vAlign w:val="center"/>
            <w:hideMark/>
          </w:tcPr>
          <w:p w14:paraId="6025475E"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Kolizní systém</w:t>
            </w:r>
          </w:p>
        </w:tc>
        <w:tc>
          <w:tcPr>
            <w:tcW w:w="2859" w:type="dxa"/>
            <w:shd w:val="clear" w:color="auto" w:fill="auto"/>
            <w:vAlign w:val="center"/>
            <w:hideMark/>
          </w:tcPr>
          <w:p w14:paraId="112FBB97"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Uživatele je možné blokovat neprůchodnými objekty.</w:t>
            </w:r>
          </w:p>
        </w:tc>
        <w:tc>
          <w:tcPr>
            <w:tcW w:w="871" w:type="dxa"/>
            <w:shd w:val="clear" w:color="auto" w:fill="auto"/>
            <w:vAlign w:val="center"/>
            <w:hideMark/>
          </w:tcPr>
          <w:p w14:paraId="6F3C4C8B"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M</w:t>
            </w:r>
          </w:p>
        </w:tc>
        <w:tc>
          <w:tcPr>
            <w:tcW w:w="727" w:type="dxa"/>
            <w:shd w:val="clear" w:color="auto" w:fill="auto"/>
            <w:vAlign w:val="center"/>
            <w:hideMark/>
          </w:tcPr>
          <w:p w14:paraId="775175A4"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18AC58BC" w14:textId="77777777" w:rsidTr="0050656C">
        <w:trPr>
          <w:trHeight w:val="630"/>
          <w:jc w:val="center"/>
        </w:trPr>
        <w:tc>
          <w:tcPr>
            <w:tcW w:w="1025" w:type="dxa"/>
            <w:shd w:val="clear" w:color="auto" w:fill="auto"/>
            <w:vAlign w:val="center"/>
            <w:hideMark/>
          </w:tcPr>
          <w:p w14:paraId="27B15D26"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5A4F3E3D"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D.F.4</w:t>
            </w:r>
          </w:p>
        </w:tc>
        <w:tc>
          <w:tcPr>
            <w:tcW w:w="2295" w:type="dxa"/>
            <w:shd w:val="clear" w:color="auto" w:fill="auto"/>
            <w:vAlign w:val="center"/>
            <w:hideMark/>
          </w:tcPr>
          <w:p w14:paraId="2D139648"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Uchopení</w:t>
            </w:r>
          </w:p>
        </w:tc>
        <w:tc>
          <w:tcPr>
            <w:tcW w:w="2859" w:type="dxa"/>
            <w:shd w:val="clear" w:color="auto" w:fill="auto"/>
            <w:vAlign w:val="center"/>
            <w:hideMark/>
          </w:tcPr>
          <w:p w14:paraId="6379261D"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Uživatel je schopen uchopit objekty a manipulovat s nimi.</w:t>
            </w:r>
          </w:p>
        </w:tc>
        <w:tc>
          <w:tcPr>
            <w:tcW w:w="871" w:type="dxa"/>
            <w:shd w:val="clear" w:color="auto" w:fill="auto"/>
            <w:vAlign w:val="center"/>
            <w:hideMark/>
          </w:tcPr>
          <w:p w14:paraId="39B81E32"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W</w:t>
            </w:r>
          </w:p>
        </w:tc>
        <w:tc>
          <w:tcPr>
            <w:tcW w:w="727" w:type="dxa"/>
            <w:shd w:val="clear" w:color="auto" w:fill="auto"/>
            <w:vAlign w:val="center"/>
            <w:hideMark/>
          </w:tcPr>
          <w:p w14:paraId="676B4113"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PI</w:t>
            </w:r>
          </w:p>
        </w:tc>
      </w:tr>
      <w:tr w:rsidR="005A554B" w:rsidRPr="00916EFC" w14:paraId="090768C5" w14:textId="77777777" w:rsidTr="0050656C">
        <w:trPr>
          <w:trHeight w:val="825"/>
          <w:jc w:val="center"/>
        </w:trPr>
        <w:tc>
          <w:tcPr>
            <w:tcW w:w="1025" w:type="dxa"/>
            <w:shd w:val="clear" w:color="auto" w:fill="auto"/>
            <w:vAlign w:val="center"/>
            <w:hideMark/>
          </w:tcPr>
          <w:p w14:paraId="26D4EE2E"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51C211EF"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D.F.5</w:t>
            </w:r>
          </w:p>
        </w:tc>
        <w:tc>
          <w:tcPr>
            <w:tcW w:w="2295" w:type="dxa"/>
            <w:shd w:val="clear" w:color="auto" w:fill="auto"/>
            <w:vAlign w:val="center"/>
            <w:hideMark/>
          </w:tcPr>
          <w:p w14:paraId="1D36D2A5"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Haptická odezva</w:t>
            </w:r>
          </w:p>
        </w:tc>
        <w:tc>
          <w:tcPr>
            <w:tcW w:w="2859" w:type="dxa"/>
            <w:shd w:val="clear" w:color="auto" w:fill="auto"/>
            <w:vAlign w:val="center"/>
            <w:hideMark/>
          </w:tcPr>
          <w:p w14:paraId="5B3BCF18"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Možnosti interakce jsou komunikovány skrze vibrace ovladačů.</w:t>
            </w:r>
          </w:p>
        </w:tc>
        <w:tc>
          <w:tcPr>
            <w:tcW w:w="871" w:type="dxa"/>
            <w:shd w:val="clear" w:color="auto" w:fill="auto"/>
            <w:vAlign w:val="center"/>
            <w:hideMark/>
          </w:tcPr>
          <w:p w14:paraId="2084ACAE"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S</w:t>
            </w:r>
          </w:p>
        </w:tc>
        <w:tc>
          <w:tcPr>
            <w:tcW w:w="727" w:type="dxa"/>
            <w:shd w:val="clear" w:color="auto" w:fill="auto"/>
            <w:vAlign w:val="center"/>
            <w:hideMark/>
          </w:tcPr>
          <w:p w14:paraId="1CE14456"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r w:rsidR="005A554B" w:rsidRPr="00916EFC" w14:paraId="4C67A367" w14:textId="77777777" w:rsidTr="0050656C">
        <w:trPr>
          <w:trHeight w:val="600"/>
          <w:jc w:val="center"/>
        </w:trPr>
        <w:tc>
          <w:tcPr>
            <w:tcW w:w="1025" w:type="dxa"/>
            <w:shd w:val="clear" w:color="auto" w:fill="auto"/>
            <w:vAlign w:val="center"/>
            <w:hideMark/>
          </w:tcPr>
          <w:p w14:paraId="7C4AF2A7" w14:textId="44F1E285"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shd w:val="clear" w:color="auto" w:fill="auto"/>
            <w:vAlign w:val="center"/>
            <w:hideMark/>
          </w:tcPr>
          <w:p w14:paraId="624BED7F"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D.F.6</w:t>
            </w:r>
          </w:p>
        </w:tc>
        <w:tc>
          <w:tcPr>
            <w:tcW w:w="2295" w:type="dxa"/>
            <w:shd w:val="clear" w:color="auto" w:fill="auto"/>
            <w:vAlign w:val="center"/>
            <w:hideMark/>
          </w:tcPr>
          <w:p w14:paraId="15E312A8"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Zvuková odezva</w:t>
            </w:r>
          </w:p>
        </w:tc>
        <w:tc>
          <w:tcPr>
            <w:tcW w:w="2859" w:type="dxa"/>
            <w:shd w:val="clear" w:color="auto" w:fill="auto"/>
            <w:vAlign w:val="center"/>
            <w:hideMark/>
          </w:tcPr>
          <w:p w14:paraId="434F71A0" w14:textId="77777777" w:rsidR="005A554B" w:rsidRPr="00916EFC" w:rsidRDefault="005A554B" w:rsidP="005A554B">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Možnosti interakce jsou komunikovány skrze zvukové efekty.</w:t>
            </w:r>
          </w:p>
        </w:tc>
        <w:tc>
          <w:tcPr>
            <w:tcW w:w="871" w:type="dxa"/>
            <w:shd w:val="clear" w:color="auto" w:fill="auto"/>
            <w:vAlign w:val="center"/>
            <w:hideMark/>
          </w:tcPr>
          <w:p w14:paraId="59C6E29C"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S</w:t>
            </w:r>
          </w:p>
        </w:tc>
        <w:tc>
          <w:tcPr>
            <w:tcW w:w="727" w:type="dxa"/>
            <w:shd w:val="clear" w:color="auto" w:fill="auto"/>
            <w:vAlign w:val="center"/>
            <w:hideMark/>
          </w:tcPr>
          <w:p w14:paraId="3DF0728F" w14:textId="77777777" w:rsidR="005A554B" w:rsidRPr="00916EFC" w:rsidRDefault="005A554B" w:rsidP="005A554B">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I</w:t>
            </w:r>
          </w:p>
        </w:tc>
      </w:tr>
    </w:tbl>
    <w:p w14:paraId="7B009E6B" w14:textId="77777777" w:rsidR="00B908FF" w:rsidRPr="00916EFC" w:rsidRDefault="00B908FF" w:rsidP="00B908FF">
      <w:pPr>
        <w:rPr>
          <w:b/>
          <w:bCs/>
        </w:rPr>
      </w:pPr>
    </w:p>
    <w:p w14:paraId="2C6AC7C8" w14:textId="6423F8CC" w:rsidR="00B908FF" w:rsidRPr="00916EFC" w:rsidRDefault="00B908FF" w:rsidP="00B908FF">
      <w:r w:rsidRPr="00916EFC">
        <w:rPr>
          <w:b/>
          <w:bCs/>
        </w:rPr>
        <w:lastRenderedPageBreak/>
        <w:t>D.D</w:t>
      </w:r>
      <w:r w:rsidRPr="00916EFC">
        <w:t xml:space="preserve"> – Pohyb </w:t>
      </w:r>
      <w:r w:rsidR="00D64960" w:rsidRPr="00916EFC">
        <w:t>v</w:t>
      </w:r>
      <w:r w:rsidRPr="00916EFC">
        <w:t xml:space="preserve"> prostředí byl dvou</w:t>
      </w:r>
      <w:r w:rsidR="00D64960" w:rsidRPr="00916EFC">
        <w:t>-</w:t>
      </w:r>
      <w:r w:rsidRPr="00916EFC">
        <w:t xml:space="preserve">modální. Primárním pohybem byl zvolen plynulý posun. Tento způsob je však znám tím, že může působit nevolnost při pohybu v rámci HMD byla implementována i možnost teleportu. Možnost teleportu je dostupná pouze při </w:t>
      </w:r>
      <w:r w:rsidR="00B44C84" w:rsidRPr="00916EFC">
        <w:t>přístupu</w:t>
      </w:r>
      <w:r w:rsidRPr="00916EFC">
        <w:t xml:space="preserve"> skrze HMD s 6 DOF ovladači. </w:t>
      </w:r>
    </w:p>
    <w:p w14:paraId="177F218B" w14:textId="75FB968F" w:rsidR="00B908FF" w:rsidRPr="00916EFC" w:rsidRDefault="00B908FF" w:rsidP="00B908FF">
      <w:pPr>
        <w:pStyle w:val="Malnadpis"/>
        <w:rPr>
          <w:b w:val="0"/>
          <w:bCs/>
        </w:rPr>
      </w:pPr>
      <w:r w:rsidRPr="00916EFC">
        <w:t xml:space="preserve">D.E </w:t>
      </w:r>
      <w:r w:rsidRPr="00916EFC">
        <w:rPr>
          <w:b w:val="0"/>
          <w:bCs/>
        </w:rPr>
        <w:t xml:space="preserve">– Navigace </w:t>
      </w:r>
      <w:r w:rsidR="00D64960" w:rsidRPr="00916EFC">
        <w:rPr>
          <w:b w:val="0"/>
          <w:bCs/>
        </w:rPr>
        <w:t>ve</w:t>
      </w:r>
      <w:r w:rsidRPr="00916EFC">
        <w:rPr>
          <w:b w:val="0"/>
          <w:bCs/>
        </w:rPr>
        <w:t xml:space="preserve"> virtuální</w:t>
      </w:r>
      <w:r w:rsidR="00D64960" w:rsidRPr="00916EFC">
        <w:rPr>
          <w:b w:val="0"/>
          <w:bCs/>
        </w:rPr>
        <w:t xml:space="preserve">m </w:t>
      </w:r>
      <w:r w:rsidRPr="00916EFC">
        <w:rPr>
          <w:b w:val="0"/>
          <w:bCs/>
        </w:rPr>
        <w:t xml:space="preserve">prostředí byla vyřešena pomocí „chodníku“ a textové navigace. </w:t>
      </w:r>
    </w:p>
    <w:p w14:paraId="03369BD4" w14:textId="09DC1CA3" w:rsidR="00B908FF" w:rsidRPr="00916EFC" w:rsidRDefault="00B908FF" w:rsidP="00B908FF">
      <w:pPr>
        <w:pStyle w:val="Malnadpis"/>
        <w:rPr>
          <w:b w:val="0"/>
          <w:bCs/>
        </w:rPr>
      </w:pPr>
      <w:r w:rsidRPr="00916EFC">
        <w:t xml:space="preserve">D.F </w:t>
      </w:r>
      <w:r w:rsidRPr="00916EFC">
        <w:rPr>
          <w:b w:val="0"/>
          <w:bCs/>
        </w:rPr>
        <w:t xml:space="preserve">– Interakce byla vyvinuta na základě kolizního systému, který Wonderland engine poskytuje. Za účelem dosažení jednoduchého ovládání byl ovladačům přiřazen komponent </w:t>
      </w:r>
      <w:r w:rsidRPr="00916EFC">
        <w:rPr>
          <w:b w:val="0"/>
          <w:bCs/>
          <w:i/>
          <w:iCs/>
        </w:rPr>
        <w:t>Ku</w:t>
      </w:r>
      <w:r w:rsidR="0050656C" w:rsidRPr="00916EFC">
        <w:rPr>
          <w:b w:val="0"/>
          <w:bCs/>
          <w:i/>
          <w:iCs/>
        </w:rPr>
        <w:t>r</w:t>
      </w:r>
      <w:r w:rsidRPr="00916EFC">
        <w:rPr>
          <w:b w:val="0"/>
          <w:bCs/>
          <w:i/>
          <w:iCs/>
        </w:rPr>
        <w:t>zoru</w:t>
      </w:r>
      <w:r w:rsidRPr="00916EFC">
        <w:rPr>
          <w:b w:val="0"/>
          <w:bCs/>
        </w:rPr>
        <w:t>. Tento komponent bylo nutné modifikovat tak aby dynamicky ukazoval</w:t>
      </w:r>
      <w:r w:rsidR="00D64960" w:rsidRPr="00916EFC">
        <w:rPr>
          <w:b w:val="0"/>
          <w:bCs/>
        </w:rPr>
        <w:t>,</w:t>
      </w:r>
      <w:r w:rsidRPr="00916EFC">
        <w:rPr>
          <w:b w:val="0"/>
          <w:bCs/>
        </w:rPr>
        <w:t xml:space="preserve"> kam uživatel </w:t>
      </w:r>
      <w:r w:rsidR="00D64960" w:rsidRPr="00916EFC">
        <w:rPr>
          <w:b w:val="0"/>
          <w:bCs/>
        </w:rPr>
        <w:t>ukazuje,</w:t>
      </w:r>
      <w:r w:rsidRPr="00916EFC">
        <w:rPr>
          <w:b w:val="0"/>
          <w:bCs/>
        </w:rPr>
        <w:t xml:space="preserve"> pomocí geometrie vycházející přímo z ovladačů a geometrie kurzoru, který se objeví na </w:t>
      </w:r>
      <w:r w:rsidR="0021284F" w:rsidRPr="00916EFC">
        <w:rPr>
          <w:b w:val="0"/>
          <w:bCs/>
        </w:rPr>
        <w:t>objektu,</w:t>
      </w:r>
      <w:r w:rsidRPr="00916EFC">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Pr="00916EFC" w:rsidRDefault="00400A60" w:rsidP="00070FA6">
      <w:pPr>
        <w:pStyle w:val="PICTURES"/>
      </w:pPr>
      <w:r w:rsidRPr="00916EFC">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151ACC9" w14:textId="6A67220C" w:rsidR="0021284F" w:rsidRPr="00916EFC" w:rsidRDefault="00B908FF"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28</w:t>
      </w:r>
      <w:r w:rsidRPr="00916EFC">
        <w:rPr>
          <w:noProof/>
        </w:rPr>
        <w:fldChar w:fldCharType="end"/>
      </w:r>
      <w:r w:rsidRPr="00916EFC">
        <w:t xml:space="preserve"> Prostředí, interakce a navigace.</w:t>
      </w:r>
      <w:r w:rsidR="0021284F" w:rsidRPr="00916EFC">
        <w:br w:type="page"/>
      </w:r>
    </w:p>
    <w:p w14:paraId="4093D819" w14:textId="47330618" w:rsidR="001A4E64" w:rsidRPr="00916EFC" w:rsidRDefault="001A4E64" w:rsidP="00B509FB">
      <w:pPr>
        <w:pStyle w:val="Malnadpis"/>
      </w:pPr>
      <w:r w:rsidRPr="00916EFC">
        <w:lastRenderedPageBreak/>
        <w:t>Tematická mapa 1 – Typologie střech</w:t>
      </w:r>
    </w:p>
    <w:p w14:paraId="3E728DDE" w14:textId="55C693E0" w:rsidR="0021284F" w:rsidRPr="00916EFC" w:rsidRDefault="0021284F"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B6677D">
        <w:rPr>
          <w:noProof/>
        </w:rPr>
        <w:t>12</w:t>
      </w:r>
      <w:r w:rsidRPr="00916EFC">
        <w:rPr>
          <w:noProof/>
        </w:rPr>
        <w:fldChar w:fldCharType="end"/>
      </w:r>
      <w:r w:rsidRPr="00916EFC">
        <w:t xml:space="preserve"> Matice požadavků – </w:t>
      </w:r>
      <w:r w:rsidR="003150D4" w:rsidRPr="00916EFC">
        <w:t>A – Tematická</w:t>
      </w:r>
      <w:r w:rsidRPr="00916EFC">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916EFC"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Status</w:t>
            </w:r>
          </w:p>
        </w:tc>
      </w:tr>
      <w:tr w:rsidR="001A4E64" w:rsidRPr="00916EFC"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A.A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Vizualizace mapového pole</w:t>
            </w:r>
          </w:p>
        </w:tc>
      </w:tr>
      <w:tr w:rsidR="001A4E64" w:rsidRPr="00916EFC"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916EFC"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916EFC"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A.B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Vizualizace legendy</w:t>
            </w:r>
          </w:p>
        </w:tc>
      </w:tr>
      <w:tr w:rsidR="001A4E64" w:rsidRPr="00916EFC"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916EFC" w:rsidRDefault="001A4E64" w:rsidP="001A4E64">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Interaktivita</w:t>
            </w:r>
          </w:p>
        </w:tc>
      </w:tr>
      <w:tr w:rsidR="001A4E64" w:rsidRPr="00916EFC"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916EFC" w:rsidRDefault="00B509FB"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Propojení</w:t>
            </w:r>
            <w:r w:rsidR="001A4E64" w:rsidRPr="00916EFC">
              <w:rPr>
                <w:rFonts w:eastAsia="Times New Roman" w:cs="Calibri"/>
                <w:color w:val="000000"/>
                <w:sz w:val="18"/>
                <w:szCs w:val="18"/>
              </w:rPr>
              <w:t xml:space="preserve"> </w:t>
            </w:r>
            <w:r w:rsidR="001C467F" w:rsidRPr="00916EFC">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4D1CDACA"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je interaktivní a umožňuje úkony s</w:t>
            </w:r>
            <w:r w:rsidR="00D64960" w:rsidRPr="00916EFC">
              <w:rPr>
                <w:rFonts w:eastAsia="Times New Roman" w:cs="Calibri"/>
                <w:color w:val="000000"/>
                <w:sz w:val="18"/>
                <w:szCs w:val="18"/>
              </w:rPr>
              <w:t> </w:t>
            </w:r>
            <w:r w:rsidRPr="00916EFC">
              <w:rPr>
                <w:rFonts w:eastAsia="Times New Roman" w:cs="Calibri"/>
                <w:color w:val="000000"/>
                <w:sz w:val="18"/>
                <w:szCs w:val="18"/>
              </w:rPr>
              <w:t>mapou</w:t>
            </w:r>
            <w:r w:rsidR="00D64960" w:rsidRPr="00916EFC">
              <w:rPr>
                <w:rFonts w:eastAsia="Times New Roman" w:cs="Calibri"/>
                <w:color w:val="000000"/>
                <w:sz w:val="18"/>
                <w:szCs w:val="18"/>
              </w:rPr>
              <w:t>.</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916EFC"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1A4E64" w:rsidRPr="00916EFC"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916EFC"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916EFC" w:rsidRDefault="001A4E64" w:rsidP="001A4E64">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916EFC" w:rsidRDefault="001A4E64" w:rsidP="0021284F">
            <w:pPr>
              <w:keepNext/>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bl>
    <w:p w14:paraId="0A3E9783" w14:textId="77777777" w:rsidR="0021284F" w:rsidRPr="00916EFC" w:rsidRDefault="0021284F" w:rsidP="0021284F">
      <w:pPr>
        <w:rPr>
          <w:b/>
          <w:bCs/>
        </w:rPr>
      </w:pPr>
    </w:p>
    <w:p w14:paraId="1C8D2E7E" w14:textId="75E9F3B4" w:rsidR="0050656C" w:rsidRPr="00916EFC" w:rsidRDefault="0050656C" w:rsidP="0050656C">
      <w:r w:rsidRPr="00916EFC">
        <w:rPr>
          <w:b/>
          <w:bCs/>
        </w:rPr>
        <w:t>A.A</w:t>
      </w:r>
      <w:r w:rsidRPr="00916EFC">
        <w:t xml:space="preserve"> – Zobrazení vyjmenovaných vrstev spočívalo pouze v nastavení přesné polohy, jelikož vrstvy připravené v Blenderu jsou skrze </w:t>
      </w:r>
      <w:r w:rsidRPr="00916EFC">
        <w:rPr>
          <w:lang w:val="en-US"/>
        </w:rPr>
        <w:t>glTF</w:t>
      </w:r>
      <w:r w:rsidRPr="00916EFC">
        <w:t xml:space="preserve"> formát převedeny do Won</w:t>
      </w:r>
      <w:r w:rsidR="00D64960" w:rsidRPr="00916EFC">
        <w:t>d</w:t>
      </w:r>
      <w:r w:rsidRPr="00916EFC">
        <w:t>erland eng</w:t>
      </w:r>
      <w:r w:rsidR="00D64960" w:rsidRPr="00916EFC">
        <w:t>i</w:t>
      </w:r>
      <w:r w:rsidRPr="00916EFC">
        <w:t>nu v identické podobě.</w:t>
      </w:r>
    </w:p>
    <w:p w14:paraId="6F3D6B51" w14:textId="7E23C216" w:rsidR="0050656C" w:rsidRPr="00916EFC" w:rsidRDefault="0050656C" w:rsidP="0050656C">
      <w:pPr>
        <w:pStyle w:val="Normlnprvnodsazen"/>
        <w:ind w:firstLine="0"/>
        <w:rPr>
          <w:lang w:eastAsia="en-US"/>
        </w:rPr>
      </w:pPr>
      <w:r w:rsidRPr="00916EFC">
        <w:rPr>
          <w:b/>
          <w:bCs/>
          <w:lang w:eastAsia="en-US"/>
        </w:rPr>
        <w:t>A.B</w:t>
      </w:r>
      <w:r w:rsidRPr="00916EFC">
        <w:rPr>
          <w:lang w:eastAsia="en-US"/>
        </w:rPr>
        <w:t xml:space="preserve"> – Legenda byla manuálně modelována</w:t>
      </w:r>
      <w:r w:rsidR="00D64960" w:rsidRPr="00916EFC">
        <w:rPr>
          <w:lang w:eastAsia="en-US"/>
        </w:rPr>
        <w:t xml:space="preserve"> </w:t>
      </w:r>
      <w:r w:rsidRPr="00916EFC">
        <w:rPr>
          <w:lang w:eastAsia="en-US"/>
        </w:rPr>
        <w:t xml:space="preserve">v Blenderu, tak aby schematicky znázornila příslušný tvar střechy, tedy doménu vstupního atribut STRECHA_KOD. </w:t>
      </w:r>
    </w:p>
    <w:p w14:paraId="224AF093" w14:textId="0B7B07FC" w:rsidR="0050656C" w:rsidRPr="00916EFC" w:rsidRDefault="0050656C" w:rsidP="0050656C">
      <w:pPr>
        <w:pStyle w:val="Normlnprvnodsazen"/>
        <w:ind w:firstLine="0"/>
      </w:pPr>
      <w:r w:rsidRPr="00916EFC">
        <w:rPr>
          <w:b/>
          <w:bCs/>
          <w:lang w:eastAsia="en-US"/>
        </w:rPr>
        <w:t xml:space="preserve">A.C </w:t>
      </w:r>
      <w:r w:rsidRPr="00916EFC">
        <w:rPr>
          <w:lang w:eastAsia="en-US"/>
        </w:rPr>
        <w:t>– Interakce byla implementována skrze interní kolizní systém, který Wonderland poskytuje. Pro dosažení zmíněné funkcionality byly napsány vlastní komponenty</w:t>
      </w:r>
      <w:r w:rsidR="00070FA6" w:rsidRPr="00916EFC">
        <w:rPr>
          <w:rStyle w:val="FootnoteReference"/>
          <w:lang w:eastAsia="en-US"/>
        </w:rPr>
        <w:footnoteReference w:id="12"/>
      </w:r>
      <w:r w:rsidRPr="00916EFC">
        <w:rPr>
          <w:lang w:eastAsia="en-US"/>
        </w:rPr>
        <w:t xml:space="preserve"> (</w:t>
      </w:r>
      <w:r w:rsidRPr="00916EFC">
        <w:rPr>
          <w:i/>
          <w:iCs/>
          <w:lang w:eastAsia="en-US"/>
        </w:rPr>
        <w:t>toggle_active, toggle_highlight</w:t>
      </w:r>
      <w:r w:rsidRPr="00916EFC">
        <w:rPr>
          <w:lang w:eastAsia="en-US"/>
        </w:rPr>
        <w:t>). Tyto komponenty byly přiřazeny daným elementům legendy a umožnil</w:t>
      </w:r>
      <w:r w:rsidR="00D64960" w:rsidRPr="00916EFC">
        <w:rPr>
          <w:lang w:eastAsia="en-US"/>
        </w:rPr>
        <w:t>y</w:t>
      </w:r>
      <w:r w:rsidRPr="00916EFC">
        <w:rPr>
          <w:lang w:eastAsia="en-US"/>
        </w:rPr>
        <w:t xml:space="preserve"> zvýraznit, popř. vypnout / zapnout elementy v mapě.</w:t>
      </w:r>
    </w:p>
    <w:p w14:paraId="4E4E046F" w14:textId="3BFC7EFD" w:rsidR="001C467F" w:rsidRPr="00916EFC" w:rsidRDefault="00B509FB" w:rsidP="00070FA6">
      <w:pPr>
        <w:pStyle w:val="PICTURES"/>
      </w:pPr>
      <w:r w:rsidRPr="00916EFC">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57">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45B75BBA" w:rsidR="0021284F" w:rsidRPr="00916EFC" w:rsidRDefault="001C467F"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29</w:t>
      </w:r>
      <w:r w:rsidRPr="00916EFC">
        <w:rPr>
          <w:noProof/>
        </w:rPr>
        <w:fldChar w:fldCharType="end"/>
      </w:r>
      <w:r w:rsidRPr="00916EFC">
        <w:t xml:space="preserve"> Vizualizace č. 1</w:t>
      </w:r>
    </w:p>
    <w:p w14:paraId="4A40AA2E" w14:textId="351DB9DC" w:rsidR="0021284F" w:rsidRPr="00916EFC" w:rsidRDefault="0021284F" w:rsidP="0021284F">
      <w:pPr>
        <w:pStyle w:val="Malnadpis"/>
      </w:pPr>
      <w:r w:rsidRPr="00916EFC">
        <w:t>Tematická mapa 2 – Části budov</w:t>
      </w:r>
    </w:p>
    <w:p w14:paraId="31E99EA9" w14:textId="568413B3" w:rsidR="002F309C" w:rsidRPr="00916EFC" w:rsidRDefault="002F309C"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B6677D">
        <w:rPr>
          <w:noProof/>
        </w:rPr>
        <w:t>13</w:t>
      </w:r>
      <w:r w:rsidRPr="00916EFC">
        <w:rPr>
          <w:noProof/>
        </w:rPr>
        <w:fldChar w:fldCharType="end"/>
      </w:r>
      <w:r w:rsidRPr="00916EFC">
        <w:t xml:space="preserve"> Matice požadavků – </w:t>
      </w:r>
      <w:r w:rsidR="00D1257F" w:rsidRPr="00916EFC">
        <w:t>B</w:t>
      </w:r>
      <w:r w:rsidRPr="00916EFC">
        <w:t xml:space="preserve"> – Tematická mapa 2 - 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916EFC"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Status</w:t>
            </w:r>
          </w:p>
        </w:tc>
      </w:tr>
      <w:tr w:rsidR="0021284F" w:rsidRPr="00916EFC"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B.A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Vizualizace mapového pole</w:t>
            </w:r>
          </w:p>
        </w:tc>
      </w:tr>
      <w:tr w:rsidR="0021284F" w:rsidRPr="00916EFC"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916EFC" w:rsidRDefault="00E705D5"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w:t>
            </w:r>
            <w:r w:rsidR="0021284F" w:rsidRPr="00916EFC">
              <w:rPr>
                <w:rFonts w:eastAsia="Times New Roman" w:cs="Calibri"/>
                <w:color w:val="000000"/>
                <w:sz w:val="18"/>
                <w:szCs w:val="18"/>
              </w:rPr>
              <w:t xml:space="preserve"> vrstvy 3D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916EFC"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916EFC" w:rsidRDefault="00E705D5"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w:t>
            </w:r>
            <w:r w:rsidR="0021284F" w:rsidRPr="00916EFC">
              <w:rPr>
                <w:rFonts w:eastAsia="Times New Roman" w:cs="Calibri"/>
                <w:color w:val="000000"/>
                <w:sz w:val="18"/>
                <w:szCs w:val="18"/>
              </w:rPr>
              <w:t xml:space="preserve"> vrstvy 3D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916EFC"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B.B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Vizualizace legendy</w:t>
            </w:r>
          </w:p>
        </w:tc>
      </w:tr>
      <w:tr w:rsidR="0021284F" w:rsidRPr="00916EFC"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916EFC" w:rsidRDefault="0021284F" w:rsidP="0021284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Interaktivita</w:t>
            </w:r>
          </w:p>
        </w:tc>
      </w:tr>
      <w:tr w:rsidR="0021284F" w:rsidRPr="00916EFC"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916EFC" w:rsidRDefault="003150D4"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Propojení</w:t>
            </w:r>
            <w:r w:rsidR="0021284F" w:rsidRPr="00916EFC">
              <w:rPr>
                <w:rFonts w:eastAsia="Times New Roman" w:cs="Calibri"/>
                <w:color w:val="000000"/>
                <w:sz w:val="18"/>
                <w:szCs w:val="18"/>
              </w:rPr>
              <w:t xml:space="preserve"> </w:t>
            </w:r>
            <w:r w:rsidRPr="00916EFC">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5C4B68E1"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Legenda je interaktivní a umožňuje úkony s</w:t>
            </w:r>
            <w:r w:rsidR="00D64960" w:rsidRPr="00916EFC">
              <w:rPr>
                <w:rFonts w:eastAsia="Times New Roman" w:cs="Calibri"/>
                <w:color w:val="000000"/>
                <w:sz w:val="18"/>
                <w:szCs w:val="18"/>
              </w:rPr>
              <w:t> </w:t>
            </w:r>
            <w:r w:rsidRPr="00916EFC">
              <w:rPr>
                <w:rFonts w:eastAsia="Times New Roman" w:cs="Calibri"/>
                <w:color w:val="000000"/>
                <w:sz w:val="18"/>
                <w:szCs w:val="18"/>
              </w:rPr>
              <w:t>mapou</w:t>
            </w:r>
            <w:r w:rsidR="00D64960" w:rsidRPr="00916EFC">
              <w:rPr>
                <w:rFonts w:eastAsia="Times New Roman" w:cs="Calibri"/>
                <w:color w:val="000000"/>
                <w:sz w:val="18"/>
                <w:szCs w:val="18"/>
              </w:rPr>
              <w:t>.</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916EFC"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21284F" w:rsidRPr="00916EFC"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916EFC"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916EFC" w:rsidRDefault="0021284F" w:rsidP="0021284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bl>
    <w:p w14:paraId="1AEC5AA2" w14:textId="77777777" w:rsidR="00E705D5" w:rsidRPr="00916EFC" w:rsidRDefault="00E705D5" w:rsidP="00E705D5"/>
    <w:p w14:paraId="60756C26" w14:textId="3241A1E3" w:rsidR="002F309C" w:rsidRPr="00916EFC" w:rsidRDefault="002F309C" w:rsidP="00070FA6">
      <w:pPr>
        <w:pStyle w:val="PICTURES"/>
      </w:pPr>
      <w:r w:rsidRPr="00916EFC">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58">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47C4BD1C" w:rsidR="00B509FB" w:rsidRPr="00916EFC" w:rsidRDefault="002F309C"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30</w:t>
      </w:r>
      <w:r w:rsidRPr="00916EFC">
        <w:rPr>
          <w:noProof/>
        </w:rPr>
        <w:fldChar w:fldCharType="end"/>
      </w:r>
      <w:r w:rsidRPr="00916EFC">
        <w:t xml:space="preserve"> Vizualizace č. 2</w:t>
      </w:r>
    </w:p>
    <w:p w14:paraId="3CA8E13B" w14:textId="2B061B04" w:rsidR="00E705D5" w:rsidRPr="00916EFC" w:rsidRDefault="00E705D5" w:rsidP="00E705D5">
      <w:r w:rsidRPr="00916EFC">
        <w:rPr>
          <w:b/>
          <w:bCs/>
        </w:rPr>
        <w:t>B.B</w:t>
      </w:r>
      <w:r w:rsidRPr="00916EFC">
        <w:t xml:space="preserve"> – Obdobně jako u A.B byla vytvořena schematická 3D legenda znázorňující doménu atributu CAST_OBJEKTU. </w:t>
      </w:r>
    </w:p>
    <w:p w14:paraId="21810CC5" w14:textId="11E0BC43" w:rsidR="00D1257F" w:rsidRPr="00916EFC" w:rsidRDefault="00E705D5" w:rsidP="00D346B3">
      <w:r w:rsidRPr="00916EFC">
        <w:rPr>
          <w:b/>
          <w:bCs/>
        </w:rPr>
        <w:t>B.C</w:t>
      </w:r>
      <w:r w:rsidRPr="00916EFC">
        <w:t xml:space="preserve"> – Interakce zde byla implementována obdobně jako u Mapy. č. 1 s tím rozdílem, že byla odebrána </w:t>
      </w:r>
      <w:r w:rsidR="00E65A09" w:rsidRPr="00916EFC">
        <w:t>funkcionalita</w:t>
      </w:r>
      <w:r w:rsidRPr="00916EFC">
        <w:t xml:space="preserve"> vypínání / zapínání. Kliknutím uživatel zvýrazní budovu, </w:t>
      </w:r>
      <w:r w:rsidR="00E65A09" w:rsidRPr="00916EFC">
        <w:t>namířením na příslušnou část legendy se uživateli zobrazí název dané kategorie</w:t>
      </w:r>
      <w:r w:rsidR="00070FA6" w:rsidRPr="00916EFC">
        <w:t>.</w:t>
      </w:r>
      <w:r w:rsidR="00D1257F" w:rsidRPr="00916EFC">
        <w:br w:type="page"/>
      </w:r>
    </w:p>
    <w:p w14:paraId="5830005C" w14:textId="15932CA0" w:rsidR="00D1257F" w:rsidRPr="00916EFC" w:rsidRDefault="00D1257F" w:rsidP="00D1257F">
      <w:pPr>
        <w:pStyle w:val="Malnadpis"/>
      </w:pPr>
      <w:r w:rsidRPr="00916EFC">
        <w:lastRenderedPageBreak/>
        <w:t xml:space="preserve">Topografická mapa </w:t>
      </w:r>
    </w:p>
    <w:p w14:paraId="6367210D" w14:textId="2014BC50" w:rsidR="00D1257F" w:rsidRPr="00916EFC" w:rsidRDefault="00D1257F"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B6677D">
        <w:rPr>
          <w:noProof/>
        </w:rPr>
        <w:t>14</w:t>
      </w:r>
      <w:r w:rsidRPr="00916EFC">
        <w:rPr>
          <w:noProof/>
        </w:rPr>
        <w:fldChar w:fldCharType="end"/>
      </w:r>
      <w:r w:rsidRPr="00916EFC">
        <w:t xml:space="preserve"> 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916EFC"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Status</w:t>
            </w:r>
          </w:p>
        </w:tc>
      </w:tr>
      <w:tr w:rsidR="00D1257F" w:rsidRPr="00916EFC"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Vizualizace mapového pole</w:t>
            </w:r>
          </w:p>
        </w:tc>
      </w:tr>
      <w:tr w:rsidR="00D1257F" w:rsidRPr="00916EFC"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D1257F" w:rsidRPr="00916EFC"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916EFC"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D1257F" w:rsidRPr="00916EFC"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916EFC"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D1257F" w:rsidRPr="00916EFC"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916EFC" w:rsidRDefault="00D1257F" w:rsidP="00D1257F">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Interaktivita</w:t>
            </w:r>
          </w:p>
        </w:tc>
      </w:tr>
      <w:tr w:rsidR="00D1257F" w:rsidRPr="00916EFC"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916EFC" w:rsidRDefault="00D1257F" w:rsidP="00D1257F">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916EFC" w:rsidRDefault="00D1257F" w:rsidP="00D1257F">
            <w:pPr>
              <w:keepNext/>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bl>
    <w:p w14:paraId="355E8F03" w14:textId="7004066A" w:rsidR="00D1257F" w:rsidRPr="00916EFC" w:rsidRDefault="00D1257F" w:rsidP="00135504">
      <w:pPr>
        <w:pStyle w:val="Caption"/>
      </w:pPr>
    </w:p>
    <w:p w14:paraId="7C57366A" w14:textId="4FC78C4F" w:rsidR="00D1257F" w:rsidRPr="00916EFC" w:rsidRDefault="00D1257F" w:rsidP="00D1257F">
      <w:pPr>
        <w:pStyle w:val="Malnadpis"/>
      </w:pPr>
      <w:r w:rsidRPr="00916EFC">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59">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1021B096" w:rsidR="00D1257F" w:rsidRPr="00916EFC" w:rsidRDefault="00D1257F"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31</w:t>
      </w:r>
      <w:r w:rsidRPr="00916EFC">
        <w:rPr>
          <w:noProof/>
        </w:rPr>
        <w:fldChar w:fldCharType="end"/>
      </w:r>
      <w:r w:rsidRPr="00916EFC">
        <w:t xml:space="preserve"> Vizualizace č. 3</w:t>
      </w:r>
    </w:p>
    <w:p w14:paraId="2AEAEF7E" w14:textId="2F7A74B6" w:rsidR="00D1257F" w:rsidRPr="00916EFC" w:rsidRDefault="00D1257F" w:rsidP="00D1257F">
      <w:r w:rsidRPr="00916EFC">
        <w:rPr>
          <w:b/>
          <w:bCs/>
        </w:rPr>
        <w:t>C.</w:t>
      </w:r>
      <w:r w:rsidR="003150D4" w:rsidRPr="00916EFC">
        <w:rPr>
          <w:b/>
          <w:bCs/>
        </w:rPr>
        <w:t xml:space="preserve">B </w:t>
      </w:r>
      <w:r w:rsidR="003150D4" w:rsidRPr="00916EFC">
        <w:t xml:space="preserve">– V případě topografické mapy se interaktivita pojila k úkolu uživatelského testování, </w:t>
      </w:r>
      <w:r w:rsidR="00D64960" w:rsidRPr="00916EFC">
        <w:t>ve kterém</w:t>
      </w:r>
      <w:r w:rsidR="003150D4" w:rsidRPr="00916EFC">
        <w:t xml:space="preserve"> byl uživatel požádán aby vyhledal 5 objektů (soch) v mapě. Sochy na kliknutí byly zvýrazněny kuželem</w:t>
      </w:r>
      <w:r w:rsidR="00070FA6" w:rsidRPr="00916EFC">
        <w:t>.</w:t>
      </w:r>
    </w:p>
    <w:p w14:paraId="255C0BDB" w14:textId="02832DD6" w:rsidR="00375E67" w:rsidRPr="00916EFC" w:rsidRDefault="00375E67" w:rsidP="003150D4">
      <w:pPr>
        <w:pStyle w:val="Malnadpis"/>
      </w:pPr>
      <w:r w:rsidRPr="00916EFC">
        <w:lastRenderedPageBreak/>
        <w:t>Mimo – funkční</w:t>
      </w:r>
      <w:r w:rsidR="003150D4" w:rsidRPr="00916EFC">
        <w:t xml:space="preserve"> požadavky</w:t>
      </w:r>
    </w:p>
    <w:p w14:paraId="3B351074" w14:textId="2F044B37" w:rsidR="00375E67" w:rsidRPr="00916EFC" w:rsidRDefault="00375E67" w:rsidP="00135504">
      <w:pPr>
        <w:pStyle w:val="CaptionTabs"/>
      </w:pPr>
      <w:r w:rsidRPr="00916EFC">
        <w:t xml:space="preserve">Tab. </w:t>
      </w:r>
      <w:r w:rsidRPr="00916EFC">
        <w:fldChar w:fldCharType="begin"/>
      </w:r>
      <w:r w:rsidRPr="00916EFC">
        <w:instrText xml:space="preserve"> SEQ Tab. \* ARABIC </w:instrText>
      </w:r>
      <w:r w:rsidRPr="00916EFC">
        <w:fldChar w:fldCharType="separate"/>
      </w:r>
      <w:r w:rsidR="00B6677D">
        <w:rPr>
          <w:noProof/>
        </w:rPr>
        <w:t>15</w:t>
      </w:r>
      <w:r w:rsidRPr="00916EFC">
        <w:rPr>
          <w:noProof/>
        </w:rPr>
        <w:fldChar w:fldCharType="end"/>
      </w:r>
      <w:r w:rsidRPr="00916EFC">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916EFC"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916EFC" w:rsidRDefault="00375E67" w:rsidP="00375E6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916EFC" w:rsidRDefault="00375E67" w:rsidP="00375E6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916EFC" w:rsidRDefault="00375E67" w:rsidP="00375E6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916EFC" w:rsidRDefault="00375E67" w:rsidP="00375E6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916EFC" w:rsidRDefault="00375E67" w:rsidP="00375E67">
            <w:pPr>
              <w:spacing w:after="0" w:line="240" w:lineRule="auto"/>
              <w:jc w:val="center"/>
              <w:rPr>
                <w:rFonts w:eastAsia="Times New Roman" w:cs="Calibri"/>
                <w:b/>
                <w:bCs/>
                <w:color w:val="000000"/>
                <w:sz w:val="18"/>
                <w:szCs w:val="18"/>
              </w:rPr>
            </w:pPr>
            <w:r w:rsidRPr="00916EFC">
              <w:rPr>
                <w:rFonts w:eastAsia="Times New Roman" w:cs="Calibri"/>
                <w:b/>
                <w:bCs/>
                <w:color w:val="000000"/>
                <w:sz w:val="18"/>
                <w:szCs w:val="18"/>
              </w:rPr>
              <w:t>Status</w:t>
            </w:r>
          </w:p>
        </w:tc>
      </w:tr>
      <w:tr w:rsidR="00375E67" w:rsidRPr="00916EFC"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375E67" w:rsidRPr="00916EFC"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375E67" w:rsidRPr="00916EFC"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měla být dostupná 99%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375E67" w:rsidRPr="00916EFC"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PI</w:t>
            </w:r>
          </w:p>
        </w:tc>
      </w:tr>
      <w:tr w:rsidR="00375E67" w:rsidRPr="00916EFC"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PI</w:t>
            </w:r>
          </w:p>
        </w:tc>
      </w:tr>
      <w:tr w:rsidR="00375E67" w:rsidRPr="00916EFC"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I</w:t>
            </w:r>
          </w:p>
        </w:tc>
      </w:tr>
      <w:tr w:rsidR="00375E67" w:rsidRPr="00916EFC"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916EFC" w:rsidRDefault="00375E67"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27B3ADA6" w:rsidR="00375E67" w:rsidRPr="00916EFC" w:rsidRDefault="00070FA6" w:rsidP="00375E67">
            <w:pPr>
              <w:spacing w:after="0" w:line="240" w:lineRule="auto"/>
              <w:jc w:val="center"/>
              <w:rPr>
                <w:rFonts w:eastAsia="Times New Roman" w:cs="Calibri"/>
                <w:color w:val="000000"/>
                <w:sz w:val="18"/>
                <w:szCs w:val="18"/>
              </w:rPr>
            </w:pPr>
            <w:r w:rsidRPr="00916EFC">
              <w:rPr>
                <w:rFonts w:eastAsia="Times New Roman" w:cs="Calibri"/>
                <w:color w:val="000000"/>
                <w:sz w:val="18"/>
                <w:szCs w:val="18"/>
              </w:rPr>
              <w:t>P</w:t>
            </w:r>
            <w:r w:rsidR="00375E67" w:rsidRPr="00916EFC">
              <w:rPr>
                <w:rFonts w:eastAsia="Times New Roman" w:cs="Calibri"/>
                <w:color w:val="000000"/>
                <w:sz w:val="18"/>
                <w:szCs w:val="18"/>
              </w:rPr>
              <w:t>I</w:t>
            </w:r>
          </w:p>
        </w:tc>
      </w:tr>
    </w:tbl>
    <w:p w14:paraId="024F8592" w14:textId="77777777" w:rsidR="00375E67" w:rsidRPr="00916EFC" w:rsidRDefault="00375E67" w:rsidP="00375E67"/>
    <w:p w14:paraId="3F90E440" w14:textId="3DA5C596" w:rsidR="00375E67" w:rsidRPr="00916EFC" w:rsidRDefault="00375E67" w:rsidP="00375E67">
      <w:r w:rsidRPr="00916EFC">
        <w:rPr>
          <w:b/>
          <w:bCs/>
        </w:rPr>
        <w:t xml:space="preserve">E.1, E.2 </w:t>
      </w:r>
      <w:r w:rsidRPr="00916EFC">
        <w:t xml:space="preserve">– Aplikace je </w:t>
      </w:r>
      <w:r w:rsidR="00070FA6" w:rsidRPr="00916EFC">
        <w:t>publikována</w:t>
      </w:r>
      <w:r w:rsidRPr="00916EFC">
        <w:t xml:space="preserve"> v prostředí Gitlab Pages. Jedná se o bezplatnou možnost publikace webové aplikace přímo z GitLab repositáře (viz. kap.</w:t>
      </w:r>
      <w:r w:rsidR="00070FA6" w:rsidRPr="00916EFC">
        <w:t xml:space="preserve"> </w:t>
      </w:r>
      <w:r w:rsidR="00070FA6" w:rsidRPr="00916EFC">
        <w:fldChar w:fldCharType="begin"/>
      </w:r>
      <w:r w:rsidR="00070FA6" w:rsidRPr="00916EFC">
        <w:instrText xml:space="preserve"> REF _Ref155016520 \w \h </w:instrText>
      </w:r>
      <w:r w:rsidR="00916EFC">
        <w:instrText xml:space="preserve"> \* MERGEFORMAT </w:instrText>
      </w:r>
      <w:r w:rsidR="00070FA6" w:rsidRPr="00916EFC">
        <w:fldChar w:fldCharType="separate"/>
      </w:r>
      <w:r w:rsidR="00B6677D">
        <w:t>5.4.3</w:t>
      </w:r>
      <w:r w:rsidR="00070FA6" w:rsidRPr="00916EFC">
        <w:fldChar w:fldCharType="end"/>
      </w:r>
      <w:r w:rsidR="00070FA6" w:rsidRPr="00916EFC">
        <w:t xml:space="preserve"> </w:t>
      </w:r>
      <w:r w:rsidR="00070FA6" w:rsidRPr="00916EFC">
        <w:fldChar w:fldCharType="begin"/>
      </w:r>
      <w:r w:rsidR="00070FA6" w:rsidRPr="00916EFC">
        <w:instrText xml:space="preserve"> REF _Ref155016520 \h </w:instrText>
      </w:r>
      <w:r w:rsidR="00916EFC">
        <w:instrText xml:space="preserve"> \* MERGEFORMAT </w:instrText>
      </w:r>
      <w:r w:rsidR="00070FA6" w:rsidRPr="00916EFC">
        <w:fldChar w:fldCharType="separate"/>
      </w:r>
      <w:r w:rsidR="00B6677D" w:rsidRPr="00916EFC">
        <w:t>CI / CD</w:t>
      </w:r>
      <w:r w:rsidR="00070FA6" w:rsidRPr="00916EFC">
        <w:fldChar w:fldCharType="end"/>
      </w:r>
      <w:r w:rsidRPr="00916EFC">
        <w:t xml:space="preserve">). Aplikace je tedy dostupná z libovolného </w:t>
      </w:r>
      <w:r w:rsidR="00070FA6" w:rsidRPr="00916EFC">
        <w:t>prohlížeče</w:t>
      </w:r>
      <w:r w:rsidRPr="00916EFC">
        <w:t>, který podporuje potřebné API</w:t>
      </w:r>
      <w:r w:rsidR="00070FA6" w:rsidRPr="00916EFC">
        <w:t>.</w:t>
      </w:r>
      <w:r w:rsidRPr="00916EFC">
        <w:t xml:space="preserve"> </w:t>
      </w:r>
    </w:p>
    <w:p w14:paraId="14FE3B73" w14:textId="34B2B720" w:rsidR="00375E67" w:rsidRPr="00916EFC" w:rsidRDefault="00375E67" w:rsidP="00375E67">
      <w:pPr>
        <w:pStyle w:val="Normlnprvnodsazen"/>
        <w:ind w:firstLine="0"/>
        <w:rPr>
          <w:lang w:eastAsia="en-US"/>
        </w:rPr>
      </w:pPr>
      <w:r w:rsidRPr="00916EFC">
        <w:rPr>
          <w:b/>
          <w:bCs/>
          <w:lang w:eastAsia="en-US"/>
        </w:rPr>
        <w:t>E.3</w:t>
      </w:r>
      <w:r w:rsidRPr="00916EFC">
        <w:rPr>
          <w:lang w:eastAsia="en-US"/>
        </w:rPr>
        <w:t xml:space="preserve"> – </w:t>
      </w:r>
      <w:r w:rsidRPr="00916EFC">
        <w:t>Dostupnost aplikace je těžké změřit, toto kritérium je definováno stabilitou serverů platformy GitLab.</w:t>
      </w:r>
      <w:r w:rsidRPr="00916EFC">
        <w:rPr>
          <w:lang w:eastAsia="en-US"/>
        </w:rPr>
        <w:t xml:space="preserve"> </w:t>
      </w:r>
    </w:p>
    <w:p w14:paraId="27DD9C90" w14:textId="3E24FA22" w:rsidR="00375E67" w:rsidRPr="00916EFC" w:rsidRDefault="00375E67" w:rsidP="003150D4">
      <w:pPr>
        <w:pStyle w:val="Malnadpis"/>
        <w:rPr>
          <w:b w:val="0"/>
          <w:bCs/>
        </w:rPr>
      </w:pPr>
      <w:r w:rsidRPr="00916EFC">
        <w:t xml:space="preserve">E.4 </w:t>
      </w:r>
      <w:r w:rsidRPr="00916EFC">
        <w:rPr>
          <w:b w:val="0"/>
          <w:bCs/>
        </w:rPr>
        <w:t xml:space="preserve">– Tento </w:t>
      </w:r>
      <w:r w:rsidR="00070FA6" w:rsidRPr="00916EFC">
        <w:rPr>
          <w:b w:val="0"/>
          <w:bCs/>
        </w:rPr>
        <w:t>požadavek</w:t>
      </w:r>
      <w:r w:rsidRPr="00916EFC">
        <w:rPr>
          <w:b w:val="0"/>
          <w:bCs/>
        </w:rPr>
        <w:t xml:space="preserve"> nebyl naplněn zcela, jelikož Wonderland engine je </w:t>
      </w:r>
      <w:r w:rsidRPr="00916EFC">
        <w:rPr>
          <w:b w:val="0"/>
          <w:bCs/>
          <w:i/>
          <w:iCs/>
        </w:rPr>
        <w:t>closed source</w:t>
      </w:r>
      <w:r w:rsidRPr="00916EFC">
        <w:rPr>
          <w:b w:val="0"/>
          <w:bCs/>
        </w:rPr>
        <w:t xml:space="preserve"> řešení. Zobrazovaná data jsou vytvořena skrze striktně proprietární licencovaný software (ArcGIS Pro, City Engine). Požadavek je možné považovat za částečně naplněný, jelikož Wonderland engine je možné využívat bez licence pro nekomerční účely</w:t>
      </w:r>
      <w:r w:rsidR="00070FA6" w:rsidRPr="00916EFC">
        <w:rPr>
          <w:b w:val="0"/>
          <w:bCs/>
        </w:rPr>
        <w:t>.</w:t>
      </w:r>
    </w:p>
    <w:p w14:paraId="5628476F" w14:textId="61008F2B" w:rsidR="00B44C84" w:rsidRPr="00916EFC" w:rsidRDefault="00B44C84" w:rsidP="003150D4">
      <w:pPr>
        <w:pStyle w:val="Malnadpis"/>
        <w:rPr>
          <w:b w:val="0"/>
          <w:bCs/>
        </w:rPr>
      </w:pPr>
      <w:r w:rsidRPr="00916EFC">
        <w:t>E.5</w:t>
      </w:r>
      <w:r w:rsidRPr="00916EFC">
        <w:rPr>
          <w:b w:val="0"/>
          <w:bCs/>
        </w:rPr>
        <w:t xml:space="preserve"> – Dokumentací aplikace je tento text.</w:t>
      </w:r>
    </w:p>
    <w:p w14:paraId="5B6C99B1" w14:textId="397BC972" w:rsidR="00B44C84" w:rsidRPr="00916EFC" w:rsidRDefault="00B44C84" w:rsidP="00B44C84">
      <w:pPr>
        <w:pStyle w:val="Malnadpis"/>
        <w:rPr>
          <w:b w:val="0"/>
          <w:bCs/>
        </w:rPr>
      </w:pPr>
      <w:r w:rsidRPr="00916EFC">
        <w:t>E.6</w:t>
      </w:r>
      <w:r w:rsidRPr="00916EFC">
        <w:rPr>
          <w:b w:val="0"/>
          <w:bCs/>
        </w:rPr>
        <w:t xml:space="preserve"> – Aplikace byla vyvinuta tak</w:t>
      </w:r>
      <w:r w:rsidR="00D64960" w:rsidRPr="00916EFC">
        <w:rPr>
          <w:b w:val="0"/>
          <w:bCs/>
        </w:rPr>
        <w:t xml:space="preserve">, </w:t>
      </w:r>
      <w:r w:rsidRPr="00916EFC">
        <w:rPr>
          <w:b w:val="0"/>
          <w:bCs/>
        </w:rPr>
        <w:t>aby bylo možné její plné použití v HMD zařízení s</w:t>
      </w:r>
      <w:r w:rsidR="00D64960" w:rsidRPr="00916EFC">
        <w:rPr>
          <w:b w:val="0"/>
          <w:bCs/>
        </w:rPr>
        <w:t> </w:t>
      </w:r>
      <w:r w:rsidRPr="00916EFC">
        <w:rPr>
          <w:b w:val="0"/>
          <w:bCs/>
        </w:rPr>
        <w:t>6</w:t>
      </w:r>
      <w:r w:rsidR="00D64960" w:rsidRPr="00916EFC">
        <w:rPr>
          <w:b w:val="0"/>
          <w:bCs/>
        </w:rPr>
        <w:t xml:space="preserve"> </w:t>
      </w:r>
      <w:r w:rsidRPr="00916EFC">
        <w:rPr>
          <w:b w:val="0"/>
          <w:bCs/>
        </w:rPr>
        <w:t xml:space="preserve">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 </w:t>
      </w:r>
    </w:p>
    <w:p w14:paraId="26208CF8" w14:textId="64C3197E" w:rsidR="00B44C84" w:rsidRPr="00916EFC" w:rsidRDefault="00B44C84" w:rsidP="000E1EDA">
      <w:pPr>
        <w:rPr>
          <w:lang w:val="en-US"/>
        </w:rPr>
      </w:pPr>
      <w:r w:rsidRPr="00916EFC">
        <w:rPr>
          <w:b/>
          <w:bCs/>
          <w:lang w:val="en-US"/>
        </w:rPr>
        <w:t>E.7 –</w:t>
      </w:r>
      <w:r w:rsidR="00070FA6" w:rsidRPr="00916EFC">
        <w:t xml:space="preserve"> Aplikace zobrazuje velké </w:t>
      </w:r>
      <w:r w:rsidRPr="00916EFC">
        <w:t>množství dat a to jak geometrických (vyšší statisíce trojúhelníků) tak rastrových (3x textura o rozlišení 4096x4096)</w:t>
      </w:r>
      <w:r w:rsidR="00DC0C70" w:rsidRPr="00916EFC">
        <w:t>. Za účelem dosažení vhodného výkonu b</w:t>
      </w:r>
      <w:r w:rsidRPr="00916EFC">
        <w:t>ylo nutné vynechat dynamické osvětlení (simulaci stínů) a minimalizovat počet světel na 2.</w:t>
      </w:r>
      <w:r w:rsidR="000F6B1C" w:rsidRPr="00916EFC">
        <w:t xml:space="preserve"> </w:t>
      </w:r>
      <w:r w:rsidR="00DC0C70" w:rsidRPr="00916EFC">
        <w:t>Jako řešení byla</w:t>
      </w:r>
      <w:r w:rsidR="000F6B1C" w:rsidRPr="00916EFC">
        <w:t xml:space="preserve"> otestována</w:t>
      </w:r>
      <w:r w:rsidR="00DC0C70" w:rsidRPr="00916EFC">
        <w:t xml:space="preserve"> metoda </w:t>
      </w:r>
      <w:r w:rsidR="00DC0C70" w:rsidRPr="00916EFC">
        <w:t>statického osvětlení pomocí zapékání</w:t>
      </w:r>
      <w:r w:rsidR="00DC0C70" w:rsidRPr="00916EFC">
        <w:t xml:space="preserve"> do textur</w:t>
      </w:r>
      <w:r w:rsidR="000F6B1C" w:rsidRPr="00916EFC">
        <w:t>. Tuto metodu však nebylo možné použít, jelikož data budov nemají vhodnou geometrii</w:t>
      </w:r>
      <w:r w:rsidR="00070FA6" w:rsidRPr="00916EFC">
        <w:t xml:space="preserve">. Výkon aplikace na </w:t>
      </w:r>
      <w:r w:rsidR="00DC0C70" w:rsidRPr="00916EFC">
        <w:t xml:space="preserve">při testování na </w:t>
      </w:r>
      <w:r w:rsidR="00070FA6" w:rsidRPr="00916EFC">
        <w:t>hlavní cílové platformě (Oculus Quest 2) neklesl pod 40 FPS.</w:t>
      </w:r>
    </w:p>
    <w:p w14:paraId="62994ABA" w14:textId="5B155D6A" w:rsidR="00414E1F" w:rsidRPr="00916EFC" w:rsidRDefault="006244E9" w:rsidP="006244E9">
      <w:pPr>
        <w:pStyle w:val="Heading3"/>
      </w:pPr>
      <w:bookmarkStart w:id="184" w:name="_Ref155016520"/>
      <w:bookmarkStart w:id="185" w:name="_Toc155217427"/>
      <w:r w:rsidRPr="00916EFC">
        <w:t>CI / CD</w:t>
      </w:r>
      <w:bookmarkEnd w:id="184"/>
      <w:bookmarkEnd w:id="185"/>
    </w:p>
    <w:p w14:paraId="6AADA4FE" w14:textId="7EF2CB7E" w:rsidR="00D35D07" w:rsidRPr="00916EFC" w:rsidRDefault="00D35D07" w:rsidP="00D35D07">
      <w:r w:rsidRPr="00916EFC">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t>
      </w:r>
      <w:r w:rsidRPr="00916EFC">
        <w:lastRenderedPageBreak/>
        <w:t>webových aplikací, jako jsou HTML, JS a CSS, lze tento proces relativně jednoduše nastavit na platformách jako GitHub nebo GitLab, což usnadňuje testování a vývoj. Příklady takových aplikací mohou zahrnovat testovací aplikace pro Aframe, Three.js a podobně (viz.</w:t>
      </w:r>
      <w:r w:rsidR="001C5E4B" w:rsidRPr="00916EFC">
        <w:t xml:space="preserve"> </w:t>
      </w:r>
      <w:r w:rsidR="001C5E4B" w:rsidRPr="00916EFC">
        <w:fldChar w:fldCharType="begin"/>
      </w:r>
      <w:r w:rsidR="001C5E4B" w:rsidRPr="00916EFC">
        <w:instrText xml:space="preserve"> REF _Ref155044453 \h </w:instrText>
      </w:r>
      <w:r w:rsidR="00916EFC">
        <w:instrText xml:space="preserve"> \* MERGEFORMAT </w:instrText>
      </w:r>
      <w:r w:rsidR="001C5E4B" w:rsidRPr="00916EFC">
        <w:fldChar w:fldCharType="separate"/>
      </w:r>
      <w:r w:rsidR="00B6677D" w:rsidRPr="00916EFC">
        <w:t xml:space="preserve">Tab. </w:t>
      </w:r>
      <w:r w:rsidR="00B6677D">
        <w:rPr>
          <w:noProof/>
        </w:rPr>
        <w:t>8</w:t>
      </w:r>
      <w:r w:rsidR="001C5E4B" w:rsidRPr="00916EFC">
        <w:fldChar w:fldCharType="end"/>
      </w:r>
      <w:r w:rsidRPr="00916EFC">
        <w:t>).</w:t>
      </w:r>
    </w:p>
    <w:p w14:paraId="50F2CD4B" w14:textId="341B249E" w:rsidR="00D35D07" w:rsidRPr="00916EFC" w:rsidRDefault="00D35D07" w:rsidP="00D35D07">
      <w:pPr>
        <w:pStyle w:val="Normlnprvnodsazen"/>
      </w:pPr>
      <w:r w:rsidRPr="00916EFC">
        <w:t xml:space="preserve">V kontextu Wonderland aplikace </w:t>
      </w:r>
      <w:r w:rsidR="00DC0C70" w:rsidRPr="00916EFC">
        <w:t xml:space="preserve">se proces publikace stává </w:t>
      </w:r>
      <w:r w:rsidRPr="00916EFC">
        <w:t xml:space="preserve">složitější, neboť výsledná aplikace je binární soubor vytvořený pomocí Wonderland enginu. Z tohoto důvodu byly vytvořeny vlastní CI instrukce ve formátu </w:t>
      </w:r>
      <w:r w:rsidR="001C5E4B" w:rsidRPr="00916EFC">
        <w:t>YML</w:t>
      </w:r>
      <w:r w:rsidRPr="00916EFC">
        <w:t xml:space="preserve">, který obsahuje specifické kroky pro vykonání na zvolené CI/CD platformě. Tyto instrukce jsou implementovány v přiloženém skriptu (viz. Příloha </w:t>
      </w:r>
      <w:r w:rsidR="001C5E4B" w:rsidRPr="00916EFC">
        <w:t>č. 3</w:t>
      </w:r>
      <w:r w:rsidR="00947DC9" w:rsidRPr="00916EFC">
        <w:t xml:space="preserve"> </w:t>
      </w:r>
      <w:r w:rsidR="00947DC9" w:rsidRPr="00916EFC">
        <w:t>Instrukce pro GitHub CI</w:t>
      </w:r>
      <w:r w:rsidRPr="00916EFC">
        <w:t xml:space="preserve">). </w:t>
      </w:r>
      <w:r w:rsidR="001C5E4B" w:rsidRPr="00916EFC">
        <w:t xml:space="preserve">Proces funguje tak, že </w:t>
      </w:r>
      <w:r w:rsidRPr="00916EFC">
        <w:t>při každé změně obsahu vzdáleného repositáře Wonderland engine</w:t>
      </w:r>
      <w:r w:rsidR="001C5E4B" w:rsidRPr="00916EFC">
        <w:t xml:space="preserve"> </w:t>
      </w:r>
      <w:r w:rsidRPr="00916EFC">
        <w:t xml:space="preserve">automaticky vystaví novou binární verzi aplikace a tuto verzi následně publikuje. Přiložený skript je specifický pro platformu GitLab, každopádně GitHub poskytuje obdobnou funkcionalitu skrze </w:t>
      </w:r>
      <w:r w:rsidRPr="00916EFC">
        <w:rPr>
          <w:i/>
          <w:iCs/>
        </w:rPr>
        <w:t>GitHub Actions</w:t>
      </w:r>
      <w:r w:rsidRPr="00916EFC">
        <w:t>.</w:t>
      </w:r>
    </w:p>
    <w:p w14:paraId="01F52B73" w14:textId="12B03578" w:rsidR="00A479E6" w:rsidRPr="00916EFC" w:rsidRDefault="003C505D" w:rsidP="00CD7C12">
      <w:pPr>
        <w:pStyle w:val="Heading1"/>
      </w:pPr>
      <w:bookmarkStart w:id="186" w:name="_Toc155217428"/>
      <w:r w:rsidRPr="00916EFC">
        <w:lastRenderedPageBreak/>
        <w:t>U</w:t>
      </w:r>
      <w:r w:rsidR="00A479E6" w:rsidRPr="00916EFC">
        <w:t>ŽIVATELSKÉ TESTOVÁNÍ</w:t>
      </w:r>
      <w:bookmarkEnd w:id="186"/>
    </w:p>
    <w:p w14:paraId="57C0C6C8" w14:textId="011BD2B4" w:rsidR="005F6E55" w:rsidRPr="00916EFC" w:rsidRDefault="003D7BB1" w:rsidP="005F6E55">
      <w:pPr>
        <w:rPr>
          <w:lang w:eastAsia="cs-CZ"/>
        </w:rPr>
      </w:pPr>
      <w:r w:rsidRPr="00916EFC">
        <w:rPr>
          <w:lang w:val="en-US" w:eastAsia="cs-CZ"/>
        </w:rPr>
        <w:t xml:space="preserve">Za </w:t>
      </w:r>
      <w:r w:rsidRPr="00916EFC">
        <w:rPr>
          <w:lang w:eastAsia="cs-CZ"/>
        </w:rPr>
        <w:t xml:space="preserve">účelem zhodnocení aplikace bylo provedeno uživatelské testování. </w:t>
      </w:r>
      <w:r w:rsidR="005F6E55" w:rsidRPr="00916EFC">
        <w:rPr>
          <w:lang w:eastAsia="cs-CZ"/>
        </w:rPr>
        <w:t xml:space="preserve">Testování bylo zaměřeno primárně na použitelnost aplikace. Testování bylo inspirováno obecným přístupem k testování </w:t>
      </w:r>
      <w:r w:rsidR="00032675" w:rsidRPr="00916EFC">
        <w:rPr>
          <w:lang w:eastAsia="cs-CZ"/>
        </w:rPr>
        <w:t>použitelnosti,</w:t>
      </w:r>
      <w:r w:rsidR="005F6E55" w:rsidRPr="00916EFC">
        <w:rPr>
          <w:lang w:eastAsia="cs-CZ"/>
        </w:rPr>
        <w:t xml:space="preserve"> a to dělením na testování správnosti / chybovosti</w:t>
      </w:r>
      <w:r w:rsidR="00860239" w:rsidRPr="00916EFC">
        <w:rPr>
          <w:lang w:eastAsia="cs-CZ"/>
        </w:rPr>
        <w:t xml:space="preserve"> (</w:t>
      </w:r>
      <w:r w:rsidR="00860239" w:rsidRPr="00916EFC">
        <w:rPr>
          <w:i/>
          <w:iCs/>
        </w:rPr>
        <w:t>effectiveness</w:t>
      </w:r>
      <w:r w:rsidR="00860239" w:rsidRPr="00916EFC">
        <w:rPr>
          <w:lang w:eastAsia="cs-CZ"/>
        </w:rPr>
        <w:t>)</w:t>
      </w:r>
      <w:r w:rsidR="001C5E4B" w:rsidRPr="00916EFC">
        <w:rPr>
          <w:lang w:eastAsia="cs-CZ"/>
        </w:rPr>
        <w:t xml:space="preserve">, </w:t>
      </w:r>
      <w:r w:rsidR="005F6E55" w:rsidRPr="00916EFC">
        <w:rPr>
          <w:lang w:eastAsia="cs-CZ"/>
        </w:rPr>
        <w:t xml:space="preserve">rychlosti vypracování </w:t>
      </w:r>
      <w:r w:rsidR="00860239" w:rsidRPr="00916EFC">
        <w:rPr>
          <w:lang w:eastAsia="cs-CZ"/>
        </w:rPr>
        <w:t>(</w:t>
      </w:r>
      <w:r w:rsidR="00860239" w:rsidRPr="00916EFC">
        <w:rPr>
          <w:i/>
          <w:iCs/>
        </w:rPr>
        <w:t>efficiency</w:t>
      </w:r>
      <w:r w:rsidR="00860239" w:rsidRPr="00916EFC">
        <w:rPr>
          <w:lang w:eastAsia="cs-CZ"/>
        </w:rPr>
        <w:t>)</w:t>
      </w:r>
      <w:r w:rsidR="001C5E4B" w:rsidRPr="00916EFC">
        <w:rPr>
          <w:lang w:eastAsia="cs-CZ"/>
        </w:rPr>
        <w:t xml:space="preserve"> a </w:t>
      </w:r>
      <w:r w:rsidR="005F6E55" w:rsidRPr="00916EFC">
        <w:rPr>
          <w:lang w:eastAsia="cs-CZ"/>
        </w:rPr>
        <w:t xml:space="preserve">spokojenosti </w:t>
      </w:r>
      <w:r w:rsidR="00860239" w:rsidRPr="00916EFC">
        <w:rPr>
          <w:lang w:eastAsia="cs-CZ"/>
        </w:rPr>
        <w:t>(</w:t>
      </w:r>
      <w:r w:rsidR="00860239" w:rsidRPr="00916EFC">
        <w:rPr>
          <w:i/>
          <w:iCs/>
        </w:rPr>
        <w:t>satisfaction</w:t>
      </w:r>
      <w:r w:rsidR="001C5E4B" w:rsidRPr="00916EFC">
        <w:t>)</w:t>
      </w:r>
      <w:r w:rsidR="005F6E55" w:rsidRPr="00916EFC">
        <w:rPr>
          <w:lang w:eastAsia="cs-CZ"/>
        </w:rPr>
        <w:t>.</w:t>
      </w:r>
      <w:r w:rsidR="00032675" w:rsidRPr="00916EFC">
        <w:rPr>
          <w:lang w:eastAsia="cs-CZ"/>
        </w:rPr>
        <w:t xml:space="preserve"> Druhým dělením je dělení uživatelského testování na kvalitativní a kvantitativní přístup, kdy </w:t>
      </w:r>
      <w:r w:rsidR="00405A83" w:rsidRPr="00916EFC">
        <w:rPr>
          <w:lang w:eastAsia="cs-CZ"/>
        </w:rPr>
        <w:t>kvantitativní</w:t>
      </w:r>
      <w:r w:rsidR="00032675" w:rsidRPr="00916EFC">
        <w:rPr>
          <w:lang w:eastAsia="cs-CZ"/>
        </w:rPr>
        <w:t xml:space="preserve"> vychází z přesných měření a kvalitativní se snaží získat subjektivní informaci od testovaného uživatele. Autoři </w:t>
      </w:r>
      <w:r w:rsidR="00032675" w:rsidRPr="00916EFC">
        <w:rPr>
          <w:lang w:eastAsia="cs-CZ"/>
        </w:rPr>
        <w:fldChar w:fldCharType="begin"/>
      </w:r>
      <w:r w:rsidR="00B035C7" w:rsidRPr="00916EFC">
        <w:rPr>
          <w:lang w:eastAsia="cs-CZ"/>
        </w:rPr>
        <w:instrText xml:space="preserve"> ADDIN ZOTERO_ITEM CSL_CITATION {"citationID":"cUHaeSeQ","properties":{"formattedCitation":"(\\uc0\\u352{}t\\uc0\\u283{}rba et al. 2015)","plainCitation":"(Štěrba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Štěrba","given":""},{"family":"Šašinka","given":"Čeněk"},{"family":"Stachoň","given":"Zdeněk"},{"family":"Stampach","given":"Radim"}],"issued":{"date-parts":[["2015",8,13]]},"citation-key":"sterbaSelectedIssuesExperimental2015"}}],"schema":"https://github.com/citation-style-language/schema/raw/master/csl-citation.json"} </w:instrText>
      </w:r>
      <w:r w:rsidR="00032675" w:rsidRPr="00916EFC">
        <w:rPr>
          <w:lang w:eastAsia="cs-CZ"/>
        </w:rPr>
        <w:fldChar w:fldCharType="separate"/>
      </w:r>
      <w:r w:rsidR="00B035C7" w:rsidRPr="00916EFC">
        <w:rPr>
          <w:rFonts w:cs="Times New Roman"/>
          <w:szCs w:val="24"/>
        </w:rPr>
        <w:t>(Štěrba et al. 2015)</w:t>
      </w:r>
      <w:r w:rsidR="00032675" w:rsidRPr="00916EFC">
        <w:rPr>
          <w:lang w:eastAsia="cs-CZ"/>
        </w:rPr>
        <w:fldChar w:fldCharType="end"/>
      </w:r>
      <w:r w:rsidR="00032675" w:rsidRPr="00916EFC">
        <w:rPr>
          <w:lang w:eastAsia="cs-CZ"/>
        </w:rPr>
        <w:t xml:space="preserve"> tvrdí, že v uživatelském testování kartografických výstupů je možná souhra výše zmíněných dělení.</w:t>
      </w:r>
    </w:p>
    <w:p w14:paraId="5E7CCA85" w14:textId="2E88CCD8" w:rsidR="00860239" w:rsidRPr="00916EFC" w:rsidRDefault="00860239" w:rsidP="00032675">
      <w:pPr>
        <w:pStyle w:val="Normlnprvnodsazen"/>
      </w:pPr>
      <w:r w:rsidRPr="00916EFC">
        <w:t xml:space="preserve">Uživatelské testování nabízí řadu metod jako např. rozhovor, a/b testování, </w:t>
      </w:r>
      <w:r w:rsidRPr="00916EFC">
        <w:rPr>
          <w:i/>
          <w:iCs/>
        </w:rPr>
        <w:t>eye-tracking</w:t>
      </w:r>
      <w:r w:rsidRPr="00916EFC">
        <w:t xml:space="preserve">, </w:t>
      </w:r>
      <w:r w:rsidRPr="00916EFC">
        <w:rPr>
          <w:i/>
          <w:iCs/>
        </w:rPr>
        <w:t>user logging</w:t>
      </w:r>
      <w:r w:rsidRPr="00916EFC">
        <w:t xml:space="preserve"> aj. Metodami je nutné měřit chování uživatele </w:t>
      </w:r>
      <w:r w:rsidR="00135504" w:rsidRPr="00916EFC">
        <w:t xml:space="preserve">v </w:t>
      </w:r>
      <w:r w:rsidRPr="00916EFC">
        <w:t>aplikac</w:t>
      </w:r>
      <w:r w:rsidR="00135504" w:rsidRPr="00916EFC">
        <w:t>i</w:t>
      </w:r>
      <w:r w:rsidRPr="00916EFC">
        <w:t xml:space="preserve">, popř. </w:t>
      </w:r>
      <w:r w:rsidR="00135504" w:rsidRPr="00916EFC">
        <w:t>u</w:t>
      </w:r>
      <w:r w:rsidRPr="00916EFC">
        <w:t xml:space="preserve"> kartografie jejich práce s mapou. Z tohoto důvodu je nutné, aby uživatel vykonal navržený praktický úkol. Zvolenými metodami je pak možné řešit správnost, efektivitu a spokojenost. </w:t>
      </w:r>
      <w:r w:rsidR="00532E51" w:rsidRPr="00916EFC">
        <w:t xml:space="preserve">Za účelem testování konkrétní vizualizace / aplikace se zpravidla využívá více metod. Tento přístup se pak nazývá </w:t>
      </w:r>
      <w:r w:rsidR="00532E51" w:rsidRPr="00916EFC">
        <w:rPr>
          <w:i/>
          <w:iCs/>
        </w:rPr>
        <w:t>Mixed research design.</w:t>
      </w:r>
      <w:r w:rsidRPr="00916EFC">
        <w:t xml:space="preserve"> Uživatelské testování </w:t>
      </w:r>
      <w:r w:rsidR="00532E51" w:rsidRPr="00916EFC">
        <w:t xml:space="preserve">v kartografii </w:t>
      </w:r>
      <w:r w:rsidRPr="00916EFC">
        <w:t xml:space="preserve">je souhrou 3 hlavních komponent jimiž jsou Uživatelé, </w:t>
      </w:r>
      <w:r w:rsidR="00532E51" w:rsidRPr="00916EFC">
        <w:t>Vizualizace a Úkoly.</w:t>
      </w:r>
      <w:r w:rsidR="00A14EB8" w:rsidRPr="00916EFC">
        <w:t xml:space="preserve"> </w:t>
      </w:r>
      <w:r w:rsidR="00A14EB8" w:rsidRPr="00916EFC">
        <w:fldChar w:fldCharType="begin"/>
      </w:r>
      <w:r w:rsidR="00A14EB8" w:rsidRPr="00916EFC">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rsidRPr="00916EFC">
        <w:fldChar w:fldCharType="separate"/>
      </w:r>
      <w:r w:rsidR="00A14EB8" w:rsidRPr="00916EFC">
        <w:rPr>
          <w:rFonts w:cs="Times New Roman"/>
          <w:szCs w:val="24"/>
        </w:rPr>
        <w:t>(Šašinka 2013)</w:t>
      </w:r>
      <w:r w:rsidR="00A14EB8" w:rsidRPr="00916EFC">
        <w:fldChar w:fldCharType="end"/>
      </w:r>
    </w:p>
    <w:p w14:paraId="7366980A" w14:textId="6ADF50A4" w:rsidR="009D797E" w:rsidRPr="00916EFC" w:rsidRDefault="009D797E" w:rsidP="009D797E">
      <w:pPr>
        <w:pStyle w:val="Heading2"/>
        <w:rPr>
          <w:lang w:val="cs-CZ"/>
        </w:rPr>
      </w:pPr>
      <w:bookmarkStart w:id="187" w:name="_Toc155217429"/>
      <w:r w:rsidRPr="00916EFC">
        <w:rPr>
          <w:lang w:val="cs-CZ"/>
        </w:rPr>
        <w:t>Návrh testování</w:t>
      </w:r>
      <w:bookmarkEnd w:id="187"/>
    </w:p>
    <w:p w14:paraId="6522C3C6" w14:textId="276A1970" w:rsidR="00BA4526" w:rsidRPr="00916EFC" w:rsidRDefault="00865BF4" w:rsidP="005A7FE9">
      <w:pPr>
        <w:pStyle w:val="Normlnprvnodsazen"/>
        <w:ind w:firstLine="0"/>
        <w:rPr>
          <w:lang w:val="en-US"/>
        </w:rPr>
      </w:pPr>
      <w:r w:rsidRPr="00916EFC">
        <w:t xml:space="preserve">Cílem testování bylo zjištění použitelnosti aplikace a samotných vizualizací. Pro každou z vizualizací byl přiřazen úkol, který uživatel splní. </w:t>
      </w:r>
      <w:r w:rsidR="00427F5B" w:rsidRPr="00916EFC">
        <w:t>Návrh testování byl primárně ovlivněn možnostmi vyvinuté aplikace. Jelikož v rámci aplikace nebyla implementována funkcionalita rozpoznaní vykonání úkolu a následné uložení výsledku, bylo nutné zvolit osobní asistované testování.</w:t>
      </w:r>
      <w:r w:rsidR="00752296" w:rsidRPr="00916EFC">
        <w:t xml:space="preserve"> Zároveň nebyla při testování možnost externího monitorování chování uživatele ve VP. Testování tedy spočívalo v uživatelově </w:t>
      </w:r>
      <w:r w:rsidRPr="00916EFC">
        <w:t xml:space="preserve">verbální </w:t>
      </w:r>
      <w:r w:rsidR="00752296" w:rsidRPr="00916EFC">
        <w:t xml:space="preserve">interakci s koordinátorem, </w:t>
      </w:r>
      <w:r w:rsidR="00135504" w:rsidRPr="00916EFC">
        <w:t>při které</w:t>
      </w:r>
      <w:r w:rsidR="00752296" w:rsidRPr="00916EFC">
        <w:t xml:space="preserve"> uživatel komunikuje svoji aktivitu v rámci prostředí (zdali vypracovává úkol, přesouvá se mezi úkoly atd.). Testování proběhlo za použití HMD Oculus Quest 2 256 GB.</w:t>
      </w:r>
      <w:r w:rsidR="009D212D" w:rsidRPr="00916EFC">
        <w:rPr>
          <w:lang w:val="en-US"/>
        </w:rPr>
        <w:t xml:space="preserve"> </w:t>
      </w:r>
    </w:p>
    <w:p w14:paraId="4D6E4A56" w14:textId="340F4444" w:rsidR="00362434" w:rsidRPr="00916EFC" w:rsidRDefault="00362434" w:rsidP="00362434">
      <w:r w:rsidRPr="00916EFC">
        <w:t xml:space="preserve">Za účelem získání přehledu o vytvořeném návrhu uživatelského testu před hlavním testování bylo provedeno pilotní testování na 1 uživateli. </w:t>
      </w:r>
      <w:r w:rsidR="00422201" w:rsidRPr="00916EFC">
        <w:t xml:space="preserve">Na základě zpětné vazby byly provedeny úpravy aplikace. Identifikována byla nevhodná interakce v případě U2, která byla před hlavním testováním opravena. Další úpravy byly zaměřeny především na instruktážní texty se zadáním úkolů. Identifikovány byly také potenciálně problematické situace, kdy by respondent mohl vyžadovat pomoc koordinátora. </w:t>
      </w:r>
    </w:p>
    <w:p w14:paraId="3856750E" w14:textId="634D521B" w:rsidR="00BA4526" w:rsidRPr="00916EFC" w:rsidRDefault="00BA4526" w:rsidP="00BA4526">
      <w:pPr>
        <w:pStyle w:val="Heading3"/>
      </w:pPr>
      <w:bookmarkStart w:id="188" w:name="_Toc155217430"/>
      <w:r w:rsidRPr="00916EFC">
        <w:t>Průběh testování</w:t>
      </w:r>
      <w:bookmarkEnd w:id="188"/>
    </w:p>
    <w:p w14:paraId="597179AB" w14:textId="05C6F9FD" w:rsidR="00BA4526" w:rsidRPr="00916EFC" w:rsidRDefault="00BA4526" w:rsidP="00BA4526">
      <w:pPr>
        <w:pStyle w:val="Normlnprvnodsazen"/>
        <w:ind w:firstLine="0"/>
      </w:pPr>
      <w:r w:rsidRPr="00916EFC">
        <w:t xml:space="preserve">Průběh testování byl rozdělen do 3 částí. </w:t>
      </w:r>
    </w:p>
    <w:p w14:paraId="3265CCDA" w14:textId="65EDA6E3" w:rsidR="00BA4526" w:rsidRPr="00916EFC" w:rsidRDefault="00BA4526" w:rsidP="00BA4526">
      <w:pPr>
        <w:pStyle w:val="Normlnprvnodsazen"/>
        <w:numPr>
          <w:ilvl w:val="0"/>
          <w:numId w:val="73"/>
        </w:numPr>
      </w:pPr>
      <w:r w:rsidRPr="00916EFC">
        <w:rPr>
          <w:b/>
          <w:bCs/>
        </w:rPr>
        <w:t xml:space="preserve">Příprava </w:t>
      </w:r>
      <w:r w:rsidR="00752296" w:rsidRPr="00916EFC">
        <w:t>– Proces seznámení se s HMD, vysvětlení způsobu interakce ve VP (způsob interakce s prostředím, pohyb), instrukce pro úspěšné spuštění aplikace.</w:t>
      </w:r>
    </w:p>
    <w:p w14:paraId="4A315FBC" w14:textId="7261F2DF" w:rsidR="00BA4526" w:rsidRPr="00916EFC" w:rsidRDefault="00BA4526" w:rsidP="00BA4526">
      <w:pPr>
        <w:pStyle w:val="Normlnprvnodsazen"/>
        <w:numPr>
          <w:ilvl w:val="0"/>
          <w:numId w:val="73"/>
        </w:numPr>
      </w:pPr>
      <w:r w:rsidRPr="00916EFC">
        <w:rPr>
          <w:b/>
          <w:bCs/>
        </w:rPr>
        <w:t>Průchod VP</w:t>
      </w:r>
      <w:r w:rsidRPr="00916EFC">
        <w:t xml:space="preserve"> – </w:t>
      </w:r>
      <w:r w:rsidR="00752296" w:rsidRPr="00916EFC">
        <w:t xml:space="preserve">Vlastní průchod scénou za hlasové asistence koordinátora. </w:t>
      </w:r>
      <w:r w:rsidR="00FB32C5" w:rsidRPr="00916EFC">
        <w:t xml:space="preserve">Výsledky úkolů jsou zapisovány koordinátorem. </w:t>
      </w:r>
    </w:p>
    <w:p w14:paraId="014832EC" w14:textId="6B69A5D2" w:rsidR="00752296" w:rsidRPr="00916EFC" w:rsidRDefault="00752296" w:rsidP="008D37F0">
      <w:pPr>
        <w:pStyle w:val="Normlnprvnodsazen"/>
        <w:numPr>
          <w:ilvl w:val="0"/>
          <w:numId w:val="73"/>
        </w:numPr>
        <w:rPr>
          <w:b/>
          <w:bCs/>
          <w:lang w:eastAsia="en-US"/>
        </w:rPr>
      </w:pPr>
      <w:r w:rsidRPr="00916EFC">
        <w:rPr>
          <w:b/>
          <w:bCs/>
        </w:rPr>
        <w:t>Vyplnění dotazníku</w:t>
      </w:r>
      <w:r w:rsidR="00FB32C5" w:rsidRPr="00916EFC">
        <w:rPr>
          <w:b/>
          <w:bCs/>
        </w:rPr>
        <w:t xml:space="preserve"> </w:t>
      </w:r>
      <w:r w:rsidR="00FB32C5" w:rsidRPr="00916EFC">
        <w:t>– Uživatel vyplní dotazník.</w:t>
      </w:r>
    </w:p>
    <w:p w14:paraId="37BB8B5D" w14:textId="0DE77533" w:rsidR="008D37F0" w:rsidRPr="00916EFC" w:rsidRDefault="00752296" w:rsidP="001C5E4B">
      <w:pPr>
        <w:pStyle w:val="Normlnprvnodsazen"/>
        <w:rPr>
          <w:lang w:val="en-US"/>
        </w:rPr>
      </w:pPr>
      <w:r w:rsidRPr="00916EFC">
        <w:t>V průběhu celého testování byl nahráván zvuk (interakce koordinátora a uživatele) a měřen čas vykonání jednotlivých částí Průchodu VP.</w:t>
      </w:r>
      <w:r w:rsidR="000F2D0F" w:rsidRPr="00916EFC">
        <w:t xml:space="preserve"> </w:t>
      </w:r>
      <w:r w:rsidR="005D7955" w:rsidRPr="00916EFC">
        <w:t>Dotazník byl sestaven z 5 částí. Úvodní identifikační část obsahující otázky na charakteristiku uživatelů (věk, vzdělání atd.). Následně 3 sekce otázek na jednotlivé úkoly</w:t>
      </w:r>
      <w:r w:rsidR="00865BF4" w:rsidRPr="00916EFC">
        <w:t>. S</w:t>
      </w:r>
      <w:r w:rsidR="005D7955" w:rsidRPr="00916EFC">
        <w:t>ekce zjišťující informace ohledně ovládání aplikace a poslední sekce s otevřenými otázkami</w:t>
      </w:r>
      <w:r w:rsidR="00AB0F68" w:rsidRPr="00916EFC">
        <w:t xml:space="preserve"> pro získání osobního názoru respondenta</w:t>
      </w:r>
      <w:r w:rsidR="005D7955" w:rsidRPr="00916EFC">
        <w:t>.</w:t>
      </w:r>
      <w:r w:rsidR="00865BF4" w:rsidRPr="00916EFC">
        <w:t xml:space="preserve"> V dotazníku </w:t>
      </w:r>
      <w:r w:rsidR="00865BF4" w:rsidRPr="00916EFC">
        <w:lastRenderedPageBreak/>
        <w:t xml:space="preserve">byly použity 3 typy otázek. Nejvíce bylo využito typu Likertovy škály. V menší míře pak byly použity otázky klasifikační a otázky otevřené, za účelem získání názoru uživatele. Dotazník byl realizován skrze platformu Google Forms. </w:t>
      </w:r>
      <w:r w:rsidR="00CD363B" w:rsidRPr="00916EFC">
        <w:t xml:space="preserve">Přehled otázek z dotazníku je možné nalézt v Příloze č. </w:t>
      </w:r>
      <w:r w:rsidR="001C5E4B" w:rsidRPr="00916EFC">
        <w:t>4</w:t>
      </w:r>
      <w:r w:rsidR="00CD363B" w:rsidRPr="00916EFC">
        <w:t>.</w:t>
      </w:r>
      <w:r w:rsidR="001C5E4B" w:rsidRPr="00916EFC">
        <w:rPr>
          <w:lang w:val="en-US"/>
        </w:rPr>
        <w:t xml:space="preserve"> </w:t>
      </w:r>
      <w:r w:rsidR="005A7FE9" w:rsidRPr="00916EFC">
        <w:t>Cílovou skupinou testování byly zaměstnanci Kanceláře Architekta města Brno. Jednalo se převážně o odborníky na územní plánování a městský rozvoj. Otestováno bylo 11 osob.</w:t>
      </w:r>
    </w:p>
    <w:p w14:paraId="4BC3CEDE" w14:textId="3B2E8658" w:rsidR="00865BF4" w:rsidRPr="00916EFC" w:rsidRDefault="00865BF4" w:rsidP="00865BF4">
      <w:pPr>
        <w:pStyle w:val="Normlnprvnodsazen"/>
      </w:pPr>
    </w:p>
    <w:p w14:paraId="131A78B0" w14:textId="77777777" w:rsidR="00C65FFB" w:rsidRPr="00916EFC" w:rsidRDefault="00C65FFB" w:rsidP="001C5E4B">
      <w:pPr>
        <w:pStyle w:val="PICTURES"/>
      </w:pPr>
      <w:r w:rsidRPr="00916EFC">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2CC7AC69" w:rsidR="00865BF4" w:rsidRPr="00916EFC" w:rsidRDefault="00C65FFB" w:rsidP="00135504">
      <w:pPr>
        <w:pStyle w:val="Caption"/>
        <w:rPr>
          <w:noProof/>
        </w:rPr>
      </w:pPr>
      <w:r w:rsidRPr="00916EFC">
        <w:t xml:space="preserve">Obr. </w:t>
      </w:r>
      <w:r w:rsidRPr="00916EFC">
        <w:fldChar w:fldCharType="begin"/>
      </w:r>
      <w:r w:rsidRPr="00916EFC">
        <w:instrText xml:space="preserve"> SEQ Obr. \* ARABIC </w:instrText>
      </w:r>
      <w:r w:rsidRPr="00916EFC">
        <w:fldChar w:fldCharType="separate"/>
      </w:r>
      <w:r w:rsidR="00B6677D">
        <w:rPr>
          <w:noProof/>
        </w:rPr>
        <w:t>32</w:t>
      </w:r>
      <w:r w:rsidRPr="00916EFC">
        <w:rPr>
          <w:noProof/>
        </w:rPr>
        <w:fldChar w:fldCharType="end"/>
      </w:r>
      <w:r w:rsidRPr="00916EFC">
        <w:t xml:space="preserve"> Průběh uživatelského testování </w:t>
      </w:r>
      <w:r w:rsidRPr="00916EFC">
        <w:rPr>
          <w:noProof/>
        </w:rPr>
        <w:t>v kanceláři KAM.</w:t>
      </w:r>
    </w:p>
    <w:p w14:paraId="4F135DA0" w14:textId="1B89E7E3" w:rsidR="008D37F0" w:rsidRPr="00916EFC" w:rsidRDefault="008D37F0" w:rsidP="008D37F0">
      <w:pPr>
        <w:pStyle w:val="Heading3"/>
      </w:pPr>
      <w:bookmarkStart w:id="189" w:name="_Toc155217431"/>
      <w:r w:rsidRPr="00916EFC">
        <w:t>Průchod VP</w:t>
      </w:r>
      <w:bookmarkEnd w:id="189"/>
    </w:p>
    <w:p w14:paraId="062E96B9" w14:textId="1CA87AE1" w:rsidR="00405A83" w:rsidRPr="00916EFC" w:rsidRDefault="008D37F0" w:rsidP="00405A83">
      <w:r w:rsidRPr="00916EFC">
        <w:t>Testování probíhalo za asistence koordinátora</w:t>
      </w:r>
      <w:r w:rsidR="00577ECD" w:rsidRPr="00916EFC">
        <w:t>. Každopádně aplikace byla navržena tak aby uživatel byl schopen samostatné navigace a plnění úkolů</w:t>
      </w:r>
      <w:r w:rsidR="008E3493" w:rsidRPr="00916EFC">
        <w:t xml:space="preserve"> </w:t>
      </w:r>
      <w:r w:rsidR="00947DC9" w:rsidRPr="00916EFC">
        <w:t>(</w:t>
      </w:r>
      <w:r w:rsidR="008E3493" w:rsidRPr="00916EFC">
        <w:t>viz.</w:t>
      </w:r>
      <w:r w:rsidR="001C5E4B" w:rsidRPr="00916EFC">
        <w:t xml:space="preserve"> </w:t>
      </w:r>
      <w:r w:rsidR="001C5E4B" w:rsidRPr="00916EFC">
        <w:fldChar w:fldCharType="begin"/>
      </w:r>
      <w:r w:rsidR="001C5E4B" w:rsidRPr="00916EFC">
        <w:instrText xml:space="preserve"> REF _Ref155044822 \h </w:instrText>
      </w:r>
      <w:r w:rsidR="00916EFC">
        <w:instrText xml:space="preserve"> \* MERGEFORMAT </w:instrText>
      </w:r>
      <w:r w:rsidR="001C5E4B" w:rsidRPr="00916EFC">
        <w:fldChar w:fldCharType="separate"/>
      </w:r>
      <w:r w:rsidR="00B6677D" w:rsidRPr="00916EFC">
        <w:t xml:space="preserve">Obr. </w:t>
      </w:r>
      <w:r w:rsidR="00B6677D">
        <w:rPr>
          <w:noProof/>
        </w:rPr>
        <w:t>33</w:t>
      </w:r>
      <w:r w:rsidR="001C5E4B" w:rsidRPr="00916EFC">
        <w:fldChar w:fldCharType="end"/>
      </w:r>
      <w:r w:rsidR="00947DC9" w:rsidRPr="00916EFC">
        <w:t>)</w:t>
      </w:r>
      <w:r w:rsidR="00577ECD" w:rsidRPr="00916EFC">
        <w:t xml:space="preserve">. </w:t>
      </w:r>
      <w:r w:rsidR="001C5E4B" w:rsidRPr="00916EFC">
        <w:t>B</w:t>
      </w:r>
      <w:r w:rsidR="00577ECD" w:rsidRPr="00916EFC">
        <w:t xml:space="preserve">yly zvoleny 3 typy úkolů na základě taxonomie uvedené v </w:t>
      </w:r>
      <w:r w:rsidR="00577ECD" w:rsidRPr="00916EFC">
        <w:fldChar w:fldCharType="begin"/>
      </w:r>
      <w:r w:rsidR="00B035C7" w:rsidRPr="00916EFC">
        <w:instrText xml:space="preserve"> ADDIN ZOTERO_ITEM CSL_CITATION {"citationID":"8y4THoxz","properties":{"formattedCitation":"(\\uc0\\u352{}t\\uc0\\u283{}rba et al. 2015)","plainCitation":"(Štěrba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Štěrba","given":""},{"family":"Šašinka","given":"Čeněk"},{"family":"Stachoň","given":"Zdeněk"},{"family":"Stampach","given":"Radim"}],"issued":{"date-parts":[["2015",8,13]]},"citation-key":"sterbaSelectedIssuesExperimental2015"}}],"schema":"https://github.com/citation-style-language/schema/raw/master/csl-citation.json"} </w:instrText>
      </w:r>
      <w:r w:rsidR="00577ECD" w:rsidRPr="00916EFC">
        <w:fldChar w:fldCharType="separate"/>
      </w:r>
      <w:r w:rsidR="00B035C7" w:rsidRPr="00916EFC">
        <w:rPr>
          <w:rFonts w:cs="Times New Roman"/>
          <w:szCs w:val="24"/>
        </w:rPr>
        <w:t>(Štěrba et al. 2015)</w:t>
      </w:r>
      <w:r w:rsidR="00577ECD" w:rsidRPr="00916EFC">
        <w:fldChar w:fldCharType="end"/>
      </w:r>
      <w:r w:rsidR="00577ECD" w:rsidRPr="00916EFC">
        <w:t>.</w:t>
      </w:r>
      <w:r w:rsidR="00D346B3" w:rsidRPr="00916EFC">
        <w:t xml:space="preserve"> Vyhotovení úkolů bylo zapisováno koordinátorem.</w:t>
      </w:r>
      <w:r w:rsidR="00405A83" w:rsidRPr="00916EFC">
        <w:t xml:space="preserve"> Při vstupu do VP byl respondent požádán o vypracování</w:t>
      </w:r>
      <w:r w:rsidR="00AB0F68" w:rsidRPr="00916EFC">
        <w:t xml:space="preserve"> </w:t>
      </w:r>
      <w:r w:rsidR="00405A83" w:rsidRPr="00916EFC">
        <w:t xml:space="preserve">cvičné úlohy, kdy byl textově vysvětlen průběh testování, navigace a především interakce. Interakce s objekty byla prezentována pomocí exemplární interaktivní legendy, na jejíž objekty mohl uživatel „kliknout“. </w:t>
      </w:r>
      <w:r w:rsidR="00736D5A" w:rsidRPr="00916EFC">
        <w:t>Ovládání pohybu bylo následně uživateli vysvětleno v rámci cvičné úlohy</w:t>
      </w:r>
      <w:r w:rsidR="001C5E4B" w:rsidRPr="00916EFC">
        <w:t>.</w:t>
      </w:r>
      <w:r w:rsidR="00736D5A" w:rsidRPr="00916EFC">
        <w:t xml:space="preserve"> </w:t>
      </w:r>
    </w:p>
    <w:p w14:paraId="69B3C171" w14:textId="3010FE8B" w:rsidR="00B052E6" w:rsidRPr="00916EFC" w:rsidRDefault="00B052E6">
      <w:pPr>
        <w:spacing w:after="160"/>
        <w:jc w:val="left"/>
      </w:pPr>
      <w:r w:rsidRPr="00916EFC">
        <w:br w:type="page"/>
      </w:r>
    </w:p>
    <w:p w14:paraId="42DBC703" w14:textId="32DBF03D" w:rsidR="00F42436" w:rsidRPr="00916EFC" w:rsidRDefault="00F42436" w:rsidP="00135504">
      <w:pPr>
        <w:pStyle w:val="CaptionTabs"/>
      </w:pPr>
      <w:r w:rsidRPr="00916EFC">
        <w:lastRenderedPageBreak/>
        <w:t xml:space="preserve">Tab. </w:t>
      </w:r>
      <w:r w:rsidRPr="00916EFC">
        <w:fldChar w:fldCharType="begin"/>
      </w:r>
      <w:r w:rsidRPr="00916EFC">
        <w:instrText xml:space="preserve"> SEQ Tab. \* ARABIC </w:instrText>
      </w:r>
      <w:r w:rsidRPr="00916EFC">
        <w:fldChar w:fldCharType="separate"/>
      </w:r>
      <w:r w:rsidR="00B6677D">
        <w:rPr>
          <w:noProof/>
        </w:rPr>
        <w:t>16</w:t>
      </w:r>
      <w:r w:rsidRPr="00916EFC">
        <w:rPr>
          <w:noProof/>
        </w:rPr>
        <w:fldChar w:fldCharType="end"/>
      </w:r>
      <w:r w:rsidRPr="00916EFC">
        <w:t xml:space="preserve"> Zadání úkolů.</w:t>
      </w:r>
    </w:p>
    <w:tbl>
      <w:tblPr>
        <w:tblW w:w="7195" w:type="dxa"/>
        <w:tblLook w:val="04A0" w:firstRow="1" w:lastRow="0" w:firstColumn="1" w:lastColumn="0" w:noHBand="0" w:noVBand="1"/>
      </w:tblPr>
      <w:tblGrid>
        <w:gridCol w:w="895"/>
        <w:gridCol w:w="4410"/>
        <w:gridCol w:w="1890"/>
      </w:tblGrid>
      <w:tr w:rsidR="00566DE2" w:rsidRPr="00916EFC"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916EFC" w:rsidRDefault="00566DE2" w:rsidP="00566DE2">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916EFC" w:rsidRDefault="00566DE2" w:rsidP="00566DE2">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916EFC" w:rsidRDefault="00566DE2" w:rsidP="00566DE2">
            <w:pPr>
              <w:spacing w:after="0" w:line="240" w:lineRule="auto"/>
              <w:jc w:val="center"/>
              <w:rPr>
                <w:rFonts w:eastAsia="Times New Roman" w:cs="JetBrains Mono"/>
                <w:b/>
                <w:bCs/>
                <w:color w:val="000000"/>
                <w:sz w:val="18"/>
                <w:szCs w:val="18"/>
              </w:rPr>
            </w:pPr>
            <w:r w:rsidRPr="00916EFC">
              <w:rPr>
                <w:rFonts w:eastAsia="Times New Roman" w:cs="JetBrains Mono"/>
                <w:b/>
                <w:bCs/>
                <w:color w:val="000000"/>
                <w:sz w:val="18"/>
                <w:szCs w:val="18"/>
              </w:rPr>
              <w:t>Typ</w:t>
            </w:r>
          </w:p>
        </w:tc>
      </w:tr>
      <w:tr w:rsidR="00566DE2" w:rsidRPr="00916EFC"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Porovnání, Seřazení</w:t>
            </w:r>
          </w:p>
        </w:tc>
      </w:tr>
      <w:tr w:rsidR="00566DE2" w:rsidRPr="00916EFC"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Identifikace, Součet</w:t>
            </w:r>
          </w:p>
        </w:tc>
      </w:tr>
      <w:tr w:rsidR="00566DE2" w:rsidRPr="00916EFC"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6BC0A39D"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 xml:space="preserve">V topografické 3D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916EFC" w:rsidRDefault="00566DE2" w:rsidP="00566DE2">
            <w:pPr>
              <w:spacing w:after="0" w:line="240" w:lineRule="auto"/>
              <w:jc w:val="center"/>
              <w:rPr>
                <w:rFonts w:eastAsia="Times New Roman" w:cs="JetBrains Mono"/>
                <w:color w:val="000000"/>
                <w:sz w:val="18"/>
                <w:szCs w:val="18"/>
              </w:rPr>
            </w:pPr>
            <w:r w:rsidRPr="00916EFC">
              <w:rPr>
                <w:rFonts w:eastAsia="Times New Roman" w:cs="JetBrains Mono"/>
                <w:color w:val="000000"/>
                <w:sz w:val="18"/>
                <w:szCs w:val="18"/>
              </w:rPr>
              <w:t>Identifikace, Lokace</w:t>
            </w:r>
          </w:p>
        </w:tc>
      </w:tr>
    </w:tbl>
    <w:p w14:paraId="741202E0" w14:textId="77777777" w:rsidR="00566DE2" w:rsidRPr="00916EFC" w:rsidRDefault="00566DE2" w:rsidP="00566DE2">
      <w:pPr>
        <w:pStyle w:val="Normlnprvnodsazen"/>
        <w:ind w:firstLine="0"/>
        <w:rPr>
          <w:lang w:eastAsia="en-US"/>
        </w:rPr>
      </w:pPr>
    </w:p>
    <w:p w14:paraId="25BD7A9C" w14:textId="77777777" w:rsidR="00E134FA" w:rsidRPr="00916EFC" w:rsidRDefault="00E134FA" w:rsidP="001C5E4B">
      <w:pPr>
        <w:pStyle w:val="PICTURES"/>
      </w:pPr>
      <w:r w:rsidRPr="00916EFC">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32800FBC" w:rsidR="008D37F0" w:rsidRPr="00916EFC" w:rsidRDefault="00E134FA" w:rsidP="00135504">
      <w:pPr>
        <w:pStyle w:val="Caption"/>
      </w:pPr>
      <w:bookmarkStart w:id="190" w:name="_Ref155044822"/>
      <w:r w:rsidRPr="00916EFC">
        <w:t xml:space="preserve">Obr. </w:t>
      </w:r>
      <w:r w:rsidRPr="00916EFC">
        <w:fldChar w:fldCharType="begin"/>
      </w:r>
      <w:r w:rsidRPr="00916EFC">
        <w:instrText xml:space="preserve"> SEQ Obr. \* ARABIC </w:instrText>
      </w:r>
      <w:r w:rsidRPr="00916EFC">
        <w:fldChar w:fldCharType="separate"/>
      </w:r>
      <w:r w:rsidR="00B6677D">
        <w:rPr>
          <w:noProof/>
        </w:rPr>
        <w:t>33</w:t>
      </w:r>
      <w:r w:rsidRPr="00916EFC">
        <w:rPr>
          <w:noProof/>
        </w:rPr>
        <w:fldChar w:fldCharType="end"/>
      </w:r>
      <w:bookmarkEnd w:id="190"/>
      <w:r w:rsidRPr="00916EFC">
        <w:t xml:space="preserve"> Instruktážní textové tabule </w:t>
      </w:r>
      <w:r w:rsidR="005427F0" w:rsidRPr="00916EFC">
        <w:t>se zadáním úkolů</w:t>
      </w:r>
      <w:r w:rsidRPr="00916EFC">
        <w:t>.</w:t>
      </w:r>
    </w:p>
    <w:p w14:paraId="0CF87F8C" w14:textId="185A21C7" w:rsidR="009D797E" w:rsidRPr="00916EFC" w:rsidRDefault="009D797E" w:rsidP="009D797E">
      <w:pPr>
        <w:pStyle w:val="Heading2"/>
        <w:rPr>
          <w:lang w:val="cs-CZ"/>
        </w:rPr>
      </w:pPr>
      <w:bookmarkStart w:id="191" w:name="_Toc155217432"/>
      <w:r w:rsidRPr="00916EFC">
        <w:rPr>
          <w:lang w:val="cs-CZ"/>
        </w:rPr>
        <w:t>Výsledky</w:t>
      </w:r>
      <w:bookmarkEnd w:id="191"/>
    </w:p>
    <w:p w14:paraId="18B5AAA8" w14:textId="7676D840" w:rsidR="00454A80" w:rsidRPr="00916EFC" w:rsidRDefault="008E3493" w:rsidP="00454A80">
      <w:pPr>
        <w:keepNext/>
        <w:rPr>
          <w:lang w:eastAsia="cs-CZ"/>
        </w:rPr>
      </w:pPr>
      <w:r w:rsidRPr="00916EFC">
        <w:rPr>
          <w:lang w:eastAsia="cs-CZ"/>
        </w:rPr>
        <w:t>Výsledky uživatelského testování byl</w:t>
      </w:r>
      <w:r w:rsidR="001C055E" w:rsidRPr="00916EFC">
        <w:rPr>
          <w:lang w:eastAsia="cs-CZ"/>
        </w:rPr>
        <w:t>i</w:t>
      </w:r>
      <w:r w:rsidRPr="00916EFC">
        <w:rPr>
          <w:lang w:eastAsia="cs-CZ"/>
        </w:rPr>
        <w:t xml:space="preserve"> vyplněný dotazník a dosažené skóre </w:t>
      </w:r>
      <w:r w:rsidR="001C055E" w:rsidRPr="00916EFC">
        <w:rPr>
          <w:lang w:eastAsia="cs-CZ"/>
        </w:rPr>
        <w:t xml:space="preserve">při </w:t>
      </w:r>
      <w:r w:rsidRPr="00916EFC">
        <w:rPr>
          <w:lang w:eastAsia="cs-CZ"/>
        </w:rPr>
        <w:t>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sidRPr="00916EFC">
        <w:rPr>
          <w:lang w:eastAsia="cs-CZ"/>
        </w:rPr>
        <w:t xml:space="preserve"> mezi sebou v rámci jednoho úkolu</w:t>
      </w:r>
      <w:r w:rsidRPr="00916EFC">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w:t>
      </w:r>
      <w:r w:rsidR="001C055E" w:rsidRPr="00916EFC">
        <w:rPr>
          <w:lang w:eastAsia="cs-CZ"/>
        </w:rPr>
        <w:t>,</w:t>
      </w:r>
      <w:r w:rsidRPr="00916EFC">
        <w:rPr>
          <w:lang w:eastAsia="cs-CZ"/>
        </w:rPr>
        <w:t xml:space="preserve"> aby zahrnul celý vzorek odpovědí. U úkolu č. 3 byl hodnocen pouze čas, jelikož se jednalo o nalezení objektů v mapě. Pro výsledky úspěšnosti úkolů byla zpracována základní deskriptivní statistika.</w:t>
      </w:r>
      <w:r w:rsidR="00454A80" w:rsidRPr="00916EFC">
        <w:rPr>
          <w:lang w:eastAsia="cs-CZ"/>
        </w:rPr>
        <w:t xml:space="preserve"> </w:t>
      </w:r>
      <w:r w:rsidRPr="00916EFC">
        <w:rPr>
          <w:lang w:eastAsia="cs-CZ"/>
        </w:rPr>
        <w:t xml:space="preserve">Výsledky dotazníkového </w:t>
      </w:r>
      <w:r w:rsidRPr="00916EFC">
        <w:rPr>
          <w:lang w:eastAsia="cs-CZ"/>
        </w:rPr>
        <w:lastRenderedPageBreak/>
        <w:t xml:space="preserve">šetření byly analyzovány graficky. </w:t>
      </w:r>
      <w:r w:rsidR="00405A83" w:rsidRPr="00916EFC">
        <w:rPr>
          <w:lang w:eastAsia="cs-CZ"/>
        </w:rPr>
        <w:t xml:space="preserve">Podrobnější statistické zpracování nebylo provedeno </w:t>
      </w:r>
      <w:r w:rsidR="001C055E" w:rsidRPr="00916EFC">
        <w:rPr>
          <w:lang w:eastAsia="cs-CZ"/>
        </w:rPr>
        <w:t>proto</w:t>
      </w:r>
      <w:r w:rsidR="00405A83" w:rsidRPr="00916EFC">
        <w:rPr>
          <w:lang w:eastAsia="cs-CZ"/>
        </w:rPr>
        <w:t xml:space="preserve">, že se jedná o nízký počet respondentů. </w:t>
      </w:r>
    </w:p>
    <w:p w14:paraId="54D4C433" w14:textId="4143158E" w:rsidR="00906BA3" w:rsidRPr="00916EFC" w:rsidRDefault="00906BA3" w:rsidP="00906BA3">
      <w:pPr>
        <w:pStyle w:val="Heading3"/>
      </w:pPr>
      <w:bookmarkStart w:id="192" w:name="_Toc155217433"/>
      <w:r w:rsidRPr="00916EFC">
        <w:t>Identifikace</w:t>
      </w:r>
      <w:bookmarkEnd w:id="192"/>
    </w:p>
    <w:p w14:paraId="7B918BD5" w14:textId="49E2B139" w:rsidR="00454A80" w:rsidRPr="00916EFC" w:rsidRDefault="00454A80" w:rsidP="001C5E4B">
      <w:pPr>
        <w:pStyle w:val="PICTURES"/>
      </w:pPr>
      <w:r w:rsidRPr="00916EFC">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2C593EAB" w:rsidR="008E3493" w:rsidRPr="00916EFC" w:rsidRDefault="00454A80"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34</w:t>
      </w:r>
      <w:r w:rsidRPr="00916EFC">
        <w:rPr>
          <w:noProof/>
        </w:rPr>
        <w:fldChar w:fldCharType="end"/>
      </w:r>
      <w:r w:rsidRPr="00916EFC">
        <w:t xml:space="preserve"> Výsledky dotazníkového šetření – sekce Identifikace</w:t>
      </w:r>
      <w:r w:rsidR="00E559B3" w:rsidRPr="00916EFC">
        <w:t xml:space="preserve"> (otázky </w:t>
      </w:r>
      <w:r w:rsidR="009D212D" w:rsidRPr="00916EFC">
        <w:rPr>
          <w:lang w:val="en-US"/>
        </w:rPr>
        <w:t>1–7</w:t>
      </w:r>
      <w:r w:rsidR="00E559B3" w:rsidRPr="00916EFC">
        <w:rPr>
          <w:lang w:val="en-US"/>
        </w:rPr>
        <w:t>)</w:t>
      </w:r>
    </w:p>
    <w:p w14:paraId="41DAD3FB" w14:textId="54BE77AA" w:rsidR="005427F0" w:rsidRPr="00916EFC" w:rsidRDefault="005427F0" w:rsidP="005427F0">
      <w:pPr>
        <w:pStyle w:val="Normlnprvnodsazen"/>
      </w:pPr>
      <w:r w:rsidRPr="00916EFC">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rsidRPr="00916EFC">
        <w:t>25–39</w:t>
      </w:r>
      <w:r w:rsidR="001C5E4B" w:rsidRPr="00916EFC">
        <w:t xml:space="preserve"> lety</w:t>
      </w:r>
      <w:r w:rsidRPr="00916EFC">
        <w:t>. Z hlediska predispozice vůči technologii a zaměření vizualizací výsledky ukazují, že uživatelé</w:t>
      </w:r>
      <w:r w:rsidR="00112041" w:rsidRPr="00916EFC">
        <w:t xml:space="preserve"> nejsou běžnými uživateli HMD</w:t>
      </w:r>
      <w:r w:rsidRPr="00916EFC">
        <w:t xml:space="preserve">, tudíž ovládání a obecná práce s touto technologií je pro ně nová. Jelikož zájmovou skupinou byli zaměstnanci KAM, většina má denní, popř. velmi častou interakci s prostorovými daty. V případě 3D dat je zkušenost méně extrémní, ačkoliv stále vysoká. Právě predispozice práce s prostorovými daty a zkušeností s 3D je pravděpodobně značně vyšší nežli v obecné populaci. Z hlediska hodnocení dalších výstupu to není </w:t>
      </w:r>
      <w:r w:rsidR="00454A80" w:rsidRPr="00916EFC">
        <w:t>nevhodné, jelikož samotná aplikace míří na specialisty více nežli na obecnou populaci.</w:t>
      </w:r>
    </w:p>
    <w:p w14:paraId="48A348D7" w14:textId="03AFF8A8" w:rsidR="00906BA3" w:rsidRPr="00916EFC" w:rsidRDefault="00906BA3" w:rsidP="00906BA3">
      <w:pPr>
        <w:pStyle w:val="Heading3"/>
      </w:pPr>
      <w:bookmarkStart w:id="193" w:name="_Toc155217434"/>
      <w:r w:rsidRPr="00916EFC">
        <w:t>Úkoly</w:t>
      </w:r>
      <w:bookmarkEnd w:id="193"/>
    </w:p>
    <w:p w14:paraId="414EE037" w14:textId="3E68B0AC" w:rsidR="00AB0F68" w:rsidRPr="00916EFC" w:rsidRDefault="00454A80" w:rsidP="00AB0F68">
      <w:pPr>
        <w:pStyle w:val="Normlnprvnodsazen"/>
      </w:pPr>
      <w:r w:rsidRPr="00916EFC">
        <w:t xml:space="preserve">V případě úkolu č. 1 je zahrnuta otázka o znalosti </w:t>
      </w:r>
      <w:r w:rsidR="007929CD" w:rsidRPr="00916EFC">
        <w:t>území.</w:t>
      </w:r>
      <w:r w:rsidR="001C055E" w:rsidRPr="00916EFC">
        <w:t xml:space="preserve"> V</w:t>
      </w:r>
      <w:r w:rsidR="007929CD" w:rsidRPr="00916EFC">
        <w:t xml:space="preserve">ětšina respondentů zná lokalitu velmi dobře. </w:t>
      </w:r>
      <w:r w:rsidR="00AB0F68" w:rsidRPr="00916EFC">
        <w:t>J</w:t>
      </w:r>
      <w:r w:rsidR="007929CD" w:rsidRPr="00916EFC">
        <w:t>e</w:t>
      </w:r>
      <w:r w:rsidR="00AB0F68" w:rsidRPr="00916EFC">
        <w:t xml:space="preserve"> však</w:t>
      </w:r>
      <w:r w:rsidR="007929CD" w:rsidRPr="00916EFC">
        <w:t xml:space="preserve"> možné tvrdit, že vzhledem k typu úkolů nemá znalost oblasti vliv na správnost vypracování. </w:t>
      </w:r>
    </w:p>
    <w:p w14:paraId="00DCAE09" w14:textId="5CB0C8DA" w:rsidR="00454A80" w:rsidRPr="00916EFC" w:rsidRDefault="00AB0F68" w:rsidP="00AB0F68">
      <w:pPr>
        <w:pStyle w:val="Normlnprvnodsazen"/>
      </w:pPr>
      <w:r w:rsidRPr="00916EFC">
        <w:t>Při analýze otázek zaměřujících se na interakci s prostředím výsledky ukazují na to, že v</w:t>
      </w:r>
      <w:r w:rsidR="007929CD" w:rsidRPr="00916EFC">
        <w:t xml:space="preserve">ětšina respondentů využila </w:t>
      </w:r>
      <w:r w:rsidRPr="00916EFC">
        <w:t xml:space="preserve">jak interakce s objekty, tak pohybu </w:t>
      </w:r>
      <w:r w:rsidR="007929CD" w:rsidRPr="00916EFC">
        <w:t xml:space="preserve">(interaktivní legenda, pohyb) při vypracování úkolů. </w:t>
      </w:r>
      <w:r w:rsidRPr="00916EFC">
        <w:t>Při porovnání mezi úkoly je patrný vzrůst míry interakce pomocí pohybu U2 a U3</w:t>
      </w:r>
      <w:r w:rsidR="00405A83" w:rsidRPr="00916EFC">
        <w:t xml:space="preserve">. Tento fakt je možné připsat charakteru úkolů, který tuto interakci přímo vyžadoval, ale také skutečnosti, že uživatel se lépe naučil ovládání pohybu ve VP na rozdíl od U1. </w:t>
      </w:r>
      <w:r w:rsidRPr="00916EFC">
        <w:t xml:space="preserve">Což může naznačovat </w:t>
      </w:r>
      <w:r w:rsidR="00405A83" w:rsidRPr="00916EFC">
        <w:t xml:space="preserve">potřebu delší cvičné úlohy, </w:t>
      </w:r>
      <w:r w:rsidR="001C055E" w:rsidRPr="00916EFC">
        <w:t>kde</w:t>
      </w:r>
      <w:r w:rsidR="00405A83" w:rsidRPr="00916EFC">
        <w:t xml:space="preserve"> si uživatel osvojí ovládání aplikace.</w:t>
      </w:r>
    </w:p>
    <w:p w14:paraId="10686C22" w14:textId="417E712A" w:rsidR="00C8679D" w:rsidRPr="00916EFC" w:rsidRDefault="006C0F3D" w:rsidP="00C8679D">
      <w:pPr>
        <w:pStyle w:val="Normlnprvnodsazen"/>
      </w:pPr>
      <w:r w:rsidRPr="00916EFC">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p>
    <w:p w14:paraId="6332DE5A" w14:textId="0A01AEC4" w:rsidR="008D1F3E" w:rsidRPr="00916EFC" w:rsidRDefault="00C8679D" w:rsidP="005D7EED">
      <w:pPr>
        <w:pStyle w:val="Normlnprvnodsazen"/>
      </w:pPr>
      <w:r w:rsidRPr="00916EFC">
        <w:t xml:space="preserve">Otázka na zdánlivou náročnost úkolů ukázala, že U2 přišel uživatelům nejsložitější druhý v pořadí byl U1 a nejjednodušším byl U3. Tuto skutečnost je možné pozorovat také na </w:t>
      </w:r>
      <w:r w:rsidRPr="00916EFC">
        <w:lastRenderedPageBreak/>
        <w:t>krabicovém grafu</w:t>
      </w:r>
      <w:r w:rsidR="00112041" w:rsidRPr="00916EFC">
        <w:t xml:space="preserve"> </w:t>
      </w:r>
      <w:r w:rsidR="00947DC9" w:rsidRPr="00916EFC">
        <w:t>(</w:t>
      </w:r>
      <w:r w:rsidR="00112041" w:rsidRPr="00916EFC">
        <w:fldChar w:fldCharType="begin"/>
      </w:r>
      <w:r w:rsidR="00112041" w:rsidRPr="00916EFC">
        <w:instrText xml:space="preserve"> REF _Ref155045128 \h </w:instrText>
      </w:r>
      <w:r w:rsidR="00916EFC">
        <w:instrText xml:space="preserve"> \* MERGEFORMAT </w:instrText>
      </w:r>
      <w:r w:rsidR="00112041" w:rsidRPr="00916EFC">
        <w:fldChar w:fldCharType="separate"/>
      </w:r>
      <w:r w:rsidR="00B6677D" w:rsidRPr="00916EFC">
        <w:t xml:space="preserve">Obr. </w:t>
      </w:r>
      <w:r w:rsidR="00B6677D">
        <w:rPr>
          <w:noProof/>
        </w:rPr>
        <w:t>40</w:t>
      </w:r>
      <w:r w:rsidR="00112041" w:rsidRPr="00916EFC">
        <w:fldChar w:fldCharType="end"/>
      </w:r>
      <w:r w:rsidR="00947DC9" w:rsidRPr="00916EFC">
        <w:t>)</w:t>
      </w:r>
      <w:r w:rsidRPr="00916EFC">
        <w:t xml:space="preserve">, který ukazuje čas vyhotovení napříč respondenty. Složitost úkolů plyne především z typu úkolu. U2 vyžadoval počítání objektů (n </w:t>
      </w:r>
      <w:r w:rsidRPr="00916EFC">
        <w:rPr>
          <w:lang w:val="en-US"/>
        </w:rPr>
        <w:t xml:space="preserve">= </w:t>
      </w:r>
      <w:r w:rsidRPr="00916EFC">
        <w:t xml:space="preserve">33) v 3D modelu, což se ukázalo jako kognitivně náročná činnost v kombinaci s orientací v 3D prostoru. Běžným průběhem vypracování U2 byla situace kdy respondent opakovaně </w:t>
      </w:r>
      <w:r w:rsidR="00B7115D" w:rsidRPr="00916EFC">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rsidRPr="00916EFC">
        <w:t>, tedy zvýší rychlost vypracování. Z</w:t>
      </w:r>
      <w:r w:rsidR="00906BA3" w:rsidRPr="00916EFC">
        <w:t> </w:t>
      </w:r>
      <w:r w:rsidR="00B47B04" w:rsidRPr="00916EFC">
        <w:t xml:space="preserve">pohledu spokojenosti s danými úkoly jsou odpovědi neutrálního až převážně pozitivního sentimentu. </w:t>
      </w:r>
    </w:p>
    <w:p w14:paraId="44CAB53E" w14:textId="77777777" w:rsidR="00100A44" w:rsidRPr="00916EFC" w:rsidRDefault="00100A44" w:rsidP="00100A44">
      <w:pPr>
        <w:keepNext/>
      </w:pPr>
      <w:r w:rsidRPr="00916EFC">
        <w:rPr>
          <w:noProof/>
          <w:lang w:val="en-US" w:eastAsia="cs-CZ"/>
        </w:rPr>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042C0979" w:rsidR="009D797E" w:rsidRPr="00916EFC" w:rsidRDefault="00100A44"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B6677D">
        <w:rPr>
          <w:noProof/>
        </w:rPr>
        <w:t>35</w:t>
      </w:r>
      <w:r w:rsidRPr="00916EFC">
        <w:rPr>
          <w:noProof/>
        </w:rPr>
        <w:fldChar w:fldCharType="end"/>
      </w:r>
      <w:r w:rsidR="001B3D7B" w:rsidRPr="00916EFC">
        <w:t xml:space="preserve"> Výsledky dotazníkového </w:t>
      </w:r>
      <w:r w:rsidR="00566DE2" w:rsidRPr="00916EFC">
        <w:t>šetření – sekce</w:t>
      </w:r>
      <w:r w:rsidRPr="00916EFC">
        <w:t xml:space="preserve"> Úkol č. 1</w:t>
      </w:r>
      <w:r w:rsidR="00E559B3" w:rsidRPr="00916EFC">
        <w:t xml:space="preserve"> (otázky </w:t>
      </w:r>
      <w:r w:rsidR="00E559B3" w:rsidRPr="00916EFC">
        <w:rPr>
          <w:lang w:val="en-US"/>
        </w:rPr>
        <w:t>7-14)</w:t>
      </w:r>
    </w:p>
    <w:p w14:paraId="576C7B34" w14:textId="77777777" w:rsidR="00FD2AD5" w:rsidRPr="00916EFC" w:rsidRDefault="00FD2AD5" w:rsidP="00FD2AD5">
      <w:pPr>
        <w:rPr>
          <w:lang w:val="en-US"/>
        </w:rPr>
      </w:pPr>
    </w:p>
    <w:p w14:paraId="580BF70A" w14:textId="36DF4A22" w:rsidR="00CD363B" w:rsidRPr="00916EFC" w:rsidRDefault="009D2672" w:rsidP="00CD363B">
      <w:pPr>
        <w:keepNext/>
      </w:pPr>
      <w:r w:rsidRPr="00916EFC">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3D8B26BC" w:rsidR="00CD363B" w:rsidRPr="00916EFC" w:rsidRDefault="00CD363B"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B6677D">
        <w:rPr>
          <w:noProof/>
        </w:rPr>
        <w:t>36</w:t>
      </w:r>
      <w:r w:rsidRPr="00916EFC">
        <w:rPr>
          <w:noProof/>
        </w:rPr>
        <w:fldChar w:fldCharType="end"/>
      </w:r>
      <w:r w:rsidRPr="00916EFC">
        <w:t xml:space="preserve"> Správnost vyhotovení úkolu č. 1 v závislosti na </w:t>
      </w:r>
      <w:r w:rsidR="00D346B3" w:rsidRPr="00916EFC">
        <w:t>čase – vlevo</w:t>
      </w:r>
      <w:r w:rsidRPr="00916EFC">
        <w:t>.</w:t>
      </w:r>
      <w:r w:rsidR="00D346B3" w:rsidRPr="00916EFC">
        <w:t xml:space="preserve"> Deskriptivní statistika výsledků - vpravo.</w:t>
      </w:r>
    </w:p>
    <w:p w14:paraId="18A4C8AA" w14:textId="77777777" w:rsidR="00100A44" w:rsidRPr="00916EFC" w:rsidRDefault="00100A44" w:rsidP="00100A44">
      <w:pPr>
        <w:keepNext/>
      </w:pPr>
      <w:r w:rsidRPr="00916EFC">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061F03A2" w14:textId="5CF9DC0B" w:rsidR="009D2672" w:rsidRPr="00916EFC" w:rsidRDefault="00100A44"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37</w:t>
      </w:r>
      <w:r w:rsidRPr="00916EFC">
        <w:rPr>
          <w:noProof/>
        </w:rPr>
        <w:fldChar w:fldCharType="end"/>
      </w:r>
      <w:r w:rsidR="001B3D7B" w:rsidRPr="00916EFC">
        <w:t xml:space="preserve"> Výsledky dotazníkového </w:t>
      </w:r>
      <w:r w:rsidR="009D2672" w:rsidRPr="00916EFC">
        <w:t>šetření – sekce Úkol č. 2</w:t>
      </w:r>
      <w:r w:rsidR="00E559B3" w:rsidRPr="00916EFC">
        <w:t xml:space="preserve"> (otázky </w:t>
      </w:r>
      <w:r w:rsidR="00E559B3" w:rsidRPr="00916EFC">
        <w:rPr>
          <w:lang w:val="en-US"/>
        </w:rPr>
        <w:t>15-21)</w:t>
      </w:r>
    </w:p>
    <w:p w14:paraId="331B1BA6" w14:textId="77777777" w:rsidR="00FD2AD5" w:rsidRPr="00916EFC" w:rsidRDefault="00FD2AD5" w:rsidP="00FD2AD5"/>
    <w:p w14:paraId="3AFDBB14" w14:textId="77777777" w:rsidR="009D2672" w:rsidRPr="00916EFC" w:rsidRDefault="009D2672" w:rsidP="009D2672">
      <w:pPr>
        <w:pStyle w:val="Normlnprvnodsazen"/>
        <w:keepNext/>
        <w:ind w:firstLine="0"/>
      </w:pPr>
      <w:r w:rsidRPr="00916EFC">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5DAFFAFB" w:rsidR="00D346B3" w:rsidRPr="00916EFC" w:rsidRDefault="009D2672"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38</w:t>
      </w:r>
      <w:r w:rsidRPr="00916EFC">
        <w:rPr>
          <w:noProof/>
        </w:rPr>
        <w:fldChar w:fldCharType="end"/>
      </w:r>
      <w:r w:rsidRPr="00916EFC">
        <w:t xml:space="preserve"> Správnost vyhotovení úkolu č. 2 v závislosti na čase – vlevo. Deskriptivní statistika výsledků - vpravo.</w:t>
      </w:r>
    </w:p>
    <w:p w14:paraId="467620DD" w14:textId="77777777" w:rsidR="00D346B3" w:rsidRPr="00916EFC" w:rsidRDefault="00D346B3" w:rsidP="00D346B3">
      <w:pPr>
        <w:pStyle w:val="Normlnprvnodsazen"/>
        <w:rPr>
          <w:lang w:eastAsia="en-US"/>
        </w:rPr>
      </w:pPr>
    </w:p>
    <w:p w14:paraId="23D6D790" w14:textId="77777777" w:rsidR="00100A44" w:rsidRPr="00916EFC" w:rsidRDefault="00100A44" w:rsidP="00100A44">
      <w:pPr>
        <w:keepNext/>
      </w:pPr>
      <w:r w:rsidRPr="00916EFC">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1B5FF608" w:rsidR="00EB52DE" w:rsidRPr="00916EFC" w:rsidRDefault="00100A44" w:rsidP="00135504">
      <w:pPr>
        <w:pStyle w:val="Caption"/>
        <w:rPr>
          <w:lang w:val="en-US"/>
        </w:rPr>
      </w:pPr>
      <w:r w:rsidRPr="00916EFC">
        <w:t xml:space="preserve">Obr. </w:t>
      </w:r>
      <w:r w:rsidRPr="00916EFC">
        <w:fldChar w:fldCharType="begin"/>
      </w:r>
      <w:r w:rsidRPr="00916EFC">
        <w:instrText xml:space="preserve"> SEQ Obr. \* ARABIC </w:instrText>
      </w:r>
      <w:r w:rsidRPr="00916EFC">
        <w:fldChar w:fldCharType="separate"/>
      </w:r>
      <w:r w:rsidR="00B6677D">
        <w:rPr>
          <w:noProof/>
        </w:rPr>
        <w:t>39</w:t>
      </w:r>
      <w:r w:rsidRPr="00916EFC">
        <w:rPr>
          <w:noProof/>
        </w:rPr>
        <w:fldChar w:fldCharType="end"/>
      </w:r>
      <w:r w:rsidRPr="00916EFC">
        <w:t xml:space="preserve"> </w:t>
      </w:r>
      <w:r w:rsidR="001B3D7B" w:rsidRPr="00916EFC">
        <w:t xml:space="preserve">Výsledky dotazníkového </w:t>
      </w:r>
      <w:r w:rsidR="00566DE2" w:rsidRPr="00916EFC">
        <w:t>šetření – sekce</w:t>
      </w:r>
      <w:r w:rsidR="001B3D7B" w:rsidRPr="00916EFC">
        <w:t xml:space="preserve"> </w:t>
      </w:r>
      <w:r w:rsidRPr="00916EFC">
        <w:t>Úkol č. 3</w:t>
      </w:r>
      <w:r w:rsidR="00E559B3" w:rsidRPr="00916EFC">
        <w:t xml:space="preserve"> (otázky </w:t>
      </w:r>
      <w:r w:rsidR="00E559B3" w:rsidRPr="00916EFC">
        <w:rPr>
          <w:lang w:val="en-US"/>
        </w:rPr>
        <w:t>22-26)</w:t>
      </w:r>
    </w:p>
    <w:p w14:paraId="5156C118" w14:textId="77777777" w:rsidR="00FD2AD5" w:rsidRPr="00916EFC" w:rsidRDefault="00FD2AD5" w:rsidP="00FD2AD5">
      <w:pPr>
        <w:rPr>
          <w:lang w:val="en-US"/>
        </w:rPr>
      </w:pPr>
    </w:p>
    <w:p w14:paraId="28A4D7A8" w14:textId="346A9FE4" w:rsidR="009D2672" w:rsidRPr="00916EFC" w:rsidRDefault="00217995" w:rsidP="009D2672">
      <w:pPr>
        <w:keepNext/>
      </w:pPr>
      <w:r w:rsidRPr="00916EFC">
        <w:rPr>
          <w:noProof/>
        </w:rPr>
        <w:drawing>
          <wp:inline distT="0" distB="0" distL="0" distR="0" wp14:anchorId="7984B3E2" wp14:editId="1773F709">
            <wp:extent cx="5579745" cy="2149475"/>
            <wp:effectExtent l="0" t="0" r="1905" b="3175"/>
            <wp:docPr id="1344118746"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18746" name="Picture 1" descr="A graph with numbers and a chart&#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5CAB7C9F" w:rsidR="00B63F02" w:rsidRPr="00916EFC" w:rsidRDefault="009D2672" w:rsidP="00135504">
      <w:pPr>
        <w:pStyle w:val="Caption"/>
      </w:pPr>
      <w:bookmarkStart w:id="194" w:name="_Ref155045128"/>
      <w:r w:rsidRPr="00916EFC">
        <w:t xml:space="preserve">Obr. </w:t>
      </w:r>
      <w:r w:rsidRPr="00916EFC">
        <w:fldChar w:fldCharType="begin"/>
      </w:r>
      <w:r w:rsidRPr="00916EFC">
        <w:instrText xml:space="preserve"> SEQ Obr. \* ARABIC </w:instrText>
      </w:r>
      <w:r w:rsidRPr="00916EFC">
        <w:fldChar w:fldCharType="separate"/>
      </w:r>
      <w:r w:rsidR="00B6677D">
        <w:rPr>
          <w:noProof/>
        </w:rPr>
        <w:t>40</w:t>
      </w:r>
      <w:r w:rsidRPr="00916EFC">
        <w:rPr>
          <w:noProof/>
        </w:rPr>
        <w:fldChar w:fldCharType="end"/>
      </w:r>
      <w:bookmarkEnd w:id="194"/>
      <w:r w:rsidRPr="00916EFC">
        <w:t xml:space="preserve"> Rychlost vyhotovení </w:t>
      </w:r>
      <w:r w:rsidR="00217995" w:rsidRPr="00916EFC">
        <w:t>U3</w:t>
      </w:r>
      <w:r w:rsidRPr="00916EFC">
        <w:t xml:space="preserve"> – vlevo. Deskriptivní statistika </w:t>
      </w:r>
      <w:r w:rsidR="000667DF" w:rsidRPr="00916EFC">
        <w:t xml:space="preserve">časů vyhotovení úkolů, barevně rozděleno dle úkolů </w:t>
      </w:r>
      <w:r w:rsidR="004E62C9" w:rsidRPr="00916EFC">
        <w:t>(fialová – U1, zelená</w:t>
      </w:r>
      <w:r w:rsidR="002D2CAB" w:rsidRPr="00916EFC">
        <w:t xml:space="preserve"> – </w:t>
      </w:r>
      <w:r w:rsidR="004E62C9" w:rsidRPr="00916EFC">
        <w:t>U2, oranžová</w:t>
      </w:r>
      <w:r w:rsidR="002D2CAB" w:rsidRPr="00916EFC">
        <w:t xml:space="preserve"> – </w:t>
      </w:r>
      <w:r w:rsidR="004E62C9" w:rsidRPr="00916EFC">
        <w:t xml:space="preserve">U3) </w:t>
      </w:r>
      <w:r w:rsidR="000667DF" w:rsidRPr="00916EFC">
        <w:t>– vpravo</w:t>
      </w:r>
      <w:r w:rsidRPr="00916EFC">
        <w:t>.</w:t>
      </w:r>
    </w:p>
    <w:p w14:paraId="4C683921" w14:textId="3DB6CE21" w:rsidR="00906BA3" w:rsidRPr="00916EFC" w:rsidRDefault="00906BA3" w:rsidP="00906BA3">
      <w:pPr>
        <w:pStyle w:val="Heading3"/>
      </w:pPr>
      <w:bookmarkStart w:id="195" w:name="_Toc155217435"/>
      <w:r w:rsidRPr="00916EFC">
        <w:t>Ovládání</w:t>
      </w:r>
      <w:bookmarkEnd w:id="195"/>
    </w:p>
    <w:p w14:paraId="4148422D" w14:textId="00B62CD7" w:rsidR="002F3AA1" w:rsidRPr="00916EFC" w:rsidRDefault="002F3AA1" w:rsidP="002F3AA1">
      <w:r w:rsidRPr="00916EFC">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rsidRPr="00916EFC">
        <w:t>úkoly,</w:t>
      </w:r>
      <w:r w:rsidRPr="00916EFC">
        <w:t xml:space="preserve"> tak pro pohyb při vypracování úkolu. </w:t>
      </w:r>
      <w:r w:rsidR="00B84E3E" w:rsidRPr="00916EFC">
        <w:t xml:space="preserve">Velký vliv na tyto metriky měla skutečnost, že pohyb </w:t>
      </w:r>
      <w:r w:rsidR="00B84E3E" w:rsidRPr="00916EFC">
        <w:lastRenderedPageBreak/>
        <w:t xml:space="preserve">pomocí posunu byl výchozím nastavení pro pohyb a pro jeho změnu bylo nutné dvakrát stlačit tlačítko na ovladači. </w:t>
      </w:r>
    </w:p>
    <w:p w14:paraId="6FC93B38" w14:textId="77777777" w:rsidR="00E559B3" w:rsidRPr="00916EFC" w:rsidRDefault="00E559B3" w:rsidP="00FD2AD5">
      <w:pPr>
        <w:pStyle w:val="PICTURES"/>
      </w:pPr>
      <w:r w:rsidRPr="00916EFC">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2E38B8CC" w:rsidR="00906BA3" w:rsidRPr="00916EFC" w:rsidRDefault="00E559B3"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41</w:t>
      </w:r>
      <w:r w:rsidRPr="00916EFC">
        <w:rPr>
          <w:noProof/>
        </w:rPr>
        <w:fldChar w:fldCharType="end"/>
      </w:r>
      <w:r w:rsidRPr="00916EFC">
        <w:t xml:space="preserve"> Výsledky dotazníkového šetření – sekce Ovládání (otázky 27, 28, 31)</w:t>
      </w:r>
    </w:p>
    <w:p w14:paraId="4596C60D" w14:textId="77777777" w:rsidR="00FD2AD5" w:rsidRPr="00916EFC" w:rsidRDefault="00FD2AD5" w:rsidP="00FD2AD5"/>
    <w:p w14:paraId="76447EF1" w14:textId="5D139441" w:rsidR="001B3D7B" w:rsidRPr="00916EFC" w:rsidRDefault="00906BA3" w:rsidP="00FD2AD5">
      <w:pPr>
        <w:pStyle w:val="PICTURES"/>
      </w:pPr>
      <w:r w:rsidRPr="00916EFC">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55E15238" w:rsidR="00F15E23" w:rsidRPr="00916EFC" w:rsidRDefault="001B3D7B" w:rsidP="00135504">
      <w:pPr>
        <w:pStyle w:val="Caption"/>
      </w:pPr>
      <w:r w:rsidRPr="00916EFC">
        <w:t xml:space="preserve">Obr. </w:t>
      </w:r>
      <w:r w:rsidRPr="00916EFC">
        <w:fldChar w:fldCharType="begin"/>
      </w:r>
      <w:r w:rsidRPr="00916EFC">
        <w:instrText xml:space="preserve"> SEQ Obr. \* ARABIC </w:instrText>
      </w:r>
      <w:r w:rsidRPr="00916EFC">
        <w:fldChar w:fldCharType="separate"/>
      </w:r>
      <w:r w:rsidR="00B6677D">
        <w:rPr>
          <w:noProof/>
        </w:rPr>
        <w:t>42</w:t>
      </w:r>
      <w:r w:rsidRPr="00916EFC">
        <w:rPr>
          <w:noProof/>
        </w:rPr>
        <w:fldChar w:fldCharType="end"/>
      </w:r>
      <w:r w:rsidRPr="00916EFC">
        <w:t xml:space="preserve"> Výsledky dotazníkového </w:t>
      </w:r>
      <w:r w:rsidR="00F15E23" w:rsidRPr="00916EFC">
        <w:t>šetření – sekce</w:t>
      </w:r>
      <w:r w:rsidRPr="00916EFC">
        <w:t xml:space="preserve"> Ovládání</w:t>
      </w:r>
      <w:r w:rsidR="00E559B3" w:rsidRPr="00916EFC">
        <w:t xml:space="preserve"> (otázky 29, 30)</w:t>
      </w:r>
    </w:p>
    <w:p w14:paraId="66E7F18B" w14:textId="58DDF6D8" w:rsidR="009D212D" w:rsidRPr="00916EFC" w:rsidRDefault="004E62C9" w:rsidP="009D212D">
      <w:pPr>
        <w:pStyle w:val="Heading3"/>
      </w:pPr>
      <w:bookmarkStart w:id="196" w:name="_Toc155217436"/>
      <w:r w:rsidRPr="00916EFC">
        <w:t>Subjektivní hodnocení</w:t>
      </w:r>
      <w:bookmarkEnd w:id="196"/>
    </w:p>
    <w:p w14:paraId="5F3367B6" w14:textId="3B8B5348" w:rsidR="009D212D" w:rsidRPr="00916EFC" w:rsidRDefault="009D212D" w:rsidP="009D212D">
      <w:pPr>
        <w:pStyle w:val="Normlnprvnodsazen"/>
        <w:ind w:firstLine="0"/>
        <w:rPr>
          <w:lang w:eastAsia="en-US"/>
        </w:rPr>
      </w:pPr>
      <w:r w:rsidRPr="00916EFC">
        <w:rPr>
          <w:lang w:eastAsia="en-US"/>
        </w:rPr>
        <w:t>V poslední sekci dotazníku „Otevřené otázky“ (otázky č. 33, 34) byl analyzován osobní názor na VP obecně.</w:t>
      </w:r>
    </w:p>
    <w:p w14:paraId="36E092BB" w14:textId="77777777" w:rsidR="009D212D" w:rsidRPr="00916EFC" w:rsidRDefault="009D212D" w:rsidP="009D212D">
      <w:pPr>
        <w:pStyle w:val="Normlnprvnodsazen"/>
        <w:numPr>
          <w:ilvl w:val="0"/>
          <w:numId w:val="76"/>
        </w:numPr>
        <w:rPr>
          <w:lang w:eastAsia="en-US"/>
        </w:rPr>
      </w:pPr>
      <w:r w:rsidRPr="00916EFC">
        <w:rPr>
          <w:lang w:eastAsia="en-US"/>
        </w:rPr>
        <w:t>Jak obecně vidíte potenciál VR v praxi?</w:t>
      </w:r>
    </w:p>
    <w:p w14:paraId="4550CFB6" w14:textId="17FAC36F" w:rsidR="00362434" w:rsidRPr="00916EFC" w:rsidRDefault="009D212D" w:rsidP="00362434">
      <w:pPr>
        <w:pStyle w:val="Normlnprvnodsazen"/>
        <w:numPr>
          <w:ilvl w:val="0"/>
          <w:numId w:val="76"/>
        </w:numPr>
        <w:rPr>
          <w:lang w:eastAsia="en-US"/>
        </w:rPr>
      </w:pPr>
      <w:r w:rsidRPr="00916EFC">
        <w:rPr>
          <w:lang w:eastAsia="en-US"/>
        </w:rPr>
        <w:t>Pokud máte jakékoli další poznámky či komentáře tak uveďte. (nepovinné)</w:t>
      </w:r>
    </w:p>
    <w:p w14:paraId="431A7CD5" w14:textId="6532CDB4" w:rsidR="00362434" w:rsidRPr="00916EFC" w:rsidRDefault="00362434" w:rsidP="00362434">
      <w:pPr>
        <w:pStyle w:val="Normlnprvnodsazen"/>
        <w:ind w:firstLine="0"/>
        <w:rPr>
          <w:b/>
          <w:bCs/>
          <w:lang w:eastAsia="en-US"/>
        </w:rPr>
      </w:pPr>
      <w:r w:rsidRPr="00916EFC">
        <w:rPr>
          <w:b/>
          <w:bCs/>
          <w:lang w:eastAsia="en-US"/>
        </w:rPr>
        <w:t>Příklady odpovědí:</w:t>
      </w:r>
    </w:p>
    <w:p w14:paraId="25D2A3ED" w14:textId="2BE8A747" w:rsidR="00362434" w:rsidRPr="00916EFC" w:rsidRDefault="00362434" w:rsidP="00117093">
      <w:pPr>
        <w:pStyle w:val="Normlnprvnodsazen"/>
        <w:ind w:firstLine="0"/>
        <w:rPr>
          <w:i/>
          <w:iCs/>
          <w:lang w:eastAsia="en-US"/>
        </w:rPr>
      </w:pPr>
      <w:r w:rsidRPr="00916EFC">
        <w:rPr>
          <w:i/>
          <w:iCs/>
          <w:lang w:eastAsia="en-US"/>
        </w:rPr>
        <w:t>„Potenciál je určitě vysoký pro vizualizaci rozličného obsahu. Za limitující zde považuji nutnost si nasazovat VR brýle.“</w:t>
      </w:r>
    </w:p>
    <w:p w14:paraId="4036CB87" w14:textId="546ED8D0" w:rsidR="00362434" w:rsidRPr="00916EFC" w:rsidRDefault="00362434" w:rsidP="00117093">
      <w:pPr>
        <w:pStyle w:val="Normlnprvnodsazen"/>
        <w:ind w:firstLine="0"/>
        <w:rPr>
          <w:i/>
          <w:iCs/>
          <w:lang w:eastAsia="en-US"/>
        </w:rPr>
      </w:pPr>
      <w:r w:rsidRPr="00916EFC">
        <w:rPr>
          <w:i/>
          <w:iCs/>
          <w:lang w:eastAsia="en-US"/>
        </w:rPr>
        <w:t xml:space="preserve">„Především pro prezentaci 3D projektů veřejnosti anebo pro konzultace řešení mezi profesemi. Myslím </w:t>
      </w:r>
      <w:r w:rsidR="00100741" w:rsidRPr="00916EFC">
        <w:rPr>
          <w:i/>
          <w:iCs/>
          <w:lang w:eastAsia="en-US"/>
        </w:rPr>
        <w:t>si,</w:t>
      </w:r>
      <w:r w:rsidRPr="00916EFC">
        <w:rPr>
          <w:i/>
          <w:iCs/>
          <w:lang w:eastAsia="en-US"/>
        </w:rPr>
        <w:t xml:space="preserve"> že v současné době je ovládání hodně těžkopádné a ten pravý zážitek a potenciál je nám doposud skrytý.“</w:t>
      </w:r>
    </w:p>
    <w:p w14:paraId="5EE80C0F" w14:textId="320E681C" w:rsidR="009D212D" w:rsidRPr="00916EFC" w:rsidRDefault="009D212D" w:rsidP="009D212D">
      <w:pPr>
        <w:pStyle w:val="Normlnprvnodsazen"/>
        <w:rPr>
          <w:lang w:eastAsia="en-US"/>
        </w:rPr>
      </w:pPr>
      <w:r w:rsidRPr="00916EFC">
        <w:rPr>
          <w:lang w:eastAsia="en-US"/>
        </w:rPr>
        <w:t xml:space="preserve">V řadě odpovědí se opakovala stejná témata. Většina účastníků vyjádřila mírně až výrazně pozitivní sentiment k vývoji využití </w:t>
      </w:r>
      <w:r w:rsidRPr="00916EFC">
        <w:t>VR</w:t>
      </w:r>
      <w:r w:rsidRPr="00916EFC">
        <w:rPr>
          <w:lang w:eastAsia="en-US"/>
        </w:rPr>
        <w:t xml:space="preserve"> v praxi a budoucnosti vývoje této technologie, popř. její adopce do běžného života. Nejvíce zmiňovanými tématy uplatnění VR bylo téma urbanismu, a to především v kontextu tvorby vizualizací pro komunikaci koncepce území, popř. </w:t>
      </w:r>
      <w:r w:rsidRPr="00916EFC">
        <w:rPr>
          <w:lang w:eastAsia="en-US"/>
        </w:rPr>
        <w:lastRenderedPageBreak/>
        <w:t xml:space="preserve">architektonických projektů. Vícekrát byla zmíněna využitelnost VR v případě, že aplikace umožňuje kolaborativní prostředí. </w:t>
      </w:r>
    </w:p>
    <w:p w14:paraId="7881F9F4" w14:textId="689D5C33" w:rsidR="00E94592" w:rsidRPr="00916EFC" w:rsidRDefault="009D212D" w:rsidP="00FD2AD5">
      <w:pPr>
        <w:pStyle w:val="Normlnprvnodsazen"/>
      </w:pPr>
      <w:r w:rsidRPr="00916EFC">
        <w:t>Mezi zmíněnými negativy se opakovaně objevovala nespokojenost se samotným zařízení</w:t>
      </w:r>
      <w:r w:rsidR="00FD2AD5" w:rsidRPr="00916EFC">
        <w:t>m</w:t>
      </w:r>
      <w:r w:rsidRPr="00916EFC">
        <w:t>.</w:t>
      </w:r>
      <w:r w:rsidR="00FD2AD5" w:rsidRPr="00916EFC">
        <w:t xml:space="preserve"> Opakovaně se objevily připomínky k</w:t>
      </w:r>
      <w:r w:rsidRPr="00916EFC">
        <w:t xml:space="preserve">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w:t>
      </w:r>
      <w:r w:rsidR="001C055E" w:rsidRPr="00916EFC">
        <w:t>v</w:t>
      </w:r>
      <w:r w:rsidRPr="00916EFC">
        <w:t xml:space="preserve"> aplikac</w:t>
      </w:r>
      <w:r w:rsidR="001C055E" w:rsidRPr="00916EFC">
        <w:t>i</w:t>
      </w:r>
      <w:r w:rsidR="00FD2AD5" w:rsidRPr="00916EFC">
        <w:t>.</w:t>
      </w:r>
    </w:p>
    <w:p w14:paraId="46D0CF9B" w14:textId="485D7FAA" w:rsidR="00A479E6" w:rsidRPr="00916EFC" w:rsidRDefault="00D905D2" w:rsidP="00CD7C12">
      <w:pPr>
        <w:pStyle w:val="Heading1"/>
      </w:pPr>
      <w:bookmarkStart w:id="197" w:name="_Toc155217437"/>
      <w:r w:rsidRPr="00916EFC">
        <w:lastRenderedPageBreak/>
        <w:t>DISKUZE</w:t>
      </w:r>
      <w:bookmarkEnd w:id="197"/>
    </w:p>
    <w:p w14:paraId="51761816" w14:textId="53C85937" w:rsidR="00EA563E" w:rsidRPr="00916EFC" w:rsidRDefault="00EA2D0F" w:rsidP="00EA563E">
      <w:pPr>
        <w:pStyle w:val="Normlnprvnodsazen"/>
        <w:ind w:firstLine="0"/>
      </w:pPr>
      <w:r w:rsidRPr="00916EFC">
        <w:t>V </w:t>
      </w:r>
      <w:r w:rsidR="00947DC9" w:rsidRPr="00916EFC">
        <w:t>této</w:t>
      </w:r>
      <w:r w:rsidRPr="00916EFC">
        <w:t xml:space="preserve"> prác</w:t>
      </w:r>
      <w:r w:rsidR="00947DC9" w:rsidRPr="00916EFC">
        <w:t>i</w:t>
      </w:r>
      <w:r w:rsidRPr="00916EFC">
        <w:t xml:space="preserve"> byl vytvořen detailní přehled technologií, pomocí kterých je možné vytvořit VP ve webovém prostředí. Možných technologiích k analýze je mnoho, především pokud je brán v potaz kompletní proces od tvorby dat až po vizualizaci. Hlavním cílem byly technologie umožňující samotnou vizualizaci ve webovém prostředí. Pokud je však zájmem práce vybrat technologi</w:t>
      </w:r>
      <w:r w:rsidR="00947DC9" w:rsidRPr="00916EFC">
        <w:t>i</w:t>
      </w:r>
      <w:r w:rsidRPr="00916EFC">
        <w:t>, která bude použitelná</w:t>
      </w:r>
      <w:r w:rsidR="00947DC9" w:rsidRPr="00916EFC">
        <w:t xml:space="preserve">, </w:t>
      </w:r>
      <w:r w:rsidRPr="00916EFC">
        <w:t>je nutné na n</w:t>
      </w:r>
      <w:r w:rsidR="00947DC9" w:rsidRPr="00916EFC">
        <w:t>i</w:t>
      </w:r>
      <w:r w:rsidRPr="00916EFC">
        <w:t xml:space="preserve"> pohlížet v kontextu celého procesu tvorby vizualizace, jelikož s ním musí být kompatibilní. Daná technologie vyžaduje daný soubor vstupů (specificky formátovaná data atd.). Dosažení těchto vstupů je často nutné brát v potaz již v počátku tvorby vizualizace (pořízení, tvorba dat). Použitelnost </w:t>
      </w:r>
      <w:r w:rsidR="00947DC9" w:rsidRPr="00916EFC">
        <w:t>vybrané</w:t>
      </w:r>
      <w:r w:rsidRPr="00916EFC">
        <w:t xml:space="preserve"> technologie je tedy možné vyhodnotit až v kontextu procesu tvorby vizualizace, tedy zdali technologie vhodně zapadá do existujících procesů.</w:t>
      </w:r>
      <w:r w:rsidR="00FA3A93" w:rsidRPr="00916EFC">
        <w:t xml:space="preserve"> Geoinformatika je z velké části zaměřena na data, jejichž specifika často diktují možnosti výzkumu, analýz, vizualizací. Z tohoto důvodu byla i v této práci nejdříve identifikována dostupná data. Data 3D modelu Brna poskytována v proprietárních formátech (FGDB - Multipatch) ihned určila, jaký software je nutné do procesu zahrnout (Esri software). 3D model Brna je veřejně dostupnou datovou sadou, byla tedy vyvinuta snaha o vytvoření procesu konverze dat do otevřeného formátu (glTF). Tento proces následně umožnil mnohem širší volbu mezi </w:t>
      </w:r>
      <w:r w:rsidR="00EA563E" w:rsidRPr="00916EFC">
        <w:t>vizualizačními technologiemi, jelikož glTF je takřka univerzálně podporováno mezi technologiemi pro 3D vizualizaci. Následný výběr proběhl na základě více kritérii.</w:t>
      </w:r>
      <w:r w:rsidR="00100741" w:rsidRPr="00916EFC">
        <w:t xml:space="preserve"> Prvním z hlavních rozhodovacích kritérií byla míra, do jaké technologie implementují optimalizační funkce, což v případě vizualizace znamená množství a podrobnost dat jaké je možné zobrazit. Druhým kritériem pak bylo </w:t>
      </w:r>
      <w:r w:rsidR="00EA563E" w:rsidRPr="00916EFC">
        <w:t xml:space="preserve">pohodlí vývoje (viz. kap. </w:t>
      </w:r>
      <w:r w:rsidR="00EA563E" w:rsidRPr="00916EFC">
        <w:fldChar w:fldCharType="begin"/>
      </w:r>
      <w:r w:rsidR="00EA563E" w:rsidRPr="00916EFC">
        <w:instrText xml:space="preserve"> REF _Ref155125307 \n \h </w:instrText>
      </w:r>
      <w:r w:rsidR="00916EFC">
        <w:instrText xml:space="preserve"> \* MERGEFORMAT </w:instrText>
      </w:r>
      <w:r w:rsidR="00EA563E" w:rsidRPr="00916EFC">
        <w:fldChar w:fldCharType="separate"/>
      </w:r>
      <w:r w:rsidR="00B6677D">
        <w:t>4.4</w:t>
      </w:r>
      <w:r w:rsidR="00EA563E" w:rsidRPr="00916EFC">
        <w:fldChar w:fldCharType="end"/>
      </w:r>
      <w:r w:rsidR="00EA563E" w:rsidRPr="00916EFC">
        <w:t xml:space="preserve"> </w:t>
      </w:r>
      <w:r w:rsidR="00EA563E" w:rsidRPr="00916EFC">
        <w:fldChar w:fldCharType="begin"/>
      </w:r>
      <w:r w:rsidR="00EA563E" w:rsidRPr="00916EFC">
        <w:instrText xml:space="preserve"> REF _Ref155125311 \h </w:instrText>
      </w:r>
      <w:r w:rsidR="00916EFC">
        <w:instrText xml:space="preserve"> \* MERGEFORMAT </w:instrText>
      </w:r>
      <w:r w:rsidR="00EA563E" w:rsidRPr="00916EFC">
        <w:fldChar w:fldCharType="separate"/>
      </w:r>
      <w:r w:rsidR="00B6677D" w:rsidRPr="00916EFC">
        <w:t>Výběr technologie</w:t>
      </w:r>
      <w:r w:rsidR="00EA563E" w:rsidRPr="00916EFC">
        <w:fldChar w:fldCharType="end"/>
      </w:r>
      <w:r w:rsidR="00EA563E" w:rsidRPr="00916EFC">
        <w:t>)</w:t>
      </w:r>
      <w:r w:rsidR="00100741" w:rsidRPr="00916EFC">
        <w:t xml:space="preserve">. Na základě těchto kritérií byl vybrán specifický soubor technologií. </w:t>
      </w:r>
      <w:r w:rsidR="00EA563E" w:rsidRPr="00916EFC">
        <w:t>Právě popis rozhodování při výběru je klíčový pro doporučení aplikace, jelikož každý projekt vyžaduje jiný soubor požadavků</w:t>
      </w:r>
      <w:r w:rsidR="00EA456C" w:rsidRPr="00916EFC">
        <w:t xml:space="preserve">. </w:t>
      </w:r>
      <w:r w:rsidR="00100741" w:rsidRPr="00916EFC">
        <w:t xml:space="preserve">Záměrem práce tedy není </w:t>
      </w:r>
      <w:r w:rsidR="00A21C52" w:rsidRPr="00916EFC">
        <w:t>jednoznačně</w:t>
      </w:r>
      <w:r w:rsidR="00100741" w:rsidRPr="00916EFC">
        <w:t xml:space="preserve"> určit tento soubor je nejvhodnější, ale poskytnout </w:t>
      </w:r>
      <w:r w:rsidR="00A21C52" w:rsidRPr="00916EFC">
        <w:t xml:space="preserve">dostatek informací k vlastnímu výběru. </w:t>
      </w:r>
    </w:p>
    <w:p w14:paraId="514BBD40" w14:textId="5C8CBE0F" w:rsidR="00AD5397" w:rsidRPr="00916EFC" w:rsidRDefault="00EA563E" w:rsidP="00AD5397">
      <w:pPr>
        <w:pStyle w:val="Normlnprvnodsazen"/>
      </w:pPr>
      <w:r w:rsidRPr="00916EFC">
        <w:t>Zvolený soubor technologií byl následně otestován tvorbou pilotní aplikace zobrazující 3 typy vizualizací založených na 3D modelu budov města Brna, DMR a podkladové mapě. Aplikace byla vyvinuta pomocí Wonderland enginu, který umožnil implementaci pokročilé interakce</w:t>
      </w:r>
      <w:r w:rsidR="00EA456C" w:rsidRPr="00916EFC">
        <w:t xml:space="preserve"> a dostupnost</w:t>
      </w:r>
      <w:r w:rsidR="00947DC9" w:rsidRPr="00916EFC">
        <w:t xml:space="preserve"> </w:t>
      </w:r>
      <w:r w:rsidR="00EA456C" w:rsidRPr="00916EFC">
        <w:t xml:space="preserve">řadu zařízení (HMD, desktop, mobil) za zachování použitelnosti aplikace. Mimo aplikaci byly i v procesu zpracování dat vyvinuty nástroje pro automatizované zpracování dat 3D modelu města Brna. </w:t>
      </w:r>
    </w:p>
    <w:p w14:paraId="312AA7C1" w14:textId="3539D824" w:rsidR="00AB7CD3" w:rsidRPr="00916EFC" w:rsidRDefault="00AD5397" w:rsidP="00A21C52">
      <w:pPr>
        <w:pStyle w:val="Normlnprvnodsazen"/>
      </w:pPr>
      <w:r w:rsidRPr="00916EFC">
        <w:t>Výsledná pilotní aplikace byla podrobena uživatelskému testování</w:t>
      </w:r>
      <w:r w:rsidR="003A77D7" w:rsidRPr="00916EFC">
        <w:t xml:space="preserve"> za účelem ověření použitelnosti aplikace. Použitelnost aplikace byla hodnocena na základě zpětné vazby respondentů </w:t>
      </w:r>
      <w:r w:rsidR="00947DC9" w:rsidRPr="00916EFC">
        <w:t>pomocí</w:t>
      </w:r>
      <w:r w:rsidR="003A77D7" w:rsidRPr="00916EFC">
        <w:t xml:space="preserve"> dotazník</w:t>
      </w:r>
      <w:r w:rsidR="00947DC9" w:rsidRPr="00916EFC">
        <w:t xml:space="preserve">u </w:t>
      </w:r>
      <w:r w:rsidR="003A77D7" w:rsidRPr="00916EFC">
        <w:t>a přímé</w:t>
      </w:r>
      <w:r w:rsidR="00947DC9" w:rsidRPr="00916EFC">
        <w:t xml:space="preserve">ho </w:t>
      </w:r>
      <w:r w:rsidR="003A77D7" w:rsidRPr="00916EFC">
        <w:t>pozorování.</w:t>
      </w:r>
      <w:r w:rsidR="00F956E5" w:rsidRPr="00916EFC">
        <w:t xml:space="preserve"> </w:t>
      </w:r>
      <w:r w:rsidR="003A77D7" w:rsidRPr="00916EFC">
        <w:t>Aplikace byla na základě kombinace výsledků vyhodnocena jako použitelná. Hodnocení bylo subjektivní na základě převládajícího sentimentu odpovědí. Toto je možné považovat jako nedostatek práce. Vhodnějším přístupem by bylo použití stand</w:t>
      </w:r>
      <w:r w:rsidR="00D8480B" w:rsidRPr="00916EFC">
        <w:t>ard</w:t>
      </w:r>
      <w:r w:rsidR="003A77D7" w:rsidRPr="00916EFC">
        <w:t xml:space="preserve">ních metod hodnocení </w:t>
      </w:r>
      <w:r w:rsidR="00D8480B" w:rsidRPr="00916EFC">
        <w:t xml:space="preserve">použitelnosti </w:t>
      </w:r>
      <w:r w:rsidR="00A21C52" w:rsidRPr="00916EFC">
        <w:t>systémů</w:t>
      </w:r>
      <w:r w:rsidR="003A77D7" w:rsidRPr="00916EFC">
        <w:t xml:space="preserve"> jako např. SUS (</w:t>
      </w:r>
      <w:r w:rsidR="003A77D7" w:rsidRPr="00916EFC">
        <w:rPr>
          <w:i/>
          <w:iCs/>
        </w:rPr>
        <w:t>System usability scale</w:t>
      </w:r>
      <w:r w:rsidR="00D8480B" w:rsidRPr="00916EFC">
        <w:t>).</w:t>
      </w:r>
      <w:r w:rsidR="00710BD6" w:rsidRPr="00916EFC">
        <w:t xml:space="preserve"> Dalším možným vylepšením přístupu k uživatelskému testování by bylo získání většího počtu </w:t>
      </w:r>
      <w:r w:rsidR="00AB7CD3" w:rsidRPr="00916EFC">
        <w:t>respondentů</w:t>
      </w:r>
      <w:r w:rsidR="00710BD6" w:rsidRPr="00916EFC">
        <w:t xml:space="preserve">. Ideálním případem by bylo upravení aplikace tak aby uživatelské testování mohlo proběhnout bez asistence </w:t>
      </w:r>
      <w:r w:rsidR="00AB7CD3" w:rsidRPr="00916EFC">
        <w:t>koordinátora,</w:t>
      </w:r>
      <w:r w:rsidR="00710BD6" w:rsidRPr="00916EFC">
        <w:t xml:space="preserve"> a tedy bylo možné získat respondenty </w:t>
      </w:r>
      <w:r w:rsidR="00AB7CD3" w:rsidRPr="00916EFC">
        <w:t>na webu</w:t>
      </w:r>
      <w:r w:rsidR="00F956E5" w:rsidRPr="00916EFC">
        <w:t xml:space="preserve">. </w:t>
      </w:r>
      <w:r w:rsidR="00AB7CD3" w:rsidRPr="00916EFC">
        <w:t xml:space="preserve">Uživatelské testování bylo zaměřeno primárně na otestování použitelnosti aplikace, každopádně v průběhu vývoje a následně testování byl identifikován potenciál pro rozšíření aplikace za účelem využití metody </w:t>
      </w:r>
      <w:r w:rsidR="00AB7CD3" w:rsidRPr="00916EFC">
        <w:rPr>
          <w:i/>
          <w:iCs/>
        </w:rPr>
        <w:t>user logging</w:t>
      </w:r>
      <w:r w:rsidR="00AB7CD3" w:rsidRPr="00916EFC">
        <w:t xml:space="preserve">. Exemplární aplikací implementující tuto metodiku je 3DMover 2.0 </w:t>
      </w:r>
      <w:r w:rsidR="00AB7CD3" w:rsidRPr="00916EFC">
        <w:fldChar w:fldCharType="begin"/>
      </w:r>
      <w:r w:rsidR="00AB7CD3" w:rsidRPr="00916EFC">
        <w:instrText xml:space="preserve"> ADDIN ZOTERO_ITEM CSL_CITATION {"citationID":"0wngotMP","properties":{"formattedCitation":"(Herman 2019a)","plainCitation":"(Herman 2019a)","noteIndex":0},"citationItems":[{"id":1256,"uris":["http://zotero.org/groups/4599106/items/3NYPWWN2"],"itemData":{"id":1256,"type":"article-journal","abstract":"Three-dimensional (3D) visualisations of geospatial data have become very popular in the last years. Various applications and tools are based on interactive 3D geovisualisations. However, the user aspects of these 3D geovisualisations are not yet fully understood. While several studies have focused on how users work with these 3D geovisualisations, only few studies focus directly on interactive 3D geovisualisations and employ usability research methods like screen logging. This method enables the objective recording of movement in 3D virtual environments and of user interactions in general. Therefore, we created a web-based research tool: a 3D Movement and Interaction Recorder (3DmoveR). This tool is based on the user logging method, combined with a digital questionnaire and practical spatial tasks. The design and implementation of this tool follow the spiral model, and its current version is 2.0. It is implemented using open web technologies such as PHP, JavaScript, and the Three.js library. After building this tool, we verified it through load testing and a simple pilot test verifying accessibility. We continued to describe the first deployment of 3DmoveR 2.0 in a real user study. The future modifications and applications of 3DmoveR 2.0 are discussed in the conclusion section. Attention was paid to future deployment during user testing outside controlled (laboratory) conditions.","container-title":"ISPRS - International Archives of the Photogrammetry, Remote Sensing and Spatial Information Sciences","DOI":"10.5194/isprs-archives-XLII-2-W17-143-2019","journalAbbreviation":"ISPRS - International Archives of the Photogrammetry, Remote Sensing and Spatial Information Sciences","page":"143-148","source":"ResearchGate","title":"3DMOVER 2.0 – LOW-COST APPLICATION FOR USABILITY TESTING OF 3D GEOVISUALISATIONS","volume":"XLII-2/W17","author":[{"family":"Herman","given":"Lukáš"}],"issued":{"date-parts":[["2019",11,29]]},"citation-key":"herman3DMOVERLOWCOSTAPPLICATION2019"}}],"schema":"https://github.com/citation-style-language/schema/raw/master/csl-citation.json"} </w:instrText>
      </w:r>
      <w:r w:rsidR="00AB7CD3" w:rsidRPr="00916EFC">
        <w:fldChar w:fldCharType="separate"/>
      </w:r>
      <w:r w:rsidR="00AB7CD3" w:rsidRPr="00916EFC">
        <w:t>(Herman 2019a)</w:t>
      </w:r>
      <w:r w:rsidR="00AB7CD3" w:rsidRPr="00916EFC">
        <w:fldChar w:fldCharType="end"/>
      </w:r>
      <w:r w:rsidR="00AB7CD3" w:rsidRPr="00916EFC">
        <w:t xml:space="preserve">, která umožňuje sledování interakce uživatele v rámci 3D vizualizace na úrovni imerze Desktop VR. Jedná se o aplikaci </w:t>
      </w:r>
      <w:r w:rsidR="00A21C52" w:rsidRPr="00916EFC">
        <w:t>vyvinutou</w:t>
      </w:r>
      <w:r w:rsidR="00AB7CD3" w:rsidRPr="00916EFC">
        <w:t xml:space="preserve"> na základě three.js knihovny. Wonderland engine umožňuje vývoj komponent v JS, tudíž je plně kompatibilní s libovolnou webovou technologií. Umožňuje tedy vývoj obdobné </w:t>
      </w:r>
      <w:r w:rsidR="00AB7CD3" w:rsidRPr="00916EFC">
        <w:lastRenderedPageBreak/>
        <w:t xml:space="preserve">funkcionality jako 3DMover s tím, že se jedná o Imerzní VP. Právě vývoj aplikace pro </w:t>
      </w:r>
      <w:r w:rsidR="00AB7CD3" w:rsidRPr="00916EFC">
        <w:rPr>
          <w:i/>
          <w:iCs/>
        </w:rPr>
        <w:t>user logging</w:t>
      </w:r>
      <w:r w:rsidR="00AB7CD3" w:rsidRPr="00916EFC">
        <w:t xml:space="preserve"> ve virtuálním prostředí je možným směrem dalšího výzkumu.</w:t>
      </w:r>
    </w:p>
    <w:p w14:paraId="4A917101" w14:textId="4D8B5D00" w:rsidR="0005739E" w:rsidRPr="00916EFC" w:rsidRDefault="005C1014" w:rsidP="009F4747">
      <w:pPr>
        <w:pStyle w:val="Normlnprvnodsazen"/>
        <w:ind w:firstLine="0"/>
      </w:pPr>
      <w:r w:rsidRPr="00916EFC">
        <w:t xml:space="preserve">Použitelnost technologií umožňujících vývoj VP na webu v kontextu územního a městského plánování provedli </w:t>
      </w:r>
      <w:r w:rsidRPr="00916EFC">
        <w:fldChar w:fldCharType="begin"/>
      </w:r>
      <w:r w:rsidRPr="00916EFC">
        <w:instrText xml:space="preserve"> ADDIN ZOTERO_ITEM CSL_CITATION {"citationID":"5A3SM0s9","properties":{"formattedCitation":"(Rzeszewski, Orylski 2021)","plainCitation":"(Rzeszewski, Orylski 2021)","noteIndex":0},"citationItems":[{"id":669,"uris":["http://zotero.org/groups/4599106/items/LL6J4BB7"],"itemData":{"id":669,"type":"article-journal","abstract":"Extended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Pr="00916EFC">
        <w:fldChar w:fldCharType="separate"/>
      </w:r>
      <w:r w:rsidRPr="00916EFC">
        <w:t>(Rzeszewski, Orylski 2021)</w:t>
      </w:r>
      <w:r w:rsidRPr="00916EFC">
        <w:fldChar w:fldCharType="end"/>
      </w:r>
      <w:r w:rsidRPr="00916EFC">
        <w:t>. Tato studie se zaměřila na vývoj 4 typů VP, jejichž použitelnost byla podrobena uživatelskému testování. Studie je do velké míry porovnatelná, jelikož uživatelské testování proběhlo na nízkém počtu respondentů (n=15) a taktéž se jednalo o specialisty v urbanismu. V čem se studie liší</w:t>
      </w:r>
      <w:r w:rsidR="00947DC9" w:rsidRPr="00916EFC">
        <w:t>,</w:t>
      </w:r>
      <w:r w:rsidRPr="00916EFC">
        <w:t xml:space="preserve"> je zvolená technologie a podrobnost vyhodnocení uživatelského testování. </w:t>
      </w:r>
      <w:r w:rsidR="00110435" w:rsidRPr="00916EFC">
        <w:t xml:space="preserve">V rámci studie byly VP vyvinuty pomocí frameworku A-Frame a data byla zpracována převážně </w:t>
      </w:r>
      <w:r w:rsidR="00947DC9" w:rsidRPr="00916EFC">
        <w:t>pomocí</w:t>
      </w:r>
      <w:r w:rsidR="00110435" w:rsidRPr="00916EFC">
        <w:t xml:space="preserve"> qgis2threejs plugin</w:t>
      </w:r>
      <w:r w:rsidR="00947DC9" w:rsidRPr="00916EFC">
        <w:t>u</w:t>
      </w:r>
      <w:r w:rsidR="00110435" w:rsidRPr="00916EFC">
        <w:t>.</w:t>
      </w:r>
      <w:r w:rsidRPr="00916EFC">
        <w:t xml:space="preserve"> </w:t>
      </w:r>
      <w:r w:rsidR="00110435" w:rsidRPr="00916EFC">
        <w:t>Mezi hlavní technické nedostatky při vývoji studie řadí výraznou potřebu optimalizace dat, za účelem získání, alespoň částečně komplexních vizualizací. Nutnost zjednodušení vizualizací byla</w:t>
      </w:r>
      <w:r w:rsidR="007B39C3" w:rsidRPr="00916EFC">
        <w:t xml:space="preserve"> dle autorů studie</w:t>
      </w:r>
      <w:r w:rsidR="00110435" w:rsidRPr="00916EFC">
        <w:t xml:space="preserve"> velkou příčinou</w:t>
      </w:r>
      <w:r w:rsidR="007B39C3" w:rsidRPr="00916EFC">
        <w:t xml:space="preserve"> negativní zpětné vazby, jelikož vizualizace byly matoucí a práce s nimi kognitivně náročná. </w:t>
      </w:r>
      <w:r w:rsidR="00110435" w:rsidRPr="00916EFC">
        <w:t xml:space="preserve">Právě tento faktor byl identifikován při analýze technologií jako klíčový pro výběr Wonderland enginu, který optimalizační procesy zjednodušuje, popř. kompletně abstrahuje, čímž je umožněna větší volnost při tvorbě vizualizací. </w:t>
      </w:r>
      <w:r w:rsidR="007B39C3" w:rsidRPr="00916EFC">
        <w:t xml:space="preserve">V případě této studie byly vizualizace hodnoceny převážně pozitivně. Kognitivně náročné byla hodnocena zadání úkolů, jelikož vyžadovala interakci s legendou pro správně vypracování, ačkoliv instrukce k použití interakce nebyly explicitně specifikovány. </w:t>
      </w:r>
      <w:r w:rsidR="00110435" w:rsidRPr="00916EFC">
        <w:t>Shodné se studií jsou výsledky testování v případě budoucí využitelnosti VP v urbánním plánování, kdy v obou případech byl nejvíce zmiňováno vyžití pro komunikaci stavebních návrhů se zúčastněnými stranami.</w:t>
      </w:r>
      <w:r w:rsidR="009F4747" w:rsidRPr="00916EFC">
        <w:t xml:space="preserve"> Z perspektivy územního plánování studie zmiňuje primární zaměření na jednodušší integraci 3D geografických dat (GIS) se způsoby vizualizace ve VR. Tento názor byl rozpracován i této prác</w:t>
      </w:r>
      <w:r w:rsidR="00947DC9" w:rsidRPr="00916EFC">
        <w:t>i</w:t>
      </w:r>
      <w:r w:rsidR="009F4747" w:rsidRPr="00916EFC">
        <w:t xml:space="preserve">, jakožto klíčový pro další vývoj vizualizace VP. </w:t>
      </w:r>
    </w:p>
    <w:p w14:paraId="55687FA9" w14:textId="03B21AC9" w:rsidR="00AB0DC3" w:rsidRPr="00916EFC" w:rsidRDefault="00D8480B" w:rsidP="009F4747">
      <w:pPr>
        <w:pStyle w:val="Normlnprvnodsazen"/>
      </w:pPr>
      <w:r w:rsidRPr="00916EFC">
        <w:t>Při tvorbě pilotní aplikace byl</w:t>
      </w:r>
      <w:r w:rsidR="00947DC9" w:rsidRPr="00916EFC">
        <w:t>a</w:t>
      </w:r>
      <w:r w:rsidRPr="00916EFC">
        <w:t xml:space="preserve"> identifikována řada problémů, které je možné rozvést v širší kontext. </w:t>
      </w:r>
    </w:p>
    <w:p w14:paraId="691A61F1" w14:textId="196EF5EA" w:rsidR="00EC25E9" w:rsidRPr="00916EFC" w:rsidRDefault="00947DC9" w:rsidP="00AB0DC3">
      <w:pPr>
        <w:pStyle w:val="Normlnprvnodsazen"/>
      </w:pPr>
      <w:r w:rsidRPr="00916EFC">
        <w:t>Při zpracování</w:t>
      </w:r>
      <w:r w:rsidR="00D8480B" w:rsidRPr="00916EFC">
        <w:t xml:space="preserve"> </w:t>
      </w:r>
      <w:r w:rsidR="00EC25E9" w:rsidRPr="00916EFC">
        <w:t>zpracování dat</w:t>
      </w:r>
      <w:r w:rsidR="00D8480B" w:rsidRPr="00916EFC">
        <w:t xml:space="preserve"> vyvstala problematika tzv. technického dluhu, kdy rozhodnutí provedená v jedné fázi procesu negativně ovlivňují fáze následující. Konkrétně je zde možné mluvit o datovém technickém dluhu 3D modelu Brna. </w:t>
      </w:r>
      <w:r w:rsidR="002B0900" w:rsidRPr="00916EFC">
        <w:t xml:space="preserve">Jak již bylo zmíněno v kapitole </w:t>
      </w:r>
      <w:r w:rsidR="00A21C52" w:rsidRPr="00916EFC">
        <w:fldChar w:fldCharType="begin"/>
      </w:r>
      <w:r w:rsidR="00A21C52" w:rsidRPr="00916EFC">
        <w:instrText xml:space="preserve"> REF _Ref155172705 \n \h </w:instrText>
      </w:r>
      <w:r w:rsidR="00916EFC">
        <w:instrText xml:space="preserve"> \* MERGEFORMAT </w:instrText>
      </w:r>
      <w:r w:rsidR="00A21C52" w:rsidRPr="00916EFC">
        <w:fldChar w:fldCharType="separate"/>
      </w:r>
      <w:r w:rsidR="00B6677D">
        <w:t>5.3.1</w:t>
      </w:r>
      <w:r w:rsidR="00A21C52" w:rsidRPr="00916EFC">
        <w:fldChar w:fldCharType="end"/>
      </w:r>
      <w:r w:rsidR="00A21C52" w:rsidRPr="00916EFC">
        <w:t xml:space="preserve"> </w:t>
      </w:r>
      <w:r w:rsidR="00A21C52" w:rsidRPr="00916EFC">
        <w:fldChar w:fldCharType="begin"/>
      </w:r>
      <w:r w:rsidR="00A21C52" w:rsidRPr="00916EFC">
        <w:instrText xml:space="preserve"> REF _Ref155172710 \h </w:instrText>
      </w:r>
      <w:r w:rsidR="00916EFC">
        <w:instrText xml:space="preserve"> \* MERGEFORMAT </w:instrText>
      </w:r>
      <w:r w:rsidR="00A21C52" w:rsidRPr="00916EFC">
        <w:fldChar w:fldCharType="separate"/>
      </w:r>
      <w:r w:rsidR="00B6677D" w:rsidRPr="00916EFC">
        <w:t>Specifika vstupních dat</w:t>
      </w:r>
      <w:r w:rsidR="00A21C52" w:rsidRPr="00916EFC">
        <w:fldChar w:fldCharType="end"/>
      </w:r>
      <w:r w:rsidR="00A21C52" w:rsidRPr="00916EFC">
        <w:t xml:space="preserve"> </w:t>
      </w:r>
      <w:r w:rsidR="002B0900" w:rsidRPr="00916EFC">
        <w:t xml:space="preserve">model obsahuje řadu problémů, které je za účelem </w:t>
      </w:r>
      <w:r w:rsidRPr="00916EFC">
        <w:t>dosažení</w:t>
      </w:r>
      <w:r w:rsidR="002B0900" w:rsidRPr="00916EFC">
        <w:t xml:space="preserve"> komplexnější vizualizace nutné odstranit. Jedná se o signifikantní problém, jelikož odstranění problémů nelze zcela zautomatizovat a vyžadují značné množství manuální práce. Zároveň některé z problémů (Geometrické artefakty) takřka nelze </w:t>
      </w:r>
      <w:r w:rsidR="00A21C52" w:rsidRPr="00916EFC">
        <w:t>vyřešit,</w:t>
      </w:r>
      <w:r w:rsidR="002B0900" w:rsidRPr="00916EFC">
        <w:t xml:space="preserve"> a tedy omezují následující práci s daty. Konkrétně v případě 3D modelu je existenci zmíněných problémů možné vysvětlit tím, že při specifikaci způsobu pořizování 3D dat nebyl adekvátně zohledněn jejich účel pro pokročilou vizualizaci mimo GIS. Tento argument se tedy snaží poukázat na to, že by v budoucnu bylo vhodné detailněji zohlednit způsoby</w:t>
      </w:r>
      <w:r w:rsidRPr="00916EFC">
        <w:t xml:space="preserve">, </w:t>
      </w:r>
      <w:r w:rsidR="002B0900" w:rsidRPr="00916EFC">
        <w:t>jakým</w:t>
      </w:r>
      <w:r w:rsidRPr="00916EFC">
        <w:t>i</w:t>
      </w:r>
      <w:r w:rsidR="002B0900" w:rsidRPr="00916EFC">
        <w:t xml:space="preserve"> budou data využívána již při návrhu jejich pořízení, čímž by se zamezilo velkému množství zbytečné práce. Na druhou stranu je možné oponovat tím, že není vždy </w:t>
      </w:r>
      <w:r w:rsidR="00EC25E9" w:rsidRPr="00916EFC">
        <w:t>jasné,</w:t>
      </w:r>
      <w:r w:rsidR="002B0900" w:rsidRPr="00916EFC">
        <w:t xml:space="preserve"> jaká užití data budou v budoucnu mít. Zároveň je možné argumentovat tím, že odstranění zmíněných problémů není triviální ani v případě tvorby dat.</w:t>
      </w:r>
    </w:p>
    <w:p w14:paraId="026BB375" w14:textId="39C6F584" w:rsidR="00AB0DC3" w:rsidRPr="00916EFC" w:rsidRDefault="00AB0DC3" w:rsidP="00AB0DC3">
      <w:pPr>
        <w:pStyle w:val="Normlnprvnodsazen"/>
      </w:pPr>
      <w:r w:rsidRPr="00916EFC">
        <w:t xml:space="preserve">Druhý problém je více </w:t>
      </w:r>
      <w:r w:rsidR="00710BD6" w:rsidRPr="00916EFC">
        <w:t>koncepční,</w:t>
      </w:r>
      <w:r w:rsidRPr="00916EFC">
        <w:t xml:space="preserve"> ačkoliv má technické důsledky. Jedná se o ne-kompatibilitu datových modelů ve sféře geoinformatiky a 3D modelování / vizualizace. Problematika byla nastíněna v kapitole </w:t>
      </w:r>
      <w:r w:rsidRPr="00916EFC">
        <w:fldChar w:fldCharType="begin"/>
      </w:r>
      <w:r w:rsidRPr="00916EFC">
        <w:instrText xml:space="preserve"> REF _Ref155131527 \r \h </w:instrText>
      </w:r>
      <w:r w:rsidR="00916EFC">
        <w:instrText xml:space="preserve"> \* MERGEFORMAT </w:instrText>
      </w:r>
      <w:r w:rsidRPr="00916EFC">
        <w:fldChar w:fldCharType="separate"/>
      </w:r>
      <w:r w:rsidR="00B6677D">
        <w:t>5.3.1</w:t>
      </w:r>
      <w:r w:rsidRPr="00916EFC">
        <w:fldChar w:fldCharType="end"/>
      </w:r>
      <w:r w:rsidRPr="00916EFC">
        <w:t xml:space="preserve"> </w:t>
      </w:r>
      <w:r w:rsidRPr="00916EFC">
        <w:fldChar w:fldCharType="begin"/>
      </w:r>
      <w:r w:rsidRPr="00916EFC">
        <w:instrText xml:space="preserve"> REF _Ref155131529 \h </w:instrText>
      </w:r>
      <w:r w:rsidR="00916EFC">
        <w:instrText xml:space="preserve"> \* MERGEFORMAT </w:instrText>
      </w:r>
      <w:r w:rsidRPr="00916EFC">
        <w:fldChar w:fldCharType="separate"/>
      </w:r>
      <w:r w:rsidR="00B6677D" w:rsidRPr="00916EFC">
        <w:t>Specifika vstupních dat</w:t>
      </w:r>
      <w:r w:rsidRPr="00916EFC">
        <w:fldChar w:fldCharType="end"/>
      </w:r>
      <w:r w:rsidRPr="00916EFC">
        <w:t xml:space="preserve">. Jedná se o neshodu, </w:t>
      </w:r>
      <w:r w:rsidR="00947DC9" w:rsidRPr="00916EFC">
        <w:t xml:space="preserve">při které je vizualizace v GIS prostředí </w:t>
      </w:r>
      <w:r w:rsidRPr="00916EFC">
        <w:t>realizována vztah</w:t>
      </w:r>
      <w:r w:rsidR="00947DC9" w:rsidRPr="00916EFC">
        <w:t xml:space="preserve">em </w:t>
      </w:r>
      <w:r w:rsidRPr="00916EFC">
        <w:t xml:space="preserve">atribut – geometrie. V případě 3D vizualizace se jedná o vztah geometrie – materiál. </w:t>
      </w:r>
      <w:r w:rsidR="00710BD6" w:rsidRPr="00916EFC">
        <w:t>Převod mezi těmito modely při zachování definování vzhledu na základě atributu není běžný. Je možné jej provést externí</w:t>
      </w:r>
      <w:r w:rsidR="00947DC9" w:rsidRPr="00916EFC">
        <w:t>mi</w:t>
      </w:r>
      <w:r w:rsidR="00710BD6" w:rsidRPr="00916EFC">
        <w:t xml:space="preserve"> nástroj</w:t>
      </w:r>
      <w:r w:rsidR="00947DC9" w:rsidRPr="00916EFC">
        <w:t xml:space="preserve">i </w:t>
      </w:r>
      <w:r w:rsidR="00710BD6" w:rsidRPr="00916EFC">
        <w:t>(např. plugin qgis</w:t>
      </w:r>
      <w:r w:rsidR="00110435" w:rsidRPr="00916EFC">
        <w:t>2</w:t>
      </w:r>
      <w:r w:rsidR="00710BD6" w:rsidRPr="00916EFC">
        <w:t xml:space="preserve">threejs) popř. proprietární řešení (CityEngine). Jedná se však o specifická </w:t>
      </w:r>
      <w:r w:rsidR="00710BD6" w:rsidRPr="00916EFC">
        <w:lastRenderedPageBreak/>
        <w:t xml:space="preserve">různě omezená řešení. Tato problematika nabízí směr dalšího průzkumu existujících, popř. vývoje vlastních řešení. </w:t>
      </w:r>
    </w:p>
    <w:p w14:paraId="4C1E82C5" w14:textId="1E49E1E4" w:rsidR="0005739E" w:rsidRPr="00916EFC" w:rsidRDefault="00947DC9" w:rsidP="00AB0DC3">
      <w:pPr>
        <w:pStyle w:val="Normlnprvnodsazen"/>
        <w:rPr>
          <w:rStyle w:val="Hyperlink"/>
          <w:color w:val="auto"/>
          <w:u w:val="none"/>
        </w:rPr>
      </w:pPr>
      <w:r w:rsidRPr="00916EFC">
        <w:t xml:space="preserve">V </w:t>
      </w:r>
      <w:r w:rsidR="00EC25E9" w:rsidRPr="00916EFC">
        <w:t>kapitol</w:t>
      </w:r>
      <w:r w:rsidRPr="00916EFC">
        <w:t>e</w:t>
      </w:r>
      <w:r w:rsidR="00EC25E9" w:rsidRPr="00916EFC">
        <w:t xml:space="preserve"> </w:t>
      </w:r>
      <w:r w:rsidR="00EC25E9" w:rsidRPr="00916EFC">
        <w:fldChar w:fldCharType="begin"/>
      </w:r>
      <w:r w:rsidR="00EC25E9" w:rsidRPr="00916EFC">
        <w:instrText xml:space="preserve"> REF _Ref155039476 \n \h </w:instrText>
      </w:r>
      <w:r w:rsidR="00916EFC">
        <w:instrText xml:space="preserve"> \* MERGEFORMAT </w:instrText>
      </w:r>
      <w:r w:rsidR="00EC25E9" w:rsidRPr="00916EFC">
        <w:fldChar w:fldCharType="separate"/>
      </w:r>
      <w:r w:rsidR="00B6677D">
        <w:t>3.5.2</w:t>
      </w:r>
      <w:r w:rsidR="00EC25E9" w:rsidRPr="00916EFC">
        <w:fldChar w:fldCharType="end"/>
      </w:r>
      <w:r w:rsidR="00EC25E9" w:rsidRPr="00916EFC">
        <w:t xml:space="preserve"> </w:t>
      </w:r>
      <w:r w:rsidR="00EC25E9" w:rsidRPr="00916EFC">
        <w:fldChar w:fldCharType="begin"/>
      </w:r>
      <w:r w:rsidR="00EC25E9" w:rsidRPr="00916EFC">
        <w:instrText xml:space="preserve"> REF _Ref155039476 \h </w:instrText>
      </w:r>
      <w:r w:rsidR="00916EFC">
        <w:instrText xml:space="preserve"> \* MERGEFORMAT </w:instrText>
      </w:r>
      <w:r w:rsidR="00EC25E9" w:rsidRPr="00916EFC">
        <w:fldChar w:fldCharType="separate"/>
      </w:r>
      <w:r w:rsidR="00B6677D" w:rsidRPr="00916EFC">
        <w:t>Problém měřítka</w:t>
      </w:r>
      <w:r w:rsidR="00EC25E9" w:rsidRPr="00916EFC">
        <w:fldChar w:fldCharType="end"/>
      </w:r>
      <w:r w:rsidR="00EC25E9" w:rsidRPr="00916EFC">
        <w:t xml:space="preserve"> a </w:t>
      </w:r>
      <w:r w:rsidR="00EC25E9" w:rsidRPr="00916EFC">
        <w:fldChar w:fldCharType="begin"/>
      </w:r>
      <w:r w:rsidR="00EC25E9" w:rsidRPr="00916EFC">
        <w:instrText xml:space="preserve"> REF _Ref155130689 \n \h </w:instrText>
      </w:r>
      <w:r w:rsidR="00916EFC">
        <w:instrText xml:space="preserve"> \* MERGEFORMAT </w:instrText>
      </w:r>
      <w:r w:rsidR="00EC25E9" w:rsidRPr="00916EFC">
        <w:fldChar w:fldCharType="separate"/>
      </w:r>
      <w:r w:rsidR="00B6677D">
        <w:t>3.5.3</w:t>
      </w:r>
      <w:r w:rsidR="00EC25E9" w:rsidRPr="00916EFC">
        <w:fldChar w:fldCharType="end"/>
      </w:r>
      <w:r w:rsidR="00EC25E9" w:rsidRPr="00916EFC">
        <w:t xml:space="preserve"> </w:t>
      </w:r>
      <w:r w:rsidR="00EC25E9" w:rsidRPr="00916EFC">
        <w:fldChar w:fldCharType="begin"/>
      </w:r>
      <w:r w:rsidR="00EC25E9" w:rsidRPr="00916EFC">
        <w:instrText xml:space="preserve"> REF _Ref155130691 \h </w:instrText>
      </w:r>
      <w:r w:rsidR="00916EFC">
        <w:instrText xml:space="preserve"> \* MERGEFORMAT </w:instrText>
      </w:r>
      <w:r w:rsidR="00EC25E9" w:rsidRPr="00916EFC">
        <w:fldChar w:fldCharType="separate"/>
      </w:r>
      <w:r w:rsidR="00B6677D" w:rsidRPr="00916EFC">
        <w:t>Datové modely a formáty</w:t>
      </w:r>
      <w:r w:rsidR="00EC25E9" w:rsidRPr="00916EFC">
        <w:fldChar w:fldCharType="end"/>
      </w:r>
      <w:r w:rsidR="00EC25E9" w:rsidRPr="00916EFC">
        <w:t xml:space="preserve"> byla nastíněna problematika statických a dynamických dat, především z pohledu definice měřítka a optimalizace výkonu VP. Jako možné řešení bylo představeno použití dynamických (dlaždicovaných) dat. Na základě zkušeností s implementací vizualizace statických dat je možné tvrdit, že pro rozsáhlé datové sady je dynamický přístup vhodnější, jelikož statickým způsobem je dosažena hranice výkonosti aplikace poměrně rychle. Vykreslování VP pomocí trojrozměrných „dlaždic“ (krychlí),</w:t>
      </w:r>
      <w:r w:rsidR="00A21C52" w:rsidRPr="00916EFC">
        <w:t xml:space="preserve"> je technologií v brzkém vývoji. Je </w:t>
      </w:r>
      <w:r w:rsidR="00EC25E9" w:rsidRPr="00916EFC">
        <w:t xml:space="preserve">však možné pozorovat implementace v řadě analyzovaných řešení (CesiumJS, deck.gl, three.js). V případě technologií podporující tvorbu imerzní virtuální reality je podpora stále nízká. </w:t>
      </w:r>
      <w:r w:rsidR="00AB0DC3" w:rsidRPr="00916EFC">
        <w:t xml:space="preserve">V červenci 2023 Google umožnil neplacený přístup </w:t>
      </w:r>
      <w:r w:rsidRPr="00916EFC">
        <w:t xml:space="preserve">k </w:t>
      </w:r>
      <w:r w:rsidR="00A21C52" w:rsidRPr="00916EFC">
        <w:t xml:space="preserve">datům v podobě </w:t>
      </w:r>
      <w:r w:rsidR="00AB0DC3" w:rsidRPr="00916EFC">
        <w:t>3D dlaždi</w:t>
      </w:r>
      <w:r w:rsidR="00A21C52" w:rsidRPr="00916EFC">
        <w:t xml:space="preserve">c </w:t>
      </w:r>
      <w:r w:rsidR="00AB0DC3" w:rsidRPr="00916EFC">
        <w:t xml:space="preserve">většiny větších měst </w:t>
      </w:r>
      <w:r w:rsidR="00A21C52" w:rsidRPr="00916EFC">
        <w:t xml:space="preserve">používaných v rámci platformy Google Earth, </w:t>
      </w:r>
      <w:r w:rsidR="00AB0DC3" w:rsidRPr="00916EFC">
        <w:t>skrze API. Právě implementace VP, které by umožňovalo plynulé zobrazení takovýchto dat</w:t>
      </w:r>
      <w:r w:rsidR="00C42A12" w:rsidRPr="00916EFC">
        <w:t xml:space="preserve"> </w:t>
      </w:r>
      <w:r w:rsidR="00A21C52" w:rsidRPr="00916EFC">
        <w:t xml:space="preserve">s možným prolnutím s tematickými daty </w:t>
      </w:r>
      <w:r w:rsidR="00AB0DC3" w:rsidRPr="00916EFC">
        <w:t xml:space="preserve">se zdá jako vhodným směrem další práce. </w:t>
      </w:r>
      <w:r w:rsidR="00AB0DC3" w:rsidRPr="00916EFC">
        <w:rPr>
          <w:rStyle w:val="Hyperlink"/>
          <w:color w:val="auto"/>
          <w:u w:val="none"/>
        </w:rPr>
        <w:t xml:space="preserve"> </w:t>
      </w:r>
    </w:p>
    <w:p w14:paraId="11169B2F" w14:textId="1B0D19C1" w:rsidR="00F956E5" w:rsidRPr="00916EFC" w:rsidRDefault="00F956E5" w:rsidP="00AB0DC3">
      <w:pPr>
        <w:pStyle w:val="Normlnprvnodsazen"/>
        <w:rPr>
          <w:rStyle w:val="Hyperlink"/>
          <w:color w:val="auto"/>
          <w:u w:val="none"/>
        </w:rPr>
      </w:pPr>
      <w:r w:rsidRPr="00916EFC">
        <w:rPr>
          <w:rStyle w:val="Hyperlink"/>
          <w:color w:val="auto"/>
          <w:u w:val="none"/>
        </w:rPr>
        <w:t xml:space="preserve">Při obecném pohledu na celkový proces vizualizace geografických dat ve VP </w:t>
      </w:r>
      <w:r w:rsidR="00A21C52" w:rsidRPr="00916EFC">
        <w:rPr>
          <w:rStyle w:val="Hyperlink"/>
          <w:color w:val="auto"/>
          <w:u w:val="none"/>
        </w:rPr>
        <w:t>na základě zkušeností získaných v</w:t>
      </w:r>
      <w:r w:rsidR="00947DC9" w:rsidRPr="00916EFC">
        <w:rPr>
          <w:rStyle w:val="Hyperlink"/>
          <w:color w:val="auto"/>
          <w:u w:val="none"/>
        </w:rPr>
        <w:t xml:space="preserve"> tomto </w:t>
      </w:r>
      <w:r w:rsidR="00A21C52" w:rsidRPr="00916EFC">
        <w:rPr>
          <w:rStyle w:val="Hyperlink"/>
          <w:color w:val="auto"/>
          <w:u w:val="none"/>
        </w:rPr>
        <w:t xml:space="preserve">výzkumu, </w:t>
      </w:r>
      <w:r w:rsidRPr="00916EFC">
        <w:rPr>
          <w:rStyle w:val="Hyperlink"/>
          <w:color w:val="auto"/>
          <w:u w:val="none"/>
        </w:rPr>
        <w:t xml:space="preserve">je možné tvrdit, že role geoinformatiky je v optimalizaci procesů tvorby a transformace dat. Odstranění potřeby složitých úprav dat umožní širší </w:t>
      </w:r>
      <w:r w:rsidR="00E74167" w:rsidRPr="00916EFC">
        <w:rPr>
          <w:rStyle w:val="Hyperlink"/>
          <w:color w:val="auto"/>
          <w:u w:val="none"/>
        </w:rPr>
        <w:t xml:space="preserve">možnosti tvorby analýz a vizualizací nad dostupnými daty. Právě tyto procesy musí být </w:t>
      </w:r>
      <w:r w:rsidR="00A21C52" w:rsidRPr="00916EFC">
        <w:rPr>
          <w:rStyle w:val="Hyperlink"/>
          <w:color w:val="auto"/>
          <w:u w:val="none"/>
        </w:rPr>
        <w:t>vyřešeny,</w:t>
      </w:r>
      <w:r w:rsidR="00E74167" w:rsidRPr="00916EFC">
        <w:rPr>
          <w:rStyle w:val="Hyperlink"/>
          <w:color w:val="auto"/>
          <w:u w:val="none"/>
        </w:rPr>
        <w:t xml:space="preserve"> aby bylo možné rozvíjet způsoby vizualizace a další práce s daty. </w:t>
      </w:r>
    </w:p>
    <w:p w14:paraId="5A684CEC" w14:textId="2542343A" w:rsidR="00A479E6" w:rsidRPr="00916EFC" w:rsidRDefault="000E5F9C" w:rsidP="00CD7C12">
      <w:pPr>
        <w:pStyle w:val="Heading1"/>
      </w:pPr>
      <w:bookmarkStart w:id="198" w:name="_Toc155217438"/>
      <w:r w:rsidRPr="00916EFC">
        <w:lastRenderedPageBreak/>
        <w:t>ZÁVĚR</w:t>
      </w:r>
      <w:bookmarkEnd w:id="198"/>
    </w:p>
    <w:p w14:paraId="05669125" w14:textId="64810384" w:rsidR="0087756E" w:rsidRPr="00916EFC" w:rsidRDefault="00F317DC" w:rsidP="0087756E">
      <w:pPr>
        <w:rPr>
          <w:lang w:eastAsia="cs-CZ"/>
        </w:rPr>
      </w:pPr>
      <w:r w:rsidRPr="00916EFC">
        <w:rPr>
          <w:lang w:eastAsia="cs-CZ"/>
        </w:rPr>
        <w:t>V této</w:t>
      </w:r>
      <w:r w:rsidR="0087756E" w:rsidRPr="00916EFC">
        <w:rPr>
          <w:lang w:eastAsia="cs-CZ"/>
        </w:rPr>
        <w:t xml:space="preserve"> prác</w:t>
      </w:r>
      <w:r w:rsidRPr="00916EFC">
        <w:rPr>
          <w:lang w:eastAsia="cs-CZ"/>
        </w:rPr>
        <w:t>i</w:t>
      </w:r>
      <w:r w:rsidR="0087756E" w:rsidRPr="00916EFC">
        <w:rPr>
          <w:lang w:eastAsia="cs-CZ"/>
        </w:rPr>
        <w:t xml:space="preserve"> byl sestaven seznam potenciálních technologií využitelných pro tvorbu VP na webu. Technologie byly otestovány a jejich potenciál adekvátně popsán v kontextu procesu tvorby vizualizace od získání dat po publikaci výsledné aplikace na web. Na základě tohoto průzkumu byl vybrán soubor technologií pro tvorbu pilotní aplikace (viz. </w:t>
      </w:r>
      <w:r w:rsidR="0087756E" w:rsidRPr="00916EFC">
        <w:rPr>
          <w:lang w:eastAsia="cs-CZ"/>
        </w:rPr>
        <w:fldChar w:fldCharType="begin"/>
      </w:r>
      <w:r w:rsidR="0087756E" w:rsidRPr="00916EFC">
        <w:rPr>
          <w:lang w:eastAsia="cs-CZ"/>
        </w:rPr>
        <w:instrText xml:space="preserve"> REF _Ref155191980 \h </w:instrText>
      </w:r>
      <w:r w:rsidR="0087756E" w:rsidRPr="00916EFC">
        <w:rPr>
          <w:lang w:eastAsia="cs-CZ"/>
        </w:rPr>
      </w:r>
      <w:r w:rsidR="00916EFC">
        <w:rPr>
          <w:lang w:eastAsia="cs-CZ"/>
        </w:rPr>
        <w:instrText xml:space="preserve"> \* MERGEFORMAT </w:instrText>
      </w:r>
      <w:r w:rsidR="0087756E" w:rsidRPr="00916EFC">
        <w:rPr>
          <w:lang w:eastAsia="cs-CZ"/>
        </w:rPr>
        <w:fldChar w:fldCharType="separate"/>
      </w:r>
      <w:r w:rsidR="00B6677D" w:rsidRPr="00916EFC">
        <w:t xml:space="preserve">Obr. </w:t>
      </w:r>
      <w:r w:rsidR="00B6677D">
        <w:rPr>
          <w:noProof/>
        </w:rPr>
        <w:t>23</w:t>
      </w:r>
      <w:r w:rsidR="0087756E" w:rsidRPr="00916EFC">
        <w:rPr>
          <w:lang w:eastAsia="cs-CZ"/>
        </w:rPr>
        <w:fldChar w:fldCharType="end"/>
      </w:r>
      <w:r w:rsidR="0087756E" w:rsidRPr="00916EFC">
        <w:rPr>
          <w:lang w:eastAsia="cs-CZ"/>
        </w:rPr>
        <w:t xml:space="preserve">). </w:t>
      </w:r>
    </w:p>
    <w:p w14:paraId="5EE0BD13" w14:textId="76609131" w:rsidR="00F36621" w:rsidRPr="00916EFC" w:rsidRDefault="0087756E" w:rsidP="00F36621">
      <w:pPr>
        <w:pStyle w:val="Normlnprvnodsazen"/>
      </w:pPr>
      <w:r w:rsidRPr="00916EFC">
        <w:t xml:space="preserve">Na základě vybraného procesu byla implementována pilotní aplikace vizualizace 3D modelu </w:t>
      </w:r>
      <w:r w:rsidR="00F36621" w:rsidRPr="00916EFC">
        <w:t>b</w:t>
      </w:r>
      <w:r w:rsidRPr="00916EFC">
        <w:t>udov města Brna ve třech provedeních</w:t>
      </w:r>
      <w:r w:rsidR="00F36621" w:rsidRPr="00916EFC">
        <w:rPr>
          <w:rStyle w:val="FootnoteReference"/>
        </w:rPr>
        <w:footnoteReference w:id="13"/>
      </w:r>
      <w:r w:rsidRPr="00916EFC">
        <w:t xml:space="preserve">. </w:t>
      </w:r>
      <w:r w:rsidR="00F36621" w:rsidRPr="00916EFC">
        <w:t>Proces transformace dat</w:t>
      </w:r>
      <w:r w:rsidR="00F317DC" w:rsidRPr="00916EFC">
        <w:t xml:space="preserve"> </w:t>
      </w:r>
      <w:r w:rsidR="00F36621" w:rsidRPr="00916EFC">
        <w:t xml:space="preserve">a vývoj aplikace byl detailně popsán. V průběhu vypracování byla vynaložena snaha o zjednodušení především procesu transformace dat. Na základě této snahy byla vyvinuta řada nástrojů (viz. kap. </w:t>
      </w:r>
      <w:r w:rsidR="00F36621" w:rsidRPr="00916EFC">
        <w:fldChar w:fldCharType="begin"/>
      </w:r>
      <w:r w:rsidR="00F36621" w:rsidRPr="00916EFC">
        <w:instrText xml:space="preserve"> REF _Ref155039308 \n \h </w:instrText>
      </w:r>
      <w:r w:rsidR="00916EFC">
        <w:instrText xml:space="preserve"> \* MERGEFORMAT </w:instrText>
      </w:r>
      <w:r w:rsidR="00F36621" w:rsidRPr="00916EFC">
        <w:fldChar w:fldCharType="separate"/>
      </w:r>
      <w:r w:rsidR="00B6677D">
        <w:t>5.4.1</w:t>
      </w:r>
      <w:r w:rsidR="00F36621" w:rsidRPr="00916EFC">
        <w:fldChar w:fldCharType="end"/>
      </w:r>
      <w:r w:rsidR="00F36621" w:rsidRPr="00916EFC">
        <w:t xml:space="preserve"> </w:t>
      </w:r>
      <w:r w:rsidR="00F36621" w:rsidRPr="00916EFC">
        <w:fldChar w:fldCharType="begin"/>
      </w:r>
      <w:r w:rsidR="00F36621" w:rsidRPr="00916EFC">
        <w:instrText xml:space="preserve"> REF _Ref155039308 \h </w:instrText>
      </w:r>
      <w:r w:rsidR="00916EFC">
        <w:instrText xml:space="preserve"> \* MERGEFORMAT </w:instrText>
      </w:r>
      <w:r w:rsidR="00F36621" w:rsidRPr="00916EFC">
        <w:fldChar w:fldCharType="separate"/>
      </w:r>
      <w:r w:rsidR="00B6677D" w:rsidRPr="00916EFC">
        <w:t>Transformace dat</w:t>
      </w:r>
      <w:r w:rsidR="00F36621" w:rsidRPr="00916EFC">
        <w:fldChar w:fldCharType="end"/>
      </w:r>
      <w:r w:rsidR="00F36621" w:rsidRPr="00916EFC">
        <w:t xml:space="preserve">), které umožňují automatizovat repetitivní kroky. Veškeré v průběhu vyvinuté nástroje byly zveřejněny skrze GitHub (odkazy </w:t>
      </w:r>
      <w:r w:rsidR="00F317DC" w:rsidRPr="00916EFC">
        <w:t xml:space="preserve">na zdrojový kód jsou zmíněny </w:t>
      </w:r>
      <w:r w:rsidR="00F36621" w:rsidRPr="00916EFC">
        <w:t>u relevantních částí textu). Výsledná VR aplikace byla na základě uživatelského testování zhodnocena jakožto použitelná.</w:t>
      </w:r>
    </w:p>
    <w:p w14:paraId="017F55CB" w14:textId="431604BE" w:rsidR="00C42A12" w:rsidRPr="00916EFC" w:rsidRDefault="00F36621" w:rsidP="009D6283">
      <w:pPr>
        <w:pStyle w:val="Normlnprvnodsazen"/>
      </w:pPr>
      <w:r w:rsidRPr="00916EFC">
        <w:t xml:space="preserve">Hlavním významem této práce je tedy důkaz, že tvorba VP ve webovém prostředí je proveditelným procesem, který má hodnotné výsledky. </w:t>
      </w:r>
      <w:r w:rsidR="00F317DC" w:rsidRPr="00916EFC">
        <w:t>Vývoj samotné vizualizační aplikace je možný i se základním</w:t>
      </w:r>
      <w:r w:rsidR="00F317DC" w:rsidRPr="00916EFC">
        <w:t xml:space="preserve"> </w:t>
      </w:r>
      <w:r w:rsidR="009D6283" w:rsidRPr="00916EFC">
        <w:t xml:space="preserve">informatickým vzděláním. </w:t>
      </w:r>
      <w:r w:rsidRPr="00916EFC">
        <w:t xml:space="preserve">Zároveň práce poskytuje návod pro rozhodování </w:t>
      </w:r>
      <w:r w:rsidR="009D6283" w:rsidRPr="00916EFC">
        <w:t>při výběru technologií a podrobný popis problémů, které se mohou vyskytovat při konverzi 3D geografických dat. Práce dále přispívá k argumentu</w:t>
      </w:r>
      <w:r w:rsidR="00C42A12" w:rsidRPr="00916EFC">
        <w:t xml:space="preserve">, že webová virtuální realita je dostupné, popř. i vhodné médium pro vizualizaci geografických dat. </w:t>
      </w:r>
      <w:r w:rsidR="007B39C3" w:rsidRPr="00916EFC">
        <w:t xml:space="preserve">Obecný sentiment je takový, že </w:t>
      </w:r>
      <w:r w:rsidR="009D6283" w:rsidRPr="00916EFC">
        <w:t xml:space="preserve">zdroje </w:t>
      </w:r>
      <w:r w:rsidR="007B39C3" w:rsidRPr="00916EFC">
        <w:t xml:space="preserve">3D </w:t>
      </w:r>
      <w:r w:rsidR="009D6283" w:rsidRPr="00916EFC">
        <w:t xml:space="preserve">geodat jsou stále četnější </w:t>
      </w:r>
      <w:r w:rsidR="007B39C3" w:rsidRPr="00916EFC">
        <w:t>(</w:t>
      </w:r>
      <w:r w:rsidR="009D6283" w:rsidRPr="00916EFC">
        <w:t xml:space="preserve">např.: </w:t>
      </w:r>
      <w:r w:rsidR="007B39C3" w:rsidRPr="00916EFC">
        <w:t xml:space="preserve">Google 3D Tiles API, Otevřená data ČÚZK, 3D modely měst aj.). S množstvím nových dat je tedy vhodné objevovat nové možnosti </w:t>
      </w:r>
      <w:r w:rsidR="009D6283" w:rsidRPr="00916EFC">
        <w:t>vizualizací</w:t>
      </w:r>
      <w:r w:rsidR="007B39C3" w:rsidRPr="00916EFC">
        <w:t xml:space="preserve"> a následně jejich využití. </w:t>
      </w:r>
    </w:p>
    <w:p w14:paraId="29BE7917" w14:textId="764C3B29" w:rsidR="009D6283" w:rsidRPr="00916EFC" w:rsidRDefault="009D6283" w:rsidP="009D6283">
      <w:pPr>
        <w:pStyle w:val="Normlnprvnodsazen"/>
      </w:pPr>
      <w:r w:rsidRPr="00916EFC">
        <w:t>Možné přístupy navazujícího výzkumu byly již představeny v předchozí kapitole, obecně se však jedná o směry:</w:t>
      </w:r>
    </w:p>
    <w:p w14:paraId="7548A7B5" w14:textId="07D96185" w:rsidR="009D6283" w:rsidRPr="00916EFC" w:rsidRDefault="009D6283" w:rsidP="00A31CF0">
      <w:pPr>
        <w:pStyle w:val="Normlnprvnodsazen"/>
        <w:numPr>
          <w:ilvl w:val="0"/>
          <w:numId w:val="87"/>
        </w:numPr>
      </w:pPr>
      <w:r w:rsidRPr="00916EFC">
        <w:t>Otestování implementace 3D dlaždic v rámci webového VP.</w:t>
      </w:r>
    </w:p>
    <w:p w14:paraId="514C4E54" w14:textId="0634936C" w:rsidR="00A31CF0" w:rsidRPr="00916EFC" w:rsidRDefault="009D6283" w:rsidP="00A31CF0">
      <w:pPr>
        <w:pStyle w:val="Normlnprvnodsazen"/>
        <w:numPr>
          <w:ilvl w:val="0"/>
          <w:numId w:val="87"/>
        </w:numPr>
      </w:pPr>
      <w:r w:rsidRPr="00916EFC">
        <w:t xml:space="preserve">Rozšíření aplikace o možnosti metody </w:t>
      </w:r>
      <w:r w:rsidRPr="00916EFC">
        <w:rPr>
          <w:i/>
          <w:iCs/>
          <w:lang w:val="en-US"/>
        </w:rPr>
        <w:t>user logging,</w:t>
      </w:r>
      <w:r w:rsidRPr="00916EFC">
        <w:t xml:space="preserve"> za účelem podrobné studie interakce uživatele s prostředím.</w:t>
      </w:r>
    </w:p>
    <w:p w14:paraId="6EA63264" w14:textId="77777777" w:rsidR="00A31CF0" w:rsidRPr="00916EFC" w:rsidRDefault="00A31CF0" w:rsidP="00A31CF0">
      <w:pPr>
        <w:pStyle w:val="Normlnprvnodsazen"/>
        <w:numPr>
          <w:ilvl w:val="0"/>
          <w:numId w:val="87"/>
        </w:numPr>
      </w:pPr>
      <w:r w:rsidRPr="00916EFC">
        <w:t xml:space="preserve">Průzkum, popř. implementace řešení umožňujících snazší konverzi mezi daty využívaným v GIS sféře a 3D vizualizací. </w:t>
      </w:r>
    </w:p>
    <w:p w14:paraId="15D72D2C" w14:textId="541FBD7E" w:rsidR="00B82D48" w:rsidRPr="00916EFC" w:rsidRDefault="00B82D48" w:rsidP="00A31CF0">
      <w:pPr>
        <w:pStyle w:val="Normlnprvnodsazen"/>
        <w:numPr>
          <w:ilvl w:val="0"/>
          <w:numId w:val="87"/>
        </w:numPr>
      </w:pPr>
      <w:r w:rsidRPr="00916EFC">
        <w:t xml:space="preserve">Tvorba kolaborativního prostředí, tedy průzkum možností nabízených aplikací Wonderland engine </w:t>
      </w:r>
      <w:r w:rsidR="003449E3" w:rsidRPr="00916EFC">
        <w:t>v kontextu vytvoření webového prostředí pro více uživatelů.</w:t>
      </w:r>
    </w:p>
    <w:p w14:paraId="5A5F2CA6" w14:textId="4D2710E3" w:rsidR="003449E3" w:rsidRPr="00916EFC" w:rsidRDefault="00B82D48" w:rsidP="003449E3">
      <w:pPr>
        <w:pStyle w:val="Normlnprvnodsazen"/>
        <w:numPr>
          <w:ilvl w:val="0"/>
          <w:numId w:val="87"/>
        </w:numPr>
      </w:pPr>
      <w:r w:rsidRPr="00916EFC">
        <w:t>Využití všech možností interakce (uchopení) pro tvorbu aplikace: Virtuální územní plánování. Aplikace se zaměří na vývoj interaktivního 3D modelu</w:t>
      </w:r>
      <w:r w:rsidR="00F317DC" w:rsidRPr="00916EFC">
        <w:t xml:space="preserve">, </w:t>
      </w:r>
      <w:r w:rsidRPr="00916EFC">
        <w:t>v</w:t>
      </w:r>
      <w:r w:rsidR="00F317DC" w:rsidRPr="00916EFC">
        <w:t xml:space="preserve">e kterém </w:t>
      </w:r>
      <w:r w:rsidRPr="00916EFC">
        <w:t>je možné pomocí uchopení modelovat zájmové území.</w:t>
      </w:r>
      <w:r w:rsidR="003449E3" w:rsidRPr="00916EFC">
        <w:t xml:space="preserve"> Rozšíření aplikace o možnosti kolaborativního prostředí.</w:t>
      </w:r>
    </w:p>
    <w:p w14:paraId="36FB57C5" w14:textId="77777777" w:rsidR="003449E3" w:rsidRPr="00916EFC" w:rsidRDefault="003449E3" w:rsidP="003449E3">
      <w:pPr>
        <w:pStyle w:val="Normlnprvnodsazen"/>
      </w:pPr>
      <w:r w:rsidRPr="00916EFC">
        <w:t xml:space="preserve">Právě vývoj aplikace Virtuální územní plánování byl na základě zpětné vazby respondentů uživatelského otestování identifkován jakožto vhodným budoucím zaměřením. </w:t>
      </w:r>
    </w:p>
    <w:p w14:paraId="386A1F72" w14:textId="71F3978C" w:rsidR="00A235C3" w:rsidRPr="00916EFC" w:rsidRDefault="00A235C3" w:rsidP="00A235C3">
      <w:pPr>
        <w:pStyle w:val="Normlnprvnodsazen"/>
      </w:pPr>
      <w:r w:rsidRPr="00916EFC">
        <w:t xml:space="preserve">Celkově lze konstatovat, že propojení virtuální reality, webového vývoje a GIS představuje zajímavé téma s řadou nevyřešených problémů, jež nabízejí perspektivní směřování budoucího výzkumu. </w:t>
      </w:r>
    </w:p>
    <w:p w14:paraId="1FF3674B" w14:textId="13A6E63C" w:rsidR="00C3380E" w:rsidRPr="00916EFC" w:rsidRDefault="00C3380E" w:rsidP="003449E3">
      <w:pPr>
        <w:pStyle w:val="Normlnprvnodsazen"/>
        <w:ind w:firstLine="0"/>
      </w:pPr>
    </w:p>
    <w:p w14:paraId="21E7B073" w14:textId="79CD515A" w:rsidR="002F057F" w:rsidRPr="00916EFC" w:rsidRDefault="00C3380E" w:rsidP="00D50825">
      <w:pPr>
        <w:pStyle w:val="TOCHeading"/>
        <w:rPr>
          <w:sz w:val="28"/>
          <w:szCs w:val="28"/>
        </w:rPr>
      </w:pPr>
      <w:r w:rsidRPr="00916EFC">
        <w:rPr>
          <w:sz w:val="28"/>
          <w:szCs w:val="28"/>
        </w:rPr>
        <w:lastRenderedPageBreak/>
        <w:t>bibliografie</w:t>
      </w:r>
    </w:p>
    <w:p w14:paraId="7B915095" w14:textId="423F49E2" w:rsidR="002F0ACB" w:rsidRPr="00916EFC" w:rsidRDefault="002F0ACB" w:rsidP="002F0ACB">
      <w:pPr>
        <w:pStyle w:val="Malnadpis"/>
        <w:rPr>
          <w:sz w:val="28"/>
          <w:szCs w:val="28"/>
        </w:rPr>
      </w:pPr>
      <w:r w:rsidRPr="00916EFC">
        <w:rPr>
          <w:sz w:val="28"/>
          <w:szCs w:val="28"/>
        </w:rPr>
        <w:t xml:space="preserve">Tištěné a </w:t>
      </w:r>
      <w:r w:rsidRPr="00916EFC">
        <w:rPr>
          <w:sz w:val="24"/>
          <w:szCs w:val="24"/>
        </w:rPr>
        <w:t>elektronické</w:t>
      </w:r>
      <w:r w:rsidRPr="00916EFC">
        <w:rPr>
          <w:sz w:val="28"/>
          <w:szCs w:val="28"/>
        </w:rPr>
        <w:t xml:space="preserve"> publikace</w:t>
      </w:r>
    </w:p>
    <w:p w14:paraId="0C2F57AB" w14:textId="77777777" w:rsidR="002F0ACB" w:rsidRPr="00916EFC" w:rsidRDefault="002F0ACB" w:rsidP="00916EFC">
      <w:pPr>
        <w:jc w:val="left"/>
        <w:rPr>
          <w:sz w:val="20"/>
          <w:szCs w:val="20"/>
        </w:rPr>
      </w:pPr>
      <w:r w:rsidRPr="00916EFC">
        <w:rPr>
          <w:sz w:val="20"/>
          <w:szCs w:val="20"/>
        </w:rPr>
        <w:t xml:space="preserve">ABDUL-RAHMAN, A., PILOUK, M. (2008): Spatial data modelling for 3D GIS. Springer, Berlin ; New York. </w:t>
      </w:r>
    </w:p>
    <w:p w14:paraId="0F42EB61" w14:textId="77777777" w:rsidR="002F0ACB" w:rsidRPr="00916EFC" w:rsidRDefault="002F0ACB" w:rsidP="00916EFC">
      <w:pPr>
        <w:jc w:val="left"/>
        <w:rPr>
          <w:sz w:val="20"/>
          <w:szCs w:val="20"/>
        </w:rPr>
      </w:pPr>
      <w:r w:rsidRPr="00916EFC">
        <w:rPr>
          <w:sz w:val="20"/>
          <w:szCs w:val="20"/>
        </w:rPr>
        <w:t xml:space="preserve">BANDROVA, T., BONCHEV, S. (2013): 3D Maps – Scale, Accuracy, Level of Detail. </w:t>
      </w:r>
    </w:p>
    <w:p w14:paraId="154C9AD1" w14:textId="77777777" w:rsidR="002F0ACB" w:rsidRPr="00916EFC" w:rsidRDefault="002F0ACB" w:rsidP="00916EFC">
      <w:pPr>
        <w:jc w:val="left"/>
        <w:rPr>
          <w:sz w:val="20"/>
          <w:szCs w:val="20"/>
        </w:rPr>
      </w:pPr>
      <w:r w:rsidRPr="00916EFC">
        <w:rPr>
          <w:sz w:val="20"/>
          <w:szCs w:val="20"/>
        </w:rPr>
        <w:t xml:space="preserve">BARUAH, R. (2021): AR and VR Using the WebXR API: Learn to Create Immersive Content with WebGL, Three.js, and A-Frame. Apress, Berkeley, CA. </w:t>
      </w:r>
    </w:p>
    <w:p w14:paraId="36DC0EB5" w14:textId="77777777" w:rsidR="002F0ACB" w:rsidRPr="00916EFC" w:rsidRDefault="002F0ACB" w:rsidP="00916EFC">
      <w:pPr>
        <w:jc w:val="left"/>
        <w:rPr>
          <w:sz w:val="20"/>
          <w:szCs w:val="20"/>
        </w:rPr>
      </w:pPr>
      <w:r w:rsidRPr="00916EFC">
        <w:rPr>
          <w:sz w:val="20"/>
          <w:szCs w:val="20"/>
        </w:rPr>
        <w:t xml:space="preserve">BATTY, M. (1997): Virtual geography. Futures, 4, 29, 337–352. </w:t>
      </w:r>
    </w:p>
    <w:p w14:paraId="332CF3DF" w14:textId="77777777" w:rsidR="002F0ACB" w:rsidRPr="00916EFC" w:rsidRDefault="002F0ACB" w:rsidP="00916EFC">
      <w:pPr>
        <w:jc w:val="left"/>
        <w:rPr>
          <w:sz w:val="20"/>
          <w:szCs w:val="20"/>
        </w:rPr>
      </w:pPr>
      <w:r w:rsidRPr="00916EFC">
        <w:rPr>
          <w:sz w:val="20"/>
          <w:szCs w:val="20"/>
        </w:rP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5E947BBD" w14:textId="77777777" w:rsidR="002F0ACB" w:rsidRPr="00916EFC" w:rsidRDefault="002F0ACB" w:rsidP="00916EFC">
      <w:pPr>
        <w:jc w:val="left"/>
        <w:rPr>
          <w:sz w:val="20"/>
          <w:szCs w:val="20"/>
        </w:rPr>
      </w:pPr>
      <w:r w:rsidRPr="00916EFC">
        <w:rPr>
          <w:sz w:val="20"/>
          <w:szCs w:val="20"/>
        </w:rPr>
        <w:t xml:space="preserve">BILJECKI, F., LEDOUX, H., STOTER, J. (2016): An improved LOD specification for 3D building models. Computers, Environment and Urban Systems, 59, 25–37. </w:t>
      </w:r>
    </w:p>
    <w:p w14:paraId="015BF7AD" w14:textId="77777777" w:rsidR="002F0ACB" w:rsidRPr="00916EFC" w:rsidRDefault="002F0ACB" w:rsidP="00916EFC">
      <w:pPr>
        <w:jc w:val="left"/>
        <w:rPr>
          <w:sz w:val="20"/>
          <w:szCs w:val="20"/>
        </w:rPr>
      </w:pPr>
      <w:r w:rsidRPr="00916EFC">
        <w:rPr>
          <w:sz w:val="20"/>
          <w:szCs w:val="20"/>
        </w:rPr>
        <w:t xml:space="preserve">BLOKDYK, G. (2018): Virtual geographic environments A Complete Guide. 5STARCooks. </w:t>
      </w:r>
    </w:p>
    <w:p w14:paraId="40395E8C" w14:textId="77777777" w:rsidR="002F0ACB" w:rsidRPr="00916EFC" w:rsidRDefault="002F0ACB" w:rsidP="00916EFC">
      <w:pPr>
        <w:jc w:val="left"/>
        <w:rPr>
          <w:sz w:val="20"/>
          <w:szCs w:val="20"/>
        </w:rPr>
      </w:pPr>
      <w:r w:rsidRPr="00916EFC">
        <w:rPr>
          <w:sz w:val="20"/>
          <w:szCs w:val="20"/>
        </w:rPr>
        <w:t xml:space="preserve">BOGDANOVA, R., BOULANGER, P., ZHENG, B. (2016): Depth Perception of Surgeons in Minimally Invasive Surgery. Surgical Innovation, 23. </w:t>
      </w:r>
    </w:p>
    <w:p w14:paraId="73ECEB43" w14:textId="77777777" w:rsidR="002F0ACB" w:rsidRPr="00916EFC" w:rsidRDefault="002F0ACB" w:rsidP="00916EFC">
      <w:pPr>
        <w:jc w:val="left"/>
        <w:rPr>
          <w:sz w:val="20"/>
          <w:szCs w:val="20"/>
        </w:rPr>
      </w:pPr>
      <w:r w:rsidRPr="00916EFC">
        <w:rPr>
          <w:sz w:val="20"/>
          <w:szCs w:val="20"/>
        </w:rPr>
        <w:t xml:space="preserve">BOLETSIS, C. (2017): The New Era of Virtual Reality Locomotion: A Systematic Literature Review of Techniques and a Proposed Typology. Multimodal Technologies and Interaction, 4, 1, 24. </w:t>
      </w:r>
    </w:p>
    <w:p w14:paraId="630A5CCD" w14:textId="77777777" w:rsidR="002F0ACB" w:rsidRPr="00916EFC" w:rsidRDefault="002F0ACB" w:rsidP="00916EFC">
      <w:pPr>
        <w:jc w:val="left"/>
        <w:rPr>
          <w:sz w:val="20"/>
          <w:szCs w:val="20"/>
        </w:rPr>
      </w:pPr>
      <w:r w:rsidRPr="00916EFC">
        <w:rPr>
          <w:sz w:val="20"/>
          <w:szCs w:val="20"/>
        </w:rPr>
        <w:t xml:space="preserve">BOLSTAD, P. (2019): GIS Fundamentals: A First Text on Geographic Information Systems, Sixth Edition. XanEdu Publishing Inc, Ann Arbor, MI. </w:t>
      </w:r>
    </w:p>
    <w:p w14:paraId="1F97213B" w14:textId="77777777" w:rsidR="002F0ACB" w:rsidRPr="00916EFC" w:rsidRDefault="002F0ACB" w:rsidP="00916EFC">
      <w:pPr>
        <w:jc w:val="left"/>
        <w:rPr>
          <w:sz w:val="20"/>
          <w:szCs w:val="20"/>
        </w:rPr>
      </w:pPr>
      <w:r w:rsidRPr="00916EFC">
        <w:rPr>
          <w:sz w:val="20"/>
          <w:szCs w:val="20"/>
        </w:rPr>
        <w:t xml:space="preserve">BOŘIL, J. (2022): Využití VGE pro výuku prostorových úloh - role interakce. Masarykova univerzita, Přírodovědecká fakulta. </w:t>
      </w:r>
    </w:p>
    <w:p w14:paraId="03E29879" w14:textId="77777777" w:rsidR="002F0ACB" w:rsidRPr="00916EFC" w:rsidRDefault="002F0ACB" w:rsidP="00916EFC">
      <w:pPr>
        <w:jc w:val="left"/>
        <w:rPr>
          <w:sz w:val="20"/>
          <w:szCs w:val="20"/>
        </w:rPr>
      </w:pPr>
      <w:r w:rsidRPr="00916EFC">
        <w:rPr>
          <w:sz w:val="20"/>
          <w:szCs w:val="20"/>
        </w:rPr>
        <w:t xml:space="preserve">BROOKE, J. (1995): SUS: A quick and dirty usability scale. Usability Eval. Ind., 189. </w:t>
      </w:r>
    </w:p>
    <w:p w14:paraId="27000ABD" w14:textId="77777777" w:rsidR="002F0ACB" w:rsidRPr="00916EFC" w:rsidRDefault="002F0ACB" w:rsidP="00916EFC">
      <w:pPr>
        <w:jc w:val="left"/>
        <w:rPr>
          <w:sz w:val="20"/>
          <w:szCs w:val="20"/>
        </w:rPr>
      </w:pPr>
      <w:r w:rsidRPr="00916EFC">
        <w:rPr>
          <w:sz w:val="20"/>
          <w:szCs w:val="20"/>
        </w:rPr>
        <w:t xml:space="preserve">BURDEA, G., COIFFET, P. (2003): Virtual reality technology. J. Wiley-Interscience, Hoboken, N.J. </w:t>
      </w:r>
    </w:p>
    <w:p w14:paraId="47A8B1A7" w14:textId="77777777" w:rsidR="002F0ACB" w:rsidRPr="00916EFC" w:rsidRDefault="002F0ACB" w:rsidP="00916EFC">
      <w:pPr>
        <w:jc w:val="left"/>
        <w:rPr>
          <w:sz w:val="20"/>
          <w:szCs w:val="20"/>
        </w:rPr>
      </w:pPr>
      <w:r w:rsidRPr="00916EFC">
        <w:rPr>
          <w:sz w:val="20"/>
          <w:szCs w:val="20"/>
        </w:rPr>
        <w:t xml:space="preserve">BUTCHER, P. W. S., JOHN, N. W., RITSOS, P. D. (2021): VRIA: A Web-Based Framework for Creating Immersive Analytics Experiences. IEEE Transactions on Visualization and Computer Graphics, 7, 27, 3213–3225. </w:t>
      </w:r>
    </w:p>
    <w:p w14:paraId="2DB427F7" w14:textId="77777777" w:rsidR="002F0ACB" w:rsidRPr="00916EFC" w:rsidRDefault="002F0ACB" w:rsidP="00916EFC">
      <w:pPr>
        <w:jc w:val="left"/>
        <w:rPr>
          <w:sz w:val="20"/>
          <w:szCs w:val="20"/>
        </w:rPr>
      </w:pPr>
      <w:r w:rsidRPr="00916EFC">
        <w:rPr>
          <w:sz w:val="20"/>
          <w:szCs w:val="20"/>
        </w:rP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736DEF77" w14:textId="77777777" w:rsidR="002F0ACB" w:rsidRPr="00916EFC" w:rsidRDefault="002F0ACB" w:rsidP="00916EFC">
      <w:pPr>
        <w:jc w:val="left"/>
        <w:rPr>
          <w:sz w:val="20"/>
          <w:szCs w:val="20"/>
        </w:rPr>
      </w:pPr>
      <w:r w:rsidRPr="00916EFC">
        <w:rPr>
          <w:sz w:val="20"/>
          <w:szCs w:val="20"/>
        </w:rPr>
        <w:t xml:space="preserve">CHEN, M., LIN, H. (2018): Virtual geographic environments (VGEs): originating from or beyond virtual reality (VR), International Journal of Digital Earth, 4, 11, 329–333. </w:t>
      </w:r>
    </w:p>
    <w:p w14:paraId="5B88A609" w14:textId="77777777" w:rsidR="002F0ACB" w:rsidRPr="00916EFC" w:rsidRDefault="002F0ACB" w:rsidP="00916EFC">
      <w:pPr>
        <w:jc w:val="left"/>
        <w:rPr>
          <w:sz w:val="20"/>
          <w:szCs w:val="20"/>
        </w:rPr>
      </w:pPr>
      <w:r w:rsidRPr="00916EFC">
        <w:rPr>
          <w:sz w:val="20"/>
          <w:szCs w:val="20"/>
        </w:rPr>
        <w:t xml:space="preserve">CHLOUPKOVÁ, T. (2007): Fyziologické principy procesu vidění - tvorba a vnímání obrazu. Masarykova univerzita, Přírodovědecká fakulta. </w:t>
      </w:r>
    </w:p>
    <w:p w14:paraId="24568036" w14:textId="77777777" w:rsidR="002F0ACB" w:rsidRPr="00916EFC" w:rsidRDefault="002F0ACB" w:rsidP="00916EFC">
      <w:pPr>
        <w:jc w:val="left"/>
        <w:rPr>
          <w:sz w:val="20"/>
          <w:szCs w:val="20"/>
        </w:rPr>
      </w:pPr>
      <w:r w:rsidRPr="00916EFC">
        <w:rPr>
          <w:sz w:val="20"/>
          <w:szCs w:val="20"/>
        </w:rPr>
        <w:t xml:space="preserve">CHRISTOPHE, S. (2020): Geovisualization: Multidimensional Exploration of the Territory. 325–332. </w:t>
      </w:r>
    </w:p>
    <w:p w14:paraId="25816266" w14:textId="77777777" w:rsidR="002F0ACB" w:rsidRPr="00916EFC" w:rsidRDefault="002F0ACB" w:rsidP="00916EFC">
      <w:pPr>
        <w:jc w:val="left"/>
        <w:rPr>
          <w:sz w:val="20"/>
          <w:szCs w:val="20"/>
        </w:rPr>
      </w:pPr>
      <w:r w:rsidRPr="00916EFC">
        <w:rPr>
          <w:sz w:val="20"/>
          <w:szCs w:val="20"/>
        </w:rPr>
        <w:t xml:space="preserve">CIBULA, R. (2021): Vývoj informačného systému na vizualizáciu 3D modelov a vývoj prototypu na meranie 3D objektov. Masarykova univerzita, Přírodovědecká fakulta. </w:t>
      </w:r>
    </w:p>
    <w:p w14:paraId="6FA8A12B" w14:textId="77777777" w:rsidR="002F0ACB" w:rsidRPr="00916EFC" w:rsidRDefault="002F0ACB" w:rsidP="00916EFC">
      <w:pPr>
        <w:jc w:val="left"/>
        <w:rPr>
          <w:sz w:val="20"/>
          <w:szCs w:val="20"/>
        </w:rPr>
      </w:pPr>
      <w:r w:rsidRPr="00916EFC">
        <w:rPr>
          <w:sz w:val="20"/>
          <w:szCs w:val="20"/>
        </w:rPr>
        <w:t xml:space="preserve">CIRULIS, A., BRIGMANIS, K. B. (2013): 3D Outdoor Augmented Reality for Architecture and Urban Planning. Procedia Computer Science, 25, 71–79. </w:t>
      </w:r>
    </w:p>
    <w:p w14:paraId="333BDEB7" w14:textId="77777777" w:rsidR="002F0ACB" w:rsidRPr="00916EFC" w:rsidRDefault="002F0ACB" w:rsidP="00916EFC">
      <w:pPr>
        <w:jc w:val="left"/>
        <w:rPr>
          <w:sz w:val="20"/>
          <w:szCs w:val="20"/>
        </w:rPr>
      </w:pPr>
      <w:r w:rsidRPr="00916EFC">
        <w:rPr>
          <w:sz w:val="20"/>
          <w:szCs w:val="20"/>
        </w:rPr>
        <w:t xml:space="preserve">ÇÖLTEKIN, A., GRIFFIN, A. L., SLINGSBY, A., ROBINSON, A. C., CHRISTOPHE, S., RAUTENBACH, V., CHEN, M., PETTIT, C., KLIPPEL, A. (2020a): Geospatial Information Visualization and Extended Reality </w:t>
      </w:r>
      <w:r w:rsidRPr="00916EFC">
        <w:rPr>
          <w:sz w:val="20"/>
          <w:szCs w:val="20"/>
        </w:rPr>
        <w:lastRenderedPageBreak/>
        <w:t xml:space="preserve">Displays. In: Guo, H., Goodchild, M. F., Annoni, A. (eds.): Manual of Digital Earth. Springer, Singapore, 229–277. </w:t>
      </w:r>
    </w:p>
    <w:p w14:paraId="1ADBE222" w14:textId="77777777" w:rsidR="002F0ACB" w:rsidRPr="00916EFC" w:rsidRDefault="002F0ACB" w:rsidP="00916EFC">
      <w:pPr>
        <w:jc w:val="left"/>
        <w:rPr>
          <w:sz w:val="20"/>
          <w:szCs w:val="20"/>
        </w:rPr>
      </w:pPr>
      <w:r w:rsidRPr="00916EFC">
        <w:rPr>
          <w:sz w:val="20"/>
          <w:szCs w:val="20"/>
        </w:rPr>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007EE90E" w14:textId="77777777" w:rsidR="002F0ACB" w:rsidRPr="00916EFC" w:rsidRDefault="002F0ACB" w:rsidP="00916EFC">
      <w:pPr>
        <w:jc w:val="left"/>
        <w:rPr>
          <w:sz w:val="20"/>
          <w:szCs w:val="20"/>
        </w:rPr>
      </w:pPr>
      <w:r w:rsidRPr="00916EFC">
        <w:rPr>
          <w:sz w:val="20"/>
          <w:szCs w:val="20"/>
        </w:rPr>
        <w:t xml:space="preserve">DORMAN, M. (2020): Introduction to Web Mapping. Chapman and Hall/CRC, Boca Raton. </w:t>
      </w:r>
    </w:p>
    <w:p w14:paraId="1FBF6221" w14:textId="77777777" w:rsidR="002F0ACB" w:rsidRPr="00916EFC" w:rsidRDefault="002F0ACB" w:rsidP="00916EFC">
      <w:pPr>
        <w:jc w:val="left"/>
        <w:rPr>
          <w:sz w:val="20"/>
          <w:szCs w:val="20"/>
        </w:rPr>
      </w:pPr>
      <w:r w:rsidRPr="00916EFC">
        <w:rPr>
          <w:sz w:val="20"/>
          <w:szCs w:val="20"/>
        </w:rPr>
        <w:t xml:space="preserve">DUNN, F., PARBERRY, I. (2011): 3D math primer for graphics and game development. CRC Press, Boca Raton, Fla. </w:t>
      </w:r>
    </w:p>
    <w:p w14:paraId="0C244DA1" w14:textId="77777777" w:rsidR="002F0ACB" w:rsidRPr="00916EFC" w:rsidRDefault="002F0ACB" w:rsidP="00916EFC">
      <w:pPr>
        <w:jc w:val="left"/>
        <w:rPr>
          <w:sz w:val="20"/>
          <w:szCs w:val="20"/>
        </w:rPr>
      </w:pPr>
      <w:r w:rsidRPr="00916EFC">
        <w:rPr>
          <w:sz w:val="20"/>
          <w:szCs w:val="20"/>
        </w:rPr>
        <w:t xml:space="preserve">DYKES, J., MACEACHREN, A. M., KRAAK, M.-J. (2005): Exploring Geovisualization. Pergamon, Amsterdam. </w:t>
      </w:r>
    </w:p>
    <w:p w14:paraId="67C2DCF6" w14:textId="77777777" w:rsidR="002F0ACB" w:rsidRPr="00916EFC" w:rsidRDefault="002F0ACB" w:rsidP="00916EFC">
      <w:pPr>
        <w:jc w:val="left"/>
        <w:rPr>
          <w:sz w:val="20"/>
          <w:szCs w:val="20"/>
        </w:rPr>
      </w:pPr>
      <w:r w:rsidRPr="00916EFC">
        <w:rPr>
          <w:sz w:val="20"/>
          <w:szCs w:val="20"/>
        </w:rPr>
        <w:t xml:space="preserve">GAUTIER, J., BRÉDIF, M., CHRISTOPHE, S. (2020): Co-Visualization of Air Temperature and Urban Data for Visual Exploration. In: 2020 IEEE Visualization Conference (VIS). 71–75. </w:t>
      </w:r>
    </w:p>
    <w:p w14:paraId="39A3A5CB" w14:textId="77777777" w:rsidR="002F0ACB" w:rsidRPr="00916EFC" w:rsidRDefault="002F0ACB" w:rsidP="00916EFC">
      <w:pPr>
        <w:jc w:val="left"/>
        <w:rPr>
          <w:sz w:val="20"/>
          <w:szCs w:val="20"/>
        </w:rPr>
      </w:pPr>
      <w:r w:rsidRPr="00916EFC">
        <w:rPr>
          <w:sz w:val="20"/>
          <w:szCs w:val="20"/>
        </w:rPr>
        <w:t xml:space="preserve">GAUTIER, J., CHRISTOPHE, S., BRÉDIF, M. (2020): VISUALIZING 3D CLIMATE DATA IN URBAN 3D MODELS. The International Archives of the Photogrammetry, Remote Sensing and Spatial Information Sciences, XLIII-B4-2020, 781–789. </w:t>
      </w:r>
    </w:p>
    <w:p w14:paraId="561C256D" w14:textId="77777777" w:rsidR="002F0ACB" w:rsidRPr="00916EFC" w:rsidRDefault="002F0ACB" w:rsidP="00916EFC">
      <w:pPr>
        <w:jc w:val="left"/>
        <w:rPr>
          <w:sz w:val="20"/>
          <w:szCs w:val="20"/>
        </w:rPr>
      </w:pPr>
      <w:r w:rsidRPr="00916EFC">
        <w:rPr>
          <w:sz w:val="20"/>
          <w:szCs w:val="20"/>
        </w:rPr>
        <w:t xml:space="preserve">GHAYOUR, F., CANTOR, D. (2018): Real-time 3D graphics with WebGL 2: build interactive 3D applications with JavaScript and WebGL 2 (OpenGL ES 3.0). Packt, Birmingham Mumbai. </w:t>
      </w:r>
    </w:p>
    <w:p w14:paraId="10D4A7C8" w14:textId="77777777" w:rsidR="002F0ACB" w:rsidRPr="00916EFC" w:rsidRDefault="002F0ACB" w:rsidP="00916EFC">
      <w:pPr>
        <w:jc w:val="left"/>
        <w:rPr>
          <w:sz w:val="20"/>
          <w:szCs w:val="20"/>
        </w:rPr>
      </w:pPr>
      <w:r w:rsidRPr="00916EFC">
        <w:rPr>
          <w:sz w:val="20"/>
          <w:szCs w:val="20"/>
        </w:rPr>
        <w:t xml:space="preserve">GHULAM, M., FRANCILLETTE, Y., GOUAICH, A., MICHEL, F., HOCINE, N. (2013): Level Of Detail Based AI Adaptation for Agents in Video Games. ICAART 2013 - Proceedings of the 5th International Conference on Agents and Artificial Intelligence, 2. </w:t>
      </w:r>
    </w:p>
    <w:p w14:paraId="49356DAF" w14:textId="77777777" w:rsidR="002F0ACB" w:rsidRPr="00916EFC" w:rsidRDefault="002F0ACB" w:rsidP="00916EFC">
      <w:pPr>
        <w:jc w:val="left"/>
        <w:rPr>
          <w:sz w:val="20"/>
          <w:szCs w:val="20"/>
        </w:rPr>
      </w:pPr>
      <w:r w:rsidRPr="00916EFC">
        <w:rPr>
          <w:sz w:val="20"/>
          <w:szCs w:val="20"/>
        </w:rPr>
        <w:t xml:space="preserve">GOODCHILD, M. F. (2013): The quality of big (geo)data. Dialogues in Human Geography, 3, 3, 280–284. </w:t>
      </w:r>
    </w:p>
    <w:p w14:paraId="21BDBE19" w14:textId="77777777" w:rsidR="002F0ACB" w:rsidRPr="00916EFC" w:rsidRDefault="002F0ACB" w:rsidP="00916EFC">
      <w:pPr>
        <w:jc w:val="left"/>
        <w:rPr>
          <w:sz w:val="20"/>
          <w:szCs w:val="20"/>
        </w:rPr>
      </w:pPr>
      <w:r w:rsidRPr="00916EFC">
        <w:rPr>
          <w:sz w:val="20"/>
          <w:szCs w:val="20"/>
        </w:rPr>
        <w:t xml:space="preserve">GROSSNER, K., GOODCHILD, M., CLARKE, K. (2008): Defining a Digital Earth System. T. GIS, 12, 145–160. </w:t>
      </w:r>
    </w:p>
    <w:p w14:paraId="073291AA" w14:textId="77777777" w:rsidR="002F0ACB" w:rsidRPr="00916EFC" w:rsidRDefault="002F0ACB" w:rsidP="00916EFC">
      <w:pPr>
        <w:jc w:val="left"/>
        <w:rPr>
          <w:sz w:val="20"/>
          <w:szCs w:val="20"/>
        </w:rPr>
      </w:pPr>
      <w:r w:rsidRPr="00916EFC">
        <w:rPr>
          <w:sz w:val="20"/>
          <w:szCs w:val="20"/>
        </w:rPr>
        <w:t xml:space="preserve">GUO, H., GOODCHILD, M. F., ANNONI, A. eds. (2020): Manual of Digital Earth. Springer Nature. </w:t>
      </w:r>
    </w:p>
    <w:p w14:paraId="3A0ACC4C" w14:textId="77777777" w:rsidR="002F0ACB" w:rsidRPr="00916EFC" w:rsidRDefault="002F0ACB" w:rsidP="00916EFC">
      <w:pPr>
        <w:jc w:val="left"/>
        <w:rPr>
          <w:sz w:val="20"/>
          <w:szCs w:val="20"/>
        </w:rPr>
      </w:pPr>
      <w:r w:rsidRPr="00916EFC">
        <w:rPr>
          <w:sz w:val="20"/>
          <w:szCs w:val="20"/>
        </w:rPr>
        <w:t xml:space="preserve">HALIK, Ł. (2018): Challenges in Converting the Polish Topographic Database of Built-Up Areas into 3D Virtual Reality Geovisualization. The Cartographic Journal, 4, 55, 391–399. </w:t>
      </w:r>
    </w:p>
    <w:p w14:paraId="4B4C5986" w14:textId="77777777" w:rsidR="002F0ACB" w:rsidRPr="00916EFC" w:rsidRDefault="002F0ACB" w:rsidP="00916EFC">
      <w:pPr>
        <w:jc w:val="left"/>
        <w:rPr>
          <w:sz w:val="20"/>
          <w:szCs w:val="20"/>
        </w:rPr>
      </w:pPr>
      <w:r w:rsidRPr="00916EFC">
        <w:rPr>
          <w:sz w:val="20"/>
          <w:szCs w:val="20"/>
        </w:rPr>
        <w:t xml:space="preserve">HERMAN, L. (2011): Moderní kartografické metody modelování měst. Masarykova univerzita, Přírodovědecká fakulta. </w:t>
      </w:r>
    </w:p>
    <w:p w14:paraId="4B134252" w14:textId="77777777" w:rsidR="002F0ACB" w:rsidRPr="00916EFC" w:rsidRDefault="002F0ACB" w:rsidP="00916EFC">
      <w:pPr>
        <w:jc w:val="left"/>
        <w:rPr>
          <w:sz w:val="20"/>
          <w:szCs w:val="20"/>
        </w:rPr>
      </w:pPr>
      <w:r w:rsidRPr="00916EFC">
        <w:rPr>
          <w:sz w:val="20"/>
          <w:szCs w:val="20"/>
        </w:rPr>
        <w:t xml:space="preserve">HERMAN, L. (2014): Vizualizace 3D modelů měst na webu. Masarykova univerzita, Přírodovědecká fakulta. </w:t>
      </w:r>
    </w:p>
    <w:p w14:paraId="3CE4190F" w14:textId="77777777" w:rsidR="002F0ACB" w:rsidRPr="00916EFC" w:rsidRDefault="002F0ACB" w:rsidP="00916EFC">
      <w:pPr>
        <w:jc w:val="left"/>
        <w:rPr>
          <w:sz w:val="20"/>
          <w:szCs w:val="20"/>
        </w:rPr>
      </w:pPr>
      <w:r w:rsidRPr="00916EFC">
        <w:rPr>
          <w:sz w:val="20"/>
          <w:szCs w:val="20"/>
        </w:rPr>
        <w:t xml:space="preserve">HERMAN, L. (2019a): 3DMOVER 2.0 – LOW-COST APPLICATION FOR USABILITY TESTING OF 3D GEOVISUALISATIONS. ISPRS - International Archives of the Photogrammetry, Remote Sensing and Spatial Information Sciences, XLII-2/W17, 143–148. </w:t>
      </w:r>
    </w:p>
    <w:p w14:paraId="15A2230D" w14:textId="77777777" w:rsidR="002F0ACB" w:rsidRPr="00916EFC" w:rsidRDefault="002F0ACB" w:rsidP="00916EFC">
      <w:pPr>
        <w:jc w:val="left"/>
        <w:rPr>
          <w:sz w:val="20"/>
          <w:szCs w:val="20"/>
        </w:rPr>
      </w:pPr>
      <w:r w:rsidRPr="00916EFC">
        <w:rPr>
          <w:sz w:val="20"/>
          <w:szCs w:val="20"/>
        </w:rPr>
        <w:t xml:space="preserve">HERMAN, L. (2019b): User Issues of Interactive 3D Geovisualizations. Masarykova univerzita, Přírodovědecká fakulta. </w:t>
      </w:r>
    </w:p>
    <w:p w14:paraId="082771F5" w14:textId="77777777" w:rsidR="002F0ACB" w:rsidRPr="00916EFC" w:rsidRDefault="002F0ACB" w:rsidP="00916EFC">
      <w:pPr>
        <w:jc w:val="left"/>
        <w:rPr>
          <w:sz w:val="20"/>
          <w:szCs w:val="20"/>
        </w:rPr>
      </w:pPr>
      <w:r w:rsidRPr="00916EFC">
        <w:rPr>
          <w:sz w:val="20"/>
          <w:szCs w:val="20"/>
        </w:rP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6C4B7B60" w14:textId="77777777" w:rsidR="002F0ACB" w:rsidRPr="00916EFC" w:rsidRDefault="002F0ACB" w:rsidP="00916EFC">
      <w:pPr>
        <w:jc w:val="left"/>
        <w:rPr>
          <w:sz w:val="20"/>
          <w:szCs w:val="20"/>
        </w:rPr>
      </w:pPr>
      <w:r w:rsidRPr="00916EFC">
        <w:rPr>
          <w:sz w:val="20"/>
          <w:szCs w:val="20"/>
        </w:rPr>
        <w:t xml:space="preserve">JUDGE, S., HARRIE, L. (2020): Visualizing a Possible Future: Map Guidelines for a 3D Detailed Development Plan. Journal of Geovisualization and Spatial Analysis, 1, 4, 7. </w:t>
      </w:r>
    </w:p>
    <w:p w14:paraId="26C8F4A2" w14:textId="77777777" w:rsidR="002F0ACB" w:rsidRPr="00916EFC" w:rsidRDefault="002F0ACB" w:rsidP="00916EFC">
      <w:pPr>
        <w:jc w:val="left"/>
        <w:rPr>
          <w:sz w:val="20"/>
          <w:szCs w:val="20"/>
        </w:rPr>
      </w:pPr>
      <w:r w:rsidRPr="00916EFC">
        <w:rPr>
          <w:sz w:val="20"/>
          <w:szCs w:val="20"/>
        </w:rPr>
        <w:t xml:space="preserve">JULIN, A., JAALAMA, K., VIRTANEN, J.-P., POUKE, M., YLIPULLI, J., VAAJA, M., HYYPPÄ, J., HYYPPÄ, H. (2018): Characterizing 3D City Modeling Projects: Towards a Harmonized Interoperable System. ISPRS International Journal of Geo-Information, 2, 7, 55. </w:t>
      </w:r>
    </w:p>
    <w:p w14:paraId="065DADEB" w14:textId="77777777" w:rsidR="002F0ACB" w:rsidRPr="00916EFC" w:rsidRDefault="002F0ACB" w:rsidP="00916EFC">
      <w:pPr>
        <w:jc w:val="left"/>
        <w:rPr>
          <w:sz w:val="20"/>
          <w:szCs w:val="20"/>
        </w:rPr>
      </w:pPr>
      <w:r w:rsidRPr="00916EFC">
        <w:rPr>
          <w:sz w:val="20"/>
          <w:szCs w:val="20"/>
        </w:rPr>
        <w:lastRenderedPageBreak/>
        <w:t xml:space="preserve">KEIL, J., EDLER, D., SCHMITT, T., DICKMANN, F. (2021): Creating Immersive Virtual Environments Based on Open Geospatial Data and Game Engines. KN - Journal of Cartography and Geographic Information, 1, 71, 53–65. </w:t>
      </w:r>
    </w:p>
    <w:p w14:paraId="52E5B349" w14:textId="77777777" w:rsidR="002F0ACB" w:rsidRPr="00916EFC" w:rsidRDefault="002F0ACB" w:rsidP="00916EFC">
      <w:pPr>
        <w:jc w:val="left"/>
        <w:rPr>
          <w:sz w:val="20"/>
          <w:szCs w:val="20"/>
        </w:rPr>
      </w:pPr>
      <w:r w:rsidRPr="00916EFC">
        <w:rPr>
          <w:sz w:val="20"/>
          <w:szCs w:val="20"/>
        </w:rPr>
        <w:t xml:space="preserve">KHRONOS GROUP (2022): EXT_structural_metadata: Properties for structured data by javagl · Pull Request #2151 · KhronosGroup/glTF, GitHub, https://github.com/KhronosGroup/glTF/pull/2151 (26. 11. 2023). </w:t>
      </w:r>
    </w:p>
    <w:p w14:paraId="511BEA16" w14:textId="77777777" w:rsidR="002F0ACB" w:rsidRPr="00916EFC" w:rsidRDefault="002F0ACB" w:rsidP="00916EFC">
      <w:pPr>
        <w:jc w:val="left"/>
        <w:rPr>
          <w:sz w:val="20"/>
          <w:szCs w:val="20"/>
        </w:rPr>
      </w:pPr>
      <w:r w:rsidRPr="00916EFC">
        <w:rPr>
          <w:sz w:val="20"/>
          <w:szCs w:val="20"/>
        </w:rPr>
        <w:t xml:space="preserve">KHRONOS GROUP (2023): WebGL, The Khronos Group, https://www.khronos.org// (19. 1. 2023). </w:t>
      </w:r>
    </w:p>
    <w:p w14:paraId="36F01D6B" w14:textId="77777777" w:rsidR="002F0ACB" w:rsidRPr="00916EFC" w:rsidRDefault="002F0ACB" w:rsidP="00916EFC">
      <w:pPr>
        <w:jc w:val="left"/>
        <w:rPr>
          <w:sz w:val="20"/>
          <w:szCs w:val="20"/>
        </w:rPr>
      </w:pPr>
      <w:r w:rsidRPr="00916EFC">
        <w:rPr>
          <w:sz w:val="20"/>
          <w:szCs w:val="20"/>
        </w:rPr>
        <w:t xml:space="preserve">KIONG, D. L. V. (2022): Metaverse Made Easy: A Beginner’s Guide to the Metaverse: Everything you need to know about Metaverse, NFT and GameFi. Independently published. </w:t>
      </w:r>
    </w:p>
    <w:p w14:paraId="34A55A07" w14:textId="77777777" w:rsidR="002F0ACB" w:rsidRPr="00916EFC" w:rsidRDefault="002F0ACB" w:rsidP="00916EFC">
      <w:pPr>
        <w:jc w:val="left"/>
        <w:rPr>
          <w:sz w:val="20"/>
          <w:szCs w:val="20"/>
        </w:rPr>
      </w:pPr>
      <w:r w:rsidRPr="00916EFC">
        <w:rPr>
          <w:sz w:val="20"/>
          <w:szCs w:val="20"/>
        </w:rPr>
        <w:t xml:space="preserve">KOLÁČNÝ, A. (1969): Cartographic Information—a Fundamental Concept and Term in Modern Cartography. The Cartographic Journal, 1, 6, 47–49. </w:t>
      </w:r>
    </w:p>
    <w:p w14:paraId="467B954F" w14:textId="77777777" w:rsidR="002F0ACB" w:rsidRPr="00916EFC" w:rsidRDefault="002F0ACB" w:rsidP="00916EFC">
      <w:pPr>
        <w:jc w:val="left"/>
        <w:rPr>
          <w:sz w:val="20"/>
          <w:szCs w:val="20"/>
        </w:rPr>
      </w:pPr>
      <w:r w:rsidRPr="00916EFC">
        <w:rPr>
          <w:sz w:val="20"/>
          <w:szCs w:val="20"/>
        </w:rPr>
        <w:t xml:space="preserve">KONEČNÝ, M. (2011): Cartography: Challenges and potential in the virtual geographic environments era. Annals of GIS, 17, 135–146. </w:t>
      </w:r>
    </w:p>
    <w:p w14:paraId="0E1BDE94" w14:textId="77777777" w:rsidR="002F0ACB" w:rsidRPr="00916EFC" w:rsidRDefault="002F0ACB" w:rsidP="00916EFC">
      <w:pPr>
        <w:jc w:val="left"/>
        <w:rPr>
          <w:sz w:val="20"/>
          <w:szCs w:val="20"/>
        </w:rPr>
      </w:pPr>
      <w:r w:rsidRPr="00916EFC">
        <w:rPr>
          <w:sz w:val="20"/>
          <w:szCs w:val="20"/>
        </w:rPr>
        <w:t xml:space="preserve">KRAAK, M. J., ORMELING, F. (2020): Cartography: visualization of geospatial data. CRC Press, Boca Raton ; London. </w:t>
      </w:r>
    </w:p>
    <w:p w14:paraId="5E36964D" w14:textId="77777777" w:rsidR="002F0ACB" w:rsidRPr="00916EFC" w:rsidRDefault="002F0ACB" w:rsidP="00916EFC">
      <w:pPr>
        <w:jc w:val="left"/>
        <w:rPr>
          <w:sz w:val="20"/>
          <w:szCs w:val="20"/>
        </w:rPr>
      </w:pPr>
      <w:r w:rsidRPr="00916EFC">
        <w:rPr>
          <w:sz w:val="20"/>
          <w:szCs w:val="20"/>
        </w:rPr>
        <w:t xml:space="preserve">KRESSE, W., DANKO, D. M. eds. (2012): Springer Handbook of Geographic Information. Springer, Berlin ; New York. </w:t>
      </w:r>
    </w:p>
    <w:p w14:paraId="6F30ED33" w14:textId="77777777" w:rsidR="002F0ACB" w:rsidRPr="00916EFC" w:rsidRDefault="002F0ACB" w:rsidP="00916EFC">
      <w:pPr>
        <w:jc w:val="left"/>
        <w:rPr>
          <w:sz w:val="20"/>
          <w:szCs w:val="20"/>
        </w:rPr>
      </w:pPr>
      <w:r w:rsidRPr="00916EFC">
        <w:rPr>
          <w:sz w:val="20"/>
          <w:szCs w:val="20"/>
        </w:rPr>
        <w:t xml:space="preserve">KUBÍČEK, P., STACHOŇ, Z. (2009): NOVÉ MAPOVÉ TECHNOLOGIE V KARTOGRAFICKÉ KOMUNIKACI. Karografické listy, 17, 8. </w:t>
      </w:r>
    </w:p>
    <w:p w14:paraId="4308A694" w14:textId="77777777" w:rsidR="002F0ACB" w:rsidRPr="00916EFC" w:rsidRDefault="002F0ACB" w:rsidP="00916EFC">
      <w:pPr>
        <w:jc w:val="left"/>
        <w:rPr>
          <w:sz w:val="20"/>
          <w:szCs w:val="20"/>
        </w:rPr>
      </w:pPr>
      <w:r w:rsidRPr="00916EFC">
        <w:rPr>
          <w:sz w:val="20"/>
          <w:szCs w:val="20"/>
        </w:rPr>
        <w:t xml:space="preserve">KVARDA, O. (2020): Virtuální realita jako prostředek kartografické komunikace. Masarykova univerzita, Přírodovědecká fakulta. </w:t>
      </w:r>
    </w:p>
    <w:p w14:paraId="3DEB48B8" w14:textId="77777777" w:rsidR="002F0ACB" w:rsidRPr="00916EFC" w:rsidRDefault="002F0ACB" w:rsidP="00916EFC">
      <w:pPr>
        <w:jc w:val="left"/>
        <w:rPr>
          <w:sz w:val="20"/>
          <w:szCs w:val="20"/>
        </w:rPr>
      </w:pPr>
      <w:r w:rsidRPr="00916EFC">
        <w:rPr>
          <w:sz w:val="20"/>
          <w:szCs w:val="20"/>
        </w:rPr>
        <w:t xml:space="preserve">LAKSONO, D., ADITYA, T. (2019): Utilizing A Game Engine for Interactive 3D Topographic Data Visualization. ISPRS International Journal of Geo-Information, 8, 8, 361. </w:t>
      </w:r>
    </w:p>
    <w:p w14:paraId="0651833A" w14:textId="77777777" w:rsidR="002F0ACB" w:rsidRPr="00916EFC" w:rsidRDefault="002F0ACB" w:rsidP="00916EFC">
      <w:pPr>
        <w:jc w:val="left"/>
        <w:rPr>
          <w:sz w:val="20"/>
          <w:szCs w:val="20"/>
        </w:rPr>
      </w:pPr>
      <w:r w:rsidRPr="00916EFC">
        <w:rPr>
          <w:sz w:val="20"/>
          <w:szCs w:val="20"/>
        </w:rPr>
        <w:t xml:space="preserve">LAVALLE, S. (2020): Virtual Reality - LaValle. </w:t>
      </w:r>
    </w:p>
    <w:p w14:paraId="00240D62" w14:textId="77777777" w:rsidR="002F0ACB" w:rsidRPr="00916EFC" w:rsidRDefault="002F0ACB" w:rsidP="00916EFC">
      <w:pPr>
        <w:jc w:val="left"/>
        <w:rPr>
          <w:sz w:val="20"/>
          <w:szCs w:val="20"/>
        </w:rPr>
      </w:pPr>
      <w:r w:rsidRPr="00916EFC">
        <w:rPr>
          <w:sz w:val="20"/>
          <w:szCs w:val="20"/>
        </w:rPr>
        <w:t xml:space="preserve">LEE, Y., YOO, B. (2021): XR collaboration beyond virtual reality: work in the real world. 8, 756–772. </w:t>
      </w:r>
    </w:p>
    <w:p w14:paraId="02221CC1" w14:textId="77777777" w:rsidR="002F0ACB" w:rsidRPr="00916EFC" w:rsidRDefault="002F0ACB" w:rsidP="00916EFC">
      <w:pPr>
        <w:jc w:val="left"/>
        <w:rPr>
          <w:sz w:val="20"/>
          <w:szCs w:val="20"/>
        </w:rPr>
      </w:pPr>
      <w:r w:rsidRPr="00916EFC">
        <w:rPr>
          <w:sz w:val="20"/>
          <w:szCs w:val="20"/>
        </w:rPr>
        <w:t xml:space="preserve">LEITNER, F. (2020): Vývoj vybraného nástroje DPZ pro podporu precizního zemědělství. Masarykova univerzita, Přírodovědecká fakulta. </w:t>
      </w:r>
    </w:p>
    <w:p w14:paraId="71B5DBC6" w14:textId="77777777" w:rsidR="002F0ACB" w:rsidRPr="00916EFC" w:rsidRDefault="002F0ACB" w:rsidP="00916EFC">
      <w:pPr>
        <w:jc w:val="left"/>
        <w:rPr>
          <w:sz w:val="20"/>
          <w:szCs w:val="20"/>
        </w:rPr>
      </w:pPr>
      <w:r w:rsidRPr="00916EFC">
        <w:rPr>
          <w:sz w:val="20"/>
          <w:szCs w:val="20"/>
        </w:rPr>
        <w:t xml:space="preserve">LIN, H., BATTY, M. (2011): Virtual Geographic Environments. Esri Press, Redlands, Calif. </w:t>
      </w:r>
    </w:p>
    <w:p w14:paraId="68BD23F7" w14:textId="77777777" w:rsidR="002F0ACB" w:rsidRPr="00916EFC" w:rsidRDefault="002F0ACB" w:rsidP="00916EFC">
      <w:pPr>
        <w:jc w:val="left"/>
        <w:rPr>
          <w:sz w:val="20"/>
          <w:szCs w:val="20"/>
        </w:rPr>
      </w:pPr>
      <w:r w:rsidRPr="00916EFC">
        <w:rPr>
          <w:sz w:val="20"/>
          <w:szCs w:val="20"/>
        </w:rPr>
        <w:t xml:space="preserve">LIN, H., CHEN, M., LU, G. (2013): Virtual Geographic Environment: A Workspace for Computer-Aided Geographic Experiments. Annals of the Association of American Geographers, 3, 103, 465–482. </w:t>
      </w:r>
    </w:p>
    <w:p w14:paraId="3B19AE0C" w14:textId="77777777" w:rsidR="002F0ACB" w:rsidRPr="00916EFC" w:rsidRDefault="002F0ACB" w:rsidP="00916EFC">
      <w:pPr>
        <w:jc w:val="left"/>
        <w:rPr>
          <w:sz w:val="20"/>
          <w:szCs w:val="20"/>
        </w:rPr>
      </w:pPr>
      <w:r w:rsidRPr="00916EFC">
        <w:rPr>
          <w:sz w:val="20"/>
          <w:szCs w:val="20"/>
        </w:rPr>
        <w:t xml:space="preserve">LIN, H., CHEN, M., LU, G., ZHU, Q., GONG, J., YOU, X., WEN, Y., XU, B., HU, M. (2013): Virtual Geographic Environments (VGEs): A New Generation of Geographic Analysis Tool. Earth-Science Reviews, 126, 74–84. </w:t>
      </w:r>
    </w:p>
    <w:p w14:paraId="6336CABD" w14:textId="77777777" w:rsidR="002F0ACB" w:rsidRPr="00916EFC" w:rsidRDefault="002F0ACB" w:rsidP="00916EFC">
      <w:pPr>
        <w:jc w:val="left"/>
        <w:rPr>
          <w:sz w:val="20"/>
          <w:szCs w:val="20"/>
        </w:rPr>
      </w:pPr>
      <w:r w:rsidRPr="00916EFC">
        <w:rPr>
          <w:sz w:val="20"/>
          <w:szCs w:val="20"/>
        </w:rPr>
        <w:t xml:space="preserve">LONGLEY, P. A., GOODCHILD, M. F., MAGUIRE, D. J., RHIND, D. W. (2015): Geographic Information Science and Systems, 4th Edition. Wiley. </w:t>
      </w:r>
    </w:p>
    <w:p w14:paraId="480CA055" w14:textId="77777777" w:rsidR="002F0ACB" w:rsidRPr="00916EFC" w:rsidRDefault="002F0ACB" w:rsidP="00916EFC">
      <w:pPr>
        <w:jc w:val="left"/>
        <w:rPr>
          <w:sz w:val="20"/>
          <w:szCs w:val="20"/>
        </w:rPr>
      </w:pPr>
      <w:r w:rsidRPr="00916EFC">
        <w:rPr>
          <w:sz w:val="20"/>
          <w:szCs w:val="20"/>
        </w:rPr>
        <w:t xml:space="preserve">MACEACHREN, A. M. (2004): How Maps Work: Representation, Visualization, and Design. The Guilford Press, New York. </w:t>
      </w:r>
    </w:p>
    <w:p w14:paraId="276FB765" w14:textId="77777777" w:rsidR="002F0ACB" w:rsidRPr="00916EFC" w:rsidRDefault="002F0ACB" w:rsidP="00916EFC">
      <w:pPr>
        <w:jc w:val="left"/>
        <w:rPr>
          <w:sz w:val="20"/>
          <w:szCs w:val="20"/>
        </w:rPr>
      </w:pPr>
      <w:r w:rsidRPr="00916EFC">
        <w:rPr>
          <w:sz w:val="20"/>
          <w:szCs w:val="20"/>
        </w:rP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03DB615B" w14:textId="77777777" w:rsidR="002F0ACB" w:rsidRPr="00916EFC" w:rsidRDefault="002F0ACB" w:rsidP="00916EFC">
      <w:pPr>
        <w:jc w:val="left"/>
        <w:rPr>
          <w:sz w:val="20"/>
          <w:szCs w:val="20"/>
        </w:rPr>
      </w:pPr>
      <w:r w:rsidRPr="00916EFC">
        <w:rPr>
          <w:sz w:val="20"/>
          <w:szCs w:val="20"/>
        </w:rPr>
        <w:t xml:space="preserve">MACEACHREN, A. M., TAYLOR, F. D. R. (1994): Visualization in modern cartography. Pergamon. </w:t>
      </w:r>
    </w:p>
    <w:p w14:paraId="1232945D" w14:textId="77777777" w:rsidR="002F0ACB" w:rsidRPr="00916EFC" w:rsidRDefault="002F0ACB" w:rsidP="00916EFC">
      <w:pPr>
        <w:jc w:val="left"/>
        <w:rPr>
          <w:sz w:val="20"/>
          <w:szCs w:val="20"/>
        </w:rPr>
      </w:pPr>
      <w:r w:rsidRPr="00916EFC">
        <w:rPr>
          <w:sz w:val="20"/>
          <w:szCs w:val="20"/>
        </w:rPr>
        <w:lastRenderedPageBreak/>
        <w:t xml:space="preserve">MACLNTYRE, B., SMITH, T. F. (2018): Thoughts on the Future of WebXR and the Immersive Web. In: 2018 IEEE International Symposium on Mixed and Augmented Reality Adjunct (ISMAR-Adjunct). 338–342. </w:t>
      </w:r>
    </w:p>
    <w:p w14:paraId="39725F05" w14:textId="77777777" w:rsidR="002F0ACB" w:rsidRPr="00916EFC" w:rsidRDefault="002F0ACB" w:rsidP="00916EFC">
      <w:pPr>
        <w:jc w:val="left"/>
        <w:rPr>
          <w:sz w:val="20"/>
          <w:szCs w:val="20"/>
        </w:rPr>
      </w:pPr>
      <w:r w:rsidRPr="00916EFC">
        <w:rPr>
          <w:sz w:val="20"/>
          <w:szCs w:val="20"/>
        </w:rPr>
        <w:t xml:space="preserve">MARSCHNER, S., SHIRLEY, P., ASHIKHMIN, M., GLEICHER, M., HOFFMAN, N., JOHNSON, G., MUNZNER, T., REINHARD, E., THOMPSON, W. B., WILLEMSEN, P., WYVILL, B. (2021): Fundamentals of Computer Graphics. A K Peters/CRC Press, Boca Raton. </w:t>
      </w:r>
    </w:p>
    <w:p w14:paraId="73B4153C" w14:textId="77777777" w:rsidR="002F0ACB" w:rsidRPr="00916EFC" w:rsidRDefault="002F0ACB" w:rsidP="00916EFC">
      <w:pPr>
        <w:jc w:val="left"/>
        <w:rPr>
          <w:sz w:val="20"/>
          <w:szCs w:val="20"/>
        </w:rPr>
      </w:pPr>
      <w:r w:rsidRPr="00916EFC">
        <w:rPr>
          <w:sz w:val="20"/>
          <w:szCs w:val="20"/>
        </w:rPr>
        <w:t xml:space="preserve">MAT, R. C., SHARIFF, A. R. M., ZULKIFLI, A. N., RAHIM, M. S. M., MAHAYUDIN, M. H. (2014): Using game engine for 3D terrain visualisation of GIS data: A review. IOP Conference Series: Earth and Environmental Science, 20, 012037. </w:t>
      </w:r>
    </w:p>
    <w:p w14:paraId="5E9F9781" w14:textId="77777777" w:rsidR="002F0ACB" w:rsidRPr="00916EFC" w:rsidRDefault="002F0ACB" w:rsidP="00916EFC">
      <w:pPr>
        <w:jc w:val="left"/>
        <w:rPr>
          <w:sz w:val="20"/>
          <w:szCs w:val="20"/>
        </w:rPr>
      </w:pPr>
      <w:r w:rsidRPr="00916EFC">
        <w:rPr>
          <w:sz w:val="20"/>
          <w:szCs w:val="20"/>
        </w:rPr>
        <w:t xml:space="preserve">MATATKO, A., BOLLMANN, J., MÜLLER, A. (2011): Depth Perception in Virtual Reality. In: Kolbe, T. H., König, G., Nagel, C. (eds.): Advances in 3D Geo-Information Sciences. Springer, Berlin, Heidelberg, 115–129. </w:t>
      </w:r>
    </w:p>
    <w:p w14:paraId="2B8421AE" w14:textId="77777777" w:rsidR="002F0ACB" w:rsidRPr="00916EFC" w:rsidRDefault="002F0ACB" w:rsidP="00916EFC">
      <w:pPr>
        <w:jc w:val="left"/>
        <w:rPr>
          <w:sz w:val="20"/>
          <w:szCs w:val="20"/>
        </w:rPr>
      </w:pPr>
      <w:r w:rsidRPr="00916EFC">
        <w:rPr>
          <w:sz w:val="20"/>
          <w:szCs w:val="20"/>
        </w:rPr>
        <w:t xml:space="preserve">MATHER, G. (2016): Foundations of Sensation and Perception. Psychology Press. </w:t>
      </w:r>
    </w:p>
    <w:p w14:paraId="070CE6AF" w14:textId="77777777" w:rsidR="002F0ACB" w:rsidRPr="00916EFC" w:rsidRDefault="002F0ACB" w:rsidP="00916EFC">
      <w:pPr>
        <w:jc w:val="left"/>
        <w:rPr>
          <w:sz w:val="20"/>
          <w:szCs w:val="20"/>
        </w:rPr>
      </w:pPr>
      <w:r w:rsidRPr="00916EFC">
        <w:rPr>
          <w:sz w:val="20"/>
          <w:szCs w:val="20"/>
        </w:rPr>
        <w:t xml:space="preserve">MAZURYK, T., GERVAUTZ, M. (1999): Virtual Reality - History, Applications, Technology and Future. </w:t>
      </w:r>
    </w:p>
    <w:p w14:paraId="14FA6C38" w14:textId="77777777" w:rsidR="002F0ACB" w:rsidRPr="00916EFC" w:rsidRDefault="002F0ACB" w:rsidP="00916EFC">
      <w:pPr>
        <w:jc w:val="left"/>
        <w:rPr>
          <w:sz w:val="20"/>
          <w:szCs w:val="20"/>
        </w:rPr>
      </w:pPr>
      <w:r w:rsidRPr="00916EFC">
        <w:rPr>
          <w:sz w:val="20"/>
          <w:szCs w:val="20"/>
        </w:rPr>
        <w:t xml:space="preserve">MAZZEI, M., QUARONI, D. (2022): Development of a 3D WebGIS Application for the Visualization of Seismic Risk on Infrastructural Work. ISPRS International Journal of Geo-Information, 1, 11, 22. </w:t>
      </w:r>
    </w:p>
    <w:p w14:paraId="66164D00" w14:textId="77777777" w:rsidR="002F0ACB" w:rsidRPr="00916EFC" w:rsidRDefault="002F0ACB" w:rsidP="00916EFC">
      <w:pPr>
        <w:jc w:val="left"/>
        <w:rPr>
          <w:sz w:val="20"/>
          <w:szCs w:val="20"/>
        </w:rPr>
      </w:pPr>
      <w:r w:rsidRPr="00916EFC">
        <w:rPr>
          <w:sz w:val="20"/>
          <w:szCs w:val="20"/>
        </w:rPr>
        <w:t xml:space="preserve">MEHRFARD, A., FOTOUHI, J., TAYLOR, G., FORSTER, T., NAVAB, N., FUERST, B. (2019): A Comparative Analysis of Virtual Reality Head-Mounted Display Systems. arXiv. </w:t>
      </w:r>
    </w:p>
    <w:p w14:paraId="0094DCBC" w14:textId="77777777" w:rsidR="002F0ACB" w:rsidRPr="00916EFC" w:rsidRDefault="002F0ACB" w:rsidP="00916EFC">
      <w:pPr>
        <w:jc w:val="left"/>
        <w:rPr>
          <w:sz w:val="20"/>
          <w:szCs w:val="20"/>
        </w:rPr>
      </w:pPr>
      <w:r w:rsidRPr="00916EFC">
        <w:rPr>
          <w:sz w:val="20"/>
          <w:szCs w:val="20"/>
        </w:rPr>
        <w:t xml:space="preserve">MENARD, A. (2019): Adding support for VR inputs with WebXR and Three.JS, Medium, https://medium.com/@darktears/adding-support-for-vr-inputs-with-webxr-and-three-js-235b40beb6f0 (11. 10. 2023). </w:t>
      </w:r>
    </w:p>
    <w:p w14:paraId="69E4C2B4" w14:textId="77777777" w:rsidR="002F0ACB" w:rsidRPr="00916EFC" w:rsidRDefault="002F0ACB" w:rsidP="00916EFC">
      <w:pPr>
        <w:jc w:val="left"/>
        <w:rPr>
          <w:sz w:val="20"/>
          <w:szCs w:val="20"/>
        </w:rPr>
      </w:pPr>
      <w:r w:rsidRPr="00916EFC">
        <w:rPr>
          <w:sz w:val="20"/>
          <w:szCs w:val="20"/>
        </w:rPr>
        <w:t xml:space="preserve">MILGRAM, P., KISHINO, F. (1994): A Taxonomy of Mixed Reality Visual Displays. IEICE Trans. Information Systems, E77-D, no. 12, 1321–1329. </w:t>
      </w:r>
    </w:p>
    <w:p w14:paraId="080E6C41" w14:textId="77777777" w:rsidR="002F0ACB" w:rsidRPr="00916EFC" w:rsidRDefault="002F0ACB" w:rsidP="00916EFC">
      <w:pPr>
        <w:jc w:val="left"/>
        <w:rPr>
          <w:sz w:val="20"/>
          <w:szCs w:val="20"/>
        </w:rPr>
      </w:pPr>
      <w:r w:rsidRPr="00916EFC">
        <w:rPr>
          <w:sz w:val="20"/>
          <w:szCs w:val="20"/>
        </w:rPr>
        <w:t xml:space="preserve">MIRANDA, E. (2011): Time boxing planning: buffered moscow rules. ACM SIGSOFT Software Engineering Notes, 6, 36, 1–5. </w:t>
      </w:r>
    </w:p>
    <w:p w14:paraId="2C5BB808" w14:textId="77777777" w:rsidR="002F0ACB" w:rsidRPr="00916EFC" w:rsidRDefault="002F0ACB" w:rsidP="00916EFC">
      <w:pPr>
        <w:jc w:val="left"/>
        <w:rPr>
          <w:sz w:val="20"/>
          <w:szCs w:val="20"/>
        </w:rPr>
      </w:pPr>
      <w:r w:rsidRPr="00916EFC">
        <w:rPr>
          <w:sz w:val="20"/>
          <w:szCs w:val="20"/>
        </w:rPr>
        <w:t xml:space="preserve">ONYIMBI, J. R., KOEVA, M., FLACKE, J. (2018): Public Participation Using 3D Web-Based City Models: Opportunities for E-Participation in Kisumu, Kenya. ISPRS International Journal of Geo-Information, 12, 7, 454. </w:t>
      </w:r>
    </w:p>
    <w:p w14:paraId="55AFCA25" w14:textId="77777777" w:rsidR="002F0ACB" w:rsidRPr="00916EFC" w:rsidRDefault="002F0ACB" w:rsidP="00916EFC">
      <w:pPr>
        <w:jc w:val="left"/>
        <w:rPr>
          <w:sz w:val="20"/>
          <w:szCs w:val="20"/>
        </w:rPr>
      </w:pPr>
      <w:r w:rsidRPr="00916EFC">
        <w:rPr>
          <w:sz w:val="20"/>
          <w:szCs w:val="20"/>
        </w:rPr>
        <w:t xml:space="preserve">PEGG, D. (2008): Design Issues with 3D Maps and the Need for 3D Cartographic Design Principles. 11. </w:t>
      </w:r>
    </w:p>
    <w:p w14:paraId="53EAD2F8" w14:textId="77777777" w:rsidR="002F0ACB" w:rsidRPr="00916EFC" w:rsidRDefault="002F0ACB" w:rsidP="00916EFC">
      <w:pPr>
        <w:jc w:val="left"/>
        <w:rPr>
          <w:sz w:val="20"/>
          <w:szCs w:val="20"/>
        </w:rPr>
      </w:pPr>
      <w:r w:rsidRPr="00916EFC">
        <w:rPr>
          <w:sz w:val="20"/>
          <w:szCs w:val="20"/>
        </w:rPr>
        <w:t xml:space="preserve">PEŇÁK, M. (2017): Výzkum a vývoj webové aplikace pro vizualizaci viditelnosti. Masarykova univerzita, Přírodovědecká fakulta. </w:t>
      </w:r>
    </w:p>
    <w:p w14:paraId="72AC52A7" w14:textId="77777777" w:rsidR="002F0ACB" w:rsidRPr="00916EFC" w:rsidRDefault="002F0ACB" w:rsidP="00916EFC">
      <w:pPr>
        <w:jc w:val="left"/>
        <w:rPr>
          <w:sz w:val="20"/>
          <w:szCs w:val="20"/>
        </w:rPr>
      </w:pPr>
      <w:r w:rsidRPr="00916EFC">
        <w:rPr>
          <w:sz w:val="20"/>
          <w:szCs w:val="20"/>
        </w:rPr>
        <w:t xml:space="preserve">PETERS, R., DUKAI, B., VITALIS, S., LIEMPT, J., STOTER, J. (2021): Automated 3D reconstruction of LoD2 and LoD1 models for all 10 million buildings of the Netherlands. </w:t>
      </w:r>
    </w:p>
    <w:p w14:paraId="57EBB359" w14:textId="77777777" w:rsidR="002F0ACB" w:rsidRPr="00916EFC" w:rsidRDefault="002F0ACB" w:rsidP="00916EFC">
      <w:pPr>
        <w:jc w:val="left"/>
        <w:rPr>
          <w:sz w:val="20"/>
          <w:szCs w:val="20"/>
        </w:rPr>
      </w:pPr>
      <w:r w:rsidRPr="00916EFC">
        <w:rPr>
          <w:sz w:val="20"/>
          <w:szCs w:val="20"/>
        </w:rPr>
        <w:t xml:space="preserve">PLAČKOVÁ, B. (2022): Využití 3D vizualizací v územním plánování. Masarykova univerzita, Přírodovědecká fakulta. </w:t>
      </w:r>
    </w:p>
    <w:p w14:paraId="084C3FB7" w14:textId="77777777" w:rsidR="002F0ACB" w:rsidRPr="00916EFC" w:rsidRDefault="002F0ACB" w:rsidP="00916EFC">
      <w:pPr>
        <w:jc w:val="left"/>
        <w:rPr>
          <w:sz w:val="20"/>
          <w:szCs w:val="20"/>
        </w:rPr>
      </w:pPr>
      <w:r w:rsidRPr="00916EFC">
        <w:rPr>
          <w:sz w:val="20"/>
          <w:szCs w:val="20"/>
        </w:rPr>
        <w:t xml:space="preserve">RAFIEE, A., VAN DER MALE, P., DIAS, E., SCHOLTEN, H. (2018): Interactive 3D geodesign tool for multidisciplinary wind turbine planning. Journal of Environmental Management, 205, 107–124. </w:t>
      </w:r>
    </w:p>
    <w:p w14:paraId="703515E9" w14:textId="77777777" w:rsidR="002F0ACB" w:rsidRPr="00916EFC" w:rsidRDefault="002F0ACB" w:rsidP="00916EFC">
      <w:pPr>
        <w:jc w:val="left"/>
        <w:rPr>
          <w:sz w:val="20"/>
          <w:szCs w:val="20"/>
        </w:rPr>
      </w:pPr>
      <w:r w:rsidRPr="00916EFC">
        <w:rPr>
          <w:sz w:val="20"/>
          <w:szCs w:val="20"/>
        </w:rPr>
        <w:t xml:space="preserve">ŘEHÁČEK, M. (2020): Building a web-based interactive network visualization in Vue.js. Masarykova univerzita, Fakulta informatiky. </w:t>
      </w:r>
    </w:p>
    <w:p w14:paraId="3F9681F5" w14:textId="77777777" w:rsidR="002F0ACB" w:rsidRPr="00916EFC" w:rsidRDefault="002F0ACB" w:rsidP="00916EFC">
      <w:pPr>
        <w:jc w:val="left"/>
        <w:rPr>
          <w:sz w:val="20"/>
          <w:szCs w:val="20"/>
        </w:rPr>
      </w:pPr>
      <w:r w:rsidRPr="00916EFC">
        <w:rPr>
          <w:sz w:val="20"/>
          <w:szCs w:val="20"/>
        </w:rPr>
        <w:t xml:space="preserve">RITTERBUSCH, G. D., TEICHMANN, M. R. (2023): Defining the Metaverse: A Systematic Literature Review. IEEE Access, 11, 12368–12377. </w:t>
      </w:r>
    </w:p>
    <w:p w14:paraId="0C0466A7" w14:textId="77777777" w:rsidR="002F0ACB" w:rsidRPr="00916EFC" w:rsidRDefault="002F0ACB" w:rsidP="00916EFC">
      <w:pPr>
        <w:jc w:val="left"/>
        <w:rPr>
          <w:sz w:val="20"/>
          <w:szCs w:val="20"/>
        </w:rPr>
      </w:pPr>
      <w:r w:rsidRPr="00916EFC">
        <w:rPr>
          <w:sz w:val="20"/>
          <w:szCs w:val="20"/>
        </w:rPr>
        <w:t xml:space="preserve">RIVA, G. (2006): Virtual Reality, Wiley encyclopedia of biomedical engineering. In: Wiley encyclopedia of biomedical engineering. John Wiley, Hoboken. </w:t>
      </w:r>
    </w:p>
    <w:p w14:paraId="1FE2D58F" w14:textId="77777777" w:rsidR="002F0ACB" w:rsidRPr="00916EFC" w:rsidRDefault="002F0ACB" w:rsidP="00916EFC">
      <w:pPr>
        <w:jc w:val="left"/>
        <w:rPr>
          <w:sz w:val="20"/>
          <w:szCs w:val="20"/>
        </w:rPr>
      </w:pPr>
      <w:r w:rsidRPr="00916EFC">
        <w:rPr>
          <w:sz w:val="20"/>
          <w:szCs w:val="20"/>
        </w:rPr>
        <w:t xml:space="preserve">RZESZEWSKI, M., ORYLSKI, M. (2021): Usability of WebXR Visualizations in Urban Planning. ISPRS International Journal of Geo-Information, 11, 10, 721. </w:t>
      </w:r>
    </w:p>
    <w:p w14:paraId="5C278DF6" w14:textId="77777777" w:rsidR="002F0ACB" w:rsidRPr="00916EFC" w:rsidRDefault="002F0ACB" w:rsidP="00916EFC">
      <w:pPr>
        <w:jc w:val="left"/>
        <w:rPr>
          <w:sz w:val="20"/>
          <w:szCs w:val="20"/>
        </w:rPr>
      </w:pPr>
      <w:r w:rsidRPr="00916EFC">
        <w:rPr>
          <w:sz w:val="20"/>
          <w:szCs w:val="20"/>
        </w:rPr>
        <w:lastRenderedPageBreak/>
        <w:t xml:space="preserve">ŠAŠINKA, Č. (2013): Interindividuální rozdíly v percepci prostoru a map. Masarykova univerzita, Filozofická fakulta. </w:t>
      </w:r>
    </w:p>
    <w:p w14:paraId="747E0D5A" w14:textId="77777777" w:rsidR="002F0ACB" w:rsidRPr="00916EFC" w:rsidRDefault="002F0ACB" w:rsidP="00916EFC">
      <w:pPr>
        <w:jc w:val="left"/>
        <w:rPr>
          <w:sz w:val="20"/>
          <w:szCs w:val="20"/>
        </w:rPr>
      </w:pPr>
      <w:r w:rsidRPr="00916EFC">
        <w:rPr>
          <w:sz w:val="20"/>
          <w:szCs w:val="20"/>
        </w:rP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22D3209F" w14:textId="77777777" w:rsidR="002F0ACB" w:rsidRPr="00916EFC" w:rsidRDefault="002F0ACB" w:rsidP="00916EFC">
      <w:pPr>
        <w:jc w:val="left"/>
        <w:rPr>
          <w:sz w:val="20"/>
          <w:szCs w:val="20"/>
        </w:rPr>
      </w:pPr>
      <w:r w:rsidRPr="00916EFC">
        <w:rPr>
          <w:sz w:val="20"/>
          <w:szCs w:val="20"/>
        </w:rPr>
        <w:t xml:space="preserve">SEMMO, A., DÖLLNER, J. (2014): An Interaction Framework for Level-of-Abstraction Visualization of 3D Geovirtual Environments. </w:t>
      </w:r>
    </w:p>
    <w:p w14:paraId="18972F08" w14:textId="77777777" w:rsidR="002F0ACB" w:rsidRPr="00916EFC" w:rsidRDefault="002F0ACB" w:rsidP="00916EFC">
      <w:pPr>
        <w:jc w:val="left"/>
        <w:rPr>
          <w:sz w:val="20"/>
          <w:szCs w:val="20"/>
        </w:rPr>
      </w:pPr>
      <w:r w:rsidRPr="00916EFC">
        <w:rPr>
          <w:sz w:val="20"/>
          <w:szCs w:val="20"/>
        </w:rPr>
        <w:t xml:space="preserve">SERMET, Y., DEMIR, I. (2021): GeospatialVR: A web-based virtual reality framework for collaborative environmental simulations. Computers &amp; Geosciences, 159, 105010. </w:t>
      </w:r>
    </w:p>
    <w:p w14:paraId="7AF41361" w14:textId="77777777" w:rsidR="002F0ACB" w:rsidRPr="00916EFC" w:rsidRDefault="002F0ACB" w:rsidP="00916EFC">
      <w:pPr>
        <w:jc w:val="left"/>
        <w:rPr>
          <w:sz w:val="20"/>
          <w:szCs w:val="20"/>
        </w:rPr>
      </w:pPr>
      <w:r w:rsidRPr="00916EFC">
        <w:rPr>
          <w:sz w:val="20"/>
          <w:szCs w:val="20"/>
        </w:rPr>
        <w:t xml:space="preserve">SHÁNĚL, J. (2019): Optimalizace otevřené JavaScriptové knihovny pro geo- aplikace. Masarykova univerzita, Přírodovědecká fakulta. </w:t>
      </w:r>
    </w:p>
    <w:p w14:paraId="00986967" w14:textId="77777777" w:rsidR="002F0ACB" w:rsidRPr="00916EFC" w:rsidRDefault="002F0ACB" w:rsidP="00916EFC">
      <w:pPr>
        <w:jc w:val="left"/>
        <w:rPr>
          <w:sz w:val="20"/>
          <w:szCs w:val="20"/>
        </w:rPr>
      </w:pPr>
      <w:r w:rsidRPr="00916EFC">
        <w:rPr>
          <w:sz w:val="20"/>
          <w:szCs w:val="20"/>
        </w:rPr>
        <w:t xml:space="preserve">SHERMAN, W. R., CRAIG, A. B. (2019): Understanding virtual reality: interface, application, and design. Morgan Kaufmann, Cambridge, MA. </w:t>
      </w:r>
    </w:p>
    <w:p w14:paraId="72103CF4" w14:textId="77777777" w:rsidR="002F0ACB" w:rsidRPr="00916EFC" w:rsidRDefault="002F0ACB" w:rsidP="00916EFC">
      <w:pPr>
        <w:jc w:val="left"/>
        <w:rPr>
          <w:sz w:val="20"/>
          <w:szCs w:val="20"/>
        </w:rPr>
      </w:pPr>
      <w:r w:rsidRPr="00916EFC">
        <w:rPr>
          <w:sz w:val="20"/>
          <w:szCs w:val="20"/>
        </w:rPr>
        <w:t xml:space="preserve">SLOCUM, T. A. ed. (2014): Thematic cartography and geovisualization. Pearson Education, Harlow. </w:t>
      </w:r>
    </w:p>
    <w:p w14:paraId="73FF40BE" w14:textId="77777777" w:rsidR="002F0ACB" w:rsidRPr="00916EFC" w:rsidRDefault="002F0ACB" w:rsidP="00916EFC">
      <w:pPr>
        <w:jc w:val="left"/>
        <w:rPr>
          <w:sz w:val="20"/>
          <w:szCs w:val="20"/>
        </w:rPr>
      </w:pPr>
      <w:r w:rsidRPr="00916EFC">
        <w:rPr>
          <w:sz w:val="20"/>
          <w:szCs w:val="20"/>
        </w:rPr>
        <w:t xml:space="preserve">SOMMERVILLE, I. (2016): Software engineering. Pearson, Boston Munich. </w:t>
      </w:r>
    </w:p>
    <w:p w14:paraId="2263B82E" w14:textId="77777777" w:rsidR="002F0ACB" w:rsidRPr="00916EFC" w:rsidRDefault="002F0ACB" w:rsidP="00916EFC">
      <w:pPr>
        <w:jc w:val="left"/>
        <w:rPr>
          <w:sz w:val="20"/>
          <w:szCs w:val="20"/>
        </w:rPr>
      </w:pPr>
      <w:r w:rsidRPr="00916EFC">
        <w:rPr>
          <w:sz w:val="20"/>
          <w:szCs w:val="20"/>
        </w:rPr>
        <w:t xml:space="preserve">STACHON, Z., KUBICEK, P., HERMAN, L. (2020): Virtual and Immersive Environments. Geographic Information Science &amp; Technology Body of Knowledge, Q3, 2020. </w:t>
      </w:r>
    </w:p>
    <w:p w14:paraId="669D79A0" w14:textId="77777777" w:rsidR="002F0ACB" w:rsidRPr="00916EFC" w:rsidRDefault="002F0ACB" w:rsidP="00916EFC">
      <w:pPr>
        <w:jc w:val="left"/>
        <w:rPr>
          <w:sz w:val="20"/>
          <w:szCs w:val="20"/>
        </w:rPr>
      </w:pPr>
      <w:r w:rsidRPr="00916EFC">
        <w:rPr>
          <w:sz w:val="20"/>
          <w:szCs w:val="20"/>
        </w:rPr>
        <w:t xml:space="preserve">ŠTĚRBA, ŠAŠINKA, Č., STACHOŇ, Z., STAMPACH, R. (2015): Selected Issues of Experimental Testing in Cartography. </w:t>
      </w:r>
    </w:p>
    <w:p w14:paraId="424FE2D1" w14:textId="77777777" w:rsidR="002F0ACB" w:rsidRPr="00916EFC" w:rsidRDefault="002F0ACB" w:rsidP="00916EFC">
      <w:pPr>
        <w:jc w:val="left"/>
        <w:rPr>
          <w:sz w:val="20"/>
          <w:szCs w:val="20"/>
        </w:rPr>
      </w:pPr>
      <w:r w:rsidRPr="00916EFC">
        <w:rPr>
          <w:sz w:val="20"/>
          <w:szCs w:val="20"/>
        </w:rPr>
        <w:t xml:space="preserve">UGWITZ, P., STACHOŇ, Z., KUBICEK, P. (2021): Building a virtual cartographic museum. Abstracts of the ICA, 3, 1–1. </w:t>
      </w:r>
    </w:p>
    <w:p w14:paraId="0DBD30CA" w14:textId="77777777" w:rsidR="002F0ACB" w:rsidRPr="00916EFC" w:rsidRDefault="002F0ACB" w:rsidP="00916EFC">
      <w:pPr>
        <w:jc w:val="left"/>
        <w:rPr>
          <w:sz w:val="20"/>
          <w:szCs w:val="20"/>
        </w:rPr>
      </w:pPr>
      <w:r w:rsidRPr="00916EFC">
        <w:rPr>
          <w:sz w:val="20"/>
          <w:szCs w:val="20"/>
        </w:rP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2E056616" w14:textId="77777777" w:rsidR="002F0ACB" w:rsidRPr="00916EFC" w:rsidRDefault="002F0ACB" w:rsidP="00916EFC">
      <w:pPr>
        <w:jc w:val="left"/>
        <w:rPr>
          <w:sz w:val="20"/>
          <w:szCs w:val="20"/>
        </w:rPr>
      </w:pPr>
      <w:r w:rsidRPr="00916EFC">
        <w:rPr>
          <w:sz w:val="20"/>
          <w:szCs w:val="20"/>
        </w:rPr>
        <w:t xml:space="preserve">ŽÁRA, J., BENEŠ, B., FELKEL, P. (2005): Moderní počítačová grafika. Computer Press. </w:t>
      </w:r>
    </w:p>
    <w:p w14:paraId="1C5C0D12" w14:textId="202A3662" w:rsidR="002F0ACB" w:rsidRPr="00916EFC" w:rsidRDefault="002F0ACB" w:rsidP="00916EFC">
      <w:pPr>
        <w:jc w:val="left"/>
        <w:rPr>
          <w:sz w:val="20"/>
          <w:szCs w:val="20"/>
        </w:rPr>
      </w:pPr>
      <w:r w:rsidRPr="00916EFC">
        <w:rPr>
          <w:sz w:val="20"/>
          <w:szCs w:val="20"/>
        </w:rPr>
        <w:t>ZHAO, J., WALLGRÜN, J. O., LAFEMINA, P. C., NORMANDEAU, J., KLIPPEL, A. (2019): Harnessing the power of immersive virtual reality - visualization and analysis of 3D earth science data sets. Geo-spatial Information Science, 4, 22, 237–250.</w:t>
      </w:r>
    </w:p>
    <w:p w14:paraId="37B5DD6D" w14:textId="4D7EF432" w:rsidR="002F0ACB" w:rsidRPr="00916EFC" w:rsidRDefault="002F0ACB" w:rsidP="00916EFC">
      <w:pPr>
        <w:pStyle w:val="Normlnprvnodsazen"/>
        <w:ind w:firstLine="0"/>
        <w:jc w:val="left"/>
        <w:rPr>
          <w:b/>
          <w:bCs/>
          <w:sz w:val="24"/>
          <w:szCs w:val="24"/>
          <w:lang w:eastAsia="en-US"/>
        </w:rPr>
      </w:pPr>
      <w:r w:rsidRPr="00916EFC">
        <w:rPr>
          <w:b/>
          <w:bCs/>
          <w:sz w:val="24"/>
          <w:szCs w:val="24"/>
          <w:lang w:eastAsia="en-US"/>
        </w:rPr>
        <w:t>Internetové zdroje</w:t>
      </w:r>
    </w:p>
    <w:p w14:paraId="057646CA" w14:textId="77777777" w:rsidR="002F0ACB" w:rsidRPr="00916EFC" w:rsidRDefault="002F0ACB" w:rsidP="00916EFC">
      <w:pPr>
        <w:jc w:val="left"/>
        <w:rPr>
          <w:sz w:val="20"/>
          <w:szCs w:val="20"/>
        </w:rPr>
      </w:pPr>
      <w:r w:rsidRPr="00916EFC">
        <w:rPr>
          <w:sz w:val="20"/>
          <w:szCs w:val="20"/>
        </w:rPr>
        <w:t xml:space="preserve">ARIËN, G. (2017): Overview of the rendering pipeline in WebGL, Geert Arien, http://www.geertarien.com/blog/2017/07/16/overview-of-the-rendering-pipeline-in-webgl/ (17. 9. 2023). </w:t>
      </w:r>
    </w:p>
    <w:p w14:paraId="25867625" w14:textId="77777777" w:rsidR="002F0ACB" w:rsidRPr="00916EFC" w:rsidRDefault="002F0ACB" w:rsidP="00916EFC">
      <w:pPr>
        <w:jc w:val="left"/>
        <w:rPr>
          <w:sz w:val="20"/>
          <w:szCs w:val="20"/>
        </w:rPr>
      </w:pPr>
      <w:r w:rsidRPr="00916EFC">
        <w:rPr>
          <w:sz w:val="20"/>
          <w:szCs w:val="20"/>
        </w:rPr>
        <w:t xml:space="preserve">BASQUES, K. (2023): Remote debug Android devices, Chrome for Developers, https://developer.chrome.com/docs/devtools/remote-debugging/ (6. 11. 2023). </w:t>
      </w:r>
    </w:p>
    <w:p w14:paraId="326F3D36" w14:textId="77777777" w:rsidR="002F0ACB" w:rsidRPr="00916EFC" w:rsidRDefault="002F0ACB" w:rsidP="00916EFC">
      <w:pPr>
        <w:jc w:val="left"/>
        <w:rPr>
          <w:sz w:val="20"/>
          <w:szCs w:val="20"/>
        </w:rPr>
      </w:pPr>
      <w:r w:rsidRPr="00916EFC">
        <w:rPr>
          <w:sz w:val="20"/>
          <w:szCs w:val="20"/>
        </w:rPr>
        <w:t xml:space="preserve">BLENDER DOCUMENTATION TEAM (2023a): Introduction — Blender Manual, https://docs.blender.org/manual/en/latest/render/materials/introduction.html (15. 10. 2023). </w:t>
      </w:r>
    </w:p>
    <w:p w14:paraId="708C1D4D" w14:textId="77777777" w:rsidR="002F0ACB" w:rsidRPr="00916EFC" w:rsidRDefault="002F0ACB" w:rsidP="00916EFC">
      <w:pPr>
        <w:jc w:val="left"/>
        <w:rPr>
          <w:sz w:val="20"/>
          <w:szCs w:val="20"/>
        </w:rPr>
      </w:pPr>
      <w:r w:rsidRPr="00916EFC">
        <w:rPr>
          <w:sz w:val="20"/>
          <w:szCs w:val="20"/>
        </w:rPr>
        <w:t xml:space="preserve">BLENDER DOCUMENTATION TEAM (2023b): Light Objects — Blender Manual, https://docs.blender.org/manual/en/latest/render/lights/light_object.html (17. 10. 2023). </w:t>
      </w:r>
    </w:p>
    <w:p w14:paraId="4A4D0743" w14:textId="77777777" w:rsidR="002F0ACB" w:rsidRPr="00916EFC" w:rsidRDefault="002F0ACB" w:rsidP="00916EFC">
      <w:pPr>
        <w:jc w:val="left"/>
        <w:rPr>
          <w:sz w:val="20"/>
          <w:szCs w:val="20"/>
        </w:rPr>
      </w:pPr>
      <w:r w:rsidRPr="00916EFC">
        <w:rPr>
          <w:sz w:val="20"/>
          <w:szCs w:val="20"/>
        </w:rPr>
        <w:t xml:space="preserve">BROWN, R. (2023): VRcompare - The Internet’s Largest VR &amp; AR Headset Database, VRcompare, https://vr-compare.com/ (8. 10. 2023). </w:t>
      </w:r>
    </w:p>
    <w:p w14:paraId="081C6B96" w14:textId="77777777" w:rsidR="002F0ACB" w:rsidRPr="00916EFC" w:rsidRDefault="002F0ACB" w:rsidP="00916EFC">
      <w:pPr>
        <w:jc w:val="left"/>
        <w:rPr>
          <w:sz w:val="20"/>
          <w:szCs w:val="20"/>
        </w:rPr>
      </w:pPr>
      <w:r w:rsidRPr="00916EFC">
        <w:rPr>
          <w:sz w:val="20"/>
          <w:szCs w:val="20"/>
        </w:rPr>
        <w:t xml:space="preserve">CAN I USE (2023a): “webGL” | Can I use... Support tables for HTML5, CSS3, etc, https://caniuse.com/?search=webGL (31. 1. 2023). </w:t>
      </w:r>
    </w:p>
    <w:p w14:paraId="45580F97" w14:textId="77777777" w:rsidR="002F0ACB" w:rsidRPr="00916EFC" w:rsidRDefault="002F0ACB" w:rsidP="00916EFC">
      <w:pPr>
        <w:jc w:val="left"/>
        <w:rPr>
          <w:sz w:val="20"/>
          <w:szCs w:val="20"/>
        </w:rPr>
      </w:pPr>
      <w:r w:rsidRPr="00916EFC">
        <w:rPr>
          <w:sz w:val="20"/>
          <w:szCs w:val="20"/>
        </w:rPr>
        <w:t xml:space="preserve">CAN I USE (2023b): WebGPU - Can I use, https://caniuse.com/webgpu (29. 8. 2023). </w:t>
      </w:r>
    </w:p>
    <w:p w14:paraId="5E5AF33D" w14:textId="77777777" w:rsidR="002F0ACB" w:rsidRPr="00916EFC" w:rsidRDefault="002F0ACB" w:rsidP="00916EFC">
      <w:pPr>
        <w:jc w:val="left"/>
        <w:rPr>
          <w:sz w:val="20"/>
          <w:szCs w:val="20"/>
        </w:rPr>
      </w:pPr>
      <w:r w:rsidRPr="00916EFC">
        <w:rPr>
          <w:sz w:val="20"/>
          <w:szCs w:val="20"/>
        </w:rPr>
        <w:lastRenderedPageBreak/>
        <w:t xml:space="preserve">CAN I USE (2023c): “WebXR” | Can I use... Support tables for HTML5, CSS3, etc, https://caniuse.com/?search=WebXR (31. 1. 2023). </w:t>
      </w:r>
    </w:p>
    <w:p w14:paraId="62324DC4" w14:textId="77777777" w:rsidR="002F0ACB" w:rsidRPr="00916EFC" w:rsidRDefault="002F0ACB" w:rsidP="00916EFC">
      <w:pPr>
        <w:jc w:val="left"/>
        <w:rPr>
          <w:sz w:val="20"/>
          <w:szCs w:val="20"/>
        </w:rPr>
      </w:pPr>
      <w:r w:rsidRPr="00916EFC">
        <w:rPr>
          <w:sz w:val="20"/>
          <w:szCs w:val="20"/>
        </w:rPr>
        <w:t xml:space="preserve">CESIUMGS (2023a): Initial WebXR display support for Scene by pupitetris · Pull Request #11372 · CesiumGS/cesium, GitHub, https://github.com/CesiumGS/cesium/pull/11372 (31. 8. 2023). </w:t>
      </w:r>
    </w:p>
    <w:p w14:paraId="3EDE338B" w14:textId="77777777" w:rsidR="002F0ACB" w:rsidRPr="00916EFC" w:rsidRDefault="002F0ACB" w:rsidP="00916EFC">
      <w:pPr>
        <w:jc w:val="left"/>
        <w:rPr>
          <w:sz w:val="20"/>
          <w:szCs w:val="20"/>
        </w:rPr>
      </w:pPr>
      <w:r w:rsidRPr="00916EFC">
        <w:rPr>
          <w:sz w:val="20"/>
          <w:szCs w:val="20"/>
        </w:rPr>
        <w:t xml:space="preserve">CESIUMGS (2023b): WebXR · Issue #3422 · CesiumGS/cesium, GitHub, https://github.com/CesiumGS/cesium/issues/3422 (31. 8. 2023). </w:t>
      </w:r>
    </w:p>
    <w:p w14:paraId="6D6C1F14" w14:textId="77777777" w:rsidR="002F0ACB" w:rsidRPr="00916EFC" w:rsidRDefault="002F0ACB" w:rsidP="00916EFC">
      <w:pPr>
        <w:jc w:val="left"/>
        <w:rPr>
          <w:sz w:val="20"/>
          <w:szCs w:val="20"/>
        </w:rPr>
      </w:pPr>
      <w:r w:rsidRPr="00916EFC">
        <w:rPr>
          <w:sz w:val="20"/>
          <w:szCs w:val="20"/>
        </w:rPr>
        <w:t xml:space="preserve">CHADWICK, E. (2023): ingBest Practices for Compress glTF Textures. </w:t>
      </w:r>
    </w:p>
    <w:p w14:paraId="67F13C52" w14:textId="77777777" w:rsidR="002F0ACB" w:rsidRPr="00916EFC" w:rsidRDefault="002F0ACB" w:rsidP="00916EFC">
      <w:pPr>
        <w:jc w:val="left"/>
        <w:rPr>
          <w:sz w:val="20"/>
          <w:szCs w:val="20"/>
        </w:rPr>
      </w:pPr>
      <w:r w:rsidRPr="00916EFC">
        <w:rPr>
          <w:sz w:val="20"/>
          <w:szCs w:val="20"/>
        </w:rPr>
        <w:t xml:space="preserve">CHOW, S. (2018): glTF-Tutorials - Materials, GitHub, https://github.com/KhronosGroup/glTF-Tutorials/blob/master/gltfTutorial/gltfTutorial_010_Materials.md (15. 10. 2023). </w:t>
      </w:r>
    </w:p>
    <w:p w14:paraId="2CA411F2" w14:textId="77777777" w:rsidR="002F0ACB" w:rsidRPr="00916EFC" w:rsidRDefault="002F0ACB" w:rsidP="00916EFC">
      <w:pPr>
        <w:jc w:val="left"/>
        <w:rPr>
          <w:sz w:val="20"/>
          <w:szCs w:val="20"/>
        </w:rPr>
      </w:pPr>
      <w:r w:rsidRPr="00916EFC">
        <w:rPr>
          <w:sz w:val="20"/>
          <w:szCs w:val="20"/>
        </w:rPr>
        <w:t xml:space="preserve">ČÚZK (2023a): ČÚZK - Otevřená data - základní informace, https://www.cuzk.cz/Uvod/Produkty-a-sluzby/Otevrena-data/Otevrena-data-zakladni-informace.aspx (28. 8. 2023). </w:t>
      </w:r>
    </w:p>
    <w:p w14:paraId="2D5149EE" w14:textId="77777777" w:rsidR="002F0ACB" w:rsidRPr="00916EFC" w:rsidRDefault="002F0ACB" w:rsidP="00916EFC">
      <w:pPr>
        <w:jc w:val="left"/>
        <w:rPr>
          <w:sz w:val="20"/>
          <w:szCs w:val="20"/>
        </w:rPr>
      </w:pPr>
      <w:r w:rsidRPr="00916EFC">
        <w:rPr>
          <w:sz w:val="20"/>
          <w:szCs w:val="20"/>
        </w:rPr>
        <w:t xml:space="preserve">ČÚZK (2023b): Ortofoto České republiky, https://geoportal.cuzk.cz/(S(j4x0jjdm0kadzsqwgvwfqpov))/Default.aspx?mode=TextMeta&amp;text=ortofoto_info&amp;side=ortofoto&amp;menu=23 (26. 12. 2023). </w:t>
      </w:r>
    </w:p>
    <w:p w14:paraId="228E0136" w14:textId="77777777" w:rsidR="002F0ACB" w:rsidRPr="00916EFC" w:rsidRDefault="002F0ACB" w:rsidP="00916EFC">
      <w:pPr>
        <w:jc w:val="left"/>
        <w:rPr>
          <w:sz w:val="20"/>
          <w:szCs w:val="20"/>
        </w:rPr>
      </w:pPr>
      <w:r w:rsidRPr="00916EFC">
        <w:rPr>
          <w:sz w:val="20"/>
          <w:szCs w:val="20"/>
        </w:rPr>
        <w:t xml:space="preserve">DECK.GL (2023): WebXR Support · visgl/deck.gl · Discussion #7972, GitHub, https://github.com/visgl/deck.gl/discussions/7972 (24. 9. 2023). </w:t>
      </w:r>
    </w:p>
    <w:p w14:paraId="3CD12E9D" w14:textId="77777777" w:rsidR="002F0ACB" w:rsidRPr="00916EFC" w:rsidRDefault="002F0ACB" w:rsidP="00916EFC">
      <w:pPr>
        <w:jc w:val="left"/>
        <w:rPr>
          <w:sz w:val="20"/>
          <w:szCs w:val="20"/>
        </w:rPr>
      </w:pPr>
      <w:r w:rsidRPr="00916EFC">
        <w:rPr>
          <w:sz w:val="20"/>
          <w:szCs w:val="20"/>
        </w:rPr>
        <w:t xml:space="preserve">DISCOVER THREE.JS CONTRIBUTORS (2023): Discover three.js. </w:t>
      </w:r>
    </w:p>
    <w:p w14:paraId="3FF60724" w14:textId="77777777" w:rsidR="002F0ACB" w:rsidRPr="00916EFC" w:rsidRDefault="002F0ACB" w:rsidP="00916EFC">
      <w:pPr>
        <w:jc w:val="left"/>
        <w:rPr>
          <w:sz w:val="20"/>
          <w:szCs w:val="20"/>
        </w:rPr>
      </w:pPr>
      <w:r w:rsidRPr="00916EFC">
        <w:rPr>
          <w:sz w:val="20"/>
          <w:szCs w:val="20"/>
        </w:rPr>
        <w:t xml:space="preserve">EDUTECH CONTRIBUTORS (2023): 3D file format - EduTech Wiki, https://edutechwiki.unige.ch/en/3D_file_format (19. 10. 2023). </w:t>
      </w:r>
    </w:p>
    <w:p w14:paraId="5C7CBC34" w14:textId="77777777" w:rsidR="002F0ACB" w:rsidRPr="00916EFC" w:rsidRDefault="002F0ACB" w:rsidP="00916EFC">
      <w:pPr>
        <w:jc w:val="left"/>
        <w:rPr>
          <w:sz w:val="20"/>
          <w:szCs w:val="20"/>
        </w:rPr>
      </w:pPr>
      <w:r w:rsidRPr="00916EFC">
        <w:rPr>
          <w:sz w:val="20"/>
          <w:szCs w:val="20"/>
        </w:rPr>
        <w:t xml:space="preserve">ESRI (2023a): ArcGIS Maps SDK for JavaScript | Overview | ArcGIS Maps SDK for JavaScript 4.27 | ArcGIS Developers, https://developers.arcgis.com/javascript/latest/ (31. 8. 2023). </w:t>
      </w:r>
    </w:p>
    <w:p w14:paraId="384D05B6" w14:textId="77777777" w:rsidR="002F0ACB" w:rsidRPr="00916EFC" w:rsidRDefault="002F0ACB" w:rsidP="00916EFC">
      <w:pPr>
        <w:jc w:val="left"/>
        <w:rPr>
          <w:sz w:val="20"/>
          <w:szCs w:val="20"/>
        </w:rPr>
      </w:pPr>
      <w:r w:rsidRPr="00916EFC">
        <w:rPr>
          <w:sz w:val="20"/>
          <w:szCs w:val="20"/>
        </w:rPr>
        <w:t xml:space="preserve">ESRI (2023b): Export 360 VR Experiences from CityEngine—ArcGIS CityEngine Resources | Documentation, https://doc.arcgis.com/en/cityengine/latest/help/help-export-360vr.htm (31. 8. 2023). </w:t>
      </w:r>
    </w:p>
    <w:p w14:paraId="7DE0E364" w14:textId="77777777" w:rsidR="002F0ACB" w:rsidRPr="00916EFC" w:rsidRDefault="002F0ACB" w:rsidP="00916EFC">
      <w:pPr>
        <w:jc w:val="left"/>
        <w:rPr>
          <w:sz w:val="20"/>
          <w:szCs w:val="20"/>
        </w:rPr>
      </w:pPr>
      <w:r w:rsidRPr="00916EFC">
        <w:rPr>
          <w:sz w:val="20"/>
          <w:szCs w:val="20"/>
        </w:rPr>
        <w:t xml:space="preserve">ESRI (2023c): Mapping APIs | Documentation | ArcGIS Developers, Documentation, https://developers.arcgis.com/documentation/mapping-apis-and-services/apis-and-sdks/ (31. 8. 2023). </w:t>
      </w:r>
    </w:p>
    <w:p w14:paraId="37807016" w14:textId="77777777" w:rsidR="002F0ACB" w:rsidRPr="00916EFC" w:rsidRDefault="002F0ACB" w:rsidP="00916EFC">
      <w:pPr>
        <w:jc w:val="left"/>
        <w:rPr>
          <w:sz w:val="20"/>
          <w:szCs w:val="20"/>
        </w:rPr>
      </w:pPr>
      <w:r w:rsidRPr="00916EFC">
        <w:rPr>
          <w:sz w:val="20"/>
          <w:szCs w:val="20"/>
        </w:rPr>
        <w:t xml:space="preserve">FORD, T. (2017): “Overwatch” Gameplay Architecture and Netcode. </w:t>
      </w:r>
    </w:p>
    <w:p w14:paraId="5558C01A" w14:textId="77777777" w:rsidR="002F0ACB" w:rsidRPr="00916EFC" w:rsidRDefault="002F0ACB" w:rsidP="00916EFC">
      <w:pPr>
        <w:jc w:val="left"/>
        <w:rPr>
          <w:sz w:val="20"/>
          <w:szCs w:val="20"/>
        </w:rPr>
      </w:pPr>
      <w:r w:rsidRPr="00916EFC">
        <w:rPr>
          <w:sz w:val="20"/>
          <w:szCs w:val="20"/>
        </w:rPr>
        <w:t xml:space="preserve">DMARCOS (2023): Deprecate daydream and gearvr controls · Issue #5374 · aframevr/aframe, GitHub, https://github.com/aframevr/aframe/issues/5374 (6. 11. 2023). </w:t>
      </w:r>
    </w:p>
    <w:p w14:paraId="48CE838E" w14:textId="77777777" w:rsidR="002F0ACB" w:rsidRPr="00916EFC" w:rsidRDefault="002F0ACB" w:rsidP="00916EFC">
      <w:pPr>
        <w:jc w:val="left"/>
        <w:rPr>
          <w:sz w:val="20"/>
          <w:szCs w:val="20"/>
        </w:rPr>
      </w:pPr>
      <w:r w:rsidRPr="00916EFC">
        <w:rPr>
          <w:sz w:val="20"/>
          <w:szCs w:val="20"/>
        </w:rPr>
        <w:t xml:space="preserve">DUCCESCHI, E. (2023): SignorPipo/wle-pp, https://github.com/SignorPipo/wle-pp (27. 12. 2023). </w:t>
      </w:r>
    </w:p>
    <w:p w14:paraId="3599BDD2" w14:textId="77777777" w:rsidR="002F0ACB" w:rsidRPr="00916EFC" w:rsidRDefault="002F0ACB" w:rsidP="00916EFC">
      <w:pPr>
        <w:jc w:val="left"/>
        <w:rPr>
          <w:sz w:val="20"/>
          <w:szCs w:val="20"/>
        </w:rPr>
      </w:pPr>
      <w:r w:rsidRPr="00916EFC">
        <w:rPr>
          <w:sz w:val="20"/>
          <w:szCs w:val="20"/>
        </w:rPr>
        <w:t xml:space="preserve">DUPIN, L. (2016): devices-vr-awwwards-3.png (PNG Image, 941 × 519 pixels), https://www.awwwards.com/awards/gallery/2016/03/devices-vr-awwwards-3.png (30. 1. 2023). </w:t>
      </w:r>
    </w:p>
    <w:p w14:paraId="6613F5F5" w14:textId="77777777" w:rsidR="002F0ACB" w:rsidRPr="00916EFC" w:rsidRDefault="002F0ACB" w:rsidP="00916EFC">
      <w:pPr>
        <w:jc w:val="left"/>
        <w:rPr>
          <w:sz w:val="20"/>
          <w:szCs w:val="20"/>
        </w:rPr>
      </w:pPr>
      <w:r w:rsidRPr="00916EFC">
        <w:rPr>
          <w:sz w:val="20"/>
          <w:szCs w:val="20"/>
        </w:rPr>
        <w:t xml:space="preserve">GODBER, A. (2022): godber/webvr.dev. </w:t>
      </w:r>
    </w:p>
    <w:p w14:paraId="26CF9B96" w14:textId="77777777" w:rsidR="002F0ACB" w:rsidRPr="00916EFC" w:rsidRDefault="002F0ACB" w:rsidP="00916EFC">
      <w:pPr>
        <w:jc w:val="left"/>
        <w:rPr>
          <w:sz w:val="20"/>
          <w:szCs w:val="20"/>
        </w:rPr>
      </w:pPr>
      <w:r w:rsidRPr="00916EFC">
        <w:rPr>
          <w:sz w:val="20"/>
          <w:szCs w:val="20"/>
        </w:rPr>
        <w:t xml:space="preserve">GOOGLE EARTH (2023): Geografický ústav, Masarykova univerzita. 49°12’18"N 16°35’49"E. </w:t>
      </w:r>
    </w:p>
    <w:p w14:paraId="05908C55" w14:textId="77777777" w:rsidR="002F0ACB" w:rsidRPr="00916EFC" w:rsidRDefault="002F0ACB" w:rsidP="00916EFC">
      <w:pPr>
        <w:jc w:val="left"/>
        <w:rPr>
          <w:sz w:val="20"/>
          <w:szCs w:val="20"/>
        </w:rPr>
      </w:pPr>
      <w:r w:rsidRPr="00916EFC">
        <w:rPr>
          <w:sz w:val="20"/>
          <w:szCs w:val="20"/>
        </w:rPr>
        <w:t xml:space="preserve">HALE, J. (2023): Will WebXR Replace Native XR? with Jonathan Hale &amp; Lydia Berry. </w:t>
      </w:r>
    </w:p>
    <w:p w14:paraId="15644D42" w14:textId="77777777" w:rsidR="002F0ACB" w:rsidRPr="00916EFC" w:rsidRDefault="002F0ACB" w:rsidP="00916EFC">
      <w:pPr>
        <w:jc w:val="left"/>
        <w:rPr>
          <w:sz w:val="20"/>
          <w:szCs w:val="20"/>
        </w:rPr>
      </w:pPr>
      <w:r w:rsidRPr="00916EFC">
        <w:rPr>
          <w:sz w:val="20"/>
          <w:szCs w:val="20"/>
        </w:rPr>
        <w:t xml:space="preserve">HEXAGON (2023): Luciad Developer Platform, https://dev.luciad.com/portal/productDocumentation/LuciadRIA/docs/articles/tutorial/technology/features_and_benefits.html?subcategory=ria_technology (31. 8. 2023). </w:t>
      </w:r>
    </w:p>
    <w:p w14:paraId="43F48F2E" w14:textId="77777777" w:rsidR="002F0ACB" w:rsidRPr="00916EFC" w:rsidRDefault="002F0ACB" w:rsidP="00916EFC">
      <w:pPr>
        <w:jc w:val="left"/>
        <w:rPr>
          <w:sz w:val="20"/>
          <w:szCs w:val="20"/>
        </w:rPr>
      </w:pPr>
      <w:r w:rsidRPr="00916EFC">
        <w:rPr>
          <w:sz w:val="20"/>
          <w:szCs w:val="20"/>
        </w:rPr>
        <w:t xml:space="preserve">HORKÝ, L. (2020): Sandbox for comparing performance of VTS Geospatial and CesiumJS. </w:t>
      </w:r>
    </w:p>
    <w:p w14:paraId="1825A604" w14:textId="77777777" w:rsidR="002F0ACB" w:rsidRPr="00916EFC" w:rsidRDefault="002F0ACB" w:rsidP="00916EFC">
      <w:pPr>
        <w:jc w:val="left"/>
        <w:rPr>
          <w:sz w:val="20"/>
          <w:szCs w:val="20"/>
        </w:rPr>
      </w:pPr>
      <w:r w:rsidRPr="00916EFC">
        <w:rPr>
          <w:sz w:val="20"/>
          <w:szCs w:val="20"/>
        </w:rPr>
        <w:t xml:space="preserve">HUTTER, M. (2021): glTF-Tutorials - Textures, GitHub, https://github.com/KhronosGroup/glTF-Tutorials/blob/master/gltfTutorial/gltfTutorial_012_TexturesImagesSamplers.md (15. 10. 2023). </w:t>
      </w:r>
    </w:p>
    <w:p w14:paraId="775E93CF" w14:textId="77777777" w:rsidR="002F0ACB" w:rsidRPr="00916EFC" w:rsidRDefault="002F0ACB" w:rsidP="00916EFC">
      <w:pPr>
        <w:jc w:val="left"/>
        <w:rPr>
          <w:sz w:val="20"/>
          <w:szCs w:val="20"/>
        </w:rPr>
      </w:pPr>
      <w:r w:rsidRPr="00916EFC">
        <w:rPr>
          <w:sz w:val="20"/>
          <w:szCs w:val="20"/>
        </w:rPr>
        <w:t xml:space="preserve">IGALIA SL (2023): Welcome to Wolvic, https://www.wolvic.com/en/ (31. 1. 2023). </w:t>
      </w:r>
    </w:p>
    <w:p w14:paraId="02595A6C" w14:textId="77777777" w:rsidR="002F0ACB" w:rsidRPr="00916EFC" w:rsidRDefault="002F0ACB" w:rsidP="00916EFC">
      <w:pPr>
        <w:jc w:val="left"/>
        <w:rPr>
          <w:sz w:val="20"/>
          <w:szCs w:val="20"/>
        </w:rPr>
      </w:pPr>
      <w:r w:rsidRPr="00916EFC">
        <w:rPr>
          <w:sz w:val="20"/>
          <w:szCs w:val="20"/>
        </w:rPr>
        <w:lastRenderedPageBreak/>
        <w:t xml:space="preserve">IMMERSIVE WEB WORKING GROUP (2022): WebXR Device API Explained, webxr, https://immersive-web.github.io/webxr/explainer.html (10. 9. 2023). </w:t>
      </w:r>
    </w:p>
    <w:p w14:paraId="38EE9C34" w14:textId="77777777" w:rsidR="002F0ACB" w:rsidRPr="00916EFC" w:rsidRDefault="002F0ACB" w:rsidP="00916EFC">
      <w:pPr>
        <w:jc w:val="left"/>
        <w:rPr>
          <w:sz w:val="20"/>
          <w:szCs w:val="20"/>
        </w:rPr>
      </w:pPr>
      <w:r w:rsidRPr="00916EFC">
        <w:rPr>
          <w:sz w:val="20"/>
          <w:szCs w:val="20"/>
        </w:rPr>
        <w:t xml:space="preserve">IMMERSIVE WEB WORKING GROUP (2023): WebXR Device API Specification. Immersive Web at W3C. </w:t>
      </w:r>
    </w:p>
    <w:p w14:paraId="34EB4EDC" w14:textId="77777777" w:rsidR="002F0ACB" w:rsidRPr="00916EFC" w:rsidRDefault="002F0ACB" w:rsidP="00916EFC">
      <w:pPr>
        <w:jc w:val="left"/>
        <w:rPr>
          <w:sz w:val="20"/>
          <w:szCs w:val="20"/>
        </w:rPr>
      </w:pPr>
      <w:r w:rsidRPr="00916EFC">
        <w:rPr>
          <w:sz w:val="20"/>
          <w:szCs w:val="20"/>
        </w:rPr>
        <w:t xml:space="preserve">KAM BRNO (2023): Brno - 3D model, https://webmaps.kambrno.cz/webmaps.kambrno.cz/3d-model/ (31. 8. 2023). </w:t>
      </w:r>
    </w:p>
    <w:p w14:paraId="423D21D7" w14:textId="77777777" w:rsidR="002F0ACB" w:rsidRPr="00916EFC" w:rsidRDefault="002F0ACB" w:rsidP="00916EFC">
      <w:pPr>
        <w:jc w:val="left"/>
        <w:rPr>
          <w:sz w:val="20"/>
          <w:szCs w:val="20"/>
        </w:rPr>
      </w:pPr>
      <w:r w:rsidRPr="00916EFC">
        <w:rPr>
          <w:sz w:val="20"/>
          <w:szCs w:val="20"/>
        </w:rPr>
        <w:t xml:space="preserve">KHRONOS GROUP (2021): glTFTM 2.0 Specification. </w:t>
      </w:r>
    </w:p>
    <w:p w14:paraId="3E481FBB" w14:textId="77777777" w:rsidR="002F0ACB" w:rsidRPr="00916EFC" w:rsidRDefault="002F0ACB" w:rsidP="00916EFC">
      <w:pPr>
        <w:jc w:val="left"/>
        <w:rPr>
          <w:sz w:val="20"/>
          <w:szCs w:val="20"/>
        </w:rPr>
      </w:pPr>
      <w:r w:rsidRPr="00916EFC">
        <w:rPr>
          <w:sz w:val="20"/>
          <w:szCs w:val="20"/>
        </w:rPr>
        <w:t xml:space="preserve">MAPTILER (2023): QGIS maps via plugin with OpenStreetMap, satellite, and terrain basemaps, https://www.maptiler.com/qgis-plugin/ (26. 12. 2023). </w:t>
      </w:r>
    </w:p>
    <w:p w14:paraId="6FF60E9D" w14:textId="77777777" w:rsidR="002F0ACB" w:rsidRPr="00916EFC" w:rsidRDefault="002F0ACB" w:rsidP="00916EFC">
      <w:pPr>
        <w:jc w:val="left"/>
        <w:rPr>
          <w:sz w:val="20"/>
          <w:szCs w:val="20"/>
        </w:rPr>
      </w:pPr>
      <w:r w:rsidRPr="00916EFC">
        <w:rPr>
          <w:sz w:val="20"/>
          <w:szCs w:val="20"/>
        </w:rPr>
        <w:t xml:space="preserve">MDN CONTRIBUTORS (2022a): Introduction to the DOM - Web APIs, https://developer.mozilla.org/en-US/docs/Web/API/Document_Object_Model/Introduction (19. 1. 2023). </w:t>
      </w:r>
    </w:p>
    <w:p w14:paraId="4D9B9A64" w14:textId="77777777" w:rsidR="002F0ACB" w:rsidRPr="00916EFC" w:rsidRDefault="002F0ACB" w:rsidP="00916EFC">
      <w:pPr>
        <w:jc w:val="left"/>
        <w:rPr>
          <w:sz w:val="20"/>
          <w:szCs w:val="20"/>
        </w:rPr>
      </w:pPr>
      <w:r w:rsidRPr="00916EFC">
        <w:rPr>
          <w:sz w:val="20"/>
          <w:szCs w:val="20"/>
        </w:rPr>
        <w:t xml:space="preserve">MDN CONTRIBUTORS (2022b): WebGL: 2D and 3D graphics for the web - Web APIs | MDN, https://developer.mozilla.org/en-US/docs/Web/API/WebGL_API (19. 1. 2023). </w:t>
      </w:r>
    </w:p>
    <w:p w14:paraId="657EC3D2" w14:textId="77777777" w:rsidR="002F0ACB" w:rsidRPr="00916EFC" w:rsidRDefault="002F0ACB" w:rsidP="00916EFC">
      <w:pPr>
        <w:jc w:val="left"/>
        <w:rPr>
          <w:sz w:val="20"/>
          <w:szCs w:val="20"/>
        </w:rPr>
      </w:pPr>
      <w:r w:rsidRPr="00916EFC">
        <w:rPr>
          <w:sz w:val="20"/>
          <w:szCs w:val="20"/>
        </w:rPr>
        <w:t xml:space="preserve">MDN CONTRIBUTORS (2023a): Inputs and input sources - Web APIs | MDN, https://developer.mozilla.org/en-US/docs/Web/API/WebXR_Device_API/Inputs (15. 10. 2023). </w:t>
      </w:r>
    </w:p>
    <w:p w14:paraId="4B2B32CB" w14:textId="77777777" w:rsidR="002F0ACB" w:rsidRPr="00916EFC" w:rsidRDefault="002F0ACB" w:rsidP="00916EFC">
      <w:pPr>
        <w:jc w:val="left"/>
        <w:rPr>
          <w:sz w:val="20"/>
          <w:szCs w:val="20"/>
        </w:rPr>
      </w:pPr>
      <w:r w:rsidRPr="00916EFC">
        <w:rPr>
          <w:sz w:val="20"/>
          <w:szCs w:val="20"/>
        </w:rPr>
        <w:t xml:space="preserve">MDN CONTRIBUTORS (2023b): XRSystem: requestSession() method - Web APIs | MDN, https://developer.mozilla.org/en-US/docs/Web/API/XRSystem/requestSession (10. 9. 2023). </w:t>
      </w:r>
    </w:p>
    <w:p w14:paraId="534877FA" w14:textId="77777777" w:rsidR="002F0ACB" w:rsidRPr="00916EFC" w:rsidRDefault="002F0ACB" w:rsidP="00916EFC">
      <w:pPr>
        <w:jc w:val="left"/>
        <w:rPr>
          <w:sz w:val="20"/>
          <w:szCs w:val="20"/>
        </w:rPr>
      </w:pPr>
      <w:r w:rsidRPr="00916EFC">
        <w:rPr>
          <w:sz w:val="20"/>
          <w:szCs w:val="20"/>
        </w:rPr>
        <w:t xml:space="preserve">META (2023): Browser Specs | Oculus Developers, https://developer.oculus.com/documentation/web/browser-specs/ (31. 1. 2023). </w:t>
      </w:r>
    </w:p>
    <w:p w14:paraId="1E2F90AF" w14:textId="77777777" w:rsidR="002F0ACB" w:rsidRPr="00916EFC" w:rsidRDefault="002F0ACB" w:rsidP="00916EFC">
      <w:pPr>
        <w:jc w:val="left"/>
        <w:rPr>
          <w:sz w:val="20"/>
          <w:szCs w:val="20"/>
        </w:rPr>
      </w:pPr>
      <w:r w:rsidRPr="00916EFC">
        <w:rPr>
          <w:sz w:val="20"/>
          <w:szCs w:val="20"/>
        </w:rPr>
        <w:t xml:space="preserve">META DEVELOPERS (2022): Meta Connect 2022 | Build Great WebXR Experiences. </w:t>
      </w:r>
    </w:p>
    <w:p w14:paraId="21CE3B67" w14:textId="77777777" w:rsidR="002F0ACB" w:rsidRPr="00916EFC" w:rsidRDefault="002F0ACB" w:rsidP="00916EFC">
      <w:pPr>
        <w:jc w:val="left"/>
        <w:rPr>
          <w:sz w:val="20"/>
          <w:szCs w:val="20"/>
        </w:rPr>
      </w:pPr>
      <w:r w:rsidRPr="00916EFC">
        <w:rPr>
          <w:sz w:val="20"/>
          <w:szCs w:val="20"/>
        </w:rPr>
        <w:t xml:space="preserve">META QUEST (2023): Revolutionizing WebXR Development with the Immersive Web Emulator, https://developer.oculus.com/blog/webxr-development-immersive-web-emulator/ (6. 11. 2023). </w:t>
      </w:r>
    </w:p>
    <w:p w14:paraId="7FC9B03C" w14:textId="77777777" w:rsidR="002F0ACB" w:rsidRPr="00916EFC" w:rsidRDefault="002F0ACB" w:rsidP="00916EFC">
      <w:pPr>
        <w:jc w:val="left"/>
        <w:rPr>
          <w:sz w:val="20"/>
          <w:szCs w:val="20"/>
        </w:rPr>
      </w:pPr>
      <w:r w:rsidRPr="00916EFC">
        <w:rPr>
          <w:sz w:val="20"/>
          <w:szCs w:val="20"/>
        </w:rPr>
        <w:t xml:space="preserve">MEZZO, D. B. (2019): FOSS4G 2021 - 3D Urban data in QGIS. </w:t>
      </w:r>
    </w:p>
    <w:p w14:paraId="777AFB7C" w14:textId="77777777" w:rsidR="002F0ACB" w:rsidRPr="00916EFC" w:rsidRDefault="002F0ACB" w:rsidP="00916EFC">
      <w:pPr>
        <w:jc w:val="left"/>
        <w:rPr>
          <w:sz w:val="20"/>
          <w:szCs w:val="20"/>
        </w:rPr>
      </w:pPr>
      <w:r w:rsidRPr="00916EFC">
        <w:rPr>
          <w:sz w:val="20"/>
          <w:szCs w:val="20"/>
        </w:rPr>
        <w:t xml:space="preserve">MOZILLA HUBS (2022): Hubs New Entity Component System. </w:t>
      </w:r>
    </w:p>
    <w:p w14:paraId="440EB078" w14:textId="77777777" w:rsidR="002F0ACB" w:rsidRPr="00916EFC" w:rsidRDefault="002F0ACB" w:rsidP="00916EFC">
      <w:pPr>
        <w:jc w:val="left"/>
        <w:rPr>
          <w:sz w:val="20"/>
          <w:szCs w:val="20"/>
        </w:rPr>
      </w:pPr>
      <w:r w:rsidRPr="00916EFC">
        <w:rPr>
          <w:sz w:val="20"/>
          <w:szCs w:val="20"/>
        </w:rPr>
        <w:t xml:space="preserve">MOZZILA CORPORATION (2023a): Hubs Demo | Hubs by Mozilla, https://hubs.mozilla.com/Pvg5MMt/hubs-demo (11. 10. 2023). </w:t>
      </w:r>
    </w:p>
    <w:p w14:paraId="0294BF25" w14:textId="77777777" w:rsidR="002F0ACB" w:rsidRPr="00916EFC" w:rsidRDefault="002F0ACB" w:rsidP="00916EFC">
      <w:pPr>
        <w:jc w:val="left"/>
        <w:rPr>
          <w:sz w:val="20"/>
          <w:szCs w:val="20"/>
        </w:rPr>
      </w:pPr>
      <w:r w:rsidRPr="00916EFC">
        <w:rPr>
          <w:sz w:val="20"/>
          <w:szCs w:val="20"/>
        </w:rPr>
        <w:t xml:space="preserve">MOZZILA CORPORATION (2023b): Optimizing Scenes, https://hubs.mozilla.com/docs/index.html (28. 10. 2023). </w:t>
      </w:r>
    </w:p>
    <w:p w14:paraId="1F758FDD" w14:textId="77777777" w:rsidR="002F0ACB" w:rsidRPr="00916EFC" w:rsidRDefault="002F0ACB" w:rsidP="00916EFC">
      <w:pPr>
        <w:jc w:val="left"/>
        <w:rPr>
          <w:sz w:val="20"/>
          <w:szCs w:val="20"/>
        </w:rPr>
      </w:pPr>
      <w:r w:rsidRPr="00916EFC">
        <w:rPr>
          <w:sz w:val="20"/>
          <w:szCs w:val="20"/>
        </w:rPr>
        <w:t xml:space="preserve">NEEDLE-TOOLS (2023): needle-tools/needle-engine-support. Needle. </w:t>
      </w:r>
    </w:p>
    <w:p w14:paraId="7C1CC536" w14:textId="77777777" w:rsidR="002F0ACB" w:rsidRPr="00916EFC" w:rsidRDefault="002F0ACB" w:rsidP="00916EFC">
      <w:pPr>
        <w:jc w:val="left"/>
        <w:rPr>
          <w:sz w:val="20"/>
          <w:szCs w:val="20"/>
        </w:rPr>
      </w:pPr>
      <w:r w:rsidRPr="00916EFC">
        <w:rPr>
          <w:sz w:val="20"/>
          <w:szCs w:val="20"/>
        </w:rPr>
        <w:t xml:space="preserve">NEWTON, C. (2021): Mark Zuckerberg is betting Facebook’s future on the metaverse, The Verge, https://www.theverge.com/22588022/mark-zuckerberg-facebook-ceo-metaverse-interview (1. 9. 2023). </w:t>
      </w:r>
    </w:p>
    <w:p w14:paraId="76C694BC" w14:textId="77777777" w:rsidR="002F0ACB" w:rsidRPr="00916EFC" w:rsidRDefault="002F0ACB" w:rsidP="00916EFC">
      <w:pPr>
        <w:jc w:val="left"/>
        <w:rPr>
          <w:sz w:val="20"/>
          <w:szCs w:val="20"/>
        </w:rPr>
      </w:pPr>
      <w:r w:rsidRPr="00916EFC">
        <w:rPr>
          <w:sz w:val="20"/>
          <w:szCs w:val="20"/>
        </w:rPr>
        <w:t xml:space="preserve">NPM (2023): three, npm, https://www.npmjs.com/package/three (14. 10. 2023). </w:t>
      </w:r>
    </w:p>
    <w:p w14:paraId="3B44F4B2" w14:textId="77777777" w:rsidR="002F0ACB" w:rsidRPr="00916EFC" w:rsidRDefault="002F0ACB" w:rsidP="00916EFC">
      <w:pPr>
        <w:jc w:val="left"/>
        <w:rPr>
          <w:sz w:val="20"/>
          <w:szCs w:val="20"/>
        </w:rPr>
      </w:pPr>
      <w:r w:rsidRPr="00916EFC">
        <w:rPr>
          <w:sz w:val="20"/>
          <w:szCs w:val="20"/>
        </w:rPr>
        <w:t xml:space="preserve">OCULUS VR (2022): Developing with WebXR: How Playko Built Ski Fit 365 on the Wonderland Engine. </w:t>
      </w:r>
    </w:p>
    <w:p w14:paraId="5F6C2901" w14:textId="77777777" w:rsidR="002F0ACB" w:rsidRPr="00916EFC" w:rsidRDefault="002F0ACB" w:rsidP="00916EFC">
      <w:pPr>
        <w:jc w:val="left"/>
        <w:rPr>
          <w:sz w:val="20"/>
          <w:szCs w:val="20"/>
        </w:rPr>
      </w:pPr>
      <w:r w:rsidRPr="00916EFC">
        <w:rPr>
          <w:sz w:val="20"/>
          <w:szCs w:val="20"/>
        </w:rPr>
        <w:t xml:space="preserve">OGC (2023): Indexed 3D Scene Layers (I3S), Open Geospatial Consortium, https://www.ogc.org/standard/i3s/ (4. 9. 2023). </w:t>
      </w:r>
    </w:p>
    <w:p w14:paraId="536DEB1F" w14:textId="77777777" w:rsidR="002F0ACB" w:rsidRPr="00916EFC" w:rsidRDefault="002F0ACB" w:rsidP="00916EFC">
      <w:pPr>
        <w:jc w:val="left"/>
        <w:rPr>
          <w:sz w:val="20"/>
          <w:szCs w:val="20"/>
        </w:rPr>
      </w:pPr>
      <w:r w:rsidRPr="00916EFC">
        <w:rPr>
          <w:sz w:val="20"/>
          <w:szCs w:val="20"/>
        </w:rPr>
        <w:t xml:space="preserve">PARADOWSKI CREATIVE (2022a): Apart: Posters from a Social Distance, Apart, https://apartposters.com/ (1. 1. 2024). </w:t>
      </w:r>
    </w:p>
    <w:p w14:paraId="3AE1E359" w14:textId="77777777" w:rsidR="002F0ACB" w:rsidRPr="00916EFC" w:rsidRDefault="002F0ACB" w:rsidP="00916EFC">
      <w:pPr>
        <w:jc w:val="left"/>
        <w:rPr>
          <w:sz w:val="20"/>
          <w:szCs w:val="20"/>
        </w:rPr>
      </w:pPr>
      <w:r w:rsidRPr="00916EFC">
        <w:rPr>
          <w:sz w:val="20"/>
          <w:szCs w:val="20"/>
        </w:rPr>
        <w:t xml:space="preserve">PARADOWSKI CREATIVE (2022b): paradowskicreative/ZenCompress: Fine-grain texture compression for glTF 3D assets. </w:t>
      </w:r>
    </w:p>
    <w:p w14:paraId="06DB9411" w14:textId="77777777" w:rsidR="002F0ACB" w:rsidRPr="00916EFC" w:rsidRDefault="002F0ACB" w:rsidP="00916EFC">
      <w:pPr>
        <w:jc w:val="left"/>
        <w:rPr>
          <w:sz w:val="20"/>
          <w:szCs w:val="20"/>
        </w:rPr>
      </w:pPr>
      <w:r w:rsidRPr="00916EFC">
        <w:rPr>
          <w:sz w:val="20"/>
          <w:szCs w:val="20"/>
        </w:rPr>
        <w:t xml:space="preserve">RAVASZ, J. (2019): Oculus Quest Hand Input, https://jonathanravasz.com/hands.html (11. 10. 2023). </w:t>
      </w:r>
    </w:p>
    <w:p w14:paraId="30CC15A3" w14:textId="77777777" w:rsidR="002F0ACB" w:rsidRPr="00916EFC" w:rsidRDefault="002F0ACB" w:rsidP="00916EFC">
      <w:pPr>
        <w:jc w:val="left"/>
        <w:rPr>
          <w:sz w:val="20"/>
          <w:szCs w:val="20"/>
        </w:rPr>
      </w:pPr>
      <w:r w:rsidRPr="00916EFC">
        <w:rPr>
          <w:sz w:val="20"/>
          <w:szCs w:val="20"/>
        </w:rPr>
        <w:t xml:space="preserve">REDHAT (2022): What is CI/CD?, https://www.redhat.com/en/topics/devops/what-is-ci-cd (28. 12. 2023). </w:t>
      </w:r>
    </w:p>
    <w:p w14:paraId="2066D04E" w14:textId="77777777" w:rsidR="002F0ACB" w:rsidRPr="00916EFC" w:rsidRDefault="002F0ACB" w:rsidP="00916EFC">
      <w:pPr>
        <w:jc w:val="left"/>
        <w:rPr>
          <w:sz w:val="20"/>
          <w:szCs w:val="20"/>
        </w:rPr>
      </w:pPr>
      <w:r w:rsidRPr="00916EFC">
        <w:rPr>
          <w:sz w:val="20"/>
          <w:szCs w:val="20"/>
        </w:rPr>
        <w:lastRenderedPageBreak/>
        <w:t xml:space="preserve">REZ BOT (2018): Entity Component System #1. </w:t>
      </w:r>
    </w:p>
    <w:p w14:paraId="2351FBC2" w14:textId="77777777" w:rsidR="002F0ACB" w:rsidRPr="00916EFC" w:rsidRDefault="002F0ACB" w:rsidP="00916EFC">
      <w:pPr>
        <w:jc w:val="left"/>
        <w:rPr>
          <w:sz w:val="20"/>
          <w:szCs w:val="20"/>
        </w:rPr>
      </w:pPr>
      <w:r w:rsidRPr="00916EFC">
        <w:rPr>
          <w:sz w:val="20"/>
          <w:szCs w:val="20"/>
        </w:rPr>
        <w:t xml:space="preserve">ROADTOVR (2023): Google Cardboard Archives, Road to VR, https://www.roadtovr.com/category/google-cardboard/ (11. 10. 2023). </w:t>
      </w:r>
    </w:p>
    <w:p w14:paraId="1B33F687" w14:textId="77777777" w:rsidR="002F0ACB" w:rsidRPr="00916EFC" w:rsidRDefault="002F0ACB" w:rsidP="00916EFC">
      <w:pPr>
        <w:jc w:val="left"/>
        <w:rPr>
          <w:sz w:val="20"/>
          <w:szCs w:val="20"/>
        </w:rPr>
      </w:pPr>
      <w:r w:rsidRPr="00916EFC">
        <w:rPr>
          <w:sz w:val="20"/>
          <w:szCs w:val="20"/>
        </w:rPr>
        <w:t xml:space="preserve">SEGUIN, D. (2023): A collection of WebGL and WebGPU frameworks and libraries, Gist, https://gist.github.com/dmnsgn/76878ba6903cf15789b712464875cfdc (2. 11. 2023). </w:t>
      </w:r>
    </w:p>
    <w:p w14:paraId="33856399" w14:textId="77777777" w:rsidR="002F0ACB" w:rsidRPr="00916EFC" w:rsidRDefault="002F0ACB" w:rsidP="00916EFC">
      <w:pPr>
        <w:jc w:val="left"/>
        <w:rPr>
          <w:sz w:val="20"/>
          <w:szCs w:val="20"/>
        </w:rPr>
      </w:pPr>
      <w:r w:rsidRPr="00916EFC">
        <w:rPr>
          <w:sz w:val="20"/>
          <w:szCs w:val="20"/>
        </w:rPr>
        <w:t xml:space="preserve">SHERIF, T. (2018): The WebGL Graphics Pipeline, https://tsherif.github.io/webgl-presentation/#/13 (17. 9. 2023). </w:t>
      </w:r>
    </w:p>
    <w:p w14:paraId="1F4AB428" w14:textId="77777777" w:rsidR="002F0ACB" w:rsidRPr="00916EFC" w:rsidRDefault="002F0ACB" w:rsidP="00916EFC">
      <w:pPr>
        <w:jc w:val="left"/>
        <w:rPr>
          <w:sz w:val="20"/>
          <w:szCs w:val="20"/>
        </w:rPr>
      </w:pPr>
      <w:r w:rsidRPr="00916EFC">
        <w:rPr>
          <w:sz w:val="20"/>
          <w:szCs w:val="20"/>
        </w:rPr>
        <w:t xml:space="preserve">STAPLEY, L. (2022): Implementation ECS Framework + Behavior Tree For Fighting Game AI - Knowledge base, Cocos Forums, https://discuss.cocos2d-x.org/t/implementation-ecs-framework-behavior-tree-for-fighting-game-ai/56409 (29. 10. 2023). </w:t>
      </w:r>
    </w:p>
    <w:p w14:paraId="0FEE38A1" w14:textId="77777777" w:rsidR="002F0ACB" w:rsidRPr="00916EFC" w:rsidRDefault="002F0ACB" w:rsidP="00916EFC">
      <w:pPr>
        <w:jc w:val="left"/>
        <w:rPr>
          <w:sz w:val="20"/>
          <w:szCs w:val="20"/>
        </w:rPr>
      </w:pPr>
      <w:r w:rsidRPr="00916EFC">
        <w:rPr>
          <w:sz w:val="20"/>
          <w:szCs w:val="20"/>
        </w:rPr>
        <w:t xml:space="preserve">STATCOUNTER (2023): Browser Market Share Worldwide, StatCounter Global Stats, https://gs.statcounter.com/browser-market-share (31. 1. 2023). </w:t>
      </w:r>
    </w:p>
    <w:p w14:paraId="40FF20A6" w14:textId="77777777" w:rsidR="002F0ACB" w:rsidRPr="00916EFC" w:rsidRDefault="002F0ACB" w:rsidP="00916EFC">
      <w:pPr>
        <w:jc w:val="left"/>
        <w:rPr>
          <w:sz w:val="20"/>
          <w:szCs w:val="20"/>
        </w:rPr>
      </w:pPr>
      <w:r w:rsidRPr="00916EFC">
        <w:rPr>
          <w:sz w:val="20"/>
          <w:szCs w:val="20"/>
        </w:rPr>
        <w:t xml:space="preserve">TAKLE (2022): VR by the numbers - HMD specs comparison, thevirtualreport.biz, https://www.thevirtualreport.biz/data-and-research/65085/vr-by-the-numbers-hmd-specs-comparison/ (29. 8. 2023). </w:t>
      </w:r>
    </w:p>
    <w:p w14:paraId="169467EF" w14:textId="77777777" w:rsidR="002F0ACB" w:rsidRPr="00916EFC" w:rsidRDefault="002F0ACB" w:rsidP="00916EFC">
      <w:pPr>
        <w:jc w:val="left"/>
        <w:rPr>
          <w:sz w:val="20"/>
          <w:szCs w:val="20"/>
        </w:rPr>
      </w:pPr>
      <w:r w:rsidRPr="00916EFC">
        <w:rPr>
          <w:sz w:val="20"/>
          <w:szCs w:val="20"/>
        </w:rPr>
        <w:t xml:space="preserve">THREE.JS CONTRIBUTORS (2023a): Camera – three.js docs, https://threejs.org/docs/#api/en/cameras/Camera (21. 9. 2023). </w:t>
      </w:r>
    </w:p>
    <w:p w14:paraId="5663F751" w14:textId="77777777" w:rsidR="002F0ACB" w:rsidRPr="00916EFC" w:rsidRDefault="002F0ACB" w:rsidP="00916EFC">
      <w:pPr>
        <w:jc w:val="left"/>
        <w:rPr>
          <w:sz w:val="20"/>
          <w:szCs w:val="20"/>
        </w:rPr>
      </w:pPr>
      <w:r w:rsidRPr="00916EFC">
        <w:rPr>
          <w:sz w:val="20"/>
          <w:szCs w:val="20"/>
        </w:rPr>
        <w:t xml:space="preserve">THREE.JS CONTRIBUTORS (2023b): Lights - three.js manual, https://threejs.org/manual/#en/lights (17. 10. 2023). </w:t>
      </w:r>
    </w:p>
    <w:p w14:paraId="5413C0CE" w14:textId="77777777" w:rsidR="002F0ACB" w:rsidRPr="00916EFC" w:rsidRDefault="002F0ACB" w:rsidP="00916EFC">
      <w:pPr>
        <w:jc w:val="left"/>
        <w:rPr>
          <w:sz w:val="20"/>
          <w:szCs w:val="20"/>
        </w:rPr>
      </w:pPr>
      <w:r w:rsidRPr="00916EFC">
        <w:rPr>
          <w:sz w:val="20"/>
          <w:szCs w:val="20"/>
        </w:rPr>
        <w:t xml:space="preserve">THREE.JS CONTRIBUTORS (2023c): Scene – three.js docs, https://threejs.org/docs/#api/en/scenes/Scene (21. 9. 2023). </w:t>
      </w:r>
    </w:p>
    <w:p w14:paraId="14D88BA3" w14:textId="77777777" w:rsidR="002F0ACB" w:rsidRPr="00916EFC" w:rsidRDefault="002F0ACB" w:rsidP="00916EFC">
      <w:pPr>
        <w:jc w:val="left"/>
        <w:rPr>
          <w:sz w:val="20"/>
          <w:szCs w:val="20"/>
        </w:rPr>
      </w:pPr>
      <w:r w:rsidRPr="00916EFC">
        <w:rPr>
          <w:sz w:val="20"/>
          <w:szCs w:val="20"/>
        </w:rPr>
        <w:t xml:space="preserve">THREE.JS CONTRIBUTORS (2023d): Shadows - three.js manual, https://threejs.org/manual/#en/shadows (18. 10. 2023). </w:t>
      </w:r>
    </w:p>
    <w:p w14:paraId="527195CD" w14:textId="77777777" w:rsidR="002F0ACB" w:rsidRPr="00916EFC" w:rsidRDefault="002F0ACB" w:rsidP="00916EFC">
      <w:pPr>
        <w:jc w:val="left"/>
        <w:rPr>
          <w:sz w:val="20"/>
          <w:szCs w:val="20"/>
        </w:rPr>
      </w:pPr>
      <w:r w:rsidRPr="00916EFC">
        <w:rPr>
          <w:sz w:val="20"/>
          <w:szCs w:val="20"/>
        </w:rPr>
        <w:t xml:space="preserve">THREE.JS CONTRIBUTORS (2023e): Textures - three.js manual, https://threejs.org/manual/#en/textures#memory (15. 10. 2023). </w:t>
      </w:r>
    </w:p>
    <w:p w14:paraId="6A8CAC0B" w14:textId="77777777" w:rsidR="002F0ACB" w:rsidRPr="00916EFC" w:rsidRDefault="002F0ACB" w:rsidP="00916EFC">
      <w:pPr>
        <w:jc w:val="left"/>
        <w:rPr>
          <w:sz w:val="20"/>
          <w:szCs w:val="20"/>
        </w:rPr>
      </w:pPr>
      <w:r w:rsidRPr="00916EFC">
        <w:rPr>
          <w:sz w:val="20"/>
          <w:szCs w:val="20"/>
        </w:rPr>
        <w:t xml:space="preserve">THREE.JS CONTRIBUTORS (2023f): VR - three.js manual, https://threejs.org/manual/#en/webxr-basics (5. 11. 2023). </w:t>
      </w:r>
    </w:p>
    <w:p w14:paraId="31B10248" w14:textId="77777777" w:rsidR="002F0ACB" w:rsidRPr="00916EFC" w:rsidRDefault="002F0ACB" w:rsidP="00916EFC">
      <w:pPr>
        <w:jc w:val="left"/>
        <w:rPr>
          <w:sz w:val="20"/>
          <w:szCs w:val="20"/>
        </w:rPr>
      </w:pPr>
      <w:r w:rsidRPr="00916EFC">
        <w:rPr>
          <w:sz w:val="20"/>
          <w:szCs w:val="20"/>
        </w:rPr>
        <w:t xml:space="preserve">UNITY (2022): Unity - Manual: Types of light, https://docs.unity3d.com/Manual/Lighting.html (17. 10. 2023). </w:t>
      </w:r>
    </w:p>
    <w:p w14:paraId="6EB1474A" w14:textId="77777777" w:rsidR="002F0ACB" w:rsidRPr="00916EFC" w:rsidRDefault="002F0ACB" w:rsidP="00916EFC">
      <w:pPr>
        <w:jc w:val="left"/>
        <w:rPr>
          <w:sz w:val="20"/>
          <w:szCs w:val="20"/>
        </w:rPr>
      </w:pPr>
      <w:r w:rsidRPr="00916EFC">
        <w:rPr>
          <w:sz w:val="20"/>
          <w:szCs w:val="20"/>
        </w:rPr>
        <w:t xml:space="preserve">UNITY (2023): Unity Documentation, Unity Documentation, https://docs.unity.com/ (1. 1. 2024). </w:t>
      </w:r>
    </w:p>
    <w:p w14:paraId="2208D87F" w14:textId="77777777" w:rsidR="002F0ACB" w:rsidRPr="00916EFC" w:rsidRDefault="002F0ACB" w:rsidP="00916EFC">
      <w:pPr>
        <w:jc w:val="left"/>
        <w:rPr>
          <w:sz w:val="20"/>
          <w:szCs w:val="20"/>
        </w:rPr>
      </w:pPr>
      <w:r w:rsidRPr="00916EFC">
        <w:rPr>
          <w:sz w:val="20"/>
          <w:szCs w:val="20"/>
        </w:rPr>
        <w:t xml:space="preserve">UNREALENGINE (2023): Unreal Engine 5.3 Documentation, https://docs.unrealengine.com/5.3/en-US/ (1. 1. 2024). </w:t>
      </w:r>
    </w:p>
    <w:p w14:paraId="4866484B" w14:textId="77777777" w:rsidR="002F0ACB" w:rsidRPr="00916EFC" w:rsidRDefault="002F0ACB" w:rsidP="00916EFC">
      <w:pPr>
        <w:jc w:val="left"/>
        <w:rPr>
          <w:sz w:val="20"/>
          <w:szCs w:val="20"/>
        </w:rPr>
      </w:pPr>
      <w:r w:rsidRPr="00916EFC">
        <w:rPr>
          <w:sz w:val="20"/>
          <w:szCs w:val="20"/>
        </w:rPr>
        <w:t xml:space="preserve">W3C (2023): Immersive Web Developer Home, https://immersiveweb.dev/ (31. 1. 2023). </w:t>
      </w:r>
    </w:p>
    <w:p w14:paraId="16F03C04" w14:textId="77777777" w:rsidR="002F0ACB" w:rsidRPr="00916EFC" w:rsidRDefault="002F0ACB" w:rsidP="00916EFC">
      <w:pPr>
        <w:jc w:val="left"/>
        <w:rPr>
          <w:sz w:val="20"/>
          <w:szCs w:val="20"/>
        </w:rPr>
      </w:pPr>
      <w:r w:rsidRPr="00916EFC">
        <w:rPr>
          <w:sz w:val="20"/>
          <w:szCs w:val="20"/>
        </w:rPr>
        <w:t xml:space="preserve">W3SCHOOLS (2023): What is HTML DOM, https://www.w3schools.com/whatis/whatis_htmldom.asp (29. 8. 2023). </w:t>
      </w:r>
    </w:p>
    <w:p w14:paraId="193B25F8" w14:textId="77777777" w:rsidR="002F0ACB" w:rsidRPr="00916EFC" w:rsidRDefault="002F0ACB" w:rsidP="00916EFC">
      <w:pPr>
        <w:jc w:val="left"/>
        <w:rPr>
          <w:sz w:val="20"/>
          <w:szCs w:val="20"/>
        </w:rPr>
      </w:pPr>
      <w:r w:rsidRPr="00916EFC">
        <w:rPr>
          <w:sz w:val="20"/>
          <w:szCs w:val="20"/>
        </w:rPr>
        <w:t xml:space="preserve">WEBXR (2020): Introduction to WebXR with BabylonJS. </w:t>
      </w:r>
    </w:p>
    <w:p w14:paraId="47EA569C" w14:textId="0D2C5DA2" w:rsidR="002F0ACB" w:rsidRPr="00916EFC" w:rsidRDefault="002F0ACB" w:rsidP="00916EFC">
      <w:pPr>
        <w:jc w:val="left"/>
        <w:rPr>
          <w:sz w:val="20"/>
          <w:szCs w:val="20"/>
        </w:rPr>
      </w:pPr>
      <w:r w:rsidRPr="00916EFC">
        <w:rPr>
          <w:sz w:val="20"/>
          <w:szCs w:val="20"/>
        </w:rPr>
        <w:t>WONDERLAND ENGINE (2023): Wonderland Engine, Wonderland Engine, https://wonderlandengine.com/ (26. 12. 2023).</w:t>
      </w:r>
    </w:p>
    <w:p w14:paraId="7740C407" w14:textId="65183F3F" w:rsidR="00B035C7" w:rsidRPr="00916EFC" w:rsidRDefault="00B035C7" w:rsidP="00B035C7">
      <w:pPr>
        <w:rPr>
          <w:lang w:val="en-GB" w:eastAsia="en-GB"/>
        </w:rPr>
      </w:pPr>
    </w:p>
    <w:p w14:paraId="1F45869B" w14:textId="28A27EAB" w:rsidR="003E21BD" w:rsidRPr="00916EFC" w:rsidRDefault="003E21BD" w:rsidP="000B0241">
      <w:pPr>
        <w:spacing w:after="160"/>
        <w:jc w:val="left"/>
        <w:rPr>
          <w:lang w:val="en-GB" w:eastAsia="en-GB"/>
        </w:rPr>
      </w:pPr>
    </w:p>
    <w:p w14:paraId="620BA852" w14:textId="3FB85FF1" w:rsidR="00E23221" w:rsidRPr="00916EFC" w:rsidRDefault="000B0241" w:rsidP="000B0241">
      <w:pPr>
        <w:spacing w:after="160"/>
        <w:jc w:val="left"/>
        <w:rPr>
          <w:lang w:eastAsia="cs-CZ"/>
        </w:rPr>
      </w:pPr>
      <w:r w:rsidRPr="00916EFC">
        <w:br w:type="page"/>
      </w:r>
    </w:p>
    <w:p w14:paraId="23C1D4AB" w14:textId="6C336CFC" w:rsidR="001C23BB" w:rsidRPr="00916EFC" w:rsidRDefault="00C10444" w:rsidP="00BA2CD7">
      <w:pPr>
        <w:pStyle w:val="Nazvyploh"/>
        <w:jc w:val="center"/>
      </w:pPr>
      <w:r w:rsidRPr="00916EFC">
        <w:lastRenderedPageBreak/>
        <w:t>PŘÍLOHY</w:t>
      </w:r>
    </w:p>
    <w:p w14:paraId="45C525F6" w14:textId="3A9C5600" w:rsidR="00C3380E" w:rsidRPr="00916EFC" w:rsidRDefault="00C3380E" w:rsidP="00C3380E">
      <w:pPr>
        <w:pStyle w:val="Nazvyploh"/>
      </w:pPr>
      <w:r w:rsidRPr="00916EFC">
        <w:lastRenderedPageBreak/>
        <w:t>Seznam příloh</w:t>
      </w:r>
    </w:p>
    <w:p w14:paraId="26B2FA8A" w14:textId="3C04190E" w:rsidR="002F0ACB" w:rsidRPr="00916EFC" w:rsidRDefault="002F0ACB" w:rsidP="002F0ACB">
      <w:r w:rsidRPr="00916EFC">
        <w:t>Příloha č. 1. Kvantifikace míry optimalizace modelu topografické 3D mapy</w:t>
      </w:r>
      <w:r w:rsidRPr="00916EFC">
        <w:t>.</w:t>
      </w:r>
    </w:p>
    <w:p w14:paraId="44A7BA2D" w14:textId="77777777" w:rsidR="002F0ACB" w:rsidRPr="00916EFC" w:rsidRDefault="002F0ACB" w:rsidP="002F0ACB">
      <w:r w:rsidRPr="00916EFC">
        <w:t>Příloha č. 2 Proces transformace dat.</w:t>
      </w:r>
    </w:p>
    <w:p w14:paraId="5C093DBD" w14:textId="77777777" w:rsidR="002F0ACB" w:rsidRPr="00916EFC" w:rsidRDefault="002F0ACB" w:rsidP="002F0ACB">
      <w:r w:rsidRPr="00916EFC">
        <w:t>Příloha č. 3 Instrukce pro GitHub CI.</w:t>
      </w:r>
    </w:p>
    <w:p w14:paraId="4E8555A3" w14:textId="3600DAC3" w:rsidR="002F0ACB" w:rsidRPr="00916EFC" w:rsidRDefault="002F0ACB" w:rsidP="002F0ACB">
      <w:r w:rsidRPr="00916EFC">
        <w:t xml:space="preserve">Příloha č. 4 </w:t>
      </w:r>
      <w:r w:rsidRPr="00916EFC">
        <w:t>Seznam otázek uživatelského testování.</w:t>
      </w:r>
      <w:r w:rsidRPr="00916EFC">
        <w:ptab w:relativeTo="margin" w:alignment="right" w:leader="none"/>
      </w:r>
    </w:p>
    <w:p w14:paraId="6D49E8C7" w14:textId="43D5BFA4" w:rsidR="002F0ACB" w:rsidRPr="00916EFC" w:rsidRDefault="002F0ACB" w:rsidP="002F0ACB"/>
    <w:p w14:paraId="76088BD1" w14:textId="77777777" w:rsidR="002F0ACB" w:rsidRPr="00916EFC" w:rsidRDefault="002F0ACB" w:rsidP="002F0ACB">
      <w:pPr>
        <w:pStyle w:val="Normlnprvnodsazen"/>
        <w:ind w:firstLine="0"/>
        <w:rPr>
          <w:lang w:eastAsia="en-US"/>
        </w:rPr>
      </w:pPr>
    </w:p>
    <w:p w14:paraId="70C16AFB" w14:textId="77777777" w:rsidR="00E40329" w:rsidRPr="00916EFC" w:rsidRDefault="00E40329" w:rsidP="00E40329">
      <w:pPr>
        <w:pStyle w:val="Normlnprvnodsazen"/>
        <w:rPr>
          <w:sz w:val="28"/>
        </w:rPr>
      </w:pPr>
    </w:p>
    <w:p w14:paraId="743184D7" w14:textId="2F5CDAA7" w:rsidR="00C3380E" w:rsidRPr="00916EFC" w:rsidRDefault="00C3380E" w:rsidP="00C3380E">
      <w:pPr>
        <w:pStyle w:val="Normlnprvnodsazen"/>
        <w:ind w:firstLine="0"/>
        <w:rPr>
          <w:sz w:val="28"/>
        </w:rPr>
        <w:sectPr w:rsidR="00C3380E" w:rsidRPr="00916EFC" w:rsidSect="00C10444">
          <w:headerReference w:type="default" r:id="rId71"/>
          <w:footerReference w:type="default" r:id="rId72"/>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916EFC"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lastRenderedPageBreak/>
              <w:t>Nástroj</w:t>
            </w:r>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916EFC" w:rsidRDefault="00E40329" w:rsidP="00E40329">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Počet vertexů</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916EFC" w:rsidRDefault="00E40329" w:rsidP="00E40329">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Disk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916EFC" w:rsidRDefault="00E40329" w:rsidP="00E40329">
            <w:pPr>
              <w:spacing w:after="0" w:line="240" w:lineRule="auto"/>
              <w:jc w:val="center"/>
              <w:rPr>
                <w:rFonts w:eastAsia="Times New Roman" w:cs="Calibri"/>
                <w:b/>
                <w:bCs/>
                <w:color w:val="000000"/>
                <w:sz w:val="18"/>
                <w:szCs w:val="18"/>
                <w:lang w:val="en-US"/>
              </w:rPr>
            </w:pPr>
            <w:r w:rsidRPr="00916EFC">
              <w:rPr>
                <w:rFonts w:eastAsia="Times New Roman" w:cs="Calibri"/>
                <w:b/>
                <w:bCs/>
                <w:color w:val="000000"/>
                <w:sz w:val="18"/>
                <w:szCs w:val="18"/>
                <w:lang w:val="en-US"/>
              </w:rPr>
              <w:t>GPU [MB]</w:t>
            </w:r>
          </w:p>
        </w:tc>
      </w:tr>
      <w:tr w:rsidR="00374063" w:rsidRPr="00916EFC"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Vstup</w:t>
            </w:r>
          </w:p>
        </w:tc>
        <w:tc>
          <w:tcPr>
            <w:tcW w:w="1355" w:type="dxa"/>
            <w:tcBorders>
              <w:top w:val="nil"/>
              <w:left w:val="nil"/>
              <w:bottom w:val="nil"/>
              <w:right w:val="nil"/>
            </w:tcBorders>
            <w:shd w:val="clear" w:color="auto" w:fill="auto"/>
            <w:noWrap/>
            <w:vAlign w:val="center"/>
            <w:hideMark/>
          </w:tcPr>
          <w:p w14:paraId="3D0CDBB1"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Výstup</w:t>
            </w:r>
          </w:p>
        </w:tc>
        <w:tc>
          <w:tcPr>
            <w:tcW w:w="906" w:type="dxa"/>
            <w:tcBorders>
              <w:top w:val="nil"/>
              <w:left w:val="nil"/>
              <w:bottom w:val="nil"/>
              <w:right w:val="nil"/>
            </w:tcBorders>
            <w:shd w:val="clear" w:color="auto" w:fill="auto"/>
            <w:noWrap/>
            <w:vAlign w:val="center"/>
            <w:hideMark/>
          </w:tcPr>
          <w:p w14:paraId="3154ECE5"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Vstup</w:t>
            </w:r>
          </w:p>
        </w:tc>
        <w:tc>
          <w:tcPr>
            <w:tcW w:w="790" w:type="dxa"/>
            <w:tcBorders>
              <w:top w:val="nil"/>
              <w:left w:val="nil"/>
              <w:bottom w:val="nil"/>
              <w:right w:val="nil"/>
            </w:tcBorders>
            <w:shd w:val="clear" w:color="auto" w:fill="auto"/>
            <w:noWrap/>
            <w:vAlign w:val="center"/>
            <w:hideMark/>
          </w:tcPr>
          <w:p w14:paraId="0F64A139"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Výstup</w:t>
            </w:r>
          </w:p>
        </w:tc>
        <w:tc>
          <w:tcPr>
            <w:tcW w:w="694" w:type="dxa"/>
            <w:tcBorders>
              <w:top w:val="nil"/>
              <w:left w:val="nil"/>
              <w:bottom w:val="nil"/>
              <w:right w:val="nil"/>
            </w:tcBorders>
            <w:shd w:val="clear" w:color="auto" w:fill="auto"/>
            <w:noWrap/>
            <w:vAlign w:val="center"/>
            <w:hideMark/>
          </w:tcPr>
          <w:p w14:paraId="2289CA2C"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Vstup</w:t>
            </w:r>
          </w:p>
        </w:tc>
        <w:tc>
          <w:tcPr>
            <w:tcW w:w="790" w:type="dxa"/>
            <w:tcBorders>
              <w:top w:val="nil"/>
              <w:left w:val="nil"/>
              <w:bottom w:val="nil"/>
              <w:right w:val="nil"/>
            </w:tcBorders>
            <w:shd w:val="clear" w:color="auto" w:fill="auto"/>
            <w:noWrap/>
            <w:vAlign w:val="center"/>
            <w:hideMark/>
          </w:tcPr>
          <w:p w14:paraId="1B1DB1E2"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Výstup</w:t>
            </w:r>
          </w:p>
        </w:tc>
      </w:tr>
      <w:tr w:rsidR="00374063" w:rsidRPr="00916EFC"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Budovy</w:t>
            </w:r>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30.3</w:t>
            </w:r>
          </w:p>
        </w:tc>
      </w:tr>
      <w:tr w:rsidR="00374063" w:rsidRPr="00916EFC"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63BF0B8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Terén</w:t>
            </w:r>
          </w:p>
        </w:tc>
        <w:tc>
          <w:tcPr>
            <w:tcW w:w="1170" w:type="dxa"/>
            <w:tcBorders>
              <w:top w:val="nil"/>
              <w:left w:val="nil"/>
              <w:bottom w:val="nil"/>
              <w:right w:val="nil"/>
            </w:tcBorders>
            <w:shd w:val="clear" w:color="auto" w:fill="auto"/>
            <w:noWrap/>
            <w:vAlign w:val="center"/>
            <w:hideMark/>
          </w:tcPr>
          <w:p w14:paraId="0351F1DF"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018A40D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043CFAA6" w14:textId="0162D396"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Stromy</w:t>
            </w:r>
          </w:p>
        </w:tc>
        <w:tc>
          <w:tcPr>
            <w:tcW w:w="1170" w:type="dxa"/>
            <w:tcBorders>
              <w:top w:val="nil"/>
              <w:left w:val="nil"/>
              <w:bottom w:val="nil"/>
              <w:right w:val="nil"/>
            </w:tcBorders>
            <w:shd w:val="clear" w:color="auto" w:fill="auto"/>
            <w:noWrap/>
            <w:vAlign w:val="center"/>
            <w:hideMark/>
          </w:tcPr>
          <w:p w14:paraId="70E121CA"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gridSpan w:val="0"/>
          </w:tcPr>
          <w:p w14:paraId="043CFAA6" w14:textId="0162D396" w:rsidR="00374063" w:rsidRPr="00916EFC" w:rsidRDefault="002F0ACB">
            <w:pPr>
              <w:spacing w:after="160"/>
              <w:jc w:val="left"/>
            </w:pPr>
            <w:r w:rsidRPr="00916EFC">
              <w:tab/>
            </w:r>
            <w:r w:rsidRPr="00916EFC">
              <w:tab/>
            </w:r>
          </w:p>
        </w:tc>
      </w:tr>
      <w:tr w:rsidR="00374063" w:rsidRPr="00916EFC"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1699055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Vstup</w:t>
            </w:r>
          </w:p>
        </w:tc>
        <w:tc>
          <w:tcPr>
            <w:tcW w:w="1355" w:type="dxa"/>
            <w:tcBorders>
              <w:top w:val="nil"/>
              <w:left w:val="nil"/>
              <w:bottom w:val="nil"/>
              <w:right w:val="nil"/>
            </w:tcBorders>
            <w:shd w:val="clear" w:color="auto" w:fill="auto"/>
            <w:noWrap/>
            <w:vAlign w:val="center"/>
            <w:hideMark/>
          </w:tcPr>
          <w:p w14:paraId="3D2B71A2"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Výstup</w:t>
            </w:r>
          </w:p>
        </w:tc>
        <w:tc>
          <w:tcPr>
            <w:tcW w:w="906" w:type="dxa"/>
            <w:tcBorders>
              <w:top w:val="nil"/>
              <w:left w:val="nil"/>
              <w:bottom w:val="nil"/>
              <w:right w:val="nil"/>
            </w:tcBorders>
            <w:shd w:val="clear" w:color="auto" w:fill="auto"/>
            <w:noWrap/>
            <w:vAlign w:val="center"/>
            <w:hideMark/>
          </w:tcPr>
          <w:p w14:paraId="46B32CF1"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Terén</w:t>
            </w:r>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0C77C0AA"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916EFC" w:rsidRDefault="00E40329" w:rsidP="00E40329">
            <w:pPr>
              <w:spacing w:after="0" w:line="240" w:lineRule="auto"/>
              <w:jc w:val="left"/>
              <w:rPr>
                <w:rFonts w:eastAsia="Times New Roman" w:cs="Calibri"/>
                <w:color w:val="000000"/>
                <w:sz w:val="18"/>
                <w:szCs w:val="18"/>
                <w:lang w:val="en-US"/>
              </w:rPr>
            </w:pPr>
          </w:p>
        </w:tc>
      </w:tr>
      <w:tr w:rsidR="00374063" w:rsidRPr="00916EFC"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916EFC" w:rsidRDefault="00E40329" w:rsidP="00E40329">
            <w:pPr>
              <w:spacing w:after="0" w:line="240" w:lineRule="auto"/>
              <w:jc w:val="left"/>
              <w:rPr>
                <w:rFonts w:eastAsia="Times New Roman" w:cs="Calibri"/>
                <w:b/>
                <w:bCs/>
                <w:color w:val="000000"/>
                <w:sz w:val="18"/>
                <w:szCs w:val="18"/>
                <w:lang w:val="en-US"/>
              </w:rPr>
            </w:pPr>
            <w:r w:rsidRPr="00916EFC">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916EFC" w:rsidRDefault="00E40329" w:rsidP="00E40329">
            <w:pPr>
              <w:spacing w:after="0" w:line="240" w:lineRule="auto"/>
              <w:jc w:val="left"/>
              <w:rPr>
                <w:rFonts w:eastAsia="Times New Roman" w:cs="Calibri"/>
                <w:color w:val="000000"/>
                <w:sz w:val="18"/>
                <w:szCs w:val="18"/>
                <w:lang w:val="en-US"/>
              </w:rPr>
            </w:pPr>
            <w:r w:rsidRPr="00916EFC">
              <w:rPr>
                <w:rFonts w:eastAsia="Times New Roman" w:cs="Calibri"/>
                <w:color w:val="000000"/>
                <w:sz w:val="18"/>
                <w:szCs w:val="18"/>
                <w:lang w:val="en-US"/>
              </w:rPr>
              <w:t>Rozlišení - px</w:t>
            </w:r>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916EFC" w:rsidRDefault="00E40329" w:rsidP="00E40329">
            <w:pPr>
              <w:spacing w:after="0" w:line="240" w:lineRule="auto"/>
              <w:jc w:val="right"/>
              <w:rPr>
                <w:rFonts w:eastAsia="Times New Roman" w:cs="Calibri"/>
                <w:color w:val="000000"/>
                <w:sz w:val="18"/>
                <w:szCs w:val="18"/>
                <w:lang w:val="en-US"/>
              </w:rPr>
            </w:pPr>
            <w:r w:rsidRPr="00916EFC">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916EFC" w:rsidRDefault="00E40329" w:rsidP="00E40329">
            <w:pPr>
              <w:spacing w:after="0" w:line="240" w:lineRule="auto"/>
              <w:jc w:val="center"/>
              <w:rPr>
                <w:rFonts w:eastAsia="Times New Roman" w:cs="Calibri"/>
                <w:color w:val="000000"/>
                <w:sz w:val="18"/>
                <w:szCs w:val="18"/>
                <w:lang w:val="en-US"/>
              </w:rPr>
            </w:pPr>
            <w:r w:rsidRPr="00916EFC">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916EFC"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916EFC"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Pr="00916EFC" w:rsidRDefault="00374063" w:rsidP="00483216">
      <w:pPr>
        <w:pStyle w:val="Normlnprvnodsazen"/>
        <w:ind w:firstLine="0"/>
        <w:rPr>
          <w:sz w:val="28"/>
        </w:rPr>
      </w:pPr>
      <w:r w:rsidRPr="00916EFC">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40E8C13E"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40E8C13E" w:rsidR="00374063" w:rsidRDefault="00374063">
                      <w:r>
                        <w:t>Příloha č. 1. Kvantifikace míry optimalizace modelu topografické 3D mapy.</w:t>
                      </w:r>
                    </w:p>
                  </w:txbxContent>
                </v:textbox>
              </v:shape>
            </w:pict>
          </mc:Fallback>
        </mc:AlternateContent>
      </w:r>
    </w:p>
    <w:p w14:paraId="744D47D1" w14:textId="40154F19" w:rsidR="00483216" w:rsidRPr="00916EFC" w:rsidRDefault="00483216" w:rsidP="00483216">
      <w:pPr>
        <w:pStyle w:val="Normlnprvnodsazen"/>
        <w:ind w:firstLine="0"/>
        <w:rPr>
          <w:sz w:val="28"/>
        </w:rPr>
      </w:pPr>
    </w:p>
    <w:p w14:paraId="4011CEE1" w14:textId="3BA6FE2D" w:rsidR="00E40329" w:rsidRPr="00916EFC" w:rsidRDefault="00E40329" w:rsidP="00483216">
      <w:pPr>
        <w:pStyle w:val="Normlnprvnodsazen"/>
        <w:ind w:firstLine="0"/>
        <w:rPr>
          <w:sz w:val="28"/>
        </w:rPr>
        <w:sectPr w:rsidR="00E40329" w:rsidRPr="00916EFC" w:rsidSect="00E40329">
          <w:footerReference w:type="default" r:id="rId73"/>
          <w:pgSz w:w="16838" w:h="11906" w:orient="landscape" w:code="9"/>
          <w:pgMar w:top="1985" w:right="1701" w:bottom="1134" w:left="1134" w:header="709" w:footer="709" w:gutter="0"/>
          <w:cols w:space="708"/>
          <w:docGrid w:linePitch="360"/>
        </w:sectPr>
      </w:pPr>
    </w:p>
    <w:p w14:paraId="0B86D37D" w14:textId="77777777" w:rsidR="00C3380E" w:rsidRPr="00916EFC" w:rsidRDefault="00C3380E" w:rsidP="002F057F">
      <w:pPr>
        <w:rPr>
          <w:b/>
          <w:bCs/>
        </w:rPr>
        <w:sectPr w:rsidR="00C3380E" w:rsidRPr="00916EFC" w:rsidSect="00C3380E">
          <w:headerReference w:type="default" r:id="rId74"/>
          <w:pgSz w:w="11906" w:h="16838" w:code="9"/>
          <w:pgMar w:top="1440" w:right="1138" w:bottom="1138" w:left="1440" w:header="432" w:footer="0" w:gutter="0"/>
          <w:cols w:space="708"/>
          <w:docGrid w:linePitch="360"/>
        </w:sectPr>
      </w:pPr>
      <w:r w:rsidRPr="00916EFC">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Pr="00916EFC" w:rsidRDefault="0037733E" w:rsidP="0037733E">
      <w:pPr>
        <w:shd w:val="clear" w:color="auto" w:fill="FFFFFF"/>
        <w:jc w:val="left"/>
        <w:divId w:val="1211458229"/>
        <w:rPr>
          <w:noProof/>
        </w:rPr>
      </w:pPr>
      <w:r w:rsidRPr="00916EFC">
        <w:rPr>
          <w:rFonts w:ascii="Courier New" w:hAnsi="Courier New" w:cs="Courier New"/>
          <w:noProof/>
          <w:color w:val="000000"/>
          <w:sz w:val="18"/>
          <w:szCs w:val="18"/>
        </w:rPr>
        <w:lastRenderedPageBreak/>
        <w:t xml:space="preserve"> </w:t>
      </w:r>
      <w:r w:rsidRPr="00916EFC">
        <w:rPr>
          <w:rFonts w:ascii="Courier New" w:hAnsi="Courier New" w:cs="Courier New"/>
          <w:noProof/>
          <w:color w:val="31A354"/>
          <w:sz w:val="18"/>
          <w:szCs w:val="18"/>
        </w:rPr>
        <w:t>1.</w:t>
      </w:r>
      <w:r w:rsidRPr="00916EFC">
        <w:rPr>
          <w:rFonts w:ascii="Courier New" w:hAnsi="Courier New" w:cs="Courier New"/>
          <w:noProof/>
          <w:color w:val="000000"/>
          <w:sz w:val="18"/>
          <w:szCs w:val="18"/>
        </w:rPr>
        <w:t xml:space="preserve"> stages:</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2.</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build</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3.</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4.</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deploy</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5.</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6.</w:t>
      </w:r>
      <w:r w:rsidRPr="00916EFC">
        <w:rPr>
          <w:rFonts w:ascii="Courier New" w:hAnsi="Courier New" w:cs="Courier New"/>
          <w:noProof/>
          <w:color w:val="000000"/>
          <w:sz w:val="18"/>
          <w:szCs w:val="18"/>
        </w:rPr>
        <w:t xml:space="preserve"> package:</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7.</w:t>
      </w:r>
      <w:r w:rsidRPr="00916EFC">
        <w:rPr>
          <w:rFonts w:ascii="Courier New" w:hAnsi="Courier New" w:cs="Courier New"/>
          <w:noProof/>
          <w:color w:val="000000"/>
          <w:sz w:val="18"/>
          <w:szCs w:val="18"/>
        </w:rPr>
        <w:t xml:space="preserve">   image: </w:t>
      </w:r>
      <w:r w:rsidRPr="00916EFC">
        <w:rPr>
          <w:rFonts w:ascii="Courier New" w:hAnsi="Courier New" w:cs="Courier New"/>
          <w:noProof/>
          <w:color w:val="756BB1"/>
          <w:sz w:val="18"/>
          <w:szCs w:val="18"/>
        </w:rPr>
        <w:t>wonderlandengine/editor:1.1.4</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8.</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t xml:space="preserve"> </w:t>
      </w:r>
      <w:r w:rsidRPr="00916EFC">
        <w:rPr>
          <w:rFonts w:ascii="Courier New" w:hAnsi="Courier New" w:cs="Courier New"/>
          <w:noProof/>
          <w:color w:val="31A354"/>
          <w:sz w:val="18"/>
          <w:szCs w:val="18"/>
        </w:rPr>
        <w:t>9.</w:t>
      </w:r>
      <w:r w:rsidRPr="00916EFC">
        <w:rPr>
          <w:rFonts w:ascii="Courier New" w:hAnsi="Courier New" w:cs="Courier New"/>
          <w:noProof/>
          <w:color w:val="000000"/>
          <w:sz w:val="18"/>
          <w:szCs w:val="18"/>
        </w:rPr>
        <w:t xml:space="preserve">   stage: </w:t>
      </w:r>
      <w:r w:rsidRPr="00916EFC">
        <w:rPr>
          <w:rFonts w:ascii="Courier New" w:hAnsi="Courier New" w:cs="Courier New"/>
          <w:noProof/>
          <w:color w:val="756BB1"/>
          <w:sz w:val="18"/>
          <w:szCs w:val="18"/>
        </w:rPr>
        <w:t>build</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10.</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11.</w:t>
      </w:r>
      <w:r w:rsidRPr="00916EFC">
        <w:rPr>
          <w:rFonts w:ascii="Courier New" w:hAnsi="Courier New" w:cs="Courier New"/>
          <w:noProof/>
          <w:color w:val="000000"/>
          <w:sz w:val="18"/>
          <w:szCs w:val="18"/>
        </w:rPr>
        <w:t xml:space="preserve">   script:</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12.</w:t>
      </w:r>
      <w:r w:rsidRPr="00916EFC">
        <w:rPr>
          <w:rFonts w:ascii="Courier New" w:hAnsi="Courier New" w:cs="Courier New"/>
          <w:noProof/>
          <w:color w:val="000000"/>
          <w:sz w:val="18"/>
          <w:szCs w:val="18"/>
        </w:rPr>
        <w:t xml:space="preserve">     </w:t>
      </w:r>
      <w:r w:rsidRPr="00916EFC">
        <w:rPr>
          <w:rFonts w:ascii="Courier New" w:hAnsi="Courier New" w:cs="Courier New"/>
          <w:noProof/>
          <w:color w:val="636363"/>
          <w:sz w:val="18"/>
          <w:szCs w:val="18"/>
        </w:rPr>
        <w:t># Set up the WLE_CREDENTIALS variable for WonderlandEditor to log in</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13.</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14.</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WonderlandEditor</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--windowless</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--package</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--project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wle-pplayground-maps.wlp</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15.</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16.</w:t>
      </w:r>
      <w:r w:rsidRPr="00916EFC">
        <w:rPr>
          <w:rFonts w:ascii="Courier New" w:hAnsi="Courier New" w:cs="Courier New"/>
          <w:noProof/>
          <w:color w:val="000000"/>
          <w:sz w:val="18"/>
          <w:szCs w:val="18"/>
        </w:rPr>
        <w:t xml:space="preserve">   cache:</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17.</w:t>
      </w:r>
      <w:r w:rsidRPr="00916EFC">
        <w:rPr>
          <w:rFonts w:ascii="Courier New" w:hAnsi="Courier New" w:cs="Courier New"/>
          <w:noProof/>
          <w:color w:val="000000"/>
          <w:sz w:val="18"/>
          <w:szCs w:val="18"/>
        </w:rPr>
        <w:t xml:space="preserve">     key: </w:t>
      </w:r>
      <w:r w:rsidRPr="00916EFC">
        <w:rPr>
          <w:rFonts w:ascii="Courier New" w:hAnsi="Courier New" w:cs="Courier New"/>
          <w:noProof/>
          <w:color w:val="756BB1"/>
          <w:sz w:val="18"/>
          <w:szCs w:val="18"/>
        </w:rPr>
        <w:t>${CI_COMMIT_REF_SLUG}</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18.</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19.</w:t>
      </w:r>
      <w:r w:rsidRPr="00916EFC">
        <w:rPr>
          <w:rFonts w:ascii="Courier New" w:hAnsi="Courier New" w:cs="Courier New"/>
          <w:noProof/>
          <w:color w:val="000000"/>
          <w:sz w:val="18"/>
          <w:szCs w:val="18"/>
        </w:rPr>
        <w:t xml:space="preserve">     paths: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20.</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cache/</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21.</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22.</w:t>
      </w:r>
      <w:r w:rsidRPr="00916EFC">
        <w:rPr>
          <w:rFonts w:ascii="Courier New" w:hAnsi="Courier New" w:cs="Courier New"/>
          <w:noProof/>
          <w:color w:val="000000"/>
          <w:sz w:val="18"/>
          <w:szCs w:val="18"/>
        </w:rPr>
        <w:t xml:space="preserve">   artifacts: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23.</w:t>
      </w:r>
      <w:r w:rsidRPr="00916EFC">
        <w:rPr>
          <w:rFonts w:ascii="Courier New" w:hAnsi="Courier New" w:cs="Courier New"/>
          <w:noProof/>
          <w:color w:val="000000"/>
          <w:sz w:val="18"/>
          <w:szCs w:val="18"/>
        </w:rPr>
        <w:t xml:space="preserve">     paths: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24.</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deploy</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25.</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26.</w:t>
      </w:r>
      <w:r w:rsidRPr="00916EFC">
        <w:rPr>
          <w:rFonts w:ascii="Courier New" w:hAnsi="Courier New" w:cs="Courier New"/>
          <w:noProof/>
          <w:color w:val="000000"/>
          <w:sz w:val="18"/>
          <w:szCs w:val="18"/>
        </w:rPr>
        <w:t xml:space="preserve"> pages: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27.</w:t>
      </w:r>
      <w:r w:rsidRPr="00916EFC">
        <w:rPr>
          <w:rFonts w:ascii="Courier New" w:hAnsi="Courier New" w:cs="Courier New"/>
          <w:noProof/>
          <w:color w:val="000000"/>
          <w:sz w:val="18"/>
          <w:szCs w:val="18"/>
        </w:rPr>
        <w:t xml:space="preserve">   image: alpine:3.14</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28.</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29.</w:t>
      </w:r>
      <w:r w:rsidRPr="00916EFC">
        <w:rPr>
          <w:rFonts w:ascii="Courier New" w:hAnsi="Courier New" w:cs="Courier New"/>
          <w:noProof/>
          <w:color w:val="000000"/>
          <w:sz w:val="18"/>
          <w:szCs w:val="18"/>
        </w:rPr>
        <w:t xml:space="preserve">   stage: </w:t>
      </w:r>
      <w:r w:rsidRPr="00916EFC">
        <w:rPr>
          <w:rFonts w:ascii="Courier New" w:hAnsi="Courier New" w:cs="Courier New"/>
          <w:noProof/>
          <w:color w:val="756BB1"/>
          <w:sz w:val="18"/>
          <w:szCs w:val="18"/>
        </w:rPr>
        <w:t>deploy</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30.</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31.</w:t>
      </w:r>
      <w:r w:rsidRPr="00916EFC">
        <w:rPr>
          <w:rFonts w:ascii="Courier New" w:hAnsi="Courier New" w:cs="Courier New"/>
          <w:noProof/>
          <w:color w:val="000000"/>
          <w:sz w:val="18"/>
          <w:szCs w:val="18"/>
        </w:rPr>
        <w:t xml:space="preserve">   rules: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32.</w:t>
      </w:r>
      <w:r w:rsidRPr="00916EFC">
        <w:rPr>
          <w:rFonts w:ascii="Courier New" w:hAnsi="Courier New" w:cs="Courier New"/>
          <w:noProof/>
          <w:color w:val="000000"/>
          <w:sz w:val="18"/>
          <w:szCs w:val="18"/>
        </w:rPr>
        <w:t xml:space="preserve">     </w:t>
      </w:r>
      <w:r w:rsidRPr="00916EFC">
        <w:rPr>
          <w:rFonts w:ascii="Courier New" w:hAnsi="Courier New" w:cs="Courier New"/>
          <w:noProof/>
          <w:color w:val="636363"/>
          <w:sz w:val="18"/>
          <w:szCs w:val="18"/>
        </w:rPr>
        <w:t># Only deploy to pages on main/master branch</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33.</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34.</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if: </w:t>
      </w:r>
      <w:r w:rsidRPr="00916EFC">
        <w:rPr>
          <w:rFonts w:ascii="Courier New" w:hAnsi="Courier New" w:cs="Courier New"/>
          <w:noProof/>
          <w:color w:val="756BB1"/>
          <w:sz w:val="18"/>
          <w:szCs w:val="18"/>
        </w:rPr>
        <w:t>$CI_COMMIT_BRANCH</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$CI_DEFAULT_BRANCH</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35.</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36.</w:t>
      </w:r>
      <w:r w:rsidRPr="00916EFC">
        <w:rPr>
          <w:rFonts w:ascii="Courier New" w:hAnsi="Courier New" w:cs="Courier New"/>
          <w:noProof/>
          <w:color w:val="000000"/>
          <w:sz w:val="18"/>
          <w:szCs w:val="18"/>
        </w:rPr>
        <w:t xml:space="preserve">   before_script:</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37.</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apk</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add</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gzip</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38.</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39.</w:t>
      </w:r>
      <w:r w:rsidRPr="00916EFC">
        <w:rPr>
          <w:rFonts w:ascii="Courier New" w:hAnsi="Courier New" w:cs="Courier New"/>
          <w:noProof/>
          <w:color w:val="000000"/>
          <w:sz w:val="18"/>
          <w:szCs w:val="18"/>
        </w:rPr>
        <w:t xml:space="preserve">   script:</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40.</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gzip</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-k</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deploy/*.*</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41.</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42.</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mv</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deploy</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public</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43.</w:t>
      </w:r>
      <w:r w:rsidRPr="00916EFC">
        <w:rPr>
          <w:rFonts w:ascii="Courier New" w:hAnsi="Courier New" w:cs="Courier New"/>
          <w:noProof/>
          <w:color w:val="000000"/>
          <w:sz w:val="18"/>
          <w:szCs w:val="18"/>
        </w:rPr>
        <w:t xml:space="preserve">  </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44.</w:t>
      </w:r>
      <w:r w:rsidRPr="00916EFC">
        <w:rPr>
          <w:rFonts w:ascii="Courier New" w:hAnsi="Courier New" w:cs="Courier New"/>
          <w:noProof/>
          <w:color w:val="000000"/>
          <w:sz w:val="18"/>
          <w:szCs w:val="18"/>
        </w:rPr>
        <w:t xml:space="preserve">   artifacts: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45.</w:t>
      </w:r>
      <w:r w:rsidRPr="00916EFC">
        <w:rPr>
          <w:rFonts w:ascii="Courier New" w:hAnsi="Courier New" w:cs="Courier New"/>
          <w:noProof/>
          <w:color w:val="000000"/>
          <w:sz w:val="18"/>
          <w:szCs w:val="18"/>
        </w:rPr>
        <w:t xml:space="preserve">     paths:</w:t>
      </w:r>
      <w:r w:rsidRPr="00916EFC">
        <w:rPr>
          <w:rFonts w:ascii="Courier New" w:hAnsi="Courier New" w:cs="Courier New"/>
          <w:noProof/>
          <w:color w:val="000000"/>
          <w:sz w:val="18"/>
          <w:szCs w:val="18"/>
        </w:rPr>
        <w:br/>
      </w:r>
      <w:r w:rsidRPr="00916EFC">
        <w:rPr>
          <w:rFonts w:ascii="Courier New" w:hAnsi="Courier New" w:cs="Courier New"/>
          <w:noProof/>
          <w:color w:val="31A354"/>
          <w:sz w:val="18"/>
          <w:szCs w:val="18"/>
        </w:rPr>
        <w:t>46.</w:t>
      </w:r>
      <w:r w:rsidRPr="00916EFC">
        <w:rPr>
          <w:rFonts w:ascii="Courier New" w:hAnsi="Courier New" w:cs="Courier New"/>
          <w:noProof/>
          <w:color w:val="000000"/>
          <w:sz w:val="18"/>
          <w:szCs w:val="18"/>
        </w:rPr>
        <w:t xml:space="preserve">       </w:t>
      </w:r>
      <w:r w:rsidRPr="00916EFC">
        <w:rPr>
          <w:rFonts w:ascii="Courier New" w:hAnsi="Courier New" w:cs="Courier New"/>
          <w:noProof/>
          <w:color w:val="31A354"/>
          <w:sz w:val="18"/>
          <w:szCs w:val="18"/>
        </w:rPr>
        <w:t>-</w:t>
      </w:r>
      <w:r w:rsidRPr="00916EFC">
        <w:rPr>
          <w:rFonts w:ascii="Courier New" w:hAnsi="Courier New" w:cs="Courier New"/>
          <w:noProof/>
          <w:color w:val="000000"/>
          <w:sz w:val="18"/>
          <w:szCs w:val="18"/>
        </w:rPr>
        <w:t xml:space="preserve"> </w:t>
      </w:r>
      <w:r w:rsidRPr="00916EFC">
        <w:rPr>
          <w:rFonts w:ascii="Courier New" w:hAnsi="Courier New" w:cs="Courier New"/>
          <w:noProof/>
          <w:color w:val="756BB1"/>
          <w:sz w:val="18"/>
          <w:szCs w:val="18"/>
        </w:rPr>
        <w:t>public</w:t>
      </w:r>
    </w:p>
    <w:p w14:paraId="421B9A58" w14:textId="65161A57" w:rsidR="0037733E" w:rsidRPr="00916EFC" w:rsidRDefault="0037733E" w:rsidP="0037733E">
      <w:pPr>
        <w:divId w:val="1211458229"/>
      </w:pPr>
    </w:p>
    <w:p w14:paraId="4CE5B2D5" w14:textId="2CE51E86" w:rsidR="002F057F" w:rsidRPr="00916EFC" w:rsidRDefault="002F057F" w:rsidP="002F057F">
      <w:pPr>
        <w:rPr>
          <w:b/>
          <w:bCs/>
        </w:rPr>
      </w:pPr>
    </w:p>
    <w:p w14:paraId="5242355C" w14:textId="77777777" w:rsidR="00934F85" w:rsidRPr="00916EFC" w:rsidRDefault="00934F85" w:rsidP="00934F85">
      <w:pPr>
        <w:pStyle w:val="Normlnprvnodsazen"/>
        <w:rPr>
          <w:lang w:eastAsia="en-US"/>
        </w:rPr>
      </w:pPr>
    </w:p>
    <w:p w14:paraId="12117424" w14:textId="77777777" w:rsidR="00E50131" w:rsidRPr="00916EFC" w:rsidRDefault="00E50131" w:rsidP="00C3380E"/>
    <w:p w14:paraId="44B1C0A7" w14:textId="77777777" w:rsidR="00C3380E" w:rsidRPr="00916EFC" w:rsidRDefault="00C3380E" w:rsidP="00C3380E">
      <w:pPr>
        <w:pStyle w:val="Normlnprvnodsazen"/>
        <w:rPr>
          <w:lang w:eastAsia="en-US"/>
        </w:rPr>
        <w:sectPr w:rsidR="00C3380E" w:rsidRPr="00916EFC" w:rsidSect="00C3380E">
          <w:headerReference w:type="default" r:id="rId76"/>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916EFC"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Otázka</w:t>
            </w:r>
          </w:p>
        </w:tc>
      </w:tr>
      <w:tr w:rsidR="00CD363B" w:rsidRPr="00916EFC"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Jaké je vaše pohlaví?</w:t>
            </w:r>
          </w:p>
        </w:tc>
      </w:tr>
      <w:tr w:rsidR="00CD363B" w:rsidRPr="00916EFC"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 jaké věkové kategorii se nacházíte?</w:t>
            </w:r>
          </w:p>
        </w:tc>
      </w:tr>
      <w:tr w:rsidR="00CD363B" w:rsidRPr="00916EFC"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Jaké je Vaše nejvyšší dosažené vzdělání?</w:t>
            </w:r>
          </w:p>
        </w:tc>
      </w:tr>
      <w:tr w:rsidR="00CD363B" w:rsidRPr="00916EFC"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Brýle pro virtuální realitu využívám?</w:t>
            </w:r>
          </w:p>
        </w:tc>
      </w:tr>
      <w:tr w:rsidR="00CD363B" w:rsidRPr="00916EFC"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S 3D prostorovou informací se setkávám? </w:t>
            </w:r>
          </w:p>
        </w:tc>
      </w:tr>
      <w:tr w:rsidR="00CD363B" w:rsidRPr="00916EFC"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S prostorovou informací (GIS, CAD aj.) pracuji? </w:t>
            </w:r>
          </w:p>
        </w:tc>
      </w:tr>
      <w:tr w:rsidR="00CD363B" w:rsidRPr="00916EFC"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Zobrazovanou oblast centra Brna znám? </w:t>
            </w:r>
          </w:p>
        </w:tc>
      </w:tr>
      <w:tr w:rsidR="00CD363B" w:rsidRPr="00916EFC"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Používal/a jsem legendu za účelem splnění úkolu? </w:t>
            </w:r>
          </w:p>
        </w:tc>
      </w:tr>
      <w:tr w:rsidR="00CD363B" w:rsidRPr="00916EFC"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Využil/a jsem možnosti pohybu v modelu a kolem něj? </w:t>
            </w:r>
          </w:p>
        </w:tc>
      </w:tr>
      <w:tr w:rsidR="00CD363B" w:rsidRPr="00916EFC"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K vypracování úkolu jsem potřeboval/a asistenci koordinátora? </w:t>
            </w:r>
          </w:p>
        </w:tc>
      </w:tr>
      <w:tr w:rsidR="00CD363B" w:rsidRPr="00916EFC"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Zadání mi přišlo srozumitelné?</w:t>
            </w:r>
          </w:p>
        </w:tc>
      </w:tr>
      <w:tr w:rsidR="00CD363B" w:rsidRPr="00916EFC"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Úkol mi přišel náročný? </w:t>
            </w:r>
          </w:p>
        </w:tc>
      </w:tr>
      <w:tr w:rsidR="00CD363B" w:rsidRPr="00916EFC"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Vizualizace mi přišla informativní? </w:t>
            </w:r>
          </w:p>
        </w:tc>
      </w:tr>
      <w:tr w:rsidR="00CD363B" w:rsidRPr="00916EFC"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Vizualizace se mi líbila? </w:t>
            </w:r>
          </w:p>
        </w:tc>
      </w:tr>
      <w:tr w:rsidR="00CD363B" w:rsidRPr="00916EFC"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Používal/a jsem legendu za účelem splnění úkolu?</w:t>
            </w:r>
          </w:p>
        </w:tc>
      </w:tr>
      <w:tr w:rsidR="00CD363B" w:rsidRPr="00916EFC"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Využil/a jsem možnosti pohybu v modelu a kolem něj?</w:t>
            </w:r>
          </w:p>
        </w:tc>
      </w:tr>
      <w:tr w:rsidR="00CD363B" w:rsidRPr="00916EFC"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K vypracování úkolu jsem potřeboval/a asistenci koordinátora?</w:t>
            </w:r>
          </w:p>
        </w:tc>
      </w:tr>
      <w:tr w:rsidR="00CD363B" w:rsidRPr="00916EFC"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Zadání mi přišlo srozumitelné? </w:t>
            </w:r>
          </w:p>
        </w:tc>
      </w:tr>
      <w:tr w:rsidR="00CD363B" w:rsidRPr="00916EFC"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Úkol mi přišel náročný?</w:t>
            </w:r>
          </w:p>
        </w:tc>
      </w:tr>
      <w:tr w:rsidR="00CD363B" w:rsidRPr="00916EFC"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Vizualizace mi přišla informativní?</w:t>
            </w:r>
          </w:p>
        </w:tc>
      </w:tr>
      <w:tr w:rsidR="00CD363B" w:rsidRPr="00916EFC"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Vizualizace se mi líbila?</w:t>
            </w:r>
          </w:p>
        </w:tc>
      </w:tr>
      <w:tr w:rsidR="00CD363B" w:rsidRPr="00916EFC"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Využil/a jsem možnosti pohybu v modelu a kolem něj?</w:t>
            </w:r>
          </w:p>
        </w:tc>
      </w:tr>
      <w:tr w:rsidR="00CD363B" w:rsidRPr="00916EFC"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Zadání mi přišlo srozumitelné?</w:t>
            </w:r>
          </w:p>
        </w:tc>
      </w:tr>
      <w:tr w:rsidR="00CD363B" w:rsidRPr="00916EFC"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Úkol mi přišel náročný?</w:t>
            </w:r>
          </w:p>
        </w:tc>
      </w:tr>
      <w:tr w:rsidR="00CD363B" w:rsidRPr="00916EFC"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Vizualizace mi přišla informativní?</w:t>
            </w:r>
          </w:p>
        </w:tc>
      </w:tr>
      <w:tr w:rsidR="00CD363B" w:rsidRPr="00916EFC"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Vizualizace se mi líbila?</w:t>
            </w:r>
          </w:p>
        </w:tc>
      </w:tr>
      <w:tr w:rsidR="00CD363B" w:rsidRPr="00916EFC"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Ovládání mi přišlo intuitivní? </w:t>
            </w:r>
          </w:p>
        </w:tc>
      </w:tr>
      <w:tr w:rsidR="00CD363B" w:rsidRPr="00916EFC"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Pohyb scénou mi přišel snadný? </w:t>
            </w:r>
          </w:p>
        </w:tc>
      </w:tr>
      <w:tr w:rsidR="00CD363B" w:rsidRPr="00916EFC"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Pohyb pomocí posunu jsem využíval/a? </w:t>
            </w:r>
          </w:p>
        </w:tc>
      </w:tr>
      <w:tr w:rsidR="00CD363B" w:rsidRPr="00916EFC"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Pohyb pomocí teleportace jsem využíval/a? </w:t>
            </w:r>
          </w:p>
        </w:tc>
      </w:tr>
      <w:tr w:rsidR="00CD363B" w:rsidRPr="00916EFC"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 xml:space="preserve">V průběhu zážitku jsem pociťoval/a nevolnost? </w:t>
            </w:r>
          </w:p>
        </w:tc>
      </w:tr>
      <w:tr w:rsidR="00CD363B" w:rsidRPr="00916EFC"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916EFC" w:rsidRDefault="00CD363B" w:rsidP="00CD363B">
            <w:pPr>
              <w:spacing w:after="0" w:line="240" w:lineRule="auto"/>
              <w:jc w:val="center"/>
              <w:rPr>
                <w:rFonts w:ascii="Cambra" w:eastAsia="Times New Roman" w:hAnsi="Cambra" w:cs="JetBrains Mono"/>
                <w:b/>
                <w:bCs/>
                <w:color w:val="000000"/>
                <w:sz w:val="20"/>
                <w:szCs w:val="20"/>
              </w:rPr>
            </w:pPr>
            <w:r w:rsidRPr="00916EFC">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916EFC"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916EFC"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916EFC" w:rsidRDefault="00CD363B" w:rsidP="00CD363B">
            <w:pPr>
              <w:spacing w:after="0" w:line="240" w:lineRule="auto"/>
              <w:jc w:val="right"/>
              <w:rPr>
                <w:rFonts w:ascii="Cambra" w:eastAsia="Times New Roman" w:hAnsi="Cambra" w:cs="JetBrains Mono"/>
                <w:color w:val="000000"/>
                <w:sz w:val="20"/>
                <w:szCs w:val="20"/>
              </w:rPr>
            </w:pPr>
            <w:r w:rsidRPr="00916EFC">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916EFC">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77"/>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F5A0D" w14:textId="77777777" w:rsidR="00C22773" w:rsidRDefault="00C22773" w:rsidP="0057088F">
      <w:pPr>
        <w:spacing w:after="0" w:line="240" w:lineRule="auto"/>
      </w:pPr>
      <w:r>
        <w:separator/>
      </w:r>
    </w:p>
  </w:endnote>
  <w:endnote w:type="continuationSeparator" w:id="0">
    <w:p w14:paraId="6D7C193F" w14:textId="77777777" w:rsidR="00C22773" w:rsidRDefault="00C22773"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ira">
    <w:altName w:val="Cambria"/>
    <w:charset w:val="00"/>
    <w:family w:val="auto"/>
    <w:pitch w:val="default"/>
  </w:font>
  <w:font w:name="Cambra">
    <w:altName w:val="Cambria"/>
    <w:charset w:val="00"/>
    <w:family w:val="auto"/>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F1490" w14:textId="77777777" w:rsidR="00C22773" w:rsidRDefault="00C22773" w:rsidP="0057088F">
      <w:pPr>
        <w:spacing w:after="0" w:line="240" w:lineRule="auto"/>
      </w:pPr>
      <w:r>
        <w:separator/>
      </w:r>
    </w:p>
  </w:footnote>
  <w:footnote w:type="continuationSeparator" w:id="0">
    <w:p w14:paraId="56CDB534" w14:textId="77777777" w:rsidR="00C22773" w:rsidRDefault="00C22773"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sidRPr="00022377">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sidRPr="00022377">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sidRPr="00022377">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sidRPr="00022377">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sidRPr="00022377">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sidRPr="00022377">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sidRPr="00022377">
        <w:rPr>
          <w:rStyle w:val="FootnoteReference"/>
        </w:rPr>
        <w:footnoteRef/>
      </w:r>
      <w:r>
        <w:t xml:space="preserve"> Práce na rozšíření 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064A372A" w:rsidR="009C3277" w:rsidRPr="000C38E0" w:rsidRDefault="009C3277">
      <w:pPr>
        <w:pStyle w:val="FootnoteText"/>
      </w:pPr>
      <w:r w:rsidRPr="00022377">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p>
  </w:footnote>
  <w:footnote w:id="9">
    <w:p w14:paraId="6DA11137" w14:textId="75B232BD" w:rsidR="000C38E0" w:rsidRDefault="000C38E0">
      <w:pPr>
        <w:pStyle w:val="FootnoteText"/>
      </w:pPr>
      <w:r>
        <w:rPr>
          <w:rStyle w:val="FootnoteReference"/>
        </w:rPr>
        <w:footnoteRef/>
      </w:r>
      <w:r>
        <w:t xml:space="preserve"> </w:t>
      </w:r>
      <w:r w:rsidR="00100741">
        <w:t xml:space="preserve">Nástroj pro rozšíření datového modelu 3D modelu budov: </w:t>
      </w:r>
      <w:hyperlink r:id="rId1" w:history="1">
        <w:r w:rsidRPr="000C38E0">
          <w:rPr>
            <w:rStyle w:val="Hyperlink"/>
          </w:rPr>
          <w:t>Zdrojový kód.</w:t>
        </w:r>
      </w:hyperlink>
    </w:p>
  </w:footnote>
  <w:footnote w:id="10">
    <w:p w14:paraId="2AD3C089" w14:textId="065CCA2A" w:rsidR="000C38E0" w:rsidRPr="000C38E0" w:rsidRDefault="000C38E0">
      <w:pPr>
        <w:pStyle w:val="FootnoteText"/>
      </w:pPr>
      <w:r>
        <w:rPr>
          <w:rStyle w:val="FootnoteReference"/>
        </w:rPr>
        <w:footnoteRef/>
      </w:r>
      <w:r>
        <w:t xml:space="preserve"> </w:t>
      </w:r>
      <w:r w:rsidR="00100741">
        <w:t xml:space="preserve">Nástroj pro manipulaci s 3D daty: </w:t>
      </w:r>
      <w:hyperlink r:id="rId2" w:history="1">
        <w:r w:rsidRPr="000C38E0">
          <w:rPr>
            <w:rStyle w:val="Hyperlink"/>
          </w:rPr>
          <w:t>Zdrojový kód.</w:t>
        </w:r>
      </w:hyperlink>
    </w:p>
  </w:footnote>
  <w:footnote w:id="11">
    <w:p w14:paraId="2DD98F81" w14:textId="1D3F899C" w:rsidR="00A84E30" w:rsidRDefault="00A84E30">
      <w:pPr>
        <w:pStyle w:val="FootnoteText"/>
      </w:pPr>
      <w:r w:rsidRPr="00022377">
        <w:rPr>
          <w:rStyle w:val="FootnoteReference"/>
        </w:rPr>
        <w:footnoteRef/>
      </w:r>
      <w:r>
        <w:t xml:space="preserve"> Výsledný </w:t>
      </w:r>
      <w:r w:rsidR="0050656C">
        <w:t>Blender</w:t>
      </w:r>
      <w:r>
        <w:t xml:space="preserve"> projekt je možné získat skrze: </w:t>
      </w:r>
      <w:hyperlink r:id="rId3" w:history="1">
        <w:r w:rsidR="00986595">
          <w:rPr>
            <w:rStyle w:val="Hyperlink"/>
          </w:rPr>
          <w:t>P</w:t>
        </w:r>
        <w:r w:rsidRPr="00A84E30">
          <w:rPr>
            <w:rStyle w:val="Hyperlink"/>
          </w:rPr>
          <w:t>rojekt</w:t>
        </w:r>
      </w:hyperlink>
    </w:p>
  </w:footnote>
  <w:footnote w:id="12">
    <w:p w14:paraId="63DC8B4F" w14:textId="79CE062B" w:rsidR="00070FA6" w:rsidRDefault="00070FA6">
      <w:pPr>
        <w:pStyle w:val="FootnoteText"/>
      </w:pPr>
      <w:r>
        <w:rPr>
          <w:rStyle w:val="FootnoteReference"/>
        </w:rPr>
        <w:footnoteRef/>
      </w:r>
      <w:r w:rsidR="00100741">
        <w:t xml:space="preserve"> Komponenty zajišťující interakci:</w:t>
      </w:r>
      <w:r>
        <w:t xml:space="preserve"> </w:t>
      </w:r>
      <w:hyperlink r:id="rId4" w:history="1">
        <w:r w:rsidRPr="00070FA6">
          <w:rPr>
            <w:rStyle w:val="Hyperlink"/>
          </w:rPr>
          <w:t>Zdrojový kód.</w:t>
        </w:r>
      </w:hyperlink>
    </w:p>
  </w:footnote>
  <w:footnote w:id="13">
    <w:p w14:paraId="4F7A05A0" w14:textId="04F7335B" w:rsidR="00F36621" w:rsidRDefault="00F36621">
      <w:pPr>
        <w:pStyle w:val="FootnoteText"/>
      </w:pPr>
      <w:r>
        <w:rPr>
          <w:rStyle w:val="FootnoteReference"/>
        </w:rPr>
        <w:footnoteRef/>
      </w:r>
      <w:r>
        <w:t xml:space="preserve"> Výsledná testovaná aplikace: </w:t>
      </w:r>
      <w:hyperlink r:id="rId5" w:history="1">
        <w:r w:rsidRPr="00F36621">
          <w:rPr>
            <w:rStyle w:val="Hyperlink"/>
          </w:rPr>
          <w:t>URL</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C58FD"/>
    <w:multiLevelType w:val="hybridMultilevel"/>
    <w:tmpl w:val="57B08CBA"/>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4A5E8A"/>
    <w:multiLevelType w:val="hybridMultilevel"/>
    <w:tmpl w:val="B5A64A56"/>
    <w:lvl w:ilvl="0" w:tplc="9106145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2A1524A3"/>
    <w:multiLevelType w:val="hybridMultilevel"/>
    <w:tmpl w:val="577A3776"/>
    <w:lvl w:ilvl="0" w:tplc="00A89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8"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8"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434B6051"/>
    <w:multiLevelType w:val="hybridMultilevel"/>
    <w:tmpl w:val="4D869C06"/>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0" w15:restartNumberingAfterBreak="0">
    <w:nsid w:val="43B53443"/>
    <w:multiLevelType w:val="hybridMultilevel"/>
    <w:tmpl w:val="7AC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474D29F6"/>
    <w:multiLevelType w:val="hybridMultilevel"/>
    <w:tmpl w:val="85381F32"/>
    <w:lvl w:ilvl="0" w:tplc="04090001">
      <w:start w:val="1"/>
      <w:numFmt w:val="bullet"/>
      <w:lvlText w:val=""/>
      <w:lvlJc w:val="left"/>
      <w:pPr>
        <w:ind w:left="717" w:hanging="360"/>
      </w:pPr>
      <w:rPr>
        <w:rFonts w:ascii="Symbol" w:hAnsi="Symbol" w:hint="default"/>
      </w:rPr>
    </w:lvl>
    <w:lvl w:ilvl="1" w:tplc="FFFFFFFF">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4" w15:restartNumberingAfterBreak="0">
    <w:nsid w:val="475311A9"/>
    <w:multiLevelType w:val="hybridMultilevel"/>
    <w:tmpl w:val="55B6AD5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5"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6"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9"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3"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6"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7"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8" w15:restartNumberingAfterBreak="0">
    <w:nsid w:val="5C3C3823"/>
    <w:multiLevelType w:val="hybridMultilevel"/>
    <w:tmpl w:val="370E7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7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1"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4"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6"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7"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2771B7F"/>
    <w:multiLevelType w:val="hybridMultilevel"/>
    <w:tmpl w:val="401A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0"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1"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4"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5"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3"/>
  </w:num>
  <w:num w:numId="3" w16cid:durableId="1170680267">
    <w:abstractNumId w:val="23"/>
  </w:num>
  <w:num w:numId="4" w16cid:durableId="1796368114">
    <w:abstractNumId w:val="36"/>
  </w:num>
  <w:num w:numId="5" w16cid:durableId="300885919">
    <w:abstractNumId w:val="48"/>
  </w:num>
  <w:num w:numId="6" w16cid:durableId="521938209">
    <w:abstractNumId w:val="75"/>
  </w:num>
  <w:num w:numId="7" w16cid:durableId="619992562">
    <w:abstractNumId w:val="41"/>
  </w:num>
  <w:num w:numId="8" w16cid:durableId="208229350">
    <w:abstractNumId w:val="17"/>
  </w:num>
  <w:num w:numId="9" w16cid:durableId="2076317703">
    <w:abstractNumId w:val="29"/>
  </w:num>
  <w:num w:numId="10" w16cid:durableId="802234337">
    <w:abstractNumId w:val="46"/>
  </w:num>
  <w:num w:numId="11" w16cid:durableId="385684583">
    <w:abstractNumId w:val="35"/>
  </w:num>
  <w:num w:numId="12" w16cid:durableId="65956355">
    <w:abstractNumId w:val="70"/>
  </w:num>
  <w:num w:numId="13" w16cid:durableId="354035738">
    <w:abstractNumId w:val="84"/>
  </w:num>
  <w:num w:numId="14" w16cid:durableId="395475347">
    <w:abstractNumId w:val="1"/>
  </w:num>
  <w:num w:numId="15" w16cid:durableId="1336884254">
    <w:abstractNumId w:val="44"/>
  </w:num>
  <w:num w:numId="16" w16cid:durableId="757364363">
    <w:abstractNumId w:val="60"/>
  </w:num>
  <w:num w:numId="17" w16cid:durableId="2033720445">
    <w:abstractNumId w:val="86"/>
  </w:num>
  <w:num w:numId="18" w16cid:durableId="837696955">
    <w:abstractNumId w:val="73"/>
  </w:num>
  <w:num w:numId="19" w16cid:durableId="414474922">
    <w:abstractNumId w:val="43"/>
  </w:num>
  <w:num w:numId="20" w16cid:durableId="2059282820">
    <w:abstractNumId w:val="21"/>
  </w:num>
  <w:num w:numId="21" w16cid:durableId="1490631062">
    <w:abstractNumId w:val="42"/>
  </w:num>
  <w:num w:numId="22" w16cid:durableId="1901403376">
    <w:abstractNumId w:val="2"/>
  </w:num>
  <w:num w:numId="23" w16cid:durableId="901527545">
    <w:abstractNumId w:val="67"/>
  </w:num>
  <w:num w:numId="24" w16cid:durableId="13649980">
    <w:abstractNumId w:val="9"/>
  </w:num>
  <w:num w:numId="25" w16cid:durableId="1364744581">
    <w:abstractNumId w:val="22"/>
  </w:num>
  <w:num w:numId="26" w16cid:durableId="1671255231">
    <w:abstractNumId w:val="55"/>
  </w:num>
  <w:num w:numId="27" w16cid:durableId="1198667109">
    <w:abstractNumId w:val="74"/>
  </w:num>
  <w:num w:numId="28" w16cid:durableId="619802950">
    <w:abstractNumId w:val="6"/>
  </w:num>
  <w:num w:numId="29" w16cid:durableId="367877274">
    <w:abstractNumId w:val="52"/>
  </w:num>
  <w:num w:numId="30" w16cid:durableId="802776096">
    <w:abstractNumId w:val="8"/>
  </w:num>
  <w:num w:numId="31" w16cid:durableId="742023868">
    <w:abstractNumId w:val="34"/>
  </w:num>
  <w:num w:numId="32" w16cid:durableId="404689245">
    <w:abstractNumId w:val="65"/>
  </w:num>
  <w:num w:numId="33" w16cid:durableId="1361203164">
    <w:abstractNumId w:val="69"/>
  </w:num>
  <w:num w:numId="34" w16cid:durableId="2136636456">
    <w:abstractNumId w:val="47"/>
  </w:num>
  <w:num w:numId="35" w16cid:durableId="882057253">
    <w:abstractNumId w:val="20"/>
  </w:num>
  <w:num w:numId="36" w16cid:durableId="2002463788">
    <w:abstractNumId w:val="76"/>
  </w:num>
  <w:num w:numId="37" w16cid:durableId="1464738753">
    <w:abstractNumId w:val="30"/>
  </w:num>
  <w:num w:numId="38" w16cid:durableId="1462070677">
    <w:abstractNumId w:val="4"/>
  </w:num>
  <w:num w:numId="39" w16cid:durableId="1886866115">
    <w:abstractNumId w:val="58"/>
  </w:num>
  <w:num w:numId="40" w16cid:durableId="965311621">
    <w:abstractNumId w:val="64"/>
  </w:num>
  <w:num w:numId="41" w16cid:durableId="818768559">
    <w:abstractNumId w:val="72"/>
  </w:num>
  <w:num w:numId="42" w16cid:durableId="1967276253">
    <w:abstractNumId w:val="24"/>
  </w:num>
  <w:num w:numId="43" w16cid:durableId="1442647274">
    <w:abstractNumId w:val="19"/>
  </w:num>
  <w:num w:numId="44" w16cid:durableId="1146313284">
    <w:abstractNumId w:val="39"/>
  </w:num>
  <w:num w:numId="45" w16cid:durableId="1133062556">
    <w:abstractNumId w:val="12"/>
  </w:num>
  <w:num w:numId="46" w16cid:durableId="1318923120">
    <w:abstractNumId w:val="38"/>
  </w:num>
  <w:num w:numId="47" w16cid:durableId="976765939">
    <w:abstractNumId w:val="45"/>
  </w:num>
  <w:num w:numId="48" w16cid:durableId="1987278381">
    <w:abstractNumId w:val="82"/>
  </w:num>
  <w:num w:numId="49" w16cid:durableId="344286222">
    <w:abstractNumId w:val="63"/>
  </w:num>
  <w:num w:numId="50" w16cid:durableId="586889268">
    <w:abstractNumId w:val="78"/>
  </w:num>
  <w:num w:numId="51" w16cid:durableId="1214346142">
    <w:abstractNumId w:val="57"/>
  </w:num>
  <w:num w:numId="52" w16cid:durableId="1666350155">
    <w:abstractNumId w:val="10"/>
  </w:num>
  <w:num w:numId="53" w16cid:durableId="1936208616">
    <w:abstractNumId w:val="59"/>
  </w:num>
  <w:num w:numId="54" w16cid:durableId="1802922892">
    <w:abstractNumId w:val="25"/>
  </w:num>
  <w:num w:numId="55" w16cid:durableId="2044668093">
    <w:abstractNumId w:val="26"/>
  </w:num>
  <w:num w:numId="56" w16cid:durableId="1700474541">
    <w:abstractNumId w:val="66"/>
  </w:num>
  <w:num w:numId="57" w16cid:durableId="2082558311">
    <w:abstractNumId w:val="61"/>
  </w:num>
  <w:num w:numId="58" w16cid:durableId="1871141540">
    <w:abstractNumId w:val="83"/>
  </w:num>
  <w:num w:numId="59" w16cid:durableId="1538816812">
    <w:abstractNumId w:val="15"/>
  </w:num>
  <w:num w:numId="60" w16cid:durableId="747965305">
    <w:abstractNumId w:val="56"/>
  </w:num>
  <w:num w:numId="61" w16cid:durableId="2103643924">
    <w:abstractNumId w:val="7"/>
  </w:num>
  <w:num w:numId="62" w16cid:durableId="457264442">
    <w:abstractNumId w:val="77"/>
  </w:num>
  <w:num w:numId="63" w16cid:durableId="496380383">
    <w:abstractNumId w:val="11"/>
  </w:num>
  <w:num w:numId="64" w16cid:durableId="1291588825">
    <w:abstractNumId w:val="80"/>
  </w:num>
  <w:num w:numId="65" w16cid:durableId="1924559521">
    <w:abstractNumId w:val="62"/>
  </w:num>
  <w:num w:numId="66" w16cid:durableId="1492871536">
    <w:abstractNumId w:val="37"/>
  </w:num>
  <w:num w:numId="67" w16cid:durableId="1847862588">
    <w:abstractNumId w:val="32"/>
  </w:num>
  <w:num w:numId="68" w16cid:durableId="1165321076">
    <w:abstractNumId w:val="40"/>
  </w:num>
  <w:num w:numId="69" w16cid:durableId="1432359916">
    <w:abstractNumId w:val="3"/>
  </w:num>
  <w:num w:numId="70" w16cid:durableId="1256011317">
    <w:abstractNumId w:val="31"/>
  </w:num>
  <w:num w:numId="71" w16cid:durableId="1149593339">
    <w:abstractNumId w:val="81"/>
  </w:num>
  <w:num w:numId="72" w16cid:durableId="1324970709">
    <w:abstractNumId w:val="28"/>
  </w:num>
  <w:num w:numId="73" w16cid:durableId="1500316195">
    <w:abstractNumId w:val="27"/>
  </w:num>
  <w:num w:numId="74" w16cid:durableId="2032218307">
    <w:abstractNumId w:val="71"/>
  </w:num>
  <w:num w:numId="75" w16cid:durableId="1761871177">
    <w:abstractNumId w:val="85"/>
  </w:num>
  <w:num w:numId="76" w16cid:durableId="736054453">
    <w:abstractNumId w:val="5"/>
  </w:num>
  <w:num w:numId="77" w16cid:durableId="1100099704">
    <w:abstractNumId w:val="16"/>
  </w:num>
  <w:num w:numId="78" w16cid:durableId="531500397">
    <w:abstractNumId w:val="51"/>
  </w:num>
  <w:num w:numId="79" w16cid:durableId="615598801">
    <w:abstractNumId w:val="79"/>
  </w:num>
  <w:num w:numId="80" w16cid:durableId="353190352">
    <w:abstractNumId w:val="18"/>
  </w:num>
  <w:num w:numId="81" w16cid:durableId="729503524">
    <w:abstractNumId w:val="54"/>
  </w:num>
  <w:num w:numId="82" w16cid:durableId="608901249">
    <w:abstractNumId w:val="50"/>
  </w:num>
  <w:num w:numId="83" w16cid:durableId="319968353">
    <w:abstractNumId w:val="14"/>
  </w:num>
  <w:num w:numId="84" w16cid:durableId="1512136183">
    <w:abstractNumId w:val="49"/>
  </w:num>
  <w:num w:numId="85" w16cid:durableId="1436633636">
    <w:abstractNumId w:val="13"/>
  </w:num>
  <w:num w:numId="86" w16cid:durableId="240414946">
    <w:abstractNumId w:val="68"/>
  </w:num>
  <w:num w:numId="87" w16cid:durableId="71054416">
    <w:abstractNumId w:val="53"/>
  </w:num>
  <w:numIdMacAtCleanup w:val="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3D6"/>
    <w:rsid w:val="000028C6"/>
    <w:rsid w:val="00002F42"/>
    <w:rsid w:val="0000305C"/>
    <w:rsid w:val="000034CE"/>
    <w:rsid w:val="00003C5B"/>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2377"/>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39E"/>
    <w:rsid w:val="00057966"/>
    <w:rsid w:val="000603F4"/>
    <w:rsid w:val="00060FA3"/>
    <w:rsid w:val="0006186B"/>
    <w:rsid w:val="00061B23"/>
    <w:rsid w:val="000621C4"/>
    <w:rsid w:val="00062778"/>
    <w:rsid w:val="00063B39"/>
    <w:rsid w:val="000646B5"/>
    <w:rsid w:val="0006619F"/>
    <w:rsid w:val="000667DF"/>
    <w:rsid w:val="00067472"/>
    <w:rsid w:val="00070FA6"/>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782"/>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212"/>
    <w:rsid w:val="000C2A8B"/>
    <w:rsid w:val="000C2C72"/>
    <w:rsid w:val="000C3697"/>
    <w:rsid w:val="000C38E0"/>
    <w:rsid w:val="000C3D7D"/>
    <w:rsid w:val="000C4BE7"/>
    <w:rsid w:val="000C6851"/>
    <w:rsid w:val="000D0687"/>
    <w:rsid w:val="000D0EC1"/>
    <w:rsid w:val="000D136F"/>
    <w:rsid w:val="000D323F"/>
    <w:rsid w:val="000D3744"/>
    <w:rsid w:val="000D403B"/>
    <w:rsid w:val="000D414A"/>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930"/>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741"/>
    <w:rsid w:val="0010089A"/>
    <w:rsid w:val="00100A44"/>
    <w:rsid w:val="00101D88"/>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0435"/>
    <w:rsid w:val="0011054E"/>
    <w:rsid w:val="0011199D"/>
    <w:rsid w:val="00111BE2"/>
    <w:rsid w:val="00111E03"/>
    <w:rsid w:val="00111E1A"/>
    <w:rsid w:val="00112041"/>
    <w:rsid w:val="001121D3"/>
    <w:rsid w:val="001134BA"/>
    <w:rsid w:val="001141BB"/>
    <w:rsid w:val="001141D2"/>
    <w:rsid w:val="00115A16"/>
    <w:rsid w:val="00117093"/>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504"/>
    <w:rsid w:val="00135A3A"/>
    <w:rsid w:val="00136791"/>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1D0C"/>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9D"/>
    <w:rsid w:val="001B7FFC"/>
    <w:rsid w:val="001C055E"/>
    <w:rsid w:val="001C0C7A"/>
    <w:rsid w:val="001C13D0"/>
    <w:rsid w:val="001C1704"/>
    <w:rsid w:val="001C1A6F"/>
    <w:rsid w:val="001C1B08"/>
    <w:rsid w:val="001C20B3"/>
    <w:rsid w:val="001C23BB"/>
    <w:rsid w:val="001C2D1C"/>
    <w:rsid w:val="001C368D"/>
    <w:rsid w:val="001C467F"/>
    <w:rsid w:val="001C50AC"/>
    <w:rsid w:val="001C54EC"/>
    <w:rsid w:val="001C5E4B"/>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BED"/>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060"/>
    <w:rsid w:val="001F7726"/>
    <w:rsid w:val="001F7D8F"/>
    <w:rsid w:val="002002E8"/>
    <w:rsid w:val="002004AB"/>
    <w:rsid w:val="0020083C"/>
    <w:rsid w:val="002008B7"/>
    <w:rsid w:val="00200E56"/>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777"/>
    <w:rsid w:val="002108F2"/>
    <w:rsid w:val="00211E5E"/>
    <w:rsid w:val="00212457"/>
    <w:rsid w:val="0021284F"/>
    <w:rsid w:val="002128A9"/>
    <w:rsid w:val="00213D9F"/>
    <w:rsid w:val="00213F3C"/>
    <w:rsid w:val="00214106"/>
    <w:rsid w:val="00214D35"/>
    <w:rsid w:val="002153B5"/>
    <w:rsid w:val="0021568E"/>
    <w:rsid w:val="00215816"/>
    <w:rsid w:val="002165DC"/>
    <w:rsid w:val="00216E1E"/>
    <w:rsid w:val="00217534"/>
    <w:rsid w:val="00217995"/>
    <w:rsid w:val="00217CBB"/>
    <w:rsid w:val="00217FA0"/>
    <w:rsid w:val="00221235"/>
    <w:rsid w:val="00221DF7"/>
    <w:rsid w:val="002233AC"/>
    <w:rsid w:val="0022369A"/>
    <w:rsid w:val="00223D4D"/>
    <w:rsid w:val="00224D8F"/>
    <w:rsid w:val="00224EDF"/>
    <w:rsid w:val="00224EE3"/>
    <w:rsid w:val="002255E6"/>
    <w:rsid w:val="00225964"/>
    <w:rsid w:val="00226CB6"/>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239"/>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48A"/>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900"/>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CAB"/>
    <w:rsid w:val="002D2EA5"/>
    <w:rsid w:val="002D3544"/>
    <w:rsid w:val="002D405D"/>
    <w:rsid w:val="002D4435"/>
    <w:rsid w:val="002D4936"/>
    <w:rsid w:val="002D5334"/>
    <w:rsid w:val="002D5A4F"/>
    <w:rsid w:val="002D5EA7"/>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0ACB"/>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07F8C"/>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1FBE"/>
    <w:rsid w:val="00342257"/>
    <w:rsid w:val="003424E7"/>
    <w:rsid w:val="00342747"/>
    <w:rsid w:val="00342B07"/>
    <w:rsid w:val="00342BBD"/>
    <w:rsid w:val="00342C65"/>
    <w:rsid w:val="003436EC"/>
    <w:rsid w:val="003437AF"/>
    <w:rsid w:val="00343C20"/>
    <w:rsid w:val="00343E22"/>
    <w:rsid w:val="00344246"/>
    <w:rsid w:val="003449E3"/>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434"/>
    <w:rsid w:val="00362BFB"/>
    <w:rsid w:val="00362C8A"/>
    <w:rsid w:val="003635FB"/>
    <w:rsid w:val="003636E1"/>
    <w:rsid w:val="00363D7A"/>
    <w:rsid w:val="00364373"/>
    <w:rsid w:val="003643F2"/>
    <w:rsid w:val="003648BE"/>
    <w:rsid w:val="00364AD8"/>
    <w:rsid w:val="00364BC5"/>
    <w:rsid w:val="00364E60"/>
    <w:rsid w:val="00364E73"/>
    <w:rsid w:val="00365067"/>
    <w:rsid w:val="0036660F"/>
    <w:rsid w:val="003666A7"/>
    <w:rsid w:val="00366A2B"/>
    <w:rsid w:val="00366CD9"/>
    <w:rsid w:val="00366F18"/>
    <w:rsid w:val="00370404"/>
    <w:rsid w:val="00371C5C"/>
    <w:rsid w:val="003728D2"/>
    <w:rsid w:val="00372B39"/>
    <w:rsid w:val="00372C29"/>
    <w:rsid w:val="00372EA8"/>
    <w:rsid w:val="00374063"/>
    <w:rsid w:val="0037440B"/>
    <w:rsid w:val="00374435"/>
    <w:rsid w:val="00374A59"/>
    <w:rsid w:val="003751B0"/>
    <w:rsid w:val="00375E67"/>
    <w:rsid w:val="00376ACF"/>
    <w:rsid w:val="00376F12"/>
    <w:rsid w:val="0037733E"/>
    <w:rsid w:val="003773C6"/>
    <w:rsid w:val="00377D85"/>
    <w:rsid w:val="00377EFF"/>
    <w:rsid w:val="00377F96"/>
    <w:rsid w:val="00380A64"/>
    <w:rsid w:val="003814A5"/>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7D7"/>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B7FBE"/>
    <w:rsid w:val="003C1620"/>
    <w:rsid w:val="003C19AD"/>
    <w:rsid w:val="003C1AEE"/>
    <w:rsid w:val="003C24A0"/>
    <w:rsid w:val="003C3544"/>
    <w:rsid w:val="003C3934"/>
    <w:rsid w:val="003C4383"/>
    <w:rsid w:val="003C45D6"/>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1BD"/>
    <w:rsid w:val="003E2BB4"/>
    <w:rsid w:val="003E337E"/>
    <w:rsid w:val="003E3CD5"/>
    <w:rsid w:val="003E3DDB"/>
    <w:rsid w:val="003E418C"/>
    <w:rsid w:val="003E45F7"/>
    <w:rsid w:val="003E4D55"/>
    <w:rsid w:val="003E4E87"/>
    <w:rsid w:val="003E6670"/>
    <w:rsid w:val="003E6786"/>
    <w:rsid w:val="003E6913"/>
    <w:rsid w:val="003E7056"/>
    <w:rsid w:val="003F0AB8"/>
    <w:rsid w:val="003F0B8C"/>
    <w:rsid w:val="003F1077"/>
    <w:rsid w:val="003F1841"/>
    <w:rsid w:val="003F1BF5"/>
    <w:rsid w:val="003F238A"/>
    <w:rsid w:val="003F28A1"/>
    <w:rsid w:val="003F2922"/>
    <w:rsid w:val="003F29F9"/>
    <w:rsid w:val="003F2F03"/>
    <w:rsid w:val="003F306E"/>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201"/>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1D81"/>
    <w:rsid w:val="0043222E"/>
    <w:rsid w:val="00432DBC"/>
    <w:rsid w:val="004343BF"/>
    <w:rsid w:val="00435378"/>
    <w:rsid w:val="00435E29"/>
    <w:rsid w:val="004369F3"/>
    <w:rsid w:val="00437A48"/>
    <w:rsid w:val="0044013E"/>
    <w:rsid w:val="00441248"/>
    <w:rsid w:val="00441CF7"/>
    <w:rsid w:val="00443388"/>
    <w:rsid w:val="00443ABB"/>
    <w:rsid w:val="00443C99"/>
    <w:rsid w:val="004441BE"/>
    <w:rsid w:val="004448A7"/>
    <w:rsid w:val="00444A73"/>
    <w:rsid w:val="00444DE5"/>
    <w:rsid w:val="00444F18"/>
    <w:rsid w:val="004450F2"/>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18"/>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509F"/>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3247"/>
    <w:rsid w:val="004E4059"/>
    <w:rsid w:val="004E4474"/>
    <w:rsid w:val="004E4B0C"/>
    <w:rsid w:val="004E5B4C"/>
    <w:rsid w:val="004E5DC6"/>
    <w:rsid w:val="004E62C9"/>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656C"/>
    <w:rsid w:val="0050759E"/>
    <w:rsid w:val="00510F5D"/>
    <w:rsid w:val="0051153A"/>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4E95"/>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0FF7"/>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014"/>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2988"/>
    <w:rsid w:val="005D315F"/>
    <w:rsid w:val="005D3850"/>
    <w:rsid w:val="005D3CD4"/>
    <w:rsid w:val="005D4B5B"/>
    <w:rsid w:val="005D5388"/>
    <w:rsid w:val="005D5FA1"/>
    <w:rsid w:val="005D6E09"/>
    <w:rsid w:val="005D78A7"/>
    <w:rsid w:val="005D7955"/>
    <w:rsid w:val="005D7B36"/>
    <w:rsid w:val="005D7C60"/>
    <w:rsid w:val="005D7CF3"/>
    <w:rsid w:val="005D7E39"/>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275"/>
    <w:rsid w:val="00603358"/>
    <w:rsid w:val="00603A2C"/>
    <w:rsid w:val="00603FB8"/>
    <w:rsid w:val="006044D2"/>
    <w:rsid w:val="00604834"/>
    <w:rsid w:val="006048FE"/>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3D20"/>
    <w:rsid w:val="006242FC"/>
    <w:rsid w:val="006244E9"/>
    <w:rsid w:val="00624A90"/>
    <w:rsid w:val="0062655F"/>
    <w:rsid w:val="006266A9"/>
    <w:rsid w:val="00627F1E"/>
    <w:rsid w:val="0063027D"/>
    <w:rsid w:val="00631B43"/>
    <w:rsid w:val="00631C59"/>
    <w:rsid w:val="00631DF6"/>
    <w:rsid w:val="00631F2D"/>
    <w:rsid w:val="0063295F"/>
    <w:rsid w:val="00634751"/>
    <w:rsid w:val="00634F47"/>
    <w:rsid w:val="006350D2"/>
    <w:rsid w:val="0063572C"/>
    <w:rsid w:val="00637A27"/>
    <w:rsid w:val="00637FC1"/>
    <w:rsid w:val="0064029B"/>
    <w:rsid w:val="0064106A"/>
    <w:rsid w:val="00641135"/>
    <w:rsid w:val="00641DB4"/>
    <w:rsid w:val="006425C0"/>
    <w:rsid w:val="00642A9C"/>
    <w:rsid w:val="00642B65"/>
    <w:rsid w:val="00642FED"/>
    <w:rsid w:val="00643366"/>
    <w:rsid w:val="00643CD3"/>
    <w:rsid w:val="00643DB4"/>
    <w:rsid w:val="00643E22"/>
    <w:rsid w:val="00645171"/>
    <w:rsid w:val="00647ED4"/>
    <w:rsid w:val="00650BB9"/>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E0"/>
    <w:rsid w:val="00662BF2"/>
    <w:rsid w:val="00663A61"/>
    <w:rsid w:val="006660A5"/>
    <w:rsid w:val="0066643C"/>
    <w:rsid w:val="006674E9"/>
    <w:rsid w:val="00667C1B"/>
    <w:rsid w:val="006703ED"/>
    <w:rsid w:val="0067059B"/>
    <w:rsid w:val="00670848"/>
    <w:rsid w:val="00671A38"/>
    <w:rsid w:val="00671C99"/>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6A8"/>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97004"/>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B4A"/>
    <w:rsid w:val="006B0DA4"/>
    <w:rsid w:val="006B136A"/>
    <w:rsid w:val="006B2254"/>
    <w:rsid w:val="006B23F6"/>
    <w:rsid w:val="006B2C82"/>
    <w:rsid w:val="006B323D"/>
    <w:rsid w:val="006B3254"/>
    <w:rsid w:val="006B42FD"/>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692"/>
    <w:rsid w:val="006F1B49"/>
    <w:rsid w:val="006F1D7A"/>
    <w:rsid w:val="006F2CB3"/>
    <w:rsid w:val="006F2D60"/>
    <w:rsid w:val="006F393D"/>
    <w:rsid w:val="006F4407"/>
    <w:rsid w:val="006F4792"/>
    <w:rsid w:val="006F4931"/>
    <w:rsid w:val="006F4E43"/>
    <w:rsid w:val="006F5673"/>
    <w:rsid w:val="006F5792"/>
    <w:rsid w:val="006F6B1C"/>
    <w:rsid w:val="007009AF"/>
    <w:rsid w:val="00700A4D"/>
    <w:rsid w:val="0070103C"/>
    <w:rsid w:val="00702648"/>
    <w:rsid w:val="0070296D"/>
    <w:rsid w:val="007039CE"/>
    <w:rsid w:val="00704504"/>
    <w:rsid w:val="00704897"/>
    <w:rsid w:val="00704956"/>
    <w:rsid w:val="007060BB"/>
    <w:rsid w:val="0070691E"/>
    <w:rsid w:val="00706C16"/>
    <w:rsid w:val="00706E3F"/>
    <w:rsid w:val="00707469"/>
    <w:rsid w:val="00707B7C"/>
    <w:rsid w:val="00707E6F"/>
    <w:rsid w:val="007107DF"/>
    <w:rsid w:val="00710976"/>
    <w:rsid w:val="00710BD6"/>
    <w:rsid w:val="0071111F"/>
    <w:rsid w:val="007113CC"/>
    <w:rsid w:val="00711D65"/>
    <w:rsid w:val="00711D69"/>
    <w:rsid w:val="007129B0"/>
    <w:rsid w:val="00712B68"/>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4F7"/>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7B6"/>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9F"/>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39C3"/>
    <w:rsid w:val="007B4EAD"/>
    <w:rsid w:val="007B5CF8"/>
    <w:rsid w:val="007B61D8"/>
    <w:rsid w:val="007B6FD7"/>
    <w:rsid w:val="007B7CB1"/>
    <w:rsid w:val="007C03E4"/>
    <w:rsid w:val="007C144F"/>
    <w:rsid w:val="007C2B7B"/>
    <w:rsid w:val="007C35E4"/>
    <w:rsid w:val="007C3B87"/>
    <w:rsid w:val="007C3EEE"/>
    <w:rsid w:val="007C5CC6"/>
    <w:rsid w:val="007C614C"/>
    <w:rsid w:val="007C6908"/>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07EC"/>
    <w:rsid w:val="007E1724"/>
    <w:rsid w:val="007E1777"/>
    <w:rsid w:val="007E17CF"/>
    <w:rsid w:val="007E195F"/>
    <w:rsid w:val="007E1AC4"/>
    <w:rsid w:val="007E1D03"/>
    <w:rsid w:val="007E1EA4"/>
    <w:rsid w:val="007E209C"/>
    <w:rsid w:val="007E3F0A"/>
    <w:rsid w:val="007E4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4AC"/>
    <w:rsid w:val="00812645"/>
    <w:rsid w:val="00812934"/>
    <w:rsid w:val="00812BE8"/>
    <w:rsid w:val="008136B2"/>
    <w:rsid w:val="00813700"/>
    <w:rsid w:val="008138FF"/>
    <w:rsid w:val="0081399B"/>
    <w:rsid w:val="00813E84"/>
    <w:rsid w:val="0081464F"/>
    <w:rsid w:val="00814A56"/>
    <w:rsid w:val="00814D81"/>
    <w:rsid w:val="0081558D"/>
    <w:rsid w:val="00817330"/>
    <w:rsid w:val="00817B5D"/>
    <w:rsid w:val="00820A3C"/>
    <w:rsid w:val="00820AD6"/>
    <w:rsid w:val="00822BAA"/>
    <w:rsid w:val="00823192"/>
    <w:rsid w:val="008255C2"/>
    <w:rsid w:val="008257F1"/>
    <w:rsid w:val="0082584F"/>
    <w:rsid w:val="00825D5A"/>
    <w:rsid w:val="00826027"/>
    <w:rsid w:val="0082652A"/>
    <w:rsid w:val="00826EF4"/>
    <w:rsid w:val="008276C4"/>
    <w:rsid w:val="00827743"/>
    <w:rsid w:val="00830096"/>
    <w:rsid w:val="00830226"/>
    <w:rsid w:val="0083117C"/>
    <w:rsid w:val="0083134F"/>
    <w:rsid w:val="00831CB7"/>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2BB4"/>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0FF"/>
    <w:rsid w:val="00877113"/>
    <w:rsid w:val="0087744F"/>
    <w:rsid w:val="0087756E"/>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20E8"/>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17"/>
    <w:rsid w:val="008D4F69"/>
    <w:rsid w:val="008D5DC0"/>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2ED1"/>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2DCC"/>
    <w:rsid w:val="008F333D"/>
    <w:rsid w:val="008F3FB6"/>
    <w:rsid w:val="008F5059"/>
    <w:rsid w:val="008F670D"/>
    <w:rsid w:val="008F7185"/>
    <w:rsid w:val="008F7AAA"/>
    <w:rsid w:val="009015EB"/>
    <w:rsid w:val="00901C02"/>
    <w:rsid w:val="00901ECF"/>
    <w:rsid w:val="00902298"/>
    <w:rsid w:val="009022AC"/>
    <w:rsid w:val="0090285C"/>
    <w:rsid w:val="009037AC"/>
    <w:rsid w:val="00904756"/>
    <w:rsid w:val="00904767"/>
    <w:rsid w:val="00905E6A"/>
    <w:rsid w:val="00906328"/>
    <w:rsid w:val="00906BA3"/>
    <w:rsid w:val="009073B9"/>
    <w:rsid w:val="009076BA"/>
    <w:rsid w:val="009116B7"/>
    <w:rsid w:val="00911D2A"/>
    <w:rsid w:val="0091338E"/>
    <w:rsid w:val="00916EFC"/>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47DC9"/>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B7D"/>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64B2"/>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28EA"/>
    <w:rsid w:val="009D3529"/>
    <w:rsid w:val="009D3674"/>
    <w:rsid w:val="009D3BB4"/>
    <w:rsid w:val="009D5068"/>
    <w:rsid w:val="009D5269"/>
    <w:rsid w:val="009D57ED"/>
    <w:rsid w:val="009D5DD2"/>
    <w:rsid w:val="009D6283"/>
    <w:rsid w:val="009D713A"/>
    <w:rsid w:val="009D72A9"/>
    <w:rsid w:val="009D737C"/>
    <w:rsid w:val="009D75BB"/>
    <w:rsid w:val="009D7673"/>
    <w:rsid w:val="009D775C"/>
    <w:rsid w:val="009D78EE"/>
    <w:rsid w:val="009D797E"/>
    <w:rsid w:val="009E0B07"/>
    <w:rsid w:val="009E1899"/>
    <w:rsid w:val="009E1C2E"/>
    <w:rsid w:val="009E2D85"/>
    <w:rsid w:val="009E34D2"/>
    <w:rsid w:val="009E37CE"/>
    <w:rsid w:val="009E3E22"/>
    <w:rsid w:val="009E4B12"/>
    <w:rsid w:val="009E4CD7"/>
    <w:rsid w:val="009E5DDA"/>
    <w:rsid w:val="009E6394"/>
    <w:rsid w:val="009E6A44"/>
    <w:rsid w:val="009E6B35"/>
    <w:rsid w:val="009E7AC7"/>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747"/>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50C"/>
    <w:rsid w:val="00A03C17"/>
    <w:rsid w:val="00A03F48"/>
    <w:rsid w:val="00A04AC0"/>
    <w:rsid w:val="00A04B34"/>
    <w:rsid w:val="00A04CB4"/>
    <w:rsid w:val="00A05023"/>
    <w:rsid w:val="00A0502F"/>
    <w:rsid w:val="00A054DB"/>
    <w:rsid w:val="00A0596B"/>
    <w:rsid w:val="00A0600C"/>
    <w:rsid w:val="00A06586"/>
    <w:rsid w:val="00A065B5"/>
    <w:rsid w:val="00A076F1"/>
    <w:rsid w:val="00A079B8"/>
    <w:rsid w:val="00A07DE6"/>
    <w:rsid w:val="00A1051A"/>
    <w:rsid w:val="00A115FB"/>
    <w:rsid w:val="00A11717"/>
    <w:rsid w:val="00A11957"/>
    <w:rsid w:val="00A11AF5"/>
    <w:rsid w:val="00A1233B"/>
    <w:rsid w:val="00A12CA3"/>
    <w:rsid w:val="00A14EB8"/>
    <w:rsid w:val="00A17880"/>
    <w:rsid w:val="00A17A8E"/>
    <w:rsid w:val="00A17CAF"/>
    <w:rsid w:val="00A17D78"/>
    <w:rsid w:val="00A20E33"/>
    <w:rsid w:val="00A219AB"/>
    <w:rsid w:val="00A21C52"/>
    <w:rsid w:val="00A221B2"/>
    <w:rsid w:val="00A22E93"/>
    <w:rsid w:val="00A235C3"/>
    <w:rsid w:val="00A23744"/>
    <w:rsid w:val="00A23B62"/>
    <w:rsid w:val="00A23CD2"/>
    <w:rsid w:val="00A23F66"/>
    <w:rsid w:val="00A241B2"/>
    <w:rsid w:val="00A244B5"/>
    <w:rsid w:val="00A2475C"/>
    <w:rsid w:val="00A247A3"/>
    <w:rsid w:val="00A25270"/>
    <w:rsid w:val="00A2668A"/>
    <w:rsid w:val="00A27A50"/>
    <w:rsid w:val="00A31642"/>
    <w:rsid w:val="00A319B7"/>
    <w:rsid w:val="00A31CF0"/>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668"/>
    <w:rsid w:val="00A55A6B"/>
    <w:rsid w:val="00A567BF"/>
    <w:rsid w:val="00A56CA4"/>
    <w:rsid w:val="00A56D47"/>
    <w:rsid w:val="00A570B7"/>
    <w:rsid w:val="00A60115"/>
    <w:rsid w:val="00A60C0A"/>
    <w:rsid w:val="00A62645"/>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B9A"/>
    <w:rsid w:val="00A75D29"/>
    <w:rsid w:val="00A75E78"/>
    <w:rsid w:val="00A77604"/>
    <w:rsid w:val="00A8032F"/>
    <w:rsid w:val="00A80CAD"/>
    <w:rsid w:val="00A80D71"/>
    <w:rsid w:val="00A81065"/>
    <w:rsid w:val="00A84112"/>
    <w:rsid w:val="00A84507"/>
    <w:rsid w:val="00A84689"/>
    <w:rsid w:val="00A84921"/>
    <w:rsid w:val="00A84E30"/>
    <w:rsid w:val="00A85DF7"/>
    <w:rsid w:val="00A8678D"/>
    <w:rsid w:val="00A87609"/>
    <w:rsid w:val="00A8769A"/>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DC3"/>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CD3"/>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309"/>
    <w:rsid w:val="00AD36F0"/>
    <w:rsid w:val="00AD400D"/>
    <w:rsid w:val="00AD457D"/>
    <w:rsid w:val="00AD5397"/>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69"/>
    <w:rsid w:val="00AF7DB5"/>
    <w:rsid w:val="00B0064C"/>
    <w:rsid w:val="00B009CC"/>
    <w:rsid w:val="00B00AAC"/>
    <w:rsid w:val="00B015AD"/>
    <w:rsid w:val="00B017AD"/>
    <w:rsid w:val="00B01E6E"/>
    <w:rsid w:val="00B02B8E"/>
    <w:rsid w:val="00B035C7"/>
    <w:rsid w:val="00B037DC"/>
    <w:rsid w:val="00B037F9"/>
    <w:rsid w:val="00B03B28"/>
    <w:rsid w:val="00B03D25"/>
    <w:rsid w:val="00B042DF"/>
    <w:rsid w:val="00B04435"/>
    <w:rsid w:val="00B0497E"/>
    <w:rsid w:val="00B04AE0"/>
    <w:rsid w:val="00B04AF2"/>
    <w:rsid w:val="00B04BD5"/>
    <w:rsid w:val="00B052E6"/>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2D5"/>
    <w:rsid w:val="00B27714"/>
    <w:rsid w:val="00B27C98"/>
    <w:rsid w:val="00B306D3"/>
    <w:rsid w:val="00B310CF"/>
    <w:rsid w:val="00B312E5"/>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37AAE"/>
    <w:rsid w:val="00B40019"/>
    <w:rsid w:val="00B405F2"/>
    <w:rsid w:val="00B4099E"/>
    <w:rsid w:val="00B41874"/>
    <w:rsid w:val="00B4197D"/>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B"/>
    <w:rsid w:val="00B57C5D"/>
    <w:rsid w:val="00B57D29"/>
    <w:rsid w:val="00B604D6"/>
    <w:rsid w:val="00B60709"/>
    <w:rsid w:val="00B60F35"/>
    <w:rsid w:val="00B617E1"/>
    <w:rsid w:val="00B61953"/>
    <w:rsid w:val="00B61E8D"/>
    <w:rsid w:val="00B625DE"/>
    <w:rsid w:val="00B626FA"/>
    <w:rsid w:val="00B62E4E"/>
    <w:rsid w:val="00B63F02"/>
    <w:rsid w:val="00B6437D"/>
    <w:rsid w:val="00B64A4D"/>
    <w:rsid w:val="00B64F03"/>
    <w:rsid w:val="00B659E1"/>
    <w:rsid w:val="00B65A42"/>
    <w:rsid w:val="00B6677D"/>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D48"/>
    <w:rsid w:val="00B82F54"/>
    <w:rsid w:val="00B834BF"/>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A82"/>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773"/>
    <w:rsid w:val="00C22B58"/>
    <w:rsid w:val="00C23B1F"/>
    <w:rsid w:val="00C23E20"/>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1F65"/>
    <w:rsid w:val="00C42A12"/>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AE9"/>
    <w:rsid w:val="00C76BDF"/>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6B3"/>
    <w:rsid w:val="00CA6A8E"/>
    <w:rsid w:val="00CB059C"/>
    <w:rsid w:val="00CB0E3C"/>
    <w:rsid w:val="00CB14ED"/>
    <w:rsid w:val="00CB2057"/>
    <w:rsid w:val="00CB232A"/>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6C8"/>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3683"/>
    <w:rsid w:val="00D0412C"/>
    <w:rsid w:val="00D04299"/>
    <w:rsid w:val="00D0591C"/>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0F77"/>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825"/>
    <w:rsid w:val="00D50FA3"/>
    <w:rsid w:val="00D51ED1"/>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4960"/>
    <w:rsid w:val="00D65217"/>
    <w:rsid w:val="00D654FA"/>
    <w:rsid w:val="00D65F1E"/>
    <w:rsid w:val="00D671D1"/>
    <w:rsid w:val="00D676F0"/>
    <w:rsid w:val="00D7001F"/>
    <w:rsid w:val="00D70256"/>
    <w:rsid w:val="00D70D51"/>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80B"/>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443"/>
    <w:rsid w:val="00DC0C70"/>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D11"/>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253"/>
    <w:rsid w:val="00DF0940"/>
    <w:rsid w:val="00DF109F"/>
    <w:rsid w:val="00DF14FD"/>
    <w:rsid w:val="00DF1841"/>
    <w:rsid w:val="00DF1B2C"/>
    <w:rsid w:val="00DF201F"/>
    <w:rsid w:val="00DF210D"/>
    <w:rsid w:val="00DF225A"/>
    <w:rsid w:val="00DF23F5"/>
    <w:rsid w:val="00DF280C"/>
    <w:rsid w:val="00DF3DED"/>
    <w:rsid w:val="00DF5233"/>
    <w:rsid w:val="00DF535E"/>
    <w:rsid w:val="00DF6245"/>
    <w:rsid w:val="00DF74C1"/>
    <w:rsid w:val="00E000A9"/>
    <w:rsid w:val="00E002FA"/>
    <w:rsid w:val="00E0077F"/>
    <w:rsid w:val="00E009BA"/>
    <w:rsid w:val="00E00B84"/>
    <w:rsid w:val="00E00BCC"/>
    <w:rsid w:val="00E012C2"/>
    <w:rsid w:val="00E01BE8"/>
    <w:rsid w:val="00E021B9"/>
    <w:rsid w:val="00E0231C"/>
    <w:rsid w:val="00E02830"/>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6B6"/>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443"/>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4167"/>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1AE4"/>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2D0F"/>
    <w:rsid w:val="00EA334B"/>
    <w:rsid w:val="00EA3B05"/>
    <w:rsid w:val="00EA43B7"/>
    <w:rsid w:val="00EA456C"/>
    <w:rsid w:val="00EA4E3E"/>
    <w:rsid w:val="00EA4F4F"/>
    <w:rsid w:val="00EA52AC"/>
    <w:rsid w:val="00EA563E"/>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0EAA"/>
    <w:rsid w:val="00EC1201"/>
    <w:rsid w:val="00EC1C95"/>
    <w:rsid w:val="00EC211D"/>
    <w:rsid w:val="00EC219D"/>
    <w:rsid w:val="00EC25E9"/>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827"/>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17A72"/>
    <w:rsid w:val="00F20A8C"/>
    <w:rsid w:val="00F226CF"/>
    <w:rsid w:val="00F23190"/>
    <w:rsid w:val="00F23891"/>
    <w:rsid w:val="00F23D39"/>
    <w:rsid w:val="00F24DA3"/>
    <w:rsid w:val="00F24F03"/>
    <w:rsid w:val="00F26044"/>
    <w:rsid w:val="00F26A38"/>
    <w:rsid w:val="00F26E80"/>
    <w:rsid w:val="00F27808"/>
    <w:rsid w:val="00F302A4"/>
    <w:rsid w:val="00F306DB"/>
    <w:rsid w:val="00F3078F"/>
    <w:rsid w:val="00F30B0C"/>
    <w:rsid w:val="00F3177B"/>
    <w:rsid w:val="00F317DC"/>
    <w:rsid w:val="00F31869"/>
    <w:rsid w:val="00F31F86"/>
    <w:rsid w:val="00F3350F"/>
    <w:rsid w:val="00F33FE8"/>
    <w:rsid w:val="00F345CE"/>
    <w:rsid w:val="00F34ED5"/>
    <w:rsid w:val="00F359BA"/>
    <w:rsid w:val="00F36621"/>
    <w:rsid w:val="00F366CC"/>
    <w:rsid w:val="00F36C90"/>
    <w:rsid w:val="00F37114"/>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56E5"/>
    <w:rsid w:val="00F9583C"/>
    <w:rsid w:val="00F95AAE"/>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A93"/>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2AD5"/>
    <w:rsid w:val="00FD35D9"/>
    <w:rsid w:val="00FD41D2"/>
    <w:rsid w:val="00FD483E"/>
    <w:rsid w:val="00FD5331"/>
    <w:rsid w:val="00FD5483"/>
    <w:rsid w:val="00FD5A58"/>
    <w:rsid w:val="00FD5E91"/>
    <w:rsid w:val="00FD6309"/>
    <w:rsid w:val="00FD6B41"/>
    <w:rsid w:val="00FD7AF7"/>
    <w:rsid w:val="00FE0184"/>
    <w:rsid w:val="00FE0350"/>
    <w:rsid w:val="00FE06F7"/>
    <w:rsid w:val="00FE122E"/>
    <w:rsid w:val="00FE168A"/>
    <w:rsid w:val="00FE18C7"/>
    <w:rsid w:val="00FE1B7F"/>
    <w:rsid w:val="00FE2347"/>
    <w:rsid w:val="00FE29DD"/>
    <w:rsid w:val="00FE3A1F"/>
    <w:rsid w:val="00FE3EBA"/>
    <w:rsid w:val="00FE3FE5"/>
    <w:rsid w:val="00FE41E0"/>
    <w:rsid w:val="00FE514E"/>
    <w:rsid w:val="00FE5D4C"/>
    <w:rsid w:val="00FE5E44"/>
    <w:rsid w:val="00FE5FDD"/>
    <w:rsid w:val="00FE628F"/>
    <w:rsid w:val="00FE65E9"/>
    <w:rsid w:val="00FE69A7"/>
    <w:rsid w:val="00FE7117"/>
    <w:rsid w:val="00FE74D6"/>
    <w:rsid w:val="00FE773A"/>
    <w:rsid w:val="00FF22A6"/>
    <w:rsid w:val="00FF2B02"/>
    <w:rsid w:val="00FF357F"/>
    <w:rsid w:val="00FF35FB"/>
    <w:rsid w:val="00FF3F04"/>
    <w:rsid w:val="00FF50DD"/>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unhideWhenUsed/>
    <w:qFormat/>
    <w:rsid w:val="00135504"/>
    <w:pPr>
      <w:suppressAutoHyphens/>
      <w:spacing w:line="240" w:lineRule="auto"/>
      <w:ind w:left="360"/>
      <w:contextualSpacing/>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 w:type="character" w:styleId="EndnoteReference">
    <w:name w:val="endnote reference"/>
    <w:basedOn w:val="DefaultParagraphFont"/>
    <w:uiPriority w:val="99"/>
    <w:semiHidden/>
    <w:unhideWhenUsed/>
    <w:rsid w:val="00022377"/>
    <w:rPr>
      <w:vertAlign w:val="superscript"/>
    </w:rPr>
  </w:style>
  <w:style w:type="paragraph" w:customStyle="1" w:styleId="CaptionTabs">
    <w:name w:val="Caption_Tabs"/>
    <w:basedOn w:val="Caption"/>
    <w:link w:val="CaptionTabsChar"/>
    <w:qFormat/>
    <w:rsid w:val="00A77604"/>
    <w:pPr>
      <w:ind w:left="432" w:hanging="432"/>
      <w:jc w:val="left"/>
    </w:pPr>
  </w:style>
  <w:style w:type="character" w:customStyle="1" w:styleId="CaptionChar">
    <w:name w:val="Caption Char"/>
    <w:basedOn w:val="DefaultParagraphFont"/>
    <w:link w:val="Caption"/>
    <w:uiPriority w:val="35"/>
    <w:rsid w:val="00135504"/>
    <w:rPr>
      <w:rFonts w:ascii="Cambria" w:hAnsi="Cambria"/>
      <w:b/>
      <w:iCs/>
      <w:color w:val="000000" w:themeColor="text1"/>
      <w:sz w:val="18"/>
      <w:szCs w:val="18"/>
      <w:lang w:val="cs-CZ"/>
    </w:rPr>
  </w:style>
  <w:style w:type="character" w:customStyle="1" w:styleId="CaptionTabsChar">
    <w:name w:val="Caption_Tabs Char"/>
    <w:basedOn w:val="CaptionChar"/>
    <w:link w:val="CaptionTabs"/>
    <w:rsid w:val="00A77604"/>
    <w:rPr>
      <w:rFonts w:ascii="Cambria" w:hAnsi="Cambria"/>
      <w:b/>
      <w:iCs/>
      <w:color w:val="000000" w:themeColor="text1"/>
      <w:sz w:val="18"/>
      <w:szCs w:val="18"/>
      <w:lang w:val="cs-CZ"/>
    </w:rPr>
  </w:style>
  <w:style w:type="character" w:styleId="IntenseReference">
    <w:name w:val="Intense Reference"/>
    <w:basedOn w:val="DefaultParagraphFont"/>
    <w:uiPriority w:val="32"/>
    <w:qFormat/>
    <w:rsid w:val="00117093"/>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16199253">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63651822">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00619608">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4374809">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30645859">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3694933">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2408757">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0244093">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482186783">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09143120">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485881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interesting-parallel-bit.glitch.me/"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jendahorak.github.io/a3sixty/" TargetMode="External"/><Relationship Id="rId45" Type="http://schemas.openxmlformats.org/officeDocument/2006/relationships/hyperlink" Target="https://hubs.mozilla.com/CMa8Xah/vibrant-fixed-plane"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eader" Target="header2.xml"/><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hyperlink" Target="https://hubs.mozilla.com/v3xSqDE/obedient-high-sphere"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footer" Target="footer2.xm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svg"/><Relationship Id="rId38" Type="http://schemas.openxmlformats.org/officeDocument/2006/relationships/hyperlink" Target="https://jendahorak.github.io/disc3vr/" TargetMode="External"/><Relationship Id="rId46" Type="http://schemas.openxmlformats.org/officeDocument/2006/relationships/hyperlink" Target="https://jendahorak.github.io/wle-throw/"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hyperlink" Target="https://foam-jumpy-dianella.glitch.me/"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hubs.mozilla.com/PFhZqGd/primary-stylish-festivity/"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3.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hyperlink" Target="https://jendahorak.github.io/babjs/" TargetMode="External"/><Relationship Id="rId34" Type="http://schemas.openxmlformats.org/officeDocument/2006/relationships/image" Target="media/image23.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8.png"/></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drive/folders/1OtINXnTP66I9HZeUr80cQtOYz8tzvDTo?usp=sharing" TargetMode="External"/><Relationship Id="rId2" Type="http://schemas.openxmlformats.org/officeDocument/2006/relationships/hyperlink" Target="https://github.com/jendahorak/dp-blender-py-utils" TargetMode="External"/><Relationship Id="rId1" Type="http://schemas.openxmlformats.org/officeDocument/2006/relationships/hyperlink" Target="https://github.com/jendahorak/gistovr" TargetMode="External"/><Relationship Id="rId5" Type="http://schemas.openxmlformats.org/officeDocument/2006/relationships/hyperlink" Target="https://playground-d-shtrdl-01296cb45d45e927ee8f84b3a351b52b76afbf9c65b.gitlab.io/" TargetMode="External"/><Relationship Id="rId4" Type="http://schemas.openxmlformats.org/officeDocument/2006/relationships/hyperlink" Target="https://gitlab.com/shtrdl/playground-d.gi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100</Pages>
  <Words>80259</Words>
  <Characters>482361</Characters>
  <Application>Microsoft Office Word</Application>
  <DocSecurity>0</DocSecurity>
  <Lines>11484</Lines>
  <Paragraphs>5741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556879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3</cp:revision>
  <cp:lastPrinted>2024-01-03T22:45:00Z</cp:lastPrinted>
  <dcterms:created xsi:type="dcterms:W3CDTF">2024-01-03T22:45:00Z</dcterms:created>
  <dcterms:modified xsi:type="dcterms:W3CDTF">2024-01-03T22:45:00Z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id="oD5QDGSg"/&gt;&lt;style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