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41253" w:rsidRDefault="005B580D" w:rsidP="007C69D4">
      <w:pPr>
        <w:pStyle w:val="Default"/>
        <w:rPr>
          <w:lang w:val="en-US"/>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proofErr w:type="spellStart"/>
            <w:r w:rsidRPr="001F6849">
              <w:t>Author</w:t>
            </w:r>
            <w:proofErr w:type="spellEnd"/>
            <w:r w:rsidRPr="001F6849">
              <w:t>:</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proofErr w:type="spellStart"/>
            <w:r w:rsidRPr="001F6849">
              <w:rPr>
                <w:szCs w:val="24"/>
              </w:rPr>
              <w:t>Faculty</w:t>
            </w:r>
            <w:proofErr w:type="spellEnd"/>
            <w:r w:rsidRPr="001F6849">
              <w:rPr>
                <w:szCs w:val="24"/>
              </w:rPr>
              <w:t xml:space="preserve"> </w:t>
            </w:r>
            <w:proofErr w:type="spellStart"/>
            <w:r w:rsidRPr="001F6849">
              <w:rPr>
                <w:szCs w:val="24"/>
              </w:rPr>
              <w:t>of</w:t>
            </w:r>
            <w:proofErr w:type="spellEnd"/>
            <w:r w:rsidRPr="001F6849">
              <w:rPr>
                <w:szCs w:val="24"/>
              </w:rPr>
              <w:t xml:space="preserve"> Science, Masaryk University</w:t>
            </w:r>
          </w:p>
          <w:p w14:paraId="1A923EAF" w14:textId="77777777" w:rsidR="00D64539" w:rsidRPr="001F6849" w:rsidRDefault="00D64539" w:rsidP="00D64539">
            <w:pPr>
              <w:pStyle w:val="bibentrytext"/>
              <w:rPr>
                <w:szCs w:val="24"/>
              </w:rPr>
            </w:pPr>
            <w:r w:rsidRPr="001F6849">
              <w:rPr>
                <w:szCs w:val="24"/>
              </w:rPr>
              <w:t xml:space="preserve">Department </w:t>
            </w:r>
            <w:proofErr w:type="spellStart"/>
            <w:r w:rsidRPr="001F6849">
              <w:rPr>
                <w:szCs w:val="24"/>
              </w:rPr>
              <w:t>of</w:t>
            </w:r>
            <w:proofErr w:type="spellEnd"/>
            <w:r w:rsidRPr="001F6849">
              <w:rPr>
                <w:szCs w:val="24"/>
              </w:rPr>
              <w:t xml:space="preserve">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proofErr w:type="spellStart"/>
            <w:r w:rsidRPr="001F6849">
              <w:t>Title</w:t>
            </w:r>
            <w:proofErr w:type="spellEnd"/>
            <w:r w:rsidRPr="001F6849">
              <w:t xml:space="preserve"> </w:t>
            </w:r>
            <w:proofErr w:type="spellStart"/>
            <w:r w:rsidRPr="001F6849">
              <w:t>of</w:t>
            </w:r>
            <w:proofErr w:type="spellEnd"/>
            <w:r w:rsidRPr="001F6849">
              <w:t xml:space="preserve"> Thesis:</w:t>
            </w:r>
          </w:p>
        </w:tc>
        <w:tc>
          <w:tcPr>
            <w:tcW w:w="6125" w:type="dxa"/>
          </w:tcPr>
          <w:p w14:paraId="11EAA9B0" w14:textId="2B821CEC" w:rsidR="00D64539" w:rsidRPr="001F6849" w:rsidRDefault="00341D2E" w:rsidP="00D64539">
            <w:pPr>
              <w:pStyle w:val="bibentrytext"/>
              <w:rPr>
                <w:szCs w:val="24"/>
              </w:rPr>
            </w:pPr>
            <w:r w:rsidRPr="001F6849">
              <w:t xml:space="preserve">Web </w:t>
            </w:r>
            <w:proofErr w:type="spellStart"/>
            <w:r w:rsidRPr="001F6849">
              <w:t>virtual</w:t>
            </w:r>
            <w:proofErr w:type="spellEnd"/>
            <w:r w:rsidRPr="001F6849">
              <w:t xml:space="preserve"> reality: a </w:t>
            </w:r>
            <w:proofErr w:type="spellStart"/>
            <w:r w:rsidRPr="001F6849">
              <w:t>new</w:t>
            </w:r>
            <w:proofErr w:type="spellEnd"/>
            <w:r w:rsidRPr="001F6849">
              <w:t xml:space="preserve"> </w:t>
            </w:r>
            <w:proofErr w:type="spellStart"/>
            <w:r w:rsidRPr="001F6849">
              <w:t>way</w:t>
            </w:r>
            <w:proofErr w:type="spellEnd"/>
            <w:r w:rsidRPr="001F6849">
              <w:t xml:space="preserve"> </w:t>
            </w:r>
            <w:proofErr w:type="spellStart"/>
            <w:r w:rsidRPr="001F6849">
              <w:t>of</w:t>
            </w:r>
            <w:proofErr w:type="spellEnd"/>
            <w:r w:rsidRPr="001F6849">
              <w:t xml:space="preserve"> </w:t>
            </w:r>
            <w:proofErr w:type="spellStart"/>
            <w:r w:rsidRPr="001F6849">
              <w:t>presenting</w:t>
            </w:r>
            <w:proofErr w:type="spellEnd"/>
            <w:r w:rsidRPr="001F6849">
              <w:t xml:space="preserve"> </w:t>
            </w:r>
            <w:proofErr w:type="spellStart"/>
            <w:r w:rsidRPr="001F6849">
              <w:t>geospatial</w:t>
            </w:r>
            <w:proofErr w:type="spellEnd"/>
            <w:r w:rsidRPr="001F6849">
              <w:t xml:space="preserve">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proofErr w:type="spellStart"/>
            <w:r w:rsidRPr="001F6849">
              <w:t>Degree</w:t>
            </w:r>
            <w:proofErr w:type="spellEnd"/>
            <w:r w:rsidRPr="001F6849">
              <w:t xml:space="preserve"> </w:t>
            </w:r>
            <w:proofErr w:type="spellStart"/>
            <w:r w:rsidRPr="001F6849">
              <w:t>Programme</w:t>
            </w:r>
            <w:proofErr w:type="spellEnd"/>
            <w:r w:rsidRPr="001F6849">
              <w:t>:</w:t>
            </w:r>
          </w:p>
        </w:tc>
        <w:tc>
          <w:tcPr>
            <w:tcW w:w="6125" w:type="dxa"/>
          </w:tcPr>
          <w:p w14:paraId="215CF4F8" w14:textId="2556747D"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proofErr w:type="spellStart"/>
            <w:r w:rsidRPr="001F6849">
              <w:t>Field</w:t>
            </w:r>
            <w:proofErr w:type="spellEnd"/>
            <w:r w:rsidRPr="001F6849">
              <w:t xml:space="preserve"> </w:t>
            </w:r>
            <w:proofErr w:type="spellStart"/>
            <w:r w:rsidRPr="001F6849">
              <w:t>of</w:t>
            </w:r>
            <w:proofErr w:type="spellEnd"/>
            <w:r w:rsidRPr="001F6849">
              <w:t xml:space="preserve"> Study:</w:t>
            </w:r>
          </w:p>
        </w:tc>
        <w:tc>
          <w:tcPr>
            <w:tcW w:w="6125" w:type="dxa"/>
          </w:tcPr>
          <w:p w14:paraId="71A10349" w14:textId="6ABD1B77"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proofErr w:type="spellStart"/>
            <w:r w:rsidRPr="001F6849">
              <w:t>Academic</w:t>
            </w:r>
            <w:proofErr w:type="spellEnd"/>
            <w:r w:rsidRPr="001F6849">
              <w:t xml:space="preserve"> </w:t>
            </w:r>
            <w:proofErr w:type="spellStart"/>
            <w:r w:rsidRPr="001F6849">
              <w:t>Year</w:t>
            </w:r>
            <w:proofErr w:type="spellEnd"/>
            <w:r w:rsidRPr="001F6849">
              <w:t>:</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proofErr w:type="spellStart"/>
            <w:r w:rsidRPr="001F6849">
              <w:t>Number</w:t>
            </w:r>
            <w:proofErr w:type="spellEnd"/>
            <w:r w:rsidRPr="001F6849">
              <w:t xml:space="preserve"> </w:t>
            </w:r>
            <w:proofErr w:type="spellStart"/>
            <w:r w:rsidRPr="001F6849">
              <w:t>of</w:t>
            </w:r>
            <w:proofErr w:type="spellEnd"/>
            <w:r w:rsidRPr="001F6849">
              <w:t xml:space="preserve"> </w:t>
            </w:r>
            <w:proofErr w:type="spellStart"/>
            <w:r w:rsidRPr="001F6849">
              <w:t>Pages</w:t>
            </w:r>
            <w:proofErr w:type="spellEnd"/>
            <w:r w:rsidRPr="001F6849">
              <w:t>:</w:t>
            </w:r>
          </w:p>
        </w:tc>
        <w:tc>
          <w:tcPr>
            <w:tcW w:w="6125" w:type="dxa"/>
          </w:tcPr>
          <w:p w14:paraId="23C49C23" w14:textId="77777777" w:rsidR="00D64539" w:rsidRPr="001F6849" w:rsidRDefault="00D64539" w:rsidP="00D64539">
            <w:pPr>
              <w:pStyle w:val="bibentrytext"/>
              <w:rPr>
                <w:szCs w:val="24"/>
              </w:rPr>
            </w:pPr>
            <w:proofErr w:type="spellStart"/>
            <w:r w:rsidRPr="001F6849">
              <w:rPr>
                <w:szCs w:val="24"/>
              </w:rPr>
              <w:t>xx</w:t>
            </w:r>
            <w:proofErr w:type="spellEnd"/>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proofErr w:type="spellStart"/>
            <w:r w:rsidRPr="001F6849">
              <w:t>Keywords</w:t>
            </w:r>
            <w:proofErr w:type="spellEnd"/>
            <w:r w:rsidRPr="001F6849">
              <w:t>:</w:t>
            </w:r>
          </w:p>
        </w:tc>
        <w:tc>
          <w:tcPr>
            <w:tcW w:w="6125" w:type="dxa"/>
          </w:tcPr>
          <w:p w14:paraId="623224F0" w14:textId="77777777" w:rsidR="00D64539" w:rsidRPr="001F6849" w:rsidRDefault="00D64539" w:rsidP="00D64539">
            <w:pPr>
              <w:pStyle w:val="bibentrytext"/>
              <w:rPr>
                <w:szCs w:val="24"/>
              </w:rPr>
            </w:pP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Tato práce se zabývá..</w:t>
      </w:r>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proofErr w:type="spellStart"/>
      <w:r w:rsidRPr="001F6849">
        <w:t>Bachelor</w:t>
      </w:r>
      <w:proofErr w:type="spellEnd"/>
      <w:r w:rsidRPr="001F6849">
        <w:t xml:space="preserve"> thesis</w:t>
      </w:r>
      <w:r w:rsidR="001D4061" w:rsidRPr="001F6849">
        <w:t>..</w:t>
      </w:r>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6F51B449"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ZADÁNÍ BAKALÁŘSKÉ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zprávy:  </w:t>
      </w:r>
      <w:r w:rsidRPr="001F6849">
        <w:rPr>
          <w:rFonts w:eastAsia="Times New Roman" w:cs="Times New Roman"/>
          <w:sz w:val="24"/>
          <w:szCs w:val="24"/>
          <w:lang w:eastAsia="cs-CZ"/>
        </w:rPr>
        <w:tab/>
      </w:r>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BUTCHER, P. W. S., JOHN, N. W., RITSOS, P. D. (2021): VRIA: A Web-</w:t>
      </w:r>
      <w:proofErr w:type="spellStart"/>
      <w:r w:rsidRPr="001F6849">
        <w:t>Based</w:t>
      </w:r>
      <w:proofErr w:type="spellEnd"/>
      <w:r w:rsidRPr="001F6849">
        <w:t xml:space="preserve"> Framework </w:t>
      </w:r>
      <w:proofErr w:type="spellStart"/>
      <w:r w:rsidRPr="001F6849">
        <w:t>for</w:t>
      </w:r>
      <w:proofErr w:type="spellEnd"/>
      <w:r w:rsidRPr="001F6849">
        <w:t xml:space="preserve"> </w:t>
      </w:r>
      <w:proofErr w:type="spellStart"/>
      <w:r w:rsidRPr="001F6849">
        <w:t>Creating</w:t>
      </w:r>
      <w:proofErr w:type="spellEnd"/>
      <w:r w:rsidRPr="001F6849">
        <w:t xml:space="preserve"> </w:t>
      </w:r>
      <w:proofErr w:type="spellStart"/>
      <w:r w:rsidRPr="001F6849">
        <w:t>Immersive</w:t>
      </w:r>
      <w:proofErr w:type="spellEnd"/>
      <w:r w:rsidRPr="001F6849">
        <w:t xml:space="preserve"> </w:t>
      </w:r>
      <w:proofErr w:type="spellStart"/>
      <w:r w:rsidRPr="001F6849">
        <w:t>Analytics</w:t>
      </w:r>
      <w:proofErr w:type="spellEnd"/>
      <w:r w:rsidRPr="001F6849">
        <w:t xml:space="preserve"> </w:t>
      </w:r>
      <w:proofErr w:type="spellStart"/>
      <w:r w:rsidRPr="001F6849">
        <w:t>Experiences</w:t>
      </w:r>
      <w:proofErr w:type="spellEnd"/>
      <w:r w:rsidRPr="001F6849">
        <w:t xml:space="preserve">. IEEE </w:t>
      </w:r>
      <w:proofErr w:type="spellStart"/>
      <w:r w:rsidRPr="001F6849">
        <w:t>Transactions</w:t>
      </w:r>
      <w:proofErr w:type="spellEnd"/>
      <w:r w:rsidRPr="001F6849">
        <w:t xml:space="preserve"> on </w:t>
      </w:r>
      <w:proofErr w:type="spellStart"/>
      <w:r w:rsidRPr="001F6849">
        <w:t>Visualization</w:t>
      </w:r>
      <w:proofErr w:type="spellEnd"/>
      <w:r w:rsidRPr="001F6849">
        <w:t xml:space="preserve"> and </w:t>
      </w:r>
      <w:proofErr w:type="spellStart"/>
      <w:r w:rsidRPr="001F6849">
        <w:t>Computer</w:t>
      </w:r>
      <w:proofErr w:type="spellEnd"/>
      <w:r w:rsidRPr="001F6849">
        <w:t xml:space="preserve"> </w:t>
      </w:r>
      <w:proofErr w:type="spellStart"/>
      <w:r w:rsidRPr="001F6849">
        <w:t>Graphics</w:t>
      </w:r>
      <w:proofErr w:type="spellEnd"/>
      <w:r w:rsidRPr="001F6849">
        <w:t xml:space="preserve">, roč. 27, č. 7, s. 3213–3225. http://doi.org/10.1109/TVCG.2020.2965109   </w:t>
      </w:r>
    </w:p>
    <w:p w14:paraId="71D6DA11" w14:textId="77777777" w:rsidR="00341D2E" w:rsidRPr="001F6849" w:rsidRDefault="00341D2E" w:rsidP="00341D2E">
      <w:pPr>
        <w:pStyle w:val="Normlnprvnodsazen"/>
        <w:ind w:firstLine="0"/>
      </w:pPr>
      <w:r w:rsidRPr="001F6849">
        <w:t xml:space="preserve">LAKONSO, D., ADITYA, T. (2019): </w:t>
      </w:r>
      <w:proofErr w:type="spellStart"/>
      <w:r w:rsidRPr="001F6849">
        <w:t>Utilizing</w:t>
      </w:r>
      <w:proofErr w:type="spellEnd"/>
      <w:r w:rsidRPr="001F6849">
        <w:t xml:space="preserve"> A Game </w:t>
      </w:r>
      <w:proofErr w:type="spellStart"/>
      <w:r w:rsidRPr="001F6849">
        <w:t>Engine</w:t>
      </w:r>
      <w:proofErr w:type="spellEnd"/>
      <w:r w:rsidRPr="001F6849">
        <w:t xml:space="preserve"> </w:t>
      </w:r>
      <w:proofErr w:type="spellStart"/>
      <w:r w:rsidRPr="001F6849">
        <w:t>for</w:t>
      </w:r>
      <w:proofErr w:type="spellEnd"/>
      <w:r w:rsidRPr="001F6849">
        <w:t xml:space="preserve"> </w:t>
      </w:r>
      <w:proofErr w:type="spellStart"/>
      <w:r w:rsidRPr="001F6849">
        <w:t>Interactive</w:t>
      </w:r>
      <w:proofErr w:type="spellEnd"/>
      <w:r w:rsidRPr="001F6849">
        <w:t xml:space="preserve"> 3D </w:t>
      </w:r>
      <w:proofErr w:type="spellStart"/>
      <w:r w:rsidRPr="001F6849">
        <w:t>Topographic</w:t>
      </w:r>
      <w:proofErr w:type="spellEnd"/>
      <w:r w:rsidRPr="001F6849">
        <w:t xml:space="preserve"> Data </w:t>
      </w:r>
      <w:proofErr w:type="spellStart"/>
      <w:r w:rsidRPr="001F6849">
        <w:t>Visualization</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w:t>
      </w:r>
      <w:proofErr w:type="spellStart"/>
      <w:r w:rsidRPr="001F6849">
        <w:t>Usability</w:t>
      </w:r>
      <w:proofErr w:type="spellEnd"/>
      <w:r w:rsidRPr="001F6849">
        <w:t xml:space="preserve"> </w:t>
      </w:r>
      <w:proofErr w:type="spellStart"/>
      <w:r w:rsidRPr="001F6849">
        <w:t>of</w:t>
      </w:r>
      <w:proofErr w:type="spellEnd"/>
      <w:r w:rsidRPr="001F6849">
        <w:t xml:space="preserve"> </w:t>
      </w:r>
      <w:proofErr w:type="spellStart"/>
      <w:r w:rsidRPr="001F6849">
        <w:t>WebXR</w:t>
      </w:r>
      <w:proofErr w:type="spellEnd"/>
      <w:r w:rsidRPr="001F6849">
        <w:t xml:space="preserve"> </w:t>
      </w:r>
      <w:proofErr w:type="spellStart"/>
      <w:r w:rsidRPr="001F6849">
        <w:t>Visualizations</w:t>
      </w:r>
      <w:proofErr w:type="spellEnd"/>
      <w:r w:rsidRPr="001F6849">
        <w:t xml:space="preserve"> in Urban </w:t>
      </w:r>
      <w:proofErr w:type="spellStart"/>
      <w:r w:rsidRPr="001F6849">
        <w:t>Planning</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xml:space="preserve">,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w:t>
      </w:r>
      <w:proofErr w:type="spellStart"/>
      <w:r w:rsidRPr="001F6849">
        <w:t>Virtual</w:t>
      </w:r>
      <w:proofErr w:type="spellEnd"/>
      <w:r w:rsidRPr="001F6849">
        <w:t xml:space="preserve"> and </w:t>
      </w:r>
      <w:proofErr w:type="spellStart"/>
      <w:r w:rsidRPr="001F6849">
        <w:t>Immersive</w:t>
      </w:r>
      <w:proofErr w:type="spellEnd"/>
      <w:r w:rsidRPr="001F6849">
        <w:t xml:space="preserve"> </w:t>
      </w:r>
      <w:proofErr w:type="spellStart"/>
      <w:r w:rsidRPr="001F6849">
        <w:t>Environments</w:t>
      </w:r>
      <w:proofErr w:type="spellEnd"/>
      <w:r w:rsidRPr="001F6849">
        <w:t xml:space="preserve">. Wilson, J. P.: </w:t>
      </w:r>
      <w:proofErr w:type="spellStart"/>
      <w:r w:rsidRPr="001F6849">
        <w:t>The</w:t>
      </w:r>
      <w:proofErr w:type="spellEnd"/>
      <w:r w:rsidRPr="001F6849">
        <w:t xml:space="preserve"> </w:t>
      </w:r>
      <w:proofErr w:type="spellStart"/>
      <w:r w:rsidRPr="001F6849">
        <w:t>Geographic</w:t>
      </w:r>
      <w:proofErr w:type="spellEnd"/>
      <w:r w:rsidRPr="001F6849">
        <w:t xml:space="preserve"> </w:t>
      </w:r>
      <w:proofErr w:type="spellStart"/>
      <w:r w:rsidRPr="001F6849">
        <w:t>Information</w:t>
      </w:r>
      <w:proofErr w:type="spellEnd"/>
      <w:r w:rsidRPr="001F6849">
        <w:t xml:space="preserve"> Science &amp; Technology Body </w:t>
      </w:r>
      <w:proofErr w:type="spellStart"/>
      <w:r w:rsidRPr="001F6849">
        <w:t>of</w:t>
      </w:r>
      <w:proofErr w:type="spellEnd"/>
      <w:r w:rsidRPr="001F6849">
        <w:t xml:space="preserve"> </w:t>
      </w:r>
      <w:proofErr w:type="spellStart"/>
      <w:r w:rsidRPr="001F6849">
        <w:t>Knowledge</w:t>
      </w:r>
      <w:proofErr w:type="spellEnd"/>
      <w:r w:rsidRPr="001F6849">
        <w:t xml:space="preserve">. </w:t>
      </w:r>
      <w:proofErr w:type="spellStart"/>
      <w:r w:rsidRPr="001F6849">
        <w:t>Ithaca</w:t>
      </w:r>
      <w:proofErr w:type="spellEnd"/>
      <w:r w:rsidRPr="001F6849">
        <w:t xml:space="preserve">,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w:t>
      </w:r>
      <w:proofErr w:type="spellStart"/>
      <w:r w:rsidRPr="001F6849">
        <w:t>Interoperable</w:t>
      </w:r>
      <w:proofErr w:type="spellEnd"/>
      <w:r w:rsidRPr="001F6849">
        <w:t xml:space="preserve"> </w:t>
      </w:r>
      <w:proofErr w:type="spellStart"/>
      <w:r w:rsidRPr="001F6849">
        <w:t>information</w:t>
      </w:r>
      <w:proofErr w:type="spellEnd"/>
      <w:r w:rsidRPr="001F6849">
        <w:t xml:space="preserve"> model </w:t>
      </w:r>
      <w:proofErr w:type="spellStart"/>
      <w:r w:rsidRPr="001F6849">
        <w:t>for</w:t>
      </w:r>
      <w:proofErr w:type="spellEnd"/>
      <w:r w:rsidRPr="001F6849">
        <w:t xml:space="preserve"> </w:t>
      </w:r>
      <w:proofErr w:type="spellStart"/>
      <w:r w:rsidRPr="001F6849">
        <w:t>geovisualization</w:t>
      </w:r>
      <w:proofErr w:type="spellEnd"/>
      <w:r w:rsidRPr="001F6849">
        <w:t xml:space="preserve"> and </w:t>
      </w:r>
      <w:proofErr w:type="spellStart"/>
      <w:r w:rsidRPr="001F6849">
        <w:t>interaction</w:t>
      </w:r>
      <w:proofErr w:type="spellEnd"/>
      <w:r w:rsidRPr="001F6849">
        <w:t xml:space="preserve"> in XR </w:t>
      </w:r>
      <w:proofErr w:type="spellStart"/>
      <w:r w:rsidRPr="001F6849">
        <w:t>environments</w:t>
      </w:r>
      <w:proofErr w:type="spellEnd"/>
      <w:r w:rsidRPr="001F6849">
        <w:t xml:space="preserve">,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Geographical</w:t>
      </w:r>
      <w:proofErr w:type="spellEnd"/>
      <w:r w:rsidRPr="001F6849">
        <w:t xml:space="preserve"> </w:t>
      </w:r>
      <w:proofErr w:type="spellStart"/>
      <w:r w:rsidRPr="001F6849">
        <w:t>Information</w:t>
      </w:r>
      <w:proofErr w:type="spellEnd"/>
      <w:r w:rsidRPr="001F6849">
        <w:t xml:space="preserve"> Science, roč. 34, č. 1. s. 1–30. https://doi.org/10.1080/13658816.2019.1706739 </w:t>
      </w:r>
    </w:p>
    <w:p w14:paraId="23E6F2A6" w14:textId="4E1C8F7E" w:rsidR="00D85329" w:rsidRPr="001F6849" w:rsidRDefault="00341D2E" w:rsidP="00341D2E">
      <w:pPr>
        <w:pStyle w:val="Normlnprvnodsazen"/>
        <w:ind w:firstLine="0"/>
      </w:pPr>
      <w:r w:rsidRPr="001F6849">
        <w:t xml:space="preserve">ŠTĚRBA, Z., ŠAŠINKA, Č., STACHOŇ, Z., ŠTAMPACH, R., MORONG, K. (2015): </w:t>
      </w:r>
      <w:proofErr w:type="spellStart"/>
      <w:r w:rsidRPr="001F6849">
        <w:t>Selected</w:t>
      </w:r>
      <w:proofErr w:type="spellEnd"/>
      <w:r w:rsidRPr="001F6849">
        <w:t xml:space="preserve"> </w:t>
      </w:r>
      <w:proofErr w:type="spellStart"/>
      <w:r w:rsidRPr="001F6849">
        <w:t>Issues</w:t>
      </w:r>
      <w:proofErr w:type="spellEnd"/>
      <w:r w:rsidRPr="001F6849">
        <w:t xml:space="preserve"> </w:t>
      </w:r>
      <w:proofErr w:type="spellStart"/>
      <w:r w:rsidRPr="001F6849">
        <w:t>of</w:t>
      </w:r>
      <w:proofErr w:type="spellEnd"/>
      <w:r w:rsidRPr="001F6849">
        <w:t xml:space="preserve"> </w:t>
      </w:r>
      <w:proofErr w:type="spellStart"/>
      <w:r w:rsidRPr="001F6849">
        <w:t>Experimental</w:t>
      </w:r>
      <w:proofErr w:type="spellEnd"/>
      <w:r w:rsidRPr="001F6849">
        <w:t xml:space="preserve"> Testing in </w:t>
      </w:r>
      <w:proofErr w:type="spellStart"/>
      <w:r w:rsidRPr="001F6849">
        <w:t>Cartography</w:t>
      </w:r>
      <w:proofErr w:type="spellEnd"/>
      <w:r w:rsidRPr="001F6849">
        <w:t>.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Vedoucí bakalářské 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w:t>
      </w:r>
      <w:proofErr w:type="spellStart"/>
      <w:r w:rsidRPr="001F6849">
        <w:rPr>
          <w:rFonts w:eastAsia="Times New Roman" w:cs="Times New Roman"/>
          <w:sz w:val="24"/>
          <w:szCs w:val="24"/>
          <w:lang w:eastAsia="cs-CZ"/>
        </w:rPr>
        <w:t>Herber</w:t>
      </w:r>
      <w:proofErr w:type="spellEnd"/>
      <w:r w:rsidRPr="001F6849">
        <w:rPr>
          <w:rFonts w:eastAsia="Times New Roman" w:cs="Times New Roman"/>
          <w:sz w:val="24"/>
          <w:szCs w:val="24"/>
          <w:lang w:eastAsia="cs-CZ"/>
        </w:rPr>
        <w:t>,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B71937" w:rsidRDefault="00B04AF2" w:rsidP="00B04AF2">
      <w:pPr>
        <w:pStyle w:val="Normlnprvnodsazen"/>
        <w:ind w:firstLine="0"/>
        <w:rPr>
          <w:color w:val="000000" w:themeColor="text1"/>
          <w:highlight w:val="yellow"/>
        </w:rPr>
      </w:pPr>
      <w:r w:rsidRPr="00B71937">
        <w:rPr>
          <w:color w:val="000000" w:themeColor="text1"/>
          <w:highlight w:val="yellow"/>
        </w:rPr>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B71937">
        <w:rPr>
          <w:color w:val="000000" w:themeColor="text1"/>
          <w:highlight w:val="yellow"/>
        </w:rPr>
        <w:t>je možné</w:t>
      </w:r>
      <w:r w:rsidRPr="00B71937">
        <w:rPr>
          <w:color w:val="000000" w:themeColor="text1"/>
          <w:highlight w:val="yellow"/>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B71937" w:rsidRDefault="00B04AF2" w:rsidP="00B04AF2">
      <w:pPr>
        <w:pStyle w:val="Normlnprvnodsazen"/>
        <w:rPr>
          <w:color w:val="000000" w:themeColor="text1"/>
          <w:highlight w:val="yellow"/>
        </w:rPr>
      </w:pPr>
      <w:r w:rsidRPr="00B71937">
        <w:rPr>
          <w:color w:val="000000" w:themeColor="text1"/>
          <w:highlight w:val="yellow"/>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B71937">
        <w:rPr>
          <w:color w:val="000000" w:themeColor="text1"/>
          <w:highlight w:val="yellow"/>
        </w:rPr>
        <w:t xml:space="preserve"> </w:t>
      </w:r>
      <w:r w:rsidRPr="00B71937">
        <w:rPr>
          <w:color w:val="000000" w:themeColor="text1"/>
          <w:highlight w:val="yellow"/>
        </w:rPr>
        <w:t xml:space="preserve">slouží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B71937" w:rsidRDefault="00B32117" w:rsidP="00B04AF2">
      <w:pPr>
        <w:pStyle w:val="Normlnprvnodsazen"/>
        <w:rPr>
          <w:color w:val="000000" w:themeColor="text1"/>
          <w:highlight w:val="yellow"/>
        </w:rPr>
      </w:pPr>
      <w:r w:rsidRPr="00B71937">
        <w:rPr>
          <w:color w:val="000000" w:themeColor="text1"/>
          <w:highlight w:val="yellow"/>
        </w:rPr>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B71937" w:rsidRDefault="005E4F9C" w:rsidP="00EE7FB6">
      <w:pPr>
        <w:pStyle w:val="Normlnprvnodsazen"/>
        <w:rPr>
          <w:color w:val="000000" w:themeColor="text1"/>
          <w:highlight w:val="yellow"/>
        </w:rPr>
      </w:pPr>
      <w:r w:rsidRPr="00B71937">
        <w:rPr>
          <w:color w:val="000000" w:themeColor="text1"/>
          <w:highlight w:val="yellow"/>
        </w:rPr>
        <w:t xml:space="preserve">V případě pohledu na virtuální realitu jako způsobu komunikace </w:t>
      </w:r>
      <w:r w:rsidR="00530769" w:rsidRPr="00B71937">
        <w:rPr>
          <w:color w:val="000000" w:themeColor="text1"/>
          <w:highlight w:val="yellow"/>
        </w:rPr>
        <w:t>se nabízí</w:t>
      </w:r>
      <w:r w:rsidRPr="00B71937">
        <w:rPr>
          <w:color w:val="000000" w:themeColor="text1"/>
          <w:highlight w:val="yellow"/>
        </w:rPr>
        <w:t xml:space="preserve"> myšlenka jejího propojení s internetovým prostředím, kte</w:t>
      </w:r>
      <w:r w:rsidR="00530769" w:rsidRPr="00B71937">
        <w:rPr>
          <w:color w:val="000000" w:themeColor="text1"/>
          <w:highlight w:val="yellow"/>
        </w:rPr>
        <w:t xml:space="preserve">ré je možné považovat za stále rostoucí způsob </w:t>
      </w:r>
      <w:r w:rsidRPr="00B71937">
        <w:rPr>
          <w:color w:val="000000" w:themeColor="text1"/>
          <w:highlight w:val="yellow"/>
        </w:rPr>
        <w:t>lidské komunikace a interakce. Toto propojení přináší jednak dostupnost tak i možnost sdílení, interakce, popř. vzájemné kolaborace což odborná literatura považuje za stěžejní pilíře virtuální reality.</w:t>
      </w:r>
      <w:r w:rsidR="00EE7FB6" w:rsidRPr="00B71937">
        <w:rPr>
          <w:color w:val="000000" w:themeColor="text1"/>
          <w:highlight w:val="yellow"/>
        </w:rPr>
        <w:t xml:space="preserve"> </w:t>
      </w:r>
    </w:p>
    <w:p w14:paraId="665132E9" w14:textId="607F551A" w:rsidR="005E4F9C" w:rsidRPr="00B71937" w:rsidRDefault="005E4F9C" w:rsidP="00EE7FB6">
      <w:pPr>
        <w:pStyle w:val="Normlnprvnodsazen"/>
        <w:rPr>
          <w:color w:val="000000" w:themeColor="text1"/>
          <w:highlight w:val="yellow"/>
        </w:rPr>
      </w:pPr>
      <w:r w:rsidRPr="00B71937">
        <w:rPr>
          <w:color w:val="000000" w:themeColor="text1"/>
          <w:highlight w:val="yellow"/>
        </w:rPr>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B71937">
        <w:rPr>
          <w:color w:val="000000" w:themeColor="text1"/>
          <w:highlight w:val="yellow"/>
        </w:rPr>
        <w:t>nechtějí</w:t>
      </w:r>
      <w:r w:rsidR="00EE7FB6" w:rsidRPr="00B71937">
        <w:rPr>
          <w:color w:val="000000" w:themeColor="text1"/>
          <w:highlight w:val="yellow"/>
        </w:rPr>
        <w:t xml:space="preserve"> naučit</w:t>
      </w:r>
      <w:r w:rsidR="008C5718" w:rsidRPr="00B71937">
        <w:rPr>
          <w:color w:val="000000" w:themeColor="text1"/>
          <w:highlight w:val="yellow"/>
        </w:rPr>
        <w:t>,</w:t>
      </w:r>
      <w:r w:rsidRPr="00B71937">
        <w:rPr>
          <w:color w:val="000000" w:themeColor="text1"/>
          <w:highlight w:val="yellow"/>
        </w:rPr>
        <w:t xml:space="preserve"> popř. ani nejsou schopni </w:t>
      </w:r>
      <w:r w:rsidR="00EE7FB6" w:rsidRPr="00B71937">
        <w:rPr>
          <w:color w:val="000000" w:themeColor="text1"/>
          <w:highlight w:val="yellow"/>
        </w:rPr>
        <w:t>pracovat s často složitými desktopovými</w:t>
      </w:r>
      <w:r w:rsidRPr="00B71937">
        <w:rPr>
          <w:color w:val="000000" w:themeColor="text1"/>
          <w:highlight w:val="yellow"/>
        </w:rPr>
        <w:t xml:space="preserve"> programy. Právě v této souvislosti umožňují nástroje ve webovém prostředí alternativu. </w:t>
      </w:r>
      <w:r w:rsidR="00035264" w:rsidRPr="00B71937">
        <w:rPr>
          <w:color w:val="000000" w:themeColor="text1"/>
          <w:highlight w:val="yellow"/>
        </w:rPr>
        <w:t xml:space="preserve">Volba webového prostředí jakožto </w:t>
      </w:r>
      <w:r w:rsidR="00240083" w:rsidRPr="00B71937">
        <w:rPr>
          <w:color w:val="000000" w:themeColor="text1"/>
          <w:highlight w:val="yellow"/>
        </w:rPr>
        <w:t>platformy pro</w:t>
      </w:r>
      <w:r w:rsidR="00035264" w:rsidRPr="00B71937">
        <w:rPr>
          <w:color w:val="000000" w:themeColor="text1"/>
          <w:highlight w:val="yellow"/>
        </w:rPr>
        <w:t xml:space="preserve"> virtuální realitu</w:t>
      </w:r>
      <w:r w:rsidR="00EE7FB6" w:rsidRPr="00B71937">
        <w:rPr>
          <w:color w:val="000000" w:themeColor="text1"/>
          <w:highlight w:val="yellow"/>
        </w:rPr>
        <w:t xml:space="preserve"> však</w:t>
      </w:r>
      <w:r w:rsidR="00035264" w:rsidRPr="00B71937">
        <w:rPr>
          <w:color w:val="000000" w:themeColor="text1"/>
          <w:highlight w:val="yellow"/>
        </w:rPr>
        <w:t xml:space="preserve"> </w:t>
      </w:r>
      <w:r w:rsidR="00240083" w:rsidRPr="00B71937">
        <w:rPr>
          <w:color w:val="000000" w:themeColor="text1"/>
          <w:highlight w:val="yellow"/>
        </w:rPr>
        <w:t xml:space="preserve">nepřináší pouze benefity. Ačkoliv </w:t>
      </w:r>
      <w:r w:rsidR="00035264" w:rsidRPr="00B71937">
        <w:rPr>
          <w:color w:val="000000" w:themeColor="text1"/>
          <w:highlight w:val="yellow"/>
        </w:rPr>
        <w:t xml:space="preserve">odstraňuje mnohé překážky pro </w:t>
      </w:r>
      <w:r w:rsidR="00240083" w:rsidRPr="00B71937">
        <w:rPr>
          <w:color w:val="000000" w:themeColor="text1"/>
          <w:highlight w:val="yellow"/>
        </w:rPr>
        <w:t>uživatele</w:t>
      </w:r>
      <w:r w:rsidR="00EE7FB6" w:rsidRPr="00B71937">
        <w:rPr>
          <w:color w:val="000000" w:themeColor="text1"/>
          <w:highlight w:val="yellow"/>
        </w:rPr>
        <w:t xml:space="preserve">, </w:t>
      </w:r>
      <w:r w:rsidR="00240083" w:rsidRPr="00B71937">
        <w:rPr>
          <w:color w:val="000000" w:themeColor="text1"/>
          <w:highlight w:val="yellow"/>
        </w:rPr>
        <w:t>v některých aspektech (detail, výkonost, komplexita) je přenáší na vývojáře / tvůrce</w:t>
      </w:r>
      <w:r w:rsidR="00EE7FB6" w:rsidRPr="00B71937">
        <w:rPr>
          <w:color w:val="000000" w:themeColor="text1"/>
          <w:highlight w:val="yellow"/>
        </w:rPr>
        <w:t xml:space="preserve"> virtuální reality</w:t>
      </w:r>
      <w:r w:rsidR="00240083" w:rsidRPr="00B71937">
        <w:rPr>
          <w:color w:val="000000" w:themeColor="text1"/>
          <w:highlight w:val="yellow"/>
        </w:rPr>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04898C79" w:rsidR="00035264" w:rsidRPr="00B71937" w:rsidRDefault="007F6369" w:rsidP="00240083">
      <w:pPr>
        <w:pStyle w:val="Normlnprvnodsazen"/>
        <w:rPr>
          <w:color w:val="000000" w:themeColor="text1"/>
        </w:rPr>
      </w:pPr>
      <w:r w:rsidRPr="00B71937">
        <w:rPr>
          <w:color w:val="000000" w:themeColor="text1"/>
          <w:highlight w:val="yellow"/>
        </w:rPr>
        <w:t>Dosavadní způsob, jakým byla geografická informace</w:t>
      </w:r>
      <w:r w:rsidR="00530769" w:rsidRPr="00B71937">
        <w:rPr>
          <w:color w:val="000000" w:themeColor="text1"/>
          <w:highlight w:val="yellow"/>
        </w:rPr>
        <w:t xml:space="preserve"> vizualizována a komunikována </w:t>
      </w:r>
      <w:r w:rsidRPr="00B71937">
        <w:rPr>
          <w:color w:val="000000" w:themeColor="text1"/>
          <w:highlight w:val="yellow"/>
        </w:rPr>
        <w:t>se převážně soustředil na 2D reprezentaci, tedy na mapy. Avšak v dnešní digitální éře technologický vývoj vede k tomu, že je možné si představit a prozkoumávat prostor ve třetí dimenzi. Zde se naskýtá otázka, jaký vztah existuje mezi tradičními mapami a novou formou virtuální realit</w:t>
      </w:r>
      <w:r w:rsidR="00530769" w:rsidRPr="00B71937">
        <w:rPr>
          <w:color w:val="000000" w:themeColor="text1"/>
          <w:highlight w:val="yellow"/>
        </w:rPr>
        <w:t>y?</w:t>
      </w:r>
      <w:r w:rsidRPr="00B71937">
        <w:rPr>
          <w:color w:val="000000" w:themeColor="text1"/>
          <w:highlight w:val="yellow"/>
        </w:rPr>
        <w:t xml:space="preserve"> Je virtuální realita pouze dalším médium nebo znamená pokrok ve způsobu, jakým komunikujeme prostorové informace? Je možné virtuální realitu zobrazující geoprostorovou informaci považovat za interaktivní 3D mapu? Kde leží hranice</w:t>
      </w:r>
      <w:r w:rsidR="00530769" w:rsidRPr="00B71937">
        <w:rPr>
          <w:color w:val="000000" w:themeColor="text1"/>
          <w:highlight w:val="yellow"/>
        </w:rPr>
        <w:t xml:space="preserve"> mezi mapou a virtuální realitou</w:t>
      </w:r>
      <w:r w:rsidRPr="00B71937">
        <w:rPr>
          <w:color w:val="000000" w:themeColor="text1"/>
          <w:highlight w:val="yellow"/>
        </w:rPr>
        <w:t xml:space="preserve"> do jaké míry jsou oba tyto prostředky abstrakcí reality?</w:t>
      </w:r>
      <w:r w:rsidR="00035264" w:rsidRPr="00B71937">
        <w:rPr>
          <w:color w:val="000000" w:themeColor="text1"/>
          <w:highlight w:val="yellow"/>
        </w:rPr>
        <w:t xml:space="preserve"> </w:t>
      </w:r>
      <w:r w:rsidRPr="00B71937">
        <w:rPr>
          <w:color w:val="000000" w:themeColor="text1"/>
          <w:highlight w:val="yellow"/>
        </w:rPr>
        <w:t>Tato práce na t</w:t>
      </w:r>
      <w:r w:rsidR="00035264" w:rsidRPr="00B71937">
        <w:rPr>
          <w:color w:val="000000" w:themeColor="text1"/>
          <w:highlight w:val="yellow"/>
        </w:rPr>
        <w:t>y</w:t>
      </w:r>
      <w:r w:rsidRPr="00B71937">
        <w:rPr>
          <w:color w:val="000000" w:themeColor="text1"/>
          <w:highlight w:val="yellow"/>
        </w:rPr>
        <w:t>to otázk</w:t>
      </w:r>
      <w:r w:rsidR="00035264" w:rsidRPr="00B71937">
        <w:rPr>
          <w:color w:val="000000" w:themeColor="text1"/>
          <w:highlight w:val="yellow"/>
        </w:rPr>
        <w:t>y</w:t>
      </w:r>
      <w:r w:rsidRPr="00B71937">
        <w:rPr>
          <w:color w:val="000000" w:themeColor="text1"/>
          <w:highlight w:val="yellow"/>
        </w:rPr>
        <w:t xml:space="preserve"> nezodpovídá, ale snaží se dát kontext pro </w:t>
      </w:r>
      <w:r w:rsidR="00530769" w:rsidRPr="00B71937">
        <w:rPr>
          <w:color w:val="000000" w:themeColor="text1"/>
          <w:highlight w:val="yellow"/>
        </w:rPr>
        <w:t>jejich</w:t>
      </w:r>
      <w:r w:rsidR="00827743" w:rsidRPr="00B71937">
        <w:rPr>
          <w:color w:val="000000" w:themeColor="text1"/>
          <w:highlight w:val="yellow"/>
        </w:rPr>
        <w:t xml:space="preserve"> </w:t>
      </w:r>
      <w:r w:rsidRPr="00B71937">
        <w:rPr>
          <w:color w:val="000000" w:themeColor="text1"/>
          <w:highlight w:val="yellow"/>
        </w:rPr>
        <w:t xml:space="preserve">zodpovězení ve formě znalosti </w:t>
      </w:r>
      <w:r w:rsidR="00035264" w:rsidRPr="00B71937">
        <w:rPr>
          <w:color w:val="000000" w:themeColor="text1"/>
          <w:highlight w:val="yellow"/>
        </w:rPr>
        <w:t xml:space="preserve">možností </w:t>
      </w:r>
      <w:r w:rsidRPr="00B71937">
        <w:rPr>
          <w:color w:val="000000" w:themeColor="text1"/>
          <w:highlight w:val="yellow"/>
        </w:rPr>
        <w:t>nástrojů umožňující tvorbu virtuální reality</w:t>
      </w:r>
      <w:r w:rsidR="00035264" w:rsidRPr="00B71937">
        <w:rPr>
          <w:color w:val="000000" w:themeColor="text1"/>
          <w:highlight w:val="yellow"/>
        </w:rPr>
        <w:t xml:space="preserve"> na webu</w:t>
      </w:r>
      <w:r w:rsidRPr="00B71937">
        <w:rPr>
          <w:color w:val="000000" w:themeColor="text1"/>
          <w:highlight w:val="yellow"/>
        </w:rPr>
        <w:t>.</w:t>
      </w:r>
      <w:r w:rsidR="00240083" w:rsidRPr="00B71937">
        <w:rPr>
          <w:color w:val="000000" w:themeColor="text1"/>
        </w:rPr>
        <w:t xml:space="preserve"> </w:t>
      </w:r>
    </w:p>
    <w:p w14:paraId="2D988960" w14:textId="3151316D" w:rsidR="00B32117" w:rsidRPr="001F6849" w:rsidRDefault="00240083" w:rsidP="00827743">
      <w:pPr>
        <w:pStyle w:val="Normlnprvnodsazen"/>
      </w:pPr>
      <w:r w:rsidRPr="001F6849">
        <w:lastRenderedPageBreak/>
        <w:t xml:space="preserve">Práce se nejdříve zaměří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1BDCC940"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3E9646F5" w14:textId="76511054" w:rsidR="00E9514F" w:rsidRPr="001F6849" w:rsidRDefault="006C4BF4" w:rsidP="00E9514F">
      <w:pPr>
        <w:pStyle w:val="Normlnprvnodsazen"/>
        <w:numPr>
          <w:ilvl w:val="0"/>
          <w:numId w:val="26"/>
        </w:numPr>
      </w:pPr>
      <w:ins w:id="17" w:author="Jan Horák" w:date="2023-06-15T11:15:00Z">
        <w:r w:rsidRPr="001F6849">
          <w:rPr>
            <w:highlight w:val="yellow"/>
          </w:rPr>
          <w:t>Vývoj pilotní aplikace pomocí vybraných technologií.</w:t>
        </w:r>
      </w:ins>
      <w:r w:rsidR="00E9514F">
        <w:t xml:space="preserve"> </w:t>
      </w:r>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20CD208" w14:textId="171FBED8" w:rsidR="00E33F0C" w:rsidRPr="001F6849" w:rsidRDefault="00FB3633" w:rsidP="00E33F0C">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Pr="001F6849"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4A6373C9" w14:textId="16CA73AD" w:rsidR="00190CD2" w:rsidRPr="001F6849" w:rsidRDefault="00190CD2" w:rsidP="00190CD2">
      <w:pPr>
        <w:rPr>
          <w:color w:val="FF0000"/>
          <w:highlight w:val="yellow"/>
        </w:rPr>
      </w:pPr>
      <w:r w:rsidRPr="001F6849">
        <w:rPr>
          <w:color w:val="FF0000"/>
          <w:highlight w:val="yellow"/>
        </w:rPr>
        <w:t>#TODO – jak správně formulovat</w:t>
      </w:r>
    </w:p>
    <w:p w14:paraId="4CD8FE7A" w14:textId="00873BA7" w:rsidR="00CA385D" w:rsidRPr="001F6849"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55649608" w14:textId="7E3783FB" w:rsidR="00BC3D00" w:rsidRPr="001F6849" w:rsidRDefault="00BC3D00" w:rsidP="00190CD2">
      <w:pPr>
        <w:pStyle w:val="Normlnprvnodsazen"/>
        <w:ind w:firstLine="0"/>
        <w:rPr>
          <w:lang w:eastAsia="en-US"/>
        </w:rPr>
      </w:pPr>
      <w:r w:rsidRPr="001F6849">
        <w:rPr>
          <w:lang w:eastAsia="en-US"/>
        </w:rPr>
        <w:t xml:space="preserve">Jaké jsou faktory ovlivňující volbu technologie pro vizualizaci dat ve VR. </w:t>
      </w:r>
    </w:p>
    <w:p w14:paraId="472BE984" w14:textId="08D60428" w:rsidR="00224D8F" w:rsidRDefault="001D4061" w:rsidP="002656D4">
      <w:pPr>
        <w:pStyle w:val="Heading1"/>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01B82F1B" w14:textId="0637B692" w:rsidR="006D0E6E" w:rsidRDefault="006D0E6E" w:rsidP="006D0E6E">
      <w:pPr>
        <w:pStyle w:val="ListParagraph"/>
        <w:numPr>
          <w:ilvl w:val="0"/>
          <w:numId w:val="49"/>
        </w:numPr>
        <w:rPr>
          <w:highlight w:val="yellow"/>
          <w:lang w:eastAsia="cs-CZ"/>
        </w:rPr>
      </w:pPr>
      <w:r>
        <w:rPr>
          <w:highlight w:val="yellow"/>
          <w:lang w:eastAsia="cs-CZ"/>
        </w:rPr>
        <w:t xml:space="preserve">Zpracovat metodiku VR, 3D </w:t>
      </w:r>
      <w:proofErr w:type="spellStart"/>
      <w:r>
        <w:rPr>
          <w:highlight w:val="yellow"/>
          <w:lang w:eastAsia="cs-CZ"/>
        </w:rPr>
        <w:t>modelovani</w:t>
      </w:r>
      <w:proofErr w:type="spellEnd"/>
      <w:r w:rsidR="00776F6B">
        <w:rPr>
          <w:highlight w:val="yellow"/>
          <w:lang w:eastAsia="cs-CZ"/>
        </w:rPr>
        <w:t>.</w:t>
      </w:r>
    </w:p>
    <w:p w14:paraId="66231F5B" w14:textId="00A33494" w:rsidR="00776F6B" w:rsidRDefault="00776F6B" w:rsidP="006D0E6E">
      <w:pPr>
        <w:pStyle w:val="ListParagraph"/>
        <w:numPr>
          <w:ilvl w:val="0"/>
          <w:numId w:val="49"/>
        </w:numPr>
        <w:rPr>
          <w:highlight w:val="yellow"/>
          <w:lang w:eastAsia="cs-CZ"/>
        </w:rPr>
      </w:pPr>
      <w:r>
        <w:rPr>
          <w:highlight w:val="yellow"/>
          <w:lang w:eastAsia="cs-CZ"/>
        </w:rPr>
        <w:t xml:space="preserve">Popsat základní technologie umožňující VR na webu – SW – základní API </w:t>
      </w:r>
      <w:proofErr w:type="spellStart"/>
      <w:r>
        <w:rPr>
          <w:highlight w:val="yellow"/>
          <w:lang w:eastAsia="cs-CZ"/>
        </w:rPr>
        <w:t>WebGL</w:t>
      </w:r>
      <w:proofErr w:type="spellEnd"/>
      <w:r>
        <w:rPr>
          <w:highlight w:val="yellow"/>
          <w:lang w:eastAsia="cs-CZ"/>
        </w:rPr>
        <w:t>, XR atd.</w:t>
      </w:r>
    </w:p>
    <w:p w14:paraId="53E11633" w14:textId="7F92ACB4" w:rsidR="00776F6B" w:rsidRDefault="00776F6B" w:rsidP="006D0E6E">
      <w:pPr>
        <w:pStyle w:val="ListParagraph"/>
        <w:numPr>
          <w:ilvl w:val="0"/>
          <w:numId w:val="49"/>
        </w:numPr>
        <w:rPr>
          <w:highlight w:val="yellow"/>
          <w:lang w:eastAsia="cs-CZ"/>
        </w:rPr>
      </w:pPr>
      <w:r>
        <w:rPr>
          <w:highlight w:val="yellow"/>
          <w:lang w:eastAsia="cs-CZ"/>
        </w:rPr>
        <w:t>Seznam a popsat nástavby nad základními API</w:t>
      </w:r>
    </w:p>
    <w:p w14:paraId="2DA4A6E6" w14:textId="71444EE0" w:rsidR="00776F6B" w:rsidRDefault="00776F6B" w:rsidP="006D0E6E">
      <w:pPr>
        <w:pStyle w:val="ListParagraph"/>
        <w:numPr>
          <w:ilvl w:val="0"/>
          <w:numId w:val="49"/>
        </w:numPr>
        <w:rPr>
          <w:highlight w:val="yellow"/>
          <w:lang w:eastAsia="cs-CZ"/>
        </w:rPr>
      </w:pPr>
      <w:r>
        <w:rPr>
          <w:highlight w:val="yellow"/>
          <w:lang w:eastAsia="cs-CZ"/>
        </w:rPr>
        <w:t>Vybrat tech</w:t>
      </w:r>
    </w:p>
    <w:p w14:paraId="6F63F19F" w14:textId="4AE2900B" w:rsidR="00776F6B" w:rsidRPr="006D0E6E" w:rsidRDefault="00776F6B" w:rsidP="006D0E6E">
      <w:pPr>
        <w:pStyle w:val="ListParagraph"/>
        <w:numPr>
          <w:ilvl w:val="0"/>
          <w:numId w:val="49"/>
        </w:numPr>
        <w:rPr>
          <w:highlight w:val="yellow"/>
          <w:lang w:eastAsia="cs-CZ"/>
        </w:rPr>
      </w:pPr>
      <w:r>
        <w:rPr>
          <w:highlight w:val="yellow"/>
          <w:lang w:eastAsia="cs-CZ"/>
        </w:rPr>
        <w:t xml:space="preserve">Udělat </w:t>
      </w:r>
      <w:proofErr w:type="spellStart"/>
      <w:r>
        <w:rPr>
          <w:highlight w:val="yellow"/>
          <w:lang w:eastAsia="cs-CZ"/>
        </w:rPr>
        <w:t>appku</w:t>
      </w:r>
      <w:proofErr w:type="spellEnd"/>
      <w:r>
        <w:rPr>
          <w:highlight w:val="yellow"/>
          <w:lang w:eastAsia="cs-CZ"/>
        </w:rPr>
        <w:t xml:space="preserve"> </w:t>
      </w:r>
      <w:r w:rsidRPr="00776F6B">
        <w:rPr>
          <mc:AlternateContent>
            <mc:Choice Requires="w16se"/>
            <mc:Fallback>
              <w:rFonts w:ascii="Segoe UI Emoji" w:eastAsia="Segoe UI Emoji" w:hAnsi="Segoe UI Emoji" w:cs="Segoe UI Emoji"/>
            </mc:Fallback>
          </mc:AlternateContent>
          <w:highlight w:val="yellow"/>
          <w:lang w:eastAsia="cs-CZ"/>
        </w:rPr>
        <mc:AlternateContent>
          <mc:Choice Requires="w16se">
            <w16se:symEx w16se:font="Segoe UI Emoji" w16se:char="1F60A"/>
          </mc:Choice>
          <mc:Fallback>
            <w:t>😊</w:t>
          </mc:Fallback>
        </mc:AlternateContent>
      </w:r>
    </w:p>
    <w:p w14:paraId="08434D04" w14:textId="1DDFDB8C" w:rsidR="00466AC8" w:rsidRPr="00466AC8" w:rsidRDefault="00466AC8" w:rsidP="00466AC8">
      <w:pPr>
        <w:rPr>
          <w:highlight w:val="yellow"/>
          <w:lang w:eastAsia="cs-CZ"/>
        </w:rPr>
      </w:pPr>
      <w:r>
        <w:rPr>
          <w:highlight w:val="yellow"/>
          <w:lang w:eastAsia="cs-CZ"/>
        </w:rPr>
        <w:t xml:space="preserve">V první části práce byla zpracována teoretická </w:t>
      </w:r>
    </w:p>
    <w:p w14:paraId="446D6010" w14:textId="5BEC05E9" w:rsidR="0052704B" w:rsidRPr="001F6849" w:rsidRDefault="00BF3D2F" w:rsidP="00413905">
      <w:pPr>
        <w:rPr>
          <w:highlight w:val="yellow"/>
        </w:rPr>
      </w:pPr>
      <w:r w:rsidRPr="001F6849">
        <w:rPr>
          <w:highlight w:val="yellow"/>
        </w:rPr>
        <w:t>Vlastní vizualizace bude vytvořena na základě podrobného průzkumu technologií v kontextu geografické vizualizace. Není možné vytvořit funkční mapu / vizualizac</w:t>
      </w:r>
      <w:r w:rsidR="00E25771" w:rsidRPr="001F6849">
        <w:rPr>
          <w:highlight w:val="yellow"/>
        </w:rPr>
        <w:t>i</w:t>
      </w:r>
      <w:r w:rsidRPr="001F6849">
        <w:rPr>
          <w:highlight w:val="yellow"/>
        </w:rPr>
        <w:t xml:space="preserve"> / aplikaci, bez důkladného promyšlení příčin, které předurčují splnění účelu dané práce </w:t>
      </w:r>
      <w:r w:rsidRPr="001F6849">
        <w:rPr>
          <w:highlight w:val="yellow"/>
        </w:rPr>
        <w:fldChar w:fldCharType="begin"/>
      </w:r>
      <w:r w:rsidR="0014392A" w:rsidRPr="001F6849">
        <w:rPr>
          <w:highlight w:val="yellow"/>
        </w:rPr>
        <w:instrText xml:space="preserve"> ADDIN ZOTERO_ITEM CSL_CITATION {"citationID":"Wlr1rHbh","properties":{"formattedCitation":"(Sterba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rsidRPr="001F6849">
        <w:rPr>
          <w:highlight w:val="yellow"/>
        </w:rPr>
        <w:fldChar w:fldCharType="separate"/>
      </w:r>
      <w:r w:rsidRPr="001F6849">
        <w:rPr>
          <w:highlight w:val="yellow"/>
        </w:rPr>
        <w:t>(Sterba et al. 2015)</w:t>
      </w:r>
      <w:r w:rsidRPr="001F6849">
        <w:rPr>
          <w:highlight w:val="yellow"/>
        </w:rPr>
        <w:fldChar w:fldCharType="end"/>
      </w:r>
      <w:r w:rsidRPr="001F6849">
        <w:rPr>
          <w:highlight w:val="yellow"/>
        </w:rPr>
        <w:t xml:space="preserve">. Z tohoto důvodu je nutné identifkovat geoprostorová témata pro která je vhodné využit vizualizace v rámci virtuální reality. Na základě těchto témat je nutné určit, jaká využívají geografická data a jaké dopady mají </w:t>
      </w:r>
      <w:r w:rsidR="00413905" w:rsidRPr="001F6849">
        <w:rPr>
          <w:highlight w:val="yellow"/>
        </w:rPr>
        <w:t xml:space="preserve">tato </w:t>
      </w:r>
      <w:r w:rsidRPr="001F6849">
        <w:rPr>
          <w:highlight w:val="yellow"/>
        </w:rPr>
        <w:t>dat</w:t>
      </w:r>
      <w:r w:rsidR="00413905" w:rsidRPr="001F6849">
        <w:rPr>
          <w:highlight w:val="yellow"/>
        </w:rPr>
        <w:t>a</w:t>
      </w:r>
      <w:r w:rsidRPr="001F6849">
        <w:rPr>
          <w:highlight w:val="yellow"/>
        </w:rPr>
        <w:t xml:space="preserve"> na volbu postupů a technologií při jejich vizualizaci.</w:t>
      </w:r>
      <w:r w:rsidR="00E25771" w:rsidRPr="001F6849">
        <w:rPr>
          <w:highlight w:val="yellow"/>
        </w:rPr>
        <w:t xml:space="preserve"> Právě tyto prerekvizity a další specifické jako je aktuálnost, standardizace otevřenost aj. je nutné mít na paměti při analýze a následném výběru technologií pro vizualizaci. </w:t>
      </w:r>
      <w:r w:rsidR="00413905" w:rsidRPr="001F6849">
        <w:rPr>
          <w:highlight w:val="yellow"/>
        </w:rPr>
        <w:t xml:space="preserve">Z tohoto důvodu je nutné  vytvořit sadu požadavků. </w: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016E0629" w:rsidR="00A677BE" w:rsidRDefault="00A677BE" w:rsidP="00884983">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AC0170">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SZ4C6156/IBgTuu7K","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(Guo, Goodchild, Annoni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w:t>
      </w:r>
      <w:proofErr w:type="spellStart"/>
      <w:r w:rsidR="00B60F35" w:rsidRPr="001F6849">
        <w:rPr>
          <w:rFonts w:cs="Times New Roman"/>
          <w:szCs w:val="24"/>
        </w:rPr>
        <w:t>Slocum</w:t>
      </w:r>
      <w:proofErr w:type="spellEnd"/>
      <w:r w:rsidR="00B60F35" w:rsidRPr="001F6849">
        <w:rPr>
          <w:rFonts w:cs="Times New Roman"/>
          <w:szCs w:val="24"/>
        </w:rPr>
        <w:t xml:space="preserve"> 2014; </w:t>
      </w:r>
      <w:proofErr w:type="spellStart"/>
      <w:r w:rsidR="00B60F35" w:rsidRPr="001F6849">
        <w:rPr>
          <w:rFonts w:cs="Times New Roman"/>
          <w:szCs w:val="24"/>
        </w:rPr>
        <w:t>Çöltekin</w:t>
      </w:r>
      <w:proofErr w:type="spellEnd"/>
      <w:r w:rsidR="00B60F35" w:rsidRPr="001F6849">
        <w:rPr>
          <w:rFonts w:cs="Times New Roman"/>
          <w:szCs w:val="24"/>
        </w:rPr>
        <w:t xml:space="preserve">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61B9EF1F"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 xml:space="preserve">. </w:t>
      </w:r>
      <w:r w:rsidR="004278FB" w:rsidRPr="001F6849">
        <w:rPr>
          <w:highlight w:val="yellow"/>
        </w:rPr>
        <w:t xml:space="preserve">#TODO </w:t>
      </w:r>
      <w:proofErr w:type="spellStart"/>
      <w:r w:rsidR="004278FB" w:rsidRPr="001F6849">
        <w:rPr>
          <w:highlight w:val="yellow"/>
        </w:rPr>
        <w:t>Mozila</w:t>
      </w:r>
      <w:proofErr w:type="spellEnd"/>
      <w:r w:rsidR="004278FB" w:rsidRPr="001F6849">
        <w:rPr>
          <w:highlight w:val="yellow"/>
        </w:rPr>
        <w:t xml:space="preserve"> </w:t>
      </w:r>
      <w:proofErr w:type="spellStart"/>
      <w:r w:rsidR="004278FB" w:rsidRPr="001F6849">
        <w:rPr>
          <w:highlight w:val="yellow"/>
        </w:rPr>
        <w:t>Hubs</w:t>
      </w:r>
      <w:proofErr w:type="spellEnd"/>
      <w:r w:rsidR="004278FB" w:rsidRPr="001F6849">
        <w:rPr>
          <w:highlight w:val="yellow"/>
        </w:rPr>
        <w:t xml:space="preserve"> aj.</w:t>
      </w:r>
      <w:r w:rsidR="004278FB" w:rsidRPr="001F6849">
        <w:t xml:space="preserve"> </w:t>
      </w:r>
      <w:r w:rsidR="00370404" w:rsidRPr="002B3EE7">
        <w:rPr>
          <w:highlight w:val="yellow"/>
        </w:rPr>
        <w:t xml:space="preserve">Vizualizaci velkého množství 3D budov </w:t>
      </w:r>
      <w:r w:rsidR="00E21604" w:rsidRPr="002B3EE7">
        <w:rPr>
          <w:highlight w:val="yellow"/>
        </w:rPr>
        <w:t xml:space="preserve">(veškeré budovy v Holandsku) </w:t>
      </w:r>
      <w:r w:rsidR="00370404" w:rsidRPr="002B3EE7">
        <w:rPr>
          <w:highlight w:val="yellow"/>
        </w:rPr>
        <w:t>pomocí webového prohlížeče řeší</w:t>
      </w:r>
      <w:r w:rsidR="002B3EE7" w:rsidRPr="002B3EE7">
        <w:rPr>
          <w:highlight w:val="yellow"/>
        </w:rPr>
        <w:t xml:space="preserve"> #TODO 3dbag</w:t>
      </w:r>
    </w:p>
    <w:p w14:paraId="15477509" w14:textId="71618547" w:rsidR="002B3EE7" w:rsidRPr="001F6849" w:rsidRDefault="00174B1A" w:rsidP="002B3EE7">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w:t>
      </w:r>
      <w:proofErr w:type="spellStart"/>
      <w:r w:rsidR="00DF109F" w:rsidRPr="001F6849">
        <w:rPr>
          <w:rFonts w:cs="Times New Roman"/>
          <w:szCs w:val="24"/>
        </w:rPr>
        <w:t>Ugwitz</w:t>
      </w:r>
      <w:proofErr w:type="spellEnd"/>
      <w:r w:rsidR="00DF109F" w:rsidRPr="001F6849">
        <w:rPr>
          <w:rFonts w:cs="Times New Roman"/>
          <w:szCs w:val="24"/>
        </w:rPr>
        <w:t>,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r w:rsidR="002B3EE7">
        <w:t xml:space="preserve">. </w:t>
      </w:r>
    </w:p>
    <w:p w14:paraId="5B73E8F3" w14:textId="745804E3"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w:t>
      </w:r>
      <w:r w:rsidR="000558F0" w:rsidRPr="001F6849">
        <w:rPr>
          <w:lang w:eastAsia="en-US"/>
        </w:rPr>
        <w:lastRenderedPageBreak/>
        <w:t xml:space="preserve">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r w:rsidR="00413905" w:rsidRPr="001F6849">
        <w:rPr>
          <w:lang w:eastAsia="en-US"/>
        </w:rPr>
        <w:t xml:space="preserve"> </w:t>
      </w:r>
      <w:r w:rsidR="00413905" w:rsidRPr="001F6849">
        <w:rPr>
          <w:highlight w:val="yellow"/>
          <w:lang w:eastAsia="en-US"/>
        </w:rPr>
        <w:t>#TODO</w:t>
      </w:r>
    </w:p>
    <w:p w14:paraId="07BBBF25" w14:textId="6C5BD780" w:rsidR="00267EE8" w:rsidRPr="001F6849" w:rsidRDefault="008A172B" w:rsidP="00413905">
      <w:pPr>
        <w:pStyle w:val="Normlnprvnodsazen"/>
        <w:divId w:val="1117915535"/>
      </w:pPr>
      <w:r w:rsidRPr="001F6849">
        <w:rPr>
          <w:lang w:eastAsia="en-US"/>
        </w:rPr>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w:t>
      </w:r>
      <w:proofErr w:type="spellStart"/>
      <w:r w:rsidR="00271086" w:rsidRPr="001F6849">
        <w:t>goevizualizaci</w:t>
      </w:r>
      <w:proofErr w:type="spellEnd"/>
      <w:r w:rsidR="00271086" w:rsidRPr="001F6849">
        <w:t xml:space="preserve">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proofErr w:type="spellStart"/>
      <w:r w:rsidR="00B12CF6" w:rsidRPr="001F6849">
        <w:t>Geovizualizace</w:t>
      </w:r>
      <w:proofErr w:type="spellEnd"/>
      <w:r w:rsidR="00B12CF6" w:rsidRPr="001F6849">
        <w:t xml:space="preserve"> v rámci tohoto výzkumu spočívala ve vytvoření virtuálních prostředí univerzitního kampusu pomocí herních </w:t>
      </w:r>
      <w:proofErr w:type="spellStart"/>
      <w:r w:rsidR="00B12CF6" w:rsidRPr="001F6849">
        <w:t>enginů</w:t>
      </w:r>
      <w:proofErr w:type="spellEnd"/>
      <w:r w:rsidR="00B12CF6" w:rsidRPr="001F6849">
        <w:t xml:space="preserve"> (</w:t>
      </w:r>
      <w:ins w:id="32" w:author="Lukáš Herman" w:date="2023-02-21T16:15:00Z">
        <w:r w:rsidR="00AA587E" w:rsidRPr="001F6849">
          <w:t xml:space="preserve">např. </w:t>
        </w:r>
      </w:ins>
      <w:r w:rsidR="00B12CF6" w:rsidRPr="001F6849">
        <w:t xml:space="preserve">Unity, </w:t>
      </w:r>
      <w:proofErr w:type="spellStart"/>
      <w:r w:rsidR="00B12CF6" w:rsidRPr="001F6849">
        <w:t>Unreal</w:t>
      </w:r>
      <w:proofErr w:type="spellEnd"/>
      <w:r w:rsidR="00B12CF6" w:rsidRPr="001F6849">
        <w:t xml:space="preserve">). </w:t>
      </w:r>
    </w:p>
    <w:p w14:paraId="4B75AA9D" w14:textId="6339B634" w:rsidR="002B3EE7" w:rsidRDefault="009F7D92" w:rsidP="002B3EE7">
      <w:pPr>
        <w:pStyle w:val="Normlnprvnodsazen"/>
        <w:divId w:val="1117915535"/>
      </w:pPr>
      <w:r w:rsidRPr="001F6849">
        <w:t xml:space="preserve">Důležitým aspektem vývoje pro webové prostředí je porozumění ekosystému </w:t>
      </w:r>
      <w:proofErr w:type="spellStart"/>
      <w:r w:rsidRPr="001F6849">
        <w:t>techologií</w:t>
      </w:r>
      <w:proofErr w:type="spellEnd"/>
      <w:r w:rsidRPr="001F6849">
        <w:t xml:space="preserve">, které jej umožňují.  </w:t>
      </w:r>
      <w:r w:rsidRPr="001F6849">
        <w:rPr>
          <w:highlight w:val="yellow"/>
        </w:rPr>
        <w:t xml:space="preserve">#todo – </w:t>
      </w:r>
      <w:proofErr w:type="spellStart"/>
      <w:r w:rsidRPr="001F6849">
        <w:rPr>
          <w:highlight w:val="yellow"/>
        </w:rPr>
        <w:t>Obecne</w:t>
      </w:r>
      <w:proofErr w:type="spellEnd"/>
      <w:r w:rsidRPr="001F6849">
        <w:rPr>
          <w:highlight w:val="yellow"/>
        </w:rPr>
        <w:t xml:space="preserve"> </w:t>
      </w:r>
      <w:proofErr w:type="spellStart"/>
      <w:r w:rsidRPr="001F6849">
        <w:rPr>
          <w:highlight w:val="yellow"/>
        </w:rPr>
        <w:t>info</w:t>
      </w:r>
      <w:proofErr w:type="spellEnd"/>
      <w:r w:rsidRPr="001F6849">
        <w:rPr>
          <w:highlight w:val="yellow"/>
        </w:rPr>
        <w:t xml:space="preserve"> o tom jak funguje web (</w:t>
      </w:r>
      <w:proofErr w:type="spellStart"/>
      <w:r w:rsidRPr="001F6849">
        <w:rPr>
          <w:highlight w:val="yellow"/>
        </w:rPr>
        <w:t>scope</w:t>
      </w:r>
      <w:proofErr w:type="spellEnd"/>
      <w:r w:rsidRPr="001F6849">
        <w:rPr>
          <w:highlight w:val="yellow"/>
        </w:rPr>
        <w:t xml:space="preserve"> zjistit ze </w:t>
      </w:r>
      <w:proofErr w:type="spellStart"/>
      <w:r w:rsidRPr="001F6849">
        <w:rPr>
          <w:highlight w:val="yellow"/>
        </w:rPr>
        <w:t>studentskych</w:t>
      </w:r>
      <w:proofErr w:type="spellEnd"/>
      <w:r w:rsidRPr="001F6849">
        <w:rPr>
          <w:highlight w:val="yellow"/>
        </w:rPr>
        <w:t xml:space="preserve"> </w:t>
      </w:r>
      <w:proofErr w:type="spellStart"/>
      <w:r w:rsidRPr="001F6849">
        <w:rPr>
          <w:highlight w:val="yellow"/>
        </w:rPr>
        <w:t>praci</w:t>
      </w:r>
      <w:proofErr w:type="spellEnd"/>
      <w:r w:rsidRPr="001F6849">
        <w:rPr>
          <w:highlight w:val="yellow"/>
        </w:rPr>
        <w:t>)</w:t>
      </w:r>
      <w:r w:rsidRPr="001F6849">
        <w:t xml:space="preserve">. Vývoj aplikací pro web zahrnující propojení s geoprostorovou informací se zabývá </w:t>
      </w:r>
      <w:r w:rsidRPr="001F6849">
        <w:fldChar w:fldCharType="begin"/>
      </w:r>
      <w:r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Pr="001F6849">
        <w:fldChar w:fldCharType="separate"/>
      </w:r>
      <w:r w:rsidRPr="001F6849">
        <w:rPr>
          <w:rFonts w:cs="Times New Roman"/>
          <w:szCs w:val="24"/>
        </w:rPr>
        <w:t>(Peňák 2017)</w:t>
      </w:r>
      <w:r w:rsidRPr="001F6849">
        <w:fldChar w:fldCharType="end"/>
      </w:r>
    </w:p>
    <w:p w14:paraId="207EBC27" w14:textId="3875C697" w:rsidR="002B3EE7" w:rsidRPr="00D169E7" w:rsidRDefault="002B3EE7" w:rsidP="002B3EE7">
      <w:pPr>
        <w:pStyle w:val="Normlnprvnodsazen"/>
        <w:divId w:val="1117915535"/>
        <w:rPr>
          <w:lang w:eastAsia="en-US"/>
        </w:rPr>
      </w:pPr>
      <w:r>
        <w:rPr>
          <w:lang w:eastAsia="en-US"/>
        </w:rPr>
        <w:t xml:space="preserve">Za účelem nastudování implementačních detailů jednotlivých technologií byly použity oficiální dokumentace, komunitní fóra, ale i tradiční publikace. </w:t>
      </w:r>
      <w:r w:rsidRPr="002B3EE7">
        <w:rPr>
          <w:highlight w:val="yellow"/>
          <w:lang w:val="en-US" w:eastAsia="en-US"/>
        </w:rPr>
        <w:t xml:space="preserve">#todo - </w:t>
      </w:r>
      <w:proofErr w:type="spellStart"/>
      <w:r w:rsidRPr="002B3EE7">
        <w:rPr>
          <w:highlight w:val="yellow"/>
          <w:lang w:val="en-US" w:eastAsia="en-US"/>
        </w:rPr>
        <w:t>vypsat</w:t>
      </w:r>
      <w:proofErr w:type="spellEnd"/>
    </w:p>
    <w:p w14:paraId="4C7139A4" w14:textId="1EA60C7C" w:rsidR="00413905" w:rsidRPr="001F6849" w:rsidRDefault="00413905" w:rsidP="00413905">
      <w:pPr>
        <w:pStyle w:val="Normlnprvnodsazen"/>
        <w:ind w:firstLine="0"/>
        <w:divId w:val="1117915535"/>
        <w:rPr>
          <w:lang w:eastAsia="en-US"/>
        </w:rPr>
      </w:pPr>
      <w:del w:id="33" w:author="Jan Horák" w:date="2023-06-15T11:55:00Z">
        <w:r w:rsidRPr="001F6849" w:rsidDel="00BC59E7">
          <w:rPr>
            <w:highlight w:val="yellow"/>
          </w:rPr>
          <w:delText>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proofErr w:type="spellStart"/>
      <w:r w:rsidR="004F5876" w:rsidRPr="001F6849">
        <w:rPr>
          <w:highlight w:val="yellow"/>
        </w:rPr>
        <w:t>Usability</w:t>
      </w:r>
      <w:proofErr w:type="spellEnd"/>
      <w:r w:rsidR="004F5876" w:rsidRPr="001F6849">
        <w:rPr>
          <w:highlight w:val="yellow"/>
        </w:rPr>
        <w:t xml:space="preserve">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1F6849" w:rsidRDefault="00E7237C" w:rsidP="00E7237C">
      <w:pPr>
        <w:pStyle w:val="Quote"/>
      </w:pPr>
      <w:proofErr w:type="spellStart"/>
      <w:r w:rsidRPr="001F6849">
        <w:t>Virtual</w:t>
      </w:r>
      <w:proofErr w:type="spellEnd"/>
      <w:r w:rsidRPr="001F6849">
        <w:t xml:space="preserve"> reality: a medium </w:t>
      </w:r>
      <w:proofErr w:type="spellStart"/>
      <w:r w:rsidRPr="001F6849">
        <w:t>composed</w:t>
      </w:r>
      <w:proofErr w:type="spellEnd"/>
      <w:r w:rsidRPr="001F6849">
        <w:t xml:space="preserve"> </w:t>
      </w:r>
      <w:proofErr w:type="spellStart"/>
      <w:r w:rsidRPr="001F6849">
        <w:t>of</w:t>
      </w:r>
      <w:proofErr w:type="spellEnd"/>
      <w:r w:rsidRPr="001F6849">
        <w:t xml:space="preserve"> </w:t>
      </w:r>
      <w:proofErr w:type="spellStart"/>
      <w:r w:rsidRPr="001F6849">
        <w:t>interactive</w:t>
      </w:r>
      <w:proofErr w:type="spellEnd"/>
      <w:r w:rsidRPr="001F6849">
        <w:t xml:space="preserve"> </w:t>
      </w:r>
      <w:proofErr w:type="spellStart"/>
      <w:r w:rsidRPr="001F6849">
        <w:t>computer</w:t>
      </w:r>
      <w:proofErr w:type="spellEnd"/>
      <w:r w:rsidRPr="001F6849">
        <w:t xml:space="preserve"> </w:t>
      </w:r>
      <w:proofErr w:type="spellStart"/>
      <w:r w:rsidRPr="001F6849">
        <w:t>simulations</w:t>
      </w:r>
      <w:proofErr w:type="spellEnd"/>
      <w:r w:rsidRPr="001F6849">
        <w:t xml:space="preserve"> </w:t>
      </w:r>
      <w:proofErr w:type="spellStart"/>
      <w:r w:rsidRPr="001F6849">
        <w:t>that</w:t>
      </w:r>
      <w:proofErr w:type="spellEnd"/>
      <w:r w:rsidRPr="001F6849">
        <w:t xml:space="preserve"> </w:t>
      </w:r>
      <w:proofErr w:type="spellStart"/>
      <w:r w:rsidRPr="001F6849">
        <w:t>sense</w:t>
      </w:r>
      <w:proofErr w:type="spellEnd"/>
      <w:r w:rsidRPr="001F6849">
        <w:t xml:space="preserve"> </w:t>
      </w:r>
      <w:proofErr w:type="spellStart"/>
      <w:r w:rsidRPr="001F6849">
        <w:t>the</w:t>
      </w:r>
      <w:proofErr w:type="spellEnd"/>
      <w:r w:rsidRPr="001F6849">
        <w:t xml:space="preserve"> </w:t>
      </w:r>
      <w:proofErr w:type="spellStart"/>
      <w:r w:rsidRPr="001F6849">
        <w:t>participant’s</w:t>
      </w:r>
      <w:proofErr w:type="spellEnd"/>
      <w:r w:rsidRPr="001F6849">
        <w:t xml:space="preserve"> </w:t>
      </w:r>
      <w:proofErr w:type="spellStart"/>
      <w:r w:rsidRPr="001F6849">
        <w:t>position</w:t>
      </w:r>
      <w:proofErr w:type="spellEnd"/>
      <w:r w:rsidRPr="001F6849">
        <w:t xml:space="preserve"> and </w:t>
      </w:r>
      <w:proofErr w:type="spellStart"/>
      <w:r w:rsidRPr="001F6849">
        <w:t>actions</w:t>
      </w:r>
      <w:proofErr w:type="spellEnd"/>
      <w:r w:rsidRPr="001F6849">
        <w:t xml:space="preserve"> and </w:t>
      </w:r>
      <w:proofErr w:type="spellStart"/>
      <w:r w:rsidRPr="001F6849">
        <w:t>replace</w:t>
      </w:r>
      <w:proofErr w:type="spellEnd"/>
      <w:r w:rsidRPr="001F6849">
        <w:t xml:space="preserve"> </w:t>
      </w:r>
      <w:proofErr w:type="spellStart"/>
      <w:r w:rsidRPr="001F6849">
        <w:t>or</w:t>
      </w:r>
      <w:proofErr w:type="spellEnd"/>
      <w:r w:rsidRPr="001F6849">
        <w:t xml:space="preserve"> augment </w:t>
      </w:r>
      <w:proofErr w:type="spellStart"/>
      <w:r w:rsidRPr="001F6849">
        <w:t>the</w:t>
      </w:r>
      <w:proofErr w:type="spellEnd"/>
      <w:r w:rsidRPr="001F6849">
        <w:t xml:space="preserve"> feedback to </w:t>
      </w:r>
      <w:proofErr w:type="spellStart"/>
      <w:r w:rsidRPr="001F6849">
        <w:t>one</w:t>
      </w:r>
      <w:proofErr w:type="spellEnd"/>
      <w:r w:rsidRPr="001F6849">
        <w:t xml:space="preserve"> </w:t>
      </w:r>
      <w:proofErr w:type="spellStart"/>
      <w:r w:rsidRPr="001F6849">
        <w:t>or</w:t>
      </w:r>
      <w:proofErr w:type="spellEnd"/>
      <w:r w:rsidRPr="001F6849">
        <w:t xml:space="preserve"> more </w:t>
      </w:r>
      <w:proofErr w:type="spellStart"/>
      <w:r w:rsidRPr="001F6849">
        <w:t>senses</w:t>
      </w:r>
      <w:proofErr w:type="spellEnd"/>
      <w:r w:rsidRPr="001F6849">
        <w:t xml:space="preserve">, </w:t>
      </w:r>
      <w:proofErr w:type="spellStart"/>
      <w:r w:rsidRPr="001F6849">
        <w:t>giving</w:t>
      </w:r>
      <w:proofErr w:type="spellEnd"/>
      <w:r w:rsidRPr="001F6849">
        <w:t xml:space="preserve"> </w:t>
      </w:r>
      <w:proofErr w:type="spellStart"/>
      <w:r w:rsidRPr="001F6849">
        <w:t>the</w:t>
      </w:r>
      <w:proofErr w:type="spellEnd"/>
      <w:r w:rsidRPr="001F6849">
        <w:t xml:space="preserve"> feeling </w:t>
      </w:r>
      <w:proofErr w:type="spellStart"/>
      <w:r w:rsidRPr="001F6849">
        <w:t>of</w:t>
      </w:r>
      <w:proofErr w:type="spellEnd"/>
      <w:r w:rsidRPr="001F6849">
        <w:t xml:space="preserve"> </w:t>
      </w:r>
      <w:proofErr w:type="spellStart"/>
      <w:r w:rsidRPr="001F6849">
        <w:t>being</w:t>
      </w:r>
      <w:proofErr w:type="spellEnd"/>
      <w:r w:rsidRPr="001F6849">
        <w:t xml:space="preserve"> </w:t>
      </w:r>
      <w:proofErr w:type="spellStart"/>
      <w:r w:rsidRPr="001F6849">
        <w:t>mentally</w:t>
      </w:r>
      <w:proofErr w:type="spellEnd"/>
      <w:r w:rsidRPr="001F6849">
        <w:t xml:space="preserve"> </w:t>
      </w:r>
      <w:proofErr w:type="spellStart"/>
      <w:r w:rsidRPr="001F6849">
        <w:t>immersed</w:t>
      </w:r>
      <w:proofErr w:type="spellEnd"/>
      <w:r w:rsidRPr="001F6849">
        <w:t xml:space="preserve"> </w:t>
      </w:r>
      <w:proofErr w:type="spellStart"/>
      <w:r w:rsidRPr="001F6849">
        <w:t>or</w:t>
      </w:r>
      <w:proofErr w:type="spellEnd"/>
      <w:r w:rsidRPr="001F6849">
        <w:t xml:space="preserve"> </w:t>
      </w:r>
      <w:proofErr w:type="spellStart"/>
      <w:r w:rsidRPr="001F6849">
        <w:t>present</w:t>
      </w:r>
      <w:proofErr w:type="spellEnd"/>
      <w:r w:rsidRPr="001F6849">
        <w:t xml:space="preserve"> in </w:t>
      </w:r>
      <w:proofErr w:type="spellStart"/>
      <w:r w:rsidRPr="001F6849">
        <w:t>the</w:t>
      </w:r>
      <w:proofErr w:type="spellEnd"/>
      <w:r w:rsidRPr="001F6849">
        <w:t xml:space="preserve"> </w:t>
      </w:r>
      <w:proofErr w:type="spellStart"/>
      <w:r w:rsidRPr="001F6849">
        <w:t>simulation</w:t>
      </w:r>
      <w:proofErr w:type="spellEnd"/>
      <w:r w:rsidRPr="001F6849">
        <w:t xml:space="preserve"> (a </w:t>
      </w:r>
      <w:proofErr w:type="spellStart"/>
      <w:r w:rsidRPr="001F6849">
        <w:t>virtual</w:t>
      </w:r>
      <w:proofErr w:type="spellEnd"/>
      <w:r w:rsidRPr="001F6849">
        <w:t xml:space="preserve"> </w:t>
      </w:r>
      <w:proofErr w:type="spellStart"/>
      <w:r w:rsidRPr="001F6849">
        <w:t>world</w:t>
      </w:r>
      <w:proofErr w:type="spellEnd"/>
      <w:r w:rsidRPr="001F6849">
        <w:t xml:space="preserve">).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1F6849" w:rsidRDefault="00E7237C" w:rsidP="003061F0">
      <w:pPr>
        <w:pStyle w:val="Quote"/>
        <w:rPr>
          <w:lang w:eastAsia="cs-CZ"/>
        </w:rPr>
      </w:pPr>
      <w:proofErr w:type="spellStart"/>
      <w:r w:rsidRPr="001F6849">
        <w:rPr>
          <w:lang w:eastAsia="cs-CZ"/>
        </w:rPr>
        <w:t>Inducing</w:t>
      </w:r>
      <w:proofErr w:type="spellEnd"/>
      <w:r w:rsidRPr="001F6849">
        <w:rPr>
          <w:lang w:eastAsia="cs-CZ"/>
        </w:rPr>
        <w:t xml:space="preserve"> </w:t>
      </w:r>
      <w:proofErr w:type="spellStart"/>
      <w:r w:rsidRPr="001F6849">
        <w:rPr>
          <w:lang w:eastAsia="cs-CZ"/>
        </w:rPr>
        <w:t>targeted</w:t>
      </w:r>
      <w:proofErr w:type="spellEnd"/>
      <w:r w:rsidRPr="001F6849">
        <w:rPr>
          <w:lang w:eastAsia="cs-CZ"/>
        </w:rPr>
        <w:t xml:space="preserve"> </w:t>
      </w:r>
      <w:proofErr w:type="spellStart"/>
      <w:r w:rsidRPr="001F6849">
        <w:rPr>
          <w:lang w:eastAsia="cs-CZ"/>
        </w:rPr>
        <w:t>behavior</w:t>
      </w:r>
      <w:proofErr w:type="spellEnd"/>
      <w:r w:rsidRPr="001F6849">
        <w:rPr>
          <w:lang w:eastAsia="cs-CZ"/>
        </w:rPr>
        <w:t xml:space="preserve"> in </w:t>
      </w:r>
      <w:proofErr w:type="spellStart"/>
      <w:r w:rsidRPr="001F6849">
        <w:rPr>
          <w:lang w:eastAsia="cs-CZ"/>
        </w:rPr>
        <w:t>an</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by </w:t>
      </w:r>
      <w:proofErr w:type="spellStart"/>
      <w:r w:rsidRPr="001F6849">
        <w:rPr>
          <w:lang w:eastAsia="cs-CZ"/>
        </w:rPr>
        <w:t>using</w:t>
      </w:r>
      <w:proofErr w:type="spellEnd"/>
      <w:r w:rsidRPr="001F6849">
        <w:rPr>
          <w:lang w:eastAsia="cs-CZ"/>
        </w:rPr>
        <w:t xml:space="preserve"> </w:t>
      </w:r>
      <w:proofErr w:type="spellStart"/>
      <w:r w:rsidRPr="001F6849">
        <w:rPr>
          <w:lang w:eastAsia="cs-CZ"/>
        </w:rPr>
        <w:t>artificial</w:t>
      </w:r>
      <w:proofErr w:type="spellEnd"/>
      <w:r w:rsidRPr="001F6849">
        <w:rPr>
          <w:lang w:eastAsia="cs-CZ"/>
        </w:rPr>
        <w:t xml:space="preserve"> sensory </w:t>
      </w:r>
      <w:proofErr w:type="spellStart"/>
      <w:r w:rsidRPr="001F6849">
        <w:rPr>
          <w:lang w:eastAsia="cs-CZ"/>
        </w:rPr>
        <w:t>stimulation</w:t>
      </w:r>
      <w:proofErr w:type="spellEnd"/>
      <w:r w:rsidRPr="001F6849">
        <w:rPr>
          <w:lang w:eastAsia="cs-CZ"/>
        </w:rPr>
        <w:t xml:space="preserve"> </w:t>
      </w:r>
      <w:proofErr w:type="spellStart"/>
      <w:r w:rsidRPr="001F6849">
        <w:rPr>
          <w:lang w:eastAsia="cs-CZ"/>
        </w:rPr>
        <w:t>while</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has </w:t>
      </w:r>
      <w:proofErr w:type="spellStart"/>
      <w:r w:rsidRPr="001F6849">
        <w:rPr>
          <w:lang w:eastAsia="cs-CZ"/>
        </w:rPr>
        <w:t>little</w:t>
      </w:r>
      <w:proofErr w:type="spellEnd"/>
      <w:r w:rsidRPr="001F6849">
        <w:rPr>
          <w:lang w:eastAsia="cs-CZ"/>
        </w:rPr>
        <w:t xml:space="preserve"> </w:t>
      </w:r>
      <w:proofErr w:type="spellStart"/>
      <w:r w:rsidRPr="001F6849">
        <w:rPr>
          <w:lang w:eastAsia="cs-CZ"/>
        </w:rPr>
        <w:t>or</w:t>
      </w:r>
      <w:proofErr w:type="spellEnd"/>
      <w:r w:rsidRPr="001F6849">
        <w:rPr>
          <w:lang w:eastAsia="cs-CZ"/>
        </w:rPr>
        <w:t xml:space="preserve"> no </w:t>
      </w:r>
      <w:proofErr w:type="spellStart"/>
      <w:r w:rsidRPr="001F6849">
        <w:rPr>
          <w:lang w:eastAsia="cs-CZ"/>
        </w:rPr>
        <w:t>awareness</w:t>
      </w:r>
      <w:proofErr w:type="spellEnd"/>
      <w:r w:rsidRPr="001F6849">
        <w:rPr>
          <w:lang w:eastAsia="cs-CZ"/>
        </w:rPr>
        <w:t xml:space="preserve"> </w:t>
      </w:r>
      <w:proofErr w:type="spellStart"/>
      <w:r w:rsidRPr="001F6849">
        <w:rPr>
          <w:lang w:eastAsia="cs-CZ"/>
        </w:rPr>
        <w:t>of</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w:t>
      </w:r>
      <w:proofErr w:type="spellStart"/>
      <w:r w:rsidRPr="001F6849">
        <w:t>MacEachren</w:t>
      </w:r>
      <w:proofErr w:type="spellEnd"/>
      <w:r w:rsidRPr="001F6849">
        <w:t xml:space="preserve">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 xml:space="preserve">virtuální reality. V případě, že virtuální svět je vytvořen na základě reálného / geografického, je možné mluvit o virtuálním </w:t>
      </w:r>
      <w:r w:rsidR="00683A89" w:rsidRPr="001F6849">
        <w:lastRenderedPageBreak/>
        <w:t>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 xml:space="preserve">má vliv). </w:t>
      </w:r>
      <w:r w:rsidR="00E7237C" w:rsidRPr="001F6849">
        <w:t xml:space="preserve">Míra interakce se liší </w:t>
      </w:r>
      <w:r w:rsidR="00471E68" w:rsidRPr="001F6849">
        <w:t>na základě</w:t>
      </w:r>
      <w:r w:rsidR="00E7237C" w:rsidRPr="001F6849">
        <w:t xml:space="preserve"> zvoleného média (technologie) pomocí které je virtuální realita vytvořena. </w:t>
      </w:r>
      <w:r w:rsidR="002C061B" w:rsidRPr="001F6849">
        <w:t>Výše zmíněné koncepty je možné přímo překrýt s </w:t>
      </w:r>
      <w:proofErr w:type="spellStart"/>
      <w:r w:rsidR="002C061B" w:rsidRPr="001F6849">
        <w:t>MacEachrenovy</w:t>
      </w:r>
      <w:proofErr w:type="spellEnd"/>
      <w:r w:rsidR="002C061B" w:rsidRPr="001F6849">
        <w:t xml:space="preserve">,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682521C2"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 zobrazovacím zařízení (HMD). V rámci </w:t>
      </w:r>
      <w:r w:rsidR="0079621B">
        <w:t>imerzního</w:t>
      </w:r>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w:t>
      </w:r>
      <w:r w:rsidR="00713779" w:rsidRPr="001F6849">
        <w:lastRenderedPageBreak/>
        <w:t>haptické)</w:t>
      </w:r>
      <w:ins w:id="50" w:author="Jan Horák" w:date="2023-06-15T11:45:00Z">
        <w:r w:rsidR="00713779" w:rsidRPr="001F6849">
          <w:t xml:space="preserve">. Terminologie následně obsahuje tedy termíny jakožto mobile VR, desktop VR a HMD – </w:t>
        </w:r>
        <w:proofErr w:type="spellStart"/>
        <w:r w:rsidR="00713779" w:rsidRPr="001F6849">
          <w:t>immersive</w:t>
        </w:r>
        <w:proofErr w:type="spellEnd"/>
        <w:r w:rsidR="00713779" w:rsidRPr="001F6849">
          <w:t xml:space="preser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5E39A056"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926B2">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14392A" w:rsidRPr="001F6849">
        <w:instrText xml:space="preserve"> ADDIN ZOTERO_ITEM CSL_CITATION {"citationID":"VMSlwatI","properties":{"formattedCitation":"(vytvo\\uc0\\u345{}eno podle: Sherman, Craig 2019)","plainCitation":"(vytvořeno podle: 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(vytvořeno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103720AC" w14:textId="3CDB7CB0" w:rsidR="00957EA9" w:rsidRDefault="006E31FC" w:rsidP="00957EA9">
      <w:pPr>
        <w:rPr>
          <w:lang w:val="en-US" w:eastAsia="cs-CZ"/>
        </w:rPr>
      </w:pPr>
      <w:r>
        <w:rPr>
          <w:lang w:eastAsia="cs-CZ"/>
        </w:rPr>
        <w:t>Kartografie v posledních 30 letech prošla tzv. „</w:t>
      </w:r>
      <w:proofErr w:type="spellStart"/>
      <w:r>
        <w:rPr>
          <w:lang w:eastAsia="cs-CZ"/>
        </w:rPr>
        <w:t>geoinformatizací</w:t>
      </w:r>
      <w:proofErr w:type="spellEnd"/>
      <w:r>
        <w:rPr>
          <w:lang w:eastAsia="cs-CZ"/>
        </w:rPr>
        <w:t>“,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45D08D58"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Jedná se o: topografická data a analýz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1EF7D50A" w14:textId="5C10650E" w:rsidR="00957EA9" w:rsidRDefault="00957EA9" w:rsidP="00957EA9">
      <w:pPr>
        <w:pStyle w:val="Normlnprvnodsazen"/>
      </w:pPr>
      <w:r w:rsidRPr="00957EA9">
        <w:lastRenderedPageBreak/>
        <w:t xml:space="preserve">V případě přidání 3. dimenze do kartografie vyvstává terminologický konflikt ohledně toho, co je 3D model a co mapa, popř. co je 3D mapa. Definice se různí napříč literaturou, </w:t>
      </w:r>
      <w:r w:rsidRPr="00957EA9">
        <w:fldChar w:fldCharType="begin"/>
      </w:r>
      <w:r w:rsidRPr="00957EA9">
        <w:instrText xml:space="preserve"> ADDIN ZOTERO_ITEM CSL_CITATION {"citationID":"5HFOAV9s","properties":{"formattedCitation":"(Herman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957EA9">
        <w:fldChar w:fldCharType="separate"/>
      </w:r>
      <w:r w:rsidRPr="00957EA9">
        <w:t>(Herman 2019)</w:t>
      </w:r>
      <w:r w:rsidRPr="00957EA9">
        <w:fldChar w:fldCharType="end"/>
      </w:r>
      <w:r w:rsidRPr="00957EA9">
        <w:t xml:space="preserve"> definuje 3D mapu jako: “3D mapu lze definovat jako reprezentaci povrchu Země nebo různých přírodních a socioekonomických prvků ve </w:t>
      </w:r>
      <w:r>
        <w:t xml:space="preserve">formě </w:t>
      </w:r>
      <w:r>
        <w:rPr>
          <w:i/>
          <w:iCs/>
        </w:rPr>
        <w:t xml:space="preserve">rea-3D </w:t>
      </w:r>
      <w:r>
        <w:t xml:space="preserve">(využívá binokulárních i monokulárních vodítek) </w:t>
      </w:r>
      <w:r w:rsidRPr="00957EA9">
        <w:t xml:space="preserve">nebo ve formě </w:t>
      </w:r>
      <w:r>
        <w:rPr>
          <w:i/>
          <w:iCs/>
        </w:rPr>
        <w:t xml:space="preserve">pseudo-3D </w:t>
      </w:r>
      <w:r>
        <w:rPr>
          <w:lang w:val="en-US"/>
        </w:rPr>
        <w:t>(</w:t>
      </w:r>
      <w:proofErr w:type="spellStart"/>
      <w:r>
        <w:rPr>
          <w:lang w:val="en-US"/>
        </w:rPr>
        <w:t>vyu</w:t>
      </w:r>
      <w:r>
        <w:t>žívá</w:t>
      </w:r>
      <w:proofErr w:type="spellEnd"/>
      <w:r>
        <w:t xml:space="preserve"> pouze monokulárních vodítek </w:t>
      </w:r>
      <w:r w:rsidRPr="00957EA9">
        <w:rPr>
          <w:highlight w:val="yellow"/>
        </w:rPr>
        <w:t>– viz. kap. X</w:t>
      </w:r>
      <w:r>
        <w:t xml:space="preserve">), </w:t>
      </w:r>
      <w:r w:rsidRPr="00957EA9">
        <w:t>s využitím matematického základu. Tento základ zahrnuje geografické nebo projekční souřadnicové systémy a zahrnuje škálu Z</w:t>
      </w:r>
      <w:r>
        <w:t xml:space="preserve"> (výškové)</w:t>
      </w:r>
      <w:r w:rsidRPr="00957EA9">
        <w:t xml:space="preserve"> osy pro vstupní data. Tyto 3D mapy často také zahrnují</w:t>
      </w:r>
      <w:r>
        <w:t xml:space="preserve"> </w:t>
      </w:r>
      <w:r w:rsidRPr="00957EA9">
        <w:t>perspektivní nebo ortogonální grafické projekce</w:t>
      </w:r>
      <w:r>
        <w:t xml:space="preserve">. </w:t>
      </w:r>
    </w:p>
    <w:p w14:paraId="7711C968" w14:textId="7592982C" w:rsidR="006847D4" w:rsidRPr="00957EA9" w:rsidRDefault="006847D4" w:rsidP="00957EA9">
      <w:pPr>
        <w:pStyle w:val="Normlnprvnodsazen"/>
      </w:pPr>
      <w:r>
        <w:t xml:space="preserve">Virtuální prostředí v kartografii a geoinformatice jsou často spojovány s termíny VGE, Digital </w:t>
      </w:r>
      <w:proofErr w:type="spellStart"/>
      <w:r>
        <w:t>Earth</w:t>
      </w:r>
      <w:proofErr w:type="spellEnd"/>
      <w:r>
        <w:t xml:space="preserve"> a </w:t>
      </w:r>
      <w:proofErr w:type="spellStart"/>
      <w:r>
        <w:t>Metaverse</w:t>
      </w:r>
      <w:proofErr w:type="spellEnd"/>
      <w:r>
        <w:t>. Následující podkapitoly se snaží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BA3606">
      <w:pPr>
        <w:pStyle w:val="Quote"/>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64552959"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 xml:space="preserve">představuje rozsáhlý systém dat a informací, který agreguje a </w:t>
      </w:r>
      <w:r w:rsidRPr="00573340">
        <w:rPr>
          <w:lang w:eastAsia="en-US"/>
        </w:rPr>
        <w:lastRenderedPageBreak/>
        <w:t>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FC59D6">
        <w:rPr>
          <w:b w:val="0"/>
          <w:bCs/>
        </w:rPr>
        <w:t>metaverse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Default="00FC59D6" w:rsidP="00F55C43">
      <w:pPr>
        <w:pStyle w:val="Quote"/>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0BE33214"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snaží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2CE4B70F"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w:t>
      </w:r>
      <w:proofErr w:type="spellStart"/>
      <w:r w:rsidR="007854CF" w:rsidRPr="001F6849">
        <w:t>Sherman</w:t>
      </w:r>
      <w:proofErr w:type="spellEnd"/>
      <w:r w:rsidR="007854CF" w:rsidRPr="001F6849">
        <w:t xml:space="preserve">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r w:rsidR="007E1EA4" w:rsidRPr="001F6849">
        <w:t>Uživatel</w:t>
      </w:r>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w:t>
      </w:r>
      <w:proofErr w:type="spellStart"/>
      <w:r w:rsidR="003061F0" w:rsidRPr="001F6849">
        <w:t>LaValle</w:t>
      </w:r>
      <w:proofErr w:type="spellEnd"/>
      <w:r w:rsidR="003061F0" w:rsidRPr="001F6849">
        <w:t xml:space="preserve"> rozděluje systém virtuální reality na obdobné komponenty (Hardware, Software </w:t>
      </w:r>
      <w:ins w:id="56" w:author="Jan Horák" w:date="2023-06-15T11:48:00Z">
        <w:r w:rsidR="00BC59E7" w:rsidRPr="001F6849">
          <w:t xml:space="preserve">a </w:t>
        </w:r>
      </w:ins>
      <w:del w:id="57" w:author="Jan Horák" w:date="2023-06-15T11:48:00Z">
        <w:r w:rsidR="003061F0" w:rsidRPr="001F6849" w:rsidDel="00BC59E7">
          <w:delText>a Účastník</w:delText>
        </w:r>
      </w:del>
      <w:ins w:id="58"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AC0170">
        <w:instrText xml:space="preserve"> ADDIN ZOTERO_ITEM CSL_CITATION {"citationID":"3CtlPLsy","properties":{"formattedCitation":"(Coltekin et al. 2020)","plainCitation":"(Coltekin et al. 2020)","noteIndex":0},"citationItems":[{"id":"SZ4C6156/9Ckq0DvF","uris":["http://zotero.org/groups/4599106/items/F54Y7ICM"],"itemData":{"id":"9DyV48Zt/oRbg8WmZ","type":"article-journal","abstract":"This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(Coltekin et al. 2020)</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lastRenderedPageBreak/>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59"/>
      <w:commentRangeEnd w:id="59"/>
      <w:r w:rsidR="00FB781A" w:rsidRPr="001F6849">
        <w:rPr>
          <w:rStyle w:val="CommentReference"/>
          <w:lang w:eastAsia="en-US"/>
        </w:rPr>
        <w:commentReference w:id="59"/>
      </w:r>
    </w:p>
    <w:p w14:paraId="4D63C7D5" w14:textId="671E6B63"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926B2">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55398C5F" w:rsidR="00BA1BB7" w:rsidRPr="001F6849" w:rsidDel="00BC59E7" w:rsidRDefault="003061F0" w:rsidP="00713779">
      <w:pPr>
        <w:pStyle w:val="Caption"/>
        <w:rPr>
          <w:del w:id="60" w:author="Jan Horák" w:date="2023-06-15T11:49:00Z"/>
          <w:highlight w:val="yellow"/>
        </w:rPr>
      </w:pPr>
      <w:r w:rsidRPr="001F6849">
        <w:t xml:space="preserve">Obr. </w:t>
      </w:r>
      <w:r w:rsidRPr="001F6849">
        <w:rPr>
          <w:b w:val="0"/>
          <w:iCs w:val="0"/>
          <w:lang w:eastAsia="cs-CZ"/>
        </w:rPr>
        <w:fldChar w:fldCharType="begin"/>
      </w:r>
      <w:r w:rsidRPr="001F6849">
        <w:instrText xml:space="preserve"> SEQ Obr. \* ARABIC </w:instrText>
      </w:r>
      <w:r w:rsidRPr="001F6849">
        <w:rPr>
          <w:b w:val="0"/>
          <w:iCs w:val="0"/>
          <w:lang w:eastAsia="cs-CZ"/>
        </w:rPr>
        <w:fldChar w:fldCharType="separate"/>
      </w:r>
      <w:r w:rsidR="00D926B2">
        <w:rPr>
          <w:noProof/>
        </w:rPr>
        <w:t>3</w:t>
      </w:r>
      <w:r w:rsidRPr="001F6849">
        <w:rPr>
          <w:b w:val="0"/>
          <w:iCs w:val="0"/>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b w:val="0"/>
          <w:iCs w:val="0"/>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b w:val="0"/>
          <w:iCs w:val="0"/>
          <w:lang w:eastAsia="cs-CZ"/>
        </w:rPr>
        <w:fldChar w:fldCharType="separate"/>
      </w:r>
      <w:r w:rsidRPr="001F6849">
        <w:t>(LaValle 2020)</w:t>
      </w:r>
      <w:r w:rsidRPr="001F6849">
        <w:rPr>
          <w:b w:val="0"/>
          <w:iCs w:val="0"/>
          <w:lang w:eastAsia="cs-CZ"/>
        </w:rPr>
        <w:fldChar w:fldCharType="end"/>
      </w:r>
    </w:p>
    <w:p w14:paraId="0D6C743B" w14:textId="08114752" w:rsidR="00D8680E" w:rsidRPr="001F6849" w:rsidRDefault="00D8680E">
      <w:pPr>
        <w:pStyle w:val="Caption"/>
        <w:pPrChange w:id="61" w:author="Jan Horák" w:date="2023-06-15T11:49:00Z">
          <w:pPr>
            <w:pStyle w:val="Caption"/>
            <w:ind w:left="0" w:firstLine="0"/>
          </w:pPr>
        </w:pPrChange>
      </w:pPr>
    </w:p>
    <w:p w14:paraId="65DCD45B" w14:textId="2109DDCB"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Pr="001F6849">
        <w:t xml:space="preserve">komponenta, která vytváří alternativní prostředí (může být VGE). Následně pak pomocí komponenty displeje, který je specifický pro daný smyslový orgán je percepce reálného světa nahrazena světem alternativním. </w:t>
      </w:r>
      <w:r w:rsidR="00F729B0" w:rsidRPr="001F6849">
        <w:t>Zmíněný VWG (</w:t>
      </w:r>
      <w:proofErr w:type="spellStart"/>
      <w:r w:rsidR="00F729B0" w:rsidRPr="001F6849">
        <w:rPr>
          <w:i/>
          <w:iCs/>
        </w:rPr>
        <w:t>vir</w:t>
      </w:r>
      <w:del w:id="62" w:author="Lukáš Herman" w:date="2023-02-21T16:18:00Z">
        <w:r w:rsidR="00F729B0" w:rsidRPr="001F6849" w:rsidDel="006613F9">
          <w:rPr>
            <w:i/>
            <w:iCs/>
          </w:rPr>
          <w:delText>u</w:delText>
        </w:r>
      </w:del>
      <w:r w:rsidR="00F729B0" w:rsidRPr="001F6849">
        <w:rPr>
          <w:i/>
          <w:iCs/>
        </w:rPr>
        <w:t>t</w:t>
      </w:r>
      <w:ins w:id="63"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vytváří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0869CFF3" w:rsidR="00EB4302" w:rsidRPr="001F6849" w:rsidRDefault="00EB4302" w:rsidP="00192B15">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4" w:author="Lukáš Herman" w:date="2023-02-21T16:18:00Z">
        <w:r w:rsidR="00247F6B" w:rsidRPr="001F6849">
          <w:rPr>
            <w:b/>
            <w:bCs/>
          </w:rPr>
          <w:t>z</w:t>
        </w:r>
      </w:ins>
      <w:del w:id="65"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w:t>
      </w:r>
      <w:r w:rsidR="007E1EA4">
        <w:t xml:space="preserve"> </w:t>
      </w:r>
      <w:r w:rsidR="007E1EA4" w:rsidRPr="007E1EA4">
        <w:rPr>
          <w:highlight w:val="yellow"/>
        </w:rPr>
        <w:t>(viz. kap.  X)</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liší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 xml:space="preserve">Orientace je měřena pomocí IMU </w:t>
      </w:r>
      <w:r w:rsidR="008C0C63" w:rsidRPr="001F6849">
        <w:lastRenderedPageBreak/>
        <w:t>(</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body-</w:t>
      </w:r>
      <w:proofErr w:type="spellStart"/>
      <w:r w:rsidRPr="001F6849">
        <w:rPr>
          <w:i/>
          <w:iCs/>
        </w:rPr>
        <w:t>fixed</w:t>
      </w:r>
      <w:proofErr w:type="spellEnd"/>
      <w:r w:rsidRPr="001F6849">
        <w:rPr>
          <w:i/>
          <w:iCs/>
        </w:rPr>
        <w:t xml:space="preserve">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proofErr w:type="spellStart"/>
      <w:r w:rsidR="00080800" w:rsidRPr="00080800">
        <w:rPr>
          <w:highlight w:val="yellow"/>
        </w:rPr>
        <w:t>Obr.X</w:t>
      </w:r>
      <w:proofErr w:type="spellEnd"/>
      <w:r w:rsidR="00080800">
        <w:t xml:space="preserve"> nezobrazuje úplný výčet. </w:t>
      </w:r>
      <w:r w:rsidR="00080800" w:rsidRPr="007E1EA4">
        <w:rPr>
          <w:highlight w:val="yellow"/>
        </w:rPr>
        <w:t xml:space="preserve">V případě 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6"/>
      <w:commentRangeStart w:id="67"/>
      <w:commentRangeEnd w:id="66"/>
      <w:r w:rsidR="00FB781A" w:rsidRPr="001F6849">
        <w:rPr>
          <w:rStyle w:val="CommentReference"/>
        </w:rPr>
        <w:commentReference w:id="66"/>
      </w:r>
      <w:commentRangeEnd w:id="67"/>
      <w:r w:rsidR="00080800">
        <w:rPr>
          <w:rStyle w:val="CommentReference"/>
        </w:rPr>
        <w:commentReference w:id="67"/>
      </w:r>
    </w:p>
    <w:p w14:paraId="17C65BD7" w14:textId="6567D78A"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926B2">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74" w:author="Jan Horák" w:date="2023-06-15T11:51:00Z"/>
        </w:rPr>
        <w:pPrChange w:id="75" w:author="Jan Horák" w:date="2023-06-15T11:51:00Z">
          <w:pPr>
            <w:pStyle w:val="Normlnprvnodsazen"/>
            <w:ind w:firstLine="0"/>
          </w:pPr>
        </w:pPrChange>
      </w:pPr>
      <w:moveFrom w:id="76"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77" w:author="Jan Horák" w:date="2023-06-15T11:51:00Z"/>
        </w:rPr>
      </w:pPr>
      <w:moveFrom w:id="7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0"/>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r>
        <w:rPr>
          <w:lang w:eastAsia="cs-CZ"/>
        </w:rPr>
        <w:t>Výstup – Output</w:t>
      </w:r>
    </w:p>
    <w:p w14:paraId="4F77B700" w14:textId="340C6804" w:rsidR="005B68D0" w:rsidRDefault="0047600E" w:rsidP="00D221D1">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AC0170">
        <w:instrText xml:space="preserve"> ADDIN ZOTERO_ITEM CSL_CITATION {"citationID":"1qIlQgrk","properties":{"formattedCitation":"(Coltekin et al. 2020)","plainCitation":"(Coltekin et al. 2020)","noteIndex":0},"citationItems":[{"id":"SZ4C6156/9Ckq0DvF","uris":["http://zotero.org/groups/4599106/items/F54Y7ICM"],"itemData":{"id":1274,"type":"article-journal","abstract":"This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w:t>
      </w:r>
      <w:proofErr w:type="spellStart"/>
      <w:r w:rsidR="00C05E88" w:rsidRPr="001F6849">
        <w:t>Coltekin</w:t>
      </w:r>
      <w:proofErr w:type="spellEnd"/>
      <w:r w:rsidR="00C05E88" w:rsidRPr="001F6849">
        <w:t xml:space="preserve">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Ne-imerzní by neměly být </w:t>
      </w:r>
      <w:r w:rsidRPr="001F6849">
        <w:lastRenderedPageBreak/>
        <w:t xml:space="preserve">považovány za zobrazovací zařízení pro virtuální realitu. Za </w:t>
      </w:r>
      <w:proofErr w:type="spellStart"/>
      <w:r w:rsidRPr="001F6849">
        <w:t>semi-imrezní</w:t>
      </w:r>
      <w:proofErr w:type="spellEnd"/>
      <w:r w:rsidRPr="001F6849">
        <w:t xml:space="preserve">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t xml:space="preserve">. Nejrozšířenější terminologií pro tento hardware je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rPr>
          <w:i/>
          <w:iCs/>
        </w:rPr>
        <w:t xml:space="preserve">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0131C532" w:rsidR="005B68D0" w:rsidRPr="003B1D9A"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D926B2">
        <w:rPr>
          <w:noProof/>
        </w:rPr>
        <w:t>5</w:t>
      </w:r>
      <w:r w:rsidRPr="001F6849">
        <w:fldChar w:fldCharType="end"/>
      </w:r>
      <w:r w:rsidRPr="001F6849">
        <w:t xml:space="preserve"> Dělení HMD, zdroj: </w:t>
      </w:r>
      <w:r w:rsidRPr="001F6849">
        <w:fldChar w:fldCharType="begin"/>
      </w:r>
      <w:r w:rsidR="00AC0170">
        <w:instrText xml:space="preserve"> ADDIN ZOTERO_ITEM CSL_CITATION {"citationID":"o3pU5io5","properties":{"formattedCitation":"(Coltekin et al. 2020)","plainCitation":"(Coltekin et al. 2020)","noteIndex":0},"citationItems":[{"id":"SZ4C6156/9Ckq0DvF","uris":["http://zotero.org/groups/4599106/items/F54Y7ICM"],"itemData":{"id":"9DyV48Zt/oRbg8WmZ","type":"article-journal","abstract":"This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(Coltekin et al. 2020)</w:t>
      </w:r>
      <w:r w:rsidRPr="001F6849">
        <w:fldChar w:fldCharType="end"/>
      </w:r>
      <w:r w:rsidR="003B1D9A">
        <w:t xml:space="preserve"> </w:t>
      </w:r>
      <w:r w:rsidR="003B1D9A" w:rsidRPr="003B1D9A">
        <w:rPr>
          <w:highlight w:val="yellow"/>
          <w:lang w:val="en-US"/>
        </w:rPr>
        <w:t>#TODO p</w:t>
      </w:r>
      <w:proofErr w:type="spellStart"/>
      <w:r w:rsidR="003B1D9A" w:rsidRPr="003B1D9A">
        <w:rPr>
          <w:highlight w:val="yellow"/>
        </w:rPr>
        <w:t>ředělat</w:t>
      </w:r>
      <w:proofErr w:type="spellEnd"/>
      <w:r w:rsidR="003B1D9A" w:rsidRPr="003B1D9A">
        <w:rPr>
          <w:highlight w:val="yellow"/>
        </w:rPr>
        <w:t xml:space="preserve"> do češtiny?</w:t>
      </w:r>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w:t>
      </w:r>
      <w:proofErr w:type="spellStart"/>
      <w:r w:rsidRPr="00D221D1">
        <w:rPr>
          <w:highlight w:val="yellow"/>
        </w:rPr>
        <w:t>Obr.X</w:t>
      </w:r>
      <w:proofErr w:type="spellEnd"/>
      <w:r w:rsidRPr="00D221D1">
        <w:rPr>
          <w:highlight w:val="yellow"/>
        </w:rPr>
        <w:t>)</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79"/>
      <w:commentRangeStart w:id="80"/>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Pr="001F6849">
        <w:t>px</w:t>
      </w:r>
      <w:proofErr w:type="spellEnd"/>
      <w:r w:rsidRPr="001F6849">
        <w:t xml:space="preserve"> rozlišení na to, aby nebylo možné rozeznat pixely. Tento přístup je však velice výpočetně náročný tudíž, se aplikuje proces, kdy vysoké rozlišení je pouze tam kde je lidské oko aktuálně zaostřeno, k čemuž je však potřeba aby HMD implementoval </w:t>
      </w:r>
      <w:proofErr w:type="spellStart"/>
      <w:r w:rsidRPr="001F6849">
        <w:t>tracking</w:t>
      </w:r>
      <w:proofErr w:type="spellEnd"/>
      <w:r w:rsidRPr="001F6849">
        <w:t xml:space="preserve">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r w:rsidRPr="001F6849">
        <w:t>.</w:t>
      </w:r>
      <w:commentRangeEnd w:id="79"/>
      <w:r w:rsidR="00FB781A" w:rsidRPr="001F6849">
        <w:rPr>
          <w:rStyle w:val="CommentReference"/>
          <w:lang w:eastAsia="en-US"/>
        </w:rPr>
        <w:commentReference w:id="79"/>
      </w:r>
      <w:commentRangeEnd w:id="80"/>
      <w:r w:rsidR="005B68D0">
        <w:rPr>
          <w:rStyle w:val="CommentReference"/>
          <w:lang w:eastAsia="en-US"/>
        </w:rPr>
        <w:commentReference w:id="80"/>
      </w:r>
      <w:r w:rsidR="00404AA2" w:rsidRPr="001F6849">
        <w:t xml:space="preserve"> </w:t>
      </w:r>
    </w:p>
    <w:p w14:paraId="619BABF8" w14:textId="43D8A305" w:rsidR="00D221D1" w:rsidRDefault="00A744C1" w:rsidP="00F55C43">
      <w:pPr>
        <w:pStyle w:val="Normlnprvnodsazen"/>
        <w:rPr>
          <w:b/>
          <w:iCs/>
          <w:color w:val="000000" w:themeColor="text1"/>
          <w:sz w:val="20"/>
          <w:szCs w:val="18"/>
        </w:rPr>
      </w:pPr>
      <w:r>
        <w:t>Výstupem není pouze vizuální, ale i haptický, popř. zvukový. Možnosti jednotlivých HMD se i těchto aspektech výrazně odlišují. V </w:t>
      </w:r>
      <w:r w:rsidRPr="00A744C1">
        <w:rPr>
          <w:highlight w:val="yellow"/>
        </w:rPr>
        <w:t>Tab.</w:t>
      </w:r>
      <w:r>
        <w:t xml:space="preserve"> jsou shrnuty klíčové charakteristiky populárních HMD.</w:t>
      </w:r>
      <w:r w:rsidR="00D26A67">
        <w:t xml:space="preserve"> Pro vývoj aplikace je primárním kritériem jaký způsob snímání popř. interakce (</w:t>
      </w:r>
      <w:proofErr w:type="spellStart"/>
      <w:r w:rsidR="00D26A67">
        <w:rPr>
          <w:i/>
          <w:iCs/>
        </w:rPr>
        <w:t>tracking</w:t>
      </w:r>
      <w:proofErr w:type="spellEnd"/>
      <w:r w:rsidR="00D26A67">
        <w:rPr>
          <w:i/>
          <w:iCs/>
        </w:rPr>
        <w:t>)</w:t>
      </w:r>
      <w:r w:rsidR="00D26A67">
        <w:t xml:space="preserve"> implementuje </w:t>
      </w:r>
      <w:r w:rsidR="00D26A67" w:rsidRPr="00D26A67">
        <w:rPr>
          <w:highlight w:val="yellow"/>
        </w:rPr>
        <w:t>(viz. kap. Input)</w:t>
      </w:r>
      <w:r w:rsidR="00D26A67">
        <w:t xml:space="preserve">. V Tabulce nejsou zahrnuty nededikované HMD jako </w:t>
      </w:r>
      <w:r w:rsidR="00D26A67">
        <w:lastRenderedPageBreak/>
        <w:t xml:space="preserve">Google </w:t>
      </w:r>
      <w:proofErr w:type="spellStart"/>
      <w:r w:rsidR="00D26A67">
        <w:t>Carboard</w:t>
      </w:r>
      <w:proofErr w:type="spellEnd"/>
      <w:r w:rsidR="00D26A67">
        <w:t xml:space="preserve"> aj., které pomocí čoček umožňu</w:t>
      </w:r>
      <w:r w:rsidR="009844CD">
        <w:t xml:space="preserve">jí základní imerzi skrze </w:t>
      </w:r>
      <w:r w:rsidR="00D26A67">
        <w:t>mobilní telefon či jiné zobrazovací zařízení</w:t>
      </w:r>
      <w:r w:rsidR="009844CD">
        <w:t xml:space="preserve">. </w:t>
      </w:r>
    </w:p>
    <w:p w14:paraId="3AA10B76" w14:textId="3898E6CC" w:rsidR="00B972DB" w:rsidRDefault="00B972DB" w:rsidP="00B972DB">
      <w:pPr>
        <w:pStyle w:val="Caption"/>
        <w:keepNext/>
      </w:pPr>
      <w:r>
        <w:t xml:space="preserve">Tab. </w:t>
      </w:r>
      <w:r>
        <w:fldChar w:fldCharType="begin"/>
      </w:r>
      <w:r>
        <w:instrText xml:space="preserve"> SEQ Tab. \* ARABIC </w:instrText>
      </w:r>
      <w:r>
        <w:fldChar w:fldCharType="separate"/>
      </w:r>
      <w:r w:rsidR="00EF7E0B">
        <w:rPr>
          <w:noProof/>
        </w:rPr>
        <w:t>1</w:t>
      </w:r>
      <w: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p w14:paraId="7F3C8C0D" w14:textId="7CDD4FFE" w:rsidR="00AF234A" w:rsidRDefault="00C37657" w:rsidP="00AF234A">
      <w:r w:rsidRPr="00C37657">
        <w:rPr>
          <w:noProof/>
        </w:rPr>
        <w:drawing>
          <wp:inline distT="0" distB="0" distL="0" distR="0" wp14:anchorId="4D63856F" wp14:editId="07F7C1AA">
            <wp:extent cx="5579745" cy="4425315"/>
            <wp:effectExtent l="0" t="0" r="1905" b="0"/>
            <wp:docPr id="1160896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4425315"/>
                    </a:xfrm>
                    <a:prstGeom prst="rect">
                      <a:avLst/>
                    </a:prstGeom>
                    <a:noFill/>
                    <a:ln>
                      <a:noFill/>
                    </a:ln>
                  </pic:spPr>
                </pic:pic>
              </a:graphicData>
            </a:graphic>
          </wp:inline>
        </w:drawing>
      </w:r>
    </w:p>
    <w:p w14:paraId="061B6AE4" w14:textId="18473803" w:rsidR="000E53C2" w:rsidRDefault="00CD0161" w:rsidP="009323BA">
      <w:pPr>
        <w:pStyle w:val="Heading3"/>
      </w:pPr>
      <w:r>
        <w:t>Vstup – Input</w:t>
      </w:r>
    </w:p>
    <w:p w14:paraId="7ADE2B22" w14:textId="73328850" w:rsidR="007160C1" w:rsidRPr="001F6849" w:rsidRDefault="005D6E09" w:rsidP="000E53C2">
      <w:commentRangeStart w:id="81"/>
      <w:commentRangeStart w:id="82"/>
      <w:commentRangeEnd w:id="81"/>
      <w:r w:rsidRPr="001F6849">
        <w:rPr>
          <w:rStyle w:val="CommentReference"/>
        </w:rPr>
        <w:commentReference w:id="81"/>
      </w:r>
      <w:commentRangeEnd w:id="82"/>
      <w:r w:rsidR="00E22988" w:rsidRPr="001F6849">
        <w:rPr>
          <w:rStyle w:val="CommentReference"/>
        </w:rPr>
        <w:commentReference w:id="82"/>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AC0170">
        <w:instrText xml:space="preserve"> ADDIN ZOTERO_ITEM CSL_CITATION {"citationID":"Vvs5N4QI","properties":{"formattedCitation":"(Coltekin et al. 2020)","plainCitation":"(Coltekin et al. 2020)","noteIndex":0},"citationItems":[{"id":"SZ4C6156/9Ckq0DvF","uris":["http://zotero.org/groups/4599106/items/F54Y7ICM"],"itemData":{"id":1274,"type":"article-journal","abstract":"This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w:t>
      </w:r>
      <w:proofErr w:type="spellStart"/>
      <w:r w:rsidR="00C05E88" w:rsidRPr="001F6849">
        <w:t>Coltekin</w:t>
      </w:r>
      <w:proofErr w:type="spellEnd"/>
      <w:r w:rsidR="00C05E88" w:rsidRPr="001F6849">
        <w:t xml:space="preserve">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proofErr w:type="spellStart"/>
      <w:r w:rsidR="00B23419" w:rsidRPr="00B23419">
        <w:rPr>
          <w:highlight w:val="yellow"/>
          <w:lang w:eastAsia="en-US"/>
        </w:rPr>
        <w:t>Obr.X</w:t>
      </w:r>
      <w:proofErr w:type="spellEnd"/>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lastRenderedPageBreak/>
        <w:t xml:space="preserve">Návazně na výše zmíněné kategorie zobrazovacích zařízení je možné vytvořit dělení dle VR hardwarem poskytnutých </w:t>
      </w:r>
      <w:proofErr w:type="spellStart"/>
      <w:r>
        <w:rPr>
          <w:lang w:eastAsia="en-US"/>
        </w:rPr>
        <w:t>DoF</w:t>
      </w:r>
      <w:proofErr w:type="spellEnd"/>
      <w:r>
        <w:rPr>
          <w:lang w:eastAsia="en-US"/>
        </w:rPr>
        <w:t xml:space="preserve">, které </w:t>
      </w:r>
      <w:r w:rsidR="006B71AC">
        <w:rPr>
          <w:lang w:eastAsia="en-US"/>
        </w:rPr>
        <w:t>odpovídá</w:t>
      </w:r>
      <w:r>
        <w:rPr>
          <w:lang w:eastAsia="en-US"/>
        </w:rPr>
        <w:t xml:space="preserve"> i historickému vývoji těchto zařízení:</w:t>
      </w:r>
    </w:p>
    <w:p w14:paraId="3FC8BF2C" w14:textId="3C4740B4" w:rsidR="00F93097" w:rsidRDefault="00F778AF" w:rsidP="00F93097">
      <w:pPr>
        <w:pStyle w:val="Normlnprvnodsazen"/>
        <w:numPr>
          <w:ilvl w:val="0"/>
          <w:numId w:val="39"/>
        </w:numPr>
        <w:rPr>
          <w:lang w:eastAsia="en-US"/>
        </w:rPr>
      </w:pPr>
      <w:r w:rsidRPr="005F5B27">
        <w:rPr>
          <w:b/>
          <w:bCs/>
          <w:lang w:eastAsia="en-US"/>
        </w:rPr>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0E680D">
        <w:rPr>
          <w:rStyle w:val="FootnoteReference"/>
          <w:lang w:eastAsia="en-US"/>
        </w:rPr>
        <w:footnoteReference w:id="1"/>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6B5504">
      <w:pPr>
        <w:pStyle w:val="Normlnprvnodsazen"/>
        <w:keepNext/>
      </w:pPr>
      <w:r w:rsidRPr="001F6849">
        <w:rPr>
          <w:noProof/>
          <w:lang w:eastAsia="en-US"/>
        </w:rPr>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0F92A78B"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926B2">
        <w:rPr>
          <w:noProof/>
        </w:rPr>
        <w:t>6</w:t>
      </w:r>
      <w:r w:rsidRPr="001F6849">
        <w:fldChar w:fldCharType="end"/>
      </w:r>
      <w:r w:rsidRPr="001F6849">
        <w:t xml:space="preserve"> Stupně volnosti – </w:t>
      </w:r>
      <w:proofErr w:type="spellStart"/>
      <w:r w:rsidRPr="003B1D9A">
        <w:rPr>
          <w:i/>
          <w:iCs w:val="0"/>
        </w:rPr>
        <w:t>Degrees</w:t>
      </w:r>
      <w:proofErr w:type="spellEnd"/>
      <w:r w:rsidRPr="003B1D9A">
        <w:rPr>
          <w:i/>
          <w:iCs w:val="0"/>
        </w:rPr>
        <w:t xml:space="preserve"> </w:t>
      </w:r>
      <w:proofErr w:type="spellStart"/>
      <w:r w:rsidRPr="003B1D9A">
        <w:rPr>
          <w:i/>
          <w:iCs w:val="0"/>
        </w:rPr>
        <w:t>of</w:t>
      </w:r>
      <w:proofErr w:type="spellEnd"/>
      <w:r w:rsidRPr="003B1D9A">
        <w:rPr>
          <w:i/>
          <w:iCs w:val="0"/>
        </w:rPr>
        <w:t xml:space="preserve"> </w:t>
      </w:r>
      <w:proofErr w:type="spellStart"/>
      <w:r w:rsidR="003B1D9A">
        <w:rPr>
          <w:i/>
          <w:iCs w:val="0"/>
        </w:rPr>
        <w:t>F</w:t>
      </w:r>
      <w:r w:rsidRPr="003B1D9A">
        <w:rPr>
          <w:i/>
          <w:iCs w:val="0"/>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w:t>
      </w:r>
      <w:proofErr w:type="spellStart"/>
      <w:r w:rsidRPr="001F6849">
        <w:t>Dupin</w:t>
      </w:r>
      <w:proofErr w:type="spellEnd"/>
      <w:r w:rsidRPr="001F6849">
        <w:t xml:space="preserve">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0949FC07"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důvodů 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733285">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CD0161">
        <w:rPr>
          <w:lang w:eastAsia="en-US"/>
        </w:rPr>
        <w:t>kontrolérů</w:t>
      </w:r>
      <w:r w:rsidR="007C35E4">
        <w:rPr>
          <w:lang w:eastAsia="en-US"/>
        </w:rPr>
        <w:t>)</w:t>
      </w:r>
      <w:r w:rsidR="00EA6697">
        <w:rPr>
          <w:lang w:eastAsia="en-US"/>
        </w:rPr>
        <w:t xml:space="preserve"> nežli jen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proofErr w:type="spellStart"/>
      <w:r w:rsidR="00342747" w:rsidRPr="00733285">
        <w:rPr>
          <w:b/>
          <w:bCs/>
          <w:lang w:eastAsia="en-US"/>
        </w:rPr>
        <w:t>vekci</w:t>
      </w:r>
      <w:proofErr w:type="spellEnd"/>
      <w:r w:rsidR="00342747">
        <w:rPr>
          <w:lang w:eastAsia="en-US"/>
        </w:rPr>
        <w:t xml:space="preserve"> (</w:t>
      </w:r>
      <w:r w:rsidR="00342747" w:rsidRPr="00342747">
        <w:rPr>
          <w:highlight w:val="yellow"/>
          <w:lang w:eastAsia="en-US"/>
        </w:rPr>
        <w:t>viz. Percepce pohybu).</w:t>
      </w:r>
    </w:p>
    <w:p w14:paraId="1339222B" w14:textId="25C8F131" w:rsidR="00CC6079" w:rsidRDefault="00F80471" w:rsidP="00CC6079">
      <w:pPr>
        <w:pStyle w:val="Normlnprvnodsazen"/>
        <w:keepNext/>
        <w:ind w:firstLine="0"/>
      </w:pPr>
      <w:r>
        <w:rPr>
          <w:noProof/>
        </w:rPr>
        <w:lastRenderedPageBreak/>
        <w:drawing>
          <wp:inline distT="0" distB="0" distL="0" distR="0" wp14:anchorId="28D9AEC2" wp14:editId="6B348C59">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26952561" w:rsidR="006B71AC" w:rsidRDefault="00CC6079" w:rsidP="00EA6697">
      <w:pPr>
        <w:pStyle w:val="Caption"/>
        <w:rPr>
          <w:lang w:val="en-US"/>
        </w:rPr>
      </w:pPr>
      <w:r>
        <w:t xml:space="preserve">Obr. </w:t>
      </w:r>
      <w:r>
        <w:fldChar w:fldCharType="begin"/>
      </w:r>
      <w:r>
        <w:instrText xml:space="preserve"> SEQ Obr. \* ARABIC </w:instrText>
      </w:r>
      <w:r>
        <w:fldChar w:fldCharType="separate"/>
      </w:r>
      <w:r w:rsidR="00D926B2">
        <w:rPr>
          <w:noProof/>
        </w:rPr>
        <w:t>7</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713D2FC5"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v případě většího VP 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0670A9CE" w14:textId="3EAC6B66" w:rsidR="00724435" w:rsidRDefault="00DA2CF1" w:rsidP="00724435">
      <w:pPr>
        <w:pStyle w:val="Normlnprvnodsazen"/>
        <w:rPr>
          <w:color w:val="000000" w:themeColor="text1"/>
        </w:rPr>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r w:rsidR="00733285" w:rsidRPr="0093570D">
        <w:rPr>
          <w:b/>
          <w:bCs/>
          <w:color w:val="000000" w:themeColor="text1"/>
        </w:rPr>
        <w:t>Metrické</w:t>
      </w:r>
      <w:r w:rsidR="00733285" w:rsidRPr="004A6BEA">
        <w:rPr>
          <w:color w:val="000000" w:themeColor="text1"/>
        </w:rPr>
        <w:t xml:space="preserve"> – pohyby jsou snímány v prostoru (různé úrovně </w:t>
      </w:r>
      <w:proofErr w:type="spellStart"/>
      <w:r w:rsidR="00733285" w:rsidRPr="004A6BEA">
        <w:rPr>
          <w:color w:val="000000" w:themeColor="text1"/>
        </w:rPr>
        <w:t>DoF</w:t>
      </w:r>
      <w:proofErr w:type="spellEnd"/>
      <w:r w:rsidR="00733285" w:rsidRPr="004A6BEA">
        <w:rPr>
          <w:color w:val="000000" w:themeColor="text1"/>
        </w:rPr>
        <w:t xml:space="preserve"> – myš: 2, HMD kontrolér: 6, snímání rukou: 6 atd.), popř. joystick umístěný na kontroléru.</w:t>
      </w:r>
      <w:r w:rsidR="0093570D">
        <w:t xml:space="preserve"> </w:t>
      </w:r>
      <w:r w:rsidR="00733285" w:rsidRPr="0093570D">
        <w:rPr>
          <w:b/>
          <w:bCs/>
          <w:color w:val="000000" w:themeColor="text1"/>
        </w:rPr>
        <w:t>Binární</w:t>
      </w:r>
      <w:r w:rsidR="00733285"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t>
      </w:r>
      <w:proofErr w:type="spellStart"/>
      <w:r w:rsidR="00724435">
        <w:rPr>
          <w:color w:val="000000" w:themeColor="text1"/>
        </w:rPr>
        <w:t>WebXR</w:t>
      </w:r>
      <w:proofErr w:type="spellEnd"/>
      <w:r w:rsidR="00724435">
        <w:rPr>
          <w:color w:val="000000" w:themeColor="text1"/>
        </w:rPr>
        <w:t xml:space="preserve"> API </w:t>
      </w:r>
      <w:r w:rsidR="00724435" w:rsidRPr="00724435">
        <w:rPr>
          <w:color w:val="000000" w:themeColor="text1"/>
          <w:highlight w:val="yellow"/>
        </w:rPr>
        <w:t>(viz. X).</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(MDN Contributors 2023a)</w:t>
      </w:r>
      <w:r w:rsidR="00672AF9">
        <w:rPr>
          <w:color w:val="000000" w:themeColor="text1"/>
        </w:rPr>
        <w:fldChar w:fldCharType="end"/>
      </w:r>
      <w:r w:rsidR="00724435">
        <w:rPr>
          <w:color w:val="000000" w:themeColor="text1"/>
        </w:rPr>
        <w:t>:</w:t>
      </w:r>
    </w:p>
    <w:p w14:paraId="07AAD13E" w14:textId="5F18C219" w:rsidR="00672AF9" w:rsidRPr="001D4F08" w:rsidRDefault="00724435" w:rsidP="001D4F08">
      <w:pPr>
        <w:pStyle w:val="Normlnprvnodsazen"/>
        <w:numPr>
          <w:ilvl w:val="0"/>
          <w:numId w:val="50"/>
        </w:numPr>
        <w:rPr>
          <w:b/>
          <w:bCs/>
          <w:color w:val="000000" w:themeColor="text1"/>
        </w:rPr>
      </w:pPr>
      <w:r w:rsidRPr="00724435">
        <w:rPr>
          <w:b/>
          <w:bCs/>
          <w:color w:val="000000" w:themeColor="text1"/>
        </w:rPr>
        <w:t>Zaměření</w:t>
      </w:r>
      <w:r>
        <w:rPr>
          <w:b/>
          <w:bCs/>
          <w:color w:val="000000" w:themeColor="text1"/>
        </w:rPr>
        <w:t xml:space="preserve"> (</w:t>
      </w:r>
      <w:proofErr w:type="spellStart"/>
      <w:r w:rsidRPr="00724435">
        <w:rPr>
          <w:b/>
          <w:bCs/>
          <w:i/>
          <w:iCs/>
          <w:color w:val="000000" w:themeColor="text1"/>
        </w:rPr>
        <w:t>targeting</w:t>
      </w:r>
      <w:proofErr w:type="spellEnd"/>
      <w:r>
        <w:rPr>
          <w:b/>
          <w:bCs/>
          <w:color w:val="000000" w:themeColor="text1"/>
        </w:rPr>
        <w:t xml:space="preserve">) </w:t>
      </w:r>
      <w:r>
        <w:rPr>
          <w:color w:val="000000" w:themeColor="text1"/>
        </w:rPr>
        <w:t xml:space="preserve">– Specifikace bodu ve </w:t>
      </w:r>
      <w:r w:rsidR="00672AF9">
        <w:rPr>
          <w:color w:val="000000" w:themeColor="text1"/>
        </w:rPr>
        <w:t>virtuálním</w:t>
      </w:r>
      <w:r>
        <w:rPr>
          <w:color w:val="000000" w:themeColor="text1"/>
        </w:rPr>
        <w:t xml:space="preserve"> prostoru uživatelským vstupem, tedy dotykem obrazovky, sledování očí, popř. použití joysticku.</w:t>
      </w:r>
      <w:r w:rsidR="00672AF9">
        <w:rPr>
          <w:color w:val="000000" w:themeColor="text1"/>
        </w:rPr>
        <w:t>)</w:t>
      </w:r>
    </w:p>
    <w:p w14:paraId="73B9238E" w14:textId="14A39D5B" w:rsidR="00947531" w:rsidRPr="00947531" w:rsidRDefault="00724435" w:rsidP="00947531">
      <w:pPr>
        <w:pStyle w:val="Normlnprvnodsazen"/>
        <w:numPr>
          <w:ilvl w:val="0"/>
          <w:numId w:val="50"/>
        </w:numPr>
        <w:rPr>
          <w:b/>
          <w:bCs/>
          <w:color w:val="000000" w:themeColor="text1"/>
        </w:rPr>
      </w:pPr>
      <w:r>
        <w:rPr>
          <w:b/>
          <w:bCs/>
          <w:color w:val="000000" w:themeColor="text1"/>
        </w:rPr>
        <w:t>Akce (</w:t>
      </w:r>
      <w:proofErr w:type="spellStart"/>
      <w:r w:rsidRPr="00724435">
        <w:rPr>
          <w:b/>
          <w:bCs/>
          <w:i/>
          <w:iCs/>
          <w:color w:val="000000" w:themeColor="text1"/>
        </w:rPr>
        <w:t>action</w:t>
      </w:r>
      <w:proofErr w:type="spellEnd"/>
      <w:r>
        <w:rPr>
          <w:b/>
          <w:bCs/>
          <w:color w:val="000000" w:themeColor="text1"/>
        </w:rPr>
        <w:t xml:space="preserve">) </w:t>
      </w:r>
      <w:r>
        <w:rPr>
          <w:color w:val="000000" w:themeColor="text1"/>
          <w:lang w:val="en-US"/>
        </w:rPr>
        <w:t xml:space="preserve">– </w:t>
      </w:r>
      <w:r w:rsidRPr="00724435">
        <w:rPr>
          <w:color w:val="000000" w:themeColor="text1"/>
        </w:rPr>
        <w:t>Jedná se o stlačení tlačítka, popř. jiná binární operace.</w:t>
      </w:r>
      <w:r>
        <w:rPr>
          <w:color w:val="000000" w:themeColor="text1"/>
          <w:lang w:val="en-US"/>
        </w:rPr>
        <w:t xml:space="preserve"> </w:t>
      </w:r>
    </w:p>
    <w:p w14:paraId="4C3C04AD" w14:textId="20D0E8DC"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V případě neexistence ovladačů je vhodně 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w:t>
      </w:r>
      <w:r w:rsidR="00647ED4">
        <w:lastRenderedPageBreak/>
        <w:t>tlačítek na klávesnici). Řešením je převod klávesnice</w:t>
      </w:r>
      <w:r w:rsidR="00947531">
        <w:t xml:space="preserve">, ovladačů aj. </w:t>
      </w:r>
      <w:r w:rsidR="00647ED4">
        <w:t>do virtuálního prostředí</w:t>
      </w:r>
      <w:r w:rsidR="00947531">
        <w:t xml:space="preserve"> 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1100A3">
      <w:r>
        <w:rPr>
          <w:noProof/>
        </w:rP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52C62439" w14:textId="237E1B76" w:rsidR="001100A3" w:rsidRDefault="001100A3" w:rsidP="001100A3">
      <w:pPr>
        <w:pStyle w:val="Caption"/>
      </w:pPr>
      <w:r>
        <w:t xml:space="preserve">Obr. </w:t>
      </w:r>
      <w:r>
        <w:fldChar w:fldCharType="begin"/>
      </w:r>
      <w:r>
        <w:instrText xml:space="preserve"> SEQ Obr. \* ARABIC </w:instrText>
      </w:r>
      <w:r>
        <w:fldChar w:fldCharType="separate"/>
      </w:r>
      <w:r w:rsidR="00D926B2">
        <w:rPr>
          <w:noProof/>
        </w:rPr>
        <w:t>8</w:t>
      </w:r>
      <w:r>
        <w:fldChar w:fldCharType="end"/>
      </w:r>
      <w:r>
        <w:t xml:space="preserve"> Vybrané příklady řešení interakce ve VP. </w:t>
      </w:r>
      <w:r w:rsidR="0093570D">
        <w:t xml:space="preserve">zdroj: </w:t>
      </w:r>
      <w:r w:rsidR="0093570D">
        <w:fldChar w:fldCharType="begin"/>
      </w:r>
      <w:r w:rsidR="00BF699A">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BF699A" w:rsidRPr="00BF699A">
        <w:t>(Mozzila Corporation 2023a; Ravasz 2019)</w:t>
      </w:r>
      <w:r w:rsidR="0093570D">
        <w:fldChar w:fldCharType="end"/>
      </w:r>
    </w:p>
    <w:p w14:paraId="1EE37CD6" w14:textId="2267B9E5" w:rsidR="00DD2072" w:rsidRDefault="00DD2072" w:rsidP="00DD2072">
      <w:r>
        <w:t xml:space="preserve">Typ </w:t>
      </w:r>
      <w:proofErr w:type="spellStart"/>
      <w:r>
        <w:t>itnerakce</w:t>
      </w:r>
      <w:proofErr w:type="spellEnd"/>
      <w:r>
        <w:t xml:space="preserve"> s </w:t>
      </w:r>
      <w:proofErr w:type="spellStart"/>
      <w:r>
        <w:t>apliakcí</w:t>
      </w:r>
      <w:proofErr w:type="spellEnd"/>
      <w:r>
        <w:t xml:space="preserve"> je klíčový v návrhové části, jelikož je nutné definovat jaké typy interakce bude podporovat, což je přímo spojené s rozhodnutím, jaké vstupní zařízení bude podporováno. Obecně při návrhu aplikace je volba mezi alternativami:</w:t>
      </w:r>
    </w:p>
    <w:p w14:paraId="084B4F56" w14:textId="3D1871E7" w:rsidR="00DD2072" w:rsidRDefault="00DD2072" w:rsidP="00DD2072">
      <w:pPr>
        <w:pStyle w:val="Normlnprvnodsazen"/>
        <w:numPr>
          <w:ilvl w:val="0"/>
          <w:numId w:val="57"/>
        </w:numPr>
        <w:rPr>
          <w:lang w:eastAsia="en-US"/>
        </w:rPr>
      </w:pPr>
      <w:r>
        <w:rPr>
          <w:lang w:eastAsia="en-US"/>
        </w:rPr>
        <w:t>3DOF HMD a žádným input</w:t>
      </w:r>
    </w:p>
    <w:p w14:paraId="6F0E72CE" w14:textId="5B2F1CCD" w:rsidR="00DD2072" w:rsidRDefault="00DD2072" w:rsidP="00DD2072">
      <w:pPr>
        <w:pStyle w:val="Normlnprvnodsazen"/>
        <w:numPr>
          <w:ilvl w:val="0"/>
          <w:numId w:val="57"/>
        </w:numPr>
        <w:rPr>
          <w:lang w:eastAsia="en-US"/>
        </w:rPr>
      </w:pPr>
      <w:r>
        <w:rPr>
          <w:lang w:eastAsia="en-US"/>
        </w:rPr>
        <w:t>3DOF HMD a 3DOF input.</w:t>
      </w:r>
    </w:p>
    <w:p w14:paraId="021849D5" w14:textId="77777777" w:rsidR="00DD2072" w:rsidRDefault="00DD2072" w:rsidP="00DD2072">
      <w:pPr>
        <w:pStyle w:val="Normlnprvnodsazen"/>
        <w:numPr>
          <w:ilvl w:val="0"/>
          <w:numId w:val="57"/>
        </w:numPr>
        <w:rPr>
          <w:lang w:eastAsia="en-US"/>
        </w:rPr>
      </w:pPr>
      <w:r>
        <w:rPr>
          <w:lang w:eastAsia="en-US"/>
        </w:rPr>
        <w:t>6DOF HMD a 6DOF input.</w:t>
      </w:r>
    </w:p>
    <w:p w14:paraId="587F8812" w14:textId="229CDB25" w:rsidR="00DD2072" w:rsidRDefault="00DD2072" w:rsidP="00DD2072">
      <w:pPr>
        <w:pStyle w:val="Normlnprvnodsazen"/>
        <w:ind w:firstLine="0"/>
        <w:rPr>
          <w:lang w:eastAsia="en-US"/>
        </w:rPr>
      </w:pPr>
      <w:r>
        <w:rPr>
          <w:lang w:eastAsia="en-US"/>
        </w:rPr>
        <w:t xml:space="preserve">V případě č.1 je obecným přístupem implementovat </w:t>
      </w:r>
      <w:proofErr w:type="spellStart"/>
      <w:r>
        <w:rPr>
          <w:i/>
          <w:iCs/>
          <w:lang w:eastAsia="en-US"/>
        </w:rPr>
        <w:t>gazed</w:t>
      </w:r>
      <w:proofErr w:type="spellEnd"/>
      <w:r>
        <w:rPr>
          <w:i/>
          <w:iCs/>
          <w:lang w:eastAsia="en-US"/>
        </w:rPr>
        <w:t xml:space="preserve"> </w:t>
      </w:r>
      <w:proofErr w:type="spellStart"/>
      <w:r>
        <w:rPr>
          <w:i/>
          <w:iCs/>
          <w:lang w:eastAsia="en-US"/>
        </w:rPr>
        <w:t>based</w:t>
      </w:r>
      <w:proofErr w:type="spellEnd"/>
      <w:r>
        <w:rPr>
          <w:lang w:eastAsia="en-US"/>
        </w:rPr>
        <w:t xml:space="preserve"> input. Kdy uživatel interaguje s uživatelským </w:t>
      </w:r>
      <w:r w:rsidR="00D06836">
        <w:rPr>
          <w:lang w:eastAsia="en-US"/>
        </w:rPr>
        <w:t>rozhraním,</w:t>
      </w:r>
      <w:r>
        <w:rPr>
          <w:lang w:eastAsia="en-US"/>
        </w:rPr>
        <w:t xml:space="preserve"> popř. celkově s objekty ve scéně pomocí paprsku ve směru pohledu. Interakce je uživateli komunikována skrze časovač, který ukazuje interval </w:t>
      </w:r>
      <w:r w:rsidR="00D06836">
        <w:rPr>
          <w:lang w:eastAsia="en-US"/>
        </w:rPr>
        <w:t>prodlení,</w:t>
      </w:r>
      <w:r>
        <w:rPr>
          <w:lang w:eastAsia="en-US"/>
        </w:rPr>
        <w:t xml:space="preserve"> než bude interakce vykonána. </w:t>
      </w:r>
      <w:r w:rsidR="000D4A30">
        <w:rPr>
          <w:lang w:eastAsia="en-US"/>
        </w:rPr>
        <w:t xml:space="preserve">V druhém případě je uživatel schopen zaměřit v prostoru nezávisle na pohledu. Třetí variantou je plná podpora pro pohyb uživatele i zpravidla dvou ovladačů. Využití potenciálu takovéto míry interakce vyžaduje často implementaci pokročilého pohybu </w:t>
      </w:r>
      <w:r w:rsidR="000D4A30">
        <w:rPr>
          <w:lang w:eastAsia="en-US"/>
        </w:rPr>
        <w:lastRenderedPageBreak/>
        <w:t>(</w:t>
      </w:r>
      <w:proofErr w:type="spellStart"/>
      <w:r w:rsidR="000D4A30">
        <w:rPr>
          <w:lang w:eastAsia="en-US"/>
        </w:rPr>
        <w:t>teleporatace</w:t>
      </w:r>
      <w:proofErr w:type="spellEnd"/>
      <w:r w:rsidR="000D4A30">
        <w:rPr>
          <w:lang w:eastAsia="en-US"/>
        </w:rPr>
        <w:t xml:space="preserve">) a interakce s objekty (translace, rotace) popř. přímá manipulace (chycení objektu). </w:t>
      </w:r>
      <w:r w:rsidR="000D4A30">
        <w:rPr>
          <w:lang w:eastAsia="en-US"/>
        </w:rPr>
        <w:fldChar w:fldCharType="begin"/>
      </w:r>
      <w:r w:rsidR="000D4A30">
        <w:rPr>
          <w:lang w:eastAsia="en-US"/>
        </w:rPr>
        <w:instrText xml:space="preserve"> ADDIN ZOTERO_ITEM CSL_CITATION {"citationID":"EK6bMvw5","properties":{"formattedCitation":"(three.js Contributors 2023f)","plainCitation":"(three.js Contributors 2023f)","noteIndex":0},"citationItems":[{"id":2068,"uris":["http://zotero.org/groups/4599106/items/JZDXMUFM"],"itemData":{"id":2068,"type":"webpage","title":"VR - three.js manual","URL":"https://threejs.org/manual/#en/webxr-basics","author":[{"family":"three.js Contributors","given":""}],"accessed":{"date-parts":[["2023",11,5]]},"issued":{"date-parts":[["2023"]]},"citation-key":"three.jscontributorsVRThreeJs2023"}}],"schema":"https://github.com/citation-style-language/schema/raw/master/csl-citation.json"} </w:instrText>
      </w:r>
      <w:r w:rsidR="000D4A30">
        <w:rPr>
          <w:lang w:eastAsia="en-US"/>
        </w:rPr>
        <w:fldChar w:fldCharType="separate"/>
      </w:r>
      <w:r w:rsidR="000D4A30" w:rsidRPr="000D4A30">
        <w:t>(three.js Contributors 2023f)</w:t>
      </w:r>
      <w:r w:rsidR="000D4A30">
        <w:rPr>
          <w:lang w:eastAsia="en-US"/>
        </w:rPr>
        <w:fldChar w:fldCharType="end"/>
      </w:r>
    </w:p>
    <w:p w14:paraId="6BDE09B2" w14:textId="1F8030B2" w:rsidR="00D06836" w:rsidRPr="00DD2072" w:rsidRDefault="00D06836" w:rsidP="00DD2072">
      <w:pPr>
        <w:pStyle w:val="Normlnprvnodsazen"/>
        <w:ind w:firstLine="0"/>
        <w:rPr>
          <w:lang w:eastAsia="en-US"/>
        </w:rPr>
      </w:pPr>
      <w:r w:rsidRPr="00D06836">
        <w:rPr>
          <w:noProof/>
          <w:lang w:eastAsia="en-US"/>
        </w:rPr>
        <w:drawing>
          <wp:inline distT="0" distB="0" distL="0" distR="0" wp14:anchorId="13D8E25A" wp14:editId="256C0EF0">
            <wp:extent cx="2534054" cy="1975449"/>
            <wp:effectExtent l="0" t="0" r="0" b="6350"/>
            <wp:docPr id="515606031" name="Picture 1" descr="A red and blue sphe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06031" name="Picture 1" descr="A red and blue spheres&#10;&#10;Description automatically generated"/>
                    <pic:cNvPicPr/>
                  </pic:nvPicPr>
                  <pic:blipFill>
                    <a:blip r:embed="rId28"/>
                    <a:stretch>
                      <a:fillRect/>
                    </a:stretch>
                  </pic:blipFill>
                  <pic:spPr>
                    <a:xfrm>
                      <a:off x="0" y="0"/>
                      <a:ext cx="2583076" cy="2013665"/>
                    </a:xfrm>
                    <a:prstGeom prst="rect">
                      <a:avLst/>
                    </a:prstGeom>
                  </pic:spPr>
                </pic:pic>
              </a:graphicData>
            </a:graphic>
          </wp:inline>
        </w:drawing>
      </w:r>
    </w:p>
    <w:p w14:paraId="112F4C9A" w14:textId="64FE3254" w:rsidR="00DD2072" w:rsidRPr="00DD2072" w:rsidRDefault="00DD2072" w:rsidP="00DD2072">
      <w:pPr>
        <w:pStyle w:val="Normlnprvnodsazen"/>
        <w:ind w:firstLine="0"/>
        <w:rPr>
          <w:lang w:eastAsia="en-US"/>
        </w:rPr>
      </w:pPr>
      <w:r>
        <w:rPr>
          <w:lang w:eastAsia="en-US"/>
        </w:rPr>
        <w:t xml:space="preserve"> Zároveň je vhodné zahrnout i podporu pro neimerzní zařízení, tedy podporu pro pohyb a interakci s 3D scénou pomocí tradičních vstupních zařízení (klávesnice, myš). </w:t>
      </w:r>
    </w:p>
    <w:p w14:paraId="76961227" w14:textId="5E25F962" w:rsidR="00BA4D29" w:rsidRPr="001F6849" w:rsidRDefault="00BA4D29" w:rsidP="002656D4">
      <w:pPr>
        <w:pStyle w:val="Heading2"/>
        <w:rPr>
          <w:ins w:id="83"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4" w:author="Jan Horák" w:date="2023-06-15T11:51:00Z" w:name="move137722320"/>
      <w:moveTo w:id="8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8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tvoří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w:t>
      </w:r>
      <w:proofErr w:type="spellStart"/>
      <w:r w:rsidR="00EB2A0C" w:rsidRPr="00EB2A0C">
        <w:rPr>
          <w:rFonts w:cs="Times New Roman"/>
          <w:szCs w:val="24"/>
        </w:rPr>
        <w:t>Mather</w:t>
      </w:r>
      <w:proofErr w:type="spellEnd"/>
      <w:r w:rsidR="00EB2A0C" w:rsidRPr="00EB2A0C">
        <w:rPr>
          <w:rFonts w:cs="Times New Roman"/>
          <w:szCs w:val="24"/>
        </w:rPr>
        <w:t xml:space="preserve">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proofErr w:type="spellStart"/>
      <w:r w:rsidRPr="00EB2A0C">
        <w:rPr>
          <w:b/>
          <w:bCs/>
        </w:rPr>
        <w:t>Interpozice</w:t>
      </w:r>
      <w:proofErr w:type="spellEnd"/>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objekt vytváří stín na jiném povrchu / objektu</w:t>
      </w:r>
    </w:p>
    <w:p w14:paraId="734D7E39" w14:textId="0718C61C" w:rsidR="00EB2A0C" w:rsidRDefault="00EB2A0C" w:rsidP="00EB2A0C">
      <w:pPr>
        <w:pStyle w:val="Normlnprvnodsazen"/>
        <w:numPr>
          <w:ilvl w:val="0"/>
          <w:numId w:val="34"/>
        </w:numPr>
      </w:pPr>
      <w:r>
        <w:rPr>
          <w:b/>
          <w:bCs/>
        </w:rPr>
        <w:t xml:space="preserve">Stínování – </w:t>
      </w:r>
      <w:proofErr w:type="spellStart"/>
      <w:r>
        <w:rPr>
          <w:lang w:val="en-US"/>
        </w:rPr>
        <w:t>tvar</w:t>
      </w:r>
      <w:proofErr w:type="spellEnd"/>
      <w:r>
        <w:rPr>
          <w:lang w:val="en-US"/>
        </w:rPr>
        <w:t xml:space="preserve"> </w:t>
      </w:r>
      <w:proofErr w:type="spellStart"/>
      <w:r>
        <w:rPr>
          <w:lang w:val="en-US"/>
        </w:rPr>
        <w:t>objektu</w:t>
      </w:r>
      <w:proofErr w:type="spellEnd"/>
      <w:r>
        <w:rPr>
          <w:lang w:val="en-US"/>
        </w:rPr>
        <w:t xml:space="preserve"> </w:t>
      </w:r>
      <w:proofErr w:type="spellStart"/>
      <w:r>
        <w:rPr>
          <w:lang w:val="en-US"/>
        </w:rPr>
        <w:t>vytv</w:t>
      </w:r>
      <w:r>
        <w:t>áří</w:t>
      </w:r>
      <w:proofErr w:type="spellEnd"/>
      <w:r>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lastRenderedPageBreak/>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16989D4A"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926B2">
        <w:rPr>
          <w:noProof/>
        </w:rPr>
        <w:t>9</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647865A0" w:rsidR="00E64528" w:rsidRP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D8108EA" w14:textId="2AE42926" w:rsidR="00EE6D7D" w:rsidRPr="001F6849" w:rsidRDefault="00337667" w:rsidP="001A784B">
      <w:pPr>
        <w:pStyle w:val="Normlnprvnodsazen"/>
      </w:pPr>
      <w:r w:rsidRPr="001F6849">
        <w:t xml:space="preserve">Znalost těchto procesů je klíčová pro tvorbu VR prostředí, jelikož může snadno dojít k neshodám v reálné velikosti či vzdálenosti objektů, tedy špatnému vnímání měřítka, kvůli špatné interpretaci prostorových vodítek. </w:t>
      </w:r>
      <w:r w:rsidR="00DF14FD" w:rsidRPr="001F6849">
        <w:t>Příkladem neshody může být (</w:t>
      </w:r>
      <w:proofErr w:type="spellStart"/>
      <w:r w:rsidR="00DF14FD" w:rsidRPr="001A784B">
        <w:rPr>
          <w:i/>
          <w:iCs/>
        </w:rPr>
        <w:t>vergence</w:t>
      </w:r>
      <w:proofErr w:type="spellEnd"/>
      <w:r w:rsidR="00DF14FD" w:rsidRPr="001A784B">
        <w:rPr>
          <w:i/>
          <w:iCs/>
        </w:rPr>
        <w:t xml:space="preserve"> </w:t>
      </w:r>
      <w:proofErr w:type="spellStart"/>
      <w:r w:rsidR="00DF14FD" w:rsidRPr="001A784B">
        <w:rPr>
          <w:i/>
          <w:iCs/>
        </w:rPr>
        <w:t>accomodation</w:t>
      </w:r>
      <w:proofErr w:type="spellEnd"/>
      <w:r w:rsidR="00DF14FD" w:rsidRPr="001A784B">
        <w:rPr>
          <w:i/>
          <w:iCs/>
        </w:rPr>
        <w:t xml:space="preserve"> </w:t>
      </w:r>
      <w:proofErr w:type="spellStart"/>
      <w:r w:rsidR="00DF14FD" w:rsidRPr="001A784B">
        <w:rPr>
          <w:i/>
          <w:iCs/>
        </w:rPr>
        <w:t>mismatch</w:t>
      </w:r>
      <w:proofErr w:type="spellEnd"/>
      <w:r w:rsidR="00DF14FD" w:rsidRPr="001F6849">
        <w:t xml:space="preserve">). </w:t>
      </w:r>
      <w:r w:rsidR="0026039C" w:rsidRPr="001F6849">
        <w:t xml:space="preserve">Dalšími příčinami neshod je pak nedokonalý </w:t>
      </w:r>
      <w:proofErr w:type="spellStart"/>
      <w:r w:rsidR="0026039C" w:rsidRPr="001F6849">
        <w:t>tracking</w:t>
      </w:r>
      <w:proofErr w:type="spellEnd"/>
      <w:r w:rsidR="0026039C" w:rsidRPr="001F6849">
        <w:t xml:space="preserve"> hlavy uživatele, kdy výrazná latence působí opoždění zobrazení. Problematické je i když </w:t>
      </w:r>
      <w:proofErr w:type="spellStart"/>
      <w:r w:rsidR="0026039C" w:rsidRPr="001F6849">
        <w:t>tracking</w:t>
      </w:r>
      <w:proofErr w:type="spellEnd"/>
      <w:r w:rsidR="0026039C" w:rsidRPr="001F6849">
        <w:t xml:space="preserve">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7" w:author="Jan Horák" w:date="2023-06-15T11:53:00Z">
        <w:r w:rsidR="0026039C" w:rsidRPr="001F6849" w:rsidDel="00BC59E7">
          <w:delText>virutální</w:delText>
        </w:r>
      </w:del>
      <w:ins w:id="8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tvoří iluze vlastního pohybu z důvodu vnímání pohybu vizuálně. Jedná se tedy o konflikt visuálního </w:t>
      </w:r>
      <w:r w:rsidR="00506131" w:rsidRPr="001F6849">
        <w:lastRenderedPageBreak/>
        <w:t>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45286FFD"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xml:space="preserve">. Jelikož vysoké FPS hodnoty jsou 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stačí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120Hz.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6FF7095F" w14:textId="07BDF4F3" w:rsidR="000B6ABB" w:rsidRPr="001F6849" w:rsidRDefault="000B6ABB" w:rsidP="000B6ABB">
      <w:pPr>
        <w:pStyle w:val="Heading3"/>
      </w:pPr>
      <w:r w:rsidRPr="001F6849">
        <w:t>Význam pro tvorbu VR prostředí</w:t>
      </w:r>
    </w:p>
    <w:p w14:paraId="1A8E10EB" w14:textId="707A55E2" w:rsidR="00931B57" w:rsidRPr="001F6849" w:rsidRDefault="00B92997" w:rsidP="00931B57">
      <w:r w:rsidRPr="001F6849">
        <w:t xml:space="preserve">V případě, že nejsou všechny smyslové vjemy nahrazeny virtuálními vstupy nebo pokud vstupy nejsou dokonalé (nejsou v konfliktu s lidskou fyziologií) dochází ke konfliktům vnímání. Nejvíce problematickým se dlouhodobě jeví </w:t>
      </w:r>
      <w:proofErr w:type="spellStart"/>
      <w:r w:rsidRPr="001F6849">
        <w:t>vekce</w:t>
      </w:r>
      <w:proofErr w:type="spell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t>3D modelování koncepty a principy</w:t>
      </w:r>
    </w:p>
    <w:p w14:paraId="2452CA65" w14:textId="14A7C4D8" w:rsidR="00181BBF" w:rsidRPr="001F6849" w:rsidRDefault="004A11B2" w:rsidP="00181BBF">
      <w:pPr>
        <w:pStyle w:val="Heading3"/>
      </w:pPr>
      <w:r w:rsidRPr="001F6849">
        <w:t xml:space="preserve">Level </w:t>
      </w:r>
      <w:proofErr w:type="spellStart"/>
      <w:r w:rsidRPr="001F6849">
        <w:t>of</w:t>
      </w:r>
      <w:proofErr w:type="spellEnd"/>
      <w:r w:rsidRPr="001F6849">
        <w:t xml:space="preserve"> Detail, Level </w:t>
      </w:r>
      <w:proofErr w:type="spellStart"/>
      <w:r w:rsidRPr="001F6849">
        <w:t>of</w:t>
      </w:r>
      <w:proofErr w:type="spellEnd"/>
      <w:r w:rsidRPr="001F6849">
        <w:t xml:space="preserve"> </w:t>
      </w:r>
      <w:proofErr w:type="spellStart"/>
      <w:r w:rsidRPr="001F6849">
        <w:t>Realism</w:t>
      </w:r>
      <w:proofErr w:type="spellEnd"/>
      <w:r w:rsidRPr="001F6849">
        <w:t xml:space="preserve">, Level </w:t>
      </w:r>
      <w:proofErr w:type="spellStart"/>
      <w:r w:rsidRPr="001F6849">
        <w:t>of</w:t>
      </w:r>
      <w:proofErr w:type="spellEnd"/>
      <w:r w:rsidRPr="001F6849">
        <w:t xml:space="preserve"> </w:t>
      </w:r>
      <w:proofErr w:type="spellStart"/>
      <w:r w:rsidRPr="001F6849">
        <w:t>Abstraction</w:t>
      </w:r>
      <w:proofErr w:type="spellEnd"/>
    </w:p>
    <w:p w14:paraId="0C0827B2" w14:textId="39199A25"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1D979872" w14:textId="06135C6B" w:rsidR="006E3574" w:rsidRPr="001F6849" w:rsidRDefault="00186AD4" w:rsidP="00331DCE">
      <w:pPr>
        <w:pStyle w:val="Normlnprvnodsazen"/>
      </w:pPr>
      <w:r w:rsidRPr="001F6849">
        <w:lastRenderedPageBreak/>
        <w:t xml:space="preserve">V kontextu kartografie je problematika v konfliktu s konceptem měřítka, jelikož v tradiční 2D kartografii je jednoznačně možné říct jaké měřítko jaká vizualizace (mapa) má, kdežto v případě 3D map či virtuálních prostředí </w:t>
      </w:r>
      <w:r w:rsidR="00331DCE" w:rsidRPr="001F6849">
        <w:t xml:space="preserve">se odborná literatura není schopná shodnout zdali je koncept měřítka aplikovatelný, jelikož je nutné brát v potaz zobrazené území, LOD, míru přiblížení a následně tedy i jejich změnu v případě interakce. </w:t>
      </w:r>
      <w:r w:rsidR="00331DCE" w:rsidRPr="001F6849">
        <w:fldChar w:fldCharType="begin"/>
      </w:r>
      <w:r w:rsidR="00331DCE"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00331DCE" w:rsidRPr="001F6849">
        <w:fldChar w:fldCharType="separate"/>
      </w:r>
      <w:r w:rsidR="00331DCE" w:rsidRPr="001F6849">
        <w:t>(Bandrova, Bonchev 2013)</w:t>
      </w:r>
      <w:r w:rsidR="00331DCE" w:rsidRPr="001F6849">
        <w:fldChar w:fldCharType="end"/>
      </w:r>
    </w:p>
    <w:p w14:paraId="7F1322F4" w14:textId="2179AF90" w:rsidR="00E22988" w:rsidRPr="001F6849" w:rsidRDefault="001B0814" w:rsidP="001B0814">
      <w:pPr>
        <w:pStyle w:val="Normlnprvnodsazen"/>
        <w:ind w:firstLine="0"/>
      </w:pPr>
      <w:r w:rsidRPr="001F6849">
        <w:rPr>
          <w:noProof/>
        </w:rPr>
        <w:drawing>
          <wp:inline distT="0" distB="0" distL="0" distR="0" wp14:anchorId="010693DF" wp14:editId="5513947E">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53061844"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D926B2">
        <w:rPr>
          <w:noProof/>
        </w:rPr>
        <w:t>10</w:t>
      </w:r>
      <w:r w:rsidRPr="001F6849">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53115FA7"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D926B2">
        <w:rPr>
          <w:noProof/>
        </w:rPr>
        <w:t>11</w:t>
      </w:r>
      <w:r w:rsidRPr="001F6849">
        <w:fldChar w:fldCharType="end"/>
      </w:r>
      <w:r w:rsidRPr="001F6849">
        <w:t xml:space="preserve"> Snímky obrazovky z aplikace 3D model města Brna. Hrad Petrov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4674482E" w14:textId="25E1659A" w:rsidR="00AB45B4" w:rsidRDefault="00AB45B4" w:rsidP="00331DCE">
      <w:pPr>
        <w:pStyle w:val="Normlnprvnodsazen"/>
      </w:pPr>
      <w:r w:rsidRPr="001F6849">
        <w:t xml:space="preserve">Jako důležitou problematiku zmiňuje </w:t>
      </w:r>
      <w:r w:rsidRPr="001F6849">
        <w:fldChar w:fldCharType="begin"/>
      </w:r>
      <w:r w:rsidR="00AC0170">
        <w:instrText xml:space="preserve"> ADDIN ZOTERO_ITEM CSL_CITATION {"citationID":"pyYXfhhk","properties":{"formattedCitation":"(Coltekin et al. 2020)","plainCitation":"(Coltekin et al. 2020)","noteIndex":0},"citationItems":[{"id":"SZ4C6156/9Ckq0DvF","uris":["http://zotero.org/groups/4599106/items/F54Y7ICM"],"itemData":{"id":1274,"type":"article-journal","abstract":"This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w:t>
      </w:r>
      <w:r w:rsidR="00A32AF4" w:rsidRPr="001F6849">
        <w:t>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problematice je nutné využívat LOD a LOR přístupy</w:t>
      </w:r>
      <w:r w:rsidR="000B14FA" w:rsidRPr="001F6849">
        <w:t xml:space="preserve"> </w:t>
      </w:r>
      <w:r w:rsidR="00A32AF4" w:rsidRPr="001F6849">
        <w:fldChar w:fldCharType="begin"/>
      </w:r>
      <w:r w:rsidR="00AC0170">
        <w:instrText xml:space="preserve"> ADDIN ZOTERO_ITEM CSL_CITATION {"citationID":"cz6cyLsT","properties":{"formattedCitation":"(Coltekin et al. 2020)","plainCitation":"(Coltekin et al. 2020)","noteIndex":0},"citationItems":[{"id":"SZ4C6156/9Ckq0DvF","uris":["http://zotero.org/groups/4599106/items/F54Y7ICM"],"itemData":{"id":1274,"type":"article-journal","abstract":"This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(Coltekin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lastRenderedPageBreak/>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2"/>
                    <a:stretch>
                      <a:fillRect/>
                    </a:stretch>
                  </pic:blipFill>
                  <pic:spPr>
                    <a:xfrm>
                      <a:off x="0" y="0"/>
                      <a:ext cx="5579745" cy="3993515"/>
                    </a:xfrm>
                    <a:prstGeom prst="rect">
                      <a:avLst/>
                    </a:prstGeom>
                  </pic:spPr>
                </pic:pic>
              </a:graphicData>
            </a:graphic>
          </wp:inline>
        </w:drawing>
      </w:r>
    </w:p>
    <w:p w14:paraId="00AB9F73" w14:textId="6C659F2F" w:rsidR="00B2682C" w:rsidRPr="001F6849" w:rsidRDefault="00B2682C" w:rsidP="00B2682C">
      <w:pPr>
        <w:pStyle w:val="Caption"/>
      </w:pPr>
      <w:r>
        <w:t xml:space="preserve">Obr. </w:t>
      </w:r>
      <w:r>
        <w:fldChar w:fldCharType="begin"/>
      </w:r>
      <w:r>
        <w:instrText xml:space="preserve"> SEQ Obr. \* ARABIC </w:instrText>
      </w:r>
      <w:r>
        <w:fldChar w:fldCharType="separate"/>
      </w:r>
      <w:r w:rsidR="00D926B2">
        <w:rPr>
          <w:noProof/>
        </w:rPr>
        <w:t>12</w:t>
      </w:r>
      <w:r>
        <w:fldChar w:fldCharType="end"/>
      </w:r>
      <w:r>
        <w:t xml:space="preserve"> </w:t>
      </w:r>
      <w:r w:rsidR="00B71937">
        <w:t xml:space="preserve">Klasifikace 3D vizualizací, na </w:t>
      </w:r>
      <w:proofErr w:type="spellStart"/>
      <w:r w:rsidR="00B71937">
        <w:t>zaákldě</w:t>
      </w:r>
      <w:proofErr w:type="spellEnd"/>
      <w:r w:rsidR="00B71937">
        <w:t xml:space="preserve"> LOR a míry imerze</w:t>
      </w:r>
      <w:r>
        <w:t>.</w:t>
      </w:r>
      <w:r w:rsidR="00B71937">
        <w:t xml:space="preserve"> Zdroj:</w:t>
      </w:r>
      <w:r>
        <w:t xml:space="preserve"> </w:t>
      </w:r>
      <w:r w:rsidR="00B71937">
        <w:fldChar w:fldCharType="begin"/>
      </w:r>
      <w:r w:rsidR="00792292">
        <w:instrText xml:space="preserve"> ADDIN ZOTERO_ITEM CSL_CITATION {"citationID":"qpEChG6C","properties":{"formattedCitation":"(\\uc0\\u199{}\\uc0\\u246{}ltekin, Lokka, Zahner 2016)","plainCitation":"(Çöltekin, Lokka, Zahner 2016)","noteIndex":0},"citationItems":[{"id":1042,"uris":["http://zotero.org/groups/4599106/items/36WEN6A4"],"itemData":{"id":1042,"type":"article-journal","abstract":"Whether and when should we show data in 3D is an on-going debate in communities conducting visualization research. A strong opposition exists in the information visualization (Infovis) community, and seemingly unnecessary/unwarranted use of 3D, e.g., in plots, bar or pie charts, is heavily criticized. The scientific visualization (Scivis) community, on the other hand, is more supportive of the use of 3D as it allows ‘seeing’ invisible phenomena, or designing and printing things that are used in e.g., surgeries, educational settings etc. Geographic visualization (Geovis) stands between the Infovis and Scivis communities. In geographic information science, most visuo-spatial analyses have been sufficiently conducted in 2D or 2.5D, including analyses related to terrain and much of the urban phenomena. On the other hand, there has always been a strong interest in 3D, with similar motivations as in Scivis community. Among many types of 3D visualizations, a popular one that is exploited both for visual analysis and visualization is the highly realistic (geo)virtual environments. Such environments may be engaging and memorable for the viewers because they offer highly immersive experiences. However, it is not yet well-established if we should opt to show the data in 3D; and if yes, a) what type of 3D we should use, b) for what task types, and c) for whom. In this paper, we identify some of the central arguments for and against the use of 3D visualizations around these three considerations in a concise interdisciplinary literature review.","container-title":"ISPRS - International Archives of the Photogrammetry, Remote Sensing and Spatial Information Sciences","DOI":"10.5194/isprsarchives-XLI-B2-387-2016","ISSN":"2194-9034","journalAbbreviation":"Int. Arch. Photogramm. Remote Sens. Spatial Inf. Sci.","language":"en","page":"387-392","source":"DOI.org (Crossref)","title":"ON THE USABILITY AND USEFULNESS OF 3D (GEO)VISUALIZATIONS","volume":"XLI-B2","author":[{"family":"Çöltekin","given":"A."},{"family":"Lokka","given":"I."},{"family":"Zahner","given":"M."}],"issued":{"date-parts":[["2016",6,8]]},"citation-key":"coltekinUSABILITYUSEFULNESS3D2016"}}],"schema":"https://github.com/citation-style-language/schema/raw/master/csl-citation.json"} </w:instrText>
      </w:r>
      <w:r w:rsidR="00B71937">
        <w:fldChar w:fldCharType="separate"/>
      </w:r>
      <w:r w:rsidR="00B71937" w:rsidRPr="00B71937">
        <w:rPr>
          <w:rFonts w:cs="Times New Roman"/>
          <w:szCs w:val="24"/>
        </w:rPr>
        <w:t>(Çöltekin, Lokka, Zahner 2016)</w:t>
      </w:r>
      <w:r w:rsidR="00B71937">
        <w:fldChar w:fldCharType="end"/>
      </w:r>
    </w:p>
    <w:p w14:paraId="3E7A8760" w14:textId="74EC38D5" w:rsidR="00054069" w:rsidRPr="001F6849" w:rsidRDefault="000B14FA" w:rsidP="004A11B2">
      <w:pPr>
        <w:pStyle w:val="Normlnprvnodsazen"/>
      </w:pPr>
      <w:r w:rsidRPr="001F6849">
        <w:t xml:space="preserve">Další z problematik je pak tvorba virtuálního obsahu. Vytvoření obsahu s vysokým LOD a LOR zahrnuje řadu komplexních operací </w:t>
      </w:r>
      <w:r w:rsidRPr="001F6849">
        <w:fldChar w:fldCharType="begin"/>
      </w:r>
      <w:r w:rsidR="00AC0170">
        <w:instrText xml:space="preserve"> ADDIN ZOTERO_ITEM CSL_CITATION {"citationID":"Qk91xJhn","properties":{"formattedCitation":"(Coltekin et al. 2020)","plainCitation":"(Coltekin et al. 2020)","noteIndex":0},"citationItems":[{"id":"SZ4C6156/9Ckq0DvF","uris":["http://zotero.org/groups/4599106/items/F54Y7ICM"],"itemData":{"id":1274,"type":"article-journal","abstract":"This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Za hlavní úskalí se považuje kombinace množství vstupních dat (</w:t>
      </w:r>
      <w:proofErr w:type="spellStart"/>
      <w:r w:rsidRPr="001F6849">
        <w:t>LiDAR</w:t>
      </w:r>
      <w:proofErr w:type="spellEnd"/>
      <w:r w:rsidRPr="001F6849">
        <w:t xml:space="preserve">, tomografie, </w:t>
      </w:r>
      <w:proofErr w:type="spellStart"/>
      <w:r w:rsidRPr="001F6849">
        <w:t>sterofotogrametrie</w:t>
      </w:r>
      <w:proofErr w:type="spellEnd"/>
      <w:r w:rsidRPr="001F6849">
        <w:t xml:space="preserve"> aj.), manuální práce při samotném modelování jako např.: segmentace textur od povrchů, tvorba topologicky správný</w:t>
      </w:r>
      <w:r w:rsidR="00054069" w:rsidRPr="001F6849">
        <w:t xml:space="preserve"> povrchů, fyzikální simulace aj. Z hlediska této práce je klíčový výběr vstupních dat uskutečnit tak, aby potřeba výše zmíněných kroků byla </w:t>
      </w:r>
      <w:r w:rsidR="00253E9C" w:rsidRPr="001F6849">
        <w:t>minimalizována,</w:t>
      </w:r>
      <w:r w:rsidR="004A11B2" w:rsidRPr="001F6849">
        <w:t xml:space="preserve"> popř. ošetřena již existujícími řešeními. </w:t>
      </w:r>
    </w:p>
    <w:p w14:paraId="3F9CCEDF" w14:textId="064F2C8B" w:rsidR="00D727F5" w:rsidRDefault="00253E9C" w:rsidP="00253E9C">
      <w:pPr>
        <w:pStyle w:val="Heading3"/>
      </w:pPr>
      <w:r>
        <w:t>Datové modely a formáty</w:t>
      </w:r>
    </w:p>
    <w:p w14:paraId="3F63D5BF" w14:textId="0CD5F2F8" w:rsidR="006C458C" w:rsidRDefault="004B36EC" w:rsidP="006C458C">
      <w:pPr>
        <w:pStyle w:val="Normlnprvnodsazen"/>
      </w:pPr>
      <w:r>
        <w:t xml:space="preserve">Pokud má virtuální realita zobrazovat realitu </w:t>
      </w:r>
      <w:r w:rsidR="001309C1">
        <w:t>skutečnou,</w:t>
      </w:r>
      <w:r>
        <w:t xml:space="preserve"> a to v různých úrovních abstrakce, je pravidlem, že data 3D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w:t>
      </w:r>
      <w:r w:rsidR="000A08D9" w:rsidRPr="00932527">
        <w:rPr>
          <w:highlight w:val="yellow"/>
        </w:rPr>
        <w:t xml:space="preserve">možnosti uchovat informaci o </w:t>
      </w:r>
      <w:proofErr w:type="spellStart"/>
      <w:r w:rsidR="000A08D9" w:rsidRPr="00932527">
        <w:rPr>
          <w:highlight w:val="yellow"/>
        </w:rPr>
        <w:t>geolokalizaci</w:t>
      </w:r>
      <w:proofErr w:type="spellEnd"/>
      <w:r>
        <w:t>, 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3D geografickou vizualizaci </w:t>
      </w:r>
      <w:r w:rsidR="000A08D9">
        <w:t>mnoho budou</w:t>
      </w:r>
      <w:r w:rsidR="00153841">
        <w:t xml:space="preserve"> pro analýzu budou vybrány pouze </w:t>
      </w:r>
      <w:r w:rsidR="00D947C0">
        <w:t>relevantní pro tuto práci</w:t>
      </w:r>
      <w:r w:rsidR="00153841">
        <w:t xml:space="preserve">. </w:t>
      </w:r>
      <w:r w:rsidR="000A08D9">
        <w:t xml:space="preserve">Z nich pak budou vybráni kandidáti pro tvorbu pilotní aplikace, kteří budou podrobněji popsáni. </w:t>
      </w:r>
      <w:r w:rsidR="00CB71DF" w:rsidRPr="00CB71DF">
        <w:rPr>
          <w:highlight w:val="yellow"/>
          <w:lang w:val="en-US"/>
        </w:rPr>
        <w:t xml:space="preserve">#TODO – </w:t>
      </w:r>
      <w:proofErr w:type="spellStart"/>
      <w:r w:rsidR="00CB71DF" w:rsidRPr="00CB71DF">
        <w:rPr>
          <w:highlight w:val="yellow"/>
          <w:lang w:val="en-US"/>
        </w:rPr>
        <w:t>zminit</w:t>
      </w:r>
      <w:proofErr w:type="spellEnd"/>
      <w:r w:rsidR="00CB71DF" w:rsidRPr="00CB71DF">
        <w:rPr>
          <w:highlight w:val="yellow"/>
          <w:lang w:val="en-US"/>
        </w:rPr>
        <w:t xml:space="preserve"> </w:t>
      </w:r>
      <w:proofErr w:type="spellStart"/>
      <w:r w:rsidR="00CB71DF" w:rsidRPr="00CB71DF">
        <w:rPr>
          <w:highlight w:val="yellow"/>
          <w:lang w:val="en-US"/>
        </w:rPr>
        <w:t>geoformaty</w:t>
      </w:r>
      <w:proofErr w:type="spellEnd"/>
      <w:r w:rsidR="00CB71DF" w:rsidRPr="00CB71DF">
        <w:rPr>
          <w:highlight w:val="yellow"/>
          <w:lang w:val="en-US"/>
        </w:rPr>
        <w:t xml:space="preserve">, ale </w:t>
      </w:r>
      <w:proofErr w:type="spellStart"/>
      <w:r w:rsidR="00CB71DF" w:rsidRPr="00CB71DF">
        <w:rPr>
          <w:highlight w:val="yellow"/>
          <w:lang w:val="en-US"/>
        </w:rPr>
        <w:t>nejit</w:t>
      </w:r>
      <w:proofErr w:type="spellEnd"/>
      <w:r w:rsidR="00CB71DF" w:rsidRPr="00CB71DF">
        <w:rPr>
          <w:highlight w:val="yellow"/>
          <w:lang w:val="en-US"/>
        </w:rPr>
        <w:t xml:space="preserve"> </w:t>
      </w:r>
      <w:proofErr w:type="spellStart"/>
      <w:r w:rsidR="00CB71DF" w:rsidRPr="00CB71DF">
        <w:rPr>
          <w:highlight w:val="yellow"/>
          <w:lang w:val="en-US"/>
        </w:rPr>
        <w:t>moc</w:t>
      </w:r>
      <w:proofErr w:type="spellEnd"/>
      <w:r w:rsidR="00CB71DF" w:rsidRPr="00CB71DF">
        <w:rPr>
          <w:highlight w:val="yellow"/>
          <w:lang w:val="en-US"/>
        </w:rPr>
        <w:t xml:space="preserve"> </w:t>
      </w:r>
      <w:proofErr w:type="spellStart"/>
      <w:r w:rsidR="00CB71DF" w:rsidRPr="00CB71DF">
        <w:rPr>
          <w:highlight w:val="yellow"/>
          <w:lang w:val="en-US"/>
        </w:rPr>
        <w:t>podrobn</w:t>
      </w:r>
      <w:proofErr w:type="spellEnd"/>
      <w:r w:rsidR="00CB71DF" w:rsidRPr="00CB71DF">
        <w:rPr>
          <w:highlight w:val="yellow"/>
        </w:rPr>
        <w:t xml:space="preserve">ě, hlavně </w:t>
      </w:r>
      <w:proofErr w:type="spellStart"/>
      <w:r w:rsidR="00CB71DF" w:rsidRPr="00CB71DF">
        <w:rPr>
          <w:highlight w:val="yellow"/>
        </w:rPr>
        <w:t>gltf</w:t>
      </w:r>
      <w:proofErr w:type="spellEnd"/>
    </w:p>
    <w:p w14:paraId="4C75D8DA" w14:textId="6F9B99B0" w:rsidR="006C458C" w:rsidRDefault="006C458C" w:rsidP="006C458C">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Pr>
          <w:lang w:eastAsia="en-US"/>
        </w:rPr>
        <w:t xml:space="preserve">Sloupec </w:t>
      </w:r>
      <w:r w:rsidRPr="0087744F">
        <w:rPr>
          <w:lang w:eastAsia="en-US"/>
        </w:rPr>
        <w:t xml:space="preserve">indikuje, </w:t>
      </w:r>
      <w:r>
        <w:rPr>
          <w:lang w:eastAsia="en-US"/>
        </w:rPr>
        <w:t xml:space="preserve">zda </w:t>
      </w:r>
      <w:r w:rsidRPr="0087744F">
        <w:rPr>
          <w:lang w:eastAsia="en-US"/>
        </w:rPr>
        <w:t xml:space="preserve">webové využití </w:t>
      </w:r>
      <w:r>
        <w:rPr>
          <w:lang w:eastAsia="en-US"/>
        </w:rPr>
        <w:t xml:space="preserve">formátu </w:t>
      </w:r>
      <w:r w:rsidRPr="0087744F">
        <w:rPr>
          <w:lang w:eastAsia="en-US"/>
        </w:rPr>
        <w:t>je omezené</w:t>
      </w:r>
      <w:r>
        <w:rPr>
          <w:lang w:eastAsia="en-US"/>
        </w:rPr>
        <w:t xml:space="preserve"> (např. licencovaným softwarem)</w:t>
      </w:r>
      <w:r w:rsidRPr="0087744F">
        <w:rPr>
          <w:lang w:eastAsia="en-US"/>
        </w:rPr>
        <w:t xml:space="preserve">, </w:t>
      </w:r>
      <w:r>
        <w:rPr>
          <w:lang w:eastAsia="en-US"/>
        </w:rPr>
        <w:t xml:space="preserve">popř. </w:t>
      </w:r>
      <w:r w:rsidRPr="0087744F">
        <w:rPr>
          <w:lang w:eastAsia="en-US"/>
        </w:rPr>
        <w:t xml:space="preserve">méně běžné vzhledem k modernějším technologiím a </w:t>
      </w:r>
      <w:r w:rsidRPr="0087744F">
        <w:rPr>
          <w:lang w:eastAsia="en-US"/>
        </w:rPr>
        <w:lastRenderedPageBreak/>
        <w:t>standardům.</w:t>
      </w:r>
      <w:r>
        <w:rPr>
          <w:lang w:eastAsia="en-US"/>
        </w:rPr>
        <w:t xml:space="preserve"> Toto dělení je utvořeno na základě autorovy znalosti není tedy výsledkem exaktního výzkumu, tudíž by nemělo být bráno jako stoprocentně směrodatné. Formáty lze dále dělit na základě druhu dat pro který jsou primárně určeny. Zpravidla se jedná o mračna bodů (PCD, EPT), 3D modely (3DS, OBJ), 3D scény (</w:t>
      </w:r>
      <w:proofErr w:type="spellStart"/>
      <w:r>
        <w:rPr>
          <w:lang w:eastAsia="en-US"/>
        </w:rPr>
        <w:t>Collada</w:t>
      </w:r>
      <w:proofErr w:type="spellEnd"/>
      <w:r>
        <w:rPr>
          <w:lang w:eastAsia="en-US"/>
        </w:rPr>
        <w:t xml:space="preserve">, </w:t>
      </w:r>
      <w:proofErr w:type="spellStart"/>
      <w:r>
        <w:rPr>
          <w:lang w:eastAsia="en-US"/>
        </w:rPr>
        <w:t>glTF</w:t>
      </w:r>
      <w:proofErr w:type="spellEnd"/>
      <w:r>
        <w:rPr>
          <w:lang w:eastAsia="en-US"/>
        </w:rPr>
        <w:t>, KML), modely měst (</w:t>
      </w:r>
      <w:proofErr w:type="spellStart"/>
      <w:r>
        <w:rPr>
          <w:lang w:eastAsia="en-US"/>
        </w:rPr>
        <w:t>CityGML</w:t>
      </w:r>
      <w:proofErr w:type="spellEnd"/>
      <w:r>
        <w:rPr>
          <w:lang w:eastAsia="en-US"/>
        </w:rPr>
        <w:t xml:space="preserve">,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w:t>
      </w:r>
      <w:proofErr w:type="spellStart"/>
      <w:r w:rsidRPr="00EC1C95">
        <w:t>Mezzo</w:t>
      </w:r>
      <w:proofErr w:type="spellEnd"/>
      <w:r w:rsidRPr="00EC1C95">
        <w:t xml:space="preserve"> 2019)</w:t>
      </w:r>
      <w:r>
        <w:rPr>
          <w:lang w:eastAsia="en-US"/>
        </w:rPr>
        <w:fldChar w:fldCharType="end"/>
      </w:r>
      <w:r>
        <w:rPr>
          <w:lang w:eastAsia="en-US"/>
        </w:rPr>
        <w:t>.</w:t>
      </w:r>
    </w:p>
    <w:p w14:paraId="59AAF2AE" w14:textId="27371812" w:rsidR="00E86C62" w:rsidRPr="00932527" w:rsidRDefault="006C458C" w:rsidP="006C458C">
      <w:pPr>
        <w:pStyle w:val="Normlnprvnodsazen"/>
        <w:rPr>
          <w:lang w:val="en-US"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Pr="001F6849">
        <w:rPr>
          <w:lang w:eastAsia="en-US"/>
        </w:rPr>
        <w:t xml:space="preserve">řezdívaný </w:t>
      </w:r>
      <w:r w:rsidRPr="001F6849">
        <w:rPr>
          <w:i/>
          <w:iCs/>
          <w:lang w:eastAsia="en-US"/>
        </w:rPr>
        <w:t>JPG pro 3D</w:t>
      </w:r>
      <w:r w:rsidRPr="001F6849">
        <w:rPr>
          <w:lang w:eastAsia="en-US"/>
        </w:rPr>
        <w:t xml:space="preserve">, jedná se o otevřený formát vytvořený skupinou </w:t>
      </w:r>
      <w:proofErr w:type="spellStart"/>
      <w:r w:rsidRPr="001F6849">
        <w:rPr>
          <w:lang w:eastAsia="en-US"/>
        </w:rPr>
        <w:t>Khronos</w:t>
      </w:r>
      <w:proofErr w:type="spellEnd"/>
      <w:r w:rsidRPr="001F6849">
        <w:rPr>
          <w:lang w:eastAsia="en-US"/>
        </w:rPr>
        <w:t xml:space="preserve">. Jedná se o formát určený pro sdílení 3D scén. Může být ve dvou formách – jakožto binární balík </w:t>
      </w:r>
      <w:r w:rsidRPr="001F6849">
        <w:rPr>
          <w:i/>
          <w:iCs/>
          <w:lang w:eastAsia="en-US"/>
        </w:rPr>
        <w:t>.</w:t>
      </w:r>
      <w:proofErr w:type="spellStart"/>
      <w:r w:rsidRPr="001F6849">
        <w:rPr>
          <w:i/>
          <w:iCs/>
          <w:lang w:eastAsia="en-US"/>
        </w:rPr>
        <w:t>glb</w:t>
      </w:r>
      <w:proofErr w:type="spellEnd"/>
      <w:r w:rsidRPr="001F6849">
        <w:rPr>
          <w:lang w:eastAsia="en-US"/>
        </w:rPr>
        <w:t xml:space="preserve"> nebo jako JSON soubor </w:t>
      </w:r>
      <w:r w:rsidRPr="001F6849">
        <w:rPr>
          <w:i/>
          <w:iCs/>
          <w:lang w:eastAsia="en-US"/>
        </w:rPr>
        <w:t>.</w:t>
      </w:r>
      <w:proofErr w:type="spellStart"/>
      <w:r w:rsidRPr="001F6849">
        <w:rPr>
          <w:i/>
          <w:iCs/>
          <w:lang w:eastAsia="en-US"/>
        </w:rPr>
        <w:t>gltf</w:t>
      </w:r>
      <w:proofErr w:type="spellEnd"/>
      <w:r w:rsidRPr="001F6849">
        <w:rPr>
          <w:lang w:eastAsia="en-US"/>
        </w:rPr>
        <w:t xml:space="preserve"> indexující připojené binární soubory (</w:t>
      </w:r>
      <w:del w:id="89" w:author="Lukáš Herman" w:date="2023-02-06T14:25:00Z">
        <w:r w:rsidRPr="001F6849" w:rsidDel="00227A2E">
          <w:rPr>
            <w:lang w:eastAsia="en-US"/>
          </w:rPr>
          <w:delText>atiributy</w:delText>
        </w:r>
      </w:del>
      <w:ins w:id="90" w:author="Lukáš Herman" w:date="2023-02-06T14:25:00Z">
        <w:r w:rsidRPr="001F6849">
          <w:rPr>
            <w:lang w:eastAsia="en-US"/>
          </w:rPr>
          <w:t>atributy</w:t>
        </w:r>
      </w:ins>
      <w:r w:rsidRPr="001F6849">
        <w:rPr>
          <w:lang w:eastAsia="en-US"/>
        </w:rPr>
        <w:t xml:space="preserve"> - </w:t>
      </w:r>
      <w:r w:rsidRPr="001F6849">
        <w:rPr>
          <w:i/>
          <w:iCs/>
          <w:lang w:eastAsia="en-US"/>
        </w:rPr>
        <w:t xml:space="preserve">.bin, </w:t>
      </w:r>
      <w:r w:rsidRPr="001F6849">
        <w:rPr>
          <w:lang w:eastAsia="en-US"/>
        </w:rPr>
        <w:t xml:space="preserve">textury - </w:t>
      </w:r>
      <w:r w:rsidRPr="001F6849">
        <w:rPr>
          <w:i/>
          <w:iCs/>
          <w:lang w:eastAsia="en-US"/>
        </w:rPr>
        <w:t>.</w:t>
      </w:r>
      <w:proofErr w:type="spellStart"/>
      <w:r w:rsidRPr="001F6849">
        <w:rPr>
          <w:i/>
          <w:iCs/>
          <w:lang w:eastAsia="en-US"/>
        </w:rPr>
        <w:t>jpg</w:t>
      </w:r>
      <w:proofErr w:type="spellEnd"/>
      <w:r w:rsidRPr="001F6849">
        <w:rPr>
          <w:i/>
          <w:iCs/>
          <w:lang w:eastAsia="en-US"/>
        </w:rPr>
        <w:t>, .</w:t>
      </w:r>
      <w:proofErr w:type="spellStart"/>
      <w:r w:rsidRPr="001F6849">
        <w:rPr>
          <w:i/>
          <w:iCs/>
          <w:lang w:eastAsia="en-US"/>
        </w:rPr>
        <w:t>png</w:t>
      </w:r>
      <w:proofErr w:type="spellEnd"/>
      <w:r w:rsidRPr="001F6849">
        <w:rPr>
          <w:i/>
          <w:iCs/>
          <w:lang w:eastAsia="en-US"/>
        </w:rPr>
        <w:t>. .</w:t>
      </w:r>
      <w:proofErr w:type="spellStart"/>
      <w:r w:rsidRPr="001F6849">
        <w:rPr>
          <w:i/>
          <w:iCs/>
          <w:lang w:eastAsia="en-US"/>
        </w:rPr>
        <w:t>webP</w:t>
      </w:r>
      <w:proofErr w:type="spellEnd"/>
      <w:r w:rsidRPr="001F6849">
        <w:rPr>
          <w:lang w:eastAsia="en-US"/>
        </w:rPr>
        <w:t xml:space="preserve">). Formát je podporovaný ve většině </w:t>
      </w:r>
      <w:proofErr w:type="spellStart"/>
      <w:r w:rsidRPr="001F6849">
        <w:rPr>
          <w:lang w:eastAsia="en-US"/>
        </w:rPr>
        <w:t>WebGL</w:t>
      </w:r>
      <w:proofErr w:type="spellEnd"/>
      <w:r w:rsidRPr="001F6849">
        <w:rPr>
          <w:lang w:eastAsia="en-US"/>
        </w:rPr>
        <w:t xml:space="preserve"> knihoven</w:t>
      </w:r>
      <w:r>
        <w:rPr>
          <w:lang w:eastAsia="en-US"/>
        </w:rPr>
        <w:t xml:space="preserve">, grafických softwarů a nástrojů pro konverzi, kompresi atd. </w:t>
      </w:r>
    </w:p>
    <w:p w14:paraId="1491A952" w14:textId="31CE7D55" w:rsidR="006C458C" w:rsidRDefault="006C458C" w:rsidP="006C458C">
      <w:pPr>
        <w:pStyle w:val="Normlnprvnodsazen"/>
        <w:rPr>
          <w:lang w:eastAsia="en-US"/>
        </w:rPr>
      </w:pPr>
      <w:r>
        <w:rPr>
          <w:lang w:eastAsia="en-US"/>
        </w:rPr>
        <w:t xml:space="preserve">V kontextu geoprostorových dat, </w:t>
      </w:r>
      <w:proofErr w:type="spellStart"/>
      <w:r>
        <w:rPr>
          <w:lang w:eastAsia="en-US"/>
        </w:rPr>
        <w:t>gltf</w:t>
      </w:r>
      <w:proofErr w:type="spellEnd"/>
      <w:r>
        <w:rPr>
          <w:lang w:eastAsia="en-US"/>
        </w:rPr>
        <w:t xml:space="preserve"> obsahuje tzv. geoprostorový profil. Jedná se o standardizovaný způsob, jak umožnit </w:t>
      </w:r>
      <w:proofErr w:type="spellStart"/>
      <w:r>
        <w:rPr>
          <w:lang w:eastAsia="en-US"/>
        </w:rPr>
        <w:t>glTF</w:t>
      </w:r>
      <w:proofErr w:type="spellEnd"/>
      <w:r>
        <w:rPr>
          <w:lang w:eastAsia="en-US"/>
        </w:rPr>
        <w:t xml:space="preserve"> streamování obsáhlých terénních dat s texturami, bodových mračen a CAD modelů a aby bylo možné propojit metadata (atributy) s geometrií. Formát je podporován v mnoha desktopových i webových řešeních </w:t>
      </w:r>
      <w:r>
        <w:rPr>
          <w:lang w:eastAsia="en-US"/>
        </w:rPr>
        <w:fldChar w:fldCharType="begin"/>
      </w:r>
      <w:r>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Pr>
          <w:lang w:eastAsia="en-US"/>
        </w:rPr>
        <w:fldChar w:fldCharType="separate"/>
      </w:r>
      <w:r w:rsidRPr="000D323F">
        <w:t>(Khronos Group 2017)</w:t>
      </w:r>
      <w:r>
        <w:rPr>
          <w:lang w:eastAsia="en-US"/>
        </w:rPr>
        <w:fldChar w:fldCharType="end"/>
      </w:r>
      <w:r>
        <w:rPr>
          <w:lang w:eastAsia="en-US"/>
        </w:rPr>
        <w:t xml:space="preserve">. Formát GLTF je schopen obsáhnout kompletní 3D scénu se všemi komponenty </w:t>
      </w:r>
      <w:r w:rsidRPr="007A18E9">
        <w:rPr>
          <w:highlight w:val="yellow"/>
          <w:lang w:eastAsia="en-US"/>
        </w:rPr>
        <w:t>(viz. kap. X)</w:t>
      </w:r>
      <w:r>
        <w:rPr>
          <w:lang w:eastAsia="en-US"/>
        </w:rPr>
        <w:t xml:space="preserve">. </w:t>
      </w:r>
    </w:p>
    <w:p w14:paraId="331963EA" w14:textId="77777777" w:rsidR="006C458C" w:rsidRDefault="006C458C" w:rsidP="006C458C">
      <w:pPr>
        <w:pStyle w:val="Normlnprvnodsazen"/>
        <w:rPr>
          <w:lang w:eastAsia="en-US"/>
        </w:rPr>
      </w:pPr>
      <w:r>
        <w:rPr>
          <w:lang w:eastAsia="en-US"/>
        </w:rPr>
        <w:t xml:space="preserve">Pro velké objemy primárně geografických dat v 3D scénách vytvořila firma Cesium formát 3D </w:t>
      </w:r>
      <w:proofErr w:type="spellStart"/>
      <w:r>
        <w:rPr>
          <w:lang w:eastAsia="en-US"/>
        </w:rPr>
        <w:t>Tiles</w:t>
      </w:r>
      <w:proofErr w:type="spellEnd"/>
      <w:r>
        <w:rPr>
          <w:lang w:eastAsia="en-US"/>
        </w:rPr>
        <w:t xml:space="preserve">. Jedná se o otevřený formát a OGC standard. Formát je vytvořen na základě </w:t>
      </w:r>
      <w:proofErr w:type="spellStart"/>
      <w:r>
        <w:rPr>
          <w:lang w:eastAsia="en-US"/>
        </w:rPr>
        <w:t>glTF</w:t>
      </w:r>
      <w:proofErr w:type="spellEnd"/>
      <w:r>
        <w:rPr>
          <w:lang w:eastAsia="en-US"/>
        </w:rPr>
        <w:t xml:space="preserve"> specifikace. Hlavní předností je hierarchický LOD přístup, kdy data jsou definována ve stromové struktuře, kde koncové </w:t>
      </w:r>
      <w:proofErr w:type="spellStart"/>
      <w:r>
        <w:rPr>
          <w:lang w:eastAsia="en-US"/>
        </w:rPr>
        <w:t>nódy</w:t>
      </w:r>
      <w:proofErr w:type="spellEnd"/>
      <w:r>
        <w:rPr>
          <w:lang w:eastAsia="en-US"/>
        </w:rPr>
        <w:t xml:space="preserve"> mají maximální rozlišení a každý rodič je zjednodušenou verzí svých </w:t>
      </w:r>
      <w:r w:rsidRPr="00615C3B">
        <w:rPr>
          <w:highlight w:val="yellow"/>
          <w:lang w:eastAsia="en-US"/>
        </w:rPr>
        <w:t xml:space="preserve">dětských </w:t>
      </w:r>
      <w:proofErr w:type="spellStart"/>
      <w:r w:rsidRPr="00615C3B">
        <w:rPr>
          <w:highlight w:val="yellow"/>
          <w:lang w:eastAsia="en-US"/>
        </w:rPr>
        <w:t>nódů</w:t>
      </w:r>
      <w:proofErr w:type="spellEnd"/>
      <w:r>
        <w:rPr>
          <w:lang w:eastAsia="en-US"/>
        </w:rPr>
        <w:t xml:space="preserve">.  Tento přístup tedy umožňuje </w:t>
      </w:r>
      <w:proofErr w:type="spellStart"/>
      <w:r>
        <w:rPr>
          <w:lang w:eastAsia="en-US"/>
        </w:rPr>
        <w:t>streamovat</w:t>
      </w:r>
      <w:proofErr w:type="spellEnd"/>
      <w:r>
        <w:rPr>
          <w:lang w:eastAsia="en-US"/>
        </w:rPr>
        <w:t xml:space="preserve"> pouze data potřebná pro dané zobrazení. 3DTiles formát sám o sobě určuje způsob jakým rozdělit 3D model do objemových dlaždic, kdy každá dlaždice odkazuje na </w:t>
      </w:r>
      <w:proofErr w:type="spellStart"/>
      <w:r>
        <w:rPr>
          <w:lang w:eastAsia="en-US"/>
        </w:rPr>
        <w:t>glTF</w:t>
      </w:r>
      <w:proofErr w:type="spellEnd"/>
      <w:r>
        <w:rPr>
          <w:lang w:eastAsia="en-US"/>
        </w:rPr>
        <w:t xml:space="preserve">. V rámci </w:t>
      </w:r>
      <w:proofErr w:type="spellStart"/>
      <w:r>
        <w:rPr>
          <w:lang w:eastAsia="en-US"/>
        </w:rPr>
        <w:t>glTF</w:t>
      </w:r>
      <w:proofErr w:type="spellEnd"/>
      <w:r>
        <w:rPr>
          <w:lang w:eastAsia="en-US"/>
        </w:rPr>
        <w:t xml:space="preserve">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(Geospatial Webinar 2023)</w:t>
      </w:r>
      <w:r w:rsidRPr="00615C3B">
        <w:rPr>
          <w:lang w:eastAsia="en-US"/>
        </w:rPr>
        <w:fldChar w:fldCharType="end"/>
      </w:r>
      <w:r>
        <w:rPr>
          <w:lang w:eastAsia="en-US"/>
        </w:rPr>
        <w:t xml:space="preserve"> Obdobným formátem jako 3D </w:t>
      </w:r>
      <w:proofErr w:type="spellStart"/>
      <w:r>
        <w:rPr>
          <w:lang w:eastAsia="en-US"/>
        </w:rPr>
        <w:t>Tiles</w:t>
      </w:r>
      <w:proofErr w:type="spellEnd"/>
      <w:r>
        <w:rPr>
          <w:lang w:eastAsia="en-US"/>
        </w:rPr>
        <w:t xml:space="preserve"> je I3S/SLPK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formát podporuje sdílení 3D objektů, povrchových síti s texturami, bodová mračna aj. Formát primárně vytvořen a využíván v </w:t>
      </w:r>
      <w:proofErr w:type="spellStart"/>
      <w:r>
        <w:rPr>
          <w:lang w:eastAsia="en-US"/>
        </w:rPr>
        <w:t>Esri</w:t>
      </w:r>
      <w:proofErr w:type="spellEnd"/>
      <w:r>
        <w:rPr>
          <w:lang w:eastAsia="en-US"/>
        </w:rPr>
        <w:t xml:space="preserve">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544342D3" w14:textId="5E696632" w:rsidR="00D169E7" w:rsidRPr="00DE58F0" w:rsidRDefault="00D169E7" w:rsidP="006C458C">
      <w:pPr>
        <w:pStyle w:val="Normlnprvnodsazen"/>
        <w:rPr>
          <w:lang w:val="en-US" w:eastAsia="en-US"/>
        </w:rPr>
      </w:pPr>
      <w:r>
        <w:rPr>
          <w:lang w:eastAsia="en-US"/>
        </w:rPr>
        <w:t xml:space="preserve">Mezi nejpopulárnější formáty pro výměnu 3D dat se také řadí FBX, OBJ a DAE, každý z těchto formátů však má určité nedostatky, které zabránily rozsáhlé adopci napříč softwary. OBJ </w:t>
      </w:r>
      <w:proofErr w:type="spellStart"/>
      <w:r>
        <w:rPr>
          <w:lang w:eastAsia="en-US"/>
        </w:rPr>
        <w:t>neumoňuje</w:t>
      </w:r>
      <w:proofErr w:type="spellEnd"/>
      <w:r>
        <w:rPr>
          <w:lang w:eastAsia="en-US"/>
        </w:rPr>
        <w:t xml:space="preserve"> ukládání animace, FBX je proprietární formát a DAE má příliš komplexní strukturu </w:t>
      </w:r>
      <w:r>
        <w:rPr>
          <w:lang w:eastAsia="en-US"/>
        </w:rPr>
        <w:fldChar w:fldCharType="begin"/>
      </w:r>
      <w:r>
        <w:rPr>
          <w:lang w:eastAsia="en-US"/>
        </w:rPr>
        <w:instrText xml:space="preserve"> ADDIN ZOTERO_ITEM CSL_CITATION {"citationID":"yWe3A359","properties":{"formattedCitation":"(Discover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Pr>
          <w:lang w:eastAsia="en-US"/>
        </w:rPr>
        <w:fldChar w:fldCharType="separate"/>
      </w:r>
      <w:r w:rsidRPr="00D169E7">
        <w:t>(Discover three.js Contributors 2023)</w:t>
      </w:r>
      <w:r>
        <w:rPr>
          <w:lang w:eastAsia="en-US"/>
        </w:rPr>
        <w:fldChar w:fldCharType="end"/>
      </w:r>
      <w:r>
        <w:rPr>
          <w:lang w:eastAsia="en-US"/>
        </w:rPr>
        <w:t xml:space="preserve">. Z těchto důvodů bude v rámci této práce primárním výměnným formátem </w:t>
      </w:r>
      <w:proofErr w:type="spellStart"/>
      <w:r>
        <w:rPr>
          <w:lang w:eastAsia="en-US"/>
        </w:rPr>
        <w:t>gltf</w:t>
      </w:r>
      <w:proofErr w:type="spellEnd"/>
      <w:r>
        <w:rPr>
          <w:lang w:eastAsia="en-US"/>
        </w:rPr>
        <w:t xml:space="preserve">. </w:t>
      </w:r>
    </w:p>
    <w:p w14:paraId="10C4F004" w14:textId="17493D67" w:rsidR="0087744F" w:rsidRPr="00153841" w:rsidRDefault="0087744F" w:rsidP="0087744F">
      <w:pPr>
        <w:pStyle w:val="Caption"/>
        <w:keepNext/>
      </w:pPr>
      <w:r>
        <w:t xml:space="preserve">Tab. </w:t>
      </w:r>
      <w:r>
        <w:fldChar w:fldCharType="begin"/>
      </w:r>
      <w:r>
        <w:instrText xml:space="preserve"> SEQ Tab. \* ARABIC </w:instrText>
      </w:r>
      <w:r>
        <w:fldChar w:fldCharType="separate"/>
      </w:r>
      <w:r w:rsidR="00EF7E0B">
        <w:rPr>
          <w:noProof/>
        </w:rPr>
        <w:t>2</w:t>
      </w:r>
      <w:r>
        <w:fldChar w:fldCharType="end"/>
      </w:r>
      <w:r>
        <w:t xml:space="preserve"> </w:t>
      </w:r>
      <w:r w:rsidR="00153841">
        <w:t>Seznam relevantní</w:t>
      </w:r>
      <w:r>
        <w:t xml:space="preserve"> datových formátů umožňující 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(EduTech Contributors 2023)</w:t>
      </w:r>
      <w:r w:rsidR="006C458C">
        <w:fldChar w:fldCharType="end"/>
      </w:r>
    </w:p>
    <w:tbl>
      <w:tblPr>
        <w:tblW w:w="8771" w:type="dxa"/>
        <w:tblCellMar>
          <w:left w:w="0" w:type="dxa"/>
          <w:right w:w="0" w:type="dxa"/>
        </w:tblCellMar>
        <w:tblLook w:val="04A0" w:firstRow="1" w:lastRow="0" w:firstColumn="1" w:lastColumn="0" w:noHBand="0" w:noVBand="1"/>
      </w:tblPr>
      <w:tblGrid>
        <w:gridCol w:w="2854"/>
        <w:gridCol w:w="1888"/>
        <w:gridCol w:w="1706"/>
        <w:gridCol w:w="1816"/>
        <w:gridCol w:w="507"/>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Formát</w:t>
            </w:r>
            <w:proofErr w:type="spellEnd"/>
            <w:r w:rsidRPr="0087744F">
              <w:rPr>
                <w:rFonts w:eastAsia="Times New Roman" w:cs="Arial"/>
                <w:b/>
                <w:bCs/>
                <w:sz w:val="20"/>
                <w:szCs w:val="20"/>
                <w:lang w:val="en-US"/>
              </w:rPr>
              <w:t xml:space="preserve"> </w:t>
            </w:r>
            <w:proofErr w:type="spellStart"/>
            <w:r w:rsidRPr="0087744F">
              <w:rPr>
                <w:rFonts w:eastAsia="Times New Roman" w:cs="Arial"/>
                <w:b/>
                <w:bCs/>
                <w:sz w:val="20"/>
                <w:szCs w:val="20"/>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87744F" w:rsidRDefault="0087744F" w:rsidP="0087744F">
            <w:pPr>
              <w:spacing w:after="0" w:line="240" w:lineRule="auto"/>
              <w:jc w:val="center"/>
              <w:rPr>
                <w:rFonts w:eastAsia="Times New Roman" w:cs="Arial"/>
                <w:b/>
                <w:bCs/>
                <w:sz w:val="20"/>
                <w:szCs w:val="20"/>
                <w:lang w:val="en-US"/>
              </w:rPr>
            </w:pPr>
            <w:r w:rsidRPr="0087744F">
              <w:rPr>
                <w:rFonts w:eastAsia="Times New Roman" w:cs="Arial"/>
                <w:b/>
                <w:bCs/>
                <w:sz w:val="20"/>
                <w:szCs w:val="20"/>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87744F" w:rsidRDefault="005C35FA" w:rsidP="0087744F">
            <w:pPr>
              <w:spacing w:after="0" w:line="240" w:lineRule="auto"/>
              <w:jc w:val="center"/>
              <w:rPr>
                <w:rFonts w:eastAsia="Times New Roman" w:cs="Arial"/>
                <w:sz w:val="20"/>
                <w:szCs w:val="20"/>
                <w:lang w:val="en-US"/>
              </w:rPr>
            </w:pPr>
            <w:r>
              <w:rPr>
                <w:rFonts w:eastAsia="Times New Roman" w:cs="Arial"/>
                <w:sz w:val="20"/>
                <w:szCs w:val="20"/>
                <w:lang w:val="en-US"/>
              </w:rPr>
              <w:t xml:space="preserve">JSON / </w:t>
            </w:r>
            <w:proofErr w:type="spellStart"/>
            <w:r w:rsidR="0087744F"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87744F" w:rsidRDefault="005C35FA" w:rsidP="0087744F">
            <w:pPr>
              <w:spacing w:after="0" w:line="240" w:lineRule="auto"/>
              <w:jc w:val="center"/>
              <w:rPr>
                <w:rFonts w:eastAsia="Times New Roman" w:cs="Arial"/>
                <w:sz w:val="20"/>
                <w:szCs w:val="20"/>
                <w:lang w:val="en-US"/>
              </w:rPr>
            </w:pPr>
            <w:r>
              <w:rPr>
                <w:rFonts w:eastAsia="Times New Roman" w:cs="Arial"/>
                <w:sz w:val="20"/>
                <w:szCs w:val="20"/>
                <w:lang w:val="en-US"/>
              </w:rPr>
              <w:t xml:space="preserve">JSON / </w:t>
            </w:r>
            <w:proofErr w:type="spellStart"/>
            <w:r w:rsidR="0087744F"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slpk</w:t>
            </w:r>
            <w:proofErr w:type="spellEnd"/>
            <w:r w:rsidRPr="0087744F">
              <w:rPr>
                <w:rFonts w:eastAsia="Times New Roman" w:cs="Arial"/>
                <w:sz w:val="20"/>
                <w:szCs w:val="20"/>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WebGIS</w:t>
            </w:r>
            <w:proofErr w:type="spellEnd"/>
            <w:r w:rsidRPr="0087744F">
              <w:rPr>
                <w:rFonts w:eastAsia="Times New Roman" w:cs="Arial"/>
                <w:sz w:val="20"/>
                <w:szCs w:val="20"/>
                <w:lang w:val="en-US"/>
              </w:rPr>
              <w:t xml:space="preserve"> / </w:t>
            </w:r>
            <w:proofErr w:type="spellStart"/>
            <w:r w:rsidRPr="0087744F">
              <w:rPr>
                <w:rFonts w:eastAsia="Times New Roman" w:cs="Arial"/>
                <w:sz w:val="20"/>
                <w:szCs w:val="20"/>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CityGML</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Modelování</w:t>
            </w:r>
            <w:proofErr w:type="spellEnd"/>
            <w:r w:rsidRPr="0087744F">
              <w:rPr>
                <w:rFonts w:eastAsia="Times New Roman" w:cs="Arial"/>
                <w:sz w:val="20"/>
                <w:szCs w:val="20"/>
                <w:lang w:val="en-US"/>
              </w:rPr>
              <w:t xml:space="preserve"> </w:t>
            </w:r>
            <w:proofErr w:type="spellStart"/>
            <w:r w:rsidRPr="0087744F">
              <w:rPr>
                <w:rFonts w:eastAsia="Times New Roman" w:cs="Arial"/>
                <w:sz w:val="20"/>
                <w:szCs w:val="20"/>
                <w:lang w:val="en-US"/>
              </w:rPr>
              <w:t>staveb</w:t>
            </w:r>
            <w:proofErr w:type="spellEnd"/>
            <w:r w:rsidRPr="0087744F">
              <w:rPr>
                <w:rFonts w:eastAsia="Times New Roman" w:cs="Arial"/>
                <w:sz w:val="20"/>
                <w:szCs w:val="20"/>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lastRenderedPageBreak/>
              <w:t>Shapefile - Polygon Z</w:t>
            </w:r>
            <w:r>
              <w:rPr>
                <w:rFonts w:eastAsia="Times New Roman" w:cs="Arial"/>
                <w:sz w:val="20"/>
                <w:szCs w:val="20"/>
                <w:lang w:val="en-US"/>
              </w:rPr>
              <w:t xml:space="preserve"> / </w:t>
            </w:r>
            <w:proofErr w:type="spellStart"/>
            <w:r>
              <w:rPr>
                <w:rFonts w:eastAsia="Times New Roman" w:cs="Arial"/>
                <w:sz w:val="20"/>
                <w:szCs w:val="20"/>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w:t>
            </w:r>
            <w:proofErr w:type="spellStart"/>
            <w:r w:rsidRPr="0087744F">
              <w:rPr>
                <w:rFonts w:eastAsia="Times New Roman" w:cs="Arial"/>
                <w:sz w:val="20"/>
                <w:szCs w:val="20"/>
                <w:lang w:val="en-US"/>
              </w:rPr>
              <w:t>AutoDesk</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glTF</w:t>
            </w:r>
            <w:proofErr w:type="spellEnd"/>
            <w:r w:rsidRPr="0087744F">
              <w:rPr>
                <w:rFonts w:eastAsia="Times New Roman" w:cs="Arial"/>
                <w:sz w:val="20"/>
                <w:szCs w:val="20"/>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JSON, </w:t>
            </w:r>
            <w:proofErr w:type="spellStart"/>
            <w:r w:rsidRPr="0087744F">
              <w:rPr>
                <w:rFonts w:eastAsia="Times New Roman" w:cs="Arial"/>
                <w:sz w:val="20"/>
                <w:szCs w:val="20"/>
                <w:lang w:val="en-US"/>
              </w:rPr>
              <w:t>Binární</w:t>
            </w:r>
            <w:proofErr w:type="spellEnd"/>
            <w:r w:rsidRPr="0087744F">
              <w:rPr>
                <w:rFonts w:eastAsia="Times New Roman" w:cs="Arial"/>
                <w:sz w:val="20"/>
                <w:szCs w:val="20"/>
                <w:lang w:val="en-US"/>
              </w:rPr>
              <w:t xml:space="preserve"> (</w:t>
            </w:r>
            <w:proofErr w:type="spellStart"/>
            <w:r w:rsidRPr="0087744F">
              <w:rPr>
                <w:rFonts w:eastAsia="Times New Roman" w:cs="Arial"/>
                <w:sz w:val="20"/>
                <w:szCs w:val="20"/>
                <w:lang w:val="en-US"/>
              </w:rPr>
              <w:t>glb</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netCDF</w:t>
            </w:r>
            <w:proofErr w:type="spellEnd"/>
            <w:r w:rsidRPr="0087744F">
              <w:rPr>
                <w:rFonts w:eastAsia="Times New Roman" w:cs="Arial"/>
                <w:sz w:val="20"/>
                <w:szCs w:val="20"/>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Vědecká</w:t>
            </w:r>
            <w:proofErr w:type="spellEnd"/>
            <w:r w:rsidRPr="0087744F">
              <w:rPr>
                <w:rFonts w:eastAsia="Times New Roman" w:cs="Arial"/>
                <w:sz w:val="20"/>
                <w:szCs w:val="20"/>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Vědecká</w:t>
            </w:r>
            <w:proofErr w:type="spellEnd"/>
            <w:r w:rsidRPr="0087744F">
              <w:rPr>
                <w:rFonts w:eastAsia="Times New Roman" w:cs="Arial"/>
                <w:sz w:val="20"/>
                <w:szCs w:val="20"/>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FBX (</w:t>
            </w:r>
            <w:proofErr w:type="spellStart"/>
            <w:r w:rsidRPr="0087744F">
              <w:rPr>
                <w:rFonts w:eastAsia="Times New Roman" w:cs="Arial"/>
                <w:sz w:val="20"/>
                <w:szCs w:val="20"/>
                <w:lang w:val="en-US"/>
              </w:rPr>
              <w:t>Filmbox</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Modelování</w:t>
            </w:r>
            <w:proofErr w:type="spellEnd"/>
            <w:r w:rsidRPr="0087744F">
              <w:rPr>
                <w:rFonts w:eastAsia="Times New Roman" w:cs="Arial"/>
                <w:sz w:val="20"/>
                <w:szCs w:val="20"/>
                <w:lang w:val="en-US"/>
              </w:rPr>
              <w:t xml:space="preserve"> a </w:t>
            </w:r>
            <w:proofErr w:type="spellStart"/>
            <w:r w:rsidRPr="0087744F">
              <w:rPr>
                <w:rFonts w:eastAsia="Times New Roman" w:cs="Arial"/>
                <w:sz w:val="20"/>
                <w:szCs w:val="20"/>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w:t>
            </w:r>
            <w:proofErr w:type="spellStart"/>
            <w:r w:rsidRPr="0087744F">
              <w:rPr>
                <w:rFonts w:eastAsia="Times New Roman" w:cs="Arial"/>
                <w:sz w:val="20"/>
                <w:szCs w:val="20"/>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bl>
    <w:p w14:paraId="75A32ADB" w14:textId="77777777" w:rsidR="0087744F" w:rsidRDefault="0087744F" w:rsidP="0087744F"/>
    <w:p w14:paraId="26EB6AAD" w14:textId="11559056" w:rsidR="005D7C60" w:rsidRDefault="005D7C60" w:rsidP="005D7C60">
      <w:pPr>
        <w:pStyle w:val="Heading2"/>
        <w:rPr>
          <w:lang w:val="cs-CZ"/>
        </w:rPr>
      </w:pPr>
      <w:r>
        <w:rPr>
          <w:lang w:val="cs-CZ"/>
        </w:rPr>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1E16BF2D" w:rsidR="00082CAD" w:rsidRDefault="008812DD" w:rsidP="00082CAD">
      <w:r>
        <w:rPr>
          <w:lang w:eastAsia="cs-CZ"/>
        </w:rPr>
        <w:t xml:space="preserve">Za účelem úspěšné práce s 3D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20162A">
        <w:t xml:space="preserve">. </w:t>
      </w:r>
      <w:r w:rsidR="00B1180A">
        <w:t xml:space="preserve">Následující popis je tedy velice obecný. </w:t>
      </w:r>
      <w:r w:rsidR="0020162A">
        <w:t xml:space="preserve">Rozdělení etap v případě </w:t>
      </w:r>
      <w:proofErr w:type="spellStart"/>
      <w:r w:rsidR="0020162A">
        <w:t>WebGL</w:t>
      </w:r>
      <w:proofErr w:type="spellEnd"/>
      <w:r w:rsidR="0020162A">
        <w:t xml:space="preserve"> </w:t>
      </w:r>
      <w:r w:rsidR="0020162A" w:rsidRPr="00EE12F5">
        <w:rPr>
          <w:highlight w:val="yellow"/>
        </w:rPr>
        <w:t>(viz . … )</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(Ghayour, Cantor 2018; Ariën 2017; Sherif 2018; Dunn, Parberry 2011)</w:t>
      </w:r>
      <w:r>
        <w:fldChar w:fldCharType="end"/>
      </w:r>
      <w:r>
        <w:t>:</w:t>
      </w:r>
    </w:p>
    <w:p w14:paraId="6B038E2B" w14:textId="3C058236" w:rsidR="00301FA1" w:rsidRDefault="00301FA1" w:rsidP="00301FA1">
      <w:pPr>
        <w:pStyle w:val="Normlnprvnodsazen"/>
        <w:numPr>
          <w:ilvl w:val="0"/>
          <w:numId w:val="44"/>
        </w:numPr>
        <w:rPr>
          <w:lang w:eastAsia="en-US"/>
        </w:rPr>
      </w:pPr>
      <w:r>
        <w:rPr>
          <w:b/>
          <w:bCs/>
          <w:lang w:eastAsia="en-US"/>
        </w:rPr>
        <w:t xml:space="preserve">Nastavení scény: </w:t>
      </w:r>
      <w:r w:rsidR="00B1180A" w:rsidRPr="00B1180A">
        <w:rPr>
          <w:lang w:eastAsia="en-US"/>
        </w:rPr>
        <w:t xml:space="preserve">Základním nastavením je definování kamery, tedy bodu, ze kterého bude scéna </w:t>
      </w:r>
      <w:proofErr w:type="spellStart"/>
      <w:r w:rsidR="00B1180A" w:rsidRPr="00B1180A">
        <w:rPr>
          <w:lang w:eastAsia="en-US"/>
        </w:rPr>
        <w:t>renderována</w:t>
      </w:r>
      <w:proofErr w:type="spellEnd"/>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komponentů </w:t>
      </w:r>
      <w:r w:rsidR="00B1180A" w:rsidRPr="00B1180A">
        <w:rPr>
          <w:highlight w:val="yellow"/>
          <w:lang w:eastAsia="en-US"/>
        </w:rPr>
        <w:t xml:space="preserve">3D scény (viz. </w:t>
      </w:r>
      <w:proofErr w:type="spellStart"/>
      <w:r w:rsidR="00B1180A" w:rsidRPr="00B1180A">
        <w:rPr>
          <w:highlight w:val="yellow"/>
          <w:lang w:eastAsia="en-US"/>
        </w:rPr>
        <w:t>xx</w:t>
      </w:r>
      <w:proofErr w:type="spellEnd"/>
      <w:r w:rsidR="00B1180A" w:rsidRPr="00B1180A">
        <w:rPr>
          <w:highlight w:val="yellow"/>
          <w:lang w:eastAsia="en-US"/>
        </w:rPr>
        <w:t>)</w:t>
      </w:r>
      <w:r w:rsidR="00B1180A">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Pr>
          <w:b/>
          <w:bCs/>
          <w:lang w:eastAsia="en-US"/>
        </w:rPr>
        <w:t>culling</w:t>
      </w:r>
      <w:proofErr w:type="spellEnd"/>
      <w:r>
        <w:rPr>
          <w:b/>
          <w:bCs/>
          <w:lang w:eastAsia="en-US"/>
        </w:rPr>
        <w:t xml:space="preserve">): </w:t>
      </w:r>
      <w:r w:rsidRPr="00E17ACB">
        <w:rPr>
          <w:lang w:eastAsia="en-US"/>
        </w:rPr>
        <w:t xml:space="preserve">Ořezávání je proces, při kterém jsou odstraněny části 3D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3D objektu spadají do tohoto pixelového rastru na obrazovce.</w:t>
      </w:r>
      <w:r>
        <w:rPr>
          <w:lang w:eastAsia="en-US"/>
        </w:rPr>
        <w:t xml:space="preserve"> Atributy vertexů </w:t>
      </w:r>
      <w:r>
        <w:rPr>
          <w:lang w:eastAsia="en-US"/>
        </w:rPr>
        <w:lastRenderedPageBreak/>
        <w:t>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w:t>
      </w:r>
      <w:proofErr w:type="spellStart"/>
      <w:r>
        <w:rPr>
          <w:b/>
          <w:b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6D890B08" w14:textId="4E6E4D52" w:rsidR="008812DD" w:rsidRDefault="00EE12F5" w:rsidP="00EE12F5">
      <w:pPr>
        <w:pStyle w:val="Caption"/>
      </w:pPr>
      <w:r>
        <w:t xml:space="preserve">Obr. </w:t>
      </w:r>
      <w:r>
        <w:fldChar w:fldCharType="begin"/>
      </w:r>
      <w:r>
        <w:instrText xml:space="preserve"> SEQ Obr. \* ARABIC </w:instrText>
      </w:r>
      <w:r>
        <w:fldChar w:fldCharType="separate"/>
      </w:r>
      <w:r w:rsidR="00D926B2">
        <w:rPr>
          <w:noProof/>
        </w:rPr>
        <w:t>13</w:t>
      </w:r>
      <w:r>
        <w:fldChar w:fldCharType="end"/>
      </w:r>
      <w:r>
        <w:t xml:space="preserve"> </w:t>
      </w:r>
      <w:proofErr w:type="spellStart"/>
      <w:r>
        <w:rPr>
          <w:i/>
          <w:iCs w:val="0"/>
        </w:rPr>
        <w:t>Graphics</w:t>
      </w:r>
      <w:proofErr w:type="spellEnd"/>
      <w:r>
        <w:rPr>
          <w:i/>
          <w:iCs w:val="0"/>
        </w:rPr>
        <w:t xml:space="preserve"> </w:t>
      </w:r>
      <w:proofErr w:type="spellStart"/>
      <w:r>
        <w:rPr>
          <w:i/>
          <w:iCs w:val="0"/>
        </w:rPr>
        <w:t>rendering</w:t>
      </w:r>
      <w:proofErr w:type="spellEnd"/>
      <w:r>
        <w:rPr>
          <w:i/>
          <w:iCs w:val="0"/>
        </w:rPr>
        <w:t xml:space="preserve"> </w:t>
      </w:r>
      <w:proofErr w:type="spellStart"/>
      <w:r>
        <w:rPr>
          <w:i/>
          <w:iCs w:val="0"/>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10910C53" w14:textId="7AEA26FA" w:rsidR="00B1180A" w:rsidRPr="00B1180A" w:rsidRDefault="00B1180A" w:rsidP="00B1180A"/>
    <w:p w14:paraId="2F87E04E" w14:textId="6CED18BB" w:rsidR="002C3253" w:rsidRDefault="002C3253" w:rsidP="002C3253">
      <w:pPr>
        <w:pStyle w:val="Heading3"/>
      </w:pPr>
      <w:r>
        <w:t>Komponenty 3D vizualizace</w:t>
      </w:r>
    </w:p>
    <w:p w14:paraId="4E405B11" w14:textId="2F526153" w:rsidR="002C3253" w:rsidRPr="002C3253" w:rsidRDefault="002C3253" w:rsidP="002C3253">
      <w:pPr>
        <w:rPr>
          <w:lang w:eastAsia="cs-CZ"/>
        </w:rPr>
      </w:pPr>
      <w:r>
        <w:rPr>
          <w:lang w:eastAsia="cs-CZ"/>
        </w:rPr>
        <w:t xml:space="preserve">Systémy umožňující 3D vizualizaci popř. </w:t>
      </w:r>
      <w:proofErr w:type="spellStart"/>
      <w:r>
        <w:rPr>
          <w:lang w:eastAsia="cs-CZ"/>
        </w:rPr>
        <w:t>virutální</w:t>
      </w:r>
      <w:proofErr w:type="spellEnd"/>
      <w:r>
        <w:rPr>
          <w:lang w:eastAsia="cs-CZ"/>
        </w:rPr>
        <w:t xml:space="preserve"> realitu se ve většině případů skládají z obdobných komponentů.</w:t>
      </w:r>
      <w:r w:rsidR="00B71937">
        <w:rPr>
          <w:lang w:eastAsia="cs-CZ"/>
        </w:rPr>
        <w:t xml:space="preserve"> Následující popis se snaží o obecný popis klíčových komponent pro tvorbu 3D scény. </w:t>
      </w:r>
    </w:p>
    <w:p w14:paraId="5D90A747" w14:textId="77777777" w:rsidR="00D2399F" w:rsidRDefault="00D81069" w:rsidP="00B71937">
      <w:pPr>
        <w:pStyle w:val="Normlnprvnodsazen"/>
      </w:pPr>
      <w:r w:rsidRPr="00B71937">
        <w:rPr>
          <w:b/>
          <w:bCs/>
        </w:rPr>
        <w:t>Scéna:</w:t>
      </w:r>
      <w:r>
        <w:t xml:space="preserve"> </w:t>
      </w:r>
      <w:r w:rsidRPr="00D81069">
        <w:t>Scéna je jedním z klíčových prvků virtuální reality a 3D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Tato struktura se využívá napříč 3D softwarem</w:t>
      </w:r>
      <w:r w:rsidR="00DA6E08">
        <w:t xml:space="preserve"> např. formát </w:t>
      </w:r>
      <w:proofErr w:type="spellStart"/>
      <w:r w:rsidR="00DA6E08">
        <w:t>gltf</w:t>
      </w:r>
      <w:proofErr w:type="spellEnd"/>
      <w:r w:rsidR="00DA6E08">
        <w:t xml:space="preserve">, </w:t>
      </w:r>
      <w:proofErr w:type="spellStart"/>
      <w:r w:rsidR="00DA6E08">
        <w:t>Blender</w:t>
      </w:r>
      <w:proofErr w:type="spellEnd"/>
      <w:r w:rsidR="00DA6E08">
        <w:t xml:space="preserve"> nebo three.js. </w:t>
      </w:r>
      <w:r w:rsidR="00C41253">
        <w:t xml:space="preserve">Scéna zpravidla obsahuje druhy objektů, které jsou Světla, Objekty, </w:t>
      </w:r>
      <w:proofErr w:type="spellStart"/>
      <w:r w:rsidR="00C41253">
        <w:t>Meshe</w:t>
      </w:r>
      <w:proofErr w:type="spellEnd"/>
      <w:r w:rsidR="00C41253">
        <w:t xml:space="preserve">. </w:t>
      </w:r>
      <w:proofErr w:type="spellStart"/>
      <w:r w:rsidR="00C41253">
        <w:rPr>
          <w:b/>
          <w:bCs/>
        </w:rPr>
        <w:t>Mesh</w:t>
      </w:r>
      <w:proofErr w:type="spellEnd"/>
      <w:r w:rsidR="00C41253">
        <w:t xml:space="preserve"> tedy objekt, který se skládá z Geometrie (tvaru) a Materiálu (</w:t>
      </w:r>
      <w:r w:rsidR="00A35D7E">
        <w:t>pravidel,</w:t>
      </w:r>
      <w:r w:rsidR="00C41253">
        <w:t xml:space="preserve"> jak má</w:t>
      </w:r>
      <w:r w:rsidR="00A35D7E">
        <w:t xml:space="preserve"> </w:t>
      </w:r>
      <w:proofErr w:type="spellStart"/>
      <w:r w:rsidR="00A35D7E">
        <w:t>mesh</w:t>
      </w:r>
      <w:proofErr w:type="spellEnd"/>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w:t>
      </w:r>
      <w:proofErr w:type="spellStart"/>
      <w:r w:rsidR="00E672E7">
        <w:t>gltf</w:t>
      </w:r>
      <w:proofErr w:type="spellEnd"/>
      <w:r w:rsidR="00E672E7">
        <w:t xml:space="preserve">´, </w:t>
      </w:r>
      <w:proofErr w:type="spellStart"/>
      <w:r w:rsidR="00E672E7">
        <w:t>obj</w:t>
      </w:r>
      <w:proofErr w:type="spellEnd"/>
      <w:r w:rsidR="00E672E7">
        <w:t xml:space="preserve">. aj.). </w:t>
      </w:r>
      <w:r w:rsidR="00D2399F">
        <w:t xml:space="preserve"> </w:t>
      </w:r>
    </w:p>
    <w:p w14:paraId="0CA35219" w14:textId="1516CB7A" w:rsidR="00EF0008" w:rsidRPr="00C41253" w:rsidRDefault="00E672E7" w:rsidP="00EF0008">
      <w:pPr>
        <w:pStyle w:val="Normlnprvnodsazen"/>
      </w:pPr>
      <w:proofErr w:type="spellStart"/>
      <w:r w:rsidRPr="00E672E7">
        <w:rPr>
          <w:b/>
          <w:bCs/>
        </w:rPr>
        <w:t>Mesh</w:t>
      </w:r>
      <w:proofErr w:type="spellEnd"/>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w:t>
      </w:r>
      <w:proofErr w:type="spellStart"/>
      <w:r w:rsidR="00377EFF">
        <w:t>mesh</w:t>
      </w:r>
      <w:proofErr w:type="spellEnd"/>
      <w:r w:rsidR="00377EFF">
        <w:t>)</w:t>
      </w:r>
      <w:r w:rsidR="00EF0008">
        <w:t>. Hardware tedy GPU jsou optimalizovány pro práci se sítí trojúhelníků (</w:t>
      </w:r>
      <w:r w:rsidR="00EF0008" w:rsidRPr="00EF0008">
        <w:rPr>
          <w:i/>
          <w:iCs/>
        </w:rPr>
        <w:t xml:space="preserve">triangle </w:t>
      </w:r>
      <w:proofErr w:type="spellStart"/>
      <w:r w:rsidR="00EF0008" w:rsidRPr="00EF0008">
        <w:rPr>
          <w:i/>
          <w:iCs/>
        </w:rPr>
        <w:t>mesh</w:t>
      </w:r>
      <w:proofErr w:type="spellEnd"/>
      <w:r w:rsidR="00EF0008">
        <w:t xml:space="preserve">) a to z toho důvodu, že jakýkoliv polygon je možné rozdělit na </w:t>
      </w:r>
      <w:r w:rsidR="00377EFF">
        <w:t xml:space="preserve">trojúhelníky. Objekt je definován </w:t>
      </w:r>
      <w:r w:rsidR="00377EFF">
        <w:lastRenderedPageBreak/>
        <w:t>trojúhelníky, které se skládají z vertexů, hran a ploch. Objekty jsou reprezentovány jako</w:t>
      </w:r>
      <w:r w:rsidR="005C376A">
        <w:t xml:space="preserve"> pole souřadnic vertexů a pole trojúhelníků, které tvoří.</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(Dunn, Parberry 2011)</w:t>
      </w:r>
      <w:r w:rsidR="00377EFF">
        <w:fldChar w:fldCharType="end"/>
      </w:r>
      <w:r w:rsidR="00EF0008">
        <w:t xml:space="preserve">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6"/>
                    <a:stretch>
                      <a:fillRect/>
                    </a:stretch>
                  </pic:blipFill>
                  <pic:spPr>
                    <a:xfrm>
                      <a:off x="0" y="0"/>
                      <a:ext cx="2671063" cy="1939387"/>
                    </a:xfrm>
                    <a:prstGeom prst="rect">
                      <a:avLst/>
                    </a:prstGeom>
                  </pic:spPr>
                </pic:pic>
              </a:graphicData>
            </a:graphic>
          </wp:inline>
        </w:drawing>
      </w:r>
    </w:p>
    <w:p w14:paraId="62B42586" w14:textId="19F18D54" w:rsidR="00D81069" w:rsidRDefault="00D81069" w:rsidP="00D81069">
      <w:pPr>
        <w:pStyle w:val="Caption"/>
      </w:pPr>
      <w:r w:rsidRPr="00DA6E08">
        <w:rPr>
          <w:highlight w:val="yellow"/>
        </w:rPr>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D926B2">
        <w:rPr>
          <w:noProof/>
          <w:highlight w:val="yellow"/>
        </w:rPr>
        <w:t>14</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w:t>
      </w:r>
      <w:proofErr w:type="spellStart"/>
      <w:r w:rsidR="00DA6E08" w:rsidRPr="00DA6E08">
        <w:rPr>
          <w:highlight w:val="yellow"/>
        </w:rPr>
        <w:t>gltf</w:t>
      </w:r>
      <w:proofErr w:type="spellEnd"/>
      <w:r w:rsidR="00DA6E08" w:rsidRPr="007C3EEE">
        <w:rPr>
          <w:highlight w:val="yellow"/>
        </w:rPr>
        <w:t>.</w:t>
      </w:r>
      <w:r w:rsidR="007C3EEE" w:rsidRPr="007C3EEE">
        <w:rPr>
          <w:highlight w:val="yellow"/>
        </w:rPr>
        <w:t xml:space="preserve"> </w:t>
      </w:r>
      <w:r w:rsidR="000D403B">
        <w:fldChar w:fldCharType="begin"/>
      </w:r>
      <w:r w:rsidR="006168A6">
        <w:instrText xml:space="preserve"> ADDIN ZOTERO_ITEM CSL_CITATION {"citationID":"ph0cGAMu","properties":{"formattedCitation":"(three.js Contributors 2023c; Khronos Group 2023a)","plainCitation":"(three.js Contributors 2023c;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6168A6" w:rsidRPr="006168A6">
        <w:t>(three.js Contributors 2023c; Khronos Group 2023a)</w:t>
      </w:r>
      <w:r w:rsidR="000D403B">
        <w:fldChar w:fldCharType="end"/>
      </w:r>
    </w:p>
    <w:p w14:paraId="450503B2" w14:textId="28AB9F62"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r w:rsidR="00DA6E08" w:rsidRPr="00DA6E08">
        <w:t xml:space="preserve">vytváří scénu s iluzí hloubky. Objekty vzdálenější od kamery jsou zobrazovány </w:t>
      </w:r>
      <w:r w:rsidR="00E62FF5" w:rsidRPr="00DA6E08">
        <w:t>menší</w:t>
      </w:r>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parametry</w:t>
      </w:r>
      <w:r w:rsidR="00377EFF">
        <w:t xml:space="preserve">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(Dunn, Parberry 2011; three.js Contributors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r w:rsidRPr="0064106A">
        <w:rPr>
          <w:i/>
          <w:iCs/>
        </w:rPr>
        <w:t>FOV -</w:t>
      </w:r>
      <w:r>
        <w:t xml:space="preserve"> </w:t>
      </w:r>
      <w:proofErr w:type="spellStart"/>
      <w:r w:rsidRPr="0064106A">
        <w:rPr>
          <w:i/>
          <w:iCs/>
        </w:rPr>
        <w:t>field</w:t>
      </w:r>
      <w:proofErr w:type="spell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3B0E7817" w:rsidR="00D81069" w:rsidRDefault="0064106A" w:rsidP="0064106A">
      <w:pPr>
        <w:pStyle w:val="Normlnprvnodsazen"/>
        <w:numPr>
          <w:ilvl w:val="0"/>
          <w:numId w:val="45"/>
        </w:numPr>
      </w:pPr>
      <w:proofErr w:type="spellStart"/>
      <w:r w:rsidRPr="0064106A">
        <w:rPr>
          <w:b/>
          <w:bCs/>
        </w:rPr>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Objekty mimo tyto roviny nebudou zobrazeny</w:t>
      </w:r>
      <w:r w:rsidR="007C3EEE">
        <w:t xml:space="preserve"> (viz. </w:t>
      </w:r>
      <w:proofErr w:type="spellStart"/>
      <w:r w:rsidR="007C3EEE" w:rsidRPr="007C3EEE">
        <w:rPr>
          <w:i/>
          <w:iCs/>
        </w:rPr>
        <w:t>furstrum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lastRenderedPageBreak/>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16CD8B99" w:rsidR="007C3EEE" w:rsidRPr="007E1724" w:rsidRDefault="007C3EEE" w:rsidP="00A35D7E">
      <w:pPr>
        <w:pStyle w:val="Caption"/>
        <w:rPr>
          <w:lang w:val="en-US"/>
        </w:rPr>
      </w:pPr>
      <w:r>
        <w:t xml:space="preserve">Obr. </w:t>
      </w:r>
      <w:r>
        <w:fldChar w:fldCharType="begin"/>
      </w:r>
      <w:r>
        <w:instrText xml:space="preserve"> SEQ Obr. \* ARABIC </w:instrText>
      </w:r>
      <w:r>
        <w:fldChar w:fldCharType="separate"/>
      </w:r>
      <w:r w:rsidR="00D926B2">
        <w:rPr>
          <w:noProof/>
        </w:rPr>
        <w:t>15</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1881F98F" w:rsidR="0078088F" w:rsidRPr="00B918D1" w:rsidRDefault="00D81069" w:rsidP="003B280C">
      <w:pPr>
        <w:pStyle w:val="Normlnprvnodsazen"/>
      </w:pPr>
      <w:r w:rsidRPr="00D81069">
        <w:rPr>
          <w:b/>
          <w:bCs/>
        </w:rPr>
        <w:t>Materiály:</w:t>
      </w:r>
      <w:r>
        <w:t xml:space="preserve"> </w:t>
      </w:r>
      <w:r w:rsidR="000177DE">
        <w:t>„</w:t>
      </w:r>
      <w:r w:rsidR="000177DE" w:rsidRPr="000177DE">
        <w:t>Parametrizovaný přiblížený popis vizuálních vlastností reálného objektu reprezentovaného síťovým primitivem</w:t>
      </w:r>
      <w:r w:rsidR="00792292">
        <w:t xml:space="preserve"> (</w:t>
      </w:r>
      <w:proofErr w:type="spellStart"/>
      <w:r w:rsidR="00792292">
        <w:t>mesh</w:t>
      </w:r>
      <w:proofErr w:type="spellEnd"/>
      <w:r w:rsidR="00792292">
        <w:t>)</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w:t>
      </w:r>
      <w:proofErr w:type="spellStart"/>
      <w:r w:rsidR="00792292" w:rsidRPr="00792292">
        <w:t>Khronos</w:t>
      </w:r>
      <w:proofErr w:type="spellEnd"/>
      <w:r w:rsidR="00792292" w:rsidRPr="00792292">
        <w:t xml:space="preserve">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(Blender Documentation Team 2023a)</w:t>
      </w:r>
      <w:r w:rsidR="0078088F">
        <w:fldChar w:fldCharType="end"/>
      </w:r>
      <w:r w:rsidR="0078088F">
        <w:t xml:space="preserve">. </w:t>
      </w:r>
      <w:r w:rsidR="00B918D1">
        <w:t>Způsob,</w:t>
      </w:r>
      <w:r w:rsidR="0078088F">
        <w:t xml:space="preserve"> jakým jsou tyto charakteristiky zpracovány se pak nazývá </w:t>
      </w:r>
      <w:proofErr w:type="spellStart"/>
      <w:r w:rsidR="0078088F">
        <w:rPr>
          <w:i/>
          <w:iCs/>
        </w:rPr>
        <w:t>shading</w:t>
      </w:r>
      <w:proofErr w:type="spellEnd"/>
      <w:r w:rsidR="0078088F">
        <w:rPr>
          <w:i/>
          <w:iCs/>
        </w:rPr>
        <w:t xml:space="preserve"> </w:t>
      </w:r>
      <w:r w:rsidR="0078088F" w:rsidRPr="0078088F">
        <w:rPr>
          <w:i/>
          <w:iCs/>
        </w:rPr>
        <w:t>model</w:t>
      </w:r>
      <w:r w:rsidR="0078088F">
        <w:rPr>
          <w:i/>
          <w:iCs/>
        </w:rPr>
        <w:t>.</w:t>
      </w:r>
      <w:r w:rsidR="0078088F">
        <w:t xml:space="preserve"> Mezi tyto modely se řadí </w:t>
      </w:r>
      <w:proofErr w:type="spellStart"/>
      <w:r w:rsidR="0078088F">
        <w:t>Labertův</w:t>
      </w:r>
      <w:proofErr w:type="spellEnd"/>
      <w:r w:rsidR="0078088F">
        <w:t xml:space="preserve">, </w:t>
      </w:r>
      <w:proofErr w:type="spellStart"/>
      <w:r w:rsidR="0078088F">
        <w:t>Phongův</w:t>
      </w:r>
      <w:proofErr w:type="spellEnd"/>
      <w:r w:rsidR="0078088F">
        <w:t xml:space="preserve">, </w:t>
      </w:r>
      <w:proofErr w:type="spellStart"/>
      <w:r w:rsidR="0078088F">
        <w:t>Blinn-Phongův</w:t>
      </w:r>
      <w:proofErr w:type="spellEnd"/>
      <w:r w:rsidR="0078088F">
        <w:t xml:space="preserve"> a PBR </w:t>
      </w:r>
      <w:r w:rsidR="0078088F">
        <w:rPr>
          <w:lang w:val="en-US"/>
        </w:rPr>
        <w:t>(</w:t>
      </w:r>
      <w:proofErr w:type="spellStart"/>
      <w:r w:rsidR="0078088F" w:rsidRPr="0078088F">
        <w:rPr>
          <w:i/>
          <w:iCs/>
        </w:rPr>
        <w:t>Physically</w:t>
      </w:r>
      <w:proofErr w:type="spellEnd"/>
      <w:r w:rsidR="0078088F" w:rsidRPr="0078088F">
        <w:rPr>
          <w:i/>
          <w:iCs/>
        </w:rPr>
        <w:t xml:space="preserve"> </w:t>
      </w:r>
      <w:proofErr w:type="spellStart"/>
      <w:r w:rsidR="0078088F" w:rsidRPr="0078088F">
        <w:rPr>
          <w:i/>
          <w:iCs/>
        </w:rPr>
        <w:t>Based</w:t>
      </w:r>
      <w:proofErr w:type="spellEnd"/>
      <w:r w:rsidR="0078088F" w:rsidRPr="0078088F">
        <w:rPr>
          <w:i/>
          <w:iCs/>
        </w:rPr>
        <w:t xml:space="preserve"> </w:t>
      </w:r>
      <w:proofErr w:type="spellStart"/>
      <w:r w:rsidR="0078088F" w:rsidRPr="0078088F">
        <w:rPr>
          <w:i/>
          <w:iCs/>
        </w:rPr>
        <w:t>Rendering</w:t>
      </w:r>
      <w:proofErr w:type="spellEnd"/>
      <w:r w:rsidR="0078088F">
        <w:t xml:space="preserve">). Jednotlivé modely umožňují simulaci způsobů, jakým světlo interaguje s různými typy povrchů. </w:t>
      </w:r>
      <w:proofErr w:type="spellStart"/>
      <w:r w:rsidR="0078088F">
        <w:t>Lambertův</w:t>
      </w:r>
      <w:proofErr w:type="spellEnd"/>
      <w:r w:rsidR="0078088F">
        <w:t xml:space="preserve"> model – simuluje jakým způsobem světlo interaguje s hrubými matnými povrchy, </w:t>
      </w:r>
      <w:proofErr w:type="spellStart"/>
      <w:r w:rsidR="000E25E3">
        <w:t>Phongův</w:t>
      </w:r>
      <w:proofErr w:type="spellEnd"/>
      <w:r w:rsidR="000E25E3">
        <w:t xml:space="preserve"> – jakým</w:t>
      </w:r>
      <w:r w:rsidR="0078088F">
        <w:t xml:space="preserve"> způsobem se světlo odráží od lesklých povrchů a PBR model simuluje fyzikální chování světla.</w:t>
      </w:r>
      <w:r w:rsidR="000E25E3">
        <w:t xml:space="preserve"> Tato simulace je provedena na základě parametrů: Base </w:t>
      </w:r>
      <w:proofErr w:type="spellStart"/>
      <w:r w:rsidR="000E25E3">
        <w:t>Color</w:t>
      </w:r>
      <w:proofErr w:type="spellEnd"/>
      <w:r w:rsidR="000E25E3">
        <w:t xml:space="preserve"> (základní barv</w:t>
      </w:r>
      <w:r w:rsidR="00BD3EFA">
        <w:t>a</w:t>
      </w:r>
      <w:r w:rsidR="000E25E3">
        <w:t xml:space="preserve">), </w:t>
      </w:r>
      <w:proofErr w:type="spellStart"/>
      <w:r w:rsidR="000E25E3">
        <w:t>Rougness</w:t>
      </w:r>
      <w:proofErr w:type="spellEnd"/>
      <w:r w:rsidR="000E25E3">
        <w:t xml:space="preserve"> (hrubost), </w:t>
      </w:r>
      <w:proofErr w:type="spellStart"/>
      <w:r w:rsidR="000E25E3">
        <w:t>Metalness</w:t>
      </w:r>
      <w:proofErr w:type="spellEnd"/>
      <w:r w:rsidR="000E25E3">
        <w:t xml:space="preserve"> (do jaké míry se povrch chová jako kov), </w:t>
      </w:r>
      <w:proofErr w:type="spellStart"/>
      <w:r w:rsidR="000E25E3">
        <w:t>Specular</w:t>
      </w:r>
      <w:proofErr w:type="spellEnd"/>
      <w:r w:rsidR="000E25E3">
        <w:t xml:space="preserve"> (Odrazivost). </w:t>
      </w:r>
      <w:proofErr w:type="spellStart"/>
      <w:r w:rsidR="00BD3EFA">
        <w:t>Zárověň</w:t>
      </w:r>
      <w:proofErr w:type="spellEnd"/>
      <w:r w:rsidR="00BD3EFA">
        <w:t xml:space="preserve">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(Chow 2018; Dunn, Parberry 2011)</w:t>
      </w:r>
      <w:r w:rsidR="003B280C">
        <w:fldChar w:fldCharType="end"/>
      </w:r>
      <w:r w:rsidR="00B918D1">
        <w:t xml:space="preserve"> </w:t>
      </w:r>
      <w:r w:rsidR="00B918D1" w:rsidRPr="00B918D1">
        <w:t xml:space="preserve">PBR model je standardem pro simulaci interakce světla s objekty napříč vykreslovacím softwarem. Jelikož je PBR založen na simulaci chování světla na základě reálných fyzikálních procesů, je nutné při tvorbě VP brát v potaz fyzikálně přesné velikosti scén. </w:t>
      </w:r>
      <w:r w:rsidR="00B918D1">
        <w:t xml:space="preserve">Je nutné tedy adaptovat velikost VP na jednotky intenzity světel. Tedy při simulaci žárovky o 100 wattech není možné osvětlovat prostor větší než standardní místnost </w:t>
      </w:r>
      <w:r w:rsidR="00B918D1">
        <w:fldChar w:fldCharType="begin"/>
      </w:r>
      <w:r w:rsidR="00B918D1">
        <w:instrText xml:space="preserve"> ADDIN ZOTERO_ITEM CSL_CITATION {"citationID":"Mgj14pEk","properties":{"formattedCitation":"(Discover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B918D1">
        <w:fldChar w:fldCharType="separate"/>
      </w:r>
      <w:r w:rsidR="00B918D1" w:rsidRPr="00B918D1">
        <w:t>(Discover three.js Contributors 2023)</w:t>
      </w:r>
      <w:r w:rsidR="00B918D1">
        <w:fldChar w:fldCharType="end"/>
      </w:r>
      <w:r w:rsidR="00B918D1">
        <w:t xml:space="preserve">. </w:t>
      </w:r>
    </w:p>
    <w:p w14:paraId="4D0B9C39" w14:textId="77777777" w:rsidR="00BD3EFA" w:rsidRDefault="00BD3EFA" w:rsidP="00BD3EFA">
      <w:pPr>
        <w:pStyle w:val="Normlnprvnodsazen"/>
        <w:keepNext/>
        <w:ind w:firstLine="0"/>
      </w:pPr>
      <w:r>
        <w:rPr>
          <w:noProof/>
        </w:rPr>
        <w:lastRenderedPageBreak/>
        <w:drawing>
          <wp:inline distT="0" distB="0" distL="0" distR="0" wp14:anchorId="2D57D181" wp14:editId="4F47810D">
            <wp:extent cx="3028950" cy="2800350"/>
            <wp:effectExtent l="0" t="0" r="0" b="0"/>
            <wp:docPr id="217187453" name="Picture 1" descr="A graph of metal and sphe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7453" name="Picture 1" descr="A graph of metal and spheres&#10;&#10;Description automatically generated with medium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28950" cy="2800350"/>
                    </a:xfrm>
                    <a:prstGeom prst="rect">
                      <a:avLst/>
                    </a:prstGeom>
                    <a:noFill/>
                    <a:ln>
                      <a:noFill/>
                    </a:ln>
                  </pic:spPr>
                </pic:pic>
              </a:graphicData>
            </a:graphic>
          </wp:inline>
        </w:drawing>
      </w:r>
    </w:p>
    <w:p w14:paraId="7A569CE3" w14:textId="53DF0BC8" w:rsidR="00BD3EFA" w:rsidRPr="00BD3EFA" w:rsidRDefault="00BD3EFA" w:rsidP="00BD3EFA">
      <w:pPr>
        <w:pStyle w:val="Caption"/>
        <w:rPr>
          <w:i/>
          <w:iCs w:val="0"/>
        </w:rPr>
      </w:pPr>
      <w:r>
        <w:t xml:space="preserve">Obr. </w:t>
      </w:r>
      <w:r>
        <w:fldChar w:fldCharType="begin"/>
      </w:r>
      <w:r>
        <w:instrText xml:space="preserve"> SEQ Obr. \* ARABIC </w:instrText>
      </w:r>
      <w:r>
        <w:fldChar w:fldCharType="separate"/>
      </w:r>
      <w:r w:rsidR="00D926B2">
        <w:rPr>
          <w:noProof/>
        </w:rPr>
        <w:t>16</w:t>
      </w:r>
      <w:r>
        <w:fldChar w:fldCharType="end"/>
      </w:r>
      <w:r>
        <w:t xml:space="preserve"> PBR </w:t>
      </w:r>
      <w:proofErr w:type="spellStart"/>
      <w:r>
        <w:t>Metalic</w:t>
      </w:r>
      <w:proofErr w:type="spellEnd"/>
      <w:r>
        <w:t xml:space="preserve"> a </w:t>
      </w:r>
      <w:proofErr w:type="spellStart"/>
      <w:r>
        <w:t>Roughness</w:t>
      </w:r>
      <w:proofErr w:type="spellEnd"/>
      <w:r>
        <w:t xml:space="preserve"> parametry</w:t>
      </w:r>
      <w:r w:rsidR="003B280C">
        <w:t xml:space="preserve">. Zdroj: </w:t>
      </w:r>
      <w:r w:rsidR="003B280C">
        <w:fldChar w:fldCharType="begin"/>
      </w:r>
      <w:r w:rsidR="003B280C">
        <w:instrText xml:space="preserve"> ADDIN ZOTERO_ITEM CSL_CITATION {"citationID":"1PEaOJWF","properties":{"formattedCitation":"(Chow 2018)","plainCitation":"(Chow 2018)","noteIndex":0},"citationItems":[{"id":2013,"uris":["http://zotero.org/groups/4599106/items/3P7DFB82"],"itemData":{"id":2013,"type":"webpage","abstract":"glTF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schema":"https://github.com/citation-style-language/schema/raw/master/csl-citation.json"} </w:instrText>
      </w:r>
      <w:r w:rsidR="003B280C">
        <w:fldChar w:fldCharType="separate"/>
      </w:r>
      <w:r w:rsidR="003B280C" w:rsidRPr="003B280C">
        <w:t>(Chow 2018)</w:t>
      </w:r>
      <w:r w:rsidR="003B280C">
        <w:fldChar w:fldCharType="end"/>
      </w:r>
    </w:p>
    <w:p w14:paraId="4F592C3D" w14:textId="1EFB41ED" w:rsidR="007E3F0A" w:rsidRPr="00353C5F"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5C376A">
        <w:t xml:space="preserve">. </w:t>
      </w:r>
      <w:r w:rsidR="00E62835">
        <w:t xml:space="preserve"> Texturování lze použít i pro definování jiných charakteristik než barvy povrchu. Běžnou technikou je tzv. </w:t>
      </w:r>
      <w:proofErr w:type="spellStart"/>
      <w:r w:rsidR="00E62835">
        <w:rPr>
          <w:i/>
          <w:iCs/>
        </w:rPr>
        <w:t>bump</w:t>
      </w:r>
      <w:proofErr w:type="spellEnd"/>
      <w:r w:rsidR="00E62835">
        <w:rPr>
          <w:i/>
          <w:iCs/>
        </w:rPr>
        <w:t xml:space="preserve"> </w:t>
      </w:r>
      <w:proofErr w:type="spellStart"/>
      <w:r w:rsidR="00E62835">
        <w:rPr>
          <w:i/>
          <w:iCs/>
        </w:rPr>
        <w:t>mapping</w:t>
      </w:r>
      <w:proofErr w:type="spellEnd"/>
      <w:r w:rsidR="00E62835">
        <w:rPr>
          <w:i/>
          <w:iCs/>
        </w:rPr>
        <w:t xml:space="preserve"> / </w:t>
      </w:r>
      <w:proofErr w:type="spellStart"/>
      <w:r w:rsidR="00E62835">
        <w:rPr>
          <w:i/>
          <w:iCs/>
        </w:rPr>
        <w:t>normal</w:t>
      </w:r>
      <w:proofErr w:type="spellEnd"/>
      <w:r w:rsidR="00E62835">
        <w:rPr>
          <w:i/>
          <w:iCs/>
        </w:rPr>
        <w:t xml:space="preserve"> </w:t>
      </w:r>
      <w:proofErr w:type="spellStart"/>
      <w:r w:rsidR="00E62835">
        <w:rPr>
          <w:i/>
          <w:iCs/>
        </w:rPr>
        <w:t>mapping</w:t>
      </w:r>
      <w:proofErr w:type="spellEnd"/>
      <w:r w:rsidR="00E62835">
        <w:t xml:space="preserve">, kdy textura modifikuje normálový vektor povrchu na úrovni </w:t>
      </w:r>
      <w:proofErr w:type="spellStart"/>
      <w:r w:rsidR="00E62835">
        <w:t>jednolitvých</w:t>
      </w:r>
      <w:proofErr w:type="spellEnd"/>
      <w:r w:rsidR="00E62835">
        <w:t xml:space="preserve"> pixelů. Tímto tedy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E62835">
        <w:t xml:space="preserve"> .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(Hutter 2021; three.js Contributors 2023e)</w:t>
      </w:r>
      <w:r w:rsidR="00B44B8E">
        <w:fldChar w:fldCharType="end"/>
      </w:r>
      <w:r w:rsidR="00B44B8E">
        <w:t>.</w:t>
      </w:r>
      <w:r w:rsidR="00353C5F">
        <w:t xml:space="preserve"> Textury lze ve vykreslovacích </w:t>
      </w:r>
      <w:proofErr w:type="spellStart"/>
      <w:r w:rsidR="00353C5F">
        <w:t>enginech</w:t>
      </w:r>
      <w:proofErr w:type="spellEnd"/>
      <w:r w:rsidR="00353C5F">
        <w:t xml:space="preserve"> využít k projektování videa popř. jiných vstupů (např. </w:t>
      </w:r>
      <w:r w:rsidR="00353C5F">
        <w:rPr>
          <w:lang w:val="en-US"/>
        </w:rPr>
        <w:t>&lt;canvas&gt; html element</w:t>
      </w:r>
      <w:r w:rsidR="00353C5F">
        <w:t xml:space="preserve">) </w:t>
      </w:r>
      <w:r w:rsidR="00353C5F">
        <w:fldChar w:fldCharType="begin"/>
      </w:r>
      <w:r w:rsidR="00353C5F">
        <w:instrText xml:space="preserve"> ADDIN ZOTERO_ITEM CSL_CITATION {"citationID":"4M0Lo4SL","properties":{"formattedCitation":"(Discover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353C5F">
        <w:fldChar w:fldCharType="separate"/>
      </w:r>
      <w:r w:rsidR="00353C5F" w:rsidRPr="00353C5F">
        <w:t>(Discover three.js Contributors 2023)</w:t>
      </w:r>
      <w:r w:rsidR="00353C5F">
        <w:fldChar w:fldCharType="end"/>
      </w:r>
      <w:r w:rsidR="00353C5F">
        <w:t xml:space="preserve"> . </w:t>
      </w:r>
    </w:p>
    <w:p w14:paraId="646D98B1" w14:textId="7B0A61F8" w:rsidR="00DD4B34" w:rsidRDefault="00D81069" w:rsidP="00FA2F48">
      <w:pPr>
        <w:pStyle w:val="Normlnprvnodsazen"/>
      </w:pPr>
      <w:r w:rsidRPr="00D81069">
        <w:rPr>
          <w:b/>
          <w:bCs/>
        </w:rPr>
        <w:t>Osvětlení:</w:t>
      </w:r>
      <w:r>
        <w:t xml:space="preserve"> </w:t>
      </w:r>
      <w:r w:rsidR="00DD4B34">
        <w:t xml:space="preserve">Osvětlení v reálnem světě vzniká pomocí nekonečného množství paprsků odrážejících se nekonečné mnohokrát od prostředí se slábnoucí energií, dokud netrefí oko popř. kameru. Takováto simulace v počítači není možná, tudíž vznikly abstrakce přímého, nepřímého osvětlení. </w:t>
      </w:r>
    </w:p>
    <w:p w14:paraId="1811FC78" w14:textId="6A65C872" w:rsidR="00DD4B34" w:rsidRDefault="00DD4B34" w:rsidP="00DD4B34">
      <w:pPr>
        <w:pStyle w:val="Normlnprvnodsazen"/>
        <w:numPr>
          <w:ilvl w:val="0"/>
          <w:numId w:val="56"/>
        </w:numPr>
      </w:pPr>
      <w:r>
        <w:t xml:space="preserve">Přímé (Direct) – Světlo dopadá ze zdroje přímo na objekt. </w:t>
      </w:r>
    </w:p>
    <w:p w14:paraId="137E72B4" w14:textId="0B3457D9" w:rsidR="00DD4B34" w:rsidRDefault="00DD4B34" w:rsidP="00DD4B34">
      <w:pPr>
        <w:pStyle w:val="Normlnprvnodsazen"/>
        <w:numPr>
          <w:ilvl w:val="0"/>
          <w:numId w:val="56"/>
        </w:numPr>
      </w:pPr>
      <w:r>
        <w:t>Nepřímého (</w:t>
      </w:r>
      <w:proofErr w:type="spellStart"/>
      <w:r>
        <w:t>Indirect</w:t>
      </w:r>
      <w:proofErr w:type="spellEnd"/>
      <w:r>
        <w:t xml:space="preserve">) – Světlo odražené od jiných objektů ve scéně. </w:t>
      </w:r>
    </w:p>
    <w:p w14:paraId="5084C922" w14:textId="19EFFF40" w:rsidR="00D81069" w:rsidRDefault="00D81069" w:rsidP="00DD4B34">
      <w:pPr>
        <w:pStyle w:val="Normlnprvnodsazen"/>
        <w:ind w:firstLine="0"/>
      </w:pPr>
      <w:r>
        <w:t>Osvětlení ovlivňuje</w:t>
      </w:r>
      <w:r w:rsidR="00DD4B34">
        <w:t xml:space="preserve"> tedy </w:t>
      </w:r>
      <w:r w:rsidR="00441CF7">
        <w:t>ovlivňuje</w:t>
      </w:r>
      <w:r>
        <w:t xml:space="preserve"> jak se objekty ve scéně zobrazují. To může zahrnovat sluneční světlo, umělé světlo, stínování a další efekt</w:t>
      </w:r>
      <w:r w:rsidR="00A35D7E">
        <w:t xml:space="preserve">y. </w:t>
      </w:r>
      <w:r w:rsidR="0049679B">
        <w:t>Obecně se světla v </w:t>
      </w:r>
      <w:proofErr w:type="spellStart"/>
      <w:r w:rsidR="0049679B">
        <w:t>rederovacích</w:t>
      </w:r>
      <w:proofErr w:type="spellEnd"/>
      <w:r w:rsidR="0049679B">
        <w:t xml:space="preserve"> </w:t>
      </w:r>
      <w:proofErr w:type="spellStart"/>
      <w:r w:rsidR="0049679B">
        <w:t>enginech</w:t>
      </w:r>
      <w:proofErr w:type="spellEnd"/>
      <w:r w:rsidR="0049679B">
        <w:t xml:space="preserve"> 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(Unity 2022; three.js Contributors 2023b; Blender Documentation Team 2023b; Dunn, Parberry 2011)</w:t>
      </w:r>
      <w:r w:rsidR="006168A6">
        <w:fldChar w:fldCharType="end"/>
      </w:r>
      <w:r w:rsidR="0049679B">
        <w:t xml:space="preserve">: </w:t>
      </w:r>
    </w:p>
    <w:p w14:paraId="7298A694" w14:textId="352724AA" w:rsidR="0049679B" w:rsidRDefault="0049679B" w:rsidP="0049679B">
      <w:pPr>
        <w:pStyle w:val="Normlnprvnodsazen"/>
        <w:numPr>
          <w:ilvl w:val="0"/>
          <w:numId w:val="51"/>
        </w:numPr>
      </w:pPr>
      <w:r w:rsidRPr="0049679B">
        <w:rPr>
          <w:b/>
          <w:bCs/>
        </w:rPr>
        <w:t xml:space="preserve">Point </w:t>
      </w:r>
      <w:proofErr w:type="spellStart"/>
      <w:r w:rsidRPr="0049679B">
        <w:rPr>
          <w:b/>
          <w:bCs/>
        </w:rPr>
        <w:t>Light</w:t>
      </w:r>
      <w:proofErr w:type="spellEnd"/>
      <w:r>
        <w:t xml:space="preserve"> – Jedná se o bod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w:t>
      </w:r>
      <w:proofErr w:type="spellStart"/>
      <w:r>
        <w:rPr>
          <w:b/>
          <w:bCs/>
        </w:rPr>
        <w:t>Light</w:t>
      </w:r>
      <w:proofErr w:type="spellEnd"/>
      <w:r>
        <w:rPr>
          <w:b/>
          <w:bCs/>
        </w:rPr>
        <w:t xml:space="preserve"> – </w:t>
      </w:r>
      <w:r>
        <w:t xml:space="preserve">Obdobné jako Point </w:t>
      </w:r>
      <w:proofErr w:type="spellStart"/>
      <w:r>
        <w:t>Light</w:t>
      </w:r>
      <w:proofErr w:type="spellEnd"/>
      <w:r>
        <w:t xml:space="preserve">,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 xml:space="preserve">Area </w:t>
      </w:r>
      <w:proofErr w:type="spellStart"/>
      <w:r w:rsidRPr="006168A6">
        <w:rPr>
          <w:b/>
          <w:bCs/>
        </w:rPr>
        <w:t>Light</w:t>
      </w:r>
      <w:proofErr w:type="spellEnd"/>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lastRenderedPageBreak/>
        <w:t xml:space="preserve">Sun </w:t>
      </w:r>
      <w:proofErr w:type="spellStart"/>
      <w:r w:rsidRPr="006168A6">
        <w:rPr>
          <w:b/>
          <w:bCs/>
        </w:rPr>
        <w:t>Light</w:t>
      </w:r>
      <w:proofErr w:type="spellEnd"/>
      <w:r w:rsidRPr="006168A6">
        <w:rPr>
          <w:b/>
          <w:bCs/>
        </w:rPr>
        <w:t xml:space="preserve"> / </w:t>
      </w:r>
      <w:proofErr w:type="spellStart"/>
      <w:r w:rsidRPr="006168A6">
        <w:rPr>
          <w:b/>
          <w:bCs/>
        </w:rPr>
        <w:t>Directional</w:t>
      </w:r>
      <w:proofErr w:type="spellEnd"/>
      <w:r w:rsidRPr="006168A6">
        <w:rPr>
          <w:b/>
          <w:bCs/>
        </w:rPr>
        <w:t xml:space="preserve"> </w:t>
      </w:r>
      <w:proofErr w:type="spellStart"/>
      <w:r w:rsidRPr="006168A6">
        <w:rPr>
          <w:b/>
          <w:bCs/>
        </w:rPr>
        <w:t>Light</w:t>
      </w:r>
      <w:proofErr w:type="spellEnd"/>
      <w:r>
        <w:t xml:space="preserve"> – Světlo, které vychází z nekonečně vzdáleného bodu v daném směru.</w:t>
      </w:r>
    </w:p>
    <w:p w14:paraId="4D859F3C" w14:textId="70F07C79" w:rsidR="00B918D1" w:rsidRPr="00BC581D" w:rsidRDefault="006168A6" w:rsidP="00441CF7">
      <w:pPr>
        <w:pStyle w:val="Normlnprvnodsazen"/>
        <w:numPr>
          <w:ilvl w:val="0"/>
          <w:numId w:val="51"/>
        </w:numPr>
      </w:pPr>
      <w:r w:rsidRPr="006168A6">
        <w:rPr>
          <w:b/>
          <w:bCs/>
        </w:rPr>
        <w:t xml:space="preserve">Ambient </w:t>
      </w:r>
      <w:proofErr w:type="spellStart"/>
      <w:r w:rsidRPr="006168A6">
        <w:rPr>
          <w:b/>
          <w:bCs/>
        </w:rPr>
        <w:t>Light</w:t>
      </w:r>
      <w:proofErr w:type="spellEnd"/>
      <w:r>
        <w:t xml:space="preserve"> – Světlo osvětlující veškeré objekty stejně, ze všech směrů. </w:t>
      </w:r>
    </w:p>
    <w:p w14:paraId="31003F92" w14:textId="4D863409" w:rsidR="001B364C" w:rsidRDefault="00B358A5" w:rsidP="001B364C">
      <w:pPr>
        <w:pStyle w:val="Normlnprvnodsazen"/>
      </w:pPr>
      <w:r w:rsidRPr="00B358A5">
        <w:rPr>
          <w:b/>
          <w:bCs/>
        </w:rPr>
        <w:t xml:space="preserve">Stíny: </w:t>
      </w:r>
      <w:r>
        <w:t>Simulace stínu v je možné dosáhnout pomocí</w:t>
      </w:r>
      <w:r w:rsidR="00BC581D">
        <w:t xml:space="preserve"> techniky</w:t>
      </w:r>
      <w:r>
        <w:t xml:space="preserve"> </w:t>
      </w:r>
      <w:proofErr w:type="spellStart"/>
      <w:r w:rsidR="00BC581D">
        <w:t>stínovacího</w:t>
      </w:r>
      <w:proofErr w:type="spellEnd"/>
      <w:r>
        <w:t xml:space="preserve"> mapování (</w:t>
      </w:r>
      <w:proofErr w:type="spellStart"/>
      <w:r>
        <w:t>shadow</w:t>
      </w:r>
      <w:proofErr w:type="spellEnd"/>
      <w:r>
        <w:t xml:space="preserve"> </w:t>
      </w:r>
      <w:proofErr w:type="spellStart"/>
      <w:r>
        <w:t>maps</w:t>
      </w:r>
      <w:proofErr w:type="spellEnd"/>
      <w:r>
        <w:t>), kdy pro každý zdroj světa, který vytváří stíny jsou všechny objekty schopné vytvářet stíny vykreslovány z pohledu daného světla. Tento způsob vede k opakovaní vykreslení celé scény (</w:t>
      </w:r>
      <w:proofErr w:type="spellStart"/>
      <w:r w:rsidRPr="00B358A5">
        <w:rPr>
          <w:i/>
          <w:iCs/>
          <w:u w:val="single"/>
        </w:rPr>
        <w:t>draw</w:t>
      </w:r>
      <w:proofErr w:type="spellEnd"/>
      <w:r w:rsidRPr="00B358A5">
        <w:rPr>
          <w:i/>
          <w:iCs/>
          <w:u w:val="single"/>
        </w:rPr>
        <w:t xml:space="preserve"> </w:t>
      </w:r>
      <w:proofErr w:type="spellStart"/>
      <w:r w:rsidRPr="00B358A5">
        <w:rPr>
          <w:i/>
          <w:iCs/>
          <w:u w:val="single"/>
        </w:rPr>
        <w:t>calls</w:t>
      </w:r>
      <w:proofErr w:type="spellEnd"/>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(three.js Contributors 2023d)</w:t>
      </w:r>
      <w:r>
        <w:fldChar w:fldCharType="end"/>
      </w:r>
      <w:r w:rsidR="00BC581D">
        <w:t>. Simulace stínů v 3D aplikaci je úzce spjatá s optimalizací výkonu, jelikož se jedná o náročnou operaci. Hlavní dva přístupy simulace stínů je dynamický (</w:t>
      </w:r>
      <w:proofErr w:type="spellStart"/>
      <w:r w:rsidR="00BC581D" w:rsidRPr="00D2399F">
        <w:rPr>
          <w:i/>
          <w:iCs/>
        </w:rPr>
        <w:t>shadows</w:t>
      </w:r>
      <w:proofErr w:type="spellEnd"/>
      <w:r w:rsidR="00BC581D" w:rsidRPr="00D2399F">
        <w:rPr>
          <w:i/>
          <w:iCs/>
        </w:rPr>
        <w:t xml:space="preserve"> </w:t>
      </w:r>
      <w:proofErr w:type="spellStart"/>
      <w:r w:rsidR="00BC581D" w:rsidRPr="00D2399F">
        <w:rPr>
          <w:i/>
          <w:iCs/>
        </w:rPr>
        <w:t>maps</w:t>
      </w:r>
      <w:proofErr w:type="spellEnd"/>
      <w:r w:rsidR="00BC581D">
        <w:t>) a statické mapování, kdy simulované stíny jsou integrovány do textury (</w:t>
      </w:r>
      <w:proofErr w:type="spellStart"/>
      <w:r w:rsidR="00BC581D">
        <w:rPr>
          <w:i/>
          <w:iCs/>
        </w:rPr>
        <w:t>baked</w:t>
      </w:r>
      <w:proofErr w:type="spellEnd"/>
      <w:r w:rsidR="00BC581D">
        <w:rPr>
          <w:i/>
          <w:iCs/>
        </w:rPr>
        <w:t xml:space="preserve"> </w:t>
      </w:r>
      <w:proofErr w:type="spellStart"/>
      <w:r w:rsidR="00BC581D">
        <w:rPr>
          <w:i/>
          <w:iCs/>
        </w:rPr>
        <w:t>shadows</w:t>
      </w:r>
      <w:proofErr w:type="spellEnd"/>
      <w:r w:rsidR="00BC581D">
        <w:t>).</w:t>
      </w:r>
    </w:p>
    <w:p w14:paraId="5CCD1977" w14:textId="1827CF59" w:rsidR="00713631" w:rsidRDefault="00713631" w:rsidP="00D72ECF">
      <w:pPr>
        <w:pStyle w:val="Normlnprvnodsazen"/>
        <w:ind w:firstLine="0"/>
      </w:pPr>
    </w:p>
    <w:p w14:paraId="7430C6C0" w14:textId="2093A91B" w:rsidR="00713631" w:rsidRDefault="009F4413" w:rsidP="00713631">
      <w:pPr>
        <w:pStyle w:val="Heading3"/>
      </w:pPr>
      <w:r>
        <w:t>Vývoj</w:t>
      </w:r>
    </w:p>
    <w:p w14:paraId="4F4F52F8" w14:textId="659BC563" w:rsidR="009F4413" w:rsidRPr="009F4413" w:rsidRDefault="009F4413" w:rsidP="00AC4DE3">
      <w:r>
        <w:t xml:space="preserve">Vývoj pro virtuální realitu má řadu omezujících </w:t>
      </w:r>
      <w:r w:rsidR="00BE6F26">
        <w:t>požadavků,</w:t>
      </w:r>
      <w:r>
        <w:t xml:space="preserve"> a to především ze strany optimalizace výkonu, interakce a specifických pracovních postupů (iterace testování aplikací napříč zařízeními</w:t>
      </w:r>
      <w:r w:rsidR="00795B89">
        <w:t>)</w:t>
      </w:r>
      <w:r>
        <w:t>.</w:t>
      </w:r>
      <w:r w:rsidR="00AC4DE3">
        <w:t xml:space="preserve"> V případě vývoje pro web přibývají další požadavky ve formě optimalizace doby načítání (přenos dat po síti), limitace grafických API</w:t>
      </w:r>
      <w:r w:rsidR="00795B89">
        <w:t xml:space="preserve">, požadavek vysoce optimalizovaných 3D modelů </w:t>
      </w:r>
      <w:r w:rsidR="00AC4DE3">
        <w:t xml:space="preserve">aj. </w:t>
      </w:r>
      <w:r w:rsidR="00AC4DE3">
        <w:fldChar w:fldCharType="begin"/>
      </w:r>
      <w:r w:rsidR="00AC4DE3">
        <w:instrText xml:space="preserve"> ADDIN ZOTERO_ITEM CSL_CITATION {"citationID":"4IrW97cu","properties":{"formattedCitation":"(Oculus VR 2022)","plainCitation":"(Oculus VR 2022)","noteIndex":0},"citationItems":[{"id":2083,"uris":["http://zotero.org/groups/4599106/items/CVGMIAL2"],"itemData":{"id":2083,"type":"article-magazine","abstract":"Playko’s Ski Fit 365 is a WebXR-based downhill skiing experience built on the Wonderland Engine development platform. We recently sat down with Playko CEO/CTO Yinch Yeap and Wonderland CEO Jonathan Hale for a look at how Ski Fit 365 was built.","language":"en","title":"Developing with WebXR: How Playko Built Ski Fit 365 on the Wonderland Engine","title-short":"Developing with WebXR","URL":"https://developer.oculus.com/blog/developing-with-webxr-how-playko-built-ski-fit-365-on-the-wonderland-engine/","author":[{"family":"Oculus VR","given":""}],"accessed":{"date-parts":[["2023",11,6]]},"issued":{"date-parts":[["2022"]]},"citation-key":"oculusvrDevelopingWebXRHow2022"}}],"schema":"https://github.com/citation-style-language/schema/raw/master/csl-citation.json"} </w:instrText>
      </w:r>
      <w:r w:rsidR="00AC4DE3">
        <w:fldChar w:fldCharType="separate"/>
      </w:r>
      <w:r w:rsidR="00AC4DE3" w:rsidRPr="00AC4DE3">
        <w:t>(Oculus VR 2022)</w:t>
      </w:r>
      <w:r w:rsidR="00AC4DE3">
        <w:fldChar w:fldCharType="end"/>
      </w:r>
      <w:r w:rsidR="00AC4DE3">
        <w:t xml:space="preserve">  Tyto specifika je při vývoji nutné mít na paměti a upravit dle nich návrhová rozhodnutí a tedy i výběr technologie.</w:t>
      </w:r>
    </w:p>
    <w:p w14:paraId="17370FFE" w14:textId="5631F61D" w:rsidR="00151A3A" w:rsidRPr="00151A3A" w:rsidRDefault="009F4413" w:rsidP="00151A3A">
      <w:pPr>
        <w:pStyle w:val="Normlnprvnodsazen"/>
        <w:ind w:firstLine="0"/>
        <w:rPr>
          <w:b/>
          <w:bCs/>
          <w:lang w:eastAsia="en-US"/>
        </w:rPr>
      </w:pPr>
      <w:r>
        <w:rPr>
          <w:b/>
          <w:bCs/>
          <w:lang w:eastAsia="en-US"/>
        </w:rPr>
        <w:t>Architektura</w:t>
      </w:r>
    </w:p>
    <w:p w14:paraId="1A8BE9CA" w14:textId="0E3B81C8" w:rsidR="00631F2D" w:rsidRPr="00631F2D" w:rsidRDefault="00713631" w:rsidP="00AC4DE3">
      <w:pPr>
        <w:rPr>
          <w:i/>
          <w:iCs/>
        </w:rPr>
      </w:pPr>
      <w:r>
        <w:t xml:space="preserve">Vývoj virtuálních zážitků </w:t>
      </w:r>
      <w:r w:rsidR="00883CEB">
        <w:t>sdílí</w:t>
      </w:r>
      <w:r>
        <w:t xml:space="preserve"> velkou část problematiky s herním vývojářstvím. Jedná se o tvorbu virtuálního světa, ve kterém je jeden nebo více uživatelů, kteří se světem interagují, a to skrze pohyb ve světe či s jeho objekty. Z tohoto důvod vývoj virtuálních zážitků a tvorba her sdílí i některé návrhové vzory. J</w:t>
      </w:r>
      <w:r w:rsidRPr="00713631">
        <w:t xml:space="preserve">edním z těchto vzorů je </w:t>
      </w:r>
      <w:r w:rsidR="00BF3BF0">
        <w:t xml:space="preserve">ECS </w:t>
      </w:r>
      <w:r w:rsidRPr="00713631">
        <w:t>(</w:t>
      </w:r>
      <w:r w:rsidR="00BF3BF0">
        <w:rPr>
          <w:i/>
          <w:iCs/>
        </w:rPr>
        <w:t xml:space="preserve">Entity </w:t>
      </w:r>
      <w:proofErr w:type="spellStart"/>
      <w:r w:rsidR="00BF3BF0">
        <w:rPr>
          <w:i/>
          <w:iCs/>
        </w:rPr>
        <w:t>component</w:t>
      </w:r>
      <w:proofErr w:type="spellEnd"/>
      <w:r w:rsidR="00BF3BF0">
        <w:rPr>
          <w:i/>
          <w:iCs/>
        </w:rPr>
        <w:t xml:space="preserve"> </w:t>
      </w:r>
      <w:proofErr w:type="spellStart"/>
      <w:r w:rsidR="00BF3BF0">
        <w:rPr>
          <w:i/>
          <w:iCs/>
        </w:rPr>
        <w:t>system</w:t>
      </w:r>
      <w:proofErr w:type="spellEnd"/>
      <w:r w:rsidRPr="00713631">
        <w:t xml:space="preserve">). ECS představuje způsob, jak </w:t>
      </w:r>
      <w:r w:rsidR="008A7EFA">
        <w:t xml:space="preserve">abstrahovat a </w:t>
      </w:r>
      <w:r w:rsidRPr="00713631">
        <w:t xml:space="preserve">strukturovat systémy </w:t>
      </w:r>
      <w:r w:rsidR="008A7EFA">
        <w:t xml:space="preserve">rozdělní na systémy, </w:t>
      </w:r>
      <w:r w:rsidRPr="00713631">
        <w:t xml:space="preserve">entity </w:t>
      </w:r>
      <w:r w:rsidR="008A7EFA">
        <w:t xml:space="preserve">a </w:t>
      </w:r>
      <w:r w:rsidRPr="00713631">
        <w:t>komponenty.</w:t>
      </w:r>
      <w:r w:rsidR="008A7EFA">
        <w:t xml:space="preserve"> </w:t>
      </w:r>
      <w:r w:rsidR="006A51B8">
        <w:t xml:space="preserve">Komponenty jsou soubory specifických typů dat (udržují stav), entity jsou pak indexované soubory jednoho či více komponentů. Veškerá </w:t>
      </w:r>
      <w:r w:rsidR="00AC4DE3">
        <w:t>funkcionalita</w:t>
      </w:r>
      <w:r w:rsidR="006A51B8">
        <w:t xml:space="preserve"> je následně definována v rámci systémů, které přistupují ke komponentům a mění jejich stav. Základními pravidly ECS je, komponenty nemají funkcionalitu, systémy neudržují stav (data), entity samotné jsou indexy</w:t>
      </w:r>
      <w:r w:rsidR="00F84273">
        <w:t xml:space="preserve"> </w:t>
      </w:r>
      <w:r w:rsidR="00F84273">
        <w:fldChar w:fldCharType="begin"/>
      </w:r>
      <w:r w:rsidR="00F84273">
        <w:instrText xml:space="preserve"> ADDIN ZOTERO_ITEM CSL_CITATION {"citationID":"Xetx9NYe","properties":{"formattedCitation":"(Rez Bot 2018)","plainCitation":"(Rez Bot 2018)","noteIndex":0},"citationItems":[{"id":2053,"uris":["http://zotero.org/groups/4599106/items/XCIHFTF7"],"itemData":{"id":2053,"type":"speech","abstract":"This series goes through the design an implementation of an Entity Component System from the ground up.\n\nThis video covers several methods for representing game objects and some of their advantages and disadvantages.  We discuss the basic idea of ECS and DOD as well.","title":"Entity Component System #1","URL":"https://www.youtube.com/watch?v=5KugyHKsXLQ","author":[{"literal":"Rez Bot"}],"accessed":{"date-parts":[["2023",10,29]]},"issued":{"date-parts":[["2018"]]},"citation-key":"rezbotEntityComponentSystem2018"}}],"schema":"https://github.com/citation-style-language/schema/raw/master/csl-citation.json"} </w:instrText>
      </w:r>
      <w:r w:rsidR="00F84273">
        <w:fldChar w:fldCharType="separate"/>
      </w:r>
      <w:r w:rsidR="00F84273" w:rsidRPr="00F84273">
        <w:t>(Rez Bot 2018)</w:t>
      </w:r>
      <w:r w:rsidR="00F84273">
        <w:fldChar w:fldCharType="end"/>
      </w:r>
      <w:r w:rsidR="006A51B8">
        <w:t xml:space="preserve">. </w:t>
      </w:r>
      <w:r w:rsidR="00883CEB" w:rsidRPr="00883CEB">
        <w:t>Tím se vytváří modulární a flexibilní architektura,</w:t>
      </w:r>
      <w:r w:rsidR="00F84273">
        <w:t xml:space="preserve"> která umožňuje kompozici různých kombinací dat a chování a dále </w:t>
      </w:r>
      <w:r w:rsidR="00883CEB" w:rsidRPr="00883CEB">
        <w:t>usnadňuje tvorbu, úpravu a rozšiřování virtuálního světa.</w:t>
      </w:r>
      <w:r w:rsidR="00883CEB">
        <w:t xml:space="preserve"> </w:t>
      </w:r>
      <w:r w:rsidR="00631F2D">
        <w:t xml:space="preserve">V praxi pak entitou může být např. miniatura 3D modelu města, které je přiřazen komponenty, které umožňují rotaci pomocí kurzoru aj. </w:t>
      </w:r>
    </w:p>
    <w:p w14:paraId="1C2A8778" w14:textId="4830FDF8" w:rsidR="00713631" w:rsidRDefault="00883CEB" w:rsidP="00631F2D">
      <w:pPr>
        <w:pStyle w:val="Normlnprvnodsazen"/>
      </w:pPr>
      <w:r>
        <w:t xml:space="preserve">Tento přístup využívá řada herních </w:t>
      </w:r>
      <w:proofErr w:type="spellStart"/>
      <w:r>
        <w:t>enginů</w:t>
      </w:r>
      <w:proofErr w:type="spellEnd"/>
      <w:r>
        <w:t xml:space="preserve"> (</w:t>
      </w:r>
      <w:proofErr w:type="spellStart"/>
      <w:r>
        <w:t>Unreal</w:t>
      </w:r>
      <w:proofErr w:type="spellEnd"/>
      <w:r>
        <w:t xml:space="preserve"> </w:t>
      </w:r>
      <w:proofErr w:type="spellStart"/>
      <w:r>
        <w:t>Engine</w:t>
      </w:r>
      <w:proofErr w:type="spellEnd"/>
      <w:r>
        <w:t>, Unity, Godot) a také webové řešení jako Babylon.js a A-</w:t>
      </w:r>
      <w:proofErr w:type="spellStart"/>
      <w:r>
        <w:t>Frame</w:t>
      </w:r>
      <w:proofErr w:type="spellEnd"/>
      <w:r w:rsidR="008A7EFA">
        <w:t xml:space="preserve"> popř. řešení jako </w:t>
      </w:r>
      <w:proofErr w:type="spellStart"/>
      <w:r w:rsidR="008A7EFA">
        <w:t>Mozzila</w:t>
      </w:r>
      <w:proofErr w:type="spellEnd"/>
      <w:r w:rsidR="008A7EFA">
        <w:t xml:space="preserve"> </w:t>
      </w:r>
      <w:proofErr w:type="spellStart"/>
      <w:r w:rsidR="008A7EFA">
        <w:t>Hubs</w:t>
      </w:r>
      <w:proofErr w:type="spellEnd"/>
      <w:r w:rsidR="008A7EFA">
        <w:t xml:space="preserve">, </w:t>
      </w:r>
      <w:proofErr w:type="spellStart"/>
      <w:r w:rsidR="008A7EFA">
        <w:t>Third</w:t>
      </w:r>
      <w:proofErr w:type="spellEnd"/>
      <w:r w:rsidR="008A7EFA">
        <w:t xml:space="preserve"> </w:t>
      </w:r>
      <w:proofErr w:type="spellStart"/>
      <w:r w:rsidR="008A7EFA">
        <w:t>Room</w:t>
      </w:r>
      <w:proofErr w:type="spellEnd"/>
      <w:r w:rsidR="008A7EFA">
        <w:t xml:space="preserve"> a </w:t>
      </w:r>
      <w:proofErr w:type="spellStart"/>
      <w:r w:rsidR="008A7EFA">
        <w:t>Ethereal</w:t>
      </w:r>
      <w:proofErr w:type="spellEnd"/>
      <w:r w:rsidR="008A7EFA">
        <w:t xml:space="preserve"> </w:t>
      </w:r>
      <w:proofErr w:type="spellStart"/>
      <w:r w:rsidR="008A7EFA">
        <w:t>Engine</w:t>
      </w:r>
      <w:proofErr w:type="spellEnd"/>
      <w:r w:rsidR="008A7EFA">
        <w:t xml:space="preserve"> (</w:t>
      </w:r>
      <w:r w:rsidR="008A7EFA" w:rsidRPr="008A7EFA">
        <w:rPr>
          <w:highlight w:val="yellow"/>
        </w:rPr>
        <w:t xml:space="preserve">podrobný rozbor </w:t>
      </w:r>
      <w:proofErr w:type="spellStart"/>
      <w:r w:rsidR="008A7EFA" w:rsidRPr="008A7EFA">
        <w:rPr>
          <w:highlight w:val="yellow"/>
        </w:rPr>
        <w:t>technologiíí</w:t>
      </w:r>
      <w:proofErr w:type="spellEnd"/>
      <w:r w:rsidR="008A7EFA" w:rsidRPr="008A7EFA">
        <w:rPr>
          <w:highlight w:val="yellow"/>
        </w:rPr>
        <w:t xml:space="preserve"> viz. X</w:t>
      </w:r>
      <w:r w:rsidR="008A7EFA">
        <w:t>).</w:t>
      </w:r>
      <w:r w:rsidR="006A51B8">
        <w:t xml:space="preserve"> </w:t>
      </w:r>
      <w:r w:rsidR="006A51B8">
        <w:fldChar w:fldCharType="begin"/>
      </w:r>
      <w:r w:rsidR="006A51B8">
        <w:instrText xml:space="preserve"> ADDIN ZOTERO_ITEM CSL_CITATION {"citationID":"d6HEncIp","properties":{"formattedCitation":"(Stapley 2022; Ford 2017; Mozilla Hubs 2022)","plainCitation":"(Stapley 2022; Ford 2017; Mozilla Hubs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id":2051,"uris":["http://zotero.org/groups/4599106/items/VVUCTGI3"],"itemData":{"id":2051,"type":"speech","abstract":"'Overwatch' uses a cutting-edge Entity Component System (ECS) architecture to create a rich variety of gameplay. Each hero in 'Overwatch' must stand on their own in terms of depth. Blizzard's team leverages ECS to curtail complexity, even as they...","title":"'Overwatch' Gameplay Architecture and Netcode","URL":"https://www.gdcvault.com/play/1024001/-Overwatch-Gameplay-Architecture-and","author":[{"family":"Ford","given":"Tim"}],"accessed":{"date-parts":[["2023",10,29]]},"issued":{"date-parts":[["2017"]]},"citation-key":"fordOverwatchGameplayArchitecture2017"}},{"id":2050,"uris":["http://zotero.org/groups/4599106/items/5LEYLNPG"],"itemData":{"id":2050,"type":"speech","abstract":"Hubs Engineering Manager John and Senior Staff Engineer Dom to chat about why Hubs is adopting a new entity component system and plans for the future.\n\n  / mozillahubs","title":"Hubs New Entity Component System","URL":"https://www.youtube.com/watch?v=sAhcJ0XLkK4","author":[{"literal":"Mozilla Hubs"}],"accessed":{"date-parts":[["2023",10,29]]},"issued":{"date-parts":[["2022"]]},"citation-key":"mozillahubsHubsNewEntity2022"}}],"schema":"https://github.com/citation-style-language/schema/raw/master/csl-citation.json"} </w:instrText>
      </w:r>
      <w:r w:rsidR="006A51B8">
        <w:fldChar w:fldCharType="separate"/>
      </w:r>
      <w:r w:rsidR="006A51B8" w:rsidRPr="006A51B8">
        <w:t>(Stapley 2022; Ford 2017; Mozilla Hubs 2022)</w:t>
      </w:r>
      <w:r w:rsidR="006A51B8">
        <w:fldChar w:fldCharType="end"/>
      </w:r>
    </w:p>
    <w:p w14:paraId="5E693909" w14:textId="77777777" w:rsidR="008A7EFA" w:rsidRDefault="008A7EFA" w:rsidP="008A7EFA">
      <w:pPr>
        <w:pStyle w:val="Normlnprvnodsazen"/>
        <w:rPr>
          <w:lang w:val="en-US" w:eastAsia="en-US"/>
        </w:rPr>
      </w:pPr>
    </w:p>
    <w:p w14:paraId="126F7C9D" w14:textId="77777777" w:rsidR="008A7EFA" w:rsidRDefault="008A7EFA" w:rsidP="008A7EFA">
      <w:pPr>
        <w:keepNext/>
      </w:pPr>
      <w:r>
        <w:rPr>
          <w:noProof/>
        </w:rPr>
        <w:lastRenderedPageBreak/>
        <w:drawing>
          <wp:inline distT="0" distB="0" distL="0" distR="0" wp14:anchorId="7DF40D4B" wp14:editId="5C0F6146">
            <wp:extent cx="3390181" cy="2518619"/>
            <wp:effectExtent l="0" t="0" r="1270" b="0"/>
            <wp:docPr id="163493758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01010" cy="2526664"/>
                    </a:xfrm>
                    <a:prstGeom prst="rect">
                      <a:avLst/>
                    </a:prstGeom>
                    <a:noFill/>
                    <a:ln>
                      <a:noFill/>
                    </a:ln>
                  </pic:spPr>
                </pic:pic>
              </a:graphicData>
            </a:graphic>
          </wp:inline>
        </w:drawing>
      </w:r>
    </w:p>
    <w:p w14:paraId="64F963C0" w14:textId="5E296AB6" w:rsidR="008A7EFA" w:rsidRDefault="008A7EFA" w:rsidP="008A7EFA">
      <w:pPr>
        <w:pStyle w:val="Caption"/>
      </w:pPr>
      <w:r>
        <w:t xml:space="preserve">Obr. </w:t>
      </w:r>
      <w:r>
        <w:fldChar w:fldCharType="begin"/>
      </w:r>
      <w:r>
        <w:instrText xml:space="preserve"> SEQ Obr. \* ARABIC </w:instrText>
      </w:r>
      <w:r>
        <w:fldChar w:fldCharType="separate"/>
      </w:r>
      <w:r w:rsidR="00D926B2">
        <w:rPr>
          <w:noProof/>
        </w:rPr>
        <w:t>17</w:t>
      </w:r>
      <w:r>
        <w:fldChar w:fldCharType="end"/>
      </w:r>
      <w:r>
        <w:t xml:space="preserve"> Architektura ECS návrhového vzoru. Zdroj: </w:t>
      </w:r>
      <w:r>
        <w:fldChar w:fldCharType="begin"/>
      </w:r>
      <w:r>
        <w:instrText xml:space="preserve"> ADDIN ZOTERO_ITEM CSL_CITATION {"citationID":"EnUWM80E","properties":{"formattedCitation":"(Stapley 2022)","plainCitation":"(Stapley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schema":"https://github.com/citation-style-language/schema/raw/master/csl-citation.json"} </w:instrText>
      </w:r>
      <w:r>
        <w:fldChar w:fldCharType="separate"/>
      </w:r>
      <w:r w:rsidRPr="008A7EFA">
        <w:t>(Stapley 2022)</w:t>
      </w:r>
      <w:r>
        <w:fldChar w:fldCharType="end"/>
      </w:r>
    </w:p>
    <w:p w14:paraId="060C1624" w14:textId="6D8128CA" w:rsidR="009F4413" w:rsidRDefault="009F4413" w:rsidP="009F4413">
      <w:pPr>
        <w:pStyle w:val="Malnadpis"/>
      </w:pPr>
      <w:r>
        <w:t>Výkon</w:t>
      </w:r>
    </w:p>
    <w:p w14:paraId="40655F5C" w14:textId="3E3CEC8C" w:rsidR="009F4413" w:rsidRDefault="009F4413" w:rsidP="00AC4DE3">
      <w:r>
        <w:t xml:space="preserve">Při vývoji VR aplikace pro web. Je nutné mít na paměti parametry ovlivňující virtuální zážitek. Jedná se primárně o přenosovou náročnost tedy velikost dané scény (bajty) a následně výpočetní, popř. vykreslovací náročnost. Velikost scény přímo ovlivňuje </w:t>
      </w:r>
      <w:r w:rsidR="00BE6F26">
        <w:t>čas,</w:t>
      </w:r>
      <w:r>
        <w:t xml:space="preserve"> jaký je potřeba pro její stažení. V případě webového prostředí nelze počítat s tím, že každé zařízení má rychlé připojení k internetu. Výkon se většinou měří pomocí velikosti využité RAM, počtu vykreslovacích příkazů (</w:t>
      </w:r>
      <w:proofErr w:type="spellStart"/>
      <w:r w:rsidRPr="00BE6F26">
        <w:rPr>
          <w:i/>
          <w:iCs/>
        </w:rPr>
        <w:t>draw</w:t>
      </w:r>
      <w:proofErr w:type="spellEnd"/>
      <w:r w:rsidRPr="00BE6F26">
        <w:rPr>
          <w:i/>
          <w:iCs/>
        </w:rPr>
        <w:t xml:space="preserve"> </w:t>
      </w:r>
      <w:proofErr w:type="spellStart"/>
      <w:r w:rsidRPr="00BE6F26">
        <w:rPr>
          <w:i/>
          <w:iCs/>
        </w:rPr>
        <w:t>calls</w:t>
      </w:r>
      <w:proofErr w:type="spellEnd"/>
      <w:r>
        <w:t>), a s</w:t>
      </w:r>
      <w:r w:rsidRPr="00BF699A">
        <w:t>nímková frekvence aplikace</w:t>
      </w:r>
      <w:r>
        <w:rPr>
          <w:lang w:val="en-US"/>
        </w:rPr>
        <w:t xml:space="preserve">; </w:t>
      </w:r>
      <w:r>
        <w:t>FPS (</w:t>
      </w:r>
      <w:proofErr w:type="spellStart"/>
      <w:r w:rsidRPr="00BE6F26">
        <w:rPr>
          <w:i/>
          <w:iCs/>
        </w:rPr>
        <w:t>frames</w:t>
      </w:r>
      <w:proofErr w:type="spellEnd"/>
      <w:r w:rsidRPr="00BE6F26">
        <w:rPr>
          <w:i/>
          <w:iCs/>
        </w:rPr>
        <w:t xml:space="preserve"> per second</w:t>
      </w:r>
      <w:r>
        <w:t xml:space="preserve">), které je aplikace schopná vykreslit.  Z hlediska výkonu hrají roli při optimalizaci výkonu pak </w:t>
      </w:r>
      <w:r>
        <w:fldChar w:fldCharType="begin"/>
      </w:r>
      <w:r>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fldChar w:fldCharType="separate"/>
      </w:r>
      <w:r w:rsidRPr="00BF699A">
        <w:t>(Mozzila Corporation 2023b)</w:t>
      </w:r>
      <w:r>
        <w:fldChar w:fldCharType="end"/>
      </w:r>
      <w:r>
        <w:t xml:space="preserve">: </w:t>
      </w:r>
    </w:p>
    <w:p w14:paraId="0C08309B" w14:textId="77777777" w:rsidR="009F4413" w:rsidRDefault="009F4413" w:rsidP="009F4413">
      <w:pPr>
        <w:pStyle w:val="Normlnprvnodsazen"/>
        <w:numPr>
          <w:ilvl w:val="0"/>
          <w:numId w:val="54"/>
        </w:numPr>
      </w:pPr>
      <w:r w:rsidRPr="00D2399F">
        <w:rPr>
          <w:b/>
          <w:bCs/>
        </w:rPr>
        <w:t>Počet polygonů –</w:t>
      </w:r>
      <w:r>
        <w:t xml:space="preserve"> Počet polygonů by zpravidla neměl zasahovat do řádu statisíců. </w:t>
      </w:r>
    </w:p>
    <w:p w14:paraId="313D582A" w14:textId="77777777" w:rsidR="009F4413" w:rsidRDefault="009F4413" w:rsidP="009F4413">
      <w:pPr>
        <w:pStyle w:val="Normlnprvnodsazen"/>
        <w:numPr>
          <w:ilvl w:val="0"/>
          <w:numId w:val="54"/>
        </w:numPr>
      </w:pPr>
      <w:r w:rsidRPr="00D2399F">
        <w:rPr>
          <w:b/>
          <w:bCs/>
        </w:rPr>
        <w:t>Počet materiálů</w:t>
      </w:r>
      <w:r>
        <w:t xml:space="preserve"> – Vyšší počty materiálů zvyšují počet potřebných vykreslovacích příkazů, tedy zatěžují GPU zařízení. </w:t>
      </w:r>
    </w:p>
    <w:p w14:paraId="196C2365" w14:textId="77777777" w:rsidR="009F4413" w:rsidRDefault="009F4413" w:rsidP="009F4413">
      <w:pPr>
        <w:pStyle w:val="Normlnprvnodsazen"/>
        <w:numPr>
          <w:ilvl w:val="0"/>
          <w:numId w:val="54"/>
        </w:numPr>
      </w:pPr>
      <w:r w:rsidRPr="00D2399F">
        <w:rPr>
          <w:b/>
          <w:bCs/>
        </w:rPr>
        <w:t>Velikost a počet textur</w:t>
      </w:r>
      <w:r>
        <w:t xml:space="preserve"> – Textury je zpravidla nutné nejvíce optimalizovat a to jak jejich velikost tak jejich rozlišení. V </w:t>
      </w:r>
      <w:proofErr w:type="spellStart"/>
      <w:r>
        <w:t>rendering</w:t>
      </w:r>
      <w:proofErr w:type="spellEnd"/>
      <w:r>
        <w:t xml:space="preserve"> </w:t>
      </w:r>
      <w:proofErr w:type="spellStart"/>
      <w:r>
        <w:t>enginu</w:t>
      </w:r>
      <w:proofErr w:type="spellEnd"/>
      <w:r>
        <w:t xml:space="preserve"> three.js textura zabere </w:t>
      </w:r>
      <w:r>
        <w:rPr>
          <w:i/>
          <w:iCs/>
        </w:rPr>
        <w:t xml:space="preserve">šířka * výška * 4 * 1.33 </w:t>
      </w:r>
      <w:r>
        <w:t xml:space="preserve">bajtů operační paměti. Což pro texturu o rozlišení 1024x1024 znamená 5.19 MB operační paměti. </w:t>
      </w:r>
      <w:r>
        <w:fldChar w:fldCharType="begin"/>
      </w:r>
      <w:r>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fldChar w:fldCharType="separate"/>
      </w:r>
      <w:r w:rsidRPr="00D72ECF">
        <w:t>(three.js Contributors 2023e)</w:t>
      </w:r>
      <w:r>
        <w:fldChar w:fldCharType="end"/>
      </w:r>
      <w:r>
        <w:t xml:space="preserve"> </w:t>
      </w:r>
    </w:p>
    <w:p w14:paraId="64968EE3" w14:textId="77777777" w:rsidR="009F4413" w:rsidRDefault="009F4413" w:rsidP="009F4413">
      <w:pPr>
        <w:pStyle w:val="Normlnprvnodsazen"/>
        <w:numPr>
          <w:ilvl w:val="0"/>
          <w:numId w:val="54"/>
        </w:numPr>
      </w:pPr>
      <w:r w:rsidRPr="00D2399F">
        <w:rPr>
          <w:b/>
          <w:bCs/>
        </w:rPr>
        <w:t>Počet světel</w:t>
      </w:r>
      <w:r>
        <w:rPr>
          <w:b/>
          <w:bCs/>
        </w:rPr>
        <w:t xml:space="preserve"> </w:t>
      </w:r>
      <w:r>
        <w:t xml:space="preserve">– Větší počet dynamických světel znamená větší počet vykreslení a větší výpočetní náročnost pro simulaci osvětlení. </w:t>
      </w:r>
    </w:p>
    <w:p w14:paraId="6742FCF9" w14:textId="4E964825" w:rsidR="00BE6F26" w:rsidRPr="00BE6F26" w:rsidRDefault="00BE6F26" w:rsidP="00BE6F26">
      <w:pPr>
        <w:pStyle w:val="Normlnprvnodsazen"/>
        <w:ind w:firstLine="0"/>
      </w:pPr>
      <w:r>
        <w:t xml:space="preserve">Optimalizace výkonu je pro VR aplikace klíčová (citovat WLE Hale, Meta </w:t>
      </w:r>
      <w:proofErr w:type="spellStart"/>
      <w:r>
        <w:t>Quest</w:t>
      </w:r>
      <w:proofErr w:type="spellEnd"/>
      <w:r>
        <w:t xml:space="preserve"> prezentaci). Jedná se tedy o snahu snížit základní metriky zmíněné výše. Jelikož je tento proces nezbytný pro jakýkoliv jiný než malý projekt, </w:t>
      </w:r>
      <w:proofErr w:type="spellStart"/>
      <w:r>
        <w:t>exitují</w:t>
      </w:r>
      <w:proofErr w:type="spellEnd"/>
      <w:r>
        <w:t xml:space="preserve"> standardy, technologie a procesy pro jeho </w:t>
      </w:r>
      <w:proofErr w:type="spellStart"/>
      <w:r>
        <w:t>usnadění</w:t>
      </w:r>
      <w:proofErr w:type="spellEnd"/>
      <w:r>
        <w:t xml:space="preserve"> </w:t>
      </w:r>
      <w:r w:rsidRPr="006E15C8">
        <w:rPr>
          <w:highlight w:val="yellow"/>
          <w:lang w:val="en-US"/>
        </w:rPr>
        <w:t>(</w:t>
      </w:r>
      <w:r w:rsidRPr="006E15C8">
        <w:rPr>
          <w:highlight w:val="yellow"/>
        </w:rPr>
        <w:t xml:space="preserve">viz. kap. </w:t>
      </w:r>
      <w:proofErr w:type="spellStart"/>
      <w:r w:rsidRPr="006E15C8">
        <w:rPr>
          <w:highlight w:val="yellow"/>
        </w:rPr>
        <w:t>Asset</w:t>
      </w:r>
      <w:proofErr w:type="spellEnd"/>
      <w:r w:rsidRPr="006E15C8">
        <w:rPr>
          <w:highlight w:val="yellow"/>
        </w:rPr>
        <w:t xml:space="preserve"> </w:t>
      </w:r>
      <w:proofErr w:type="spellStart"/>
      <w:r w:rsidRPr="006E15C8">
        <w:rPr>
          <w:highlight w:val="yellow"/>
        </w:rPr>
        <w:t>pipeline</w:t>
      </w:r>
      <w:proofErr w:type="spellEnd"/>
      <w:r w:rsidRPr="006E15C8">
        <w:rPr>
          <w:highlight w:val="yellow"/>
        </w:rPr>
        <w:t>).</w:t>
      </w:r>
    </w:p>
    <w:p w14:paraId="0F580FDE" w14:textId="6ED4D310" w:rsidR="009F4413" w:rsidRPr="009F4413" w:rsidRDefault="009F4413" w:rsidP="00AC4DE3">
      <w:pPr>
        <w:pStyle w:val="Normlnprvnodsazen"/>
        <w:ind w:firstLine="0"/>
      </w:pPr>
      <w:r w:rsidRPr="00D2399F">
        <w:rPr>
          <w:highlight w:val="yellow"/>
          <w:lang w:val="en-US"/>
        </w:rPr>
        <w:t xml:space="preserve">#todo </w:t>
      </w:r>
      <w:r w:rsidRPr="00D2399F">
        <w:rPr>
          <w:highlight w:val="yellow"/>
        </w:rPr>
        <w:t xml:space="preserve">Techniky optimalizace – stručně – až je použiju </w:t>
      </w:r>
      <w:r w:rsidRPr="00D2399F">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1F60A"/>
          </mc:Choice>
          <mc:Fallback>
            <w:t>😊</w:t>
          </mc:Fallback>
        </mc:AlternateContent>
      </w:r>
      <w:r w:rsidRPr="00D2399F">
        <w:rPr>
          <w:highlight w:val="yellow"/>
        </w:rPr>
        <w:t>.</w:t>
      </w:r>
    </w:p>
    <w:p w14:paraId="6C764B62" w14:textId="37926C15" w:rsidR="001D0278" w:rsidRDefault="000558F0" w:rsidP="002656D4">
      <w:pPr>
        <w:pStyle w:val="Heading1"/>
        <w:rPr>
          <w:lang w:val="cs-CZ"/>
        </w:rPr>
      </w:pPr>
      <w:r w:rsidRPr="001F6849">
        <w:rPr>
          <w:lang w:val="cs-CZ"/>
        </w:rPr>
        <w:lastRenderedPageBreak/>
        <w:t>Analýza technologií</w:t>
      </w:r>
    </w:p>
    <w:p w14:paraId="4D168E40" w14:textId="48DC7281" w:rsidR="0070296D" w:rsidRDefault="00D92D85" w:rsidP="00FA6C16">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r w:rsidR="00976012">
        <w:rPr>
          <w:lang w:eastAsia="cs-CZ"/>
        </w:rPr>
        <w:t xml:space="preserve">Za účelem úspěšné analýzy je vhodné dostupné technologie klasifikovat. Klasifikačními kritérii v tomto případě je obor a primární účel v jakém technologie figuruje. Takto je možné definovat kategorie na CAD, GIS, herní vývojářství, 3D modelování (umění) aj.. Dalším klasifikačním kritériem je následně zda se jedná o technologie nativní či webové. Z hlediska vývoje je vhodné klasifikovat technologie na základě míry abstrakce jakou uživateli poskytují, tedy zda se jedná o psaní kódu pro grafické </w:t>
      </w:r>
      <w:proofErr w:type="spellStart"/>
      <w:r w:rsidR="00976012">
        <w:rPr>
          <w:lang w:eastAsia="cs-CZ"/>
        </w:rPr>
        <w:t>shadery</w:t>
      </w:r>
      <w:proofErr w:type="spellEnd"/>
      <w:r w:rsidR="00976012">
        <w:rPr>
          <w:lang w:eastAsia="cs-CZ"/>
        </w:rPr>
        <w:t xml:space="preserve">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FA6C16">
        <w:rPr>
          <w:lang w:eastAsia="cs-CZ"/>
        </w:rPr>
        <w:t xml:space="preserve"> Tudíž i za účelem tvorby </w:t>
      </w:r>
      <w:r w:rsidR="00FA6C16" w:rsidRPr="00FA6C16">
        <w:t xml:space="preserve">aplikace pro vizualizaci dat na webu ve virtuální realitě je potřeba souhra více technologií, které umožní </w:t>
      </w:r>
      <w:r w:rsidR="00260F6F" w:rsidRPr="00FA6C16">
        <w:t>pořízení dat, úpravu dat, vizualizaci, interakci a následně publikaci</w:t>
      </w:r>
      <w:r w:rsidR="00A1051A" w:rsidRPr="00FA6C16">
        <w:t>.</w:t>
      </w:r>
      <w:r w:rsidR="00695EF6" w:rsidRPr="00FA6C16">
        <w:t xml:space="preserve"> </w:t>
      </w:r>
      <w:r w:rsidR="00260F6F" w:rsidRPr="00FA6C16">
        <w:t xml:space="preserve">Nejedná se tedy o jednotlivou technologii, ale souhru více tzv. </w:t>
      </w:r>
      <w:r w:rsidR="00260F6F" w:rsidRPr="00FA6C16">
        <w:rPr>
          <w:i/>
          <w:iCs/>
        </w:rPr>
        <w:t xml:space="preserve">tech </w:t>
      </w:r>
      <w:proofErr w:type="spellStart"/>
      <w:r w:rsidR="00260F6F" w:rsidRPr="00FA6C16">
        <w:rPr>
          <w:i/>
          <w:iCs/>
        </w:rPr>
        <w:t>stack</w:t>
      </w:r>
      <w:proofErr w:type="spellEnd"/>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 xml:space="preserve">tech </w:t>
      </w:r>
      <w:proofErr w:type="spellStart"/>
      <w:r w:rsidR="00260F6F" w:rsidRPr="00FA6C16">
        <w:rPr>
          <w:i/>
          <w:iCs/>
        </w:rPr>
        <w:t>stacku</w:t>
      </w:r>
      <w:proofErr w:type="spellEnd"/>
      <w:r w:rsidR="00260F6F" w:rsidRPr="00FA6C16">
        <w:t xml:space="preserve"> v kontextu </w:t>
      </w:r>
      <w:r w:rsidR="00260F6F" w:rsidRPr="00FA6C16">
        <w:rPr>
          <w:color w:val="FF0000"/>
        </w:rPr>
        <w:t>specifického využití.</w:t>
      </w:r>
      <w:r w:rsidR="00260F6F" w:rsidRPr="00FA6C16">
        <w:t xml:space="preserve"> </w:t>
      </w:r>
    </w:p>
    <w:p w14:paraId="0195418E" w14:textId="59F3B4C8" w:rsidR="00081BEF" w:rsidRPr="00976012" w:rsidRDefault="00081BEF" w:rsidP="00081BEF">
      <w:pPr>
        <w:pStyle w:val="Normlnprvnodsazen"/>
        <w:rPr>
          <w:highlight w:val="yellow"/>
          <w:lang w:eastAsia="en-US"/>
        </w:rPr>
      </w:pPr>
      <w:r w:rsidRPr="00976012">
        <w:rPr>
          <w:highlight w:val="yellow"/>
          <w:lang w:eastAsia="en-US"/>
        </w:rPr>
        <w:t>Obecný postup tvorby virtuálního prostředí je možné zjednodušit dle úkolů na:</w:t>
      </w:r>
    </w:p>
    <w:p w14:paraId="06B34DB3" w14:textId="32E2754E" w:rsidR="00081BEF" w:rsidRPr="00976012" w:rsidRDefault="00081BEF" w:rsidP="00081BEF">
      <w:pPr>
        <w:pStyle w:val="Normlnprvnodsazen"/>
        <w:numPr>
          <w:ilvl w:val="0"/>
          <w:numId w:val="47"/>
        </w:numPr>
        <w:rPr>
          <w:highlight w:val="yellow"/>
          <w:lang w:eastAsia="en-US"/>
        </w:rPr>
      </w:pPr>
      <w:r w:rsidRPr="00976012">
        <w:rPr>
          <w:highlight w:val="yellow"/>
          <w:lang w:eastAsia="en-US"/>
        </w:rPr>
        <w:t>Získání dat pro zobrazení – SLAM</w:t>
      </w:r>
    </w:p>
    <w:p w14:paraId="063E33CF" w14:textId="6CDBFDE2" w:rsidR="00081BEF" w:rsidRPr="00976012" w:rsidRDefault="00081BEF" w:rsidP="00081BEF">
      <w:pPr>
        <w:pStyle w:val="Normlnprvnodsazen"/>
        <w:numPr>
          <w:ilvl w:val="1"/>
          <w:numId w:val="47"/>
        </w:numPr>
        <w:rPr>
          <w:highlight w:val="yellow"/>
          <w:lang w:eastAsia="en-US"/>
        </w:rPr>
      </w:pPr>
      <w:r w:rsidRPr="00976012">
        <w:rPr>
          <w:highlight w:val="yellow"/>
          <w:lang w:eastAsia="en-US"/>
        </w:rPr>
        <w:t>Lidar, fotogrammetrie, tradiční mapování (textury)</w:t>
      </w:r>
    </w:p>
    <w:p w14:paraId="15ACCC0D" w14:textId="595772EA" w:rsidR="00081BEF" w:rsidRPr="00976012" w:rsidRDefault="00081BEF" w:rsidP="00081BEF">
      <w:pPr>
        <w:pStyle w:val="Normlnprvnodsazen"/>
        <w:numPr>
          <w:ilvl w:val="0"/>
          <w:numId w:val="47"/>
        </w:numPr>
        <w:rPr>
          <w:highlight w:val="yellow"/>
          <w:lang w:eastAsia="en-US"/>
        </w:rPr>
      </w:pPr>
      <w:r w:rsidRPr="00976012">
        <w:rPr>
          <w:highlight w:val="yellow"/>
          <w:lang w:eastAsia="en-US"/>
        </w:rPr>
        <w:t>Zpracování dat</w:t>
      </w:r>
    </w:p>
    <w:p w14:paraId="5956730C" w14:textId="1BF315BE" w:rsidR="00081BEF" w:rsidRPr="00976012" w:rsidRDefault="00081BEF" w:rsidP="00081BEF">
      <w:pPr>
        <w:pStyle w:val="Normlnprvnodsazen"/>
        <w:numPr>
          <w:ilvl w:val="1"/>
          <w:numId w:val="47"/>
        </w:numPr>
        <w:rPr>
          <w:highlight w:val="yellow"/>
          <w:lang w:eastAsia="en-US"/>
        </w:rPr>
      </w:pPr>
      <w:r w:rsidRPr="00976012">
        <w:rPr>
          <w:highlight w:val="yellow"/>
          <w:lang w:eastAsia="en-US"/>
        </w:rPr>
        <w:t>Vytvoření 3D objektů (</w:t>
      </w:r>
      <w:proofErr w:type="spellStart"/>
      <w:r w:rsidRPr="00976012">
        <w:rPr>
          <w:highlight w:val="yellow"/>
          <w:lang w:eastAsia="en-US"/>
        </w:rPr>
        <w:t>mesh</w:t>
      </w:r>
      <w:proofErr w:type="spellEnd"/>
      <w:r w:rsidRPr="00976012">
        <w:rPr>
          <w:highlight w:val="yellow"/>
          <w:lang w:eastAsia="en-US"/>
        </w:rPr>
        <w:t>), zpracování textur, vytvoření 3D scény</w:t>
      </w:r>
    </w:p>
    <w:p w14:paraId="5BB59B74" w14:textId="3E5F9F11" w:rsidR="00081BEF" w:rsidRPr="00976012" w:rsidRDefault="00081BEF" w:rsidP="00081BEF">
      <w:pPr>
        <w:pStyle w:val="Normlnprvnodsazen"/>
        <w:numPr>
          <w:ilvl w:val="0"/>
          <w:numId w:val="47"/>
        </w:numPr>
        <w:rPr>
          <w:highlight w:val="yellow"/>
          <w:lang w:eastAsia="en-US"/>
        </w:rPr>
      </w:pPr>
      <w:r w:rsidRPr="00976012">
        <w:rPr>
          <w:highlight w:val="yellow"/>
          <w:lang w:eastAsia="en-US"/>
        </w:rPr>
        <w:t>Vizualizace dat</w:t>
      </w:r>
    </w:p>
    <w:p w14:paraId="543AD929" w14:textId="3EF6CF5B"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Zobrazení dat pomocí vybraného vykreslovacího </w:t>
      </w:r>
      <w:proofErr w:type="spellStart"/>
      <w:r w:rsidRPr="00976012">
        <w:rPr>
          <w:highlight w:val="yellow"/>
          <w:lang w:eastAsia="en-US"/>
        </w:rPr>
        <w:t>enginu</w:t>
      </w:r>
      <w:proofErr w:type="spellEnd"/>
      <w:r w:rsidRPr="00976012">
        <w:rPr>
          <w:highlight w:val="yellow"/>
          <w:lang w:eastAsia="en-US"/>
        </w:rPr>
        <w:t>, aplikační logika – implementace uživatelské implementace s daty</w:t>
      </w:r>
    </w:p>
    <w:p w14:paraId="1F14CE57" w14:textId="761D400E" w:rsidR="00081BEF" w:rsidRPr="00976012" w:rsidRDefault="00081BEF" w:rsidP="00081BEF">
      <w:pPr>
        <w:pStyle w:val="Normlnprvnodsazen"/>
        <w:numPr>
          <w:ilvl w:val="0"/>
          <w:numId w:val="47"/>
        </w:numPr>
        <w:rPr>
          <w:highlight w:val="yellow"/>
          <w:lang w:eastAsia="en-US"/>
        </w:rPr>
      </w:pPr>
      <w:r w:rsidRPr="00976012">
        <w:rPr>
          <w:highlight w:val="yellow"/>
          <w:lang w:eastAsia="en-US"/>
        </w:rPr>
        <w:t>Publikace dat</w:t>
      </w:r>
    </w:p>
    <w:p w14:paraId="3EE3A746" w14:textId="67E17198" w:rsidR="00081BEF" w:rsidRPr="00976012" w:rsidRDefault="00081BEF" w:rsidP="00081BEF">
      <w:pPr>
        <w:pStyle w:val="Normlnprvnodsazen"/>
        <w:numPr>
          <w:ilvl w:val="1"/>
          <w:numId w:val="47"/>
        </w:numPr>
        <w:rPr>
          <w:highlight w:val="yellow"/>
          <w:lang w:eastAsia="en-US"/>
        </w:rPr>
      </w:pPr>
      <w:proofErr w:type="spellStart"/>
      <w:r w:rsidRPr="00976012">
        <w:rPr>
          <w:highlight w:val="yellow"/>
          <w:lang w:eastAsia="en-US"/>
        </w:rPr>
        <w:t>Zvěřejnění</w:t>
      </w:r>
      <w:proofErr w:type="spellEnd"/>
      <w:r w:rsidRPr="00976012">
        <w:rPr>
          <w:highlight w:val="yellow"/>
          <w:lang w:eastAsia="en-US"/>
        </w:rPr>
        <w:t xml:space="preserve"> vizualizace v rámci internetu, testování, optimalizace </w:t>
      </w:r>
    </w:p>
    <w:p w14:paraId="69C1BE05" w14:textId="557B35E6" w:rsidR="00A479E6" w:rsidRDefault="00642A9C" w:rsidP="002656D4">
      <w:pPr>
        <w:pStyle w:val="Heading2"/>
        <w:rPr>
          <w:lang w:val="cs-CZ"/>
        </w:rPr>
      </w:pPr>
      <w:r>
        <w:rPr>
          <w:lang w:val="cs-CZ"/>
        </w:rPr>
        <w:t>Taxonomie technologií</w:t>
      </w:r>
    </w:p>
    <w:p w14:paraId="1515D1B4" w14:textId="5A874305" w:rsidR="00007055" w:rsidRDefault="00D90163" w:rsidP="00976012">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w:t>
      </w:r>
      <w:proofErr w:type="spellStart"/>
      <w:r w:rsidR="003A0BA8" w:rsidRPr="001F6849">
        <w:t>ArcGIS</w:t>
      </w:r>
      <w:proofErr w:type="spellEnd"/>
      <w:r w:rsidR="003A0BA8" w:rsidRPr="001F6849">
        <w:t>, GRASS</w:t>
      </w:r>
      <w:r w:rsidR="003A0BA8">
        <w:t xml:space="preserve">, FME, Autodesk, Bentley </w:t>
      </w:r>
      <w:proofErr w:type="spellStart"/>
      <w:r w:rsidR="003A0BA8">
        <w:t>Microstation</w:t>
      </w:r>
      <w:proofErr w:type="spellEnd"/>
      <w:r w:rsidR="003A0BA8" w:rsidRPr="001F6849">
        <w:t xml:space="preserve"> aj.</w:t>
      </w:r>
      <w:del w:id="91" w:author="Lukáš Herman" w:date="2023-02-21T16:22:00Z">
        <w:r w:rsidR="003A0BA8" w:rsidRPr="001F6849" w:rsidDel="00247F6B">
          <w:delText xml:space="preserve"> </w:delText>
        </w:r>
      </w:del>
      <w:r w:rsidR="003A0BA8" w:rsidRPr="001F6849">
        <w:t>), aplikace pro tvorbu 3D grafiky (</w:t>
      </w:r>
      <w:proofErr w:type="spellStart"/>
      <w:r w:rsidR="003A0BA8" w:rsidRPr="001F6849">
        <w:t>Blender</w:t>
      </w:r>
      <w:proofErr w:type="spellEnd"/>
      <w:r w:rsidR="003A0BA8" w:rsidRPr="001F6849">
        <w:t xml:space="preserve">, </w:t>
      </w:r>
      <w:proofErr w:type="spellStart"/>
      <w:r w:rsidR="003A0BA8" w:rsidRPr="001F6849">
        <w:t>SketchUP</w:t>
      </w:r>
      <w:proofErr w:type="spellEnd"/>
      <w:r w:rsidR="003A0BA8" w:rsidRPr="001F6849">
        <w:t xml:space="preserve">, </w:t>
      </w:r>
      <w:proofErr w:type="spellStart"/>
      <w:r w:rsidR="003A0BA8" w:rsidRPr="001F6849">
        <w:t>Microstation</w:t>
      </w:r>
      <w:proofErr w:type="spellEnd"/>
      <w:r w:rsidR="003A0BA8">
        <w:t xml:space="preserve">, </w:t>
      </w:r>
      <w:r w:rsidR="003A0BA8" w:rsidRPr="003A0BA8">
        <w:t>Rhinoceros 3D</w:t>
      </w:r>
      <w:r w:rsidR="003A0BA8">
        <w:t xml:space="preserve"> aj.</w:t>
      </w:r>
      <w:r w:rsidR="003A0BA8" w:rsidRPr="001F6849">
        <w:t xml:space="preserve">) a herní </w:t>
      </w:r>
      <w:proofErr w:type="spellStart"/>
      <w:r w:rsidR="003A0BA8" w:rsidRPr="001F6849">
        <w:t>enginy</w:t>
      </w:r>
      <w:proofErr w:type="spellEnd"/>
      <w:r w:rsidR="003A0BA8" w:rsidRPr="001F6849">
        <w:t xml:space="preserve"> (Unity, </w:t>
      </w:r>
      <w:proofErr w:type="spellStart"/>
      <w:r w:rsidR="003A0BA8" w:rsidRPr="001F6849">
        <w:t>Unreal</w:t>
      </w:r>
      <w:proofErr w:type="spellEnd"/>
      <w:r w:rsidR="003A0BA8" w:rsidRPr="001F6849">
        <w:t xml:space="preserve"> </w:t>
      </w:r>
      <w:proofErr w:type="spellStart"/>
      <w:r w:rsidR="003A0BA8" w:rsidRPr="001F6849">
        <w:t>Engine</w:t>
      </w:r>
      <w:proofErr w:type="spellEnd"/>
      <w:r w:rsidR="003A0BA8" w:rsidRPr="001F6849">
        <w:t xml:space="preserve">, Godot, </w:t>
      </w:r>
      <w:proofErr w:type="spellStart"/>
      <w:r w:rsidR="003A0BA8" w:rsidRPr="001F6849">
        <w:t>Wonderland</w:t>
      </w:r>
      <w:proofErr w:type="spellEnd"/>
      <w:r w:rsidR="003A0BA8" w:rsidRPr="001F6849">
        <w:t>).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t>
      </w:r>
      <w:proofErr w:type="spellStart"/>
      <w:r w:rsidR="003A0BA8">
        <w:t>WebGL</w:t>
      </w:r>
      <w:proofErr w:type="spellEnd"/>
      <w:r w:rsidR="003A0BA8">
        <w:t xml:space="preserve">, </w:t>
      </w:r>
      <w:proofErr w:type="spellStart"/>
      <w:r w:rsidR="003A0BA8">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3C0BA332" w14:textId="77777777" w:rsidR="00B95DF6" w:rsidRDefault="003A0BA8" w:rsidP="00976012">
      <w:pPr>
        <w:pStyle w:val="Normlnprvnodsazen"/>
      </w:pPr>
      <w:r w:rsidRPr="001F6849">
        <w:lastRenderedPageBreak/>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(Godber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t xml:space="preserve">Přímý vývoj nad </w:t>
      </w:r>
      <w:proofErr w:type="spellStart"/>
      <w:r w:rsidRPr="006C458C">
        <w:t>WebGL</w:t>
      </w:r>
      <w:proofErr w:type="spellEnd"/>
      <w:r w:rsidRPr="006C458C">
        <w:t xml:space="preserve"> a </w:t>
      </w:r>
      <w:proofErr w:type="spellStart"/>
      <w:r w:rsidRPr="006C458C">
        <w:t>WebXR</w:t>
      </w:r>
      <w:proofErr w:type="spellEnd"/>
    </w:p>
    <w:p w14:paraId="4CCDB2E0" w14:textId="3C780194" w:rsidR="00B95DF6" w:rsidRDefault="00B95DF6" w:rsidP="00B95DF6">
      <w:pPr>
        <w:pStyle w:val="ListParagraph"/>
        <w:numPr>
          <w:ilvl w:val="0"/>
          <w:numId w:val="53"/>
        </w:numPr>
      </w:pPr>
      <w:r>
        <w:t xml:space="preserve">Vývoj skrze </w:t>
      </w:r>
      <w:proofErr w:type="spellStart"/>
      <w:r>
        <w:t>Javascriptový</w:t>
      </w:r>
      <w:proofErr w:type="spellEnd"/>
      <w:r>
        <w:t xml:space="preserve"> framework </w:t>
      </w:r>
      <w:r>
        <w:rPr>
          <w:lang w:val="en-US"/>
        </w:rPr>
        <w:t xml:space="preserve">/ </w:t>
      </w:r>
      <w:r>
        <w:t xml:space="preserve">knihovnu pro renderování a </w:t>
      </w:r>
      <w:r w:rsidRPr="006C458C">
        <w:t xml:space="preserve">pro </w:t>
      </w:r>
      <w:proofErr w:type="spellStart"/>
      <w:r w:rsidRPr="006C458C">
        <w:t>WebXR</w:t>
      </w:r>
      <w:proofErr w:type="spellEnd"/>
      <w:r>
        <w:t>.</w:t>
      </w:r>
    </w:p>
    <w:p w14:paraId="713FE2FD" w14:textId="0927CCD0" w:rsidR="00B95DF6" w:rsidRDefault="00B95DF6" w:rsidP="00B95DF6">
      <w:pPr>
        <w:pStyle w:val="ListParagraph"/>
        <w:numPr>
          <w:ilvl w:val="0"/>
          <w:numId w:val="53"/>
        </w:numPr>
      </w:pPr>
      <w:r>
        <w:t xml:space="preserve">Vývoj v rámci desktopového herního </w:t>
      </w:r>
      <w:proofErr w:type="spellStart"/>
      <w:r>
        <w:t>enginu</w:t>
      </w:r>
      <w:proofErr w:type="spellEnd"/>
      <w:r>
        <w:t xml:space="preserve"> a export </w:t>
      </w:r>
      <w:proofErr w:type="spellStart"/>
      <w:r>
        <w:t>WebGL</w:t>
      </w:r>
      <w:proofErr w:type="spellEnd"/>
      <w:r>
        <w:t xml:space="preserve"> aplikace skrze WASM (</w:t>
      </w:r>
      <w:r w:rsidRPr="00B95DF6">
        <w:rPr>
          <w:i/>
          <w:iCs/>
        </w:rPr>
        <w:t xml:space="preserve">Web </w:t>
      </w:r>
      <w:proofErr w:type="spellStart"/>
      <w:r w:rsidRPr="00B95DF6">
        <w:rPr>
          <w:i/>
          <w:iCs/>
        </w:rPr>
        <w:t>Assembly</w:t>
      </w:r>
      <w:proofErr w:type="spellEnd"/>
      <w:r>
        <w:t xml:space="preserve">). </w:t>
      </w:r>
    </w:p>
    <w:p w14:paraId="7C318EDC" w14:textId="6F220A00" w:rsidR="00B95DF6" w:rsidRDefault="00B95DF6" w:rsidP="00B95DF6">
      <w:pPr>
        <w:pStyle w:val="ListParagraph"/>
        <w:numPr>
          <w:ilvl w:val="0"/>
          <w:numId w:val="53"/>
        </w:numPr>
      </w:pPr>
      <w:r>
        <w:t xml:space="preserve">Vývoj skrze dedikovaný </w:t>
      </w:r>
      <w:proofErr w:type="spellStart"/>
      <w:r w:rsidR="002F5A56">
        <w:t>Web</w:t>
      </w:r>
      <w:r>
        <w:t>XR</w:t>
      </w:r>
      <w:proofErr w:type="spellEnd"/>
      <w:r>
        <w:t xml:space="preserve"> </w:t>
      </w:r>
      <w:proofErr w:type="spellStart"/>
      <w:r>
        <w:t>engine</w:t>
      </w:r>
      <w:proofErr w:type="spellEnd"/>
      <w:r>
        <w:t xml:space="preserve">. </w:t>
      </w:r>
    </w:p>
    <w:p w14:paraId="0775D027" w14:textId="5C71F6BA" w:rsidR="00B95DF6" w:rsidRPr="006C458C" w:rsidRDefault="00B95DF6" w:rsidP="00976012">
      <w:pPr>
        <w:pStyle w:val="Normlnprvnodsazen"/>
      </w:pPr>
      <w:r>
        <w:t xml:space="preserve">Pro účely geoprostorové vizualizace je možné vyloučit postup č. 1, jelikož se jedná o příliš nízko-úrovňový vývoj. V rámci této práce však bude role základních API teoreticky představena (viz. kap. X). Hlavním zaměřením je pak postup č. 2, kdy vývoj probíhá na základě standardních webových technologií. Postup č. 3 je méně flexibilní, jelikož exportéry </w:t>
      </w:r>
      <w:r w:rsidR="002F5A56">
        <w:t xml:space="preserve">virtuálních prostředí vytvořených v herních </w:t>
      </w:r>
      <w:proofErr w:type="spellStart"/>
      <w:r w:rsidR="002F5A56">
        <w:t>enginech</w:t>
      </w:r>
      <w:proofErr w:type="spellEnd"/>
      <w:r w:rsidR="002F5A56">
        <w:t xml:space="preserve"> skrze WASM jsou často černými skříňkami. Alternativně, existují nástroje, které se snaží tento problém řešit propojení postupu 2 a 3 (viz. </w:t>
      </w:r>
      <w:proofErr w:type="spellStart"/>
      <w:r w:rsidR="002F5A56">
        <w:t>Needle</w:t>
      </w:r>
      <w:proofErr w:type="spellEnd"/>
      <w:r w:rsidR="002F5A56">
        <w:t xml:space="preserve"> </w:t>
      </w:r>
      <w:proofErr w:type="spellStart"/>
      <w:r w:rsidR="002F5A56">
        <w:t>engine</w:t>
      </w:r>
      <w:proofErr w:type="spellEnd"/>
      <w:r w:rsidR="002F5A56">
        <w:t xml:space="preserve">). Postup č. 4 je uživatelsky nejpřívětivější </w:t>
      </w:r>
      <w:r w:rsidR="00FA6C16">
        <w:t>cestou,</w:t>
      </w:r>
      <w:r w:rsidR="002F5A56">
        <w:t xml:space="preserve"> jelikož umožňuje tvorbu VP v rámci GUI a přímou kompatibilitu s </w:t>
      </w:r>
      <w:proofErr w:type="spellStart"/>
      <w:r w:rsidR="002F5A56">
        <w:t>WebXR</w:t>
      </w:r>
      <w:proofErr w:type="spellEnd"/>
      <w:r w:rsidR="002F5A56">
        <w:t xml:space="preserve"> API, </w:t>
      </w:r>
      <w:r w:rsidR="002F5A56" w:rsidRPr="00BE6F26">
        <w:rPr>
          <w:highlight w:val="yellow"/>
        </w:rPr>
        <w:t xml:space="preserve">jedná se však o nový produkt stále ve vývoji, jelikož samotné </w:t>
      </w:r>
      <w:proofErr w:type="spellStart"/>
      <w:r w:rsidR="002F5A56" w:rsidRPr="00BE6F26">
        <w:rPr>
          <w:highlight w:val="yellow"/>
        </w:rPr>
        <w:t>WebXR</w:t>
      </w:r>
      <w:proofErr w:type="spellEnd"/>
      <w:r w:rsidR="002F5A56" w:rsidRPr="00BE6F26">
        <w:rPr>
          <w:highlight w:val="yellow"/>
        </w:rPr>
        <w:t xml:space="preserve"> API je stále novou specifikací.</w:t>
      </w:r>
      <w:r w:rsidR="002F5A56">
        <w:t xml:space="preserve"> </w:t>
      </w:r>
    </w:p>
    <w:p w14:paraId="3AF052DC" w14:textId="14428AD5" w:rsidR="004D6387" w:rsidRPr="00A31642" w:rsidRDefault="004D6387" w:rsidP="00007055">
      <w:pPr>
        <w:pStyle w:val="Normlnprvnodsazen"/>
        <w:rPr>
          <w:lang w:val="en-US"/>
        </w:rPr>
      </w:pPr>
    </w:p>
    <w:p w14:paraId="7C642D3B" w14:textId="5C122D3B" w:rsidR="00FD0AFD" w:rsidRPr="001F6849" w:rsidRDefault="00695EF6" w:rsidP="00FD0AFD">
      <w:pPr>
        <w:keepNext/>
      </w:pPr>
      <w:r>
        <w:rPr>
          <w:noProof/>
        </w:rPr>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6309AD91"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D926B2">
        <w:rPr>
          <w:noProof/>
        </w:rPr>
        <w:t>18</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lastRenderedPageBreak/>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2BABAB04"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926B2">
        <w:rPr>
          <w:noProof/>
        </w:rPr>
        <w:t>19</w:t>
      </w:r>
      <w:r w:rsidRPr="001F6849">
        <w:fldChar w:fldCharType="end"/>
      </w:r>
      <w:r w:rsidRPr="001F6849">
        <w:t xml:space="preserve"> Taxonomie </w:t>
      </w:r>
      <w:del w:id="92" w:author="Lukáš Herman" w:date="2023-02-06T14:26:00Z">
        <w:r w:rsidRPr="001F6849" w:rsidDel="00227A2E">
          <w:delText>weobvých</w:delText>
        </w:r>
      </w:del>
      <w:ins w:id="93" w:author="Lukáš Herman" w:date="2023-02-06T14:26:00Z">
        <w:r w:rsidR="00227A2E" w:rsidRPr="001F6849">
          <w:t>webových</w:t>
        </w:r>
      </w:ins>
      <w:r w:rsidRPr="001F6849">
        <w:t xml:space="preserve"> technologií umožňujících tvorbu </w:t>
      </w:r>
      <w:del w:id="94" w:author="Lukáš Herman" w:date="2023-02-06T14:26:00Z">
        <w:r w:rsidRPr="001F6849" w:rsidDel="00227A2E">
          <w:delText>virutálních</w:delText>
        </w:r>
      </w:del>
      <w:ins w:id="95"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668F8679" w:rsidR="00637A27" w:rsidRPr="00637A27" w:rsidRDefault="00637A27" w:rsidP="00637A27">
      <w:pPr>
        <w:pStyle w:val="Caption"/>
      </w:pPr>
      <w:r>
        <w:t xml:space="preserve">Obr. </w:t>
      </w:r>
      <w:r>
        <w:fldChar w:fldCharType="begin"/>
      </w:r>
      <w:r>
        <w:instrText xml:space="preserve"> SEQ Obr. \* ARABIC </w:instrText>
      </w:r>
      <w:r>
        <w:fldChar w:fldCharType="separate"/>
      </w:r>
      <w:r w:rsidR="00D926B2">
        <w:rPr>
          <w:noProof/>
        </w:rPr>
        <w:t>20</w:t>
      </w:r>
      <w:r>
        <w:fldChar w:fldCharType="end"/>
      </w:r>
      <w:r>
        <w:t xml:space="preserve"> </w:t>
      </w:r>
      <w:r w:rsidRPr="001F6849">
        <w:t xml:space="preserve">Taxonomie </w:t>
      </w:r>
      <w:del w:id="96" w:author="Lukáš Herman" w:date="2023-02-06T14:26:00Z">
        <w:r w:rsidRPr="001F6849" w:rsidDel="00227A2E">
          <w:delText>weobvých</w:delText>
        </w:r>
      </w:del>
      <w:ins w:id="97" w:author="Lukáš Herman" w:date="2023-02-06T14:26:00Z">
        <w:r w:rsidRPr="001F6849">
          <w:t>webových</w:t>
        </w:r>
      </w:ins>
      <w:r w:rsidRPr="001F6849">
        <w:t xml:space="preserve"> technologií umožňujících tvorbu </w:t>
      </w:r>
      <w:del w:id="98" w:author="Lukáš Herman" w:date="2023-02-06T14:26:00Z">
        <w:r w:rsidRPr="001F6849" w:rsidDel="00227A2E">
          <w:delText>virutálních</w:delText>
        </w:r>
      </w:del>
      <w:ins w:id="99"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696C140F" w14:textId="335C42DA" w:rsidR="001937BB" w:rsidRPr="00F55C43" w:rsidRDefault="00EC09D9" w:rsidP="001937BB">
      <w:pPr>
        <w:rPr>
          <w:lang w:val="en-US"/>
        </w:rPr>
      </w:pPr>
      <w:r w:rsidRPr="00642A9C">
        <w:rPr>
          <w:highlight w:val="yellow"/>
        </w:rPr>
        <w:t>Obr. X a Obr. X</w:t>
      </w:r>
      <w:r>
        <w:t xml:space="preserve"> podávají obecný přehled o ekosystému technologií, kterých je třeba pro vykreslování 3D grafiky a tvorby virtuálních prostředí na webu. </w:t>
      </w:r>
    </w:p>
    <w:p w14:paraId="528F9BA2" w14:textId="0BDFAEED" w:rsidR="00F80471" w:rsidRPr="00F80471" w:rsidRDefault="00E364D4" w:rsidP="00F80471">
      <w:pPr>
        <w:pStyle w:val="Heading2"/>
        <w:rPr>
          <w:lang w:val="cs-CZ"/>
        </w:rPr>
      </w:pPr>
      <w:r w:rsidRPr="001F6849">
        <w:rPr>
          <w:lang w:val="cs-CZ"/>
        </w:rPr>
        <w:lastRenderedPageBreak/>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0"/>
      <w:commentRangeStart w:id="101"/>
      <w:r w:rsidRPr="001F6849">
        <w:rPr>
          <w:lang w:eastAsia="en-US"/>
        </w:rPr>
        <w:t>2</w:t>
      </w:r>
      <w:del w:id="102" w:author="Lukáš Herman" w:date="2023-02-10T18:48:00Z">
        <w:r w:rsidRPr="001F6849" w:rsidDel="0045773E">
          <w:rPr>
            <w:lang w:eastAsia="en-US"/>
          </w:rPr>
          <w:delText xml:space="preserve"> </w:delText>
        </w:r>
      </w:del>
      <w:r w:rsidRPr="001F6849">
        <w:rPr>
          <w:lang w:eastAsia="en-US"/>
        </w:rPr>
        <w:t>D</w:t>
      </w:r>
      <w:commentRangeEnd w:id="100"/>
      <w:r w:rsidR="0045773E" w:rsidRPr="001F6849">
        <w:rPr>
          <w:rStyle w:val="CommentReference"/>
          <w:lang w:eastAsia="en-US"/>
        </w:rPr>
        <w:commentReference w:id="100"/>
      </w:r>
      <w:commentRangeEnd w:id="101"/>
      <w:r w:rsidR="009C30BB" w:rsidRPr="001F6849">
        <w:rPr>
          <w:rStyle w:val="CommentReference"/>
          <w:lang w:eastAsia="en-US"/>
        </w:rPr>
        <w:commentReference w:id="101"/>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 xml:space="preserve">Web </w:t>
      </w:r>
      <w:proofErr w:type="spellStart"/>
      <w:r w:rsidRPr="001F6849">
        <w:t>APIs</w:t>
      </w:r>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slouží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 xml:space="preserve">(MDN </w:t>
      </w:r>
      <w:proofErr w:type="spellStart"/>
      <w:r w:rsidR="005B388F" w:rsidRPr="001F6849">
        <w:t>Contributors</w:t>
      </w:r>
      <w:proofErr w:type="spellEnd"/>
      <w:r w:rsidR="005B388F" w:rsidRPr="001F6849">
        <w:t xml:space="preserve">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2B718017"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926B2">
        <w:rPr>
          <w:noProof/>
        </w:rPr>
        <w:t>21</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7F85E2A7"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3D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w:t>
      </w:r>
      <w:r w:rsidR="007F7BCF" w:rsidRPr="001F6849">
        <w:rPr>
          <w:bCs/>
          <w:i/>
          <w:iCs/>
        </w:rPr>
        <w:lastRenderedPageBreak/>
        <w:t>Systems</w:t>
      </w:r>
      <w:r w:rsidR="007F7BCF" w:rsidRPr="001F6849">
        <w:rPr>
          <w:rStyle w:val="FootnoteReference"/>
          <w:bCs/>
          <w:i/>
          <w:iCs/>
        </w:rPr>
        <w:footnoteReference w:id="2"/>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r w:rsidR="00F11501">
        <w:t xml:space="preserve"> Jednoduše řečeno, </w:t>
      </w:r>
      <w:proofErr w:type="spellStart"/>
      <w:r w:rsidR="00F11501">
        <w:t>WebGL</w:t>
      </w:r>
      <w:proofErr w:type="spellEnd"/>
      <w:r w:rsidR="00F11501">
        <w:t xml:space="preserve"> je soubor </w:t>
      </w:r>
      <w:proofErr w:type="spellStart"/>
      <w:r w:rsidR="00F11501">
        <w:t>javascriptových</w:t>
      </w:r>
      <w:proofErr w:type="spellEnd"/>
      <w:r w:rsidR="00F11501">
        <w:t xml:space="preserve"> funkcí umožňující webovým prohlížečům zobrazovat 3D grafiku s využitím grafických karet. </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AD9055B" w14:textId="3C49F320"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1F6849">
        <w:rPr>
          <w:rStyle w:val="FootnoteReference"/>
          <w:bCs/>
        </w:rPr>
        <w:footnoteReference w:id="3"/>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w:t>
      </w:r>
      <w:proofErr w:type="spellStart"/>
      <w:r>
        <w:t>render</w:t>
      </w:r>
      <w:proofErr w:type="spellEnd"/>
      <w:r>
        <w:t xml:space="preserve">)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lastRenderedPageBreak/>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proofErr w:type="spellStart"/>
      <w:r w:rsidRPr="00B17DB5">
        <w:rPr>
          <w:bCs/>
          <w:i/>
          <w:iCs/>
        </w:rPr>
        <w:t>unbounded</w:t>
      </w:r>
      <w:proofErr w:type="spellEnd"/>
      <w:r w:rsidR="00EA43B7">
        <w:rPr>
          <w:bCs/>
          <w:i/>
          <w:iCs/>
        </w:rPr>
        <w:t xml:space="preserve">, </w:t>
      </w:r>
      <w:proofErr w:type="spellStart"/>
      <w:r w:rsidR="00EA43B7">
        <w:rPr>
          <w:bCs/>
          <w:i/>
          <w:iCs/>
        </w:rPr>
        <w:t>local</w:t>
      </w:r>
      <w:proofErr w:type="spellEnd"/>
      <w:r w:rsidR="00EA43B7">
        <w:rPr>
          <w:bCs/>
          <w:i/>
          <w:iCs/>
        </w:rPr>
        <w:t xml:space="preserve">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DCA61C0" w14:textId="3016A27E" w:rsidR="002328BA" w:rsidRDefault="002328BA" w:rsidP="002328BA">
      <w:pPr>
        <w:pStyle w:val="Normlnprvnodsazen"/>
        <w:rPr>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w:t>
      </w:r>
      <w:r w:rsidR="006D0E6E" w:rsidRPr="006D0E6E">
        <w:rPr>
          <w:bCs/>
          <w:highlight w:val="yellow"/>
        </w:rPr>
        <w:t xml:space="preserve">viz. </w:t>
      </w:r>
      <w:proofErr w:type="spellStart"/>
      <w:r w:rsidR="006D0E6E" w:rsidRPr="006D0E6E">
        <w:rPr>
          <w:bCs/>
          <w:highlight w:val="yellow"/>
        </w:rPr>
        <w:t>kap.X</w:t>
      </w:r>
      <w:proofErr w:type="spellEnd"/>
      <w:r w:rsidR="006D0E6E">
        <w:rPr>
          <w:bCs/>
        </w:rPr>
        <w:t xml:space="preserve"> skrze </w:t>
      </w:r>
      <w:proofErr w:type="spellStart"/>
      <w:r w:rsidR="006D0E6E">
        <w:rPr>
          <w:bCs/>
        </w:rPr>
        <w:t>XRWebGLLayer</w:t>
      </w:r>
      <w:proofErr w:type="spellEnd"/>
      <w:r>
        <w:rPr>
          <w:bCs/>
        </w:rPr>
        <w:t xml:space="preserve">. </w:t>
      </w:r>
    </w:p>
    <w:p w14:paraId="42692FAC" w14:textId="39E44791" w:rsidR="001A2401" w:rsidRDefault="001A2401" w:rsidP="001A2401">
      <w:pPr>
        <w:pStyle w:val="Normlnprvnodsazen"/>
        <w:ind w:firstLine="0"/>
        <w:rPr>
          <w:bCs/>
        </w:rPr>
      </w:pPr>
      <w:r>
        <w:rPr>
          <w:noProof/>
        </w:rPr>
        <w:drawing>
          <wp:inline distT="0" distB="0" distL="0" distR="0" wp14:anchorId="642A90C7" wp14:editId="74D9F76D">
            <wp:extent cx="5579745" cy="3235960"/>
            <wp:effectExtent l="0" t="0" r="1905" b="2540"/>
            <wp:docPr id="973441993"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41993" name="Picture 3" descr="A diagram of a proces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9745" cy="3235960"/>
                    </a:xfrm>
                    <a:prstGeom prst="rect">
                      <a:avLst/>
                    </a:prstGeom>
                    <a:noFill/>
                    <a:ln>
                      <a:noFill/>
                    </a:ln>
                  </pic:spPr>
                </pic:pic>
              </a:graphicData>
            </a:graphic>
          </wp:inline>
        </w:drawing>
      </w:r>
    </w:p>
    <w:p w14:paraId="1E934AE6" w14:textId="31BE3091" w:rsidR="00672AF9" w:rsidRPr="00672AF9" w:rsidRDefault="00672AF9" w:rsidP="001A2401">
      <w:pPr>
        <w:pStyle w:val="Normlnprvnodsazen"/>
        <w:ind w:firstLine="0"/>
        <w:rPr>
          <w:bCs/>
        </w:rPr>
      </w:pPr>
      <w:r w:rsidRPr="00672AF9">
        <w:rPr>
          <w:bCs/>
          <w:highlight w:val="yellow"/>
        </w:rPr>
        <w:t xml:space="preserve">Hlavním přínosem </w:t>
      </w:r>
      <w:proofErr w:type="spellStart"/>
      <w:r w:rsidRPr="00672AF9">
        <w:rPr>
          <w:bCs/>
          <w:highlight w:val="yellow"/>
        </w:rPr>
        <w:t>WebXR</w:t>
      </w:r>
      <w:proofErr w:type="spellEnd"/>
      <w:r w:rsidRPr="00672AF9">
        <w:rPr>
          <w:bCs/>
          <w:highlight w:val="yellow"/>
        </w:rPr>
        <w:t xml:space="preserve"> je standardizace práce se vstupními zařízeními. </w:t>
      </w:r>
      <w:proofErr w:type="spellStart"/>
      <w:r w:rsidRPr="00672AF9">
        <w:rPr>
          <w:bCs/>
          <w:highlight w:val="yellow"/>
        </w:rPr>
        <w:t>WebXR</w:t>
      </w:r>
      <w:proofErr w:type="spellEnd"/>
      <w:r w:rsidRPr="00672AF9">
        <w:rPr>
          <w:bCs/>
          <w:highlight w:val="yellow"/>
        </w:rPr>
        <w:t xml:space="preserve"> definuje </w:t>
      </w:r>
      <w:proofErr w:type="spellStart"/>
      <w:r w:rsidRPr="00672AF9">
        <w:rPr>
          <w:bCs/>
          <w:i/>
          <w:iCs/>
          <w:highlight w:val="yellow"/>
        </w:rPr>
        <w:t>XRInputSource</w:t>
      </w:r>
      <w:proofErr w:type="spellEnd"/>
      <w:r w:rsidRPr="00672AF9">
        <w:rPr>
          <w:bCs/>
          <w:highlight w:val="yellow"/>
        </w:rPr>
        <w:t xml:space="preserve"> objekt, který poskytuje informace o vstupním zařízení. Základní schopnosti vstupních zařízení jsou:</w:t>
      </w:r>
      <w:r>
        <w:rPr>
          <w:bCs/>
        </w:rPr>
        <w:t xml:space="preserve">  </w:t>
      </w:r>
    </w:p>
    <w:p w14:paraId="7554A9F9" w14:textId="77777777" w:rsidR="00672AF9" w:rsidRPr="001975DE" w:rsidRDefault="00672AF9" w:rsidP="001A2401">
      <w:pPr>
        <w:pStyle w:val="Normlnprvnodsazen"/>
        <w:ind w:firstLine="0"/>
        <w:rPr>
          <w:ins w:id="103" w:author="Jan Horák" w:date="2023-06-15T11:57:00Z"/>
          <w:bCs/>
        </w:rPr>
      </w:pPr>
    </w:p>
    <w:p w14:paraId="12BAB988" w14:textId="0ACBD3F3" w:rsidR="00571A2A" w:rsidRPr="001F6849" w:rsidRDefault="00571A2A" w:rsidP="00571A2A">
      <w:pPr>
        <w:pStyle w:val="Malnadpis"/>
        <w:rPr>
          <w:ins w:id="104" w:author="Jan Horák" w:date="2023-06-15T11:58:00Z"/>
        </w:rPr>
      </w:pPr>
      <w:proofErr w:type="spellStart"/>
      <w:ins w:id="105" w:author="Jan Horák" w:date="2023-06-15T11:57:00Z">
        <w:r w:rsidRPr="007B3717">
          <w:t>WebGPU</w:t>
        </w:r>
      </w:ins>
      <w:proofErr w:type="spellEnd"/>
      <w:r w:rsidR="007B3717" w:rsidRPr="007B3717">
        <w:t xml:space="preserve"> API</w:t>
      </w:r>
    </w:p>
    <w:p w14:paraId="69B3B275" w14:textId="00A8B77C" w:rsidR="00571A2A" w:rsidRPr="00DB26F1" w:rsidRDefault="00DA3AC7" w:rsidP="00DB26F1">
      <w:pPr>
        <w:rPr>
          <w:bCs/>
          <w:rPrChange w:id="106"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3D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w:t>
      </w:r>
      <w:proofErr w:type="spellStart"/>
      <w:r w:rsidR="00C840A2" w:rsidRPr="00C840A2">
        <w:t>Introducing</w:t>
      </w:r>
      <w:proofErr w:type="spellEnd"/>
      <w:r w:rsidR="00C840A2" w:rsidRPr="00C840A2">
        <w:t xml:space="preserve">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w:t>
      </w:r>
      <w:proofErr w:type="spellStart"/>
      <w:r w:rsidR="00C840A2" w:rsidRPr="00C840A2">
        <w:t>Can</w:t>
      </w:r>
      <w:proofErr w:type="spellEnd"/>
      <w:r w:rsidR="00C840A2" w:rsidRPr="00C840A2">
        <w:t xml:space="preserve">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 xml:space="preserve">široký a různorodý ekosystém technologií. Za účelem vývoje úspěšné aplikace je nutné zohlednit aspekt kompatibility dané aplikace s webovým prohlížečem </w:t>
      </w:r>
      <w:r w:rsidR="00C90E92" w:rsidRPr="001F6849">
        <w:lastRenderedPageBreak/>
        <w:t>(</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4D1EE5F4" w14:textId="2C7B795D" w:rsidR="00A400E8" w:rsidRPr="001F6849" w:rsidRDefault="00A400E8">
      <w:pPr>
        <w:pStyle w:val="Caption"/>
        <w:pPrChange w:id="107"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EF7E0B">
        <w:rPr>
          <w:noProof/>
        </w:rPr>
        <w:t>3</w:t>
      </w:r>
      <w:r w:rsidRPr="001F6849">
        <w:fldChar w:fldCharType="end"/>
      </w:r>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79.0 - 112.0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79.0 - 109.0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13.0 - 16.2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77.0 - 111.0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66.0 - 92.0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52.0 - 65.0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 - Android</w:t>
            </w:r>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12.0 - 19.0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1.0 - 2.0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0.9.5 - 1.2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5.0 - 16.2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77777777" w:rsidR="001937BB" w:rsidRDefault="001937BB" w:rsidP="001937BB">
      <w:pPr>
        <w:pStyle w:val="Normlnprvnodsazen"/>
        <w:ind w:firstLine="0"/>
      </w:pPr>
    </w:p>
    <w:p w14:paraId="7AE7DD12" w14:textId="0355D426" w:rsidR="007E3F0A" w:rsidRDefault="007E3F0A" w:rsidP="007E3F0A">
      <w:pPr>
        <w:pStyle w:val="Heading3"/>
        <w:rPr>
          <w:lang w:val="en-US"/>
        </w:rPr>
      </w:pPr>
      <w:r>
        <w:t>V</w:t>
      </w:r>
      <w:proofErr w:type="spellStart"/>
      <w:r>
        <w:rPr>
          <w:lang w:val="en-US"/>
        </w:rPr>
        <w:t>ývojářské</w:t>
      </w:r>
      <w:proofErr w:type="spellEnd"/>
      <w:r>
        <w:rPr>
          <w:lang w:val="en-US"/>
        </w:rPr>
        <w:t xml:space="preserve"> </w:t>
      </w:r>
      <w:proofErr w:type="spellStart"/>
      <w:r>
        <w:rPr>
          <w:lang w:val="en-US"/>
        </w:rPr>
        <w:t>nástroje</w:t>
      </w:r>
      <w:proofErr w:type="spellEnd"/>
    </w:p>
    <w:p w14:paraId="0E63AD04" w14:textId="20F120FC" w:rsidR="0021568E" w:rsidRDefault="007E3F0A" w:rsidP="0021568E">
      <w:r w:rsidRPr="007E3F0A">
        <w:rPr>
          <w:highlight w:val="yellow"/>
          <w:lang w:val="en-US"/>
        </w:rPr>
        <w:t>#todo – p</w:t>
      </w:r>
      <w:proofErr w:type="spellStart"/>
      <w:r w:rsidRPr="007E3F0A">
        <w:rPr>
          <w:highlight w:val="yellow"/>
        </w:rPr>
        <w:t>ředstavit</w:t>
      </w:r>
      <w:proofErr w:type="spellEnd"/>
      <w:r w:rsidRPr="007E3F0A">
        <w:rPr>
          <w:highlight w:val="yellow"/>
        </w:rPr>
        <w:t xml:space="preserve"> emulátory HMD vstupů – </w:t>
      </w:r>
      <w:proofErr w:type="spellStart"/>
      <w:r w:rsidRPr="007E3F0A">
        <w:rPr>
          <w:highlight w:val="yellow"/>
        </w:rPr>
        <w:t>WebXR</w:t>
      </w:r>
      <w:proofErr w:type="spellEnd"/>
      <w:r w:rsidRPr="007E3F0A">
        <w:rPr>
          <w:highlight w:val="yellow"/>
        </w:rPr>
        <w:t xml:space="preserve"> </w:t>
      </w:r>
      <w:proofErr w:type="spellStart"/>
      <w:r w:rsidRPr="007E3F0A">
        <w:rPr>
          <w:highlight w:val="yellow"/>
        </w:rPr>
        <w:t>rošíření</w:t>
      </w:r>
      <w:proofErr w:type="spellEnd"/>
      <w:r w:rsidRPr="007E3F0A">
        <w:rPr>
          <w:highlight w:val="yellow"/>
        </w:rPr>
        <w:t xml:space="preserve"> pro Firefox, </w:t>
      </w:r>
      <w:proofErr w:type="spellStart"/>
      <w:r w:rsidRPr="007E3F0A">
        <w:rPr>
          <w:highlight w:val="yellow"/>
        </w:rPr>
        <w:t>Oculus</w:t>
      </w:r>
      <w:proofErr w:type="spellEnd"/>
      <w:r w:rsidRPr="007E3F0A">
        <w:rPr>
          <w:highlight w:val="yellow"/>
        </w:rPr>
        <w:t xml:space="preserve"> </w:t>
      </w:r>
      <w:proofErr w:type="spellStart"/>
      <w:r w:rsidRPr="007E3F0A">
        <w:rPr>
          <w:highlight w:val="yellow"/>
        </w:rPr>
        <w:t>emulator</w:t>
      </w:r>
      <w:proofErr w:type="spellEnd"/>
      <w:r w:rsidRPr="007E3F0A">
        <w:rPr>
          <w:highlight w:val="yellow"/>
        </w:rPr>
        <w:t xml:space="preserve"> pro Chrome. Propojení s HMD skrze USB.</w:t>
      </w:r>
      <w:r w:rsidR="00884108">
        <w:t xml:space="preserve"> </w:t>
      </w:r>
    </w:p>
    <w:p w14:paraId="02D64007" w14:textId="190BD90A" w:rsidR="0021568E" w:rsidRPr="00231D31" w:rsidRDefault="0021568E" w:rsidP="0021568E">
      <w:pPr>
        <w:pStyle w:val="Normlnprvnodsazen"/>
        <w:rPr>
          <w:lang w:val="en-US" w:eastAsia="en-US"/>
        </w:rPr>
      </w:pPr>
      <w:r>
        <w:rPr>
          <w:lang w:eastAsia="en-US"/>
        </w:rPr>
        <w:t xml:space="preserve">Vývoj virtuálních </w:t>
      </w:r>
      <w:r w:rsidR="00D926B2">
        <w:rPr>
          <w:lang w:eastAsia="en-US"/>
        </w:rPr>
        <w:t>imerzních</w:t>
      </w:r>
      <w:r>
        <w:rPr>
          <w:lang w:eastAsia="en-US"/>
        </w:rPr>
        <w:t xml:space="preserve"> prostředí z velké části na tradiční obrazovce vyžaduje dodatečné nástroje umožňující prototypování a testování při vývoji. Dostupnost HMD zařízení je stále na takové </w:t>
      </w:r>
      <w:r w:rsidR="00D926B2">
        <w:rPr>
          <w:lang w:eastAsia="en-US"/>
        </w:rPr>
        <w:t>úrovni, aby</w:t>
      </w:r>
      <w:r>
        <w:rPr>
          <w:lang w:eastAsia="en-US"/>
        </w:rPr>
        <w:t xml:space="preserve"> bylo možné předpokládat, že uživatel bude virtuální prostředí zažívat skrze HMD. Tuto problematiku je možné řešit v rámci návrhu aplikace (viz. kap. X). Popř. druhou možností částečného řešení dostupnosti aplikace jsou existující nástroje jako: </w:t>
      </w:r>
      <w:proofErr w:type="spellStart"/>
      <w:r>
        <w:rPr>
          <w:b/>
          <w:bCs/>
          <w:lang w:eastAsia="en-US"/>
        </w:rPr>
        <w:t>Immersive</w:t>
      </w:r>
      <w:proofErr w:type="spellEnd"/>
      <w:r>
        <w:rPr>
          <w:b/>
          <w:bCs/>
          <w:lang w:eastAsia="en-US"/>
        </w:rPr>
        <w:t xml:space="preserve"> web </w:t>
      </w:r>
      <w:proofErr w:type="spellStart"/>
      <w:r>
        <w:rPr>
          <w:b/>
          <w:bCs/>
          <w:lang w:eastAsia="en-US"/>
        </w:rPr>
        <w:t>emmulator</w:t>
      </w:r>
      <w:proofErr w:type="spellEnd"/>
      <w:r>
        <w:rPr>
          <w:b/>
          <w:bCs/>
          <w:lang w:eastAsia="en-US"/>
        </w:rPr>
        <w:t xml:space="preserve"> </w:t>
      </w:r>
      <w:r>
        <w:rPr>
          <w:lang w:eastAsia="en-US"/>
        </w:rPr>
        <w:t xml:space="preserve">(Chrome, </w:t>
      </w:r>
      <w:proofErr w:type="spellStart"/>
      <w:r>
        <w:rPr>
          <w:lang w:eastAsia="en-US"/>
        </w:rPr>
        <w:t>Edge</w:t>
      </w:r>
      <w:proofErr w:type="spellEnd"/>
      <w:r>
        <w:rPr>
          <w:lang w:eastAsia="en-US"/>
        </w:rPr>
        <w:t>)</w:t>
      </w:r>
      <w:r>
        <w:rPr>
          <w:b/>
          <w:bCs/>
          <w:lang w:eastAsia="en-US"/>
        </w:rPr>
        <w:t xml:space="preserve"> </w:t>
      </w:r>
      <w:r>
        <w:rPr>
          <w:lang w:eastAsia="en-US"/>
        </w:rPr>
        <w:t xml:space="preserve">a </w:t>
      </w:r>
      <w:proofErr w:type="spellStart"/>
      <w:r>
        <w:rPr>
          <w:b/>
          <w:bCs/>
          <w:lang w:eastAsia="en-US"/>
        </w:rPr>
        <w:t>WebXR</w:t>
      </w:r>
      <w:proofErr w:type="spellEnd"/>
      <w:r>
        <w:rPr>
          <w:b/>
          <w:bCs/>
          <w:lang w:eastAsia="en-US"/>
        </w:rPr>
        <w:t xml:space="preserve"> API </w:t>
      </w:r>
      <w:proofErr w:type="spellStart"/>
      <w:r>
        <w:rPr>
          <w:b/>
          <w:bCs/>
          <w:lang w:eastAsia="en-US"/>
        </w:rPr>
        <w:t>emulator</w:t>
      </w:r>
      <w:proofErr w:type="spellEnd"/>
      <w:r>
        <w:rPr>
          <w:b/>
          <w:bCs/>
          <w:lang w:eastAsia="en-US"/>
        </w:rPr>
        <w:t xml:space="preserve"> </w:t>
      </w:r>
      <w:r>
        <w:rPr>
          <w:lang w:eastAsia="en-US"/>
        </w:rPr>
        <w:t>(Firefox)</w:t>
      </w:r>
      <w:r w:rsidR="00231D31">
        <w:rPr>
          <w:lang w:eastAsia="en-US"/>
        </w:rPr>
        <w:t xml:space="preserve"> </w:t>
      </w:r>
      <w:r w:rsidR="00231D31">
        <w:rPr>
          <w:lang w:eastAsia="en-US"/>
        </w:rPr>
        <w:fldChar w:fldCharType="begin"/>
      </w:r>
      <w:r w:rsidR="00231D31">
        <w:rPr>
          <w:lang w:eastAsia="en-US"/>
        </w:rPr>
        <w:instrText xml:space="preserve"> ADDIN ZOTERO_ITEM CSL_CITATION {"citationID":"9YtfSFZF","properties":{"formattedCitation":"(Meta Quest 2023b)","plainCitation":"(Meta Quest 2023b)","noteIndex":0},"citationItems":[{"id":2077,"uris":["http://zotero.org/groups/4599106/items/WTG39UFV"],"itemData":{"id":2077,"type":"webpage","abstract":"Immersive Web Emulator is a desktop browser extension that’s capable of simulating Meta Quest headsets, letting you easily test and iterate your WebXR experiences without a physical XR device. Learn how Immersive Web Emulator can improve your workflow and how to get started.","language":"en","title":"Revolutionizing WebXR Development with the Immersive Web Emulator","URL":"https://developer.oculus.com/blog/webxr-development-immersive-web-emulator/","author":[{"family":"Meta Quest","given":""}],"accessed":{"date-parts":[["2023",11,6]]},"issued":{"date-parts":[["2023"]]},"citation-key":"metaquestRevolutionizingWebXRDevelopment2023"}}],"schema":"https://github.com/citation-style-language/schema/raw/master/csl-citation.json"} </w:instrText>
      </w:r>
      <w:r w:rsidR="00231D31">
        <w:rPr>
          <w:lang w:eastAsia="en-US"/>
        </w:rPr>
        <w:fldChar w:fldCharType="separate"/>
      </w:r>
      <w:r w:rsidR="00231D31" w:rsidRPr="00231D31">
        <w:t xml:space="preserve">(Meta </w:t>
      </w:r>
      <w:proofErr w:type="spellStart"/>
      <w:r w:rsidR="00231D31" w:rsidRPr="00231D31">
        <w:t>Quest</w:t>
      </w:r>
      <w:proofErr w:type="spellEnd"/>
      <w:r w:rsidR="00231D31" w:rsidRPr="00231D31">
        <w:t xml:space="preserve"> 2023b)</w:t>
      </w:r>
      <w:r w:rsidR="00231D31">
        <w:rPr>
          <w:lang w:eastAsia="en-US"/>
        </w:rPr>
        <w:fldChar w:fldCharType="end"/>
      </w:r>
      <w:r>
        <w:rPr>
          <w:lang w:eastAsia="en-US"/>
        </w:rPr>
        <w:t>. Jedná se o rozšíření do prohlížečů, které umožňují uživateli simulovat interakci aplikace s HMD zařízením.</w:t>
      </w:r>
      <w:r w:rsidR="00D926B2">
        <w:rPr>
          <w:lang w:eastAsia="en-US"/>
        </w:rPr>
        <w:t xml:space="preserve"> Další přístupy k prototypování je přímo vývoj ve webovém prostředí. Tento způsob vývoje umožňuje platforma Glitch.com, která poskytuje textový editor, vývojový server a také způsob publikování. V případě prototypování v tradičním mobilním </w:t>
      </w:r>
      <w:r w:rsidR="00D926B2">
        <w:rPr>
          <w:lang w:eastAsia="en-US"/>
        </w:rPr>
        <w:lastRenderedPageBreak/>
        <w:t xml:space="preserve">zařízení je možné propojit mobilní zařízení s počítačem skrze USB kabel a pomocí vývojářských nástrojů prohlížeče Chrome </w:t>
      </w:r>
      <w:proofErr w:type="spellStart"/>
      <w:r w:rsidR="00D926B2">
        <w:rPr>
          <w:lang w:eastAsia="en-US"/>
        </w:rPr>
        <w:t>streamovat</w:t>
      </w:r>
      <w:proofErr w:type="spellEnd"/>
      <w:r w:rsidR="00D926B2">
        <w:rPr>
          <w:lang w:eastAsia="en-US"/>
        </w:rPr>
        <w:t xml:space="preserve"> lokální vývojový server do mobilního zařízení</w:t>
      </w:r>
      <w:r w:rsidR="00231D31">
        <w:rPr>
          <w:lang w:eastAsia="en-US"/>
        </w:rPr>
        <w:t xml:space="preserve"> </w:t>
      </w:r>
      <w:r w:rsidR="00231D31">
        <w:rPr>
          <w:lang w:eastAsia="en-US"/>
        </w:rPr>
        <w:fldChar w:fldCharType="begin"/>
      </w:r>
      <w:r w:rsidR="00231D31">
        <w:rPr>
          <w:lang w:eastAsia="en-US"/>
        </w:rPr>
        <w:instrText xml:space="preserve"> ADDIN ZOTERO_ITEM CSL_CITATION {"citationID":"rk1SLFPx","properties":{"formattedCitation":"(Basques 2023)","plainCitation":"(Basques 2023)","noteIndex":0},"citationItems":[{"id":2074,"uris":["http://zotero.org/groups/4599106/items/IRP4UC4D"],"itemData":{"id":2074,"type":"webpage","abstract":"Remote debug live content on an Android device from a Windows, Mac, or Linux computer.","container-title":"Chrome for Developers","language":"en","title":"Remote debug Android devices","URL":"https://developer.chrome.com/docs/devtools/remote-debugging/","author":[{"family":"Basques","given":"Kayce"}],"accessed":{"date-parts":[["2023",11,6]]},"issued":{"date-parts":[["2023"]]},"citation-key":"basquesRemoteDebugAndroid2023"}}],"schema":"https://github.com/citation-style-language/schema/raw/master/csl-citation.json"} </w:instrText>
      </w:r>
      <w:r w:rsidR="00231D31">
        <w:rPr>
          <w:lang w:eastAsia="en-US"/>
        </w:rPr>
        <w:fldChar w:fldCharType="separate"/>
      </w:r>
      <w:r w:rsidR="00231D31" w:rsidRPr="00231D31">
        <w:t>(Basques 2023)</w:t>
      </w:r>
      <w:r w:rsidR="00231D31">
        <w:rPr>
          <w:lang w:eastAsia="en-US"/>
        </w:rPr>
        <w:fldChar w:fldCharType="end"/>
      </w:r>
      <w:r w:rsidR="00D926B2">
        <w:rPr>
          <w:lang w:eastAsia="en-US"/>
        </w:rPr>
        <w:t xml:space="preserve">. </w:t>
      </w:r>
    </w:p>
    <w:p w14:paraId="64DF2966" w14:textId="77777777" w:rsidR="00D926B2" w:rsidRDefault="0021568E" w:rsidP="00D926B2">
      <w:pPr>
        <w:keepNext/>
      </w:pPr>
      <w:r w:rsidRPr="0021568E">
        <w:rPr>
          <w:noProof/>
        </w:rPr>
        <w:drawing>
          <wp:inline distT="0" distB="0" distL="0" distR="0" wp14:anchorId="0C71AF45" wp14:editId="361714D9">
            <wp:extent cx="3827675" cy="2147977"/>
            <wp:effectExtent l="0" t="0" r="1905" b="5080"/>
            <wp:docPr id="121986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65444" name="Picture 1" descr="A screenshot of a computer&#10;&#10;Description automatically generated"/>
                    <pic:cNvPicPr/>
                  </pic:nvPicPr>
                  <pic:blipFill>
                    <a:blip r:embed="rId45"/>
                    <a:stretch>
                      <a:fillRect/>
                    </a:stretch>
                  </pic:blipFill>
                  <pic:spPr>
                    <a:xfrm>
                      <a:off x="0" y="0"/>
                      <a:ext cx="3859338" cy="2165745"/>
                    </a:xfrm>
                    <a:prstGeom prst="rect">
                      <a:avLst/>
                    </a:prstGeom>
                  </pic:spPr>
                </pic:pic>
              </a:graphicData>
            </a:graphic>
          </wp:inline>
        </w:drawing>
      </w:r>
      <w:r w:rsidR="00D926B2" w:rsidRPr="00D926B2">
        <w:rPr>
          <w:noProof/>
        </w:rPr>
        <w:drawing>
          <wp:inline distT="0" distB="0" distL="0" distR="0" wp14:anchorId="4CFBFAD9" wp14:editId="1C27FCE5">
            <wp:extent cx="3838386" cy="2262756"/>
            <wp:effectExtent l="0" t="0" r="0" b="4445"/>
            <wp:docPr id="114946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64155" name="Picture 1" descr="A screenshot of a computer&#10;&#10;Description automatically generated"/>
                    <pic:cNvPicPr/>
                  </pic:nvPicPr>
                  <pic:blipFill>
                    <a:blip r:embed="rId46"/>
                    <a:stretch>
                      <a:fillRect/>
                    </a:stretch>
                  </pic:blipFill>
                  <pic:spPr>
                    <a:xfrm>
                      <a:off x="0" y="0"/>
                      <a:ext cx="3850119" cy="2269673"/>
                    </a:xfrm>
                    <a:prstGeom prst="rect">
                      <a:avLst/>
                    </a:prstGeom>
                  </pic:spPr>
                </pic:pic>
              </a:graphicData>
            </a:graphic>
          </wp:inline>
        </w:drawing>
      </w:r>
    </w:p>
    <w:p w14:paraId="39CC6B3E" w14:textId="69A5047E" w:rsidR="0021568E" w:rsidRPr="0021568E" w:rsidRDefault="00D926B2" w:rsidP="00D926B2">
      <w:pPr>
        <w:pStyle w:val="Caption"/>
      </w:pPr>
      <w:r>
        <w:t xml:space="preserve">Obr. </w:t>
      </w:r>
      <w:r>
        <w:fldChar w:fldCharType="begin"/>
      </w:r>
      <w:r>
        <w:instrText xml:space="preserve"> SEQ Obr. \* ARABIC </w:instrText>
      </w:r>
      <w:r>
        <w:fldChar w:fldCharType="separate"/>
      </w:r>
      <w:r>
        <w:rPr>
          <w:noProof/>
        </w:rPr>
        <w:t>22</w:t>
      </w:r>
      <w:r>
        <w:fldChar w:fldCharType="end"/>
      </w:r>
      <w:r>
        <w:t xml:space="preserve"> Emulátory HMD zařízení v prohlížeči. nahoře – </w:t>
      </w:r>
      <w:proofErr w:type="spellStart"/>
      <w:r>
        <w:t>Immersive</w:t>
      </w:r>
      <w:proofErr w:type="spellEnd"/>
      <w:r>
        <w:t xml:space="preserve"> web </w:t>
      </w:r>
      <w:proofErr w:type="spellStart"/>
      <w:r>
        <w:t>emmulator</w:t>
      </w:r>
      <w:proofErr w:type="spellEnd"/>
      <w:r>
        <w:t xml:space="preserve">, dole – </w:t>
      </w:r>
      <w:proofErr w:type="spellStart"/>
      <w:r>
        <w:t>WebXR</w:t>
      </w:r>
      <w:proofErr w:type="spellEnd"/>
      <w:r>
        <w:t xml:space="preserve"> API </w:t>
      </w:r>
      <w:proofErr w:type="spellStart"/>
      <w:r>
        <w:t>emmulator</w:t>
      </w:r>
      <w:proofErr w:type="spellEnd"/>
      <w:r>
        <w:t xml:space="preserve">. </w:t>
      </w:r>
    </w:p>
    <w:p w14:paraId="0EDD8066" w14:textId="757D6149" w:rsidR="00142D08" w:rsidRDefault="00142D08" w:rsidP="00142D08">
      <w:pPr>
        <w:pStyle w:val="Heading2"/>
        <w:rPr>
          <w:lang w:val="cs-CZ"/>
        </w:rPr>
      </w:pPr>
      <w:r w:rsidRPr="001F6849">
        <w:rPr>
          <w:lang w:val="cs-CZ"/>
        </w:rPr>
        <w:t>Specifikace požadavků pro technologie</w:t>
      </w:r>
    </w:p>
    <w:p w14:paraId="6C2D8108" w14:textId="18351EEB" w:rsidR="00884108" w:rsidRPr="00884108" w:rsidRDefault="00884108" w:rsidP="00884108">
      <w:pPr>
        <w:rPr>
          <w:lang w:eastAsia="cs-CZ"/>
        </w:rPr>
      </w:pPr>
      <w:r w:rsidRPr="00884108">
        <w:rPr>
          <w:highlight w:val="yellow"/>
          <w:lang w:val="en-US" w:eastAsia="cs-CZ"/>
        </w:rPr>
        <w:t xml:space="preserve"># TODO – jak </w:t>
      </w:r>
      <w:proofErr w:type="spellStart"/>
      <w:r w:rsidRPr="00884108">
        <w:rPr>
          <w:highlight w:val="yellow"/>
          <w:lang w:val="en-US" w:eastAsia="cs-CZ"/>
        </w:rPr>
        <w:t>tohle</w:t>
      </w:r>
      <w:proofErr w:type="spellEnd"/>
      <w:r w:rsidRPr="00884108">
        <w:rPr>
          <w:highlight w:val="yellow"/>
          <w:lang w:val="en-US" w:eastAsia="cs-CZ"/>
        </w:rPr>
        <w:t xml:space="preserve"> v</w:t>
      </w:r>
      <w:proofErr w:type="spellStart"/>
      <w:r w:rsidRPr="00884108">
        <w:rPr>
          <w:highlight w:val="yellow"/>
          <w:lang w:eastAsia="cs-CZ"/>
        </w:rPr>
        <w:t>ůbec</w:t>
      </w:r>
      <w:proofErr w:type="spellEnd"/>
      <w:r w:rsidRPr="00884108">
        <w:rPr>
          <w:highlight w:val="yellow"/>
          <w:lang w:eastAsia="cs-CZ"/>
        </w:rPr>
        <w:t xml:space="preserve"> napsat, kam to dát</w:t>
      </w:r>
    </w:p>
    <w:p w14:paraId="629390D6" w14:textId="20D69969" w:rsidR="00142D08" w:rsidRPr="00464C35" w:rsidRDefault="00142D08" w:rsidP="00142D08">
      <w:pPr>
        <w:pStyle w:val="Normlnprvnodsazen"/>
        <w:ind w:firstLine="0"/>
        <w:rPr>
          <w:highlight w:val="yellow"/>
          <w:lang w:eastAsia="en-US"/>
        </w:rPr>
      </w:pPr>
      <w:r w:rsidRPr="00464C35">
        <w:rPr>
          <w:highlight w:val="yellow"/>
          <w:lang w:eastAsia="en-US"/>
        </w:rPr>
        <w:t xml:space="preserve">Obecnou metodikou využívanou v softwarovém inženýrství je specifikace uživatelských požadavků na výslednou aplikaci. Hodnocení technologie pak tedy závisí na tom, zda umožňuje dosažení definovaných požadavků. </w:t>
      </w:r>
      <w:r w:rsidRPr="00464C35">
        <w:rPr>
          <w:highlight w:val="yellow"/>
        </w:rPr>
        <w:t xml:space="preserve">Metodika specifikace požadavků byla převzata z práce </w:t>
      </w:r>
      <w:r w:rsidRPr="00464C35">
        <w:rPr>
          <w:highlight w:val="yellow"/>
        </w:rPr>
        <w:fldChar w:fldCharType="begin"/>
      </w:r>
      <w:r w:rsidRPr="00464C35">
        <w:rPr>
          <w:highlight w:val="yellow"/>
        </w:rPr>
        <w:instrText xml:space="preserve"> ADDIN ZOTERO_ITEM CSL_CITATION {"citationID":"BFUIMJow","properties":{"formattedCitation":"(Herman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 modifikována pro účel hodnocení aplikací umožňující tvorbu virtuální reality. </w:t>
      </w:r>
    </w:p>
    <w:p w14:paraId="52283C08" w14:textId="77777777" w:rsidR="00142D08" w:rsidRPr="00464C35" w:rsidRDefault="00142D08" w:rsidP="00142D08">
      <w:pPr>
        <w:pStyle w:val="Heading3"/>
        <w:rPr>
          <w:highlight w:val="yellow"/>
        </w:rPr>
      </w:pPr>
      <w:r w:rsidRPr="00464C35">
        <w:rPr>
          <w:highlight w:val="yellow"/>
        </w:rPr>
        <w:t>Funkční požadavky</w:t>
      </w:r>
    </w:p>
    <w:p w14:paraId="6C93D406" w14:textId="77777777" w:rsidR="00142D08" w:rsidRPr="00464C35" w:rsidRDefault="00142D08" w:rsidP="00142D08">
      <w:pPr>
        <w:rPr>
          <w:highlight w:val="yellow"/>
        </w:rPr>
      </w:pPr>
      <w:r w:rsidRPr="00464C35">
        <w:rPr>
          <w:highlight w:val="yellow"/>
        </w:rPr>
        <w:t xml:space="preserve">Jedná se o formulace služeb / funkcí, které by měl systém poskytovat, specifikaci reakcí systému na dané vstupy a chování systému v daných situacích. V některých případech se funkční požadavky rovněž zaměřují na explicitní definici činností, jež by systém neměl vykonávat. </w:t>
      </w:r>
      <w:r w:rsidRPr="00464C35">
        <w:rPr>
          <w:highlight w:val="yellow"/>
        </w:rPr>
        <w:fldChar w:fldCharType="begin"/>
      </w:r>
      <w:r w:rsidRPr="00464C35">
        <w:rPr>
          <w:highlight w:val="yellow"/>
        </w:rPr>
        <w:instrText xml:space="preserve"> ADDIN ZOTERO_ITEM CSL_CITATION {"citationID":"bs5lyrQM","properties":{"formattedCitation":"(Sommerville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rPr>
        <w:fldChar w:fldCharType="separate"/>
      </w:r>
      <w:r w:rsidRPr="00464C35">
        <w:rPr>
          <w:highlight w:val="yellow"/>
        </w:rPr>
        <w:t>(Sommerville 2016)</w:t>
      </w:r>
      <w:r w:rsidRPr="00464C35">
        <w:rPr>
          <w:highlight w:val="yellow"/>
        </w:rPr>
        <w:fldChar w:fldCharType="end"/>
      </w:r>
    </w:p>
    <w:p w14:paraId="7E39D134"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Orientace ve scéně</w:t>
      </w:r>
    </w:p>
    <w:p w14:paraId="0B1BAECE" w14:textId="77777777" w:rsidR="00142D08" w:rsidRPr="00464C35" w:rsidRDefault="00142D08" w:rsidP="00142D08">
      <w:pPr>
        <w:pStyle w:val="Normlnprvnodsazen"/>
        <w:ind w:firstLine="0"/>
        <w:rPr>
          <w:highlight w:val="yellow"/>
          <w:lang w:eastAsia="en-US"/>
        </w:rPr>
      </w:pPr>
      <w:r w:rsidRPr="00464C35">
        <w:rPr>
          <w:highlight w:val="yellow"/>
          <w:lang w:eastAsia="en-US"/>
        </w:rPr>
        <w:lastRenderedPageBreak/>
        <w:t xml:space="preserve">Pro úspěšnou tvorbu VR aplikace je nutné, aby technologie podporovala především způsob pohybu a orientace na základě </w:t>
      </w:r>
      <w:proofErr w:type="spellStart"/>
      <w:r w:rsidRPr="00464C35">
        <w:rPr>
          <w:highlight w:val="yellow"/>
          <w:lang w:eastAsia="en-US"/>
        </w:rPr>
        <w:t>trackingu</w:t>
      </w:r>
      <w:proofErr w:type="spellEnd"/>
      <w:r w:rsidRPr="00464C35">
        <w:rPr>
          <w:highlight w:val="yellow"/>
          <w:lang w:eastAsia="en-US"/>
        </w:rPr>
        <w:t xml:space="preserve"> polohy a orientace zobrazovacího, popř. vstupního zařízení. </w:t>
      </w:r>
    </w:p>
    <w:p w14:paraId="400DD281"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Pohyb scénou</w:t>
      </w:r>
    </w:p>
    <w:p w14:paraId="6D516525"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podporovat různé možnosti pohybu 3D scénou. Měla by podporovat poziční </w:t>
      </w:r>
      <w:proofErr w:type="spellStart"/>
      <w:r w:rsidRPr="00464C35">
        <w:rPr>
          <w:i/>
          <w:iCs/>
          <w:highlight w:val="yellow"/>
          <w:lang w:eastAsia="en-US"/>
        </w:rPr>
        <w:t>tracking</w:t>
      </w:r>
      <w:proofErr w:type="spellEnd"/>
      <w:r w:rsidRPr="00464C35">
        <w:rPr>
          <w:highlight w:val="yellow"/>
          <w:lang w:eastAsia="en-US"/>
        </w:rPr>
        <w:t xml:space="preserve">, tedy proporčně převádět relativní polohu zobrazovacího zařízení od počáteční polohy v rámci virtuálního prostředí. Ve VR prostředí je dále běžným požadavkem možnost zrychleného pohybu nejčastěji pomocí teleportace skrze ukazovací paprsek. Technologie by měla podporovat způsoby pohybu pro různé typy vstupních zařízení (klávesnice, myš, </w:t>
      </w:r>
      <w:proofErr w:type="spellStart"/>
      <w:r w:rsidRPr="00464C35">
        <w:rPr>
          <w:highlight w:val="yellow"/>
          <w:lang w:eastAsia="en-US"/>
        </w:rPr>
        <w:t>kontrolery</w:t>
      </w:r>
      <w:proofErr w:type="spellEnd"/>
      <w:r w:rsidRPr="00464C35">
        <w:rPr>
          <w:highlight w:val="yellow"/>
          <w:lang w:eastAsia="en-US"/>
        </w:rPr>
        <w:t>, aj.)</w:t>
      </w:r>
    </w:p>
    <w:p w14:paraId="756B40D0" w14:textId="23DACEED" w:rsidR="00142D08" w:rsidRPr="00464C35" w:rsidRDefault="00142D08" w:rsidP="00142D08">
      <w:pPr>
        <w:pStyle w:val="Normlnprvnodsazen"/>
        <w:ind w:firstLine="0"/>
        <w:rPr>
          <w:b/>
          <w:bCs/>
          <w:highlight w:val="yellow"/>
          <w:lang w:eastAsia="en-US"/>
        </w:rPr>
      </w:pPr>
      <w:r w:rsidRPr="00464C35">
        <w:rPr>
          <w:b/>
          <w:bCs/>
          <w:highlight w:val="yellow"/>
          <w:lang w:eastAsia="en-US"/>
        </w:rPr>
        <w:t>Zobrazení</w:t>
      </w:r>
    </w:p>
    <w:p w14:paraId="2EA25211"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umožňovat zobrazení na úrovni imerze jak Desktop VR tak </w:t>
      </w:r>
      <w:proofErr w:type="spellStart"/>
      <w:r w:rsidRPr="00464C35">
        <w:rPr>
          <w:highlight w:val="yellow"/>
          <w:lang w:eastAsia="en-US"/>
        </w:rPr>
        <w:t>Immersive</w:t>
      </w:r>
      <w:proofErr w:type="spellEnd"/>
      <w:r w:rsidRPr="00464C35">
        <w:rPr>
          <w:highlight w:val="yellow"/>
          <w:lang w:eastAsia="en-US"/>
        </w:rPr>
        <w:t xml:space="preserve"> VR. Tedy pokud uživatel přistoupí k výsledné aplikaci pouze skrze tradiční display, měl by být schopný aplikaci používat stejně jako, když přistoupí pomocí HMD.</w:t>
      </w:r>
    </w:p>
    <w:p w14:paraId="24331C3C" w14:textId="77777777" w:rsidR="00142D08" w:rsidRPr="00464C35" w:rsidRDefault="00142D08" w:rsidP="00142D08">
      <w:pPr>
        <w:pStyle w:val="Malnadpis"/>
        <w:rPr>
          <w:highlight w:val="yellow"/>
        </w:rPr>
      </w:pPr>
      <w:r w:rsidRPr="00464C35">
        <w:rPr>
          <w:highlight w:val="yellow"/>
        </w:rPr>
        <w:t>Geoprostorová data</w:t>
      </w:r>
    </w:p>
    <w:p w14:paraId="57CEFD44" w14:textId="77777777" w:rsidR="00142D08" w:rsidRPr="00464C35" w:rsidRDefault="00142D08" w:rsidP="00142D08">
      <w:pPr>
        <w:pStyle w:val="Malnadpis"/>
        <w:rPr>
          <w:b w:val="0"/>
          <w:bCs/>
          <w:highlight w:val="yellow"/>
        </w:rPr>
      </w:pPr>
      <w:r w:rsidRPr="00464C35">
        <w:rPr>
          <w:b w:val="0"/>
          <w:bCs/>
          <w:highlight w:val="yellow"/>
        </w:rPr>
        <w:t xml:space="preserve">Technologie by v ideálním případě měla nativně podporovat geoprostorová data. Měla by mít možnost prostorové </w:t>
      </w:r>
      <w:proofErr w:type="spellStart"/>
      <w:r w:rsidRPr="00464C35">
        <w:rPr>
          <w:b w:val="0"/>
          <w:bCs/>
          <w:highlight w:val="yellow"/>
        </w:rPr>
        <w:t>geolokalizace</w:t>
      </w:r>
      <w:proofErr w:type="spellEnd"/>
      <w:r w:rsidRPr="00464C35">
        <w:rPr>
          <w:b w:val="0"/>
          <w:bCs/>
          <w:highlight w:val="yellow"/>
        </w:rPr>
        <w:t xml:space="preserve">.  </w:t>
      </w:r>
    </w:p>
    <w:p w14:paraId="65499625" w14:textId="77777777" w:rsidR="00142D08" w:rsidRPr="00464C35" w:rsidRDefault="00142D08" w:rsidP="00142D08">
      <w:pPr>
        <w:pStyle w:val="Heading3"/>
        <w:rPr>
          <w:highlight w:val="yellow"/>
          <w:lang w:eastAsia="cs-CZ"/>
        </w:rPr>
      </w:pPr>
      <w:r w:rsidRPr="00464C35">
        <w:rPr>
          <w:highlight w:val="yellow"/>
          <w:lang w:eastAsia="cs-CZ"/>
        </w:rPr>
        <w:t>Mimo-funkční požadavky</w:t>
      </w:r>
    </w:p>
    <w:p w14:paraId="5312048C" w14:textId="77777777" w:rsidR="00142D08" w:rsidRPr="00464C35" w:rsidRDefault="00142D08" w:rsidP="00142D08">
      <w:pPr>
        <w:rPr>
          <w:highlight w:val="yellow"/>
          <w:lang w:eastAsia="cs-CZ"/>
        </w:rPr>
      </w:pPr>
      <w:r w:rsidRPr="00464C35">
        <w:rPr>
          <w:highlight w:val="yellow"/>
          <w:lang w:eastAsia="cs-CZ"/>
        </w:rPr>
        <w:t xml:space="preserve">Jedná se o omezení služeb nebo funkcí, které systém nabízí. Zahrnují časová omezení, omezení vývojového procesu a omezení stanovená normami. Nefunkční požadavky se často vztahují na celý systém, spíše než na jednotlivé funkce nebo služby systému. </w:t>
      </w:r>
      <w:r w:rsidRPr="00464C35">
        <w:rPr>
          <w:highlight w:val="yellow"/>
          <w:lang w:eastAsia="cs-CZ"/>
        </w:rPr>
        <w:fldChar w:fldCharType="begin"/>
      </w:r>
      <w:r w:rsidRPr="00464C35">
        <w:rPr>
          <w:highlight w:val="yellow"/>
          <w:lang w:eastAsia="cs-CZ"/>
        </w:rPr>
        <w:instrText xml:space="preserve"> ADDIN ZOTERO_ITEM CSL_CITATION {"citationID":"0gPX9Whq","properties":{"formattedCitation":"(Sommerville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lang w:eastAsia="cs-CZ"/>
        </w:rPr>
        <w:fldChar w:fldCharType="separate"/>
      </w:r>
      <w:r w:rsidRPr="00464C35">
        <w:rPr>
          <w:highlight w:val="yellow"/>
        </w:rPr>
        <w:t>(Sommerville 2016)</w:t>
      </w:r>
      <w:r w:rsidRPr="00464C35">
        <w:rPr>
          <w:highlight w:val="yellow"/>
          <w:lang w:eastAsia="cs-CZ"/>
        </w:rPr>
        <w:fldChar w:fldCharType="end"/>
      </w:r>
    </w:p>
    <w:p w14:paraId="75455968" w14:textId="77777777" w:rsidR="00142D08" w:rsidRPr="00464C35" w:rsidRDefault="00142D08" w:rsidP="00142D08">
      <w:pPr>
        <w:pStyle w:val="Normlnprvnodsazen"/>
        <w:ind w:firstLine="0"/>
        <w:rPr>
          <w:b/>
          <w:bCs/>
          <w:highlight w:val="yellow"/>
        </w:rPr>
      </w:pPr>
      <w:r w:rsidRPr="00464C35">
        <w:rPr>
          <w:b/>
          <w:bCs/>
          <w:highlight w:val="yellow"/>
        </w:rPr>
        <w:t>Cena</w:t>
      </w:r>
    </w:p>
    <w:p w14:paraId="0083CFDD" w14:textId="77777777" w:rsidR="00142D08" w:rsidRPr="00464C35" w:rsidRDefault="00142D08" w:rsidP="00142D08">
      <w:pPr>
        <w:pStyle w:val="Normlnprvnodsazen"/>
        <w:ind w:firstLine="0"/>
        <w:rPr>
          <w:highlight w:val="yellow"/>
        </w:rPr>
      </w:pPr>
      <w:r w:rsidRPr="00464C35">
        <w:rPr>
          <w:highlight w:val="yellow"/>
        </w:rPr>
        <w:t xml:space="preserve">Cenu vývoje je možné definovat pomocí nákladů časových, finančních. Pomocí nich lze následně hodnotit jednotlivé technologie, a to skrze finančních nákladů na použitý software (desktopová řešení) a data. </w:t>
      </w:r>
      <w:r w:rsidRPr="00464C35">
        <w:rPr>
          <w:highlight w:val="yellow"/>
        </w:rPr>
        <w:fldChar w:fldCharType="begin"/>
      </w:r>
      <w:r w:rsidRPr="00464C35">
        <w:rPr>
          <w:highlight w:val="yellow"/>
        </w:rPr>
        <w:instrText xml:space="preserve"> ADDIN ZOTERO_ITEM CSL_CITATION {"citationID":"N8TW6LaW","properties":{"formattedCitation":"(Herman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Ačkoliv je v poslední době i v ČR sentiment zpřístupňování dat bez poplatků, 3D data jsou v mnohých případech stále proprietární záležitostí. </w:t>
      </w:r>
      <w:r w:rsidRPr="00464C35">
        <w:rPr>
          <w:highlight w:val="yellow"/>
        </w:rPr>
        <w:fldChar w:fldCharType="begin"/>
      </w:r>
      <w:r w:rsidRPr="00464C35">
        <w:rPr>
          <w:highlight w:val="yellow"/>
        </w:rPr>
        <w:instrText xml:space="preserve"> ADDIN ZOTERO_ITEM CSL_CITATION {"citationID":"AbNLMC8K","properties":{"formattedCitation":"(\\uc0\\u268{}\\uc0\\u218{}ZK 2023)","plainCitation":"(ČÚZK 2023)","noteIndex":0},"citationItems":[{"id":1879,"uris":["http://zotero.org/groups/4599106/items/NNVDNBUV"],"itemData":{"id":1879,"type":"webpage","title":"ČÚZK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Pr="00464C35">
        <w:rPr>
          <w:highlight w:val="yellow"/>
        </w:rPr>
        <w:fldChar w:fldCharType="separate"/>
      </w:r>
      <w:r w:rsidRPr="00464C35">
        <w:rPr>
          <w:rFonts w:cs="Times New Roman"/>
          <w:szCs w:val="24"/>
          <w:highlight w:val="yellow"/>
        </w:rPr>
        <w:t>(ČÚZK 2023)</w:t>
      </w:r>
      <w:r w:rsidRPr="00464C35">
        <w:rPr>
          <w:highlight w:val="yellow"/>
        </w:rPr>
        <w:fldChar w:fldCharType="end"/>
      </w:r>
      <w:r w:rsidRPr="00464C35">
        <w:rPr>
          <w:highlight w:val="yellow"/>
        </w:rPr>
        <w:t xml:space="preserve"> Časové náklady je primárně pracnost vývoje aplikace pomocí dané technologie. </w:t>
      </w:r>
      <w:r w:rsidRPr="00464C35">
        <w:rPr>
          <w:highlight w:val="yellow"/>
        </w:rPr>
        <w:fldChar w:fldCharType="begin"/>
      </w:r>
      <w:r w:rsidRPr="00464C35">
        <w:rPr>
          <w:highlight w:val="yellow"/>
        </w:rPr>
        <w:instrText xml:space="preserve"> ADDIN ZOTERO_ITEM CSL_CITATION {"citationID":"YtmkW6lf","properties":{"formattedCitation":"(Herman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p>
    <w:p w14:paraId="5BCA061C" w14:textId="77777777" w:rsidR="00142D08" w:rsidRPr="00464C35" w:rsidRDefault="00142D08" w:rsidP="00142D08">
      <w:pPr>
        <w:pStyle w:val="Normlnprvnodsazen"/>
        <w:ind w:firstLine="0"/>
        <w:rPr>
          <w:b/>
          <w:bCs/>
          <w:highlight w:val="yellow"/>
        </w:rPr>
      </w:pPr>
      <w:r w:rsidRPr="00464C35">
        <w:rPr>
          <w:b/>
          <w:bCs/>
          <w:highlight w:val="yellow"/>
        </w:rPr>
        <w:t>Dokumentace</w:t>
      </w:r>
    </w:p>
    <w:p w14:paraId="70593C2F" w14:textId="77777777" w:rsidR="00142D08" w:rsidRPr="00464C35" w:rsidRDefault="00142D08" w:rsidP="00142D08">
      <w:pPr>
        <w:pStyle w:val="Normlnprvnodsazen"/>
        <w:ind w:firstLine="0"/>
        <w:rPr>
          <w:highlight w:val="yellow"/>
        </w:rPr>
      </w:pPr>
      <w:r w:rsidRPr="00464C35">
        <w:rPr>
          <w:highlight w:val="yellow"/>
        </w:rPr>
        <w:t>Technologie by měla mít extenzivní a srozumitelnou dokumentaci za účelem snadného vývoje.</w:t>
      </w:r>
    </w:p>
    <w:p w14:paraId="2A66BE7A" w14:textId="77777777" w:rsidR="00142D08" w:rsidRPr="00464C35" w:rsidRDefault="00142D08" w:rsidP="00142D08">
      <w:pPr>
        <w:pStyle w:val="Normlnprvnodsazen"/>
        <w:ind w:firstLine="0"/>
        <w:rPr>
          <w:b/>
          <w:bCs/>
          <w:highlight w:val="yellow"/>
        </w:rPr>
      </w:pPr>
      <w:r w:rsidRPr="00464C35">
        <w:rPr>
          <w:b/>
          <w:bCs/>
          <w:highlight w:val="yellow"/>
        </w:rPr>
        <w:t xml:space="preserve">Výkonnost </w:t>
      </w:r>
    </w:p>
    <w:p w14:paraId="42A61B46" w14:textId="19DC6A65" w:rsidR="00142D08" w:rsidRPr="00464C35" w:rsidRDefault="00142D08" w:rsidP="00142D08">
      <w:pPr>
        <w:pStyle w:val="Normlnprvnodsazen"/>
        <w:ind w:firstLine="0"/>
        <w:rPr>
          <w:highlight w:val="yellow"/>
        </w:rPr>
      </w:pPr>
      <w:r w:rsidRPr="00464C35">
        <w:rPr>
          <w:highlight w:val="yellow"/>
        </w:rPr>
        <w:t xml:space="preserve">Technologie by měla dosahovat dostatečného výkonu, tak aby byla schopná vykreslovat dostatečné množství snímků, aby nedocházelo k snížení imerze. Tento požadavek je poměrně těžké hodnotit u samostatných technologií, jelikož závisí nejen na softwarovém řešení, ale často více na hardwarovém zařízení, popř. na platformě (prohlížeči). Jedním z konkrétních východisek pro výběr technologie je skutečnost, že technologie musí být založena na </w:t>
      </w:r>
      <w:proofErr w:type="spellStart"/>
      <w:r w:rsidRPr="00464C35">
        <w:rPr>
          <w:highlight w:val="yellow"/>
        </w:rPr>
        <w:t>WebGL</w:t>
      </w:r>
      <w:proofErr w:type="spellEnd"/>
      <w:r w:rsidRPr="00464C35">
        <w:rPr>
          <w:highlight w:val="yellow"/>
        </w:rPr>
        <w:t>.</w:t>
      </w:r>
    </w:p>
    <w:p w14:paraId="797114CF" w14:textId="77777777" w:rsidR="00142D08" w:rsidRPr="00464C35" w:rsidRDefault="00142D08" w:rsidP="00142D08">
      <w:pPr>
        <w:pStyle w:val="Normlnprvnodsazen"/>
        <w:ind w:firstLine="0"/>
        <w:rPr>
          <w:highlight w:val="yellow"/>
        </w:rPr>
      </w:pPr>
      <w:r w:rsidRPr="00464C35">
        <w:rPr>
          <w:highlight w:val="yellow"/>
          <w:lang w:val="en-US"/>
        </w:rPr>
        <w:t xml:space="preserve">#todo – jak </w:t>
      </w:r>
      <w:proofErr w:type="spellStart"/>
      <w:r w:rsidRPr="00464C35">
        <w:rPr>
          <w:highlight w:val="yellow"/>
          <w:lang w:val="en-US"/>
        </w:rPr>
        <w:t>budu</w:t>
      </w:r>
      <w:proofErr w:type="spellEnd"/>
      <w:r w:rsidRPr="00464C35">
        <w:rPr>
          <w:highlight w:val="yellow"/>
          <w:lang w:val="en-US"/>
        </w:rPr>
        <w:t xml:space="preserve"> m</w:t>
      </w:r>
      <w:proofErr w:type="spellStart"/>
      <w:r w:rsidRPr="00464C35">
        <w:rPr>
          <w:highlight w:val="yellow"/>
        </w:rPr>
        <w:t>ěřit</w:t>
      </w:r>
      <w:proofErr w:type="spellEnd"/>
      <w:r w:rsidRPr="00464C35">
        <w:rPr>
          <w:highlight w:val="yellow"/>
        </w:rPr>
        <w:t xml:space="preserve">, standardní scéna s povrchem budovou a nějakým objemem tematickým? </w:t>
      </w:r>
    </w:p>
    <w:p w14:paraId="023834E0" w14:textId="77777777" w:rsidR="00142D08" w:rsidRPr="00464C35" w:rsidRDefault="00142D08" w:rsidP="00142D08">
      <w:pPr>
        <w:pStyle w:val="Normlnprvnodsazen"/>
        <w:ind w:firstLine="0"/>
        <w:rPr>
          <w:b/>
          <w:bCs/>
          <w:highlight w:val="yellow"/>
        </w:rPr>
      </w:pPr>
      <w:r w:rsidRPr="00464C35">
        <w:rPr>
          <w:b/>
          <w:bCs/>
          <w:highlight w:val="yellow"/>
        </w:rPr>
        <w:t>Přístupnost</w:t>
      </w:r>
    </w:p>
    <w:p w14:paraId="4151299A" w14:textId="77777777" w:rsidR="00142D08" w:rsidRPr="00464C35" w:rsidRDefault="00142D08" w:rsidP="00142D08">
      <w:pPr>
        <w:pStyle w:val="Normlnprvnodsazen"/>
        <w:ind w:firstLine="0"/>
        <w:rPr>
          <w:highlight w:val="yellow"/>
        </w:rPr>
      </w:pPr>
      <w:r w:rsidRPr="00464C35">
        <w:rPr>
          <w:highlight w:val="yellow"/>
        </w:rPr>
        <w:t xml:space="preserve">Technologie by měla umožňovat přístup z co možná nejvíce zobrazovacích (výstupních) zařízení. V tomto případě se jedná o kombinaci podpory technologie v rámci webových prohlížečů a zároveň podpory těchto prohlížečů na vybraných hardwarových zařízeních. </w:t>
      </w:r>
    </w:p>
    <w:p w14:paraId="61B5C393" w14:textId="77777777" w:rsidR="00142D08" w:rsidRPr="00464C35" w:rsidRDefault="00142D08" w:rsidP="00142D08">
      <w:pPr>
        <w:pStyle w:val="Normlnprvnodsazen"/>
        <w:ind w:firstLine="0"/>
        <w:rPr>
          <w:b/>
          <w:bCs/>
          <w:highlight w:val="yellow"/>
        </w:rPr>
      </w:pPr>
      <w:r w:rsidRPr="00464C35">
        <w:rPr>
          <w:b/>
          <w:bCs/>
          <w:highlight w:val="yellow"/>
        </w:rPr>
        <w:lastRenderedPageBreak/>
        <w:t>Kompatibilita</w:t>
      </w:r>
    </w:p>
    <w:p w14:paraId="151CCBF3" w14:textId="77777777" w:rsidR="00142D08" w:rsidRPr="00464C35" w:rsidRDefault="00142D08" w:rsidP="00142D08">
      <w:pPr>
        <w:pStyle w:val="Normlnprvnodsazen"/>
        <w:ind w:firstLine="0"/>
        <w:rPr>
          <w:highlight w:val="yellow"/>
          <w:lang w:val="en-US"/>
        </w:rPr>
      </w:pPr>
      <w:r w:rsidRPr="00464C35">
        <w:rPr>
          <w:highlight w:val="yellow"/>
        </w:rPr>
        <w:t xml:space="preserve">Kompatibilita je v tomto případě úzce spjata s přístupností. Jedná se o množství podporovaných (kompatibilních) vstupních zařízení. Technologie by teda měla podporovat běžná vstupní zařízení`.  </w:t>
      </w:r>
      <w:r w:rsidRPr="00464C35">
        <w:rPr>
          <w:highlight w:val="yellow"/>
          <w:lang w:val="en-US"/>
        </w:rPr>
        <w:t xml:space="preserve">#todo - </w:t>
      </w:r>
      <w:proofErr w:type="spellStart"/>
      <w:r w:rsidRPr="00464C35">
        <w:rPr>
          <w:highlight w:val="yellow"/>
          <w:lang w:val="en-US"/>
        </w:rPr>
        <w:t>specifikovat</w:t>
      </w:r>
      <w:proofErr w:type="spellEnd"/>
    </w:p>
    <w:p w14:paraId="0CC8F230" w14:textId="77777777" w:rsidR="00142D08" w:rsidRPr="00464C35" w:rsidRDefault="00142D08" w:rsidP="00142D08">
      <w:pPr>
        <w:pStyle w:val="Normlnprvnodsazen"/>
        <w:ind w:firstLine="0"/>
        <w:rPr>
          <w:b/>
          <w:bCs/>
          <w:highlight w:val="yellow"/>
        </w:rPr>
      </w:pPr>
      <w:r w:rsidRPr="00464C35">
        <w:rPr>
          <w:b/>
          <w:bCs/>
          <w:highlight w:val="yellow"/>
        </w:rPr>
        <w:t>Interoperabilita</w:t>
      </w:r>
    </w:p>
    <w:p w14:paraId="13FFC4CD" w14:textId="77777777" w:rsidR="00142D08" w:rsidRPr="00464C35" w:rsidRDefault="00142D08" w:rsidP="00142D08">
      <w:pPr>
        <w:pStyle w:val="Normlnprvnodsazen"/>
        <w:ind w:firstLine="0"/>
        <w:rPr>
          <w:highlight w:val="yellow"/>
        </w:rPr>
      </w:pPr>
      <w:r w:rsidRPr="00464C35">
        <w:rPr>
          <w:highlight w:val="yellow"/>
        </w:rPr>
        <w:t>Technologie by měla podporovat interoperabilitu mezi dalšími systémy, měla by být tedy dostatečně modulární pro její použití spolu s dalšími technologiemi. Interoperabilita v případě geoprostorového kontextu je také na úrovni dat, tedy technologie by měla podporovat standardizované formáty dat a přístupů k jejich zpracování, popř. konverzi.</w:t>
      </w:r>
    </w:p>
    <w:p w14:paraId="30E4ED5D" w14:textId="1C411345" w:rsidR="00142D08" w:rsidRPr="00464C35" w:rsidRDefault="00142D08" w:rsidP="00142D08">
      <w:pPr>
        <w:pStyle w:val="Normlnprvnodsazen"/>
        <w:ind w:firstLine="0"/>
        <w:rPr>
          <w:b/>
          <w:bCs/>
          <w:highlight w:val="yellow"/>
        </w:rPr>
      </w:pPr>
      <w:r w:rsidRPr="00464C35">
        <w:rPr>
          <w:b/>
          <w:bCs/>
          <w:highlight w:val="yellow"/>
        </w:rPr>
        <w:t>Imerze</w:t>
      </w:r>
    </w:p>
    <w:p w14:paraId="5972CACC" w14:textId="67DDA0DC" w:rsidR="00142D08" w:rsidRDefault="00142D08" w:rsidP="00142D08">
      <w:pPr>
        <w:pStyle w:val="Normlnprvnodsazen"/>
        <w:ind w:firstLine="0"/>
      </w:pPr>
      <w:r w:rsidRPr="00464C35">
        <w:rPr>
          <w:highlight w:val="yellow"/>
        </w:rPr>
        <w:t xml:space="preserve">Technologie by měla podporovat Imerzní VR, tedy možnost vizualizace skrze HMD zařízení. Technologie by měla podporovat </w:t>
      </w:r>
      <w:proofErr w:type="spellStart"/>
      <w:r w:rsidRPr="00464C35">
        <w:rPr>
          <w:highlight w:val="yellow"/>
        </w:rPr>
        <w:t>WebXR</w:t>
      </w:r>
      <w:proofErr w:type="spellEnd"/>
      <w:r w:rsidRPr="00464C35">
        <w:rPr>
          <w:highlight w:val="yellow"/>
        </w:rPr>
        <w:t>.</w:t>
      </w:r>
    </w:p>
    <w:p w14:paraId="61FC4938" w14:textId="440EA8D6" w:rsidR="002C3EA4" w:rsidRDefault="002C3EA4" w:rsidP="002C3EA4">
      <w:pPr>
        <w:pStyle w:val="Heading3"/>
      </w:pPr>
      <w:r>
        <w:t xml:space="preserve">Existující řešení </w:t>
      </w:r>
    </w:p>
    <w:p w14:paraId="26D6A318" w14:textId="133B928F" w:rsidR="0059450E" w:rsidRPr="0059450E" w:rsidRDefault="0059450E" w:rsidP="0059450E">
      <w:r>
        <w:t xml:space="preserve">Za účelem vhodného výběru technologie je vhodné prozkoumat existující řešení jaké technologie byly použity. </w:t>
      </w:r>
    </w:p>
    <w:p w14:paraId="0A1B44B9" w14:textId="77777777" w:rsidR="0059450E" w:rsidRDefault="002C3EA4" w:rsidP="002C3EA4">
      <w:pPr>
        <w:pStyle w:val="Normlnprvnodsazen"/>
        <w:ind w:firstLine="0"/>
        <w:rPr>
          <w:b/>
          <w:bCs/>
        </w:rPr>
      </w:pPr>
      <w:r>
        <w:rPr>
          <w:b/>
          <w:bCs/>
        </w:rPr>
        <w:t xml:space="preserve">Project </w:t>
      </w:r>
      <w:proofErr w:type="spellStart"/>
      <w:r>
        <w:rPr>
          <w:b/>
          <w:bCs/>
        </w:rPr>
        <w:t>Flower</w:t>
      </w:r>
      <w:proofErr w:type="spellEnd"/>
      <w:r>
        <w:rPr>
          <w:b/>
          <w:bCs/>
        </w:rPr>
        <w:t xml:space="preserve"> </w:t>
      </w:r>
      <w:proofErr w:type="spellStart"/>
      <w:r>
        <w:rPr>
          <w:b/>
          <w:bCs/>
        </w:rPr>
        <w:t>Bed</w:t>
      </w:r>
      <w:proofErr w:type="spellEnd"/>
      <w:r>
        <w:rPr>
          <w:b/>
          <w:bCs/>
        </w:rPr>
        <w:t xml:space="preserve"> </w:t>
      </w:r>
    </w:p>
    <w:p w14:paraId="43C5BEE7" w14:textId="6A88A9DF" w:rsidR="0059450E" w:rsidRDefault="00C81EC4" w:rsidP="002C3EA4">
      <w:pPr>
        <w:pStyle w:val="Normlnprvnodsazen"/>
        <w:ind w:firstLine="0"/>
      </w:pPr>
      <w:r>
        <w:t xml:space="preserve">Komplexní virtuální prostředí zcela vystavěné na </w:t>
      </w:r>
      <w:proofErr w:type="spellStart"/>
      <w:r>
        <w:t>OpenSource</w:t>
      </w:r>
      <w:proofErr w:type="spellEnd"/>
      <w:r>
        <w:t xml:space="preserve"> technologiích. Projekt obsahuje pokročilou interakci. Uživatel je schopen se plně pohybovat v rámci smyšleného ostrovního prostředí, manipulovat a vytvářet objekty. Projekt je postaven zcela na </w:t>
      </w:r>
      <w:proofErr w:type="spellStart"/>
      <w:r>
        <w:t>WebXR</w:t>
      </w:r>
      <w:proofErr w:type="spellEnd"/>
      <w:r>
        <w:t xml:space="preserve"> funkcionalitě. Jako </w:t>
      </w:r>
      <w:proofErr w:type="spellStart"/>
      <w:r>
        <w:t>rendering</w:t>
      </w:r>
      <w:proofErr w:type="spellEnd"/>
      <w:r>
        <w:t xml:space="preserve"> </w:t>
      </w:r>
      <w:proofErr w:type="spellStart"/>
      <w:r>
        <w:t>engine</w:t>
      </w:r>
      <w:proofErr w:type="spellEnd"/>
      <w:r>
        <w:t xml:space="preserve"> využívá </w:t>
      </w:r>
      <w:r w:rsidRPr="00151A3A">
        <w:rPr>
          <w:i/>
          <w:iCs/>
        </w:rPr>
        <w:t>three.js</w:t>
      </w:r>
      <w:r>
        <w:t xml:space="preserve"> knihovnu. Pro tvorbu logiky a herní smyčky využívá knihovny </w:t>
      </w:r>
      <w:r w:rsidRPr="00C81EC4">
        <w:rPr>
          <w:i/>
          <w:iCs/>
        </w:rPr>
        <w:t>ECSY</w:t>
      </w:r>
      <w:r>
        <w:t xml:space="preserve"> (viz. kap. Vývoj ECS). Projekt prezentuje tvorbu </w:t>
      </w:r>
      <w:proofErr w:type="spellStart"/>
      <w:r>
        <w:t>assetů</w:t>
      </w:r>
      <w:proofErr w:type="spellEnd"/>
      <w:r>
        <w:t xml:space="preserve"> skrze modelovací software </w:t>
      </w:r>
      <w:proofErr w:type="spellStart"/>
      <w:r w:rsidRPr="00C81EC4">
        <w:rPr>
          <w:i/>
          <w:iCs/>
        </w:rPr>
        <w:t>Blender</w:t>
      </w:r>
      <w:proofErr w:type="spellEnd"/>
      <w:r>
        <w:t xml:space="preserve">, formát </w:t>
      </w:r>
      <w:proofErr w:type="spellStart"/>
      <w:r>
        <w:t>gltf</w:t>
      </w:r>
      <w:proofErr w:type="spellEnd"/>
      <w:r>
        <w:t xml:space="preserve"> a optimalizaci pomocí knihovny </w:t>
      </w:r>
      <w:proofErr w:type="spellStart"/>
      <w:r w:rsidRPr="00C81EC4">
        <w:rPr>
          <w:i/>
          <w:iCs/>
        </w:rPr>
        <w:t>gltf-transform</w:t>
      </w:r>
      <w:proofErr w:type="spellEnd"/>
      <w:r w:rsidR="00AC0170">
        <w:t xml:space="preserve"> a </w:t>
      </w:r>
      <w:proofErr w:type="spellStart"/>
      <w:r w:rsidR="00AC0170">
        <w:rPr>
          <w:i/>
          <w:iCs/>
        </w:rPr>
        <w:t>ktx-tools</w:t>
      </w:r>
      <w:proofErr w:type="spellEnd"/>
      <w:r>
        <w:t>.</w:t>
      </w:r>
      <w:r w:rsidR="00AC0170">
        <w:t xml:space="preserve"> Pro definování kolizní geometrie a logiky využívá projekt rozšíření pro three.js </w:t>
      </w:r>
      <w:proofErr w:type="spellStart"/>
      <w:r w:rsidR="00AC0170" w:rsidRPr="00AC0170">
        <w:rPr>
          <w:i/>
          <w:iCs/>
        </w:rPr>
        <w:t>three-mesh-bvh</w:t>
      </w:r>
      <w:proofErr w:type="spellEnd"/>
      <w:r w:rsidR="00AC0170">
        <w:t xml:space="preserve">. Specifika interakce jako je </w:t>
      </w:r>
      <w:proofErr w:type="spellStart"/>
      <w:r w:rsidR="00AC0170">
        <w:t>raycasting</w:t>
      </w:r>
      <w:proofErr w:type="spellEnd"/>
      <w:r w:rsidR="00AC0170">
        <w:t xml:space="preserve"> a pohyb uživatele projekt řeší vlastním kódem. Pro uživatelské rozhraní využívá projekt </w:t>
      </w:r>
      <w:proofErr w:type="spellStart"/>
      <w:r w:rsidR="00AC0170">
        <w:rPr>
          <w:i/>
          <w:iCs/>
        </w:rPr>
        <w:t>three-mesh-ui</w:t>
      </w:r>
      <w:proofErr w:type="spellEnd"/>
      <w:r w:rsidR="00AC0170">
        <w:t xml:space="preserve"> rozšíření. </w:t>
      </w:r>
      <w:r w:rsidR="002C1FE1">
        <w:t xml:space="preserve">Projekt extenzivně využívá optimalizačních technik (komprese, </w:t>
      </w:r>
      <w:proofErr w:type="spellStart"/>
      <w:r w:rsidR="002C1FE1">
        <w:t>instancování</w:t>
      </w:r>
      <w:proofErr w:type="spellEnd"/>
      <w:r w:rsidR="002C1FE1">
        <w:t xml:space="preserve"> aj.). </w:t>
      </w:r>
      <w:r w:rsidR="00AC0170">
        <w:fldChar w:fldCharType="begin"/>
      </w:r>
      <w:r w:rsidR="00231D31">
        <w:instrText xml:space="preserve"> ADDIN ZOTERO_ITEM CSL_CITATION {"citationID":"q45FstCO","properties":{"formattedCitation":"(Meta Quest 2023a)","plainCitation":"(Meta Quest 2023a)","noteIndex":0},"citationItems":[{"id":2070,"uris":["http://zotero.org/groups/4599106/items/LFTMRP3V"],"itemData":{"id":2070,"type":"webpage","abstract":"We are thrilled to announce we’re open sourcing Project Flowerbed, an immersive VR garden-building experience developed by Meta using WebXR. At Connect ‘22, we unveiled Project Flowerbed to demonstrate best practices for developers building high-quality WebXR experiences. Now, as an open source project, it’s even easier for developers to learn about our architecture, asset pipeline, and game mechanics.","language":"en","title":"Project Flowerbed: A WebXR Case Study","title-short":"Project Flowerbed","URL":"https://developer.oculus.com/blog/project-flowerbed-a-webxr-case-study/","author":[{"family":"Meta Quest","given":""}],"accessed":{"date-parts":[["2023",11,6]]},"issued":{"date-parts":[["2023"]]},"citation-key":"metaquestProjectFlowerbedWebXR2023"}}],"schema":"https://github.com/citation-style-language/schema/raw/master/csl-citation.json"} </w:instrText>
      </w:r>
      <w:r w:rsidR="00AC0170">
        <w:fldChar w:fldCharType="separate"/>
      </w:r>
      <w:r w:rsidR="00231D31" w:rsidRPr="00231D31">
        <w:t>(Meta Quest 2023a)</w:t>
      </w:r>
      <w:r w:rsidR="00AC0170">
        <w:fldChar w:fldCharType="end"/>
      </w:r>
    </w:p>
    <w:p w14:paraId="2376BDB5" w14:textId="43183A92" w:rsidR="002C1FE1" w:rsidRPr="002C1FE1" w:rsidRDefault="002C1FE1" w:rsidP="002C3EA4">
      <w:pPr>
        <w:pStyle w:val="Normlnprvnodsazen"/>
        <w:ind w:firstLine="0"/>
        <w:rPr>
          <w:lang w:val="en-US"/>
        </w:rPr>
      </w:pPr>
      <w:r w:rsidRPr="002C1FE1">
        <w:rPr>
          <w:highlight w:val="yellow"/>
          <w:lang w:val="en-US"/>
        </w:rPr>
        <w:t xml:space="preserve"># </w:t>
      </w:r>
      <w:proofErr w:type="spellStart"/>
      <w:r w:rsidRPr="002C1FE1">
        <w:rPr>
          <w:highlight w:val="yellow"/>
          <w:lang w:val="en-US"/>
        </w:rPr>
        <w:t>todo</w:t>
      </w:r>
      <w:proofErr w:type="spellEnd"/>
      <w:r w:rsidRPr="002C1FE1">
        <w:rPr>
          <w:highlight w:val="yellow"/>
          <w:lang w:val="en-US"/>
        </w:rPr>
        <w:t xml:space="preserve"> – Co </w:t>
      </w:r>
      <w:proofErr w:type="spellStart"/>
      <w:r w:rsidRPr="002C1FE1">
        <w:rPr>
          <w:highlight w:val="yellow"/>
          <w:lang w:val="en-US"/>
        </w:rPr>
        <w:t>si</w:t>
      </w:r>
      <w:proofErr w:type="spellEnd"/>
      <w:r w:rsidRPr="002C1FE1">
        <w:rPr>
          <w:highlight w:val="yellow"/>
          <w:lang w:val="en-US"/>
        </w:rPr>
        <w:t xml:space="preserve"> z toho </w:t>
      </w:r>
      <w:proofErr w:type="spellStart"/>
      <w:r w:rsidRPr="002C1FE1">
        <w:rPr>
          <w:highlight w:val="yellow"/>
          <w:lang w:val="en-US"/>
        </w:rPr>
        <w:t>vz</w:t>
      </w:r>
      <w:r w:rsidRPr="002C1FE1">
        <w:rPr>
          <w:highlight w:val="yellow"/>
        </w:rPr>
        <w:t>ít</w:t>
      </w:r>
      <w:proofErr w:type="spellEnd"/>
      <w:r w:rsidRPr="002C1FE1">
        <w:rPr>
          <w:highlight w:val="yellow"/>
        </w:rPr>
        <w:t xml:space="preserve">. Implementovat interaktivní VR je v three.js komplikované, potřeba nějakého pokročilého ECS </w:t>
      </w:r>
      <w:r w:rsidRPr="002C1FE1">
        <w:rPr>
          <w:highlight w:val="yellow"/>
          <w:lang w:val="en-US"/>
        </w:rPr>
        <w:t>(</w:t>
      </w:r>
      <w:proofErr w:type="spellStart"/>
      <w:r w:rsidRPr="002C1FE1">
        <w:rPr>
          <w:highlight w:val="yellow"/>
        </w:rPr>
        <w:t>aframe</w:t>
      </w:r>
      <w:proofErr w:type="spellEnd"/>
      <w:r w:rsidRPr="002C1FE1">
        <w:rPr>
          <w:highlight w:val="yellow"/>
          <w:lang w:val="en-US"/>
        </w:rPr>
        <w:t>).</w:t>
      </w:r>
      <w:r>
        <w:rPr>
          <w:lang w:val="en-US"/>
        </w:rPr>
        <w:t xml:space="preserve"> </w:t>
      </w:r>
    </w:p>
    <w:p w14:paraId="000F9194" w14:textId="0A343BB4" w:rsidR="00300A59" w:rsidRDefault="002C3EA4" w:rsidP="002C1FE1">
      <w:pPr>
        <w:pStyle w:val="Normlnprvnodsazen"/>
        <w:ind w:firstLine="0"/>
        <w:rPr>
          <w:i/>
          <w:iCs/>
          <w:lang w:val="en-US" w:eastAsia="en-US"/>
        </w:rPr>
      </w:pPr>
      <w:proofErr w:type="spellStart"/>
      <w:r w:rsidRPr="009520E3">
        <w:rPr>
          <w:i/>
          <w:iCs/>
          <w:highlight w:val="yellow"/>
          <w:lang w:eastAsia="en-US"/>
        </w:rPr>
        <w:t>Blender</w:t>
      </w:r>
      <w:proofErr w:type="spellEnd"/>
      <w:r w:rsidRPr="009520E3">
        <w:rPr>
          <w:i/>
          <w:iCs/>
          <w:highlight w:val="yellow"/>
          <w:lang w:eastAsia="en-US"/>
        </w:rPr>
        <w:t xml:space="preserve"> – </w:t>
      </w:r>
      <w:proofErr w:type="spellStart"/>
      <w:r w:rsidRPr="009520E3">
        <w:rPr>
          <w:i/>
          <w:iCs/>
          <w:highlight w:val="yellow"/>
          <w:lang w:eastAsia="en-US"/>
        </w:rPr>
        <w:t>scripting</w:t>
      </w:r>
      <w:proofErr w:type="spellEnd"/>
      <w:r w:rsidRPr="009520E3">
        <w:rPr>
          <w:i/>
          <w:iCs/>
          <w:highlight w:val="yellow"/>
          <w:lang w:eastAsia="en-US"/>
        </w:rPr>
        <w:t xml:space="preserve"> – level editor – </w:t>
      </w:r>
      <w:proofErr w:type="spellStart"/>
      <w:r w:rsidRPr="009520E3">
        <w:rPr>
          <w:i/>
          <w:iCs/>
          <w:highlight w:val="yellow"/>
          <w:lang w:eastAsia="en-US"/>
        </w:rPr>
        <w:t>custom</w:t>
      </w:r>
      <w:proofErr w:type="spellEnd"/>
      <w:r w:rsidRPr="009520E3">
        <w:rPr>
          <w:i/>
          <w:iCs/>
          <w:highlight w:val="yellow"/>
          <w:lang w:eastAsia="en-US"/>
        </w:rPr>
        <w:t xml:space="preserve"> </w:t>
      </w:r>
      <w:proofErr w:type="spellStart"/>
      <w:r w:rsidRPr="009520E3">
        <w:rPr>
          <w:i/>
          <w:iCs/>
          <w:highlight w:val="yellow"/>
          <w:lang w:eastAsia="en-US"/>
        </w:rPr>
        <w:t>properties</w:t>
      </w:r>
      <w:proofErr w:type="spellEnd"/>
      <w:r w:rsidRPr="009520E3">
        <w:rPr>
          <w:i/>
          <w:iCs/>
          <w:highlight w:val="yellow"/>
          <w:lang w:eastAsia="en-US"/>
        </w:rPr>
        <w:t xml:space="preserve"> to </w:t>
      </w:r>
      <w:proofErr w:type="spellStart"/>
      <w:r w:rsidRPr="009520E3">
        <w:rPr>
          <w:i/>
          <w:iCs/>
          <w:highlight w:val="yellow"/>
          <w:lang w:eastAsia="en-US"/>
        </w:rPr>
        <w:t>individual</w:t>
      </w:r>
      <w:proofErr w:type="spellEnd"/>
      <w:r w:rsidRPr="009520E3">
        <w:rPr>
          <w:i/>
          <w:iCs/>
          <w:highlight w:val="yellow"/>
          <w:lang w:eastAsia="en-US"/>
        </w:rPr>
        <w:t xml:space="preserve"> </w:t>
      </w:r>
      <w:proofErr w:type="spellStart"/>
      <w:r w:rsidRPr="009520E3">
        <w:rPr>
          <w:i/>
          <w:iCs/>
          <w:highlight w:val="yellow"/>
          <w:lang w:eastAsia="en-US"/>
        </w:rPr>
        <w:t>meshes</w:t>
      </w:r>
      <w:proofErr w:type="spellEnd"/>
      <w:r w:rsidRPr="009520E3">
        <w:rPr>
          <w:i/>
          <w:iCs/>
          <w:highlight w:val="yellow"/>
          <w:lang w:eastAsia="en-US"/>
        </w:rPr>
        <w:t xml:space="preserve"> and </w:t>
      </w:r>
      <w:proofErr w:type="spellStart"/>
      <w:r w:rsidRPr="009520E3">
        <w:rPr>
          <w:i/>
          <w:iCs/>
          <w:highlight w:val="yellow"/>
          <w:lang w:eastAsia="en-US"/>
        </w:rPr>
        <w:t>attach</w:t>
      </w:r>
      <w:proofErr w:type="spellEnd"/>
      <w:r w:rsidRPr="009520E3">
        <w:rPr>
          <w:i/>
          <w:iCs/>
          <w:highlight w:val="yellow"/>
          <w:lang w:eastAsia="en-US"/>
        </w:rPr>
        <w:t xml:space="preserve"> </w:t>
      </w:r>
      <w:proofErr w:type="spellStart"/>
      <w:r w:rsidRPr="009520E3">
        <w:rPr>
          <w:i/>
          <w:iCs/>
          <w:highlight w:val="yellow"/>
          <w:lang w:eastAsia="en-US"/>
        </w:rPr>
        <w:t>json</w:t>
      </w:r>
      <w:proofErr w:type="spellEnd"/>
      <w:r w:rsidRPr="009520E3">
        <w:rPr>
          <w:i/>
          <w:iCs/>
          <w:highlight w:val="yellow"/>
          <w:lang w:eastAsia="en-US"/>
        </w:rPr>
        <w:t xml:space="preserve"> data as </w:t>
      </w:r>
      <w:proofErr w:type="spellStart"/>
      <w:r w:rsidRPr="009520E3">
        <w:rPr>
          <w:i/>
          <w:iCs/>
          <w:highlight w:val="yellow"/>
          <w:lang w:eastAsia="en-US"/>
        </w:rPr>
        <w:t>attributes</w:t>
      </w:r>
      <w:proofErr w:type="spellEnd"/>
      <w:r w:rsidRPr="009520E3">
        <w:rPr>
          <w:i/>
          <w:iCs/>
          <w:highlight w:val="yellow"/>
          <w:lang w:eastAsia="en-US"/>
        </w:rPr>
        <w:t xml:space="preserve"> </w:t>
      </w:r>
      <w:proofErr w:type="spellStart"/>
      <w:r w:rsidRPr="009520E3">
        <w:rPr>
          <w:i/>
          <w:iCs/>
          <w:highlight w:val="yellow"/>
          <w:lang w:eastAsia="en-US"/>
        </w:rPr>
        <w:t>directly</w:t>
      </w:r>
      <w:proofErr w:type="spellEnd"/>
      <w:r w:rsidRPr="009520E3">
        <w:rPr>
          <w:i/>
          <w:iCs/>
          <w:highlight w:val="yellow"/>
          <w:lang w:eastAsia="en-US"/>
        </w:rPr>
        <w:t xml:space="preserve"> to </w:t>
      </w:r>
      <w:proofErr w:type="spellStart"/>
      <w:r w:rsidRPr="009520E3">
        <w:rPr>
          <w:i/>
          <w:iCs/>
          <w:highlight w:val="yellow"/>
          <w:lang w:eastAsia="en-US"/>
        </w:rPr>
        <w:t>the</w:t>
      </w:r>
      <w:proofErr w:type="spellEnd"/>
      <w:r w:rsidRPr="009520E3">
        <w:rPr>
          <w:i/>
          <w:iCs/>
          <w:highlight w:val="yellow"/>
          <w:lang w:eastAsia="en-US"/>
        </w:rPr>
        <w:t xml:space="preserve"> </w:t>
      </w:r>
      <w:proofErr w:type="spellStart"/>
      <w:r w:rsidRPr="009520E3">
        <w:rPr>
          <w:i/>
          <w:iCs/>
          <w:highlight w:val="yellow"/>
          <w:lang w:eastAsia="en-US"/>
        </w:rPr>
        <w:t>nodes</w:t>
      </w:r>
      <w:proofErr w:type="spellEnd"/>
      <w:r w:rsidRPr="009520E3">
        <w:rPr>
          <w:i/>
          <w:iCs/>
          <w:highlight w:val="yellow"/>
          <w:lang w:eastAsia="en-US"/>
        </w:rPr>
        <w:t xml:space="preserve"> in GLTF </w:t>
      </w:r>
      <w:proofErr w:type="spellStart"/>
      <w:r w:rsidRPr="009520E3">
        <w:rPr>
          <w:i/>
          <w:iCs/>
          <w:highlight w:val="yellow"/>
          <w:lang w:eastAsia="en-US"/>
        </w:rPr>
        <w:t>format</w:t>
      </w:r>
      <w:proofErr w:type="spellEnd"/>
      <w:r w:rsidRPr="009520E3">
        <w:rPr>
          <w:i/>
          <w:iCs/>
          <w:highlight w:val="yellow"/>
          <w:lang w:eastAsia="en-US"/>
        </w:rPr>
        <w:t xml:space="preserve"> – </w:t>
      </w:r>
      <w:proofErr w:type="spellStart"/>
      <w:r w:rsidRPr="009520E3">
        <w:rPr>
          <w:i/>
          <w:iCs/>
          <w:highlight w:val="yellow"/>
          <w:lang w:eastAsia="en-US"/>
        </w:rPr>
        <w:t>read</w:t>
      </w:r>
      <w:proofErr w:type="spellEnd"/>
      <w:r w:rsidRPr="009520E3">
        <w:rPr>
          <w:i/>
          <w:iCs/>
          <w:highlight w:val="yellow"/>
          <w:lang w:eastAsia="en-US"/>
        </w:rPr>
        <w:t xml:space="preserve"> </w:t>
      </w:r>
      <w:proofErr w:type="spellStart"/>
      <w:r w:rsidRPr="009520E3">
        <w:rPr>
          <w:i/>
          <w:iCs/>
          <w:highlight w:val="yellow"/>
          <w:lang w:eastAsia="en-US"/>
        </w:rPr>
        <w:t>those</w:t>
      </w:r>
      <w:proofErr w:type="spellEnd"/>
      <w:r w:rsidRPr="009520E3">
        <w:rPr>
          <w:i/>
          <w:iCs/>
          <w:highlight w:val="yellow"/>
          <w:lang w:eastAsia="en-US"/>
        </w:rPr>
        <w:t xml:space="preserve"> </w:t>
      </w:r>
      <w:proofErr w:type="spellStart"/>
      <w:r w:rsidRPr="009520E3">
        <w:rPr>
          <w:i/>
          <w:iCs/>
          <w:highlight w:val="yellow"/>
          <w:lang w:eastAsia="en-US"/>
        </w:rPr>
        <w:t>properties</w:t>
      </w:r>
      <w:proofErr w:type="spellEnd"/>
      <w:r w:rsidRPr="009520E3">
        <w:rPr>
          <w:i/>
          <w:iCs/>
          <w:highlight w:val="yellow"/>
          <w:lang w:eastAsia="en-US"/>
        </w:rPr>
        <w:t xml:space="preserve"> in </w:t>
      </w:r>
      <w:proofErr w:type="spellStart"/>
      <w:r w:rsidRPr="009520E3">
        <w:rPr>
          <w:i/>
          <w:iCs/>
          <w:highlight w:val="yellow"/>
          <w:lang w:eastAsia="en-US"/>
        </w:rPr>
        <w:t>engine</w:t>
      </w:r>
      <w:proofErr w:type="spellEnd"/>
      <w:r w:rsidRPr="009520E3">
        <w:rPr>
          <w:i/>
          <w:iCs/>
          <w:highlight w:val="yellow"/>
          <w:lang w:eastAsia="en-US"/>
        </w:rPr>
        <w:t xml:space="preserve"> to </w:t>
      </w:r>
      <w:proofErr w:type="spellStart"/>
      <w:r w:rsidRPr="009520E3">
        <w:rPr>
          <w:i/>
          <w:iCs/>
          <w:highlight w:val="yellow"/>
          <w:lang w:eastAsia="en-US"/>
        </w:rPr>
        <w:t>attach</w:t>
      </w:r>
      <w:proofErr w:type="spellEnd"/>
      <w:r w:rsidRPr="009520E3">
        <w:rPr>
          <w:i/>
          <w:iCs/>
          <w:highlight w:val="yellow"/>
          <w:lang w:eastAsia="en-US"/>
        </w:rPr>
        <w:t xml:space="preserve"> </w:t>
      </w:r>
      <w:proofErr w:type="spellStart"/>
      <w:r w:rsidRPr="009520E3">
        <w:rPr>
          <w:i/>
          <w:iCs/>
          <w:highlight w:val="yellow"/>
          <w:lang w:eastAsia="en-US"/>
        </w:rPr>
        <w:t>gameplay</w:t>
      </w:r>
      <w:proofErr w:type="spellEnd"/>
      <w:r w:rsidRPr="009520E3">
        <w:rPr>
          <w:i/>
          <w:iCs/>
          <w:highlight w:val="yellow"/>
          <w:lang w:eastAsia="en-US"/>
        </w:rPr>
        <w:t xml:space="preserve"> </w:t>
      </w:r>
      <w:proofErr w:type="spellStart"/>
      <w:r w:rsidRPr="009520E3">
        <w:rPr>
          <w:i/>
          <w:iCs/>
          <w:highlight w:val="yellow"/>
          <w:lang w:eastAsia="en-US"/>
        </w:rPr>
        <w:t>behaviours</w:t>
      </w:r>
      <w:proofErr w:type="spellEnd"/>
      <w:r w:rsidRPr="009520E3">
        <w:rPr>
          <w:i/>
          <w:iCs/>
          <w:highlight w:val="yellow"/>
          <w:lang w:eastAsia="en-US"/>
        </w:rPr>
        <w:t xml:space="preserve"> </w:t>
      </w:r>
      <w:r w:rsidRPr="009520E3">
        <w:rPr>
          <w:i/>
          <w:iCs/>
          <w:highlight w:val="yellow"/>
          <w:lang w:val="en-US" w:eastAsia="en-US"/>
        </w:rPr>
        <w:t>?? HOW</w:t>
      </w:r>
    </w:p>
    <w:p w14:paraId="5CC139F4" w14:textId="29DFCFD1" w:rsidR="00300A59" w:rsidRDefault="00300A59" w:rsidP="002C1FE1">
      <w:pPr>
        <w:pStyle w:val="Normlnprvnodsazen"/>
        <w:ind w:firstLine="0"/>
        <w:rPr>
          <w:b/>
          <w:bCs/>
          <w:lang w:val="en-US" w:eastAsia="en-US"/>
        </w:rPr>
      </w:pPr>
      <w:r w:rsidRPr="00300A59">
        <w:rPr>
          <w:b/>
          <w:bCs/>
          <w:lang w:val="en-US" w:eastAsia="en-US"/>
        </w:rPr>
        <w:t>Par-</w:t>
      </w:r>
      <w:proofErr w:type="spellStart"/>
      <w:r w:rsidRPr="00300A59">
        <w:rPr>
          <w:b/>
          <w:bCs/>
          <w:lang w:val="en-US" w:eastAsia="en-US"/>
        </w:rPr>
        <w:t>adowski</w:t>
      </w:r>
      <w:proofErr w:type="spellEnd"/>
      <w:r w:rsidRPr="00300A59">
        <w:rPr>
          <w:b/>
          <w:bCs/>
          <w:lang w:val="en-US" w:eastAsia="en-US"/>
        </w:rPr>
        <w:t xml:space="preserve"> minigolf</w:t>
      </w:r>
    </w:p>
    <w:p w14:paraId="1D60F1BE" w14:textId="77777777" w:rsidR="009F4413" w:rsidRDefault="00FD158C" w:rsidP="002C1FE1">
      <w:pPr>
        <w:pStyle w:val="Normlnprvnodsazen"/>
        <w:ind w:firstLine="0"/>
        <w:rPr>
          <w:lang w:eastAsia="en-US"/>
        </w:rPr>
      </w:pPr>
      <w:r>
        <w:rPr>
          <w:lang w:val="en-US" w:eastAsia="en-US"/>
        </w:rPr>
        <w:t>Virtu</w:t>
      </w:r>
      <w:proofErr w:type="spellStart"/>
      <w:r>
        <w:rPr>
          <w:lang w:eastAsia="en-US"/>
        </w:rPr>
        <w:t>ální</w:t>
      </w:r>
      <w:proofErr w:type="spellEnd"/>
      <w:r>
        <w:rPr>
          <w:lang w:eastAsia="en-US"/>
        </w:rPr>
        <w:t xml:space="preserve"> prostředí imitující minigolf. Projekt je vystavěn na </w:t>
      </w:r>
      <w:proofErr w:type="spellStart"/>
      <w:r>
        <w:rPr>
          <w:lang w:eastAsia="en-US"/>
        </w:rPr>
        <w:t>opensource</w:t>
      </w:r>
      <w:proofErr w:type="spellEnd"/>
      <w:r>
        <w:rPr>
          <w:lang w:eastAsia="en-US"/>
        </w:rPr>
        <w:t xml:space="preserve"> technologiích. Pro vykreslování využívá </w:t>
      </w:r>
      <w:r w:rsidRPr="00FD158C">
        <w:rPr>
          <w:i/>
          <w:iCs/>
          <w:lang w:eastAsia="en-US"/>
        </w:rPr>
        <w:t>three.js</w:t>
      </w:r>
      <w:r>
        <w:rPr>
          <w:lang w:eastAsia="en-US"/>
        </w:rPr>
        <w:t xml:space="preserve">. Pro herní logiku a kompozici prostředí využívá </w:t>
      </w:r>
      <w:proofErr w:type="spellStart"/>
      <w:r w:rsidRPr="00FD158C">
        <w:rPr>
          <w:i/>
          <w:iCs/>
          <w:lang w:eastAsia="en-US"/>
        </w:rPr>
        <w:t>Aframe</w:t>
      </w:r>
      <w:proofErr w:type="spellEnd"/>
      <w:r>
        <w:rPr>
          <w:lang w:eastAsia="en-US"/>
        </w:rPr>
        <w:t xml:space="preserve">. Fyzikální simulaci řeší skrze </w:t>
      </w:r>
      <w:r w:rsidRPr="00FD158C">
        <w:rPr>
          <w:i/>
          <w:iCs/>
          <w:lang w:eastAsia="en-US"/>
        </w:rPr>
        <w:t xml:space="preserve">NVIDIA </w:t>
      </w:r>
      <w:proofErr w:type="spellStart"/>
      <w:r w:rsidRPr="00FD158C">
        <w:rPr>
          <w:i/>
          <w:iCs/>
          <w:lang w:eastAsia="en-US"/>
        </w:rPr>
        <w:t>PhysX</w:t>
      </w:r>
      <w:proofErr w:type="spellEnd"/>
      <w:r>
        <w:rPr>
          <w:lang w:eastAsia="en-US"/>
        </w:rPr>
        <w:t xml:space="preserve"> systém. Tvorbu </w:t>
      </w:r>
      <w:proofErr w:type="spellStart"/>
      <w:r>
        <w:rPr>
          <w:lang w:eastAsia="en-US"/>
        </w:rPr>
        <w:t>assetů</w:t>
      </w:r>
      <w:proofErr w:type="spellEnd"/>
      <w:r>
        <w:rPr>
          <w:lang w:eastAsia="en-US"/>
        </w:rPr>
        <w:t xml:space="preserve"> řeší skrze </w:t>
      </w:r>
      <w:proofErr w:type="spellStart"/>
      <w:r>
        <w:rPr>
          <w:lang w:eastAsia="en-US"/>
        </w:rPr>
        <w:t>Blender</w:t>
      </w:r>
      <w:proofErr w:type="spellEnd"/>
      <w:r>
        <w:rPr>
          <w:lang w:eastAsia="en-US"/>
        </w:rPr>
        <w:t xml:space="preserve"> a </w:t>
      </w:r>
      <w:proofErr w:type="spellStart"/>
      <w:r>
        <w:rPr>
          <w:lang w:eastAsia="en-US"/>
        </w:rPr>
        <w:t>gltf</w:t>
      </w:r>
      <w:proofErr w:type="spellEnd"/>
      <w:r>
        <w:rPr>
          <w:lang w:eastAsia="en-US"/>
        </w:rPr>
        <w:t xml:space="preserve"> export. </w:t>
      </w:r>
      <w:r w:rsidR="0083753B">
        <w:rPr>
          <w:lang w:eastAsia="en-US"/>
        </w:rPr>
        <w:t xml:space="preserve">Kolaborativní vývoj a následně i hostování je řešeno skrze platformu Glitch.com. </w:t>
      </w:r>
    </w:p>
    <w:p w14:paraId="2C10DF40" w14:textId="2502D757" w:rsidR="009F4413" w:rsidRPr="009F4413" w:rsidRDefault="009F4413" w:rsidP="002C1FE1">
      <w:pPr>
        <w:pStyle w:val="Normlnprvnodsazen"/>
        <w:ind w:firstLine="0"/>
        <w:rPr>
          <w:b/>
          <w:bCs/>
          <w:lang w:val="en-US" w:eastAsia="en-US"/>
        </w:rPr>
      </w:pPr>
      <w:r w:rsidRPr="009F4413">
        <w:rPr>
          <w:b/>
          <w:bCs/>
          <w:lang w:val="en-US" w:eastAsia="en-US"/>
        </w:rPr>
        <w:t>Escape artist</w:t>
      </w:r>
    </w:p>
    <w:p w14:paraId="1A59236B" w14:textId="78D55AFF" w:rsidR="00206A72" w:rsidRDefault="00CD32D4" w:rsidP="002C1FE1">
      <w:pPr>
        <w:pStyle w:val="Normlnprvnodsazen"/>
        <w:ind w:firstLine="0"/>
        <w:rPr>
          <w:lang w:val="en-US" w:eastAsia="en-US"/>
        </w:rPr>
      </w:pPr>
      <w:proofErr w:type="spellStart"/>
      <w:r>
        <w:rPr>
          <w:lang w:val="en-US" w:eastAsia="en-US"/>
        </w:rPr>
        <w:t>Projekt</w:t>
      </w:r>
      <w:proofErr w:type="spellEnd"/>
      <w:r>
        <w:rPr>
          <w:lang w:val="en-US" w:eastAsia="en-US"/>
        </w:rPr>
        <w:t xml:space="preserve"> od </w:t>
      </w:r>
      <w:proofErr w:type="spellStart"/>
      <w:r>
        <w:rPr>
          <w:lang w:val="en-US" w:eastAsia="en-US"/>
        </w:rPr>
        <w:t>stejné</w:t>
      </w:r>
      <w:proofErr w:type="spellEnd"/>
      <w:r>
        <w:rPr>
          <w:lang w:val="en-US" w:eastAsia="en-US"/>
        </w:rPr>
        <w:t xml:space="preserve"> </w:t>
      </w:r>
      <w:proofErr w:type="spellStart"/>
      <w:r>
        <w:rPr>
          <w:lang w:val="en-US" w:eastAsia="en-US"/>
        </w:rPr>
        <w:t>agentury</w:t>
      </w:r>
      <w:proofErr w:type="spellEnd"/>
      <w:r>
        <w:rPr>
          <w:lang w:val="en-US" w:eastAsia="en-US"/>
        </w:rPr>
        <w:t xml:space="preserve"> </w:t>
      </w:r>
      <w:proofErr w:type="spellStart"/>
      <w:r>
        <w:rPr>
          <w:lang w:val="en-US" w:eastAsia="en-US"/>
        </w:rPr>
        <w:t>jako</w:t>
      </w:r>
      <w:proofErr w:type="spellEnd"/>
      <w:r>
        <w:rPr>
          <w:lang w:val="en-US" w:eastAsia="en-US"/>
        </w:rPr>
        <w:t xml:space="preserve"> </w:t>
      </w:r>
      <w:proofErr w:type="spellStart"/>
      <w:r>
        <w:rPr>
          <w:lang w:val="en-US" w:eastAsia="en-US"/>
        </w:rPr>
        <w:t>webXR</w:t>
      </w:r>
      <w:proofErr w:type="spellEnd"/>
      <w:r>
        <w:rPr>
          <w:lang w:val="en-US" w:eastAsia="en-US"/>
        </w:rPr>
        <w:t xml:space="preserve"> minigolf</w:t>
      </w:r>
      <w:r w:rsidR="009F4413">
        <w:rPr>
          <w:lang w:val="en-US" w:eastAsia="en-US"/>
        </w:rPr>
        <w:t xml:space="preserve"> </w:t>
      </w:r>
      <w:proofErr w:type="spellStart"/>
      <w:r>
        <w:rPr>
          <w:lang w:val="en-US" w:eastAsia="en-US"/>
        </w:rPr>
        <w:t>vyvinutý</w:t>
      </w:r>
      <w:proofErr w:type="spellEnd"/>
      <w:r>
        <w:rPr>
          <w:lang w:val="en-US" w:eastAsia="en-US"/>
        </w:rPr>
        <w:t xml:space="preserve"> v </w:t>
      </w:r>
      <w:proofErr w:type="spellStart"/>
      <w:r>
        <w:rPr>
          <w:lang w:val="en-US" w:eastAsia="en-US"/>
        </w:rPr>
        <w:t>rámci</w:t>
      </w:r>
      <w:proofErr w:type="spellEnd"/>
      <w:r>
        <w:rPr>
          <w:lang w:val="en-US" w:eastAsia="en-US"/>
        </w:rPr>
        <w:t xml:space="preserve"> </w:t>
      </w:r>
      <w:proofErr w:type="spellStart"/>
      <w:r>
        <w:rPr>
          <w:lang w:val="en-US" w:eastAsia="en-US"/>
        </w:rPr>
        <w:t>programu</w:t>
      </w:r>
      <w:proofErr w:type="spellEnd"/>
      <w:r>
        <w:rPr>
          <w:lang w:val="en-US" w:eastAsia="en-US"/>
        </w:rPr>
        <w:t xml:space="preserve"> Wonderland engine. </w:t>
      </w:r>
    </w:p>
    <w:p w14:paraId="32B20C4E" w14:textId="77777777" w:rsidR="009F4413" w:rsidRDefault="009F4413" w:rsidP="009F4413">
      <w:pPr>
        <w:pStyle w:val="Malnadpis"/>
        <w:rPr>
          <w:rFonts w:ascii="Times New Roman" w:hAnsi="Times New Roman"/>
          <w:lang w:val="en-US"/>
        </w:rPr>
      </w:pPr>
      <w:r>
        <w:lastRenderedPageBreak/>
        <w:t>Ski Fit 365</w:t>
      </w:r>
    </w:p>
    <w:p w14:paraId="3411C646" w14:textId="78AB62DA" w:rsidR="001937BB" w:rsidRDefault="006108EA" w:rsidP="001937BB">
      <w:pPr>
        <w:pStyle w:val="Heading2"/>
      </w:pPr>
      <w:proofErr w:type="spellStart"/>
      <w:r>
        <w:t>Analýza</w:t>
      </w:r>
      <w:proofErr w:type="spellEnd"/>
      <w:r>
        <w:t xml:space="preserve"> </w:t>
      </w:r>
      <w:proofErr w:type="spellStart"/>
      <w:r>
        <w:t>technologií</w:t>
      </w:r>
      <w:proofErr w:type="spellEnd"/>
    </w:p>
    <w:p w14:paraId="45E7CF5F" w14:textId="6E01DBDE" w:rsidR="00884108" w:rsidRDefault="00D560AD" w:rsidP="00884108">
      <w:r w:rsidRPr="00D560AD">
        <w:rPr>
          <w:lang w:eastAsia="cs-CZ"/>
        </w:rPr>
        <w:t xml:space="preserve">Technologie umožňující 3D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základě vytvoření jednoduché scény. Primárním hodnotícím kritériem technologií je jejich </w:t>
      </w:r>
      <w:r w:rsidR="00884108">
        <w:rPr>
          <w:lang w:eastAsia="cs-CZ"/>
        </w:rPr>
        <w:t>kompatibilita,</w:t>
      </w:r>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klíčová pro existenci virtuální reality na webu.</w:t>
      </w:r>
      <w:r w:rsidR="000333F9">
        <w:rPr>
          <w:lang w:eastAsia="cs-CZ"/>
        </w:rPr>
        <w:t xml:space="preserve"> </w:t>
      </w:r>
      <w:r w:rsidR="000333F9">
        <w:t xml:space="preserve">Výběr technologií pro analýzu a popis byl založen na rešerší literatury dokumentující existující řešení a seznamu technologií </w:t>
      </w:r>
      <w:r w:rsidR="000333F9">
        <w:fldChar w:fldCharType="begin"/>
      </w:r>
      <w:r w:rsidR="000333F9">
        <w:instrText xml:space="preserve"> ADDIN ZOTERO_ITEM CSL_CITATION {"citationID":"ncyC9CkZ","properties":{"formattedCitation":"(Seguin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0333F9">
        <w:fldChar w:fldCharType="separate"/>
      </w:r>
      <w:r w:rsidR="000333F9" w:rsidRPr="004F2C70">
        <w:t>(Seguin 2023)</w:t>
      </w:r>
      <w:r w:rsidR="000333F9">
        <w:fldChar w:fldCharType="end"/>
      </w:r>
      <w:r w:rsidR="000333F9">
        <w:t>.</w:t>
      </w:r>
    </w:p>
    <w:p w14:paraId="1EE56B27" w14:textId="77777777" w:rsidR="00EF7E0B" w:rsidRDefault="00EF7E0B" w:rsidP="00EF7E0B">
      <w:pPr>
        <w:pStyle w:val="Heading3"/>
      </w:pPr>
      <w:proofErr w:type="spellStart"/>
      <w:r>
        <w:t>Rendering</w:t>
      </w:r>
      <w:proofErr w:type="spellEnd"/>
      <w:r>
        <w:t xml:space="preserve"> </w:t>
      </w:r>
      <w:proofErr w:type="spellStart"/>
      <w:r>
        <w:t>enginy</w:t>
      </w:r>
      <w:proofErr w:type="spellEnd"/>
    </w:p>
    <w:p w14:paraId="624C7F3F" w14:textId="77777777" w:rsidR="00EF7E0B" w:rsidRDefault="00EF7E0B" w:rsidP="00EF7E0B">
      <w:r>
        <w:t xml:space="preserve">Jak již bylo </w:t>
      </w:r>
      <w:proofErr w:type="spellStart"/>
      <w:r>
        <w:t>zmíňeno</w:t>
      </w:r>
      <w:proofErr w:type="spellEnd"/>
      <w:r>
        <w:t xml:space="preserve"> v předešlé </w:t>
      </w:r>
      <w:proofErr w:type="spellStart"/>
      <w:r>
        <w:t>kapitlo</w:t>
      </w:r>
      <w:proofErr w:type="spellEnd"/>
      <w:r>
        <w:t xml:space="preserve"> (Webový vývoj) drtivá většina 3D grafiky na webu je realizována skrze </w:t>
      </w:r>
      <w:proofErr w:type="spellStart"/>
      <w:r>
        <w:t>nízkoúrovňovou</w:t>
      </w:r>
      <w:proofErr w:type="spellEnd"/>
      <w:r>
        <w:t xml:space="preserve"> knihovnu </w:t>
      </w:r>
      <w:proofErr w:type="spellStart"/>
      <w:r>
        <w:t>WebGL</w:t>
      </w:r>
      <w:proofErr w:type="spellEnd"/>
      <w:r>
        <w:t xml:space="preserve">. Kreativní práce s touto knihovnou je však není triviální, tudíž existují knihovny dedikované pro </w:t>
      </w:r>
      <w:proofErr w:type="spellStart"/>
      <w:r>
        <w:t>usnadění</w:t>
      </w:r>
      <w:proofErr w:type="spellEnd"/>
      <w:r>
        <w:t xml:space="preserve"> vykreslování 3D grafiky na webu. Jedná se o knihovny, které zpravidla poskytují deklarativní objektovou strukturu nad </w:t>
      </w:r>
      <w:proofErr w:type="spellStart"/>
      <w:r>
        <w:t>WebGL</w:t>
      </w:r>
      <w:proofErr w:type="spellEnd"/>
      <w:r>
        <w:t xml:space="preserve"> koncepty. Poskytují tedy implementované abstrakce pro jednotlivé komponenty 3D vizualizace </w:t>
      </w:r>
      <w:r w:rsidRPr="000333F9">
        <w:rPr>
          <w:highlight w:val="yellow"/>
        </w:rPr>
        <w:t>(viz. kap)</w:t>
      </w:r>
      <w:r>
        <w:t xml:space="preserve"> skrze zpravidla </w:t>
      </w:r>
      <w:proofErr w:type="spellStart"/>
      <w:r>
        <w:t>JavaScriptové</w:t>
      </w:r>
      <w:proofErr w:type="spellEnd"/>
      <w:r>
        <w:t xml:space="preserve"> API. V následující kapitole budou vybrány hlavní zástupci této kategorie. Výběr byl vytvořen na základě popularity řešení a poslední aktualizace projektu. Projekty s poslední aktualizací starší než 3 měsíce nebyly brány v potaz. </w:t>
      </w:r>
    </w:p>
    <w:p w14:paraId="2BBA8A0D" w14:textId="77777777" w:rsidR="00EF7E0B" w:rsidRPr="006741D9" w:rsidRDefault="00EF7E0B" w:rsidP="00EF7E0B">
      <w:pPr>
        <w:pStyle w:val="Caption"/>
        <w:keepNext/>
        <w:rPr>
          <w:noProof/>
        </w:rPr>
      </w:pPr>
      <w:r>
        <w:t xml:space="preserve">Tab. </w:t>
      </w:r>
      <w:r>
        <w:fldChar w:fldCharType="begin"/>
      </w:r>
      <w:r>
        <w:instrText xml:space="preserve"> SEQ Tab. \* ARABIC </w:instrText>
      </w:r>
      <w:r>
        <w:fldChar w:fldCharType="separate"/>
      </w:r>
      <w:r>
        <w:rPr>
          <w:noProof/>
        </w:rPr>
        <w:t>5</w:t>
      </w:r>
      <w:r>
        <w:fldChar w:fldCharType="end"/>
      </w:r>
      <w:r>
        <w:t xml:space="preserve"> Populární </w:t>
      </w:r>
      <w:proofErr w:type="spellStart"/>
      <w:r>
        <w:t>WebGL</w:t>
      </w:r>
      <w:proofErr w:type="spellEnd"/>
      <w:r>
        <w:t xml:space="preserve"> knihovny</w:t>
      </w:r>
      <w:r>
        <w:rPr>
          <w:noProof/>
        </w:rPr>
        <w:t xml:space="preserve">. Popularita – počet hodnocení na GitHub k datu (29.9.2023). zdroj: </w:t>
      </w:r>
      <w:r>
        <w:rPr>
          <w:noProof/>
        </w:rPr>
        <w:fldChar w:fldCharType="begin"/>
      </w:r>
      <w:r>
        <w:rPr>
          <w:noProof/>
        </w:rPr>
        <w:instrText xml:space="preserve"> ADDIN ZOTERO_ITEM CSL_CITATION {"citationID":"f2kIEJ8v","properties":{"formattedCitation":"(Seguin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Pr>
          <w:noProof/>
        </w:rPr>
        <w:fldChar w:fldCharType="separate"/>
      </w:r>
      <w:r w:rsidRPr="006741D9">
        <w:t>(Seguin 2023)</w:t>
      </w:r>
      <w:r>
        <w:rPr>
          <w:noProof/>
        </w:rPr>
        <w:fldChar w:fldCharType="end"/>
      </w:r>
    </w:p>
    <w:tbl>
      <w:tblPr>
        <w:tblW w:w="8550" w:type="dxa"/>
        <w:tblLayout w:type="fixed"/>
        <w:tblLook w:val="04A0" w:firstRow="1" w:lastRow="0" w:firstColumn="1" w:lastColumn="0" w:noHBand="0" w:noVBand="1"/>
      </w:tblPr>
      <w:tblGrid>
        <w:gridCol w:w="1167"/>
        <w:gridCol w:w="1134"/>
        <w:gridCol w:w="1209"/>
        <w:gridCol w:w="900"/>
        <w:gridCol w:w="1530"/>
        <w:gridCol w:w="1440"/>
        <w:gridCol w:w="1170"/>
      </w:tblGrid>
      <w:tr w:rsidR="00EF7E0B" w:rsidRPr="006741D9" w14:paraId="5FB6E5D9" w14:textId="77777777" w:rsidTr="007A43D7">
        <w:trPr>
          <w:trHeight w:val="555"/>
        </w:trPr>
        <w:tc>
          <w:tcPr>
            <w:tcW w:w="1167" w:type="dxa"/>
            <w:tcBorders>
              <w:top w:val="single" w:sz="4" w:space="0" w:color="auto"/>
              <w:left w:val="nil"/>
              <w:bottom w:val="single" w:sz="8" w:space="0" w:color="auto"/>
              <w:right w:val="nil"/>
            </w:tcBorders>
            <w:shd w:val="clear" w:color="auto" w:fill="auto"/>
            <w:vAlign w:val="center"/>
            <w:hideMark/>
          </w:tcPr>
          <w:p w14:paraId="2E4ED95C"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WebGL </w:t>
            </w:r>
            <w:proofErr w:type="spellStart"/>
            <w:r w:rsidRPr="006741D9">
              <w:rPr>
                <w:rFonts w:eastAsia="Times New Roman" w:cs="Calibri"/>
                <w:b/>
                <w:bCs/>
                <w:color w:val="000000"/>
                <w:sz w:val="18"/>
                <w:szCs w:val="18"/>
                <w:lang w:val="en-US"/>
              </w:rPr>
              <w:t>knihovna</w:t>
            </w:r>
            <w:proofErr w:type="spellEnd"/>
          </w:p>
        </w:tc>
        <w:tc>
          <w:tcPr>
            <w:tcW w:w="1134" w:type="dxa"/>
            <w:tcBorders>
              <w:top w:val="single" w:sz="4" w:space="0" w:color="auto"/>
              <w:left w:val="nil"/>
              <w:bottom w:val="single" w:sz="8" w:space="0" w:color="auto"/>
              <w:right w:val="nil"/>
            </w:tcBorders>
            <w:shd w:val="clear" w:color="auto" w:fill="auto"/>
            <w:vAlign w:val="center"/>
            <w:hideMark/>
          </w:tcPr>
          <w:p w14:paraId="21F56096"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Popularita</w:t>
            </w:r>
            <w:proofErr w:type="spellEnd"/>
          </w:p>
        </w:tc>
        <w:tc>
          <w:tcPr>
            <w:tcW w:w="1209" w:type="dxa"/>
            <w:tcBorders>
              <w:top w:val="single" w:sz="4" w:space="0" w:color="auto"/>
              <w:left w:val="nil"/>
              <w:bottom w:val="single" w:sz="8" w:space="0" w:color="auto"/>
              <w:right w:val="nil"/>
            </w:tcBorders>
            <w:shd w:val="clear" w:color="auto" w:fill="auto"/>
            <w:vAlign w:val="center"/>
            <w:hideMark/>
          </w:tcPr>
          <w:p w14:paraId="5D871CE1"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Prog. </w:t>
            </w:r>
            <w:proofErr w:type="spellStart"/>
            <w:r w:rsidRPr="006741D9">
              <w:rPr>
                <w:rFonts w:eastAsia="Times New Roman" w:cs="Calibri"/>
                <w:b/>
                <w:bCs/>
                <w:color w:val="000000"/>
                <w:sz w:val="18"/>
                <w:szCs w:val="18"/>
                <w:lang w:val="en-US"/>
              </w:rPr>
              <w:t>jazyk</w:t>
            </w:r>
            <w:proofErr w:type="spellEnd"/>
          </w:p>
        </w:tc>
        <w:tc>
          <w:tcPr>
            <w:tcW w:w="900" w:type="dxa"/>
            <w:tcBorders>
              <w:top w:val="single" w:sz="4" w:space="0" w:color="auto"/>
              <w:left w:val="nil"/>
              <w:bottom w:val="single" w:sz="8" w:space="0" w:color="auto"/>
              <w:right w:val="nil"/>
            </w:tcBorders>
            <w:shd w:val="clear" w:color="auto" w:fill="auto"/>
            <w:vAlign w:val="center"/>
            <w:hideMark/>
          </w:tcPr>
          <w:p w14:paraId="236BBB08"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WebXR</w:t>
            </w:r>
            <w:proofErr w:type="spellEnd"/>
          </w:p>
        </w:tc>
        <w:tc>
          <w:tcPr>
            <w:tcW w:w="1530" w:type="dxa"/>
            <w:tcBorders>
              <w:top w:val="single" w:sz="4" w:space="0" w:color="auto"/>
              <w:left w:val="nil"/>
              <w:bottom w:val="single" w:sz="8" w:space="0" w:color="auto"/>
              <w:right w:val="nil"/>
            </w:tcBorders>
            <w:shd w:val="clear" w:color="auto" w:fill="auto"/>
            <w:vAlign w:val="center"/>
            <w:hideMark/>
          </w:tcPr>
          <w:p w14:paraId="76F2ECD5"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Import</w:t>
            </w:r>
          </w:p>
        </w:tc>
        <w:tc>
          <w:tcPr>
            <w:tcW w:w="1440" w:type="dxa"/>
            <w:tcBorders>
              <w:top w:val="single" w:sz="4" w:space="0" w:color="auto"/>
              <w:left w:val="nil"/>
              <w:bottom w:val="single" w:sz="8" w:space="0" w:color="auto"/>
              <w:right w:val="nil"/>
            </w:tcBorders>
            <w:shd w:val="clear" w:color="auto" w:fill="auto"/>
            <w:vAlign w:val="center"/>
            <w:hideMark/>
          </w:tcPr>
          <w:p w14:paraId="607499C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Funkcionalita</w:t>
            </w:r>
            <w:proofErr w:type="spellEnd"/>
          </w:p>
        </w:tc>
        <w:tc>
          <w:tcPr>
            <w:tcW w:w="1170" w:type="dxa"/>
            <w:tcBorders>
              <w:top w:val="single" w:sz="4" w:space="0" w:color="auto"/>
              <w:left w:val="nil"/>
              <w:bottom w:val="single" w:sz="8" w:space="0" w:color="auto"/>
              <w:right w:val="nil"/>
            </w:tcBorders>
            <w:shd w:val="clear" w:color="auto" w:fill="auto"/>
            <w:vAlign w:val="center"/>
            <w:hideMark/>
          </w:tcPr>
          <w:p w14:paraId="743CE8A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Licence</w:t>
            </w:r>
            <w:proofErr w:type="spellEnd"/>
          </w:p>
        </w:tc>
      </w:tr>
      <w:tr w:rsidR="00EF7E0B" w:rsidRPr="006741D9" w14:paraId="381F62E2" w14:textId="77777777" w:rsidTr="007A43D7">
        <w:trPr>
          <w:trHeight w:val="720"/>
        </w:trPr>
        <w:tc>
          <w:tcPr>
            <w:tcW w:w="1167" w:type="dxa"/>
            <w:tcBorders>
              <w:top w:val="nil"/>
              <w:left w:val="nil"/>
              <w:bottom w:val="nil"/>
              <w:right w:val="nil"/>
            </w:tcBorders>
            <w:shd w:val="clear" w:color="auto" w:fill="auto"/>
            <w:vAlign w:val="center"/>
            <w:hideMark/>
          </w:tcPr>
          <w:p w14:paraId="069CAE3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three.js</w:t>
            </w:r>
          </w:p>
        </w:tc>
        <w:tc>
          <w:tcPr>
            <w:tcW w:w="1134" w:type="dxa"/>
            <w:tcBorders>
              <w:top w:val="nil"/>
              <w:left w:val="nil"/>
              <w:bottom w:val="nil"/>
              <w:right w:val="nil"/>
            </w:tcBorders>
            <w:shd w:val="clear" w:color="auto" w:fill="auto"/>
            <w:vAlign w:val="center"/>
            <w:hideMark/>
          </w:tcPr>
          <w:p w14:paraId="43D5566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95 tis.</w:t>
            </w:r>
          </w:p>
        </w:tc>
        <w:tc>
          <w:tcPr>
            <w:tcW w:w="1209" w:type="dxa"/>
            <w:tcBorders>
              <w:top w:val="single" w:sz="8" w:space="0" w:color="auto"/>
              <w:left w:val="nil"/>
              <w:bottom w:val="nil"/>
              <w:right w:val="nil"/>
            </w:tcBorders>
            <w:shd w:val="clear" w:color="auto" w:fill="auto"/>
            <w:vAlign w:val="center"/>
            <w:hideMark/>
          </w:tcPr>
          <w:p w14:paraId="6A601A4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03DE3CB1"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7FCB0CA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FBX, COLLADA</w:t>
            </w:r>
          </w:p>
        </w:tc>
        <w:tc>
          <w:tcPr>
            <w:tcW w:w="1440" w:type="dxa"/>
            <w:tcBorders>
              <w:top w:val="nil"/>
              <w:left w:val="nil"/>
              <w:bottom w:val="nil"/>
              <w:right w:val="nil"/>
            </w:tcBorders>
            <w:shd w:val="clear" w:color="auto" w:fill="auto"/>
            <w:vAlign w:val="center"/>
            <w:hideMark/>
          </w:tcPr>
          <w:p w14:paraId="2BB1E9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63470F3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5383079" w14:textId="77777777" w:rsidTr="007A43D7">
        <w:trPr>
          <w:trHeight w:val="720"/>
        </w:trPr>
        <w:tc>
          <w:tcPr>
            <w:tcW w:w="1167" w:type="dxa"/>
            <w:tcBorders>
              <w:top w:val="nil"/>
              <w:left w:val="nil"/>
              <w:bottom w:val="nil"/>
              <w:right w:val="nil"/>
            </w:tcBorders>
            <w:shd w:val="clear" w:color="auto" w:fill="auto"/>
            <w:vAlign w:val="center"/>
            <w:hideMark/>
          </w:tcPr>
          <w:p w14:paraId="272150E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Babylon.js</w:t>
            </w:r>
          </w:p>
        </w:tc>
        <w:tc>
          <w:tcPr>
            <w:tcW w:w="1134" w:type="dxa"/>
            <w:tcBorders>
              <w:top w:val="nil"/>
              <w:left w:val="nil"/>
              <w:bottom w:val="nil"/>
              <w:right w:val="nil"/>
            </w:tcBorders>
            <w:shd w:val="clear" w:color="auto" w:fill="auto"/>
            <w:vAlign w:val="center"/>
            <w:hideMark/>
          </w:tcPr>
          <w:p w14:paraId="44291E0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22 tis.</w:t>
            </w:r>
          </w:p>
        </w:tc>
        <w:tc>
          <w:tcPr>
            <w:tcW w:w="1209" w:type="dxa"/>
            <w:tcBorders>
              <w:top w:val="nil"/>
              <w:left w:val="nil"/>
              <w:bottom w:val="nil"/>
              <w:right w:val="nil"/>
            </w:tcBorders>
            <w:shd w:val="clear" w:color="auto" w:fill="auto"/>
            <w:vAlign w:val="center"/>
            <w:hideMark/>
          </w:tcPr>
          <w:p w14:paraId="78720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494EBA7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6C54646F"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 FBX, Babylon</w:t>
            </w:r>
          </w:p>
        </w:tc>
        <w:tc>
          <w:tcPr>
            <w:tcW w:w="1440" w:type="dxa"/>
            <w:tcBorders>
              <w:top w:val="nil"/>
              <w:left w:val="nil"/>
              <w:bottom w:val="nil"/>
              <w:right w:val="nil"/>
            </w:tcBorders>
            <w:shd w:val="clear" w:color="auto" w:fill="auto"/>
            <w:vAlign w:val="center"/>
            <w:hideMark/>
          </w:tcPr>
          <w:p w14:paraId="7C9DE4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Multifunkční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50472A8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2787DD74" w14:textId="77777777" w:rsidTr="007A43D7">
        <w:trPr>
          <w:trHeight w:val="480"/>
        </w:trPr>
        <w:tc>
          <w:tcPr>
            <w:tcW w:w="1167" w:type="dxa"/>
            <w:tcBorders>
              <w:top w:val="nil"/>
              <w:left w:val="nil"/>
              <w:bottom w:val="nil"/>
              <w:right w:val="nil"/>
            </w:tcBorders>
            <w:shd w:val="clear" w:color="auto" w:fill="auto"/>
            <w:vAlign w:val="center"/>
            <w:hideMark/>
          </w:tcPr>
          <w:p w14:paraId="67A87636"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PlayCanvas</w:t>
            </w:r>
            <w:proofErr w:type="spellEnd"/>
          </w:p>
        </w:tc>
        <w:tc>
          <w:tcPr>
            <w:tcW w:w="1134" w:type="dxa"/>
            <w:tcBorders>
              <w:top w:val="nil"/>
              <w:left w:val="nil"/>
              <w:bottom w:val="nil"/>
              <w:right w:val="nil"/>
            </w:tcBorders>
            <w:shd w:val="clear" w:color="auto" w:fill="auto"/>
            <w:vAlign w:val="center"/>
            <w:hideMark/>
          </w:tcPr>
          <w:p w14:paraId="44CBD0C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8.7 tis</w:t>
            </w:r>
          </w:p>
        </w:tc>
        <w:tc>
          <w:tcPr>
            <w:tcW w:w="1209" w:type="dxa"/>
            <w:tcBorders>
              <w:top w:val="nil"/>
              <w:left w:val="nil"/>
              <w:bottom w:val="nil"/>
              <w:right w:val="nil"/>
            </w:tcBorders>
            <w:shd w:val="clear" w:color="auto" w:fill="auto"/>
            <w:vAlign w:val="center"/>
            <w:hideMark/>
          </w:tcPr>
          <w:p w14:paraId="5A164AD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244242C5"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1D08548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39FE4DC"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Herní</w:t>
            </w:r>
            <w:proofErr w:type="spellEnd"/>
            <w:r w:rsidRPr="006741D9">
              <w:rPr>
                <w:rFonts w:eastAsia="Times New Roman" w:cs="Calibri"/>
                <w:color w:val="000000"/>
                <w:sz w:val="18"/>
                <w:szCs w:val="18"/>
                <w:lang w:val="en-US"/>
              </w:rPr>
              <w:t xml:space="preserve"> engine</w:t>
            </w:r>
          </w:p>
        </w:tc>
        <w:tc>
          <w:tcPr>
            <w:tcW w:w="1170" w:type="dxa"/>
            <w:tcBorders>
              <w:top w:val="nil"/>
              <w:left w:val="nil"/>
              <w:bottom w:val="nil"/>
              <w:right w:val="nil"/>
            </w:tcBorders>
            <w:shd w:val="clear" w:color="auto" w:fill="auto"/>
            <w:vAlign w:val="center"/>
            <w:hideMark/>
          </w:tcPr>
          <w:p w14:paraId="081BA4A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0CA11C2" w14:textId="77777777" w:rsidTr="007A43D7">
        <w:trPr>
          <w:trHeight w:val="480"/>
        </w:trPr>
        <w:tc>
          <w:tcPr>
            <w:tcW w:w="1167" w:type="dxa"/>
            <w:tcBorders>
              <w:top w:val="nil"/>
              <w:left w:val="nil"/>
              <w:bottom w:val="nil"/>
              <w:right w:val="nil"/>
            </w:tcBorders>
            <w:shd w:val="clear" w:color="auto" w:fill="auto"/>
            <w:vAlign w:val="center"/>
            <w:hideMark/>
          </w:tcPr>
          <w:p w14:paraId="224775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filament</w:t>
            </w:r>
          </w:p>
        </w:tc>
        <w:tc>
          <w:tcPr>
            <w:tcW w:w="1134" w:type="dxa"/>
            <w:tcBorders>
              <w:top w:val="nil"/>
              <w:left w:val="nil"/>
              <w:bottom w:val="nil"/>
              <w:right w:val="nil"/>
            </w:tcBorders>
            <w:shd w:val="clear" w:color="auto" w:fill="auto"/>
            <w:vAlign w:val="center"/>
            <w:hideMark/>
          </w:tcPr>
          <w:p w14:paraId="2A781D5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16 tis.</w:t>
            </w:r>
          </w:p>
        </w:tc>
        <w:tc>
          <w:tcPr>
            <w:tcW w:w="1209" w:type="dxa"/>
            <w:tcBorders>
              <w:top w:val="nil"/>
              <w:left w:val="nil"/>
              <w:bottom w:val="nil"/>
              <w:right w:val="nil"/>
            </w:tcBorders>
            <w:shd w:val="clear" w:color="auto" w:fill="auto"/>
            <w:vAlign w:val="center"/>
            <w:hideMark/>
          </w:tcPr>
          <w:p w14:paraId="5D0B795C"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C++</w:t>
            </w:r>
          </w:p>
        </w:tc>
        <w:tc>
          <w:tcPr>
            <w:tcW w:w="900" w:type="dxa"/>
            <w:tcBorders>
              <w:top w:val="nil"/>
              <w:left w:val="nil"/>
              <w:bottom w:val="nil"/>
              <w:right w:val="nil"/>
            </w:tcBorders>
            <w:shd w:val="clear" w:color="auto" w:fill="auto"/>
            <w:vAlign w:val="center"/>
            <w:hideMark/>
          </w:tcPr>
          <w:p w14:paraId="1C3BB2F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394C65F9"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w:t>
            </w:r>
          </w:p>
        </w:tc>
        <w:tc>
          <w:tcPr>
            <w:tcW w:w="1440" w:type="dxa"/>
            <w:tcBorders>
              <w:top w:val="nil"/>
              <w:left w:val="nil"/>
              <w:bottom w:val="nil"/>
              <w:right w:val="nil"/>
            </w:tcBorders>
            <w:shd w:val="clear" w:color="auto" w:fill="auto"/>
            <w:vAlign w:val="center"/>
            <w:hideMark/>
          </w:tcPr>
          <w:p w14:paraId="42F0D18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2BA4151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53A56024" w14:textId="77777777" w:rsidTr="007A43D7">
        <w:trPr>
          <w:trHeight w:val="390"/>
        </w:trPr>
        <w:tc>
          <w:tcPr>
            <w:tcW w:w="1167" w:type="dxa"/>
            <w:tcBorders>
              <w:top w:val="nil"/>
              <w:left w:val="nil"/>
              <w:bottom w:val="nil"/>
              <w:right w:val="nil"/>
            </w:tcBorders>
            <w:shd w:val="clear" w:color="auto" w:fill="auto"/>
            <w:vAlign w:val="center"/>
            <w:hideMark/>
          </w:tcPr>
          <w:p w14:paraId="731829B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Hilo3d</w:t>
            </w:r>
          </w:p>
        </w:tc>
        <w:tc>
          <w:tcPr>
            <w:tcW w:w="1134" w:type="dxa"/>
            <w:tcBorders>
              <w:top w:val="nil"/>
              <w:left w:val="nil"/>
              <w:bottom w:val="nil"/>
              <w:right w:val="nil"/>
            </w:tcBorders>
            <w:shd w:val="clear" w:color="auto" w:fill="auto"/>
            <w:vAlign w:val="center"/>
            <w:hideMark/>
          </w:tcPr>
          <w:p w14:paraId="01058DC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623</w:t>
            </w:r>
          </w:p>
        </w:tc>
        <w:tc>
          <w:tcPr>
            <w:tcW w:w="1209" w:type="dxa"/>
            <w:tcBorders>
              <w:top w:val="nil"/>
              <w:left w:val="nil"/>
              <w:bottom w:val="nil"/>
              <w:right w:val="nil"/>
            </w:tcBorders>
            <w:shd w:val="clear" w:color="auto" w:fill="auto"/>
            <w:vAlign w:val="center"/>
            <w:hideMark/>
          </w:tcPr>
          <w:p w14:paraId="4D1CD09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657B7E7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4DAF43F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w:t>
            </w:r>
          </w:p>
        </w:tc>
        <w:tc>
          <w:tcPr>
            <w:tcW w:w="1440" w:type="dxa"/>
            <w:tcBorders>
              <w:top w:val="nil"/>
              <w:left w:val="nil"/>
              <w:bottom w:val="nil"/>
              <w:right w:val="nil"/>
            </w:tcBorders>
            <w:shd w:val="clear" w:color="auto" w:fill="auto"/>
            <w:vAlign w:val="center"/>
            <w:hideMark/>
          </w:tcPr>
          <w:p w14:paraId="57D039E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6A4AD3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3FD32624" w14:textId="77777777" w:rsidTr="007A43D7">
        <w:trPr>
          <w:trHeight w:val="720"/>
        </w:trPr>
        <w:tc>
          <w:tcPr>
            <w:tcW w:w="1167" w:type="dxa"/>
            <w:tcBorders>
              <w:top w:val="nil"/>
              <w:left w:val="nil"/>
              <w:bottom w:val="nil"/>
              <w:right w:val="nil"/>
            </w:tcBorders>
            <w:shd w:val="clear" w:color="auto" w:fill="auto"/>
            <w:vAlign w:val="center"/>
            <w:hideMark/>
          </w:tcPr>
          <w:p w14:paraId="0A6615B4"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p>
        </w:tc>
        <w:tc>
          <w:tcPr>
            <w:tcW w:w="1134" w:type="dxa"/>
            <w:tcBorders>
              <w:top w:val="nil"/>
              <w:left w:val="nil"/>
              <w:bottom w:val="nil"/>
              <w:right w:val="nil"/>
            </w:tcBorders>
            <w:shd w:val="clear" w:color="auto" w:fill="auto"/>
            <w:vAlign w:val="center"/>
            <w:hideMark/>
          </w:tcPr>
          <w:p w14:paraId="095B5EF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1.5 tis.</w:t>
            </w:r>
          </w:p>
        </w:tc>
        <w:tc>
          <w:tcPr>
            <w:tcW w:w="1209" w:type="dxa"/>
            <w:tcBorders>
              <w:top w:val="nil"/>
              <w:left w:val="nil"/>
              <w:bottom w:val="nil"/>
              <w:right w:val="nil"/>
            </w:tcBorders>
            <w:shd w:val="clear" w:color="auto" w:fill="auto"/>
            <w:vAlign w:val="center"/>
            <w:hideMark/>
          </w:tcPr>
          <w:p w14:paraId="115671D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C59E54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5FBC9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r w:rsidRPr="006741D9">
              <w:rPr>
                <w:rFonts w:eastAsia="Times New Roman" w:cs="Calibri"/>
                <w:color w:val="000000"/>
                <w:sz w:val="18"/>
                <w:szCs w:val="18"/>
                <w:lang w:val="en-US"/>
              </w:rPr>
              <w:t xml:space="preserve">, 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23303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5A09AA3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4700447B" w14:textId="77777777" w:rsidTr="007A43D7">
        <w:trPr>
          <w:trHeight w:val="480"/>
        </w:trPr>
        <w:tc>
          <w:tcPr>
            <w:tcW w:w="1167" w:type="dxa"/>
            <w:tcBorders>
              <w:top w:val="nil"/>
              <w:left w:val="nil"/>
              <w:bottom w:val="nil"/>
              <w:right w:val="nil"/>
            </w:tcBorders>
            <w:shd w:val="clear" w:color="auto" w:fill="auto"/>
            <w:vAlign w:val="center"/>
            <w:hideMark/>
          </w:tcPr>
          <w:p w14:paraId="226B151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p5.js</w:t>
            </w:r>
          </w:p>
        </w:tc>
        <w:tc>
          <w:tcPr>
            <w:tcW w:w="1134" w:type="dxa"/>
            <w:tcBorders>
              <w:top w:val="nil"/>
              <w:left w:val="nil"/>
              <w:bottom w:val="nil"/>
              <w:right w:val="nil"/>
            </w:tcBorders>
            <w:shd w:val="clear" w:color="auto" w:fill="auto"/>
            <w:vAlign w:val="center"/>
            <w:hideMark/>
          </w:tcPr>
          <w:p w14:paraId="0114B6F3"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20 tis.</w:t>
            </w:r>
          </w:p>
        </w:tc>
        <w:tc>
          <w:tcPr>
            <w:tcW w:w="1209" w:type="dxa"/>
            <w:tcBorders>
              <w:top w:val="nil"/>
              <w:left w:val="nil"/>
              <w:bottom w:val="nil"/>
              <w:right w:val="nil"/>
            </w:tcBorders>
            <w:shd w:val="clear" w:color="auto" w:fill="auto"/>
            <w:vAlign w:val="center"/>
            <w:hideMark/>
          </w:tcPr>
          <w:p w14:paraId="12BB467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58B3A4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plugin</w:t>
            </w:r>
          </w:p>
        </w:tc>
        <w:tc>
          <w:tcPr>
            <w:tcW w:w="1530" w:type="dxa"/>
            <w:tcBorders>
              <w:top w:val="nil"/>
              <w:left w:val="nil"/>
              <w:bottom w:val="nil"/>
              <w:right w:val="nil"/>
            </w:tcBorders>
            <w:shd w:val="clear" w:color="auto" w:fill="auto"/>
            <w:vAlign w:val="center"/>
            <w:hideMark/>
          </w:tcPr>
          <w:p w14:paraId="39482647"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OBJ, STL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nil"/>
              <w:right w:val="nil"/>
            </w:tcBorders>
            <w:shd w:val="clear" w:color="auto" w:fill="auto"/>
            <w:vAlign w:val="center"/>
            <w:hideMark/>
          </w:tcPr>
          <w:p w14:paraId="1FF1377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03EA1A51"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LGPL</w:t>
            </w:r>
          </w:p>
        </w:tc>
      </w:tr>
      <w:tr w:rsidR="00EF7E0B" w:rsidRPr="006741D9" w14:paraId="176E1585" w14:textId="77777777" w:rsidTr="007A43D7">
        <w:trPr>
          <w:trHeight w:val="480"/>
        </w:trPr>
        <w:tc>
          <w:tcPr>
            <w:tcW w:w="1167" w:type="dxa"/>
            <w:tcBorders>
              <w:top w:val="nil"/>
              <w:left w:val="nil"/>
              <w:bottom w:val="single" w:sz="4" w:space="0" w:color="auto"/>
              <w:right w:val="nil"/>
            </w:tcBorders>
            <w:shd w:val="clear" w:color="auto" w:fill="auto"/>
            <w:vAlign w:val="center"/>
            <w:hideMark/>
          </w:tcPr>
          <w:p w14:paraId="704FFF3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oGL</w:t>
            </w:r>
            <w:proofErr w:type="spellEnd"/>
          </w:p>
        </w:tc>
        <w:tc>
          <w:tcPr>
            <w:tcW w:w="1134" w:type="dxa"/>
            <w:tcBorders>
              <w:top w:val="nil"/>
              <w:left w:val="nil"/>
              <w:bottom w:val="single" w:sz="4" w:space="0" w:color="auto"/>
              <w:right w:val="nil"/>
            </w:tcBorders>
            <w:shd w:val="clear" w:color="auto" w:fill="auto"/>
            <w:vAlign w:val="center"/>
            <w:hideMark/>
          </w:tcPr>
          <w:p w14:paraId="47FEEDB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3.3 tis.</w:t>
            </w:r>
          </w:p>
        </w:tc>
        <w:tc>
          <w:tcPr>
            <w:tcW w:w="1209" w:type="dxa"/>
            <w:tcBorders>
              <w:top w:val="nil"/>
              <w:left w:val="nil"/>
              <w:bottom w:val="single" w:sz="4" w:space="0" w:color="auto"/>
              <w:right w:val="nil"/>
            </w:tcBorders>
            <w:shd w:val="clear" w:color="auto" w:fill="auto"/>
            <w:vAlign w:val="center"/>
            <w:hideMark/>
          </w:tcPr>
          <w:p w14:paraId="19F1A44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single" w:sz="4" w:space="0" w:color="auto"/>
              <w:right w:val="nil"/>
            </w:tcBorders>
            <w:shd w:val="clear" w:color="auto" w:fill="auto"/>
            <w:vAlign w:val="center"/>
            <w:hideMark/>
          </w:tcPr>
          <w:p w14:paraId="6638E14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single" w:sz="4" w:space="0" w:color="auto"/>
              <w:right w:val="nil"/>
            </w:tcBorders>
            <w:shd w:val="clear" w:color="auto" w:fill="auto"/>
            <w:vAlign w:val="center"/>
            <w:hideMark/>
          </w:tcPr>
          <w:p w14:paraId="2F267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xml:space="preserve">, OBJ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single" w:sz="4" w:space="0" w:color="auto"/>
              <w:right w:val="nil"/>
            </w:tcBorders>
            <w:shd w:val="clear" w:color="auto" w:fill="auto"/>
            <w:vAlign w:val="center"/>
            <w:hideMark/>
          </w:tcPr>
          <w:p w14:paraId="72E92E1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single" w:sz="4" w:space="0" w:color="auto"/>
              <w:right w:val="nil"/>
            </w:tcBorders>
            <w:shd w:val="clear" w:color="auto" w:fill="auto"/>
            <w:vAlign w:val="center"/>
            <w:hideMark/>
          </w:tcPr>
          <w:p w14:paraId="769A4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bl>
    <w:p w14:paraId="753C55AC" w14:textId="77777777" w:rsidR="00EF7E0B" w:rsidRPr="006741D9" w:rsidRDefault="00EF7E0B" w:rsidP="00EF7E0B">
      <w:pPr>
        <w:pStyle w:val="Normlnprvnodsazen"/>
        <w:ind w:firstLine="0"/>
        <w:rPr>
          <w:lang w:val="en-US" w:eastAsia="en-US"/>
        </w:rPr>
      </w:pPr>
    </w:p>
    <w:p w14:paraId="26AF96D4" w14:textId="77777777" w:rsidR="00EF7E0B" w:rsidRPr="006741D9" w:rsidRDefault="00EF7E0B" w:rsidP="00EF7E0B">
      <w:r w:rsidRPr="006741D9">
        <w:t xml:space="preserve">Pro další analýzu jako vhodné </w:t>
      </w:r>
      <w:r>
        <w:t xml:space="preserve">byly vybrány populární řešení </w:t>
      </w:r>
      <w:r w:rsidRPr="0078152F">
        <w:rPr>
          <w:b/>
          <w:bCs/>
        </w:rPr>
        <w:t>three.js</w:t>
      </w:r>
      <w:r>
        <w:t xml:space="preserve">, </w:t>
      </w:r>
      <w:r w:rsidRPr="0078152F">
        <w:rPr>
          <w:b/>
          <w:bCs/>
        </w:rPr>
        <w:t>Babylon.js</w:t>
      </w:r>
      <w:r>
        <w:t xml:space="preserve"> a </w:t>
      </w:r>
      <w:proofErr w:type="spellStart"/>
      <w:r w:rsidRPr="0078152F">
        <w:rPr>
          <w:b/>
          <w:bCs/>
        </w:rPr>
        <w:t>PlayCanvas</w:t>
      </w:r>
      <w:proofErr w:type="spellEnd"/>
      <w:r>
        <w:t xml:space="preserve">, jelikož jako jediné poskytují přímou podporu pro </w:t>
      </w:r>
      <w:proofErr w:type="spellStart"/>
      <w:r>
        <w:t>WebXR</w:t>
      </w:r>
      <w:proofErr w:type="spellEnd"/>
      <w:r>
        <w:t xml:space="preserve"> API. </w:t>
      </w:r>
    </w:p>
    <w:p w14:paraId="393A19DC" w14:textId="77777777" w:rsidR="00EF7E0B" w:rsidRPr="009D3674" w:rsidRDefault="00EF7E0B" w:rsidP="00EF7E0B">
      <w:pPr>
        <w:rPr>
          <w:b/>
          <w:bCs/>
        </w:rPr>
      </w:pPr>
      <w:r w:rsidRPr="009D3674">
        <w:rPr>
          <w:b/>
          <w:bCs/>
        </w:rPr>
        <w:t>Three.js</w:t>
      </w:r>
    </w:p>
    <w:p w14:paraId="04FED468" w14:textId="77777777" w:rsidR="00EF7E0B" w:rsidRDefault="00EF7E0B" w:rsidP="00EF7E0B">
      <w:r w:rsidRPr="008F062B">
        <w:t>Jedná se o Javascript knihovnu, tvořící abstrakci pro práci s </w:t>
      </w:r>
      <w:proofErr w:type="spellStart"/>
      <w:r w:rsidRPr="008F062B">
        <w:t>WebGL</w:t>
      </w:r>
      <w:proofErr w:type="spellEnd"/>
      <w:r w:rsidRPr="008F062B">
        <w:t xml:space="preserve">. Knihovna byla vytvořena Ricardem </w:t>
      </w:r>
      <w:proofErr w:type="spellStart"/>
      <w:r w:rsidRPr="008F062B">
        <w:t>Cabellem</w:t>
      </w:r>
      <w:proofErr w:type="spellEnd"/>
      <w:r w:rsidRPr="008F062B">
        <w:t xml:space="preserve"> (Mr. </w:t>
      </w:r>
      <w:proofErr w:type="spellStart"/>
      <w:r w:rsidRPr="008F062B">
        <w:t>Doob</w:t>
      </w:r>
      <w:proofErr w:type="spellEnd"/>
      <w:r w:rsidRPr="008F062B">
        <w:t xml:space="preserve">) a je publikována pod MIT Licencí. Jedná se o velice populární </w:t>
      </w:r>
      <w:r w:rsidRPr="008F062B">
        <w:lastRenderedPageBreak/>
        <w:t xml:space="preserve">knihovnu (více nežli 1.1 mil. instalací skrze </w:t>
      </w:r>
      <w:proofErr w:type="spellStart"/>
      <w:r w:rsidRPr="008F062B">
        <w:t>npm</w:t>
      </w:r>
      <w:proofErr w:type="spellEnd"/>
      <w:r w:rsidRPr="008F062B">
        <w:t xml:space="preserve">), která je v aktivním vývoji. </w:t>
      </w:r>
      <w:r w:rsidRPr="008F062B">
        <w:fldChar w:fldCharType="begin"/>
      </w:r>
      <w:r w:rsidRPr="008F062B">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Pr="008F062B">
        <w:fldChar w:fldCharType="separate"/>
      </w:r>
      <w:r w:rsidRPr="008F062B">
        <w:t>(npm 2023)</w:t>
      </w:r>
      <w:r w:rsidRPr="008F062B">
        <w:fldChar w:fldCharType="end"/>
      </w:r>
      <w:r w:rsidRPr="008F062B">
        <w:t xml:space="preserve"> Knihovna poskytuje velice detailní a udržovanou </w:t>
      </w:r>
      <w:r w:rsidRPr="009D3674">
        <w:t>dokumentaci</w:t>
      </w:r>
      <w:r w:rsidRPr="008F062B">
        <w:t>,</w:t>
      </w:r>
      <w:r>
        <w:t xml:space="preserve"> širokou komunitu s řadou již existujících implementací.</w:t>
      </w:r>
      <w:r w:rsidRPr="008F062B">
        <w:t xml:space="preserve"> </w:t>
      </w:r>
      <w:r>
        <w:t>Z</w:t>
      </w:r>
      <w:r w:rsidRPr="008F062B">
        <w:t> tohoto důvodu je three.js de-facto standard pro renderování 3D grafiky na webu</w:t>
      </w:r>
      <w:r>
        <w:t xml:space="preserve"> </w:t>
      </w:r>
      <w:r>
        <w:fldChar w:fldCharType="begin"/>
      </w:r>
      <w:r>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fldChar w:fldCharType="separate"/>
      </w:r>
      <w:r w:rsidRPr="008F062B">
        <w:t>(Meta Developers 2022)</w:t>
      </w:r>
      <w:r>
        <w:fldChar w:fldCharType="end"/>
      </w:r>
      <w:r w:rsidRPr="008F062B">
        <w:t>.</w:t>
      </w:r>
      <w:r>
        <w:t xml:space="preserve"> </w:t>
      </w:r>
      <w:r w:rsidRPr="008F062B">
        <w:t>Three.js vytváří vlastní ekosystém frameworků a implementací, které rozšiřují její funkcionalitu</w:t>
      </w:r>
      <w:r>
        <w:t>.</w:t>
      </w:r>
    </w:p>
    <w:p w14:paraId="3F275832" w14:textId="77777777" w:rsidR="00EF7E0B" w:rsidRDefault="00EF7E0B" w:rsidP="00EF7E0B">
      <w:pPr>
        <w:pStyle w:val="ListParagraph"/>
        <w:numPr>
          <w:ilvl w:val="0"/>
          <w:numId w:val="55"/>
        </w:numPr>
      </w:pPr>
      <w:r w:rsidRPr="00CA4B60">
        <w:rPr>
          <w:b/>
          <w:bCs/>
        </w:rPr>
        <w:t xml:space="preserve">r3f </w:t>
      </w:r>
      <w:r>
        <w:t>(</w:t>
      </w:r>
      <w:proofErr w:type="spellStart"/>
      <w:r>
        <w:t>React</w:t>
      </w:r>
      <w:proofErr w:type="spellEnd"/>
      <w:r>
        <w:t xml:space="preserve"> </w:t>
      </w:r>
      <w:proofErr w:type="spellStart"/>
      <w:r>
        <w:t>Three</w:t>
      </w:r>
      <w:proofErr w:type="spellEnd"/>
      <w:r>
        <w:t xml:space="preserve"> </w:t>
      </w:r>
      <w:proofErr w:type="spellStart"/>
      <w:r>
        <w:t>Fiber</w:t>
      </w:r>
      <w:proofErr w:type="spellEnd"/>
      <w:r>
        <w:t>)</w:t>
      </w:r>
      <w:r w:rsidRPr="008F062B">
        <w:t xml:space="preserve"> –</w:t>
      </w:r>
      <w:r>
        <w:t xml:space="preserve"> Knihovna pro tvorbu interaktivních 3D uživatelských rozhraní pomocí frameworku </w:t>
      </w:r>
      <w:proofErr w:type="spellStart"/>
      <w:r>
        <w:t>React</w:t>
      </w:r>
      <w:proofErr w:type="spellEnd"/>
      <w:r>
        <w:t xml:space="preserve"> JS. </w:t>
      </w:r>
    </w:p>
    <w:p w14:paraId="636F5BC4" w14:textId="77777777" w:rsidR="00EF7E0B" w:rsidRDefault="00EF7E0B" w:rsidP="00EF7E0B">
      <w:pPr>
        <w:pStyle w:val="ListParagraph"/>
        <w:numPr>
          <w:ilvl w:val="0"/>
          <w:numId w:val="55"/>
        </w:numPr>
      </w:pPr>
      <w:r>
        <w:rPr>
          <w:b/>
          <w:bCs/>
        </w:rPr>
        <w:t>A-</w:t>
      </w:r>
      <w:proofErr w:type="spellStart"/>
      <w:r>
        <w:rPr>
          <w:b/>
          <w:bCs/>
        </w:rPr>
        <w:t>frame</w:t>
      </w:r>
      <w:proofErr w:type="spellEnd"/>
      <w:r w:rsidRPr="008F062B">
        <w:t xml:space="preserve"> – </w:t>
      </w:r>
      <w:r>
        <w:t>Deklarativní systém pro tvorbu virtuálních prostředí a integraci s </w:t>
      </w:r>
      <w:proofErr w:type="spellStart"/>
      <w:r>
        <w:t>WebXR</w:t>
      </w:r>
      <w:proofErr w:type="spellEnd"/>
      <w:r>
        <w:t xml:space="preserve"> API.  </w:t>
      </w:r>
      <w:r w:rsidRPr="00DA7E52">
        <w:rPr>
          <w:highlight w:val="yellow"/>
        </w:rPr>
        <w:t>(viz. X)</w:t>
      </w:r>
    </w:p>
    <w:p w14:paraId="422053BB" w14:textId="77777777" w:rsidR="00EF7E0B" w:rsidRDefault="00EF7E0B" w:rsidP="00EF7E0B">
      <w:pPr>
        <w:pStyle w:val="ListParagraph"/>
        <w:numPr>
          <w:ilvl w:val="0"/>
          <w:numId w:val="55"/>
        </w:numPr>
      </w:pPr>
      <w:r w:rsidRPr="00CA4B60">
        <w:rPr>
          <w:b/>
          <w:bCs/>
        </w:rPr>
        <w:t>Ammo.js, Cannon.js</w:t>
      </w:r>
      <w:r>
        <w:t xml:space="preserve"> – Knihovny dodávající funkcionalitu fyzikálních simulací – klíčové pro interakci objektů. </w:t>
      </w:r>
    </w:p>
    <w:p w14:paraId="6D390B7E" w14:textId="77777777" w:rsidR="00EF7E0B" w:rsidRDefault="00EF7E0B" w:rsidP="00EF7E0B">
      <w:pPr>
        <w:pStyle w:val="ListParagraph"/>
        <w:numPr>
          <w:ilvl w:val="0"/>
          <w:numId w:val="55"/>
        </w:numPr>
      </w:pPr>
      <w:proofErr w:type="spellStart"/>
      <w:r>
        <w:rPr>
          <w:b/>
          <w:bCs/>
        </w:rPr>
        <w:t>Needle</w:t>
      </w:r>
      <w:proofErr w:type="spellEnd"/>
      <w:r>
        <w:rPr>
          <w:b/>
          <w:bCs/>
        </w:rPr>
        <w:t xml:space="preserve"> </w:t>
      </w:r>
      <w:proofErr w:type="spellStart"/>
      <w:r>
        <w:rPr>
          <w:b/>
          <w:bCs/>
        </w:rPr>
        <w:t>engine</w:t>
      </w:r>
      <w:proofErr w:type="spellEnd"/>
      <w:r>
        <w:rPr>
          <w:b/>
          <w:bCs/>
        </w:rPr>
        <w:t xml:space="preserve"> </w:t>
      </w:r>
      <w:r>
        <w:t xml:space="preserve">– integrace desktopových aplikací Unity, </w:t>
      </w:r>
      <w:proofErr w:type="spellStart"/>
      <w:r>
        <w:t>Blender</w:t>
      </w:r>
      <w:proofErr w:type="spellEnd"/>
      <w:r>
        <w:t xml:space="preserve"> aj. </w:t>
      </w:r>
      <w:r w:rsidRPr="00DA7E52">
        <w:rPr>
          <w:highlight w:val="yellow"/>
        </w:rPr>
        <w:t>(viz. X)</w:t>
      </w:r>
    </w:p>
    <w:p w14:paraId="407AC374" w14:textId="77777777" w:rsidR="00EF7E0B" w:rsidRPr="009520E3" w:rsidRDefault="00EF7E0B" w:rsidP="00EF7E0B">
      <w:pPr>
        <w:pStyle w:val="ListParagraph"/>
        <w:numPr>
          <w:ilvl w:val="0"/>
          <w:numId w:val="55"/>
        </w:numPr>
        <w:rPr>
          <w:highlight w:val="yellow"/>
        </w:rPr>
      </w:pPr>
      <w:r w:rsidRPr="009520E3">
        <w:rPr>
          <w:highlight w:val="yellow"/>
        </w:rPr>
        <w:t>Geoprostorové informace -</w:t>
      </w:r>
      <w:r w:rsidRPr="009520E3">
        <w:rPr>
          <w:b/>
          <w:bCs/>
          <w:highlight w:val="yellow"/>
        </w:rPr>
        <w:t xml:space="preserve"> qgis2three.js</w:t>
      </w:r>
      <w:r w:rsidRPr="009520E3">
        <w:rPr>
          <w:highlight w:val="yellow"/>
        </w:rPr>
        <w:t xml:space="preserve"> plugin</w:t>
      </w:r>
      <w:r w:rsidRPr="009520E3">
        <w:rPr>
          <w:b/>
          <w:bCs/>
          <w:highlight w:val="yellow"/>
        </w:rPr>
        <w:t xml:space="preserve">, </w:t>
      </w:r>
      <w:proofErr w:type="spellStart"/>
      <w:r w:rsidRPr="009520E3">
        <w:rPr>
          <w:b/>
          <w:bCs/>
          <w:highlight w:val="yellow"/>
        </w:rPr>
        <w:t>ITowns</w:t>
      </w:r>
      <w:proofErr w:type="spellEnd"/>
      <w:r w:rsidRPr="009520E3">
        <w:rPr>
          <w:highlight w:val="yellow"/>
        </w:rPr>
        <w:t xml:space="preserve"> popř. </w:t>
      </w:r>
      <w:r w:rsidRPr="009520E3">
        <w:rPr>
          <w:b/>
          <w:bCs/>
          <w:highlight w:val="yellow"/>
        </w:rPr>
        <w:t>3dbag-viewer</w:t>
      </w:r>
      <w:r w:rsidRPr="009520E3">
        <w:rPr>
          <w:highlight w:val="yellow"/>
        </w:rPr>
        <w:t xml:space="preserve"> aj (</w:t>
      </w:r>
      <w:r w:rsidRPr="009520E3">
        <w:rPr>
          <w:highlight w:val="yellow"/>
          <w:lang w:val="en-US"/>
        </w:rPr>
        <w:t xml:space="preserve">#TODO – </w:t>
      </w:r>
      <w:proofErr w:type="spellStart"/>
      <w:r w:rsidRPr="009520E3">
        <w:rPr>
          <w:highlight w:val="yellow"/>
          <w:lang w:val="en-US"/>
        </w:rPr>
        <w:t>projít</w:t>
      </w:r>
      <w:proofErr w:type="spellEnd"/>
      <w:r w:rsidRPr="009520E3">
        <w:rPr>
          <w:highlight w:val="yellow"/>
          <w:lang w:val="en-US"/>
        </w:rPr>
        <w:t xml:space="preserve"> </w:t>
      </w:r>
      <w:proofErr w:type="spellStart"/>
      <w:r w:rsidRPr="009520E3">
        <w:rPr>
          <w:highlight w:val="yellow"/>
          <w:lang w:val="en-US"/>
        </w:rPr>
        <w:t>github</w:t>
      </w:r>
      <w:proofErr w:type="spellEnd"/>
      <w:r w:rsidRPr="009520E3">
        <w:rPr>
          <w:highlight w:val="yellow"/>
          <w:lang w:val="en-US"/>
        </w:rPr>
        <w:t xml:space="preserve"> stars a </w:t>
      </w:r>
      <w:proofErr w:type="spellStart"/>
      <w:r w:rsidRPr="009520E3">
        <w:rPr>
          <w:highlight w:val="yellow"/>
          <w:lang w:val="en-US"/>
        </w:rPr>
        <w:t>vypsat</w:t>
      </w:r>
      <w:proofErr w:type="spellEnd"/>
      <w:r w:rsidRPr="009520E3">
        <w:rPr>
          <w:highlight w:val="yellow"/>
          <w:lang w:val="en-US"/>
        </w:rPr>
        <w:t xml:space="preserve"> </w:t>
      </w:r>
      <w:proofErr w:type="spellStart"/>
      <w:r w:rsidRPr="009520E3">
        <w:rPr>
          <w:highlight w:val="yellow"/>
          <w:lang w:val="en-US"/>
        </w:rPr>
        <w:t>relevantní</w:t>
      </w:r>
      <w:proofErr w:type="spellEnd"/>
      <w:r w:rsidRPr="009520E3">
        <w:rPr>
          <w:highlight w:val="yellow"/>
          <w:lang w:val="en-US"/>
        </w:rPr>
        <w:t xml:space="preserve"> geo </w:t>
      </w:r>
      <w:proofErr w:type="spellStart"/>
      <w:r w:rsidRPr="009520E3">
        <w:rPr>
          <w:highlight w:val="yellow"/>
          <w:lang w:val="en-US"/>
        </w:rPr>
        <w:t>projekty</w:t>
      </w:r>
      <w:proofErr w:type="spellEnd"/>
      <w:r w:rsidRPr="009520E3">
        <w:rPr>
          <w:highlight w:val="yellow"/>
          <w:lang w:val="en-US"/>
        </w:rPr>
        <w:t xml:space="preserve"> – </w:t>
      </w:r>
      <w:proofErr w:type="spellStart"/>
      <w:r w:rsidRPr="009520E3">
        <w:rPr>
          <w:highlight w:val="yellow"/>
          <w:lang w:val="en-US"/>
        </w:rPr>
        <w:t>GeoThree</w:t>
      </w:r>
      <w:proofErr w:type="spellEnd"/>
      <w:r w:rsidRPr="009520E3">
        <w:rPr>
          <w:highlight w:val="yellow"/>
          <w:lang w:val="en-US"/>
        </w:rPr>
        <w:t xml:space="preserve"> </w:t>
      </w:r>
      <w:proofErr w:type="spellStart"/>
      <w:r w:rsidRPr="009520E3">
        <w:rPr>
          <w:highlight w:val="yellow"/>
          <w:lang w:val="en-US"/>
        </w:rPr>
        <w:t>aj</w:t>
      </w:r>
      <w:proofErr w:type="spellEnd"/>
      <w:r w:rsidRPr="009520E3">
        <w:rPr>
          <w:highlight w:val="yellow"/>
          <w:lang w:val="en-US"/>
        </w:rPr>
        <w:t xml:space="preserve">., 3DMover </w:t>
      </w:r>
      <w:proofErr w:type="spellStart"/>
      <w:r w:rsidRPr="009520E3">
        <w:rPr>
          <w:highlight w:val="yellow"/>
          <w:lang w:val="en-US"/>
        </w:rPr>
        <w:t>aj</w:t>
      </w:r>
      <w:proofErr w:type="spellEnd"/>
      <w:r w:rsidRPr="009520E3">
        <w:rPr>
          <w:highlight w:val="yellow"/>
          <w:lang w:val="en-US"/>
        </w:rPr>
        <w:t>)</w:t>
      </w:r>
      <w:r w:rsidRPr="009520E3">
        <w:rPr>
          <w:highlight w:val="yellow"/>
        </w:rPr>
        <w:t>.</w:t>
      </w:r>
    </w:p>
    <w:p w14:paraId="40A91B86" w14:textId="77777777" w:rsidR="00EF7E0B" w:rsidRPr="009D3674" w:rsidRDefault="00EF7E0B" w:rsidP="00EF7E0B">
      <w:pPr>
        <w:pStyle w:val="Normlnprvnodsazen"/>
        <w:rPr>
          <w:lang w:eastAsia="en-US"/>
        </w:rPr>
      </w:pPr>
      <w:r>
        <w:rPr>
          <w:lang w:eastAsia="en-US"/>
        </w:rPr>
        <w:t>Three.js poskytuje soubor tříd pro jednotlivé komponenty 3D vizualizace popsané v </w:t>
      </w:r>
      <w:r w:rsidRPr="00D643C8">
        <w:rPr>
          <w:highlight w:val="yellow"/>
          <w:lang w:eastAsia="en-US"/>
        </w:rPr>
        <w:t>kap. X.</w:t>
      </w:r>
      <w:r>
        <w:rPr>
          <w:lang w:eastAsia="en-US"/>
        </w:rPr>
        <w:t xml:space="preserve"> Jednotlivé třídy. Hlavním rozhraním </w:t>
      </w:r>
      <w:r w:rsidRPr="009D3674">
        <w:t xml:space="preserve">je </w:t>
      </w:r>
      <w:proofErr w:type="spellStart"/>
      <w:r w:rsidRPr="009D3674">
        <w:t>Renderer</w:t>
      </w:r>
      <w:proofErr w:type="spellEnd"/>
      <w:r w:rsidRPr="009D3674">
        <w:t xml:space="preserve">, který při poskytnutí Scény a Kamery umožní skrze </w:t>
      </w:r>
      <w:proofErr w:type="spellStart"/>
      <w:r w:rsidRPr="009D3674">
        <w:t>WebGL</w:t>
      </w:r>
      <w:proofErr w:type="spellEnd"/>
      <w:r w:rsidRPr="009D3674">
        <w:t xml:space="preserve"> vykreslit část 3D prostředí, které je v záběru kamery jakožto 2D obraz v rámci </w:t>
      </w:r>
      <w:r w:rsidRPr="009D3674">
        <w:rPr>
          <w:lang w:val="en-US"/>
        </w:rPr>
        <w:t>&lt;</w:t>
      </w:r>
      <w:proofErr w:type="spellStart"/>
      <w:r w:rsidRPr="009D3674">
        <w:t>canvas</w:t>
      </w:r>
      <w:proofErr w:type="spellEnd"/>
      <w:r w:rsidRPr="009D3674">
        <w:t>&gt; HTML elementu.</w:t>
      </w:r>
      <w:r>
        <w:t xml:space="preserve"> Hlavní strukturou v three.js je implementovaný graf scény (</w:t>
      </w:r>
      <w:proofErr w:type="spellStart"/>
      <w:r>
        <w:t>Obr.X</w:t>
      </w:r>
      <w:proofErr w:type="spellEnd"/>
      <w:r>
        <w:t>) popsaný v </w:t>
      </w:r>
      <w:r w:rsidRPr="00D643C8">
        <w:rPr>
          <w:highlight w:val="yellow"/>
        </w:rPr>
        <w:t>kap. X.</w:t>
      </w:r>
      <w:r>
        <w:t xml:space="preserve"> Specifika implementace dalších komponent jsou obdobná jejich popisu v </w:t>
      </w:r>
      <w:r w:rsidRPr="00D643C8">
        <w:rPr>
          <w:highlight w:val="yellow"/>
        </w:rPr>
        <w:t>kap. X.</w:t>
      </w:r>
      <w:r>
        <w:t xml:space="preserve"> </w:t>
      </w:r>
    </w:p>
    <w:p w14:paraId="3291AA1D" w14:textId="77777777" w:rsidR="00EF7E0B" w:rsidRPr="008F062B" w:rsidRDefault="00EF7E0B" w:rsidP="00EF7E0B"/>
    <w:p w14:paraId="1937EA7D" w14:textId="77777777" w:rsidR="00EF7E0B" w:rsidRDefault="00EF7E0B" w:rsidP="00EF7E0B">
      <w:pPr>
        <w:keepNext/>
      </w:pPr>
      <w:r>
        <w:rPr>
          <w:noProof/>
        </w:rPr>
        <w:drawing>
          <wp:inline distT="0" distB="0" distL="0" distR="0" wp14:anchorId="05E8D75C" wp14:editId="509AA2B0">
            <wp:extent cx="3390900" cy="22517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3399969" cy="2257747"/>
                    </a:xfrm>
                    <a:prstGeom prst="rect">
                      <a:avLst/>
                    </a:prstGeom>
                  </pic:spPr>
                </pic:pic>
              </a:graphicData>
            </a:graphic>
          </wp:inline>
        </w:drawing>
      </w:r>
      <w:r w:rsidRPr="000E0587">
        <w:rPr>
          <w:noProof/>
        </w:rPr>
        <w:t xml:space="preserve"> </w:t>
      </w:r>
      <w:r>
        <w:rPr>
          <w:noProof/>
        </w:rPr>
        <w:drawing>
          <wp:inline distT="0" distB="0" distL="0" distR="0" wp14:anchorId="5760119A" wp14:editId="1B902EB8">
            <wp:extent cx="2028825" cy="2277979"/>
            <wp:effectExtent l="0" t="0" r="0" b="0"/>
            <wp:docPr id="17134370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7067" name="Graphic 1713437067"/>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2037693" cy="2287936"/>
                    </a:xfrm>
                    <a:prstGeom prst="rect">
                      <a:avLst/>
                    </a:prstGeom>
                  </pic:spPr>
                </pic:pic>
              </a:graphicData>
            </a:graphic>
          </wp:inline>
        </w:drawing>
      </w:r>
    </w:p>
    <w:p w14:paraId="112B699F" w14:textId="77777777" w:rsidR="00EF7E0B" w:rsidRPr="00262EC3" w:rsidRDefault="00EF7E0B" w:rsidP="00EF7E0B">
      <w:pPr>
        <w:pStyle w:val="Caption"/>
        <w:rPr>
          <w:highlight w:val="yellow"/>
        </w:rPr>
      </w:pPr>
      <w:r>
        <w:t xml:space="preserve">Obr. </w:t>
      </w:r>
      <w:r>
        <w:fldChar w:fldCharType="begin"/>
      </w:r>
      <w:r>
        <w:instrText xml:space="preserve"> SEQ Obr. \* ARABIC </w:instrText>
      </w:r>
      <w:r>
        <w:fldChar w:fldCharType="separate"/>
      </w:r>
      <w:r>
        <w:rPr>
          <w:noProof/>
        </w:rPr>
        <w:t>23</w:t>
      </w:r>
      <w:r>
        <w:fldChar w:fldCharType="end"/>
      </w:r>
      <w:r>
        <w:t xml:space="preserve"> Graf scény a kartézský souřadnicový systém three.js aplikace. </w:t>
      </w:r>
      <w:r>
        <w:fldChar w:fldCharType="begin"/>
      </w:r>
      <w:r>
        <w:instrText xml:space="preserve"> ADDIN ZOTERO_ITEM CSL_CITATION {"citationID":"aU2zvND6","properties":{"formattedCitation":"(three.js Contributors 2023c; Discover three.js Contributors 2023)","plainCitation":"(three.js Contributors 2023c; Discover three.js Contributors 2023)","noteIndex":0},"citationItems":[{"id":1967,"uris":["http://zotero.org/groups/4599106/items/ZRQ8KL49"],"itemData":{"id":1967,"type":"webpage","title":"Scene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fldChar w:fldCharType="separate"/>
      </w:r>
      <w:r w:rsidRPr="0078152F">
        <w:t>(three.js Contributors 2023c; Discover three.js Contributors 2023)</w:t>
      </w:r>
      <w:r>
        <w:fldChar w:fldCharType="end"/>
      </w:r>
    </w:p>
    <w:p w14:paraId="497FB2AE" w14:textId="77777777" w:rsidR="00EF7E0B" w:rsidRDefault="00EF7E0B" w:rsidP="00EF7E0B">
      <w:pPr>
        <w:pStyle w:val="Normlnprvnodsazen"/>
        <w:rPr>
          <w:lang w:eastAsia="en-US"/>
        </w:rPr>
      </w:pPr>
      <w:proofErr w:type="spellStart"/>
      <w:r>
        <w:rPr>
          <w:lang w:eastAsia="en-US"/>
        </w:rPr>
        <w:t>Geolokace</w:t>
      </w:r>
      <w:proofErr w:type="spellEnd"/>
      <w:r>
        <w:rPr>
          <w:lang w:eastAsia="en-US"/>
        </w:rPr>
        <w:t xml:space="preserve"> v three.js není </w:t>
      </w:r>
      <w:r w:rsidRPr="00D643C8">
        <w:t>inherentně</w:t>
      </w:r>
      <w:r>
        <w:rPr>
          <w:lang w:eastAsia="en-US"/>
        </w:rPr>
        <w:t xml:space="preserve"> implementována. Využívá 3D kartézské soustavy kdy střed scény je (x = 0, y = 0, z = 0) a jednotkou je metr. Jedná se o standard pro vykreslovací </w:t>
      </w:r>
      <w:proofErr w:type="spellStart"/>
      <w:r>
        <w:rPr>
          <w:lang w:eastAsia="en-US"/>
        </w:rPr>
        <w:t>enginy</w:t>
      </w:r>
      <w:proofErr w:type="spellEnd"/>
      <w:r>
        <w:rPr>
          <w:lang w:eastAsia="en-US"/>
        </w:rPr>
        <w:t xml:space="preserve"> a jiné 3D softwary. Orientace os je však častým problémem nekompatibility jak mezi softwarovými řešeními, tak i kartografickými souřadnicovými systémy. V three.js každý z objektů, který je v rámci scény má svůj lokální kartézský souřadnicový systém. TRS (translace, rotace, </w:t>
      </w:r>
      <w:proofErr w:type="spellStart"/>
      <w:r>
        <w:rPr>
          <w:lang w:eastAsia="en-US"/>
        </w:rPr>
        <w:t>scaling</w:t>
      </w:r>
      <w:proofErr w:type="spellEnd"/>
      <w:r>
        <w:rPr>
          <w:lang w:eastAsia="en-US"/>
        </w:rPr>
        <w:t xml:space="preserve">) je definována v souřadnicovém systému otcovského </w:t>
      </w:r>
      <w:proofErr w:type="spellStart"/>
      <w:r>
        <w:rPr>
          <w:lang w:eastAsia="en-US"/>
        </w:rPr>
        <w:t>nódu</w:t>
      </w:r>
      <w:proofErr w:type="spellEnd"/>
      <w:r>
        <w:rPr>
          <w:lang w:eastAsia="en-US"/>
        </w:rPr>
        <w:t xml:space="preserve"> v rámci grafu scény. </w:t>
      </w:r>
    </w:p>
    <w:p w14:paraId="42F6A6B6" w14:textId="77777777" w:rsidR="00EF7E0B" w:rsidRDefault="00EF7E0B" w:rsidP="00EF7E0B">
      <w:pPr>
        <w:pStyle w:val="Normlnprvnodsazen"/>
        <w:rPr>
          <w:lang w:eastAsia="en-US"/>
        </w:rPr>
      </w:pPr>
      <w:r w:rsidRPr="00C74EEE">
        <w:rPr>
          <w:lang w:eastAsia="en-US"/>
        </w:rPr>
        <w:t>Three.js poskytuje abstrakci pro tvorbu VP</w:t>
      </w:r>
      <w:r>
        <w:rPr>
          <w:lang w:eastAsia="en-US"/>
        </w:rPr>
        <w:t xml:space="preserve">, za účelem dosažení interaktivního VP je však nutné svět animovat, </w:t>
      </w:r>
      <w:r w:rsidRPr="00397AC6">
        <w:t>tedy</w:t>
      </w:r>
      <w:r>
        <w:rPr>
          <w:lang w:eastAsia="en-US"/>
        </w:rPr>
        <w:t xml:space="preserve"> vykreslit požadovaný počet snímků. Tato operace je v three.js nazývána </w:t>
      </w:r>
      <w:proofErr w:type="spellStart"/>
      <w:r w:rsidRPr="00C74EEE">
        <w:rPr>
          <w:i/>
          <w:iCs/>
          <w:lang w:eastAsia="en-US"/>
        </w:rPr>
        <w:t>Animation</w:t>
      </w:r>
      <w:proofErr w:type="spellEnd"/>
      <w:r w:rsidRPr="00C74EEE">
        <w:rPr>
          <w:i/>
          <w:iCs/>
          <w:lang w:eastAsia="en-US"/>
        </w:rPr>
        <w:t xml:space="preserve"> </w:t>
      </w:r>
      <w:proofErr w:type="spellStart"/>
      <w:r w:rsidRPr="00C74EEE">
        <w:rPr>
          <w:i/>
          <w:iCs/>
          <w:lang w:eastAsia="en-US"/>
        </w:rPr>
        <w:t>loop</w:t>
      </w:r>
      <w:proofErr w:type="spellEnd"/>
      <w:r w:rsidRPr="00C74EEE">
        <w:rPr>
          <w:i/>
          <w:iCs/>
          <w:lang w:eastAsia="en-US"/>
        </w:rPr>
        <w:t>,</w:t>
      </w:r>
      <w:r>
        <w:rPr>
          <w:lang w:eastAsia="en-US"/>
        </w:rPr>
        <w:t xml:space="preserve"> pomocní, níž je vykreslováno X snímků za Y časovou jednotku. Pro </w:t>
      </w:r>
      <w:r>
        <w:rPr>
          <w:lang w:eastAsia="en-US"/>
        </w:rPr>
        <w:lastRenderedPageBreak/>
        <w:t xml:space="preserve">dosažení 60 FPS je potřeba vykreslit snímek každých 16 milisekund. Tato operace je velice podobná tzv. </w:t>
      </w:r>
      <w:r w:rsidRPr="00C74EEE">
        <w:rPr>
          <w:i/>
          <w:iCs/>
          <w:lang w:eastAsia="en-US"/>
        </w:rPr>
        <w:t xml:space="preserve">Game </w:t>
      </w:r>
      <w:proofErr w:type="spellStart"/>
      <w:r w:rsidRPr="00C74EEE">
        <w:rPr>
          <w:i/>
          <w:iCs/>
          <w:lang w:eastAsia="en-US"/>
        </w:rPr>
        <w:t>Loop</w:t>
      </w:r>
      <w:proofErr w:type="spellEnd"/>
      <w:r>
        <w:rPr>
          <w:i/>
          <w:iCs/>
          <w:lang w:eastAsia="en-US"/>
        </w:rPr>
        <w:t xml:space="preserve">. </w:t>
      </w:r>
      <w:r>
        <w:rPr>
          <w:lang w:eastAsia="en-US"/>
        </w:rPr>
        <w:t xml:space="preserve">Termín pocházející z herního vývojářství popisující cyklus průběhu hry skrze operace: 1) Získání uživatelského vstupu, 2) Výpočtu simulací, 3) Aktualizace animací, 4) Vykreslení snímku. V případě vývoje aplikace pro virtuální realitu je nutné tuto animační smyčku vhodně synchronizovat s životním cyklem </w:t>
      </w:r>
      <w:proofErr w:type="spellStart"/>
      <w:r>
        <w:rPr>
          <w:lang w:eastAsia="en-US"/>
        </w:rPr>
        <w:t>WebXR</w:t>
      </w:r>
      <w:proofErr w:type="spellEnd"/>
      <w:r>
        <w:rPr>
          <w:lang w:eastAsia="en-US"/>
        </w:rPr>
        <w:t xml:space="preserve"> aplikace </w:t>
      </w:r>
      <w:r w:rsidRPr="00C74EEE">
        <w:rPr>
          <w:highlight w:val="yellow"/>
          <w:lang w:eastAsia="en-US"/>
        </w:rPr>
        <w:t>(viz. kap. X).</w:t>
      </w:r>
      <w:r w:rsidRPr="00C74EEE">
        <w:rPr>
          <w:lang w:eastAsia="en-US"/>
        </w:rPr>
        <w:t xml:space="preserve"> </w:t>
      </w:r>
    </w:p>
    <w:p w14:paraId="0B66645E" w14:textId="77777777" w:rsidR="00EF7E0B" w:rsidRPr="002555DB" w:rsidRDefault="00EF7E0B" w:rsidP="00EF7E0B">
      <w:pPr>
        <w:pStyle w:val="Normlnprvnodsazen"/>
        <w:rPr>
          <w:lang w:eastAsia="en-US"/>
        </w:rPr>
      </w:pPr>
      <w:r>
        <w:rPr>
          <w:lang w:eastAsia="en-US"/>
        </w:rPr>
        <w:t>Propojení s </w:t>
      </w:r>
      <w:proofErr w:type="spellStart"/>
      <w:r>
        <w:rPr>
          <w:lang w:eastAsia="en-US"/>
        </w:rPr>
        <w:t>WebXR</w:t>
      </w:r>
      <w:proofErr w:type="spellEnd"/>
      <w:r>
        <w:rPr>
          <w:lang w:eastAsia="en-US"/>
        </w:rPr>
        <w:t xml:space="preserve"> životním cyklem je v three.js implementováno skrze třídu </w:t>
      </w:r>
      <w:proofErr w:type="spellStart"/>
      <w:r>
        <w:rPr>
          <w:lang w:eastAsia="en-US"/>
        </w:rPr>
        <w:t>VRButton</w:t>
      </w:r>
      <w:proofErr w:type="spellEnd"/>
      <w:r>
        <w:rPr>
          <w:lang w:eastAsia="en-US"/>
        </w:rPr>
        <w:t xml:space="preserve">. Návratovou hodnotou třídy </w:t>
      </w:r>
      <w:proofErr w:type="spellStart"/>
      <w:r>
        <w:rPr>
          <w:lang w:eastAsia="en-US"/>
        </w:rPr>
        <w:t>VRButton</w:t>
      </w:r>
      <w:proofErr w:type="spellEnd"/>
      <w:r>
        <w:rPr>
          <w:lang w:eastAsia="en-US"/>
        </w:rPr>
        <w:t xml:space="preserve"> je html </w:t>
      </w:r>
      <w:proofErr w:type="spellStart"/>
      <w:r>
        <w:rPr>
          <w:lang w:eastAsia="en-US"/>
        </w:rPr>
        <w:t>button</w:t>
      </w:r>
      <w:proofErr w:type="spellEnd"/>
      <w:r>
        <w:rPr>
          <w:lang w:eastAsia="en-US"/>
        </w:rPr>
        <w:t xml:space="preserve"> element, který umožní spuštění VR relace. Třída dále zajišťuje korektní dotaz na typ virtuální relace. Při úspěšném dotazu na VR relaci, třída automaticky propojí vykreslovací smyčku three.js </w:t>
      </w:r>
      <w:proofErr w:type="spellStart"/>
      <w:r>
        <w:rPr>
          <w:lang w:eastAsia="en-US"/>
        </w:rPr>
        <w:t>rendereru</w:t>
      </w:r>
      <w:proofErr w:type="spellEnd"/>
      <w:r>
        <w:rPr>
          <w:lang w:eastAsia="en-US"/>
        </w:rPr>
        <w:t xml:space="preserve"> s výstupním zařízením. Three.js dále poskytuje předpřipravené 3D modely ovladačů populárních HMD zařízení. Podpora interakce tedy pohybu a manipulace s objekty je v three.js minimální pouze ve formě příkladů možné implementace </w:t>
      </w:r>
      <w:r w:rsidRPr="000750E1">
        <w:rPr>
          <w:highlight w:val="yellow"/>
          <w:lang w:eastAsia="en-US"/>
        </w:rPr>
        <w:t>(</w:t>
      </w:r>
      <w:r w:rsidRPr="000750E1">
        <w:rPr>
          <w:highlight w:val="yellow"/>
          <w:lang w:val="en-US" w:eastAsia="en-US"/>
        </w:rPr>
        <w:t xml:space="preserve">#todo – </w:t>
      </w:r>
      <w:proofErr w:type="spellStart"/>
      <w:r w:rsidRPr="000750E1">
        <w:rPr>
          <w:highlight w:val="yellow"/>
          <w:lang w:val="en-US" w:eastAsia="en-US"/>
        </w:rPr>
        <w:t>citace</w:t>
      </w:r>
      <w:proofErr w:type="spellEnd"/>
      <w:r w:rsidRPr="000750E1">
        <w:rPr>
          <w:highlight w:val="yellow"/>
          <w:lang w:val="en-US" w:eastAsia="en-US"/>
        </w:rPr>
        <w:t xml:space="preserve"> teleport </w:t>
      </w:r>
      <w:proofErr w:type="spellStart"/>
      <w:r w:rsidRPr="000750E1">
        <w:rPr>
          <w:highlight w:val="yellow"/>
          <w:lang w:val="en-US" w:eastAsia="en-US"/>
        </w:rPr>
        <w:t>prikladu</w:t>
      </w:r>
      <w:proofErr w:type="spellEnd"/>
      <w:r w:rsidRPr="000750E1">
        <w:rPr>
          <w:highlight w:val="yellow"/>
          <w:lang w:val="en-US" w:eastAsia="en-US"/>
        </w:rPr>
        <w:t>)</w:t>
      </w:r>
      <w:r>
        <w:rPr>
          <w:lang w:eastAsia="en-US"/>
        </w:rPr>
        <w:t xml:space="preserve">. </w:t>
      </w:r>
    </w:p>
    <w:p w14:paraId="7225323A" w14:textId="77777777" w:rsidR="00EF7E0B" w:rsidRDefault="00EF7E0B" w:rsidP="00EF7E0B">
      <w:r w:rsidRPr="002413F8">
        <w:rPr>
          <w:highlight w:val="yellow"/>
        </w:rPr>
        <w:t xml:space="preserve"> </w:t>
      </w:r>
      <w:proofErr w:type="spellStart"/>
      <w:r w:rsidRPr="002413F8">
        <w:rPr>
          <w:highlight w:val="yellow"/>
        </w:rPr>
        <w:t>PlayCanvas</w:t>
      </w:r>
      <w:proofErr w:type="spellEnd"/>
      <w:r w:rsidRPr="002413F8">
        <w:rPr>
          <w:highlight w:val="yellow"/>
        </w:rPr>
        <w:t>, Babylon.js,</w:t>
      </w:r>
      <w:r>
        <w:t xml:space="preserve"> </w:t>
      </w:r>
    </w:p>
    <w:p w14:paraId="1804D13C" w14:textId="77777777" w:rsidR="00EF7E0B" w:rsidRDefault="00EF7E0B" w:rsidP="00EF7E0B">
      <w:pPr>
        <w:rPr>
          <w:b/>
          <w:bCs/>
        </w:rPr>
      </w:pPr>
      <w:r w:rsidRPr="00467A7E">
        <w:rPr>
          <w:b/>
          <w:bCs/>
        </w:rPr>
        <w:t xml:space="preserve">Babylon.js </w:t>
      </w:r>
    </w:p>
    <w:p w14:paraId="360CAA13" w14:textId="055D004B" w:rsidR="00EF7E0B" w:rsidRPr="00EF7E0B" w:rsidRDefault="00EF7E0B" w:rsidP="00EF7E0B">
      <w:pPr>
        <w:pStyle w:val="Normlnprvnodsazen"/>
        <w:ind w:firstLine="0"/>
        <w:rPr>
          <w:lang w:eastAsia="en-US"/>
        </w:rPr>
      </w:pPr>
      <w:proofErr w:type="spellStart"/>
      <w:r>
        <w:rPr>
          <w:lang w:eastAsia="en-US"/>
        </w:rPr>
        <w:t>Typescript</w:t>
      </w:r>
      <w:proofErr w:type="spellEnd"/>
      <w:r>
        <w:rPr>
          <w:lang w:eastAsia="en-US"/>
        </w:rPr>
        <w:t xml:space="preserve"> </w:t>
      </w:r>
      <w:proofErr w:type="spellStart"/>
      <w:r>
        <w:rPr>
          <w:lang w:eastAsia="en-US"/>
        </w:rPr>
        <w:t>based</w:t>
      </w:r>
      <w:proofErr w:type="spellEnd"/>
      <w:r>
        <w:rPr>
          <w:lang w:eastAsia="en-US"/>
        </w:rPr>
        <w:t xml:space="preserve"> </w:t>
      </w:r>
      <w:proofErr w:type="spellStart"/>
      <w:r>
        <w:rPr>
          <w:lang w:eastAsia="en-US"/>
        </w:rPr>
        <w:t>engine</w:t>
      </w:r>
      <w:proofErr w:type="spellEnd"/>
      <w:r>
        <w:rPr>
          <w:lang w:eastAsia="en-US"/>
        </w:rPr>
        <w:t xml:space="preserve"> </w:t>
      </w:r>
      <w:proofErr w:type="spellStart"/>
      <w:r>
        <w:rPr>
          <w:lang w:eastAsia="en-US"/>
        </w:rPr>
        <w:t>similar</w:t>
      </w:r>
      <w:proofErr w:type="spellEnd"/>
      <w:r>
        <w:rPr>
          <w:lang w:eastAsia="en-US"/>
        </w:rPr>
        <w:t xml:space="preserve"> to three.js.</w:t>
      </w:r>
    </w:p>
    <w:p w14:paraId="22438B77" w14:textId="77777777" w:rsidR="005B6BC8" w:rsidRDefault="005B6BC8" w:rsidP="005B6BC8">
      <w:pPr>
        <w:pStyle w:val="Heading3"/>
      </w:pPr>
      <w:r>
        <w:t xml:space="preserve">Herní </w:t>
      </w:r>
      <w:proofErr w:type="spellStart"/>
      <w:r>
        <w:t>enginy</w:t>
      </w:r>
      <w:proofErr w:type="spellEnd"/>
    </w:p>
    <w:p w14:paraId="144A10C7" w14:textId="77777777" w:rsidR="005B6BC8" w:rsidRDefault="005B6BC8" w:rsidP="005B6BC8">
      <w:r w:rsidRPr="00CC22A1">
        <w:t xml:space="preserve">Tradičně se jedná o desktopové aplikace specializované pro vývoj počítačových her, popř. interaktivních prostředí.  Primárním zaměřením je vývoj her a specializovaný export binárních spustitelných souborů specializovaných pro danou platformu. V případě virtuální reality je možné vyvíjet prostředí přímo pro dané platformy jako např. Meta </w:t>
      </w:r>
      <w:proofErr w:type="spellStart"/>
      <w:r w:rsidRPr="00CC22A1">
        <w:t>Quest</w:t>
      </w:r>
      <w:proofErr w:type="spellEnd"/>
      <w:r w:rsidRPr="00CC22A1">
        <w:t xml:space="preserve"> aj. Ačkoliv se jedná o desktopové aplikace, jak bylo zmíněno výše existují způsoby, jakými je možné herní </w:t>
      </w:r>
      <w:proofErr w:type="spellStart"/>
      <w:r w:rsidRPr="00CC22A1">
        <w:t>enginy</w:t>
      </w:r>
      <w:proofErr w:type="spellEnd"/>
      <w:r w:rsidRPr="00CC22A1">
        <w:t xml:space="preserve"> zapojit od tvorby virtuální reality pro webové prostředí. Primárním způsobem, jakým je možné propojit tvorbu v herních </w:t>
      </w:r>
      <w:proofErr w:type="spellStart"/>
      <w:r w:rsidRPr="00CC22A1">
        <w:t>enignech</w:t>
      </w:r>
      <w:proofErr w:type="spellEnd"/>
      <w:r w:rsidRPr="00CC22A1">
        <w:t xml:space="preserve"> s webem je export kompletních projektů pomocí do </w:t>
      </w:r>
      <w:proofErr w:type="spellStart"/>
      <w:r w:rsidRPr="00CC22A1">
        <w:t>WebAssembly</w:t>
      </w:r>
      <w:proofErr w:type="spellEnd"/>
      <w:r w:rsidRPr="00CC22A1">
        <w:rPr>
          <w:rStyle w:val="FootnoteReference"/>
        </w:rPr>
        <w:footnoteReference w:id="4"/>
      </w:r>
      <w:r w:rsidRPr="00CC22A1">
        <w:t xml:space="preserve">, který pak interaguje s DOM a </w:t>
      </w:r>
      <w:proofErr w:type="spellStart"/>
      <w:r w:rsidRPr="00CC22A1">
        <w:t>WebGL</w:t>
      </w:r>
      <w:proofErr w:type="spellEnd"/>
      <w:r w:rsidRPr="00CC22A1">
        <w:t xml:space="preserve"> API, tedy umožnění spuštění scén ve webovém prostředí. Mezi populární řešení je možné řadit Unity, </w:t>
      </w:r>
      <w:proofErr w:type="spellStart"/>
      <w:r w:rsidRPr="00CC22A1">
        <w:t>Unreal</w:t>
      </w:r>
      <w:proofErr w:type="spellEnd"/>
      <w:r w:rsidRPr="00CC22A1">
        <w:t xml:space="preserve"> </w:t>
      </w:r>
      <w:proofErr w:type="spellStart"/>
      <w:r w:rsidRPr="00CC22A1">
        <w:t>Engine</w:t>
      </w:r>
      <w:proofErr w:type="spellEnd"/>
      <w:r w:rsidRPr="00CC22A1">
        <w:t xml:space="preserve"> a Godot. Další </w:t>
      </w:r>
      <w:proofErr w:type="spellStart"/>
      <w:r w:rsidRPr="00CC22A1">
        <w:t>enginy</w:t>
      </w:r>
      <w:proofErr w:type="spellEnd"/>
      <w:r w:rsidRPr="00CC22A1">
        <w:t xml:space="preserve"> jako </w:t>
      </w:r>
      <w:proofErr w:type="spellStart"/>
      <w:r w:rsidRPr="00CC22A1">
        <w:t>CryEngine</w:t>
      </w:r>
      <w:proofErr w:type="spellEnd"/>
      <w:r w:rsidRPr="00CC22A1">
        <w:t xml:space="preserve"> popř. Source </w:t>
      </w:r>
      <w:proofErr w:type="spellStart"/>
      <w:r w:rsidRPr="00CC22A1">
        <w:t>engine</w:t>
      </w:r>
      <w:proofErr w:type="spellEnd"/>
      <w:r w:rsidRPr="00CC22A1">
        <w:t xml:space="preserve"> nejsou </w:t>
      </w:r>
      <w:proofErr w:type="spellStart"/>
      <w:r w:rsidRPr="00CC22A1">
        <w:t>kompatibliní</w:t>
      </w:r>
      <w:proofErr w:type="spellEnd"/>
      <w:r w:rsidRPr="00CC22A1">
        <w:t xml:space="preserve"> s </w:t>
      </w:r>
      <w:proofErr w:type="spellStart"/>
      <w:r w:rsidRPr="00CC22A1">
        <w:t>WebGL</w:t>
      </w:r>
      <w:proofErr w:type="spellEnd"/>
      <w:r w:rsidRPr="00CC22A1">
        <w:t xml:space="preserve"> a HTML5.</w:t>
      </w:r>
      <w:r>
        <w:t xml:space="preserve"> </w:t>
      </w:r>
    </w:p>
    <w:p w14:paraId="213F1ADE" w14:textId="011163CB" w:rsidR="00EF7E0B" w:rsidRDefault="00EF7E0B" w:rsidP="00EF7E0B">
      <w:r w:rsidRPr="00EF7E0B">
        <w:rPr>
          <w:highlight w:val="yellow"/>
        </w:rPr>
        <w:t xml:space="preserve"># </w:t>
      </w:r>
      <w:proofErr w:type="spellStart"/>
      <w:r w:rsidRPr="00EF7E0B">
        <w:rPr>
          <w:highlight w:val="yellow"/>
        </w:rPr>
        <w:t>todo</w:t>
      </w:r>
      <w:proofErr w:type="spellEnd"/>
      <w:r w:rsidRPr="00EF7E0B">
        <w:rPr>
          <w:highlight w:val="yellow"/>
        </w:rPr>
        <w:t xml:space="preserve"> dopsat </w:t>
      </w:r>
      <w:proofErr w:type="spellStart"/>
      <w:r w:rsidRPr="00EF7E0B">
        <w:rPr>
          <w:highlight w:val="yellow"/>
        </w:rPr>
        <w:t>vysvěltení</w:t>
      </w:r>
      <w:proofErr w:type="spellEnd"/>
      <w:r w:rsidRPr="00EF7E0B">
        <w:rPr>
          <w:highlight w:val="yellow"/>
        </w:rPr>
        <w:t xml:space="preserve"> že se jedná o editory – přeházet kapitoly, dát </w:t>
      </w:r>
      <w:proofErr w:type="spellStart"/>
      <w:r w:rsidRPr="00EF7E0B">
        <w:rPr>
          <w:highlight w:val="yellow"/>
        </w:rPr>
        <w:t>rendering</w:t>
      </w:r>
      <w:proofErr w:type="spellEnd"/>
      <w:r w:rsidRPr="00EF7E0B">
        <w:rPr>
          <w:highlight w:val="yellow"/>
        </w:rPr>
        <w:t xml:space="preserve"> </w:t>
      </w:r>
      <w:proofErr w:type="spellStart"/>
      <w:r w:rsidRPr="00EF7E0B">
        <w:rPr>
          <w:highlight w:val="yellow"/>
        </w:rPr>
        <w:t>enginy</w:t>
      </w:r>
      <w:proofErr w:type="spellEnd"/>
      <w:r w:rsidRPr="00EF7E0B">
        <w:rPr>
          <w:highlight w:val="yellow"/>
        </w:rPr>
        <w:t xml:space="preserve"> navrch</w:t>
      </w:r>
    </w:p>
    <w:p w14:paraId="688F8E0C" w14:textId="66494B1B" w:rsidR="00173EE3" w:rsidRPr="00173EE3" w:rsidRDefault="00173EE3" w:rsidP="00173EE3">
      <w:pPr>
        <w:spacing w:after="160"/>
        <w:jc w:val="left"/>
      </w:pPr>
      <w:r>
        <w:br w:type="page"/>
      </w:r>
    </w:p>
    <w:p w14:paraId="106C0D34" w14:textId="62BABA54" w:rsidR="00EF7E0B" w:rsidRDefault="00EF7E0B" w:rsidP="00EF7E0B">
      <w:pPr>
        <w:pStyle w:val="Caption"/>
        <w:keepNext/>
      </w:pPr>
      <w:r>
        <w:lastRenderedPageBreak/>
        <w:t xml:space="preserve">Tab. </w:t>
      </w:r>
      <w:r>
        <w:fldChar w:fldCharType="begin"/>
      </w:r>
      <w:r>
        <w:instrText xml:space="preserve"> SEQ Tab. \* ARABIC </w:instrText>
      </w:r>
      <w:r>
        <w:fldChar w:fldCharType="separate"/>
      </w:r>
      <w:r>
        <w:rPr>
          <w:noProof/>
        </w:rPr>
        <w:t>4</w:t>
      </w:r>
      <w:r>
        <w:fldChar w:fldCharType="end"/>
      </w:r>
      <w:r>
        <w:t xml:space="preserve"> </w:t>
      </w:r>
      <w:r w:rsidRPr="00EF7E0B">
        <w:rPr>
          <w:highlight w:val="yellow"/>
        </w:rPr>
        <w:t xml:space="preserve">#todo - jak </w:t>
      </w:r>
      <w:proofErr w:type="spellStart"/>
      <w:r w:rsidRPr="00EF7E0B">
        <w:rPr>
          <w:highlight w:val="yellow"/>
        </w:rPr>
        <w:t>pojemenovat</w:t>
      </w:r>
      <w:proofErr w:type="spellEnd"/>
      <w:r w:rsidRPr="00EF7E0B">
        <w:rPr>
          <w:highlight w:val="yellow"/>
        </w:rPr>
        <w:t xml:space="preserve"> </w:t>
      </w:r>
      <w:proofErr w:type="spellStart"/>
      <w:r w:rsidRPr="00EF7E0B">
        <w:rPr>
          <w:highlight w:val="yellow"/>
        </w:rPr>
        <w:t>general</w:t>
      </w:r>
      <w:proofErr w:type="spellEnd"/>
      <w:r w:rsidRPr="00EF7E0B">
        <w:rPr>
          <w:highlight w:val="yellow"/>
        </w:rPr>
        <w:t xml:space="preserve"> </w:t>
      </w:r>
      <w:proofErr w:type="spellStart"/>
      <w:r w:rsidRPr="00EF7E0B">
        <w:rPr>
          <w:highlight w:val="yellow"/>
        </w:rPr>
        <w:t>engine</w:t>
      </w:r>
      <w:proofErr w:type="spellEnd"/>
      <w:r w:rsidRPr="00EF7E0B">
        <w:rPr>
          <w:highlight w:val="yellow"/>
        </w:rPr>
        <w:t xml:space="preserve"> - "</w:t>
      </w:r>
      <w:proofErr w:type="spellStart"/>
      <w:r w:rsidRPr="00EF7E0B">
        <w:rPr>
          <w:highlight w:val="yellow"/>
        </w:rPr>
        <w:t>enginy</w:t>
      </w:r>
      <w:proofErr w:type="spellEnd"/>
      <w:r w:rsidRPr="00EF7E0B">
        <w:rPr>
          <w:highlight w:val="yellow"/>
        </w:rPr>
        <w:t xml:space="preserve"> s editorem"</w:t>
      </w:r>
    </w:p>
    <w:tbl>
      <w:tblPr>
        <w:tblW w:w="9040" w:type="dxa"/>
        <w:tblLook w:val="04A0" w:firstRow="1" w:lastRow="0" w:firstColumn="1" w:lastColumn="0" w:noHBand="0" w:noVBand="1"/>
      </w:tblPr>
      <w:tblGrid>
        <w:gridCol w:w="1616"/>
        <w:gridCol w:w="1398"/>
        <w:gridCol w:w="1238"/>
        <w:gridCol w:w="822"/>
        <w:gridCol w:w="1342"/>
        <w:gridCol w:w="1449"/>
        <w:gridCol w:w="1175"/>
      </w:tblGrid>
      <w:tr w:rsidR="00EF7E0B" w:rsidRPr="00EF7E0B" w14:paraId="1D1FBB31" w14:textId="77777777" w:rsidTr="00EF7E0B">
        <w:trPr>
          <w:trHeight w:val="525"/>
        </w:trPr>
        <w:tc>
          <w:tcPr>
            <w:tcW w:w="1616" w:type="dxa"/>
            <w:tcBorders>
              <w:top w:val="single" w:sz="4" w:space="0" w:color="auto"/>
              <w:left w:val="nil"/>
              <w:bottom w:val="single" w:sz="8" w:space="0" w:color="auto"/>
              <w:right w:val="nil"/>
            </w:tcBorders>
            <w:shd w:val="clear" w:color="auto" w:fill="auto"/>
            <w:vAlign w:val="center"/>
            <w:hideMark/>
          </w:tcPr>
          <w:p w14:paraId="31A9C35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Jmeno</w:t>
            </w:r>
            <w:proofErr w:type="spellEnd"/>
          </w:p>
        </w:tc>
        <w:tc>
          <w:tcPr>
            <w:tcW w:w="1398" w:type="dxa"/>
            <w:tcBorders>
              <w:top w:val="single" w:sz="4" w:space="0" w:color="auto"/>
              <w:left w:val="nil"/>
              <w:bottom w:val="single" w:sz="8" w:space="0" w:color="auto"/>
              <w:right w:val="nil"/>
            </w:tcBorders>
            <w:shd w:val="clear" w:color="auto" w:fill="auto"/>
            <w:vAlign w:val="center"/>
            <w:hideMark/>
          </w:tcPr>
          <w:p w14:paraId="58B7C8E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Programovací</w:t>
            </w:r>
            <w:proofErr w:type="spellEnd"/>
            <w:r w:rsidRPr="00EF7E0B">
              <w:rPr>
                <w:rFonts w:eastAsia="Times New Roman" w:cs="Calibri"/>
                <w:b/>
                <w:bCs/>
                <w:color w:val="000000"/>
                <w:sz w:val="18"/>
                <w:szCs w:val="18"/>
                <w:lang w:val="en-US"/>
              </w:rPr>
              <w:t xml:space="preserve"> </w:t>
            </w:r>
            <w:proofErr w:type="spellStart"/>
            <w:r w:rsidRPr="00EF7E0B">
              <w:rPr>
                <w:rFonts w:eastAsia="Times New Roman" w:cs="Calibri"/>
                <w:b/>
                <w:bCs/>
                <w:color w:val="000000"/>
                <w:sz w:val="18"/>
                <w:szCs w:val="18"/>
                <w:lang w:val="en-US"/>
              </w:rPr>
              <w:t>jazyk</w:t>
            </w:r>
            <w:proofErr w:type="spellEnd"/>
          </w:p>
        </w:tc>
        <w:tc>
          <w:tcPr>
            <w:tcW w:w="1238" w:type="dxa"/>
            <w:tcBorders>
              <w:top w:val="single" w:sz="4" w:space="0" w:color="auto"/>
              <w:left w:val="nil"/>
              <w:bottom w:val="single" w:sz="8" w:space="0" w:color="auto"/>
              <w:right w:val="nil"/>
            </w:tcBorders>
            <w:shd w:val="clear" w:color="auto" w:fill="auto"/>
            <w:vAlign w:val="center"/>
            <w:hideMark/>
          </w:tcPr>
          <w:p w14:paraId="1DA34021"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WebGL</w:t>
            </w:r>
          </w:p>
        </w:tc>
        <w:tc>
          <w:tcPr>
            <w:tcW w:w="822" w:type="dxa"/>
            <w:tcBorders>
              <w:top w:val="single" w:sz="4" w:space="0" w:color="auto"/>
              <w:left w:val="nil"/>
              <w:bottom w:val="single" w:sz="8" w:space="0" w:color="auto"/>
              <w:right w:val="nil"/>
            </w:tcBorders>
            <w:shd w:val="clear" w:color="auto" w:fill="auto"/>
            <w:vAlign w:val="center"/>
            <w:hideMark/>
          </w:tcPr>
          <w:p w14:paraId="1ADFEF4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WebXR</w:t>
            </w:r>
            <w:proofErr w:type="spellEnd"/>
          </w:p>
        </w:tc>
        <w:tc>
          <w:tcPr>
            <w:tcW w:w="1342" w:type="dxa"/>
            <w:tcBorders>
              <w:top w:val="single" w:sz="4" w:space="0" w:color="auto"/>
              <w:left w:val="nil"/>
              <w:bottom w:val="single" w:sz="8" w:space="0" w:color="auto"/>
              <w:right w:val="nil"/>
            </w:tcBorders>
            <w:shd w:val="clear" w:color="auto" w:fill="auto"/>
            <w:vAlign w:val="center"/>
            <w:hideMark/>
          </w:tcPr>
          <w:p w14:paraId="1BEB66F7"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Import</w:t>
            </w:r>
          </w:p>
        </w:tc>
        <w:tc>
          <w:tcPr>
            <w:tcW w:w="1449" w:type="dxa"/>
            <w:tcBorders>
              <w:top w:val="single" w:sz="4" w:space="0" w:color="auto"/>
              <w:left w:val="nil"/>
              <w:bottom w:val="single" w:sz="8" w:space="0" w:color="auto"/>
              <w:right w:val="nil"/>
            </w:tcBorders>
            <w:shd w:val="clear" w:color="auto" w:fill="auto"/>
            <w:vAlign w:val="center"/>
            <w:hideMark/>
          </w:tcPr>
          <w:p w14:paraId="30D9C1FC"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Export</w:t>
            </w:r>
          </w:p>
        </w:tc>
        <w:tc>
          <w:tcPr>
            <w:tcW w:w="1175" w:type="dxa"/>
            <w:tcBorders>
              <w:top w:val="single" w:sz="4" w:space="0" w:color="auto"/>
              <w:left w:val="nil"/>
              <w:bottom w:val="single" w:sz="8" w:space="0" w:color="auto"/>
              <w:right w:val="nil"/>
            </w:tcBorders>
            <w:shd w:val="clear" w:color="auto" w:fill="auto"/>
            <w:vAlign w:val="center"/>
            <w:hideMark/>
          </w:tcPr>
          <w:p w14:paraId="2CF3B97D"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Licence</w:t>
            </w:r>
            <w:proofErr w:type="spellEnd"/>
          </w:p>
        </w:tc>
      </w:tr>
      <w:tr w:rsidR="00EF7E0B" w:rsidRPr="00EF7E0B" w14:paraId="00FE8951" w14:textId="77777777" w:rsidTr="00EF7E0B">
        <w:trPr>
          <w:trHeight w:val="645"/>
        </w:trPr>
        <w:tc>
          <w:tcPr>
            <w:tcW w:w="1616" w:type="dxa"/>
            <w:tcBorders>
              <w:top w:val="nil"/>
              <w:left w:val="nil"/>
              <w:bottom w:val="nil"/>
              <w:right w:val="nil"/>
            </w:tcBorders>
            <w:shd w:val="clear" w:color="auto" w:fill="auto"/>
            <w:vAlign w:val="center"/>
            <w:hideMark/>
          </w:tcPr>
          <w:p w14:paraId="655D04E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Unity</w:t>
            </w:r>
          </w:p>
        </w:tc>
        <w:tc>
          <w:tcPr>
            <w:tcW w:w="1398" w:type="dxa"/>
            <w:tcBorders>
              <w:top w:val="nil"/>
              <w:left w:val="nil"/>
              <w:bottom w:val="nil"/>
              <w:right w:val="nil"/>
            </w:tcBorders>
            <w:shd w:val="clear" w:color="auto" w:fill="auto"/>
            <w:vAlign w:val="center"/>
            <w:hideMark/>
          </w:tcPr>
          <w:p w14:paraId="3C92751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59A3361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.NET + WASM</w:t>
            </w:r>
          </w:p>
        </w:tc>
        <w:tc>
          <w:tcPr>
            <w:tcW w:w="822" w:type="dxa"/>
            <w:tcBorders>
              <w:top w:val="nil"/>
              <w:left w:val="nil"/>
              <w:bottom w:val="nil"/>
              <w:right w:val="nil"/>
            </w:tcBorders>
            <w:shd w:val="clear" w:color="auto" w:fill="auto"/>
            <w:vAlign w:val="center"/>
            <w:hideMark/>
          </w:tcPr>
          <w:p w14:paraId="655F13C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B86AA10"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STL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4836E97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7DA6BF1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736086E1" w14:textId="77777777" w:rsidTr="00EF7E0B">
        <w:trPr>
          <w:trHeight w:val="735"/>
        </w:trPr>
        <w:tc>
          <w:tcPr>
            <w:tcW w:w="1616" w:type="dxa"/>
            <w:tcBorders>
              <w:top w:val="nil"/>
              <w:left w:val="nil"/>
              <w:bottom w:val="nil"/>
              <w:right w:val="nil"/>
            </w:tcBorders>
            <w:shd w:val="clear" w:color="auto" w:fill="auto"/>
            <w:vAlign w:val="center"/>
            <w:hideMark/>
          </w:tcPr>
          <w:p w14:paraId="3FE68A8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Unreal Engine</w:t>
            </w:r>
          </w:p>
        </w:tc>
        <w:tc>
          <w:tcPr>
            <w:tcW w:w="1398" w:type="dxa"/>
            <w:tcBorders>
              <w:top w:val="nil"/>
              <w:left w:val="nil"/>
              <w:bottom w:val="nil"/>
              <w:right w:val="nil"/>
            </w:tcBorders>
            <w:shd w:val="clear" w:color="auto" w:fill="auto"/>
            <w:vAlign w:val="center"/>
            <w:hideMark/>
          </w:tcPr>
          <w:p w14:paraId="0A5CDC9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27879514"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plugin</w:t>
            </w:r>
          </w:p>
        </w:tc>
        <w:tc>
          <w:tcPr>
            <w:tcW w:w="822" w:type="dxa"/>
            <w:tcBorders>
              <w:top w:val="nil"/>
              <w:left w:val="nil"/>
              <w:bottom w:val="nil"/>
              <w:right w:val="nil"/>
            </w:tcBorders>
            <w:shd w:val="clear" w:color="auto" w:fill="auto"/>
            <w:vAlign w:val="center"/>
            <w:hideMark/>
          </w:tcPr>
          <w:p w14:paraId="176EDC4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w:t>
            </w:r>
          </w:p>
        </w:tc>
        <w:tc>
          <w:tcPr>
            <w:tcW w:w="1342" w:type="dxa"/>
            <w:tcBorders>
              <w:top w:val="nil"/>
              <w:left w:val="nil"/>
              <w:bottom w:val="nil"/>
              <w:right w:val="nil"/>
            </w:tcBorders>
            <w:shd w:val="clear" w:color="auto" w:fill="auto"/>
            <w:vAlign w:val="center"/>
            <w:hideMark/>
          </w:tcPr>
          <w:p w14:paraId="1305A2F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MAX, BLEND,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5A493A9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4659856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503F3D79" w14:textId="77777777" w:rsidTr="00EF7E0B">
        <w:trPr>
          <w:trHeight w:val="1020"/>
        </w:trPr>
        <w:tc>
          <w:tcPr>
            <w:tcW w:w="1616" w:type="dxa"/>
            <w:tcBorders>
              <w:top w:val="nil"/>
              <w:left w:val="nil"/>
              <w:bottom w:val="nil"/>
              <w:right w:val="nil"/>
            </w:tcBorders>
            <w:shd w:val="clear" w:color="auto" w:fill="auto"/>
            <w:vAlign w:val="center"/>
            <w:hideMark/>
          </w:tcPr>
          <w:p w14:paraId="59234F3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Godot</w:t>
            </w:r>
          </w:p>
        </w:tc>
        <w:tc>
          <w:tcPr>
            <w:tcW w:w="1398" w:type="dxa"/>
            <w:tcBorders>
              <w:top w:val="nil"/>
              <w:left w:val="nil"/>
              <w:bottom w:val="nil"/>
              <w:right w:val="nil"/>
            </w:tcBorders>
            <w:shd w:val="clear" w:color="auto" w:fill="auto"/>
            <w:vAlign w:val="center"/>
            <w:hideMark/>
          </w:tcPr>
          <w:p w14:paraId="3AA3A769"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GDScript</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podobný</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Pythonu</w:t>
            </w:r>
            <w:proofErr w:type="spellEnd"/>
            <w:r w:rsidRPr="00EF7E0B">
              <w:rPr>
                <w:rFonts w:eastAsia="Times New Roman" w:cs="Calibri"/>
                <w:color w:val="000000"/>
                <w:sz w:val="18"/>
                <w:szCs w:val="18"/>
                <w:lang w:val="en-US"/>
              </w:rPr>
              <w:t>), C#, C++</w:t>
            </w:r>
          </w:p>
        </w:tc>
        <w:tc>
          <w:tcPr>
            <w:tcW w:w="1238" w:type="dxa"/>
            <w:tcBorders>
              <w:top w:val="nil"/>
              <w:left w:val="nil"/>
              <w:bottom w:val="nil"/>
              <w:right w:val="nil"/>
            </w:tcBorders>
            <w:shd w:val="clear" w:color="auto" w:fill="auto"/>
            <w:vAlign w:val="center"/>
            <w:hideMark/>
          </w:tcPr>
          <w:p w14:paraId="335A2F3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25D293D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1A7F96A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nil"/>
              <w:right w:val="nil"/>
            </w:tcBorders>
            <w:shd w:val="clear" w:color="auto" w:fill="auto"/>
            <w:vAlign w:val="center"/>
            <w:hideMark/>
          </w:tcPr>
          <w:p w14:paraId="2BC3207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bin,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a </w:t>
            </w:r>
            <w:proofErr w:type="spellStart"/>
            <w:r w:rsidRPr="00EF7E0B">
              <w:rPr>
                <w:rFonts w:eastAsia="Times New Roman" w:cs="Calibri"/>
                <w:color w:val="000000"/>
                <w:sz w:val="18"/>
                <w:szCs w:val="18"/>
                <w:lang w:val="en-US"/>
              </w:rPr>
              <w:t>další</w:t>
            </w:r>
            <w:proofErr w:type="spellEnd"/>
          </w:p>
        </w:tc>
        <w:tc>
          <w:tcPr>
            <w:tcW w:w="1175" w:type="dxa"/>
            <w:tcBorders>
              <w:top w:val="nil"/>
              <w:left w:val="nil"/>
              <w:bottom w:val="nil"/>
              <w:right w:val="nil"/>
            </w:tcBorders>
            <w:shd w:val="clear" w:color="auto" w:fill="auto"/>
            <w:vAlign w:val="center"/>
            <w:hideMark/>
          </w:tcPr>
          <w:p w14:paraId="77C15DF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MIT </w:t>
            </w:r>
            <w:proofErr w:type="spellStart"/>
            <w:r w:rsidRPr="00EF7E0B">
              <w:rPr>
                <w:rFonts w:eastAsia="Times New Roman" w:cs="Calibri"/>
                <w:color w:val="000000"/>
                <w:sz w:val="18"/>
                <w:szCs w:val="18"/>
                <w:lang w:val="en-US"/>
              </w:rPr>
              <w:t>Licence</w:t>
            </w:r>
            <w:proofErr w:type="spellEnd"/>
          </w:p>
        </w:tc>
      </w:tr>
      <w:tr w:rsidR="00EF7E0B" w:rsidRPr="00EF7E0B" w14:paraId="4EA63FFE" w14:textId="77777777" w:rsidTr="00EF7E0B">
        <w:trPr>
          <w:trHeight w:val="915"/>
        </w:trPr>
        <w:tc>
          <w:tcPr>
            <w:tcW w:w="1616" w:type="dxa"/>
            <w:tcBorders>
              <w:top w:val="nil"/>
              <w:left w:val="nil"/>
              <w:bottom w:val="nil"/>
              <w:right w:val="nil"/>
            </w:tcBorders>
            <w:shd w:val="clear" w:color="auto" w:fill="auto"/>
            <w:vAlign w:val="center"/>
            <w:hideMark/>
          </w:tcPr>
          <w:p w14:paraId="25263C5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Wonderland Engine</w:t>
            </w:r>
          </w:p>
        </w:tc>
        <w:tc>
          <w:tcPr>
            <w:tcW w:w="1398" w:type="dxa"/>
            <w:tcBorders>
              <w:top w:val="nil"/>
              <w:left w:val="nil"/>
              <w:bottom w:val="nil"/>
              <w:right w:val="nil"/>
            </w:tcBorders>
            <w:shd w:val="clear" w:color="auto" w:fill="auto"/>
            <w:vAlign w:val="center"/>
            <w:hideMark/>
          </w:tcPr>
          <w:p w14:paraId="46E50F2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JS, TS</w:t>
            </w:r>
          </w:p>
        </w:tc>
        <w:tc>
          <w:tcPr>
            <w:tcW w:w="1238" w:type="dxa"/>
            <w:tcBorders>
              <w:top w:val="nil"/>
              <w:left w:val="nil"/>
              <w:bottom w:val="nil"/>
              <w:right w:val="nil"/>
            </w:tcBorders>
            <w:shd w:val="clear" w:color="auto" w:fill="auto"/>
            <w:vAlign w:val="center"/>
            <w:hideMark/>
          </w:tcPr>
          <w:p w14:paraId="5C83EEB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4C69B341"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E0E971D"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FBX, OBJ, PLY, DAE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60C7E67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 (</w:t>
            </w:r>
            <w:proofErr w:type="spellStart"/>
            <w:r w:rsidRPr="00EF7E0B">
              <w:rPr>
                <w:rFonts w:eastAsia="Times New Roman" w:cs="Calibri"/>
                <w:color w:val="000000"/>
                <w:sz w:val="18"/>
                <w:szCs w:val="18"/>
                <w:lang w:val="en-US"/>
              </w:rPr>
              <w:t>WebAssembly</w:t>
            </w:r>
            <w:proofErr w:type="spellEnd"/>
            <w:r w:rsidRPr="00EF7E0B">
              <w:rPr>
                <w:rFonts w:eastAsia="Times New Roman" w:cs="Calibri"/>
                <w:color w:val="000000"/>
                <w:sz w:val="18"/>
                <w:szCs w:val="18"/>
                <w:lang w:val="en-US"/>
              </w:rPr>
              <w:t xml:space="preserve">) </w:t>
            </w:r>
          </w:p>
        </w:tc>
        <w:tc>
          <w:tcPr>
            <w:tcW w:w="1175" w:type="dxa"/>
            <w:tcBorders>
              <w:top w:val="nil"/>
              <w:left w:val="nil"/>
              <w:bottom w:val="nil"/>
              <w:right w:val="nil"/>
            </w:tcBorders>
            <w:shd w:val="clear" w:color="auto" w:fill="auto"/>
            <w:vAlign w:val="center"/>
            <w:hideMark/>
          </w:tcPr>
          <w:p w14:paraId="6FE210AA"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Autorské</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poplatky</w:t>
            </w:r>
            <w:proofErr w:type="spellEnd"/>
          </w:p>
        </w:tc>
      </w:tr>
      <w:tr w:rsidR="00EF7E0B" w:rsidRPr="00EF7E0B" w14:paraId="216E8E9D" w14:textId="77777777" w:rsidTr="00EF7E0B">
        <w:trPr>
          <w:trHeight w:val="765"/>
        </w:trPr>
        <w:tc>
          <w:tcPr>
            <w:tcW w:w="1616" w:type="dxa"/>
            <w:tcBorders>
              <w:top w:val="nil"/>
              <w:left w:val="nil"/>
              <w:bottom w:val="single" w:sz="4" w:space="0" w:color="auto"/>
              <w:right w:val="nil"/>
            </w:tcBorders>
            <w:shd w:val="clear" w:color="auto" w:fill="auto"/>
            <w:vAlign w:val="center"/>
            <w:hideMark/>
          </w:tcPr>
          <w:p w14:paraId="5AF1E563"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PlayCanvas</w:t>
            </w:r>
            <w:proofErr w:type="spellEnd"/>
          </w:p>
        </w:tc>
        <w:tc>
          <w:tcPr>
            <w:tcW w:w="1398" w:type="dxa"/>
            <w:tcBorders>
              <w:top w:val="nil"/>
              <w:left w:val="nil"/>
              <w:bottom w:val="single" w:sz="4" w:space="0" w:color="auto"/>
              <w:right w:val="nil"/>
            </w:tcBorders>
            <w:shd w:val="clear" w:color="auto" w:fill="auto"/>
            <w:vAlign w:val="center"/>
            <w:hideMark/>
          </w:tcPr>
          <w:p w14:paraId="0CF9F94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JavaScript</w:t>
            </w:r>
          </w:p>
        </w:tc>
        <w:tc>
          <w:tcPr>
            <w:tcW w:w="1238" w:type="dxa"/>
            <w:tcBorders>
              <w:top w:val="nil"/>
              <w:left w:val="nil"/>
              <w:bottom w:val="single" w:sz="4" w:space="0" w:color="auto"/>
              <w:right w:val="nil"/>
            </w:tcBorders>
            <w:shd w:val="clear" w:color="auto" w:fill="auto"/>
            <w:vAlign w:val="center"/>
            <w:hideMark/>
          </w:tcPr>
          <w:p w14:paraId="6CDE063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single" w:sz="4" w:space="0" w:color="auto"/>
              <w:right w:val="nil"/>
            </w:tcBorders>
            <w:shd w:val="clear" w:color="auto" w:fill="auto"/>
            <w:vAlign w:val="center"/>
            <w:hideMark/>
          </w:tcPr>
          <w:p w14:paraId="1CA166DE"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single" w:sz="4" w:space="0" w:color="auto"/>
              <w:right w:val="nil"/>
            </w:tcBorders>
            <w:shd w:val="clear" w:color="auto" w:fill="auto"/>
            <w:vAlign w:val="center"/>
            <w:hideMark/>
          </w:tcPr>
          <w:p w14:paraId="76F401E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single" w:sz="4" w:space="0" w:color="auto"/>
              <w:right w:val="nil"/>
            </w:tcBorders>
            <w:shd w:val="clear" w:color="auto" w:fill="auto"/>
            <w:vAlign w:val="center"/>
            <w:hideMark/>
          </w:tcPr>
          <w:p w14:paraId="09FAD28B"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HTML, JS, GLB, FBX,</w:t>
            </w:r>
          </w:p>
        </w:tc>
        <w:tc>
          <w:tcPr>
            <w:tcW w:w="1175" w:type="dxa"/>
            <w:tcBorders>
              <w:top w:val="nil"/>
              <w:left w:val="nil"/>
              <w:bottom w:val="single" w:sz="4" w:space="0" w:color="auto"/>
              <w:right w:val="nil"/>
            </w:tcBorders>
            <w:shd w:val="clear" w:color="auto" w:fill="auto"/>
            <w:vAlign w:val="center"/>
            <w:hideMark/>
          </w:tcPr>
          <w:p w14:paraId="766BD24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Proprietární</w:t>
            </w:r>
          </w:p>
        </w:tc>
      </w:tr>
    </w:tbl>
    <w:p w14:paraId="6F644DF8" w14:textId="77777777" w:rsidR="005B6BC8" w:rsidRDefault="005B6BC8" w:rsidP="005B6BC8"/>
    <w:p w14:paraId="29AAEAAC" w14:textId="60C66FE8" w:rsidR="00AC4DE3" w:rsidRDefault="005B6BC8" w:rsidP="00EF7E0B">
      <w:pPr>
        <w:pStyle w:val="Normlnprvnodsazen"/>
      </w:pPr>
      <w:r>
        <w:t xml:space="preserve">Jelikož desktopové herní </w:t>
      </w:r>
      <w:proofErr w:type="spellStart"/>
      <w:r>
        <w:t>enginy</w:t>
      </w:r>
      <w:proofErr w:type="spellEnd"/>
      <w:r>
        <w:t xml:space="preserve"> jsou založené na exportu skrze WASM není možné rychlé </w:t>
      </w:r>
      <w:r w:rsidRPr="0052065A">
        <w:t>prototypován</w:t>
      </w:r>
      <w:r>
        <w:t>í při vývoj</w:t>
      </w:r>
      <w:r w:rsidRPr="0052065A">
        <w:t>.</w:t>
      </w:r>
      <w:r>
        <w:t xml:space="preserve"> Rychlost iterací pro webový vývoj v Unity se snaží řešit software </w:t>
      </w:r>
      <w:proofErr w:type="spellStart"/>
      <w:r>
        <w:rPr>
          <w:i/>
          <w:iCs/>
        </w:rPr>
        <w:t>Needle</w:t>
      </w:r>
      <w:proofErr w:type="spellEnd"/>
      <w:r>
        <w:rPr>
          <w:i/>
          <w:iCs/>
        </w:rPr>
        <w:t xml:space="preserve"> </w:t>
      </w:r>
      <w:proofErr w:type="spellStart"/>
      <w:r>
        <w:rPr>
          <w:i/>
          <w:iCs/>
        </w:rPr>
        <w:t>Tools</w:t>
      </w:r>
      <w:proofErr w:type="spellEnd"/>
      <w:r>
        <w:t>, (</w:t>
      </w:r>
      <w:r w:rsidRPr="00467A7E">
        <w:rPr>
          <w:highlight w:val="yellow"/>
        </w:rPr>
        <w:t>viz. kap</w:t>
      </w:r>
      <w:r>
        <w:t xml:space="preserve">), který poskytuje propojení práce v Unity Editoru se </w:t>
      </w:r>
      <w:proofErr w:type="spellStart"/>
      <w:r>
        <w:t>virutálním</w:t>
      </w:r>
      <w:proofErr w:type="spellEnd"/>
      <w:r>
        <w:t xml:space="preserve"> prostředím na webu, skrze </w:t>
      </w:r>
      <w:proofErr w:type="spellStart"/>
      <w:r>
        <w:t>trasformace</w:t>
      </w:r>
      <w:proofErr w:type="spellEnd"/>
      <w:r>
        <w:t xml:space="preserve"> Unity scén do </w:t>
      </w:r>
      <w:proofErr w:type="spellStart"/>
      <w:r>
        <w:t>renderovacího</w:t>
      </w:r>
      <w:proofErr w:type="spellEnd"/>
      <w:r>
        <w:t xml:space="preserve"> </w:t>
      </w:r>
      <w:proofErr w:type="spellStart"/>
      <w:r>
        <w:t>enginu</w:t>
      </w:r>
      <w:proofErr w:type="spellEnd"/>
      <w:r>
        <w:t xml:space="preserve"> three.js s využitím jazyka </w:t>
      </w:r>
      <w:proofErr w:type="spellStart"/>
      <w:r>
        <w:t>TypeScript</w:t>
      </w:r>
      <w:proofErr w:type="spellEnd"/>
      <w:r>
        <w:t xml:space="preserve"> pro tvorbu komponent. Tyto herní </w:t>
      </w:r>
      <w:proofErr w:type="spellStart"/>
      <w:r>
        <w:t>enigny</w:t>
      </w:r>
      <w:proofErr w:type="spellEnd"/>
      <w:r>
        <w:t xml:space="preserve"> jsou optimalizovány pro tvorbu tradiční Desktop 3D imerzních prostředí a zážitků.</w:t>
      </w:r>
      <w:r w:rsidR="00AC4DE3">
        <w:t xml:space="preserve"> </w:t>
      </w:r>
      <w:proofErr w:type="spellStart"/>
      <w:r>
        <w:t>Wonderland</w:t>
      </w:r>
      <w:proofErr w:type="spellEnd"/>
      <w:r>
        <w:t xml:space="preserve"> </w:t>
      </w:r>
      <w:proofErr w:type="spellStart"/>
      <w:r>
        <w:t>Engine</w:t>
      </w:r>
      <w:proofErr w:type="spellEnd"/>
      <w:r>
        <w:t xml:space="preserve"> je </w:t>
      </w:r>
      <w:r w:rsidR="00AC4DE3">
        <w:t xml:space="preserve">softwarové platforma </w:t>
      </w:r>
      <w:r>
        <w:t>optimalizován</w:t>
      </w:r>
      <w:r w:rsidR="00AC4DE3">
        <w:t>a</w:t>
      </w:r>
      <w:r>
        <w:t xml:space="preserve"> pro tvorbu virtuálních zážitků. </w:t>
      </w:r>
    </w:p>
    <w:p w14:paraId="2DBE73E1" w14:textId="36D4F982" w:rsidR="00AC4DE3" w:rsidRPr="00AC4DE3" w:rsidRDefault="00AC4DE3" w:rsidP="00AC4DE3">
      <w:pPr>
        <w:pStyle w:val="Normlnprvnodsazen"/>
        <w:ind w:firstLine="0"/>
        <w:rPr>
          <w:b/>
          <w:bCs/>
        </w:rPr>
      </w:pPr>
      <w:proofErr w:type="spellStart"/>
      <w:r w:rsidRPr="00AC4DE3">
        <w:rPr>
          <w:b/>
          <w:bCs/>
        </w:rPr>
        <w:t>Wonderland</w:t>
      </w:r>
      <w:proofErr w:type="spellEnd"/>
      <w:r w:rsidRPr="00AC4DE3">
        <w:rPr>
          <w:b/>
          <w:bCs/>
        </w:rPr>
        <w:t xml:space="preserve"> </w:t>
      </w:r>
      <w:proofErr w:type="spellStart"/>
      <w:r w:rsidRPr="00AC4DE3">
        <w:rPr>
          <w:b/>
          <w:bCs/>
        </w:rPr>
        <w:t>Engine</w:t>
      </w:r>
      <w:proofErr w:type="spellEnd"/>
    </w:p>
    <w:p w14:paraId="4EF97457" w14:textId="5A04263F" w:rsidR="004C4076" w:rsidRPr="004C4076" w:rsidRDefault="00AC4DE3" w:rsidP="004C4076">
      <w:pPr>
        <w:pStyle w:val="Normlnprvnodsazen"/>
        <w:ind w:firstLine="0"/>
      </w:pPr>
      <w:proofErr w:type="spellStart"/>
      <w:r>
        <w:t>Wonderland</w:t>
      </w:r>
      <w:proofErr w:type="spellEnd"/>
      <w:r>
        <w:t xml:space="preserve"> </w:t>
      </w:r>
      <w:proofErr w:type="spellStart"/>
      <w:r>
        <w:t>engine</w:t>
      </w:r>
      <w:proofErr w:type="spellEnd"/>
      <w:r>
        <w:t xml:space="preserve"> je platforma pro tvorbu virtuální a rozšířené reality na webu.</w:t>
      </w:r>
      <w:r w:rsidR="005B6BC8">
        <w:t xml:space="preserve"> </w:t>
      </w:r>
      <w:proofErr w:type="spellStart"/>
      <w:r w:rsidR="009F4413">
        <w:t>Wonderland</w:t>
      </w:r>
      <w:proofErr w:type="spellEnd"/>
      <w:r w:rsidR="009F4413">
        <w:t xml:space="preserve"> </w:t>
      </w:r>
      <w:proofErr w:type="spellStart"/>
      <w:r w:rsidR="009F4413">
        <w:t>engine</w:t>
      </w:r>
      <w:proofErr w:type="spellEnd"/>
      <w:r w:rsidR="009F4413">
        <w:t xml:space="preserve"> zahrnuje </w:t>
      </w:r>
      <w:r>
        <w:t>desktopový</w:t>
      </w:r>
      <w:r w:rsidR="009F4413">
        <w:t xml:space="preserve"> editor s </w:t>
      </w:r>
      <w:r>
        <w:t>obdobnou</w:t>
      </w:r>
      <w:r w:rsidR="009F4413">
        <w:t xml:space="preserve"> funkcionalitou a UI jako tradiční </w:t>
      </w:r>
      <w:proofErr w:type="spellStart"/>
      <w:r w:rsidR="009F4413">
        <w:t>enginy</w:t>
      </w:r>
      <w:proofErr w:type="spellEnd"/>
      <w:r w:rsidR="009F4413">
        <w:t xml:space="preserve"> jako Unity a </w:t>
      </w:r>
      <w:proofErr w:type="spellStart"/>
      <w:r w:rsidR="009F4413">
        <w:t>Unreal</w:t>
      </w:r>
      <w:proofErr w:type="spellEnd"/>
      <w:r w:rsidR="009F4413">
        <w:t xml:space="preserve"> </w:t>
      </w:r>
      <w:proofErr w:type="spellStart"/>
      <w:r w:rsidR="009F4413">
        <w:t>engine</w:t>
      </w:r>
      <w:proofErr w:type="spellEnd"/>
      <w:r w:rsidR="009F4413">
        <w:t xml:space="preserve">, spolu s webovým runtimem založeným na </w:t>
      </w:r>
      <w:proofErr w:type="spellStart"/>
      <w:r w:rsidR="009F4413">
        <w:t>webassembly</w:t>
      </w:r>
      <w:proofErr w:type="spellEnd"/>
      <w:r w:rsidR="009F4413">
        <w:t xml:space="preserve"> exportu. V porovnání s </w:t>
      </w:r>
      <w:proofErr w:type="spellStart"/>
      <w:r w:rsidR="009F4413">
        <w:t>WebAssembly</w:t>
      </w:r>
      <w:proofErr w:type="spellEnd"/>
      <w:r w:rsidR="009F4413">
        <w:t xml:space="preserve"> exportem z Unity je však iterační doba ve </w:t>
      </w:r>
      <w:proofErr w:type="spellStart"/>
      <w:r w:rsidR="009F4413">
        <w:t>Wonderlandu</w:t>
      </w:r>
      <w:proofErr w:type="spellEnd"/>
      <w:r w:rsidR="009F4413">
        <w:t xml:space="preserve"> mnohem rychlejší, u jednodušších projektů takřka instantní.</w:t>
      </w:r>
      <w:r>
        <w:t xml:space="preserve"> Primárním zaměřením </w:t>
      </w:r>
      <w:proofErr w:type="spellStart"/>
      <w:r>
        <w:t>enginu</w:t>
      </w:r>
      <w:proofErr w:type="spellEnd"/>
      <w:r>
        <w:t xml:space="preserve"> je </w:t>
      </w:r>
      <w:proofErr w:type="spellStart"/>
      <w:r>
        <w:t>odstarnění</w:t>
      </w:r>
      <w:proofErr w:type="spellEnd"/>
      <w:r>
        <w:t xml:space="preserve"> manuální optimalizace </w:t>
      </w:r>
      <w:proofErr w:type="spellStart"/>
      <w:r>
        <w:t>assetů</w:t>
      </w:r>
      <w:proofErr w:type="spellEnd"/>
      <w:r>
        <w:t xml:space="preserve"> a aplikační logiky za účelem dosažení vhodného výkonu.</w:t>
      </w:r>
      <w:r w:rsidR="004C4076">
        <w:t xml:space="preserve"> </w:t>
      </w:r>
      <w:proofErr w:type="spellStart"/>
      <w:r w:rsidR="004C4076">
        <w:t>Wonderland</w:t>
      </w:r>
      <w:proofErr w:type="spellEnd"/>
      <w:r w:rsidR="004C4076">
        <w:t xml:space="preserve"> </w:t>
      </w:r>
      <w:proofErr w:type="spellStart"/>
      <w:r w:rsidR="004C4076">
        <w:t>engine</w:t>
      </w:r>
      <w:proofErr w:type="spellEnd"/>
      <w:r w:rsidR="004C4076">
        <w:t xml:space="preserve"> automaticky optimalizuje importovaný .</w:t>
      </w:r>
      <w:proofErr w:type="spellStart"/>
      <w:r w:rsidR="004C4076">
        <w:t>glb</w:t>
      </w:r>
      <w:proofErr w:type="spellEnd"/>
      <w:r w:rsidR="004C4076">
        <w:t xml:space="preserve"> formát skrze optimalizaci geometrie, textur. Pro běh aplikace </w:t>
      </w:r>
      <w:proofErr w:type="spellStart"/>
      <w:r w:rsidR="004C4076">
        <w:t>Wonderland</w:t>
      </w:r>
      <w:proofErr w:type="spellEnd"/>
      <w:r w:rsidR="004C4076">
        <w:t xml:space="preserve"> implementuje techniku slučování (</w:t>
      </w:r>
      <w:proofErr w:type="spellStart"/>
      <w:r w:rsidR="004C4076" w:rsidRPr="004C4076">
        <w:rPr>
          <w:i/>
          <w:iCs/>
        </w:rPr>
        <w:t>batching</w:t>
      </w:r>
      <w:proofErr w:type="spellEnd"/>
      <w:r w:rsidR="004C4076">
        <w:t>), kdy spojuje co možná nejvíce objektů a jejich materiálů, za cílem minimalizovat počet vykreslovacích dotazů (</w:t>
      </w:r>
      <w:proofErr w:type="spellStart"/>
      <w:r w:rsidR="004C4076" w:rsidRPr="004C4076">
        <w:rPr>
          <w:i/>
          <w:iCs/>
        </w:rPr>
        <w:t>draw</w:t>
      </w:r>
      <w:proofErr w:type="spellEnd"/>
      <w:r w:rsidR="004C4076" w:rsidRPr="004C4076">
        <w:rPr>
          <w:i/>
          <w:iCs/>
        </w:rPr>
        <w:t xml:space="preserve"> </w:t>
      </w:r>
      <w:proofErr w:type="spellStart"/>
      <w:r w:rsidR="004C4076" w:rsidRPr="004C4076">
        <w:rPr>
          <w:i/>
          <w:iCs/>
        </w:rPr>
        <w:t>calls</w:t>
      </w:r>
      <w:proofErr w:type="spellEnd"/>
      <w:r w:rsidR="004C4076">
        <w:t>).</w:t>
      </w:r>
    </w:p>
    <w:p w14:paraId="4E58FBBA" w14:textId="132E231D" w:rsidR="004C4076" w:rsidRDefault="00203FA6" w:rsidP="00AC4DE3">
      <w:pPr>
        <w:pStyle w:val="Normlnprvnodsazen"/>
        <w:ind w:firstLine="0"/>
      </w:pPr>
      <w:r>
        <w:br/>
      </w:r>
      <w:r w:rsidRPr="004C4076">
        <w:rPr>
          <w:highlight w:val="yellow"/>
          <w:lang w:val="en-US"/>
        </w:rPr>
        <w:t># TODO – p</w:t>
      </w:r>
      <w:proofErr w:type="spellStart"/>
      <w:r w:rsidRPr="004C4076">
        <w:rPr>
          <w:highlight w:val="yellow"/>
        </w:rPr>
        <w:t>řidat</w:t>
      </w:r>
      <w:proofErr w:type="spellEnd"/>
      <w:r w:rsidRPr="004C4076">
        <w:rPr>
          <w:highlight w:val="yellow"/>
        </w:rPr>
        <w:t xml:space="preserve"> </w:t>
      </w:r>
      <w:proofErr w:type="spellStart"/>
      <w:r w:rsidRPr="004C4076">
        <w:rPr>
          <w:highlight w:val="yellow"/>
        </w:rPr>
        <w:t>Wonderland</w:t>
      </w:r>
      <w:proofErr w:type="spellEnd"/>
      <w:r w:rsidRPr="004C4076">
        <w:rPr>
          <w:highlight w:val="yellow"/>
        </w:rPr>
        <w:t xml:space="preserve"> </w:t>
      </w:r>
      <w:proofErr w:type="spellStart"/>
      <w:r w:rsidRPr="004C4076">
        <w:rPr>
          <w:highlight w:val="yellow"/>
        </w:rPr>
        <w:t>engine</w:t>
      </w:r>
      <w:proofErr w:type="spellEnd"/>
      <w:r w:rsidRPr="004C4076">
        <w:rPr>
          <w:highlight w:val="yellow"/>
        </w:rPr>
        <w:t xml:space="preserve">, play </w:t>
      </w:r>
      <w:proofErr w:type="spellStart"/>
      <w:r w:rsidRPr="004C4076">
        <w:rPr>
          <w:highlight w:val="yellow"/>
        </w:rPr>
        <w:t>canvas</w:t>
      </w:r>
      <w:proofErr w:type="spellEnd"/>
      <w:r w:rsidRPr="004C4076">
        <w:rPr>
          <w:highlight w:val="yellow"/>
        </w:rPr>
        <w:t xml:space="preserve"> a </w:t>
      </w:r>
      <w:proofErr w:type="spellStart"/>
      <w:r w:rsidRPr="004C4076">
        <w:rPr>
          <w:highlight w:val="yellow"/>
        </w:rPr>
        <w:t>summerian</w:t>
      </w:r>
      <w:proofErr w:type="spellEnd"/>
      <w:r w:rsidRPr="004C4076">
        <w:rPr>
          <w:highlight w:val="yellow"/>
        </w:rPr>
        <w:t xml:space="preserve"> do tabulky</w:t>
      </w:r>
    </w:p>
    <w:p w14:paraId="06F5A841" w14:textId="77777777" w:rsidR="004C4076" w:rsidRDefault="004C4076" w:rsidP="004C4076">
      <w:pPr>
        <w:pStyle w:val="Normlnprvnodsazen"/>
        <w:ind w:firstLine="0"/>
        <w:rPr>
          <w:b/>
          <w:bCs/>
          <w:lang w:eastAsia="en-US"/>
        </w:rPr>
      </w:pPr>
      <w:proofErr w:type="spellStart"/>
      <w:r>
        <w:rPr>
          <w:b/>
          <w:bCs/>
          <w:lang w:eastAsia="en-US"/>
        </w:rPr>
        <w:t>PlayCanvas</w:t>
      </w:r>
      <w:proofErr w:type="spellEnd"/>
      <w:r>
        <w:rPr>
          <w:b/>
          <w:bCs/>
          <w:lang w:eastAsia="en-US"/>
        </w:rPr>
        <w:t xml:space="preserve"> </w:t>
      </w:r>
    </w:p>
    <w:p w14:paraId="7E225A78" w14:textId="74E5E201" w:rsidR="004C4076" w:rsidRPr="00203FA6" w:rsidRDefault="004C4076" w:rsidP="00AC4DE3">
      <w:pPr>
        <w:pStyle w:val="Normlnprvnodsazen"/>
        <w:ind w:firstLine="0"/>
        <w:rPr>
          <w:lang w:eastAsia="en-US"/>
        </w:rPr>
      </w:pPr>
      <w:r>
        <w:rPr>
          <w:lang w:eastAsia="en-US"/>
        </w:rPr>
        <w:t xml:space="preserve">editor </w:t>
      </w:r>
      <w:proofErr w:type="spellStart"/>
      <w:r>
        <w:rPr>
          <w:lang w:eastAsia="en-US"/>
        </w:rPr>
        <w:t>based</w:t>
      </w:r>
      <w:proofErr w:type="spellEnd"/>
      <w:r>
        <w:rPr>
          <w:lang w:eastAsia="en-US"/>
        </w:rPr>
        <w:t xml:space="preserve"> </w:t>
      </w:r>
      <w:proofErr w:type="spellStart"/>
      <w:r>
        <w:rPr>
          <w:lang w:eastAsia="en-US"/>
        </w:rPr>
        <w:t>rendering</w:t>
      </w:r>
      <w:proofErr w:type="spellEnd"/>
      <w:r>
        <w:rPr>
          <w:lang w:eastAsia="en-US"/>
        </w:rPr>
        <w:t xml:space="preserve"> </w:t>
      </w:r>
      <w:proofErr w:type="spellStart"/>
      <w:r>
        <w:rPr>
          <w:lang w:eastAsia="en-US"/>
        </w:rPr>
        <w:t>engine</w:t>
      </w:r>
      <w:proofErr w:type="spellEnd"/>
      <w:r>
        <w:rPr>
          <w:lang w:eastAsia="en-US"/>
        </w:rPr>
        <w:t xml:space="preserve"> </w:t>
      </w:r>
      <w:proofErr w:type="spellStart"/>
      <w:r>
        <w:rPr>
          <w:lang w:eastAsia="en-US"/>
        </w:rPr>
        <w:t>with</w:t>
      </w:r>
      <w:proofErr w:type="spellEnd"/>
      <w:r>
        <w:rPr>
          <w:lang w:eastAsia="en-US"/>
        </w:rPr>
        <w:t xml:space="preserve"> </w:t>
      </w:r>
      <w:proofErr w:type="spellStart"/>
      <w:r>
        <w:rPr>
          <w:lang w:eastAsia="en-US"/>
        </w:rPr>
        <w:t>similar</w:t>
      </w:r>
      <w:proofErr w:type="spellEnd"/>
      <w:r>
        <w:rPr>
          <w:lang w:eastAsia="en-US"/>
        </w:rPr>
        <w:t xml:space="preserve"> </w:t>
      </w:r>
      <w:proofErr w:type="spellStart"/>
      <w:r>
        <w:rPr>
          <w:lang w:eastAsia="en-US"/>
        </w:rPr>
        <w:t>workflow</w:t>
      </w:r>
      <w:proofErr w:type="spellEnd"/>
      <w:r>
        <w:rPr>
          <w:lang w:eastAsia="en-US"/>
        </w:rPr>
        <w:t xml:space="preserve"> as desktop game </w:t>
      </w:r>
      <w:proofErr w:type="spellStart"/>
      <w:r>
        <w:rPr>
          <w:lang w:eastAsia="en-US"/>
        </w:rPr>
        <w:t>egnines</w:t>
      </w:r>
      <w:proofErr w:type="spellEnd"/>
    </w:p>
    <w:p w14:paraId="674A4E37" w14:textId="5EFDCC48" w:rsidR="008A417D" w:rsidRDefault="006108EA" w:rsidP="008A417D">
      <w:pPr>
        <w:pStyle w:val="Heading3"/>
      </w:pPr>
      <w:r>
        <w:t>Geoprostorová řešení</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2D neimerzní neinteraktivní vizualizace dat. Je však možné </w:t>
      </w:r>
      <w:r>
        <w:lastRenderedPageBreak/>
        <w:t xml:space="preserve">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V případě virtuální reality na webu pak umožňuje ESRI publikaci 3D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(ESRI 2023b;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prohlížeče 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3D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w:t>
      </w:r>
      <w:proofErr w:type="spellStart"/>
      <w:r>
        <w:t>WebXR</w:t>
      </w:r>
      <w:proofErr w:type="spellEnd"/>
      <w:r>
        <w:t xml:space="preserve"> API, tudíž</w:t>
      </w:r>
      <w:r w:rsidR="00AB24ED">
        <w:t xml:space="preserve"> teoreticky umožňuje dosažení imerzní VR úrovně</w:t>
      </w:r>
      <w:r w:rsidR="006108EA">
        <w:t xml:space="preserve"> viz. </w:t>
      </w:r>
      <w:r w:rsidR="006108EA" w:rsidRPr="006108EA">
        <w:rPr>
          <w:highlight w:val="yellow"/>
        </w:rPr>
        <w:t>(kap. three.js)</w:t>
      </w:r>
      <w:r w:rsidR="006108EA">
        <w:t xml:space="preserve"> </w:t>
      </w:r>
      <w:r w:rsidR="00AB24ED">
        <w:t>.</w:t>
      </w:r>
    </w:p>
    <w:p w14:paraId="335A00DD" w14:textId="60762096" w:rsidR="006108EA" w:rsidRDefault="008A417D" w:rsidP="008945D5">
      <w:pPr>
        <w:pStyle w:val="Normlnprvnodsazen"/>
        <w:rPr>
          <w:lang w:eastAsia="en-US"/>
        </w:rPr>
      </w:pPr>
      <w:r>
        <w:rPr>
          <w:lang w:eastAsia="en-US"/>
        </w:rPr>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432135A" w14:textId="6112BD67" w:rsidR="004F2C70" w:rsidRPr="004F2C70" w:rsidRDefault="004F2C70" w:rsidP="004F2C70">
      <w:pPr>
        <w:pStyle w:val="Normlnprvnodsazen"/>
        <w:ind w:firstLine="0"/>
        <w:rPr>
          <w:lang w:val="en-US" w:eastAsia="en-US"/>
        </w:rPr>
      </w:pPr>
      <w:r>
        <w:rPr>
          <w:lang w:val="en-US" w:eastAsia="en-US"/>
        </w:rPr>
        <w:t xml:space="preserve"># TODO – </w:t>
      </w:r>
      <w:proofErr w:type="spellStart"/>
      <w:r>
        <w:rPr>
          <w:lang w:val="en-US" w:eastAsia="en-US"/>
        </w:rPr>
        <w:t>doplnit</w:t>
      </w:r>
      <w:proofErr w:type="spellEnd"/>
      <w:r>
        <w:rPr>
          <w:lang w:val="en-US" w:eastAsia="en-US"/>
        </w:rPr>
        <w:t xml:space="preserve"> </w:t>
      </w:r>
      <w:proofErr w:type="spellStart"/>
      <w:r>
        <w:rPr>
          <w:lang w:val="en-US" w:eastAsia="en-US"/>
        </w:rPr>
        <w:t>dle</w:t>
      </w:r>
      <w:proofErr w:type="spellEnd"/>
      <w:r>
        <w:rPr>
          <w:lang w:val="en-US" w:eastAsia="en-US"/>
        </w:rPr>
        <w:t xml:space="preserve"> </w:t>
      </w:r>
      <w:proofErr w:type="spellStart"/>
      <w:r>
        <w:rPr>
          <w:lang w:val="en-US" w:eastAsia="en-US"/>
        </w:rPr>
        <w:t>tabulky</w:t>
      </w:r>
      <w:proofErr w:type="spellEnd"/>
    </w:p>
    <w:p w14:paraId="0FEC592C" w14:textId="76AAF7E8" w:rsidR="006108EA" w:rsidRDefault="008A417D" w:rsidP="006108EA">
      <w:pPr>
        <w:pStyle w:val="Normlnprvnodsazen"/>
      </w:pPr>
      <w:proofErr w:type="spellStart"/>
      <w:r w:rsidRPr="00AC6351">
        <w:rPr>
          <w:b/>
          <w:bCs/>
        </w:rPr>
        <w:t>CesiumJS</w:t>
      </w:r>
      <w:proofErr w:type="spellEnd"/>
      <w:r>
        <w:t xml:space="preserve"> je knihovna umožňující tvorbu interaktivních 3D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3D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(CesiumGS 2023b; 2023a; Espinosa 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Švýcarsko</w:t>
      </w:r>
      <w:r w:rsidR="00397AC6">
        <w:t xml:space="preserve"> </w:t>
      </w:r>
      <w:r w:rsidR="00001021">
        <w:t>.</w:t>
      </w:r>
    </w:p>
    <w:p w14:paraId="365B2014" w14:textId="77777777" w:rsidR="006108EA" w:rsidRDefault="008A417D" w:rsidP="006108EA">
      <w:pPr>
        <w:pStyle w:val="Normlnprvnodsazen"/>
      </w:pPr>
      <w:r w:rsidRPr="00AC6351">
        <w:rPr>
          <w:b/>
          <w:bCs/>
          <w:lang w:eastAsia="en-US"/>
        </w:rPr>
        <w:lastRenderedPageBreak/>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r>
        <w:rPr>
          <w:lang w:eastAsia="en-US"/>
        </w:rPr>
        <w:t>js</w:t>
      </w:r>
      <w:proofErr w:type="spell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Obdobně jako </w:t>
      </w:r>
      <w:proofErr w:type="spellStart"/>
      <w:r w:rsidR="00376ACF">
        <w:rPr>
          <w:lang w:eastAsia="en-US"/>
        </w:rPr>
        <w:t>CesiumJS</w:t>
      </w:r>
      <w:proofErr w:type="spellEnd"/>
      <w:r w:rsidR="00376ACF">
        <w:rPr>
          <w:lang w:eastAsia="en-US"/>
        </w:rPr>
        <w:t xml:space="preserve"> </w:t>
      </w:r>
      <w:r w:rsidR="006108EA">
        <w:rPr>
          <w:lang w:eastAsia="en-US"/>
        </w:rPr>
        <w:t>k</w:t>
      </w:r>
      <w:r w:rsidR="00376ACF">
        <w:rPr>
          <w:lang w:eastAsia="en-US"/>
        </w:rPr>
        <w:t xml:space="preserve">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 xml:space="preserve">orovnávali technologie s požadavky na síťový výkon a nízké výpočetní nároky na klienta.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3D a nejasné </w:t>
      </w:r>
      <w:proofErr w:type="spellStart"/>
      <w:r w:rsidR="00AC6351">
        <w:t>OpenSource</w:t>
      </w:r>
      <w:proofErr w:type="spellEnd"/>
      <w:r w:rsidR="00AC6351">
        <w:t xml:space="preserv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3D </w:t>
      </w:r>
      <w:proofErr w:type="spellStart"/>
      <w:r w:rsidR="00E55AA3">
        <w:t>TIles</w:t>
      </w:r>
      <w:proofErr w:type="spellEnd"/>
      <w:r w:rsidR="00E55AA3">
        <w:t xml:space="preserve">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CD0346D" w:rsidR="00AC6351" w:rsidRDefault="007A1CC2" w:rsidP="006108EA">
      <w:pPr>
        <w:pStyle w:val="Normlnprvnodsazen"/>
      </w:pPr>
      <w:proofErr w:type="spellStart"/>
      <w:r w:rsidRPr="007A1CC2">
        <w:rPr>
          <w:b/>
          <w:bCs/>
        </w:rPr>
        <w:t>ITowns</w:t>
      </w:r>
      <w:proofErr w:type="spellEnd"/>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 xml:space="preserve">geoprostorových služeb WMS, WMTS aj. a dat 3D </w:t>
      </w:r>
      <w:proofErr w:type="spellStart"/>
      <w:r>
        <w:t>Tiles</w:t>
      </w:r>
      <w:proofErr w:type="spellEnd"/>
      <w:r>
        <w:t xml:space="preserve">, </w:t>
      </w:r>
      <w:proofErr w:type="spellStart"/>
      <w:r>
        <w:t>GeoJSON</w:t>
      </w:r>
      <w:proofErr w:type="spellEnd"/>
      <w:r>
        <w:t xml:space="preserve"> aj.</w:t>
      </w:r>
      <w:r w:rsidR="00C155A9">
        <w:t xml:space="preserve"> </w:t>
      </w:r>
      <w:proofErr w:type="spellStart"/>
      <w:r w:rsidR="00C155A9">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r w:rsidR="006108EA">
        <w:t>obdobný,</w:t>
      </w:r>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r w:rsidR="006108EA">
        <w:t xml:space="preserve">Sám o sobě framework nepodporuje rozšíření do imerzní VR úrovně, ale obdobně jako 3dbag-viewer je založen na three.js tudíž rozšíření o </w:t>
      </w:r>
      <w:proofErr w:type="spellStart"/>
      <w:r w:rsidR="006108EA">
        <w:t>WebXR</w:t>
      </w:r>
      <w:proofErr w:type="spellEnd"/>
      <w:r w:rsidR="006108EA">
        <w:t xml:space="preserve"> funkcionalitu je teoreticky možné.</w:t>
      </w:r>
    </w:p>
    <w:p w14:paraId="2B58EF03" w14:textId="1936D6CD" w:rsidR="00464C35" w:rsidRPr="00B037DC" w:rsidRDefault="00464C35" w:rsidP="006108EA">
      <w:pPr>
        <w:pStyle w:val="Normlnprvnodsazen"/>
        <w:rPr>
          <w:lang w:val="en-US"/>
        </w:rPr>
      </w:pPr>
      <w:r w:rsidRPr="00B037DC">
        <w:rPr>
          <w:b/>
          <w:bCs/>
        </w:rPr>
        <w:t>Deck.gl</w:t>
      </w:r>
      <w:r w:rsidR="00956383">
        <w:rPr>
          <w:b/>
          <w:bCs/>
        </w:rPr>
        <w:t xml:space="preserve"> </w:t>
      </w:r>
      <w:r w:rsidR="00B037DC" w:rsidRPr="00B037DC">
        <w:t>je knihovna umožňující 3D vizualizaci geoprostorových dat. Jejím hlavním záměrem je vizualizace velkých datových sad v podobně vrstev, obdobně jako v tradičních GIS. Knihovna je zaměřena především na tematickou vizualizaci.</w:t>
      </w:r>
      <w:r w:rsidR="00B037DC">
        <w:t xml:space="preserve"> Knihovna je </w:t>
      </w:r>
      <w:proofErr w:type="spellStart"/>
      <w:r w:rsidR="00B037DC">
        <w:t>kompatibliní</w:t>
      </w:r>
      <w:proofErr w:type="spellEnd"/>
      <w:r w:rsidR="00B037DC">
        <w:t xml:space="preserve"> s tradičními </w:t>
      </w:r>
      <w:proofErr w:type="spellStart"/>
      <w:r w:rsidR="00B037DC">
        <w:t>geoprostovými</w:t>
      </w:r>
      <w:proofErr w:type="spellEnd"/>
      <w:r w:rsidR="00B037DC">
        <w:t xml:space="preserve"> formáty jak </w:t>
      </w:r>
      <w:proofErr w:type="spellStart"/>
      <w:r w:rsidR="00B037DC">
        <w:t>GeoJSON</w:t>
      </w:r>
      <w:proofErr w:type="spellEnd"/>
      <w:r w:rsidR="00B037DC">
        <w:t xml:space="preserve"> aj. Míra imerze je na úrovni Desktop VR, kdy </w:t>
      </w:r>
      <w:r w:rsidR="00B037DC" w:rsidRPr="004F2C70">
        <w:t>knihovna umožňuje zobrazení na tradičních obrazovkách a interaktivitu v 3D prostředí pomocí</w:t>
      </w:r>
      <w:r w:rsidR="00B037DC">
        <w:t xml:space="preserve"> myše a klávesnice tedy přiblížení a posun. Knihovna momentálně nepodporuje </w:t>
      </w:r>
      <w:proofErr w:type="spellStart"/>
      <w:r w:rsidR="00B037DC">
        <w:t>WebXR</w:t>
      </w:r>
      <w:proofErr w:type="spellEnd"/>
      <w:r w:rsidR="00B037DC">
        <w:t xml:space="preserve">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23E8C55C" w14:textId="77777777" w:rsidR="00B40019" w:rsidRDefault="00B40019" w:rsidP="00AC6351">
      <w:pPr>
        <w:pStyle w:val="Normlnprvnodsazen"/>
        <w:ind w:firstLine="0"/>
      </w:pPr>
    </w:p>
    <w:p w14:paraId="10F08DCB" w14:textId="77777777" w:rsidR="00B40019" w:rsidRDefault="00B40019" w:rsidP="00B40019">
      <w:pPr>
        <w:pStyle w:val="Normlnprvnodsazen"/>
        <w:keepNext/>
        <w:ind w:firstLine="0"/>
      </w:pPr>
      <w:r w:rsidRPr="00B40019">
        <w:rPr>
          <w:noProof/>
        </w:rPr>
        <w:drawing>
          <wp:inline distT="0" distB="0" distL="0" distR="0" wp14:anchorId="0AED2BDB" wp14:editId="3C447FF6">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49"/>
                    <a:stretch>
                      <a:fillRect/>
                    </a:stretch>
                  </pic:blipFill>
                  <pic:spPr>
                    <a:xfrm>
                      <a:off x="0" y="0"/>
                      <a:ext cx="5579745" cy="2852420"/>
                    </a:xfrm>
                    <a:prstGeom prst="rect">
                      <a:avLst/>
                    </a:prstGeom>
                  </pic:spPr>
                </pic:pic>
              </a:graphicData>
            </a:graphic>
          </wp:inline>
        </w:drawing>
      </w:r>
    </w:p>
    <w:p w14:paraId="6E019035" w14:textId="09AB3F89" w:rsidR="00B40019" w:rsidRDefault="00B40019" w:rsidP="00B40019">
      <w:pPr>
        <w:pStyle w:val="Caption"/>
      </w:pPr>
      <w:r>
        <w:t xml:space="preserve">Obr. </w:t>
      </w:r>
      <w:r>
        <w:fldChar w:fldCharType="begin"/>
      </w:r>
      <w:r>
        <w:instrText xml:space="preserve"> SEQ Obr. \* ARABIC </w:instrText>
      </w:r>
      <w:r>
        <w:fldChar w:fldCharType="separate"/>
      </w:r>
      <w:r w:rsidR="00D926B2">
        <w:rPr>
          <w:noProof/>
        </w:rPr>
        <w:t>24</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lastRenderedPageBreak/>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50"/>
                    <a:stretch>
                      <a:fillRect/>
                    </a:stretch>
                  </pic:blipFill>
                  <pic:spPr>
                    <a:xfrm>
                      <a:off x="0" y="0"/>
                      <a:ext cx="5579745" cy="2602865"/>
                    </a:xfrm>
                    <a:prstGeom prst="rect">
                      <a:avLst/>
                    </a:prstGeom>
                  </pic:spPr>
                </pic:pic>
              </a:graphicData>
            </a:graphic>
          </wp:inline>
        </w:drawing>
      </w:r>
    </w:p>
    <w:p w14:paraId="4AFAB6CE" w14:textId="4946420F" w:rsidR="003635FB" w:rsidRPr="003635FB" w:rsidRDefault="003635FB" w:rsidP="003635FB">
      <w:pPr>
        <w:pStyle w:val="Caption"/>
      </w:pPr>
      <w:r>
        <w:t xml:space="preserve">Obr. </w:t>
      </w:r>
      <w:r>
        <w:fldChar w:fldCharType="begin"/>
      </w:r>
      <w:r>
        <w:instrText xml:space="preserve"> SEQ Obr. \* ARABIC </w:instrText>
      </w:r>
      <w:r>
        <w:fldChar w:fldCharType="separate"/>
      </w:r>
      <w:r w:rsidR="00D926B2">
        <w:rPr>
          <w:noProof/>
        </w:rPr>
        <w:t>25</w:t>
      </w:r>
      <w:r>
        <w:fldChar w:fldCharType="end"/>
      </w:r>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w:t>
      </w:r>
      <w:proofErr w:type="spellStart"/>
      <w:r w:rsidRPr="003635FB">
        <w:t>iTowns</w:t>
      </w:r>
      <w:proofErr w:type="spellEnd"/>
      <w:r w:rsidRPr="003635FB">
        <w:t xml:space="preserve"> Contributors 2023)</w:t>
      </w:r>
      <w:r>
        <w:fldChar w:fldCharType="end"/>
      </w:r>
    </w:p>
    <w:p w14:paraId="628BD73E" w14:textId="29CD4D00" w:rsidR="00400092" w:rsidRDefault="00400092">
      <w:pPr>
        <w:spacing w:after="160"/>
        <w:jc w:val="left"/>
        <w:rPr>
          <w:lang w:eastAsia="cs-CZ"/>
        </w:rPr>
      </w:pPr>
      <w:r>
        <w:br w:type="page"/>
      </w:r>
    </w:p>
    <w:p w14:paraId="0A9D595B" w14:textId="09C5C51B" w:rsidR="00400092" w:rsidRDefault="00400092" w:rsidP="00400092">
      <w:pPr>
        <w:pStyle w:val="Caption"/>
        <w:keepNext/>
      </w:pPr>
      <w:r>
        <w:lastRenderedPageBreak/>
        <w:t xml:space="preserve">Tab. </w:t>
      </w:r>
      <w:r>
        <w:fldChar w:fldCharType="begin"/>
      </w:r>
      <w:r>
        <w:instrText xml:space="preserve"> SEQ Tab. \* ARABIC </w:instrText>
      </w:r>
      <w:r>
        <w:fldChar w:fldCharType="separate"/>
      </w:r>
      <w:r w:rsidR="00EF7E0B">
        <w:rPr>
          <w:noProof/>
        </w:rPr>
        <w:t>6</w:t>
      </w:r>
      <w:r>
        <w:fldChar w:fldCharType="end"/>
      </w:r>
      <w:r>
        <w:t xml:space="preserve"> </w:t>
      </w:r>
      <w:proofErr w:type="spellStart"/>
      <w:r>
        <w:t>WebGL</w:t>
      </w:r>
      <w:proofErr w:type="spellEnd"/>
      <w:r>
        <w:t xml:space="preserve"> knihovny se zaměřením na </w:t>
      </w:r>
      <w:proofErr w:type="spellStart"/>
      <w:r>
        <w:t>geoprsotorová</w:t>
      </w:r>
      <w:proofErr w:type="spellEnd"/>
      <w:r>
        <w:t xml:space="preserve"> data.</w:t>
      </w:r>
    </w:p>
    <w:tbl>
      <w:tblPr>
        <w:tblW w:w="6700" w:type="dxa"/>
        <w:tblLook w:val="04A0" w:firstRow="1" w:lastRow="0" w:firstColumn="1" w:lastColumn="0" w:noHBand="0" w:noVBand="1"/>
      </w:tblPr>
      <w:tblGrid>
        <w:gridCol w:w="1580"/>
        <w:gridCol w:w="960"/>
        <w:gridCol w:w="960"/>
        <w:gridCol w:w="1780"/>
        <w:gridCol w:w="1420"/>
      </w:tblGrid>
      <w:tr w:rsidR="00400092" w:rsidRPr="00400092" w14:paraId="33FB830F" w14:textId="77777777" w:rsidTr="00400092">
        <w:trPr>
          <w:trHeight w:val="300"/>
        </w:trPr>
        <w:tc>
          <w:tcPr>
            <w:tcW w:w="1580" w:type="dxa"/>
            <w:tcBorders>
              <w:top w:val="single" w:sz="4" w:space="0" w:color="auto"/>
              <w:left w:val="nil"/>
              <w:bottom w:val="single" w:sz="8" w:space="0" w:color="auto"/>
              <w:right w:val="nil"/>
            </w:tcBorders>
            <w:shd w:val="clear" w:color="auto" w:fill="auto"/>
            <w:vAlign w:val="center"/>
            <w:hideMark/>
          </w:tcPr>
          <w:p w14:paraId="7D6B6519"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Řešení</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1C1260E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 xml:space="preserve">Prog. </w:t>
            </w:r>
            <w:proofErr w:type="spellStart"/>
            <w:r w:rsidRPr="00400092">
              <w:rPr>
                <w:rFonts w:ascii="Calibri" w:eastAsia="Times New Roman" w:hAnsi="Calibri" w:cs="Calibri"/>
                <w:b/>
                <w:bCs/>
                <w:color w:val="000000"/>
                <w:sz w:val="18"/>
                <w:szCs w:val="18"/>
                <w:lang w:val="en-US"/>
              </w:rPr>
              <w:t>Jazyk</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081D2CDB"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WebXR</w:t>
            </w:r>
            <w:proofErr w:type="spellEnd"/>
          </w:p>
        </w:tc>
        <w:tc>
          <w:tcPr>
            <w:tcW w:w="1780" w:type="dxa"/>
            <w:tcBorders>
              <w:top w:val="single" w:sz="4" w:space="0" w:color="auto"/>
              <w:left w:val="nil"/>
              <w:bottom w:val="single" w:sz="8" w:space="0" w:color="auto"/>
              <w:right w:val="nil"/>
            </w:tcBorders>
            <w:shd w:val="clear" w:color="auto" w:fill="auto"/>
            <w:vAlign w:val="center"/>
            <w:hideMark/>
          </w:tcPr>
          <w:p w14:paraId="624E8F58"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Typ</w:t>
            </w:r>
            <w:proofErr w:type="spellEnd"/>
            <w:r w:rsidRPr="00400092">
              <w:rPr>
                <w:rFonts w:ascii="Calibri" w:eastAsia="Times New Roman" w:hAnsi="Calibri" w:cs="Calibri"/>
                <w:b/>
                <w:bCs/>
                <w:color w:val="000000"/>
                <w:sz w:val="18"/>
                <w:szCs w:val="18"/>
                <w:lang w:val="en-US"/>
              </w:rPr>
              <w:t xml:space="preserve"> </w:t>
            </w:r>
            <w:proofErr w:type="spellStart"/>
            <w:r w:rsidRPr="00400092">
              <w:rPr>
                <w:rFonts w:ascii="Calibri" w:eastAsia="Times New Roman" w:hAnsi="Calibri" w:cs="Calibri"/>
                <w:b/>
                <w:bCs/>
                <w:color w:val="000000"/>
                <w:sz w:val="18"/>
                <w:szCs w:val="18"/>
                <w:lang w:val="en-US"/>
              </w:rPr>
              <w:t>dat</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7ADE0F3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Licence</w:t>
            </w:r>
            <w:proofErr w:type="spellEnd"/>
          </w:p>
        </w:tc>
      </w:tr>
      <w:tr w:rsidR="00400092" w:rsidRPr="00400092" w14:paraId="1EB9F679" w14:textId="77777777" w:rsidTr="00400092">
        <w:trPr>
          <w:trHeight w:val="480"/>
        </w:trPr>
        <w:tc>
          <w:tcPr>
            <w:tcW w:w="1580" w:type="dxa"/>
            <w:tcBorders>
              <w:top w:val="nil"/>
              <w:left w:val="nil"/>
              <w:bottom w:val="nil"/>
              <w:right w:val="nil"/>
            </w:tcBorders>
            <w:shd w:val="clear" w:color="auto" w:fill="auto"/>
            <w:vAlign w:val="center"/>
            <w:hideMark/>
          </w:tcPr>
          <w:p w14:paraId="52DF9F8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ArcGIS + ArcGIS JS API</w:t>
            </w:r>
          </w:p>
        </w:tc>
        <w:tc>
          <w:tcPr>
            <w:tcW w:w="960" w:type="dxa"/>
            <w:tcBorders>
              <w:top w:val="nil"/>
              <w:left w:val="nil"/>
              <w:bottom w:val="nil"/>
              <w:right w:val="nil"/>
            </w:tcBorders>
            <w:shd w:val="clear" w:color="auto" w:fill="auto"/>
            <w:vAlign w:val="center"/>
            <w:hideMark/>
          </w:tcPr>
          <w:p w14:paraId="67F6F58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0835F17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187D4FA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A648E7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54BB6EDE" w14:textId="77777777" w:rsidTr="00400092">
        <w:trPr>
          <w:trHeight w:val="690"/>
        </w:trPr>
        <w:tc>
          <w:tcPr>
            <w:tcW w:w="1580" w:type="dxa"/>
            <w:tcBorders>
              <w:top w:val="nil"/>
              <w:left w:val="nil"/>
              <w:bottom w:val="nil"/>
              <w:right w:val="nil"/>
            </w:tcBorders>
            <w:shd w:val="clear" w:color="auto" w:fill="auto"/>
            <w:vAlign w:val="center"/>
            <w:hideMark/>
          </w:tcPr>
          <w:p w14:paraId="5F313CD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City Engine + VR Export 360°</w:t>
            </w:r>
          </w:p>
        </w:tc>
        <w:tc>
          <w:tcPr>
            <w:tcW w:w="960" w:type="dxa"/>
            <w:tcBorders>
              <w:top w:val="nil"/>
              <w:left w:val="nil"/>
              <w:bottom w:val="nil"/>
              <w:right w:val="nil"/>
            </w:tcBorders>
            <w:shd w:val="clear" w:color="auto" w:fill="auto"/>
            <w:vAlign w:val="center"/>
            <w:hideMark/>
          </w:tcPr>
          <w:p w14:paraId="7EF92A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CGA, JS</w:t>
            </w:r>
          </w:p>
        </w:tc>
        <w:tc>
          <w:tcPr>
            <w:tcW w:w="960" w:type="dxa"/>
            <w:tcBorders>
              <w:top w:val="nil"/>
              <w:left w:val="nil"/>
              <w:bottom w:val="nil"/>
              <w:right w:val="nil"/>
            </w:tcBorders>
            <w:shd w:val="clear" w:color="auto" w:fill="auto"/>
            <w:vAlign w:val="center"/>
            <w:hideMark/>
          </w:tcPr>
          <w:p w14:paraId="37E8004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Ano</w:t>
            </w:r>
          </w:p>
        </w:tc>
        <w:tc>
          <w:tcPr>
            <w:tcW w:w="1780" w:type="dxa"/>
            <w:tcBorders>
              <w:top w:val="nil"/>
              <w:left w:val="nil"/>
              <w:bottom w:val="nil"/>
              <w:right w:val="nil"/>
            </w:tcBorders>
            <w:shd w:val="clear" w:color="auto" w:fill="auto"/>
            <w:vAlign w:val="center"/>
            <w:hideMark/>
          </w:tcPr>
          <w:p w14:paraId="5A5E6E6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Modelování</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měst</w:t>
            </w:r>
            <w:proofErr w:type="spellEnd"/>
          </w:p>
        </w:tc>
        <w:tc>
          <w:tcPr>
            <w:tcW w:w="1420" w:type="dxa"/>
            <w:tcBorders>
              <w:top w:val="nil"/>
              <w:left w:val="nil"/>
              <w:bottom w:val="nil"/>
              <w:right w:val="nil"/>
            </w:tcBorders>
            <w:shd w:val="clear" w:color="auto" w:fill="auto"/>
            <w:vAlign w:val="center"/>
            <w:hideMark/>
          </w:tcPr>
          <w:p w14:paraId="73BDD5A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68303E12" w14:textId="77777777" w:rsidTr="00400092">
        <w:trPr>
          <w:trHeight w:val="480"/>
        </w:trPr>
        <w:tc>
          <w:tcPr>
            <w:tcW w:w="1580" w:type="dxa"/>
            <w:tcBorders>
              <w:top w:val="nil"/>
              <w:left w:val="nil"/>
              <w:bottom w:val="nil"/>
              <w:right w:val="nil"/>
            </w:tcBorders>
            <w:shd w:val="clear" w:color="auto" w:fill="auto"/>
            <w:vAlign w:val="center"/>
            <w:hideMark/>
          </w:tcPr>
          <w:p w14:paraId="359921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QGIS + qgis2threejs</w:t>
            </w:r>
          </w:p>
        </w:tc>
        <w:tc>
          <w:tcPr>
            <w:tcW w:w="960" w:type="dxa"/>
            <w:tcBorders>
              <w:top w:val="nil"/>
              <w:left w:val="nil"/>
              <w:bottom w:val="nil"/>
              <w:right w:val="nil"/>
            </w:tcBorders>
            <w:shd w:val="clear" w:color="auto" w:fill="auto"/>
            <w:vAlign w:val="center"/>
            <w:hideMark/>
          </w:tcPr>
          <w:p w14:paraId="4EB37A1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Python, JS</w:t>
            </w:r>
          </w:p>
        </w:tc>
        <w:tc>
          <w:tcPr>
            <w:tcW w:w="960" w:type="dxa"/>
            <w:tcBorders>
              <w:top w:val="nil"/>
              <w:left w:val="nil"/>
              <w:bottom w:val="nil"/>
              <w:right w:val="nil"/>
            </w:tcBorders>
            <w:shd w:val="clear" w:color="auto" w:fill="auto"/>
            <w:vAlign w:val="center"/>
            <w:hideMark/>
          </w:tcPr>
          <w:p w14:paraId="565E8C8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04430E2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B8213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GNU</w:t>
            </w:r>
          </w:p>
        </w:tc>
      </w:tr>
      <w:tr w:rsidR="00400092" w:rsidRPr="00400092" w14:paraId="171A94A8" w14:textId="77777777" w:rsidTr="00400092">
        <w:trPr>
          <w:trHeight w:val="480"/>
        </w:trPr>
        <w:tc>
          <w:tcPr>
            <w:tcW w:w="1580" w:type="dxa"/>
            <w:tcBorders>
              <w:top w:val="nil"/>
              <w:left w:val="nil"/>
              <w:bottom w:val="nil"/>
              <w:right w:val="nil"/>
            </w:tcBorders>
            <w:shd w:val="clear" w:color="auto" w:fill="auto"/>
            <w:vAlign w:val="center"/>
            <w:hideMark/>
          </w:tcPr>
          <w:p w14:paraId="1DCA33F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Luciad</w:t>
            </w:r>
            <w:proofErr w:type="spellEnd"/>
            <w:r w:rsidRPr="00400092">
              <w:rPr>
                <w:rFonts w:ascii="Calibri" w:eastAsia="Times New Roman" w:hAnsi="Calibri" w:cs="Calibri"/>
                <w:color w:val="000000"/>
                <w:sz w:val="18"/>
                <w:szCs w:val="18"/>
                <w:lang w:val="en-US"/>
              </w:rPr>
              <w:t xml:space="preserve"> Ria</w:t>
            </w:r>
          </w:p>
        </w:tc>
        <w:tc>
          <w:tcPr>
            <w:tcW w:w="960" w:type="dxa"/>
            <w:tcBorders>
              <w:top w:val="nil"/>
              <w:left w:val="nil"/>
              <w:bottom w:val="nil"/>
              <w:right w:val="nil"/>
            </w:tcBorders>
            <w:shd w:val="clear" w:color="auto" w:fill="auto"/>
            <w:vAlign w:val="center"/>
            <w:hideMark/>
          </w:tcPr>
          <w:p w14:paraId="7137AAF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7FA6E70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0FABA6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DCE1C2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071C1FA3" w14:textId="77777777" w:rsidTr="00400092">
        <w:trPr>
          <w:trHeight w:val="720"/>
        </w:trPr>
        <w:tc>
          <w:tcPr>
            <w:tcW w:w="1580" w:type="dxa"/>
            <w:tcBorders>
              <w:top w:val="nil"/>
              <w:left w:val="nil"/>
              <w:bottom w:val="nil"/>
              <w:right w:val="nil"/>
            </w:tcBorders>
            <w:shd w:val="clear" w:color="auto" w:fill="auto"/>
            <w:vAlign w:val="center"/>
            <w:hideMark/>
          </w:tcPr>
          <w:p w14:paraId="71C5A30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CesiumJS</w:t>
            </w:r>
            <w:proofErr w:type="spellEnd"/>
          </w:p>
        </w:tc>
        <w:tc>
          <w:tcPr>
            <w:tcW w:w="960" w:type="dxa"/>
            <w:tcBorders>
              <w:top w:val="nil"/>
              <w:left w:val="nil"/>
              <w:bottom w:val="nil"/>
              <w:right w:val="nil"/>
            </w:tcBorders>
            <w:shd w:val="clear" w:color="auto" w:fill="auto"/>
            <w:vAlign w:val="center"/>
            <w:hideMark/>
          </w:tcPr>
          <w:p w14:paraId="460B63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3DF46B4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64C47D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Instancovaná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11BEB3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 xml:space="preserve">Apache 2.0 (s </w:t>
            </w:r>
            <w:proofErr w:type="spellStart"/>
            <w:r w:rsidRPr="00400092">
              <w:rPr>
                <w:rFonts w:ascii="Calibri" w:eastAsia="Times New Roman" w:hAnsi="Calibri" w:cs="Calibri"/>
                <w:color w:val="000000"/>
                <w:sz w:val="18"/>
                <w:szCs w:val="18"/>
                <w:lang w:val="en-US"/>
              </w:rPr>
              <w:t>výhradami</w:t>
            </w:r>
            <w:proofErr w:type="spellEnd"/>
            <w:r w:rsidRPr="00400092">
              <w:rPr>
                <w:rFonts w:ascii="Calibri" w:eastAsia="Times New Roman" w:hAnsi="Calibri" w:cs="Calibri"/>
                <w:color w:val="000000"/>
                <w:sz w:val="18"/>
                <w:szCs w:val="18"/>
                <w:lang w:val="en-US"/>
              </w:rPr>
              <w:t>)</w:t>
            </w:r>
          </w:p>
        </w:tc>
      </w:tr>
      <w:tr w:rsidR="00400092" w:rsidRPr="00400092" w14:paraId="650BC8A2" w14:textId="77777777" w:rsidTr="00400092">
        <w:trPr>
          <w:trHeight w:val="480"/>
        </w:trPr>
        <w:tc>
          <w:tcPr>
            <w:tcW w:w="1580" w:type="dxa"/>
            <w:tcBorders>
              <w:top w:val="nil"/>
              <w:left w:val="nil"/>
              <w:bottom w:val="nil"/>
              <w:right w:val="nil"/>
            </w:tcBorders>
            <w:shd w:val="clear" w:color="auto" w:fill="auto"/>
            <w:vAlign w:val="center"/>
            <w:hideMark/>
          </w:tcPr>
          <w:p w14:paraId="5CF664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vts</w:t>
            </w:r>
            <w:proofErr w:type="spellEnd"/>
            <w:r w:rsidRPr="00400092">
              <w:rPr>
                <w:rFonts w:ascii="Calibri" w:eastAsia="Times New Roman" w:hAnsi="Calibri" w:cs="Calibri"/>
                <w:color w:val="000000"/>
                <w:sz w:val="18"/>
                <w:szCs w:val="18"/>
                <w:lang w:val="en-US"/>
              </w:rPr>
              <w:t>-geospatial</w:t>
            </w:r>
          </w:p>
        </w:tc>
        <w:tc>
          <w:tcPr>
            <w:tcW w:w="960" w:type="dxa"/>
            <w:tcBorders>
              <w:top w:val="nil"/>
              <w:left w:val="nil"/>
              <w:bottom w:val="nil"/>
              <w:right w:val="nil"/>
            </w:tcBorders>
            <w:shd w:val="clear" w:color="auto" w:fill="auto"/>
            <w:vAlign w:val="center"/>
            <w:hideMark/>
          </w:tcPr>
          <w:p w14:paraId="737DCD6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 C</w:t>
            </w:r>
          </w:p>
        </w:tc>
        <w:tc>
          <w:tcPr>
            <w:tcW w:w="960" w:type="dxa"/>
            <w:tcBorders>
              <w:top w:val="nil"/>
              <w:left w:val="nil"/>
              <w:bottom w:val="nil"/>
              <w:right w:val="nil"/>
            </w:tcBorders>
            <w:shd w:val="clear" w:color="auto" w:fill="auto"/>
            <w:vAlign w:val="center"/>
            <w:hideMark/>
          </w:tcPr>
          <w:p w14:paraId="3C3E768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356389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5DC4E18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BSD</w:t>
            </w:r>
          </w:p>
        </w:tc>
      </w:tr>
      <w:tr w:rsidR="00400092" w:rsidRPr="00400092" w14:paraId="1C1404B1" w14:textId="77777777" w:rsidTr="00400092">
        <w:trPr>
          <w:trHeight w:val="585"/>
        </w:trPr>
        <w:tc>
          <w:tcPr>
            <w:tcW w:w="1580" w:type="dxa"/>
            <w:tcBorders>
              <w:top w:val="nil"/>
              <w:left w:val="nil"/>
              <w:bottom w:val="nil"/>
              <w:right w:val="nil"/>
            </w:tcBorders>
            <w:shd w:val="clear" w:color="auto" w:fill="auto"/>
            <w:vAlign w:val="center"/>
            <w:hideMark/>
          </w:tcPr>
          <w:p w14:paraId="101CE6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MapBoxGL</w:t>
            </w:r>
            <w:proofErr w:type="spellEnd"/>
          </w:p>
        </w:tc>
        <w:tc>
          <w:tcPr>
            <w:tcW w:w="960" w:type="dxa"/>
            <w:tcBorders>
              <w:top w:val="nil"/>
              <w:left w:val="nil"/>
              <w:bottom w:val="nil"/>
              <w:right w:val="nil"/>
            </w:tcBorders>
            <w:shd w:val="clear" w:color="auto" w:fill="auto"/>
            <w:vAlign w:val="center"/>
            <w:hideMark/>
          </w:tcPr>
          <w:p w14:paraId="3FC6EC5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4D66D73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7D5B6FF5"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37E30A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 (</w:t>
            </w:r>
            <w:proofErr w:type="spellStart"/>
            <w:r w:rsidRPr="00400092">
              <w:rPr>
                <w:rFonts w:ascii="Calibri" w:eastAsia="Times New Roman" w:hAnsi="Calibri" w:cs="Calibri"/>
                <w:color w:val="000000"/>
                <w:sz w:val="18"/>
                <w:szCs w:val="18"/>
                <w:lang w:val="en-US"/>
              </w:rPr>
              <w:t>Mapbox</w:t>
            </w:r>
            <w:proofErr w:type="spellEnd"/>
            <w:r w:rsidRPr="00400092">
              <w:rPr>
                <w:rFonts w:ascii="Calibri" w:eastAsia="Times New Roman" w:hAnsi="Calibri" w:cs="Calibri"/>
                <w:color w:val="000000"/>
                <w:sz w:val="18"/>
                <w:szCs w:val="18"/>
                <w:lang w:val="en-US"/>
              </w:rPr>
              <w:t xml:space="preserve"> TOS)</w:t>
            </w:r>
          </w:p>
        </w:tc>
      </w:tr>
      <w:tr w:rsidR="00400092" w:rsidRPr="00400092" w14:paraId="6E8EE5D4" w14:textId="77777777" w:rsidTr="00400092">
        <w:trPr>
          <w:trHeight w:val="720"/>
        </w:trPr>
        <w:tc>
          <w:tcPr>
            <w:tcW w:w="1580" w:type="dxa"/>
            <w:tcBorders>
              <w:top w:val="nil"/>
              <w:left w:val="nil"/>
              <w:bottom w:val="single" w:sz="4" w:space="0" w:color="auto"/>
              <w:right w:val="nil"/>
            </w:tcBorders>
            <w:shd w:val="clear" w:color="auto" w:fill="auto"/>
            <w:vAlign w:val="center"/>
            <w:hideMark/>
          </w:tcPr>
          <w:p w14:paraId="4704AEE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deck.gl</w:t>
            </w:r>
          </w:p>
        </w:tc>
        <w:tc>
          <w:tcPr>
            <w:tcW w:w="960" w:type="dxa"/>
            <w:tcBorders>
              <w:top w:val="nil"/>
              <w:left w:val="nil"/>
              <w:bottom w:val="single" w:sz="4" w:space="0" w:color="auto"/>
              <w:right w:val="nil"/>
            </w:tcBorders>
            <w:shd w:val="clear" w:color="auto" w:fill="auto"/>
            <w:vAlign w:val="center"/>
            <w:hideMark/>
          </w:tcPr>
          <w:p w14:paraId="19B69B0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single" w:sz="4" w:space="0" w:color="auto"/>
              <w:right w:val="nil"/>
            </w:tcBorders>
            <w:shd w:val="clear" w:color="auto" w:fill="auto"/>
            <w:vAlign w:val="center"/>
            <w:hideMark/>
          </w:tcPr>
          <w:p w14:paraId="0D661D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single" w:sz="4" w:space="0" w:color="auto"/>
              <w:right w:val="nil"/>
            </w:tcBorders>
            <w:shd w:val="clear" w:color="auto" w:fill="auto"/>
            <w:vAlign w:val="center"/>
            <w:hideMark/>
          </w:tcPr>
          <w:p w14:paraId="2185CB8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Tematická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single" w:sz="4" w:space="0" w:color="auto"/>
              <w:right w:val="nil"/>
            </w:tcBorders>
            <w:shd w:val="clear" w:color="auto" w:fill="auto"/>
            <w:vAlign w:val="center"/>
            <w:hideMark/>
          </w:tcPr>
          <w:p w14:paraId="24DDDD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MIT</w:t>
            </w:r>
          </w:p>
        </w:tc>
      </w:tr>
    </w:tbl>
    <w:p w14:paraId="1AE25067" w14:textId="77777777" w:rsidR="00400092" w:rsidRDefault="00400092" w:rsidP="00400092">
      <w:pPr>
        <w:pStyle w:val="Normlnprvnodsazen"/>
        <w:ind w:firstLine="0"/>
      </w:pPr>
    </w:p>
    <w:p w14:paraId="00316EF8" w14:textId="09702FE1" w:rsidR="00400092" w:rsidRDefault="00400092" w:rsidP="002A5D97">
      <w:pPr>
        <w:pStyle w:val="Normlnprvnodsazen"/>
      </w:pPr>
      <w:r>
        <w:t xml:space="preserve">Na </w:t>
      </w:r>
      <w:r w:rsidRPr="002A5D97">
        <w:t>základě</w:t>
      </w:r>
      <w:r>
        <w:t xml:space="preserve"> výše uvedených řešení je možné určit, že pro geoprostorové informace dominuje především 3D </w:t>
      </w:r>
      <w:proofErr w:type="spellStart"/>
      <w:r>
        <w:t>Tiles</w:t>
      </w:r>
      <w:proofErr w:type="spellEnd"/>
      <w:r>
        <w:t xml:space="preserve"> formát a následně 3D </w:t>
      </w:r>
      <w:proofErr w:type="spellStart"/>
      <w:r>
        <w:t>renderery</w:t>
      </w:r>
      <w:proofErr w:type="spellEnd"/>
      <w:r>
        <w:t xml:space="preserve"> cesium.js a three.js. V případě technologií zabývajících se zobrazením 3D scén na webu je možné tvrdit, že mají buďto minimální popř. žádnou podporu pro tvorbu virtuálních zážitků. </w:t>
      </w:r>
      <w:r w:rsidR="00203FA6">
        <w:t>Na základě této analýzy je tedy možné tvrdit, že tradiční geoprostorová řešení poskytují malou integraci s technologiemi umožňujícími virtuální realitu.</w:t>
      </w:r>
    </w:p>
    <w:p w14:paraId="5009607A" w14:textId="017E0A35" w:rsidR="00D560AD" w:rsidRPr="00D560AD" w:rsidRDefault="00770B9C" w:rsidP="00D560AD">
      <w:pPr>
        <w:pStyle w:val="Heading3"/>
      </w:pPr>
      <w:r>
        <w:t>VR frameworky</w:t>
      </w:r>
    </w:p>
    <w:p w14:paraId="29AD9C51" w14:textId="67557A62" w:rsidR="001D53C7" w:rsidRPr="001F6849" w:rsidRDefault="007F7BCF" w:rsidP="00B015AD">
      <w:pPr>
        <w:rPr>
          <w:b/>
          <w:bCs/>
        </w:rPr>
      </w:pPr>
      <w:r w:rsidRPr="001F6849">
        <w:rPr>
          <w:b/>
          <w:bCs/>
        </w:rPr>
        <w:t xml:space="preserve">A – </w:t>
      </w:r>
      <w:proofErr w:type="spellStart"/>
      <w:r w:rsidRPr="001F6849">
        <w:rPr>
          <w:b/>
          <w:bCs/>
        </w:rPr>
        <w:t>Frame</w:t>
      </w:r>
      <w:proofErr w:type="spellEnd"/>
      <w:r w:rsidR="00B015AD" w:rsidRPr="001F6849">
        <w:rPr>
          <w:b/>
          <w:bCs/>
        </w:rPr>
        <w:t xml:space="preserve"> </w:t>
      </w:r>
      <w:r w:rsidR="00B015AD" w:rsidRPr="001F6849">
        <w:rPr>
          <w:b/>
          <w:bCs/>
          <w:highlight w:val="yellow"/>
        </w:rPr>
        <w:t>(HTML, Three.js)</w:t>
      </w:r>
    </w:p>
    <w:p w14:paraId="5544F73D" w14:textId="34C82E79" w:rsidR="00AB34FC" w:rsidRPr="001F6849" w:rsidRDefault="00AB34FC" w:rsidP="00AB34FC">
      <w:pPr>
        <w:pStyle w:val="Normlnprvnodsazen"/>
        <w:ind w:firstLine="0"/>
        <w:rPr>
          <w:lang w:eastAsia="en-US"/>
        </w:rPr>
      </w:pPr>
      <w:r w:rsidRPr="001F6849">
        <w:rPr>
          <w:b/>
          <w:bCs/>
          <w:lang w:eastAsia="en-US"/>
        </w:rPr>
        <w:t>Prototyp Petrov:</w:t>
      </w:r>
      <w:r w:rsidRPr="001F6849">
        <w:rPr>
          <w:lang w:eastAsia="en-US"/>
        </w:rPr>
        <w:t xml:space="preserve"> </w:t>
      </w:r>
      <w:hyperlink r:id="rId51" w:history="1">
        <w:r w:rsidRPr="001F6849">
          <w:rPr>
            <w:rStyle w:val="Hyperlink"/>
            <w:lang w:eastAsia="en-US"/>
          </w:rPr>
          <w:t>https://foam-jumpy-dianella.glitch.me</w:t>
        </w:r>
      </w:hyperlink>
    </w:p>
    <w:p w14:paraId="4337A529" w14:textId="6C486D70" w:rsidR="00BA2735" w:rsidRDefault="00C03521" w:rsidP="001F2C8F">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w:t>
      </w:r>
      <w:r w:rsidR="006C32DE" w:rsidRPr="001F6849">
        <w:rPr>
          <w:lang w:eastAsia="en-US"/>
        </w:rPr>
        <w:t xml:space="preserve"> A-</w:t>
      </w:r>
      <w:proofErr w:type="spellStart"/>
      <w:r w:rsidR="006C32DE" w:rsidRPr="001F6849">
        <w:rPr>
          <w:lang w:eastAsia="en-US"/>
        </w:rPr>
        <w:t>Frame</w:t>
      </w:r>
      <w:proofErr w:type="spellEnd"/>
      <w:r w:rsidR="006C32DE" w:rsidRPr="001F6849">
        <w:rPr>
          <w:lang w:eastAsia="en-US"/>
        </w:rPr>
        <w:t xml:space="preserve"> využívá three.js pro manipulaci </w:t>
      </w:r>
      <w:proofErr w:type="spellStart"/>
      <w:r w:rsidR="006C32DE" w:rsidRPr="001F6849">
        <w:rPr>
          <w:lang w:eastAsia="en-US"/>
        </w:rPr>
        <w:t>WebGL</w:t>
      </w:r>
      <w:proofErr w:type="spellEnd"/>
      <w:r w:rsidR="006C32DE" w:rsidRPr="001F6849">
        <w:rPr>
          <w:lang w:eastAsia="en-US"/>
        </w:rPr>
        <w:t xml:space="preserve"> primitiv.</w:t>
      </w:r>
      <w:r w:rsidR="001F2C8F" w:rsidRPr="001F6849">
        <w:rPr>
          <w:lang w:eastAsia="en-US"/>
        </w:rPr>
        <w:t xml:space="preserve"> </w:t>
      </w:r>
      <w:r w:rsidR="001F2C8F" w:rsidRPr="001F6849">
        <w:rPr>
          <w:i/>
          <w:iCs/>
          <w:lang w:eastAsia="en-US"/>
        </w:rPr>
        <w:t xml:space="preserve">Entity – </w:t>
      </w:r>
      <w:proofErr w:type="spellStart"/>
      <w:r w:rsidR="001F2C8F" w:rsidRPr="001F6849">
        <w:rPr>
          <w:i/>
          <w:iCs/>
          <w:lang w:eastAsia="en-US"/>
        </w:rPr>
        <w:t>Component</w:t>
      </w:r>
      <w:proofErr w:type="spellEnd"/>
      <w:r w:rsidR="001F2C8F" w:rsidRPr="001F6849">
        <w:rPr>
          <w:lang w:eastAsia="en-US"/>
        </w:rPr>
        <w:t xml:space="preserve"> přístup umožňuje definování entit jakožto elementů přímo v HTML kódu a následně definování komponent v rámci </w:t>
      </w:r>
      <w:proofErr w:type="spellStart"/>
      <w:r w:rsidR="001F2C8F" w:rsidRPr="001F6849">
        <w:rPr>
          <w:lang w:eastAsia="en-US"/>
        </w:rPr>
        <w:t>JavaScriptu</w:t>
      </w:r>
      <w:proofErr w:type="spellEnd"/>
      <w:r w:rsidR="001F2C8F" w:rsidRPr="001F6849">
        <w:rPr>
          <w:lang w:eastAsia="en-US"/>
        </w:rPr>
        <w:t xml:space="preserve">. </w:t>
      </w:r>
      <w:r w:rsidR="007F7BCF" w:rsidRPr="001F6849">
        <w:t>Při renderování scény A-</w:t>
      </w:r>
      <w:proofErr w:type="spellStart"/>
      <w:r w:rsidR="007F7BCF" w:rsidRPr="001F6849">
        <w:t>Frame</w:t>
      </w:r>
      <w:proofErr w:type="spellEnd"/>
      <w:r w:rsidR="007F7BCF" w:rsidRPr="001F6849">
        <w:t xml:space="preserve"> knihovna vytváří hierarchii DOM prvků</w:t>
      </w:r>
      <w:r w:rsidR="001F2C8F" w:rsidRPr="001F6849">
        <w:t xml:space="preserve"> z HTML elementů</w:t>
      </w:r>
      <w:r w:rsidR="007F7BCF" w:rsidRPr="001F6849">
        <w:t xml:space="preserve">, které představují různé objekty ve scéně. Tyto prvky mohou být vybírány a manipulovány pomocí </w:t>
      </w:r>
      <w:proofErr w:type="spellStart"/>
      <w:r w:rsidR="007F7BCF" w:rsidRPr="001F6849">
        <w:t>JavaScriptu</w:t>
      </w:r>
      <w:proofErr w:type="spellEnd"/>
      <w:r w:rsidR="007F7BCF" w:rsidRPr="001F6849">
        <w:t xml:space="preserve">, stejně jako jakékoliv jiné HTML prvky. Například lze pomocí </w:t>
      </w:r>
      <w:proofErr w:type="spellStart"/>
      <w:r w:rsidR="007F7BCF" w:rsidRPr="001F6849">
        <w:t>JavaScriptu</w:t>
      </w:r>
      <w:proofErr w:type="spellEnd"/>
      <w:r w:rsidR="007F7BCF" w:rsidRPr="001F6849">
        <w:t xml:space="preserve"> měnit pozici, rotaci nebo vzhled objektu ve scéně.</w:t>
      </w:r>
      <w:r w:rsidR="001F2C8F" w:rsidRPr="001F6849">
        <w:t xml:space="preserve"> </w:t>
      </w:r>
      <w:r w:rsidR="007F7BCF" w:rsidRPr="001F6849">
        <w:t>A-</w:t>
      </w:r>
      <w:proofErr w:type="spellStart"/>
      <w:r w:rsidR="007F7BCF" w:rsidRPr="001F6849">
        <w:t>Frame</w:t>
      </w:r>
      <w:proofErr w:type="spellEnd"/>
      <w:r w:rsidR="007F7BCF"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w:t>
      </w:r>
      <w:r w:rsidR="001F2C8F" w:rsidRPr="001F6849">
        <w:t xml:space="preserve"> </w:t>
      </w:r>
      <w:r w:rsidR="007F7BCF" w:rsidRPr="001F6849">
        <w:t>komponenty pro rozšíření funkčnosti</w:t>
      </w:r>
      <w:r w:rsidR="001F2C8F" w:rsidRPr="001F6849">
        <w:t xml:space="preserve">. </w:t>
      </w:r>
      <w:r w:rsidR="007F7BCF" w:rsidRPr="001F6849">
        <w:t>A-</w:t>
      </w:r>
      <w:proofErr w:type="spellStart"/>
      <w:r w:rsidR="007F7BCF" w:rsidRPr="001F6849">
        <w:t>Frame</w:t>
      </w:r>
      <w:proofErr w:type="spellEnd"/>
      <w:r w:rsidR="007F7BCF" w:rsidRPr="001F6849">
        <w:t xml:space="preserve"> využívá DOM jako základ pro vytváření a manipulaci s prvky VR na webové stránce</w:t>
      </w:r>
      <w:r w:rsidR="009C30BB" w:rsidRPr="001F6849">
        <w:t>.</w:t>
      </w:r>
      <w:r w:rsidR="00ED106D">
        <w:t xml:space="preserve"> Jednoduše A-</w:t>
      </w:r>
      <w:proofErr w:type="spellStart"/>
      <w:r w:rsidR="00ED106D">
        <w:t>Frame</w:t>
      </w:r>
      <w:proofErr w:type="spellEnd"/>
      <w:r w:rsidR="00ED106D">
        <w:t xml:space="preserve"> vytváří framework,  ve kterém je možné o 3D prostředích přemýšlet jako HTML dokumentech. </w:t>
      </w:r>
    </w:p>
    <w:p w14:paraId="2B8A966E" w14:textId="0BD76D7D" w:rsidR="00203FA6" w:rsidRPr="00203FA6" w:rsidRDefault="00203FA6" w:rsidP="00203FA6">
      <w:pPr>
        <w:pStyle w:val="Normlnprvnodsazen"/>
      </w:pPr>
      <w:r>
        <w:t>A-</w:t>
      </w:r>
      <w:proofErr w:type="spellStart"/>
      <w:r w:rsidR="009632ED">
        <w:t>F</w:t>
      </w:r>
      <w:r>
        <w:t>rame</w:t>
      </w:r>
      <w:proofErr w:type="spellEnd"/>
      <w:r>
        <w:t xml:space="preserve"> sám o sobě poskytuje pouze ECS způsob strukturalizace aplikace pomocí html dokumentů. Při tvorbě komplexnějších projektů je však nezbytná pokročilá optimalizace (počet vykreslovacích dotazů, komprese textur, komprese geometrie aj.). A-</w:t>
      </w:r>
      <w:proofErr w:type="spellStart"/>
      <w:r>
        <w:t>Frame</w:t>
      </w:r>
      <w:proofErr w:type="spellEnd"/>
      <w:r>
        <w:t xml:space="preserve"> sám o sobě </w:t>
      </w:r>
      <w:r>
        <w:lastRenderedPageBreak/>
        <w:t xml:space="preserve">poskytuje pouze základní podporu optimalizačních procesů. Je tedy na vývojáři aby tyto techniky implementoval. </w:t>
      </w:r>
    </w:p>
    <w:p w14:paraId="3646732C" w14:textId="75133DB8" w:rsidR="00CD3330" w:rsidRPr="001F6849" w:rsidRDefault="00CD3330" w:rsidP="00BA2735">
      <w:pPr>
        <w:pStyle w:val="Normlnprvnodsazen"/>
        <w:ind w:firstLine="0"/>
        <w:rPr>
          <w:b/>
          <w:bCs/>
        </w:rPr>
      </w:pPr>
      <w:proofErr w:type="spellStart"/>
      <w:r w:rsidRPr="001F6849">
        <w:rPr>
          <w:b/>
          <w:bCs/>
        </w:rPr>
        <w:t>Mozila</w:t>
      </w:r>
      <w:proofErr w:type="spellEnd"/>
      <w:r w:rsidRPr="001F6849">
        <w:rPr>
          <w:b/>
          <w:bCs/>
        </w:rPr>
        <w:t xml:space="preserve"> </w:t>
      </w:r>
      <w:proofErr w:type="spellStart"/>
      <w:r w:rsidRPr="001F6849">
        <w:rPr>
          <w:b/>
          <w:bCs/>
        </w:rPr>
        <w:t>Hubs</w:t>
      </w:r>
      <w:proofErr w:type="spellEnd"/>
      <w:r w:rsidR="004D37EB" w:rsidRPr="001F6849">
        <w:rPr>
          <w:b/>
          <w:bCs/>
        </w:rPr>
        <w:t xml:space="preserve"> </w:t>
      </w:r>
      <w:r w:rsidR="00125106">
        <w:rPr>
          <w:b/>
          <w:bCs/>
        </w:rPr>
        <w:t xml:space="preserve"> + </w:t>
      </w:r>
      <w:proofErr w:type="spellStart"/>
      <w:r w:rsidR="00125106">
        <w:rPr>
          <w:b/>
          <w:bCs/>
        </w:rPr>
        <w:t>Spoke</w:t>
      </w:r>
      <w:proofErr w:type="spellEnd"/>
      <w:r w:rsidR="00125106">
        <w:rPr>
          <w:b/>
          <w:bCs/>
        </w:rPr>
        <w:t xml:space="preserve"> editor </w:t>
      </w:r>
      <w:r w:rsidR="00125106" w:rsidRPr="00125106">
        <w:rPr>
          <w:b/>
          <w:bCs/>
          <w:highlight w:val="yellow"/>
        </w:rPr>
        <w:t>(</w:t>
      </w:r>
      <w:proofErr w:type="spellStart"/>
      <w:r w:rsidR="00125106" w:rsidRPr="00125106">
        <w:rPr>
          <w:b/>
          <w:bCs/>
          <w:highlight w:val="yellow"/>
        </w:rPr>
        <w:t>Three</w:t>
      </w:r>
      <w:proofErr w:type="spellEnd"/>
      <w:r w:rsidR="00125106" w:rsidRPr="00125106">
        <w:rPr>
          <w:b/>
          <w:bCs/>
          <w:highlight w:val="yellow"/>
        </w:rPr>
        <w:t xml:space="preserve">, </w:t>
      </w:r>
      <w:proofErr w:type="spellStart"/>
      <w:r w:rsidR="00125106" w:rsidRPr="00125106">
        <w:rPr>
          <w:b/>
          <w:bCs/>
          <w:highlight w:val="yellow"/>
        </w:rPr>
        <w:t>Aframe</w:t>
      </w:r>
      <w:proofErr w:type="spellEnd"/>
      <w:r w:rsidR="00125106" w:rsidRPr="00125106">
        <w:rPr>
          <w:b/>
          <w:bCs/>
          <w:highlight w:val="yellow"/>
        </w:rPr>
        <w:t xml:space="preserve">, </w:t>
      </w:r>
      <w:proofErr w:type="spellStart"/>
      <w:r w:rsidR="00125106" w:rsidRPr="00125106">
        <w:rPr>
          <w:b/>
          <w:bCs/>
          <w:highlight w:val="yellow"/>
        </w:rPr>
        <w:t>WebRTC</w:t>
      </w:r>
      <w:proofErr w:type="spellEnd"/>
      <w:r w:rsidR="00125106" w:rsidRPr="00125106">
        <w:rPr>
          <w:b/>
          <w:bCs/>
          <w:highlight w:val="yellow"/>
        </w:rPr>
        <w:t xml:space="preserve"> aj.)</w:t>
      </w:r>
    </w:p>
    <w:p w14:paraId="29365173" w14:textId="3DA8D611" w:rsidR="004C6D06" w:rsidRPr="001F6849" w:rsidRDefault="004C6D06" w:rsidP="00BA2735">
      <w:pPr>
        <w:pStyle w:val="Normlnprvnodsazen"/>
        <w:ind w:firstLine="0"/>
      </w:pPr>
      <w:r w:rsidRPr="001F6849">
        <w:t xml:space="preserve">Prototyp </w:t>
      </w:r>
      <w:proofErr w:type="spellStart"/>
      <w:r w:rsidRPr="001F6849">
        <w:t>UrbanGrid</w:t>
      </w:r>
      <w:proofErr w:type="spellEnd"/>
      <w:r w:rsidRPr="001F6849">
        <w:t xml:space="preserve">: </w:t>
      </w:r>
      <w:hyperlink r:id="rId52" w:history="1">
        <w:r w:rsidRPr="001F6849">
          <w:rPr>
            <w:rStyle w:val="Hyperlink"/>
          </w:rPr>
          <w:t>https://hubs.mozilla.com/bBJ9sxc?hub_invite_id=Lr9efka</w:t>
        </w:r>
      </w:hyperlink>
    </w:p>
    <w:p w14:paraId="00314D0E" w14:textId="374D5D5F" w:rsidR="004C6D06" w:rsidRPr="001F6849" w:rsidRDefault="004C6D06" w:rsidP="00BA2735">
      <w:pPr>
        <w:pStyle w:val="Normlnprvnodsazen"/>
        <w:ind w:firstLine="0"/>
      </w:pPr>
      <w:r w:rsidRPr="001F6849">
        <w:t>Prototyp 3D model Brno:</w:t>
      </w:r>
      <w:r w:rsidRPr="001F6849">
        <w:rPr>
          <w:b/>
          <w:bCs/>
        </w:rPr>
        <w:t xml:space="preserve"> </w:t>
      </w:r>
      <w:hyperlink r:id="rId53" w:history="1">
        <w:r w:rsidRPr="001F6849">
          <w:rPr>
            <w:rStyle w:val="Hyperlink"/>
          </w:rPr>
          <w:t>https://hubs.mozilla.com/jkemrr4</w:t>
        </w:r>
      </w:hyperlink>
    </w:p>
    <w:p w14:paraId="5FD5C8DB" w14:textId="239ADDAD" w:rsidR="008C6AAE" w:rsidRPr="001F6849" w:rsidRDefault="004D37EB" w:rsidP="00BA2735">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008C6AAE" w:rsidRPr="001F6849">
        <w:t>Mozzila</w:t>
      </w:r>
      <w:proofErr w:type="spellEnd"/>
      <w:r w:rsidR="008C6AAE" w:rsidRPr="001F6849">
        <w:t xml:space="preserve"> </w:t>
      </w:r>
      <w:proofErr w:type="spellStart"/>
      <w:r w:rsidR="008C6AAE" w:rsidRPr="001F6849">
        <w:t>Hubs</w:t>
      </w:r>
      <w:proofErr w:type="spellEnd"/>
      <w:r w:rsidR="008C6AAE" w:rsidRPr="001F6849">
        <w:t xml:space="preserve"> je vystavěna na základech </w:t>
      </w:r>
      <w:proofErr w:type="spellStart"/>
      <w:r w:rsidR="008C6AAE" w:rsidRPr="001F6849">
        <w:t>WebRTC</w:t>
      </w:r>
      <w:proofErr w:type="spellEnd"/>
      <w:r w:rsidR="008C6AAE" w:rsidRPr="001F6849">
        <w:t xml:space="preserve"> pro komunikaci a A-</w:t>
      </w:r>
      <w:proofErr w:type="spellStart"/>
      <w:r w:rsidR="008C6AAE" w:rsidRPr="001F6849">
        <w:t>Frame</w:t>
      </w:r>
      <w:proofErr w:type="spellEnd"/>
      <w:r w:rsidR="008C6AAE" w:rsidRPr="001F6849">
        <w:t xml:space="preserve">, Three.js a </w:t>
      </w:r>
      <w:proofErr w:type="spellStart"/>
      <w:r w:rsidR="008C6AAE" w:rsidRPr="001F6849">
        <w:t>WebGL</w:t>
      </w:r>
      <w:proofErr w:type="spellEnd"/>
      <w:r w:rsidR="008C6AAE" w:rsidRPr="001F6849">
        <w:t xml:space="preserve"> pro tvorbu, vykreslení a interakci 3D scén. Součástí </w:t>
      </w:r>
      <w:proofErr w:type="spellStart"/>
      <w:r w:rsidR="008C6AAE" w:rsidRPr="001F6849">
        <w:t>Mozzila</w:t>
      </w:r>
      <w:proofErr w:type="spellEnd"/>
      <w:r w:rsidR="008C6AAE" w:rsidRPr="001F6849">
        <w:t xml:space="preserve"> </w:t>
      </w:r>
      <w:proofErr w:type="spellStart"/>
      <w:r w:rsidR="008C6AAE" w:rsidRPr="001F6849">
        <w:t>Hubs</w:t>
      </w:r>
      <w:proofErr w:type="spellEnd"/>
      <w:r w:rsidR="008C6AAE" w:rsidRPr="001F6849">
        <w:t xml:space="preserve"> je i </w:t>
      </w:r>
      <w:proofErr w:type="spellStart"/>
      <w:r w:rsidR="008C6AAE" w:rsidRPr="001F6849">
        <w:rPr>
          <w:i/>
          <w:iCs/>
        </w:rPr>
        <w:t>Spoke</w:t>
      </w:r>
      <w:proofErr w:type="spellEnd"/>
      <w:r w:rsidR="008C6AAE" w:rsidRPr="001F6849">
        <w:rPr>
          <w:i/>
          <w:iCs/>
        </w:rPr>
        <w:t xml:space="preserve"> Editor</w:t>
      </w:r>
      <w:r w:rsidR="008C6AAE" w:rsidRPr="001F6849">
        <w:t xml:space="preserve">, což je GUI webová aplikace, umožňující interaktivní tvorbu virtuálních prostředí přímo v prohlížeči. </w:t>
      </w:r>
    </w:p>
    <w:p w14:paraId="7BF849F6" w14:textId="10213104" w:rsidR="005C57E5" w:rsidRPr="001F6849" w:rsidRDefault="00125106" w:rsidP="007F7BCF">
      <w:pPr>
        <w:pStyle w:val="Normlnprvnodsazen"/>
        <w:ind w:firstLine="0"/>
        <w:rPr>
          <w:b/>
          <w:bCs/>
          <w:lang w:eastAsia="en-US"/>
        </w:rPr>
      </w:pPr>
      <w:proofErr w:type="spellStart"/>
      <w:r>
        <w:rPr>
          <w:b/>
          <w:bCs/>
          <w:lang w:eastAsia="en-US"/>
        </w:rPr>
        <w:t>React</w:t>
      </w:r>
      <w:proofErr w:type="spellEnd"/>
      <w:r>
        <w:rPr>
          <w:b/>
          <w:bCs/>
          <w:lang w:eastAsia="en-US"/>
        </w:rPr>
        <w:t xml:space="preserve"> </w:t>
      </w:r>
      <w:proofErr w:type="spellStart"/>
      <w:r>
        <w:rPr>
          <w:b/>
          <w:bCs/>
          <w:lang w:eastAsia="en-US"/>
        </w:rPr>
        <w:t>Three</w:t>
      </w:r>
      <w:proofErr w:type="spellEnd"/>
      <w:r>
        <w:rPr>
          <w:b/>
          <w:bCs/>
          <w:lang w:eastAsia="en-US"/>
        </w:rPr>
        <w:t xml:space="preserve"> </w:t>
      </w:r>
      <w:proofErr w:type="spellStart"/>
      <w:r>
        <w:rPr>
          <w:b/>
          <w:bCs/>
          <w:lang w:eastAsia="en-US"/>
        </w:rPr>
        <w:t>Fiber</w:t>
      </w:r>
      <w:proofErr w:type="spellEnd"/>
      <w:r>
        <w:rPr>
          <w:b/>
          <w:bCs/>
          <w:lang w:eastAsia="en-US"/>
        </w:rPr>
        <w:t xml:space="preserve"> (Three.js + </w:t>
      </w:r>
      <w:proofErr w:type="spellStart"/>
      <w:r>
        <w:rPr>
          <w:b/>
          <w:bCs/>
          <w:lang w:eastAsia="en-US"/>
        </w:rPr>
        <w:t>ReactJS</w:t>
      </w:r>
      <w:proofErr w:type="spellEnd"/>
      <w:r>
        <w:rPr>
          <w:b/>
          <w:bCs/>
          <w:lang w:eastAsia="en-US"/>
        </w:rPr>
        <w:t>)</w:t>
      </w:r>
    </w:p>
    <w:p w14:paraId="77E33A2D" w14:textId="4293A78C" w:rsidR="00125106" w:rsidRPr="00125106" w:rsidRDefault="00125106" w:rsidP="00125106">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Pr="001F6849">
        <w:rPr>
          <w:b/>
          <w:bCs/>
          <w:lang w:eastAsia="en-US"/>
        </w:rPr>
        <w:t xml:space="preserve"> </w:t>
      </w:r>
      <w:r w:rsidRPr="001F6849">
        <w:rPr>
          <w:b/>
          <w:bCs/>
          <w:highlight w:val="yellow"/>
          <w:lang w:eastAsia="en-US"/>
        </w:rPr>
        <w:t xml:space="preserve">(Unity, Three.js, </w:t>
      </w:r>
      <w:proofErr w:type="spellStart"/>
      <w:r w:rsidRPr="001F6849">
        <w:rPr>
          <w:b/>
          <w:bCs/>
          <w:highlight w:val="yellow"/>
          <w:lang w:eastAsia="en-US"/>
        </w:rPr>
        <w:t>WebXR</w:t>
      </w:r>
      <w:proofErr w:type="spellEnd"/>
      <w:r w:rsidRPr="001F6849">
        <w:rPr>
          <w:b/>
          <w:bCs/>
          <w:highlight w:val="yellow"/>
          <w:lang w:eastAsia="en-US"/>
        </w:rPr>
        <w:t>)</w:t>
      </w:r>
    </w:p>
    <w:p w14:paraId="0FDED544" w14:textId="77777777" w:rsidR="00125106" w:rsidRDefault="00125106" w:rsidP="00125106">
      <w:pPr>
        <w:rPr>
          <w:b/>
          <w:bCs/>
        </w:rPr>
      </w:pPr>
      <w:r w:rsidRPr="001F6849">
        <w:rPr>
          <w:b/>
          <w:bCs/>
        </w:rPr>
        <w:t>Prototyp Petrov:</w:t>
      </w:r>
    </w:p>
    <w:p w14:paraId="72A846D3" w14:textId="77777777" w:rsidR="00125106" w:rsidRPr="007373F8" w:rsidRDefault="00125106" w:rsidP="00125106">
      <w:commentRangeStart w:id="108"/>
      <w:r>
        <w:t xml:space="preserve">Viz: </w:t>
      </w:r>
      <w:hyperlink r:id="rId54" w:history="1">
        <w:r w:rsidRPr="000D3D05">
          <w:rPr>
            <w:rStyle w:val="Hyperlink"/>
          </w:rPr>
          <w:t>https://interesting-parallel-bit.glitch.me</w:t>
        </w:r>
      </w:hyperlink>
    </w:p>
    <w:p w14:paraId="3CB2048A" w14:textId="77777777" w:rsidR="00125106" w:rsidRPr="007373F8" w:rsidRDefault="00125106" w:rsidP="00125106">
      <w:proofErr w:type="spellStart"/>
      <w:r>
        <w:t>kod</w:t>
      </w:r>
      <w:proofErr w:type="spellEnd"/>
      <w:r>
        <w:t xml:space="preserve">: </w:t>
      </w:r>
      <w:hyperlink r:id="rId55" w:anchor="!/interesting-parallel-bit" w:history="1">
        <w:r w:rsidRPr="000D3D05">
          <w:rPr>
            <w:rStyle w:val="Hyperlink"/>
          </w:rPr>
          <w:t>https://glitch.com/edit/#!/interesting-parallel-bit</w:t>
        </w:r>
      </w:hyperlink>
      <w:commentRangeEnd w:id="108"/>
      <w:r>
        <w:rPr>
          <w:rStyle w:val="CommentReference"/>
        </w:rPr>
        <w:commentReference w:id="108"/>
      </w:r>
    </w:p>
    <w:p w14:paraId="1464ED97" w14:textId="77777777" w:rsidR="00125106" w:rsidRPr="001F6849" w:rsidRDefault="00125106" w:rsidP="00125106">
      <w:r w:rsidRPr="001F6849">
        <w:t xml:space="preserve">Jedná se o webový runtime pro 3D aplikace. Umožňuje lokální vývoj, nasazení na jakýkoliv server, networking a </w:t>
      </w:r>
      <w:proofErr w:type="spellStart"/>
      <w:r w:rsidRPr="001F6849">
        <w:t>WebXR</w:t>
      </w:r>
      <w:proofErr w:type="spellEnd"/>
      <w:r w:rsidRPr="001F6849">
        <w:t xml:space="preserve"> rozhraní. </w:t>
      </w:r>
      <w:proofErr w:type="spellStart"/>
      <w:r w:rsidRPr="001F6849">
        <w:t>Needle</w:t>
      </w:r>
      <w:proofErr w:type="spellEnd"/>
      <w:r w:rsidRPr="001F6849">
        <w:t xml:space="preserve"> </w:t>
      </w:r>
      <w:proofErr w:type="spellStart"/>
      <w:r w:rsidRPr="001F6849">
        <w:t>Exporter</w:t>
      </w:r>
      <w:proofErr w:type="spellEnd"/>
      <w:r w:rsidRPr="001F6849">
        <w:t xml:space="preserve"> umožňuje propojení mezi Unity Editorem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w:t>
      </w:r>
      <w:proofErr w:type="spellStart"/>
      <w:r w:rsidRPr="001F6849">
        <w:t>engine</w:t>
      </w:r>
      <w:proofErr w:type="spellEnd"/>
      <w:r w:rsidRPr="001F6849">
        <w:t xml:space="preserv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Unity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aplikaci nejen scénu. Primárním cílem </w:t>
      </w:r>
      <w:proofErr w:type="spellStart"/>
      <w:r w:rsidRPr="001F6849">
        <w:t>Needle</w:t>
      </w:r>
      <w:proofErr w:type="spellEnd"/>
      <w:r w:rsidRPr="001F6849">
        <w:t xml:space="preserve"> </w:t>
      </w:r>
      <w:proofErr w:type="spellStart"/>
      <w:r w:rsidRPr="001F6849">
        <w:t>enginu</w:t>
      </w:r>
      <w:proofErr w:type="spellEnd"/>
      <w:r w:rsidRPr="001F6849">
        <w:t xml:space="preserve"> je rychlá iterace při vývoji, responzivní design pro VR a AR, využití otevřených standardů pro 3D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 xml:space="preserve"> </w:t>
      </w:r>
    </w:p>
    <w:p w14:paraId="7EFB69F5" w14:textId="77777777" w:rsidR="00125106" w:rsidRPr="001F6849" w:rsidRDefault="00125106" w:rsidP="00125106">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snaží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(needle-tools 2023)</w:t>
      </w:r>
      <w:r w:rsidRPr="001F6849">
        <w:rPr>
          <w:highlight w:val="yellow"/>
        </w:rPr>
        <w:fldChar w:fldCharType="end"/>
      </w:r>
    </w:p>
    <w:p w14:paraId="0E1CCD60" w14:textId="77777777" w:rsidR="00125106" w:rsidRPr="001F6849" w:rsidRDefault="00125106" w:rsidP="00125106">
      <w:pPr>
        <w:pStyle w:val="Normlnprvnodsazen"/>
      </w:pPr>
      <w:proofErr w:type="spellStart"/>
      <w:r w:rsidRPr="001F6849">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w:t>
      </w:r>
      <w:proofErr w:type="spellStart"/>
      <w:r w:rsidRPr="001F6849">
        <w:t>ts</w:t>
      </w:r>
      <w:proofErr w:type="spellEnd"/>
      <w:r w:rsidRPr="001F6849">
        <w:t xml:space="preserve"> nebo .</w:t>
      </w:r>
      <w:proofErr w:type="spellStart"/>
      <w:r w:rsidRPr="001F6849">
        <w:t>js</w:t>
      </w:r>
      <w:proofErr w:type="spellEnd"/>
      <w:r w:rsidRPr="001F6849">
        <w:t xml:space="preserve"> a </w:t>
      </w:r>
      <w:proofErr w:type="spellStart"/>
      <w:r w:rsidRPr="001F6849">
        <w:t>Needle</w:t>
      </w:r>
      <w:proofErr w:type="spellEnd"/>
      <w:r w:rsidRPr="001F6849">
        <w:t xml:space="preserve"> </w:t>
      </w:r>
      <w:proofErr w:type="spellStart"/>
      <w:r w:rsidRPr="001F6849">
        <w:t>Enigne</w:t>
      </w:r>
      <w:proofErr w:type="spellEnd"/>
      <w:r w:rsidRPr="001F6849">
        <w:t xml:space="preserve"> je následně automaticky přeloží do C# ekvivalentu, tudíž je možné s nimi automaticky pracovat v Unity. </w:t>
      </w:r>
      <w:proofErr w:type="spellStart"/>
      <w:r w:rsidRPr="001F6849">
        <w:t>Needle</w:t>
      </w:r>
      <w:proofErr w:type="spellEnd"/>
      <w:r w:rsidRPr="001F6849">
        <w:t xml:space="preserve"> </w:t>
      </w:r>
      <w:proofErr w:type="spellStart"/>
      <w:r w:rsidRPr="001F6849">
        <w:t>Engine</w:t>
      </w:r>
      <w:proofErr w:type="spellEnd"/>
      <w:r w:rsidRPr="001F6849">
        <w:t xml:space="preserv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w:t>
      </w:r>
    </w:p>
    <w:p w14:paraId="01FF889C" w14:textId="77777777" w:rsidR="00125106" w:rsidRPr="001F6849" w:rsidRDefault="00125106" w:rsidP="00125106">
      <w:pPr>
        <w:pStyle w:val="Normlnprvnodsazen"/>
        <w:numPr>
          <w:ilvl w:val="0"/>
          <w:numId w:val="25"/>
        </w:numPr>
      </w:pPr>
      <w:r w:rsidRPr="001F6849">
        <w:t>Souhrn předpřipravených komponentů a nástrojů, které umožňují tvorbu scény v rámci Unity Editoru</w:t>
      </w:r>
    </w:p>
    <w:p w14:paraId="43288D02" w14:textId="77777777" w:rsidR="00125106" w:rsidRPr="001F6849" w:rsidRDefault="00125106" w:rsidP="00125106">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0B8B659C" w14:textId="6FB1B979" w:rsidR="00A065B5" w:rsidRPr="00A065B5" w:rsidRDefault="00125106" w:rsidP="00A065B5">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2C2E1757" w14:textId="77777777" w:rsidR="00884FFF" w:rsidRDefault="00884FFF" w:rsidP="007F7BCF">
      <w:pPr>
        <w:pStyle w:val="Normlnprvnodsazen"/>
        <w:ind w:firstLine="0"/>
        <w:rPr>
          <w:b/>
          <w:bCs/>
          <w:lang w:eastAsia="en-US"/>
        </w:rPr>
      </w:pPr>
    </w:p>
    <w:p w14:paraId="27B39782" w14:textId="77777777" w:rsidR="00884FFF" w:rsidRPr="001F6849" w:rsidRDefault="00884FFF" w:rsidP="007F7BCF">
      <w:pPr>
        <w:pStyle w:val="Normlnprvnodsazen"/>
        <w:ind w:firstLine="0"/>
        <w:rPr>
          <w:b/>
          <w:bCs/>
          <w:lang w:eastAsia="en-US"/>
        </w:rPr>
      </w:pPr>
    </w:p>
    <w:p w14:paraId="759B64B4" w14:textId="369EA537" w:rsidR="00770B9C" w:rsidRDefault="00770B9C" w:rsidP="00770B9C">
      <w:pPr>
        <w:pStyle w:val="Heading3"/>
        <w:rPr>
          <w:lang w:val="en-US"/>
        </w:rPr>
      </w:pPr>
      <w:r>
        <w:t xml:space="preserve">Služby </w:t>
      </w:r>
      <w:r w:rsidRPr="00770B9C">
        <w:rPr>
          <w:highlight w:val="yellow"/>
          <w:lang w:val="en-US"/>
        </w:rPr>
        <w:t xml:space="preserve">#todo – </w:t>
      </w:r>
      <w:proofErr w:type="spellStart"/>
      <w:r w:rsidRPr="00770B9C">
        <w:rPr>
          <w:highlight w:val="yellow"/>
          <w:lang w:val="en-US"/>
        </w:rPr>
        <w:t>prejmenovat</w:t>
      </w:r>
      <w:proofErr w:type="spellEnd"/>
    </w:p>
    <w:p w14:paraId="6D85E70F" w14:textId="05268D00" w:rsidR="00770B9C" w:rsidRPr="00770B9C" w:rsidRDefault="00770B9C" w:rsidP="00770B9C">
      <w:proofErr w:type="spellStart"/>
      <w:r>
        <w:rPr>
          <w:lang w:val="en-US"/>
        </w:rPr>
        <w:t>Softwarov</w:t>
      </w:r>
      <w:proofErr w:type="spellEnd"/>
      <w:r>
        <w:t xml:space="preserve">é řešení tvorbu virtuálního prostředí skrze službu. Jedná se o řešení, kdy po uživateli není vyžadován vývoj. Uživatel pouze interaktivně konfiguruje, popř. pouze se účastní virtuálního prostředí. Porovnání takovýchto projektů provedl </w:t>
      </w:r>
      <w:r>
        <w:fldChar w:fldCharType="begin"/>
      </w:r>
      <w:r>
        <w:instrText xml:space="preserve"> ADDIN ZOTERO_ITEM CSL_CITATION {"citationID":"OpMbCQJo","properties":{"formattedCitation":"(Kane 2022)","plainCitation":"(Kane 2022)","noteIndex":0},"citationItems":[{"id":2079,"uris":["http://zotero.org/groups/4599106/items/2RTG5U9Y"],"itemData":{"id":2079,"type":"article-magazine","abstract":"There's only one real metaverse and its greatest expression yet is Hubs.","container-title":"Creator Labs","language":"en","title":"Brands Pioneering \"the Metaverse?\" Consider Mozilla Hubs &amp; the 3D Open Web","title-short":"Brands Pioneering \"the Metaverse?","URL":"https://hubs.mozilla.com/labs/brands-pioneering-the-metaverse-consider-mozilla-hubs/","author":[{"family":"Kane","given":"James"}],"accessed":{"date-parts":[["2023",11,6]]},"issued":{"date-parts":[["2022",6,27]]},"citation-key":"kaneBrandsPioneeringMetaverse2022"}}],"schema":"https://github.com/citation-style-language/schema/raw/master/csl-citation.json"} </w:instrText>
      </w:r>
      <w:r>
        <w:fldChar w:fldCharType="separate"/>
      </w:r>
      <w:r w:rsidRPr="00770B9C">
        <w:t>(Kane 2022)</w:t>
      </w:r>
      <w:r>
        <w:fldChar w:fldCharType="end"/>
      </w:r>
      <w:r>
        <w:t xml:space="preserve"> </w:t>
      </w:r>
      <w:r w:rsidRPr="00770B9C">
        <w:rPr>
          <w:highlight w:val="yellow"/>
          <w:lang w:val="en-US"/>
        </w:rPr>
        <w:t xml:space="preserve">#viz. </w:t>
      </w:r>
      <w:proofErr w:type="spellStart"/>
      <w:r w:rsidRPr="00770B9C">
        <w:rPr>
          <w:highlight w:val="yellow"/>
          <w:lang w:val="en-US"/>
        </w:rPr>
        <w:t>Obr.X</w:t>
      </w:r>
      <w:proofErr w:type="spellEnd"/>
      <w:r>
        <w:t xml:space="preserve">.  </w:t>
      </w:r>
    </w:p>
    <w:p w14:paraId="2A3B1D68" w14:textId="19186C8F" w:rsidR="00770B9C" w:rsidRDefault="00770B9C" w:rsidP="00770B9C">
      <w:r>
        <w:rPr>
          <w:noProof/>
        </w:rPr>
        <w:drawing>
          <wp:inline distT="0" distB="0" distL="0" distR="0" wp14:anchorId="488FF87C" wp14:editId="1B792179">
            <wp:extent cx="5579745" cy="1844040"/>
            <wp:effectExtent l="0" t="0" r="1905" b="3810"/>
            <wp:docPr id="1970992965" name="Picture 1" descr="A screenshot of a web ap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92965" name="Picture 1" descr="A screenshot of a web apps&#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9745" cy="1844040"/>
                    </a:xfrm>
                    <a:prstGeom prst="rect">
                      <a:avLst/>
                    </a:prstGeom>
                    <a:noFill/>
                    <a:ln>
                      <a:noFill/>
                    </a:ln>
                  </pic:spPr>
                </pic:pic>
              </a:graphicData>
            </a:graphic>
          </wp:inline>
        </w:drawing>
      </w:r>
    </w:p>
    <w:p w14:paraId="1C4D02DE" w14:textId="77777777" w:rsidR="00770B9C" w:rsidRDefault="00770B9C" w:rsidP="00173EE3">
      <w:pPr>
        <w:pStyle w:val="Normlnprvnodsazen"/>
        <w:ind w:firstLine="0"/>
        <w:rPr>
          <w:lang w:eastAsia="en-US"/>
        </w:rPr>
      </w:pPr>
    </w:p>
    <w:p w14:paraId="588FC828" w14:textId="4ECD01C4" w:rsidR="00173EE3" w:rsidRDefault="00173EE3" w:rsidP="00173EE3">
      <w:pPr>
        <w:pStyle w:val="Heading3"/>
      </w:pPr>
      <w:r>
        <w:t>Optimalizační nástroje</w:t>
      </w:r>
    </w:p>
    <w:p w14:paraId="752E4763" w14:textId="77777777" w:rsidR="00742FD9" w:rsidRDefault="00742FD9" w:rsidP="00742FD9">
      <w:r w:rsidRPr="00742FD9">
        <w:rPr>
          <w:b/>
          <w:bCs/>
        </w:rPr>
        <w:t>Standardy</w:t>
      </w:r>
      <w:r>
        <w:t xml:space="preserve"> </w:t>
      </w:r>
    </w:p>
    <w:p w14:paraId="2FF02DE3" w14:textId="0CA21EEE" w:rsidR="00742FD9" w:rsidRDefault="00742FD9" w:rsidP="00742FD9">
      <w:r>
        <w:t xml:space="preserve">– textury – </w:t>
      </w:r>
      <w:proofErr w:type="spellStart"/>
      <w:r>
        <w:t>formaty</w:t>
      </w:r>
      <w:proofErr w:type="spellEnd"/>
      <w:r>
        <w:t xml:space="preserve">: </w:t>
      </w:r>
      <w:proofErr w:type="spellStart"/>
      <w:r>
        <w:t>webp</w:t>
      </w:r>
      <w:proofErr w:type="spellEnd"/>
      <w:r>
        <w:t>, komprese: ktx2, .</w:t>
      </w:r>
      <w:proofErr w:type="spellStart"/>
      <w:r>
        <w:t>basis</w:t>
      </w:r>
      <w:proofErr w:type="spellEnd"/>
      <w:r>
        <w:t xml:space="preserve">, velikost: 1024x1024, </w:t>
      </w:r>
    </w:p>
    <w:p w14:paraId="451E545F" w14:textId="4F486B1D" w:rsidR="00742FD9" w:rsidRDefault="00742FD9" w:rsidP="00742FD9">
      <w:pPr>
        <w:rPr>
          <w:lang w:val="en-US"/>
        </w:rPr>
      </w:pPr>
      <w:r>
        <w:t xml:space="preserve">- </w:t>
      </w:r>
      <w:proofErr w:type="spellStart"/>
      <w:r>
        <w:t>mesh</w:t>
      </w:r>
      <w:proofErr w:type="spellEnd"/>
      <w:r>
        <w:t xml:space="preserve"> – </w:t>
      </w:r>
      <w:proofErr w:type="spellStart"/>
      <w:r>
        <w:t>gltf</w:t>
      </w:r>
      <w:proofErr w:type="spellEnd"/>
      <w:r>
        <w:t xml:space="preserve"> -</w:t>
      </w:r>
      <w:r>
        <w:rPr>
          <w:lang w:val="en-US"/>
        </w:rPr>
        <w:t>&gt; .</w:t>
      </w:r>
      <w:proofErr w:type="spellStart"/>
      <w:r>
        <w:rPr>
          <w:lang w:val="en-US"/>
        </w:rPr>
        <w:t>glb</w:t>
      </w:r>
      <w:proofErr w:type="spellEnd"/>
      <w:r>
        <w:rPr>
          <w:lang w:val="en-US"/>
        </w:rPr>
        <w:t xml:space="preserve">, </w:t>
      </w:r>
      <w:proofErr w:type="spellStart"/>
      <w:r>
        <w:rPr>
          <w:lang w:val="en-US"/>
        </w:rPr>
        <w:t>bundeling</w:t>
      </w:r>
      <w:proofErr w:type="spellEnd"/>
      <w:r>
        <w:rPr>
          <w:lang w:val="en-US"/>
        </w:rPr>
        <w:t xml:space="preserve"> – </w:t>
      </w:r>
      <w:proofErr w:type="spellStart"/>
      <w:r>
        <w:rPr>
          <w:lang w:val="en-US"/>
        </w:rPr>
        <w:t>spojení</w:t>
      </w:r>
      <w:proofErr w:type="spellEnd"/>
      <w:r>
        <w:rPr>
          <w:lang w:val="en-US"/>
        </w:rPr>
        <w:t xml:space="preserve"> </w:t>
      </w:r>
      <w:proofErr w:type="spellStart"/>
      <w:r>
        <w:rPr>
          <w:lang w:val="en-US"/>
        </w:rPr>
        <w:t>meshů</w:t>
      </w:r>
      <w:proofErr w:type="spellEnd"/>
      <w:r>
        <w:rPr>
          <w:lang w:val="en-US"/>
        </w:rPr>
        <w:t xml:space="preserve"> do </w:t>
      </w:r>
      <w:proofErr w:type="spellStart"/>
      <w:r>
        <w:rPr>
          <w:lang w:val="en-US"/>
        </w:rPr>
        <w:t>sebe</w:t>
      </w:r>
      <w:proofErr w:type="spellEnd"/>
      <w:r>
        <w:rPr>
          <w:lang w:val="en-US"/>
        </w:rPr>
        <w:t xml:space="preserve"> za </w:t>
      </w:r>
      <w:proofErr w:type="spellStart"/>
      <w:r>
        <w:rPr>
          <w:lang w:val="en-US"/>
        </w:rPr>
        <w:t>účelem</w:t>
      </w:r>
      <w:proofErr w:type="spellEnd"/>
      <w:r>
        <w:rPr>
          <w:lang w:val="en-US"/>
        </w:rPr>
        <w:t xml:space="preserve"> </w:t>
      </w:r>
      <w:proofErr w:type="spellStart"/>
      <w:r>
        <w:rPr>
          <w:lang w:val="en-US"/>
        </w:rPr>
        <w:t>snížení</w:t>
      </w:r>
      <w:proofErr w:type="spellEnd"/>
      <w:r>
        <w:rPr>
          <w:lang w:val="en-US"/>
        </w:rPr>
        <w:t xml:space="preserve"> </w:t>
      </w:r>
      <w:proofErr w:type="spellStart"/>
      <w:r>
        <w:rPr>
          <w:lang w:val="en-US"/>
        </w:rPr>
        <w:t>počtu</w:t>
      </w:r>
      <w:proofErr w:type="spellEnd"/>
      <w:r>
        <w:rPr>
          <w:lang w:val="en-US"/>
        </w:rPr>
        <w:t xml:space="preserve"> </w:t>
      </w:r>
      <w:proofErr w:type="spellStart"/>
      <w:r>
        <w:rPr>
          <w:lang w:val="en-US"/>
        </w:rPr>
        <w:t>drawcallů</w:t>
      </w:r>
      <w:proofErr w:type="spellEnd"/>
      <w:r>
        <w:rPr>
          <w:lang w:val="en-US"/>
        </w:rPr>
        <w:t xml:space="preserve">, pruning – </w:t>
      </w:r>
      <w:proofErr w:type="spellStart"/>
      <w:r>
        <w:rPr>
          <w:lang w:val="en-US"/>
        </w:rPr>
        <w:t>odstranění</w:t>
      </w:r>
      <w:proofErr w:type="spellEnd"/>
      <w:r>
        <w:rPr>
          <w:lang w:val="en-US"/>
        </w:rPr>
        <w:t xml:space="preserve"> </w:t>
      </w:r>
      <w:proofErr w:type="spellStart"/>
      <w:r>
        <w:rPr>
          <w:lang w:val="en-US"/>
        </w:rPr>
        <w:t>nepotřebné</w:t>
      </w:r>
      <w:proofErr w:type="spellEnd"/>
      <w:r>
        <w:rPr>
          <w:lang w:val="en-US"/>
        </w:rPr>
        <w:t xml:space="preserve"> </w:t>
      </w:r>
      <w:proofErr w:type="spellStart"/>
      <w:r>
        <w:rPr>
          <w:lang w:val="en-US"/>
        </w:rPr>
        <w:t>geometrie</w:t>
      </w:r>
      <w:proofErr w:type="spellEnd"/>
      <w:r>
        <w:rPr>
          <w:lang w:val="en-US"/>
        </w:rPr>
        <w:t xml:space="preserve">, flattening – </w:t>
      </w:r>
      <w:proofErr w:type="spellStart"/>
      <w:r>
        <w:rPr>
          <w:lang w:val="en-US"/>
        </w:rPr>
        <w:t>simplifikace</w:t>
      </w:r>
      <w:proofErr w:type="spellEnd"/>
      <w:r>
        <w:rPr>
          <w:lang w:val="en-US"/>
        </w:rPr>
        <w:t xml:space="preserve"> </w:t>
      </w:r>
      <w:proofErr w:type="spellStart"/>
      <w:r>
        <w:rPr>
          <w:lang w:val="en-US"/>
        </w:rPr>
        <w:t>stromové</w:t>
      </w:r>
      <w:proofErr w:type="spellEnd"/>
      <w:r>
        <w:rPr>
          <w:lang w:val="en-US"/>
        </w:rPr>
        <w:t xml:space="preserve"> </w:t>
      </w:r>
      <w:proofErr w:type="spellStart"/>
      <w:r>
        <w:rPr>
          <w:lang w:val="en-US"/>
        </w:rPr>
        <w:t>hierarchie</w:t>
      </w:r>
      <w:proofErr w:type="spellEnd"/>
      <w:r>
        <w:rPr>
          <w:lang w:val="en-US"/>
        </w:rPr>
        <w:t xml:space="preserve"> – </w:t>
      </w:r>
      <w:proofErr w:type="spellStart"/>
      <w:r>
        <w:rPr>
          <w:lang w:val="en-US"/>
        </w:rPr>
        <w:t>rychlejší</w:t>
      </w:r>
      <w:proofErr w:type="spellEnd"/>
      <w:r>
        <w:rPr>
          <w:lang w:val="en-US"/>
        </w:rPr>
        <w:t xml:space="preserve"> </w:t>
      </w:r>
      <w:proofErr w:type="spellStart"/>
      <w:r>
        <w:rPr>
          <w:lang w:val="en-US"/>
        </w:rPr>
        <w:t>querry</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modelu</w:t>
      </w:r>
      <w:proofErr w:type="spellEnd"/>
      <w:r>
        <w:rPr>
          <w:lang w:val="en-US"/>
        </w:rPr>
        <w:t xml:space="preserve"> (</w:t>
      </w:r>
      <w:proofErr w:type="spellStart"/>
      <w:r>
        <w:rPr>
          <w:lang w:val="en-US"/>
        </w:rPr>
        <w:t>odstarnění</w:t>
      </w:r>
      <w:proofErr w:type="spellEnd"/>
      <w:r>
        <w:rPr>
          <w:lang w:val="en-US"/>
        </w:rPr>
        <w:t xml:space="preserve"> </w:t>
      </w:r>
      <w:proofErr w:type="spellStart"/>
      <w:r>
        <w:rPr>
          <w:lang w:val="en-US"/>
        </w:rPr>
        <w:t>nepotřebných</w:t>
      </w:r>
      <w:proofErr w:type="spellEnd"/>
      <w:r>
        <w:rPr>
          <w:lang w:val="en-US"/>
        </w:rPr>
        <w:t xml:space="preserve"> </w:t>
      </w:r>
      <w:proofErr w:type="spellStart"/>
      <w:r>
        <w:rPr>
          <w:lang w:val="en-US"/>
        </w:rPr>
        <w:t>nodů</w:t>
      </w:r>
      <w:proofErr w:type="spellEnd"/>
      <w:r>
        <w:rPr>
          <w:lang w:val="en-US"/>
        </w:rPr>
        <w:t xml:space="preserve">), </w:t>
      </w:r>
      <w:proofErr w:type="spellStart"/>
      <w:r>
        <w:rPr>
          <w:lang w:val="en-US"/>
        </w:rPr>
        <w:t>komprese</w:t>
      </w:r>
      <w:proofErr w:type="spellEnd"/>
      <w:r>
        <w:rPr>
          <w:lang w:val="en-US"/>
        </w:rPr>
        <w:t xml:space="preserve">: </w:t>
      </w:r>
      <w:proofErr w:type="spellStart"/>
      <w:r>
        <w:rPr>
          <w:lang w:val="en-US"/>
        </w:rPr>
        <w:t>draco</w:t>
      </w:r>
      <w:proofErr w:type="spellEnd"/>
      <w:r>
        <w:rPr>
          <w:lang w:val="en-US"/>
        </w:rPr>
        <w:t xml:space="preserve">, </w:t>
      </w:r>
      <w:proofErr w:type="spellStart"/>
      <w:r>
        <w:rPr>
          <w:lang w:val="en-US"/>
        </w:rPr>
        <w:t>meshopt</w:t>
      </w:r>
      <w:proofErr w:type="spellEnd"/>
    </w:p>
    <w:p w14:paraId="0C3DB372" w14:textId="77777777" w:rsidR="00742FD9" w:rsidRDefault="00742FD9" w:rsidP="00742FD9">
      <w:pPr>
        <w:pStyle w:val="Normlnprvnodsazen"/>
        <w:rPr>
          <w:lang w:val="en-US" w:eastAsia="en-US"/>
        </w:rPr>
      </w:pPr>
    </w:p>
    <w:p w14:paraId="2EB7C060" w14:textId="5A5BE33D" w:rsidR="00742FD9" w:rsidRPr="00742FD9" w:rsidRDefault="00742FD9" w:rsidP="00742FD9">
      <w:pPr>
        <w:pStyle w:val="Normlnprvnodsazen"/>
        <w:ind w:firstLine="0"/>
        <w:rPr>
          <w:b/>
          <w:bCs/>
          <w:lang w:val="en-US" w:eastAsia="en-US"/>
        </w:rPr>
      </w:pPr>
      <w:r>
        <w:rPr>
          <w:b/>
          <w:bCs/>
          <w:lang w:val="en-US" w:eastAsia="en-US"/>
        </w:rPr>
        <w:t>Software</w:t>
      </w:r>
    </w:p>
    <w:p w14:paraId="37AD3D3A" w14:textId="0A57EED8" w:rsidR="00173EE3" w:rsidRDefault="00742FD9" w:rsidP="00173EE3">
      <w:proofErr w:type="spellStart"/>
      <w:r>
        <w:t>ZenCompress</w:t>
      </w:r>
      <w:proofErr w:type="spellEnd"/>
      <w:r>
        <w:t xml:space="preserve">, </w:t>
      </w:r>
      <w:proofErr w:type="spellStart"/>
      <w:r>
        <w:t>gltf-pack</w:t>
      </w:r>
      <w:proofErr w:type="spellEnd"/>
      <w:r>
        <w:t xml:space="preserve">, </w:t>
      </w:r>
      <w:proofErr w:type="spellStart"/>
      <w:r>
        <w:t>gltf-transform</w:t>
      </w:r>
      <w:proofErr w:type="spellEnd"/>
    </w:p>
    <w:p w14:paraId="34DD37A5" w14:textId="77777777" w:rsidR="00742FD9" w:rsidRDefault="00742FD9" w:rsidP="00742FD9">
      <w:pPr>
        <w:pStyle w:val="Normlnprvnodsazen"/>
        <w:ind w:firstLine="0"/>
        <w:rPr>
          <w:lang w:eastAsia="en-US"/>
        </w:rPr>
      </w:pPr>
    </w:p>
    <w:p w14:paraId="63AA1178" w14:textId="66C41837" w:rsidR="00742FD9" w:rsidRDefault="00742FD9" w:rsidP="00742FD9">
      <w:pPr>
        <w:pStyle w:val="Normlnprvnodsazen"/>
        <w:ind w:firstLine="0"/>
        <w:rPr>
          <w:b/>
          <w:bCs/>
          <w:lang w:eastAsia="en-US"/>
        </w:rPr>
      </w:pPr>
      <w:r>
        <w:rPr>
          <w:b/>
          <w:bCs/>
          <w:lang w:eastAsia="en-US"/>
        </w:rPr>
        <w:t>Podpora</w:t>
      </w:r>
    </w:p>
    <w:p w14:paraId="79965FB3" w14:textId="5E973099" w:rsidR="00742FD9" w:rsidRPr="00742FD9" w:rsidRDefault="00742FD9" w:rsidP="00742FD9">
      <w:pPr>
        <w:pStyle w:val="Normlnprvnodsazen"/>
        <w:ind w:firstLine="0"/>
        <w:rPr>
          <w:lang w:eastAsia="en-US"/>
        </w:rPr>
      </w:pPr>
      <w:proofErr w:type="spellStart"/>
      <w:r>
        <w:rPr>
          <w:lang w:eastAsia="en-US"/>
        </w:rPr>
        <w:t>Specifiké</w:t>
      </w:r>
      <w:proofErr w:type="spellEnd"/>
      <w:r>
        <w:rPr>
          <w:lang w:eastAsia="en-US"/>
        </w:rPr>
        <w:t xml:space="preserve"> </w:t>
      </w:r>
      <w:proofErr w:type="spellStart"/>
      <w:r>
        <w:rPr>
          <w:lang w:eastAsia="en-US"/>
        </w:rPr>
        <w:t>loaders</w:t>
      </w:r>
      <w:proofErr w:type="spellEnd"/>
      <w:r>
        <w:rPr>
          <w:lang w:eastAsia="en-US"/>
        </w:rPr>
        <w:t>.</w:t>
      </w:r>
    </w:p>
    <w:p w14:paraId="765ABA60" w14:textId="5B5A4F1F" w:rsidR="00BC3D00" w:rsidRDefault="00BC3D00" w:rsidP="00BC3D00">
      <w:pPr>
        <w:pStyle w:val="Heading2"/>
        <w:rPr>
          <w:lang w:val="cs-CZ"/>
        </w:rPr>
      </w:pPr>
      <w:r w:rsidRPr="001F6849">
        <w:rPr>
          <w:lang w:val="cs-CZ"/>
        </w:rPr>
        <w:t>Praktické porovnání vybraných technologií</w:t>
      </w:r>
    </w:p>
    <w:p w14:paraId="1506BC49" w14:textId="0BB39AD2" w:rsidR="006C136E" w:rsidRDefault="006C136E" w:rsidP="006C136E">
      <w:pPr>
        <w:rPr>
          <w:lang w:eastAsia="cs-CZ"/>
        </w:rPr>
      </w:pPr>
      <w:r>
        <w:rPr>
          <w:lang w:eastAsia="cs-CZ"/>
        </w:rPr>
        <w:t>Metodika testování</w:t>
      </w:r>
    </w:p>
    <w:p w14:paraId="381410F4" w14:textId="15A78190" w:rsidR="006C136E" w:rsidRDefault="006C136E" w:rsidP="006C136E">
      <w:pPr>
        <w:pStyle w:val="Normlnprvnodsazen"/>
        <w:ind w:firstLine="0"/>
      </w:pPr>
      <w:r>
        <w:t>Testování VR aplikace na webu by mělo projít 3 mi fázemi:</w:t>
      </w:r>
    </w:p>
    <w:p w14:paraId="76323354" w14:textId="69C69936" w:rsidR="006C136E" w:rsidRDefault="006C136E" w:rsidP="006C136E">
      <w:pPr>
        <w:pStyle w:val="Normlnprvnodsazen"/>
        <w:numPr>
          <w:ilvl w:val="0"/>
          <w:numId w:val="41"/>
        </w:numPr>
      </w:pPr>
      <w:r>
        <w:t>Zdali je aplikace funkční při prohlížení na klasické obrazovce s klávesnicí a myší</w:t>
      </w:r>
    </w:p>
    <w:p w14:paraId="6209952A" w14:textId="5D9EA5DB" w:rsidR="006C136E" w:rsidRDefault="006C136E" w:rsidP="006C136E">
      <w:pPr>
        <w:pStyle w:val="Normlnprvnodsazen"/>
        <w:numPr>
          <w:ilvl w:val="0"/>
          <w:numId w:val="41"/>
        </w:numPr>
      </w:pPr>
      <w:r>
        <w:t>Na emulátoru VR headsetu</w:t>
      </w:r>
    </w:p>
    <w:p w14:paraId="7F02A063" w14:textId="08871E5E" w:rsidR="006C136E" w:rsidRDefault="006C136E" w:rsidP="006C136E">
      <w:pPr>
        <w:pStyle w:val="Normlnprvnodsazen"/>
        <w:numPr>
          <w:ilvl w:val="0"/>
          <w:numId w:val="41"/>
        </w:numPr>
      </w:pPr>
      <w:r>
        <w:t>Na mobilním telefonu</w:t>
      </w:r>
    </w:p>
    <w:p w14:paraId="42EF7EED" w14:textId="00938892" w:rsidR="006C136E" w:rsidRPr="006C136E" w:rsidRDefault="006C136E" w:rsidP="006C136E">
      <w:pPr>
        <w:pStyle w:val="Normlnprvnodsazen"/>
        <w:numPr>
          <w:ilvl w:val="0"/>
          <w:numId w:val="41"/>
        </w:numPr>
      </w:pPr>
      <w:r>
        <w:t xml:space="preserve">V HMD – </w:t>
      </w:r>
      <w:proofErr w:type="spellStart"/>
      <w:r>
        <w:t>Oculus</w:t>
      </w:r>
      <w:proofErr w:type="spellEnd"/>
      <w:r>
        <w:t xml:space="preserve"> </w:t>
      </w:r>
      <w:proofErr w:type="spellStart"/>
      <w:r>
        <w:t>Quest</w:t>
      </w:r>
      <w:proofErr w:type="spellEnd"/>
    </w:p>
    <w:p w14:paraId="1CF3875E" w14:textId="44528E4E" w:rsidR="001937BB" w:rsidRDefault="001937BB" w:rsidP="001937BB">
      <w:pPr>
        <w:pStyle w:val="Heading3"/>
        <w:rPr>
          <w:lang w:eastAsia="cs-CZ"/>
        </w:rPr>
      </w:pPr>
      <w:r>
        <w:rPr>
          <w:lang w:eastAsia="cs-CZ"/>
        </w:rPr>
        <w:lastRenderedPageBreak/>
        <w:t>Výběr  technologie</w:t>
      </w:r>
    </w:p>
    <w:p w14:paraId="03E0EDD2" w14:textId="25D5D05F" w:rsidR="00606C54" w:rsidRDefault="00606C54" w:rsidP="00606C54">
      <w:pPr>
        <w:pStyle w:val="Heading3"/>
        <w:rPr>
          <w:lang w:eastAsia="cs-CZ"/>
        </w:rPr>
      </w:pPr>
      <w:r>
        <w:rPr>
          <w:lang w:eastAsia="cs-CZ"/>
        </w:rPr>
        <w:t>Definice testovací scény</w:t>
      </w:r>
    </w:p>
    <w:p w14:paraId="3760CAFB" w14:textId="742DDF70" w:rsidR="00606C54" w:rsidRDefault="00606C54" w:rsidP="00606C54">
      <w:pPr>
        <w:rPr>
          <w:lang w:eastAsia="cs-CZ"/>
        </w:rPr>
      </w:pPr>
      <w:r>
        <w:rPr>
          <w:lang w:eastAsia="cs-CZ"/>
        </w:rPr>
        <w:t xml:space="preserve">VR prostředí – místnost se stoly, jeden topografický obsah, druhý </w:t>
      </w:r>
      <w:proofErr w:type="spellStart"/>
      <w:r>
        <w:rPr>
          <w:lang w:eastAsia="cs-CZ"/>
        </w:rPr>
        <w:t>tématicky</w:t>
      </w:r>
      <w:proofErr w:type="spellEnd"/>
      <w:r>
        <w:rPr>
          <w:lang w:eastAsia="cs-CZ"/>
        </w:rPr>
        <w:t xml:space="preserve">. </w:t>
      </w:r>
    </w:p>
    <w:p w14:paraId="2EAA23F6" w14:textId="4236BC01" w:rsidR="00606C54" w:rsidRDefault="00606C54" w:rsidP="00606C54">
      <w:pPr>
        <w:pStyle w:val="Normlnprvnodsazen"/>
        <w:ind w:firstLine="0"/>
      </w:pPr>
      <w:r>
        <w:t>Data:</w:t>
      </w:r>
    </w:p>
    <w:p w14:paraId="03997AD6" w14:textId="633F2A51" w:rsidR="00606C54" w:rsidRDefault="00606C54" w:rsidP="00606C54">
      <w:pPr>
        <w:pStyle w:val="Normlnprvnodsazen"/>
        <w:numPr>
          <w:ilvl w:val="0"/>
          <w:numId w:val="26"/>
        </w:numPr>
      </w:pPr>
      <w:r>
        <w:t>Texturovaný povrch</w:t>
      </w:r>
    </w:p>
    <w:p w14:paraId="108BE043" w14:textId="20C589F9" w:rsidR="00606C54" w:rsidRDefault="00606C54" w:rsidP="00606C54">
      <w:pPr>
        <w:pStyle w:val="Normlnprvnodsazen"/>
        <w:numPr>
          <w:ilvl w:val="0"/>
          <w:numId w:val="26"/>
        </w:numPr>
      </w:pPr>
      <w:r>
        <w:t>3D model budov</w:t>
      </w:r>
    </w:p>
    <w:p w14:paraId="35669852" w14:textId="2CC1D6B1" w:rsidR="00606C54" w:rsidRDefault="00606C54" w:rsidP="00606C54">
      <w:pPr>
        <w:pStyle w:val="Normlnprvnodsazen"/>
        <w:numPr>
          <w:ilvl w:val="0"/>
          <w:numId w:val="26"/>
        </w:numPr>
      </w:pPr>
      <w:r>
        <w:t>Tematická data</w:t>
      </w:r>
    </w:p>
    <w:p w14:paraId="7299229D" w14:textId="76E3B60B" w:rsidR="00606C54" w:rsidRPr="00606C54" w:rsidRDefault="00606C54" w:rsidP="00606C54">
      <w:pPr>
        <w:pStyle w:val="Normlnprvnodsazen"/>
        <w:numPr>
          <w:ilvl w:val="1"/>
          <w:numId w:val="26"/>
        </w:numPr>
      </w:pPr>
      <w:r>
        <w:t>Graf</w:t>
      </w:r>
      <w:r>
        <w:rPr>
          <w:lang w:val="en-US"/>
        </w:rPr>
        <w:t>?</w:t>
      </w:r>
    </w:p>
    <w:p w14:paraId="5A4CE034" w14:textId="1E70834C" w:rsidR="00606C54" w:rsidRDefault="00606C54" w:rsidP="00606C54">
      <w:pPr>
        <w:pStyle w:val="Normlnprvnodsazen"/>
        <w:numPr>
          <w:ilvl w:val="1"/>
          <w:numId w:val="26"/>
        </w:numPr>
      </w:pPr>
      <w:proofErr w:type="spellStart"/>
      <w:r>
        <w:rPr>
          <w:lang w:val="en-US"/>
        </w:rPr>
        <w:t>Tematick</w:t>
      </w:r>
      <w:proofErr w:type="spellEnd"/>
      <w:r>
        <w:t>á data v mapě</w:t>
      </w:r>
    </w:p>
    <w:p w14:paraId="3A0E59E8" w14:textId="496B2179" w:rsidR="00606C54" w:rsidRDefault="00606C54" w:rsidP="00606C54">
      <w:pPr>
        <w:pStyle w:val="Normlnprvnodsazen"/>
        <w:numPr>
          <w:ilvl w:val="0"/>
          <w:numId w:val="26"/>
        </w:numPr>
      </w:pPr>
      <w:r>
        <w:t>Tradiční mapa – jako textura</w:t>
      </w:r>
    </w:p>
    <w:p w14:paraId="62151E95" w14:textId="71246518" w:rsidR="00606C54" w:rsidRDefault="00606C54" w:rsidP="00877A92">
      <w:pPr>
        <w:pStyle w:val="Normlnprvnodsazen"/>
        <w:ind w:firstLine="0"/>
      </w:pPr>
      <w:r>
        <w:t>Interakce</w:t>
      </w:r>
      <w:r w:rsidR="00877A92">
        <w:t xml:space="preserve"> –</w:t>
      </w:r>
    </w:p>
    <w:p w14:paraId="752568DE" w14:textId="1867E942" w:rsidR="00877A92" w:rsidRDefault="00877A92" w:rsidP="00877A92">
      <w:pPr>
        <w:pStyle w:val="Normlnprvnodsazen"/>
        <w:numPr>
          <w:ilvl w:val="0"/>
          <w:numId w:val="26"/>
        </w:numPr>
      </w:pPr>
      <w:r>
        <w:t xml:space="preserve">Pro </w:t>
      </w:r>
      <w:proofErr w:type="spellStart"/>
      <w:r>
        <w:t>rendering</w:t>
      </w:r>
      <w:proofErr w:type="spellEnd"/>
      <w:r>
        <w:t xml:space="preserve"> </w:t>
      </w:r>
      <w:proofErr w:type="spellStart"/>
      <w:r>
        <w:t>enginy</w:t>
      </w:r>
      <w:proofErr w:type="spellEnd"/>
      <w:r>
        <w:t xml:space="preserve"> pouze 3DoF – </w:t>
      </w:r>
      <w:proofErr w:type="spellStart"/>
      <w:r>
        <w:t>raycasting</w:t>
      </w:r>
      <w:proofErr w:type="spellEnd"/>
      <w:r>
        <w:t xml:space="preserve"> a </w:t>
      </w:r>
      <w:proofErr w:type="spellStart"/>
      <w:r>
        <w:t>colidery</w:t>
      </w:r>
      <w:proofErr w:type="spellEnd"/>
      <w:r>
        <w:t xml:space="preserve"> jsou moc </w:t>
      </w:r>
      <w:proofErr w:type="spellStart"/>
      <w:r>
        <w:t>složity</w:t>
      </w:r>
      <w:proofErr w:type="spellEnd"/>
    </w:p>
    <w:p w14:paraId="048E9D5C" w14:textId="285F67D1" w:rsidR="00877A92" w:rsidRPr="00606C54" w:rsidRDefault="002C7D72" w:rsidP="00877A92">
      <w:pPr>
        <w:pStyle w:val="Normlnprvnodsazen"/>
        <w:numPr>
          <w:ilvl w:val="0"/>
          <w:numId w:val="26"/>
        </w:numPr>
      </w:pPr>
      <w:r>
        <w:t xml:space="preserve">Ostatní – pohyb, manipulace </w:t>
      </w:r>
    </w:p>
    <w:p w14:paraId="00FE3C94" w14:textId="77777777" w:rsidR="00B95DF6" w:rsidRPr="00B42B55" w:rsidRDefault="00B95DF6" w:rsidP="00B95DF6">
      <w:pPr>
        <w:rPr>
          <w:lang w:val="en-US" w:eastAsia="cs-CZ"/>
        </w:rPr>
      </w:pPr>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20C0F772" w14:textId="6037B366" w:rsidR="00C37F6B" w:rsidRDefault="00C37F6B" w:rsidP="00C37F6B">
      <w:pPr>
        <w:rPr>
          <w:lang w:eastAsia="cs-CZ"/>
        </w:rPr>
      </w:pPr>
      <w:r>
        <w:rPr>
          <w:lang w:eastAsia="cs-CZ"/>
        </w:rPr>
        <w:t xml:space="preserve">Jak otestovat zda je VR dobrá pro vizualizaci dat na webu? </w:t>
      </w:r>
    </w:p>
    <w:p w14:paraId="20C00C56" w14:textId="77777777" w:rsidR="00C37F6B" w:rsidRDefault="00C37F6B" w:rsidP="00C37F6B">
      <w:pPr>
        <w:pStyle w:val="Normlnprvnodsazen"/>
        <w:ind w:firstLine="0"/>
      </w:pPr>
      <w:r>
        <w:t>Generalizovat co jsou to geografická data a následně ukázat základní kategorie ve VR.</w:t>
      </w:r>
    </w:p>
    <w:p w14:paraId="43FAB8F8" w14:textId="4020961B" w:rsidR="00C37F6B" w:rsidRDefault="00C37F6B" w:rsidP="00C37F6B">
      <w:pPr>
        <w:pStyle w:val="Normlnprvnodsazen"/>
        <w:ind w:firstLine="0"/>
      </w:pPr>
      <w:r>
        <w:t>Ve VR dává smysl ukazovat 3D data to je jasný. Dává ale smysl ukazovat i 2D data – jaká to jsou?</w:t>
      </w:r>
    </w:p>
    <w:p w14:paraId="3DB92088" w14:textId="77777777" w:rsidR="004B00F7" w:rsidRDefault="004B00F7" w:rsidP="00C37F6B">
      <w:pPr>
        <w:pStyle w:val="Normlnprvnodsazen"/>
        <w:ind w:firstLine="0"/>
      </w:pPr>
    </w:p>
    <w:p w14:paraId="69AAFD1F" w14:textId="6C0DE20E" w:rsidR="004B00F7" w:rsidRPr="004B00F7" w:rsidRDefault="004B00F7" w:rsidP="00C37F6B">
      <w:pPr>
        <w:pStyle w:val="Normlnprvnodsazen"/>
        <w:ind w:firstLine="0"/>
        <w:rPr>
          <w:b/>
          <w:bCs/>
        </w:rPr>
      </w:pPr>
      <w:r w:rsidRPr="004B00F7">
        <w:rPr>
          <w:b/>
          <w:bCs/>
        </w:rPr>
        <w:t>GEOG DATA</w:t>
      </w:r>
      <w:r>
        <w:rPr>
          <w:b/>
          <w:bCs/>
        </w:rPr>
        <w:t xml:space="preserve"> (</w:t>
      </w:r>
      <w:proofErr w:type="spellStart"/>
      <w:r>
        <w:rPr>
          <w:b/>
          <w:bCs/>
        </w:rPr>
        <w:t>brainstroming</w:t>
      </w:r>
      <w:proofErr w:type="spellEnd"/>
      <w:r>
        <w:rPr>
          <w:b/>
          <w:bCs/>
        </w:rPr>
        <w:t xml:space="preserve"> možností)</w:t>
      </w:r>
      <w:r w:rsidRPr="004B00F7">
        <w:rPr>
          <w:b/>
          <w:bCs/>
        </w:rPr>
        <w:t>:</w:t>
      </w:r>
    </w:p>
    <w:p w14:paraId="5EC82A18" w14:textId="46A8ECE3" w:rsidR="00C37F6B" w:rsidRDefault="00C37F6B" w:rsidP="00C37F6B">
      <w:pPr>
        <w:pStyle w:val="Normlnprvnodsazen"/>
        <w:numPr>
          <w:ilvl w:val="0"/>
          <w:numId w:val="7"/>
        </w:numPr>
      </w:pPr>
      <w:r>
        <w:t xml:space="preserve">Terén </w:t>
      </w:r>
    </w:p>
    <w:p w14:paraId="7272AA68" w14:textId="4ED4F04A" w:rsidR="00C37F6B" w:rsidRDefault="00C37F6B" w:rsidP="00C37F6B">
      <w:pPr>
        <w:pStyle w:val="Normlnprvnodsazen"/>
        <w:numPr>
          <w:ilvl w:val="1"/>
          <w:numId w:val="7"/>
        </w:numPr>
      </w:pPr>
      <w:r>
        <w:t xml:space="preserve">2d – vrstevnice, hypsometrie </w:t>
      </w:r>
    </w:p>
    <w:p w14:paraId="7EF18720" w14:textId="77777777" w:rsidR="00C37F6B" w:rsidRDefault="00C37F6B" w:rsidP="00C37F6B">
      <w:pPr>
        <w:pStyle w:val="Normlnprvnodsazen"/>
        <w:numPr>
          <w:ilvl w:val="2"/>
          <w:numId w:val="7"/>
        </w:numPr>
      </w:pPr>
      <w:r>
        <w:t xml:space="preserve">Tech: </w:t>
      </w:r>
    </w:p>
    <w:p w14:paraId="2DD7C87B" w14:textId="789F57E4" w:rsidR="00C37F6B" w:rsidRDefault="00C37F6B" w:rsidP="00C37F6B">
      <w:pPr>
        <w:pStyle w:val="Normlnprvnodsazen"/>
        <w:numPr>
          <w:ilvl w:val="3"/>
          <w:numId w:val="7"/>
        </w:numPr>
      </w:pPr>
      <w:r>
        <w:t>rastr - bitmapa (</w:t>
      </w:r>
      <w:proofErr w:type="spellStart"/>
      <w:r>
        <w:t>jpg</w:t>
      </w:r>
      <w:proofErr w:type="spellEnd"/>
      <w:r>
        <w:t>)</w:t>
      </w:r>
    </w:p>
    <w:p w14:paraId="015F91E1" w14:textId="27E743E0" w:rsidR="00C37F6B" w:rsidRDefault="00C37F6B" w:rsidP="00C37F6B">
      <w:pPr>
        <w:pStyle w:val="Normlnprvnodsazen"/>
        <w:numPr>
          <w:ilvl w:val="4"/>
          <w:numId w:val="7"/>
        </w:numPr>
      </w:pPr>
      <w:r>
        <w:t>zdroj: lokálně, služby – WMS, REST</w:t>
      </w:r>
    </w:p>
    <w:p w14:paraId="338E1F04" w14:textId="7727951F" w:rsidR="00C37F6B" w:rsidRDefault="00C37F6B" w:rsidP="00C37F6B">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6CD5EA0A" w14:textId="67C6681C" w:rsidR="00C37F6B" w:rsidRDefault="00C37F6B" w:rsidP="00C37F6B">
      <w:pPr>
        <w:pStyle w:val="Normlnprvnodsazen"/>
        <w:numPr>
          <w:ilvl w:val="4"/>
          <w:numId w:val="7"/>
        </w:numPr>
      </w:pPr>
      <w:r>
        <w:t>zdroj: lokálně, služby – WFS, REST</w:t>
      </w:r>
    </w:p>
    <w:p w14:paraId="1CDE7804" w14:textId="267F0AB9" w:rsidR="00C37F6B" w:rsidRDefault="00C37F6B" w:rsidP="00C37F6B">
      <w:pPr>
        <w:pStyle w:val="Normlnprvnodsazen"/>
        <w:numPr>
          <w:ilvl w:val="1"/>
          <w:numId w:val="7"/>
        </w:numPr>
      </w:pPr>
      <w:r>
        <w:t xml:space="preserve">3d – </w:t>
      </w:r>
      <w:r w:rsidR="001D1870">
        <w:t xml:space="preserve">povrch </w:t>
      </w:r>
    </w:p>
    <w:p w14:paraId="28389BA7" w14:textId="569C6002" w:rsidR="00C37F6B" w:rsidRDefault="00C37F6B" w:rsidP="00C37F6B">
      <w:pPr>
        <w:pStyle w:val="Normlnprvnodsazen"/>
        <w:numPr>
          <w:ilvl w:val="2"/>
          <w:numId w:val="7"/>
        </w:numPr>
      </w:pPr>
      <w:r>
        <w:t>Tech:</w:t>
      </w:r>
    </w:p>
    <w:p w14:paraId="791A58FA" w14:textId="4296F8B3" w:rsidR="00C37F6B" w:rsidRDefault="00C37F6B" w:rsidP="00C37F6B">
      <w:pPr>
        <w:pStyle w:val="Normlnprvnodsazen"/>
        <w:numPr>
          <w:ilvl w:val="3"/>
          <w:numId w:val="7"/>
        </w:numPr>
      </w:pPr>
      <w:proofErr w:type="spellStart"/>
      <w:r>
        <w:t>Mesh</w:t>
      </w:r>
      <w:proofErr w:type="spellEnd"/>
      <w:r>
        <w:t xml:space="preserve">: - </w:t>
      </w:r>
      <w:proofErr w:type="spellStart"/>
      <w:r>
        <w:t>tin</w:t>
      </w:r>
      <w:proofErr w:type="spellEnd"/>
      <w:r>
        <w:t xml:space="preserve"> (</w:t>
      </w:r>
      <w:proofErr w:type="spellStart"/>
      <w:r>
        <w:t>gltf</w:t>
      </w:r>
      <w:proofErr w:type="spellEnd"/>
      <w:r>
        <w:t xml:space="preserve">, 3d </w:t>
      </w:r>
      <w:proofErr w:type="spellStart"/>
      <w:r>
        <w:t>tiles</w:t>
      </w:r>
      <w:proofErr w:type="spellEnd"/>
      <w:r>
        <w:t>, i3s atd.)</w:t>
      </w:r>
    </w:p>
    <w:p w14:paraId="53D0B3E7" w14:textId="77777777" w:rsidR="001D1870" w:rsidRDefault="001D1870" w:rsidP="001D1870">
      <w:pPr>
        <w:pStyle w:val="Normlnprvnodsazen"/>
        <w:numPr>
          <w:ilvl w:val="4"/>
          <w:numId w:val="7"/>
        </w:numPr>
      </w:pPr>
      <w:r>
        <w:t xml:space="preserve">Zdroj: </w:t>
      </w:r>
    </w:p>
    <w:p w14:paraId="036E4829" w14:textId="77777777" w:rsidR="00A065B5" w:rsidRDefault="001D1870" w:rsidP="001D1870">
      <w:pPr>
        <w:pStyle w:val="Normlnprvnodsazen"/>
        <w:numPr>
          <w:ilvl w:val="5"/>
          <w:numId w:val="7"/>
        </w:numPr>
      </w:pPr>
      <w:r>
        <w:t xml:space="preserve">lokálně – </w:t>
      </w:r>
      <w:proofErr w:type="spellStart"/>
      <w:r>
        <w:t>gltf</w:t>
      </w:r>
      <w:proofErr w:type="spellEnd"/>
      <w:r>
        <w:t xml:space="preserve"> - nemůže být velké území – moc dat, popř. nějaký on </w:t>
      </w:r>
      <w:proofErr w:type="spellStart"/>
      <w:r>
        <w:t>demand</w:t>
      </w:r>
      <w:proofErr w:type="spellEnd"/>
      <w:r>
        <w:t xml:space="preserve"> </w:t>
      </w:r>
      <w:proofErr w:type="spellStart"/>
      <w:r>
        <w:t>loading</w:t>
      </w:r>
      <w:proofErr w:type="spellEnd"/>
      <w:r>
        <w:t xml:space="preserve"> –</w:t>
      </w:r>
      <w:r w:rsidR="000A08D9">
        <w:t xml:space="preserve"> </w:t>
      </w:r>
      <w:proofErr w:type="spellStart"/>
      <w:r w:rsidR="000A08D9">
        <w:t>spatial</w:t>
      </w:r>
      <w:proofErr w:type="spellEnd"/>
      <w:r w:rsidR="000A08D9">
        <w:t xml:space="preserve"> </w:t>
      </w:r>
      <w:proofErr w:type="spellStart"/>
      <w:r w:rsidR="000A08D9">
        <w:t>subdivistion</w:t>
      </w:r>
      <w:proofErr w:type="spellEnd"/>
      <w:r w:rsidR="000A08D9">
        <w:t xml:space="preserve"> - </w:t>
      </w:r>
      <w:r>
        <w:t>HLOD?</w:t>
      </w:r>
    </w:p>
    <w:p w14:paraId="5B389F4D" w14:textId="77777777" w:rsidR="00A065B5" w:rsidRDefault="00A065B5" w:rsidP="00A065B5">
      <w:pPr>
        <w:pStyle w:val="Normlnprvnodsazen"/>
        <w:numPr>
          <w:ilvl w:val="6"/>
          <w:numId w:val="7"/>
        </w:numPr>
      </w:pPr>
      <w:r>
        <w:t xml:space="preserve">Tvorba: </w:t>
      </w:r>
    </w:p>
    <w:p w14:paraId="5045E0ED" w14:textId="77777777" w:rsidR="00A065B5" w:rsidRDefault="00A065B5" w:rsidP="00A065B5">
      <w:pPr>
        <w:pStyle w:val="Normlnprvnodsazen"/>
        <w:numPr>
          <w:ilvl w:val="7"/>
          <w:numId w:val="7"/>
        </w:numPr>
      </w:pPr>
      <w:r>
        <w:t>Z </w:t>
      </w:r>
      <w:proofErr w:type="spellStart"/>
      <w:r>
        <w:t>height</w:t>
      </w:r>
      <w:proofErr w:type="spellEnd"/>
      <w:r>
        <w:t xml:space="preserve"> rastru </w:t>
      </w:r>
    </w:p>
    <w:p w14:paraId="0CF50C63" w14:textId="3C70575E" w:rsidR="001D1870" w:rsidRDefault="00A065B5" w:rsidP="00A065B5">
      <w:pPr>
        <w:pStyle w:val="Normlnprvnodsazen"/>
        <w:numPr>
          <w:ilvl w:val="8"/>
          <w:numId w:val="7"/>
        </w:numPr>
      </w:pPr>
      <w:proofErr w:type="spellStart"/>
      <w:r>
        <w:t>Subdivision</w:t>
      </w:r>
      <w:proofErr w:type="spellEnd"/>
      <w:r>
        <w:t xml:space="preserve"> </w:t>
      </w:r>
      <w:proofErr w:type="spellStart"/>
      <w:r>
        <w:t>surface</w:t>
      </w:r>
      <w:proofErr w:type="spellEnd"/>
      <w:r>
        <w:t xml:space="preserve"> v </w:t>
      </w:r>
      <w:proofErr w:type="spellStart"/>
      <w:r>
        <w:t>blenderu</w:t>
      </w:r>
      <w:proofErr w:type="spellEnd"/>
    </w:p>
    <w:p w14:paraId="50DDD95C" w14:textId="4CE1EDD3" w:rsidR="00A065B5" w:rsidRDefault="00A065B5" w:rsidP="00A065B5">
      <w:pPr>
        <w:pStyle w:val="Normlnprvnodsazen"/>
        <w:numPr>
          <w:ilvl w:val="8"/>
          <w:numId w:val="7"/>
        </w:numPr>
      </w:pPr>
      <w:proofErr w:type="spellStart"/>
      <w:r>
        <w:t>Qgis</w:t>
      </w:r>
      <w:proofErr w:type="spellEnd"/>
      <w:r>
        <w:t xml:space="preserve"> to three.js stejný postup ale automaticky</w:t>
      </w:r>
    </w:p>
    <w:p w14:paraId="2B13561A" w14:textId="00811C11" w:rsidR="000A08D9" w:rsidRDefault="001D1870" w:rsidP="000A08D9">
      <w:pPr>
        <w:pStyle w:val="Normlnprvnodsazen"/>
        <w:numPr>
          <w:ilvl w:val="5"/>
          <w:numId w:val="7"/>
        </w:numPr>
      </w:pPr>
      <w:r>
        <w:t xml:space="preserve">služba – 3Dtiles? - </w:t>
      </w:r>
      <w:proofErr w:type="spellStart"/>
      <w:r>
        <w:t>loaduje</w:t>
      </w:r>
      <w:proofErr w:type="spellEnd"/>
      <w:r>
        <w:t xml:space="preserve"> se jen to co se vidí - cesium, </w:t>
      </w:r>
      <w:proofErr w:type="spellStart"/>
      <w:r>
        <w:t>vts-geospatial</w:t>
      </w:r>
      <w:proofErr w:type="spellEnd"/>
      <w:r>
        <w:t xml:space="preserve">, </w:t>
      </w:r>
    </w:p>
    <w:p w14:paraId="2001C7CD" w14:textId="00AE140A" w:rsidR="00695B27" w:rsidRDefault="00695B27" w:rsidP="00695B27">
      <w:pPr>
        <w:pStyle w:val="Normlnprvnodsazen"/>
        <w:numPr>
          <w:ilvl w:val="6"/>
          <w:numId w:val="7"/>
        </w:numPr>
      </w:pPr>
      <w:r>
        <w:t xml:space="preserve">Google </w:t>
      </w:r>
      <w:proofErr w:type="spellStart"/>
      <w:r>
        <w:t>Maps</w:t>
      </w:r>
      <w:proofErr w:type="spellEnd"/>
      <w:r>
        <w:t xml:space="preserve"> 3DTiles API</w:t>
      </w:r>
      <w:r w:rsidR="00A065B5">
        <w:t xml:space="preserve"> – jak získat data od Google </w:t>
      </w:r>
      <w:proofErr w:type="spellStart"/>
      <w:r w:rsidR="00A065B5">
        <w:t>Maps</w:t>
      </w:r>
      <w:proofErr w:type="spellEnd"/>
      <w:r w:rsidR="00A065B5">
        <w:t xml:space="preserve"> API </w:t>
      </w:r>
      <w:proofErr w:type="spellStart"/>
      <w:r w:rsidR="00A065B5">
        <w:t>lokálne</w:t>
      </w:r>
      <w:proofErr w:type="spellEnd"/>
      <w:r w:rsidR="00A065B5">
        <w:rPr>
          <w:lang w:val="en-US"/>
        </w:rPr>
        <w:t>??</w:t>
      </w:r>
    </w:p>
    <w:p w14:paraId="1EE05EDB" w14:textId="2EC99BDA" w:rsidR="00695B27" w:rsidRDefault="00695B27" w:rsidP="00695B27">
      <w:pPr>
        <w:pStyle w:val="Normlnprvnodsazen"/>
        <w:numPr>
          <w:ilvl w:val="7"/>
          <w:numId w:val="7"/>
        </w:numPr>
      </w:pPr>
      <w:proofErr w:type="spellStart"/>
      <w:r>
        <w:t>Textured</w:t>
      </w:r>
      <w:proofErr w:type="spellEnd"/>
      <w:r>
        <w:t xml:space="preserve"> 3D </w:t>
      </w:r>
      <w:proofErr w:type="spellStart"/>
      <w:r>
        <w:t>mesh</w:t>
      </w:r>
      <w:proofErr w:type="spellEnd"/>
    </w:p>
    <w:p w14:paraId="754B8C39" w14:textId="2811AB9A" w:rsidR="0063295F" w:rsidRDefault="0063295F" w:rsidP="0063295F">
      <w:pPr>
        <w:pStyle w:val="Normlnprvnodsazen"/>
        <w:numPr>
          <w:ilvl w:val="6"/>
          <w:numId w:val="7"/>
        </w:numPr>
      </w:pPr>
      <w:r>
        <w:t xml:space="preserve">Cesium 3D </w:t>
      </w:r>
    </w:p>
    <w:p w14:paraId="71E84126" w14:textId="2C7E151D" w:rsidR="00C37F6B" w:rsidRDefault="00C37F6B" w:rsidP="00C37F6B">
      <w:pPr>
        <w:pStyle w:val="Normlnprvnodsazen"/>
        <w:numPr>
          <w:ilvl w:val="0"/>
          <w:numId w:val="7"/>
        </w:numPr>
      </w:pPr>
      <w:r>
        <w:t xml:space="preserve">Objekty – budovy, silnice, vegetace, </w:t>
      </w:r>
      <w:r w:rsidR="001D1870">
        <w:t>jednotlivé objekty</w:t>
      </w:r>
    </w:p>
    <w:p w14:paraId="243C4EAD" w14:textId="3F008E67" w:rsidR="004B00F7" w:rsidRDefault="004B00F7" w:rsidP="004B00F7">
      <w:pPr>
        <w:pStyle w:val="Normlnprvnodsazen"/>
        <w:numPr>
          <w:ilvl w:val="1"/>
          <w:numId w:val="7"/>
        </w:numPr>
      </w:pPr>
      <w:r>
        <w:t xml:space="preserve">2d – body, linie, polygony </w:t>
      </w:r>
    </w:p>
    <w:p w14:paraId="7A5BD9E4" w14:textId="25D5310E" w:rsidR="004B00F7" w:rsidRDefault="004B00F7" w:rsidP="004B00F7">
      <w:pPr>
        <w:pStyle w:val="Normlnprvnodsazen"/>
        <w:numPr>
          <w:ilvl w:val="2"/>
          <w:numId w:val="7"/>
        </w:numPr>
      </w:pPr>
      <w:r>
        <w:t>Tech:</w:t>
      </w:r>
    </w:p>
    <w:p w14:paraId="4F81BC12" w14:textId="77777777" w:rsidR="004B00F7" w:rsidRDefault="004B00F7" w:rsidP="004B00F7">
      <w:pPr>
        <w:pStyle w:val="Normlnprvnodsazen"/>
        <w:numPr>
          <w:ilvl w:val="3"/>
          <w:numId w:val="7"/>
        </w:numPr>
      </w:pPr>
      <w:r>
        <w:t>rastr - bitmapa (</w:t>
      </w:r>
      <w:proofErr w:type="spellStart"/>
      <w:r>
        <w:t>jpg</w:t>
      </w:r>
      <w:proofErr w:type="spellEnd"/>
      <w:r>
        <w:t>)</w:t>
      </w:r>
    </w:p>
    <w:p w14:paraId="29EE88DF" w14:textId="77777777" w:rsidR="004B00F7" w:rsidRDefault="004B00F7" w:rsidP="004B00F7">
      <w:pPr>
        <w:pStyle w:val="Normlnprvnodsazen"/>
        <w:numPr>
          <w:ilvl w:val="4"/>
          <w:numId w:val="7"/>
        </w:numPr>
      </w:pPr>
      <w:r>
        <w:lastRenderedPageBreak/>
        <w:t xml:space="preserve">zdroj: </w:t>
      </w:r>
    </w:p>
    <w:p w14:paraId="4819CB20" w14:textId="02596F9C"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3F18CC2A" w14:textId="2901E0CC" w:rsidR="004B00F7" w:rsidRDefault="004B00F7" w:rsidP="004B00F7">
      <w:pPr>
        <w:pStyle w:val="Normlnprvnodsazen"/>
        <w:numPr>
          <w:ilvl w:val="5"/>
          <w:numId w:val="7"/>
        </w:numPr>
      </w:pPr>
      <w:r>
        <w:t>služby – WMS, REST</w:t>
      </w:r>
    </w:p>
    <w:p w14:paraId="355D47FE"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3EE2DBBE" w14:textId="77777777" w:rsidR="004B00F7" w:rsidRDefault="004B00F7" w:rsidP="004B00F7">
      <w:pPr>
        <w:pStyle w:val="Normlnprvnodsazen"/>
        <w:numPr>
          <w:ilvl w:val="4"/>
          <w:numId w:val="7"/>
        </w:numPr>
      </w:pPr>
      <w:r>
        <w:t xml:space="preserve">zdroj: </w:t>
      </w:r>
    </w:p>
    <w:p w14:paraId="5D3DA08A" w14:textId="1E194D93"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569FA1DB" w14:textId="2014E90F" w:rsidR="004B00F7" w:rsidRDefault="004B00F7" w:rsidP="004B00F7">
      <w:pPr>
        <w:pStyle w:val="Normlnprvnodsazen"/>
        <w:numPr>
          <w:ilvl w:val="5"/>
          <w:numId w:val="7"/>
        </w:numPr>
      </w:pPr>
      <w:r>
        <w:t>služby – WFS, REST</w:t>
      </w:r>
    </w:p>
    <w:p w14:paraId="64E464F4" w14:textId="3E18F019" w:rsidR="004B00F7" w:rsidRDefault="004B00F7" w:rsidP="004B00F7">
      <w:pPr>
        <w:pStyle w:val="Normlnprvnodsazen"/>
        <w:numPr>
          <w:ilvl w:val="1"/>
          <w:numId w:val="7"/>
        </w:numPr>
      </w:pPr>
      <w:r>
        <w:t xml:space="preserve">3d – </w:t>
      </w:r>
      <w:proofErr w:type="spellStart"/>
      <w:r>
        <w:t>instancované</w:t>
      </w:r>
      <w:proofErr w:type="spellEnd"/>
      <w:r>
        <w:t xml:space="preserve"> objekty </w:t>
      </w:r>
    </w:p>
    <w:p w14:paraId="1E1F1EDA" w14:textId="4BF24BFD" w:rsidR="004B00F7" w:rsidRDefault="004B00F7" w:rsidP="004B00F7">
      <w:pPr>
        <w:pStyle w:val="Normlnprvnodsazen"/>
        <w:numPr>
          <w:ilvl w:val="2"/>
          <w:numId w:val="7"/>
        </w:numPr>
      </w:pPr>
      <w:r>
        <w:t>Tech:</w:t>
      </w:r>
    </w:p>
    <w:p w14:paraId="4EC3FE9B" w14:textId="77777777" w:rsidR="004B00F7" w:rsidRDefault="004B00F7" w:rsidP="004B00F7">
      <w:pPr>
        <w:pStyle w:val="Normlnprvnodsazen"/>
        <w:numPr>
          <w:ilvl w:val="3"/>
          <w:numId w:val="7"/>
        </w:numPr>
      </w:pPr>
      <w:proofErr w:type="spellStart"/>
      <w:r>
        <w:t>Mesh</w:t>
      </w:r>
      <w:proofErr w:type="spellEnd"/>
      <w:r>
        <w:t xml:space="preserve">: – 3d modely – </w:t>
      </w:r>
      <w:proofErr w:type="spellStart"/>
      <w:r>
        <w:t>tin</w:t>
      </w:r>
      <w:proofErr w:type="spellEnd"/>
      <w:r>
        <w:t xml:space="preserve"> – (</w:t>
      </w:r>
      <w:proofErr w:type="spellStart"/>
      <w:r>
        <w:t>gltf</w:t>
      </w:r>
      <w:proofErr w:type="spellEnd"/>
      <w:r>
        <w:t xml:space="preserve">, </w:t>
      </w:r>
      <w:proofErr w:type="spellStart"/>
      <w:r>
        <w:t>cityjson</w:t>
      </w:r>
      <w:proofErr w:type="spellEnd"/>
      <w:r>
        <w:t xml:space="preserve">, </w:t>
      </w:r>
      <w:proofErr w:type="spellStart"/>
      <w:r>
        <w:t>cityGML</w:t>
      </w:r>
      <w:proofErr w:type="spellEnd"/>
      <w:r>
        <w:t xml:space="preserve">, </w:t>
      </w:r>
      <w:proofErr w:type="spellStart"/>
      <w:r>
        <w:t>obj</w:t>
      </w:r>
      <w:proofErr w:type="spellEnd"/>
      <w:r>
        <w:t xml:space="preserve">, </w:t>
      </w:r>
      <w:proofErr w:type="spellStart"/>
      <w:r>
        <w:t>collada</w:t>
      </w:r>
      <w:proofErr w:type="spellEnd"/>
      <w:r>
        <w:t xml:space="preserve"> atd.)</w:t>
      </w:r>
    </w:p>
    <w:p w14:paraId="3F28C5C6" w14:textId="77777777" w:rsidR="004B00F7" w:rsidRDefault="004B00F7" w:rsidP="004B00F7">
      <w:pPr>
        <w:pStyle w:val="Normlnprvnodsazen"/>
        <w:numPr>
          <w:ilvl w:val="4"/>
          <w:numId w:val="7"/>
        </w:numPr>
      </w:pPr>
      <w:r>
        <w:t xml:space="preserve">Zdroj: </w:t>
      </w:r>
    </w:p>
    <w:p w14:paraId="49556698" w14:textId="77777777" w:rsidR="004B00F7" w:rsidRDefault="004B00F7" w:rsidP="004B00F7">
      <w:pPr>
        <w:pStyle w:val="Normlnprvnodsazen"/>
        <w:numPr>
          <w:ilvl w:val="5"/>
          <w:numId w:val="7"/>
        </w:numPr>
      </w:pPr>
      <w:r>
        <w:t xml:space="preserve">Lokálně – data </w:t>
      </w:r>
      <w:proofErr w:type="spellStart"/>
      <w:r>
        <w:t>naloadovaná</w:t>
      </w:r>
      <w:proofErr w:type="spellEnd"/>
      <w:r>
        <w:t xml:space="preserve"> do klienta při otevření aplikace</w:t>
      </w:r>
    </w:p>
    <w:p w14:paraId="021C4099" w14:textId="074147C8" w:rsidR="004B00F7" w:rsidRDefault="004B00F7" w:rsidP="004B00F7">
      <w:pPr>
        <w:pStyle w:val="Normlnprvnodsazen"/>
        <w:numPr>
          <w:ilvl w:val="5"/>
          <w:numId w:val="7"/>
        </w:numPr>
      </w:pPr>
      <w:r>
        <w:t xml:space="preserve">Služby - ?? – </w:t>
      </w:r>
      <w:proofErr w:type="spellStart"/>
      <w:r>
        <w:t>cdn</w:t>
      </w:r>
      <w:proofErr w:type="spellEnd"/>
      <w:r>
        <w:t xml:space="preserve">? – </w:t>
      </w:r>
      <w:proofErr w:type="spellStart"/>
      <w:r>
        <w:t>sketchfab</w:t>
      </w:r>
      <w:proofErr w:type="spellEnd"/>
      <w:r>
        <w:t xml:space="preserve"> – vlastní server </w:t>
      </w:r>
      <w:proofErr w:type="spellStart"/>
      <w:r>
        <w:t>serving</w:t>
      </w:r>
      <w:proofErr w:type="spellEnd"/>
      <w:r>
        <w:t>?</w:t>
      </w:r>
    </w:p>
    <w:p w14:paraId="7C2B5CCD" w14:textId="76B9411F" w:rsidR="004B00F7" w:rsidRDefault="004B00F7" w:rsidP="004B00F7">
      <w:pPr>
        <w:pStyle w:val="Normlnprvnodsazen"/>
        <w:numPr>
          <w:ilvl w:val="3"/>
          <w:numId w:val="7"/>
        </w:numPr>
      </w:pPr>
      <w:proofErr w:type="spellStart"/>
      <w:r>
        <w:t>Mesh</w:t>
      </w:r>
      <w:proofErr w:type="spellEnd"/>
      <w:r>
        <w:t xml:space="preserve"> – jednoduchý – plocha s texturou co se otáčí – symbol (</w:t>
      </w:r>
      <w:proofErr w:type="spellStart"/>
      <w:r>
        <w:t>format</w:t>
      </w:r>
      <w:proofErr w:type="spellEnd"/>
      <w:r>
        <w:t>???)</w:t>
      </w:r>
    </w:p>
    <w:p w14:paraId="02A1F830" w14:textId="7A48903B" w:rsidR="004B00F7" w:rsidRDefault="004B00F7" w:rsidP="004B00F7">
      <w:pPr>
        <w:pStyle w:val="Normlnprvnodsazen"/>
        <w:numPr>
          <w:ilvl w:val="4"/>
          <w:numId w:val="7"/>
        </w:numPr>
      </w:pPr>
      <w:r>
        <w:t>Zdroj:</w:t>
      </w:r>
    </w:p>
    <w:p w14:paraId="380217E3" w14:textId="5FFCB350" w:rsidR="004B00F7" w:rsidRDefault="004B00F7" w:rsidP="004B00F7">
      <w:pPr>
        <w:pStyle w:val="Normlnprvnodsazen"/>
        <w:numPr>
          <w:ilvl w:val="5"/>
          <w:numId w:val="7"/>
        </w:numPr>
      </w:pPr>
      <w:r>
        <w:t>??</w:t>
      </w:r>
    </w:p>
    <w:p w14:paraId="07E48D50" w14:textId="316AD23E" w:rsidR="0068231E" w:rsidRDefault="0068231E" w:rsidP="00C37F6B">
      <w:pPr>
        <w:pStyle w:val="Normlnprvnodsazen"/>
        <w:numPr>
          <w:ilvl w:val="0"/>
          <w:numId w:val="7"/>
        </w:numPr>
      </w:pPr>
      <w:r>
        <w:t>Text</w:t>
      </w:r>
    </w:p>
    <w:p w14:paraId="144CAD1D" w14:textId="49E66BAF" w:rsidR="0068231E" w:rsidRDefault="0068231E" w:rsidP="0068231E">
      <w:pPr>
        <w:pStyle w:val="Normlnprvnodsazen"/>
        <w:numPr>
          <w:ilvl w:val="1"/>
          <w:numId w:val="7"/>
        </w:numPr>
      </w:pPr>
      <w:r>
        <w:t>…</w:t>
      </w:r>
    </w:p>
    <w:p w14:paraId="2F0B6D6F" w14:textId="70C31AB5" w:rsidR="00C37F6B" w:rsidRDefault="00C37F6B" w:rsidP="00C37F6B">
      <w:pPr>
        <w:pStyle w:val="Normlnprvnodsazen"/>
        <w:numPr>
          <w:ilvl w:val="0"/>
          <w:numId w:val="7"/>
        </w:numPr>
      </w:pPr>
      <w:r>
        <w:t xml:space="preserve">Tematická data – statistika, </w:t>
      </w:r>
      <w:proofErr w:type="spellStart"/>
      <w:r>
        <w:t>agreagace</w:t>
      </w:r>
      <w:proofErr w:type="spellEnd"/>
      <w:r>
        <w:t>, atd</w:t>
      </w:r>
    </w:p>
    <w:p w14:paraId="21402DC9" w14:textId="78276468" w:rsidR="004B00F7" w:rsidRDefault="004B00F7" w:rsidP="004B00F7">
      <w:pPr>
        <w:pStyle w:val="Normlnprvnodsazen"/>
        <w:numPr>
          <w:ilvl w:val="1"/>
          <w:numId w:val="7"/>
        </w:numPr>
      </w:pPr>
      <w:r>
        <w:t>2d – body, linie, polygony</w:t>
      </w:r>
    </w:p>
    <w:p w14:paraId="107FD768" w14:textId="77777777" w:rsidR="004B00F7" w:rsidRDefault="004B00F7" w:rsidP="004B00F7">
      <w:pPr>
        <w:pStyle w:val="Normlnprvnodsazen"/>
        <w:numPr>
          <w:ilvl w:val="2"/>
          <w:numId w:val="7"/>
        </w:numPr>
      </w:pPr>
      <w:r>
        <w:t>Tech:</w:t>
      </w:r>
    </w:p>
    <w:p w14:paraId="137766A8" w14:textId="77777777" w:rsidR="004B00F7" w:rsidRDefault="004B00F7" w:rsidP="004B00F7">
      <w:pPr>
        <w:pStyle w:val="Normlnprvnodsazen"/>
        <w:numPr>
          <w:ilvl w:val="3"/>
          <w:numId w:val="7"/>
        </w:numPr>
      </w:pPr>
      <w:r>
        <w:t>rastr - bitmapa (</w:t>
      </w:r>
      <w:proofErr w:type="spellStart"/>
      <w:r>
        <w:t>jpg</w:t>
      </w:r>
      <w:proofErr w:type="spellEnd"/>
      <w:r>
        <w:t>)</w:t>
      </w:r>
    </w:p>
    <w:p w14:paraId="66AA0582" w14:textId="77777777" w:rsidR="004B00F7" w:rsidRDefault="004B00F7" w:rsidP="004B00F7">
      <w:pPr>
        <w:pStyle w:val="Normlnprvnodsazen"/>
        <w:numPr>
          <w:ilvl w:val="4"/>
          <w:numId w:val="7"/>
        </w:numPr>
      </w:pPr>
      <w:r>
        <w:t xml:space="preserve">zdroj: </w:t>
      </w:r>
    </w:p>
    <w:p w14:paraId="23A23B33" w14:textId="77777777"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21C5C761" w14:textId="77777777" w:rsidR="004B00F7" w:rsidRDefault="004B00F7" w:rsidP="004B00F7">
      <w:pPr>
        <w:pStyle w:val="Normlnprvnodsazen"/>
        <w:numPr>
          <w:ilvl w:val="5"/>
          <w:numId w:val="7"/>
        </w:numPr>
      </w:pPr>
      <w:r>
        <w:t>služby – WMS, REST</w:t>
      </w:r>
    </w:p>
    <w:p w14:paraId="3B7EA264"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04289B1E" w14:textId="77777777" w:rsidR="004B00F7" w:rsidRDefault="004B00F7" w:rsidP="004B00F7">
      <w:pPr>
        <w:pStyle w:val="Normlnprvnodsazen"/>
        <w:numPr>
          <w:ilvl w:val="4"/>
          <w:numId w:val="7"/>
        </w:numPr>
      </w:pPr>
      <w:r>
        <w:t xml:space="preserve">zdroj: </w:t>
      </w:r>
    </w:p>
    <w:p w14:paraId="24D377A3" w14:textId="77777777"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38355429" w14:textId="5FA1625C" w:rsidR="004B00F7" w:rsidRDefault="004B00F7" w:rsidP="004B00F7">
      <w:pPr>
        <w:pStyle w:val="Normlnprvnodsazen"/>
        <w:numPr>
          <w:ilvl w:val="5"/>
          <w:numId w:val="7"/>
        </w:numPr>
      </w:pPr>
      <w:r>
        <w:t>služby – WFS, REST</w:t>
      </w:r>
    </w:p>
    <w:p w14:paraId="537F410B" w14:textId="62F795C3" w:rsidR="004B00F7" w:rsidRDefault="004B00F7" w:rsidP="004B00F7">
      <w:pPr>
        <w:pStyle w:val="Normlnprvnodsazen"/>
        <w:numPr>
          <w:ilvl w:val="1"/>
          <w:numId w:val="7"/>
        </w:numPr>
      </w:pPr>
      <w:r>
        <w:t xml:space="preserve">3d </w:t>
      </w:r>
      <w:r w:rsidR="003146B1">
        <w:t>–</w:t>
      </w:r>
      <w:r>
        <w:t xml:space="preserve"> </w:t>
      </w:r>
      <w:r w:rsidR="003146B1">
        <w:t xml:space="preserve">volumetrické </w:t>
      </w:r>
    </w:p>
    <w:p w14:paraId="65575424" w14:textId="6EDC10A0" w:rsidR="003146B1" w:rsidRDefault="003146B1" w:rsidP="003146B1">
      <w:pPr>
        <w:pStyle w:val="Normlnprvnodsazen"/>
        <w:numPr>
          <w:ilvl w:val="2"/>
          <w:numId w:val="7"/>
        </w:numPr>
      </w:pPr>
      <w:r>
        <w:t>Tech:</w:t>
      </w:r>
    </w:p>
    <w:p w14:paraId="669DC1F1" w14:textId="77777777" w:rsidR="003146B1" w:rsidRDefault="003146B1" w:rsidP="003146B1">
      <w:pPr>
        <w:pStyle w:val="Normlnprvnodsazen"/>
        <w:numPr>
          <w:ilvl w:val="3"/>
          <w:numId w:val="7"/>
        </w:numPr>
      </w:pPr>
      <w:proofErr w:type="spellStart"/>
      <w:r>
        <w:t>Mesh</w:t>
      </w:r>
      <w:proofErr w:type="spellEnd"/>
      <w:r>
        <w:t xml:space="preserve">: </w:t>
      </w:r>
    </w:p>
    <w:p w14:paraId="655F9FBB" w14:textId="104C9FDE" w:rsidR="003146B1" w:rsidRDefault="003146B1" w:rsidP="003146B1">
      <w:pPr>
        <w:pStyle w:val="Normlnprvnodsazen"/>
        <w:numPr>
          <w:ilvl w:val="4"/>
          <w:numId w:val="7"/>
        </w:numPr>
      </w:pPr>
      <w:r>
        <w:lastRenderedPageBreak/>
        <w:t>stejné</w:t>
      </w:r>
    </w:p>
    <w:p w14:paraId="3A05EC72" w14:textId="2ADEC38F" w:rsidR="003146B1" w:rsidRDefault="003146B1" w:rsidP="003146B1">
      <w:pPr>
        <w:pStyle w:val="Normlnprvnodsazen"/>
        <w:numPr>
          <w:ilvl w:val="3"/>
          <w:numId w:val="7"/>
        </w:numPr>
      </w:pPr>
      <w:proofErr w:type="spellStart"/>
      <w:r>
        <w:t>Voxely</w:t>
      </w:r>
      <w:proofErr w:type="spellEnd"/>
    </w:p>
    <w:p w14:paraId="64469A7E" w14:textId="3C76CE04" w:rsidR="006242FC" w:rsidRDefault="003146B1" w:rsidP="003146B1">
      <w:pPr>
        <w:pStyle w:val="Normlnprvnodsazen"/>
        <w:numPr>
          <w:ilvl w:val="4"/>
          <w:numId w:val="7"/>
        </w:numPr>
      </w:pPr>
      <w:r>
        <w:t>??</w:t>
      </w:r>
    </w:p>
    <w:p w14:paraId="143393D8" w14:textId="54249F62" w:rsidR="002C115C" w:rsidRDefault="002C115C" w:rsidP="002C115C">
      <w:pPr>
        <w:pStyle w:val="Normlnprvnodsazen"/>
        <w:ind w:firstLine="0"/>
      </w:pPr>
      <w:r>
        <w:t>Odkud data?</w:t>
      </w:r>
    </w:p>
    <w:p w14:paraId="47786720" w14:textId="35A014C1" w:rsidR="002C115C" w:rsidRDefault="002C115C" w:rsidP="002C115C">
      <w:pPr>
        <w:pStyle w:val="Normlnprvnodsazen"/>
        <w:numPr>
          <w:ilvl w:val="0"/>
          <w:numId w:val="7"/>
        </w:numPr>
      </w:pPr>
      <w:r>
        <w:t xml:space="preserve">ČR – </w:t>
      </w:r>
      <w:proofErr w:type="spellStart"/>
      <w:r>
        <w:t>dmr</w:t>
      </w:r>
      <w:proofErr w:type="spellEnd"/>
      <w:r>
        <w:t xml:space="preserve">, </w:t>
      </w:r>
      <w:proofErr w:type="spellStart"/>
      <w:r>
        <w:t>dmp</w:t>
      </w:r>
      <w:proofErr w:type="spellEnd"/>
      <w:r>
        <w:t xml:space="preserve">, </w:t>
      </w:r>
    </w:p>
    <w:p w14:paraId="6251C456" w14:textId="4779D13F" w:rsidR="002C115C" w:rsidRDefault="002C115C" w:rsidP="002C115C">
      <w:pPr>
        <w:pStyle w:val="Normlnprvnodsazen"/>
        <w:numPr>
          <w:ilvl w:val="1"/>
          <w:numId w:val="7"/>
        </w:numPr>
      </w:pPr>
      <w:r>
        <w:t>Brno – všechno</w:t>
      </w:r>
    </w:p>
    <w:p w14:paraId="3E4DDAD9" w14:textId="2833BE1A" w:rsidR="002C115C" w:rsidRDefault="002C115C" w:rsidP="002C115C">
      <w:pPr>
        <w:pStyle w:val="Normlnprvnodsazen"/>
        <w:numPr>
          <w:ilvl w:val="0"/>
          <w:numId w:val="7"/>
        </w:numPr>
      </w:pPr>
      <w:r>
        <w:t xml:space="preserve">Švýcarsko – </w:t>
      </w:r>
      <w:proofErr w:type="spellStart"/>
      <w:r>
        <w:t>swiss</w:t>
      </w:r>
      <w:proofErr w:type="spellEnd"/>
      <w:r>
        <w:t xml:space="preserve"> </w:t>
      </w:r>
      <w:proofErr w:type="spellStart"/>
      <w:r>
        <w:t>topo</w:t>
      </w:r>
      <w:proofErr w:type="spellEnd"/>
    </w:p>
    <w:p w14:paraId="5E70DBA3" w14:textId="09343525" w:rsidR="0063295F" w:rsidRDefault="0063295F" w:rsidP="002C115C">
      <w:pPr>
        <w:pStyle w:val="Normlnprvnodsazen"/>
        <w:numPr>
          <w:ilvl w:val="0"/>
          <w:numId w:val="7"/>
        </w:numPr>
      </w:pPr>
      <w:r>
        <w:t>Google API</w:t>
      </w:r>
    </w:p>
    <w:p w14:paraId="749C3DA1" w14:textId="144AD42E" w:rsidR="0063295F" w:rsidRDefault="0063295F" w:rsidP="0063295F">
      <w:pPr>
        <w:pStyle w:val="Normlnprvnodsazen"/>
        <w:numPr>
          <w:ilvl w:val="1"/>
          <w:numId w:val="7"/>
        </w:numPr>
      </w:pPr>
      <w:r w:rsidRPr="0063295F">
        <w:t>https://developers.google.com/maps/documentation/tile/use-renderer</w:t>
      </w:r>
    </w:p>
    <w:p w14:paraId="36342A83" w14:textId="77777777" w:rsidR="0063295F" w:rsidRDefault="0063295F" w:rsidP="00F973CB">
      <w:pPr>
        <w:pStyle w:val="Normlnprvnodsazen"/>
      </w:pPr>
    </w:p>
    <w:p w14:paraId="58BF960E" w14:textId="77777777" w:rsidR="00F973CB" w:rsidRPr="006242FC" w:rsidRDefault="00F973CB" w:rsidP="00F973CB">
      <w:pPr>
        <w:pStyle w:val="Normlnprvnodsazen"/>
      </w:pPr>
    </w:p>
    <w:p w14:paraId="112F75BC" w14:textId="4B850708" w:rsidR="00812934" w:rsidRPr="00812934" w:rsidRDefault="00800192" w:rsidP="00812934">
      <w:pPr>
        <w:pStyle w:val="Heading2"/>
        <w:rPr>
          <w:lang w:val="cs-CZ"/>
        </w:rPr>
      </w:pPr>
      <w:r w:rsidRPr="001F6849">
        <w:rPr>
          <w:lang w:val="cs-CZ"/>
        </w:rPr>
        <w:t xml:space="preserve">Definice </w:t>
      </w:r>
      <w:r w:rsidR="00A12CA3" w:rsidRPr="001F6849">
        <w:rPr>
          <w:lang w:val="cs-CZ"/>
        </w:rPr>
        <w:t xml:space="preserve">uživatelských </w:t>
      </w:r>
      <w:r w:rsidRPr="001F6849">
        <w:rPr>
          <w:lang w:val="cs-CZ"/>
        </w:rPr>
        <w:t xml:space="preserve">požadavků </w:t>
      </w:r>
    </w:p>
    <w:p w14:paraId="67CD2E6B" w14:textId="08D436C4" w:rsidR="00A12CA3" w:rsidRPr="001F6849" w:rsidRDefault="00800192" w:rsidP="00A12CA3">
      <w:pPr>
        <w:rPr>
          <w:lang w:eastAsia="cs-CZ"/>
        </w:rPr>
      </w:pPr>
      <w:r w:rsidRPr="001F6849">
        <w:rPr>
          <w:lang w:eastAsia="cs-CZ"/>
        </w:rPr>
        <w:t xml:space="preserve">Za účelem úspěšné implementace je nutné definovat směr jakým by se aplikace měla ubírat. Je nutné zpočátku zmínit, že </w:t>
      </w:r>
      <w:r w:rsidR="009F02D5" w:rsidRPr="001F6849">
        <w:rPr>
          <w:lang w:eastAsia="cs-CZ"/>
        </w:rPr>
        <w:t>není v</w:t>
      </w:r>
      <w:r w:rsidRPr="001F6849">
        <w:rPr>
          <w:lang w:eastAsia="cs-CZ"/>
        </w:rPr>
        <w:t xml:space="preserve"> zájmu této práce vyvinout robustní univerzální VR aplikaci pro vizualizaci geografických </w:t>
      </w:r>
      <w:r w:rsidR="003D48B8" w:rsidRPr="001F6849">
        <w:rPr>
          <w:lang w:eastAsia="cs-CZ"/>
        </w:rPr>
        <w:t>dat,</w:t>
      </w:r>
      <w:r w:rsidRPr="001F6849">
        <w:rPr>
          <w:lang w:eastAsia="cs-CZ"/>
        </w:rPr>
        <w:t xml:space="preserve"> a to primárně z toho důvodu, že se jedná o komplexní </w:t>
      </w:r>
      <w:r w:rsidR="00695EF6" w:rsidRPr="001F6849">
        <w:rPr>
          <w:lang w:eastAsia="cs-CZ"/>
        </w:rPr>
        <w:t>problém,</w:t>
      </w:r>
      <w:r w:rsidRPr="001F6849">
        <w:rPr>
          <w:lang w:eastAsia="cs-CZ"/>
        </w:rPr>
        <w:t xml:space="preserve"> na němž pracují společnosti se značně většími znalostními, časovými a finančními zdroji. Je tedy důležité pečlivě vybrat některé aspekty tvorby takovéto aplikace a zaměřit se na ně. </w:t>
      </w:r>
    </w:p>
    <w:p w14:paraId="64D729DD" w14:textId="3B1FA58F" w:rsidR="009F02D5" w:rsidRPr="001F6849" w:rsidRDefault="00800192" w:rsidP="00A12CA3">
      <w:pPr>
        <w:pStyle w:val="Normlnprvnodsazen"/>
      </w:pPr>
      <w:r w:rsidRPr="00695EF6">
        <w:t xml:space="preserve">Aplikace </w:t>
      </w:r>
      <w:r w:rsidR="00695EF6" w:rsidRPr="00695EF6">
        <w:t>by měla primá</w:t>
      </w:r>
      <w:r w:rsidR="00695EF6">
        <w:t>r</w:t>
      </w:r>
      <w:r w:rsidR="00695EF6" w:rsidRPr="00695EF6">
        <w:t>ně</w:t>
      </w:r>
      <w:r w:rsidRPr="00695EF6">
        <w:t xml:space="preserve"> vizualiz</w:t>
      </w:r>
      <w:r w:rsidR="00695EF6" w:rsidRPr="00695EF6">
        <w:t>ovat</w:t>
      </w:r>
      <w:r w:rsidRPr="00695EF6">
        <w:t xml:space="preserve"> geografick</w:t>
      </w:r>
      <w:r w:rsidR="00695EF6" w:rsidRPr="00695EF6">
        <w:t>á</w:t>
      </w:r>
      <w:r w:rsidRPr="00695EF6">
        <w:t xml:space="preserve"> dat</w:t>
      </w:r>
      <w:r w:rsidR="00695EF6" w:rsidRPr="00695EF6">
        <w:t>a</w:t>
      </w:r>
      <w:r w:rsidRPr="00695EF6">
        <w:t>. Ačkoliv jak z definice VR vyplívá určitá míra interakce</w:t>
      </w:r>
      <w:r w:rsidRPr="001F6849">
        <w:t xml:space="preserve"> by měla být možná. Minimální požadavky na interakci by měli být pohyb uživatele, rozšířeným požadavkem pak interakce se samotnými daty.</w:t>
      </w:r>
      <w:r w:rsidR="009F02D5" w:rsidRPr="001F6849">
        <w:t xml:space="preserve"> Aplikace by měla jasně sdělovat geografickou polohu</w:t>
      </w:r>
      <w:r w:rsidR="00EE71C8" w:rsidRPr="001F6849">
        <w:t xml:space="preserve"> dat v geoprostorovém kontextu</w:t>
      </w:r>
      <w:r w:rsidR="009F02D5" w:rsidRPr="001F6849">
        <w:t xml:space="preserve">. </w:t>
      </w:r>
    </w:p>
    <w:p w14:paraId="3F6AD0AE" w14:textId="048DD5C3" w:rsidR="00EE71C8" w:rsidRPr="001F6849" w:rsidRDefault="00EE71C8" w:rsidP="00EE71C8">
      <w:pPr>
        <w:pStyle w:val="Normlnprvnodsazen"/>
      </w:pPr>
      <w:r w:rsidRPr="001F6849">
        <w:t xml:space="preserve">Mezi definovanými požadavky je nutné vytvořit hierarchii dle priority požadavků. Jednou z metodik využívaných v softwarovém inženýrství je metoda </w:t>
      </w:r>
      <w:r w:rsidRPr="001F6849">
        <w:tab/>
      </w:r>
      <w:proofErr w:type="spellStart"/>
      <w:r w:rsidRPr="001F6849">
        <w:t>MoSCoW</w:t>
      </w:r>
      <w:proofErr w:type="spellEnd"/>
      <w:r w:rsidRPr="001F6849">
        <w:t xml:space="preserve">. </w:t>
      </w:r>
      <w:r w:rsidR="009E6394" w:rsidRPr="001F6849">
        <w:t xml:space="preserve">Jedná se o skupinu zkratek pro: </w:t>
      </w:r>
    </w:p>
    <w:p w14:paraId="647DAAAD" w14:textId="5A581563" w:rsidR="009E6394" w:rsidRPr="001F6849" w:rsidRDefault="009E6394" w:rsidP="009E6394">
      <w:pPr>
        <w:pStyle w:val="Normlnprvnodsazen"/>
        <w:numPr>
          <w:ilvl w:val="0"/>
          <w:numId w:val="28"/>
        </w:numPr>
      </w:pPr>
      <w:proofErr w:type="spellStart"/>
      <w:r w:rsidRPr="001F6849">
        <w:rPr>
          <w:i/>
          <w:iCs/>
        </w:rPr>
        <w:t>Must</w:t>
      </w:r>
      <w:proofErr w:type="spellEnd"/>
      <w:r w:rsidRPr="001F6849">
        <w:rPr>
          <w:i/>
          <w:iCs/>
        </w:rPr>
        <w:t xml:space="preserve"> </w:t>
      </w:r>
      <w:proofErr w:type="spellStart"/>
      <w:r w:rsidRPr="001F6849">
        <w:rPr>
          <w:i/>
          <w:iCs/>
        </w:rPr>
        <w:t>have</w:t>
      </w:r>
      <w:proofErr w:type="spellEnd"/>
      <w:r w:rsidRPr="001F6849">
        <w:t xml:space="preserve"> </w:t>
      </w:r>
      <w:r w:rsidR="00F77AD7" w:rsidRPr="001F6849">
        <w:t>–</w:t>
      </w:r>
      <w:r w:rsidRPr="001F6849">
        <w:t xml:space="preserve"> </w:t>
      </w:r>
      <w:r w:rsidR="00F77AD7" w:rsidRPr="001F6849">
        <w:t>požadavky bez kterých se aplikace neobejde, minimální možný set požadavků</w:t>
      </w:r>
    </w:p>
    <w:p w14:paraId="361F2F7F" w14:textId="4C2D5453" w:rsidR="00F77AD7" w:rsidRPr="001F6849" w:rsidRDefault="00F77AD7" w:rsidP="009E6394">
      <w:pPr>
        <w:pStyle w:val="Normlnprvnodsazen"/>
        <w:numPr>
          <w:ilvl w:val="0"/>
          <w:numId w:val="28"/>
        </w:numPr>
      </w:pPr>
      <w:proofErr w:type="spellStart"/>
      <w:r w:rsidRPr="001F6849">
        <w:rPr>
          <w:i/>
          <w:iCs/>
        </w:rPr>
        <w:t>Should</w:t>
      </w:r>
      <w:proofErr w:type="spellEnd"/>
      <w:r w:rsidRPr="001F6849">
        <w:rPr>
          <w:i/>
          <w:iCs/>
        </w:rPr>
        <w:t xml:space="preserve"> </w:t>
      </w:r>
      <w:proofErr w:type="spellStart"/>
      <w:r w:rsidRPr="001F6849">
        <w:rPr>
          <w:i/>
          <w:iCs/>
        </w:rPr>
        <w:t>have</w:t>
      </w:r>
      <w:proofErr w:type="spellEnd"/>
      <w:r w:rsidRPr="001F6849">
        <w:t xml:space="preserve"> – důležité požadavky, aplikace je funkční bez nich</w:t>
      </w:r>
    </w:p>
    <w:p w14:paraId="25B6C7C0" w14:textId="055D1A00" w:rsidR="00F77AD7" w:rsidRPr="001F6849" w:rsidRDefault="00F77AD7" w:rsidP="009E6394">
      <w:pPr>
        <w:pStyle w:val="Normlnprvnodsazen"/>
        <w:numPr>
          <w:ilvl w:val="0"/>
          <w:numId w:val="28"/>
        </w:numPr>
      </w:pPr>
      <w:proofErr w:type="spellStart"/>
      <w:r w:rsidRPr="001F6849">
        <w:rPr>
          <w:i/>
          <w:iCs/>
        </w:rPr>
        <w:t>Could</w:t>
      </w:r>
      <w:proofErr w:type="spellEnd"/>
      <w:r w:rsidRPr="001F6849">
        <w:rPr>
          <w:i/>
          <w:iCs/>
        </w:rPr>
        <w:t xml:space="preserve"> </w:t>
      </w:r>
      <w:proofErr w:type="spellStart"/>
      <w:r w:rsidRPr="001F6849">
        <w:rPr>
          <w:i/>
          <w:iCs/>
        </w:rPr>
        <w:t>have</w:t>
      </w:r>
      <w:proofErr w:type="spellEnd"/>
      <w:r w:rsidRPr="001F6849">
        <w:t xml:space="preserve"> – požadavky při jejichž vypuštění nedojde k žádné změně aplikace</w:t>
      </w:r>
    </w:p>
    <w:p w14:paraId="2EA67BEA" w14:textId="310BD350" w:rsidR="00F77AD7" w:rsidRDefault="00F77AD7" w:rsidP="00F77AD7">
      <w:pPr>
        <w:pStyle w:val="Normlnprvnodsazen"/>
        <w:numPr>
          <w:ilvl w:val="0"/>
          <w:numId w:val="28"/>
        </w:numPr>
      </w:pPr>
      <w:proofErr w:type="spellStart"/>
      <w:r w:rsidRPr="001F6849">
        <w:rPr>
          <w:i/>
          <w:iCs/>
        </w:rPr>
        <w:t>Won´t</w:t>
      </w:r>
      <w:proofErr w:type="spellEnd"/>
      <w:r w:rsidRPr="001F6849">
        <w:rPr>
          <w:i/>
          <w:iCs/>
        </w:rPr>
        <w:t xml:space="preserve"> </w:t>
      </w:r>
      <w:proofErr w:type="spellStart"/>
      <w:r w:rsidRPr="001F6849">
        <w:rPr>
          <w:i/>
          <w:iCs/>
        </w:rPr>
        <w:t>have</w:t>
      </w:r>
      <w:proofErr w:type="spellEnd"/>
      <w:r w:rsidRPr="001F6849">
        <w:t xml:space="preserve"> – požadavky které nebudou součástí implementace</w:t>
      </w:r>
    </w:p>
    <w:p w14:paraId="57428A49" w14:textId="02379515" w:rsidR="00B91039" w:rsidRDefault="00B91039" w:rsidP="00B91039">
      <w:r>
        <w:t>Pomocí této metody je možné konkretizovat obecně zvolené požadavky při výběru technologie na konkrétní aplikaci.</w:t>
      </w:r>
    </w:p>
    <w:p w14:paraId="5E4AFB00" w14:textId="4AB3F262" w:rsidR="006242FC" w:rsidRDefault="006242FC" w:rsidP="006242FC">
      <w:pPr>
        <w:pStyle w:val="Heading3"/>
      </w:pPr>
      <w:r>
        <w:t>Poučení z existujících řešení</w:t>
      </w:r>
    </w:p>
    <w:p w14:paraId="5D0C8918" w14:textId="44F4456B" w:rsidR="006242FC" w:rsidRDefault="006242FC" w:rsidP="006242FC">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05888AC6" w14:textId="77777777" w:rsidR="006242FC" w:rsidRDefault="006242FC" w:rsidP="006242FC">
      <w:pPr>
        <w:pStyle w:val="Normlnprvnodsazen"/>
        <w:numPr>
          <w:ilvl w:val="0"/>
          <w:numId w:val="7"/>
        </w:numPr>
        <w:rPr>
          <w:lang w:eastAsia="en-US"/>
        </w:rPr>
      </w:pPr>
      <w:proofErr w:type="spellStart"/>
      <w:r>
        <w:rPr>
          <w:lang w:eastAsia="en-US"/>
        </w:rPr>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362C44ED" w14:textId="54D63402" w:rsidR="006242FC" w:rsidRDefault="006242FC" w:rsidP="006242FC">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C717EF2" w14:textId="2156D8F4" w:rsidR="006242FC" w:rsidRDefault="006242FC" w:rsidP="006242FC">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41AD7A6E" w14:textId="2DD9E0E4" w:rsidR="006242FC" w:rsidRDefault="006242FC" w:rsidP="006242FC">
      <w:pPr>
        <w:pStyle w:val="Normlnprvnodsazen"/>
        <w:numPr>
          <w:ilvl w:val="1"/>
          <w:numId w:val="7"/>
        </w:numPr>
        <w:rPr>
          <w:lang w:eastAsia="en-US"/>
        </w:rPr>
      </w:pPr>
      <w:proofErr w:type="spellStart"/>
      <w:r>
        <w:rPr>
          <w:lang w:eastAsia="en-US"/>
        </w:rPr>
        <w:lastRenderedPageBreak/>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6B83DC7F" w14:textId="7F595297" w:rsidR="006242FC" w:rsidRDefault="006242FC" w:rsidP="006242FC">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2BF6F790" w14:textId="5B9DFAC2" w:rsidR="006242FC" w:rsidRDefault="006242FC" w:rsidP="006242FC">
      <w:pPr>
        <w:pStyle w:val="Normlnprvnodsazen"/>
        <w:numPr>
          <w:ilvl w:val="0"/>
          <w:numId w:val="7"/>
        </w:numPr>
        <w:rPr>
          <w:lang w:eastAsia="en-US"/>
        </w:rPr>
      </w:pPr>
      <w:r>
        <w:rPr>
          <w:lang w:eastAsia="en-US"/>
        </w:rPr>
        <w:t xml:space="preserve">Kamera  a </w:t>
      </w:r>
      <w:proofErr w:type="spellStart"/>
      <w:r>
        <w:rPr>
          <w:lang w:eastAsia="en-US"/>
        </w:rPr>
        <w:t>Kontroler</w:t>
      </w:r>
      <w:proofErr w:type="spellEnd"/>
      <w:r>
        <w:rPr>
          <w:lang w:eastAsia="en-US"/>
        </w:rPr>
        <w:t xml:space="preserve"> setup – vlastní modifikace (létaní atd)</w:t>
      </w:r>
    </w:p>
    <w:p w14:paraId="3FAD3E10" w14:textId="77777777" w:rsidR="006242FC" w:rsidRDefault="006242FC" w:rsidP="006242FC">
      <w:pPr>
        <w:pStyle w:val="Normlnprvnodsazen"/>
        <w:numPr>
          <w:ilvl w:val="0"/>
          <w:numId w:val="7"/>
        </w:numPr>
        <w:rPr>
          <w:lang w:eastAsia="en-US"/>
        </w:rPr>
      </w:pPr>
      <w:proofErr w:type="spellStart"/>
      <w:r>
        <w:rPr>
          <w:lang w:eastAsia="en-US"/>
        </w:rPr>
        <w:t>Code</w:t>
      </w:r>
      <w:proofErr w:type="spellEnd"/>
    </w:p>
    <w:p w14:paraId="38AEE966" w14:textId="27FD5D85" w:rsidR="006242FC" w:rsidRDefault="006242FC" w:rsidP="006242FC">
      <w:pPr>
        <w:pStyle w:val="Normlnprvnodsazen"/>
        <w:numPr>
          <w:ilvl w:val="1"/>
          <w:numId w:val="7"/>
        </w:numPr>
        <w:rPr>
          <w:lang w:eastAsia="en-US"/>
        </w:rPr>
      </w:pPr>
      <w:r>
        <w:rPr>
          <w:lang w:eastAsia="en-US"/>
        </w:rPr>
        <w:t xml:space="preserve">Html - Start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0FFF07DA" w14:textId="17DDE68E" w:rsidR="006242FC" w:rsidRDefault="006242FC" w:rsidP="006242FC">
      <w:pPr>
        <w:pStyle w:val="Normlnprvnodsazen"/>
        <w:numPr>
          <w:ilvl w:val="1"/>
          <w:numId w:val="7"/>
        </w:numPr>
        <w:rPr>
          <w:lang w:eastAsia="en-US"/>
        </w:rPr>
      </w:pPr>
      <w:r>
        <w:rPr>
          <w:lang w:eastAsia="en-US"/>
        </w:rPr>
        <w:t xml:space="preserve">Map.js </w:t>
      </w:r>
      <w:r w:rsidR="00B715BF">
        <w:rPr>
          <w:lang w:eastAsia="en-US"/>
        </w:rPr>
        <w:t>–</w:t>
      </w:r>
      <w:r>
        <w:rPr>
          <w:lang w:eastAsia="en-US"/>
        </w:rPr>
        <w:t xml:space="preserve"> </w:t>
      </w:r>
      <w:proofErr w:type="spellStart"/>
      <w:r w:rsidR="00B715BF">
        <w:rPr>
          <w:lang w:eastAsia="en-US"/>
        </w:rPr>
        <w:t>load</w:t>
      </w:r>
      <w:proofErr w:type="spellEnd"/>
      <w:r w:rsidR="00B715BF">
        <w:rPr>
          <w:lang w:eastAsia="en-US"/>
        </w:rPr>
        <w:t xml:space="preserve">, </w:t>
      </w:r>
      <w:proofErr w:type="spellStart"/>
      <w:r w:rsidR="00B715BF">
        <w:rPr>
          <w:lang w:eastAsia="en-US"/>
        </w:rPr>
        <w:t>handlers</w:t>
      </w:r>
      <w:proofErr w:type="spellEnd"/>
      <w:r w:rsidR="00B715BF">
        <w:rPr>
          <w:lang w:eastAsia="en-US"/>
        </w:rPr>
        <w:t xml:space="preserve">, </w:t>
      </w:r>
      <w:proofErr w:type="spellStart"/>
      <w:r w:rsidR="00B715BF">
        <w:rPr>
          <w:lang w:eastAsia="en-US"/>
        </w:rPr>
        <w:t>fetch</w:t>
      </w:r>
      <w:proofErr w:type="spellEnd"/>
      <w:r w:rsidR="00B715BF">
        <w:rPr>
          <w:lang w:eastAsia="en-US"/>
        </w:rPr>
        <w:t xml:space="preserve"> </w:t>
      </w:r>
      <w:proofErr w:type="spellStart"/>
      <w:r w:rsidR="00B715BF">
        <w:rPr>
          <w:lang w:eastAsia="en-US"/>
        </w:rPr>
        <w:t>from</w:t>
      </w:r>
      <w:proofErr w:type="spellEnd"/>
      <w:r w:rsidR="00B715BF">
        <w:rPr>
          <w:lang w:eastAsia="en-US"/>
        </w:rPr>
        <w:t xml:space="preserve"> </w:t>
      </w:r>
      <w:proofErr w:type="spellStart"/>
      <w:r w:rsidR="00B715BF">
        <w:rPr>
          <w:lang w:eastAsia="en-US"/>
        </w:rPr>
        <w:t>Overpass</w:t>
      </w:r>
      <w:proofErr w:type="spellEnd"/>
      <w:r w:rsidR="00B715BF">
        <w:rPr>
          <w:lang w:eastAsia="en-US"/>
        </w:rPr>
        <w:t xml:space="preserve"> API </w:t>
      </w:r>
    </w:p>
    <w:p w14:paraId="2E741CAC" w14:textId="218C76CA" w:rsidR="00B715BF" w:rsidRDefault="00B715BF" w:rsidP="006242FC">
      <w:pPr>
        <w:pStyle w:val="Normlnprvnodsazen"/>
        <w:numPr>
          <w:ilvl w:val="1"/>
          <w:numId w:val="7"/>
        </w:numPr>
        <w:rPr>
          <w:lang w:eastAsia="en-US"/>
        </w:rPr>
      </w:pPr>
      <w:proofErr w:type="spellStart"/>
      <w:r>
        <w:rPr>
          <w:lang w:eastAsia="en-US"/>
        </w:rPr>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72CC1BE1" w14:textId="0D771E81" w:rsidR="00B715BF" w:rsidRDefault="00B715BF" w:rsidP="006242FC">
      <w:pPr>
        <w:pStyle w:val="Normlnprvnodsazen"/>
        <w:numPr>
          <w:ilvl w:val="1"/>
          <w:numId w:val="7"/>
        </w:numPr>
        <w:rPr>
          <w:lang w:eastAsia="en-US"/>
        </w:rPr>
      </w:pPr>
      <w:r>
        <w:rPr>
          <w:lang w:eastAsia="en-US"/>
        </w:rPr>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1E653C96" w14:textId="027B72E7" w:rsidR="00B715BF" w:rsidRDefault="00B715BF" w:rsidP="006242FC">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4CC56F41" w14:textId="0F523FD7" w:rsidR="006242FC" w:rsidRPr="006242FC" w:rsidRDefault="006242FC" w:rsidP="006242FC">
      <w:pPr>
        <w:pStyle w:val="Normlnprvnodsazen"/>
        <w:ind w:left="1440" w:firstLine="0"/>
        <w:rPr>
          <w:lang w:eastAsia="en-US"/>
        </w:rPr>
      </w:pPr>
    </w:p>
    <w:p w14:paraId="02BA1512" w14:textId="24410367" w:rsidR="006242FC" w:rsidRDefault="006242FC" w:rsidP="006242FC">
      <w:pPr>
        <w:pStyle w:val="Normlnprvnodsazen"/>
        <w:ind w:firstLine="0"/>
        <w:rPr>
          <w:lang w:eastAsia="en-US"/>
        </w:rPr>
      </w:pPr>
    </w:p>
    <w:p w14:paraId="6A33ECD0" w14:textId="77777777" w:rsidR="006242FC" w:rsidRPr="006242FC" w:rsidRDefault="006242FC" w:rsidP="006242FC">
      <w:pPr>
        <w:pStyle w:val="Normlnprvnodsazen"/>
        <w:rPr>
          <w:lang w:eastAsia="en-US"/>
        </w:rPr>
      </w:pPr>
    </w:p>
    <w:p w14:paraId="5502ED32" w14:textId="40E92606" w:rsidR="001F6849" w:rsidRDefault="001F6849" w:rsidP="00D535A8">
      <w:pPr>
        <w:rPr>
          <w:highlight w:val="yellow"/>
          <w:lang w:eastAsia="cs-CZ"/>
        </w:rPr>
      </w:pPr>
      <w:r w:rsidRPr="001F6849">
        <w:rPr>
          <w:highlight w:val="yellow"/>
          <w:lang w:eastAsia="cs-CZ"/>
        </w:rPr>
        <w:t>Funkční požadavky:</w:t>
      </w:r>
    </w:p>
    <w:p w14:paraId="06F797E4" w14:textId="7169F580" w:rsidR="00983940" w:rsidRDefault="00983940" w:rsidP="00983940">
      <w:pPr>
        <w:pStyle w:val="Normlnprvnodsazen"/>
        <w:ind w:firstLine="0"/>
        <w:rPr>
          <w:highlight w:val="yellow"/>
        </w:rPr>
      </w:pPr>
      <w:r>
        <w:rPr>
          <w:highlight w:val="yellow"/>
        </w:rPr>
        <w:t>Orientace</w:t>
      </w:r>
    </w:p>
    <w:p w14:paraId="4AE4BEFC" w14:textId="2C0C1065" w:rsidR="00983940" w:rsidRPr="00983940" w:rsidRDefault="00983940" w:rsidP="00983940">
      <w:pPr>
        <w:pStyle w:val="Normlnprvnodsazen"/>
        <w:numPr>
          <w:ilvl w:val="0"/>
          <w:numId w:val="7"/>
        </w:numPr>
        <w:rPr>
          <w:highlight w:val="yellow"/>
        </w:rPr>
      </w:pPr>
      <w:r>
        <w:rPr>
          <w:highlight w:val="yellow"/>
        </w:rPr>
        <w:t>Aplikace by měla podporovat orientaci polohy v rámci scény – orientace virtuální kamery, poloha v rámci celé scény (přehledová mapa)</w:t>
      </w:r>
    </w:p>
    <w:p w14:paraId="56600EB7" w14:textId="3E21641D" w:rsidR="00983940" w:rsidRPr="00983940" w:rsidRDefault="009C30BB" w:rsidP="00983940">
      <w:pPr>
        <w:rPr>
          <w:highlight w:val="yellow"/>
          <w:lang w:eastAsia="cs-CZ"/>
        </w:rPr>
      </w:pPr>
      <w:r w:rsidRPr="001F6849">
        <w:rPr>
          <w:highlight w:val="yellow"/>
          <w:lang w:eastAsia="cs-CZ"/>
        </w:rPr>
        <w:t>Zobrazení geografických dat 3D i 2D</w:t>
      </w:r>
    </w:p>
    <w:p w14:paraId="0979490A" w14:textId="02A8C04B" w:rsidR="009C30BB" w:rsidRPr="001F6849" w:rsidRDefault="009C30BB" w:rsidP="009C30BB">
      <w:pPr>
        <w:pStyle w:val="ListParagraph"/>
        <w:numPr>
          <w:ilvl w:val="1"/>
          <w:numId w:val="27"/>
        </w:numPr>
        <w:rPr>
          <w:highlight w:val="yellow"/>
          <w:lang w:eastAsia="cs-CZ"/>
        </w:rPr>
      </w:pPr>
      <w:r w:rsidRPr="001F6849">
        <w:rPr>
          <w:highlight w:val="yellow"/>
          <w:lang w:eastAsia="cs-CZ"/>
        </w:rPr>
        <w:t xml:space="preserve">Terén, Plošné (budovy, objemy – tematická </w:t>
      </w:r>
      <w:proofErr w:type="spellStart"/>
      <w:r w:rsidRPr="001F6849">
        <w:rPr>
          <w:highlight w:val="yellow"/>
          <w:lang w:eastAsia="cs-CZ"/>
        </w:rPr>
        <w:t>kart</w:t>
      </w:r>
      <w:proofErr w:type="spellEnd"/>
      <w:r w:rsidRPr="001F6849">
        <w:rPr>
          <w:highlight w:val="yellow"/>
          <w:lang w:eastAsia="cs-CZ"/>
        </w:rPr>
        <w:t>.</w:t>
      </w:r>
      <w:r w:rsidR="00462C08" w:rsidRPr="001F6849">
        <w:rPr>
          <w:highlight w:val="yellow"/>
          <w:lang w:eastAsia="cs-CZ"/>
        </w:rPr>
        <w:t>), liniové (stuhová mapa), bodové (stromy)</w:t>
      </w:r>
    </w:p>
    <w:p w14:paraId="6D4C1448" w14:textId="6C79B390" w:rsidR="00462C08" w:rsidRPr="001F6849" w:rsidRDefault="00462C08" w:rsidP="009C30BB">
      <w:pPr>
        <w:pStyle w:val="ListParagraph"/>
        <w:numPr>
          <w:ilvl w:val="1"/>
          <w:numId w:val="27"/>
        </w:numPr>
        <w:rPr>
          <w:highlight w:val="yellow"/>
          <w:lang w:eastAsia="cs-CZ"/>
        </w:rPr>
      </w:pPr>
      <w:r w:rsidRPr="001F6849">
        <w:rPr>
          <w:highlight w:val="yellow"/>
          <w:lang w:eastAsia="cs-CZ"/>
        </w:rPr>
        <w:t>Podklad (textury terénu – ortofoto, 2D mapy), Textury objektů</w:t>
      </w:r>
    </w:p>
    <w:p w14:paraId="25973FBE" w14:textId="18202916" w:rsidR="00462C08" w:rsidRPr="001F6849" w:rsidRDefault="00462C08" w:rsidP="00462C08">
      <w:pPr>
        <w:pStyle w:val="ListParagraph"/>
        <w:numPr>
          <w:ilvl w:val="0"/>
          <w:numId w:val="27"/>
        </w:numPr>
        <w:rPr>
          <w:highlight w:val="yellow"/>
          <w:lang w:eastAsia="cs-CZ"/>
        </w:rPr>
      </w:pPr>
      <w:r w:rsidRPr="001F6849">
        <w:rPr>
          <w:highlight w:val="yellow"/>
          <w:lang w:eastAsia="cs-CZ"/>
        </w:rPr>
        <w:t xml:space="preserve">Možnost interakce </w:t>
      </w:r>
    </w:p>
    <w:p w14:paraId="2686F23A" w14:textId="512B0536"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DOFs</w:t>
      </w:r>
      <w:proofErr w:type="spellEnd"/>
    </w:p>
    <w:p w14:paraId="6FD07B95" w14:textId="3E32161F"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Interkace</w:t>
      </w:r>
      <w:proofErr w:type="spellEnd"/>
      <w:r w:rsidRPr="001F6849">
        <w:rPr>
          <w:highlight w:val="yellow"/>
          <w:lang w:eastAsia="cs-CZ"/>
        </w:rPr>
        <w:t xml:space="preserve"> s </w:t>
      </w:r>
      <w:proofErr w:type="spellStart"/>
      <w:r w:rsidRPr="001F6849">
        <w:rPr>
          <w:highlight w:val="yellow"/>
          <w:lang w:eastAsia="cs-CZ"/>
        </w:rPr>
        <w:t>objetky</w:t>
      </w:r>
      <w:proofErr w:type="spellEnd"/>
      <w:r w:rsidRPr="001F6849">
        <w:rPr>
          <w:highlight w:val="yellow"/>
          <w:lang w:eastAsia="cs-CZ"/>
        </w:rPr>
        <w:t xml:space="preserve"> – atributové </w:t>
      </w:r>
      <w:proofErr w:type="spellStart"/>
      <w:r w:rsidRPr="001F6849">
        <w:rPr>
          <w:highlight w:val="yellow"/>
          <w:lang w:eastAsia="cs-CZ"/>
        </w:rPr>
        <w:t>info</w:t>
      </w:r>
      <w:proofErr w:type="spellEnd"/>
      <w:r w:rsidRPr="001F6849">
        <w:rPr>
          <w:highlight w:val="yellow"/>
          <w:lang w:eastAsia="cs-CZ"/>
        </w:rPr>
        <w:t>, přepínání vrstev (nejde v </w:t>
      </w:r>
      <w:proofErr w:type="spellStart"/>
      <w:r w:rsidRPr="001F6849">
        <w:rPr>
          <w:highlight w:val="yellow"/>
          <w:lang w:eastAsia="cs-CZ"/>
        </w:rPr>
        <w:t>mozila</w:t>
      </w:r>
      <w:proofErr w:type="spellEnd"/>
      <w:r w:rsidRPr="001F6849">
        <w:rPr>
          <w:highlight w:val="yellow"/>
          <w:lang w:eastAsia="cs-CZ"/>
        </w:rPr>
        <w:t xml:space="preserve"> </w:t>
      </w:r>
      <w:proofErr w:type="spellStart"/>
      <w:r w:rsidRPr="001F6849">
        <w:rPr>
          <w:highlight w:val="yellow"/>
          <w:lang w:eastAsia="cs-CZ"/>
        </w:rPr>
        <w:t>hubs</w:t>
      </w:r>
      <w:proofErr w:type="spellEnd"/>
      <w:r w:rsidRPr="001F6849">
        <w:rPr>
          <w:highlight w:val="yellow"/>
          <w:lang w:eastAsia="cs-CZ"/>
        </w:rPr>
        <w:t xml:space="preserve">), pohyb s objekty, analýzy </w:t>
      </w:r>
    </w:p>
    <w:p w14:paraId="6B9F9F90" w14:textId="41272AC2" w:rsidR="001F6849" w:rsidRPr="001F6849" w:rsidRDefault="001F6849" w:rsidP="001F6849">
      <w:pPr>
        <w:rPr>
          <w:highlight w:val="yellow"/>
          <w:lang w:eastAsia="cs-CZ"/>
        </w:rPr>
      </w:pPr>
      <w:r w:rsidRPr="001F6849">
        <w:rPr>
          <w:highlight w:val="yellow"/>
          <w:lang w:eastAsia="cs-CZ"/>
        </w:rPr>
        <w:t>Nefunkční požadavky</w:t>
      </w:r>
    </w:p>
    <w:p w14:paraId="1940550F" w14:textId="0506A718" w:rsidR="001F6849" w:rsidRDefault="001F6849" w:rsidP="001F6849">
      <w:pPr>
        <w:pStyle w:val="Normlnprvnodsazen"/>
        <w:numPr>
          <w:ilvl w:val="0"/>
          <w:numId w:val="29"/>
        </w:numPr>
        <w:rPr>
          <w:highlight w:val="yellow"/>
        </w:rPr>
      </w:pPr>
      <w:r w:rsidRPr="001F6849">
        <w:rPr>
          <w:highlight w:val="yellow"/>
        </w:rPr>
        <w:t xml:space="preserve">Použitelnost – Aplikace by měla být pro uživatele intuitivní, v případě </w:t>
      </w:r>
      <w:r w:rsidR="00B91039" w:rsidRPr="001F6849">
        <w:rPr>
          <w:highlight w:val="yellow"/>
        </w:rPr>
        <w:t>virtuální</w:t>
      </w:r>
      <w:r w:rsidRPr="001F6849">
        <w:rPr>
          <w:highlight w:val="yellow"/>
        </w:rPr>
        <w:t xml:space="preserve"> reality se jedná především o navigaci ve 3D prostředí, zároveň se jedná o intuitivnost doplňkového uživatelského rozhraní</w:t>
      </w:r>
    </w:p>
    <w:p w14:paraId="2270F960" w14:textId="1026F595" w:rsidR="008405EF" w:rsidRDefault="008405EF" w:rsidP="001F6849">
      <w:pPr>
        <w:pStyle w:val="Normlnprvnodsazen"/>
        <w:numPr>
          <w:ilvl w:val="0"/>
          <w:numId w:val="29"/>
        </w:numPr>
        <w:rPr>
          <w:highlight w:val="yellow"/>
        </w:rPr>
      </w:pPr>
      <w:r>
        <w:rPr>
          <w:highlight w:val="yellow"/>
        </w:rPr>
        <w:t xml:space="preserve">Dostupnost – Aplikace by měla být dostupná 99% času. </w:t>
      </w:r>
    </w:p>
    <w:p w14:paraId="6EABF8C5" w14:textId="32678256" w:rsidR="001E0F8C" w:rsidRDefault="008405EF" w:rsidP="00455C26">
      <w:pPr>
        <w:pStyle w:val="Normlnprvnodsazen"/>
        <w:numPr>
          <w:ilvl w:val="0"/>
          <w:numId w:val="29"/>
        </w:numPr>
        <w:rPr>
          <w:highlight w:val="yellow"/>
        </w:rPr>
      </w:pPr>
      <w:r>
        <w:rPr>
          <w:highlight w:val="yellow"/>
        </w:rPr>
        <w:t xml:space="preserve">Výkonost – Aplikace by měla být dostatečně výkonná tak aby zamezila nízkým hodnotám vykreslování, které mohou vést k značnému snížení imerze. </w:t>
      </w:r>
    </w:p>
    <w:p w14:paraId="347825F5" w14:textId="77777777" w:rsidR="00F973CB" w:rsidRDefault="00F973CB" w:rsidP="00F973CB">
      <w:pPr>
        <w:pStyle w:val="Normlnprvnodsazen"/>
        <w:rPr>
          <w:highlight w:val="yellow"/>
        </w:rPr>
      </w:pPr>
    </w:p>
    <w:p w14:paraId="55B0AA1C" w14:textId="77777777" w:rsidR="00F973CB" w:rsidRPr="00455C26" w:rsidRDefault="00F973CB" w:rsidP="00F973CB">
      <w:pPr>
        <w:pStyle w:val="Normlnprvnodsazen"/>
        <w:rPr>
          <w:highlight w:val="yellow"/>
        </w:rPr>
      </w:pPr>
    </w:p>
    <w:p w14:paraId="42CAC2A0" w14:textId="5EBDA4A2" w:rsidR="00FE29DD" w:rsidRPr="001F6849" w:rsidRDefault="00FD5A58" w:rsidP="002656D4">
      <w:pPr>
        <w:pStyle w:val="Heading2"/>
        <w:rPr>
          <w:lang w:val="cs-CZ"/>
        </w:rPr>
      </w:pPr>
      <w:r w:rsidRPr="001F6849">
        <w:rPr>
          <w:lang w:val="cs-CZ"/>
        </w:rPr>
        <w:t>Výběr HMD</w:t>
      </w:r>
    </w:p>
    <w:p w14:paraId="2C61C540" w14:textId="2FC7BA27" w:rsidR="00FE29DD" w:rsidRPr="001F6849" w:rsidRDefault="00FE29DD" w:rsidP="00FE29DD">
      <w:pPr>
        <w:rPr>
          <w:lang w:eastAsia="cs-CZ"/>
        </w:rPr>
      </w:pPr>
      <w:r w:rsidRPr="001F6849">
        <w:rPr>
          <w:lang w:eastAsia="cs-CZ"/>
        </w:rPr>
        <w:t xml:space="preserve">HMD na pro které bude vizualizace primárně implementována a následně testována. </w:t>
      </w:r>
    </w:p>
    <w:p w14:paraId="7DB6F4FC" w14:textId="52EB9495" w:rsidR="00FD5A58" w:rsidRPr="001F6849" w:rsidRDefault="00FD5A58" w:rsidP="00FD5A58">
      <w:pPr>
        <w:pStyle w:val="ListParagraph"/>
        <w:numPr>
          <w:ilvl w:val="0"/>
          <w:numId w:val="21"/>
        </w:numPr>
        <w:rPr>
          <w:lang w:eastAsia="cs-CZ"/>
        </w:rPr>
      </w:pPr>
      <w:proofErr w:type="spellStart"/>
      <w:r w:rsidRPr="001F6849">
        <w:rPr>
          <w:lang w:eastAsia="cs-CZ"/>
        </w:rPr>
        <w:t>Low-Cost</w:t>
      </w:r>
      <w:proofErr w:type="spellEnd"/>
      <w:r w:rsidRPr="001F6849">
        <w:rPr>
          <w:lang w:eastAsia="cs-CZ"/>
        </w:rPr>
        <w:t xml:space="preserve"> – </w:t>
      </w:r>
      <w:r w:rsidR="00340495" w:rsidRPr="001F6849">
        <w:rPr>
          <w:lang w:eastAsia="cs-CZ"/>
        </w:rPr>
        <w:t xml:space="preserve">Android 10 – Mi A2 Lite - </w:t>
      </w:r>
      <w:proofErr w:type="spellStart"/>
      <w:r w:rsidR="00340495" w:rsidRPr="001F6849">
        <w:t>Retrak</w:t>
      </w:r>
      <w:proofErr w:type="spellEnd"/>
      <w:r w:rsidR="00340495" w:rsidRPr="001F6849">
        <w:t xml:space="preserve"> Utopia 360° VR Headset</w:t>
      </w:r>
      <w:r w:rsidR="004C6D06" w:rsidRPr="001F6849">
        <w:t xml:space="preserve"> - doma</w:t>
      </w:r>
    </w:p>
    <w:p w14:paraId="46A7E03B" w14:textId="06A9FFFF" w:rsidR="00FD5A58" w:rsidRPr="001F6849" w:rsidRDefault="00FD5A58" w:rsidP="00FD5A58">
      <w:pPr>
        <w:pStyle w:val="ListParagraph"/>
        <w:numPr>
          <w:ilvl w:val="0"/>
          <w:numId w:val="21"/>
        </w:numPr>
        <w:rPr>
          <w:lang w:eastAsia="cs-CZ"/>
        </w:rPr>
      </w:pPr>
      <w:r w:rsidRPr="001F6849">
        <w:rPr>
          <w:lang w:eastAsia="cs-CZ"/>
        </w:rPr>
        <w:t xml:space="preserve">Střední – </w:t>
      </w:r>
      <w:proofErr w:type="spellStart"/>
      <w:r w:rsidRPr="001F6849">
        <w:rPr>
          <w:lang w:eastAsia="cs-CZ"/>
        </w:rPr>
        <w:t>Oculus</w:t>
      </w:r>
      <w:proofErr w:type="spellEnd"/>
      <w:r w:rsidRPr="001F6849">
        <w:rPr>
          <w:lang w:eastAsia="cs-CZ"/>
        </w:rPr>
        <w:t xml:space="preserve"> </w:t>
      </w:r>
      <w:proofErr w:type="spellStart"/>
      <w:r w:rsidRPr="001F6849">
        <w:rPr>
          <w:lang w:eastAsia="cs-CZ"/>
        </w:rPr>
        <w:t>Quest</w:t>
      </w:r>
      <w:proofErr w:type="spellEnd"/>
      <w:r w:rsidRPr="001F6849">
        <w:rPr>
          <w:lang w:eastAsia="cs-CZ"/>
        </w:rPr>
        <w:t xml:space="preserve"> 2</w:t>
      </w:r>
      <w:r w:rsidR="004C6D06" w:rsidRPr="001F6849">
        <w:rPr>
          <w:lang w:eastAsia="cs-CZ"/>
        </w:rPr>
        <w:t xml:space="preserve"> – škola/doma</w:t>
      </w:r>
    </w:p>
    <w:p w14:paraId="517E0424" w14:textId="1C8C33CD" w:rsidR="00FD5A58" w:rsidRPr="001F6849" w:rsidRDefault="00FD5A58" w:rsidP="00FD5A58">
      <w:pPr>
        <w:pStyle w:val="ListParagraph"/>
        <w:numPr>
          <w:ilvl w:val="0"/>
          <w:numId w:val="21"/>
        </w:numPr>
        <w:rPr>
          <w:lang w:eastAsia="cs-CZ"/>
        </w:rPr>
      </w:pPr>
      <w:proofErr w:type="spellStart"/>
      <w:r w:rsidRPr="001F6849">
        <w:rPr>
          <w:lang w:eastAsia="cs-CZ"/>
        </w:rPr>
        <w:lastRenderedPageBreak/>
        <w:t>Hight</w:t>
      </w:r>
      <w:proofErr w:type="spellEnd"/>
      <w:r w:rsidRPr="001F6849">
        <w:rPr>
          <w:lang w:eastAsia="cs-CZ"/>
        </w:rPr>
        <w:t xml:space="preserve"> end – HTC </w:t>
      </w:r>
      <w:proofErr w:type="spellStart"/>
      <w:r w:rsidRPr="001F6849">
        <w:rPr>
          <w:lang w:eastAsia="cs-CZ"/>
        </w:rPr>
        <w:t>Vive</w:t>
      </w:r>
      <w:proofErr w:type="spellEnd"/>
      <w:r w:rsidR="004C6D06" w:rsidRPr="001F6849">
        <w:rPr>
          <w:lang w:eastAsia="cs-CZ"/>
        </w:rPr>
        <w:t xml:space="preserve"> - škola</w:t>
      </w:r>
    </w:p>
    <w:p w14:paraId="76442870" w14:textId="44724F11" w:rsidR="00FE29DD" w:rsidRPr="001F6849" w:rsidRDefault="00FE29DD" w:rsidP="00FE29DD">
      <w:pPr>
        <w:pStyle w:val="Heading3"/>
        <w:rPr>
          <w:lang w:eastAsia="cs-CZ"/>
        </w:rPr>
      </w:pPr>
      <w:r w:rsidRPr="001F6849">
        <w:rPr>
          <w:lang w:eastAsia="cs-CZ"/>
        </w:rPr>
        <w:t>Prohlížeče</w:t>
      </w:r>
      <w:r w:rsidR="00340495" w:rsidRPr="001F6849">
        <w:rPr>
          <w:lang w:eastAsia="cs-CZ"/>
        </w:rPr>
        <w:t xml:space="preserve"> </w:t>
      </w:r>
    </w:p>
    <w:p w14:paraId="673E5D44" w14:textId="36AFA368" w:rsidR="00FE29DD" w:rsidRPr="001F6849" w:rsidRDefault="00FE29DD" w:rsidP="00FE29DD">
      <w:pPr>
        <w:pStyle w:val="ListParagraph"/>
        <w:numPr>
          <w:ilvl w:val="0"/>
          <w:numId w:val="22"/>
        </w:numPr>
        <w:rPr>
          <w:lang w:eastAsia="cs-CZ"/>
        </w:rPr>
      </w:pPr>
      <w:proofErr w:type="spellStart"/>
      <w:r w:rsidRPr="001F6849">
        <w:rPr>
          <w:lang w:eastAsia="cs-CZ"/>
        </w:rPr>
        <w:t>Oculus</w:t>
      </w:r>
      <w:proofErr w:type="spellEnd"/>
      <w:r w:rsidRPr="001F6849">
        <w:rPr>
          <w:lang w:eastAsia="cs-CZ"/>
        </w:rPr>
        <w:t xml:space="preserve"> Browser</w:t>
      </w:r>
    </w:p>
    <w:p w14:paraId="6A7F11D1" w14:textId="1CE138AC" w:rsidR="00FE29DD" w:rsidRPr="001F6849" w:rsidRDefault="00FE29DD" w:rsidP="00FE29DD">
      <w:pPr>
        <w:pStyle w:val="ListParagraph"/>
        <w:numPr>
          <w:ilvl w:val="0"/>
          <w:numId w:val="22"/>
        </w:numPr>
        <w:rPr>
          <w:lang w:eastAsia="cs-CZ"/>
        </w:rPr>
      </w:pPr>
      <w:r w:rsidRPr="001F6849">
        <w:rPr>
          <w:lang w:eastAsia="cs-CZ"/>
        </w:rPr>
        <w:t>Chrome</w:t>
      </w:r>
    </w:p>
    <w:p w14:paraId="6AF6A5D0" w14:textId="547E602A" w:rsidR="00340495" w:rsidRPr="001F6849" w:rsidRDefault="00340495" w:rsidP="00340495">
      <w:pPr>
        <w:pStyle w:val="ListParagraph"/>
        <w:numPr>
          <w:ilvl w:val="0"/>
          <w:numId w:val="22"/>
        </w:numPr>
        <w:rPr>
          <w:lang w:eastAsia="cs-CZ"/>
        </w:rPr>
      </w:pPr>
      <w:r w:rsidRPr="001F6849">
        <w:rPr>
          <w:lang w:eastAsia="cs-CZ"/>
        </w:rPr>
        <w:t>Firefox</w:t>
      </w:r>
    </w:p>
    <w:p w14:paraId="4AB18D93" w14:textId="611872DA" w:rsidR="00340495" w:rsidRPr="001F6849" w:rsidRDefault="00340495" w:rsidP="00340495">
      <w:pPr>
        <w:pStyle w:val="ListParagraph"/>
        <w:numPr>
          <w:ilvl w:val="0"/>
          <w:numId w:val="22"/>
        </w:numPr>
        <w:rPr>
          <w:lang w:eastAsia="cs-CZ"/>
        </w:rPr>
      </w:pPr>
      <w:r w:rsidRPr="001F6849">
        <w:rPr>
          <w:lang w:eastAsia="cs-CZ"/>
        </w:rPr>
        <w:t>Samsung internet</w:t>
      </w:r>
    </w:p>
    <w:p w14:paraId="01FB060B" w14:textId="15CFCBF3" w:rsidR="00340495" w:rsidRPr="001F6849" w:rsidRDefault="00340495" w:rsidP="00340495">
      <w:pPr>
        <w:pStyle w:val="ListParagraph"/>
        <w:numPr>
          <w:ilvl w:val="0"/>
          <w:numId w:val="22"/>
        </w:numPr>
        <w:rPr>
          <w:lang w:eastAsia="cs-CZ"/>
        </w:rPr>
      </w:pPr>
      <w:r w:rsidRPr="001F6849">
        <w:rPr>
          <w:lang w:eastAsia="cs-CZ"/>
        </w:rPr>
        <w:t xml:space="preserve">Microsoft </w:t>
      </w:r>
      <w:proofErr w:type="spellStart"/>
      <w:r w:rsidRPr="001F6849">
        <w:rPr>
          <w:lang w:eastAsia="cs-CZ"/>
        </w:rPr>
        <w:t>Edge</w:t>
      </w:r>
      <w:proofErr w:type="spellEnd"/>
    </w:p>
    <w:p w14:paraId="5FCFD88E" w14:textId="03A2893D" w:rsidR="00340495" w:rsidRPr="001F6849" w:rsidRDefault="00340495" w:rsidP="00340495">
      <w:pPr>
        <w:pStyle w:val="ListParagraph"/>
        <w:numPr>
          <w:ilvl w:val="0"/>
          <w:numId w:val="22"/>
        </w:numPr>
        <w:rPr>
          <w:lang w:eastAsia="cs-CZ"/>
        </w:rPr>
      </w:pPr>
      <w:proofErr w:type="spellStart"/>
      <w:r w:rsidRPr="001F6849">
        <w:rPr>
          <w:lang w:eastAsia="cs-CZ"/>
        </w:rPr>
        <w:t>Wolvic</w:t>
      </w:r>
      <w:proofErr w:type="spellEnd"/>
      <w:r w:rsidRPr="001F6849">
        <w:rPr>
          <w:lang w:eastAsia="cs-CZ"/>
        </w:rPr>
        <w:t xml:space="preserve"> (</w:t>
      </w:r>
      <w:r w:rsidRPr="001F6849">
        <w:rPr>
          <w:i/>
          <w:iCs/>
          <w:lang w:eastAsia="cs-CZ"/>
        </w:rPr>
        <w:t>Firefox reality</w:t>
      </w:r>
      <w:r w:rsidRPr="001F6849">
        <w:rPr>
          <w:lang w:eastAsia="cs-CZ"/>
        </w:rPr>
        <w:t>)</w:t>
      </w:r>
    </w:p>
    <w:p w14:paraId="1F3BC46D" w14:textId="1F4BB63E" w:rsidR="0014392A" w:rsidRPr="001F6849" w:rsidRDefault="0014392A" w:rsidP="00181BBF">
      <w:r w:rsidRPr="001F6849">
        <w:t xml:space="preserve">Optimalizace – Filtrace - </w:t>
      </w:r>
      <w:r w:rsidRPr="001F6849">
        <w:fldChar w:fldCharType="begin"/>
      </w:r>
      <w:r w:rsidRPr="001F6849">
        <w:instrText xml:space="preserve"> ADDIN ZOTERO_ITEM CSL_CITATION {"citationID":"M2nxhMO4","properties":{"formattedCitation":"(Coltekin, Reichenbacher 2011)","plainCitation":"(Coltekin, Reichenbacher 2011)","noteIndex":0},"citationItems":[{"id":1287,"uris":["http://zotero.org/groups/4599106/items/RVBS3PBF"],"itemData":{"id":1287,"type":"article-journal","abstract":"In this paper we provide a critical overview of the state of the art in human-centric intelligent data management approaches for geographic visualizations when we are faced with bandwidth limitations. These limitations often force us to rethink how we design displays for geographic visualizations. We need ways to reduce the amount of data to be visualized and transmitted. This is partly because modern instruments effortlessly produce large volumes of data and Web 2.0 further allows bottom-up creation of rich and diverse content. Therefore, the amount of information we have today for creating useful and usable cartographic products is higher than ever before. However, how much of it can we really use online? To answer this question, we first calculate the bandwidth needs for geographic data sets in terms of waiting times. The calculations are based on various data volumes estimated by scholars for different scenarios. Documenting the waiting times clearly demonstrates the magnitude of the problem. Following this, we summarize the current hardware and software solutions, then the current human-centric design approaches trying to address the constraints such as various screen sizes and information overload. We also discuss a limited set of social issues touching upon the digital divide and its implications. We hope that our systematic documentation and critical review will help researchers and practitioners in the field to better understand the current state of the art.","container-title":"Future Internet","DOI":"10.3390/fi3040379","ISSN":"1999-5903","issue":"4","language":"en","license":"http://creativecommons.org/licenses/by/3.0/","note":"number: 4\npublisher: Molecular Diversity Preservation International","page":"379-396","source":"www.mdpi.com","title":"High Quality Geographic Services and Bandwidth Limitations","volume":"3","author":[{"family":"Coltekin","given":"Arzu"},{"family":"Reichenbacher","given":"Tumasch"}],"issued":{"date-parts":[["2011",12]]},"citation-key":"coltekinHighQualityGeographic2011"}}],"schema":"https://github.com/citation-style-language/schema/raw/master/csl-citation.json"} </w:instrText>
      </w:r>
      <w:r w:rsidRPr="001F6849">
        <w:fldChar w:fldCharType="separate"/>
      </w:r>
      <w:r w:rsidRPr="001F6849">
        <w:t xml:space="preserve">(Coltekin, </w:t>
      </w:r>
      <w:proofErr w:type="spellStart"/>
      <w:r w:rsidRPr="001F6849">
        <w:t>Reichenbacher</w:t>
      </w:r>
      <w:proofErr w:type="spellEnd"/>
      <w:r w:rsidRPr="001F6849">
        <w:t xml:space="preserve"> 2011)</w:t>
      </w:r>
      <w:r w:rsidRPr="001F6849">
        <w:fldChar w:fldCharType="end"/>
      </w:r>
      <w:r w:rsidR="00181BBF" w:rsidRPr="001F6849">
        <w:t xml:space="preserve"> – </w:t>
      </w:r>
      <w:proofErr w:type="spellStart"/>
      <w:r w:rsidR="00181BBF" w:rsidRPr="001F6849">
        <w:t>progresive</w:t>
      </w:r>
      <w:proofErr w:type="spellEnd"/>
      <w:r w:rsidR="00181BBF" w:rsidRPr="001F6849">
        <w:t xml:space="preserve"> </w:t>
      </w:r>
      <w:proofErr w:type="spellStart"/>
      <w:r w:rsidR="00181BBF" w:rsidRPr="001F6849">
        <w:t>loading</w:t>
      </w:r>
      <w:proofErr w:type="spellEnd"/>
      <w:r w:rsidR="00181BBF" w:rsidRPr="001F6849">
        <w:t xml:space="preserve"> – </w:t>
      </w:r>
      <w:proofErr w:type="spellStart"/>
      <w:r w:rsidR="00181BBF" w:rsidRPr="001F6849">
        <w:t>compresion</w:t>
      </w:r>
      <w:proofErr w:type="spellEnd"/>
    </w:p>
    <w:p w14:paraId="0E1DA15C" w14:textId="65005A74" w:rsidR="0014392A" w:rsidRPr="001F6849" w:rsidRDefault="009F3D5B" w:rsidP="002656D4">
      <w:pPr>
        <w:pStyle w:val="Heading2"/>
        <w:rPr>
          <w:lang w:val="cs-CZ"/>
        </w:rPr>
      </w:pPr>
      <w:r w:rsidRPr="001F6849">
        <w:rPr>
          <w:lang w:val="cs-CZ"/>
        </w:rPr>
        <w:t>Metodika</w:t>
      </w:r>
    </w:p>
    <w:p w14:paraId="599AF360" w14:textId="1A660842" w:rsidR="004C6D06" w:rsidRPr="001F6849" w:rsidRDefault="004C6D06" w:rsidP="004C6D06">
      <w:pPr>
        <w:pStyle w:val="ListParagraph"/>
        <w:numPr>
          <w:ilvl w:val="0"/>
          <w:numId w:val="7"/>
        </w:numPr>
        <w:rPr>
          <w:lang w:eastAsia="cs-CZ"/>
        </w:rPr>
      </w:pPr>
      <w:r w:rsidRPr="001F6849">
        <w:rPr>
          <w:lang w:eastAsia="cs-CZ"/>
        </w:rPr>
        <w:t xml:space="preserve">Viz </w:t>
      </w:r>
      <w:r w:rsidRPr="001F6849">
        <w:rPr>
          <w:lang w:eastAsia="cs-CZ"/>
        </w:rPr>
        <w:fldChar w:fldCharType="begin"/>
      </w:r>
      <w:r w:rsidRPr="001F6849">
        <w:rPr>
          <w:lang w:eastAsia="cs-CZ"/>
        </w:rPr>
        <w:instrText xml:space="preserve"> ADDIN ZOTERO_ITEM CSL_CITATION {"citationID":"ZvBaYyJW","properties":{"formattedCitation":"(Sherman,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cs-CZ"/>
        </w:rPr>
        <w:fldChar w:fldCharType="separate"/>
      </w:r>
      <w:r w:rsidRPr="001F6849">
        <w:t>(Sherman, Craig 2019)</w:t>
      </w:r>
      <w:r w:rsidRPr="001F6849">
        <w:rPr>
          <w:lang w:eastAsia="cs-CZ"/>
        </w:rPr>
        <w:fldChar w:fldCharType="end"/>
      </w:r>
    </w:p>
    <w:p w14:paraId="55CC80BA" w14:textId="596973B3" w:rsidR="00054069" w:rsidRPr="001F6849" w:rsidRDefault="00054069" w:rsidP="004C6D06">
      <w:pPr>
        <w:pStyle w:val="Heading3"/>
      </w:pPr>
      <w:r w:rsidRPr="001F6849">
        <w:t>Návrh</w:t>
      </w:r>
    </w:p>
    <w:p w14:paraId="6C7C4CAC" w14:textId="2D33C4D5" w:rsidR="00054069" w:rsidRPr="001F6849" w:rsidRDefault="00054069" w:rsidP="00054069">
      <w:pPr>
        <w:pStyle w:val="Normlnprvnodsazen"/>
        <w:ind w:firstLine="0"/>
      </w:pPr>
      <w:r w:rsidRPr="001F6849">
        <w:fldChar w:fldCharType="begin"/>
      </w:r>
      <w:r w:rsidR="00AC0170">
        <w:instrText xml:space="preserve"> ADDIN ZOTERO_ITEM CSL_CITATION {"citationID":"cYRPxs8U","properties":{"formattedCitation":"(Coltekin et al. 2020)","plainCitation":"(Coltekin et al. 2020)","noteIndex":0},"citationItems":[{"id":"SZ4C6156/9Ckq0DvF","uris":["http://zotero.org/groups/4599106/items/F54Y7ICM"],"itemData":{"id":1274,"type":"article-journal","abstract":"This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dělí přístupy k návrhu XR na </w:t>
      </w:r>
      <w:proofErr w:type="spellStart"/>
      <w:r w:rsidRPr="001F6849">
        <w:rPr>
          <w:i/>
          <w:iCs/>
        </w:rPr>
        <w:t>visualisation</w:t>
      </w:r>
      <w:proofErr w:type="spellEnd"/>
      <w:r w:rsidRPr="001F6849">
        <w:rPr>
          <w:i/>
          <w:iCs/>
        </w:rPr>
        <w:t xml:space="preserve"> design</w:t>
      </w:r>
      <w:r w:rsidRPr="001F6849">
        <w:t xml:space="preserve"> a </w:t>
      </w:r>
      <w:proofErr w:type="spellStart"/>
      <w:r w:rsidRPr="001F6849">
        <w:rPr>
          <w:i/>
          <w:iCs/>
        </w:rPr>
        <w:t>interaction</w:t>
      </w:r>
      <w:proofErr w:type="spellEnd"/>
      <w:r w:rsidRPr="001F6849">
        <w:rPr>
          <w:i/>
          <w:iCs/>
        </w:rPr>
        <w:t xml:space="preserve"> design.</w:t>
      </w:r>
      <w:r w:rsidR="00783575" w:rsidRPr="001F6849">
        <w:t xml:space="preserve"> </w:t>
      </w:r>
    </w:p>
    <w:p w14:paraId="40F917F3" w14:textId="59524E26" w:rsidR="009F3D5B" w:rsidRPr="001F6849" w:rsidRDefault="009F3D5B" w:rsidP="009F3D5B">
      <w:pPr>
        <w:pStyle w:val="ListParagraph"/>
        <w:numPr>
          <w:ilvl w:val="0"/>
          <w:numId w:val="17"/>
        </w:numPr>
        <w:rPr>
          <w:lang w:eastAsia="cs-CZ"/>
        </w:rPr>
      </w:pPr>
      <w:r w:rsidRPr="001F6849">
        <w:rPr>
          <w:lang w:eastAsia="cs-CZ"/>
        </w:rPr>
        <w:t>Před příprava dat – výběr, konverze do vhodného formátu, oprava chyb, optimalizace pro web (snížení podrobnosti, optimalizace textur, optimalizace velikosti).</w:t>
      </w:r>
    </w:p>
    <w:p w14:paraId="458CF6D9" w14:textId="333219B4" w:rsidR="009F3D5B" w:rsidRPr="001F6849" w:rsidRDefault="009F3D5B" w:rsidP="009F3D5B">
      <w:pPr>
        <w:pStyle w:val="ListParagraph"/>
        <w:numPr>
          <w:ilvl w:val="0"/>
          <w:numId w:val="17"/>
        </w:numPr>
        <w:rPr>
          <w:lang w:eastAsia="cs-CZ"/>
        </w:rPr>
      </w:pPr>
      <w:r w:rsidRPr="001F6849">
        <w:rPr>
          <w:lang w:eastAsia="cs-CZ"/>
        </w:rPr>
        <w:t xml:space="preserve">Publikace dat na web – Kde to bude </w:t>
      </w:r>
      <w:proofErr w:type="spellStart"/>
      <w:r w:rsidRPr="001F6849">
        <w:rPr>
          <w:lang w:eastAsia="cs-CZ"/>
        </w:rPr>
        <w:t>hostnutý</w:t>
      </w:r>
      <w:proofErr w:type="spellEnd"/>
      <w:r w:rsidRPr="001F6849">
        <w:rPr>
          <w:lang w:eastAsia="cs-CZ"/>
        </w:rPr>
        <w:t xml:space="preserve"> ty data? </w:t>
      </w:r>
    </w:p>
    <w:p w14:paraId="2410E622" w14:textId="7225CC3B" w:rsidR="009F3D5B" w:rsidRPr="001F6849" w:rsidRDefault="009F3D5B" w:rsidP="009F3D5B">
      <w:pPr>
        <w:pStyle w:val="ListParagraph"/>
        <w:numPr>
          <w:ilvl w:val="0"/>
          <w:numId w:val="17"/>
        </w:numPr>
        <w:rPr>
          <w:lang w:eastAsia="cs-CZ"/>
        </w:rPr>
      </w:pPr>
      <w:r w:rsidRPr="001F6849">
        <w:rPr>
          <w:lang w:eastAsia="cs-CZ"/>
        </w:rPr>
        <w:t>Tvorba webové stránky s vizualizací dat</w:t>
      </w:r>
    </w:p>
    <w:p w14:paraId="2F18DF1B" w14:textId="2E77F699" w:rsidR="009F3D5B" w:rsidRDefault="009F3D5B" w:rsidP="009F3D5B">
      <w:pPr>
        <w:pStyle w:val="ListParagraph"/>
        <w:numPr>
          <w:ilvl w:val="0"/>
          <w:numId w:val="17"/>
        </w:numPr>
        <w:rPr>
          <w:lang w:eastAsia="cs-CZ"/>
        </w:rPr>
      </w:pPr>
      <w:r w:rsidRPr="001F6849">
        <w:rPr>
          <w:lang w:eastAsia="cs-CZ"/>
        </w:rPr>
        <w:t>Hostování webové stránky na webu</w:t>
      </w:r>
    </w:p>
    <w:p w14:paraId="2F57C42A" w14:textId="77777777" w:rsidR="00F973CB" w:rsidRDefault="00F973CB" w:rsidP="00F973CB">
      <w:pPr>
        <w:pStyle w:val="Normlnprvnodsazen"/>
      </w:pPr>
    </w:p>
    <w:p w14:paraId="4B3C105E" w14:textId="77777777" w:rsidR="009F3D5B" w:rsidRDefault="009F3D5B" w:rsidP="009F3D5B">
      <w:pPr>
        <w:rPr>
          <w:lang w:eastAsia="cs-CZ"/>
        </w:rPr>
      </w:pPr>
    </w:p>
    <w:p w14:paraId="4A843DAB" w14:textId="77777777" w:rsidR="00455C26" w:rsidRDefault="00455C26" w:rsidP="00455C26">
      <w:pPr>
        <w:pStyle w:val="Normlnprvnodsazen"/>
      </w:pPr>
    </w:p>
    <w:p w14:paraId="51FC0030" w14:textId="4F644D5A" w:rsidR="00455C26" w:rsidRDefault="00455C26" w:rsidP="00455C26">
      <w:pPr>
        <w:pStyle w:val="Heading2"/>
      </w:pPr>
      <w:r>
        <w:t>UX</w:t>
      </w:r>
    </w:p>
    <w:p w14:paraId="30E519E4" w14:textId="5A34069C" w:rsidR="00455C26" w:rsidRPr="00455C26" w:rsidRDefault="00455C26" w:rsidP="00455C26">
      <w:pPr>
        <w:rPr>
          <w:lang w:val="en-US" w:eastAsia="cs-CZ"/>
        </w:rPr>
      </w:pPr>
      <w:r>
        <w:rPr>
          <w:lang w:val="en-US" w:eastAsia="cs-CZ"/>
        </w:rPr>
        <w:t xml:space="preserve">Menu - </w:t>
      </w:r>
    </w:p>
    <w:p w14:paraId="303F97FE" w14:textId="77777777" w:rsidR="00455C26" w:rsidRPr="00455C26" w:rsidRDefault="00455C26" w:rsidP="00455C26">
      <w:pPr>
        <w:rPr>
          <w:lang w:val="en-US" w:eastAsia="cs-CZ"/>
        </w:rPr>
      </w:pPr>
    </w:p>
    <w:p w14:paraId="01F52B73" w14:textId="12B03578" w:rsidR="00A479E6" w:rsidRPr="001F6849" w:rsidRDefault="003C505D" w:rsidP="002656D4">
      <w:pPr>
        <w:pStyle w:val="Heading1"/>
        <w:rPr>
          <w:lang w:val="cs-CZ"/>
        </w:rPr>
      </w:pPr>
      <w:r w:rsidRPr="001F6849">
        <w:rPr>
          <w:lang w:val="cs-CZ"/>
        </w:rPr>
        <w:lastRenderedPageBreak/>
        <w:t>U</w:t>
      </w:r>
      <w:r w:rsidR="00A479E6" w:rsidRPr="001F6849">
        <w:rPr>
          <w:lang w:val="cs-CZ"/>
        </w:rPr>
        <w:t>ŽIVATELSKÉ TESTOVÁNÍ</w:t>
      </w:r>
    </w:p>
    <w:p w14:paraId="46D0CF9B" w14:textId="485D7FAA" w:rsidR="00A479E6" w:rsidRDefault="00D905D2" w:rsidP="002656D4">
      <w:pPr>
        <w:pStyle w:val="Heading1"/>
        <w:rPr>
          <w:lang w:val="cs-CZ"/>
        </w:rPr>
      </w:pPr>
      <w:r w:rsidRPr="001F6849">
        <w:rPr>
          <w:lang w:val="cs-CZ"/>
        </w:rPr>
        <w:lastRenderedPageBreak/>
        <w:t>DISKUZE</w:t>
      </w:r>
    </w:p>
    <w:p w14:paraId="19812588" w14:textId="0A898BBB" w:rsidR="00466AC8" w:rsidRPr="00466AC8" w:rsidRDefault="008136B2" w:rsidP="00466AC8">
      <w:pPr>
        <w:rPr>
          <w:lang w:eastAsia="cs-CZ"/>
        </w:rPr>
      </w:pPr>
      <w:r>
        <w:rPr>
          <w:lang w:eastAsia="cs-CZ"/>
        </w:rPr>
        <w:t>Optimalizace Paměti a Výkonu</w:t>
      </w:r>
    </w:p>
    <w:p w14:paraId="62BB0529" w14:textId="6773A195" w:rsidR="008136B2" w:rsidRDefault="008136B2" w:rsidP="008136B2">
      <w:pPr>
        <w:rPr>
          <w:lang w:eastAsia="cs-CZ"/>
        </w:rPr>
      </w:pPr>
      <w:r w:rsidRPr="008136B2">
        <w:rPr>
          <w:noProof/>
        </w:rPr>
        <w:drawing>
          <wp:inline distT="0" distB="0" distL="0" distR="0" wp14:anchorId="5A0ACA23" wp14:editId="4E34848B">
            <wp:extent cx="5579745" cy="2641600"/>
            <wp:effectExtent l="0" t="0" r="1905" b="6350"/>
            <wp:docPr id="1567495071"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95071" name="Picture 1" descr="A diagram of a workflow&#10;&#10;Description automatically generated"/>
                    <pic:cNvPicPr/>
                  </pic:nvPicPr>
                  <pic:blipFill>
                    <a:blip r:embed="rId57"/>
                    <a:stretch>
                      <a:fillRect/>
                    </a:stretch>
                  </pic:blipFill>
                  <pic:spPr>
                    <a:xfrm>
                      <a:off x="0" y="0"/>
                      <a:ext cx="5579745" cy="2641600"/>
                    </a:xfrm>
                    <a:prstGeom prst="rect">
                      <a:avLst/>
                    </a:prstGeom>
                  </pic:spPr>
                </pic:pic>
              </a:graphicData>
            </a:graphic>
          </wp:inline>
        </w:drawing>
      </w:r>
    </w:p>
    <w:p w14:paraId="0AB8C8CB" w14:textId="77777777" w:rsidR="00466AC8" w:rsidRDefault="00466AC8" w:rsidP="00466AC8">
      <w:pPr>
        <w:pStyle w:val="Normlnprvnodsazen"/>
      </w:pPr>
    </w:p>
    <w:p w14:paraId="71BA28FC" w14:textId="4A175D12" w:rsidR="00466AC8" w:rsidRDefault="00466AC8" w:rsidP="00466AC8">
      <w:pPr>
        <w:pStyle w:val="Normlnprvnodsazen"/>
        <w:ind w:firstLine="0"/>
      </w:pPr>
      <w:r w:rsidRPr="00466AC8">
        <w:rPr>
          <w:highlight w:val="yellow"/>
        </w:rPr>
        <w:t xml:space="preserve">Tech </w:t>
      </w:r>
      <w:proofErr w:type="spellStart"/>
      <w:r w:rsidRPr="00466AC8">
        <w:rPr>
          <w:highlight w:val="yellow"/>
        </w:rPr>
        <w:t>Stacky</w:t>
      </w:r>
      <w:proofErr w:type="spellEnd"/>
      <w:r w:rsidRPr="00466AC8">
        <w:rPr>
          <w:highlight w:val="yellow"/>
        </w:rPr>
        <w:t xml:space="preserve">  se mění ale koncepty a technologické </w:t>
      </w:r>
      <w:proofErr w:type="spellStart"/>
      <w:r w:rsidRPr="00466AC8">
        <w:rPr>
          <w:highlight w:val="yellow"/>
        </w:rPr>
        <w:t>přistupy</w:t>
      </w:r>
      <w:proofErr w:type="spellEnd"/>
      <w:r w:rsidRPr="00466AC8">
        <w:rPr>
          <w:highlight w:val="yellow"/>
        </w:rPr>
        <w:t xml:space="preserve"> jsou obdobné. Výběr technologie tedy není hlavním cílem, jako popis a analýza způsobu vizualizace dat.</w:t>
      </w:r>
      <w:r>
        <w:t xml:space="preserve"> </w:t>
      </w:r>
    </w:p>
    <w:p w14:paraId="4A4B6172" w14:textId="6E4F64CE" w:rsidR="001A2401" w:rsidRDefault="00231D31" w:rsidP="00466AC8">
      <w:pPr>
        <w:pStyle w:val="Normlnprvnodsazen"/>
        <w:ind w:firstLine="0"/>
      </w:pPr>
      <w:r w:rsidRPr="00231D31">
        <w:t>https://developer.oculus.com/blog/art-direction-for-all-in-one-vr-performance/</w:t>
      </w:r>
    </w:p>
    <w:p w14:paraId="06B7022F" w14:textId="61180B77" w:rsidR="001A2401" w:rsidRDefault="00000000" w:rsidP="00466AC8">
      <w:pPr>
        <w:pStyle w:val="Normlnprvnodsazen"/>
        <w:ind w:firstLine="0"/>
      </w:pPr>
      <w:hyperlink r:id="rId58" w:history="1">
        <w:r w:rsidR="0001174E" w:rsidRPr="00D626DC">
          <w:rPr>
            <w:rStyle w:val="Hyperlink"/>
          </w:rPr>
          <w:t>https://developer.oculus.com/documentation/web/webxr-perf/?intern_source=devblog&amp;intern_content=project-flowerbed-a-webxr-case-study</w:t>
        </w:r>
      </w:hyperlink>
    </w:p>
    <w:p w14:paraId="034AD418" w14:textId="77777777" w:rsidR="0001174E" w:rsidRDefault="0001174E" w:rsidP="00466AC8">
      <w:pPr>
        <w:pStyle w:val="Normlnprvnodsazen"/>
        <w:ind w:firstLine="0"/>
      </w:pPr>
    </w:p>
    <w:p w14:paraId="1DF06EAB" w14:textId="68E54A19" w:rsidR="0001174E" w:rsidRPr="0001174E" w:rsidRDefault="0001174E" w:rsidP="00466AC8">
      <w:pPr>
        <w:pStyle w:val="Normlnprvnodsazen"/>
        <w:ind w:firstLine="0"/>
        <w:rPr>
          <w:b/>
          <w:bCs/>
        </w:rPr>
      </w:pPr>
      <w:proofErr w:type="spellStart"/>
      <w:r>
        <w:rPr>
          <w:b/>
          <w:bCs/>
        </w:rPr>
        <w:t>Mixed</w:t>
      </w:r>
      <w:proofErr w:type="spellEnd"/>
      <w:r>
        <w:rPr>
          <w:b/>
          <w:bCs/>
        </w:rPr>
        <w:t xml:space="preserve"> reality</w:t>
      </w:r>
    </w:p>
    <w:p w14:paraId="5A684CEC" w14:textId="2542343A" w:rsidR="00A479E6" w:rsidRPr="001F6849" w:rsidRDefault="000E5F9C" w:rsidP="002656D4">
      <w:pPr>
        <w:pStyle w:val="Heading1"/>
        <w:rPr>
          <w:lang w:val="cs-CZ"/>
        </w:rPr>
      </w:pPr>
      <w:r w:rsidRPr="001F6849">
        <w:rPr>
          <w:lang w:val="cs-CZ"/>
        </w:rPr>
        <w:lastRenderedPageBreak/>
        <w:t>ZÁVĚR</w:t>
      </w:r>
    </w:p>
    <w:p w14:paraId="21E7B073" w14:textId="77777777" w:rsidR="002F057F" w:rsidRPr="001F6849" w:rsidRDefault="002F057F" w:rsidP="002F057F">
      <w:pPr>
        <w:rPr>
          <w:lang w:eastAsia="cs-CZ"/>
        </w:rPr>
      </w:pP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011CEE1" w14:textId="230A736A" w:rsidR="002F057F" w:rsidRPr="001F6849" w:rsidRDefault="002F057F" w:rsidP="001C23BB">
      <w:pPr>
        <w:pStyle w:val="Normlnprvnodsazen"/>
        <w:rPr>
          <w:sz w:val="28"/>
        </w:rPr>
        <w:sectPr w:rsidR="002F057F" w:rsidRPr="001F6849" w:rsidSect="00C10444">
          <w:headerReference w:type="default" r:id="rId59"/>
          <w:footerReference w:type="default" r:id="rId60"/>
          <w:pgSz w:w="11906" w:h="16838" w:code="9"/>
          <w:pgMar w:top="1701" w:right="1134" w:bottom="1134" w:left="1985" w:header="709" w:footer="709" w:gutter="0"/>
          <w:cols w:space="708"/>
          <w:docGrid w:linePitch="360"/>
        </w:sectPr>
      </w:pPr>
      <w:r w:rsidRPr="001F6849">
        <w:rPr>
          <w:sz w:val="28"/>
        </w:rPr>
        <w:tab/>
      </w:r>
    </w:p>
    <w:p w14:paraId="0BE8FF14" w14:textId="7FF74A2E" w:rsidR="001C23BB" w:rsidRPr="001F6849" w:rsidRDefault="002F057F" w:rsidP="002F057F">
      <w:pPr>
        <w:pStyle w:val="Nazvyploh"/>
        <w:ind w:left="2880" w:firstLine="720"/>
      </w:pPr>
      <w:r w:rsidRPr="001F6849">
        <w:lastRenderedPageBreak/>
        <w:t>BIBLIOGRAFIE</w:t>
      </w:r>
    </w:p>
    <w:p w14:paraId="4CE5B2D5" w14:textId="5FD12DF1" w:rsidR="002F057F" w:rsidRPr="001F6849" w:rsidRDefault="002F057F" w:rsidP="002F057F">
      <w:pPr>
        <w:rPr>
          <w:b/>
          <w:bCs/>
        </w:rPr>
      </w:pPr>
    </w:p>
    <w:p w14:paraId="59BABEB8" w14:textId="2D67E0BA" w:rsidR="00C10444" w:rsidRPr="001F6849" w:rsidRDefault="001C23BB" w:rsidP="00342B07">
      <w:pPr>
        <w:pStyle w:val="Nazvyploh"/>
      </w:pPr>
      <w:r w:rsidRPr="001F6849">
        <w:lastRenderedPageBreak/>
        <w:t>Seznam příloh</w:t>
      </w:r>
    </w:p>
    <w:p w14:paraId="2B07F4C1" w14:textId="77777777" w:rsidR="009D5068" w:rsidRPr="001F6849" w:rsidRDefault="009D5068" w:rsidP="00CC6E85">
      <w:r w:rsidRPr="001F6849">
        <w:t>Příloha č</w:t>
      </w:r>
    </w:p>
    <w:p w14:paraId="5C417DE3" w14:textId="77777777" w:rsidR="00E50131" w:rsidRPr="001F6849" w:rsidRDefault="00E50131" w:rsidP="00E50131">
      <w:pPr>
        <w:pStyle w:val="Normlnprvnodsazen"/>
        <w:rPr>
          <w:lang w:eastAsia="en-US"/>
        </w:rPr>
      </w:pPr>
    </w:p>
    <w:p w14:paraId="44B1C0A7" w14:textId="6B454A55" w:rsidR="00E50131" w:rsidRPr="001F6849" w:rsidRDefault="00E50131" w:rsidP="00E50131">
      <w:pPr>
        <w:pStyle w:val="Normlnprvnodsazen"/>
        <w:rPr>
          <w:lang w:eastAsia="en-US"/>
        </w:rPr>
        <w:sectPr w:rsidR="00E50131" w:rsidRPr="001F6849" w:rsidSect="00C10444">
          <w:pgSz w:w="11906" w:h="16838" w:code="9"/>
          <w:pgMar w:top="1701" w:right="1134" w:bottom="1134" w:left="1985" w:header="709" w:footer="709" w:gutter="0"/>
          <w:cols w:space="708"/>
          <w:docGrid w:linePitch="360"/>
        </w:sectPr>
      </w:pPr>
    </w:p>
    <w:p w14:paraId="36493BBA" w14:textId="0E739921" w:rsidR="00BA42DE" w:rsidRPr="001F6849" w:rsidRDefault="00BA42DE" w:rsidP="0039259F">
      <w:pPr>
        <w:pStyle w:val="Subnazevbibliografie"/>
      </w:pPr>
    </w:p>
    <w:sectPr w:rsidR="00BA42DE" w:rsidRPr="001F6849" w:rsidSect="009979FC">
      <w:headerReference w:type="default" r:id="rId61"/>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59"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6"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7"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79"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0"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0"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1"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08" w:author="Jan Horák" w:date="2023-09-03T18:01:00Z" w:initials="JH">
    <w:p w14:paraId="3E833D1D" w14:textId="77777777" w:rsidR="00125106" w:rsidRDefault="00125106" w:rsidP="00125106">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0"/>
  <w15:commentEx w15:paraId="25044A27" w15:paraIdParent="4F51E465" w15:done="0"/>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3E833D1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3E833D1D"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64CC60" w14:textId="77777777" w:rsidR="000E1DE8" w:rsidRDefault="000E1DE8" w:rsidP="0057088F">
      <w:pPr>
        <w:spacing w:after="0" w:line="240" w:lineRule="auto"/>
      </w:pPr>
      <w:r>
        <w:separator/>
      </w:r>
    </w:p>
  </w:endnote>
  <w:endnote w:type="continuationSeparator" w:id="0">
    <w:p w14:paraId="040B8948" w14:textId="77777777" w:rsidR="000E1DE8" w:rsidRDefault="000E1DE8"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DFAFB6" w14:textId="77777777" w:rsidR="000E1DE8" w:rsidRDefault="000E1DE8" w:rsidP="0057088F">
      <w:pPr>
        <w:spacing w:after="0" w:line="240" w:lineRule="auto"/>
      </w:pPr>
      <w:r>
        <w:separator/>
      </w:r>
    </w:p>
  </w:footnote>
  <w:footnote w:type="continuationSeparator" w:id="0">
    <w:p w14:paraId="12A93DF2" w14:textId="77777777" w:rsidR="000E1DE8" w:rsidRDefault="000E1DE8" w:rsidP="0057088F">
      <w:pPr>
        <w:spacing w:after="0" w:line="240" w:lineRule="auto"/>
      </w:pPr>
      <w:r>
        <w:continuationSeparator/>
      </w:r>
    </w:p>
  </w:footnote>
  <w:footnote w:id="1">
    <w:p w14:paraId="148A1F72" w14:textId="26960DC9" w:rsidR="000E680D" w:rsidRPr="009520E3" w:rsidRDefault="000E680D">
      <w:pPr>
        <w:pStyle w:val="FootnoteText"/>
        <w:rPr>
          <w:lang w:val="en-US"/>
        </w:rPr>
      </w:pPr>
      <w:r>
        <w:rPr>
          <w:rStyle w:val="FootnoteReference"/>
        </w:rPr>
        <w:footnoteRef/>
      </w:r>
      <w:r>
        <w:t xml:space="preserve"> Zastavení výroby produktů znamená i ukončení podpory ve vybraných softwarových řešeních viz. </w:t>
      </w:r>
      <w:r w:rsidR="009520E3">
        <w:fldChar w:fldCharType="begin"/>
      </w:r>
      <w:r w:rsidR="009520E3">
        <w:instrText xml:space="preserve"> ADDIN ZOTERO_ITEM CSL_CITATION {"citationID":"w742taBE","properties":{"formattedCitation":"(dmarcos 2023)","plainCitation":"(dmarcos 2023)","noteIndex":1},"citationItems":[{"id":2081,"uris":["http://zotero.org/groups/4599106/items/AXPSKVH3"],"itemData":{"id":2081,"type":"webpage","abstract":"Don't have numbers but devices are no longer supported by Google / Samsung. Probably no longer work. Thoughts?","container-title":"GitHub","language":"en","title":"Deprecate daydream and gearvr controls · Issue #5374 · aframevr/aframe","URL":"https://github.com/aframevr/aframe/issues/5374","author":[{"family":"dmarcos","given":""}],"accessed":{"date-parts":[["2023",11,6]]},"issued":{"date-parts":[["2023"]]},"citation-key":"dmarcosDeprecateDaydreamGearvr2023"}}],"schema":"https://github.com/citation-style-language/schema/raw/master/csl-citation.json"} </w:instrText>
      </w:r>
      <w:r w:rsidR="009520E3">
        <w:fldChar w:fldCharType="separate"/>
      </w:r>
      <w:r w:rsidR="009520E3" w:rsidRPr="009520E3">
        <w:t>(dmarcos 2023)</w:t>
      </w:r>
      <w:r w:rsidR="009520E3">
        <w:fldChar w:fldCharType="end"/>
      </w:r>
    </w:p>
  </w:footnote>
  <w:footnote w:id="2">
    <w:p w14:paraId="2A20506D" w14:textId="77777777" w:rsidR="007F7BCF" w:rsidRDefault="007F7BCF" w:rsidP="007F7BCF">
      <w:pPr>
        <w:pStyle w:val="FootnoteText"/>
      </w:pPr>
      <w:r>
        <w:rPr>
          <w:rStyle w:val="FootnoteReference"/>
        </w:rPr>
        <w:footnoteRef/>
      </w:r>
      <w:r>
        <w:t xml:space="preserve"> </w:t>
      </w:r>
      <w:proofErr w:type="spellStart"/>
      <w:r w:rsidRPr="0023051B">
        <w:t>WebGL</w:t>
      </w:r>
      <w:proofErr w:type="spellEnd"/>
      <w:r w:rsidRPr="0023051B">
        <w:t xml:space="preserve"> je založen na specifikaci </w:t>
      </w:r>
      <w:proofErr w:type="spellStart"/>
      <w:r w:rsidRPr="0023051B">
        <w:t>OpenGL</w:t>
      </w:r>
      <w:proofErr w:type="spellEnd"/>
      <w:r w:rsidRPr="0023051B">
        <w:t xml:space="preserve"> ES 2.0 s cílem maximalizovat přenositelnost na mobilní zařízení</w:t>
      </w:r>
      <w:r>
        <w:t xml:space="preserve"> namísto </w:t>
      </w:r>
      <w:proofErr w:type="spellStart"/>
      <w:r>
        <w:t>OpenGL</w:t>
      </w:r>
      <w:proofErr w:type="spellEnd"/>
      <w:r>
        <w:t>, který je pro desktopová řešení.</w:t>
      </w:r>
    </w:p>
  </w:footnote>
  <w:footnote w:id="3">
    <w:p w14:paraId="599CE642" w14:textId="77777777" w:rsidR="00D415EF" w:rsidRDefault="00D415EF" w:rsidP="00D415EF">
      <w:pPr>
        <w:pStyle w:val="FootnoteText"/>
      </w:pPr>
      <w:r>
        <w:rPr>
          <w:rStyle w:val="FootnoteReference"/>
        </w:rPr>
        <w:footnoteRef/>
      </w:r>
      <w:r>
        <w:t xml:space="preserve"> </w:t>
      </w:r>
      <w:proofErr w:type="spellStart"/>
      <w:r>
        <w:t>OpenXR</w:t>
      </w:r>
      <w:proofErr w:type="spellEnd"/>
      <w:r>
        <w:t xml:space="preserve"> je specifikace pro standardizaci rozhraní pro vývoj aplikací pro virtuální a rozšířenou realitu. Jejím cílem je umožnit interoperabilitu mezi různými platformami a technologiemi pro webovou XR.</w:t>
      </w:r>
    </w:p>
  </w:footnote>
  <w:footnote w:id="4">
    <w:p w14:paraId="7FE53C85" w14:textId="77777777" w:rsidR="005B6BC8" w:rsidRPr="0052065A" w:rsidRDefault="005B6BC8" w:rsidP="005B6BC8">
      <w:pPr>
        <w:pStyle w:val="FootnoteText"/>
        <w:rPr>
          <w:lang w:val="en-US"/>
        </w:rPr>
      </w:pPr>
      <w:r>
        <w:rPr>
          <w:rStyle w:val="FootnoteReference"/>
        </w:rPr>
        <w:footnoteRef/>
      </w:r>
      <w:r>
        <w:t xml:space="preserve"> </w:t>
      </w:r>
      <w:proofErr w:type="spellStart"/>
      <w:r w:rsidRPr="0052065A">
        <w:t>WebAssembly</w:t>
      </w:r>
      <w:proofErr w:type="spellEnd"/>
      <w:r w:rsidRPr="0052065A">
        <w:t xml:space="preserve"> (WASM) je binární instrukční formát poskytující virtuální stroj pro </w:t>
      </w:r>
      <w:r>
        <w:t xml:space="preserve">exekuci </w:t>
      </w:r>
      <w:r w:rsidRPr="0052065A">
        <w:t>kódu v internetových prohlížečích.</w:t>
      </w:r>
      <w:r>
        <w:t xml:space="preserve"> Tedy kód napsaný v jiném jazyce než </w:t>
      </w:r>
      <w:proofErr w:type="spellStart"/>
      <w:r>
        <w:t>JavaScriptu</w:t>
      </w:r>
      <w:proofErr w:type="spellEnd"/>
      <w:r>
        <w:t xml:space="preserve"> může být spuštěn v prohlížeči.</w:t>
      </w:r>
      <w:r w:rsidRPr="0052065A">
        <w:t xml:space="preserve"> Umožňuje webovým aplikacím dosáhnout výkonnosti téměř na úrovni nativního kódu</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77777777" w:rsidR="002C6029" w:rsidRDefault="002C60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0"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2"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4"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7" w15:restartNumberingAfterBreak="0">
    <w:nsid w:val="22B06DFB"/>
    <w:multiLevelType w:val="hybridMultilevel"/>
    <w:tmpl w:val="0C34A532"/>
    <w:lvl w:ilvl="0" w:tplc="E988BD88">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9"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0"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2"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3"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4"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6" w15:restartNumberingAfterBreak="0">
    <w:nsid w:val="3797612A"/>
    <w:multiLevelType w:val="hybridMultilevel"/>
    <w:tmpl w:val="C54696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9"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1"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33"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4"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5"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6"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7"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8"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004620E"/>
    <w:multiLevelType w:val="hybridMultilevel"/>
    <w:tmpl w:val="A5CE7FFC"/>
    <w:lvl w:ilvl="0" w:tplc="48F2D7D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1"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4" w15:restartNumberingAfterBreak="0">
    <w:nsid w:val="5B174E5F"/>
    <w:multiLevelType w:val="hybridMultilevel"/>
    <w:tmpl w:val="BB2879A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5"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6"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47"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8"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0"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2"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3" w15:restartNumberingAfterBreak="0">
    <w:nsid w:val="72771B7F"/>
    <w:multiLevelType w:val="hybridMultilevel"/>
    <w:tmpl w:val="401AA31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4"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6"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20"/>
  </w:num>
  <w:num w:numId="3" w16cid:durableId="1170680267">
    <w:abstractNumId w:val="14"/>
  </w:num>
  <w:num w:numId="4" w16cid:durableId="1796368114">
    <w:abstractNumId w:val="23"/>
  </w:num>
  <w:num w:numId="5" w16cid:durableId="300885919">
    <w:abstractNumId w:val="33"/>
  </w:num>
  <w:num w:numId="6" w16cid:durableId="521938209">
    <w:abstractNumId w:val="51"/>
  </w:num>
  <w:num w:numId="7" w16cid:durableId="619992562">
    <w:abstractNumId w:val="26"/>
  </w:num>
  <w:num w:numId="8" w16cid:durableId="208229350">
    <w:abstractNumId w:val="9"/>
  </w:num>
  <w:num w:numId="9" w16cid:durableId="2076317703">
    <w:abstractNumId w:val="18"/>
  </w:num>
  <w:num w:numId="10" w16cid:durableId="802234337">
    <w:abstractNumId w:val="31"/>
  </w:num>
  <w:num w:numId="11" w16cid:durableId="385684583">
    <w:abstractNumId w:val="22"/>
  </w:num>
  <w:num w:numId="12" w16cid:durableId="65956355">
    <w:abstractNumId w:val="47"/>
  </w:num>
  <w:num w:numId="13" w16cid:durableId="354035738">
    <w:abstractNumId w:val="55"/>
  </w:num>
  <w:num w:numId="14" w16cid:durableId="395475347">
    <w:abstractNumId w:val="1"/>
  </w:num>
  <w:num w:numId="15" w16cid:durableId="1336884254">
    <w:abstractNumId w:val="29"/>
  </w:num>
  <w:num w:numId="16" w16cid:durableId="757364363">
    <w:abstractNumId w:val="39"/>
  </w:num>
  <w:num w:numId="17" w16cid:durableId="2033720445">
    <w:abstractNumId w:val="56"/>
  </w:num>
  <w:num w:numId="18" w16cid:durableId="837696955">
    <w:abstractNumId w:val="49"/>
  </w:num>
  <w:num w:numId="19" w16cid:durableId="414474922">
    <w:abstractNumId w:val="28"/>
  </w:num>
  <w:num w:numId="20" w16cid:durableId="2059282820">
    <w:abstractNumId w:val="12"/>
  </w:num>
  <w:num w:numId="21" w16cid:durableId="1490631062">
    <w:abstractNumId w:val="27"/>
  </w:num>
  <w:num w:numId="22" w16cid:durableId="1901403376">
    <w:abstractNumId w:val="2"/>
  </w:num>
  <w:num w:numId="23" w16cid:durableId="901527545">
    <w:abstractNumId w:val="45"/>
  </w:num>
  <w:num w:numId="24" w16cid:durableId="13649980">
    <w:abstractNumId w:val="6"/>
  </w:num>
  <w:num w:numId="25" w16cid:durableId="1364744581">
    <w:abstractNumId w:val="13"/>
  </w:num>
  <w:num w:numId="26" w16cid:durableId="1671255231">
    <w:abstractNumId w:val="35"/>
  </w:num>
  <w:num w:numId="27" w16cid:durableId="1198667109">
    <w:abstractNumId w:val="50"/>
  </w:num>
  <w:num w:numId="28" w16cid:durableId="619802950">
    <w:abstractNumId w:val="4"/>
  </w:num>
  <w:num w:numId="29" w16cid:durableId="367877274">
    <w:abstractNumId w:val="34"/>
  </w:num>
  <w:num w:numId="30" w16cid:durableId="802776096">
    <w:abstractNumId w:val="5"/>
  </w:num>
  <w:num w:numId="31" w16cid:durableId="742023868">
    <w:abstractNumId w:val="21"/>
  </w:num>
  <w:num w:numId="32" w16cid:durableId="404689245">
    <w:abstractNumId w:val="43"/>
  </w:num>
  <w:num w:numId="33" w16cid:durableId="1361203164">
    <w:abstractNumId w:val="46"/>
  </w:num>
  <w:num w:numId="34" w16cid:durableId="2136636456">
    <w:abstractNumId w:val="32"/>
  </w:num>
  <w:num w:numId="35" w16cid:durableId="882057253">
    <w:abstractNumId w:val="11"/>
  </w:num>
  <w:num w:numId="36" w16cid:durableId="2002463788">
    <w:abstractNumId w:val="52"/>
  </w:num>
  <w:num w:numId="37" w16cid:durableId="1464738753">
    <w:abstractNumId w:val="19"/>
  </w:num>
  <w:num w:numId="38" w16cid:durableId="1462070677">
    <w:abstractNumId w:val="3"/>
  </w:num>
  <w:num w:numId="39" w16cid:durableId="1886866115">
    <w:abstractNumId w:val="37"/>
  </w:num>
  <w:num w:numId="40" w16cid:durableId="965311621">
    <w:abstractNumId w:val="42"/>
  </w:num>
  <w:num w:numId="41" w16cid:durableId="818768559">
    <w:abstractNumId w:val="48"/>
  </w:num>
  <w:num w:numId="42" w16cid:durableId="1967276253">
    <w:abstractNumId w:val="15"/>
  </w:num>
  <w:num w:numId="43" w16cid:durableId="1442647274">
    <w:abstractNumId w:val="10"/>
  </w:num>
  <w:num w:numId="44" w16cid:durableId="1146313284">
    <w:abstractNumId w:val="25"/>
  </w:num>
  <w:num w:numId="45" w16cid:durableId="1133062556">
    <w:abstractNumId w:val="8"/>
  </w:num>
  <w:num w:numId="46" w16cid:durableId="1318923120">
    <w:abstractNumId w:val="24"/>
  </w:num>
  <w:num w:numId="47" w16cid:durableId="976765939">
    <w:abstractNumId w:val="30"/>
  </w:num>
  <w:num w:numId="48" w16cid:durableId="1987278381">
    <w:abstractNumId w:val="54"/>
  </w:num>
  <w:num w:numId="49" w16cid:durableId="344286222">
    <w:abstractNumId w:val="41"/>
  </w:num>
  <w:num w:numId="50" w16cid:durableId="586889268">
    <w:abstractNumId w:val="53"/>
  </w:num>
  <w:num w:numId="51" w16cid:durableId="1214346142">
    <w:abstractNumId w:val="36"/>
  </w:num>
  <w:num w:numId="52" w16cid:durableId="1666350155">
    <w:abstractNumId w:val="7"/>
  </w:num>
  <w:num w:numId="53" w16cid:durableId="1936208616">
    <w:abstractNumId w:val="38"/>
  </w:num>
  <w:num w:numId="54" w16cid:durableId="1802922892">
    <w:abstractNumId w:val="16"/>
  </w:num>
  <w:num w:numId="55" w16cid:durableId="2044668093">
    <w:abstractNumId w:val="17"/>
  </w:num>
  <w:num w:numId="56" w16cid:durableId="1700474541">
    <w:abstractNumId w:val="44"/>
  </w:num>
  <w:num w:numId="57" w16cid:durableId="2082558311">
    <w:abstractNumId w:val="40"/>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4CE"/>
    <w:rsid w:val="00004925"/>
    <w:rsid w:val="00004B2A"/>
    <w:rsid w:val="00005871"/>
    <w:rsid w:val="00005D6A"/>
    <w:rsid w:val="00006812"/>
    <w:rsid w:val="00007055"/>
    <w:rsid w:val="00007760"/>
    <w:rsid w:val="00007F1B"/>
    <w:rsid w:val="00010309"/>
    <w:rsid w:val="0001174E"/>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514"/>
    <w:rsid w:val="00020611"/>
    <w:rsid w:val="00020630"/>
    <w:rsid w:val="0002316E"/>
    <w:rsid w:val="00023D37"/>
    <w:rsid w:val="000265B4"/>
    <w:rsid w:val="000267B2"/>
    <w:rsid w:val="00027082"/>
    <w:rsid w:val="0002742B"/>
    <w:rsid w:val="000274C7"/>
    <w:rsid w:val="0003071A"/>
    <w:rsid w:val="00031CEC"/>
    <w:rsid w:val="000324BC"/>
    <w:rsid w:val="000328E3"/>
    <w:rsid w:val="00032D40"/>
    <w:rsid w:val="00032EC9"/>
    <w:rsid w:val="000333F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458C"/>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4069"/>
    <w:rsid w:val="0005430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71441"/>
    <w:rsid w:val="00071F83"/>
    <w:rsid w:val="000722FD"/>
    <w:rsid w:val="00072348"/>
    <w:rsid w:val="00072540"/>
    <w:rsid w:val="000738C2"/>
    <w:rsid w:val="00073C43"/>
    <w:rsid w:val="00074CEE"/>
    <w:rsid w:val="00074FB2"/>
    <w:rsid w:val="000750E1"/>
    <w:rsid w:val="0007547F"/>
    <w:rsid w:val="00076F5B"/>
    <w:rsid w:val="00077512"/>
    <w:rsid w:val="00080172"/>
    <w:rsid w:val="000801DC"/>
    <w:rsid w:val="00080800"/>
    <w:rsid w:val="00080BC7"/>
    <w:rsid w:val="000812EB"/>
    <w:rsid w:val="00081A65"/>
    <w:rsid w:val="00081BEF"/>
    <w:rsid w:val="000820BC"/>
    <w:rsid w:val="000823B6"/>
    <w:rsid w:val="00082CAD"/>
    <w:rsid w:val="00082F2F"/>
    <w:rsid w:val="00083268"/>
    <w:rsid w:val="00083F62"/>
    <w:rsid w:val="0008449E"/>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3AFE"/>
    <w:rsid w:val="000A4E71"/>
    <w:rsid w:val="000A691E"/>
    <w:rsid w:val="000A76CC"/>
    <w:rsid w:val="000A7877"/>
    <w:rsid w:val="000B0241"/>
    <w:rsid w:val="000B1017"/>
    <w:rsid w:val="000B14FA"/>
    <w:rsid w:val="000B1A5F"/>
    <w:rsid w:val="000B1B95"/>
    <w:rsid w:val="000B3D19"/>
    <w:rsid w:val="000B3DA2"/>
    <w:rsid w:val="000B55CE"/>
    <w:rsid w:val="000B5D5D"/>
    <w:rsid w:val="000B6080"/>
    <w:rsid w:val="000B647C"/>
    <w:rsid w:val="000B66BE"/>
    <w:rsid w:val="000B6ABB"/>
    <w:rsid w:val="000B703C"/>
    <w:rsid w:val="000B73FE"/>
    <w:rsid w:val="000B7D85"/>
    <w:rsid w:val="000C0597"/>
    <w:rsid w:val="000C09DF"/>
    <w:rsid w:val="000C178B"/>
    <w:rsid w:val="000C1803"/>
    <w:rsid w:val="000C2072"/>
    <w:rsid w:val="000C2A8B"/>
    <w:rsid w:val="000C3697"/>
    <w:rsid w:val="000C3D7D"/>
    <w:rsid w:val="000C4BE7"/>
    <w:rsid w:val="000C6851"/>
    <w:rsid w:val="000D0687"/>
    <w:rsid w:val="000D0EC1"/>
    <w:rsid w:val="000D136F"/>
    <w:rsid w:val="000D323F"/>
    <w:rsid w:val="000D3744"/>
    <w:rsid w:val="000D403B"/>
    <w:rsid w:val="000D4A30"/>
    <w:rsid w:val="000D5BEE"/>
    <w:rsid w:val="000D6936"/>
    <w:rsid w:val="000D7301"/>
    <w:rsid w:val="000D7436"/>
    <w:rsid w:val="000D767C"/>
    <w:rsid w:val="000E00A9"/>
    <w:rsid w:val="000E030A"/>
    <w:rsid w:val="000E0587"/>
    <w:rsid w:val="000E0B81"/>
    <w:rsid w:val="000E1241"/>
    <w:rsid w:val="000E1D87"/>
    <w:rsid w:val="000E1DE8"/>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80D"/>
    <w:rsid w:val="000E6F9F"/>
    <w:rsid w:val="000E76F6"/>
    <w:rsid w:val="000F0246"/>
    <w:rsid w:val="000F1E9F"/>
    <w:rsid w:val="000F244D"/>
    <w:rsid w:val="000F245B"/>
    <w:rsid w:val="000F2F42"/>
    <w:rsid w:val="000F33C5"/>
    <w:rsid w:val="000F3482"/>
    <w:rsid w:val="000F3CA5"/>
    <w:rsid w:val="000F4C22"/>
    <w:rsid w:val="000F4C54"/>
    <w:rsid w:val="000F53BD"/>
    <w:rsid w:val="000F5D79"/>
    <w:rsid w:val="000F6DF9"/>
    <w:rsid w:val="000F71EA"/>
    <w:rsid w:val="000F75C9"/>
    <w:rsid w:val="000F7B35"/>
    <w:rsid w:val="001000BA"/>
    <w:rsid w:val="00100270"/>
    <w:rsid w:val="0010089A"/>
    <w:rsid w:val="00102064"/>
    <w:rsid w:val="001028E2"/>
    <w:rsid w:val="0010292B"/>
    <w:rsid w:val="00102B7A"/>
    <w:rsid w:val="00103C96"/>
    <w:rsid w:val="00103FC7"/>
    <w:rsid w:val="00105208"/>
    <w:rsid w:val="001052AF"/>
    <w:rsid w:val="00105449"/>
    <w:rsid w:val="001063B2"/>
    <w:rsid w:val="00106E21"/>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6DA6"/>
    <w:rsid w:val="00126E8F"/>
    <w:rsid w:val="001276CE"/>
    <w:rsid w:val="00127799"/>
    <w:rsid w:val="00127C08"/>
    <w:rsid w:val="001309C1"/>
    <w:rsid w:val="001319B8"/>
    <w:rsid w:val="00132830"/>
    <w:rsid w:val="001341F2"/>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1A3A"/>
    <w:rsid w:val="00152472"/>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3EE3"/>
    <w:rsid w:val="00174841"/>
    <w:rsid w:val="00174B1A"/>
    <w:rsid w:val="001755AB"/>
    <w:rsid w:val="00175F2F"/>
    <w:rsid w:val="00176278"/>
    <w:rsid w:val="00176E26"/>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FC5"/>
    <w:rsid w:val="001A502C"/>
    <w:rsid w:val="001A66BB"/>
    <w:rsid w:val="001A6946"/>
    <w:rsid w:val="001A6A09"/>
    <w:rsid w:val="001A6EF3"/>
    <w:rsid w:val="001A70AC"/>
    <w:rsid w:val="001A784B"/>
    <w:rsid w:val="001A7AF8"/>
    <w:rsid w:val="001B0814"/>
    <w:rsid w:val="001B0B21"/>
    <w:rsid w:val="001B259B"/>
    <w:rsid w:val="001B364C"/>
    <w:rsid w:val="001B3FC7"/>
    <w:rsid w:val="001B42F1"/>
    <w:rsid w:val="001B4B34"/>
    <w:rsid w:val="001B4D94"/>
    <w:rsid w:val="001B4DD5"/>
    <w:rsid w:val="001B4E45"/>
    <w:rsid w:val="001B55F3"/>
    <w:rsid w:val="001B573B"/>
    <w:rsid w:val="001B57E0"/>
    <w:rsid w:val="001B6078"/>
    <w:rsid w:val="001B7FFC"/>
    <w:rsid w:val="001C0C7A"/>
    <w:rsid w:val="001C13D0"/>
    <w:rsid w:val="001C1704"/>
    <w:rsid w:val="001C1A6F"/>
    <w:rsid w:val="001C1B08"/>
    <w:rsid w:val="001C23BB"/>
    <w:rsid w:val="001C2D1C"/>
    <w:rsid w:val="001C368D"/>
    <w:rsid w:val="001C50AC"/>
    <w:rsid w:val="001C54EC"/>
    <w:rsid w:val="001C649E"/>
    <w:rsid w:val="001C680E"/>
    <w:rsid w:val="001C6CEE"/>
    <w:rsid w:val="001C7349"/>
    <w:rsid w:val="001C7DD3"/>
    <w:rsid w:val="001D0278"/>
    <w:rsid w:val="001D0855"/>
    <w:rsid w:val="001D1870"/>
    <w:rsid w:val="001D2232"/>
    <w:rsid w:val="001D28B3"/>
    <w:rsid w:val="001D38BD"/>
    <w:rsid w:val="001D3D00"/>
    <w:rsid w:val="001D4061"/>
    <w:rsid w:val="001D4F08"/>
    <w:rsid w:val="001D50E7"/>
    <w:rsid w:val="001D53C7"/>
    <w:rsid w:val="001D68CB"/>
    <w:rsid w:val="001D68F5"/>
    <w:rsid w:val="001D7476"/>
    <w:rsid w:val="001D7554"/>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4B9"/>
    <w:rsid w:val="00202C64"/>
    <w:rsid w:val="00202F4E"/>
    <w:rsid w:val="00202F81"/>
    <w:rsid w:val="00203611"/>
    <w:rsid w:val="00203FA6"/>
    <w:rsid w:val="002045FA"/>
    <w:rsid w:val="00204767"/>
    <w:rsid w:val="002049D1"/>
    <w:rsid w:val="002053E5"/>
    <w:rsid w:val="00205BB0"/>
    <w:rsid w:val="00205F99"/>
    <w:rsid w:val="00206193"/>
    <w:rsid w:val="00206390"/>
    <w:rsid w:val="00206998"/>
    <w:rsid w:val="00206A72"/>
    <w:rsid w:val="00206C34"/>
    <w:rsid w:val="00206C53"/>
    <w:rsid w:val="00206F64"/>
    <w:rsid w:val="002108F2"/>
    <w:rsid w:val="00211E5E"/>
    <w:rsid w:val="00212457"/>
    <w:rsid w:val="00213D9F"/>
    <w:rsid w:val="00213F3C"/>
    <w:rsid w:val="0021568E"/>
    <w:rsid w:val="00215816"/>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3051B"/>
    <w:rsid w:val="00231D31"/>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3096"/>
    <w:rsid w:val="00253E9C"/>
    <w:rsid w:val="0025440D"/>
    <w:rsid w:val="002548CE"/>
    <w:rsid w:val="00254F8B"/>
    <w:rsid w:val="002551B5"/>
    <w:rsid w:val="002555DB"/>
    <w:rsid w:val="00255943"/>
    <w:rsid w:val="00256784"/>
    <w:rsid w:val="002571C3"/>
    <w:rsid w:val="00257909"/>
    <w:rsid w:val="00257949"/>
    <w:rsid w:val="00257D56"/>
    <w:rsid w:val="0026039C"/>
    <w:rsid w:val="00260F6F"/>
    <w:rsid w:val="0026166C"/>
    <w:rsid w:val="00262108"/>
    <w:rsid w:val="00262B7C"/>
    <w:rsid w:val="00262EC3"/>
    <w:rsid w:val="0026358F"/>
    <w:rsid w:val="00263A7E"/>
    <w:rsid w:val="002652CE"/>
    <w:rsid w:val="002654D7"/>
    <w:rsid w:val="002656D4"/>
    <w:rsid w:val="0026658B"/>
    <w:rsid w:val="00267218"/>
    <w:rsid w:val="00267C14"/>
    <w:rsid w:val="00267EE8"/>
    <w:rsid w:val="00270C68"/>
    <w:rsid w:val="00271086"/>
    <w:rsid w:val="002718CC"/>
    <w:rsid w:val="002754D1"/>
    <w:rsid w:val="002757F2"/>
    <w:rsid w:val="002762CC"/>
    <w:rsid w:val="002766B8"/>
    <w:rsid w:val="00276A5C"/>
    <w:rsid w:val="00276AA1"/>
    <w:rsid w:val="00276F41"/>
    <w:rsid w:val="00277826"/>
    <w:rsid w:val="00280E29"/>
    <w:rsid w:val="0028166F"/>
    <w:rsid w:val="002817A3"/>
    <w:rsid w:val="00281855"/>
    <w:rsid w:val="00282059"/>
    <w:rsid w:val="00282114"/>
    <w:rsid w:val="00282527"/>
    <w:rsid w:val="00283202"/>
    <w:rsid w:val="002842C5"/>
    <w:rsid w:val="002845CB"/>
    <w:rsid w:val="00286A73"/>
    <w:rsid w:val="00286F4A"/>
    <w:rsid w:val="00287C63"/>
    <w:rsid w:val="00290E1A"/>
    <w:rsid w:val="00290FBC"/>
    <w:rsid w:val="00291F91"/>
    <w:rsid w:val="0029324C"/>
    <w:rsid w:val="00293965"/>
    <w:rsid w:val="00293F00"/>
    <w:rsid w:val="0029427A"/>
    <w:rsid w:val="002942F8"/>
    <w:rsid w:val="00296C77"/>
    <w:rsid w:val="00296E59"/>
    <w:rsid w:val="00297C5F"/>
    <w:rsid w:val="002A0B4D"/>
    <w:rsid w:val="002A172F"/>
    <w:rsid w:val="002A4B18"/>
    <w:rsid w:val="002A593C"/>
    <w:rsid w:val="002A5D97"/>
    <w:rsid w:val="002A666D"/>
    <w:rsid w:val="002A66F8"/>
    <w:rsid w:val="002A6ADB"/>
    <w:rsid w:val="002A6B50"/>
    <w:rsid w:val="002A7CDA"/>
    <w:rsid w:val="002B0C2F"/>
    <w:rsid w:val="002B2142"/>
    <w:rsid w:val="002B2B3D"/>
    <w:rsid w:val="002B2F94"/>
    <w:rsid w:val="002B3EE7"/>
    <w:rsid w:val="002B4794"/>
    <w:rsid w:val="002B4937"/>
    <w:rsid w:val="002B5C43"/>
    <w:rsid w:val="002B5E87"/>
    <w:rsid w:val="002B6280"/>
    <w:rsid w:val="002B781B"/>
    <w:rsid w:val="002B79C0"/>
    <w:rsid w:val="002C0168"/>
    <w:rsid w:val="002C03EC"/>
    <w:rsid w:val="002C061B"/>
    <w:rsid w:val="002C09BE"/>
    <w:rsid w:val="002C115C"/>
    <w:rsid w:val="002C1FE1"/>
    <w:rsid w:val="002C203E"/>
    <w:rsid w:val="002C2AA7"/>
    <w:rsid w:val="002C3253"/>
    <w:rsid w:val="002C3848"/>
    <w:rsid w:val="002C3EA4"/>
    <w:rsid w:val="002C6029"/>
    <w:rsid w:val="002C611D"/>
    <w:rsid w:val="002C70E4"/>
    <w:rsid w:val="002C73B4"/>
    <w:rsid w:val="002C7D72"/>
    <w:rsid w:val="002D04E3"/>
    <w:rsid w:val="002D1412"/>
    <w:rsid w:val="002D2EA5"/>
    <w:rsid w:val="002D3544"/>
    <w:rsid w:val="002D405D"/>
    <w:rsid w:val="002D4435"/>
    <w:rsid w:val="002D4936"/>
    <w:rsid w:val="002D5334"/>
    <w:rsid w:val="002D5A4F"/>
    <w:rsid w:val="002D670D"/>
    <w:rsid w:val="002D67F7"/>
    <w:rsid w:val="002D7355"/>
    <w:rsid w:val="002D73A9"/>
    <w:rsid w:val="002D7F8A"/>
    <w:rsid w:val="002D7FEB"/>
    <w:rsid w:val="002E1240"/>
    <w:rsid w:val="002E252E"/>
    <w:rsid w:val="002E2860"/>
    <w:rsid w:val="002E3470"/>
    <w:rsid w:val="002E499C"/>
    <w:rsid w:val="002E4F27"/>
    <w:rsid w:val="002E50A1"/>
    <w:rsid w:val="002E542F"/>
    <w:rsid w:val="002E5A39"/>
    <w:rsid w:val="002E5F3C"/>
    <w:rsid w:val="002E6C0E"/>
    <w:rsid w:val="002F04C8"/>
    <w:rsid w:val="002F057F"/>
    <w:rsid w:val="002F1865"/>
    <w:rsid w:val="002F298D"/>
    <w:rsid w:val="002F3930"/>
    <w:rsid w:val="002F3AE8"/>
    <w:rsid w:val="002F3BE7"/>
    <w:rsid w:val="002F4093"/>
    <w:rsid w:val="002F425D"/>
    <w:rsid w:val="002F4CBD"/>
    <w:rsid w:val="002F5A56"/>
    <w:rsid w:val="002F6586"/>
    <w:rsid w:val="002F7A88"/>
    <w:rsid w:val="002F7CA3"/>
    <w:rsid w:val="002F7FA0"/>
    <w:rsid w:val="003002AB"/>
    <w:rsid w:val="00300875"/>
    <w:rsid w:val="003009DB"/>
    <w:rsid w:val="00300A59"/>
    <w:rsid w:val="00300DD2"/>
    <w:rsid w:val="00301FA1"/>
    <w:rsid w:val="00302722"/>
    <w:rsid w:val="00303239"/>
    <w:rsid w:val="00303310"/>
    <w:rsid w:val="00304DEA"/>
    <w:rsid w:val="00305BA1"/>
    <w:rsid w:val="003061F0"/>
    <w:rsid w:val="00307578"/>
    <w:rsid w:val="00310250"/>
    <w:rsid w:val="0031098F"/>
    <w:rsid w:val="003110CA"/>
    <w:rsid w:val="00311128"/>
    <w:rsid w:val="00311A8F"/>
    <w:rsid w:val="00311CD1"/>
    <w:rsid w:val="00311D3F"/>
    <w:rsid w:val="00312229"/>
    <w:rsid w:val="003126C9"/>
    <w:rsid w:val="00312868"/>
    <w:rsid w:val="00312F48"/>
    <w:rsid w:val="003142CC"/>
    <w:rsid w:val="003146B1"/>
    <w:rsid w:val="00314775"/>
    <w:rsid w:val="00314A13"/>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6118"/>
    <w:rsid w:val="00337667"/>
    <w:rsid w:val="003400F1"/>
    <w:rsid w:val="00340495"/>
    <w:rsid w:val="0034175D"/>
    <w:rsid w:val="00341D2E"/>
    <w:rsid w:val="00342257"/>
    <w:rsid w:val="00342747"/>
    <w:rsid w:val="00342B07"/>
    <w:rsid w:val="00342C65"/>
    <w:rsid w:val="003436EC"/>
    <w:rsid w:val="003437AF"/>
    <w:rsid w:val="00343C20"/>
    <w:rsid w:val="00343E22"/>
    <w:rsid w:val="00344246"/>
    <w:rsid w:val="00344D81"/>
    <w:rsid w:val="00345982"/>
    <w:rsid w:val="003460A8"/>
    <w:rsid w:val="00346193"/>
    <w:rsid w:val="0035007F"/>
    <w:rsid w:val="003512AA"/>
    <w:rsid w:val="00351E30"/>
    <w:rsid w:val="00352656"/>
    <w:rsid w:val="00353294"/>
    <w:rsid w:val="00353C5F"/>
    <w:rsid w:val="00353F72"/>
    <w:rsid w:val="00354009"/>
    <w:rsid w:val="00354F46"/>
    <w:rsid w:val="003557F0"/>
    <w:rsid w:val="00356E8E"/>
    <w:rsid w:val="0035771D"/>
    <w:rsid w:val="0036038A"/>
    <w:rsid w:val="00360AD3"/>
    <w:rsid w:val="00360AF5"/>
    <w:rsid w:val="00362BFB"/>
    <w:rsid w:val="00362C8A"/>
    <w:rsid w:val="003635FB"/>
    <w:rsid w:val="003636E1"/>
    <w:rsid w:val="00363D7A"/>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EA8"/>
    <w:rsid w:val="0037440B"/>
    <w:rsid w:val="00374A59"/>
    <w:rsid w:val="00376ACF"/>
    <w:rsid w:val="00376F12"/>
    <w:rsid w:val="003773C6"/>
    <w:rsid w:val="00377D85"/>
    <w:rsid w:val="00377EFF"/>
    <w:rsid w:val="00377F96"/>
    <w:rsid w:val="00380A64"/>
    <w:rsid w:val="00381CBE"/>
    <w:rsid w:val="00382545"/>
    <w:rsid w:val="00382560"/>
    <w:rsid w:val="00382976"/>
    <w:rsid w:val="003837C6"/>
    <w:rsid w:val="003844EB"/>
    <w:rsid w:val="00384ABC"/>
    <w:rsid w:val="00386079"/>
    <w:rsid w:val="00386153"/>
    <w:rsid w:val="00386AC7"/>
    <w:rsid w:val="00386DB5"/>
    <w:rsid w:val="00390435"/>
    <w:rsid w:val="00390B12"/>
    <w:rsid w:val="003922D7"/>
    <w:rsid w:val="0039259F"/>
    <w:rsid w:val="00392C29"/>
    <w:rsid w:val="00394132"/>
    <w:rsid w:val="003952E0"/>
    <w:rsid w:val="003953B2"/>
    <w:rsid w:val="00395956"/>
    <w:rsid w:val="0039619C"/>
    <w:rsid w:val="00396C80"/>
    <w:rsid w:val="00396D8A"/>
    <w:rsid w:val="00397AC6"/>
    <w:rsid w:val="003A0BA8"/>
    <w:rsid w:val="003A0DDB"/>
    <w:rsid w:val="003A0EA7"/>
    <w:rsid w:val="003A18C4"/>
    <w:rsid w:val="003A194A"/>
    <w:rsid w:val="003A1B9B"/>
    <w:rsid w:val="003A1D6C"/>
    <w:rsid w:val="003A1D88"/>
    <w:rsid w:val="003A4332"/>
    <w:rsid w:val="003A48EF"/>
    <w:rsid w:val="003A4D6C"/>
    <w:rsid w:val="003A5C61"/>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C1620"/>
    <w:rsid w:val="003C19AD"/>
    <w:rsid w:val="003C24A0"/>
    <w:rsid w:val="003C3544"/>
    <w:rsid w:val="003C3934"/>
    <w:rsid w:val="003C4980"/>
    <w:rsid w:val="003C4BDA"/>
    <w:rsid w:val="003C505D"/>
    <w:rsid w:val="003C7A39"/>
    <w:rsid w:val="003D01F7"/>
    <w:rsid w:val="003D0813"/>
    <w:rsid w:val="003D0989"/>
    <w:rsid w:val="003D1591"/>
    <w:rsid w:val="003D1A75"/>
    <w:rsid w:val="003D1C4B"/>
    <w:rsid w:val="003D2C01"/>
    <w:rsid w:val="003D48B8"/>
    <w:rsid w:val="003D4CAF"/>
    <w:rsid w:val="003D53F7"/>
    <w:rsid w:val="003D6085"/>
    <w:rsid w:val="003D61E1"/>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092"/>
    <w:rsid w:val="00400BA7"/>
    <w:rsid w:val="00400C28"/>
    <w:rsid w:val="00400E37"/>
    <w:rsid w:val="00401020"/>
    <w:rsid w:val="004014B3"/>
    <w:rsid w:val="0040294D"/>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CFF"/>
    <w:rsid w:val="00413E16"/>
    <w:rsid w:val="00414A6E"/>
    <w:rsid w:val="00414B8B"/>
    <w:rsid w:val="004152DE"/>
    <w:rsid w:val="0041591D"/>
    <w:rsid w:val="00415D87"/>
    <w:rsid w:val="0041643B"/>
    <w:rsid w:val="004174D2"/>
    <w:rsid w:val="00417839"/>
    <w:rsid w:val="0042061A"/>
    <w:rsid w:val="00420737"/>
    <w:rsid w:val="0042073D"/>
    <w:rsid w:val="00420B92"/>
    <w:rsid w:val="00421AD6"/>
    <w:rsid w:val="004225F5"/>
    <w:rsid w:val="00424A74"/>
    <w:rsid w:val="00425088"/>
    <w:rsid w:val="0042562D"/>
    <w:rsid w:val="00426871"/>
    <w:rsid w:val="00426C6A"/>
    <w:rsid w:val="00426CD6"/>
    <w:rsid w:val="00426DB9"/>
    <w:rsid w:val="0042720A"/>
    <w:rsid w:val="004278FB"/>
    <w:rsid w:val="00427DE2"/>
    <w:rsid w:val="004301E4"/>
    <w:rsid w:val="004309EE"/>
    <w:rsid w:val="004314A9"/>
    <w:rsid w:val="00432DBC"/>
    <w:rsid w:val="00435378"/>
    <w:rsid w:val="00435E29"/>
    <w:rsid w:val="004369F3"/>
    <w:rsid w:val="0044013E"/>
    <w:rsid w:val="00441248"/>
    <w:rsid w:val="00441CF7"/>
    <w:rsid w:val="00443388"/>
    <w:rsid w:val="00443ABB"/>
    <w:rsid w:val="00443C99"/>
    <w:rsid w:val="004441BE"/>
    <w:rsid w:val="004448A7"/>
    <w:rsid w:val="00444A73"/>
    <w:rsid w:val="00445468"/>
    <w:rsid w:val="00445AD1"/>
    <w:rsid w:val="0044654D"/>
    <w:rsid w:val="00447542"/>
    <w:rsid w:val="004476CC"/>
    <w:rsid w:val="00447CB5"/>
    <w:rsid w:val="00447EB1"/>
    <w:rsid w:val="00450233"/>
    <w:rsid w:val="00450644"/>
    <w:rsid w:val="004512C3"/>
    <w:rsid w:val="00451344"/>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9D8"/>
    <w:rsid w:val="00464101"/>
    <w:rsid w:val="00464B3C"/>
    <w:rsid w:val="00464C35"/>
    <w:rsid w:val="00465F06"/>
    <w:rsid w:val="00466978"/>
    <w:rsid w:val="00466AC8"/>
    <w:rsid w:val="00466BB8"/>
    <w:rsid w:val="00467A7E"/>
    <w:rsid w:val="00467B75"/>
    <w:rsid w:val="00470063"/>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4540"/>
    <w:rsid w:val="00484DF7"/>
    <w:rsid w:val="00484F12"/>
    <w:rsid w:val="00485474"/>
    <w:rsid w:val="004855BB"/>
    <w:rsid w:val="00485D16"/>
    <w:rsid w:val="00487D00"/>
    <w:rsid w:val="004914F6"/>
    <w:rsid w:val="00491FAF"/>
    <w:rsid w:val="00492F4E"/>
    <w:rsid w:val="00493A73"/>
    <w:rsid w:val="00493B41"/>
    <w:rsid w:val="00496754"/>
    <w:rsid w:val="0049679B"/>
    <w:rsid w:val="00497CF3"/>
    <w:rsid w:val="00497F7B"/>
    <w:rsid w:val="00497FA3"/>
    <w:rsid w:val="004A0366"/>
    <w:rsid w:val="004A111E"/>
    <w:rsid w:val="004A117B"/>
    <w:rsid w:val="004A11B2"/>
    <w:rsid w:val="004A14BA"/>
    <w:rsid w:val="004A4540"/>
    <w:rsid w:val="004A4673"/>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36EC"/>
    <w:rsid w:val="004B37BE"/>
    <w:rsid w:val="004B3B8C"/>
    <w:rsid w:val="004B437B"/>
    <w:rsid w:val="004B555D"/>
    <w:rsid w:val="004B63F5"/>
    <w:rsid w:val="004B6BD3"/>
    <w:rsid w:val="004B6F8E"/>
    <w:rsid w:val="004C020D"/>
    <w:rsid w:val="004C0F9A"/>
    <w:rsid w:val="004C0FC8"/>
    <w:rsid w:val="004C1180"/>
    <w:rsid w:val="004C1284"/>
    <w:rsid w:val="004C12B0"/>
    <w:rsid w:val="004C17C4"/>
    <w:rsid w:val="004C4076"/>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E41"/>
    <w:rsid w:val="004D50E3"/>
    <w:rsid w:val="004D5373"/>
    <w:rsid w:val="004D582A"/>
    <w:rsid w:val="004D6387"/>
    <w:rsid w:val="004D6EAA"/>
    <w:rsid w:val="004D7C4D"/>
    <w:rsid w:val="004E0596"/>
    <w:rsid w:val="004E07CA"/>
    <w:rsid w:val="004E21BD"/>
    <w:rsid w:val="004E273D"/>
    <w:rsid w:val="004E4059"/>
    <w:rsid w:val="004E4474"/>
    <w:rsid w:val="004E4B0C"/>
    <w:rsid w:val="004E5B4C"/>
    <w:rsid w:val="004E5DC6"/>
    <w:rsid w:val="004E6303"/>
    <w:rsid w:val="004E7401"/>
    <w:rsid w:val="004E7FEF"/>
    <w:rsid w:val="004F0465"/>
    <w:rsid w:val="004F075A"/>
    <w:rsid w:val="004F2067"/>
    <w:rsid w:val="004F2B5C"/>
    <w:rsid w:val="004F2C70"/>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C47"/>
    <w:rsid w:val="00504046"/>
    <w:rsid w:val="00504E7D"/>
    <w:rsid w:val="00505671"/>
    <w:rsid w:val="00506131"/>
    <w:rsid w:val="0050759E"/>
    <w:rsid w:val="00510F5D"/>
    <w:rsid w:val="0051296F"/>
    <w:rsid w:val="00513BF5"/>
    <w:rsid w:val="005176F8"/>
    <w:rsid w:val="005178DB"/>
    <w:rsid w:val="00517C7E"/>
    <w:rsid w:val="0052065A"/>
    <w:rsid w:val="00520F19"/>
    <w:rsid w:val="00521E9B"/>
    <w:rsid w:val="005223D8"/>
    <w:rsid w:val="00522599"/>
    <w:rsid w:val="00522CB1"/>
    <w:rsid w:val="00523661"/>
    <w:rsid w:val="00524366"/>
    <w:rsid w:val="00524C88"/>
    <w:rsid w:val="005250E6"/>
    <w:rsid w:val="005252C8"/>
    <w:rsid w:val="00525522"/>
    <w:rsid w:val="00525F8C"/>
    <w:rsid w:val="0052704B"/>
    <w:rsid w:val="00530769"/>
    <w:rsid w:val="005308D9"/>
    <w:rsid w:val="00531382"/>
    <w:rsid w:val="00531B76"/>
    <w:rsid w:val="00531CE0"/>
    <w:rsid w:val="0053225A"/>
    <w:rsid w:val="00532AD7"/>
    <w:rsid w:val="00532B10"/>
    <w:rsid w:val="00533353"/>
    <w:rsid w:val="005339FB"/>
    <w:rsid w:val="00534BAD"/>
    <w:rsid w:val="0054095C"/>
    <w:rsid w:val="005409B7"/>
    <w:rsid w:val="005418D1"/>
    <w:rsid w:val="0054198C"/>
    <w:rsid w:val="005423DE"/>
    <w:rsid w:val="0054290C"/>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3262"/>
    <w:rsid w:val="00573340"/>
    <w:rsid w:val="00574ABF"/>
    <w:rsid w:val="0057525A"/>
    <w:rsid w:val="00575E99"/>
    <w:rsid w:val="0057644C"/>
    <w:rsid w:val="00576F7F"/>
    <w:rsid w:val="00577B7B"/>
    <w:rsid w:val="0058027E"/>
    <w:rsid w:val="00580D09"/>
    <w:rsid w:val="005822C0"/>
    <w:rsid w:val="00582700"/>
    <w:rsid w:val="00583202"/>
    <w:rsid w:val="005832C6"/>
    <w:rsid w:val="00585099"/>
    <w:rsid w:val="005868EE"/>
    <w:rsid w:val="005876CA"/>
    <w:rsid w:val="00587FF4"/>
    <w:rsid w:val="00591159"/>
    <w:rsid w:val="005912DD"/>
    <w:rsid w:val="00592AA8"/>
    <w:rsid w:val="00593FF9"/>
    <w:rsid w:val="0059450E"/>
    <w:rsid w:val="005948F9"/>
    <w:rsid w:val="005954BE"/>
    <w:rsid w:val="00596338"/>
    <w:rsid w:val="00596D5A"/>
    <w:rsid w:val="005A0052"/>
    <w:rsid w:val="005A0F19"/>
    <w:rsid w:val="005A20D3"/>
    <w:rsid w:val="005A26CC"/>
    <w:rsid w:val="005A314E"/>
    <w:rsid w:val="005A431A"/>
    <w:rsid w:val="005A5390"/>
    <w:rsid w:val="005A5B24"/>
    <w:rsid w:val="005A6A00"/>
    <w:rsid w:val="005A6A44"/>
    <w:rsid w:val="005B010C"/>
    <w:rsid w:val="005B0201"/>
    <w:rsid w:val="005B07C6"/>
    <w:rsid w:val="005B23C8"/>
    <w:rsid w:val="005B388F"/>
    <w:rsid w:val="005B3E47"/>
    <w:rsid w:val="005B476D"/>
    <w:rsid w:val="005B580D"/>
    <w:rsid w:val="005B6178"/>
    <w:rsid w:val="005B67E6"/>
    <w:rsid w:val="005B68D0"/>
    <w:rsid w:val="005B6BC8"/>
    <w:rsid w:val="005B7238"/>
    <w:rsid w:val="005B7816"/>
    <w:rsid w:val="005B7B8D"/>
    <w:rsid w:val="005C0B03"/>
    <w:rsid w:val="005C1433"/>
    <w:rsid w:val="005C2018"/>
    <w:rsid w:val="005C270F"/>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8D0"/>
    <w:rsid w:val="005F1D02"/>
    <w:rsid w:val="005F2E79"/>
    <w:rsid w:val="005F3570"/>
    <w:rsid w:val="005F3DBB"/>
    <w:rsid w:val="005F4274"/>
    <w:rsid w:val="005F470A"/>
    <w:rsid w:val="005F4772"/>
    <w:rsid w:val="005F5140"/>
    <w:rsid w:val="005F5551"/>
    <w:rsid w:val="005F5B27"/>
    <w:rsid w:val="005F6B72"/>
    <w:rsid w:val="005F6D53"/>
    <w:rsid w:val="005F6DC1"/>
    <w:rsid w:val="005F785B"/>
    <w:rsid w:val="00600A23"/>
    <w:rsid w:val="00601C17"/>
    <w:rsid w:val="00601FD1"/>
    <w:rsid w:val="0060296F"/>
    <w:rsid w:val="00602BC1"/>
    <w:rsid w:val="00602CE4"/>
    <w:rsid w:val="00603358"/>
    <w:rsid w:val="00603A2C"/>
    <w:rsid w:val="00603FB8"/>
    <w:rsid w:val="006044D2"/>
    <w:rsid w:val="00604834"/>
    <w:rsid w:val="006057F0"/>
    <w:rsid w:val="00606C54"/>
    <w:rsid w:val="00606D42"/>
    <w:rsid w:val="006106BC"/>
    <w:rsid w:val="006108EA"/>
    <w:rsid w:val="00610AC9"/>
    <w:rsid w:val="006111FC"/>
    <w:rsid w:val="0061210D"/>
    <w:rsid w:val="006126B2"/>
    <w:rsid w:val="00615C3B"/>
    <w:rsid w:val="006168A6"/>
    <w:rsid w:val="006179CD"/>
    <w:rsid w:val="0062079C"/>
    <w:rsid w:val="00622F55"/>
    <w:rsid w:val="00622FC0"/>
    <w:rsid w:val="006242FC"/>
    <w:rsid w:val="00624A90"/>
    <w:rsid w:val="0062655F"/>
    <w:rsid w:val="00627F1E"/>
    <w:rsid w:val="0063027D"/>
    <w:rsid w:val="00631B43"/>
    <w:rsid w:val="00631C59"/>
    <w:rsid w:val="00631DF6"/>
    <w:rsid w:val="00631F2D"/>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2F04"/>
    <w:rsid w:val="00654DFA"/>
    <w:rsid w:val="00655AB2"/>
    <w:rsid w:val="00655ADE"/>
    <w:rsid w:val="00655B34"/>
    <w:rsid w:val="00655E8A"/>
    <w:rsid w:val="00656218"/>
    <w:rsid w:val="00657ADD"/>
    <w:rsid w:val="0066099C"/>
    <w:rsid w:val="0066100B"/>
    <w:rsid w:val="006612DE"/>
    <w:rsid w:val="006613F9"/>
    <w:rsid w:val="0066208C"/>
    <w:rsid w:val="00662968"/>
    <w:rsid w:val="00662BF2"/>
    <w:rsid w:val="00663A61"/>
    <w:rsid w:val="006674E9"/>
    <w:rsid w:val="00667C1B"/>
    <w:rsid w:val="006703ED"/>
    <w:rsid w:val="0067059B"/>
    <w:rsid w:val="00670848"/>
    <w:rsid w:val="00671A38"/>
    <w:rsid w:val="00672AF9"/>
    <w:rsid w:val="00673188"/>
    <w:rsid w:val="00673516"/>
    <w:rsid w:val="006741D9"/>
    <w:rsid w:val="006742C8"/>
    <w:rsid w:val="006743E4"/>
    <w:rsid w:val="006760B2"/>
    <w:rsid w:val="0067627C"/>
    <w:rsid w:val="00676EB8"/>
    <w:rsid w:val="006770CA"/>
    <w:rsid w:val="00677D9C"/>
    <w:rsid w:val="0068095A"/>
    <w:rsid w:val="0068150C"/>
    <w:rsid w:val="0068231E"/>
    <w:rsid w:val="0068325A"/>
    <w:rsid w:val="006832EB"/>
    <w:rsid w:val="00683A89"/>
    <w:rsid w:val="00683BA0"/>
    <w:rsid w:val="00684388"/>
    <w:rsid w:val="0068467D"/>
    <w:rsid w:val="006847D4"/>
    <w:rsid w:val="006851E1"/>
    <w:rsid w:val="006855C3"/>
    <w:rsid w:val="00691B2A"/>
    <w:rsid w:val="00691FFB"/>
    <w:rsid w:val="00692716"/>
    <w:rsid w:val="00692A28"/>
    <w:rsid w:val="006942BF"/>
    <w:rsid w:val="0069447E"/>
    <w:rsid w:val="00694D9E"/>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1B8"/>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11DC"/>
    <w:rsid w:val="006E15C8"/>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2CB3"/>
    <w:rsid w:val="006F393D"/>
    <w:rsid w:val="006F4407"/>
    <w:rsid w:val="006F4792"/>
    <w:rsid w:val="006F4931"/>
    <w:rsid w:val="006F4E43"/>
    <w:rsid w:val="006F5673"/>
    <w:rsid w:val="006F5792"/>
    <w:rsid w:val="006F6B1C"/>
    <w:rsid w:val="0070103C"/>
    <w:rsid w:val="00702648"/>
    <w:rsid w:val="0070296D"/>
    <w:rsid w:val="007039CE"/>
    <w:rsid w:val="00704504"/>
    <w:rsid w:val="00704956"/>
    <w:rsid w:val="007060BB"/>
    <w:rsid w:val="0070691E"/>
    <w:rsid w:val="00706C16"/>
    <w:rsid w:val="00707469"/>
    <w:rsid w:val="00707B7C"/>
    <w:rsid w:val="00707E6F"/>
    <w:rsid w:val="00710976"/>
    <w:rsid w:val="0071111F"/>
    <w:rsid w:val="00711D65"/>
    <w:rsid w:val="00711D69"/>
    <w:rsid w:val="007129B0"/>
    <w:rsid w:val="00712C76"/>
    <w:rsid w:val="00713631"/>
    <w:rsid w:val="00713779"/>
    <w:rsid w:val="007143C7"/>
    <w:rsid w:val="00714A95"/>
    <w:rsid w:val="00714EC2"/>
    <w:rsid w:val="00715DE4"/>
    <w:rsid w:val="007160C1"/>
    <w:rsid w:val="007163A9"/>
    <w:rsid w:val="00716911"/>
    <w:rsid w:val="00716F91"/>
    <w:rsid w:val="007203FE"/>
    <w:rsid w:val="007208D3"/>
    <w:rsid w:val="00721293"/>
    <w:rsid w:val="00722182"/>
    <w:rsid w:val="0072350C"/>
    <w:rsid w:val="00723ED0"/>
    <w:rsid w:val="00724199"/>
    <w:rsid w:val="00724243"/>
    <w:rsid w:val="00724435"/>
    <w:rsid w:val="00725D26"/>
    <w:rsid w:val="00725E17"/>
    <w:rsid w:val="00725F8A"/>
    <w:rsid w:val="00726386"/>
    <w:rsid w:val="00727C1C"/>
    <w:rsid w:val="00727EDE"/>
    <w:rsid w:val="00727F0E"/>
    <w:rsid w:val="00730909"/>
    <w:rsid w:val="00730A95"/>
    <w:rsid w:val="00730F5D"/>
    <w:rsid w:val="00730FEF"/>
    <w:rsid w:val="00731E58"/>
    <w:rsid w:val="00733285"/>
    <w:rsid w:val="007336C8"/>
    <w:rsid w:val="007337BF"/>
    <w:rsid w:val="00733AF8"/>
    <w:rsid w:val="00734D16"/>
    <w:rsid w:val="00734F7A"/>
    <w:rsid w:val="00736FDB"/>
    <w:rsid w:val="007373F8"/>
    <w:rsid w:val="007374B9"/>
    <w:rsid w:val="00737CA5"/>
    <w:rsid w:val="00737CE9"/>
    <w:rsid w:val="00740050"/>
    <w:rsid w:val="0074109D"/>
    <w:rsid w:val="00741E89"/>
    <w:rsid w:val="00742FD9"/>
    <w:rsid w:val="00744A27"/>
    <w:rsid w:val="00746413"/>
    <w:rsid w:val="00746847"/>
    <w:rsid w:val="00747000"/>
    <w:rsid w:val="00747F06"/>
    <w:rsid w:val="00750153"/>
    <w:rsid w:val="00750733"/>
    <w:rsid w:val="00752165"/>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0B9C"/>
    <w:rsid w:val="007712C8"/>
    <w:rsid w:val="0077221B"/>
    <w:rsid w:val="00773578"/>
    <w:rsid w:val="00773EDE"/>
    <w:rsid w:val="00774419"/>
    <w:rsid w:val="00774617"/>
    <w:rsid w:val="00776971"/>
    <w:rsid w:val="00776F6B"/>
    <w:rsid w:val="007803DB"/>
    <w:rsid w:val="007804C0"/>
    <w:rsid w:val="0078088F"/>
    <w:rsid w:val="00780D7E"/>
    <w:rsid w:val="0078145F"/>
    <w:rsid w:val="0078152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30E6"/>
    <w:rsid w:val="007937D9"/>
    <w:rsid w:val="00793A5D"/>
    <w:rsid w:val="00794D73"/>
    <w:rsid w:val="00794FCF"/>
    <w:rsid w:val="00795539"/>
    <w:rsid w:val="00795B89"/>
    <w:rsid w:val="0079617A"/>
    <w:rsid w:val="0079621B"/>
    <w:rsid w:val="0079724A"/>
    <w:rsid w:val="007A090C"/>
    <w:rsid w:val="007A0C98"/>
    <w:rsid w:val="007A18E9"/>
    <w:rsid w:val="007A1CC2"/>
    <w:rsid w:val="007A32DA"/>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61D8"/>
    <w:rsid w:val="007B6FD7"/>
    <w:rsid w:val="007B7CB1"/>
    <w:rsid w:val="007C144F"/>
    <w:rsid w:val="007C2B7B"/>
    <w:rsid w:val="007C35E4"/>
    <w:rsid w:val="007C3B87"/>
    <w:rsid w:val="007C3EEE"/>
    <w:rsid w:val="007C5CC6"/>
    <w:rsid w:val="007C614C"/>
    <w:rsid w:val="007C69D4"/>
    <w:rsid w:val="007D1EC9"/>
    <w:rsid w:val="007D2301"/>
    <w:rsid w:val="007D2CA6"/>
    <w:rsid w:val="007D38ED"/>
    <w:rsid w:val="007D39F1"/>
    <w:rsid w:val="007D3CC3"/>
    <w:rsid w:val="007D3DDF"/>
    <w:rsid w:val="007D3F47"/>
    <w:rsid w:val="007D4357"/>
    <w:rsid w:val="007D52F3"/>
    <w:rsid w:val="007D6D92"/>
    <w:rsid w:val="007D706E"/>
    <w:rsid w:val="007E0450"/>
    <w:rsid w:val="007E1724"/>
    <w:rsid w:val="007E1777"/>
    <w:rsid w:val="007E17CF"/>
    <w:rsid w:val="007E1AC4"/>
    <w:rsid w:val="007E1D03"/>
    <w:rsid w:val="007E1EA4"/>
    <w:rsid w:val="007E3F0A"/>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A3"/>
    <w:rsid w:val="007F7BCF"/>
    <w:rsid w:val="007F7CAE"/>
    <w:rsid w:val="0080015C"/>
    <w:rsid w:val="00800192"/>
    <w:rsid w:val="008014D6"/>
    <w:rsid w:val="008028DC"/>
    <w:rsid w:val="00803CFE"/>
    <w:rsid w:val="0080487D"/>
    <w:rsid w:val="00804F52"/>
    <w:rsid w:val="0080594C"/>
    <w:rsid w:val="00805D18"/>
    <w:rsid w:val="0080712E"/>
    <w:rsid w:val="0080790F"/>
    <w:rsid w:val="00807A83"/>
    <w:rsid w:val="00810D74"/>
    <w:rsid w:val="00812066"/>
    <w:rsid w:val="00812645"/>
    <w:rsid w:val="00812934"/>
    <w:rsid w:val="00812BE8"/>
    <w:rsid w:val="008136B2"/>
    <w:rsid w:val="00813700"/>
    <w:rsid w:val="0081399B"/>
    <w:rsid w:val="00813E84"/>
    <w:rsid w:val="0081464F"/>
    <w:rsid w:val="00814A56"/>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34F"/>
    <w:rsid w:val="00832DFF"/>
    <w:rsid w:val="00832E78"/>
    <w:rsid w:val="008339A6"/>
    <w:rsid w:val="00833D2E"/>
    <w:rsid w:val="00834161"/>
    <w:rsid w:val="0083441F"/>
    <w:rsid w:val="00834D1A"/>
    <w:rsid w:val="00836C0A"/>
    <w:rsid w:val="0083753B"/>
    <w:rsid w:val="00837E83"/>
    <w:rsid w:val="00840409"/>
    <w:rsid w:val="008405EF"/>
    <w:rsid w:val="00840692"/>
    <w:rsid w:val="008412F1"/>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877"/>
    <w:rsid w:val="00860421"/>
    <w:rsid w:val="00860DD1"/>
    <w:rsid w:val="00861826"/>
    <w:rsid w:val="00861ECC"/>
    <w:rsid w:val="008621DF"/>
    <w:rsid w:val="0086245E"/>
    <w:rsid w:val="00863376"/>
    <w:rsid w:val="008634F1"/>
    <w:rsid w:val="00864B3B"/>
    <w:rsid w:val="008655A9"/>
    <w:rsid w:val="00865745"/>
    <w:rsid w:val="00865890"/>
    <w:rsid w:val="00866691"/>
    <w:rsid w:val="00866E8A"/>
    <w:rsid w:val="00867963"/>
    <w:rsid w:val="00870F94"/>
    <w:rsid w:val="00872371"/>
    <w:rsid w:val="00872DCC"/>
    <w:rsid w:val="0087540F"/>
    <w:rsid w:val="00875A1E"/>
    <w:rsid w:val="0087657A"/>
    <w:rsid w:val="0087744F"/>
    <w:rsid w:val="008777F3"/>
    <w:rsid w:val="00877A92"/>
    <w:rsid w:val="00880083"/>
    <w:rsid w:val="008809DA"/>
    <w:rsid w:val="008812DD"/>
    <w:rsid w:val="00883CEB"/>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A36"/>
    <w:rsid w:val="008A6EFD"/>
    <w:rsid w:val="008A6F62"/>
    <w:rsid w:val="008A780B"/>
    <w:rsid w:val="008A7C63"/>
    <w:rsid w:val="008A7EFA"/>
    <w:rsid w:val="008B0038"/>
    <w:rsid w:val="008B08BD"/>
    <w:rsid w:val="008B1459"/>
    <w:rsid w:val="008B1921"/>
    <w:rsid w:val="008B1D7B"/>
    <w:rsid w:val="008B248B"/>
    <w:rsid w:val="008B30C2"/>
    <w:rsid w:val="008B38F3"/>
    <w:rsid w:val="008B3F53"/>
    <w:rsid w:val="008B510F"/>
    <w:rsid w:val="008B76FC"/>
    <w:rsid w:val="008B7917"/>
    <w:rsid w:val="008B7F21"/>
    <w:rsid w:val="008C0C63"/>
    <w:rsid w:val="008C5718"/>
    <w:rsid w:val="008C5DF5"/>
    <w:rsid w:val="008C6AAE"/>
    <w:rsid w:val="008C79A5"/>
    <w:rsid w:val="008C7CAA"/>
    <w:rsid w:val="008D14E2"/>
    <w:rsid w:val="008D1D5F"/>
    <w:rsid w:val="008D3600"/>
    <w:rsid w:val="008D36F7"/>
    <w:rsid w:val="008D3976"/>
    <w:rsid w:val="008D47C3"/>
    <w:rsid w:val="008D4F69"/>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062B"/>
    <w:rsid w:val="008F1DB5"/>
    <w:rsid w:val="008F2364"/>
    <w:rsid w:val="008F2714"/>
    <w:rsid w:val="008F297C"/>
    <w:rsid w:val="008F2BE6"/>
    <w:rsid w:val="008F2DC0"/>
    <w:rsid w:val="008F333D"/>
    <w:rsid w:val="008F3FB6"/>
    <w:rsid w:val="008F5059"/>
    <w:rsid w:val="008F670D"/>
    <w:rsid w:val="008F7185"/>
    <w:rsid w:val="009015EB"/>
    <w:rsid w:val="00901C02"/>
    <w:rsid w:val="00901ECF"/>
    <w:rsid w:val="00902298"/>
    <w:rsid w:val="0090285C"/>
    <w:rsid w:val="009037AC"/>
    <w:rsid w:val="00905E6A"/>
    <w:rsid w:val="00906328"/>
    <w:rsid w:val="009073B9"/>
    <w:rsid w:val="009076BA"/>
    <w:rsid w:val="00911D2A"/>
    <w:rsid w:val="0091338E"/>
    <w:rsid w:val="00917397"/>
    <w:rsid w:val="00917B71"/>
    <w:rsid w:val="0092059E"/>
    <w:rsid w:val="00920E22"/>
    <w:rsid w:val="00921C6E"/>
    <w:rsid w:val="00922352"/>
    <w:rsid w:val="00923926"/>
    <w:rsid w:val="009250CA"/>
    <w:rsid w:val="00925A5A"/>
    <w:rsid w:val="00926358"/>
    <w:rsid w:val="009272E7"/>
    <w:rsid w:val="00927397"/>
    <w:rsid w:val="00930142"/>
    <w:rsid w:val="009302C4"/>
    <w:rsid w:val="0093175B"/>
    <w:rsid w:val="00931B57"/>
    <w:rsid w:val="009323BA"/>
    <w:rsid w:val="00932527"/>
    <w:rsid w:val="00932626"/>
    <w:rsid w:val="00932A72"/>
    <w:rsid w:val="00932AFB"/>
    <w:rsid w:val="009339CF"/>
    <w:rsid w:val="00933D07"/>
    <w:rsid w:val="0093570D"/>
    <w:rsid w:val="00940231"/>
    <w:rsid w:val="00940E01"/>
    <w:rsid w:val="0094106D"/>
    <w:rsid w:val="0094123C"/>
    <w:rsid w:val="00942395"/>
    <w:rsid w:val="0094240E"/>
    <w:rsid w:val="00942D0C"/>
    <w:rsid w:val="00944BC5"/>
    <w:rsid w:val="00944F12"/>
    <w:rsid w:val="009459D0"/>
    <w:rsid w:val="00946558"/>
    <w:rsid w:val="009468E3"/>
    <w:rsid w:val="00946A3C"/>
    <w:rsid w:val="00946B5C"/>
    <w:rsid w:val="00946F6E"/>
    <w:rsid w:val="00947531"/>
    <w:rsid w:val="009507D7"/>
    <w:rsid w:val="009520E3"/>
    <w:rsid w:val="009528A7"/>
    <w:rsid w:val="00952B19"/>
    <w:rsid w:val="00953230"/>
    <w:rsid w:val="009534D0"/>
    <w:rsid w:val="00953EF4"/>
    <w:rsid w:val="00956383"/>
    <w:rsid w:val="009565BF"/>
    <w:rsid w:val="0095725E"/>
    <w:rsid w:val="0095753A"/>
    <w:rsid w:val="00957EA9"/>
    <w:rsid w:val="00957EEB"/>
    <w:rsid w:val="0096111F"/>
    <w:rsid w:val="009624AF"/>
    <w:rsid w:val="00962BA8"/>
    <w:rsid w:val="009632ED"/>
    <w:rsid w:val="00964169"/>
    <w:rsid w:val="00964AA4"/>
    <w:rsid w:val="00964E25"/>
    <w:rsid w:val="00964EF5"/>
    <w:rsid w:val="00966DDD"/>
    <w:rsid w:val="00967153"/>
    <w:rsid w:val="009702F1"/>
    <w:rsid w:val="00970A04"/>
    <w:rsid w:val="00970B26"/>
    <w:rsid w:val="00970CE0"/>
    <w:rsid w:val="00970EC2"/>
    <w:rsid w:val="00970FEF"/>
    <w:rsid w:val="00971E2D"/>
    <w:rsid w:val="00972BB5"/>
    <w:rsid w:val="0097306C"/>
    <w:rsid w:val="009738F9"/>
    <w:rsid w:val="00975E51"/>
    <w:rsid w:val="00976012"/>
    <w:rsid w:val="00976309"/>
    <w:rsid w:val="00976B31"/>
    <w:rsid w:val="009774FA"/>
    <w:rsid w:val="00977576"/>
    <w:rsid w:val="0097778E"/>
    <w:rsid w:val="009777A5"/>
    <w:rsid w:val="00977F39"/>
    <w:rsid w:val="009801C2"/>
    <w:rsid w:val="00980731"/>
    <w:rsid w:val="0098142A"/>
    <w:rsid w:val="00982186"/>
    <w:rsid w:val="00983940"/>
    <w:rsid w:val="00983CD9"/>
    <w:rsid w:val="00983D7C"/>
    <w:rsid w:val="009844CD"/>
    <w:rsid w:val="00984A85"/>
    <w:rsid w:val="00985024"/>
    <w:rsid w:val="00985DD2"/>
    <w:rsid w:val="00986DBC"/>
    <w:rsid w:val="00987113"/>
    <w:rsid w:val="0098733C"/>
    <w:rsid w:val="0098739B"/>
    <w:rsid w:val="009875A7"/>
    <w:rsid w:val="009908A6"/>
    <w:rsid w:val="00991883"/>
    <w:rsid w:val="0099191D"/>
    <w:rsid w:val="00992828"/>
    <w:rsid w:val="00993290"/>
    <w:rsid w:val="0099487A"/>
    <w:rsid w:val="00995284"/>
    <w:rsid w:val="00995D4F"/>
    <w:rsid w:val="00995F92"/>
    <w:rsid w:val="009974AA"/>
    <w:rsid w:val="009979FC"/>
    <w:rsid w:val="009A068B"/>
    <w:rsid w:val="009A0787"/>
    <w:rsid w:val="009A0956"/>
    <w:rsid w:val="009A1730"/>
    <w:rsid w:val="009A2133"/>
    <w:rsid w:val="009A32CA"/>
    <w:rsid w:val="009A468F"/>
    <w:rsid w:val="009A4EBF"/>
    <w:rsid w:val="009A5DEA"/>
    <w:rsid w:val="009A760D"/>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DFF"/>
    <w:rsid w:val="009C4285"/>
    <w:rsid w:val="009C428E"/>
    <w:rsid w:val="009C4C9B"/>
    <w:rsid w:val="009C6368"/>
    <w:rsid w:val="009C64CC"/>
    <w:rsid w:val="009C7ECC"/>
    <w:rsid w:val="009D08DE"/>
    <w:rsid w:val="009D1356"/>
    <w:rsid w:val="009D3529"/>
    <w:rsid w:val="009D3674"/>
    <w:rsid w:val="009D3BB4"/>
    <w:rsid w:val="009D5068"/>
    <w:rsid w:val="009D5269"/>
    <w:rsid w:val="009D57ED"/>
    <w:rsid w:val="009D5DD2"/>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7C60"/>
    <w:rsid w:val="009F02D5"/>
    <w:rsid w:val="009F0F9A"/>
    <w:rsid w:val="009F17ED"/>
    <w:rsid w:val="009F1EC7"/>
    <w:rsid w:val="009F21A0"/>
    <w:rsid w:val="009F21CA"/>
    <w:rsid w:val="009F23F8"/>
    <w:rsid w:val="009F2EC7"/>
    <w:rsid w:val="009F2F9D"/>
    <w:rsid w:val="009F381E"/>
    <w:rsid w:val="009F3D5B"/>
    <w:rsid w:val="009F3ED7"/>
    <w:rsid w:val="009F3F8A"/>
    <w:rsid w:val="009F4413"/>
    <w:rsid w:val="009F4AC4"/>
    <w:rsid w:val="009F4DA6"/>
    <w:rsid w:val="009F5816"/>
    <w:rsid w:val="009F5DD8"/>
    <w:rsid w:val="009F5E1B"/>
    <w:rsid w:val="009F647F"/>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65B5"/>
    <w:rsid w:val="00A076F1"/>
    <w:rsid w:val="00A079B8"/>
    <w:rsid w:val="00A1051A"/>
    <w:rsid w:val="00A115FB"/>
    <w:rsid w:val="00A11717"/>
    <w:rsid w:val="00A11AF5"/>
    <w:rsid w:val="00A12CA3"/>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A4"/>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315D"/>
    <w:rsid w:val="00A7354F"/>
    <w:rsid w:val="00A73C06"/>
    <w:rsid w:val="00A744C1"/>
    <w:rsid w:val="00A74AC4"/>
    <w:rsid w:val="00A74B13"/>
    <w:rsid w:val="00A75858"/>
    <w:rsid w:val="00A75D29"/>
    <w:rsid w:val="00A75E78"/>
    <w:rsid w:val="00A80CAD"/>
    <w:rsid w:val="00A80D71"/>
    <w:rsid w:val="00A84112"/>
    <w:rsid w:val="00A84507"/>
    <w:rsid w:val="00A84689"/>
    <w:rsid w:val="00A84921"/>
    <w:rsid w:val="00A85DF7"/>
    <w:rsid w:val="00A8678D"/>
    <w:rsid w:val="00A87609"/>
    <w:rsid w:val="00A87E76"/>
    <w:rsid w:val="00A915ED"/>
    <w:rsid w:val="00A923EB"/>
    <w:rsid w:val="00A92BCE"/>
    <w:rsid w:val="00A92F5B"/>
    <w:rsid w:val="00A932B6"/>
    <w:rsid w:val="00A93670"/>
    <w:rsid w:val="00A94843"/>
    <w:rsid w:val="00A94BE3"/>
    <w:rsid w:val="00A9661E"/>
    <w:rsid w:val="00AA047F"/>
    <w:rsid w:val="00AA2147"/>
    <w:rsid w:val="00AA3C8A"/>
    <w:rsid w:val="00AA3D30"/>
    <w:rsid w:val="00AA3E56"/>
    <w:rsid w:val="00AA4AC7"/>
    <w:rsid w:val="00AA4DB9"/>
    <w:rsid w:val="00AA50F2"/>
    <w:rsid w:val="00AA57E0"/>
    <w:rsid w:val="00AA587E"/>
    <w:rsid w:val="00AA5B62"/>
    <w:rsid w:val="00AA66D2"/>
    <w:rsid w:val="00AA71D6"/>
    <w:rsid w:val="00AA7F3E"/>
    <w:rsid w:val="00AB0F66"/>
    <w:rsid w:val="00AB176A"/>
    <w:rsid w:val="00AB188E"/>
    <w:rsid w:val="00AB24ED"/>
    <w:rsid w:val="00AB2C22"/>
    <w:rsid w:val="00AB34FC"/>
    <w:rsid w:val="00AB3AB8"/>
    <w:rsid w:val="00AB3C38"/>
    <w:rsid w:val="00AB45B4"/>
    <w:rsid w:val="00AB4669"/>
    <w:rsid w:val="00AB4A1F"/>
    <w:rsid w:val="00AB5F10"/>
    <w:rsid w:val="00AB5FCC"/>
    <w:rsid w:val="00AB6B5B"/>
    <w:rsid w:val="00AB7D31"/>
    <w:rsid w:val="00AC0170"/>
    <w:rsid w:val="00AC227D"/>
    <w:rsid w:val="00AC28DF"/>
    <w:rsid w:val="00AC2D8B"/>
    <w:rsid w:val="00AC319F"/>
    <w:rsid w:val="00AC3EB7"/>
    <w:rsid w:val="00AC4080"/>
    <w:rsid w:val="00AC4145"/>
    <w:rsid w:val="00AC431B"/>
    <w:rsid w:val="00AC4AE3"/>
    <w:rsid w:val="00AC4DE3"/>
    <w:rsid w:val="00AC5371"/>
    <w:rsid w:val="00AC5B66"/>
    <w:rsid w:val="00AC5F57"/>
    <w:rsid w:val="00AC60F6"/>
    <w:rsid w:val="00AC6351"/>
    <w:rsid w:val="00AC6DA8"/>
    <w:rsid w:val="00AC6F9B"/>
    <w:rsid w:val="00AD03B6"/>
    <w:rsid w:val="00AD0692"/>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B80"/>
    <w:rsid w:val="00AF7DB5"/>
    <w:rsid w:val="00B0064C"/>
    <w:rsid w:val="00B009CC"/>
    <w:rsid w:val="00B00AAC"/>
    <w:rsid w:val="00B015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754"/>
    <w:rsid w:val="00B0747D"/>
    <w:rsid w:val="00B07F0B"/>
    <w:rsid w:val="00B105E2"/>
    <w:rsid w:val="00B1122A"/>
    <w:rsid w:val="00B1180A"/>
    <w:rsid w:val="00B1186A"/>
    <w:rsid w:val="00B1298D"/>
    <w:rsid w:val="00B12CF6"/>
    <w:rsid w:val="00B14897"/>
    <w:rsid w:val="00B152A0"/>
    <w:rsid w:val="00B16A8B"/>
    <w:rsid w:val="00B16D48"/>
    <w:rsid w:val="00B16E1F"/>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1D05"/>
    <w:rsid w:val="00B32117"/>
    <w:rsid w:val="00B328A2"/>
    <w:rsid w:val="00B33287"/>
    <w:rsid w:val="00B33A1C"/>
    <w:rsid w:val="00B33D16"/>
    <w:rsid w:val="00B342A5"/>
    <w:rsid w:val="00B3550C"/>
    <w:rsid w:val="00B358A5"/>
    <w:rsid w:val="00B35C81"/>
    <w:rsid w:val="00B36967"/>
    <w:rsid w:val="00B3696F"/>
    <w:rsid w:val="00B3746B"/>
    <w:rsid w:val="00B40019"/>
    <w:rsid w:val="00B405F2"/>
    <w:rsid w:val="00B4099E"/>
    <w:rsid w:val="00B42B55"/>
    <w:rsid w:val="00B43EB3"/>
    <w:rsid w:val="00B442EC"/>
    <w:rsid w:val="00B44B8E"/>
    <w:rsid w:val="00B44EEF"/>
    <w:rsid w:val="00B450ED"/>
    <w:rsid w:val="00B468CF"/>
    <w:rsid w:val="00B46D98"/>
    <w:rsid w:val="00B47578"/>
    <w:rsid w:val="00B5025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F35"/>
    <w:rsid w:val="00B617E1"/>
    <w:rsid w:val="00B61953"/>
    <w:rsid w:val="00B625DE"/>
    <w:rsid w:val="00B626FA"/>
    <w:rsid w:val="00B62E4E"/>
    <w:rsid w:val="00B6437D"/>
    <w:rsid w:val="00B64A4D"/>
    <w:rsid w:val="00B64F03"/>
    <w:rsid w:val="00B659E1"/>
    <w:rsid w:val="00B675F8"/>
    <w:rsid w:val="00B70690"/>
    <w:rsid w:val="00B7111C"/>
    <w:rsid w:val="00B715BF"/>
    <w:rsid w:val="00B71805"/>
    <w:rsid w:val="00B71937"/>
    <w:rsid w:val="00B7206C"/>
    <w:rsid w:val="00B725D6"/>
    <w:rsid w:val="00B73787"/>
    <w:rsid w:val="00B739E8"/>
    <w:rsid w:val="00B74570"/>
    <w:rsid w:val="00B747F8"/>
    <w:rsid w:val="00B75120"/>
    <w:rsid w:val="00B751A0"/>
    <w:rsid w:val="00B800C7"/>
    <w:rsid w:val="00B81339"/>
    <w:rsid w:val="00B82712"/>
    <w:rsid w:val="00B82CE9"/>
    <w:rsid w:val="00B82F54"/>
    <w:rsid w:val="00B84777"/>
    <w:rsid w:val="00B84A8A"/>
    <w:rsid w:val="00B8512D"/>
    <w:rsid w:val="00B869A5"/>
    <w:rsid w:val="00B86CE5"/>
    <w:rsid w:val="00B8782B"/>
    <w:rsid w:val="00B90AD8"/>
    <w:rsid w:val="00B90EC9"/>
    <w:rsid w:val="00B91039"/>
    <w:rsid w:val="00B9144D"/>
    <w:rsid w:val="00B918D1"/>
    <w:rsid w:val="00B919F7"/>
    <w:rsid w:val="00B920B6"/>
    <w:rsid w:val="00B925F5"/>
    <w:rsid w:val="00B92997"/>
    <w:rsid w:val="00B93299"/>
    <w:rsid w:val="00B9394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E69"/>
    <w:rsid w:val="00BA1F9F"/>
    <w:rsid w:val="00BA2735"/>
    <w:rsid w:val="00BA2782"/>
    <w:rsid w:val="00BA2CD7"/>
    <w:rsid w:val="00BA3606"/>
    <w:rsid w:val="00BA360B"/>
    <w:rsid w:val="00BA409B"/>
    <w:rsid w:val="00BA42DE"/>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E5A"/>
    <w:rsid w:val="00BD0892"/>
    <w:rsid w:val="00BD0EFA"/>
    <w:rsid w:val="00BD0F8E"/>
    <w:rsid w:val="00BD12F3"/>
    <w:rsid w:val="00BD189B"/>
    <w:rsid w:val="00BD20E0"/>
    <w:rsid w:val="00BD3203"/>
    <w:rsid w:val="00BD3EFA"/>
    <w:rsid w:val="00BD3FD0"/>
    <w:rsid w:val="00BD499C"/>
    <w:rsid w:val="00BD4A52"/>
    <w:rsid w:val="00BD4A8C"/>
    <w:rsid w:val="00BD5251"/>
    <w:rsid w:val="00BD5385"/>
    <w:rsid w:val="00BD7C32"/>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B60"/>
    <w:rsid w:val="00BE6BD2"/>
    <w:rsid w:val="00BE6F26"/>
    <w:rsid w:val="00BE7070"/>
    <w:rsid w:val="00BF1FED"/>
    <w:rsid w:val="00BF3A52"/>
    <w:rsid w:val="00BF3B08"/>
    <w:rsid w:val="00BF3BF0"/>
    <w:rsid w:val="00BF3D2F"/>
    <w:rsid w:val="00BF3E68"/>
    <w:rsid w:val="00BF48BE"/>
    <w:rsid w:val="00BF5ADC"/>
    <w:rsid w:val="00BF699A"/>
    <w:rsid w:val="00C0073F"/>
    <w:rsid w:val="00C00B9F"/>
    <w:rsid w:val="00C0119C"/>
    <w:rsid w:val="00C03484"/>
    <w:rsid w:val="00C03521"/>
    <w:rsid w:val="00C038C0"/>
    <w:rsid w:val="00C05B08"/>
    <w:rsid w:val="00C05E88"/>
    <w:rsid w:val="00C05FE1"/>
    <w:rsid w:val="00C065AE"/>
    <w:rsid w:val="00C07265"/>
    <w:rsid w:val="00C0733A"/>
    <w:rsid w:val="00C07857"/>
    <w:rsid w:val="00C07D2D"/>
    <w:rsid w:val="00C10444"/>
    <w:rsid w:val="00C1053A"/>
    <w:rsid w:val="00C1061E"/>
    <w:rsid w:val="00C10786"/>
    <w:rsid w:val="00C11B15"/>
    <w:rsid w:val="00C11DEB"/>
    <w:rsid w:val="00C120D9"/>
    <w:rsid w:val="00C13CAC"/>
    <w:rsid w:val="00C146F6"/>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E8E"/>
    <w:rsid w:val="00C25272"/>
    <w:rsid w:val="00C25AEA"/>
    <w:rsid w:val="00C26B5D"/>
    <w:rsid w:val="00C26BFB"/>
    <w:rsid w:val="00C26DE5"/>
    <w:rsid w:val="00C2752B"/>
    <w:rsid w:val="00C27A57"/>
    <w:rsid w:val="00C27D48"/>
    <w:rsid w:val="00C32B29"/>
    <w:rsid w:val="00C32DA2"/>
    <w:rsid w:val="00C33503"/>
    <w:rsid w:val="00C337DB"/>
    <w:rsid w:val="00C33E84"/>
    <w:rsid w:val="00C34134"/>
    <w:rsid w:val="00C34E2D"/>
    <w:rsid w:val="00C35F4C"/>
    <w:rsid w:val="00C37231"/>
    <w:rsid w:val="00C37657"/>
    <w:rsid w:val="00C37F6B"/>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4EEE"/>
    <w:rsid w:val="00C75062"/>
    <w:rsid w:val="00C757E9"/>
    <w:rsid w:val="00C75C2A"/>
    <w:rsid w:val="00C76DCA"/>
    <w:rsid w:val="00C77585"/>
    <w:rsid w:val="00C805EE"/>
    <w:rsid w:val="00C81EC4"/>
    <w:rsid w:val="00C81FFE"/>
    <w:rsid w:val="00C82D06"/>
    <w:rsid w:val="00C82E06"/>
    <w:rsid w:val="00C836C1"/>
    <w:rsid w:val="00C83F90"/>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3229"/>
    <w:rsid w:val="00C94B43"/>
    <w:rsid w:val="00C94C46"/>
    <w:rsid w:val="00C94FCD"/>
    <w:rsid w:val="00C974A0"/>
    <w:rsid w:val="00C97BDA"/>
    <w:rsid w:val="00CA00A7"/>
    <w:rsid w:val="00CA0886"/>
    <w:rsid w:val="00CA0B65"/>
    <w:rsid w:val="00CA1543"/>
    <w:rsid w:val="00CA2C46"/>
    <w:rsid w:val="00CA2F9E"/>
    <w:rsid w:val="00CA385D"/>
    <w:rsid w:val="00CA4B60"/>
    <w:rsid w:val="00CA5CAB"/>
    <w:rsid w:val="00CA6A8E"/>
    <w:rsid w:val="00CB059C"/>
    <w:rsid w:val="00CB0E3C"/>
    <w:rsid w:val="00CB14ED"/>
    <w:rsid w:val="00CB2057"/>
    <w:rsid w:val="00CB3268"/>
    <w:rsid w:val="00CB56EF"/>
    <w:rsid w:val="00CB58E7"/>
    <w:rsid w:val="00CB5D9D"/>
    <w:rsid w:val="00CB6276"/>
    <w:rsid w:val="00CB6CA2"/>
    <w:rsid w:val="00CB71DF"/>
    <w:rsid w:val="00CB75DA"/>
    <w:rsid w:val="00CC06F7"/>
    <w:rsid w:val="00CC1443"/>
    <w:rsid w:val="00CC1702"/>
    <w:rsid w:val="00CC1D3E"/>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2D4"/>
    <w:rsid w:val="00CD3330"/>
    <w:rsid w:val="00CD4A36"/>
    <w:rsid w:val="00CD4E20"/>
    <w:rsid w:val="00CD60A1"/>
    <w:rsid w:val="00CD66AE"/>
    <w:rsid w:val="00CE0DCE"/>
    <w:rsid w:val="00CE1708"/>
    <w:rsid w:val="00CE1DDE"/>
    <w:rsid w:val="00CE3836"/>
    <w:rsid w:val="00CE4FA6"/>
    <w:rsid w:val="00CE59B6"/>
    <w:rsid w:val="00CE5C81"/>
    <w:rsid w:val="00CE5EE1"/>
    <w:rsid w:val="00CE6130"/>
    <w:rsid w:val="00CF1030"/>
    <w:rsid w:val="00CF1617"/>
    <w:rsid w:val="00CF2502"/>
    <w:rsid w:val="00CF2597"/>
    <w:rsid w:val="00CF2F20"/>
    <w:rsid w:val="00CF391A"/>
    <w:rsid w:val="00CF4043"/>
    <w:rsid w:val="00CF480D"/>
    <w:rsid w:val="00CF54E0"/>
    <w:rsid w:val="00D024A5"/>
    <w:rsid w:val="00D025F1"/>
    <w:rsid w:val="00D02B40"/>
    <w:rsid w:val="00D03115"/>
    <w:rsid w:val="00D03258"/>
    <w:rsid w:val="00D0412C"/>
    <w:rsid w:val="00D04299"/>
    <w:rsid w:val="00D05F38"/>
    <w:rsid w:val="00D06836"/>
    <w:rsid w:val="00D0684C"/>
    <w:rsid w:val="00D06A9B"/>
    <w:rsid w:val="00D07680"/>
    <w:rsid w:val="00D109DE"/>
    <w:rsid w:val="00D10A98"/>
    <w:rsid w:val="00D11841"/>
    <w:rsid w:val="00D11EF9"/>
    <w:rsid w:val="00D1225E"/>
    <w:rsid w:val="00D12D3F"/>
    <w:rsid w:val="00D139F9"/>
    <w:rsid w:val="00D14143"/>
    <w:rsid w:val="00D15A90"/>
    <w:rsid w:val="00D169E7"/>
    <w:rsid w:val="00D16E7D"/>
    <w:rsid w:val="00D200B6"/>
    <w:rsid w:val="00D208EF"/>
    <w:rsid w:val="00D210BF"/>
    <w:rsid w:val="00D214D0"/>
    <w:rsid w:val="00D221D1"/>
    <w:rsid w:val="00D22E97"/>
    <w:rsid w:val="00D2399F"/>
    <w:rsid w:val="00D241DB"/>
    <w:rsid w:val="00D247F1"/>
    <w:rsid w:val="00D249D0"/>
    <w:rsid w:val="00D26615"/>
    <w:rsid w:val="00D26689"/>
    <w:rsid w:val="00D26A67"/>
    <w:rsid w:val="00D27506"/>
    <w:rsid w:val="00D275A5"/>
    <w:rsid w:val="00D276DF"/>
    <w:rsid w:val="00D311E6"/>
    <w:rsid w:val="00D31487"/>
    <w:rsid w:val="00D33935"/>
    <w:rsid w:val="00D33AA5"/>
    <w:rsid w:val="00D33C5B"/>
    <w:rsid w:val="00D346AB"/>
    <w:rsid w:val="00D34AAD"/>
    <w:rsid w:val="00D34E80"/>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50FA3"/>
    <w:rsid w:val="00D51F65"/>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3C8"/>
    <w:rsid w:val="00D64414"/>
    <w:rsid w:val="00D64539"/>
    <w:rsid w:val="00D65217"/>
    <w:rsid w:val="00D654FA"/>
    <w:rsid w:val="00D65F1E"/>
    <w:rsid w:val="00D671D1"/>
    <w:rsid w:val="00D676F0"/>
    <w:rsid w:val="00D7001F"/>
    <w:rsid w:val="00D70256"/>
    <w:rsid w:val="00D7265E"/>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98B"/>
    <w:rsid w:val="00D8304B"/>
    <w:rsid w:val="00D83664"/>
    <w:rsid w:val="00D84BD8"/>
    <w:rsid w:val="00D85329"/>
    <w:rsid w:val="00D85804"/>
    <w:rsid w:val="00D85A72"/>
    <w:rsid w:val="00D85A9B"/>
    <w:rsid w:val="00D85EFD"/>
    <w:rsid w:val="00D8602A"/>
    <w:rsid w:val="00D86407"/>
    <w:rsid w:val="00D865CE"/>
    <w:rsid w:val="00D8680E"/>
    <w:rsid w:val="00D8764F"/>
    <w:rsid w:val="00D90163"/>
    <w:rsid w:val="00D905D2"/>
    <w:rsid w:val="00D90DDC"/>
    <w:rsid w:val="00D90F14"/>
    <w:rsid w:val="00D91F1B"/>
    <w:rsid w:val="00D922F8"/>
    <w:rsid w:val="00D926B2"/>
    <w:rsid w:val="00D926BF"/>
    <w:rsid w:val="00D92D85"/>
    <w:rsid w:val="00D93259"/>
    <w:rsid w:val="00D932C7"/>
    <w:rsid w:val="00D93CEB"/>
    <w:rsid w:val="00D94545"/>
    <w:rsid w:val="00D947C0"/>
    <w:rsid w:val="00D9487E"/>
    <w:rsid w:val="00D95704"/>
    <w:rsid w:val="00D95EE2"/>
    <w:rsid w:val="00D9641B"/>
    <w:rsid w:val="00D96F27"/>
    <w:rsid w:val="00DA01CB"/>
    <w:rsid w:val="00DA158D"/>
    <w:rsid w:val="00DA1772"/>
    <w:rsid w:val="00DA1FA8"/>
    <w:rsid w:val="00DA2CB7"/>
    <w:rsid w:val="00DA2CF1"/>
    <w:rsid w:val="00DA3AC7"/>
    <w:rsid w:val="00DA3EB0"/>
    <w:rsid w:val="00DA5AC2"/>
    <w:rsid w:val="00DA6194"/>
    <w:rsid w:val="00DA625C"/>
    <w:rsid w:val="00DA6E08"/>
    <w:rsid w:val="00DA7E52"/>
    <w:rsid w:val="00DB0204"/>
    <w:rsid w:val="00DB0B10"/>
    <w:rsid w:val="00DB148E"/>
    <w:rsid w:val="00DB168F"/>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46F0"/>
    <w:rsid w:val="00DC4E4C"/>
    <w:rsid w:val="00DC59C7"/>
    <w:rsid w:val="00DC5C3D"/>
    <w:rsid w:val="00DC6A60"/>
    <w:rsid w:val="00DC77BB"/>
    <w:rsid w:val="00DD0B60"/>
    <w:rsid w:val="00DD14B6"/>
    <w:rsid w:val="00DD1B17"/>
    <w:rsid w:val="00DD1E22"/>
    <w:rsid w:val="00DD2072"/>
    <w:rsid w:val="00DD20D6"/>
    <w:rsid w:val="00DD238E"/>
    <w:rsid w:val="00DD4B34"/>
    <w:rsid w:val="00DD691C"/>
    <w:rsid w:val="00DD6F79"/>
    <w:rsid w:val="00DD7256"/>
    <w:rsid w:val="00DD7747"/>
    <w:rsid w:val="00DE059F"/>
    <w:rsid w:val="00DE0A1B"/>
    <w:rsid w:val="00DE0FB0"/>
    <w:rsid w:val="00DE2EFE"/>
    <w:rsid w:val="00DE58F0"/>
    <w:rsid w:val="00DE7499"/>
    <w:rsid w:val="00DF0940"/>
    <w:rsid w:val="00DF109F"/>
    <w:rsid w:val="00DF14FD"/>
    <w:rsid w:val="00DF1841"/>
    <w:rsid w:val="00DF1B2C"/>
    <w:rsid w:val="00DF201F"/>
    <w:rsid w:val="00DF210D"/>
    <w:rsid w:val="00DF225A"/>
    <w:rsid w:val="00DF23F5"/>
    <w:rsid w:val="00DF280C"/>
    <w:rsid w:val="00DF5233"/>
    <w:rsid w:val="00DF6245"/>
    <w:rsid w:val="00DF74C1"/>
    <w:rsid w:val="00E000A9"/>
    <w:rsid w:val="00E002FA"/>
    <w:rsid w:val="00E0077F"/>
    <w:rsid w:val="00E009BA"/>
    <w:rsid w:val="00E00B84"/>
    <w:rsid w:val="00E00BCC"/>
    <w:rsid w:val="00E012C2"/>
    <w:rsid w:val="00E01BE8"/>
    <w:rsid w:val="00E021B9"/>
    <w:rsid w:val="00E0231C"/>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4D9"/>
    <w:rsid w:val="00E155B1"/>
    <w:rsid w:val="00E161A3"/>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771"/>
    <w:rsid w:val="00E2742B"/>
    <w:rsid w:val="00E27FBD"/>
    <w:rsid w:val="00E30E0A"/>
    <w:rsid w:val="00E312DB"/>
    <w:rsid w:val="00E31BD1"/>
    <w:rsid w:val="00E32E6E"/>
    <w:rsid w:val="00E33F0C"/>
    <w:rsid w:val="00E34532"/>
    <w:rsid w:val="00E35478"/>
    <w:rsid w:val="00E35CC0"/>
    <w:rsid w:val="00E364D4"/>
    <w:rsid w:val="00E3650B"/>
    <w:rsid w:val="00E365A3"/>
    <w:rsid w:val="00E36702"/>
    <w:rsid w:val="00E378AD"/>
    <w:rsid w:val="00E40374"/>
    <w:rsid w:val="00E40ACA"/>
    <w:rsid w:val="00E40DB3"/>
    <w:rsid w:val="00E40EBA"/>
    <w:rsid w:val="00E4146C"/>
    <w:rsid w:val="00E4286E"/>
    <w:rsid w:val="00E43E07"/>
    <w:rsid w:val="00E44733"/>
    <w:rsid w:val="00E45A80"/>
    <w:rsid w:val="00E45AEC"/>
    <w:rsid w:val="00E45C45"/>
    <w:rsid w:val="00E469B6"/>
    <w:rsid w:val="00E50131"/>
    <w:rsid w:val="00E5056E"/>
    <w:rsid w:val="00E523FC"/>
    <w:rsid w:val="00E52D0E"/>
    <w:rsid w:val="00E52FA6"/>
    <w:rsid w:val="00E5479C"/>
    <w:rsid w:val="00E54F3E"/>
    <w:rsid w:val="00E5525E"/>
    <w:rsid w:val="00E55AA3"/>
    <w:rsid w:val="00E56769"/>
    <w:rsid w:val="00E56B94"/>
    <w:rsid w:val="00E56D9D"/>
    <w:rsid w:val="00E609D7"/>
    <w:rsid w:val="00E61465"/>
    <w:rsid w:val="00E61ED0"/>
    <w:rsid w:val="00E620AD"/>
    <w:rsid w:val="00E62835"/>
    <w:rsid w:val="00E62BDE"/>
    <w:rsid w:val="00E62FCB"/>
    <w:rsid w:val="00E62FF5"/>
    <w:rsid w:val="00E63A6D"/>
    <w:rsid w:val="00E63BC6"/>
    <w:rsid w:val="00E64528"/>
    <w:rsid w:val="00E648C1"/>
    <w:rsid w:val="00E65D6A"/>
    <w:rsid w:val="00E66303"/>
    <w:rsid w:val="00E66CC5"/>
    <w:rsid w:val="00E66E0C"/>
    <w:rsid w:val="00E66FB5"/>
    <w:rsid w:val="00E66FD5"/>
    <w:rsid w:val="00E670D0"/>
    <w:rsid w:val="00E67238"/>
    <w:rsid w:val="00E672E7"/>
    <w:rsid w:val="00E67565"/>
    <w:rsid w:val="00E67AE0"/>
    <w:rsid w:val="00E67E70"/>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36E0"/>
    <w:rsid w:val="00E940DA"/>
    <w:rsid w:val="00E944AD"/>
    <w:rsid w:val="00E948DB"/>
    <w:rsid w:val="00E9514F"/>
    <w:rsid w:val="00E95DAD"/>
    <w:rsid w:val="00E95E3B"/>
    <w:rsid w:val="00E9600C"/>
    <w:rsid w:val="00E97A0C"/>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22E"/>
    <w:rsid w:val="00EB1A5A"/>
    <w:rsid w:val="00EB1F3E"/>
    <w:rsid w:val="00EB20F6"/>
    <w:rsid w:val="00EB24FE"/>
    <w:rsid w:val="00EB2A0C"/>
    <w:rsid w:val="00EB34FB"/>
    <w:rsid w:val="00EB4302"/>
    <w:rsid w:val="00EB506D"/>
    <w:rsid w:val="00EB5F56"/>
    <w:rsid w:val="00EB62D9"/>
    <w:rsid w:val="00EB7408"/>
    <w:rsid w:val="00EB7C15"/>
    <w:rsid w:val="00EC09D9"/>
    <w:rsid w:val="00EC1201"/>
    <w:rsid w:val="00EC1C95"/>
    <w:rsid w:val="00EC211D"/>
    <w:rsid w:val="00EC219D"/>
    <w:rsid w:val="00EC3693"/>
    <w:rsid w:val="00EC396B"/>
    <w:rsid w:val="00EC41E7"/>
    <w:rsid w:val="00EC4833"/>
    <w:rsid w:val="00EC4B46"/>
    <w:rsid w:val="00EC59F4"/>
    <w:rsid w:val="00EC5EDB"/>
    <w:rsid w:val="00EC621D"/>
    <w:rsid w:val="00EC73C5"/>
    <w:rsid w:val="00EC7A64"/>
    <w:rsid w:val="00ED03B6"/>
    <w:rsid w:val="00ED0766"/>
    <w:rsid w:val="00ED0C0C"/>
    <w:rsid w:val="00ED1055"/>
    <w:rsid w:val="00ED106D"/>
    <w:rsid w:val="00ED134C"/>
    <w:rsid w:val="00ED294D"/>
    <w:rsid w:val="00ED44C7"/>
    <w:rsid w:val="00ED58EC"/>
    <w:rsid w:val="00ED7B10"/>
    <w:rsid w:val="00EE00AE"/>
    <w:rsid w:val="00EE0F88"/>
    <w:rsid w:val="00EE12F5"/>
    <w:rsid w:val="00EE1828"/>
    <w:rsid w:val="00EE2983"/>
    <w:rsid w:val="00EE47DE"/>
    <w:rsid w:val="00EE57AC"/>
    <w:rsid w:val="00EE6D7D"/>
    <w:rsid w:val="00EE71C8"/>
    <w:rsid w:val="00EE7FB6"/>
    <w:rsid w:val="00EF0008"/>
    <w:rsid w:val="00EF0762"/>
    <w:rsid w:val="00EF1382"/>
    <w:rsid w:val="00EF32FF"/>
    <w:rsid w:val="00EF42BB"/>
    <w:rsid w:val="00EF4630"/>
    <w:rsid w:val="00EF59CA"/>
    <w:rsid w:val="00EF7A4D"/>
    <w:rsid w:val="00EF7E0B"/>
    <w:rsid w:val="00F0145A"/>
    <w:rsid w:val="00F015E3"/>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2BA"/>
    <w:rsid w:val="00F1779F"/>
    <w:rsid w:val="00F20A8C"/>
    <w:rsid w:val="00F226CF"/>
    <w:rsid w:val="00F23190"/>
    <w:rsid w:val="00F23891"/>
    <w:rsid w:val="00F23D39"/>
    <w:rsid w:val="00F26044"/>
    <w:rsid w:val="00F26A38"/>
    <w:rsid w:val="00F27808"/>
    <w:rsid w:val="00F306DB"/>
    <w:rsid w:val="00F3078F"/>
    <w:rsid w:val="00F3177B"/>
    <w:rsid w:val="00F31869"/>
    <w:rsid w:val="00F31F86"/>
    <w:rsid w:val="00F3350F"/>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8D3"/>
    <w:rsid w:val="00F4383F"/>
    <w:rsid w:val="00F43DD3"/>
    <w:rsid w:val="00F44BDB"/>
    <w:rsid w:val="00F45AC4"/>
    <w:rsid w:val="00F4650B"/>
    <w:rsid w:val="00F46799"/>
    <w:rsid w:val="00F47291"/>
    <w:rsid w:val="00F51CB3"/>
    <w:rsid w:val="00F52484"/>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BD9"/>
    <w:rsid w:val="00F629CF"/>
    <w:rsid w:val="00F62A36"/>
    <w:rsid w:val="00F62BFE"/>
    <w:rsid w:val="00F64A6B"/>
    <w:rsid w:val="00F64BDA"/>
    <w:rsid w:val="00F65935"/>
    <w:rsid w:val="00F65ABA"/>
    <w:rsid w:val="00F66175"/>
    <w:rsid w:val="00F66A21"/>
    <w:rsid w:val="00F67929"/>
    <w:rsid w:val="00F70486"/>
    <w:rsid w:val="00F707BB"/>
    <w:rsid w:val="00F70880"/>
    <w:rsid w:val="00F717E8"/>
    <w:rsid w:val="00F723FF"/>
    <w:rsid w:val="00F7283E"/>
    <w:rsid w:val="00F729B0"/>
    <w:rsid w:val="00F74973"/>
    <w:rsid w:val="00F75191"/>
    <w:rsid w:val="00F7572B"/>
    <w:rsid w:val="00F75D9B"/>
    <w:rsid w:val="00F761EE"/>
    <w:rsid w:val="00F778AF"/>
    <w:rsid w:val="00F77AD7"/>
    <w:rsid w:val="00F80471"/>
    <w:rsid w:val="00F80C3E"/>
    <w:rsid w:val="00F81F63"/>
    <w:rsid w:val="00F82599"/>
    <w:rsid w:val="00F82EB8"/>
    <w:rsid w:val="00F82EFB"/>
    <w:rsid w:val="00F82F18"/>
    <w:rsid w:val="00F83838"/>
    <w:rsid w:val="00F84273"/>
    <w:rsid w:val="00F84601"/>
    <w:rsid w:val="00F848A3"/>
    <w:rsid w:val="00F84932"/>
    <w:rsid w:val="00F859A1"/>
    <w:rsid w:val="00F86339"/>
    <w:rsid w:val="00F86925"/>
    <w:rsid w:val="00F87533"/>
    <w:rsid w:val="00F903C5"/>
    <w:rsid w:val="00F9074D"/>
    <w:rsid w:val="00F919FF"/>
    <w:rsid w:val="00F9266D"/>
    <w:rsid w:val="00F93097"/>
    <w:rsid w:val="00F93182"/>
    <w:rsid w:val="00F93A56"/>
    <w:rsid w:val="00F942C9"/>
    <w:rsid w:val="00F952B4"/>
    <w:rsid w:val="00F96CCC"/>
    <w:rsid w:val="00F973CB"/>
    <w:rsid w:val="00F9765B"/>
    <w:rsid w:val="00F97691"/>
    <w:rsid w:val="00F97935"/>
    <w:rsid w:val="00FA0C29"/>
    <w:rsid w:val="00FA0CA0"/>
    <w:rsid w:val="00FA10A1"/>
    <w:rsid w:val="00FA157B"/>
    <w:rsid w:val="00FA20E8"/>
    <w:rsid w:val="00FA2359"/>
    <w:rsid w:val="00FA247F"/>
    <w:rsid w:val="00FA2F48"/>
    <w:rsid w:val="00FA2F68"/>
    <w:rsid w:val="00FA3CC8"/>
    <w:rsid w:val="00FA4046"/>
    <w:rsid w:val="00FA4740"/>
    <w:rsid w:val="00FA5309"/>
    <w:rsid w:val="00FA6529"/>
    <w:rsid w:val="00FA6551"/>
    <w:rsid w:val="00FA6C16"/>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48DE"/>
    <w:rsid w:val="00FC4948"/>
    <w:rsid w:val="00FC5365"/>
    <w:rsid w:val="00FC59D6"/>
    <w:rsid w:val="00FC61C5"/>
    <w:rsid w:val="00FC6242"/>
    <w:rsid w:val="00FC7019"/>
    <w:rsid w:val="00FC7053"/>
    <w:rsid w:val="00FC7352"/>
    <w:rsid w:val="00FC73E2"/>
    <w:rsid w:val="00FC78BE"/>
    <w:rsid w:val="00FD0AFD"/>
    <w:rsid w:val="00FD158C"/>
    <w:rsid w:val="00FD171C"/>
    <w:rsid w:val="00FD1B0B"/>
    <w:rsid w:val="00FD35D9"/>
    <w:rsid w:val="00FD483E"/>
    <w:rsid w:val="00FD5483"/>
    <w:rsid w:val="00FD5A58"/>
    <w:rsid w:val="00FD5E91"/>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628F"/>
    <w:rsid w:val="00FE65E9"/>
    <w:rsid w:val="00FE69A7"/>
    <w:rsid w:val="00FE7117"/>
    <w:rsid w:val="00FE74D6"/>
    <w:rsid w:val="00FE773A"/>
    <w:rsid w:val="00FF2B02"/>
    <w:rsid w:val="00FF357F"/>
    <w:rsid w:val="00FF35FB"/>
    <w:rsid w:val="00FF3F04"/>
    <w:rsid w:val="00FF5F4E"/>
    <w:rsid w:val="00FF71F1"/>
    <w:rsid w:val="00FF72B5"/>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E0000"/>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2988347">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5258440">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4134596">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0625457">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03403392">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s://glitch.com/edit/" TargetMode="External"/><Relationship Id="rId63"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emf"/><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hubs.mozilla.com/jkemrr4" TargetMode="External"/><Relationship Id="rId58" Type="http://schemas.openxmlformats.org/officeDocument/2006/relationships/hyperlink" Target="https://developer.oculus.com/documentation/web/webxr-perf/?intern_source=devblog&amp;intern_content=project-flowerbed-a-webxr-case-study" TargetMode="External"/><Relationship Id="rId5" Type="http://schemas.openxmlformats.org/officeDocument/2006/relationships/numbering" Target="numbering.xml"/><Relationship Id="rId61" Type="http://schemas.openxmlformats.org/officeDocument/2006/relationships/header" Target="header2.xml"/><Relationship Id="rId19" Type="http://schemas.openxmlformats.org/officeDocument/2006/relationships/image" Target="media/image4.svg"/><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svg"/><Relationship Id="rId43" Type="http://schemas.openxmlformats.org/officeDocument/2006/relationships/image" Target="media/image28.png"/><Relationship Id="rId48" Type="http://schemas.openxmlformats.org/officeDocument/2006/relationships/image" Target="media/image33.svg"/><Relationship Id="rId56" Type="http://schemas.openxmlformats.org/officeDocument/2006/relationships/image" Target="media/image36.png"/><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foam-jumpy-dianella.glitch.me"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eader" Target="header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s://interesting-parallel-bit.glitch.me"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hyperlink" Target="https://hubs.mozilla.com/bBJ9sxc?hub_invite_id=Lr9efka" TargetMode="External"/><Relationship Id="rId60"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customXml/itemProps3.xml><?xml version="1.0" encoding="utf-8"?>
<ds:datastoreItem xmlns:ds="http://schemas.openxmlformats.org/officeDocument/2006/customXml" ds:itemID="{62D0594E-38CA-4A05-A708-BB50937E2668}">
  <ds:schemaRefs>
    <ds:schemaRef ds:uri="http://schemas.microsoft.com/sharepoint/v3/contenttype/forms"/>
  </ds:schemaRefs>
</ds:datastoreItem>
</file>

<file path=customXml/itemProps4.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13588</TotalTime>
  <Pages>71</Pages>
  <Words>68032</Words>
  <Characters>387788</Characters>
  <Application>Microsoft Office Word</Application>
  <DocSecurity>0</DocSecurity>
  <Lines>3231</Lines>
  <Paragraphs>909</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454911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132</cp:revision>
  <cp:lastPrinted>2023-11-02T09:14:00Z</cp:lastPrinted>
  <dcterms:created xsi:type="dcterms:W3CDTF">2023-08-27T13:40:00Z</dcterms:created>
  <dcterms:modified xsi:type="dcterms:W3CDTF">2023-11-08T07:28:00Z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id="SZ4C6156"/&gt;&lt;style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