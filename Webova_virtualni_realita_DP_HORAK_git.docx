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9668002"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6C458C">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niRWplzK/3goMG8O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w:t>
      </w:r>
      <w:r w:rsidRPr="00957EA9">
        <w:t>3D map</w:t>
      </w:r>
      <w:r w:rsidRPr="00957EA9">
        <w:t xml:space="preserve">u </w:t>
      </w:r>
      <w:r w:rsidRPr="00957EA9">
        <w:t xml:space="preserve">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83DDAA9"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6C458C">
        <w:instrText xml:space="preserve"> ADDIN ZOTERO_ITEM CSL_CITATION {"citationID":"3CtlPLsy","properties":{"formattedCitation":"(Coltekin et al. 2020)","plainCitation":"(Coltekin et al. 2020)","noteIndex":0},"citationItems":[{"id":"niRWplzK/ZLutu4D4","uris":["http://zotero.org/groups/4599106/items/F54Y7ICM"],"itemData":{"id":"9DyV48Zt/oRbg8WmZ","type":"article-journal","abstract":"This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BD3EFA">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2F8A8AC"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6C458C">
        <w:instrText xml:space="preserve"> ADDIN ZOTERO_ITEM CSL_CITATION {"citationID":"1qIlQgrk","properties":{"formattedCitation":"(Coltekin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AB907F7"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6C458C">
        <w:instrText xml:space="preserve"> ADDIN ZOTERO_ITEM CSL_CITATION {"citationID":"o3pU5io5","properties":{"formattedCitation":"(Coltekin et al. 2020)","plainCitation":"(Coltekin et al. 2020)","noteIndex":0},"citationItems":[{"id":"niRWplzK/ZLutu4D4","uris":["http://zotero.org/groups/4599106/items/F54Y7ICM"],"itemData":{"id":"9DyV48Zt/oRbg8WmZ","type":"article-journal","abstract":"This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6D8E1BB" w:rsidR="00B972DB" w:rsidRDefault="00B972DB" w:rsidP="00B972DB">
      <w:pPr>
        <w:pStyle w:val="Caption"/>
        <w:keepNext/>
      </w:pPr>
      <w:r>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EBBC3B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C458C">
        <w:instrText xml:space="preserve"> ADDIN ZOTERO_ITEM CSL_CITATION {"citationID":"Vvs5N4QI","properties":{"formattedCitation":"(Coltekin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06F1C71F">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EC3571C">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12E41C2C" w:rsidR="00AB45B4" w:rsidRDefault="00AB45B4" w:rsidP="00331DCE">
      <w:pPr>
        <w:pStyle w:val="Normlnprvnodsazen"/>
      </w:pPr>
      <w:r w:rsidRPr="001F6849">
        <w:t xml:space="preserve">Jako důležitou problematiku zmiňuje </w:t>
      </w:r>
      <w:r w:rsidRPr="001F6849">
        <w:fldChar w:fldCharType="begin"/>
      </w:r>
      <w:r w:rsidR="006C458C">
        <w:instrText xml:space="preserve"> ADDIN ZOTERO_ITEM CSL_CITATION {"citationID":"pyYXfhhk","properties":{"formattedCitation":"(Coltekin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6C458C">
        <w:instrText xml:space="preserve"> ADDIN ZOTERO_ITEM CSL_CITATION {"citationID":"cz6cyLsT","properties":{"formattedCitation":"(Coltekin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D942DED"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B71937">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 &amp;ndash; A FOCUS ON VIRTUAL REALITY ENVIRONMENT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w:t>
      </w:r>
      <w:proofErr w:type="spellStart"/>
      <w:r w:rsidR="00B71937" w:rsidRPr="00B71937">
        <w:rPr>
          <w:rFonts w:cs="Times New Roman"/>
          <w:szCs w:val="24"/>
        </w:rPr>
        <w:t>Çöltekin</w:t>
      </w:r>
      <w:proofErr w:type="spellEnd"/>
      <w:r w:rsidR="00B71937" w:rsidRPr="00B71937">
        <w:rPr>
          <w:rFonts w:cs="Times New Roman"/>
          <w:szCs w:val="24"/>
        </w:rPr>
        <w:t xml:space="preserve">, </w:t>
      </w:r>
      <w:proofErr w:type="spellStart"/>
      <w:r w:rsidR="00B71937" w:rsidRPr="00B71937">
        <w:rPr>
          <w:rFonts w:cs="Times New Roman"/>
          <w:szCs w:val="24"/>
        </w:rPr>
        <w:t>Lokka</w:t>
      </w:r>
      <w:proofErr w:type="spellEnd"/>
      <w:r w:rsidR="00B71937" w:rsidRPr="00B71937">
        <w:rPr>
          <w:rFonts w:cs="Times New Roman"/>
          <w:szCs w:val="24"/>
        </w:rPr>
        <w:t xml:space="preserve">, </w:t>
      </w:r>
      <w:proofErr w:type="spellStart"/>
      <w:r w:rsidR="00B71937" w:rsidRPr="00B71937">
        <w:rPr>
          <w:rFonts w:cs="Times New Roman"/>
          <w:szCs w:val="24"/>
        </w:rPr>
        <w:t>Zahner</w:t>
      </w:r>
      <w:proofErr w:type="spellEnd"/>
      <w:r w:rsidR="00B71937" w:rsidRPr="00B71937">
        <w:rPr>
          <w:rFonts w:cs="Times New Roman"/>
          <w:szCs w:val="24"/>
        </w:rPr>
        <w:t xml:space="preserve"> 2016)</w:t>
      </w:r>
      <w:r w:rsidR="00B71937">
        <w:fldChar w:fldCharType="end"/>
      </w:r>
    </w:p>
    <w:p w14:paraId="3E7A8760" w14:textId="71E357F6"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6C458C">
        <w:instrText xml:space="preserve"> ADDIN ZOTERO_ITEM CSL_CITATION {"citationID":"Qk91xJhn","properties":{"formattedCitation":"(Coltekin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77777777"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491A952" w14:textId="77777777" w:rsidR="006C458C" w:rsidRDefault="006C458C" w:rsidP="006C458C">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w:t>
      </w:r>
      <w:proofErr w:type="spellStart"/>
      <w:r w:rsidRPr="000D323F">
        <w:t>Khronos</w:t>
      </w:r>
      <w:proofErr w:type="spellEnd"/>
      <w:r w:rsidRPr="000D323F">
        <w:t xml:space="preserve">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w:t>
      </w:r>
      <w:proofErr w:type="spellStart"/>
      <w:r w:rsidRPr="00615C3B">
        <w:t>Geospatial</w:t>
      </w:r>
      <w:proofErr w:type="spellEnd"/>
      <w:r w:rsidRPr="00615C3B">
        <w:t xml:space="preserve"> </w:t>
      </w:r>
      <w:proofErr w:type="spellStart"/>
      <w:r w:rsidRPr="00615C3B">
        <w:t>Webinar</w:t>
      </w:r>
      <w:proofErr w:type="spellEnd"/>
      <w:r w:rsidRPr="00615C3B">
        <w:t xml:space="preserve">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2A3498C0"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w:t>
      </w:r>
      <w:proofErr w:type="spellStart"/>
      <w:r w:rsidR="006C458C" w:rsidRPr="006C458C">
        <w:t>EduTech</w:t>
      </w:r>
      <w:proofErr w:type="spellEnd"/>
      <w:r w:rsidR="006C458C" w:rsidRPr="006C458C">
        <w:t xml:space="preserve"> </w:t>
      </w:r>
      <w:proofErr w:type="spellStart"/>
      <w:r w:rsidR="006C458C" w:rsidRPr="006C458C">
        <w:t>Contributors</w:t>
      </w:r>
      <w:proofErr w:type="spellEnd"/>
      <w:r w:rsidR="006C458C" w:rsidRPr="006C458C">
        <w:t xml:space="preserve">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0218088D" w14:textId="77777777" w:rsidR="00EF0008"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362ECD87" w:rsidR="0078088F" w:rsidRPr="00BD3EFA" w:rsidRDefault="00D81069" w:rsidP="003B280C">
      <w:pPr>
        <w:pStyle w:val="Normlnprvnodsazen"/>
        <w:rPr>
          <w:lang w:val="en-US"/>
        </w:rPr>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1F514AD" w14:textId="582C77F0" w:rsidR="00B71937" w:rsidRPr="00B71937" w:rsidRDefault="00B358A5" w:rsidP="00B71937">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proofErr w:type="spellStart"/>
      <w:r w:rsidRPr="00B358A5">
        <w:lastRenderedPageBreak/>
        <w:t>Contributors</w:t>
      </w:r>
      <w:proofErr w:type="spellEnd"/>
      <w:r w:rsidRPr="00B358A5">
        <w:t xml:space="preserve">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t>shadows</w:t>
      </w:r>
      <w:proofErr w:type="spellEnd"/>
      <w:r w:rsidR="00BC581D">
        <w:t xml:space="preserve"> </w:t>
      </w:r>
      <w:proofErr w:type="spellStart"/>
      <w:r w:rsidR="00BC581D">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w:t>
      </w:r>
      <w:r w:rsidR="00FA6C16" w:rsidRPr="00FA6C16">
        <w:t xml:space="preserve">vizualizaci dat na webu ve virtuální realitě </w:t>
      </w:r>
      <w:r w:rsidR="00FA6C16" w:rsidRPr="00FA6C16">
        <w:t xml:space="preserve">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w:t>
      </w:r>
      <w:proofErr w:type="spellStart"/>
      <w:r w:rsidR="00B95DF6" w:rsidRPr="00B95DF6">
        <w:t>Godber</w:t>
      </w:r>
      <w:proofErr w:type="spellEnd"/>
      <w:r w:rsidR="00B95DF6" w:rsidRPr="00B95DF6">
        <w:t xml:space="preserve">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lastRenderedPageBreak/>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w:t>
      </w:r>
      <w:r w:rsidR="00C90E92" w:rsidRPr="001F6849">
        <w:lastRenderedPageBreak/>
        <w:t xml:space="preserve">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3"/>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454AE9F6" w14:textId="310418F0" w:rsidR="00467A7E" w:rsidRPr="00467A7E" w:rsidRDefault="00884108" w:rsidP="00467A7E">
      <w:r>
        <w:t xml:space="preserve">Ačkoliv se jedná o desktopové aplikace, jak bylo zmíněno výše existují způsoby, jakými je možné herní </w:t>
      </w:r>
      <w:proofErr w:type="spellStart"/>
      <w:r>
        <w:t>enginy</w:t>
      </w:r>
      <w:proofErr w:type="spellEnd"/>
      <w:r>
        <w:t xml:space="preserve"> zapojit od tvorby </w:t>
      </w:r>
      <w:r w:rsidR="00467A7E">
        <w:t>virtuální</w:t>
      </w:r>
      <w:r>
        <w:t xml:space="preserve"> reality pro webové prostředí. Primárním </w:t>
      </w:r>
      <w:r w:rsidR="0052065A">
        <w:t>způsobem,</w:t>
      </w:r>
      <w:r>
        <w:t xml:space="preserve"> jakým je možné propojit tvorbu v herních </w:t>
      </w:r>
      <w:proofErr w:type="spellStart"/>
      <w:r>
        <w:t>enignech</w:t>
      </w:r>
      <w:proofErr w:type="spellEnd"/>
      <w:r>
        <w:t xml:space="preserve"> s webem je</w:t>
      </w:r>
      <w:r w:rsidR="0052065A">
        <w:t xml:space="preserve"> </w:t>
      </w:r>
      <w:r w:rsidR="0052065A" w:rsidRPr="0052065A">
        <w:t xml:space="preserve">export kompletních projektů pomocí do </w:t>
      </w:r>
      <w:proofErr w:type="spellStart"/>
      <w:r w:rsidR="0052065A" w:rsidRPr="0052065A">
        <w:t>WebAssembly</w:t>
      </w:r>
      <w:proofErr w:type="spellEnd"/>
      <w:r w:rsidR="0052065A">
        <w:rPr>
          <w:rStyle w:val="FootnoteReference"/>
        </w:rPr>
        <w:footnoteReference w:id="3"/>
      </w:r>
      <w:r w:rsidR="0060296F">
        <w:t xml:space="preserve">, který pak interaguje s DOM a </w:t>
      </w:r>
      <w:proofErr w:type="spellStart"/>
      <w:r w:rsidR="0060296F">
        <w:t>WebGL</w:t>
      </w:r>
      <w:proofErr w:type="spellEnd"/>
      <w:r w:rsidR="0060296F">
        <w:t xml:space="preserve"> API, tedy </w:t>
      </w:r>
      <w:r w:rsidR="0052065A" w:rsidRPr="0052065A">
        <w:t>umož</w:t>
      </w:r>
      <w:r w:rsidR="0060296F">
        <w:t xml:space="preserve">nění </w:t>
      </w:r>
      <w:r w:rsidR="0052065A" w:rsidRPr="0052065A">
        <w:t>spuštění scén ve webovém prostředí. Toto je však umožněno na úkor rychlosti prototypování a iteracím ve vývoji samotné scény.</w:t>
      </w:r>
      <w:r w:rsidR="00467A7E">
        <w:t xml:space="preserve"> Rychlost iterací se </w:t>
      </w:r>
      <w:proofErr w:type="gramStart"/>
      <w:r w:rsidR="00467A7E">
        <w:t>snaží</w:t>
      </w:r>
      <w:proofErr w:type="gramEnd"/>
      <w:r w:rsidR="00467A7E">
        <w:t xml:space="preserve">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w:t>
      </w:r>
      <w:proofErr w:type="spellStart"/>
      <w:r w:rsidR="00897D31" w:rsidRPr="008F062B">
        <w:t>npm</w:t>
      </w:r>
      <w:proofErr w:type="spellEnd"/>
      <w:r w:rsidR="00897D31" w:rsidRPr="008F062B">
        <w:t xml:space="preserve">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 xml:space="preserve">(Meta </w:t>
      </w:r>
      <w:proofErr w:type="spellStart"/>
      <w:r w:rsidR="008F062B" w:rsidRPr="008F062B">
        <w:t>Developers</w:t>
      </w:r>
      <w:proofErr w:type="spellEnd"/>
      <w:r w:rsidR="008F062B" w:rsidRPr="008F062B">
        <w:t xml:space="preserve">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lastRenderedPageBreak/>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B75120">
        <w:t xml:space="preserve">Hlavním </w:t>
      </w:r>
      <w:r w:rsidR="00B75120">
        <w:t xml:space="preserve">komponentou </w:t>
      </w:r>
      <w:r w:rsidRPr="00B75120">
        <w:t>Three.js</w:t>
      </w:r>
      <w:r w:rsidR="00102064" w:rsidRPr="00B75120">
        <w:t xml:space="preserve"> je </w:t>
      </w:r>
      <w:proofErr w:type="spellStart"/>
      <w:r w:rsidR="00102064" w:rsidRPr="00B75120">
        <w:t>Renderer</w:t>
      </w:r>
      <w:proofErr w:type="spellEnd"/>
      <w:r w:rsidR="00102064" w:rsidRPr="00B75120">
        <w:t xml:space="preserve">, </w:t>
      </w:r>
      <w:r w:rsidRPr="00B75120">
        <w:t xml:space="preserve">který při poskytnutí Scény a Kamery umožní skrze </w:t>
      </w:r>
      <w:proofErr w:type="spellStart"/>
      <w:r w:rsidRPr="00B75120">
        <w:t>WebGL</w:t>
      </w:r>
      <w:proofErr w:type="spellEnd"/>
      <w:r w:rsidRPr="00B75120">
        <w:t xml:space="preserve"> vykreslit </w:t>
      </w:r>
      <w:r w:rsidR="00102064" w:rsidRPr="00B75120">
        <w:t>část 3D prostředí, které je v záběru kamery</w:t>
      </w:r>
      <w:r w:rsidRPr="00B75120">
        <w:t xml:space="preserve"> </w:t>
      </w:r>
      <w:r w:rsidR="00102064" w:rsidRPr="00B75120">
        <w:t xml:space="preserve">jakožto 2D obraz v rámci </w:t>
      </w:r>
      <w:r w:rsidRPr="00B75120">
        <w:rPr>
          <w:lang w:val="en-US"/>
        </w:rPr>
        <w:t>&lt;</w:t>
      </w:r>
      <w:proofErr w:type="spellStart"/>
      <w:r w:rsidRPr="00B75120">
        <w:t>canvas</w:t>
      </w:r>
      <w:proofErr w:type="spellEnd"/>
      <w:r w:rsidRPr="00B75120">
        <w:t>&gt;</w:t>
      </w:r>
      <w:r w:rsidR="00102064" w:rsidRPr="00B75120">
        <w:t xml:space="preserve"> HTML elementu. Hlavní strukturou Three.js je graf scény</w:t>
      </w:r>
      <w:r w:rsidR="00B31D05" w:rsidRPr="00B75120">
        <w:t>, který obsahuje objekty</w:t>
      </w:r>
      <w:r w:rsidR="00B31D05" w:rsidRPr="00B75120">
        <w:rPr>
          <w:lang w:val="en-US"/>
        </w:rPr>
        <w:t xml:space="preserve"> (viz. </w:t>
      </w:r>
      <w:proofErr w:type="spellStart"/>
      <w:r w:rsidR="00B31D05" w:rsidRPr="00B75120">
        <w:rPr>
          <w:lang w:val="en-US"/>
        </w:rPr>
        <w:t>Obr.X</w:t>
      </w:r>
      <w:proofErr w:type="spellEnd"/>
      <w:r w:rsidR="00B31D05" w:rsidRPr="00B75120">
        <w:rPr>
          <w:lang w:val="en-US"/>
        </w:rPr>
        <w:t xml:space="preserve">). </w:t>
      </w:r>
      <w:proofErr w:type="spellStart"/>
      <w:r w:rsidR="00B31D05" w:rsidRPr="00B75120">
        <w:rPr>
          <w:lang w:val="en-US"/>
        </w:rPr>
        <w:t>Stromová</w:t>
      </w:r>
      <w:proofErr w:type="spellEnd"/>
      <w:r w:rsidR="00B31D05" w:rsidRPr="00B75120">
        <w:rPr>
          <w:lang w:val="en-US"/>
        </w:rPr>
        <w:t xml:space="preserve"> </w:t>
      </w:r>
      <w:proofErr w:type="spellStart"/>
      <w:r w:rsidR="00B31D05" w:rsidRPr="00B75120">
        <w:rPr>
          <w:lang w:val="en-US"/>
        </w:rPr>
        <w:t>struktura</w:t>
      </w:r>
      <w:proofErr w:type="spellEnd"/>
      <w:r w:rsidR="00B31D05" w:rsidRPr="00B75120">
        <w:rPr>
          <w:lang w:val="en-US"/>
        </w:rPr>
        <w:t xml:space="preserve"> </w:t>
      </w:r>
      <w:proofErr w:type="spellStart"/>
      <w:r w:rsidR="00B31D05" w:rsidRPr="00B75120">
        <w:rPr>
          <w:lang w:val="en-US"/>
        </w:rPr>
        <w:t>určuje</w:t>
      </w:r>
      <w:proofErr w:type="spellEnd"/>
      <w:r w:rsidR="00B31D05" w:rsidRPr="00B75120">
        <w:rPr>
          <w:lang w:val="en-US"/>
        </w:rPr>
        <w:t xml:space="preserve"> </w:t>
      </w:r>
      <w:proofErr w:type="spellStart"/>
      <w:r w:rsidR="00B31D05" w:rsidRPr="00B75120">
        <w:rPr>
          <w:lang w:val="en-US"/>
        </w:rPr>
        <w:t>polohu</w:t>
      </w:r>
      <w:proofErr w:type="spellEnd"/>
      <w:r w:rsidR="00B31D05" w:rsidRPr="00B75120">
        <w:rPr>
          <w:lang w:val="en-US"/>
        </w:rPr>
        <w:t xml:space="preserve"> </w:t>
      </w:r>
      <w:proofErr w:type="gramStart"/>
      <w:r w:rsidR="00B31D05" w:rsidRPr="00B75120">
        <w:rPr>
          <w:lang w:val="en-US"/>
        </w:rPr>
        <w:t>a</w:t>
      </w:r>
      <w:proofErr w:type="gramEnd"/>
      <w:r w:rsidR="00B31D05" w:rsidRPr="00B75120">
        <w:rPr>
          <w:lang w:val="en-US"/>
        </w:rPr>
        <w:t xml:space="preserve"> </w:t>
      </w:r>
      <w:proofErr w:type="spellStart"/>
      <w:r w:rsidR="00B31D05" w:rsidRPr="00B75120">
        <w:rPr>
          <w:lang w:val="en-US"/>
        </w:rPr>
        <w:t>orientaci</w:t>
      </w:r>
      <w:proofErr w:type="spellEnd"/>
      <w:r w:rsidR="00B31D05" w:rsidRPr="00B75120">
        <w:rPr>
          <w:lang w:val="en-US"/>
        </w:rPr>
        <w:t xml:space="preserve"> </w:t>
      </w:r>
      <w:proofErr w:type="spellStart"/>
      <w:r w:rsidR="00B31D05" w:rsidRPr="00B75120">
        <w:rPr>
          <w:lang w:val="en-US"/>
        </w:rPr>
        <w:t>objektů</w:t>
      </w:r>
      <w:proofErr w:type="spellEnd"/>
      <w:r w:rsidR="00B31D05" w:rsidRPr="00B75120">
        <w:rPr>
          <w:lang w:val="en-US"/>
        </w:rPr>
        <w:t xml:space="preserve">, </w:t>
      </w:r>
      <w:r w:rsidR="00B31D05" w:rsidRPr="00B75120">
        <w:t xml:space="preserve">poloha objektu se určuje relativně k jeho rodičovskému objektu. </w:t>
      </w:r>
      <w:r w:rsidR="00B31D05" w:rsidRPr="00B75120">
        <w:rPr>
          <w:b/>
          <w:bCs/>
        </w:rPr>
        <w:t>Kamera</w:t>
      </w:r>
      <w:r w:rsidR="00B31D05" w:rsidRPr="00B75120">
        <w:t xml:space="preserve"> může být mimo scénu, jelikož může mít danou, popř. </w:t>
      </w:r>
      <w:proofErr w:type="spellStart"/>
      <w:r w:rsidR="00B31D05" w:rsidRPr="00B75120">
        <w:t>iteraktivní</w:t>
      </w:r>
      <w:proofErr w:type="spellEnd"/>
      <w:r w:rsidR="00B31D05" w:rsidRPr="00B75120">
        <w:t xml:space="preserve"> polohu, zároveň pokud má kamera rodičovský objekt a ten mění svou polohu v prostoru, kamera jej bude následovat.</w:t>
      </w:r>
      <w:r w:rsidR="00B75120">
        <w:t xml:space="preserve"> Specifika dalších komponent, jsou obdobná jejich obecnému popisu v (kap. X </w:t>
      </w:r>
      <w:proofErr w:type="spellStart"/>
      <w:r w:rsidR="00B75120">
        <w:t>Komponety</w:t>
      </w:r>
      <w:proofErr w:type="spellEnd"/>
      <w:r w:rsidR="00B75120">
        <w:t xml:space="preserve"> 3D scény)</w:t>
      </w:r>
      <w:r w:rsidR="008F062B">
        <w:t xml:space="preserve">. </w:t>
      </w:r>
    </w:p>
    <w:p w14:paraId="11E9F6D5" w14:textId="12FB2F61" w:rsidR="00B75120" w:rsidRDefault="00262EC3" w:rsidP="00B75120">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 xml:space="preserve">(Meta </w:t>
      </w:r>
      <w:proofErr w:type="spellStart"/>
      <w:r w:rsidR="007039CE" w:rsidRPr="007039CE">
        <w:t>Developers</w:t>
      </w:r>
      <w:proofErr w:type="spellEnd"/>
      <w:r w:rsidR="007039CE" w:rsidRPr="007039CE">
        <w:t xml:space="preserve"> 2022)</w:t>
      </w:r>
      <w:r w:rsidR="007039CE">
        <w:fldChar w:fldCharType="end"/>
      </w:r>
    </w:p>
    <w:p w14:paraId="2CBF1E76" w14:textId="77777777" w:rsidR="008F062B" w:rsidRPr="008F062B" w:rsidRDefault="008F062B" w:rsidP="008F062B">
      <w:pPr>
        <w:pStyle w:val="Normlnprvnodsazen"/>
        <w:ind w:firstLine="0"/>
        <w:rPr>
          <w:lang w:eastAsia="en-US"/>
        </w:rPr>
      </w:pP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lastRenderedPageBreak/>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1876E590" w14:textId="77777777" w:rsidR="00467A7E" w:rsidRPr="00467A7E" w:rsidRDefault="00467A7E" w:rsidP="00467A7E"/>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4"/>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5"/>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6"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7"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8"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4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00FE3C94" w14:textId="77777777" w:rsidR="00B95DF6" w:rsidRPr="00B95DF6" w:rsidRDefault="00B95DF6" w:rsidP="00B95DF6">
      <w:pPr>
        <w:rPr>
          <w:lang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CCADFA3" w:rsidR="00054069" w:rsidRPr="001F6849" w:rsidRDefault="00054069" w:rsidP="00054069">
      <w:pPr>
        <w:pStyle w:val="Normlnprvnodsazen"/>
        <w:ind w:firstLine="0"/>
      </w:pPr>
      <w:r w:rsidRPr="001F6849">
        <w:fldChar w:fldCharType="begin"/>
      </w:r>
      <w:r w:rsidR="006C458C">
        <w:instrText xml:space="preserve"> ADDIN ZOTERO_ITEM CSL_CITATION {"citationID":"cYRPxs8U","properties":{"formattedCitation":"(Coltekin et al. 2020)","plainCitation":"(Coltekin et al. 2020)","noteIndex":0},"citationItems":[{"id":"niRWplzK/ZLutu4D4","uris":["http://zotero.org/groups/4599106/items/F54Y7ICM"],"itemData":{"id":1274,"type":"article-journal","abstract":"This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1"/>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3"/>
          <w:footerReference w:type="default" r:id="rId54"/>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4941A" w14:textId="77777777" w:rsidR="004A5342" w:rsidRDefault="004A5342" w:rsidP="0057088F">
      <w:pPr>
        <w:spacing w:after="0" w:line="240" w:lineRule="auto"/>
      </w:pPr>
      <w:r>
        <w:separator/>
      </w:r>
    </w:p>
  </w:endnote>
  <w:endnote w:type="continuationSeparator" w:id="0">
    <w:p w14:paraId="26509A6E" w14:textId="77777777" w:rsidR="004A5342" w:rsidRDefault="004A534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3684C" w14:textId="77777777" w:rsidR="004A5342" w:rsidRDefault="004A5342" w:rsidP="0057088F">
      <w:pPr>
        <w:spacing w:after="0" w:line="240" w:lineRule="auto"/>
      </w:pPr>
      <w:r>
        <w:separator/>
      </w:r>
    </w:p>
  </w:footnote>
  <w:footnote w:type="continuationSeparator" w:id="0">
    <w:p w14:paraId="4466854E" w14:textId="77777777" w:rsidR="004A5342" w:rsidRDefault="004A5342"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w:t>
      </w:r>
      <w:proofErr w:type="gramStart"/>
      <w:r w:rsidR="0060296F">
        <w:t>jazyce</w:t>
      </w:r>
      <w:proofErr w:type="gramEnd"/>
      <w:r w:rsidR="0060296F">
        <w:t xml:space="preserv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4"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8"/>
  </w:num>
  <w:num w:numId="3" w16cid:durableId="1170680267">
    <w:abstractNumId w:val="14"/>
  </w:num>
  <w:num w:numId="4" w16cid:durableId="1796368114">
    <w:abstractNumId w:val="21"/>
  </w:num>
  <w:num w:numId="5" w16cid:durableId="300885919">
    <w:abstractNumId w:val="31"/>
  </w:num>
  <w:num w:numId="6" w16cid:durableId="521938209">
    <w:abstractNumId w:val="47"/>
  </w:num>
  <w:num w:numId="7" w16cid:durableId="619992562">
    <w:abstractNumId w:val="24"/>
  </w:num>
  <w:num w:numId="8" w16cid:durableId="208229350">
    <w:abstractNumId w:val="9"/>
  </w:num>
  <w:num w:numId="9" w16cid:durableId="2076317703">
    <w:abstractNumId w:val="16"/>
  </w:num>
  <w:num w:numId="10" w16cid:durableId="802234337">
    <w:abstractNumId w:val="29"/>
  </w:num>
  <w:num w:numId="11" w16cid:durableId="385684583">
    <w:abstractNumId w:val="20"/>
  </w:num>
  <w:num w:numId="12" w16cid:durableId="65956355">
    <w:abstractNumId w:val="43"/>
  </w:num>
  <w:num w:numId="13" w16cid:durableId="354035738">
    <w:abstractNumId w:val="51"/>
  </w:num>
  <w:num w:numId="14" w16cid:durableId="395475347">
    <w:abstractNumId w:val="1"/>
  </w:num>
  <w:num w:numId="15" w16cid:durableId="1336884254">
    <w:abstractNumId w:val="27"/>
  </w:num>
  <w:num w:numId="16" w16cid:durableId="757364363">
    <w:abstractNumId w:val="37"/>
  </w:num>
  <w:num w:numId="17" w16cid:durableId="2033720445">
    <w:abstractNumId w:val="52"/>
  </w:num>
  <w:num w:numId="18" w16cid:durableId="837696955">
    <w:abstractNumId w:val="45"/>
  </w:num>
  <w:num w:numId="19" w16cid:durableId="414474922">
    <w:abstractNumId w:val="26"/>
  </w:num>
  <w:num w:numId="20" w16cid:durableId="2059282820">
    <w:abstractNumId w:val="12"/>
  </w:num>
  <w:num w:numId="21" w16cid:durableId="1490631062">
    <w:abstractNumId w:val="25"/>
  </w:num>
  <w:num w:numId="22" w16cid:durableId="1901403376">
    <w:abstractNumId w:val="2"/>
  </w:num>
  <w:num w:numId="23" w16cid:durableId="901527545">
    <w:abstractNumId w:val="41"/>
  </w:num>
  <w:num w:numId="24" w16cid:durableId="13649980">
    <w:abstractNumId w:val="6"/>
  </w:num>
  <w:num w:numId="25" w16cid:durableId="1364744581">
    <w:abstractNumId w:val="13"/>
  </w:num>
  <w:num w:numId="26" w16cid:durableId="1671255231">
    <w:abstractNumId w:val="33"/>
  </w:num>
  <w:num w:numId="27" w16cid:durableId="1198667109">
    <w:abstractNumId w:val="46"/>
  </w:num>
  <w:num w:numId="28" w16cid:durableId="619802950">
    <w:abstractNumId w:val="4"/>
  </w:num>
  <w:num w:numId="29" w16cid:durableId="367877274">
    <w:abstractNumId w:val="32"/>
  </w:num>
  <w:num w:numId="30" w16cid:durableId="802776096">
    <w:abstractNumId w:val="5"/>
  </w:num>
  <w:num w:numId="31" w16cid:durableId="742023868">
    <w:abstractNumId w:val="19"/>
  </w:num>
  <w:num w:numId="32" w16cid:durableId="404689245">
    <w:abstractNumId w:val="40"/>
  </w:num>
  <w:num w:numId="33" w16cid:durableId="1361203164">
    <w:abstractNumId w:val="42"/>
  </w:num>
  <w:num w:numId="34" w16cid:durableId="2136636456">
    <w:abstractNumId w:val="30"/>
  </w:num>
  <w:num w:numId="35" w16cid:durableId="882057253">
    <w:abstractNumId w:val="11"/>
  </w:num>
  <w:num w:numId="36" w16cid:durableId="2002463788">
    <w:abstractNumId w:val="48"/>
  </w:num>
  <w:num w:numId="37" w16cid:durableId="1464738753">
    <w:abstractNumId w:val="17"/>
  </w:num>
  <w:num w:numId="38" w16cid:durableId="1462070677">
    <w:abstractNumId w:val="3"/>
  </w:num>
  <w:num w:numId="39" w16cid:durableId="1886866115">
    <w:abstractNumId w:val="35"/>
  </w:num>
  <w:num w:numId="40" w16cid:durableId="965311621">
    <w:abstractNumId w:val="39"/>
  </w:num>
  <w:num w:numId="41" w16cid:durableId="818768559">
    <w:abstractNumId w:val="44"/>
  </w:num>
  <w:num w:numId="42" w16cid:durableId="1967276253">
    <w:abstractNumId w:val="15"/>
  </w:num>
  <w:num w:numId="43" w16cid:durableId="1442647274">
    <w:abstractNumId w:val="10"/>
  </w:num>
  <w:num w:numId="44" w16cid:durableId="1146313284">
    <w:abstractNumId w:val="23"/>
  </w:num>
  <w:num w:numId="45" w16cid:durableId="1133062556">
    <w:abstractNumId w:val="8"/>
  </w:num>
  <w:num w:numId="46" w16cid:durableId="1318923120">
    <w:abstractNumId w:val="22"/>
  </w:num>
  <w:num w:numId="47" w16cid:durableId="976765939">
    <w:abstractNumId w:val="28"/>
  </w:num>
  <w:num w:numId="48" w16cid:durableId="1987278381">
    <w:abstractNumId w:val="50"/>
  </w:num>
  <w:num w:numId="49" w16cid:durableId="344286222">
    <w:abstractNumId w:val="38"/>
  </w:num>
  <w:num w:numId="50" w16cid:durableId="586889268">
    <w:abstractNumId w:val="49"/>
  </w:num>
  <w:num w:numId="51" w16cid:durableId="1214346142">
    <w:abstractNumId w:val="34"/>
  </w:num>
  <w:num w:numId="52" w16cid:durableId="1666350155">
    <w:abstractNumId w:val="7"/>
  </w:num>
  <w:num w:numId="53" w16cid:durableId="1936208616">
    <w:abstractNumId w:val="3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108"/>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5DA"/>
    <w:rsid w:val="00CC06F7"/>
    <w:rsid w:val="00CC1443"/>
    <w:rsid w:val="00CC1702"/>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bBJ9sxc?hub_invite_id=Lr9efka" TargetMode="External"/><Relationship Id="rId50" Type="http://schemas.openxmlformats.org/officeDocument/2006/relationships/hyperlink" Target="https://glitch.com/edit/"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jkemrr4"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foam-jumpy-dianella.glitch.m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interesting-parallel-bit.glitch.me"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9094</TotalTime>
  <Pages>65</Pages>
  <Words>62893</Words>
  <Characters>358496</Characters>
  <Application>Microsoft Office Word</Application>
  <DocSecurity>0</DocSecurity>
  <Lines>2987</Lines>
  <Paragraphs>841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420548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86</cp:revision>
  <cp:lastPrinted>2021-05-23T17:03:00Z</cp:lastPrinted>
  <dcterms:created xsi:type="dcterms:W3CDTF">2023-08-27T13:40:00Z</dcterms:created>
  <dcterms:modified xsi:type="dcterms:W3CDTF">2023-10-19T17:58:00Z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id="niRWplzK"/&gt;&lt;style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