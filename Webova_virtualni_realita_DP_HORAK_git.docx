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1F6849"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 xml:space="preserve">BRNO </w:t>
      </w:r>
      <w:proofErr w:type="gramStart"/>
      <w:r w:rsidRPr="001F6849">
        <w:rPr>
          <w:b/>
          <w:bCs/>
          <w:sz w:val="28"/>
          <w:szCs w:val="28"/>
        </w:rPr>
        <w:t>202</w:t>
      </w:r>
      <w:r w:rsidR="00DC6A60" w:rsidRPr="001F6849">
        <w:rPr>
          <w:b/>
          <w:bCs/>
          <w:sz w:val="28"/>
          <w:szCs w:val="28"/>
        </w:rPr>
        <w:t>?</w:t>
      </w:r>
      <w:r w:rsidR="00341D2E" w:rsidRPr="001F6849">
        <w:rPr>
          <w:b/>
          <w:bCs/>
          <w:sz w:val="28"/>
          <w:szCs w:val="28"/>
        </w:rPr>
        <w:t>(</w:t>
      </w:r>
      <w:proofErr w:type="gramEnd"/>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77777777"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r w:rsidR="00BC3D00" w:rsidRPr="001F6849">
        <w:t>¨</w:t>
      </w:r>
    </w:p>
    <w:p w14:paraId="080C8515" w14:textId="1689BD6A" w:rsidR="006C4BF4" w:rsidRPr="001F6849" w:rsidRDefault="006C4BF4" w:rsidP="00BC3D00">
      <w:pPr>
        <w:pStyle w:val="Normlnprvnodsazen"/>
        <w:numPr>
          <w:ilvl w:val="0"/>
          <w:numId w:val="26"/>
        </w:numPr>
      </w:pPr>
      <w:ins w:id="17" w:author="Jan Horák" w:date="2023-06-15T11:15:00Z">
        <w:r w:rsidRPr="001F6849">
          <w:rPr>
            <w:highlight w:val="yellow"/>
          </w:rPr>
          <w:t>Vývoj pilotní aplikace pomocí vybraných technologií.</w:t>
        </w:r>
      </w:ins>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Pr="001F6849"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6D06E848"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0D403B">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nBaCulWf/nFbXm6AY","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3C992046" w14:textId="7515273F" w:rsidR="00B70690" w:rsidRDefault="00D36A82" w:rsidP="00B70690">
      <w:pPr>
        <w:pStyle w:val="Normlnprvnodsazen"/>
      </w:pPr>
      <w:r w:rsidRPr="005C35FA">
        <w:rPr>
          <w:highlight w:val="yellow"/>
        </w:rPr>
        <w:t xml:space="preserve">Do termínu virtuální reality </w:t>
      </w:r>
      <w:proofErr w:type="spellStart"/>
      <w:r w:rsidRPr="005C35FA">
        <w:rPr>
          <w:highlight w:val="yellow"/>
        </w:rPr>
        <w:t>LaValle</w:t>
      </w:r>
      <w:proofErr w:type="spellEnd"/>
      <w:r w:rsidRPr="005C35FA">
        <w:rPr>
          <w:highlight w:val="yellow"/>
        </w:rPr>
        <w:t xml:space="preserve"> zahrnuje i termín </w:t>
      </w:r>
      <w:proofErr w:type="spellStart"/>
      <w:r w:rsidRPr="005C35FA">
        <w:rPr>
          <w:i/>
          <w:iCs/>
          <w:highlight w:val="yellow"/>
        </w:rPr>
        <w:t>virtual</w:t>
      </w:r>
      <w:proofErr w:type="spellEnd"/>
      <w:r w:rsidRPr="005C35FA">
        <w:rPr>
          <w:i/>
          <w:iCs/>
          <w:highlight w:val="yellow"/>
        </w:rPr>
        <w:t xml:space="preserve"> </w:t>
      </w:r>
      <w:proofErr w:type="spellStart"/>
      <w:r w:rsidRPr="005C35FA">
        <w:rPr>
          <w:i/>
          <w:iCs/>
          <w:highlight w:val="yellow"/>
        </w:rPr>
        <w:t>environments</w:t>
      </w:r>
      <w:proofErr w:type="spellEnd"/>
      <w:r w:rsidRPr="005C35FA">
        <w:rPr>
          <w:i/>
          <w:iCs/>
          <w:highlight w:val="yellow"/>
        </w:rPr>
        <w:t xml:space="preserve">, </w:t>
      </w:r>
      <w:r w:rsidRPr="005C35FA">
        <w:rPr>
          <w:highlight w:val="yellow"/>
        </w:rPr>
        <w:t>který je preferován v akademickém prostředí</w:t>
      </w:r>
      <w:r w:rsidR="00683A89" w:rsidRPr="005C35FA">
        <w:rPr>
          <w:highlight w:val="yellow"/>
        </w:rPr>
        <w:t xml:space="preserve">, </w:t>
      </w:r>
      <w:r w:rsidRPr="005C35FA">
        <w:rPr>
          <w:highlight w:val="yellow"/>
        </w:rPr>
        <w:t>v</w:t>
      </w:r>
      <w:r w:rsidR="00683A89" w:rsidRPr="005C35FA">
        <w:rPr>
          <w:highlight w:val="yellow"/>
        </w:rPr>
        <w:t> geografii tedy</w:t>
      </w:r>
      <w:r w:rsidRPr="005C35FA">
        <w:rPr>
          <w:highlight w:val="yellow"/>
        </w:rPr>
        <w:t xml:space="preserve"> pak </w:t>
      </w:r>
      <w:proofErr w:type="gramStart"/>
      <w:r w:rsidRPr="005C35FA">
        <w:rPr>
          <w:highlight w:val="yellow"/>
        </w:rPr>
        <w:t>VGE</w:t>
      </w:r>
      <w:r w:rsidR="00B70690" w:rsidRPr="005C35FA">
        <w:rPr>
          <w:highlight w:val="yellow"/>
        </w:rPr>
        <w:t xml:space="preserve"> </w:t>
      </w:r>
      <w:r w:rsidRPr="005C35FA">
        <w:rPr>
          <w:highlight w:val="yellow"/>
        </w:rPr>
        <w:t>.</w:t>
      </w:r>
      <w:proofErr w:type="gramEnd"/>
      <w:r w:rsid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159F13C7"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proofErr w:type="spellStart"/>
      <w:r w:rsidR="00713779">
        <w:t>virutální</w:t>
      </w:r>
      <w:proofErr w:type="spellEnd"/>
      <w:r w:rsidR="00713779">
        <w:t xml:space="preserve"> svět v zobrazovacím zařízení (HMD). V rámci </w:t>
      </w:r>
      <w:proofErr w:type="spellStart"/>
      <w:r w:rsidR="00713779">
        <w:t>imerzivního</w:t>
      </w:r>
      <w:proofErr w:type="spellEnd"/>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 xml:space="preserve">Míra imerze tedy závisí na tom, jaké smysly jsou </w:t>
      </w:r>
      <w:r w:rsidR="00713779" w:rsidRPr="001F6849">
        <w:lastRenderedPageBreak/>
        <w:t xml:space="preserve">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E9D55C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31A64D8" w:rsidR="00FB677F"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w:t>
      </w:r>
      <w:r w:rsidR="00212457">
        <w:lastRenderedPageBreak/>
        <w:t xml:space="preserve">řízení, vojenské simulace, geologie a geofyzika, meteorologie a teplotní, hlukové, ekologické </w:t>
      </w:r>
      <w:r w:rsidR="003B54F9">
        <w:t>a hlukové</w:t>
      </w:r>
      <w:r w:rsidR="00212457">
        <w:t xml:space="preserve"> studie urbánních prostředí, modelování budov a facility management. </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5CD791E1"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Digitální Země dvě základní aspekty. Zaprvé, Digitální Země představuje rozsáhlý systém dat a informací, který agreguje a prezentuje data a informace týkající se Země. Navíc je Digitální Země 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w:t>
      </w:r>
      <w:r w:rsidRPr="00FC59D6">
        <w:rPr>
          <w:b w:val="0"/>
          <w:bCs/>
        </w:rPr>
        <w:lastRenderedPageBreak/>
        <w:t xml:space="preserve">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F915AC9" w:rsidR="003B54F9" w:rsidRPr="003B54F9" w:rsidRDefault="003B54F9" w:rsidP="003B54F9">
      <w:r>
        <w:t xml:space="preserve">Všechny výše uvedené termíny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BD03728"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proofErr w:type="spellStart"/>
      <w:ins w:id="56" w:author="Jan Horák" w:date="2023-06-15T11:49:00Z">
        <w:r w:rsidR="00BC59E7" w:rsidRPr="001F6849">
          <w:t>Úživatel</w:t>
        </w:r>
      </w:ins>
      <w:proofErr w:type="spellEnd"/>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7" w:author="Jan Horák" w:date="2023-06-15T11:48:00Z">
        <w:r w:rsidR="00BC59E7" w:rsidRPr="001F6849">
          <w:t xml:space="preserve">a </w:t>
        </w:r>
      </w:ins>
      <w:del w:id="58" w:author="Jan Horák" w:date="2023-06-15T11:48:00Z">
        <w:r w:rsidR="003061F0" w:rsidRPr="001F6849" w:rsidDel="00BC59E7">
          <w:delText>a Účastník</w:delText>
        </w:r>
      </w:del>
      <w:ins w:id="59"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0D403B">
        <w:instrText xml:space="preserve"> ADDIN ZOTERO_ITEM CSL_CITATION {"citationID":"3CtlPLsy","properties":{"formattedCitation":"(Coltekin et al. 2020)","plainCitation":"(Coltekin et al. 2020)","noteIndex":0},"citationItems":[{"id":"nBaCulWf/qa3dt8SA","uris":["http://zotero.org/groups/4599106/items/F54Y7ICM"],"itemData":{"id":"9DyV48Zt/oRbg8WmZ","type":"article-journal","abstract":"This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 definuje </w:t>
      </w:r>
      <w:r w:rsidR="00713779">
        <w:t>virtuální</w:t>
      </w:r>
      <w:r w:rsidR="00FA3CC8">
        <w:t xml:space="preserve"> realitu jako systém kombinující počítačově generovaný svět s rozhraním uživatel-počítač.</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60"/>
      <w:commentRangeEnd w:id="60"/>
      <w:r w:rsidR="00FB781A" w:rsidRPr="001F6849">
        <w:rPr>
          <w:rStyle w:val="CommentReference"/>
          <w:lang w:eastAsia="en-US"/>
        </w:rPr>
        <w:commentReference w:id="60"/>
      </w:r>
    </w:p>
    <w:p w14:paraId="4D63C7D5" w14:textId="3DA356AD"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DD531CD" w:rsidR="00BA1BB7" w:rsidRPr="001F6849" w:rsidDel="00BC59E7" w:rsidRDefault="003061F0" w:rsidP="00713779">
      <w:pPr>
        <w:pStyle w:val="Caption"/>
        <w:rPr>
          <w:del w:id="61"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7C3EEE">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2"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3" w:author="Lukáš Herman" w:date="2023-02-21T16:18:00Z">
        <w:r w:rsidR="00F729B0" w:rsidRPr="001F6849" w:rsidDel="006613F9">
          <w:rPr>
            <w:i/>
            <w:iCs/>
          </w:rPr>
          <w:delText>u</w:delText>
        </w:r>
      </w:del>
      <w:r w:rsidR="00F729B0" w:rsidRPr="001F6849">
        <w:rPr>
          <w:i/>
          <w:iCs/>
        </w:rPr>
        <w:t>t</w:t>
      </w:r>
      <w:ins w:id="64"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73E0D794"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5" w:author="Lukáš Herman" w:date="2023-02-21T16:18:00Z">
        <w:r w:rsidR="00247F6B" w:rsidRPr="001F6849">
          <w:rPr>
            <w:b/>
            <w:bCs/>
          </w:rPr>
          <w:t>z</w:t>
        </w:r>
      </w:ins>
      <w:del w:id="66"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7B6FA820"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 jestli 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50C7E91E"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je jedním z cílů této práce. </w:t>
      </w:r>
      <w:r w:rsidR="00192B15" w:rsidRPr="001F6849">
        <w:t xml:space="preserve">Více k tomuto tématu viz. </w:t>
      </w:r>
      <w:r w:rsidR="00192B15" w:rsidRPr="001F6849">
        <w:rPr>
          <w:highlight w:val="yellow"/>
        </w:rPr>
        <w:t>(kap. Analýza technologií)</w:t>
      </w:r>
      <w:r w:rsidR="00767E9C">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proofErr w:type="spellStart"/>
      <w:r w:rsidR="00080800">
        <w:t>kontrolery</w:t>
      </w:r>
      <w:proofErr w:type="spellEnd"/>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V případě Imerzní virtuální reality, využívající primárně HMD a kompletně virtuální svět jsou vstupní zařízení </w:t>
      </w:r>
      <w:r w:rsidR="00B4099E">
        <w:t>z Obr. X považovány za hlavní</w:t>
      </w:r>
      <w:r w:rsidR="00080800">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7"/>
      <w:commentRangeStart w:id="68"/>
      <w:commentRangeEnd w:id="67"/>
      <w:r w:rsidR="00FB781A" w:rsidRPr="001F6849">
        <w:rPr>
          <w:rStyle w:val="CommentReference"/>
        </w:rPr>
        <w:commentReference w:id="67"/>
      </w:r>
      <w:commentRangeEnd w:id="68"/>
      <w:r w:rsidR="00080800">
        <w:rPr>
          <w:rStyle w:val="CommentReference"/>
        </w:rPr>
        <w:commentReference w:id="68"/>
      </w:r>
    </w:p>
    <w:p w14:paraId="17C65BD7" w14:textId="21837562"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4</w:t>
      </w:r>
      <w:r w:rsidRPr="001F6849">
        <w:fldChar w:fldCharType="end"/>
      </w:r>
      <w:r w:rsidRPr="001F6849">
        <w:t xml:space="preserve"> Interakční diagram systému virtuální reality –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1F6849" w:rsidDel="00BC59E7" w:rsidRDefault="00B725D6">
      <w:pPr>
        <w:rPr>
          <w:moveFrom w:id="69" w:author="Jan Horák" w:date="2023-06-15T11:51:00Z"/>
        </w:rPr>
        <w:pPrChange w:id="70" w:author="Jan Horák" w:date="2023-06-15T11:51:00Z">
          <w:pPr>
            <w:pStyle w:val="Heading3"/>
          </w:pPr>
        </w:pPrChange>
      </w:pPr>
      <w:moveFromRangeStart w:id="71" w:author="Jan Horák" w:date="2023-06-15T11:51:00Z" w:name="move137722320"/>
      <w:moveFrom w:id="72" w:author="Jan Horák" w:date="2023-06-15T11:51:00Z">
        <w:r w:rsidRPr="001F6849" w:rsidDel="00BC59E7">
          <w:t>Účastník – percepce</w:t>
        </w:r>
        <w:r w:rsidR="00921C6E" w:rsidRPr="001F6849" w:rsidDel="00BC59E7">
          <w:t xml:space="preserve"> a </w:t>
        </w:r>
        <w:r w:rsidR="00BA4D29" w:rsidRPr="001F6849" w:rsidDel="00BC59E7">
          <w:t>fyziologie</w:t>
        </w:r>
      </w:moveFrom>
    </w:p>
    <w:p w14:paraId="07179C56" w14:textId="7EEF2CB1" w:rsidR="003F28A1" w:rsidRPr="001F6849" w:rsidDel="00BC59E7" w:rsidRDefault="000B5D5D">
      <w:pPr>
        <w:rPr>
          <w:moveFrom w:id="73" w:author="Jan Horák" w:date="2023-06-15T11:51:00Z"/>
          <w:i/>
          <w:iCs/>
        </w:rPr>
      </w:pPr>
      <w:moveFrom w:id="74" w:author="Jan Horák" w:date="2023-06-15T11:51:00Z">
        <w:r w:rsidRPr="001F6849" w:rsidDel="00BC59E7">
          <w:rPr>
            <w:highlight w:val="yellow"/>
          </w:rPr>
          <w:t>#TODO</w:t>
        </w:r>
        <w:r w:rsidR="00952B19" w:rsidRPr="001F6849" w:rsidDel="00BC59E7">
          <w:rPr>
            <w:highlight w:val="yellow"/>
          </w:rPr>
          <w:t xml:space="preserve"> </w:t>
        </w:r>
        <w:r w:rsidRPr="001F6849" w:rsidDel="00BC59E7">
          <w:rPr>
            <w:highlight w:val="yellow"/>
          </w:rPr>
          <w:t xml:space="preserve">– co vybrat ? visuální percepci, imerze, </w:t>
        </w:r>
        <w:r w:rsidRPr="001F6849" w:rsidDel="00BC59E7">
          <w:rPr>
            <w:i/>
            <w:iCs/>
            <w:highlight w:val="yellow"/>
          </w:rPr>
          <w:t>presence??</w:t>
        </w:r>
      </w:moveFrom>
    </w:p>
    <w:p w14:paraId="3762F649" w14:textId="0DAF13F0" w:rsidR="000B5D5D" w:rsidRPr="001F6849" w:rsidDel="00BC59E7" w:rsidRDefault="000B5D5D">
      <w:pPr>
        <w:rPr>
          <w:moveFrom w:id="75" w:author="Jan Horák" w:date="2023-06-15T11:51:00Z"/>
        </w:rPr>
        <w:pPrChange w:id="76" w:author="Jan Horák" w:date="2023-06-15T11:51:00Z">
          <w:pPr>
            <w:pStyle w:val="Normlnprvnodsazen"/>
            <w:ind w:firstLine="0"/>
          </w:pPr>
        </w:pPrChange>
      </w:pPr>
      <w:moveFrom w:id="77" w:author="Jan Horák" w:date="2023-06-15T11:51:00Z">
        <w:r w:rsidRPr="001F6849" w:rsidDel="00BC59E7">
          <w:t>Nejdůležitějším komponentem v rámci systému zážitku virtuální reality je účastník, proto je nutné rozumět procesu vnímání (percepce)</w:t>
        </w:r>
        <w:r w:rsidRPr="001F6849" w:rsidDel="00BC59E7">
          <w:rPr>
            <w:rFonts w:eastAsiaTheme="majorEastAsia" w:cstheme="majorBidi"/>
            <w:b/>
            <w:color w:val="000000" w:themeColor="text1"/>
            <w:sz w:val="28"/>
            <w:szCs w:val="26"/>
            <w:lang w:eastAsia="cs-CZ"/>
          </w:rPr>
          <w:fldChar w:fldCharType="begin"/>
        </w:r>
        <w:r w:rsidRPr="001F6849"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sidDel="00BC59E7">
          <w:rPr>
            <w:rFonts w:eastAsiaTheme="majorEastAsia" w:cstheme="majorBidi"/>
            <w:b/>
            <w:color w:val="000000" w:themeColor="text1"/>
            <w:sz w:val="28"/>
            <w:szCs w:val="26"/>
            <w:lang w:eastAsia="cs-CZ"/>
          </w:rPr>
          <w:fldChar w:fldCharType="separate"/>
        </w:r>
        <w:r w:rsidRPr="001F6849" w:rsidDel="00BC59E7">
          <w:t>(Sherman, Craig 2019)</w:t>
        </w:r>
        <w:r w:rsidRPr="001F6849" w:rsidDel="00BC59E7">
          <w:rPr>
            <w:rFonts w:eastAsiaTheme="majorEastAsia" w:cstheme="majorBidi"/>
            <w:b/>
            <w:color w:val="000000" w:themeColor="text1"/>
            <w:sz w:val="28"/>
            <w:szCs w:val="26"/>
            <w:lang w:eastAsia="cs-CZ"/>
          </w:rPr>
          <w:fldChar w:fldCharType="end"/>
        </w:r>
        <w:r w:rsidRPr="001F6849" w:rsidDel="00BC59E7">
          <w:t xml:space="preserve">. </w:t>
        </w:r>
      </w:moveFrom>
    </w:p>
    <w:p w14:paraId="1BBDA451" w14:textId="1D5E6087" w:rsidR="00783575" w:rsidRPr="001F6849" w:rsidDel="00BC59E7" w:rsidRDefault="001B7FFC">
      <w:pPr>
        <w:rPr>
          <w:moveFrom w:id="78" w:author="Jan Horák" w:date="2023-06-15T11:51:00Z"/>
        </w:rPr>
      </w:pPr>
      <w:moveFrom w:id="79" w:author="Jan Horák" w:date="2023-06-15T11:51:00Z">
        <w:r w:rsidRPr="001F6849" w:rsidDel="00BC59E7">
          <w:t xml:space="preserve">Percepce se uskutečňuje po převodu podnětů smyslovými orgány (a jejich receptory) na nervové impulzy. </w:t>
        </w:r>
        <w:r w:rsidR="00E3650B" w:rsidRPr="001F6849"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1"/>
    <w:p w14:paraId="424A8332" w14:textId="2D85F9A7" w:rsidR="0069447E" w:rsidRDefault="001D0278" w:rsidP="002656D4">
      <w:pPr>
        <w:pStyle w:val="Heading2"/>
        <w:rPr>
          <w:lang w:val="cs-CZ"/>
        </w:rPr>
      </w:pPr>
      <w:r w:rsidRPr="001F6849">
        <w:rPr>
          <w:lang w:val="cs-CZ"/>
        </w:rPr>
        <w:t xml:space="preserve">Zobrazovací </w:t>
      </w:r>
      <w:r w:rsidR="00FD5A58" w:rsidRPr="001F6849">
        <w:rPr>
          <w:lang w:val="cs-CZ"/>
        </w:rPr>
        <w:t>zařízení</w:t>
      </w:r>
    </w:p>
    <w:p w14:paraId="48DCC65C" w14:textId="06450F29" w:rsidR="000E53C2" w:rsidRPr="000E53C2" w:rsidRDefault="000E53C2" w:rsidP="000E53C2">
      <w:pPr>
        <w:pStyle w:val="Heading3"/>
        <w:rPr>
          <w:lang w:eastAsia="cs-CZ"/>
        </w:rPr>
      </w:pPr>
      <w:r>
        <w:rPr>
          <w:lang w:eastAsia="cs-CZ"/>
        </w:rPr>
        <w:t>Output</w:t>
      </w:r>
    </w:p>
    <w:p w14:paraId="4F77B700" w14:textId="6BFCF62C"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0D403B">
        <w:instrText xml:space="preserve"> ADDIN ZOTERO_ITEM CSL_CITATION {"citationID":"1qIlQgrk","properties":{"formattedCitation":"(Coltekin et al. 2020)","plainCitation":"(Coltekin et al. 2020)","noteIndex":0},"citationItems":[{"id":"nBaCulWf/qa3dt8SA","uris":["http://zotero.org/groups/4599106/items/F54Y7ICM"],"itemData":{"id":1274,"type":"article-journal","abstract":"This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w:t>
      </w:r>
      <w:proofErr w:type="spellStart"/>
      <w:r w:rsidRPr="001F6849">
        <w:t>imerzivní</w:t>
      </w:r>
      <w:proofErr w:type="spellEnd"/>
      <w:r w:rsidRPr="001F6849">
        <w:t xml:space="preserve"> by neměly být považovány za zobrazovací zařízení pro virtuální realitu. Za </w:t>
      </w:r>
      <w:proofErr w:type="spellStart"/>
      <w:r w:rsidRPr="001F6849">
        <w:t>semi-imrezivní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F2B9704"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5</w:t>
      </w:r>
      <w:r w:rsidRPr="001F6849">
        <w:fldChar w:fldCharType="end"/>
      </w:r>
      <w:r w:rsidRPr="001F6849">
        <w:t xml:space="preserve"> Dělení HMD, zdroj: </w:t>
      </w:r>
      <w:r w:rsidRPr="001F6849">
        <w:fldChar w:fldCharType="begin"/>
      </w:r>
      <w:r w:rsidR="000D403B">
        <w:instrText xml:space="preserve"> ADDIN ZOTERO_ITEM CSL_CITATION {"citationID":"o3pU5io5","properties":{"formattedCitation":"(Coltekin et al. 2020)","plainCitation":"(Coltekin et al. 2020)","noteIndex":0},"citationItems":[{"id":"nBaCulWf/qa3dt8SA","uris":["http://zotero.org/groups/4599106/items/F54Y7ICM"],"itemData":{"id":"9DyV48Zt/oRbg8WmZ","type":"article-journal","abstract":"This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80"/>
      <w:commentRangeStart w:id="81"/>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80"/>
      <w:r w:rsidR="00FB781A" w:rsidRPr="001F6849">
        <w:rPr>
          <w:rStyle w:val="CommentReference"/>
          <w:lang w:eastAsia="en-US"/>
        </w:rPr>
        <w:commentReference w:id="80"/>
      </w:r>
      <w:commentRangeEnd w:id="81"/>
      <w:r w:rsidR="005B68D0">
        <w:rPr>
          <w:rStyle w:val="CommentReference"/>
          <w:lang w:eastAsia="en-US"/>
        </w:rPr>
        <w:commentReference w:id="81"/>
      </w:r>
      <w:r w:rsidR="00404AA2" w:rsidRPr="001F6849">
        <w:t xml:space="preserve"> </w:t>
      </w:r>
    </w:p>
    <w:p w14:paraId="619BABF8" w14:textId="77777777" w:rsidR="00D221D1" w:rsidRDefault="00D221D1">
      <w:pPr>
        <w:spacing w:after="160"/>
        <w:jc w:val="left"/>
        <w:rPr>
          <w:b/>
          <w:iCs/>
          <w:color w:val="000000" w:themeColor="text1"/>
          <w:sz w:val="20"/>
          <w:szCs w:val="18"/>
        </w:rPr>
      </w:pPr>
      <w:r>
        <w:br w:type="page"/>
      </w:r>
    </w:p>
    <w:p w14:paraId="3AA10B76" w14:textId="2268DBD8"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5B68D0">
        <w:instrText xml:space="preserve"> ADDIN ZOTERO_ITEM CSL_CITATION {"citationID":"GROPafeK","properties":{"formattedCitation":"(Takle 2022; Mehrfard et al. 2019)","plainCitation":"(Takle 2022; Mehrfard et al. 2019)","noteIndex":0},"citationItems":[{"id":1886,"uris":["http://zotero.org/groups/4599106/items/56RS9Q6P"],"itemData":{"id":1886,"type":"webpage","abstract":"When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schema":"https://github.com/citation-style-language/schema/raw/master/csl-citation.json"} </w:instrText>
      </w:r>
      <w:r w:rsidR="005B68D0">
        <w:fldChar w:fldCharType="separate"/>
      </w:r>
      <w:r w:rsidR="005B68D0" w:rsidRPr="005B68D0">
        <w:t>(Takle 2022; Mehrfard et al. 2019)</w:t>
      </w:r>
      <w:r w:rsidR="005B68D0">
        <w:fldChar w:fldCharType="end"/>
      </w:r>
    </w:p>
    <w:tbl>
      <w:tblPr>
        <w:tblW w:w="4312" w:type="dxa"/>
        <w:tblCellMar>
          <w:left w:w="0" w:type="dxa"/>
          <w:right w:w="0" w:type="dxa"/>
        </w:tblCellMar>
        <w:tblLook w:val="04A0" w:firstRow="1" w:lastRow="0" w:firstColumn="1" w:lastColumn="0" w:noHBand="0" w:noVBand="1"/>
      </w:tblPr>
      <w:tblGrid>
        <w:gridCol w:w="2062"/>
        <w:gridCol w:w="2250"/>
      </w:tblGrid>
      <w:tr w:rsidR="00B972DB" w:rsidRPr="00B972DB" w14:paraId="4DD0FB90" w14:textId="77777777" w:rsidTr="009323BA">
        <w:trPr>
          <w:trHeight w:val="315"/>
        </w:trPr>
        <w:tc>
          <w:tcPr>
            <w:tcW w:w="2062"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28F5918"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 xml:space="preserve">HMD </w:t>
            </w:r>
            <w:proofErr w:type="spellStart"/>
            <w:r w:rsidRPr="00B972DB">
              <w:rPr>
                <w:rFonts w:eastAsia="Times New Roman" w:cs="Arial"/>
                <w:b/>
                <w:bCs/>
                <w:sz w:val="20"/>
                <w:szCs w:val="20"/>
                <w:lang w:val="en-US"/>
              </w:rPr>
              <w:t>zařízení</w:t>
            </w:r>
            <w:proofErr w:type="spellEnd"/>
          </w:p>
        </w:tc>
        <w:tc>
          <w:tcPr>
            <w:tcW w:w="2250"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059BDBE" w14:textId="77777777" w:rsidR="00B972DB" w:rsidRPr="00B972DB" w:rsidRDefault="00B972DB" w:rsidP="00B972DB">
            <w:pPr>
              <w:spacing w:after="0" w:line="240" w:lineRule="auto"/>
              <w:jc w:val="center"/>
              <w:rPr>
                <w:rFonts w:eastAsia="Times New Roman" w:cs="Arial"/>
                <w:b/>
                <w:bCs/>
                <w:sz w:val="20"/>
                <w:szCs w:val="20"/>
                <w:lang w:val="en-US"/>
              </w:rPr>
            </w:pPr>
            <w:proofErr w:type="spellStart"/>
            <w:r w:rsidRPr="00B972DB">
              <w:rPr>
                <w:rFonts w:eastAsia="Times New Roman" w:cs="Arial"/>
                <w:b/>
                <w:bCs/>
                <w:sz w:val="20"/>
                <w:szCs w:val="20"/>
                <w:lang w:val="en-US"/>
              </w:rPr>
              <w:t>Rozlišení</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na</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oko</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px</w:t>
            </w:r>
            <w:proofErr w:type="spellEnd"/>
            <w:r w:rsidRPr="00B972DB">
              <w:rPr>
                <w:rFonts w:eastAsia="Times New Roman" w:cs="Arial"/>
                <w:b/>
                <w:bCs/>
                <w:sz w:val="20"/>
                <w:szCs w:val="20"/>
                <w:lang w:val="en-US"/>
              </w:rPr>
              <w:t>]</w:t>
            </w:r>
          </w:p>
        </w:tc>
      </w:tr>
      <w:tr w:rsidR="00B972DB" w:rsidRPr="00B972DB" w14:paraId="05FC8E1C"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54F9F7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Oculus Quest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3AA5CED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1832 x 1920</w:t>
            </w:r>
          </w:p>
        </w:tc>
      </w:tr>
      <w:tr w:rsidR="00B972DB" w:rsidRPr="00B972DB" w14:paraId="1B5D303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4E47BA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Valve Index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0C6860FB"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1440 x 1600</w:t>
            </w:r>
          </w:p>
        </w:tc>
      </w:tr>
      <w:tr w:rsidR="00B972DB" w:rsidRPr="00B972DB" w14:paraId="208455B0"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10F55D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 xml:space="preserve">HTC </w:t>
            </w:r>
            <w:proofErr w:type="spellStart"/>
            <w:r w:rsidRPr="00B972DB">
              <w:rPr>
                <w:rFonts w:eastAsia="Times New Roman" w:cs="Arial"/>
                <w:sz w:val="20"/>
                <w:szCs w:val="20"/>
                <w:lang w:val="en-US"/>
              </w:rPr>
              <w:t>Vive</w:t>
            </w:r>
            <w:proofErr w:type="spellEnd"/>
            <w:r w:rsidRPr="00B972DB">
              <w:rPr>
                <w:rFonts w:eastAsia="Times New Roman" w:cs="Arial"/>
                <w:sz w:val="20"/>
                <w:szCs w:val="20"/>
                <w:lang w:val="en-US"/>
              </w:rPr>
              <w:t xml:space="preserve"> Pro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245D0B3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2448 x 2448</w:t>
            </w:r>
          </w:p>
        </w:tc>
      </w:tr>
      <w:tr w:rsidR="00B972DB" w:rsidRPr="00B972DB" w14:paraId="20C697D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0FD7FB7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PlayStation VR</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BD68C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960 x 1080</w:t>
            </w:r>
          </w:p>
        </w:tc>
      </w:tr>
      <w:tr w:rsidR="00B972DB" w:rsidRPr="00B972DB" w14:paraId="2DA60E6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7DBB44CD"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HP Reverb G2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44B73CC"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r w:rsidR="00B972DB" w:rsidRPr="00B972DB" w14:paraId="2B0A2F6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5682A50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Samsung Odyssey G9</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D031A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2560 x 1440</w:t>
            </w:r>
          </w:p>
        </w:tc>
      </w:tr>
      <w:tr w:rsidR="00B972DB" w:rsidRPr="00B972DB" w14:paraId="2724269A"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0C92004" w14:textId="77777777" w:rsidR="00B972DB" w:rsidRPr="00B972DB" w:rsidRDefault="00B972DB" w:rsidP="00B972DB">
            <w:pPr>
              <w:spacing w:after="0" w:line="240" w:lineRule="auto"/>
              <w:jc w:val="center"/>
              <w:rPr>
                <w:rFonts w:eastAsia="Times New Roman" w:cs="Arial"/>
                <w:sz w:val="20"/>
                <w:szCs w:val="20"/>
                <w:lang w:val="en-US"/>
              </w:rPr>
            </w:pPr>
            <w:proofErr w:type="spellStart"/>
            <w:r w:rsidRPr="00B972DB">
              <w:rPr>
                <w:rFonts w:eastAsia="Times New Roman" w:cs="Arial"/>
                <w:sz w:val="20"/>
                <w:szCs w:val="20"/>
                <w:lang w:val="en-US"/>
              </w:rPr>
              <w:t>Pimax</w:t>
            </w:r>
            <w:proofErr w:type="spellEnd"/>
            <w:r w:rsidRPr="00B972DB">
              <w:rPr>
                <w:rFonts w:eastAsia="Times New Roman" w:cs="Arial"/>
                <w:sz w:val="20"/>
                <w:szCs w:val="20"/>
                <w:lang w:val="en-US"/>
              </w:rPr>
              <w:t xml:space="preserve"> 8K 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7EDE099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1920 x 2160</w:t>
            </w:r>
          </w:p>
        </w:tc>
      </w:tr>
      <w:tr w:rsidR="00B972DB" w:rsidRPr="00B972DB" w14:paraId="3B7F1F38"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30E9B5F1"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Apple Vision Pro</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0F5A9C8"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3680 x 3140</w:t>
            </w:r>
          </w:p>
        </w:tc>
      </w:tr>
      <w:tr w:rsidR="00B972DB" w:rsidRPr="00B972DB" w14:paraId="681C0762" w14:textId="77777777" w:rsidTr="009323BA">
        <w:trPr>
          <w:trHeight w:val="315"/>
        </w:trPr>
        <w:tc>
          <w:tcPr>
            <w:tcW w:w="2062"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6DD7EB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Pico 4</w:t>
            </w:r>
          </w:p>
        </w:tc>
        <w:tc>
          <w:tcPr>
            <w:tcW w:w="2250" w:type="dxa"/>
            <w:tcBorders>
              <w:top w:val="single" w:sz="6" w:space="0" w:color="CCCCCC"/>
              <w:left w:val="single" w:sz="6" w:space="0" w:color="CCCCCC"/>
              <w:bottom w:val="single" w:sz="6" w:space="0" w:color="000000"/>
              <w:right w:val="single" w:sz="6" w:space="0" w:color="D9D9E3"/>
            </w:tcBorders>
            <w:shd w:val="clear" w:color="auto" w:fill="FFFFFF"/>
            <w:tcMar>
              <w:top w:w="30" w:type="dxa"/>
              <w:left w:w="45" w:type="dxa"/>
              <w:bottom w:w="30" w:type="dxa"/>
              <w:right w:w="45" w:type="dxa"/>
            </w:tcMar>
            <w:vAlign w:val="center"/>
            <w:hideMark/>
          </w:tcPr>
          <w:p w14:paraId="4A52DE03"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bl>
    <w:p w14:paraId="061B6AE4" w14:textId="77777777" w:rsidR="000E53C2" w:rsidRDefault="000E53C2" w:rsidP="009323BA">
      <w:pPr>
        <w:pStyle w:val="Heading3"/>
      </w:pPr>
      <w:r>
        <w:t xml:space="preserve">Input </w:t>
      </w:r>
    </w:p>
    <w:p w14:paraId="7ADE2B22" w14:textId="3F97CB38" w:rsidR="007160C1" w:rsidRPr="001F6849" w:rsidRDefault="005D6E09" w:rsidP="000E53C2">
      <w:commentRangeStart w:id="82"/>
      <w:commentRangeStart w:id="83"/>
      <w:commentRangeEnd w:id="82"/>
      <w:r w:rsidRPr="001F6849">
        <w:rPr>
          <w:rStyle w:val="CommentReference"/>
        </w:rPr>
        <w:commentReference w:id="82"/>
      </w:r>
      <w:commentRangeEnd w:id="83"/>
      <w:r w:rsidR="00E22988" w:rsidRPr="001F6849">
        <w:rPr>
          <w:rStyle w:val="CommentReference"/>
        </w:rPr>
        <w:commentReference w:id="83"/>
      </w:r>
      <w:r w:rsidR="00F11FD9" w:rsidRPr="001F6849">
        <w:t xml:space="preserve">Důležitým aspektem hardware pro VR je </w:t>
      </w:r>
      <w:proofErr w:type="spellStart"/>
      <w:r w:rsidR="00F11FD9" w:rsidRPr="001F6849">
        <w:t>tracking</w:t>
      </w:r>
      <w:proofErr w:type="spellEnd"/>
      <w:r w:rsidR="00E12F85" w:rsidRPr="001F6849">
        <w:t xml:space="preserve"> </w:t>
      </w:r>
      <w:r w:rsidR="00F11FD9" w:rsidRPr="001F6849">
        <w:fldChar w:fldCharType="begin"/>
      </w:r>
      <w:r w:rsidR="000D403B">
        <w:instrText xml:space="preserve"> ADDIN ZOTERO_ITEM CSL_CITATION {"citationID":"Vvs5N4QI","properties":{"formattedCitation":"(Coltekin et al. 2020)","plainCitation":"(Coltekin et al. 2020)","noteIndex":0},"citationItems":[{"id":"nBaCulWf/qa3dt8SA","uris":["http://zotero.org/groups/4599106/items/F54Y7ICM"],"itemData":{"id":1274,"type":"article-journal","abstract":"This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0D0655FB"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6B71AC">
        <w:rPr>
          <w:lang w:eastAsia="en-US"/>
        </w:rPr>
        <w:t>kontrolér</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 </w:t>
      </w:r>
    </w:p>
    <w:p w14:paraId="765E082B" w14:textId="660F3A99"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6B71AC">
        <w:rPr>
          <w:lang w:eastAsia="en-US"/>
        </w:rPr>
        <w:t>kontroléry</w:t>
      </w:r>
      <w:r w:rsidR="005F5B27">
        <w:rPr>
          <w:lang w:eastAsia="en-US"/>
        </w:rPr>
        <w:t>, které taktéž umožňují 6DoF. Tyto zařízení tedy umožňují plnou interakci s virtuálním prostředím.</w:t>
      </w:r>
    </w:p>
    <w:p w14:paraId="67D9073A" w14:textId="77777777" w:rsidR="006B5504" w:rsidRPr="001F6849" w:rsidRDefault="006B5504" w:rsidP="006B5504">
      <w:pPr>
        <w:pStyle w:val="Normlnprvnodsazen"/>
        <w:keepNext/>
      </w:pPr>
      <w:r w:rsidRPr="001F6849">
        <w:rPr>
          <w:noProof/>
          <w:lang w:eastAsia="en-US"/>
        </w:rPr>
        <w:lastRenderedPageBreak/>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463C1FAA"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766706A" w14:textId="2E561701" w:rsidR="007C35E4" w:rsidRDefault="007C35E4" w:rsidP="00CC6079">
      <w:pPr>
        <w:pStyle w:val="Normlnprvnodsazen"/>
        <w:rPr>
          <w:lang w:eastAsia="en-US"/>
        </w:rPr>
      </w:pPr>
      <w:r>
        <w:rPr>
          <w:lang w:eastAsia="en-US"/>
        </w:rPr>
        <w:t xml:space="preserve">Ve většině případů při tvorbě VR je </w:t>
      </w:r>
      <w:r w:rsidR="00EA6697">
        <w:rPr>
          <w:lang w:eastAsia="en-US"/>
        </w:rPr>
        <w:t>virtuální</w:t>
      </w:r>
      <w:r>
        <w:rPr>
          <w:lang w:eastAsia="en-US"/>
        </w:rPr>
        <w:t xml:space="preserve"> </w:t>
      </w:r>
      <w:proofErr w:type="gramStart"/>
      <w:r>
        <w:rPr>
          <w:lang w:eastAsia="en-US"/>
        </w:rPr>
        <w:t>svět</w:t>
      </w:r>
      <w:proofErr w:type="gramEnd"/>
      <w:r>
        <w:rPr>
          <w:lang w:eastAsia="en-US"/>
        </w:rPr>
        <w:t xml:space="preserve"> ve kterém má uživatel umožněn pohyb větší než fyzické </w:t>
      </w:r>
      <w:r w:rsidR="009B6571">
        <w:rPr>
          <w:lang w:eastAsia="en-US"/>
        </w:rPr>
        <w:t>prostředí,</w:t>
      </w:r>
      <w:r>
        <w:rPr>
          <w:lang w:eastAsia="en-US"/>
        </w:rPr>
        <w:t xml:space="preserve"> ve kterém se nachází. Z toho důvodů musí dojít při přenosu pohybů (translace a rotace) k </w:t>
      </w:r>
      <w:r w:rsidRPr="00CC6079">
        <w:t>nahrazení</w:t>
      </w:r>
      <w:r>
        <w:rPr>
          <w:lang w:eastAsia="en-US"/>
        </w:rPr>
        <w:t xml:space="preserve"> (</w:t>
      </w:r>
      <w:proofErr w:type="spellStart"/>
      <w:r w:rsidRPr="007C35E4">
        <w:rPr>
          <w:i/>
          <w:iCs/>
          <w:lang w:eastAsia="en-US"/>
        </w:rPr>
        <w:t>remapping</w:t>
      </w:r>
      <w:proofErr w:type="spellEnd"/>
      <w:r>
        <w:rPr>
          <w:lang w:eastAsia="en-US"/>
        </w:rPr>
        <w:t xml:space="preserve">) pohybů z fyzického světa do světa virtuálního pomocí </w:t>
      </w:r>
      <w:r w:rsidR="00EA6697">
        <w:rPr>
          <w:lang w:eastAsia="en-US"/>
        </w:rPr>
        <w:t>náhradních</w:t>
      </w:r>
      <w:r>
        <w:rPr>
          <w:lang w:eastAsia="en-US"/>
        </w:rPr>
        <w:t xml:space="preserve"> vstupů (</w:t>
      </w:r>
      <w:proofErr w:type="spellStart"/>
      <w:r>
        <w:rPr>
          <w:lang w:eastAsia="en-US"/>
        </w:rPr>
        <w:t>kontrolerů</w:t>
      </w:r>
      <w:proofErr w:type="spellEnd"/>
      <w:r>
        <w:rPr>
          <w:lang w:eastAsia="en-US"/>
        </w:rPr>
        <w:t>)</w:t>
      </w:r>
      <w:r w:rsidR="00EA6697">
        <w:rPr>
          <w:lang w:eastAsia="en-US"/>
        </w:rPr>
        <w:t xml:space="preserve"> nežli jen snímání reálné polohy</w:t>
      </w:r>
      <w:r>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vyjadřuje míru </w:t>
      </w:r>
      <w:r w:rsidR="00EA6697">
        <w:rPr>
          <w:lang w:eastAsia="en-US"/>
        </w:rPr>
        <w:t>toho,</w:t>
      </w:r>
      <w:r w:rsidR="00CC6079">
        <w:rPr>
          <w:lang w:eastAsia="en-US"/>
        </w:rPr>
        <w:t xml:space="preserve"> do jaké míry je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Pr>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77777777" w:rsidR="00CC6079" w:rsidRDefault="00CC6079" w:rsidP="00CC6079">
      <w:pPr>
        <w:pStyle w:val="Normlnprvnodsazen"/>
        <w:keepNext/>
        <w:ind w:firstLine="0"/>
      </w:pPr>
      <w:r>
        <w:rPr>
          <w:noProof/>
          <w:lang w:eastAsia="en-US"/>
        </w:rPr>
        <w:drawing>
          <wp:inline distT="0" distB="0" distL="0" distR="0" wp14:anchorId="1AE6649E" wp14:editId="5F091037">
            <wp:extent cx="5579745" cy="2186305"/>
            <wp:effectExtent l="0" t="0" r="0" b="4445"/>
            <wp:docPr id="609760156"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0156" name="Picture 2"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186305"/>
                    </a:xfrm>
                    <a:prstGeom prst="rect">
                      <a:avLst/>
                    </a:prstGeom>
                  </pic:spPr>
                </pic:pic>
              </a:graphicData>
            </a:graphic>
          </wp:inline>
        </w:drawing>
      </w:r>
    </w:p>
    <w:p w14:paraId="4365CD18" w14:textId="39682393" w:rsidR="006B71AC" w:rsidRPr="006B71AC" w:rsidRDefault="00CC6079" w:rsidP="00EA6697">
      <w:pPr>
        <w:pStyle w:val="Caption"/>
      </w:pPr>
      <w:r>
        <w:t xml:space="preserve">Obr. </w:t>
      </w:r>
      <w:r>
        <w:fldChar w:fldCharType="begin"/>
      </w:r>
      <w:r>
        <w:instrText xml:space="preserve"> SEQ Obr. \* ARABIC </w:instrText>
      </w:r>
      <w:r>
        <w:fldChar w:fldCharType="separate"/>
      </w:r>
      <w:r w:rsidR="007C3EEE">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p>
    <w:p w14:paraId="5859BDA1" w14:textId="77777777" w:rsidR="002F3AE8" w:rsidRDefault="005F5B27" w:rsidP="005F5B27">
      <w:pPr>
        <w:pStyle w:val="Normlnprvnodsazen"/>
        <w:ind w:firstLine="0"/>
      </w:pPr>
      <w:r>
        <w:t>Stupně volnosti, které umožňuje vstupní zařízení je důležitým parametrem při vývoji VR aplikace</w:t>
      </w:r>
      <w:r w:rsidR="00901C02" w:rsidRPr="001F6849">
        <w:t>, kdy je nutné v návrhu počítat</w:t>
      </w:r>
      <w:r>
        <w:t xml:space="preserve"> s možnými variantami</w:t>
      </w:r>
      <w:r w:rsidR="00901C02" w:rsidRPr="001F6849">
        <w:t>.</w:t>
      </w:r>
      <w:r w:rsidR="002F3AE8">
        <w:t xml:space="preserve"> O to víc pokud aplikace cílí na webové prostředí, kde cílovým uživatelem může být kdokoliv.</w:t>
      </w:r>
      <w:r w:rsidR="00E3650B" w:rsidRPr="001F6849">
        <w:t xml:space="preserve"> Je </w:t>
      </w:r>
      <w:r w:rsidR="002F3AE8">
        <w:t>nutné tedy počítat s </w:t>
      </w:r>
      <w:r w:rsidR="00E3650B" w:rsidRPr="001F6849">
        <w:t>kritéri</w:t>
      </w:r>
      <w:r w:rsidR="002F3AE8">
        <w:t>i:</w:t>
      </w:r>
    </w:p>
    <w:p w14:paraId="580726F9" w14:textId="30F64A65" w:rsidR="002F3AE8" w:rsidRPr="001F6849" w:rsidRDefault="002F3AE8" w:rsidP="002F3AE8">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w:t>
      </w:r>
      <w:r w:rsidR="00F37510">
        <w:t>, aneb jaké možnosti pohybu uživatel má</w:t>
      </w:r>
      <w:r w:rsidR="00EA6697">
        <w:t>.</w:t>
      </w:r>
    </w:p>
    <w:p w14:paraId="1970D675" w14:textId="2F260C8F" w:rsidR="00E3650B" w:rsidRPr="001F6849" w:rsidRDefault="00E3650B" w:rsidP="00E3650B">
      <w:pPr>
        <w:pStyle w:val="Normlnprvnodsazen"/>
        <w:numPr>
          <w:ilvl w:val="0"/>
          <w:numId w:val="19"/>
        </w:numPr>
        <w:rPr>
          <w:lang w:eastAsia="en-US"/>
        </w:rPr>
      </w:pPr>
      <w:r w:rsidRPr="001F6849">
        <w:rPr>
          <w:lang w:eastAsia="en-US"/>
        </w:rPr>
        <w:t xml:space="preserve">Zda HMD </w:t>
      </w:r>
      <w:r w:rsidR="002F3AE8">
        <w:rPr>
          <w:lang w:eastAsia="en-US"/>
        </w:rPr>
        <w:t xml:space="preserve">je </w:t>
      </w:r>
      <w:r w:rsidRPr="001F6849">
        <w:rPr>
          <w:lang w:eastAsia="en-US"/>
        </w:rPr>
        <w:t>pouze display nebo j</w:t>
      </w:r>
      <w:r w:rsidR="002F3AE8">
        <w:rPr>
          <w:lang w:eastAsia="en-US"/>
        </w:rPr>
        <w:t xml:space="preserve">sou </w:t>
      </w:r>
      <w:r w:rsidRPr="001F6849">
        <w:rPr>
          <w:lang w:eastAsia="en-US"/>
        </w:rPr>
        <w:t>k</w:t>
      </w:r>
      <w:r w:rsidR="002F3AE8">
        <w:rPr>
          <w:lang w:eastAsia="en-US"/>
        </w:rPr>
        <w:t> </w:t>
      </w:r>
      <w:r w:rsidRPr="001F6849">
        <w:rPr>
          <w:lang w:eastAsia="en-US"/>
        </w:rPr>
        <w:t>n</w:t>
      </w:r>
      <w:r w:rsidR="002F3AE8">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2C4407B8" w14:textId="6E242696" w:rsidR="00342747" w:rsidRDefault="00AB45B4" w:rsidP="00342747">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40CE7E08" w14:textId="77777777" w:rsidR="00342747" w:rsidRDefault="00837E83" w:rsidP="00342747">
      <w:pPr>
        <w:pStyle w:val="Normlnprvnodsazen"/>
        <w:ind w:firstLine="0"/>
      </w:pPr>
      <w:r w:rsidRPr="00342747">
        <w:rPr>
          <w:highlight w:val="yellow"/>
        </w:rPr>
        <w:t>Pro tuto práci je důležité dělení, zda se jedná o mobilní, samostatný nebo desktopový (nutné být připojený k PC nebo jiné výpočetní jednotce) HMD. Toto rozdělení je důležité primárně z hlediska analýzy kompatibility hardwaru a webových prohlížečů podporující VR obsah</w:t>
      </w:r>
      <w:r w:rsidR="003B1D9A" w:rsidRPr="00342747">
        <w:rPr>
          <w:highlight w:val="yellow"/>
        </w:rPr>
        <w:t xml:space="preserve"> (viz. analýza Prohlížečů)</w:t>
      </w:r>
      <w:r w:rsidRPr="00342747">
        <w:rPr>
          <w:highlight w:val="yellow"/>
        </w:rPr>
        <w:t xml:space="preserve">. Následně je pak toto rozdělení důležité z hlediska výpočetní síly </w:t>
      </w:r>
      <w:r w:rsidRPr="00342747">
        <w:rPr>
          <w:highlight w:val="yellow"/>
        </w:rPr>
        <w:lastRenderedPageBreak/>
        <w:t xml:space="preserve">jednotlivého hardwaru. Dalším z důležitých aspektů je pak dělení podle způsobu, jakým je řešen input v rámci HMD. Tedy jaké vstupní zařízení (klávesnice, myš, ovladače, hlas, aj.) HMD podporuje a do jaké úrovně input z daných zařízení je schopný zpracovat, tedy kolik </w:t>
      </w:r>
      <w:proofErr w:type="spellStart"/>
      <w:r w:rsidRPr="00342747">
        <w:rPr>
          <w:highlight w:val="yellow"/>
        </w:rPr>
        <w:t>DoF</w:t>
      </w:r>
      <w:proofErr w:type="spellEnd"/>
      <w:r w:rsidRPr="00342747">
        <w:rPr>
          <w:highlight w:val="yellow"/>
        </w:rPr>
        <w:t xml:space="preserve"> pro dané vstupní zařízení snímá a zpracovává. </w:t>
      </w:r>
      <w:r w:rsidR="008F297C" w:rsidRPr="00342747">
        <w:rPr>
          <w:highlight w:val="yellow"/>
        </w:rPr>
        <w:t xml:space="preserve">V případě tradičních mobilních zařízení (mobilní telefon + </w:t>
      </w:r>
      <w:proofErr w:type="spellStart"/>
      <w:r w:rsidR="008F297C" w:rsidRPr="00342747">
        <w:rPr>
          <w:highlight w:val="yellow"/>
        </w:rPr>
        <w:t>low</w:t>
      </w:r>
      <w:proofErr w:type="spellEnd"/>
      <w:r w:rsidR="008F297C" w:rsidRPr="00342747">
        <w:rPr>
          <w:highlight w:val="yellow"/>
        </w:rPr>
        <w:t xml:space="preserve"> </w:t>
      </w:r>
      <w:proofErr w:type="spellStart"/>
      <w:r w:rsidR="008F297C" w:rsidRPr="00342747">
        <w:rPr>
          <w:highlight w:val="yellow"/>
        </w:rPr>
        <w:t>cost</w:t>
      </w:r>
      <w:proofErr w:type="spellEnd"/>
      <w:r w:rsidR="008F297C" w:rsidRPr="00342747">
        <w:rPr>
          <w:highlight w:val="yellow"/>
        </w:rPr>
        <w:t xml:space="preserve"> HMD) se jedná pouze o 3DoF tedy rotace na místě. V případě mobilních HMD např. </w:t>
      </w:r>
      <w:proofErr w:type="spellStart"/>
      <w:r w:rsidR="008F297C" w:rsidRPr="00342747">
        <w:rPr>
          <w:highlight w:val="yellow"/>
        </w:rPr>
        <w:t>Oculus</w:t>
      </w:r>
      <w:proofErr w:type="spellEnd"/>
      <w:r w:rsidR="008F297C" w:rsidRPr="00342747">
        <w:rPr>
          <w:highlight w:val="yellow"/>
        </w:rPr>
        <w:t xml:space="preserve"> </w:t>
      </w:r>
      <w:proofErr w:type="spellStart"/>
      <w:r w:rsidR="008F297C" w:rsidRPr="00342747">
        <w:rPr>
          <w:highlight w:val="yellow"/>
        </w:rPr>
        <w:t>Quest</w:t>
      </w:r>
      <w:proofErr w:type="spellEnd"/>
      <w:r w:rsidR="008F297C" w:rsidRPr="00342747">
        <w:rPr>
          <w:highlight w:val="yellow"/>
        </w:rPr>
        <w:t xml:space="preserve"> se pak jedná o 6DoF možnosti, a to jak pro samotný </w:t>
      </w:r>
      <w:r w:rsidR="00EA6697" w:rsidRPr="00342747">
        <w:rPr>
          <w:highlight w:val="yellow"/>
        </w:rPr>
        <w:t>headset,</w:t>
      </w:r>
      <w:r w:rsidR="008F297C" w:rsidRPr="00342747">
        <w:rPr>
          <w:highlight w:val="yellow"/>
        </w:rPr>
        <w:t xml:space="preserve"> tak i pro připojené ovladače.</w:t>
      </w:r>
      <w:r w:rsidR="008F297C">
        <w:t xml:space="preserve"> </w:t>
      </w:r>
      <w:r w:rsidR="00342747">
        <w:t xml:space="preserve"> ¨</w:t>
      </w:r>
    </w:p>
    <w:p w14:paraId="739B8B03" w14:textId="6CF652AC" w:rsidR="0050269A" w:rsidRDefault="00342747" w:rsidP="00342747">
      <w:pPr>
        <w:pStyle w:val="Normlnprvnodsazen"/>
        <w:ind w:firstLine="0"/>
        <w:rPr>
          <w:b/>
          <w:bCs/>
        </w:rPr>
      </w:pPr>
      <w:r w:rsidRPr="00342747">
        <w:rPr>
          <w:b/>
          <w:bCs/>
          <w:highlight w:val="yellow"/>
          <w:lang w:val="en-US"/>
        </w:rPr>
        <w:t>#todo p</w:t>
      </w:r>
      <w:proofErr w:type="spellStart"/>
      <w:r w:rsidRPr="00342747">
        <w:rPr>
          <w:b/>
          <w:bCs/>
          <w:highlight w:val="yellow"/>
        </w:rPr>
        <w:t>říliš</w:t>
      </w:r>
      <w:proofErr w:type="spellEnd"/>
      <w:r w:rsidRPr="00342747">
        <w:rPr>
          <w:b/>
          <w:bCs/>
          <w:highlight w:val="yellow"/>
        </w:rPr>
        <w:t xml:space="preserve"> obecné až budu mít ponětí, </w:t>
      </w:r>
      <w:proofErr w:type="spellStart"/>
      <w:r w:rsidRPr="00342747">
        <w:rPr>
          <w:b/>
          <w:bCs/>
          <w:highlight w:val="yellow"/>
        </w:rPr>
        <w:t>kterej</w:t>
      </w:r>
      <w:proofErr w:type="spellEnd"/>
      <w:r w:rsidRPr="00342747">
        <w:rPr>
          <w:b/>
          <w:bCs/>
          <w:highlight w:val="yellow"/>
        </w:rPr>
        <w:t xml:space="preserve"> typ vstupů budu podporovat tak to sem napsat! – předběžně určitě </w:t>
      </w:r>
      <w:proofErr w:type="spellStart"/>
      <w:r w:rsidRPr="00342747">
        <w:rPr>
          <w:b/>
          <w:bCs/>
          <w:highlight w:val="yellow"/>
        </w:rPr>
        <w:t>standalone</w:t>
      </w:r>
      <w:proofErr w:type="spellEnd"/>
      <w:r w:rsidRPr="00342747">
        <w:rPr>
          <w:b/>
          <w:bCs/>
          <w:highlight w:val="yellow"/>
        </w:rPr>
        <w:t xml:space="preserve"> stacionární HMD s možností se otáčet a pohybovat pomocí </w:t>
      </w:r>
      <w:proofErr w:type="spellStart"/>
      <w:r w:rsidRPr="00342747">
        <w:rPr>
          <w:b/>
          <w:bCs/>
          <w:highlight w:val="yellow"/>
        </w:rPr>
        <w:t>controleru</w:t>
      </w:r>
      <w:proofErr w:type="spellEnd"/>
      <w:r w:rsidRPr="00342747">
        <w:rPr>
          <w:b/>
          <w:bCs/>
          <w:highlight w:val="yellow"/>
        </w:rPr>
        <w:t xml:space="preserve">, jak vyřešit pohyb na mobilních HMD který </w:t>
      </w:r>
      <w:proofErr w:type="spellStart"/>
      <w:r w:rsidRPr="00342747">
        <w:rPr>
          <w:b/>
          <w:bCs/>
          <w:highlight w:val="yellow"/>
        </w:rPr>
        <w:t>nemaj</w:t>
      </w:r>
      <w:proofErr w:type="spellEnd"/>
      <w:r w:rsidRPr="00342747">
        <w:rPr>
          <w:b/>
          <w:bCs/>
          <w:highlight w:val="yellow"/>
        </w:rPr>
        <w:t xml:space="preserve"> </w:t>
      </w:r>
      <w:proofErr w:type="spellStart"/>
      <w:r w:rsidRPr="00342747">
        <w:rPr>
          <w:b/>
          <w:bCs/>
          <w:highlight w:val="yellow"/>
        </w:rPr>
        <w:t>kontroler</w:t>
      </w:r>
      <w:proofErr w:type="spellEnd"/>
      <w:r w:rsidRPr="00342747">
        <w:rPr>
          <w:b/>
          <w:bCs/>
          <w:highlight w:val="yellow"/>
        </w:rPr>
        <w:t>?</w:t>
      </w:r>
    </w:p>
    <w:p w14:paraId="759D345B" w14:textId="78E9B28A" w:rsidR="009B6571" w:rsidRDefault="009B6571" w:rsidP="00342747">
      <w:pPr>
        <w:pStyle w:val="Normlnprvnodsazen"/>
        <w:ind w:firstLine="0"/>
        <w:rPr>
          <w:b/>
          <w:bCs/>
        </w:rPr>
      </w:pPr>
      <w:r w:rsidRPr="009B6571">
        <w:rPr>
          <w:b/>
          <w:bCs/>
          <w:highlight w:val="yellow"/>
          <w:lang w:val="en-US"/>
        </w:rPr>
        <w:t xml:space="preserve">#todo – </w:t>
      </w:r>
      <w:proofErr w:type="spellStart"/>
      <w:r w:rsidRPr="009B6571">
        <w:rPr>
          <w:b/>
          <w:bCs/>
          <w:highlight w:val="yellow"/>
          <w:lang w:val="en-US"/>
        </w:rPr>
        <w:t>dopsat</w:t>
      </w:r>
      <w:proofErr w:type="spellEnd"/>
      <w:r w:rsidRPr="009B6571">
        <w:rPr>
          <w:b/>
          <w:bCs/>
          <w:highlight w:val="yellow"/>
          <w:lang w:val="en-US"/>
        </w:rPr>
        <w:t xml:space="preserve"> </w:t>
      </w:r>
      <w:proofErr w:type="spellStart"/>
      <w:r w:rsidRPr="009B6571">
        <w:rPr>
          <w:b/>
          <w:bCs/>
          <w:highlight w:val="yellow"/>
          <w:lang w:val="en-US"/>
        </w:rPr>
        <w:t>teorii</w:t>
      </w:r>
      <w:proofErr w:type="spellEnd"/>
      <w:r w:rsidRPr="009B6571">
        <w:rPr>
          <w:b/>
          <w:bCs/>
          <w:highlight w:val="yellow"/>
          <w:lang w:val="en-US"/>
        </w:rPr>
        <w:t xml:space="preserve"> </w:t>
      </w:r>
      <w:proofErr w:type="spellStart"/>
      <w:r w:rsidRPr="009B6571">
        <w:rPr>
          <w:b/>
          <w:bCs/>
          <w:highlight w:val="yellow"/>
          <w:lang w:val="en-US"/>
        </w:rPr>
        <w:t>interakce</w:t>
      </w:r>
      <w:proofErr w:type="spellEnd"/>
      <w:r w:rsidRPr="009B6571">
        <w:rPr>
          <w:b/>
          <w:bCs/>
          <w:highlight w:val="yellow"/>
          <w:lang w:val="en-US"/>
        </w:rPr>
        <w:t xml:space="preserve"> – </w:t>
      </w:r>
      <w:proofErr w:type="spellStart"/>
      <w:r w:rsidRPr="009B6571">
        <w:rPr>
          <w:b/>
          <w:bCs/>
          <w:highlight w:val="yellow"/>
          <w:lang w:val="en-US"/>
        </w:rPr>
        <w:t>typy</w:t>
      </w:r>
      <w:proofErr w:type="spellEnd"/>
      <w:r w:rsidRPr="009B6571">
        <w:rPr>
          <w:b/>
          <w:bCs/>
          <w:highlight w:val="yellow"/>
          <w:lang w:val="en-US"/>
        </w:rPr>
        <w:t xml:space="preserve"> </w:t>
      </w:r>
      <w:proofErr w:type="spellStart"/>
      <w:r w:rsidRPr="009B6571">
        <w:rPr>
          <w:b/>
          <w:bCs/>
          <w:highlight w:val="yellow"/>
          <w:lang w:val="en-US"/>
        </w:rPr>
        <w:t>kontroler</w:t>
      </w:r>
      <w:proofErr w:type="spellEnd"/>
      <w:r w:rsidRPr="009B6571">
        <w:rPr>
          <w:b/>
          <w:bCs/>
          <w:highlight w:val="yellow"/>
        </w:rPr>
        <w:t>ů, způsoby (selekce, manipulace, umístění)</w:t>
      </w:r>
    </w:p>
    <w:p w14:paraId="2BEB56F6" w14:textId="59A04531" w:rsidR="009B6571" w:rsidRDefault="009B6571" w:rsidP="00342747">
      <w:pPr>
        <w:pStyle w:val="Normlnprvnodsazen"/>
        <w:ind w:firstLine="0"/>
      </w:pPr>
      <w:r>
        <w:t xml:space="preserve">Typy interakci je možné rozdělit na </w:t>
      </w:r>
      <w:proofErr w:type="spellStart"/>
      <w:r>
        <w:t>činosti</w:t>
      </w:r>
      <w:proofErr w:type="spellEnd"/>
      <w:r>
        <w:t xml:space="preserve"> selekce, manipulace a umístění objektů se kterými se interaguje. V</w:t>
      </w:r>
      <w:r w:rsidRPr="009B6571">
        <w:t xml:space="preserve">stupní zařízení </w:t>
      </w:r>
      <w:r>
        <w:t xml:space="preserve">lze pak dělit </w:t>
      </w:r>
      <w:r w:rsidRPr="009B6571">
        <w:t>na</w:t>
      </w:r>
      <w:r>
        <w:t>:</w:t>
      </w:r>
    </w:p>
    <w:p w14:paraId="13238919" w14:textId="4A148A41" w:rsidR="009B6571" w:rsidRDefault="009B6571" w:rsidP="009B6571">
      <w:pPr>
        <w:pStyle w:val="Normlnprvnodsazen"/>
        <w:numPr>
          <w:ilvl w:val="0"/>
          <w:numId w:val="40"/>
        </w:numPr>
      </w:pPr>
      <w:r>
        <w:t xml:space="preserve">Metrické – pohyby jsou snímány v prostoru (různé úrovně </w:t>
      </w:r>
      <w:proofErr w:type="spellStart"/>
      <w:r>
        <w:t>DoF</w:t>
      </w:r>
      <w:proofErr w:type="spellEnd"/>
      <w:r>
        <w:t xml:space="preserve"> – myš: 2, HMD </w:t>
      </w:r>
      <w:proofErr w:type="spellStart"/>
      <w:r>
        <w:t>kontroler</w:t>
      </w:r>
      <w:proofErr w:type="spellEnd"/>
      <w:r>
        <w:t xml:space="preserve">: 6, snímání rukou: 6 atd.) </w:t>
      </w:r>
    </w:p>
    <w:p w14:paraId="356DB741" w14:textId="6F6E508A" w:rsidR="009B6571" w:rsidRDefault="009B6571" w:rsidP="009B6571">
      <w:pPr>
        <w:pStyle w:val="Normlnprvnodsazen"/>
        <w:numPr>
          <w:ilvl w:val="0"/>
          <w:numId w:val="40"/>
        </w:numPr>
      </w:pPr>
      <w:r>
        <w:t>Binární – pohyby umožněné stlačením tlačítka</w:t>
      </w:r>
    </w:p>
    <w:p w14:paraId="1CB688B1" w14:textId="5C850D73" w:rsidR="009B6571" w:rsidRPr="009B6571" w:rsidRDefault="009B6571" w:rsidP="009B6571">
      <w:pPr>
        <w:pStyle w:val="Normlnprvnodsazen"/>
        <w:ind w:firstLine="0"/>
      </w:pPr>
      <w:r>
        <w:t xml:space="preserve">Řešení selekce v aktuálních virtuálních rozhraních pomocí výběrového paprsku. Umožňuje i </w:t>
      </w:r>
      <w:r w:rsidR="00455C26">
        <w:t xml:space="preserve">nahrazení pohybu pomocí </w:t>
      </w:r>
      <w:r>
        <w:t>selekc</w:t>
      </w:r>
      <w:r w:rsidR="00455C26">
        <w:t xml:space="preserve">e </w:t>
      </w:r>
      <w:r>
        <w:t>místa</w:t>
      </w:r>
      <w:r w:rsidR="00455C26">
        <w:t xml:space="preserve"> kam se přemístit. </w:t>
      </w:r>
    </w:p>
    <w:p w14:paraId="76961227" w14:textId="5E25F962" w:rsidR="00BA4D29" w:rsidRPr="001F6849" w:rsidRDefault="00BA4D29" w:rsidP="002656D4">
      <w:pPr>
        <w:pStyle w:val="Heading2"/>
        <w:rPr>
          <w:ins w:id="84"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5" w:author="Jan Horák" w:date="2023-06-15T11:51:00Z" w:name="move137722320"/>
      <w:moveTo w:id="8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7"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lastRenderedPageBreak/>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6B0D3E36"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8</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8" w:author="Jan Horák" w:date="2023-06-15T11:53:00Z">
        <w:r w:rsidR="0026039C" w:rsidRPr="001F6849" w:rsidDel="00BC59E7">
          <w:delText>virutální</w:delText>
        </w:r>
      </w:del>
      <w:ins w:id="89"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lastRenderedPageBreak/>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3464654D"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644735F4"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 xml:space="preserve">viz. </w:t>
      </w:r>
      <w:r w:rsidR="00331DCE" w:rsidRPr="001F6849">
        <w:rPr>
          <w:highlight w:val="yellow"/>
        </w:rPr>
        <w:lastRenderedPageBreak/>
        <w:t>(Obr.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r w:rsidR="00331DCE" w:rsidRPr="001F6849">
        <w:rPr>
          <w:highlight w:val="yellow"/>
        </w:rPr>
        <w:t xml:space="preserve">(#todo </w:t>
      </w:r>
      <w:proofErr w:type="spellStart"/>
      <w:r w:rsidR="00331DCE" w:rsidRPr="001F6849">
        <w:rPr>
          <w:highlight w:val="yellow"/>
        </w:rPr>
        <w:t>vysvetlit</w:t>
      </w:r>
      <w:proofErr w:type="spellEnd"/>
      <w:r w:rsidR="00331DCE" w:rsidRPr="001F6849">
        <w:rPr>
          <w:highlight w:val="yellow"/>
        </w:rPr>
        <w:t xml:space="preserve"> </w:t>
      </w:r>
      <w:proofErr w:type="spellStart"/>
      <w:r w:rsidR="00331DCE" w:rsidRPr="001F6849">
        <w:rPr>
          <w:highlight w:val="yellow"/>
        </w:rPr>
        <w:t>frustrum</w:t>
      </w:r>
      <w:proofErr w:type="spellEnd"/>
      <w:r w:rsidR="00331DCE" w:rsidRPr="001F6849">
        <w:rPr>
          <w:highlight w:val="yellow"/>
        </w:rPr>
        <w:t xml:space="preserve"> </w:t>
      </w:r>
      <w:proofErr w:type="spellStart"/>
      <w:r w:rsidR="00331DCE" w:rsidRPr="001F6849">
        <w:rPr>
          <w:highlight w:val="yellow"/>
        </w:rPr>
        <w:t>culling</w:t>
      </w:r>
      <w:proofErr w:type="spellEnd"/>
      <w:r w:rsidR="00331DCE" w:rsidRPr="001F6849">
        <w:rPr>
          <w:highlight w:val="yellow"/>
        </w:rPr>
        <w:t>)</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6F2E51E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5E5188D"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9</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C670BC2"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10</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724D3B0D" w:rsidR="00AB45B4" w:rsidRDefault="00AB45B4" w:rsidP="00331DCE">
      <w:pPr>
        <w:pStyle w:val="Normlnprvnodsazen"/>
      </w:pPr>
      <w:r w:rsidRPr="001F6849">
        <w:t xml:space="preserve">Jako důležitou problematiku zmiňuje </w:t>
      </w:r>
      <w:r w:rsidRPr="001F6849">
        <w:fldChar w:fldCharType="begin"/>
      </w:r>
      <w:r w:rsidR="000D403B">
        <w:instrText xml:space="preserve"> ADDIN ZOTERO_ITEM CSL_CITATION {"citationID":"pyYXfhhk","properties":{"formattedCitation":"(Coltekin et al. 2020)","plainCitation":"(Coltekin et al. 2020)","noteIndex":0},"citationItems":[{"id":"nBaCulWf/qa3dt8SA","uris":["http://zotero.org/groups/4599106/items/F54Y7ICM"],"itemData":{"id":1274,"type":"article-journal","abstract":"This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w:t>
      </w:r>
      <w:r w:rsidR="00A32AF4" w:rsidRPr="001F6849">
        <w:lastRenderedPageBreak/>
        <w:t>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0D403B">
        <w:instrText xml:space="preserve"> ADDIN ZOTERO_ITEM CSL_CITATION {"citationID":"cz6cyLsT","properties":{"formattedCitation":"(Coltekin et al. 2020)","plainCitation":"(Coltekin et al. 2020)","noteIndex":0},"citationItems":[{"id":"nBaCulWf/qa3dt8SA","uris":["http://zotero.org/groups/4599106/items/F54Y7ICM"],"itemData":{"id":1274,"type":"article-journal","abstract":"This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29"/>
                    <a:stretch>
                      <a:fillRect/>
                    </a:stretch>
                  </pic:blipFill>
                  <pic:spPr>
                    <a:xfrm>
                      <a:off x="0" y="0"/>
                      <a:ext cx="5579745" cy="3993515"/>
                    </a:xfrm>
                    <a:prstGeom prst="rect">
                      <a:avLst/>
                    </a:prstGeom>
                  </pic:spPr>
                </pic:pic>
              </a:graphicData>
            </a:graphic>
          </wp:inline>
        </w:drawing>
      </w:r>
    </w:p>
    <w:p w14:paraId="00AB9F73" w14:textId="6E9353E5" w:rsidR="00B2682C" w:rsidRPr="001F6849" w:rsidRDefault="00B2682C" w:rsidP="00B2682C">
      <w:pPr>
        <w:pStyle w:val="Caption"/>
      </w:pPr>
      <w:r>
        <w:t xml:space="preserve">Obr. </w:t>
      </w:r>
      <w:r>
        <w:fldChar w:fldCharType="begin"/>
      </w:r>
      <w:r>
        <w:instrText xml:space="preserve"> SEQ Obr. \* ARABIC </w:instrText>
      </w:r>
      <w:r>
        <w:fldChar w:fldCharType="separate"/>
      </w:r>
      <w:r w:rsidR="007C3EEE">
        <w:rPr>
          <w:noProof/>
        </w:rPr>
        <w:t>11</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52378E88"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0D403B">
        <w:instrText xml:space="preserve"> ADDIN ZOTERO_ITEM CSL_CITATION {"citationID":"Qk91xJhn","properties":{"formattedCitation":"(Coltekin et al. 2020)","plainCitation":"(Coltekin et al. 2020)","noteIndex":0},"citationItems":[{"id":"nBaCulWf/qa3dt8SA","uris":["http://zotero.org/groups/4599106/items/F54Y7ICM"],"itemData":{"id":1274,"type":"article-journal","abstract":"This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43EA5B66"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 V případě, kdy se vizualizace pohybuje v prostředí internetu je velikost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rsidR="000A08D9">
        <w:t xml:space="preserve"> (lat, </w:t>
      </w:r>
      <w:proofErr w:type="spellStart"/>
      <w:r w:rsidR="000A08D9">
        <w:t>lon</w:t>
      </w:r>
      <w:proofErr w:type="spellEnd"/>
      <w:r w:rsidR="000A08D9">
        <w:t>)</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xml:space="preserve">- </w:t>
      </w:r>
      <w:proofErr w:type="spellStart"/>
      <w:r w:rsidR="00AC6F9B" w:rsidRPr="002328BA">
        <w:rPr>
          <w:highlight w:val="yellow"/>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Proprietární</w:t>
            </w:r>
            <w:proofErr w:type="spellEnd"/>
            <w:r w:rsidRPr="0087744F">
              <w:rPr>
                <w:rFonts w:eastAsia="Times New Roman" w:cs="Arial"/>
                <w:sz w:val="20"/>
                <w:szCs w:val="20"/>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Proprietární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Proprietární</w:t>
            </w:r>
            <w:proofErr w:type="spellEnd"/>
            <w:r w:rsidRPr="0087744F">
              <w:rPr>
                <w:rFonts w:eastAsia="Times New Roman" w:cs="Arial"/>
                <w:sz w:val="20"/>
                <w:szCs w:val="20"/>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4E9C5A8D" w14:textId="30440D3E" w:rsidR="00D947C0" w:rsidRDefault="0087744F" w:rsidP="00D947C0">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p>
    <w:p w14:paraId="4C9A84A9" w14:textId="5E4F7D26"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90" w:author="Lukáš Herman" w:date="2023-02-06T14:25:00Z">
        <w:r w:rsidR="00D727F5" w:rsidRPr="001F6849" w:rsidDel="00227A2E">
          <w:rPr>
            <w:lang w:eastAsia="en-US"/>
          </w:rPr>
          <w:delText>atiributy</w:delText>
        </w:r>
      </w:del>
      <w:ins w:id="91"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proofErr w:type="gramStart"/>
      <w:r w:rsidR="005D5388">
        <w:rPr>
          <w:lang w:eastAsia="en-US"/>
        </w:rPr>
        <w:t>způsob</w:t>
      </w:r>
      <w:proofErr w:type="gramEnd"/>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p>
    <w:p w14:paraId="7854364E" w14:textId="0EAFE2DD" w:rsidR="005C35FA" w:rsidRDefault="005C35FA" w:rsidP="005D7C60">
      <w:pPr>
        <w:pStyle w:val="Normlnprvnodsazen"/>
        <w:rPr>
          <w:lang w:eastAsia="en-US"/>
        </w:rPr>
      </w:pPr>
      <w:r>
        <w:rPr>
          <w:lang w:eastAsia="en-US"/>
        </w:rPr>
        <w:lastRenderedPageBreak/>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p>
    <w:p w14:paraId="4970D65F" w14:textId="1DC7ED9C" w:rsidR="005D7C60" w:rsidRPr="005D7C60" w:rsidRDefault="005D7C60" w:rsidP="005D7C60">
      <w:pPr>
        <w:pStyle w:val="Normlnprvnodsazen"/>
        <w:rPr>
          <w:b/>
          <w:bCs/>
          <w:lang w:eastAsia="en-US"/>
        </w:rPr>
      </w:pPr>
      <w:proofErr w:type="spellStart"/>
      <w:r w:rsidRPr="005D7C60">
        <w:rPr>
          <w:b/>
          <w:bCs/>
          <w:lang w:eastAsia="en-US"/>
        </w:rPr>
        <w:t>CityJSON</w:t>
      </w:r>
      <w:proofErr w:type="spellEnd"/>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0047B458"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 xml:space="preserve">napříč implementacemi. 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(Ghayour, Cantor 2018; Ariën 2017; Sherif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t xml:space="preserve">Nastavení scény: </w:t>
      </w:r>
      <w:r>
        <w:rPr>
          <w:lang w:eastAsia="en-US"/>
        </w:rPr>
        <w:t xml:space="preserve">Nastavení geometrie, normálových vektorů, barev, textur aj. parametrů 3D scény </w:t>
      </w:r>
      <w:r w:rsidRPr="00301FA1">
        <w:rPr>
          <w:highlight w:val="yellow"/>
          <w:lang w:eastAsia="en-US"/>
        </w:rPr>
        <w:t xml:space="preserve">(viz. </w:t>
      </w:r>
      <w:proofErr w:type="spellStart"/>
      <w:r w:rsidRPr="00301FA1">
        <w:rPr>
          <w:highlight w:val="yellow"/>
          <w:lang w:eastAsia="en-US"/>
        </w:rPr>
        <w:t>xx</w:t>
      </w:r>
      <w:proofErr w:type="spellEnd"/>
      <w:r w:rsidRPr="00301FA1">
        <w:rPr>
          <w:highlight w:val="yellow"/>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690EB988" w:rsidR="008812DD" w:rsidRDefault="00EE12F5" w:rsidP="00EE12F5">
      <w:pPr>
        <w:pStyle w:val="Caption"/>
      </w:pPr>
      <w:r>
        <w:t xml:space="preserve">Obr. </w:t>
      </w:r>
      <w:r>
        <w:fldChar w:fldCharType="begin"/>
      </w:r>
      <w:r>
        <w:instrText xml:space="preserve"> SEQ Obr. \* ARABIC </w:instrText>
      </w:r>
      <w:r>
        <w:fldChar w:fldCharType="separate"/>
      </w:r>
      <w:r w:rsidR="007C3EEE">
        <w:rPr>
          <w:noProof/>
        </w:rPr>
        <w:t>12</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w:t>
      </w:r>
      <w:proofErr w:type="spellStart"/>
      <w:r w:rsidR="008F5059" w:rsidRPr="00BD0F8E">
        <w:rPr>
          <w:rFonts w:cs="Times New Roman"/>
          <w:szCs w:val="24"/>
        </w:rPr>
        <w:t>Ghayour</w:t>
      </w:r>
      <w:proofErr w:type="spellEnd"/>
      <w:r w:rsidR="008F5059" w:rsidRPr="00BD0F8E">
        <w:rPr>
          <w:rFonts w:cs="Times New Roman"/>
          <w:szCs w:val="24"/>
        </w:rPr>
        <w:t xml:space="preserve">, </w:t>
      </w:r>
      <w:proofErr w:type="spellStart"/>
      <w:r w:rsidR="008F5059" w:rsidRPr="00BD0F8E">
        <w:rPr>
          <w:rFonts w:cs="Times New Roman"/>
          <w:szCs w:val="24"/>
        </w:rPr>
        <w:t>Cantor</w:t>
      </w:r>
      <w:proofErr w:type="spellEnd"/>
      <w:r w:rsidR="008F5059" w:rsidRPr="00BD0F8E">
        <w:rPr>
          <w:rFonts w:cs="Times New Roman"/>
          <w:szCs w:val="24"/>
        </w:rPr>
        <w:t xml:space="preserve"> 2018; </w:t>
      </w:r>
      <w:proofErr w:type="spellStart"/>
      <w:r w:rsidR="008F5059" w:rsidRPr="00BD0F8E">
        <w:rPr>
          <w:rFonts w:cs="Times New Roman"/>
          <w:szCs w:val="24"/>
        </w:rPr>
        <w:t>Ariën</w:t>
      </w:r>
      <w:proofErr w:type="spellEnd"/>
      <w:r w:rsidR="008F5059" w:rsidRPr="00BD0F8E">
        <w:rPr>
          <w:rFonts w:cs="Times New Roman"/>
          <w:szCs w:val="24"/>
        </w:rPr>
        <w:t xml:space="preserve"> 2017; </w:t>
      </w:r>
      <w:proofErr w:type="spellStart"/>
      <w:r w:rsidR="008F5059" w:rsidRPr="00BD0F8E">
        <w:rPr>
          <w:rFonts w:cs="Times New Roman"/>
          <w:szCs w:val="24"/>
        </w:rPr>
        <w:t>Sherif</w:t>
      </w:r>
      <w:proofErr w:type="spellEnd"/>
      <w:r w:rsidR="008F5059" w:rsidRPr="00BD0F8E">
        <w:rPr>
          <w:rFonts w:cs="Times New Roman"/>
          <w:szCs w:val="24"/>
        </w:rPr>
        <w:t xml:space="preserve"> 2018)</w:t>
      </w:r>
      <w:r w:rsidR="008F5059">
        <w:fldChar w:fldCharType="end"/>
      </w:r>
      <w:r w:rsidR="008F5059">
        <w:t>.</w:t>
      </w:r>
    </w:p>
    <w:p w14:paraId="2F87E04E" w14:textId="6CED18BB" w:rsidR="002C3253" w:rsidRDefault="002C3253" w:rsidP="002C3253">
      <w:pPr>
        <w:pStyle w:val="Heading3"/>
      </w:pPr>
      <w:r>
        <w:t>Komponenty 3D vizualizace</w:t>
      </w:r>
    </w:p>
    <w:p w14:paraId="4E405B11" w14:textId="14824978"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 </w:t>
      </w:r>
    </w:p>
    <w:p w14:paraId="33DF4246" w14:textId="079304A9" w:rsidR="00D81069" w:rsidRPr="00D81069" w:rsidRDefault="00D81069" w:rsidP="00D81069">
      <w:pPr>
        <w:pStyle w:val="Normlnprvnodsazen"/>
        <w:ind w:firstLine="0"/>
      </w:pPr>
      <w:r w:rsidRPr="00D81069">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965622" cy="1969318"/>
                    </a:xfrm>
                    <a:prstGeom prst="rect">
                      <a:avLst/>
                    </a:prstGeom>
                  </pic:spPr>
                </pic:pic>
              </a:graphicData>
            </a:graphic>
          </wp:inline>
        </w:drawing>
      </w:r>
      <w:r w:rsidR="00DA6E08" w:rsidRPr="00DA6E08">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3"/>
                    <a:stretch>
                      <a:fillRect/>
                    </a:stretch>
                  </pic:blipFill>
                  <pic:spPr>
                    <a:xfrm>
                      <a:off x="0" y="0"/>
                      <a:ext cx="2671063" cy="1939387"/>
                    </a:xfrm>
                    <a:prstGeom prst="rect">
                      <a:avLst/>
                    </a:prstGeom>
                  </pic:spPr>
                </pic:pic>
              </a:graphicData>
            </a:graphic>
          </wp:inline>
        </w:drawing>
      </w:r>
    </w:p>
    <w:p w14:paraId="62B42586" w14:textId="7F521245"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C3EEE">
        <w:rPr>
          <w:noProof/>
          <w:highlight w:val="yellow"/>
        </w:rPr>
        <w:t>13</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EB7408">
        <w:instrText xml:space="preserve"> ADDIN ZOTERO_ITEM CSL_CITATION {"citationID":"ph0cGAMu","properties":{"formattedCitation":"(three.js Contributors 2023b; Khronos Group 2023a)","plainCitation":"(three.js Contributors 2023b;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EB7408" w:rsidRPr="00EB7408">
        <w:t xml:space="preserve">(three.js </w:t>
      </w:r>
      <w:proofErr w:type="spellStart"/>
      <w:r w:rsidR="00EB7408" w:rsidRPr="00EB7408">
        <w:t>Contributors</w:t>
      </w:r>
      <w:proofErr w:type="spellEnd"/>
      <w:r w:rsidR="00EB7408" w:rsidRPr="00EB7408">
        <w:t xml:space="preserve"> </w:t>
      </w:r>
      <w:proofErr w:type="gramStart"/>
      <w:r w:rsidR="00EB7408" w:rsidRPr="00EB7408">
        <w:t>2023b</w:t>
      </w:r>
      <w:proofErr w:type="gramEnd"/>
      <w:r w:rsidR="00EB7408" w:rsidRPr="00EB7408">
        <w:t xml:space="preserve">; </w:t>
      </w:r>
      <w:proofErr w:type="spellStart"/>
      <w:r w:rsidR="00EB7408" w:rsidRPr="00EB7408">
        <w:t>Khronos</w:t>
      </w:r>
      <w:proofErr w:type="spellEnd"/>
      <w:r w:rsidR="00EB7408" w:rsidRPr="00EB7408">
        <w:t xml:space="preserve"> Group 2023a)</w:t>
      </w:r>
      <w:r w:rsidR="000D403B">
        <w:fldChar w:fldCharType="end"/>
      </w:r>
    </w:p>
    <w:p w14:paraId="73CB5BDF" w14:textId="77777777" w:rsidR="00D81069" w:rsidRPr="00052F8C" w:rsidRDefault="00D81069" w:rsidP="00D81069">
      <w:pPr>
        <w:pStyle w:val="Normlnprvnodsazen"/>
        <w:ind w:firstLine="0"/>
        <w:rPr>
          <w:lang w:val="en-US"/>
        </w:rPr>
      </w:pPr>
    </w:p>
    <w:p w14:paraId="450503B2" w14:textId="3D04F3E5"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 kame</w:t>
      </w:r>
      <w:r w:rsidR="00DA6E08">
        <w:t xml:space="preserve">ra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2C3253"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w:t>
      </w:r>
      <w:r w:rsidR="0064106A" w:rsidRPr="0064106A">
        <w:lastRenderedPageBreak/>
        <w:t>architektonické plány a 2D vizualizace, kde je důležitá přesná geometrie.</w:t>
      </w:r>
      <w:r w:rsidR="0064106A">
        <w:t xml:space="preserve"> V rámci </w:t>
      </w:r>
      <w:proofErr w:type="spellStart"/>
      <w:r w:rsidR="0064106A">
        <w:t>virutální</w:t>
      </w:r>
      <w:proofErr w:type="spellEnd"/>
      <w:r w:rsidR="0064106A">
        <w:t xml:space="preserve"> kamery jsou pak klíčové parametry jako je</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určuje, jak široký úhel zobrazení kamera</w:t>
      </w:r>
      <w:r>
        <w:t xml:space="preserve"> má</w:t>
      </w:r>
      <w:r>
        <w:t>.</w:t>
      </w:r>
      <w:r>
        <w:t xml:space="preserve">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w:t>
      </w:r>
      <w:r>
        <w:t xml:space="preserve">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w:t>
      </w:r>
      <w:r>
        <w:t xml:space="preserve">určují, které objekty jsou viditelné a které ne. Kamera může mít dvě </w:t>
      </w:r>
      <w:proofErr w:type="spellStart"/>
      <w:r>
        <w:t>výřezové</w:t>
      </w:r>
      <w:proofErr w:type="spellEnd"/>
      <w:r>
        <w:t xml:space="preserve"> roviny: </w:t>
      </w:r>
      <w:r>
        <w:t>blízkou</w:t>
      </w:r>
      <w:r>
        <w:t xml:space="preserve"> (</w:t>
      </w:r>
      <w:proofErr w:type="spellStart"/>
      <w:r>
        <w:rPr>
          <w:i/>
          <w:iCs/>
        </w:rPr>
        <w:t>near</w:t>
      </w:r>
      <w:proofErr w:type="spellEnd"/>
      <w:r>
        <w:t xml:space="preserve">) a </w:t>
      </w:r>
      <w:r w:rsidR="007C3EEE">
        <w:t>vzdálenou</w:t>
      </w:r>
      <w:r>
        <w:t xml:space="preserve"> </w:t>
      </w:r>
      <w:r>
        <w:t>(</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6D0608D2" w14:textId="777930CD" w:rsidR="007C3EEE" w:rsidRDefault="007C3EEE" w:rsidP="007C3EEE">
      <w:pPr>
        <w:pStyle w:val="Caption"/>
      </w:pPr>
      <w:r>
        <w:t xml:space="preserve">Obr. </w:t>
      </w:r>
      <w:r>
        <w:fldChar w:fldCharType="begin"/>
      </w:r>
      <w:r>
        <w:instrText xml:space="preserve"> SEQ Obr. \* ARABIC </w:instrText>
      </w:r>
      <w:r>
        <w:fldChar w:fldCharType="separate"/>
      </w:r>
      <w:r>
        <w:rPr>
          <w:noProof/>
        </w:rPr>
        <w:t>14</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 xml:space="preserve">(three.js </w:t>
      </w:r>
      <w:proofErr w:type="spellStart"/>
      <w:r w:rsidR="00EB7408" w:rsidRPr="00EB7408">
        <w:t>Contributors</w:t>
      </w:r>
      <w:proofErr w:type="spellEnd"/>
      <w:r w:rsidR="00EB7408" w:rsidRPr="00EB7408">
        <w:t xml:space="preserve"> </w:t>
      </w:r>
      <w:proofErr w:type="gramStart"/>
      <w:r w:rsidR="00EB7408" w:rsidRPr="00EB7408">
        <w:t>2023a</w:t>
      </w:r>
      <w:proofErr w:type="gramEnd"/>
      <w:r w:rsidR="00EB7408" w:rsidRPr="00EB7408">
        <w:t>)</w:t>
      </w:r>
      <w:r w:rsidR="00EB7408">
        <w:fldChar w:fldCharType="end"/>
      </w:r>
    </w:p>
    <w:p w14:paraId="181226AA" w14:textId="77777777" w:rsidR="007C3EEE" w:rsidRDefault="007C3EEE" w:rsidP="007C3EEE">
      <w:pPr>
        <w:pStyle w:val="Normlnprvnodsazen"/>
        <w:ind w:firstLine="0"/>
      </w:pPr>
    </w:p>
    <w:p w14:paraId="2889FB92" w14:textId="7DCD526E" w:rsidR="00D81069" w:rsidRDefault="00D81069" w:rsidP="00D81069">
      <w:pPr>
        <w:pStyle w:val="Normlnprvnodsazen"/>
        <w:ind w:firstLine="0"/>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 xml:space="preserve">vlastností a charakteristik, které definují, jak objekt interaguje </w:t>
      </w:r>
      <w:proofErr w:type="gramStart"/>
      <w:r w:rsidR="002C3253" w:rsidRPr="002C3253">
        <w:t>s</w:t>
      </w:r>
      <w:proofErr w:type="gramEnd"/>
      <w:r w:rsidR="002C3253" w:rsidRPr="002C3253">
        <w:t xml:space="preserve"> světlem a jak se jeví pozorovateli.</w:t>
      </w:r>
      <w:r>
        <w:t xml:space="preserve"> Zahrnují textury, barvy, lesk a další optické vlastnosti, které dávají objektům jejich vizuální charakter.</w:t>
      </w:r>
      <w:r w:rsidR="00052F8C">
        <w:t xml:space="preserve"> </w:t>
      </w:r>
    </w:p>
    <w:p w14:paraId="5DE816E7" w14:textId="4C21CDC5" w:rsidR="00603358" w:rsidRDefault="00603358" w:rsidP="00603358">
      <w:pPr>
        <w:pStyle w:val="Normlnprvnodsazen"/>
        <w:numPr>
          <w:ilvl w:val="0"/>
          <w:numId w:val="46"/>
        </w:numPr>
      </w:pPr>
      <w:r w:rsidRPr="00603358">
        <w:rPr>
          <w:b/>
          <w:bCs/>
        </w:rPr>
        <w:t>Textury:</w:t>
      </w:r>
      <w:r w:rsidRPr="00603358">
        <w:t xml:space="preserve"> Textury jsou dvourozměrné obrazy, které se aplikují na povrch trojrozměrných objektů s cílem přidat detaily, barvu a vzory.</w:t>
      </w:r>
    </w:p>
    <w:p w14:paraId="5084C922" w14:textId="77777777" w:rsidR="00D81069" w:rsidRDefault="00D81069" w:rsidP="00D81069">
      <w:pPr>
        <w:pStyle w:val="Normlnprvnodsazen"/>
        <w:ind w:firstLine="0"/>
      </w:pPr>
      <w:r w:rsidRPr="00D81069">
        <w:rPr>
          <w:b/>
          <w:bCs/>
        </w:rPr>
        <w:t>Osvětlení:</w:t>
      </w:r>
      <w:r>
        <w:t xml:space="preserve"> Osvětlení ovlivňuje, jak se objekty ve scéně zobrazují. To může zahrnovat sluneční světlo, umělé světlo, stínování a další efekty, které přidávají realističnost.</w:t>
      </w:r>
    </w:p>
    <w:p w14:paraId="54878950" w14:textId="77777777" w:rsidR="00D81069" w:rsidRDefault="00D81069" w:rsidP="00D81069">
      <w:pPr>
        <w:pStyle w:val="Normlnprvnodsazen"/>
        <w:ind w:firstLine="0"/>
      </w:pPr>
      <w:r w:rsidRPr="00D81069">
        <w:rPr>
          <w:b/>
          <w:bCs/>
        </w:rPr>
        <w:t>Interakce:</w:t>
      </w:r>
      <w:r>
        <w:t xml:space="preserve"> Tato komponenta umožňuje uživatelům interagovat s virtuálním prostředím. To může zahrnovat pohyb, ovládání gesty, doteky a další metody komunikace.</w:t>
      </w:r>
    </w:p>
    <w:p w14:paraId="4F5AC286" w14:textId="7DDEDD78"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w:t>
      </w:r>
      <w:r>
        <w:t xml:space="preserve"> (datovými formáty)</w:t>
      </w:r>
      <w:r>
        <w:t>.</w:t>
      </w:r>
    </w:p>
    <w:p w14:paraId="0FADC0A2" w14:textId="0374AECC" w:rsidR="00D81069" w:rsidRDefault="00D81069" w:rsidP="00D81069">
      <w:pPr>
        <w:pStyle w:val="Normlnprvnodsazen"/>
        <w:ind w:firstLine="0"/>
      </w:pPr>
      <w:r>
        <w:lastRenderedPageBreak/>
        <w:t xml:space="preserve">Tyto komponenty společně tvoří základ pro vytváření komplexních a autentických </w:t>
      </w:r>
      <w:proofErr w:type="gramStart"/>
      <w:r>
        <w:t>3D</w:t>
      </w:r>
      <w:proofErr w:type="gramEnd"/>
      <w:r>
        <w:t xml:space="preserve"> vizualizací a virtuální reality, které mohou být použity v různých odvětvích, včetně herního průmyslu, architektury, vzdělávání a dalších."</w:t>
      </w:r>
    </w:p>
    <w:p w14:paraId="6C764B62" w14:textId="37926C15" w:rsidR="001D0278" w:rsidRPr="001F6849" w:rsidRDefault="000558F0" w:rsidP="002656D4">
      <w:pPr>
        <w:pStyle w:val="Heading1"/>
        <w:rPr>
          <w:lang w:val="cs-CZ"/>
        </w:rPr>
      </w:pPr>
      <w:r w:rsidRPr="001F6849">
        <w:rPr>
          <w:lang w:val="cs-CZ"/>
        </w:rPr>
        <w:lastRenderedPageBreak/>
        <w:t>Analýza technologií</w:t>
      </w:r>
    </w:p>
    <w:p w14:paraId="4D168E40" w14:textId="3BF84BBD" w:rsidR="0070296D" w:rsidRDefault="00C6634E" w:rsidP="00695EF6">
      <w:pPr>
        <w:rPr>
          <w:lang w:eastAsia="cs-CZ"/>
        </w:rPr>
      </w:pPr>
      <w:r w:rsidRPr="001F6849">
        <w:rPr>
          <w:lang w:eastAsia="cs-CZ"/>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1F6849">
        <w:rPr>
          <w:lang w:eastAsia="cs-CZ"/>
        </w:rPr>
        <w:t>enginů</w:t>
      </w:r>
      <w:proofErr w:type="spellEnd"/>
      <w:r w:rsidRPr="001F6849">
        <w:rPr>
          <w:lang w:eastAsia="cs-CZ"/>
        </w:rPr>
        <w:t xml:space="preserve">), následně pak webová řešení tedy zpravidla </w:t>
      </w:r>
      <w:ins w:id="92" w:author="Lukáš Herman" w:date="2023-02-21T16:21:00Z">
        <w:r w:rsidR="00247F6B" w:rsidRPr="001F6849">
          <w:rPr>
            <w:lang w:eastAsia="cs-CZ"/>
          </w:rPr>
          <w:t>J</w:t>
        </w:r>
      </w:ins>
      <w:del w:id="93" w:author="Lukáš Herman" w:date="2023-02-21T16:21:00Z">
        <w:r w:rsidRPr="001F6849" w:rsidDel="00247F6B">
          <w:rPr>
            <w:lang w:eastAsia="cs-CZ"/>
          </w:rPr>
          <w:delText>j</w:delText>
        </w:r>
      </w:del>
      <w:r w:rsidRPr="001F6849">
        <w:rPr>
          <w:lang w:eastAsia="cs-CZ"/>
        </w:rPr>
        <w:t>ava</w:t>
      </w:r>
      <w:ins w:id="94" w:author="Lukáš Herman" w:date="2023-02-21T16:21:00Z">
        <w:r w:rsidR="00247F6B" w:rsidRPr="001F6849">
          <w:rPr>
            <w:lang w:eastAsia="cs-CZ"/>
          </w:rPr>
          <w:t>S</w:t>
        </w:r>
      </w:ins>
      <w:del w:id="95" w:author="Lukáš Herman" w:date="2023-02-21T16:21:00Z">
        <w:r w:rsidRPr="001F6849" w:rsidDel="00247F6B">
          <w:rPr>
            <w:lang w:eastAsia="cs-CZ"/>
          </w:rPr>
          <w:delText>sr</w:delText>
        </w:r>
      </w:del>
      <w:r w:rsidRPr="001F6849">
        <w:rPr>
          <w:lang w:eastAsia="cs-CZ"/>
        </w:rPr>
        <w:t>c</w:t>
      </w:r>
      <w:ins w:id="96" w:author="Lukáš Herman" w:date="2023-02-21T16:21:00Z">
        <w:r w:rsidR="00247F6B" w:rsidRPr="001F6849">
          <w:rPr>
            <w:lang w:eastAsia="cs-CZ"/>
          </w:rPr>
          <w:t>r</w:t>
        </w:r>
      </w:ins>
      <w:r w:rsidRPr="001F6849">
        <w:rPr>
          <w:lang w:eastAsia="cs-CZ"/>
        </w:rPr>
        <w:t>ipt</w:t>
      </w:r>
      <w:del w:id="97" w:author="Lukáš Herman" w:date="2023-02-21T16:21:00Z">
        <w:r w:rsidRPr="001F6849" w:rsidDel="00247F6B">
          <w:rPr>
            <w:lang w:eastAsia="cs-CZ"/>
          </w:rPr>
          <w:delText>ové</w:delText>
        </w:r>
      </w:del>
      <w:r w:rsidRPr="001F6849">
        <w:rPr>
          <w:lang w:eastAsia="cs-CZ"/>
        </w:rPr>
        <w:t xml:space="preserve"> knihovny nad </w:t>
      </w:r>
      <w:proofErr w:type="spellStart"/>
      <w:r w:rsidRPr="001F6849">
        <w:rPr>
          <w:lang w:eastAsia="cs-CZ"/>
        </w:rPr>
        <w:t>WebGL</w:t>
      </w:r>
      <w:proofErr w:type="spellEnd"/>
      <w:r w:rsidRPr="001F6849">
        <w:rPr>
          <w:lang w:eastAsia="cs-CZ"/>
        </w:rPr>
        <w:t xml:space="preserve">. Nutno zmínit, že výše zmíněné rozřazení není exaktní, ale v mnoha případech se </w:t>
      </w:r>
      <w:r w:rsidR="00260F6F" w:rsidRPr="001F6849">
        <w:rPr>
          <w:lang w:eastAsia="cs-CZ"/>
        </w:rPr>
        <w:t xml:space="preserve">překrývá, popř. doplňuje, čímž je myšleno, že pro vizualizaci dat na webu ve </w:t>
      </w:r>
      <w:r w:rsidR="00D3616A" w:rsidRPr="001F6849">
        <w:rPr>
          <w:lang w:eastAsia="cs-CZ"/>
        </w:rPr>
        <w:t>virtuální</w:t>
      </w:r>
      <w:r w:rsidR="00260F6F" w:rsidRPr="001F6849">
        <w:rPr>
          <w:lang w:eastAsia="cs-CZ"/>
        </w:rPr>
        <w:t xml:space="preserve"> realitě je potřeba souhra více technologií, které umožní pořízení dat, úpravu dat, vizualizaci, interakci a následně publikaci</w:t>
      </w:r>
      <w:r w:rsidR="00A1051A" w:rsidRPr="001F6849">
        <w:rPr>
          <w:lang w:eastAsia="cs-CZ"/>
        </w:rPr>
        <w:t>.</w:t>
      </w:r>
      <w:r w:rsidR="00695EF6">
        <w:rPr>
          <w:lang w:eastAsia="cs-CZ"/>
        </w:rPr>
        <w:t xml:space="preserve"> </w:t>
      </w:r>
      <w:r w:rsidR="00260F6F" w:rsidRPr="001F6849">
        <w:t xml:space="preserve">Nejedná se tedy o jednotlivou technologii, ale souhru více tzv. </w:t>
      </w:r>
      <w:r w:rsidR="00260F6F" w:rsidRPr="001F6849">
        <w:rPr>
          <w:i/>
          <w:iCs/>
        </w:rPr>
        <w:t xml:space="preserve">tech </w:t>
      </w:r>
      <w:proofErr w:type="spellStart"/>
      <w:r w:rsidR="00260F6F" w:rsidRPr="001F6849">
        <w:rPr>
          <w:i/>
          <w:iCs/>
        </w:rPr>
        <w:t>stack</w:t>
      </w:r>
      <w:proofErr w:type="spellEnd"/>
      <w:r w:rsidR="00260F6F" w:rsidRPr="001F6849">
        <w:t xml:space="preserve">. Na základě této skutečnosti je tedy nutné hodnotit i vzájemnou kompatibilitu jednotlivých technologií, což může přinést výraznou míru komplexity, jelikož je nutné technologie na různých úrovních kombinovat. </w:t>
      </w:r>
      <w:r w:rsidR="00260F6F" w:rsidRPr="00695EF6">
        <w:rPr>
          <w:highlight w:val="yellow"/>
        </w:rPr>
        <w:t>Za účelem získání reprezentativních výsledků je nutné hodnotit vhodnost jednotlivých technologií v </w:t>
      </w:r>
      <w:r w:rsidR="00260F6F" w:rsidRPr="00695EF6">
        <w:rPr>
          <w:i/>
          <w:iCs/>
          <w:highlight w:val="yellow"/>
        </w:rPr>
        <w:t xml:space="preserve">tech </w:t>
      </w:r>
      <w:proofErr w:type="spellStart"/>
      <w:r w:rsidR="00260F6F" w:rsidRPr="00695EF6">
        <w:rPr>
          <w:i/>
          <w:iCs/>
          <w:highlight w:val="yellow"/>
        </w:rPr>
        <w:t>stacku</w:t>
      </w:r>
      <w:proofErr w:type="spellEnd"/>
      <w:r w:rsidR="00260F6F" w:rsidRPr="00695EF6">
        <w:rPr>
          <w:highlight w:val="yellow"/>
        </w:rPr>
        <w:t xml:space="preserve"> v kontextu </w:t>
      </w:r>
      <w:r w:rsidR="00260F6F" w:rsidRPr="00695EF6">
        <w:rPr>
          <w:color w:val="FF0000"/>
          <w:highlight w:val="yellow"/>
        </w:rPr>
        <w:t>specifického využití.</w:t>
      </w:r>
      <w:r w:rsidR="00260F6F" w:rsidRPr="00695EF6">
        <w:rPr>
          <w:highlight w:val="yellow"/>
        </w:rPr>
        <w:t xml:space="preserve"> V případě této studie se jedná o využití v rámci územního plánování.</w:t>
      </w:r>
      <w:r w:rsidR="00260F6F" w:rsidRPr="001F6849">
        <w:t xml:space="preserve"> </w:t>
      </w:r>
      <w:r w:rsidR="00D3616A" w:rsidRPr="001F6849">
        <w:t>Do výběru technologie by měli vstupovat určité funkční a nefunkční požadavk</w:t>
      </w:r>
      <w:r w:rsidR="00695EF6">
        <w:t>y</w:t>
      </w:r>
      <w:r w:rsidR="00D3616A" w:rsidRPr="001F6849">
        <w:t>.</w:t>
      </w:r>
      <w:r w:rsidR="006B5C82" w:rsidRPr="001F6849">
        <w:t xml:space="preserve"> </w:t>
      </w:r>
      <w:r w:rsidR="00E364D4" w:rsidRPr="001F6849">
        <w:t xml:space="preserve">Za účelem výběru technologie je nutné popsat charakteristiky existujících technologií, aby bylo možné je kategorizovat a následně vybrat správnou konfiguraci technologií pro daný účel. </w:t>
      </w:r>
    </w:p>
    <w:p w14:paraId="69C1BE05" w14:textId="557B35E6" w:rsidR="00A479E6" w:rsidRDefault="00642A9C" w:rsidP="002656D4">
      <w:pPr>
        <w:pStyle w:val="Heading2"/>
        <w:rPr>
          <w:lang w:val="cs-CZ"/>
        </w:rPr>
      </w:pPr>
      <w:r>
        <w:rPr>
          <w:lang w:val="cs-CZ"/>
        </w:rPr>
        <w:t>Taxonomie technologií</w:t>
      </w:r>
    </w:p>
    <w:p w14:paraId="44004C3E" w14:textId="21F630B1" w:rsidR="00D7572C" w:rsidRPr="00D7572C" w:rsidRDefault="00D7572C" w:rsidP="00D7572C">
      <w:pPr>
        <w:rPr>
          <w:lang w:eastAsia="cs-CZ"/>
        </w:rPr>
      </w:pPr>
      <w:r w:rsidRPr="00D7572C">
        <w:rPr>
          <w:highlight w:val="yellow"/>
          <w:lang w:val="en-US" w:eastAsia="cs-CZ"/>
        </w:rPr>
        <w:t># QST – d</w:t>
      </w:r>
      <w:proofErr w:type="spellStart"/>
      <w:r w:rsidRPr="00D7572C">
        <w:rPr>
          <w:highlight w:val="yellow"/>
          <w:lang w:eastAsia="cs-CZ"/>
        </w:rPr>
        <w:t>át</w:t>
      </w:r>
      <w:proofErr w:type="spellEnd"/>
      <w:r w:rsidRPr="00D7572C">
        <w:rPr>
          <w:highlight w:val="yellow"/>
          <w:lang w:eastAsia="cs-CZ"/>
        </w:rPr>
        <w:t xml:space="preserve"> pryč?</w:t>
      </w:r>
      <w:r>
        <w:rPr>
          <w:lang w:eastAsia="cs-CZ"/>
        </w:rPr>
        <w:t xml:space="preserve"> </w:t>
      </w:r>
    </w:p>
    <w:p w14:paraId="10449E5E" w14:textId="77777777" w:rsidR="00F16747" w:rsidRPr="00D7572C" w:rsidRDefault="00F16747" w:rsidP="00F16747">
      <w:pPr>
        <w:rPr>
          <w:highlight w:val="yellow"/>
          <w:lang w:eastAsia="cs-CZ"/>
        </w:rPr>
      </w:pPr>
      <w:r w:rsidRPr="00D7572C">
        <w:rPr>
          <w:highlight w:val="yellow"/>
          <w:lang w:eastAsia="cs-CZ"/>
        </w:rPr>
        <w:t xml:space="preserve">Jedním z možných pohledů na klasifikaci vizualizačních technologií poskytli </w:t>
      </w:r>
      <w:r w:rsidRPr="00D7572C">
        <w:rPr>
          <w:highlight w:val="yellow"/>
          <w:lang w:eastAsia="cs-CZ"/>
        </w:rPr>
        <w:fldChar w:fldCharType="begin"/>
      </w:r>
      <w:r w:rsidRPr="00D7572C">
        <w:rPr>
          <w:highlight w:val="yellow"/>
          <w:lang w:eastAsia="cs-CZ"/>
        </w:rPr>
        <w:instrText xml:space="preserve"> ADDIN ZOTERO_ITEM CSL_CITATION {"citationID":"fB0zq9Lg","properties":{"formattedCitation":"(Bostock, Heer 2009)","plainCitation":"(Bostock, Heer 2009)","noteIndex":0},"citationItems":[{"id":1238,"uris":["http://zotero.org/groups/4599106/items/E7IX28AI"],"itemData":{"id":1238,"type":"article-journal","abstract":"Despite myriad tools for visualizing data, there remains a gap between the notational efﬁciency of high-level visualization systems and the expressiveness and accessibility of low-level graphical systems. Powerful visualization systems may be inﬂexible or impose abstractions foreign to visual thinking, while graphical systems such as rendering APIs and vector-based drawing programs are tedious for complex work. We argue that an easy-to-use graphical system tailored for visualization is needed. In response, we contribute Protovis, an extensible toolkit for constructing visualizations by composing simple graphical primitives. In Protovis, designers specify visualizations as a hierarchy of marks with visual properties deﬁned as functions of data. This representation achieves a level of expressiveness comparable to low-level graphics systems, while improving efﬁciency—the effort required to specify a visualization—and accessibility—the effort required to learn and modify the representation. We substantiate this claim through a diverse collection of examples and comparative analysis with popular visualization tools.","container-title":"IEEE Transactions on Visualization and Computer Graphics","DOI":"10.1109/TVCG.2009.174","ISSN":"1077-2626","issue":"6","journalAbbreviation":"IEEE Trans. Visual. Comput. Graphics","language":"en","page":"1121-1128","source":"DOI.org (Crossref)","title":"Protovis: A Graphical Toolkit for Visualization","title-short":"Protovis","volume":"15","author":[{"family":"Bostock","given":"M."},{"family":"Heer","given":"J."}],"issued":{"date-parts":[["2009",11]]},"citation-key":"bostockProtovisGraphicalToolkit2009"}}],"schema":"https://github.com/citation-style-language/schema/raw/master/csl-citation.json"} </w:instrText>
      </w:r>
      <w:r w:rsidRPr="00D7572C">
        <w:rPr>
          <w:highlight w:val="yellow"/>
          <w:lang w:eastAsia="cs-CZ"/>
        </w:rPr>
        <w:fldChar w:fldCharType="separate"/>
      </w:r>
      <w:r w:rsidRPr="00D7572C">
        <w:rPr>
          <w:highlight w:val="yellow"/>
        </w:rPr>
        <w:t>(Bostock, Heer 2009)</w:t>
      </w:r>
      <w:r w:rsidRPr="00D7572C">
        <w:rPr>
          <w:highlight w:val="yellow"/>
          <w:lang w:eastAsia="cs-CZ"/>
        </w:rPr>
        <w:fldChar w:fldCharType="end"/>
      </w:r>
      <w:r w:rsidRPr="00D7572C">
        <w:rPr>
          <w:highlight w:val="yellow"/>
          <w:lang w:eastAsia="cs-CZ"/>
        </w:rPr>
        <w:t xml:space="preserve">. V rámci své práce hodnotí vizualizační technologie na základě tří charakteristik, jimiž jsou </w:t>
      </w:r>
    </w:p>
    <w:p w14:paraId="337C243C" w14:textId="77777777" w:rsidR="00F16747" w:rsidRPr="00D7572C" w:rsidRDefault="00F16747" w:rsidP="00F16747">
      <w:pPr>
        <w:pStyle w:val="Normlnprvnodsazen"/>
        <w:numPr>
          <w:ilvl w:val="0"/>
          <w:numId w:val="12"/>
        </w:numPr>
        <w:rPr>
          <w:highlight w:val="yellow"/>
        </w:rPr>
      </w:pPr>
      <w:r w:rsidRPr="00D7572C">
        <w:rPr>
          <w:highlight w:val="yellow"/>
        </w:rPr>
        <w:t>Expresivita – Jaké možné vizualizace daná technologie umožňuje?</w:t>
      </w:r>
    </w:p>
    <w:p w14:paraId="3C86F274" w14:textId="77777777" w:rsidR="00F16747" w:rsidRPr="00D7572C" w:rsidRDefault="00F16747" w:rsidP="00F16747">
      <w:pPr>
        <w:pStyle w:val="Normlnprvnodsazen"/>
        <w:numPr>
          <w:ilvl w:val="0"/>
          <w:numId w:val="12"/>
        </w:numPr>
        <w:rPr>
          <w:highlight w:val="yellow"/>
        </w:rPr>
      </w:pPr>
      <w:r w:rsidRPr="00D7572C">
        <w:rPr>
          <w:highlight w:val="yellow"/>
        </w:rPr>
        <w:t>Účinnost – Jak dlouho zabere vytvoření vizualizace?</w:t>
      </w:r>
    </w:p>
    <w:p w14:paraId="2010321F" w14:textId="77777777" w:rsidR="00F16747" w:rsidRPr="00D7572C" w:rsidRDefault="00F16747" w:rsidP="00F16747">
      <w:pPr>
        <w:pStyle w:val="Normlnprvnodsazen"/>
        <w:numPr>
          <w:ilvl w:val="0"/>
          <w:numId w:val="12"/>
        </w:numPr>
        <w:rPr>
          <w:highlight w:val="yellow"/>
        </w:rPr>
      </w:pPr>
      <w:r w:rsidRPr="00D7572C">
        <w:rPr>
          <w:highlight w:val="yellow"/>
        </w:rPr>
        <w:t>Přístupnost – Jak náročné je vytvořit vizualizaci bez předchozí znalosti dané technologie?</w:t>
      </w:r>
    </w:p>
    <w:p w14:paraId="3341AC8A" w14:textId="68D7E1B3" w:rsidR="00260F6F" w:rsidRPr="001F6849" w:rsidRDefault="00F16747" w:rsidP="00260F6F">
      <w:proofErr w:type="spellStart"/>
      <w:r w:rsidRPr="00D7572C">
        <w:rPr>
          <w:highlight w:val="yellow"/>
        </w:rPr>
        <w:t>Bostock</w:t>
      </w:r>
      <w:proofErr w:type="spellEnd"/>
      <w:r w:rsidRPr="00D7572C">
        <w:rPr>
          <w:highlight w:val="yellow"/>
        </w:rPr>
        <w:t xml:space="preserve"> a </w:t>
      </w:r>
      <w:proofErr w:type="spellStart"/>
      <w:r w:rsidRPr="00D7572C">
        <w:rPr>
          <w:highlight w:val="yellow"/>
        </w:rPr>
        <w:t>Heer</w:t>
      </w:r>
      <w:proofErr w:type="spellEnd"/>
      <w:r w:rsidRPr="00D7572C">
        <w:rPr>
          <w:highlight w:val="yellow"/>
        </w:rPr>
        <w:t xml:space="preserve"> hodnotili technologie pro vizualizaci dat obecně, přístup je však aplikovatelný na konkrétní výběr technologií omezený na geoprostorová data. V případě technologií pro tvorbu virtuálních prostředí / vizualizací </w:t>
      </w:r>
      <w:r w:rsidRPr="00D7572C">
        <w:rPr>
          <w:highlight w:val="yellow"/>
        </w:rPr>
        <w:fldChar w:fldCharType="begin"/>
      </w:r>
      <w:r w:rsidRPr="00D7572C">
        <w:rPr>
          <w:highlight w:val="yellow"/>
        </w:rPr>
        <w:instrText xml:space="preserve"> ADDIN ZOTERO_ITEM CSL_CITATION {"citationID":"T7FL7knE","properties":{"formattedCitation":"(\\uc0\\u199{}\\uc0\\u246{}ltekin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D7572C">
        <w:rPr>
          <w:highlight w:val="yellow"/>
        </w:rPr>
        <w:fldChar w:fldCharType="separate"/>
      </w:r>
      <w:r w:rsidRPr="00D7572C">
        <w:rPr>
          <w:rFonts w:cs="Times New Roman"/>
          <w:szCs w:val="24"/>
          <w:highlight w:val="yellow"/>
        </w:rPr>
        <w:t>(Çöltekin et al. 2020b)</w:t>
      </w:r>
      <w:r w:rsidRPr="00D7572C">
        <w:rPr>
          <w:highlight w:val="yellow"/>
        </w:rPr>
        <w:fldChar w:fldCharType="end"/>
      </w:r>
      <w:r w:rsidRPr="00D7572C">
        <w:rPr>
          <w:highlight w:val="yellow"/>
        </w:rPr>
        <w:t xml:space="preserve"> kategorizují dle 3 kritérií (technologie, návrh a lidské faktory).</w:t>
      </w:r>
    </w:p>
    <w:p w14:paraId="3AF052DC" w14:textId="4FCEB9BD" w:rsidR="004D6387" w:rsidRPr="001F6849" w:rsidRDefault="001D68F5" w:rsidP="00897330">
      <w:pPr>
        <w:pStyle w:val="Normlnprvnodsazen"/>
      </w:pPr>
      <w:r w:rsidRPr="001F6849">
        <w:t>Dalším</w:t>
      </w:r>
      <w:r w:rsidR="00F16747">
        <w:t xml:space="preserve"> </w:t>
      </w:r>
      <w:r w:rsidRPr="001F6849">
        <w:t xml:space="preserve">z kategorizačních kritérií pro popis technologií je </w:t>
      </w:r>
      <w:r w:rsidR="00642A9C">
        <w:t>úroveň detailu</w:t>
      </w:r>
      <w:r w:rsidRPr="001F6849">
        <w:t xml:space="preserve">, do jaké umožňují uživateli tvořit danou vizualizaci. V tomto případě je vhodné rozlišit termíny softwarové </w:t>
      </w:r>
      <w:r w:rsidRPr="001F6849">
        <w:rPr>
          <w:i/>
          <w:iCs/>
        </w:rPr>
        <w:t xml:space="preserve">knihovny </w:t>
      </w:r>
      <w:r w:rsidRPr="001F6849">
        <w:t xml:space="preserve">a </w:t>
      </w:r>
      <w:r w:rsidRPr="001F6849">
        <w:rPr>
          <w:i/>
          <w:iCs/>
        </w:rPr>
        <w:t xml:space="preserve">frameworky. </w:t>
      </w:r>
      <w:r w:rsidRPr="001F6849">
        <w:t xml:space="preserve"> V případě knihoven se jedná o hotové implementace pro řešení konkrétních problémů, kdežto frameworky jsou sadou knihoven nástrojů a vývojových vzorů / přepisů</w:t>
      </w:r>
      <w:r w:rsidR="00FC7019" w:rsidRPr="001F6849">
        <w:t xml:space="preserve"> pro usnadnění vývoje aplikace. </w:t>
      </w:r>
      <w:r w:rsidR="00642A9C">
        <w:t xml:space="preserve"> </w:t>
      </w:r>
      <w:r w:rsidR="00847162" w:rsidRPr="001F6849">
        <w:t xml:space="preserve">V případě 3D grafiky lze pak představit termín </w:t>
      </w:r>
      <w:r w:rsidR="00847162" w:rsidRPr="001F6849">
        <w:rPr>
          <w:i/>
          <w:iCs/>
        </w:rPr>
        <w:t xml:space="preserve">game / </w:t>
      </w:r>
      <w:proofErr w:type="spellStart"/>
      <w:r w:rsidR="00847162" w:rsidRPr="001F6849">
        <w:rPr>
          <w:i/>
          <w:iCs/>
        </w:rPr>
        <w:t>virutal</w:t>
      </w:r>
      <w:proofErr w:type="spellEnd"/>
      <w:r w:rsidR="00847162" w:rsidRPr="001F6849">
        <w:rPr>
          <w:i/>
          <w:iCs/>
        </w:rPr>
        <w:t xml:space="preserve"> </w:t>
      </w:r>
      <w:proofErr w:type="spellStart"/>
      <w:r w:rsidR="00847162" w:rsidRPr="001F6849">
        <w:rPr>
          <w:i/>
          <w:iCs/>
        </w:rPr>
        <w:t>engine</w:t>
      </w:r>
      <w:proofErr w:type="spellEnd"/>
      <w:r w:rsidR="00847162" w:rsidRPr="001F6849">
        <w:t xml:space="preserve">, </w:t>
      </w:r>
      <w:r w:rsidR="00897330" w:rsidRPr="001F6849">
        <w:t>které ve většině případech umožnují tvorbu virtuálních interaktivních prostředí prostřednictvím GUI (</w:t>
      </w:r>
      <w:proofErr w:type="spellStart"/>
      <w:r w:rsidR="00897330" w:rsidRPr="001F6849">
        <w:rPr>
          <w:i/>
          <w:iCs/>
        </w:rPr>
        <w:t>graphical</w:t>
      </w:r>
      <w:proofErr w:type="spellEnd"/>
      <w:r w:rsidR="00897330" w:rsidRPr="001F6849">
        <w:rPr>
          <w:i/>
          <w:iCs/>
        </w:rPr>
        <w:t xml:space="preserve"> user interface</w:t>
      </w:r>
      <w:r w:rsidR="00897330" w:rsidRPr="001F6849">
        <w:t>)</w:t>
      </w:r>
      <w:r w:rsidR="00642A9C">
        <w:t xml:space="preserve"> a představují komplexní řešení</w:t>
      </w:r>
      <w:r w:rsidR="00897330" w:rsidRPr="001F6849">
        <w:t>.</w:t>
      </w:r>
      <w:r w:rsidR="00642A9C">
        <w:t xml:space="preserve"> Aktuálně herní </w:t>
      </w:r>
      <w:proofErr w:type="spellStart"/>
      <w:r w:rsidR="00642A9C">
        <w:t>enginy</w:t>
      </w:r>
      <w:proofErr w:type="spellEnd"/>
      <w:r w:rsidR="00642A9C">
        <w:t xml:space="preserve"> jsou hlavním nástrojem pro tvorbu virtuální reality. </w:t>
      </w:r>
      <w:r w:rsidR="00897330" w:rsidRPr="001F6849">
        <w:t xml:space="preserve"> </w:t>
      </w:r>
    </w:p>
    <w:p w14:paraId="15DD99AE" w14:textId="2DAD7080" w:rsidR="00847162" w:rsidRPr="001F6849" w:rsidRDefault="00851F01" w:rsidP="006B5C82">
      <w:pPr>
        <w:pStyle w:val="Normlnprvnodsazen"/>
      </w:pPr>
      <w:r w:rsidRPr="001F6849">
        <w:t xml:space="preserve">Dalším </w:t>
      </w:r>
      <w:r w:rsidR="00A1051A" w:rsidRPr="001F6849">
        <w:t>dělení je n</w:t>
      </w:r>
      <w:r w:rsidRPr="001F6849">
        <w:t>a webové aplikace</w:t>
      </w:r>
      <w:r w:rsidR="00A1051A" w:rsidRPr="001F6849">
        <w:t xml:space="preserve"> a nativní software</w:t>
      </w:r>
      <w:r w:rsidR="00897330" w:rsidRPr="001F6849">
        <w:t xml:space="preserve">. Za nativní </w:t>
      </w:r>
      <w:r w:rsidR="00473E08" w:rsidRPr="001F6849">
        <w:t>software – vyvinutý</w:t>
      </w:r>
      <w:r w:rsidR="00897330" w:rsidRPr="001F6849">
        <w:t xml:space="preserve"> pro daný operační systém</w:t>
      </w:r>
      <w:r w:rsidR="00847162" w:rsidRPr="001F6849">
        <w:t xml:space="preserve"> a jehož runtime prostředí je specifické pro daný hardware a </w:t>
      </w:r>
      <w:r w:rsidR="00A1051A" w:rsidRPr="001F6849">
        <w:t>operační</w:t>
      </w:r>
      <w:r w:rsidR="00847162" w:rsidRPr="001F6849">
        <w:t xml:space="preserve"> </w:t>
      </w:r>
      <w:r w:rsidR="00642A9C" w:rsidRPr="001F6849">
        <w:t>systém – je</w:t>
      </w:r>
      <w:r w:rsidR="00897330" w:rsidRPr="001F6849">
        <w:t xml:space="preserve"> možné považovat klasické GIS řešení (QGIS, </w:t>
      </w:r>
      <w:proofErr w:type="spellStart"/>
      <w:r w:rsidR="00897330" w:rsidRPr="001F6849">
        <w:t>ArcGIS</w:t>
      </w:r>
      <w:proofErr w:type="spellEnd"/>
      <w:r w:rsidR="00897330" w:rsidRPr="001F6849">
        <w:t>, GRASS aj.</w:t>
      </w:r>
      <w:del w:id="98" w:author="Lukáš Herman" w:date="2023-02-21T16:22:00Z">
        <w:r w:rsidR="00897330" w:rsidRPr="001F6849" w:rsidDel="00247F6B">
          <w:delText xml:space="preserve"> </w:delText>
        </w:r>
      </w:del>
      <w:r w:rsidR="00897330" w:rsidRPr="001F6849">
        <w:t>)</w:t>
      </w:r>
      <w:r w:rsidR="00C13CAC" w:rsidRPr="001F6849">
        <w:t>, aplikace pro tvorbu 3D grafiky (</w:t>
      </w:r>
      <w:proofErr w:type="spellStart"/>
      <w:r w:rsidR="00C13CAC" w:rsidRPr="001F6849">
        <w:t>Blender</w:t>
      </w:r>
      <w:proofErr w:type="spellEnd"/>
      <w:r w:rsidR="00C13CAC" w:rsidRPr="001F6849">
        <w:t xml:space="preserve">, </w:t>
      </w:r>
      <w:proofErr w:type="spellStart"/>
      <w:r w:rsidR="00C13CAC" w:rsidRPr="001F6849">
        <w:t>SketchUP</w:t>
      </w:r>
      <w:proofErr w:type="spellEnd"/>
      <w:r w:rsidR="00C13CAC" w:rsidRPr="001F6849">
        <w:t xml:space="preserve">, </w:t>
      </w:r>
      <w:proofErr w:type="spellStart"/>
      <w:r w:rsidR="00C13CAC" w:rsidRPr="001F6849">
        <w:t>Microstation</w:t>
      </w:r>
      <w:proofErr w:type="spellEnd"/>
      <w:r w:rsidR="00C13CAC" w:rsidRPr="001F6849">
        <w:t xml:space="preserve">) a </w:t>
      </w:r>
      <w:r w:rsidR="00897330" w:rsidRPr="001F6849">
        <w:t xml:space="preserve">herní </w:t>
      </w:r>
      <w:proofErr w:type="spellStart"/>
      <w:r w:rsidR="00897330" w:rsidRPr="001F6849">
        <w:t>enginy</w:t>
      </w:r>
      <w:proofErr w:type="spellEnd"/>
      <w:r w:rsidR="00897330" w:rsidRPr="001F6849">
        <w:t xml:space="preserve"> (Unity, </w:t>
      </w:r>
      <w:proofErr w:type="spellStart"/>
      <w:r w:rsidR="00897330" w:rsidRPr="001F6849">
        <w:t>Unreal</w:t>
      </w:r>
      <w:proofErr w:type="spellEnd"/>
      <w:r w:rsidR="00897330" w:rsidRPr="001F6849">
        <w:t xml:space="preserve"> </w:t>
      </w:r>
      <w:proofErr w:type="spellStart"/>
      <w:r w:rsidR="00897330" w:rsidRPr="001F6849">
        <w:t>Engine</w:t>
      </w:r>
      <w:proofErr w:type="spellEnd"/>
      <w:r w:rsidR="00897330" w:rsidRPr="001F6849">
        <w:t>, Godot</w:t>
      </w:r>
      <w:r w:rsidR="00847162" w:rsidRPr="001F6849">
        <w:t xml:space="preserve">, </w:t>
      </w:r>
      <w:proofErr w:type="spellStart"/>
      <w:r w:rsidR="00847162" w:rsidRPr="001F6849">
        <w:t>Wonderland</w:t>
      </w:r>
      <w:proofErr w:type="spellEnd"/>
      <w:r w:rsidR="00897330" w:rsidRPr="001F6849">
        <w:t>)</w:t>
      </w:r>
      <w:r w:rsidR="00847162" w:rsidRPr="001F6849">
        <w:t xml:space="preserve">. Webový software, tedy software, jehož runtime prostředí je buďto v rámci </w:t>
      </w:r>
      <w:r w:rsidR="00847162" w:rsidRPr="001F6849">
        <w:lastRenderedPageBreak/>
        <w:t>klienta, tím pádem v prohlížeči uživatele nebo v rámci serveru</w:t>
      </w:r>
      <w:r w:rsidR="00A1051A" w:rsidRPr="001F6849">
        <w:t>.</w:t>
      </w:r>
      <w:r w:rsidR="003E04FB" w:rsidRPr="001F6849">
        <w:t xml:space="preserve"> </w:t>
      </w:r>
      <w:r w:rsidR="00847162" w:rsidRPr="001F6849">
        <w:t>Pro dosažení daného případu užití je v mnoha případech využíváno technologií napříč všemi zmíněnými kategoriemi.</w:t>
      </w:r>
      <w:r w:rsidR="00473E08">
        <w:t xml:space="preserve"> Zde je nutné zmínit, že pro vývoj výsledné webové vizualizace neznamená využití pouze webových technologií. Tento fakt je prominentní především při přípravě 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538907CE"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C3EEE">
        <w:rPr>
          <w:noProof/>
        </w:rPr>
        <w:t>15</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268C8F33"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16</w:t>
      </w:r>
      <w:r w:rsidRPr="001F6849">
        <w:fldChar w:fldCharType="end"/>
      </w:r>
      <w:r w:rsidRPr="001F6849">
        <w:t xml:space="preserve"> Taxonomie </w:t>
      </w:r>
      <w:del w:id="99" w:author="Lukáš Herman" w:date="2023-02-06T14:26:00Z">
        <w:r w:rsidRPr="001F6849" w:rsidDel="00227A2E">
          <w:delText>weobvých</w:delText>
        </w:r>
      </w:del>
      <w:ins w:id="100" w:author="Lukáš Herman" w:date="2023-02-06T14:26:00Z">
        <w:r w:rsidR="00227A2E" w:rsidRPr="001F6849">
          <w:t>webových</w:t>
        </w:r>
      </w:ins>
      <w:r w:rsidRPr="001F6849">
        <w:t xml:space="preserve"> technologií umožňujících tvorbu </w:t>
      </w:r>
      <w:del w:id="101" w:author="Lukáš Herman" w:date="2023-02-06T14:26:00Z">
        <w:r w:rsidRPr="001F6849" w:rsidDel="00227A2E">
          <w:delText>virutálních</w:delText>
        </w:r>
      </w:del>
      <w:ins w:id="102"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199E07A3" w:rsidR="00637A27" w:rsidRPr="00637A27" w:rsidRDefault="00637A27" w:rsidP="00637A27">
      <w:pPr>
        <w:pStyle w:val="Caption"/>
      </w:pPr>
      <w:r>
        <w:t xml:space="preserve">Obr. </w:t>
      </w:r>
      <w:r>
        <w:fldChar w:fldCharType="begin"/>
      </w:r>
      <w:r>
        <w:instrText xml:space="preserve"> SEQ Obr. \* ARABIC </w:instrText>
      </w:r>
      <w:r>
        <w:fldChar w:fldCharType="separate"/>
      </w:r>
      <w:r w:rsidR="007C3EEE">
        <w:rPr>
          <w:noProof/>
        </w:rPr>
        <w:t>17</w:t>
      </w:r>
      <w:r>
        <w:fldChar w:fldCharType="end"/>
      </w:r>
      <w:r>
        <w:t xml:space="preserve"> </w:t>
      </w:r>
      <w:r w:rsidRPr="001F6849">
        <w:t xml:space="preserve">Taxonomie </w:t>
      </w:r>
      <w:del w:id="103" w:author="Lukáš Herman" w:date="2023-02-06T14:26:00Z">
        <w:r w:rsidRPr="001F6849" w:rsidDel="00227A2E">
          <w:delText>weobvých</w:delText>
        </w:r>
      </w:del>
      <w:ins w:id="104" w:author="Lukáš Herman" w:date="2023-02-06T14:26:00Z">
        <w:r w:rsidRPr="001F6849">
          <w:t>webových</w:t>
        </w:r>
      </w:ins>
      <w:r w:rsidRPr="001F6849">
        <w:t xml:space="preserve"> technologií umožňujících tvorbu </w:t>
      </w:r>
      <w:del w:id="105" w:author="Lukáš Herman" w:date="2023-02-06T14:26:00Z">
        <w:r w:rsidRPr="001F6849" w:rsidDel="00227A2E">
          <w:delText>virutálních</w:delText>
        </w:r>
      </w:del>
      <w:ins w:id="106"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proofErr w:type="gramStart"/>
      <w:r w:rsidRPr="00AC6F9B">
        <w:rPr>
          <w:highlight w:val="yellow"/>
        </w:rPr>
        <w:t>WebGL</w:t>
      </w:r>
      <w:proofErr w:type="spellEnd"/>
      <w:r w:rsidRPr="00AC6F9B">
        <w:rPr>
          <w:highlight w:val="yellow"/>
        </w:rPr>
        <w:t xml:space="preserve">  skrze</w:t>
      </w:r>
      <w:proofErr w:type="gramEnd"/>
      <w:r w:rsidRPr="00AC6F9B">
        <w:rPr>
          <w:highlight w:val="yellow"/>
        </w:rPr>
        <w:t xml:space="preserv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proofErr w:type="gram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7E7099C3" w14:textId="06624D20" w:rsidR="001937BB" w:rsidRPr="001937BB" w:rsidRDefault="001937BB" w:rsidP="001937BB">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36D8D536" w14:textId="77777777" w:rsidR="001937BB" w:rsidRDefault="001937BB" w:rsidP="001937BB">
      <w:pPr>
        <w:pStyle w:val="Normlnprvnodsazen"/>
        <w:rPr>
          <w:lang w:eastAsia="en-US"/>
        </w:rPr>
      </w:pPr>
    </w:p>
    <w:p w14:paraId="1A628DD2" w14:textId="77777777" w:rsidR="001937BB" w:rsidRPr="001937BB" w:rsidRDefault="001937BB" w:rsidP="001937BB">
      <w:pPr>
        <w:pStyle w:val="Normlnprvnodsazen"/>
        <w:rPr>
          <w:lang w:eastAsia="en-US"/>
        </w:rPr>
      </w:pPr>
    </w:p>
    <w:p w14:paraId="7FA98C67" w14:textId="313D6C18" w:rsidR="008A6A36" w:rsidRPr="001F6849" w:rsidRDefault="00E364D4" w:rsidP="002656D4">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7"/>
      <w:commentRangeStart w:id="108"/>
      <w:r w:rsidRPr="001F6849">
        <w:rPr>
          <w:lang w:eastAsia="en-US"/>
        </w:rPr>
        <w:t>2</w:t>
      </w:r>
      <w:del w:id="109" w:author="Lukáš Herman" w:date="2023-02-10T18:48:00Z">
        <w:r w:rsidRPr="001F6849" w:rsidDel="0045773E">
          <w:rPr>
            <w:lang w:eastAsia="en-US"/>
          </w:rPr>
          <w:delText xml:space="preserve"> </w:delText>
        </w:r>
      </w:del>
      <w:r w:rsidRPr="001F6849">
        <w:rPr>
          <w:lang w:eastAsia="en-US"/>
        </w:rPr>
        <w:t>D</w:t>
      </w:r>
      <w:commentRangeEnd w:id="107"/>
      <w:r w:rsidR="0045773E" w:rsidRPr="001F6849">
        <w:rPr>
          <w:rStyle w:val="CommentReference"/>
          <w:lang w:eastAsia="en-US"/>
        </w:rPr>
        <w:commentReference w:id="107"/>
      </w:r>
      <w:commentRangeEnd w:id="108"/>
      <w:r w:rsidR="009C30BB" w:rsidRPr="001F6849">
        <w:rPr>
          <w:rStyle w:val="CommentReference"/>
          <w:lang w:eastAsia="en-US"/>
        </w:rPr>
        <w:commentReference w:id="108"/>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8E9987E"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18</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w:t>
      </w:r>
      <w:proofErr w:type="spellStart"/>
      <w:r w:rsidR="000D403B" w:rsidRPr="000D403B">
        <w:t>Khronos</w:t>
      </w:r>
      <w:proofErr w:type="spellEnd"/>
      <w:r w:rsidR="000D403B" w:rsidRPr="000D403B">
        <w:t xml:space="preserve">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2E11A55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EA43B7">
        <w:instrText xml:space="preserve"> ADDIN ZOTERO_ITEM CSL_CITATION {"citationID":"P5cW5ViI","properties":{"formattedCitation":"(MDN Contributors 2023)","plainCitation":"(MDN Contributors 2023)","noteIndex":0},"citationItems":[{"id":1959,"uris":["http://zotero.org/groups/4599106/items/HK87L7UA"],"itemData":{"id":1959,"type":"webpage","abstract":"The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EA43B7" w:rsidRPr="00EA43B7">
        <w:t>(MDN Contributors 2023)</w:t>
      </w:r>
      <w:r w:rsidR="00EA43B7">
        <w:fldChar w:fldCharType="end"/>
      </w:r>
      <w:r w:rsidR="00185FBF">
        <w:rPr>
          <w:lang w:val="en-US"/>
        </w:rPr>
        <w:t xml:space="preserve">: </w:t>
      </w:r>
    </w:p>
    <w:p w14:paraId="295488A0" w14:textId="37A8B64F"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 imerznímu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806D843"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EA43B7">
        <w:rPr>
          <w:bCs/>
        </w:rPr>
        <w:instrText xml:space="preserve"> ADDIN ZOTERO_ITEM CSL_CITATION {"citationID":"BiX6ViRW","properties":{"formattedCitation":"(Immersive Web Working Group 2022; MDN Contributors 2023)","plainCitation":"(Immersive Web Working Group 2022; MDN Contributors 2023)","noteIndex":0},"citationItems":[{"id":1961,"uris":["http://zotero.org/groups/4599106/items/UJTHN34H"],"itemData":{"id":1961,"type":"webpage","abstract":"Repository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EA43B7" w:rsidRPr="00EA43B7">
        <w:t>(Immersive Web Working Group 2022; MDN Contributors 2023)</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7C4B48A1" w:rsidR="002328BA" w:rsidRPr="001975DE" w:rsidRDefault="002328BA" w:rsidP="002328BA">
      <w:pPr>
        <w:pStyle w:val="Normlnprvnodsazen"/>
        <w:rPr>
          <w:ins w:id="110"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 s animačním cyklem definovaným v rámci některé z technologií umožňující renderování 3D grafiky na webu (</w:t>
      </w:r>
      <w:proofErr w:type="spellStart"/>
      <w:r>
        <w:rPr>
          <w:bCs/>
        </w:rPr>
        <w:t>WebGL</w:t>
      </w:r>
      <w:proofErr w:type="spellEnd"/>
      <w:r>
        <w:rPr>
          <w:bCs/>
        </w:rPr>
        <w:t xml:space="preserve"> + JS knihovny). </w:t>
      </w:r>
    </w:p>
    <w:p w14:paraId="12BAB988" w14:textId="0ACBD3F3" w:rsidR="00571A2A" w:rsidRPr="001F6849" w:rsidRDefault="00571A2A" w:rsidP="00571A2A">
      <w:pPr>
        <w:pStyle w:val="Malnadpis"/>
        <w:rPr>
          <w:ins w:id="111" w:author="Jan Horák" w:date="2023-06-15T11:58:00Z"/>
        </w:rPr>
      </w:pPr>
      <w:proofErr w:type="spellStart"/>
      <w:ins w:id="112"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13"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w:t>
      </w:r>
      <w:r w:rsidR="006C32DE" w:rsidRPr="001F6849">
        <w:lastRenderedPageBreak/>
        <w:t xml:space="preserve">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4"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Pr="001937BB" w:rsidRDefault="001937BB" w:rsidP="001937BB">
      <w:pPr>
        <w:pStyle w:val="Normlnprvnodsazen"/>
        <w:ind w:firstLine="0"/>
      </w:pP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812934" w:rsidRDefault="00142D08" w:rsidP="00142D08">
      <w:pPr>
        <w:pStyle w:val="Normlnprvnodsazen"/>
        <w:ind w:firstLine="0"/>
        <w:rPr>
          <w:lang w:eastAsia="en-US"/>
        </w:rPr>
      </w:pPr>
      <w:r>
        <w:rPr>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t xml:space="preserve">Metodika specifikace požadavků byla převzata z práce </w:t>
      </w:r>
      <w:r>
        <w:fldChar w:fldCharType="begin"/>
      </w:r>
      <w: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fldChar w:fldCharType="separate"/>
      </w:r>
      <w:r w:rsidRPr="00812934">
        <w:t>(Herman 2014)</w:t>
      </w:r>
      <w:r>
        <w:fldChar w:fldCharType="end"/>
      </w:r>
      <w:r>
        <w:t xml:space="preserve"> a modifikována pro účel hodnocení aplikací umožňující tvorbu virtuální reality. </w:t>
      </w:r>
    </w:p>
    <w:p w14:paraId="52283C08" w14:textId="77777777" w:rsidR="00142D08" w:rsidRPr="001F6849" w:rsidRDefault="00142D08" w:rsidP="00142D08">
      <w:pPr>
        <w:pStyle w:val="Heading3"/>
      </w:pPr>
      <w:r w:rsidRPr="001F6849">
        <w:t>Funkční požadavky</w:t>
      </w:r>
    </w:p>
    <w:p w14:paraId="6C93D406" w14:textId="77777777" w:rsidR="00142D08" w:rsidRDefault="00142D08" w:rsidP="00142D08">
      <w:r w:rsidRPr="001F6849">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1F6849">
        <w:fldChar w:fldCharType="begin"/>
      </w:r>
      <w:r w:rsidRPr="001F6849">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fldChar w:fldCharType="separate"/>
      </w:r>
      <w:r w:rsidRPr="001F6849">
        <w:t>(Sommerville 2016)</w:t>
      </w:r>
      <w:r w:rsidRPr="001F6849">
        <w:fldChar w:fldCharType="end"/>
      </w:r>
    </w:p>
    <w:p w14:paraId="7E39D134" w14:textId="77777777" w:rsidR="00142D08" w:rsidRPr="00BB39E4" w:rsidRDefault="00142D08" w:rsidP="00142D08">
      <w:pPr>
        <w:pStyle w:val="Normlnprvnodsazen"/>
        <w:ind w:firstLine="0"/>
        <w:rPr>
          <w:b/>
          <w:bCs/>
          <w:lang w:eastAsia="en-US"/>
        </w:rPr>
      </w:pPr>
      <w:r>
        <w:rPr>
          <w:b/>
          <w:bCs/>
          <w:lang w:eastAsia="en-US"/>
        </w:rPr>
        <w:t>Orientace ve scéně</w:t>
      </w:r>
    </w:p>
    <w:p w14:paraId="0B1BAECE" w14:textId="77777777" w:rsidR="00142D08" w:rsidRDefault="00142D08" w:rsidP="00142D08">
      <w:pPr>
        <w:pStyle w:val="Normlnprvnodsazen"/>
        <w:ind w:firstLine="0"/>
        <w:rPr>
          <w:lang w:eastAsia="en-US"/>
        </w:rPr>
      </w:pPr>
      <w:r>
        <w:rPr>
          <w:lang w:eastAsia="en-US"/>
        </w:rPr>
        <w:t xml:space="preserve">Pro úspěšnou tvorbu VR aplikace je nutné, aby technologie podporovala především způsob pohybu a orientace na základě </w:t>
      </w:r>
      <w:proofErr w:type="spellStart"/>
      <w:r>
        <w:rPr>
          <w:lang w:eastAsia="en-US"/>
        </w:rPr>
        <w:t>trackingu</w:t>
      </w:r>
      <w:proofErr w:type="spellEnd"/>
      <w:r>
        <w:rPr>
          <w:lang w:eastAsia="en-US"/>
        </w:rPr>
        <w:t xml:space="preserve"> polohy a orientace zobrazovacího, popř. vstupního zařízení. </w:t>
      </w:r>
    </w:p>
    <w:p w14:paraId="400DD281" w14:textId="77777777" w:rsidR="00142D08" w:rsidRPr="00983940" w:rsidRDefault="00142D08" w:rsidP="00142D08">
      <w:pPr>
        <w:pStyle w:val="Normlnprvnodsazen"/>
        <w:ind w:firstLine="0"/>
        <w:rPr>
          <w:b/>
          <w:bCs/>
          <w:lang w:eastAsia="en-US"/>
        </w:rPr>
      </w:pPr>
      <w:r>
        <w:rPr>
          <w:b/>
          <w:bCs/>
          <w:lang w:eastAsia="en-US"/>
        </w:rPr>
        <w:t>Pohyb scénou</w:t>
      </w:r>
    </w:p>
    <w:p w14:paraId="6D516525" w14:textId="77777777" w:rsidR="00142D08" w:rsidRDefault="00142D08" w:rsidP="00142D08">
      <w:pPr>
        <w:pStyle w:val="Normlnprvnodsazen"/>
        <w:ind w:firstLine="0"/>
        <w:rPr>
          <w:lang w:eastAsia="en-US"/>
        </w:rPr>
      </w:pPr>
      <w:r>
        <w:rPr>
          <w:lang w:eastAsia="en-US"/>
        </w:rPr>
        <w:t xml:space="preserve">Technologie by měla podporovat různé možnosti pohybu </w:t>
      </w:r>
      <w:proofErr w:type="gramStart"/>
      <w:r>
        <w:rPr>
          <w:lang w:eastAsia="en-US"/>
        </w:rPr>
        <w:t>3D</w:t>
      </w:r>
      <w:proofErr w:type="gramEnd"/>
      <w:r>
        <w:rPr>
          <w:lang w:eastAsia="en-US"/>
        </w:rPr>
        <w:t xml:space="preserve"> scénou. Měla by podporovat poziční </w:t>
      </w:r>
      <w:proofErr w:type="spellStart"/>
      <w:r w:rsidRPr="00983940">
        <w:rPr>
          <w:i/>
          <w:iCs/>
          <w:lang w:eastAsia="en-US"/>
        </w:rPr>
        <w:t>tracking</w:t>
      </w:r>
      <w:proofErr w:type="spellEnd"/>
      <w:r>
        <w:rPr>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w:t>
      </w:r>
      <w:r>
        <w:rPr>
          <w:lang w:eastAsia="en-US"/>
        </w:rPr>
        <w:lastRenderedPageBreak/>
        <w:t xml:space="preserve">Technologie by měla podporovat způsoby pohybu pro různé typy vstupních zařízení (klávesnice, myš, </w:t>
      </w:r>
      <w:proofErr w:type="spellStart"/>
      <w:r>
        <w:rPr>
          <w:lang w:eastAsia="en-US"/>
        </w:rPr>
        <w:t>kontrolery</w:t>
      </w:r>
      <w:proofErr w:type="spellEnd"/>
      <w:r>
        <w:rPr>
          <w:lang w:eastAsia="en-US"/>
        </w:rPr>
        <w:t>, aj.)</w:t>
      </w:r>
    </w:p>
    <w:p w14:paraId="756B40D0" w14:textId="23DACEED" w:rsidR="00142D08" w:rsidRPr="00142D08" w:rsidRDefault="00142D08" w:rsidP="00142D08">
      <w:pPr>
        <w:pStyle w:val="Normlnprvnodsazen"/>
        <w:ind w:firstLine="0"/>
        <w:rPr>
          <w:b/>
          <w:bCs/>
          <w:lang w:eastAsia="en-US"/>
        </w:rPr>
      </w:pPr>
      <w:r w:rsidRPr="00DB6799">
        <w:rPr>
          <w:b/>
          <w:bCs/>
          <w:lang w:eastAsia="en-US"/>
        </w:rPr>
        <w:t>Zobrazení</w:t>
      </w:r>
    </w:p>
    <w:p w14:paraId="2EA25211" w14:textId="77777777" w:rsidR="00142D08" w:rsidRDefault="00142D08" w:rsidP="00142D08">
      <w:pPr>
        <w:pStyle w:val="Normlnprvnodsazen"/>
        <w:ind w:firstLine="0"/>
        <w:rPr>
          <w:lang w:eastAsia="en-US"/>
        </w:rPr>
      </w:pPr>
      <w:r w:rsidRPr="00DB6799">
        <w:rPr>
          <w:lang w:eastAsia="en-US"/>
        </w:rPr>
        <w:t xml:space="preserve">Technologie by měla umožňovat zobrazení na úrovni imerze jak Desktop </w:t>
      </w:r>
      <w:proofErr w:type="gramStart"/>
      <w:r w:rsidRPr="00DB6799">
        <w:rPr>
          <w:lang w:eastAsia="en-US"/>
        </w:rPr>
        <w:t>VR</w:t>
      </w:r>
      <w:proofErr w:type="gramEnd"/>
      <w:r w:rsidRPr="00DB6799">
        <w:rPr>
          <w:lang w:eastAsia="en-US"/>
        </w:rPr>
        <w:t xml:space="preserve"> tak </w:t>
      </w:r>
      <w:proofErr w:type="spellStart"/>
      <w:r w:rsidRPr="00DB6799">
        <w:rPr>
          <w:lang w:eastAsia="en-US"/>
        </w:rPr>
        <w:t>Immersive</w:t>
      </w:r>
      <w:proofErr w:type="spellEnd"/>
      <w:r w:rsidRPr="00DB6799">
        <w:rPr>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Default="00142D08" w:rsidP="00142D08">
      <w:pPr>
        <w:pStyle w:val="Malnadpis"/>
      </w:pPr>
      <w:r>
        <w:t>Geoprostorová data</w:t>
      </w:r>
    </w:p>
    <w:p w14:paraId="57CEFD44" w14:textId="77777777" w:rsidR="00142D08" w:rsidRPr="005308D9" w:rsidRDefault="00142D08" w:rsidP="00142D08">
      <w:pPr>
        <w:pStyle w:val="Malnadpis"/>
        <w:rPr>
          <w:b w:val="0"/>
          <w:bCs/>
        </w:rPr>
      </w:pPr>
      <w:r>
        <w:rPr>
          <w:b w:val="0"/>
          <w:bCs/>
        </w:rPr>
        <w:t xml:space="preserve">Technologie by v ideálním případě měla nativně podporovat geoprostorová data. Měla by mít možnost prostorové </w:t>
      </w:r>
      <w:proofErr w:type="spellStart"/>
      <w:r>
        <w:rPr>
          <w:b w:val="0"/>
          <w:bCs/>
        </w:rPr>
        <w:t>geolokalizace</w:t>
      </w:r>
      <w:proofErr w:type="spellEnd"/>
      <w:r>
        <w:rPr>
          <w:b w:val="0"/>
          <w:bCs/>
        </w:rPr>
        <w:t xml:space="preserve">.  </w:t>
      </w:r>
    </w:p>
    <w:p w14:paraId="65499625" w14:textId="77777777" w:rsidR="00142D08" w:rsidRPr="001F6849" w:rsidRDefault="00142D08" w:rsidP="00142D08">
      <w:pPr>
        <w:pStyle w:val="Heading3"/>
        <w:rPr>
          <w:lang w:eastAsia="cs-CZ"/>
        </w:rPr>
      </w:pPr>
      <w:r w:rsidRPr="001F6849">
        <w:rPr>
          <w:lang w:eastAsia="cs-CZ"/>
        </w:rPr>
        <w:t>Mimo-funkční</w:t>
      </w:r>
      <w:r>
        <w:rPr>
          <w:lang w:eastAsia="cs-CZ"/>
        </w:rPr>
        <w:t xml:space="preserve"> požadavky</w:t>
      </w:r>
    </w:p>
    <w:p w14:paraId="5312048C" w14:textId="77777777" w:rsidR="00142D08" w:rsidRPr="00B0497E" w:rsidRDefault="00142D08" w:rsidP="00142D08">
      <w:pPr>
        <w:rPr>
          <w:lang w:eastAsia="cs-CZ"/>
        </w:rPr>
      </w:pPr>
      <w:r w:rsidRPr="001F6849">
        <w:rPr>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1F6849">
        <w:rPr>
          <w:lang w:eastAsia="cs-CZ"/>
        </w:rPr>
        <w:fldChar w:fldCharType="begin"/>
      </w:r>
      <w:r w:rsidRPr="001F6849">
        <w:rPr>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rPr>
          <w:lang w:eastAsia="cs-CZ"/>
        </w:rPr>
        <w:fldChar w:fldCharType="separate"/>
      </w:r>
      <w:r w:rsidRPr="001F6849">
        <w:t>(Sommerville 2016)</w:t>
      </w:r>
      <w:r w:rsidRPr="001F6849">
        <w:rPr>
          <w:lang w:eastAsia="cs-CZ"/>
        </w:rPr>
        <w:fldChar w:fldCharType="end"/>
      </w:r>
    </w:p>
    <w:p w14:paraId="75455968" w14:textId="77777777" w:rsidR="00142D08" w:rsidRPr="008405EF" w:rsidRDefault="00142D08" w:rsidP="00142D08">
      <w:pPr>
        <w:pStyle w:val="Normlnprvnodsazen"/>
        <w:ind w:firstLine="0"/>
        <w:rPr>
          <w:b/>
          <w:bCs/>
        </w:rPr>
      </w:pPr>
      <w:r w:rsidRPr="008405EF">
        <w:rPr>
          <w:b/>
          <w:bCs/>
        </w:rPr>
        <w:t>Cena</w:t>
      </w:r>
    </w:p>
    <w:p w14:paraId="0083CFDD" w14:textId="77777777" w:rsidR="00142D08" w:rsidRPr="001F6849" w:rsidRDefault="00142D08" w:rsidP="00142D08">
      <w:pPr>
        <w:pStyle w:val="Normlnprvnodsazen"/>
        <w:ind w:firstLine="0"/>
      </w:pPr>
      <w:r w:rsidRPr="001F6849">
        <w:t xml:space="preserve">Cenu vývoje je možné definovat pomocí nákladů časových, finančních. Pomocí nich lze následně hodnotit jednotlivé technologie, a to skrze finančních nákladů na použitý software (desktopová řešení) a data. </w:t>
      </w:r>
      <w:r w:rsidRPr="001F6849">
        <w:fldChar w:fldCharType="begin"/>
      </w:r>
      <w:r w:rsidRPr="001F6849">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r w:rsidRPr="001F6849">
        <w:t xml:space="preserve"> Ačkoliv je v poslední době i v ČR sentiment zpřístupňování dat bez poplatků, 3D data jsou v mnohých případech stále proprietární záležitostí. </w:t>
      </w:r>
      <w:r w:rsidRPr="001F6849">
        <w:fldChar w:fldCharType="begin"/>
      </w:r>
      <w:r w:rsidRPr="001F6849">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1F6849">
        <w:fldChar w:fldCharType="separate"/>
      </w:r>
      <w:r w:rsidRPr="001F6849">
        <w:rPr>
          <w:rFonts w:cs="Times New Roman"/>
          <w:szCs w:val="24"/>
        </w:rPr>
        <w:t>(ČÚZK 2023)</w:t>
      </w:r>
      <w:r w:rsidRPr="001F6849">
        <w:fldChar w:fldCharType="end"/>
      </w:r>
      <w:r w:rsidRPr="001F6849">
        <w:t xml:space="preserve"> Časové náklady je primárně pracnost vývoje aplikace pomocí dané technologie. </w:t>
      </w:r>
      <w:r w:rsidRPr="001F6849">
        <w:fldChar w:fldCharType="begin"/>
      </w:r>
      <w:r w:rsidRPr="001F6849">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p>
    <w:p w14:paraId="5BCA061C" w14:textId="77777777" w:rsidR="00142D08" w:rsidRPr="008405EF" w:rsidRDefault="00142D08" w:rsidP="00142D08">
      <w:pPr>
        <w:pStyle w:val="Normlnprvnodsazen"/>
        <w:ind w:firstLine="0"/>
        <w:rPr>
          <w:b/>
          <w:bCs/>
        </w:rPr>
      </w:pPr>
      <w:r w:rsidRPr="008405EF">
        <w:rPr>
          <w:b/>
          <w:bCs/>
        </w:rPr>
        <w:t>Dokumentace</w:t>
      </w:r>
    </w:p>
    <w:p w14:paraId="70593C2F" w14:textId="77777777" w:rsidR="00142D08" w:rsidRDefault="00142D08" w:rsidP="00142D08">
      <w:pPr>
        <w:pStyle w:val="Normlnprvnodsazen"/>
        <w:ind w:firstLine="0"/>
      </w:pPr>
      <w:r w:rsidRPr="001F6849">
        <w:t>Technologie by měla mít extenzivní a srozumitelnou dokumentaci za účelem snadného vývoje.</w:t>
      </w:r>
    </w:p>
    <w:p w14:paraId="2A66BE7A" w14:textId="77777777" w:rsidR="00142D08" w:rsidRPr="008405EF" w:rsidRDefault="00142D08" w:rsidP="00142D08">
      <w:pPr>
        <w:pStyle w:val="Normlnprvnodsazen"/>
        <w:ind w:firstLine="0"/>
        <w:rPr>
          <w:b/>
          <w:bCs/>
        </w:rPr>
      </w:pPr>
      <w:r w:rsidRPr="008405EF">
        <w:rPr>
          <w:b/>
          <w:bCs/>
        </w:rPr>
        <w:t xml:space="preserve">Výkonnost </w:t>
      </w:r>
    </w:p>
    <w:p w14:paraId="42A61B46" w14:textId="19DC6A65" w:rsidR="00142D08" w:rsidRDefault="00142D08" w:rsidP="00142D08">
      <w:pPr>
        <w:pStyle w:val="Normlnprvnodsazen"/>
        <w:ind w:firstLine="0"/>
      </w:pPr>
      <w: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t>WebGL</w:t>
      </w:r>
      <w:proofErr w:type="spellEnd"/>
      <w:r>
        <w:t>.</w:t>
      </w:r>
    </w:p>
    <w:p w14:paraId="797114CF" w14:textId="77777777" w:rsidR="00142D08" w:rsidRDefault="00142D08" w:rsidP="00142D08">
      <w:pPr>
        <w:pStyle w:val="Normlnprvnodsazen"/>
        <w:ind w:firstLine="0"/>
      </w:pPr>
      <w:r w:rsidRPr="00812934">
        <w:rPr>
          <w:highlight w:val="yellow"/>
          <w:lang w:val="en-US"/>
        </w:rPr>
        <w:t xml:space="preserve">#todo – jak </w:t>
      </w:r>
      <w:proofErr w:type="spellStart"/>
      <w:r w:rsidRPr="00812934">
        <w:rPr>
          <w:highlight w:val="yellow"/>
          <w:lang w:val="en-US"/>
        </w:rPr>
        <w:t>budu</w:t>
      </w:r>
      <w:proofErr w:type="spellEnd"/>
      <w:r w:rsidRPr="00812934">
        <w:rPr>
          <w:highlight w:val="yellow"/>
          <w:lang w:val="en-US"/>
        </w:rPr>
        <w:t xml:space="preserve"> m</w:t>
      </w:r>
      <w:proofErr w:type="spellStart"/>
      <w:r w:rsidRPr="00812934">
        <w:rPr>
          <w:highlight w:val="yellow"/>
        </w:rPr>
        <w:t>ěřit</w:t>
      </w:r>
      <w:proofErr w:type="spellEnd"/>
      <w:r>
        <w:rPr>
          <w:highlight w:val="yellow"/>
        </w:rPr>
        <w:t>, standardní scéna s povrchem budovou a nějakým objemem tematickým</w:t>
      </w:r>
      <w:r w:rsidRPr="00812934">
        <w:rPr>
          <w:highlight w:val="yellow"/>
        </w:rPr>
        <w:t>?</w:t>
      </w:r>
      <w:r w:rsidRPr="001F6849">
        <w:t xml:space="preserve"> </w:t>
      </w:r>
    </w:p>
    <w:p w14:paraId="023834E0" w14:textId="77777777" w:rsidR="00142D08" w:rsidRDefault="00142D08" w:rsidP="00142D08">
      <w:pPr>
        <w:pStyle w:val="Normlnprvnodsazen"/>
        <w:ind w:firstLine="0"/>
        <w:rPr>
          <w:b/>
          <w:bCs/>
        </w:rPr>
      </w:pPr>
      <w:r>
        <w:rPr>
          <w:b/>
          <w:bCs/>
        </w:rPr>
        <w:t>Přístupnost</w:t>
      </w:r>
    </w:p>
    <w:p w14:paraId="4151299A" w14:textId="77777777" w:rsidR="00142D08" w:rsidRDefault="00142D08" w:rsidP="00142D08">
      <w:pPr>
        <w:pStyle w:val="Normlnprvnodsazen"/>
        <w:ind w:firstLine="0"/>
      </w:pPr>
      <w:r w:rsidRPr="008405EF">
        <w:t>Technol</w:t>
      </w:r>
      <w:r>
        <w:t xml:space="preserve">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BB39E4" w:rsidRDefault="00142D08" w:rsidP="00142D08">
      <w:pPr>
        <w:pStyle w:val="Normlnprvnodsazen"/>
        <w:ind w:firstLine="0"/>
        <w:rPr>
          <w:b/>
          <w:bCs/>
        </w:rPr>
      </w:pPr>
      <w:r w:rsidRPr="00BB39E4">
        <w:rPr>
          <w:b/>
          <w:bCs/>
        </w:rPr>
        <w:t>Kompatibilita</w:t>
      </w:r>
    </w:p>
    <w:p w14:paraId="151CCBF3" w14:textId="77777777" w:rsidR="00142D08" w:rsidRPr="00BB39E4" w:rsidRDefault="00142D08" w:rsidP="00142D08">
      <w:pPr>
        <w:pStyle w:val="Normlnprvnodsazen"/>
        <w:ind w:firstLine="0"/>
        <w:rPr>
          <w:lang w:val="en-US"/>
        </w:rPr>
      </w:pPr>
      <w:r>
        <w:t>Kompatibilita je v tomto případě úzce spjata s přístupností. Jedná se o množství podporovaných (kompatibilních) vstupních zařízení. Technologie by teda měla podporovat běžná vstupní zařízení`</w:t>
      </w:r>
      <w:r w:rsidRPr="00BB39E4">
        <w:rPr>
          <w:highlight w:val="yellow"/>
        </w:rPr>
        <w:t xml:space="preserve">.  </w:t>
      </w:r>
      <w:r w:rsidRPr="00BB39E4">
        <w:rPr>
          <w:highlight w:val="yellow"/>
          <w:lang w:val="en-US"/>
        </w:rPr>
        <w:t xml:space="preserve">#todo - </w:t>
      </w:r>
      <w:proofErr w:type="spellStart"/>
      <w:r w:rsidRPr="00BB39E4">
        <w:rPr>
          <w:highlight w:val="yellow"/>
          <w:lang w:val="en-US"/>
        </w:rPr>
        <w:t>specifikovat</w:t>
      </w:r>
      <w:proofErr w:type="spellEnd"/>
    </w:p>
    <w:p w14:paraId="0CC8F230" w14:textId="77777777" w:rsidR="00142D08" w:rsidRPr="008405EF" w:rsidRDefault="00142D08" w:rsidP="00142D08">
      <w:pPr>
        <w:pStyle w:val="Normlnprvnodsazen"/>
        <w:ind w:firstLine="0"/>
        <w:rPr>
          <w:b/>
          <w:bCs/>
        </w:rPr>
      </w:pPr>
      <w:r w:rsidRPr="008405EF">
        <w:rPr>
          <w:b/>
          <w:bCs/>
        </w:rPr>
        <w:t>Interoperabilita</w:t>
      </w:r>
    </w:p>
    <w:p w14:paraId="13FFC4CD" w14:textId="77777777" w:rsidR="00142D08" w:rsidRDefault="00142D08" w:rsidP="00142D08">
      <w:pPr>
        <w:pStyle w:val="Normlnprvnodsazen"/>
        <w:ind w:firstLine="0"/>
      </w:pPr>
      <w:r>
        <w:t xml:space="preserve">Technologie by měla podporovat interoperabilitu mezi dalšími systémy, měla by být tedy dostatečně modulární pro její použití spolu s dalšími technologiemi. Interoperabilita v případě </w:t>
      </w:r>
      <w:r>
        <w:lastRenderedPageBreak/>
        <w:t>geoprostorového kontextu je také na úrovni dat, tedy technologie by měla podporovat standardizované formáty dat a přístupů k jejich zpracování, popř. konverzi.</w:t>
      </w:r>
    </w:p>
    <w:p w14:paraId="30E4ED5D" w14:textId="1C411345" w:rsidR="00142D08" w:rsidRPr="00142D08" w:rsidRDefault="00142D08" w:rsidP="00142D08">
      <w:pPr>
        <w:pStyle w:val="Normlnprvnodsazen"/>
        <w:ind w:firstLine="0"/>
        <w:rPr>
          <w:b/>
          <w:bCs/>
        </w:rPr>
      </w:pPr>
      <w:r w:rsidRPr="00F84601">
        <w:rPr>
          <w:b/>
          <w:bCs/>
        </w:rPr>
        <w:t>Imerze</w:t>
      </w:r>
    </w:p>
    <w:p w14:paraId="5972CACC" w14:textId="67DDA0DC" w:rsidR="00142D08" w:rsidRDefault="00142D08" w:rsidP="00142D08">
      <w:pPr>
        <w:pStyle w:val="Normlnprvnodsazen"/>
        <w:ind w:firstLine="0"/>
      </w:pPr>
      <w:r>
        <w:t xml:space="preserve">Technologie by měla podporovat Imerzní VR, tedy možnost vizualizace skrze HMD zařízení. Technologie by měla podporovat </w:t>
      </w:r>
      <w:proofErr w:type="spellStart"/>
      <w:r>
        <w:t>WebXR</w:t>
      </w:r>
      <w:proofErr w:type="spellEnd"/>
      <w:r>
        <w:t>.</w:t>
      </w:r>
    </w:p>
    <w:p w14:paraId="3411C646" w14:textId="1B221A0E" w:rsidR="001937BB" w:rsidRDefault="006108EA" w:rsidP="001937BB">
      <w:pPr>
        <w:pStyle w:val="Heading2"/>
      </w:pPr>
      <w:proofErr w:type="spellStart"/>
      <w:r>
        <w:t>Analýza</w:t>
      </w:r>
      <w:proofErr w:type="spellEnd"/>
      <w:r>
        <w:t xml:space="preserve"> </w:t>
      </w:r>
      <w:proofErr w:type="spellStart"/>
      <w:r>
        <w:t>technologií</w:t>
      </w:r>
      <w:proofErr w:type="spellEnd"/>
    </w:p>
    <w:p w14:paraId="4DD0A696" w14:textId="7F89EA4E" w:rsidR="00D560AD" w:rsidRPr="00D560AD" w:rsidRDefault="00D560AD" w:rsidP="00D560AD">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77777777" w:rsidR="006108EA" w:rsidRDefault="008A417D" w:rsidP="00AB24ED">
      <w:r>
        <w:t xml:space="preserve">Z proprietárních řešení je vhodné zmínit ESRI řešení, jakožto největšího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w:t>
      </w:r>
      <w:r>
        <w:lastRenderedPageBreak/>
        <w:t xml:space="preserve">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77777777"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Pr>
          <w:lang w:eastAsia="en-US"/>
        </w:rPr>
        <w:t xml:space="preserve">, </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w:t>
      </w:r>
      <w:proofErr w:type="spellStart"/>
      <w:r w:rsidR="00AC6351" w:rsidRPr="00AC6351">
        <w:t>Peters</w:t>
      </w:r>
      <w:proofErr w:type="spellEnd"/>
      <w:r w:rsidR="00AC6351" w:rsidRPr="00AC6351">
        <w:t xml:space="preserve">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Pr="007A1CC2"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9"/>
                    <a:stretch>
                      <a:fillRect/>
                    </a:stretch>
                  </pic:blipFill>
                  <pic:spPr>
                    <a:xfrm>
                      <a:off x="0" y="0"/>
                      <a:ext cx="5579745" cy="2852420"/>
                    </a:xfrm>
                    <a:prstGeom prst="rect">
                      <a:avLst/>
                    </a:prstGeom>
                  </pic:spPr>
                </pic:pic>
              </a:graphicData>
            </a:graphic>
          </wp:inline>
        </w:drawing>
      </w:r>
    </w:p>
    <w:p w14:paraId="6E019035" w14:textId="4073894C" w:rsidR="00B40019" w:rsidRDefault="00B40019" w:rsidP="00B40019">
      <w:pPr>
        <w:pStyle w:val="Caption"/>
      </w:pPr>
      <w:r>
        <w:t xml:space="preserve">Obr. </w:t>
      </w:r>
      <w:r>
        <w:fldChar w:fldCharType="begin"/>
      </w:r>
      <w:r>
        <w:instrText xml:space="preserve"> SEQ Obr. \* ARABIC </w:instrText>
      </w:r>
      <w:r>
        <w:fldChar w:fldCharType="separate"/>
      </w:r>
      <w:r w:rsidR="007C3EEE">
        <w:rPr>
          <w:noProof/>
        </w:rPr>
        <w:t>19</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0"/>
                    <a:stretch>
                      <a:fillRect/>
                    </a:stretch>
                  </pic:blipFill>
                  <pic:spPr>
                    <a:xfrm>
                      <a:off x="0" y="0"/>
                      <a:ext cx="5579745" cy="2602865"/>
                    </a:xfrm>
                    <a:prstGeom prst="rect">
                      <a:avLst/>
                    </a:prstGeom>
                  </pic:spPr>
                </pic:pic>
              </a:graphicData>
            </a:graphic>
          </wp:inline>
        </w:drawing>
      </w:r>
    </w:p>
    <w:p w14:paraId="4AFAB6CE" w14:textId="1A5C67FA" w:rsidR="003635FB" w:rsidRPr="003635FB" w:rsidRDefault="003635FB" w:rsidP="003635FB">
      <w:pPr>
        <w:pStyle w:val="Caption"/>
      </w:pPr>
      <w:r>
        <w:t xml:space="preserve">Obr. </w:t>
      </w:r>
      <w:r>
        <w:fldChar w:fldCharType="begin"/>
      </w:r>
      <w:r>
        <w:instrText xml:space="preserve"> SEQ Obr. \* ARABIC </w:instrText>
      </w:r>
      <w:r>
        <w:fldChar w:fldCharType="separate"/>
      </w:r>
      <w:r w:rsidR="007C3EEE">
        <w:rPr>
          <w:noProof/>
        </w:rPr>
        <w:t>20</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Tech stack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lastRenderedPageBreak/>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1479E06" w14:textId="2FD1C9A7"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4156990" w14:textId="77777777" w:rsidR="00884FFF" w:rsidRPr="00884FFF" w:rsidRDefault="00884FFF" w:rsidP="00884FFF"/>
    <w:p w14:paraId="06764C42" w14:textId="3A93C2FD" w:rsidR="008945D5" w:rsidRDefault="008945D5" w:rsidP="008945D5">
      <w:pPr>
        <w:pStyle w:val="Heading3"/>
      </w:pPr>
      <w:r>
        <w:t xml:space="preserve">Webové </w:t>
      </w:r>
      <w:proofErr w:type="gramStart"/>
      <w:r>
        <w:t>3D</w:t>
      </w:r>
      <w:proofErr w:type="gramEnd"/>
      <w:r>
        <w:t xml:space="preserve"> </w:t>
      </w:r>
      <w:proofErr w:type="spellStart"/>
      <w:r>
        <w:t>enigny</w:t>
      </w:r>
      <w:proofErr w:type="spellEnd"/>
      <w:r>
        <w:t xml:space="preserve"> / knihovny</w:t>
      </w:r>
    </w:p>
    <w:p w14:paraId="5009607A" w14:textId="76C7CFA2" w:rsidR="00D560AD" w:rsidRPr="00D560AD" w:rsidRDefault="00D560AD" w:rsidP="00D560AD"/>
    <w:p w14:paraId="64DC409C" w14:textId="78DF8242" w:rsidR="004C6D06" w:rsidRPr="001F6849" w:rsidRDefault="004C6D06" w:rsidP="00652F04">
      <w:pPr>
        <w:rPr>
          <w:b/>
          <w:bCs/>
        </w:rPr>
      </w:pPr>
      <w:r w:rsidRPr="001F6849">
        <w:rPr>
          <w:b/>
          <w:bCs/>
        </w:rPr>
        <w:t>Three.js</w:t>
      </w:r>
    </w:p>
    <w:p w14:paraId="31951FD4" w14:textId="3F932E75" w:rsidR="004C6D06" w:rsidRPr="001F6849" w:rsidRDefault="004C6D06" w:rsidP="004C6D06">
      <w:pPr>
        <w:pStyle w:val="Normlnprvnodsazen"/>
        <w:ind w:firstLine="0"/>
        <w:rPr>
          <w:lang w:eastAsia="en-US"/>
        </w:rPr>
      </w:pPr>
      <w:r w:rsidRPr="001F6849">
        <w:rPr>
          <w:lang w:eastAsia="en-US"/>
        </w:rPr>
        <w:t xml:space="preserve">Jedná se o nejpopulárnější </w:t>
      </w:r>
      <w:proofErr w:type="spellStart"/>
      <w:r w:rsidRPr="001F6849">
        <w:rPr>
          <w:i/>
          <w:iCs/>
          <w:lang w:eastAsia="en-US"/>
        </w:rPr>
        <w:t>middle</w:t>
      </w:r>
      <w:proofErr w:type="spellEnd"/>
      <w:r w:rsidRPr="001F6849">
        <w:rPr>
          <w:i/>
          <w:iCs/>
          <w:lang w:eastAsia="en-US"/>
        </w:rPr>
        <w:t>-level</w:t>
      </w:r>
      <w:r w:rsidRPr="001F6849">
        <w:rPr>
          <w:lang w:eastAsia="en-US"/>
        </w:rPr>
        <w:t xml:space="preserve"> knihovnu vystavěnou nad </w:t>
      </w:r>
      <w:proofErr w:type="spellStart"/>
      <w:r w:rsidRPr="001F6849">
        <w:rPr>
          <w:lang w:eastAsia="en-US"/>
        </w:rPr>
        <w:t>WebGL</w:t>
      </w:r>
      <w:proofErr w:type="spellEnd"/>
      <w:r w:rsidRPr="001F6849">
        <w:rPr>
          <w:lang w:eastAsia="en-US"/>
        </w:rPr>
        <w:t xml:space="preserve">. Three.js aplikace se skládá ze základních komponentů viz. Obr. X. </w:t>
      </w:r>
    </w:p>
    <w:p w14:paraId="70A379DF" w14:textId="0C6A10DB" w:rsidR="00652F04" w:rsidRPr="001F6849" w:rsidRDefault="004C6D06" w:rsidP="00652F04">
      <w:pPr>
        <w:rPr>
          <w:b/>
          <w:bCs/>
        </w:rPr>
      </w:pPr>
      <w:r w:rsidRPr="001F6849">
        <w:rPr>
          <w:noProof/>
        </w:rPr>
        <w:drawing>
          <wp:inline distT="0" distB="0" distL="0" distR="0" wp14:anchorId="668C28CF" wp14:editId="02ED94D8">
            <wp:extent cx="4251278" cy="2823057"/>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70262" cy="2835663"/>
                    </a:xfrm>
                    <a:prstGeom prst="rect">
                      <a:avLst/>
                    </a:prstGeom>
                  </pic:spPr>
                </pic:pic>
              </a:graphicData>
            </a:graphic>
          </wp:inline>
        </w:drawing>
      </w:r>
      <w:r w:rsidR="00652F04" w:rsidRPr="001F6849">
        <w:rPr>
          <w:b/>
          <w:bCs/>
        </w:rPr>
        <w:t xml:space="preserve"> </w:t>
      </w:r>
    </w:p>
    <w:p w14:paraId="6AE3BD32" w14:textId="77777777" w:rsidR="004C6D06" w:rsidRPr="001F6849" w:rsidRDefault="004C6D06" w:rsidP="004C6D06">
      <w:pPr>
        <w:pStyle w:val="Normlnprvnodsazen"/>
        <w:ind w:firstLine="0"/>
        <w:rPr>
          <w:lang w:eastAsia="en-US"/>
        </w:rPr>
      </w:pPr>
    </w:p>
    <w:p w14:paraId="5A367E13" w14:textId="77777777" w:rsidR="00570167" w:rsidRPr="001F6849" w:rsidRDefault="00BA2735" w:rsidP="00BA2735">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00B015AD" w:rsidRPr="001F6849">
        <w:rPr>
          <w:b/>
          <w:bCs/>
          <w:lang w:eastAsia="en-US"/>
        </w:rPr>
        <w:t xml:space="preserve"> </w:t>
      </w:r>
      <w:r w:rsidR="00B015AD" w:rsidRPr="001F6849">
        <w:rPr>
          <w:b/>
          <w:bCs/>
          <w:highlight w:val="yellow"/>
          <w:lang w:eastAsia="en-US"/>
        </w:rPr>
        <w:t xml:space="preserve">(Unity, Three.js, </w:t>
      </w:r>
      <w:proofErr w:type="spellStart"/>
      <w:r w:rsidR="00B015AD" w:rsidRPr="001F6849">
        <w:rPr>
          <w:b/>
          <w:bCs/>
          <w:highlight w:val="yellow"/>
          <w:lang w:eastAsia="en-US"/>
        </w:rPr>
        <w:t>WebXR</w:t>
      </w:r>
      <w:proofErr w:type="spellEnd"/>
      <w:r w:rsidR="00B015AD" w:rsidRPr="001F6849">
        <w:rPr>
          <w:b/>
          <w:bCs/>
          <w:highlight w:val="yellow"/>
          <w:lang w:eastAsia="en-US"/>
        </w:rPr>
        <w:t>)</w:t>
      </w:r>
    </w:p>
    <w:p w14:paraId="775AFE97" w14:textId="77777777" w:rsidR="007373F8" w:rsidRDefault="00AB34FC" w:rsidP="00AB34FC">
      <w:pPr>
        <w:rPr>
          <w:b/>
          <w:bCs/>
        </w:rPr>
      </w:pPr>
      <w:r w:rsidRPr="001F6849">
        <w:rPr>
          <w:b/>
          <w:bCs/>
        </w:rPr>
        <w:t>Prototyp Petrov:</w:t>
      </w:r>
    </w:p>
    <w:p w14:paraId="005B9A9E" w14:textId="40B4FDD8" w:rsidR="007373F8" w:rsidRPr="007373F8" w:rsidRDefault="007373F8" w:rsidP="007373F8">
      <w:commentRangeStart w:id="115"/>
      <w:r>
        <w:t xml:space="preserve">Viz: </w:t>
      </w:r>
      <w:hyperlink r:id="rId41" w:history="1">
        <w:r w:rsidRPr="000D3D05">
          <w:rPr>
            <w:rStyle w:val="Hyperlink"/>
          </w:rPr>
          <w:t>https://interesting-parallel-bit.glitch.me</w:t>
        </w:r>
      </w:hyperlink>
    </w:p>
    <w:p w14:paraId="1EE5E71D" w14:textId="4FDCE3C3" w:rsidR="007373F8" w:rsidRPr="007373F8" w:rsidRDefault="007373F8" w:rsidP="007373F8">
      <w:proofErr w:type="spellStart"/>
      <w:r>
        <w:t>kod</w:t>
      </w:r>
      <w:proofErr w:type="spellEnd"/>
      <w:r>
        <w:t xml:space="preserve">: </w:t>
      </w:r>
      <w:hyperlink r:id="rId42" w:anchor="!/interesting-parallel-bit" w:history="1">
        <w:r w:rsidRPr="000D3D05">
          <w:rPr>
            <w:rStyle w:val="Hyperlink"/>
          </w:rPr>
          <w:t>https://glitch.com/edit/#!/interesting-parallel-bit</w:t>
        </w:r>
      </w:hyperlink>
      <w:commentRangeEnd w:id="115"/>
      <w:r w:rsidR="0063295F">
        <w:rPr>
          <w:rStyle w:val="CommentReference"/>
        </w:rPr>
        <w:commentReference w:id="115"/>
      </w:r>
    </w:p>
    <w:p w14:paraId="688F8E82" w14:textId="5F4D778E" w:rsidR="00AB176A" w:rsidRPr="001F6849" w:rsidRDefault="00E66E0C" w:rsidP="00BA2735">
      <w:r w:rsidRPr="001F6849">
        <w:t>Jedná se o webový runtime pro 3D aplikace. Umožňuje lokální vývoj</w:t>
      </w:r>
      <w:r w:rsidR="008922B5" w:rsidRPr="001F6849">
        <w:t xml:space="preserve">, </w:t>
      </w:r>
      <w:r w:rsidRPr="001F6849">
        <w:t>nasazení na jakýkoliv server</w:t>
      </w:r>
      <w:r w:rsidR="008922B5" w:rsidRPr="001F6849">
        <w:t xml:space="preserve">, </w:t>
      </w:r>
      <w:r w:rsidRPr="001F6849">
        <w:t>networking</w:t>
      </w:r>
      <w:r w:rsidR="008922B5" w:rsidRPr="001F6849">
        <w:t xml:space="preserve"> a </w:t>
      </w:r>
      <w:proofErr w:type="spellStart"/>
      <w:r w:rsidR="008922B5" w:rsidRPr="001F6849">
        <w:t>Web</w:t>
      </w:r>
      <w:r w:rsidRPr="001F6849">
        <w:t>XR</w:t>
      </w:r>
      <w:proofErr w:type="spellEnd"/>
      <w:r w:rsidR="008922B5" w:rsidRPr="001F6849">
        <w:t xml:space="preserve"> rozhraní</w:t>
      </w:r>
      <w:r w:rsidRPr="001F6849">
        <w:t xml:space="preserve">. </w:t>
      </w:r>
      <w:proofErr w:type="spellStart"/>
      <w:r w:rsidR="008922B5" w:rsidRPr="001F6849">
        <w:t>Needle</w:t>
      </w:r>
      <w:proofErr w:type="spellEnd"/>
      <w:r w:rsidR="008922B5" w:rsidRPr="001F6849">
        <w:t xml:space="preserve"> </w:t>
      </w:r>
      <w:proofErr w:type="spellStart"/>
      <w:r w:rsidR="008922B5" w:rsidRPr="001F6849">
        <w:t>Exporter</w:t>
      </w:r>
      <w:proofErr w:type="spellEnd"/>
      <w:r w:rsidR="008922B5" w:rsidRPr="001F6849">
        <w:t xml:space="preserve"> umožňuje propojení mezi Unity Editorem a webovým runtime rozhraním, tím že podporuje export scén, animací, </w:t>
      </w:r>
      <w:proofErr w:type="spellStart"/>
      <w:r w:rsidR="008922B5" w:rsidRPr="001F6849">
        <w:t>lightmap</w:t>
      </w:r>
      <w:proofErr w:type="spellEnd"/>
      <w:r w:rsidR="008922B5" w:rsidRPr="001F6849">
        <w:t xml:space="preserve"> aj. skrze </w:t>
      </w:r>
      <w:proofErr w:type="spellStart"/>
      <w:r w:rsidR="008922B5" w:rsidRPr="001F6849">
        <w:t>glTF</w:t>
      </w:r>
      <w:proofErr w:type="spellEnd"/>
      <w:r w:rsidR="008922B5" w:rsidRPr="001F6849">
        <w:t xml:space="preserve"> standard. </w:t>
      </w:r>
      <w:proofErr w:type="spellStart"/>
      <w:r w:rsidR="005B7B8D" w:rsidRPr="001F6849">
        <w:t>Needle</w:t>
      </w:r>
      <w:proofErr w:type="spellEnd"/>
      <w:r w:rsidR="005B7B8D" w:rsidRPr="001F6849">
        <w:t xml:space="preserve"> </w:t>
      </w:r>
      <w:proofErr w:type="spellStart"/>
      <w:r w:rsidR="005B7B8D" w:rsidRPr="001F6849">
        <w:t>engine</w:t>
      </w:r>
      <w:proofErr w:type="spellEnd"/>
      <w:r w:rsidR="005B7B8D" w:rsidRPr="001F6849">
        <w:t xml:space="preserve"> je </w:t>
      </w:r>
      <w:r w:rsidR="00AB176A" w:rsidRPr="001F6849">
        <w:t xml:space="preserve">možné nazvat </w:t>
      </w:r>
      <w:proofErr w:type="spellStart"/>
      <w:r w:rsidR="00AB176A" w:rsidRPr="001F6849">
        <w:rPr>
          <w:i/>
          <w:iCs/>
        </w:rPr>
        <w:t>workflow</w:t>
      </w:r>
      <w:proofErr w:type="spellEnd"/>
      <w:r w:rsidR="00AB176A" w:rsidRPr="001F6849">
        <w:rPr>
          <w:i/>
          <w:iCs/>
        </w:rPr>
        <w:t xml:space="preserve"> managerem</w:t>
      </w:r>
      <w:r w:rsidR="00FC0B25" w:rsidRPr="001F6849">
        <w:t xml:space="preserve"> umožňující propojení </w:t>
      </w:r>
      <w:r w:rsidR="00AB176A" w:rsidRPr="001F6849">
        <w:t xml:space="preserve">mezi interaktivními technologiemi jako je </w:t>
      </w:r>
      <w:proofErr w:type="gramStart"/>
      <w:r w:rsidR="00AB176A" w:rsidRPr="001F6849">
        <w:t>Unity</w:t>
      </w:r>
      <w:proofErr w:type="gramEnd"/>
      <w:r w:rsidR="00AB176A" w:rsidRPr="001F6849">
        <w:t xml:space="preserve"> popř. </w:t>
      </w:r>
      <w:proofErr w:type="spellStart"/>
      <w:r w:rsidR="00AB176A" w:rsidRPr="001F6849">
        <w:t>Blender</w:t>
      </w:r>
      <w:proofErr w:type="spellEnd"/>
      <w:r w:rsidR="00AB176A" w:rsidRPr="001F6849">
        <w:t xml:space="preserve"> a webovým prostředím. </w:t>
      </w:r>
      <w:proofErr w:type="spellStart"/>
      <w:r w:rsidR="00AB176A" w:rsidRPr="001F6849">
        <w:t>Needle</w:t>
      </w:r>
      <w:proofErr w:type="spellEnd"/>
      <w:r w:rsidR="00AB176A" w:rsidRPr="001F6849">
        <w:t xml:space="preserve"> primárně podporuje otevřený </w:t>
      </w:r>
      <w:proofErr w:type="spellStart"/>
      <w:r w:rsidR="00AB176A" w:rsidRPr="001F6849">
        <w:t>glTF</w:t>
      </w:r>
      <w:proofErr w:type="spellEnd"/>
      <w:r w:rsidR="00AB176A" w:rsidRPr="001F6849">
        <w:t xml:space="preserve"> standard a </w:t>
      </w:r>
      <w:r w:rsidR="009C30BB" w:rsidRPr="001F6849">
        <w:t xml:space="preserve">vyžívá postupu, </w:t>
      </w:r>
      <w:r w:rsidR="00AB176A" w:rsidRPr="001F6849">
        <w:t>kdy je možné v binární formě (.</w:t>
      </w:r>
      <w:proofErr w:type="spellStart"/>
      <w:r w:rsidR="00AB176A" w:rsidRPr="001F6849">
        <w:t>glb</w:t>
      </w:r>
      <w:proofErr w:type="spellEnd"/>
      <w:r w:rsidR="00AB176A" w:rsidRPr="001F6849">
        <w:t>) obsáhnout celou aplikaci</w:t>
      </w:r>
      <w:r w:rsidR="009C30BB" w:rsidRPr="001F6849">
        <w:t xml:space="preserve"> nejen scénu</w:t>
      </w:r>
      <w:r w:rsidR="00AB176A" w:rsidRPr="001F6849">
        <w:t xml:space="preserve">. Primárním cílem </w:t>
      </w:r>
      <w:proofErr w:type="spellStart"/>
      <w:r w:rsidR="00AB176A" w:rsidRPr="001F6849">
        <w:t>Needle</w:t>
      </w:r>
      <w:proofErr w:type="spellEnd"/>
      <w:r w:rsidR="00AB176A" w:rsidRPr="001F6849">
        <w:t xml:space="preserve"> </w:t>
      </w:r>
      <w:proofErr w:type="spellStart"/>
      <w:r w:rsidR="00AB176A" w:rsidRPr="001F6849">
        <w:lastRenderedPageBreak/>
        <w:t>enginu</w:t>
      </w:r>
      <w:proofErr w:type="spellEnd"/>
      <w:r w:rsidR="00AB176A" w:rsidRPr="001F6849">
        <w:t xml:space="preserve"> je rychlá iterace při vývoji, </w:t>
      </w:r>
      <w:r w:rsidR="00FC0B25" w:rsidRPr="001F6849">
        <w:t>responzivní</w:t>
      </w:r>
      <w:r w:rsidR="00AB176A" w:rsidRPr="001F6849">
        <w:t xml:space="preserve"> design pro VR a AR, využití otevřených standardů pro </w:t>
      </w:r>
      <w:proofErr w:type="gramStart"/>
      <w:r w:rsidR="0083134F" w:rsidRPr="001F6849">
        <w:t>3D</w:t>
      </w:r>
      <w:proofErr w:type="gramEnd"/>
      <w:r w:rsidR="00AB176A" w:rsidRPr="001F6849">
        <w:t xml:space="preserve"> a web, interoperabilita mezi nativními aplikacemi a webovými frameworky.</w:t>
      </w:r>
      <w:r w:rsidR="00083268" w:rsidRPr="001F6849">
        <w:t xml:space="preserve"> </w:t>
      </w:r>
      <w:r w:rsidR="00083268" w:rsidRPr="001F6849">
        <w:fldChar w:fldCharType="begin"/>
      </w:r>
      <w:r w:rsidR="00083268"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BA6799" w:rsidRPr="001F6849">
        <w:t xml:space="preserve"> </w:t>
      </w:r>
    </w:p>
    <w:p w14:paraId="17EE5211" w14:textId="379B1820" w:rsidR="0083134F" w:rsidRPr="001F6849" w:rsidRDefault="0083134F" w:rsidP="0083134F">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w:t>
      </w:r>
      <w:r w:rsidR="00BA6799" w:rsidRPr="001F6849">
        <w:rPr>
          <w:highlight w:val="yellow"/>
        </w:rPr>
        <w:t xml:space="preserv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w:t>
      </w:r>
      <w:r w:rsidR="00BA6799" w:rsidRPr="001F6849">
        <w:rPr>
          <w:highlight w:val="yellow"/>
        </w:rPr>
        <w:t>možnost,</w:t>
      </w:r>
      <w:r w:rsidRPr="001F6849">
        <w:rPr>
          <w:highlight w:val="yellow"/>
        </w:rPr>
        <w:t xml:space="preserve"> jak propojit Unity Editor s klasickým přístupem k webovému vývoji. </w:t>
      </w:r>
      <w:r w:rsidR="00083268" w:rsidRPr="001F6849">
        <w:rPr>
          <w:highlight w:val="yellow"/>
        </w:rPr>
        <w:fldChar w:fldCharType="begin"/>
      </w:r>
      <w:r w:rsidR="00083268"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rPr>
          <w:highlight w:val="yellow"/>
        </w:rPr>
        <w:fldChar w:fldCharType="separate"/>
      </w:r>
      <w:r w:rsidR="00083268" w:rsidRPr="001F6849">
        <w:rPr>
          <w:highlight w:val="yellow"/>
        </w:rPr>
        <w:t>(needle-tools 2023)</w:t>
      </w:r>
      <w:r w:rsidR="00083268" w:rsidRPr="001F6849">
        <w:rPr>
          <w:highlight w:val="yellow"/>
        </w:rPr>
        <w:fldChar w:fldCharType="end"/>
      </w:r>
    </w:p>
    <w:p w14:paraId="13FA1251" w14:textId="7F377B80" w:rsidR="0083134F" w:rsidRPr="001F6849" w:rsidRDefault="00FC0B25" w:rsidP="0083134F">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w:t>
      </w:r>
      <w:r w:rsidR="00F46799" w:rsidRPr="001F6849">
        <w:t xml:space="preserve"> </w:t>
      </w:r>
      <w:r w:rsidRPr="001F6849">
        <w:t>Komponenty definované v rámci Unity Editoru jsou mapovány na vlastnosti a metody three.js třídy Object3D a graf scény.</w:t>
      </w:r>
      <w:r w:rsidR="00F46799" w:rsidRPr="001F6849">
        <w:t xml:space="preserve"> Vlastní komponenty mohou být definovány pomocí .</w:t>
      </w:r>
      <w:proofErr w:type="spellStart"/>
      <w:r w:rsidR="00F46799" w:rsidRPr="001F6849">
        <w:t>ts</w:t>
      </w:r>
      <w:proofErr w:type="spellEnd"/>
      <w:r w:rsidR="00F46799" w:rsidRPr="001F6849">
        <w:t xml:space="preserve"> nebo .</w:t>
      </w:r>
      <w:proofErr w:type="spellStart"/>
      <w:r w:rsidR="00F46799" w:rsidRPr="001F6849">
        <w:t>js</w:t>
      </w:r>
      <w:proofErr w:type="spellEnd"/>
      <w:r w:rsidR="00F46799" w:rsidRPr="001F6849">
        <w:t xml:space="preserve"> a </w:t>
      </w:r>
      <w:proofErr w:type="spellStart"/>
      <w:r w:rsidR="00F46799" w:rsidRPr="001F6849">
        <w:t>Needle</w:t>
      </w:r>
      <w:proofErr w:type="spellEnd"/>
      <w:r w:rsidR="00F46799" w:rsidRPr="001F6849">
        <w:t xml:space="preserve"> </w:t>
      </w:r>
      <w:proofErr w:type="spellStart"/>
      <w:r w:rsidR="00F46799" w:rsidRPr="001F6849">
        <w:t>Enigne</w:t>
      </w:r>
      <w:proofErr w:type="spellEnd"/>
      <w:r w:rsidR="00F46799" w:rsidRPr="001F6849">
        <w:t xml:space="preserve"> je následně automaticky </w:t>
      </w:r>
      <w:proofErr w:type="gramStart"/>
      <w:r w:rsidR="00F46799" w:rsidRPr="001F6849">
        <w:t>přeloží</w:t>
      </w:r>
      <w:proofErr w:type="gramEnd"/>
      <w:r w:rsidR="00F46799" w:rsidRPr="001F6849">
        <w:t xml:space="preserve"> do C# ekvivalentu, tudíž je možné s nimi automaticky pracovat v Unity. </w:t>
      </w:r>
      <w:proofErr w:type="spellStart"/>
      <w:r w:rsidR="0083134F" w:rsidRPr="001F6849">
        <w:t>Needle</w:t>
      </w:r>
      <w:proofErr w:type="spellEnd"/>
      <w:r w:rsidR="0083134F" w:rsidRPr="001F6849">
        <w:t xml:space="preserve"> </w:t>
      </w:r>
      <w:proofErr w:type="spellStart"/>
      <w:r w:rsidR="0083134F" w:rsidRPr="001F6849">
        <w:t>Engine</w:t>
      </w:r>
      <w:proofErr w:type="spellEnd"/>
      <w:r w:rsidR="0083134F" w:rsidRPr="001F6849">
        <w:t xml:space="preserve"> poskytuje funkcionalitu ve 3 hlavních formách</w:t>
      </w:r>
      <w:r w:rsidR="00083268" w:rsidRPr="001F6849">
        <w:t xml:space="preserve"> </w:t>
      </w:r>
      <w:r w:rsidR="00083268" w:rsidRPr="001F6849">
        <w:fldChar w:fldCharType="begin"/>
      </w:r>
      <w:r w:rsidR="00083268"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83134F" w:rsidRPr="001F6849">
        <w:t>:</w:t>
      </w:r>
    </w:p>
    <w:p w14:paraId="1FE1EF72" w14:textId="3B4F131F" w:rsidR="0083134F" w:rsidRPr="001F6849" w:rsidRDefault="0083134F" w:rsidP="0083134F">
      <w:pPr>
        <w:pStyle w:val="Normlnprvnodsazen"/>
        <w:numPr>
          <w:ilvl w:val="0"/>
          <w:numId w:val="25"/>
        </w:numPr>
      </w:pPr>
      <w:r w:rsidRPr="001F6849">
        <w:t>Souhrn předpřipravených komponentů a nástrojů, které umožňují tvorbu scény v rámci Unity Editoru</w:t>
      </w:r>
    </w:p>
    <w:p w14:paraId="061E0EEA" w14:textId="493FF34F" w:rsidR="0083134F" w:rsidRPr="001F6849" w:rsidRDefault="0083134F" w:rsidP="0083134F">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1E44756C" w14:textId="598D3ADD" w:rsidR="008922B5" w:rsidRPr="001F6849" w:rsidRDefault="0083134F" w:rsidP="00083268">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3"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5C61BA5B" w14:textId="77777777" w:rsidR="004C6D06" w:rsidRPr="001F6849" w:rsidRDefault="004C6D06" w:rsidP="001F2C8F">
      <w:pPr>
        <w:pStyle w:val="Normlnprvnodsazen"/>
        <w:ind w:firstLine="0"/>
        <w:rPr>
          <w:lang w:eastAsia="en-US"/>
        </w:rPr>
      </w:pPr>
    </w:p>
    <w:p w14:paraId="3646732C" w14:textId="5FC52557"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4"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5"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w:t>
      </w:r>
      <w:r w:rsidR="008C6AAE" w:rsidRPr="001F6849">
        <w:lastRenderedPageBreak/>
        <w:t xml:space="preserve">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4D2BFFF6" w14:textId="0FF50CFE" w:rsidR="007F7BCF" w:rsidRPr="001F6849" w:rsidRDefault="007F7BCF" w:rsidP="007F7BCF">
      <w:pPr>
        <w:pStyle w:val="Normlnprvnodsazen"/>
        <w:ind w:firstLine="0"/>
        <w:rPr>
          <w:b/>
          <w:bCs/>
          <w:lang w:eastAsia="en-US"/>
        </w:rPr>
      </w:pPr>
      <w:r w:rsidRPr="001F6849">
        <w:rPr>
          <w:b/>
          <w:bCs/>
          <w:lang w:eastAsia="en-US"/>
        </w:rPr>
        <w:t>Babylon.js</w:t>
      </w:r>
    </w:p>
    <w:p w14:paraId="47001C3A" w14:textId="77919FAE" w:rsidR="007F7BCF" w:rsidRDefault="00000000" w:rsidP="007F7BCF">
      <w:pPr>
        <w:pStyle w:val="Normlnprvnodsazen"/>
        <w:ind w:firstLine="0"/>
        <w:rPr>
          <w:lang w:eastAsia="en-US"/>
        </w:rPr>
      </w:pPr>
      <w:hyperlink r:id="rId46" w:history="1">
        <w:r w:rsidR="00161E40" w:rsidRPr="00BB1016">
          <w:rPr>
            <w:rStyle w:val="Hyperlink"/>
            <w:lang w:eastAsia="en-US"/>
          </w:rPr>
          <w:t>https://doc.babylonjs.com/</w:t>
        </w:r>
      </w:hyperlink>
    </w:p>
    <w:p w14:paraId="6A8404E4" w14:textId="77777777" w:rsidR="00161E40" w:rsidRDefault="00161E40" w:rsidP="007F7BCF">
      <w:pPr>
        <w:pStyle w:val="Normlnprvnodsazen"/>
        <w:ind w:firstLine="0"/>
        <w:rPr>
          <w:lang w:eastAsia="en-US"/>
        </w:rPr>
      </w:pPr>
    </w:p>
    <w:p w14:paraId="4A802AC1" w14:textId="77777777" w:rsidR="00161E40" w:rsidRDefault="00161E40" w:rsidP="007F7BCF">
      <w:pPr>
        <w:pStyle w:val="Normlnprvnodsazen"/>
        <w:ind w:firstLine="0"/>
        <w:rPr>
          <w:lang w:eastAsia="en-US"/>
        </w:rPr>
      </w:pPr>
    </w:p>
    <w:p w14:paraId="1FE5D153" w14:textId="09449597" w:rsidR="00161E40" w:rsidRDefault="00161E40" w:rsidP="007F7BCF">
      <w:pPr>
        <w:pStyle w:val="Normlnprvnodsazen"/>
        <w:ind w:firstLine="0"/>
        <w:rPr>
          <w:b/>
          <w:bCs/>
          <w:lang w:eastAsia="en-US"/>
        </w:rPr>
      </w:pPr>
      <w:proofErr w:type="spellStart"/>
      <w:r w:rsidRPr="00161E40">
        <w:rPr>
          <w:b/>
          <w:bCs/>
          <w:lang w:eastAsia="en-US"/>
        </w:rPr>
        <w:t>Ethereal</w:t>
      </w:r>
      <w:proofErr w:type="spellEnd"/>
      <w:r w:rsidRPr="00161E40">
        <w:rPr>
          <w:b/>
          <w:bCs/>
          <w:lang w:eastAsia="en-US"/>
        </w:rPr>
        <w:t xml:space="preserve"> </w:t>
      </w:r>
      <w:proofErr w:type="spellStart"/>
      <w:r w:rsidRPr="00161E40">
        <w:rPr>
          <w:b/>
          <w:bCs/>
          <w:lang w:eastAsia="en-US"/>
        </w:rPr>
        <w:t>Engine</w:t>
      </w:r>
      <w:proofErr w:type="spellEnd"/>
      <w:r w:rsidRPr="00161E40">
        <w:rPr>
          <w:b/>
          <w:bCs/>
          <w:lang w:eastAsia="en-US"/>
        </w:rPr>
        <w:t xml:space="preserve"> </w:t>
      </w:r>
    </w:p>
    <w:p w14:paraId="49A5AB06" w14:textId="4C553E11" w:rsidR="00161E40" w:rsidRPr="00161E40" w:rsidRDefault="00161E40" w:rsidP="007F7BCF">
      <w:pPr>
        <w:pStyle w:val="Normlnprvnodsazen"/>
        <w:ind w:firstLine="0"/>
        <w:rPr>
          <w:lang w:eastAsia="en-US"/>
        </w:rPr>
      </w:pPr>
      <w:r>
        <w:rPr>
          <w:lang w:eastAsia="en-US"/>
        </w:rPr>
        <w:t xml:space="preserve">Jedná se web XR </w:t>
      </w:r>
      <w:proofErr w:type="spellStart"/>
      <w:r>
        <w:rPr>
          <w:lang w:eastAsia="en-US"/>
        </w:rPr>
        <w:t>engine</w:t>
      </w:r>
      <w:proofErr w:type="spellEnd"/>
      <w:r>
        <w:rPr>
          <w:lang w:eastAsia="en-US"/>
        </w:rPr>
        <w:t xml:space="preserve"> určený pro hosting v rámci </w:t>
      </w:r>
      <w:proofErr w:type="spellStart"/>
      <w:r>
        <w:rPr>
          <w:lang w:eastAsia="en-US"/>
        </w:rPr>
        <w:t>Metaverse</w:t>
      </w:r>
      <w:proofErr w:type="spellEnd"/>
      <w:r>
        <w:rPr>
          <w:lang w:eastAsia="en-US"/>
        </w:rPr>
        <w:t xml:space="preserve">. Obdobně </w:t>
      </w:r>
      <w:proofErr w:type="gramStart"/>
      <w:r>
        <w:rPr>
          <w:lang w:eastAsia="en-US"/>
        </w:rPr>
        <w:t>jako  je</w:t>
      </w:r>
      <w:proofErr w:type="gramEnd"/>
      <w:r>
        <w:rPr>
          <w:lang w:eastAsia="en-US"/>
        </w:rPr>
        <w:t xml:space="preserve"> např. </w:t>
      </w:r>
      <w:proofErr w:type="spellStart"/>
      <w:r>
        <w:rPr>
          <w:lang w:eastAsia="en-US"/>
        </w:rPr>
        <w:t>WordPress</w:t>
      </w:r>
      <w:proofErr w:type="spellEnd"/>
      <w:r>
        <w:rPr>
          <w:lang w:eastAsia="en-US"/>
        </w:rPr>
        <w:t xml:space="preserve"> pro klasické html stránky. </w:t>
      </w:r>
    </w:p>
    <w:p w14:paraId="322EE55C" w14:textId="77777777" w:rsidR="00161E40" w:rsidRPr="00161E40" w:rsidRDefault="00161E40" w:rsidP="007F7BCF">
      <w:pPr>
        <w:pStyle w:val="Normlnprvnodsazen"/>
        <w:ind w:firstLine="0"/>
        <w:rPr>
          <w:b/>
          <w:bCs/>
          <w:lang w:eastAsia="en-US"/>
        </w:rPr>
      </w:pPr>
    </w:p>
    <w:p w14:paraId="38AEAC89" w14:textId="75C9D92D" w:rsidR="007F7BCF" w:rsidRPr="001F6849" w:rsidRDefault="007F7BCF" w:rsidP="007F7BCF">
      <w:pPr>
        <w:pStyle w:val="Normlnprvnodsazen"/>
        <w:ind w:firstLine="0"/>
        <w:rPr>
          <w:b/>
          <w:bCs/>
          <w:lang w:eastAsia="en-US"/>
        </w:rPr>
      </w:pPr>
      <w:r w:rsidRPr="001F6849">
        <w:rPr>
          <w:b/>
          <w:bCs/>
          <w:lang w:eastAsia="en-US"/>
        </w:rPr>
        <w:t xml:space="preserve">Model </w:t>
      </w:r>
      <w:proofErr w:type="spellStart"/>
      <w:r w:rsidRPr="001F6849">
        <w:rPr>
          <w:b/>
          <w:bCs/>
          <w:lang w:eastAsia="en-US"/>
        </w:rPr>
        <w:t>viewer</w:t>
      </w:r>
      <w:proofErr w:type="spellEnd"/>
    </w:p>
    <w:p w14:paraId="5B9D94F9" w14:textId="0F71253A" w:rsidR="007F7BCF" w:rsidRPr="001F6849" w:rsidRDefault="00000000" w:rsidP="007F7BCF">
      <w:pPr>
        <w:pStyle w:val="Normlnprvnodsazen"/>
        <w:ind w:firstLine="0"/>
        <w:rPr>
          <w:lang w:eastAsia="en-US"/>
        </w:rPr>
      </w:pPr>
      <w:hyperlink r:id="rId47" w:history="1">
        <w:r w:rsidR="007F7BCF" w:rsidRPr="001F6849">
          <w:rPr>
            <w:rStyle w:val="Hyperlink"/>
            <w:lang w:eastAsia="en-US"/>
          </w:rPr>
          <w:t>https://modelviewer.dev/</w:t>
        </w:r>
      </w:hyperlink>
    </w:p>
    <w:p w14:paraId="30AD33F6" w14:textId="2D436B76" w:rsidR="007F7BCF" w:rsidRPr="001F6849" w:rsidRDefault="00E523FC" w:rsidP="007F7BCF">
      <w:pPr>
        <w:pStyle w:val="Normlnprvnodsazen"/>
        <w:ind w:firstLine="0"/>
        <w:rPr>
          <w:b/>
          <w:bCs/>
          <w:lang w:eastAsia="en-US"/>
        </w:rPr>
      </w:pPr>
      <w:r w:rsidRPr="001F6849">
        <w:rPr>
          <w:b/>
          <w:bCs/>
          <w:lang w:eastAsia="en-US"/>
        </w:rPr>
        <w:t>p5.js</w:t>
      </w:r>
    </w:p>
    <w:p w14:paraId="0E7E494A" w14:textId="2FC804B4" w:rsidR="00E523FC" w:rsidRPr="001F6849" w:rsidRDefault="00000000" w:rsidP="007F7BCF">
      <w:pPr>
        <w:pStyle w:val="Normlnprvnodsazen"/>
        <w:ind w:firstLine="0"/>
        <w:rPr>
          <w:lang w:eastAsia="en-US"/>
        </w:rPr>
      </w:pPr>
      <w:hyperlink r:id="rId48" w:history="1">
        <w:r w:rsidR="005C57E5" w:rsidRPr="001F6849">
          <w:rPr>
            <w:rStyle w:val="Hyperlink"/>
            <w:lang w:eastAsia="en-US"/>
          </w:rPr>
          <w:t>https://p5xr.org</w:t>
        </w:r>
      </w:hyperlink>
    </w:p>
    <w:p w14:paraId="54E40205" w14:textId="21400FA4" w:rsidR="005C57E5" w:rsidRPr="001F6849" w:rsidRDefault="005C57E5" w:rsidP="007F7BCF">
      <w:pPr>
        <w:pStyle w:val="Normlnprvnodsazen"/>
        <w:ind w:firstLine="0"/>
        <w:rPr>
          <w:b/>
          <w:bCs/>
          <w:lang w:eastAsia="en-US"/>
        </w:rPr>
      </w:pPr>
      <w:proofErr w:type="spellStart"/>
      <w:r w:rsidRPr="001F6849">
        <w:rPr>
          <w:b/>
          <w:bCs/>
          <w:lang w:eastAsia="en-US"/>
        </w:rPr>
        <w:t>playcanvas</w:t>
      </w:r>
      <w:proofErr w:type="spellEnd"/>
    </w:p>
    <w:p w14:paraId="6C6B0C58" w14:textId="7AAE458E" w:rsidR="005C57E5" w:rsidRPr="001F6849" w:rsidRDefault="00000000" w:rsidP="007F7BCF">
      <w:pPr>
        <w:pStyle w:val="Normlnprvnodsazen"/>
        <w:ind w:firstLine="0"/>
        <w:rPr>
          <w:lang w:eastAsia="en-US"/>
        </w:rPr>
      </w:pPr>
      <w:hyperlink r:id="rId49" w:history="1">
        <w:r w:rsidR="005C57E5" w:rsidRPr="001F6849">
          <w:rPr>
            <w:rStyle w:val="Hyperlink"/>
            <w:lang w:eastAsia="en-US"/>
          </w:rPr>
          <w:t>https://playcanvas.com/</w:t>
        </w:r>
      </w:hyperlink>
      <w:r w:rsidR="005B388F" w:rsidRPr="001F6849">
        <w:rPr>
          <w:lang w:eastAsia="en-US"/>
        </w:rPr>
        <w:t>D</w:t>
      </w:r>
    </w:p>
    <w:p w14:paraId="7BF849F6" w14:textId="40D2D531" w:rsidR="005C57E5" w:rsidRPr="001F6849" w:rsidRDefault="005C57E5" w:rsidP="007F7BCF">
      <w:pPr>
        <w:pStyle w:val="Normlnprvnodsazen"/>
        <w:ind w:firstLine="0"/>
        <w:rPr>
          <w:b/>
          <w:bCs/>
          <w:lang w:eastAsia="en-US"/>
        </w:rPr>
      </w:pPr>
      <w:proofErr w:type="spellStart"/>
      <w:r w:rsidRPr="001F6849">
        <w:rPr>
          <w:b/>
          <w:bCs/>
          <w:lang w:eastAsia="en-US"/>
        </w:rPr>
        <w:t>ReactXR</w:t>
      </w:r>
      <w:proofErr w:type="spellEnd"/>
    </w:p>
    <w:p w14:paraId="73499110" w14:textId="36604625" w:rsidR="005C57E5" w:rsidRPr="001F6849" w:rsidRDefault="005C57E5" w:rsidP="007F7BCF">
      <w:pPr>
        <w:pStyle w:val="Normlnprvnodsazen"/>
        <w:ind w:firstLine="0"/>
        <w:rPr>
          <w:b/>
          <w:bCs/>
          <w:lang w:eastAsia="en-US"/>
        </w:rPr>
      </w:pPr>
      <w:proofErr w:type="spellStart"/>
      <w:r w:rsidRPr="001F6849">
        <w:rPr>
          <w:b/>
          <w:bCs/>
          <w:lang w:eastAsia="en-US"/>
        </w:rPr>
        <w:t>Sumerian</w:t>
      </w:r>
      <w:proofErr w:type="spellEnd"/>
    </w:p>
    <w:p w14:paraId="58AD7DAA" w14:textId="33C5A3B9" w:rsidR="005C57E5" w:rsidRPr="001F6849" w:rsidRDefault="005C57E5" w:rsidP="007F7BCF">
      <w:pPr>
        <w:pStyle w:val="Normlnprvnodsazen"/>
        <w:ind w:firstLine="0"/>
        <w:rPr>
          <w:b/>
          <w:bCs/>
          <w:lang w:eastAsia="en-US"/>
        </w:rPr>
      </w:pPr>
      <w:r w:rsidRPr="001F6849">
        <w:rPr>
          <w:b/>
          <w:bCs/>
          <w:lang w:eastAsia="en-US"/>
        </w:rPr>
        <w:t>Verge3D</w:t>
      </w:r>
    </w:p>
    <w:p w14:paraId="4026CF11" w14:textId="4F84AB38" w:rsidR="005C57E5" w:rsidRPr="001F6849" w:rsidRDefault="005C57E5" w:rsidP="007F7BCF">
      <w:pPr>
        <w:pStyle w:val="Normlnprvnodsazen"/>
        <w:ind w:firstLine="0"/>
        <w:rPr>
          <w:b/>
          <w:bCs/>
          <w:lang w:eastAsia="en-US"/>
        </w:rPr>
      </w:pPr>
      <w:proofErr w:type="spellStart"/>
      <w:r w:rsidRPr="001F6849">
        <w:rPr>
          <w:b/>
          <w:bCs/>
          <w:lang w:eastAsia="en-US"/>
        </w:rPr>
        <w:t>WonderlandEngine</w:t>
      </w:r>
      <w:proofErr w:type="spellEnd"/>
    </w:p>
    <w:p w14:paraId="77CFF2A8" w14:textId="7345051A" w:rsidR="00A923EB" w:rsidRPr="001F6849" w:rsidRDefault="00A923EB" w:rsidP="007F7BCF">
      <w:pPr>
        <w:pStyle w:val="Normlnprvnodsazen"/>
        <w:ind w:firstLine="0"/>
        <w:rPr>
          <w:b/>
          <w:bCs/>
          <w:lang w:eastAsia="en-US"/>
        </w:rPr>
      </w:pPr>
      <w:proofErr w:type="spellStart"/>
      <w:r w:rsidRPr="001F6849">
        <w:rPr>
          <w:b/>
          <w:bCs/>
          <w:lang w:eastAsia="en-US"/>
        </w:rPr>
        <w:t>DeckGL</w:t>
      </w:r>
      <w:proofErr w:type="spellEnd"/>
    </w:p>
    <w:p w14:paraId="4B02F61C" w14:textId="53766EAA" w:rsidR="004C6D06" w:rsidRPr="001F6849" w:rsidRDefault="00A923EB" w:rsidP="007F7BCF">
      <w:pPr>
        <w:pStyle w:val="Normlnprvnodsazen"/>
        <w:ind w:firstLine="0"/>
        <w:rPr>
          <w:b/>
          <w:bCs/>
          <w:lang w:eastAsia="en-US"/>
        </w:rPr>
      </w:pPr>
      <w:proofErr w:type="spellStart"/>
      <w:r w:rsidRPr="001F6849">
        <w:rPr>
          <w:b/>
          <w:bCs/>
          <w:lang w:eastAsia="en-US"/>
        </w:rPr>
        <w:t>KeplerGL</w:t>
      </w:r>
      <w:proofErr w:type="spellEnd"/>
    </w:p>
    <w:p w14:paraId="2D4E2565" w14:textId="63672089" w:rsidR="00BC3D00" w:rsidRDefault="004C6D06" w:rsidP="007F7BCF">
      <w:pPr>
        <w:pStyle w:val="Normlnprvnodsazen"/>
        <w:ind w:firstLine="0"/>
        <w:rPr>
          <w:b/>
          <w:bCs/>
          <w:lang w:eastAsia="en-US"/>
        </w:rPr>
      </w:pPr>
      <w:proofErr w:type="spellStart"/>
      <w:r w:rsidRPr="001F6849">
        <w:rPr>
          <w:b/>
          <w:bCs/>
          <w:lang w:eastAsia="en-US"/>
        </w:rPr>
        <w:t>Spoke</w:t>
      </w:r>
      <w:proofErr w:type="spellEnd"/>
    </w:p>
    <w:p w14:paraId="5015213B" w14:textId="3C108808" w:rsidR="004C7EDF" w:rsidRDefault="004C7EDF" w:rsidP="007F7BCF">
      <w:pPr>
        <w:pStyle w:val="Normlnprvnodsazen"/>
        <w:ind w:firstLine="0"/>
        <w:rPr>
          <w:b/>
          <w:bCs/>
          <w:lang w:eastAsia="en-US"/>
        </w:rPr>
      </w:pPr>
      <w:r>
        <w:rPr>
          <w:b/>
          <w:bCs/>
          <w:lang w:eastAsia="en-US"/>
        </w:rPr>
        <w:t>Construct3</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3C29F241" w:rsidR="00054069" w:rsidRPr="001F6849" w:rsidRDefault="00054069" w:rsidP="00054069">
      <w:pPr>
        <w:pStyle w:val="Normlnprvnodsazen"/>
        <w:ind w:firstLine="0"/>
      </w:pPr>
      <w:r w:rsidRPr="001F6849">
        <w:fldChar w:fldCharType="begin"/>
      </w:r>
      <w:r w:rsidR="000D403B">
        <w:instrText xml:space="preserve"> ADDIN ZOTERO_ITEM CSL_CITATION {"citationID":"cYRPxs8U","properties":{"formattedCitation":"(Coltekin et al. 2020)","plainCitation":"(Coltekin et al. 2020)","noteIndex":0},"citationItems":[{"id":"nBaCulWf/qa3dt8SA","uris":["http://zotero.org/groups/4599106/items/F54Y7ICM"],"itemData":{"id":1274,"type":"article-journal","abstract":"This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Pr="001F6849" w:rsidRDefault="00D905D2" w:rsidP="002656D4">
      <w:pPr>
        <w:pStyle w:val="Heading1"/>
        <w:rPr>
          <w:lang w:val="cs-CZ"/>
        </w:rPr>
      </w:pPr>
      <w:proofErr w:type="gramStart"/>
      <w:r w:rsidRPr="001F6849">
        <w:rPr>
          <w:lang w:val="cs-CZ"/>
        </w:rPr>
        <w:lastRenderedPageBreak/>
        <w:t>DISKUZE</w:t>
      </w:r>
      <w:proofErr w:type="gramEnd"/>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0"/>
          <w:footerReference w:type="default" r:id="rId5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60"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7"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8"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80"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1"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2"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3"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7"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8"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5" w:author="Jan Horák" w:date="2023-09-03T18:01:00Z" w:initials="JH">
    <w:p w14:paraId="239CE11B" w14:textId="77777777" w:rsidR="0063295F" w:rsidRDefault="0063295F" w:rsidP="00101355">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239CE1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239CE11B"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C4F2C" w14:textId="77777777" w:rsidR="004D5373" w:rsidRDefault="004D5373" w:rsidP="0057088F">
      <w:pPr>
        <w:spacing w:after="0" w:line="240" w:lineRule="auto"/>
      </w:pPr>
      <w:r>
        <w:separator/>
      </w:r>
    </w:p>
  </w:endnote>
  <w:endnote w:type="continuationSeparator" w:id="0">
    <w:p w14:paraId="234CF113" w14:textId="77777777" w:rsidR="004D5373" w:rsidRDefault="004D5373"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75379" w14:textId="77777777" w:rsidR="004D5373" w:rsidRDefault="004D5373" w:rsidP="0057088F">
      <w:pPr>
        <w:spacing w:after="0" w:line="240" w:lineRule="auto"/>
      </w:pPr>
      <w:r>
        <w:separator/>
      </w:r>
    </w:p>
  </w:footnote>
  <w:footnote w:type="continuationSeparator" w:id="0">
    <w:p w14:paraId="3BB6CD3F" w14:textId="77777777" w:rsidR="004D5373" w:rsidRDefault="004D5373"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2">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29"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2"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8"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29"/>
  </w:num>
  <w:num w:numId="6" w16cid:durableId="521938209">
    <w:abstractNumId w:val="42"/>
  </w:num>
  <w:num w:numId="7" w16cid:durableId="619992562">
    <w:abstractNumId w:val="23"/>
  </w:num>
  <w:num w:numId="8" w16cid:durableId="208229350">
    <w:abstractNumId w:val="8"/>
  </w:num>
  <w:num w:numId="9" w16cid:durableId="2076317703">
    <w:abstractNumId w:val="15"/>
  </w:num>
  <w:num w:numId="10" w16cid:durableId="802234337">
    <w:abstractNumId w:val="27"/>
  </w:num>
  <w:num w:numId="11" w16cid:durableId="385684583">
    <w:abstractNumId w:val="19"/>
  </w:num>
  <w:num w:numId="12" w16cid:durableId="65956355">
    <w:abstractNumId w:val="38"/>
  </w:num>
  <w:num w:numId="13" w16cid:durableId="354035738">
    <w:abstractNumId w:val="44"/>
  </w:num>
  <w:num w:numId="14" w16cid:durableId="395475347">
    <w:abstractNumId w:val="1"/>
  </w:num>
  <w:num w:numId="15" w16cid:durableId="1336884254">
    <w:abstractNumId w:val="26"/>
  </w:num>
  <w:num w:numId="16" w16cid:durableId="757364363">
    <w:abstractNumId w:val="33"/>
  </w:num>
  <w:num w:numId="17" w16cid:durableId="2033720445">
    <w:abstractNumId w:val="45"/>
  </w:num>
  <w:num w:numId="18" w16cid:durableId="837696955">
    <w:abstractNumId w:val="40"/>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6"/>
  </w:num>
  <w:num w:numId="24" w16cid:durableId="13649980">
    <w:abstractNumId w:val="6"/>
  </w:num>
  <w:num w:numId="25" w16cid:durableId="1364744581">
    <w:abstractNumId w:val="12"/>
  </w:num>
  <w:num w:numId="26" w16cid:durableId="1671255231">
    <w:abstractNumId w:val="31"/>
  </w:num>
  <w:num w:numId="27" w16cid:durableId="1198667109">
    <w:abstractNumId w:val="41"/>
  </w:num>
  <w:num w:numId="28" w16cid:durableId="619802950">
    <w:abstractNumId w:val="4"/>
  </w:num>
  <w:num w:numId="29" w16cid:durableId="367877274">
    <w:abstractNumId w:val="30"/>
  </w:num>
  <w:num w:numId="30" w16cid:durableId="802776096">
    <w:abstractNumId w:val="5"/>
  </w:num>
  <w:num w:numId="31" w16cid:durableId="742023868">
    <w:abstractNumId w:val="18"/>
  </w:num>
  <w:num w:numId="32" w16cid:durableId="404689245">
    <w:abstractNumId w:val="35"/>
  </w:num>
  <w:num w:numId="33" w16cid:durableId="1361203164">
    <w:abstractNumId w:val="37"/>
  </w:num>
  <w:num w:numId="34" w16cid:durableId="2136636456">
    <w:abstractNumId w:val="28"/>
  </w:num>
  <w:num w:numId="35" w16cid:durableId="882057253">
    <w:abstractNumId w:val="10"/>
  </w:num>
  <w:num w:numId="36" w16cid:durableId="2002463788">
    <w:abstractNumId w:val="43"/>
  </w:num>
  <w:num w:numId="37" w16cid:durableId="1464738753">
    <w:abstractNumId w:val="16"/>
  </w:num>
  <w:num w:numId="38" w16cid:durableId="1462070677">
    <w:abstractNumId w:val="3"/>
  </w:num>
  <w:num w:numId="39" w16cid:durableId="1886866115">
    <w:abstractNumId w:val="32"/>
  </w:num>
  <w:num w:numId="40" w16cid:durableId="965311621">
    <w:abstractNumId w:val="34"/>
  </w:num>
  <w:num w:numId="41" w16cid:durableId="818768559">
    <w:abstractNumId w:val="39"/>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744"/>
    <w:rsid w:val="000D403B"/>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8E2"/>
    <w:rsid w:val="0010292B"/>
    <w:rsid w:val="00102B7A"/>
    <w:rsid w:val="00103C96"/>
    <w:rsid w:val="00103FC7"/>
    <w:rsid w:val="00105208"/>
    <w:rsid w:val="001052AF"/>
    <w:rsid w:val="00105449"/>
    <w:rsid w:val="001063B2"/>
    <w:rsid w:val="00106E21"/>
    <w:rsid w:val="00107C51"/>
    <w:rsid w:val="00107E45"/>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D18"/>
    <w:rsid w:val="0032481E"/>
    <w:rsid w:val="0032499F"/>
    <w:rsid w:val="0032554E"/>
    <w:rsid w:val="00325D12"/>
    <w:rsid w:val="00325F0E"/>
    <w:rsid w:val="00325FFF"/>
    <w:rsid w:val="003265DF"/>
    <w:rsid w:val="00326B5C"/>
    <w:rsid w:val="00326C64"/>
    <w:rsid w:val="00327504"/>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90435"/>
    <w:rsid w:val="00390B12"/>
    <w:rsid w:val="003922D7"/>
    <w:rsid w:val="0039259F"/>
    <w:rsid w:val="00392C29"/>
    <w:rsid w:val="00394132"/>
    <w:rsid w:val="003952E0"/>
    <w:rsid w:val="003953B2"/>
    <w:rsid w:val="00395956"/>
    <w:rsid w:val="0039619C"/>
    <w:rsid w:val="00396C80"/>
    <w:rsid w:val="00396D8A"/>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5F06"/>
    <w:rsid w:val="00466978"/>
    <w:rsid w:val="00466BB8"/>
    <w:rsid w:val="00467B75"/>
    <w:rsid w:val="00470063"/>
    <w:rsid w:val="00471E68"/>
    <w:rsid w:val="00473B25"/>
    <w:rsid w:val="00473E08"/>
    <w:rsid w:val="0047498E"/>
    <w:rsid w:val="00474B48"/>
    <w:rsid w:val="00474F79"/>
    <w:rsid w:val="0047527C"/>
    <w:rsid w:val="00475E73"/>
    <w:rsid w:val="0047600E"/>
    <w:rsid w:val="00476706"/>
    <w:rsid w:val="0048045A"/>
    <w:rsid w:val="00480808"/>
    <w:rsid w:val="00480AE4"/>
    <w:rsid w:val="00480D7E"/>
    <w:rsid w:val="00481485"/>
    <w:rsid w:val="0048242B"/>
    <w:rsid w:val="00482483"/>
    <w:rsid w:val="004828BB"/>
    <w:rsid w:val="00482E9F"/>
    <w:rsid w:val="00484540"/>
    <w:rsid w:val="00484DF7"/>
    <w:rsid w:val="00484F12"/>
    <w:rsid w:val="004855BB"/>
    <w:rsid w:val="00485D16"/>
    <w:rsid w:val="00487D00"/>
    <w:rsid w:val="004914F6"/>
    <w:rsid w:val="00491FAF"/>
    <w:rsid w:val="00492F4E"/>
    <w:rsid w:val="00493A73"/>
    <w:rsid w:val="00496754"/>
    <w:rsid w:val="00497CF3"/>
    <w:rsid w:val="00497F7B"/>
    <w:rsid w:val="00497FA3"/>
    <w:rsid w:val="004A0366"/>
    <w:rsid w:val="004A111E"/>
    <w:rsid w:val="004A117B"/>
    <w:rsid w:val="004A11B2"/>
    <w:rsid w:val="004A14BA"/>
    <w:rsid w:val="004A4540"/>
    <w:rsid w:val="004A4673"/>
    <w:rsid w:val="004A4A8A"/>
    <w:rsid w:val="004A547C"/>
    <w:rsid w:val="004A5C2D"/>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F14"/>
    <w:rsid w:val="006D11F8"/>
    <w:rsid w:val="006D29B8"/>
    <w:rsid w:val="006D3559"/>
    <w:rsid w:val="006D3644"/>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724A"/>
    <w:rsid w:val="007A090C"/>
    <w:rsid w:val="007A0C98"/>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77"/>
    <w:rsid w:val="007E17CF"/>
    <w:rsid w:val="007E1AC4"/>
    <w:rsid w:val="007E1D03"/>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700"/>
    <w:rsid w:val="00813E84"/>
    <w:rsid w:val="0081464F"/>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D07"/>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3DF5"/>
    <w:rsid w:val="00A43E42"/>
    <w:rsid w:val="00A45089"/>
    <w:rsid w:val="00A450C5"/>
    <w:rsid w:val="00A450C9"/>
    <w:rsid w:val="00A45575"/>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AC4"/>
    <w:rsid w:val="00A74B13"/>
    <w:rsid w:val="00A75858"/>
    <w:rsid w:val="00A75D29"/>
    <w:rsid w:val="00A75E78"/>
    <w:rsid w:val="00A80CAD"/>
    <w:rsid w:val="00A80D71"/>
    <w:rsid w:val="00A84112"/>
    <w:rsid w:val="00A84507"/>
    <w:rsid w:val="00A84689"/>
    <w:rsid w:val="00A84921"/>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2B8E"/>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F6B"/>
    <w:rsid w:val="00C41333"/>
    <w:rsid w:val="00C4136B"/>
    <w:rsid w:val="00C41F2F"/>
    <w:rsid w:val="00C446E1"/>
    <w:rsid w:val="00C4493D"/>
    <w:rsid w:val="00C45383"/>
    <w:rsid w:val="00C458C0"/>
    <w:rsid w:val="00C459B3"/>
    <w:rsid w:val="00C45F6F"/>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5D2"/>
    <w:rsid w:val="00D90F14"/>
    <w:rsid w:val="00D91F1B"/>
    <w:rsid w:val="00D922F8"/>
    <w:rsid w:val="00D926BF"/>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CC5"/>
    <w:rsid w:val="00E66E0C"/>
    <w:rsid w:val="00E66FB5"/>
    <w:rsid w:val="00E66FD5"/>
    <w:rsid w:val="00E670D0"/>
    <w:rsid w:val="00E67238"/>
    <w:rsid w:val="00E67565"/>
    <w:rsid w:val="00E67AE0"/>
    <w:rsid w:val="00E67E70"/>
    <w:rsid w:val="00E70D45"/>
    <w:rsid w:val="00E720D9"/>
    <w:rsid w:val="00E7237C"/>
    <w:rsid w:val="00E73F78"/>
    <w:rsid w:val="00E76F73"/>
    <w:rsid w:val="00E773D1"/>
    <w:rsid w:val="00E77D15"/>
    <w:rsid w:val="00E80D9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4FE"/>
    <w:rsid w:val="00EB2A0C"/>
    <w:rsid w:val="00EB34FB"/>
    <w:rsid w:val="00EB4302"/>
    <w:rsid w:val="00EB506D"/>
    <w:rsid w:val="00EB5F56"/>
    <w:rsid w:val="00EB7408"/>
    <w:rsid w:val="00EB7C15"/>
    <w:rsid w:val="00EC09D9"/>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glitch.com/edit/" TargetMode="External"/><Relationship Id="rId47" Type="http://schemas.openxmlformats.org/officeDocument/2006/relationships/hyperlink" Target="https://modelviewer.dev/"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sv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hubs.mozilla.com/jkemrr4"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hubs.mozilla.com/bBJ9sxc?hub_invite_id=Lr9efka" TargetMode="External"/><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foam-jumpy-dianella.glitch.me" TargetMode="External"/><Relationship Id="rId48" Type="http://schemas.openxmlformats.org/officeDocument/2006/relationships/hyperlink" Target="https://p5xr.org"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c.babylonjs.com/" TargetMode="External"/><Relationship Id="rId20" Type="http://schemas.openxmlformats.org/officeDocument/2006/relationships/image" Target="media/image5.png"/><Relationship Id="rId41" Type="http://schemas.openxmlformats.org/officeDocument/2006/relationships/hyperlink" Target="https://interesting-parallel-bit.glitch.me"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playcanvas.com/"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5379</TotalTime>
  <Pages>59</Pages>
  <Words>55836</Words>
  <Characters>318271</Characters>
  <Application>Microsoft Office Word</Application>
  <DocSecurity>0</DocSecurity>
  <Lines>2652</Lines>
  <Paragraphs>746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373361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49</cp:revision>
  <cp:lastPrinted>2021-05-23T17:03:00Z</cp:lastPrinted>
  <dcterms:created xsi:type="dcterms:W3CDTF">2023-08-27T13:40:00Z</dcterms:created>
  <dcterms:modified xsi:type="dcterms:W3CDTF">2023-09-21T16:54:00Z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id="nBaCulWf"/&gt;&lt;style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