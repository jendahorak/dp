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21AFB64C"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918D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G3mCmk0N/S5maixVe","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61B9DA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4587DAA"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918D1">
        <w:instrText xml:space="preserve"> ADDIN ZOTERO_ITEM CSL_CITATION {"citationID":"3CtlPLsy","properties":{"formattedCitation":"(Coltekin et al. 2020)","plainCitation":"(Coltekin et al. 2020)","noteIndex":0},"citationItems":[{"id":"G3mCmk0N/spXFEXhw","uris":["http://zotero.org/groups/4599106/items/F54Y7ICM"],"itemData":{"id":"9DyV48Zt/oRbg8WmZ","type":"article-journal","abstract":"This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33C548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F80EE21"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374A59">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4AD32E79"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A59FF3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918D1">
        <w:instrText xml:space="preserve"> ADDIN ZOTERO_ITEM CSL_CITATION {"citationID":"1qIlQgrk","properties":{"formattedCitation":"(Coltekin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8226C1A"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5</w:t>
      </w:r>
      <w:r w:rsidRPr="001F6849">
        <w:fldChar w:fldCharType="end"/>
      </w:r>
      <w:r w:rsidRPr="001F6849">
        <w:t xml:space="preserve"> Dělení HMD, zdroj: </w:t>
      </w:r>
      <w:r w:rsidRPr="001F6849">
        <w:fldChar w:fldCharType="begin"/>
      </w:r>
      <w:r w:rsidR="00B918D1">
        <w:instrText xml:space="preserve"> ADDIN ZOTERO_ITEM CSL_CITATION {"citationID":"o3pU5io5","properties":{"formattedCitation":"(Coltekin et al. 2020)","plainCitation":"(Coltekin et al. 2020)","noteIndex":0},"citationItems":[{"id":"G3mCmk0N/spXFEXhw","uris":["http://zotero.org/groups/4599106/items/F54Y7ICM"],"itemData":{"id":"9DyV48Zt/oRbg8WmZ","type":"article-journal","abstract":"This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A1854D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918D1">
        <w:instrText xml:space="preserve"> ADDIN ZOTERO_ITEM CSL_CITATION {"citationID":"Vvs5N4QI","properties":{"formattedCitation":"(Coltekin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622F7C1C"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BA3B24E">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CDAD2FE"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374A59">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4CB07E7" w:rsidR="001100A3" w:rsidRDefault="001100A3" w:rsidP="001100A3">
      <w:pPr>
        <w:pStyle w:val="Caption"/>
      </w:pPr>
      <w:r>
        <w:t xml:space="preserve">Obr. </w:t>
      </w:r>
      <w:r>
        <w:fldChar w:fldCharType="begin"/>
      </w:r>
      <w:r>
        <w:instrText xml:space="preserve"> SEQ Obr. \* ARABIC </w:instrText>
      </w:r>
      <w:r>
        <w:fldChar w:fldCharType="separate"/>
      </w:r>
      <w:r w:rsidR="00374A59">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D1BD151"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0AEFC6A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76E53DC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1E59AD51"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5804CBEF" w:rsidR="00AB45B4" w:rsidRDefault="00AB45B4" w:rsidP="00331DCE">
      <w:pPr>
        <w:pStyle w:val="Normlnprvnodsazen"/>
      </w:pPr>
      <w:r w:rsidRPr="001F6849">
        <w:t xml:space="preserve">Jako důležitou problematiku zmiňuje </w:t>
      </w:r>
      <w:r w:rsidRPr="001F6849">
        <w:fldChar w:fldCharType="begin"/>
      </w:r>
      <w:r w:rsidR="00B918D1">
        <w:instrText xml:space="preserve"> ADDIN ZOTERO_ITEM CSL_CITATION {"citationID":"pyYXfhhk","properties":{"formattedCitation":"(Coltekin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918D1">
        <w:instrText xml:space="preserve"> ADDIN ZOTERO_ITEM CSL_CITATION {"citationID":"cz6cyLsT","properties":{"formattedCitation":"(Coltekin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17C1BFD5" w:rsidR="00B2682C" w:rsidRPr="001F6849" w:rsidRDefault="00B2682C" w:rsidP="00B2682C">
      <w:pPr>
        <w:pStyle w:val="Caption"/>
      </w:pPr>
      <w:r>
        <w:t xml:space="preserve">Obr. </w:t>
      </w:r>
      <w:r>
        <w:fldChar w:fldCharType="begin"/>
      </w:r>
      <w:r>
        <w:instrText xml:space="preserve"> SEQ Obr. \* ARABIC </w:instrText>
      </w:r>
      <w:r>
        <w:fldChar w:fldCharType="separate"/>
      </w:r>
      <w:r w:rsidR="00374A59">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10E1309B"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B918D1">
        <w:instrText xml:space="preserve"> ADDIN ZOTERO_ITEM CSL_CITATION {"citationID":"Qk91xJhn","properties":{"formattedCitation":"(Coltekin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7DC9E8DB" w:rsidR="008812DD" w:rsidRDefault="00EE12F5" w:rsidP="00EE12F5">
      <w:pPr>
        <w:pStyle w:val="Caption"/>
      </w:pPr>
      <w:r>
        <w:t xml:space="preserve">Obr. </w:t>
      </w:r>
      <w:r>
        <w:fldChar w:fldCharType="begin"/>
      </w:r>
      <w:r>
        <w:instrText xml:space="preserve"> SEQ Obr. \* ARABIC </w:instrText>
      </w:r>
      <w:r>
        <w:fldChar w:fldCharType="separate"/>
      </w:r>
      <w:r w:rsidR="00374A59">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6938D429"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374A59">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6AD7167"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374A59">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1585FAEE"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374A59">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4D859F3C" w14:textId="77777777" w:rsidR="00B918D1" w:rsidRPr="00BC581D" w:rsidRDefault="00B918D1" w:rsidP="00B918D1">
      <w:pPr>
        <w:pStyle w:val="Normlnprvnodsazen"/>
        <w:ind w:firstLine="0"/>
      </w:pP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w:t>
      </w:r>
      <w:r>
        <w:lastRenderedPageBreak/>
        <w:t>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19D85A33"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sidR="00374A59">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B07F190"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374A59">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B5415C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4C4F137" w:rsidR="00637A27" w:rsidRPr="00637A27" w:rsidRDefault="00637A27" w:rsidP="00637A27">
      <w:pPr>
        <w:pStyle w:val="Caption"/>
      </w:pPr>
      <w:r>
        <w:t xml:space="preserve">Obr. </w:t>
      </w:r>
      <w:r>
        <w:fldChar w:fldCharType="begin"/>
      </w:r>
      <w:r>
        <w:instrText xml:space="preserve"> SEQ Obr. \* ARABIC </w:instrText>
      </w:r>
      <w:r>
        <w:fldChar w:fldCharType="separate"/>
      </w:r>
      <w:r w:rsidR="00374A59">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5A7F69E"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374A59">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4"/>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Pr="00CC22A1"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3"/>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78724CC6" w14:textId="77777777"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76100DF0" w14:textId="77777777" w:rsidR="005B6BC8" w:rsidRDefault="005B6BC8" w:rsidP="005B6BC8">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w:t>
      </w:r>
    </w:p>
    <w:p w14:paraId="60F3B14A" w14:textId="77777777" w:rsidR="005B6BC8" w:rsidRPr="00C82D06" w:rsidRDefault="005B6BC8" w:rsidP="005B6BC8">
      <w:pPr>
        <w:pStyle w:val="Normlnprvnodsazen"/>
        <w:rPr>
          <w:lang w:val="en-US"/>
        </w:rPr>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 Jedná se o desktopový editor a webový </w:t>
      </w:r>
      <w:proofErr w:type="spellStart"/>
      <w:r>
        <w:t>javascriptový</w:t>
      </w:r>
      <w:proofErr w:type="spellEnd"/>
      <w:r>
        <w:t xml:space="preserve"> runtime. </w:t>
      </w:r>
      <w:proofErr w:type="spellStart"/>
      <w:r>
        <w:t>Wonderland</w:t>
      </w:r>
      <w:proofErr w:type="spellEnd"/>
      <w:r>
        <w:t xml:space="preserve"> </w:t>
      </w:r>
      <w:proofErr w:type="spellStart"/>
      <w:r>
        <w:t>engine</w:t>
      </w:r>
      <w:proofErr w:type="spellEnd"/>
      <w:r>
        <w:t xml:space="preserve"> je vyvinut především pro tvorbu </w:t>
      </w:r>
      <w:proofErr w:type="gramStart"/>
      <w:r>
        <w:t>3D</w:t>
      </w:r>
      <w:proofErr w:type="gramEnd"/>
      <w:r>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w:t>
      </w:r>
      <w:proofErr w:type="gramStart"/>
      <w:r w:rsidR="00897D31" w:rsidRPr="008F062B">
        <w:rPr>
          <w:lang w:eastAsia="en-US"/>
        </w:rPr>
        <w:t>3D</w:t>
      </w:r>
      <w:proofErr w:type="gramEnd"/>
      <w:r w:rsidR="00897D31" w:rsidRPr="008F062B">
        <w:rPr>
          <w:lang w:eastAsia="en-US"/>
        </w:rPr>
        <w:t xml:space="preserve">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D2399F">
        <w:rPr>
          <w:highlight w:val="yellow"/>
        </w:rPr>
        <w:t xml:space="preserve">Hlavním </w:t>
      </w:r>
      <w:r w:rsidR="00B75120" w:rsidRPr="00D2399F">
        <w:rPr>
          <w:highlight w:val="yellow"/>
        </w:rPr>
        <w:t xml:space="preserve">komponentou </w:t>
      </w:r>
      <w:r w:rsidRPr="00D2399F">
        <w:rPr>
          <w:highlight w:val="yellow"/>
        </w:rPr>
        <w:t>Three.js</w:t>
      </w:r>
      <w:r w:rsidR="00102064" w:rsidRPr="00D2399F">
        <w:rPr>
          <w:highlight w:val="yellow"/>
        </w:rPr>
        <w:t xml:space="preserve"> je </w:t>
      </w:r>
      <w:proofErr w:type="spellStart"/>
      <w:r w:rsidR="00102064" w:rsidRPr="00D2399F">
        <w:rPr>
          <w:highlight w:val="yellow"/>
        </w:rPr>
        <w:t>Renderer</w:t>
      </w:r>
      <w:proofErr w:type="spellEnd"/>
      <w:r w:rsidR="00102064" w:rsidRPr="00D2399F">
        <w:rPr>
          <w:highlight w:val="yellow"/>
        </w:rPr>
        <w:t xml:space="preserve">, </w:t>
      </w:r>
      <w:r w:rsidRPr="00D2399F">
        <w:rPr>
          <w:highlight w:val="yellow"/>
        </w:rPr>
        <w:t xml:space="preserve">který při poskytnutí Scény a Kamery umožní skrze </w:t>
      </w:r>
      <w:proofErr w:type="spellStart"/>
      <w:r w:rsidRPr="00D2399F">
        <w:rPr>
          <w:highlight w:val="yellow"/>
        </w:rPr>
        <w:t>WebGL</w:t>
      </w:r>
      <w:proofErr w:type="spellEnd"/>
      <w:r w:rsidRPr="00D2399F">
        <w:rPr>
          <w:highlight w:val="yellow"/>
        </w:rPr>
        <w:t xml:space="preserve"> vykreslit </w:t>
      </w:r>
      <w:r w:rsidR="00102064" w:rsidRPr="00D2399F">
        <w:rPr>
          <w:highlight w:val="yellow"/>
        </w:rPr>
        <w:t>část 3D prostředí, které je v záběru kamery</w:t>
      </w:r>
      <w:r w:rsidRPr="00D2399F">
        <w:rPr>
          <w:highlight w:val="yellow"/>
        </w:rPr>
        <w:t xml:space="preserve"> </w:t>
      </w:r>
      <w:r w:rsidR="00102064" w:rsidRPr="00D2399F">
        <w:rPr>
          <w:highlight w:val="yellow"/>
        </w:rPr>
        <w:t xml:space="preserve">jakožto 2D obraz v rámci </w:t>
      </w:r>
      <w:r w:rsidRPr="00D2399F">
        <w:rPr>
          <w:highlight w:val="yellow"/>
          <w:lang w:val="en-US"/>
        </w:rPr>
        <w:t>&lt;</w:t>
      </w:r>
      <w:proofErr w:type="spellStart"/>
      <w:r w:rsidRPr="00D2399F">
        <w:rPr>
          <w:highlight w:val="yellow"/>
        </w:rPr>
        <w:t>canvas</w:t>
      </w:r>
      <w:proofErr w:type="spellEnd"/>
      <w:r w:rsidRPr="00D2399F">
        <w:rPr>
          <w:highlight w:val="yellow"/>
        </w:rPr>
        <w:t>&gt;</w:t>
      </w:r>
      <w:r w:rsidR="00102064" w:rsidRPr="00D2399F">
        <w:rPr>
          <w:highlight w:val="yellow"/>
        </w:rPr>
        <w:t xml:space="preserve"> HTML elementu. Hlavní strukturou Three.js je graf scény</w:t>
      </w:r>
      <w:r w:rsidR="00B31D05" w:rsidRPr="00D2399F">
        <w:rPr>
          <w:highlight w:val="yellow"/>
        </w:rPr>
        <w:t>, který obsahuje objekty</w:t>
      </w:r>
      <w:r w:rsidR="00B31D05" w:rsidRPr="00D2399F">
        <w:rPr>
          <w:highlight w:val="yellow"/>
          <w:lang w:val="en-US"/>
        </w:rPr>
        <w:t xml:space="preserve"> (viz. </w:t>
      </w:r>
      <w:proofErr w:type="spellStart"/>
      <w:r w:rsidR="00B31D05" w:rsidRPr="00D2399F">
        <w:rPr>
          <w:highlight w:val="yellow"/>
          <w:lang w:val="en-US"/>
        </w:rPr>
        <w:t>Obr.X</w:t>
      </w:r>
      <w:proofErr w:type="spellEnd"/>
      <w:r w:rsidR="00B31D05" w:rsidRPr="00D2399F">
        <w:rPr>
          <w:highlight w:val="yellow"/>
          <w:lang w:val="en-US"/>
        </w:rPr>
        <w:t xml:space="preserve">). </w:t>
      </w:r>
      <w:proofErr w:type="spellStart"/>
      <w:r w:rsidR="00B31D05" w:rsidRPr="00D2399F">
        <w:rPr>
          <w:highlight w:val="yellow"/>
          <w:lang w:val="en-US"/>
        </w:rPr>
        <w:t>Stromová</w:t>
      </w:r>
      <w:proofErr w:type="spellEnd"/>
      <w:r w:rsidR="00B31D05" w:rsidRPr="00D2399F">
        <w:rPr>
          <w:highlight w:val="yellow"/>
          <w:lang w:val="en-US"/>
        </w:rPr>
        <w:t xml:space="preserve"> </w:t>
      </w:r>
      <w:proofErr w:type="spellStart"/>
      <w:r w:rsidR="00B31D05" w:rsidRPr="00D2399F">
        <w:rPr>
          <w:highlight w:val="yellow"/>
          <w:lang w:val="en-US"/>
        </w:rPr>
        <w:t>struktura</w:t>
      </w:r>
      <w:proofErr w:type="spellEnd"/>
      <w:r w:rsidR="00B31D05" w:rsidRPr="00D2399F">
        <w:rPr>
          <w:highlight w:val="yellow"/>
          <w:lang w:val="en-US"/>
        </w:rPr>
        <w:t xml:space="preserve"> </w:t>
      </w:r>
      <w:proofErr w:type="spellStart"/>
      <w:r w:rsidR="00B31D05" w:rsidRPr="00D2399F">
        <w:rPr>
          <w:highlight w:val="yellow"/>
          <w:lang w:val="en-US"/>
        </w:rPr>
        <w:t>určuje</w:t>
      </w:r>
      <w:proofErr w:type="spellEnd"/>
      <w:r w:rsidR="00B31D05" w:rsidRPr="00D2399F">
        <w:rPr>
          <w:highlight w:val="yellow"/>
          <w:lang w:val="en-US"/>
        </w:rPr>
        <w:t xml:space="preserve"> </w:t>
      </w:r>
      <w:proofErr w:type="spellStart"/>
      <w:r w:rsidR="00B31D05" w:rsidRPr="00D2399F">
        <w:rPr>
          <w:highlight w:val="yellow"/>
          <w:lang w:val="en-US"/>
        </w:rPr>
        <w:t>polohu</w:t>
      </w:r>
      <w:proofErr w:type="spellEnd"/>
      <w:r w:rsidR="00B31D05" w:rsidRPr="00D2399F">
        <w:rPr>
          <w:highlight w:val="yellow"/>
          <w:lang w:val="en-US"/>
        </w:rPr>
        <w:t xml:space="preserve"> </w:t>
      </w:r>
      <w:proofErr w:type="gramStart"/>
      <w:r w:rsidR="00B31D05" w:rsidRPr="00D2399F">
        <w:rPr>
          <w:highlight w:val="yellow"/>
          <w:lang w:val="en-US"/>
        </w:rPr>
        <w:t>a</w:t>
      </w:r>
      <w:proofErr w:type="gramEnd"/>
      <w:r w:rsidR="00B31D05" w:rsidRPr="00D2399F">
        <w:rPr>
          <w:highlight w:val="yellow"/>
          <w:lang w:val="en-US"/>
        </w:rPr>
        <w:t xml:space="preserve"> </w:t>
      </w:r>
      <w:proofErr w:type="spellStart"/>
      <w:r w:rsidR="00B31D05" w:rsidRPr="00D2399F">
        <w:rPr>
          <w:highlight w:val="yellow"/>
          <w:lang w:val="en-US"/>
        </w:rPr>
        <w:t>orientaci</w:t>
      </w:r>
      <w:proofErr w:type="spellEnd"/>
      <w:r w:rsidR="00B31D05" w:rsidRPr="00D2399F">
        <w:rPr>
          <w:highlight w:val="yellow"/>
          <w:lang w:val="en-US"/>
        </w:rPr>
        <w:t xml:space="preserve"> </w:t>
      </w:r>
      <w:proofErr w:type="spellStart"/>
      <w:r w:rsidR="00B31D05" w:rsidRPr="00D2399F">
        <w:rPr>
          <w:highlight w:val="yellow"/>
          <w:lang w:val="en-US"/>
        </w:rPr>
        <w:t>objektů</w:t>
      </w:r>
      <w:proofErr w:type="spellEnd"/>
      <w:r w:rsidR="00B31D05" w:rsidRPr="00D2399F">
        <w:rPr>
          <w:highlight w:val="yellow"/>
          <w:lang w:val="en-US"/>
        </w:rPr>
        <w:t xml:space="preserve">, </w:t>
      </w:r>
      <w:r w:rsidR="00B31D05" w:rsidRPr="00D2399F">
        <w:rPr>
          <w:highlight w:val="yellow"/>
        </w:rPr>
        <w:t xml:space="preserve">poloha objektu se určuje relativně k jeho rodičovskému objektu. </w:t>
      </w:r>
      <w:r w:rsidR="00B31D05" w:rsidRPr="00D2399F">
        <w:rPr>
          <w:b/>
          <w:bCs/>
          <w:highlight w:val="yellow"/>
        </w:rPr>
        <w:t>Kamera</w:t>
      </w:r>
      <w:r w:rsidR="00B31D05" w:rsidRPr="00D2399F">
        <w:rPr>
          <w:highlight w:val="yellow"/>
        </w:rPr>
        <w:t xml:space="preserve"> může být mimo scénu, jelikož může mít danou, popř. </w:t>
      </w:r>
      <w:proofErr w:type="spellStart"/>
      <w:r w:rsidR="00B31D05" w:rsidRPr="00D2399F">
        <w:rPr>
          <w:highlight w:val="yellow"/>
        </w:rPr>
        <w:t>iteraktivní</w:t>
      </w:r>
      <w:proofErr w:type="spellEnd"/>
      <w:r w:rsidR="00B31D05" w:rsidRPr="00D2399F">
        <w:rPr>
          <w:highlight w:val="yellow"/>
        </w:rPr>
        <w:t xml:space="preserve"> polohu, zároveň pokud má kamera rodičovský objekt a ten mění svou polohu v prostoru, kamera jej bude následovat.</w:t>
      </w:r>
      <w:r w:rsidR="00B75120" w:rsidRPr="00D2399F">
        <w:rPr>
          <w:highlight w:val="yellow"/>
        </w:rPr>
        <w:t xml:space="preserve"> Specifika dalších komponent, jsou obdobná jejich obecnému popisu v (kap. X </w:t>
      </w:r>
      <w:proofErr w:type="spellStart"/>
      <w:r w:rsidR="00B75120" w:rsidRPr="00D2399F">
        <w:rPr>
          <w:highlight w:val="yellow"/>
        </w:rPr>
        <w:t>Komponety</w:t>
      </w:r>
      <w:proofErr w:type="spellEnd"/>
      <w:r w:rsidR="00B75120" w:rsidRPr="00D2399F">
        <w:rPr>
          <w:highlight w:val="yellow"/>
        </w:rPr>
        <w:t xml:space="preserve"> 3D scény)</w:t>
      </w:r>
      <w:r w:rsidR="008F062B" w:rsidRPr="00D2399F">
        <w:rPr>
          <w:highlight w:val="yellow"/>
        </w:rPr>
        <w:t>.</w:t>
      </w:r>
      <w:r w:rsidR="008F062B">
        <w:t xml:space="preserve"> </w:t>
      </w:r>
    </w:p>
    <w:p w14:paraId="2CBF1E76" w14:textId="675E92BF" w:rsidR="008F062B" w:rsidRDefault="00262EC3" w:rsidP="00D2399F">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w:t>
      </w:r>
      <w:r>
        <w:lastRenderedPageBreak/>
        <w:t xml:space="preserve">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 xml:space="preserve">(Meta </w:t>
      </w:r>
      <w:proofErr w:type="spellStart"/>
      <w:r w:rsidR="007039CE" w:rsidRPr="007039CE">
        <w:t>Developers</w:t>
      </w:r>
      <w:proofErr w:type="spellEnd"/>
      <w:r w:rsidR="007039CE" w:rsidRPr="007039CE">
        <w:t xml:space="preserve"> 2022)</w:t>
      </w:r>
      <w:r w:rsidR="007039CE">
        <w:fldChar w:fldCharType="end"/>
      </w:r>
      <w:r w:rsidR="005B6BC8">
        <w:t>.</w:t>
      </w:r>
    </w:p>
    <w:p w14:paraId="0C9C9D6C" w14:textId="29340804" w:rsidR="005B6BC8" w:rsidRPr="00C74EEE" w:rsidRDefault="005B6BC8" w:rsidP="005B6BC8">
      <w:pPr>
        <w:pStyle w:val="Normlnprvnodsazen"/>
        <w:ind w:firstLine="0"/>
        <w:rPr>
          <w:lang w:eastAsia="en-US"/>
        </w:rPr>
      </w:pPr>
      <w:proofErr w:type="spellStart"/>
      <w:r>
        <w:rPr>
          <w:lang w:eastAsia="en-US"/>
        </w:rPr>
        <w:t>Geolokace</w:t>
      </w:r>
      <w:proofErr w:type="spellEnd"/>
      <w:r>
        <w:rPr>
          <w:lang w:eastAsia="en-US"/>
        </w:rPr>
        <w:t xml:space="preserve"> v three.js není inherentně implementována. Využívá </w:t>
      </w:r>
      <w:proofErr w:type="gramStart"/>
      <w:r w:rsidR="00CC1D3E">
        <w:rPr>
          <w:lang w:eastAsia="en-US"/>
        </w:rPr>
        <w:t>3d</w:t>
      </w:r>
      <w:proofErr w:type="gramEnd"/>
      <w:r w:rsidR="00CC1D3E">
        <w:rPr>
          <w:lang w:eastAsia="en-US"/>
        </w:rPr>
        <w:t xml:space="preserve"> </w:t>
      </w:r>
      <w:r>
        <w:rPr>
          <w:lang w:eastAsia="en-US"/>
        </w:rPr>
        <w:t xml:space="preserve">kartézské soustavy kdy střed scény je (0,0,0) a jednotkou je metr. </w:t>
      </w:r>
      <w:r w:rsidR="00374A59">
        <w:rPr>
          <w:lang w:eastAsia="en-US"/>
        </w:rPr>
        <w:t xml:space="preserve">Jedná se o standard pro vykreslovací </w:t>
      </w:r>
      <w:proofErr w:type="spellStart"/>
      <w:r w:rsidR="00374A59">
        <w:rPr>
          <w:lang w:eastAsia="en-US"/>
        </w:rPr>
        <w:t>enginy</w:t>
      </w:r>
      <w:proofErr w:type="spellEnd"/>
      <w:r w:rsidR="00374A59">
        <w:rPr>
          <w:lang w:eastAsia="en-US"/>
        </w:rPr>
        <w:t xml:space="preserve"> a jiné 3D softwary. Orientace os se však může lišit. Každý z objektů, který je v rámci scény má svůj lokální kartézský souřadnicový systém. </w:t>
      </w:r>
      <w:r w:rsidR="00C83F90">
        <w:rPr>
          <w:lang w:eastAsia="en-US"/>
        </w:rPr>
        <w:t xml:space="preserve">TRS (translace, rotace, </w:t>
      </w:r>
      <w:proofErr w:type="spellStart"/>
      <w:r w:rsidR="00C83F90">
        <w:rPr>
          <w:lang w:eastAsia="en-US"/>
        </w:rPr>
        <w:t>scaling</w:t>
      </w:r>
      <w:proofErr w:type="spellEnd"/>
      <w:r w:rsidR="00C83F90">
        <w:rPr>
          <w:lang w:eastAsia="en-US"/>
        </w:rPr>
        <w:t xml:space="preserve">) je definována v souřadnicovém </w:t>
      </w:r>
      <w:proofErr w:type="spellStart"/>
      <w:r w:rsidR="00C83F90">
        <w:rPr>
          <w:lang w:eastAsia="en-US"/>
        </w:rPr>
        <w:t>sysému</w:t>
      </w:r>
      <w:proofErr w:type="spellEnd"/>
      <w:r w:rsidR="00C83F90">
        <w:rPr>
          <w:lang w:eastAsia="en-US"/>
        </w:rPr>
        <w:t xml:space="preserve"> otcovského </w:t>
      </w:r>
      <w:proofErr w:type="spellStart"/>
      <w:r w:rsidR="00C83F90">
        <w:rPr>
          <w:lang w:eastAsia="en-US"/>
        </w:rPr>
        <w:t>nódu</w:t>
      </w:r>
      <w:proofErr w:type="spellEnd"/>
      <w:r w:rsidR="00C83F90">
        <w:rPr>
          <w:lang w:eastAsia="en-US"/>
        </w:rPr>
        <w:t xml:space="preserve"> v rámci grafu scény. </w:t>
      </w:r>
    </w:p>
    <w:p w14:paraId="33E5D643" w14:textId="77777777" w:rsidR="00374A59" w:rsidRDefault="00374A59" w:rsidP="00374A59">
      <w:pPr>
        <w:pStyle w:val="Normlnprvnodsazen"/>
        <w:keepNext/>
        <w:ind w:firstLine="0"/>
      </w:pPr>
      <w:r>
        <w:rPr>
          <w:noProof/>
          <w:lang w:eastAsia="en-US"/>
        </w:rPr>
        <w:drawing>
          <wp:inline distT="0" distB="0" distL="0" distR="0" wp14:anchorId="05A5AB51" wp14:editId="1496098A">
            <wp:extent cx="2743200" cy="3080084"/>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4819" cy="3081902"/>
                    </a:xfrm>
                    <a:prstGeom prst="rect">
                      <a:avLst/>
                    </a:prstGeom>
                  </pic:spPr>
                </pic:pic>
              </a:graphicData>
            </a:graphic>
          </wp:inline>
        </w:drawing>
      </w:r>
    </w:p>
    <w:p w14:paraId="2D59182E" w14:textId="3E3BD750" w:rsidR="00CC1D3E" w:rsidRPr="005B6BC8" w:rsidRDefault="00374A59" w:rsidP="00374A59">
      <w:pPr>
        <w:pStyle w:val="Caption"/>
      </w:pPr>
      <w:r>
        <w:t xml:space="preserve">Obr. </w:t>
      </w:r>
      <w:r>
        <w:fldChar w:fldCharType="begin"/>
      </w:r>
      <w:r>
        <w:instrText xml:space="preserve"> SEQ Obr. \* ARABIC </w:instrText>
      </w:r>
      <w:r>
        <w:fldChar w:fldCharType="separate"/>
      </w:r>
      <w:r>
        <w:rPr>
          <w:noProof/>
        </w:rPr>
        <w:t>22</w:t>
      </w:r>
      <w:r>
        <w:fldChar w:fldCharType="end"/>
      </w:r>
      <w:r>
        <w:t xml:space="preserve"> Orientace os souřadnicového systému three.js </w:t>
      </w:r>
      <w:r>
        <w:fldChar w:fldCharType="begin"/>
      </w:r>
      <w:r>
        <w:instrText xml:space="preserve"> ADDIN ZOTERO_ITEM CSL_CITATION {"citationID":"tc9k2627","properties":{"formattedCitation":"(Discover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374A59">
        <w:t>(</w:t>
      </w:r>
      <w:proofErr w:type="spellStart"/>
      <w:r w:rsidRPr="00374A59">
        <w:t>Discover</w:t>
      </w:r>
      <w:proofErr w:type="spellEnd"/>
      <w:r w:rsidRPr="00374A59">
        <w:t xml:space="preserve"> three.js </w:t>
      </w:r>
      <w:proofErr w:type="spellStart"/>
      <w:r w:rsidRPr="00374A59">
        <w:t>Contributors</w:t>
      </w:r>
      <w:proofErr w:type="spellEnd"/>
      <w:r w:rsidRPr="00374A59">
        <w:t xml:space="preserve"> 2023)</w:t>
      </w:r>
      <w:r>
        <w:fldChar w:fldCharType="end"/>
      </w:r>
    </w:p>
    <w:p w14:paraId="48B1933F" w14:textId="38C0CFDC" w:rsidR="00C74EEE" w:rsidRDefault="00C74EEE" w:rsidP="00C74EEE">
      <w:pPr>
        <w:pStyle w:val="Normlnprvnodsazen"/>
        <w:ind w:firstLine="0"/>
        <w:rPr>
          <w:lang w:val="en-US" w:eastAsia="en-US"/>
        </w:rPr>
      </w:pPr>
      <w:r w:rsidRPr="00C74EEE">
        <w:rPr>
          <w:lang w:eastAsia="en-US"/>
        </w:rPr>
        <w:t>Three.js poskytuje abstrakci pro tvorbu VP</w:t>
      </w:r>
      <w:r>
        <w:rPr>
          <w:lang w:eastAsia="en-US"/>
        </w:rPr>
        <w:t xml:space="preserve">, za účelem dosažení interaktivního VP je však nutné svět animovat, tedy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w:t>
      </w:r>
      <w:proofErr w:type="spellStart"/>
      <w:r>
        <w:rPr>
          <w:lang w:eastAsia="en-US"/>
        </w:rPr>
        <w:t>virutální</w:t>
      </w:r>
      <w:proofErr w:type="spellEnd"/>
      <w:r>
        <w:rPr>
          <w:lang w:eastAsia="en-US"/>
        </w:rPr>
        <w:t xml:space="preserve">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r w:rsidR="00E154D9" w:rsidRPr="00E154D9">
        <w:rPr>
          <w:highlight w:val="yellow"/>
          <w:lang w:val="en-US" w:eastAsia="en-US"/>
        </w:rPr>
        <w:t xml:space="preserve">#todo – add </w:t>
      </w:r>
      <w:proofErr w:type="spellStart"/>
      <w:r w:rsidR="00E154D9" w:rsidRPr="00E154D9">
        <w:rPr>
          <w:highlight w:val="yellow"/>
          <w:lang w:val="en-US" w:eastAsia="en-US"/>
        </w:rPr>
        <w:t>obrazek</w:t>
      </w:r>
      <w:proofErr w:type="spellEnd"/>
      <w:r w:rsidR="00E154D9" w:rsidRPr="00E154D9">
        <w:rPr>
          <w:highlight w:val="yellow"/>
          <w:lang w:val="en-US" w:eastAsia="en-US"/>
        </w:rPr>
        <w:t xml:space="preserve"> z game development book</w:t>
      </w:r>
      <w:r w:rsidR="00E154D9">
        <w:rPr>
          <w:lang w:val="en-US" w:eastAsia="en-US"/>
        </w:rPr>
        <w:t>.</w:t>
      </w:r>
    </w:p>
    <w:p w14:paraId="1EE12772" w14:textId="77777777" w:rsidR="00E154D9" w:rsidRPr="00D7265E" w:rsidRDefault="00E154D9" w:rsidP="00C74EEE">
      <w:pPr>
        <w:pStyle w:val="Normlnprvnodsazen"/>
        <w:ind w:firstLine="0"/>
        <w:rPr>
          <w:lang w:eastAsia="en-US"/>
        </w:rPr>
      </w:pPr>
    </w:p>
    <w:p w14:paraId="1AB843AD" w14:textId="77777777" w:rsidR="00C74EEE" w:rsidRPr="00C74EEE" w:rsidRDefault="00C74EEE" w:rsidP="00C74EEE">
      <w:pPr>
        <w:pStyle w:val="Normlnprvnodsazen"/>
        <w:rPr>
          <w:highlight w:val="yellow"/>
          <w:lang w:eastAsia="en-US"/>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lastRenderedPageBreak/>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0B5E4C0A" w14:textId="77777777" w:rsidR="00493B41" w:rsidRDefault="00493B41" w:rsidP="00493B41">
      <w:pPr>
        <w:pStyle w:val="Normlnprvnodsazen"/>
        <w:rPr>
          <w:lang w:eastAsia="en-US"/>
        </w:rPr>
      </w:pP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D90DDC">
        <w:rPr>
          <w:b/>
          <w:bCs/>
        </w:rPr>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7"/>
                    <a:stretch>
                      <a:fillRect/>
                    </a:stretch>
                  </pic:blipFill>
                  <pic:spPr>
                    <a:xfrm>
                      <a:off x="0" y="0"/>
                      <a:ext cx="5579745" cy="2852420"/>
                    </a:xfrm>
                    <a:prstGeom prst="rect">
                      <a:avLst/>
                    </a:prstGeom>
                  </pic:spPr>
                </pic:pic>
              </a:graphicData>
            </a:graphic>
          </wp:inline>
        </w:drawing>
      </w:r>
    </w:p>
    <w:p w14:paraId="6E019035" w14:textId="54FE103F" w:rsidR="00B40019" w:rsidRDefault="00B40019" w:rsidP="00B40019">
      <w:pPr>
        <w:pStyle w:val="Caption"/>
      </w:pPr>
      <w:r>
        <w:t xml:space="preserve">Obr. </w:t>
      </w:r>
      <w:r>
        <w:fldChar w:fldCharType="begin"/>
      </w:r>
      <w:r>
        <w:instrText xml:space="preserve"> SEQ Obr. \* ARABIC </w:instrText>
      </w:r>
      <w:r>
        <w:fldChar w:fldCharType="separate"/>
      </w:r>
      <w:r w:rsidR="00374A59">
        <w:rPr>
          <w:noProof/>
        </w:rPr>
        <w:t>23</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8"/>
                    <a:stretch>
                      <a:fillRect/>
                    </a:stretch>
                  </pic:blipFill>
                  <pic:spPr>
                    <a:xfrm>
                      <a:off x="0" y="0"/>
                      <a:ext cx="5579745" cy="2602865"/>
                    </a:xfrm>
                    <a:prstGeom prst="rect">
                      <a:avLst/>
                    </a:prstGeom>
                  </pic:spPr>
                </pic:pic>
              </a:graphicData>
            </a:graphic>
          </wp:inline>
        </w:drawing>
      </w:r>
    </w:p>
    <w:p w14:paraId="4AFAB6CE" w14:textId="2DCEE0B8" w:rsidR="003635FB" w:rsidRPr="003635FB" w:rsidRDefault="003635FB" w:rsidP="003635FB">
      <w:pPr>
        <w:pStyle w:val="Caption"/>
      </w:pPr>
      <w:r>
        <w:t xml:space="preserve">Obr. </w:t>
      </w:r>
      <w:r>
        <w:fldChar w:fldCharType="begin"/>
      </w:r>
      <w:r>
        <w:instrText xml:space="preserve"> SEQ Obr. \* ARABIC </w:instrText>
      </w:r>
      <w:r>
        <w:fldChar w:fldCharType="separate"/>
      </w:r>
      <w:r w:rsidR="00374A59">
        <w:rPr>
          <w:noProof/>
        </w:rPr>
        <w:t>24</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7C5B3003" w:rsidR="00376ACF" w:rsidRDefault="00376ACF" w:rsidP="00376ACF">
      <w:pPr>
        <w:pStyle w:val="Caption"/>
        <w:keepNext/>
      </w:pPr>
      <w:r>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9"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0"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1"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2"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3"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w:t>
      </w:r>
      <w:r w:rsidRPr="001F6849">
        <w:lastRenderedPageBreak/>
        <w:t xml:space="preserve">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0B8B659C" w14:textId="77777777" w:rsidR="00A065B5" w:rsidRPr="00A065B5" w:rsidRDefault="00A065B5" w:rsidP="00A065B5"/>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379FD4A5" w:rsidR="00054069" w:rsidRPr="001F6849" w:rsidRDefault="00054069" w:rsidP="00054069">
      <w:pPr>
        <w:pStyle w:val="Normlnprvnodsazen"/>
        <w:ind w:firstLine="0"/>
      </w:pPr>
      <w:r w:rsidRPr="001F6849">
        <w:fldChar w:fldCharType="begin"/>
      </w:r>
      <w:r w:rsidR="00B918D1">
        <w:instrText xml:space="preserve"> ADDIN ZOTERO_ITEM CSL_CITATION {"citationID":"cYRPxs8U","properties":{"formattedCitation":"(Coltekin et al. 2020)","plainCitation":"(Coltekin et al. 2020)","noteIndex":0},"citationItems":[{"id":"G3mCmk0N/spXFEXhw","uris":["http://zotero.org/groups/4599106/items/F54Y7ICM"],"itemData":{"id":1274,"type":"article-journal","abstract":"This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4"/>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6"/>
          <w:footerReference w:type="default" r:id="rId5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586FA" w14:textId="77777777" w:rsidR="009D5DD2" w:rsidRDefault="009D5DD2" w:rsidP="0057088F">
      <w:pPr>
        <w:spacing w:after="0" w:line="240" w:lineRule="auto"/>
      </w:pPr>
      <w:r>
        <w:separator/>
      </w:r>
    </w:p>
  </w:endnote>
  <w:endnote w:type="continuationSeparator" w:id="0">
    <w:p w14:paraId="0217371E" w14:textId="77777777" w:rsidR="009D5DD2" w:rsidRDefault="009D5DD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21CDF" w14:textId="77777777" w:rsidR="009D5DD2" w:rsidRDefault="009D5DD2" w:rsidP="0057088F">
      <w:pPr>
        <w:spacing w:after="0" w:line="240" w:lineRule="auto"/>
      </w:pPr>
      <w:r>
        <w:separator/>
      </w:r>
    </w:p>
  </w:footnote>
  <w:footnote w:type="continuationSeparator" w:id="0">
    <w:p w14:paraId="4B50CE61" w14:textId="77777777" w:rsidR="009D5DD2" w:rsidRDefault="009D5DD2"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2"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9"/>
  </w:num>
  <w:num w:numId="3" w16cid:durableId="1170680267">
    <w:abstractNumId w:val="14"/>
  </w:num>
  <w:num w:numId="4" w16cid:durableId="1796368114">
    <w:abstractNumId w:val="22"/>
  </w:num>
  <w:num w:numId="5" w16cid:durableId="300885919">
    <w:abstractNumId w:val="32"/>
  </w:num>
  <w:num w:numId="6" w16cid:durableId="521938209">
    <w:abstractNumId w:val="48"/>
  </w:num>
  <w:num w:numId="7" w16cid:durableId="619992562">
    <w:abstractNumId w:val="25"/>
  </w:num>
  <w:num w:numId="8" w16cid:durableId="208229350">
    <w:abstractNumId w:val="9"/>
  </w:num>
  <w:num w:numId="9" w16cid:durableId="2076317703">
    <w:abstractNumId w:val="17"/>
  </w:num>
  <w:num w:numId="10" w16cid:durableId="802234337">
    <w:abstractNumId w:val="30"/>
  </w:num>
  <w:num w:numId="11" w16cid:durableId="385684583">
    <w:abstractNumId w:val="21"/>
  </w:num>
  <w:num w:numId="12" w16cid:durableId="65956355">
    <w:abstractNumId w:val="44"/>
  </w:num>
  <w:num w:numId="13" w16cid:durableId="354035738">
    <w:abstractNumId w:val="52"/>
  </w:num>
  <w:num w:numId="14" w16cid:durableId="395475347">
    <w:abstractNumId w:val="1"/>
  </w:num>
  <w:num w:numId="15" w16cid:durableId="1336884254">
    <w:abstractNumId w:val="28"/>
  </w:num>
  <w:num w:numId="16" w16cid:durableId="757364363">
    <w:abstractNumId w:val="38"/>
  </w:num>
  <w:num w:numId="17" w16cid:durableId="2033720445">
    <w:abstractNumId w:val="53"/>
  </w:num>
  <w:num w:numId="18" w16cid:durableId="837696955">
    <w:abstractNumId w:val="46"/>
  </w:num>
  <w:num w:numId="19" w16cid:durableId="414474922">
    <w:abstractNumId w:val="27"/>
  </w:num>
  <w:num w:numId="20" w16cid:durableId="2059282820">
    <w:abstractNumId w:val="12"/>
  </w:num>
  <w:num w:numId="21" w16cid:durableId="1490631062">
    <w:abstractNumId w:val="26"/>
  </w:num>
  <w:num w:numId="22" w16cid:durableId="1901403376">
    <w:abstractNumId w:val="2"/>
  </w:num>
  <w:num w:numId="23" w16cid:durableId="901527545">
    <w:abstractNumId w:val="42"/>
  </w:num>
  <w:num w:numId="24" w16cid:durableId="13649980">
    <w:abstractNumId w:val="6"/>
  </w:num>
  <w:num w:numId="25" w16cid:durableId="1364744581">
    <w:abstractNumId w:val="13"/>
  </w:num>
  <w:num w:numId="26" w16cid:durableId="1671255231">
    <w:abstractNumId w:val="34"/>
  </w:num>
  <w:num w:numId="27" w16cid:durableId="1198667109">
    <w:abstractNumId w:val="47"/>
  </w:num>
  <w:num w:numId="28" w16cid:durableId="619802950">
    <w:abstractNumId w:val="4"/>
  </w:num>
  <w:num w:numId="29" w16cid:durableId="367877274">
    <w:abstractNumId w:val="33"/>
  </w:num>
  <w:num w:numId="30" w16cid:durableId="802776096">
    <w:abstractNumId w:val="5"/>
  </w:num>
  <w:num w:numId="31" w16cid:durableId="742023868">
    <w:abstractNumId w:val="20"/>
  </w:num>
  <w:num w:numId="32" w16cid:durableId="404689245">
    <w:abstractNumId w:val="41"/>
  </w:num>
  <w:num w:numId="33" w16cid:durableId="1361203164">
    <w:abstractNumId w:val="43"/>
  </w:num>
  <w:num w:numId="34" w16cid:durableId="2136636456">
    <w:abstractNumId w:val="31"/>
  </w:num>
  <w:num w:numId="35" w16cid:durableId="882057253">
    <w:abstractNumId w:val="11"/>
  </w:num>
  <w:num w:numId="36" w16cid:durableId="2002463788">
    <w:abstractNumId w:val="49"/>
  </w:num>
  <w:num w:numId="37" w16cid:durableId="1464738753">
    <w:abstractNumId w:val="18"/>
  </w:num>
  <w:num w:numId="38" w16cid:durableId="1462070677">
    <w:abstractNumId w:val="3"/>
  </w:num>
  <w:num w:numId="39" w16cid:durableId="1886866115">
    <w:abstractNumId w:val="36"/>
  </w:num>
  <w:num w:numId="40" w16cid:durableId="965311621">
    <w:abstractNumId w:val="40"/>
  </w:num>
  <w:num w:numId="41" w16cid:durableId="818768559">
    <w:abstractNumId w:val="45"/>
  </w:num>
  <w:num w:numId="42" w16cid:durableId="1967276253">
    <w:abstractNumId w:val="15"/>
  </w:num>
  <w:num w:numId="43" w16cid:durableId="1442647274">
    <w:abstractNumId w:val="10"/>
  </w:num>
  <w:num w:numId="44" w16cid:durableId="1146313284">
    <w:abstractNumId w:val="24"/>
  </w:num>
  <w:num w:numId="45" w16cid:durableId="1133062556">
    <w:abstractNumId w:val="8"/>
  </w:num>
  <w:num w:numId="46" w16cid:durableId="1318923120">
    <w:abstractNumId w:val="23"/>
  </w:num>
  <w:num w:numId="47" w16cid:durableId="976765939">
    <w:abstractNumId w:val="29"/>
  </w:num>
  <w:num w:numId="48" w16cid:durableId="1987278381">
    <w:abstractNumId w:val="51"/>
  </w:num>
  <w:num w:numId="49" w16cid:durableId="344286222">
    <w:abstractNumId w:val="39"/>
  </w:num>
  <w:num w:numId="50" w16cid:durableId="586889268">
    <w:abstractNumId w:val="50"/>
  </w:num>
  <w:num w:numId="51" w16cid:durableId="1214346142">
    <w:abstractNumId w:val="35"/>
  </w:num>
  <w:num w:numId="52" w16cid:durableId="1666350155">
    <w:abstractNumId w:val="7"/>
  </w:num>
  <w:num w:numId="53" w16cid:durableId="1936208616">
    <w:abstractNumId w:val="37"/>
  </w:num>
  <w:num w:numId="54" w16cid:durableId="1802922892">
    <w:abstractNumId w:val="1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hubs.mozilla.com/bBJ9sxc?hub_invite_id=Lr9efka" TargetMode="External"/><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litch.com/edit/" TargetMode="External"/><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hubs.mozilla.com/jkemrr4"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foam-jumpy-dianella.glitch.me" TargetMode="External"/><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interesting-parallel-bit.glitch.me"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11657</TotalTime>
  <Pages>66</Pages>
  <Words>65178</Words>
  <Characters>371515</Characters>
  <Application>Microsoft Office Word</Application>
  <DocSecurity>0</DocSecurity>
  <Lines>3095</Lines>
  <Paragraphs>871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435822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102</cp:revision>
  <cp:lastPrinted>2021-05-23T17:03:00Z</cp:lastPrinted>
  <dcterms:created xsi:type="dcterms:W3CDTF">2023-08-27T13:40:00Z</dcterms:created>
  <dcterms:modified xsi:type="dcterms:W3CDTF">2023-10-31T21:45:00Z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id="G3mCmk0N"/&gt;&lt;style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