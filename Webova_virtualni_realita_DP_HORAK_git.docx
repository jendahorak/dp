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2EADB28B" w14:textId="77777777" w:rsidR="00584638" w:rsidRDefault="00584638" w:rsidP="00584638">
      <w:pPr>
        <w:pStyle w:val="Normlnprvnodsazen"/>
        <w:rPr>
          <w:highlight w:val="yellow"/>
        </w:rPr>
      </w:pPr>
    </w:p>
    <w:p w14:paraId="2400AEEE" w14:textId="3BA1095F" w:rsidR="00584638" w:rsidRPr="00584638" w:rsidRDefault="00584638" w:rsidP="00584638">
      <w:pPr>
        <w:pStyle w:val="Malnadpis"/>
      </w:pPr>
      <w:r w:rsidRPr="00584638">
        <w:t>Definice problému</w:t>
      </w:r>
    </w:p>
    <w:p w14:paraId="65785B4C" w14:textId="3E40E390" w:rsidR="00584638" w:rsidRPr="00A46F0E" w:rsidRDefault="00584638" w:rsidP="00584638">
      <w:pPr>
        <w:pStyle w:val="Malnadpis"/>
        <w:rPr>
          <w:lang w:val="en-US"/>
        </w:rPr>
      </w:pPr>
      <w:r w:rsidRPr="00A46F0E">
        <w:rPr>
          <w:lang w:val="en-US"/>
        </w:rPr>
        <w:t xml:space="preserve">“Jak </w:t>
      </w:r>
      <w:proofErr w:type="spellStart"/>
      <w:r w:rsidRPr="00A46F0E">
        <w:rPr>
          <w:lang w:val="en-US"/>
        </w:rPr>
        <w:t>dostat</w:t>
      </w:r>
      <w:proofErr w:type="spellEnd"/>
      <w:r w:rsidRPr="00A46F0E">
        <w:rPr>
          <w:lang w:val="en-US"/>
        </w:rPr>
        <w:t xml:space="preserve"> </w:t>
      </w:r>
      <w:proofErr w:type="spellStart"/>
      <w:r w:rsidRPr="00A46F0E">
        <w:rPr>
          <w:lang w:val="en-US"/>
        </w:rPr>
        <w:t>geografická</w:t>
      </w:r>
      <w:proofErr w:type="spellEnd"/>
      <w:r w:rsidRPr="00A46F0E">
        <w:rPr>
          <w:lang w:val="en-US"/>
        </w:rPr>
        <w:t xml:space="preserve"> data </w:t>
      </w:r>
      <w:proofErr w:type="spellStart"/>
      <w:r w:rsidRPr="00A46F0E">
        <w:rPr>
          <w:lang w:val="en-US"/>
        </w:rPr>
        <w:t>na</w:t>
      </w:r>
      <w:proofErr w:type="spellEnd"/>
      <w:r w:rsidRPr="00A46F0E">
        <w:rPr>
          <w:lang w:val="en-US"/>
        </w:rPr>
        <w:t xml:space="preserve"> web </w:t>
      </w:r>
      <w:proofErr w:type="spellStart"/>
      <w:r w:rsidRPr="00A46F0E">
        <w:rPr>
          <w:lang w:val="en-US"/>
        </w:rPr>
        <w:t>ve</w:t>
      </w:r>
      <w:proofErr w:type="spellEnd"/>
      <w:r w:rsidRPr="00A46F0E">
        <w:rPr>
          <w:lang w:val="en-US"/>
        </w:rPr>
        <w:t xml:space="preserve"> VR.” </w:t>
      </w:r>
    </w:p>
    <w:p w14:paraId="11970B10" w14:textId="77777777" w:rsidR="00A46F0E" w:rsidRPr="00A46F0E" w:rsidRDefault="00A46F0E" w:rsidP="00584638">
      <w:pPr>
        <w:pStyle w:val="Malnadpis"/>
        <w:rPr>
          <w:lang w:val="en-US"/>
        </w:rPr>
      </w:pPr>
    </w:p>
    <w:p w14:paraId="59CF2A5A" w14:textId="107B2F58" w:rsidR="00A46F0E" w:rsidRPr="00A46F0E" w:rsidRDefault="00A46F0E" w:rsidP="00584638">
      <w:pPr>
        <w:pStyle w:val="Malnadpis"/>
        <w:rPr>
          <w:lang w:val="en-US"/>
        </w:rPr>
      </w:pPr>
      <w:r w:rsidRPr="00A46F0E">
        <w:rPr>
          <w:lang w:val="en-US"/>
        </w:rPr>
        <w:t>Pipelines</w:t>
      </w:r>
    </w:p>
    <w:p w14:paraId="548D283A" w14:textId="5398B8A7" w:rsidR="00584638" w:rsidRPr="00584638" w:rsidRDefault="00A46F0E" w:rsidP="00A46F0E">
      <w:pPr>
        <w:pStyle w:val="Normlnprvnodsazen"/>
        <w:ind w:firstLine="0"/>
        <w:rPr>
          <w:highlight w:val="yellow"/>
        </w:rPr>
      </w:pPr>
      <w:r w:rsidRPr="00A46F0E">
        <w:drawing>
          <wp:inline distT="0" distB="0" distL="0" distR="0" wp14:anchorId="24F0C71F" wp14:editId="30DB4BC9">
            <wp:extent cx="5579745" cy="2522220"/>
            <wp:effectExtent l="0" t="0" r="1905" b="0"/>
            <wp:docPr id="345726774" name="Picture 1" descr="A diagram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6774" name="Picture 1" descr="A diagram of logos and symbols&#10;&#10;Description automatically generated"/>
                    <pic:cNvPicPr/>
                  </pic:nvPicPr>
                  <pic:blipFill>
                    <a:blip r:embed="rId14"/>
                    <a:stretch>
                      <a:fillRect/>
                    </a:stretch>
                  </pic:blipFill>
                  <pic:spPr>
                    <a:xfrm>
                      <a:off x="0" y="0"/>
                      <a:ext cx="5579745" cy="2522220"/>
                    </a:xfrm>
                    <a:prstGeom prst="rect">
                      <a:avLst/>
                    </a:prstGeom>
                  </pic:spPr>
                </pic:pic>
              </a:graphicData>
            </a:graphic>
          </wp:inline>
        </w:drawing>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lastRenderedPageBreak/>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579745" cy="648335"/>
                    </a:xfrm>
                    <a:prstGeom prst="rect">
                      <a:avLst/>
                    </a:prstGeom>
                  </pic:spPr>
                </pic:pic>
              </a:graphicData>
            </a:graphic>
          </wp:inline>
        </w:drawing>
      </w:r>
    </w:p>
    <w:p w14:paraId="255DD01C" w14:textId="5F805282"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D88697B"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56A18C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863307">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482084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stretch>
                      <a:fillRect/>
                    </a:stretch>
                  </pic:blipFill>
                  <pic:spPr>
                    <a:xfrm>
                      <a:off x="0" y="0"/>
                      <a:ext cx="5579745" cy="2735580"/>
                    </a:xfrm>
                    <a:prstGeom prst="rect">
                      <a:avLst/>
                    </a:prstGeom>
                  </pic:spPr>
                </pic:pic>
              </a:graphicData>
            </a:graphic>
          </wp:inline>
        </w:drawing>
      </w:r>
    </w:p>
    <w:p w14:paraId="70FC0AF6" w14:textId="3B020FB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75DB4104"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FEED75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1FB95E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B9DFA7E"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63307">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AA16FF4" w:rsidR="001100A3" w:rsidRDefault="001100A3" w:rsidP="001100A3">
      <w:pPr>
        <w:pStyle w:val="Caption"/>
      </w:pPr>
      <w:r>
        <w:t xml:space="preserve">Obr. </w:t>
      </w:r>
      <w:r>
        <w:fldChar w:fldCharType="begin"/>
      </w:r>
      <w:r>
        <w:instrText xml:space="preserve"> SEQ Obr. \* ARABIC </w:instrText>
      </w:r>
      <w:r>
        <w:fldChar w:fldCharType="separate"/>
      </w:r>
      <w:r w:rsidR="00863307">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30"/>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EEAC16F"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0992DB8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12AC28A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BF1B85A"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60952229"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5A855994" w:rsidR="00B2682C" w:rsidRPr="001F6849" w:rsidRDefault="00B2682C" w:rsidP="00B2682C">
      <w:pPr>
        <w:pStyle w:val="Caption"/>
      </w:pPr>
      <w:r>
        <w:t xml:space="preserve">Obr. </w:t>
      </w:r>
      <w:r>
        <w:fldChar w:fldCharType="begin"/>
      </w:r>
      <w:r>
        <w:instrText xml:space="preserve"> SEQ Obr. \* ARABIC </w:instrText>
      </w:r>
      <w:r>
        <w:fldChar w:fldCharType="separate"/>
      </w:r>
      <w:r w:rsidR="00863307">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5B050E32" w:rsidR="00B1180A" w:rsidRPr="00B1180A" w:rsidRDefault="00EE12F5" w:rsidP="003A5BDB">
      <w:pPr>
        <w:pStyle w:val="Caption"/>
      </w:pPr>
      <w:r>
        <w:t xml:space="preserve">Obr. </w:t>
      </w:r>
      <w:r>
        <w:fldChar w:fldCharType="begin"/>
      </w:r>
      <w:r>
        <w:instrText xml:space="preserve"> SEQ Obr. \* ARABIC </w:instrText>
      </w:r>
      <w:r>
        <w:fldChar w:fldCharType="separate"/>
      </w:r>
      <w:r w:rsidR="00863307">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55B2F76F"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63307">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78A695B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63307">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FA4614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63307">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2F62FC2">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75894F41" w:rsidR="008A7EFA" w:rsidRDefault="008A7EFA" w:rsidP="008A7EFA">
      <w:pPr>
        <w:pStyle w:val="Caption"/>
      </w:pPr>
      <w:r>
        <w:t xml:space="preserve">Obr. </w:t>
      </w:r>
      <w:r>
        <w:fldChar w:fldCharType="begin"/>
      </w:r>
      <w:r>
        <w:instrText xml:space="preserve"> SEQ Obr. \* ARABIC </w:instrText>
      </w:r>
      <w:r>
        <w:fldChar w:fldCharType="separate"/>
      </w:r>
      <w:r w:rsidR="00863307">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P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4BD5F5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63307">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CB481D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2AD9E6D" w:rsidR="00637A27" w:rsidRPr="00637A27" w:rsidRDefault="00637A27" w:rsidP="00637A27">
      <w:pPr>
        <w:pStyle w:val="Caption"/>
      </w:pPr>
      <w:r>
        <w:t xml:space="preserve">Obr. </w:t>
      </w:r>
      <w:r>
        <w:fldChar w:fldCharType="begin"/>
      </w:r>
      <w:r>
        <w:instrText xml:space="preserve"> SEQ Obr. \* ARABIC </w:instrText>
      </w:r>
      <w:r>
        <w:fldChar w:fldCharType="separate"/>
      </w:r>
      <w:r w:rsidR="00863307">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1E53823"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7"/>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8"/>
                    <a:stretch>
                      <a:fillRect/>
                    </a:stretch>
                  </pic:blipFill>
                  <pic:spPr>
                    <a:xfrm>
                      <a:off x="0" y="0"/>
                      <a:ext cx="3850119" cy="2269673"/>
                    </a:xfrm>
                    <a:prstGeom prst="rect">
                      <a:avLst/>
                    </a:prstGeom>
                  </pic:spPr>
                </pic:pic>
              </a:graphicData>
            </a:graphic>
          </wp:inline>
        </w:drawing>
      </w:r>
    </w:p>
    <w:p w14:paraId="39CC6B3E" w14:textId="13CA9162" w:rsidR="0021568E" w:rsidRPr="0021568E" w:rsidRDefault="00D926B2" w:rsidP="00D926B2">
      <w:pPr>
        <w:pStyle w:val="Caption"/>
      </w:pPr>
      <w:r>
        <w:t xml:space="preserve">Obr. </w:t>
      </w:r>
      <w:r>
        <w:fldChar w:fldCharType="begin"/>
      </w:r>
      <w:r>
        <w:instrText xml:space="preserve"> SEQ Obr. \* ARABIC </w:instrText>
      </w:r>
      <w:r>
        <w:fldChar w:fldCharType="separate"/>
      </w:r>
      <w:r w:rsidR="00863307">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proofErr w:type="gram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w:t>
      </w:r>
      <w:proofErr w:type="gramEnd"/>
      <w:r w:rsidRPr="009520E3">
        <w:rPr>
          <w:i/>
          <w:iCs/>
          <w:highlight w:val="yellow"/>
          <w:lang w:val="en-US" w:eastAsia="en-US"/>
        </w:rPr>
        <w:t xml:space="preserve"> </w:t>
      </w:r>
      <w:proofErr w:type="gramStart"/>
      <w:r w:rsidRPr="009520E3">
        <w:rPr>
          <w:i/>
          <w:iCs/>
          <w:highlight w:val="yellow"/>
          <w:lang w:val="en-US" w:eastAsia="en-US"/>
        </w:rPr>
        <w:t>HOW</w:t>
      </w:r>
      <w:proofErr w:type="gramEnd"/>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32B20C4E" w14:textId="77777777" w:rsidR="009F4413" w:rsidRDefault="009F4413" w:rsidP="009F4413">
      <w:pPr>
        <w:pStyle w:val="Malnadpis"/>
        <w:rPr>
          <w:rFonts w:ascii="Times New Roman" w:hAnsi="Times New Roman"/>
          <w:lang w:val="en-US"/>
        </w:rPr>
      </w:pPr>
      <w:r>
        <w:lastRenderedPageBreak/>
        <w:t>Ski Fit 365</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w:t>
      </w:r>
      <w:r w:rsidRPr="008F062B">
        <w:lastRenderedPageBreak/>
        <w:t xml:space="preserve">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037693" cy="2287936"/>
                    </a:xfrm>
                    <a:prstGeom prst="rect">
                      <a:avLst/>
                    </a:prstGeom>
                  </pic:spPr>
                </pic:pic>
              </a:graphicData>
            </a:graphic>
          </wp:inline>
        </w:drawing>
      </w:r>
    </w:p>
    <w:p w14:paraId="112B699F" w14:textId="12F2F342"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63307">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w:t>
      </w:r>
      <w:r>
        <w:rPr>
          <w:lang w:eastAsia="en-US"/>
        </w:rPr>
        <w:lastRenderedPageBreak/>
        <w:t xml:space="preserve">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77777777"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 xml:space="preserve">. </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1804D13C" w14:textId="77777777" w:rsidR="00EF7E0B" w:rsidRDefault="00EF7E0B" w:rsidP="00EF7E0B">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1"/>
                    <a:stretch>
                      <a:fillRect/>
                    </a:stretch>
                  </pic:blipFill>
                  <pic:spPr>
                    <a:xfrm>
                      <a:off x="0" y="0"/>
                      <a:ext cx="5579745" cy="2852420"/>
                    </a:xfrm>
                    <a:prstGeom prst="rect">
                      <a:avLst/>
                    </a:prstGeom>
                  </pic:spPr>
                </pic:pic>
              </a:graphicData>
            </a:graphic>
          </wp:inline>
        </w:drawing>
      </w:r>
    </w:p>
    <w:p w14:paraId="6E019035" w14:textId="4507426E" w:rsidR="00B40019" w:rsidRDefault="00B40019" w:rsidP="00B40019">
      <w:pPr>
        <w:pStyle w:val="Caption"/>
      </w:pPr>
      <w:r>
        <w:t xml:space="preserve">Obr. </w:t>
      </w:r>
      <w:r>
        <w:fldChar w:fldCharType="begin"/>
      </w:r>
      <w:r>
        <w:instrText xml:space="preserve"> SEQ Obr. \* ARABIC </w:instrText>
      </w:r>
      <w:r>
        <w:fldChar w:fldCharType="separate"/>
      </w:r>
      <w:r w:rsidR="00863307">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2"/>
                    <a:stretch>
                      <a:fillRect/>
                    </a:stretch>
                  </pic:blipFill>
                  <pic:spPr>
                    <a:xfrm>
                      <a:off x="0" y="0"/>
                      <a:ext cx="5579745" cy="2602865"/>
                    </a:xfrm>
                    <a:prstGeom prst="rect">
                      <a:avLst/>
                    </a:prstGeom>
                  </pic:spPr>
                </pic:pic>
              </a:graphicData>
            </a:graphic>
          </wp:inline>
        </w:drawing>
      </w:r>
    </w:p>
    <w:p w14:paraId="4AFAB6CE" w14:textId="0BAEC1F2" w:rsidR="003635FB" w:rsidRPr="003635FB" w:rsidRDefault="003635FB" w:rsidP="003635FB">
      <w:pPr>
        <w:pStyle w:val="Caption"/>
      </w:pPr>
      <w:r>
        <w:t xml:space="preserve">Obr. </w:t>
      </w:r>
      <w:r>
        <w:fldChar w:fldCharType="begin"/>
      </w:r>
      <w:r>
        <w:instrText xml:space="preserve"> SEQ Obr. \* ARABIC </w:instrText>
      </w:r>
      <w:r>
        <w:fldChar w:fldCharType="separate"/>
      </w:r>
      <w:r w:rsidR="00863307">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A9D595B" w14:textId="637404F9" w:rsidR="00400092" w:rsidRDefault="00400092" w:rsidP="003D34B4">
      <w:pPr>
        <w:spacing w:after="160"/>
        <w:jc w:val="left"/>
      </w:pPr>
      <w:r>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3"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lastRenderedPageBreak/>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4"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5"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6"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7"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w:t>
      </w:r>
      <w:r w:rsidRPr="001F6849">
        <w:rPr>
          <w:highlight w:val="yellow"/>
        </w:rPr>
        <w:lastRenderedPageBreak/>
        <w:t xml:space="preserve">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056C2AC4" w:rsidR="00A46F0E" w:rsidRDefault="00A46F0E" w:rsidP="00A46F0E">
      <w:pPr>
        <w:pStyle w:val="Normlnprvnodsazen"/>
        <w:ind w:firstLine="0"/>
      </w:pPr>
      <w:r w:rsidRPr="00A46F0E">
        <w:drawing>
          <wp:inline distT="0" distB="0" distL="0" distR="0" wp14:anchorId="7BBDB864" wp14:editId="6A293B13">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58"/>
                    <a:stretch>
                      <a:fillRect/>
                    </a:stretch>
                  </pic:blipFill>
                  <pic:spPr>
                    <a:xfrm>
                      <a:off x="0" y="0"/>
                      <a:ext cx="5579745" cy="2312035"/>
                    </a:xfrm>
                    <a:prstGeom prst="rect">
                      <a:avLst/>
                    </a:prstGeom>
                  </pic:spPr>
                </pic:pic>
              </a:graphicData>
            </a:graphic>
          </wp:inline>
        </w:drawing>
      </w:r>
    </w:p>
    <w:p w14:paraId="2CEA7349" w14:textId="01458DA2" w:rsidR="00A46F0E" w:rsidRPr="00A46F0E" w:rsidRDefault="00A46F0E" w:rsidP="00A46F0E">
      <w:pPr>
        <w:pStyle w:val="Normlnprvnodsazen"/>
        <w:ind w:firstLine="0"/>
      </w:pPr>
      <w:r>
        <w:t xml:space="preserve">Konfigurační instrukce pro </w:t>
      </w:r>
      <w:proofErr w:type="spellStart"/>
      <w:r>
        <w:t>gltf</w:t>
      </w:r>
      <w:proofErr w:type="spellEnd"/>
      <w:r>
        <w:t xml:space="preserve">. Jaké komprese udělat atd, co se bude dít s 3D modelem na webu. </w:t>
      </w:r>
    </w:p>
    <w:p w14:paraId="2C2E1757" w14:textId="1B7A0934" w:rsidR="00884FFF" w:rsidRDefault="00A46F0E" w:rsidP="007F7BCF">
      <w:pPr>
        <w:pStyle w:val="Normlnprvnodsazen"/>
        <w:ind w:firstLine="0"/>
        <w:rPr>
          <w:b/>
          <w:bCs/>
          <w:lang w:eastAsia="en-US"/>
        </w:rPr>
      </w:pPr>
      <w:r w:rsidRPr="00A46F0E">
        <w:rPr>
          <w:b/>
          <w:bCs/>
          <w:lang w:eastAsia="en-US"/>
        </w:rPr>
        <w:drawing>
          <wp:inline distT="0" distB="0" distL="0" distR="0" wp14:anchorId="33BFBFD9" wp14:editId="3AB61619">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59"/>
                    <a:stretch>
                      <a:fillRect/>
                    </a:stretch>
                  </pic:blipFill>
                  <pic:spPr>
                    <a:xfrm>
                      <a:off x="0" y="0"/>
                      <a:ext cx="5579745" cy="1722755"/>
                    </a:xfrm>
                    <a:prstGeom prst="rect">
                      <a:avLst/>
                    </a:prstGeom>
                  </pic:spPr>
                </pic:pic>
              </a:graphicData>
            </a:graphic>
          </wp:inline>
        </w:drawing>
      </w: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lastRenderedPageBreak/>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Pr="001F684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57C42A" w14:textId="5A55CFB9" w:rsidR="00F973CB" w:rsidRDefault="009F3D5B" w:rsidP="001D0D02">
      <w:pPr>
        <w:pStyle w:val="ListParagraph"/>
        <w:numPr>
          <w:ilvl w:val="0"/>
          <w:numId w:val="17"/>
        </w:numPr>
        <w:rPr>
          <w:lang w:eastAsia="cs-CZ"/>
        </w:rPr>
      </w:pPr>
      <w:r w:rsidRPr="001F6849">
        <w:rPr>
          <w:lang w:eastAsia="cs-CZ"/>
        </w:rPr>
        <w:t>Hostování webové stránky na webu</w:t>
      </w:r>
    </w:p>
    <w:p w14:paraId="3AE3FD16" w14:textId="77777777" w:rsidR="001D0D02" w:rsidRDefault="001D0D02" w:rsidP="001D0D02">
      <w:pPr>
        <w:rPr>
          <w:lang w:eastAsia="cs-CZ"/>
        </w:rPr>
      </w:pPr>
    </w:p>
    <w:p w14:paraId="252F123B" w14:textId="58BB1FBF" w:rsidR="001D0D02" w:rsidRPr="001D0D02" w:rsidRDefault="001D0D02" w:rsidP="001D0D02">
      <w:pPr>
        <w:pStyle w:val="Normlnprvnodsazen"/>
        <w:ind w:firstLine="0"/>
      </w:pPr>
      <w:r>
        <w:t xml:space="preserve">Návrh aplikace. Měřítko objektů je důležitý prvek při návrhu aplikace. </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61"/>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62"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3"/>
          <w:footerReference w:type="default" r:id="rId64"/>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8007A" w14:textId="77777777" w:rsidR="007E5644" w:rsidRDefault="007E5644" w:rsidP="0057088F">
      <w:pPr>
        <w:spacing w:after="0" w:line="240" w:lineRule="auto"/>
      </w:pPr>
      <w:r>
        <w:separator/>
      </w:r>
    </w:p>
  </w:endnote>
  <w:endnote w:type="continuationSeparator" w:id="0">
    <w:p w14:paraId="71893AD6" w14:textId="77777777" w:rsidR="007E5644" w:rsidRDefault="007E564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3A1B" w14:textId="77777777" w:rsidR="007E5644" w:rsidRDefault="007E5644" w:rsidP="0057088F">
      <w:pPr>
        <w:spacing w:after="0" w:line="240" w:lineRule="auto"/>
      </w:pPr>
      <w:r>
        <w:separator/>
      </w:r>
    </w:p>
  </w:footnote>
  <w:footnote w:type="continuationSeparator" w:id="0">
    <w:p w14:paraId="641317F8" w14:textId="77777777" w:rsidR="007E5644" w:rsidRDefault="007E564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svg"/><Relationship Id="rId55" Type="http://schemas.openxmlformats.org/officeDocument/2006/relationships/hyperlink" Target="https://hubs.mozilla.com/jkemrr4" TargetMode="Externa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foam-jumpy-dianella.glitch.me" TargetMode="External"/><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interesting-parallel-bit.glitch.me"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microsoft.com/office/2011/relationships/people" Target="people.xml"/><Relationship Id="rId20" Type="http://schemas.openxmlformats.org/officeDocument/2006/relationships/image" Target="media/image5.svg"/><Relationship Id="rId41" Type="http://schemas.openxmlformats.org/officeDocument/2006/relationships/image" Target="media/image26.png"/><Relationship Id="rId54" Type="http://schemas.openxmlformats.org/officeDocument/2006/relationships/hyperlink" Target="https://hubs.mozilla.com/bBJ9sxc?hub_invite_id=Lr9efka" TargetMode="External"/><Relationship Id="rId62" Type="http://schemas.openxmlformats.org/officeDocument/2006/relationships/hyperlink" Target="https://developer.oculus.com/documentation/web/webxr-perf/?intern_source=devblog&amp;intern_content=project-flowerbed-a-webxr-case-stud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glitch.com/edit/"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microsoft.com/office/2018/08/relationships/commentsExtensible" Target="commentsExtensible.xml"/><Relationship Id="rId39" Type="http://schemas.openxmlformats.org/officeDocument/2006/relationships/image" Target="media/image24.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13799</TotalTime>
  <Pages>73</Pages>
  <Words>68758</Words>
  <Characters>391926</Characters>
  <Application>Microsoft Office Word</Application>
  <DocSecurity>0</DocSecurity>
  <Lines>3266</Lines>
  <Paragraphs>919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140</cp:revision>
  <cp:lastPrinted>2023-11-02T09:14:00Z</cp:lastPrinted>
  <dcterms:created xsi:type="dcterms:W3CDTF">2023-08-27T13:40:00Z</dcterms:created>
  <dcterms:modified xsi:type="dcterms:W3CDTF">2023-11-08T15:00:00Z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