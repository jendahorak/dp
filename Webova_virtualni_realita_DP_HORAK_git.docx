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VR, XR, WEB, Virtuální realita, Uživatelské testování, </w:t>
            </w:r>
            <w:proofErr w:type="gramStart"/>
            <w:r>
              <w:rPr>
                <w:szCs w:val="24"/>
              </w:rPr>
              <w:t>3D</w:t>
            </w:r>
            <w:proofErr w:type="gramEnd"/>
            <w:r>
              <w:rPr>
                <w:szCs w:val="24"/>
              </w:rPr>
              <w:t xml:space="preserve">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proofErr w:type="spellStart"/>
            <w:r w:rsidRPr="00800747">
              <w:rPr>
                <w:szCs w:val="24"/>
                <w:lang w:val="en-US"/>
              </w:rPr>
              <w:t>Bc</w:t>
            </w:r>
            <w:proofErr w:type="spellEnd"/>
            <w:r w:rsidRPr="00800747">
              <w:rPr>
                <w:szCs w:val="24"/>
                <w:lang w:val="en-US"/>
              </w:rPr>
              <w:t>.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 xml:space="preserve">Degree </w:t>
            </w:r>
            <w:proofErr w:type="spellStart"/>
            <w:r w:rsidRPr="00800747">
              <w:rPr>
                <w:lang w:val="en-US"/>
              </w:rPr>
              <w:t>Programme</w:t>
            </w:r>
            <w:proofErr w:type="spellEnd"/>
            <w:r w:rsidRPr="00800747">
              <w:rPr>
                <w:lang w:val="en-US"/>
              </w:rPr>
              <w:t>:</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GIS, VR, XR, WEB, Virtual reality, User testing,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r w:rsidR="006A06BE">
        <w:rPr>
          <w:lang w:eastAsia="cs-CZ"/>
        </w:rPr>
        <w:t>..</w:t>
      </w:r>
      <w:proofErr w:type="gramEnd"/>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proofErr w:type="spellStart"/>
      <w:r>
        <w:t>Diploma</w:t>
      </w:r>
      <w:proofErr w:type="spellEnd"/>
      <w:r>
        <w:t xml:space="preserve"> thesis </w:t>
      </w:r>
      <w:proofErr w:type="spellStart"/>
      <w:r>
        <w:t>considers</w:t>
      </w:r>
      <w:proofErr w:type="spellEnd"/>
      <w:r>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 xml:space="preserve">BUTCHER, P. W. S., JOHN, N. W., RITSOS, P. D. (2021): VRIA: A </w:t>
      </w:r>
      <w:proofErr w:type="gramStart"/>
      <w:r w:rsidRPr="00800747">
        <w:t>Web</w:t>
      </w:r>
      <w:proofErr w:type="gramEnd"/>
      <w:r w:rsidRPr="00800747">
        <w:t>-</w:t>
      </w:r>
      <w:proofErr w:type="spellStart"/>
      <w:r w:rsidRPr="00800747">
        <w:t>Based</w:t>
      </w:r>
      <w:proofErr w:type="spellEnd"/>
      <w:r w:rsidRPr="00800747">
        <w:t xml:space="preserve"> Framework </w:t>
      </w:r>
      <w:proofErr w:type="spellStart"/>
      <w:r w:rsidRPr="00800747">
        <w:t>for</w:t>
      </w:r>
      <w:proofErr w:type="spellEnd"/>
      <w:r w:rsidRPr="00800747">
        <w:t xml:space="preserve"> </w:t>
      </w:r>
      <w:proofErr w:type="spellStart"/>
      <w:r w:rsidRPr="00800747">
        <w:t>Creating</w:t>
      </w:r>
      <w:proofErr w:type="spellEnd"/>
      <w:r w:rsidRPr="00800747">
        <w:t xml:space="preserve"> </w:t>
      </w:r>
      <w:proofErr w:type="spellStart"/>
      <w:r w:rsidRPr="00800747">
        <w:t>Immersive</w:t>
      </w:r>
      <w:proofErr w:type="spellEnd"/>
      <w:r w:rsidRPr="00800747">
        <w:t xml:space="preserve"> </w:t>
      </w:r>
      <w:proofErr w:type="spellStart"/>
      <w:r w:rsidRPr="00800747">
        <w:t>Analytics</w:t>
      </w:r>
      <w:proofErr w:type="spellEnd"/>
      <w:r w:rsidRPr="00800747">
        <w:t xml:space="preserve"> </w:t>
      </w:r>
      <w:proofErr w:type="spellStart"/>
      <w:r w:rsidRPr="00800747">
        <w:t>Experiences</w:t>
      </w:r>
      <w:proofErr w:type="spellEnd"/>
      <w:r w:rsidRPr="00800747">
        <w:t xml:space="preserve">. IEEE </w:t>
      </w:r>
      <w:proofErr w:type="spellStart"/>
      <w:r w:rsidRPr="00800747">
        <w:t>Transactions</w:t>
      </w:r>
      <w:proofErr w:type="spellEnd"/>
      <w:r w:rsidRPr="00800747">
        <w:t xml:space="preserve"> on </w:t>
      </w:r>
      <w:proofErr w:type="spellStart"/>
      <w:r w:rsidRPr="00800747">
        <w:t>Visualization</w:t>
      </w:r>
      <w:proofErr w:type="spellEnd"/>
      <w:r w:rsidRPr="00800747">
        <w:t xml:space="preserve"> and </w:t>
      </w:r>
      <w:proofErr w:type="spellStart"/>
      <w:r w:rsidRPr="00800747">
        <w:t>Computer</w:t>
      </w:r>
      <w:proofErr w:type="spellEnd"/>
      <w:r w:rsidRPr="00800747">
        <w:t xml:space="preserve"> </w:t>
      </w:r>
      <w:proofErr w:type="spellStart"/>
      <w:r w:rsidRPr="00800747">
        <w:t>Graphics</w:t>
      </w:r>
      <w:proofErr w:type="spellEnd"/>
      <w:r w:rsidRPr="00800747">
        <w:t xml:space="preserve">, roč. 27, č. 7, s. 3213–3225. http://doi.org/10.1109/TVCG.2020.2965109   </w:t>
      </w:r>
    </w:p>
    <w:p w14:paraId="71D6DA11" w14:textId="77777777" w:rsidR="00341D2E" w:rsidRPr="00800747" w:rsidRDefault="00341D2E" w:rsidP="00341D2E">
      <w:pPr>
        <w:pStyle w:val="Normlnprvnodsazen"/>
        <w:ind w:firstLine="0"/>
      </w:pPr>
      <w:r w:rsidRPr="00800747">
        <w:t xml:space="preserve">LAKONSO, D., ADITYA, T. (2019): </w:t>
      </w:r>
      <w:proofErr w:type="spellStart"/>
      <w:r w:rsidRPr="00800747">
        <w:t>Utilizing</w:t>
      </w:r>
      <w:proofErr w:type="spellEnd"/>
      <w:r w:rsidRPr="00800747">
        <w:t xml:space="preserve"> A Game </w:t>
      </w:r>
      <w:proofErr w:type="spellStart"/>
      <w:r w:rsidRPr="00800747">
        <w:t>Engine</w:t>
      </w:r>
      <w:proofErr w:type="spellEnd"/>
      <w:r w:rsidRPr="00800747">
        <w:t xml:space="preserve"> </w:t>
      </w:r>
      <w:proofErr w:type="spellStart"/>
      <w:r w:rsidRPr="00800747">
        <w:t>for</w:t>
      </w:r>
      <w:proofErr w:type="spellEnd"/>
      <w:r w:rsidRPr="00800747">
        <w:t xml:space="preserve"> </w:t>
      </w:r>
      <w:proofErr w:type="spellStart"/>
      <w:r w:rsidRPr="00800747">
        <w:t>Interactive</w:t>
      </w:r>
      <w:proofErr w:type="spellEnd"/>
      <w:r w:rsidRPr="00800747">
        <w:t xml:space="preserve"> </w:t>
      </w:r>
      <w:proofErr w:type="gramStart"/>
      <w:r w:rsidRPr="00800747">
        <w:t>3D</w:t>
      </w:r>
      <w:proofErr w:type="gramEnd"/>
      <w:r w:rsidRPr="00800747">
        <w:t xml:space="preserve"> </w:t>
      </w:r>
      <w:proofErr w:type="spellStart"/>
      <w:r w:rsidRPr="00800747">
        <w:t>Topographic</w:t>
      </w:r>
      <w:proofErr w:type="spellEnd"/>
      <w:r w:rsidRPr="00800747">
        <w:t xml:space="preserve"> Data </w:t>
      </w:r>
      <w:proofErr w:type="spellStart"/>
      <w:r w:rsidRPr="00800747">
        <w:t>Visualization</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w:t>
      </w:r>
      <w:proofErr w:type="spellStart"/>
      <w:r w:rsidRPr="00800747">
        <w:t>Usability</w:t>
      </w:r>
      <w:proofErr w:type="spellEnd"/>
      <w:r w:rsidRPr="00800747">
        <w:t xml:space="preserve"> </w:t>
      </w:r>
      <w:proofErr w:type="spellStart"/>
      <w:r w:rsidRPr="00800747">
        <w:t>of</w:t>
      </w:r>
      <w:proofErr w:type="spellEnd"/>
      <w:r w:rsidRPr="00800747">
        <w:t xml:space="preserve"> </w:t>
      </w:r>
      <w:proofErr w:type="spellStart"/>
      <w:r w:rsidRPr="00800747">
        <w:t>WebXR</w:t>
      </w:r>
      <w:proofErr w:type="spellEnd"/>
      <w:r w:rsidRPr="00800747">
        <w:t xml:space="preserve"> </w:t>
      </w:r>
      <w:proofErr w:type="spellStart"/>
      <w:r w:rsidRPr="00800747">
        <w:t>Visualizations</w:t>
      </w:r>
      <w:proofErr w:type="spellEnd"/>
      <w:r w:rsidRPr="00800747">
        <w:t xml:space="preserve"> in Urban </w:t>
      </w:r>
      <w:proofErr w:type="spellStart"/>
      <w:r w:rsidRPr="00800747">
        <w:t>Planning</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xml:space="preserve">,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w:t>
      </w:r>
      <w:proofErr w:type="spellStart"/>
      <w:r w:rsidRPr="00800747">
        <w:t>Virtual</w:t>
      </w:r>
      <w:proofErr w:type="spellEnd"/>
      <w:r w:rsidRPr="00800747">
        <w:t xml:space="preserve"> and </w:t>
      </w:r>
      <w:proofErr w:type="spellStart"/>
      <w:r w:rsidRPr="00800747">
        <w:t>Immersive</w:t>
      </w:r>
      <w:proofErr w:type="spellEnd"/>
      <w:r w:rsidRPr="00800747">
        <w:t xml:space="preserve"> </w:t>
      </w:r>
      <w:proofErr w:type="spellStart"/>
      <w:r w:rsidRPr="00800747">
        <w:t>Environments</w:t>
      </w:r>
      <w:proofErr w:type="spellEnd"/>
      <w:r w:rsidRPr="00800747">
        <w:t xml:space="preserve">. Wilson, J. P.: </w:t>
      </w:r>
      <w:proofErr w:type="spellStart"/>
      <w:r w:rsidRPr="00800747">
        <w:t>The</w:t>
      </w:r>
      <w:proofErr w:type="spellEnd"/>
      <w:r w:rsidRPr="00800747">
        <w:t xml:space="preserve"> </w:t>
      </w:r>
      <w:proofErr w:type="spellStart"/>
      <w:r w:rsidRPr="00800747">
        <w:t>Geographic</w:t>
      </w:r>
      <w:proofErr w:type="spellEnd"/>
      <w:r w:rsidRPr="00800747">
        <w:t xml:space="preserve"> </w:t>
      </w:r>
      <w:proofErr w:type="spellStart"/>
      <w:r w:rsidRPr="00800747">
        <w:t>Information</w:t>
      </w:r>
      <w:proofErr w:type="spellEnd"/>
      <w:r w:rsidRPr="00800747">
        <w:t xml:space="preserve"> Science &amp; Technology Body </w:t>
      </w:r>
      <w:proofErr w:type="spellStart"/>
      <w:r w:rsidRPr="00800747">
        <w:t>of</w:t>
      </w:r>
      <w:proofErr w:type="spellEnd"/>
      <w:r w:rsidRPr="00800747">
        <w:t xml:space="preserve"> </w:t>
      </w:r>
      <w:proofErr w:type="spellStart"/>
      <w:r w:rsidRPr="00800747">
        <w:t>Knowledge</w:t>
      </w:r>
      <w:proofErr w:type="spellEnd"/>
      <w:r w:rsidRPr="00800747">
        <w:t xml:space="preserve">. </w:t>
      </w:r>
      <w:proofErr w:type="spellStart"/>
      <w:r w:rsidRPr="00800747">
        <w:t>Ithaca</w:t>
      </w:r>
      <w:proofErr w:type="spellEnd"/>
      <w:r w:rsidRPr="00800747">
        <w:t xml:space="preserve">,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w:t>
      </w:r>
      <w:proofErr w:type="spellStart"/>
      <w:r w:rsidRPr="00800747">
        <w:t>Interoperable</w:t>
      </w:r>
      <w:proofErr w:type="spellEnd"/>
      <w:r w:rsidRPr="00800747">
        <w:t xml:space="preserve"> </w:t>
      </w:r>
      <w:proofErr w:type="spellStart"/>
      <w:r w:rsidRPr="00800747">
        <w:t>information</w:t>
      </w:r>
      <w:proofErr w:type="spellEnd"/>
      <w:r w:rsidRPr="00800747">
        <w:t xml:space="preserve"> model </w:t>
      </w:r>
      <w:proofErr w:type="spellStart"/>
      <w:r w:rsidRPr="00800747">
        <w:t>for</w:t>
      </w:r>
      <w:proofErr w:type="spellEnd"/>
      <w:r w:rsidRPr="00800747">
        <w:t xml:space="preserve"> </w:t>
      </w:r>
      <w:proofErr w:type="spellStart"/>
      <w:r w:rsidRPr="00800747">
        <w:t>geovisualization</w:t>
      </w:r>
      <w:proofErr w:type="spellEnd"/>
      <w:r w:rsidRPr="00800747">
        <w:t xml:space="preserve"> and </w:t>
      </w:r>
      <w:proofErr w:type="spellStart"/>
      <w:r w:rsidRPr="00800747">
        <w:t>interaction</w:t>
      </w:r>
      <w:proofErr w:type="spellEnd"/>
      <w:r w:rsidRPr="00800747">
        <w:t xml:space="preserve"> in XR </w:t>
      </w:r>
      <w:proofErr w:type="spellStart"/>
      <w:r w:rsidRPr="00800747">
        <w:t>environments</w:t>
      </w:r>
      <w:proofErr w:type="spellEnd"/>
      <w:r w:rsidRPr="00800747">
        <w:t xml:space="preserve">,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Geographical</w:t>
      </w:r>
      <w:proofErr w:type="spellEnd"/>
      <w:r w:rsidRPr="00800747">
        <w:t xml:space="preserve"> </w:t>
      </w:r>
      <w:proofErr w:type="spellStart"/>
      <w:r w:rsidRPr="00800747">
        <w:t>Information</w:t>
      </w:r>
      <w:proofErr w:type="spellEnd"/>
      <w:r w:rsidRPr="00800747">
        <w:t xml:space="preserve"> Science, roč. 34, č. 1. s. 1–30. https://doi.org/10.1080/13658816.2019.1706739 </w:t>
      </w:r>
    </w:p>
    <w:p w14:paraId="23E6F2A6" w14:textId="4E1C8F7E" w:rsidR="00D85329" w:rsidRPr="00800747" w:rsidRDefault="00341D2E" w:rsidP="00341D2E">
      <w:pPr>
        <w:pStyle w:val="Normlnprvnodsazen"/>
        <w:ind w:firstLine="0"/>
      </w:pPr>
      <w:r w:rsidRPr="00800747">
        <w:t xml:space="preserve">ŠTĚRBA, Z., ŠAŠINKA, Č., STACHOŇ, Z., ŠTAMPACH, R., MORONG, K. (2015): </w:t>
      </w:r>
      <w:proofErr w:type="spellStart"/>
      <w:r w:rsidRPr="00800747">
        <w:t>Selected</w:t>
      </w:r>
      <w:proofErr w:type="spellEnd"/>
      <w:r w:rsidRPr="00800747">
        <w:t xml:space="preserve"> </w:t>
      </w:r>
      <w:proofErr w:type="spellStart"/>
      <w:r w:rsidRPr="00800747">
        <w:t>Issues</w:t>
      </w:r>
      <w:proofErr w:type="spellEnd"/>
      <w:r w:rsidRPr="00800747">
        <w:t xml:space="preserve"> </w:t>
      </w:r>
      <w:proofErr w:type="spellStart"/>
      <w:r w:rsidRPr="00800747">
        <w:t>of</w:t>
      </w:r>
      <w:proofErr w:type="spellEnd"/>
      <w:r w:rsidRPr="00800747">
        <w:t xml:space="preserve"> </w:t>
      </w:r>
      <w:proofErr w:type="spellStart"/>
      <w:r w:rsidRPr="00800747">
        <w:t>Experimental</w:t>
      </w:r>
      <w:proofErr w:type="spellEnd"/>
      <w:r w:rsidRPr="00800747">
        <w:t xml:space="preserve"> Testing in </w:t>
      </w:r>
      <w:proofErr w:type="spellStart"/>
      <w:r w:rsidRPr="00800747">
        <w:t>Cartography</w:t>
      </w:r>
      <w:proofErr w:type="spellEnd"/>
      <w:r w:rsidRPr="00800747">
        <w:t>.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w:t>
      </w:r>
      <w:proofErr w:type="spellStart"/>
      <w:r w:rsidRPr="00800747">
        <w:rPr>
          <w:rFonts w:eastAsia="Times New Roman" w:cs="Times New Roman"/>
          <w:lang w:eastAsia="cs-CZ"/>
        </w:rPr>
        <w:t>Herber</w:t>
      </w:r>
      <w:proofErr w:type="spellEnd"/>
      <w:r w:rsidRPr="00800747">
        <w:rPr>
          <w:rFonts w:eastAsia="Times New Roman" w:cs="Times New Roman"/>
          <w:lang w:eastAsia="cs-CZ"/>
        </w:rPr>
        <w:t>,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5DB227AB"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podekovat členům vývojového týmu aplikace Wonderland engine, četné a podrobbné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6BAC115B" w:rsidR="00AE1261" w:rsidRPr="001F6849" w:rsidRDefault="00AE1261" w:rsidP="00AE1261">
      <w:r w:rsidRPr="001F6849">
        <w:t>Prohlašuji, že jsem svoji bakalářskou/diplomovou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6B49AC">
        <w:rPr>
          <w:highlight w:val="yellow"/>
        </w:rPr>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r w:rsidRPr="001F6849">
        <w:lastRenderedPageBreak/>
        <w:t>Úvod</w:t>
      </w:r>
      <w:bookmarkEnd w:id="0"/>
      <w:bookmarkEnd w:id="1"/>
      <w:bookmarkEnd w:id="2"/>
      <w:bookmarkEnd w:id="3"/>
      <w:bookmarkEnd w:id="4"/>
    </w:p>
    <w:p w14:paraId="418AC368" w14:textId="6F2C7BC7"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proofErr w:type="gramStart"/>
      <w:r w:rsidRPr="006660A5">
        <w:rPr>
          <w:color w:val="000000" w:themeColor="text1"/>
        </w:rPr>
        <w:t>slouží</w:t>
      </w:r>
      <w:proofErr w:type="gramEnd"/>
      <w:r w:rsidRPr="006660A5">
        <w:rPr>
          <w:color w:val="000000" w:themeColor="text1"/>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4FAD6136"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následně </w:t>
      </w:r>
      <w:r w:rsidR="00827743" w:rsidRPr="001F6849">
        <w:t>uživatelské zhodnocení výsledné pilotní aplikace.</w:t>
      </w:r>
    </w:p>
    <w:p w14:paraId="7FF5855E" w14:textId="1F1F8BE8" w:rsidR="00AF55C6" w:rsidRPr="00AF55C6" w:rsidRDefault="006A1F68" w:rsidP="00AF55C6">
      <w:pPr>
        <w:pStyle w:val="Heading2"/>
        <w:rPr>
          <w:ins w:id="5" w:author="Jan Horák" w:date="2023-06-15T11:14:00Z"/>
          <w:lang w:val="cs-CZ"/>
        </w:rPr>
      </w:pPr>
      <w:bookmarkStart w:id="6" w:name="_Toc71984845"/>
      <w:bookmarkStart w:id="7" w:name="_Toc72672081"/>
      <w:bookmarkStart w:id="8" w:name="_Toc106476065"/>
      <w:bookmarkStart w:id="9" w:name="_Toc106476106"/>
      <w:r w:rsidRPr="001F6849">
        <w:rPr>
          <w:lang w:val="cs-CZ"/>
        </w:rPr>
        <w:t>Cíle práce</w:t>
      </w:r>
      <w:bookmarkEnd w:id="6"/>
      <w:bookmarkEnd w:id="7"/>
      <w:bookmarkEnd w:id="8"/>
      <w:bookmarkEnd w:id="9"/>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0" w:author="Jan Horák" w:date="2023-06-15T11:15:00Z">
        <w:r w:rsidRPr="001F6849">
          <w:t xml:space="preserve">Analýza a zhodnocení webových </w:t>
        </w:r>
      </w:ins>
      <w:ins w:id="11" w:author="Jan Horák" w:date="2023-06-15T11:16:00Z">
        <w:r w:rsidRPr="001F6849">
          <w:t>technologií</w:t>
        </w:r>
      </w:ins>
      <w:ins w:id="12" w:author="Jan Horák" w:date="2023-06-15T11:15:00Z">
        <w:r w:rsidRPr="001F6849">
          <w:t xml:space="preserve"> </w:t>
        </w:r>
      </w:ins>
      <w:ins w:id="13" w:author="Jan Horák" w:date="2023-06-15T11:16:00Z">
        <w:r w:rsidRPr="001F6849">
          <w:t>umožňující</w:t>
        </w:r>
      </w:ins>
      <w:ins w:id="14"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5"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5883A0E3" w:rsidR="00CD7C12" w:rsidRDefault="00CD7C12" w:rsidP="00CD7C12">
      <w:pPr>
        <w:pStyle w:val="Malnadpis"/>
      </w:pPr>
      <w:r>
        <w:t>Vedlejší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2EADB28B" w14:textId="36026C85" w:rsidR="00584638" w:rsidRPr="00CD7C12" w:rsidRDefault="00CD7C12" w:rsidP="00CD7C12">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783CEEEC" w14:textId="589BAF19" w:rsidR="00E94592" w:rsidRDefault="00E94592" w:rsidP="00E94592">
      <w:pPr>
        <w:pStyle w:val="Heading2"/>
      </w:pPr>
      <w:r>
        <w:lastRenderedPageBreak/>
        <w:t xml:space="preserve">Metody </w:t>
      </w:r>
      <w:proofErr w:type="spellStart"/>
      <w:r w:rsidR="00CD7C12">
        <w:t>vypracování</w:t>
      </w:r>
      <w:proofErr w:type="spellEnd"/>
    </w:p>
    <w:p w14:paraId="0E8D1BE0" w14:textId="010E1EE7" w:rsidR="00736AD5" w:rsidRDefault="00CD7C12" w:rsidP="00190CD2">
      <w:pPr>
        <w:pStyle w:val="Normlnprvnodsazen"/>
        <w:ind w:firstLine="0"/>
        <w:rPr>
          <w:lang w:eastAsia="en-US"/>
        </w:rPr>
      </w:pPr>
      <w:r>
        <w:rPr>
          <w:lang w:eastAsia="en-US"/>
        </w:rPr>
        <w:t>První část práce se zaměřila na zpracování teoretické problematiky virtuální reality. Využito bylo primárně odborné literatury napříč vědními obory. V případě teorie počítačové grafiky a 3D modelování byla mimo odbornou literaturu v řadě případů využita dokumentace analyzovaných softwarových řešení.</w:t>
      </w:r>
    </w:p>
    <w:p w14:paraId="3B470A0A" w14:textId="482C7448" w:rsidR="002153B5" w:rsidRPr="002153B5" w:rsidRDefault="002153B5" w:rsidP="00190CD2">
      <w:pPr>
        <w:pStyle w:val="Normlnprvnodsazen"/>
        <w:ind w:firstLine="0"/>
        <w:rPr>
          <w:lang w:eastAsia="en-US"/>
        </w:rPr>
      </w:pPr>
      <w:r>
        <w:rPr>
          <w:lang w:eastAsia="en-US"/>
        </w:rPr>
        <w:t xml:space="preserve"> </w:t>
      </w:r>
      <w:r w:rsidRPr="002153B5">
        <w:rPr>
          <w:highlight w:val="yellow"/>
          <w:lang w:val="en-US" w:eastAsia="en-US"/>
        </w:rPr>
        <w:t xml:space="preserve"># </w:t>
      </w:r>
      <w:proofErr w:type="spellStart"/>
      <w:r w:rsidRPr="002153B5">
        <w:rPr>
          <w:highlight w:val="yellow"/>
          <w:lang w:val="en-US" w:eastAsia="en-US"/>
        </w:rPr>
        <w:t>todo</w:t>
      </w:r>
      <w:proofErr w:type="spellEnd"/>
      <w:r w:rsidRPr="002153B5">
        <w:rPr>
          <w:highlight w:val="yellow"/>
          <w:lang w:val="en-US" w:eastAsia="en-US"/>
        </w:rPr>
        <w:t xml:space="preserve"> </w:t>
      </w:r>
      <w:r w:rsidRPr="002153B5">
        <w:rPr>
          <w:highlight w:val="yellow"/>
          <w:lang w:eastAsia="en-US"/>
        </w:rPr>
        <w:t>– dopsat přehled metodiky</w:t>
      </w:r>
    </w:p>
    <w:p w14:paraId="205AB439" w14:textId="77777777" w:rsidR="00CD7C12" w:rsidRPr="00CD7C12" w:rsidRDefault="00CD7C12" w:rsidP="00CD7C12">
      <w:pPr>
        <w:pStyle w:val="Normlnprvnodsazen"/>
      </w:pPr>
    </w:p>
    <w:p w14:paraId="784F1AA6" w14:textId="77777777" w:rsidR="00CD7C12" w:rsidRPr="00CD7C12" w:rsidRDefault="00CD7C12" w:rsidP="00CD7C12">
      <w:pPr>
        <w:pStyle w:val="Normlnprvnodsazen"/>
      </w:pPr>
    </w:p>
    <w:p w14:paraId="28C60FE8" w14:textId="5D9067CF" w:rsidR="0039259F" w:rsidRDefault="0039259F" w:rsidP="00CD7C12">
      <w:pPr>
        <w:pStyle w:val="Heading1"/>
      </w:pPr>
      <w:bookmarkStart w:id="16" w:name="_Toc106476068"/>
      <w:bookmarkStart w:id="17" w:name="_Toc106476109"/>
      <w:r w:rsidRPr="001F6849">
        <w:lastRenderedPageBreak/>
        <w:t>Rešerše</w:t>
      </w:r>
      <w:bookmarkEnd w:id="16"/>
      <w:bookmarkEnd w:id="17"/>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55D49D28"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E028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kH9ZBgQP/8xWQnX4D","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18"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19"/>
      <w:commentRangeStart w:id="20"/>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1" w:author="Jan Horák" w:date="2023-06-15T11:09:00Z">
        <w:r w:rsidR="00737CE9" w:rsidRPr="001F6849" w:rsidDel="00B869A5">
          <w:delText xml:space="preserve"> řeší </w:delText>
        </w:r>
        <w:commentRangeEnd w:id="19"/>
        <w:r w:rsidR="00AC3EB7" w:rsidRPr="001F6849" w:rsidDel="00B869A5">
          <w:rPr>
            <w:rStyle w:val="CommentReference"/>
            <w:lang w:eastAsia="en-US"/>
          </w:rPr>
          <w:commentReference w:id="19"/>
        </w:r>
      </w:del>
      <w:commentRangeEnd w:id="20"/>
      <w:r w:rsidR="00B869A5" w:rsidRPr="001F6849">
        <w:rPr>
          <w:rStyle w:val="CommentReference"/>
          <w:lang w:eastAsia="en-US"/>
        </w:rPr>
        <w:commentReference w:id="20"/>
      </w:r>
      <w:del w:id="22"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3"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4" w:author="Lukáš Herman" w:date="2023-02-21T16:14:00Z">
        <w:r w:rsidR="00AC3EB7" w:rsidRPr="001F6849">
          <w:rPr>
            <w:lang w:eastAsia="en-US"/>
          </w:rPr>
          <w:t xml:space="preserve"> případě </w:t>
        </w:r>
      </w:ins>
      <w:del w:id="25" w:author="Lukáš Herman" w:date="2023-02-21T16:14:00Z">
        <w:r w:rsidR="00D96F27" w:rsidRPr="001F6849" w:rsidDel="00AC3EB7">
          <w:rPr>
            <w:lang w:eastAsia="en-US"/>
          </w:rPr>
          <w:delText> </w:delText>
        </w:r>
      </w:del>
      <w:r w:rsidR="00D96F27" w:rsidRPr="001F6849">
        <w:rPr>
          <w:lang w:eastAsia="en-US"/>
        </w:rPr>
        <w:t>urbánních prostředí</w:t>
      </w:r>
      <w:del w:id="26"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w:t>
      </w:r>
      <w:r w:rsidR="006B05E9" w:rsidRPr="001F6849">
        <w:rPr>
          <w:lang w:eastAsia="en-US"/>
        </w:rPr>
        <w:lastRenderedPageBreak/>
        <w:t xml:space="preserve">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27"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w:t>
      </w:r>
      <w:proofErr w:type="spellStart"/>
      <w:r>
        <w:t>geo</w:t>
      </w:r>
      <w:proofErr w:type="spellEnd"/>
      <w:r>
        <w:t xml:space="preserve">-dat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(Sterba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(Brooke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28" w:author="Jan Horák" w:date="2023-06-15T11:55:00Z"/>
        </w:rPr>
      </w:pPr>
      <w:del w:id="29" w:author="Jan Horák" w:date="2023-06-15T11:55:00Z">
        <w:r w:rsidRPr="001F6849" w:rsidDel="00BC59E7">
          <w:rPr>
            <w:highlight w:val="yellow"/>
          </w:rPr>
          <w:delText>#TODO Tematická kartografie?</w:delText>
        </w:r>
      </w:del>
    </w:p>
    <w:p w14:paraId="0CB0C325" w14:textId="0DE3DDBD" w:rsidR="004F5876" w:rsidRPr="001F6849" w:rsidRDefault="00C00B9F" w:rsidP="00CD7C12">
      <w:pPr>
        <w:pStyle w:val="Heading1"/>
      </w:pPr>
      <w:r w:rsidRPr="001F6849">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0" w:author="Jan Horák" w:date="2023-06-15T11:55:00Z"/>
          <w:lang w:eastAsia="cs-CZ"/>
        </w:rPr>
      </w:pPr>
      <w:del w:id="31"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r w:rsidR="00A06586" w:rsidRPr="002153B5">
        <w:t>Definice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E02830" w:rsidRDefault="00E7237C" w:rsidP="001078D6">
      <w:pPr>
        <w:pStyle w:val="Quote"/>
        <w:jc w:val="both"/>
        <w:rPr>
          <w:lang w:val="en-US"/>
        </w:rPr>
      </w:pPr>
      <w:r w:rsidRPr="00E02830">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E02830">
        <w:rPr>
          <w:lang w:val="en-US"/>
        </w:rPr>
        <w:fldChar w:fldCharType="begin"/>
      </w:r>
      <w:r w:rsidR="0014392A" w:rsidRPr="00E02830">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E02830">
        <w:rPr>
          <w:lang w:val="en-US"/>
        </w:rPr>
        <w:fldChar w:fldCharType="separate"/>
      </w:r>
      <w:r w:rsidRPr="00E02830">
        <w:rPr>
          <w:lang w:val="en-US"/>
        </w:rPr>
        <w:t>(Sherman, Craig 2019)</w:t>
      </w:r>
      <w:r w:rsidRPr="00E02830">
        <w:rPr>
          <w:lang w:val="en-US"/>
        </w:rPr>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E02830" w:rsidRDefault="00E7237C" w:rsidP="001078D6">
      <w:pPr>
        <w:pStyle w:val="Quote"/>
        <w:jc w:val="both"/>
        <w:rPr>
          <w:lang w:val="en-US" w:eastAsia="cs-CZ"/>
        </w:rPr>
      </w:pPr>
      <w:r w:rsidRPr="00E02830">
        <w:rPr>
          <w:lang w:val="en-US" w:eastAsia="cs-CZ"/>
        </w:rPr>
        <w:t xml:space="preserve">Inducing targeted behavior in an organism by using artificial sensory stimulation while the organism has little or no awareness of the interference. </w:t>
      </w:r>
      <w:r w:rsidR="00FD6B41" w:rsidRPr="00E02830">
        <w:rPr>
          <w:lang w:val="en-US" w:eastAsia="cs-CZ"/>
        </w:rPr>
        <w:fldChar w:fldCharType="begin"/>
      </w:r>
      <w:r w:rsidR="0014392A" w:rsidRPr="00E02830">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E02830">
        <w:rPr>
          <w:lang w:val="en-US" w:eastAsia="cs-CZ"/>
        </w:rPr>
        <w:fldChar w:fldCharType="separate"/>
      </w:r>
      <w:r w:rsidR="004278FB" w:rsidRPr="00E02830">
        <w:rPr>
          <w:lang w:val="en-US"/>
        </w:rPr>
        <w:t>(LaValle 2020)</w:t>
      </w:r>
      <w:r w:rsidR="00FD6B41" w:rsidRPr="00E02830">
        <w:rPr>
          <w:lang w:val="en-US" w:eastAsia="cs-CZ"/>
        </w:rPr>
        <w:fldChar w:fldCharType="end"/>
      </w:r>
    </w:p>
    <w:p w14:paraId="40CF3944" w14:textId="07210689" w:rsidR="00471E68" w:rsidRPr="001F6849" w:rsidRDefault="00471E68" w:rsidP="002153B5">
      <w:pPr>
        <w:pStyle w:val="Normlnprvnodsazen"/>
      </w:pPr>
      <w:proofErr w:type="spellStart"/>
      <w:r w:rsidRPr="001F6849">
        <w:t>MacEachren</w:t>
      </w:r>
      <w:proofErr w:type="spellEnd"/>
      <w:r w:rsidRPr="001F6849">
        <w:t xml:space="preserve">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1BAA4767"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má vliv</w:t>
      </w:r>
      <w:r w:rsidR="0001411B" w:rsidRPr="002153B5">
        <w:t xml:space="preserve">). </w:t>
      </w:r>
      <w:r w:rsidR="002153B5" w:rsidRPr="002153B5">
        <w:t xml:space="preserve">Míra interakce se </w:t>
      </w:r>
      <w:proofErr w:type="gramStart"/>
      <w:r w:rsidR="002153B5" w:rsidRPr="002153B5">
        <w:t>liší</w:t>
      </w:r>
      <w:proofErr w:type="gramEnd"/>
      <w:r w:rsidR="002153B5" w:rsidRPr="002153B5">
        <w:t xml:space="preserve"> podle zvoleného média (technologie), pomocí kterého je virtuální realita vytvořena.</w:t>
      </w:r>
      <w:r w:rsidR="002153B5">
        <w:t xml:space="preserve"> </w:t>
      </w:r>
      <w:proofErr w:type="spellStart"/>
      <w:r w:rsidR="002153B5" w:rsidRPr="001F6849">
        <w:t>MacEachren</w:t>
      </w:r>
      <w:proofErr w:type="spellEnd"/>
      <w:r w:rsidR="002153B5" w:rsidRPr="001F6849">
        <w:t xml:space="preserve">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w:t>
      </w:r>
      <w:r w:rsidR="00D747AA" w:rsidRPr="001F6849">
        <w:lastRenderedPageBreak/>
        <w:t xml:space="preserve">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2B120F">
        <w:t>3.5.1</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(Çöltekin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(Çöltekin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32"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13B4F3B8"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33" w:author="Jan Horák" w:date="2023-06-15T11:40:00Z">
        <w:r w:rsidR="00713779" w:rsidRPr="001F6849">
          <w:t>íra</w:t>
        </w:r>
      </w:ins>
      <w:ins w:id="34" w:author="Jan Horák" w:date="2023-06-15T11:41:00Z">
        <w:r w:rsidR="00713779" w:rsidRPr="001F6849">
          <w:t xml:space="preserve"> imerze</w:t>
        </w:r>
      </w:ins>
      <w:r w:rsidR="00713779">
        <w:t xml:space="preserve"> </w:t>
      </w:r>
      <w:ins w:id="35" w:author="Jan Horák" w:date="2023-06-15T11:42:00Z">
        <w:r w:rsidR="00713779" w:rsidRPr="001F6849">
          <w:t xml:space="preserve">určována především </w:t>
        </w:r>
      </w:ins>
      <w:ins w:id="36" w:author="Jan Horák" w:date="2023-06-15T11:46:00Z">
        <w:r w:rsidR="00713779" w:rsidRPr="001F6849">
          <w:t>úrovní,</w:t>
        </w:r>
      </w:ins>
      <w:ins w:id="37" w:author="Jan Horák" w:date="2023-06-15T11:42:00Z">
        <w:r w:rsidR="00713779" w:rsidRPr="001F6849">
          <w:t xml:space="preserve"> do jaké umožňuje hardware a software </w:t>
        </w:r>
      </w:ins>
      <w:ins w:id="38" w:author="Jan Horák" w:date="2023-06-15T11:43:00Z">
        <w:r w:rsidR="00713779" w:rsidRPr="001F6849">
          <w:t>naplnit tvorbu virtuálního prostředí, interaktivit</w:t>
        </w:r>
      </w:ins>
      <w:ins w:id="39" w:author="Jan Horák" w:date="2023-06-15T11:47:00Z">
        <w:r w:rsidR="00713779" w:rsidRPr="001F6849">
          <w:t>u</w:t>
        </w:r>
      </w:ins>
      <w:ins w:id="40"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09019A">
        <w:t>3.3.1</w:t>
      </w:r>
      <w:r w:rsidR="0009019A">
        <w:fldChar w:fldCharType="end"/>
      </w:r>
      <w:r w:rsidR="0009019A">
        <w:t>).</w:t>
      </w:r>
    </w:p>
    <w:p w14:paraId="612FF0AC" w14:textId="485C559D" w:rsidR="008E2259" w:rsidRPr="001F6849" w:rsidRDefault="006A3876" w:rsidP="00253E9C">
      <w:pPr>
        <w:pStyle w:val="Heading3"/>
      </w:pPr>
      <w:r w:rsidRPr="001F6849">
        <w:t>Komunikační medium</w:t>
      </w:r>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médium (film, mapa, virtuální realita atd. ), následně vytvoří virtuální svět (příběh, </w:t>
      </w:r>
      <w:r w:rsidR="00351E30" w:rsidRPr="001F6849">
        <w:lastRenderedPageBreak/>
        <w:t xml:space="preserve">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A682E01" w:rsidR="00177BD6" w:rsidRPr="001F6849" w:rsidRDefault="00177BD6" w:rsidP="000023D6">
      <w:pPr>
        <w:pStyle w:val="Caption"/>
      </w:pPr>
      <w:r w:rsidRPr="001F6849">
        <w:t xml:space="preserve">Obr. </w:t>
      </w:r>
      <w:r>
        <w:fldChar w:fldCharType="begin"/>
      </w:r>
      <w:r>
        <w:instrText xml:space="preserve"> SEQ Obr. \* ARABIC </w:instrText>
      </w:r>
      <w:r>
        <w:fldChar w:fldCharType="separate"/>
      </w:r>
      <w:r w:rsidR="00E559B3">
        <w:rPr>
          <w:noProof/>
        </w:rPr>
        <w:t>1</w:t>
      </w:r>
      <w:r>
        <w:rPr>
          <w:noProof/>
        </w:rPr>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w:t>
      </w:r>
      <w:proofErr w:type="spellStart"/>
      <w:r w:rsidR="006B323D" w:rsidRPr="006B323D">
        <w:t>geoinformatizací</w:t>
      </w:r>
      <w:proofErr w:type="spellEnd"/>
      <w:r w:rsidR="006B323D" w:rsidRPr="006B323D">
        <w:t xml:space="preserve">." </w:t>
      </w:r>
      <w:proofErr w:type="spellStart"/>
      <w:r w:rsidR="006B323D" w:rsidRPr="006B323D">
        <w:t>Geoinformatizace</w:t>
      </w:r>
      <w:proofErr w:type="spellEnd"/>
      <w:r w:rsidR="006B323D" w:rsidRPr="006B323D">
        <w:t xml:space="preserve"> je přechod od papírových map k digitalizaci a automatizaci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 xml:space="preserve">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2D554112"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006B323D">
        <w:rPr>
          <w:lang w:val="en-US"/>
        </w:rPr>
        <w:t xml:space="preserve">. </w:t>
      </w:r>
      <w:proofErr w:type="gramStart"/>
      <w:r w:rsidR="006B323D">
        <w:t>Patří</w:t>
      </w:r>
      <w:proofErr w:type="gramEnd"/>
      <w:r w:rsidR="006B323D">
        <w:t xml:space="preserve">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57EA9" w:rsidRDefault="006847D4" w:rsidP="00904756">
      <w:pPr>
        <w:pStyle w:val="Normlnprvnodsazen"/>
      </w:pPr>
      <w:r>
        <w:t xml:space="preserve">Virtuální prostředí v kartografii a geoinformatice jsou často spojovány s termíny VGE, </w:t>
      </w:r>
      <w:r w:rsidRPr="00904756">
        <w:rPr>
          <w:i/>
          <w:iCs/>
        </w:rPr>
        <w:t xml:space="preserve">Digital </w:t>
      </w:r>
      <w:proofErr w:type="spellStart"/>
      <w:r w:rsidRPr="00904756">
        <w:rPr>
          <w:i/>
          <w:iCs/>
        </w:rPr>
        <w:t>Earth</w:t>
      </w:r>
      <w:proofErr w:type="spellEnd"/>
      <w:r>
        <w:t xml:space="preserve"> a </w:t>
      </w:r>
      <w:proofErr w:type="spellStart"/>
      <w:r w:rsidRPr="00904756">
        <w:rPr>
          <w:i/>
          <w:iCs/>
        </w:rP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2708584D" w:rsidR="00B70690" w:rsidRDefault="00B70690" w:rsidP="00BA3606">
      <w:pPr>
        <w:pStyle w:val="Normlnprvnodsazen"/>
      </w:pPr>
      <w:r>
        <w:lastRenderedPageBreak/>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proofErr w:type="spellStart"/>
      <w:r>
        <w:t>svět</w:t>
      </w:r>
      <w:r w:rsidR="00904756">
        <w:t>é</w:t>
      </w:r>
      <w:proofErr w:type="spellEnd"/>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(Çöltekin et al. 2020a)</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7C881838"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904756">
        <w:rPr>
          <w:b w:val="0"/>
          <w:bCs/>
        </w:rPr>
        <w:t>M</w:t>
      </w:r>
      <w:r w:rsidR="00FC59D6">
        <w:rPr>
          <w:b w:val="0"/>
          <w:bCs/>
        </w:rPr>
        <w:t>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336B442B"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w:t>
      </w:r>
      <w:r w:rsidR="00904756">
        <w:t>a</w:t>
      </w:r>
      <w:r>
        <w:t xml:space="preserve">. Světa, který existuje paralelně se světem „reálným“ a je </w:t>
      </w:r>
      <w:r>
        <w:lastRenderedPageBreak/>
        <w:t xml:space="preserve">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w:t>
      </w:r>
      <w:r w:rsidR="00904756">
        <w:t xml:space="preserve">a jakým způsobem </w:t>
      </w:r>
      <w:r>
        <w:t xml:space="preserve">k těmto vizím technologicky dospět. </w:t>
      </w:r>
    </w:p>
    <w:p w14:paraId="4C9745A1" w14:textId="4E9B95A4" w:rsidR="003061F0" w:rsidRDefault="009774FA" w:rsidP="002656D4">
      <w:pPr>
        <w:pStyle w:val="Heading2"/>
        <w:rPr>
          <w:lang w:val="cs-CZ"/>
        </w:rPr>
      </w:pPr>
      <w:bookmarkStart w:id="41" w:name="_Ref155011650"/>
      <w:r w:rsidRPr="001F6849">
        <w:rPr>
          <w:lang w:val="cs-CZ"/>
        </w:rPr>
        <w:t>Systém virtuální reality</w:t>
      </w:r>
      <w:bookmarkEnd w:id="41"/>
    </w:p>
    <w:p w14:paraId="1E303446" w14:textId="77777777" w:rsidR="00E02830" w:rsidRPr="00E02830" w:rsidRDefault="00E02830" w:rsidP="00E02830">
      <w:r w:rsidRPr="001F6849">
        <w:t xml:space="preserve">Z obecného hlediska popisuje systém virtuální reality </w:t>
      </w:r>
      <w:proofErr w:type="spellStart"/>
      <w:r w:rsidRPr="001F6849">
        <w:t>Sherman</w:t>
      </w:r>
      <w:proofErr w:type="spellEnd"/>
      <w:r w:rsidRPr="001F6849">
        <w:t xml:space="preserve"> a Craig a dělí jej na základní komponenty (Software, Hardware, </w:t>
      </w:r>
      <w:del w:id="42" w:author="Jan Horák" w:date="2023-06-15T11:49:00Z">
        <w:r w:rsidRPr="001F6849" w:rsidDel="00BC59E7">
          <w:delText>Virutální</w:delText>
        </w:r>
      </w:del>
      <w:ins w:id="43" w:author="Jan Horák" w:date="2023-06-15T11:49:00Z">
        <w:r w:rsidRPr="001F6849">
          <w:t>Virtuální</w:t>
        </w:r>
      </w:ins>
      <w:r w:rsidRPr="001F6849">
        <w:t xml:space="preserve"> svět, </w:t>
      </w:r>
      <w:del w:id="44" w:author="Jan Horák" w:date="2023-06-15T11:49:00Z">
        <w:r w:rsidRPr="001F6849" w:rsidDel="00BC59E7">
          <w:delText>Účastník</w:delText>
        </w:r>
      </w:del>
      <w:r w:rsidRPr="001F6849">
        <w:t xml:space="preserve">Uživatel) </w:t>
      </w:r>
      <w:r>
        <w:t>(</w:t>
      </w:r>
      <w:r w:rsidRPr="001F6849">
        <w:t>viz.</w:t>
      </w:r>
      <w:r>
        <w:t xml:space="preserve"> Obr. 2)</w:t>
      </w:r>
      <w:r w:rsidRPr="001F6849">
        <w:t xml:space="preserve">. </w:t>
      </w:r>
      <w:proofErr w:type="spellStart"/>
      <w:r w:rsidRPr="001F6849">
        <w:t>LaValle</w:t>
      </w:r>
      <w:proofErr w:type="spellEnd"/>
      <w:r w:rsidRPr="001F6849">
        <w:t xml:space="preserve"> rozděluje systém </w:t>
      </w:r>
      <w:r w:rsidRPr="00E02830">
        <w:t>virtuální</w:t>
      </w:r>
      <w:r w:rsidRPr="001F6849">
        <w:t xml:space="preserve"> reality na obdobné komponenty (Hardware, Software </w:t>
      </w:r>
      <w:ins w:id="45" w:author="Jan Horák" w:date="2023-06-15T11:48:00Z">
        <w:r w:rsidRPr="001F6849">
          <w:t xml:space="preserve">a </w:t>
        </w:r>
      </w:ins>
      <w:del w:id="46" w:author="Jan Horák" w:date="2023-06-15T11:48:00Z">
        <w:r w:rsidRPr="001F6849" w:rsidDel="00BC59E7">
          <w:delText>a Účastník</w:delText>
        </w:r>
      </w:del>
      <w:ins w:id="47" w:author="Jan Horák" w:date="2023-06-15T11:48:00Z">
        <w:r w:rsidRPr="001F6849">
          <w:t>Uživatel</w:t>
        </w:r>
      </w:ins>
      <w:r w:rsidRPr="001F6849">
        <w:t xml:space="preserve">). Toto rozdělení je patrné i v případě </w:t>
      </w:r>
      <w:r w:rsidRPr="001F6849">
        <w:fldChar w:fldCharType="begin"/>
      </w:r>
      <w:r>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904756">
        <w:rPr>
          <w:rFonts w:cs="Times New Roman"/>
          <w:szCs w:val="24"/>
        </w:rPr>
        <w:t>(Çöltekin et al. 2020b)</w:t>
      </w:r>
      <w:r w:rsidRPr="001F6849">
        <w:fldChar w:fldCharType="end"/>
      </w:r>
      <w:r w:rsidRPr="001F6849">
        <w:t>, kde autoři využívají rozdělení na (Technologie, Design a Uživatel).</w:t>
      </w:r>
      <w:r>
        <w:t xml:space="preserve"> Kvarda definuje virtuální realitu jako systém kombinující počítačově generovaný svět s rozhraním uživatel-počítač </w:t>
      </w:r>
      <w:r>
        <w:fldChar w:fldCharType="begin"/>
      </w:r>
      <w:r>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fldChar w:fldCharType="separate"/>
      </w:r>
      <w:r w:rsidRPr="007E1EA4">
        <w:t>(Kvarda 2020)</w:t>
      </w:r>
      <w:r>
        <w:fldChar w:fldCharType="end"/>
      </w:r>
      <w:r>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commentRangeStart w:id="48"/>
      <w:commentRangeEnd w:id="48"/>
      <w:r w:rsidR="00FB781A" w:rsidRPr="001F6849">
        <w:rPr>
          <w:rStyle w:val="CommentReference"/>
        </w:rPr>
        <w:commentReference w:id="48"/>
      </w:r>
    </w:p>
    <w:p w14:paraId="4D63C7D5" w14:textId="3D8F8FE4" w:rsidR="003E3DDB" w:rsidRDefault="003E3DDB" w:rsidP="000023D6">
      <w:pPr>
        <w:pStyle w:val="Caption"/>
      </w:pPr>
      <w:r w:rsidRPr="001F6849">
        <w:t xml:space="preserve">Obr. </w:t>
      </w:r>
      <w:r>
        <w:fldChar w:fldCharType="begin"/>
      </w:r>
      <w:r>
        <w:instrText xml:space="preserve"> SEQ Obr. \* ARABIC </w:instrText>
      </w:r>
      <w:r>
        <w:fldChar w:fldCharType="separate"/>
      </w:r>
      <w:r w:rsidR="00E559B3">
        <w:rPr>
          <w:noProof/>
        </w:rPr>
        <w:t>2</w:t>
      </w:r>
      <w:r>
        <w:rPr>
          <w:noProof/>
        </w:rPr>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2451F58" w:rsidR="00BA1BB7" w:rsidRPr="001F6849" w:rsidDel="00BC59E7" w:rsidRDefault="003061F0" w:rsidP="000023D6">
      <w:pPr>
        <w:pStyle w:val="Caption"/>
        <w:rPr>
          <w:del w:id="49" w:author="Jan Horák" w:date="2023-06-15T11:49:00Z"/>
          <w:highlight w:val="yellow"/>
        </w:rPr>
      </w:pPr>
      <w:r w:rsidRPr="001F6849">
        <w:t xml:space="preserve">Obr. </w:t>
      </w:r>
      <w:r>
        <w:rPr>
          <w:b w:val="0"/>
          <w:iCs w:val="0"/>
        </w:rPr>
        <w:fldChar w:fldCharType="begin"/>
      </w:r>
      <w:r>
        <w:instrText xml:space="preserve"> SEQ Obr. \* ARABIC </w:instrText>
      </w:r>
      <w:r>
        <w:rPr>
          <w:b w:val="0"/>
          <w:iCs w:val="0"/>
        </w:rPr>
        <w:fldChar w:fldCharType="separate"/>
      </w:r>
      <w:r w:rsidR="00E559B3">
        <w:rPr>
          <w:noProof/>
        </w:rPr>
        <w:t>3</w:t>
      </w:r>
      <w:r>
        <w:rPr>
          <w:b w:val="0"/>
          <w:iCs w:val="0"/>
          <w:noProof/>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sz w:val="20"/>
          <w:lang w:eastAsia="cs-CZ"/>
        </w:rPr>
        <w:fldChar w:fldCharType="separate"/>
      </w:r>
      <w:r w:rsidRPr="001F6849">
        <w:t>(LaValle 2020)</w:t>
      </w:r>
      <w:r w:rsidRPr="001F6849">
        <w:rPr>
          <w:b w:val="0"/>
          <w:iCs w:val="0"/>
          <w:sz w:val="20"/>
          <w:lang w:eastAsia="cs-CZ"/>
        </w:rPr>
        <w:fldChar w:fldCharType="end"/>
      </w:r>
    </w:p>
    <w:p w14:paraId="0D6C743B" w14:textId="08114752" w:rsidR="00D8680E" w:rsidRPr="001F6849" w:rsidRDefault="00D8680E" w:rsidP="000023D6">
      <w:pPr>
        <w:pStyle w:val="Caption"/>
      </w:pPr>
    </w:p>
    <w:p w14:paraId="65DCD45B" w14:textId="176A56C6"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00904756">
        <w:t xml:space="preserve">čímž je myšlen </w:t>
      </w:r>
      <w:r w:rsidRPr="001F6849">
        <w:t>komponent, kter</w:t>
      </w:r>
      <w:r w:rsidR="00904756">
        <w:t>ý</w:t>
      </w:r>
      <w:r w:rsidRPr="001F6849">
        <w:t xml:space="preserve"> </w:t>
      </w:r>
      <w:proofErr w:type="gramStart"/>
      <w:r w:rsidRPr="001F6849">
        <w:t>vytváří</w:t>
      </w:r>
      <w:proofErr w:type="gramEnd"/>
      <w:r w:rsidRPr="001F6849">
        <w:t xml:space="preserve"> </w:t>
      </w:r>
      <w:r w:rsidR="00904756">
        <w:t xml:space="preserve">alternativní </w:t>
      </w:r>
      <w:r w:rsidRPr="001F6849">
        <w:t xml:space="preserve">prostředí (může být VGE). Následně pak pomocí </w:t>
      </w:r>
      <w:r w:rsidR="00904756">
        <w:t>výstupu</w:t>
      </w:r>
      <w:r w:rsidRPr="001F6849">
        <w:t>, který je specifický pro daný smyslový orgán</w:t>
      </w:r>
      <w:r w:rsidR="003751B0">
        <w:t>,</w:t>
      </w:r>
      <w:r w:rsidRPr="001F6849">
        <w:t xml:space="preserve"> je percepce reálného světa nahrazena světem </w:t>
      </w:r>
      <w:r w:rsidRPr="001F6849">
        <w:lastRenderedPageBreak/>
        <w:t xml:space="preserve">alternativním. </w:t>
      </w:r>
      <w:r w:rsidR="00F729B0" w:rsidRPr="001F6849">
        <w:t>Zmíněný VWG (</w:t>
      </w:r>
      <w:proofErr w:type="spellStart"/>
      <w:r w:rsidR="00F729B0" w:rsidRPr="001F6849">
        <w:rPr>
          <w:i/>
          <w:iCs/>
        </w:rPr>
        <w:t>vir</w:t>
      </w:r>
      <w:del w:id="50" w:author="Lukáš Herman" w:date="2023-02-21T16:18:00Z">
        <w:r w:rsidR="00F729B0" w:rsidRPr="001F6849" w:rsidDel="006613F9">
          <w:rPr>
            <w:i/>
            <w:iCs/>
          </w:rPr>
          <w:delText>u</w:delText>
        </w:r>
      </w:del>
      <w:r w:rsidR="00F729B0" w:rsidRPr="001F6849">
        <w:rPr>
          <w:i/>
          <w:iCs/>
        </w:rPr>
        <w:t>t</w:t>
      </w:r>
      <w:ins w:id="51"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3EBF2A80" w14:textId="5825B597" w:rsidR="00A03F48" w:rsidRPr="003751B0" w:rsidRDefault="00EB4302" w:rsidP="00E02830">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52" w:author="Lukáš Herman" w:date="2023-02-21T16:18:00Z">
        <w:r w:rsidR="00247F6B" w:rsidRPr="001F6849">
          <w:rPr>
            <w:b/>
            <w:bCs/>
          </w:rPr>
          <w:t>z</w:t>
        </w:r>
      </w:ins>
      <w:del w:id="53"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E02830">
        <w:t>Výstupy je myšleno rozhraní počítač – člověk</w:t>
      </w:r>
      <w:r w:rsidR="003751B0">
        <w:t xml:space="preserve">, </w:t>
      </w:r>
      <w:r w:rsidR="00E02830">
        <w:t xml:space="preserve">přes které vnímáme virtuální svět. Nejdůležitějším je zrak, tedy rozhraní skrze obrazovku. </w:t>
      </w:r>
      <w:r w:rsidR="00643DB4" w:rsidRPr="001F6849">
        <w:t xml:space="preserve">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w:t>
      </w:r>
      <w:r w:rsidR="003751B0">
        <w:t xml:space="preserve"> Výpočetní jednotky se dělí primárně na mobilní HMD a </w:t>
      </w:r>
      <w:r w:rsidR="003751B0" w:rsidRPr="003751B0">
        <w:rPr>
          <w:i/>
          <w:iCs/>
          <w:lang w:val="en-US"/>
        </w:rPr>
        <w:t>tethered</w:t>
      </w:r>
      <w:r w:rsidR="003751B0">
        <w:rPr>
          <w:i/>
          <w:iCs/>
          <w:lang w:val="en-US"/>
        </w:rPr>
        <w:t xml:space="preserve"> </w:t>
      </w:r>
      <w:r w:rsidR="003751B0">
        <w:rPr>
          <w:lang w:val="en-US"/>
        </w:rPr>
        <w:t>(</w:t>
      </w:r>
      <w:r w:rsidR="003751B0" w:rsidRPr="003751B0">
        <w:t>externí počítač</w:t>
      </w:r>
      <w:r w:rsidR="003751B0">
        <w:rPr>
          <w:lang w:val="en-US"/>
        </w:rPr>
        <w:t>)</w:t>
      </w:r>
      <w:r w:rsidR="00FF22A6">
        <w:rPr>
          <w:lang w:val="en-US"/>
        </w:rPr>
        <w:t xml:space="preserve">, </w:t>
      </w:r>
      <w:r w:rsidR="00FF22A6" w:rsidRPr="00FF22A6">
        <w:t>kdy mobilní HMD jsou zpravidla méně výkonné.</w:t>
      </w:r>
    </w:p>
    <w:p w14:paraId="65BF6DF2" w14:textId="20E8AB11" w:rsidR="008A4628" w:rsidRPr="001F6849" w:rsidRDefault="008A4628" w:rsidP="008A4628">
      <w:pPr>
        <w:pStyle w:val="Heading3"/>
      </w:pPr>
      <w:r w:rsidRPr="001F6849">
        <w:t>Software</w:t>
      </w:r>
    </w:p>
    <w:p w14:paraId="18F77D4D" w14:textId="0DACE80E"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E02830">
        <w:t>(kap.</w:t>
      </w:r>
      <w:r w:rsidR="00E02830">
        <w:t xml:space="preserve"> </w:t>
      </w:r>
      <w:r w:rsidR="00E02830">
        <w:fldChar w:fldCharType="begin"/>
      </w:r>
      <w:r w:rsidR="00E02830">
        <w:instrText xml:space="preserve"> REF _Ref154992667 \r \h </w:instrText>
      </w:r>
      <w:r w:rsidR="00E02830">
        <w:fldChar w:fldCharType="separate"/>
      </w:r>
      <w:r w:rsidR="00E02830">
        <w:t>4</w:t>
      </w:r>
      <w:r w:rsidR="00E02830">
        <w:fldChar w:fldCharType="end"/>
      </w:r>
      <w:r w:rsidR="00E02830">
        <w:t xml:space="preserve"> </w:t>
      </w:r>
      <w:r w:rsidR="00E02830">
        <w:fldChar w:fldCharType="begin"/>
      </w:r>
      <w:r w:rsidR="00E02830">
        <w:instrText xml:space="preserve"> REF _Ref154992667 \h </w:instrText>
      </w:r>
      <w:r w:rsidR="00E02830">
        <w:fldChar w:fldCharType="separate"/>
      </w:r>
      <w:r w:rsidR="00E02830" w:rsidRPr="001F6849">
        <w:t>Analýza technologií</w:t>
      </w:r>
      <w:r w:rsidR="00E02830">
        <w:fldChar w:fldCharType="end"/>
      </w:r>
      <w:r w:rsidR="007E1EA4" w:rsidRPr="00E02830">
        <w:t>)</w:t>
      </w:r>
      <w:r w:rsidR="00A25270" w:rsidRPr="00E02830">
        <w:t>.</w:t>
      </w:r>
      <w:r w:rsidR="00A25270" w:rsidRPr="001F6849">
        <w:t xml:space="preserve"> </w:t>
      </w:r>
      <w:r w:rsidR="007B3717">
        <w:t xml:space="preserve">Souhrn softwarových komponent potřebných pro vývoj virtuálního zážitku jsou </w:t>
      </w:r>
      <w:r w:rsidR="007B3717" w:rsidRPr="00E02830">
        <w:t xml:space="preserve">zdůrazněny Obr. </w:t>
      </w:r>
      <w:r w:rsidR="00E02830">
        <w:t>4</w:t>
      </w:r>
      <w:r w:rsidR="007B3717" w:rsidRPr="00E02830">
        <w:t>. VWG</w:t>
      </w:r>
      <w:r w:rsidR="007B3717">
        <w:t xml:space="preserve">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E02830">
        <w:t>ovladače</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54"/>
      <w:commentRangeStart w:id="55"/>
      <w:commentRangeEnd w:id="54"/>
      <w:r w:rsidR="00FB781A" w:rsidRPr="001F6849">
        <w:rPr>
          <w:rStyle w:val="CommentReference"/>
        </w:rPr>
        <w:commentReference w:id="54"/>
      </w:r>
      <w:commentRangeEnd w:id="55"/>
      <w:r w:rsidR="00080800">
        <w:rPr>
          <w:rStyle w:val="CommentReference"/>
        </w:rPr>
        <w:commentReference w:id="55"/>
      </w:r>
    </w:p>
    <w:p w14:paraId="17C65BD7" w14:textId="25475CDC" w:rsidR="00A25270" w:rsidRPr="001F6849" w:rsidRDefault="00B16D48" w:rsidP="000023D6">
      <w:pPr>
        <w:pStyle w:val="Caption"/>
      </w:pPr>
      <w:r w:rsidRPr="001F6849">
        <w:t xml:space="preserve">Obr. </w:t>
      </w:r>
      <w:r>
        <w:fldChar w:fldCharType="begin"/>
      </w:r>
      <w:r>
        <w:instrText xml:space="preserve"> SEQ Obr. \* ARABIC </w:instrText>
      </w:r>
      <w:r>
        <w:fldChar w:fldCharType="separate"/>
      </w:r>
      <w:r w:rsidR="00E559B3">
        <w:rPr>
          <w:noProof/>
        </w:rPr>
        <w:t>4</w:t>
      </w:r>
      <w:r>
        <w:rPr>
          <w:noProof/>
        </w:rPr>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56" w:author="Jan Horák" w:date="2023-06-15T11:51:00Z"/>
        </w:rPr>
        <w:pPrChange w:id="57" w:author="Jan Horák" w:date="2023-06-15T11:51:00Z">
          <w:pPr>
            <w:pStyle w:val="Heading3"/>
          </w:pPr>
        </w:pPrChange>
      </w:pPr>
      <w:moveFromRangeStart w:id="58" w:author="Jan Horák" w:date="2023-06-15T11:51:00Z" w:name="move137722320"/>
      <w:moveFrom w:id="59" w:author="Jan Horák" w:date="2023-06-15T11:51:00Z">
        <w:r w:rsidRPr="00C17E1F" w:rsidDel="00BC59E7">
          <w:lastRenderedPageBreak/>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60" w:author="Jan Horák" w:date="2023-06-15T11:51:00Z"/>
          <w:i/>
          <w:iCs/>
        </w:rPr>
      </w:pPr>
      <w:moveFrom w:id="61"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62" w:author="Jan Horák" w:date="2023-06-15T11:51:00Z"/>
        </w:rPr>
        <w:pPrChange w:id="63" w:author="Jan Horák" w:date="2023-06-15T11:51:00Z">
          <w:pPr>
            <w:pStyle w:val="Normlnprvnodsazen"/>
            <w:ind w:firstLine="0"/>
          </w:pPr>
        </w:pPrChange>
      </w:pPr>
      <w:moveFrom w:id="64"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65" w:author="Jan Horák" w:date="2023-06-15T11:51:00Z"/>
        </w:rPr>
      </w:pPr>
      <w:moveFrom w:id="66"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58"/>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67" w:name="_Ref154941040"/>
      <w:r>
        <w:rPr>
          <w:lang w:eastAsia="cs-CZ"/>
        </w:rPr>
        <w:t>Výstup – Output</w:t>
      </w:r>
      <w:bookmarkEnd w:id="67"/>
    </w:p>
    <w:p w14:paraId="3B36A6A6" w14:textId="10766824" w:rsidR="00404AA2" w:rsidRDefault="0047600E" w:rsidP="00A955C0">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w:t>
      </w:r>
      <w:proofErr w:type="spellStart"/>
      <w:r w:rsidR="00A955C0" w:rsidRPr="00A955C0">
        <w:rPr>
          <w:rFonts w:cs="Times New Roman"/>
          <w:szCs w:val="24"/>
        </w:rPr>
        <w:t>Çöltekin</w:t>
      </w:r>
      <w:proofErr w:type="spellEnd"/>
      <w:r w:rsidR="00A955C0" w:rsidRPr="00A955C0">
        <w:rPr>
          <w:rFonts w:cs="Times New Roman"/>
          <w:szCs w:val="24"/>
        </w:rPr>
        <w:t xml:space="preserve"> et al. 2020b)</w:t>
      </w:r>
      <w:r w:rsidR="00E3650B" w:rsidRPr="001F6849">
        <w:fldChar w:fldCharType="end"/>
      </w:r>
      <w:r w:rsidR="00A955C0">
        <w:t xml:space="preserve">. </w:t>
      </w:r>
      <w:r w:rsidRPr="001F6849">
        <w:t xml:space="preserve">Ne-imerzní by neměly být 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w:t>
      </w:r>
      <w:r w:rsidR="00AD3309">
        <w:t>ho</w:t>
      </w:r>
      <w:r w:rsidRPr="001F6849">
        <w:t xml:space="preserve">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E02830">
        <w:rPr>
          <w:i/>
          <w:iCs/>
        </w:rPr>
        <w:t xml:space="preserve"> </w:t>
      </w:r>
      <w:r w:rsidR="00E02830">
        <w:rPr>
          <w:i/>
          <w:iCs/>
        </w:rPr>
        <w:fldChar w:fldCharType="begin"/>
      </w:r>
      <w:r w:rsidR="00E02830">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Pr>
          <w:i/>
          <w:iCs/>
        </w:rPr>
        <w:fldChar w:fldCharType="separate"/>
      </w:r>
      <w:r w:rsidR="00E02830" w:rsidRPr="00E02830">
        <w:t>(</w:t>
      </w:r>
      <w:proofErr w:type="spellStart"/>
      <w:r w:rsidR="00E02830" w:rsidRPr="00E02830">
        <w:t>Sherman</w:t>
      </w:r>
      <w:proofErr w:type="spellEnd"/>
      <w:r w:rsidR="00E02830" w:rsidRPr="00E02830">
        <w:t>, Craig 2019)</w:t>
      </w:r>
      <w:r w:rsidR="00E02830">
        <w:rPr>
          <w:i/>
          <w:iCs/>
        </w:rPr>
        <w:fldChar w:fldCharType="end"/>
      </w:r>
      <w:r w:rsidR="00192B15" w:rsidRPr="001F6849">
        <w:t>.</w:t>
      </w:r>
      <w:r w:rsidR="00E02830">
        <w:t xml:space="preserve"> </w:t>
      </w:r>
      <w:r w:rsidR="00A55668">
        <w:t xml:space="preserve">HMD </w:t>
      </w:r>
      <w:r w:rsidR="00A55668" w:rsidRPr="00A55668">
        <w:t>zcela zaplňují zorné pole tím, že jsou obrazovky umístěny velice blízko očím</w:t>
      </w:r>
      <w:r w:rsidR="00192B15" w:rsidRPr="001F6849">
        <w:t xml:space="preserve">.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w:t>
      </w:r>
      <w:r w:rsidR="00A55668" w:rsidRPr="00A55668">
        <w:t xml:space="preserve">Využití konvexních čoček umožňuje, že obrazovka se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0B9666B7" w:rsidR="00192B15" w:rsidRDefault="00192B15" w:rsidP="00404AA2">
      <w:pPr>
        <w:pStyle w:val="Normlnprvnodsazen"/>
      </w:pPr>
      <w:commentRangeStart w:id="68"/>
      <w:commentRangeStart w:id="69"/>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005F78C8">
        <w:t>px</w:t>
      </w:r>
      <w:proofErr w:type="spellEnd"/>
      <w:r w:rsidR="005F78C8">
        <w:t xml:space="preserve"> </w:t>
      </w:r>
      <w:r w:rsidRPr="001F6849">
        <w:t xml:space="preserve">rozlišení na to, aby nebylo možné rozeznat </w:t>
      </w:r>
      <w:r w:rsidR="005F78C8">
        <w:t xml:space="preserve">jednotlivé </w:t>
      </w:r>
      <w:r w:rsidRPr="001F6849">
        <w:t xml:space="preserve">pixely. Tento přístup je však velice výpočetně náročný tudíž, se aplikuje proces, kdy vysoké rozlišení je pouze tam kde je lidské oko aktuálně zaostřeno, k čemuž je však potřeba aby HMD </w:t>
      </w:r>
      <w:r w:rsidR="005F78C8">
        <w:t xml:space="preserve">podporoval </w:t>
      </w:r>
      <w:r w:rsidRPr="001F6849">
        <w:t xml:space="preserve"> </w:t>
      </w:r>
      <w:proofErr w:type="spellStart"/>
      <w:r w:rsidR="005F78C8" w:rsidRPr="005F78C8">
        <w:rPr>
          <w:i/>
          <w:iCs/>
        </w:rPr>
        <w:t>eye</w:t>
      </w:r>
      <w:proofErr w:type="spellEnd"/>
      <w:r w:rsidR="005F78C8" w:rsidRPr="005F78C8">
        <w:rPr>
          <w:i/>
          <w:iCs/>
        </w:rPr>
        <w:t xml:space="preserve"> </w:t>
      </w:r>
      <w:proofErr w:type="spellStart"/>
      <w:r w:rsidR="005F78C8" w:rsidRPr="005F78C8">
        <w:rPr>
          <w:i/>
          <w:iCs/>
        </w:rPr>
        <w:t>tracking</w:t>
      </w:r>
      <w:proofErr w:type="spellEnd"/>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68"/>
      <w:r w:rsidR="00FB781A" w:rsidRPr="001F6849">
        <w:rPr>
          <w:rStyle w:val="CommentReference"/>
          <w:lang w:eastAsia="en-US"/>
        </w:rPr>
        <w:commentReference w:id="68"/>
      </w:r>
      <w:commentRangeEnd w:id="69"/>
      <w:r w:rsidR="005B68D0">
        <w:rPr>
          <w:rStyle w:val="CommentReference"/>
          <w:lang w:eastAsia="en-US"/>
        </w:rPr>
        <w:commentReference w:id="69"/>
      </w:r>
      <w:r w:rsidR="00404AA2" w:rsidRPr="001F6849">
        <w:t xml:space="preserve"> </w:t>
      </w:r>
    </w:p>
    <w:p w14:paraId="619BABF8" w14:textId="60F7421E" w:rsidR="00D221D1" w:rsidRDefault="00A744C1" w:rsidP="00F55C43">
      <w:pPr>
        <w:pStyle w:val="Normlnprvnodsazen"/>
      </w:pPr>
      <w:r>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5F78C8" w:rsidRPr="005F78C8">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5F78C8" w:rsidRPr="005F78C8">
        <w:t>Vstup – Input</w:t>
      </w:r>
      <w:r w:rsidR="005F78C8" w:rsidRPr="005F78C8">
        <w:fldChar w:fldCharType="end"/>
      </w:r>
      <w:r w:rsidR="00D26A67" w:rsidRPr="005F78C8">
        <w:t>).</w:t>
      </w:r>
    </w:p>
    <w:p w14:paraId="6FF2A7DD" w14:textId="4B1EBACD" w:rsidR="00210777" w:rsidRDefault="00210777" w:rsidP="00210777">
      <w:pPr>
        <w:spacing w:after="160"/>
        <w:jc w:val="left"/>
        <w:rPr>
          <w:b/>
          <w:iCs/>
          <w:color w:val="000000" w:themeColor="text1"/>
          <w:sz w:val="20"/>
          <w:szCs w:val="18"/>
        </w:rPr>
      </w:pPr>
      <w:r>
        <w:rPr>
          <w:b/>
          <w:iCs/>
          <w:color w:val="000000" w:themeColor="text1"/>
          <w:sz w:val="20"/>
          <w:szCs w:val="18"/>
        </w:rPr>
        <w:br w:type="page"/>
      </w:r>
    </w:p>
    <w:p w14:paraId="3AA10B76" w14:textId="31672CF2" w:rsidR="00B972DB" w:rsidRDefault="00B972DB" w:rsidP="00341FBE">
      <w:pPr>
        <w:pStyle w:val="CaptionTabs"/>
      </w:pPr>
      <w:r>
        <w:lastRenderedPageBreak/>
        <w:t xml:space="preserve">Tab. </w:t>
      </w:r>
      <w:r>
        <w:fldChar w:fldCharType="begin"/>
      </w:r>
      <w:r>
        <w:instrText xml:space="preserve"> SEQ Tab. \* ARABIC </w:instrText>
      </w:r>
      <w:r>
        <w:fldChar w:fldCharType="separate"/>
      </w:r>
      <w:r w:rsidR="00364E60">
        <w:rPr>
          <w:noProof/>
        </w:rPr>
        <w:t>1</w:t>
      </w:r>
      <w:r>
        <w:rPr>
          <w:noProof/>
        </w:rP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Náze</w:t>
            </w:r>
            <w:proofErr w:type="spellEnd"/>
            <w:r w:rsidRPr="006A7781">
              <w:rPr>
                <w:rFonts w:eastAsia="Times New Roman" w:cs="Calibri"/>
                <w:b/>
                <w:bCs/>
                <w:color w:val="000000"/>
                <w:sz w:val="18"/>
                <w:szCs w:val="18"/>
                <w:lang w:val="en-US"/>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Typ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Rok</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výroby</w:t>
            </w:r>
            <w:proofErr w:type="spellEnd"/>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Rozlišení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na</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oko</w:t>
            </w:r>
            <w:proofErr w:type="spellEnd"/>
            <w:r w:rsidRPr="006A7781">
              <w:rPr>
                <w:rFonts w:eastAsia="Times New Roman" w:cs="Calibri"/>
                <w:b/>
                <w:bCs/>
                <w:color w:val="000000"/>
                <w:sz w:val="18"/>
                <w:szCs w:val="18"/>
                <w:lang w:val="en-US"/>
              </w:rPr>
              <w:t>]</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Obnovovací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frekvence</w:t>
            </w:r>
            <w:proofErr w:type="spellEnd"/>
            <w:r w:rsidRPr="006A7781">
              <w:rPr>
                <w:rFonts w:eastAsia="Times New Roman" w:cs="Calibri"/>
                <w:b/>
                <w:bCs/>
                <w:color w:val="000000"/>
                <w:sz w:val="18"/>
                <w:szCs w:val="18"/>
                <w:lang w:val="en-US"/>
              </w:rPr>
              <w:t xml:space="preserv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Ovladače</w:t>
            </w:r>
            <w:proofErr w:type="spellEnd"/>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Neznámý</w:t>
            </w:r>
            <w:proofErr w:type="spellEnd"/>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r w:rsidRPr="006A7781">
              <w:rPr>
                <w:rFonts w:eastAsia="Times New Roman" w:cs="Calibri"/>
                <w:color w:val="000000"/>
                <w:sz w:val="18"/>
                <w:szCs w:val="18"/>
                <w:lang w:val="en-US"/>
              </w:rPr>
              <w:t xml:space="preser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Pimax</w:t>
            </w:r>
            <w:proofErr w:type="spellEnd"/>
            <w:r w:rsidRPr="006A7781">
              <w:rPr>
                <w:rFonts w:eastAsia="Times New Roman" w:cs="Calibri"/>
                <w:color w:val="000000"/>
                <w:sz w:val="18"/>
                <w:szCs w:val="18"/>
                <w:lang w:val="en-US"/>
              </w:rPr>
              <w:t xml:space="preserve">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PlayStation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bl>
    <w:p w14:paraId="061B6AE4" w14:textId="18473803" w:rsidR="000E53C2" w:rsidRDefault="00CD0161" w:rsidP="009323BA">
      <w:pPr>
        <w:pStyle w:val="Heading3"/>
      </w:pPr>
      <w:bookmarkStart w:id="70" w:name="_Ref154959378"/>
      <w:r>
        <w:t>Vstup – Input</w:t>
      </w:r>
      <w:bookmarkEnd w:id="70"/>
    </w:p>
    <w:p w14:paraId="7ADE2B22" w14:textId="2B714624" w:rsidR="007160C1" w:rsidRPr="001F6849" w:rsidRDefault="005D6E09" w:rsidP="000E53C2">
      <w:commentRangeStart w:id="71"/>
      <w:commentRangeStart w:id="72"/>
      <w:commentRangeEnd w:id="71"/>
      <w:r w:rsidRPr="001F6849">
        <w:rPr>
          <w:rStyle w:val="CommentReference"/>
        </w:rPr>
        <w:commentReference w:id="71"/>
      </w:r>
      <w:commentRangeEnd w:id="72"/>
      <w:r w:rsidR="00E22988" w:rsidRPr="001F6849">
        <w:rPr>
          <w:rStyle w:val="CommentReference"/>
        </w:rPr>
        <w:commentReference w:id="7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F11FD9" w:rsidRPr="001F6849">
        <w:fldChar w:fldCharType="separate"/>
      </w:r>
      <w:r w:rsidR="006A7781" w:rsidRPr="006A7781">
        <w:rPr>
          <w:rFonts w:cs="Times New Roman"/>
          <w:szCs w:val="24"/>
        </w:rPr>
        <w:t>(</w:t>
      </w:r>
      <w:proofErr w:type="spellStart"/>
      <w:r w:rsidR="006A7781" w:rsidRPr="006A7781">
        <w:rPr>
          <w:rFonts w:cs="Times New Roman"/>
          <w:szCs w:val="24"/>
        </w:rPr>
        <w:t>Çöltekin</w:t>
      </w:r>
      <w:proofErr w:type="spellEnd"/>
      <w:r w:rsidR="006A7781" w:rsidRPr="006A7781">
        <w:rPr>
          <w:rFonts w:cs="Times New Roman"/>
          <w:szCs w:val="24"/>
        </w:rPr>
        <w:t xml:space="preserve"> et al. 2020b)</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210777">
        <w:t xml:space="preserve">IMU - </w:t>
      </w:r>
      <w:r w:rsidR="00210777">
        <w:rPr>
          <w:i/>
          <w:iCs/>
          <w:lang w:val="en-US"/>
        </w:rPr>
        <w:t>i</w:t>
      </w:r>
      <w:r w:rsidR="00B23419" w:rsidRPr="00210777">
        <w:rPr>
          <w:i/>
          <w:iCs/>
          <w:lang w:val="en-US"/>
        </w:rPr>
        <w:t>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210777">
        <w:rPr>
          <w:b/>
          <w:bCs/>
        </w:rPr>
        <w:t>Smyslové orgány uživatele</w:t>
      </w:r>
      <w:r w:rsidRPr="001F6849">
        <w:t xml:space="preserv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210777">
        <w:rPr>
          <w:b/>
          <w:bCs/>
        </w:rPr>
        <w:t>Ostatní části těla</w:t>
      </w:r>
      <w:r w:rsidRPr="001F6849">
        <w:t xml:space="preserve"> – obličej, ruce aj.</w:t>
      </w:r>
    </w:p>
    <w:p w14:paraId="31048422" w14:textId="3C85692A" w:rsidR="00E12F85" w:rsidRPr="001F6849" w:rsidRDefault="001E0F8C" w:rsidP="00E12F85">
      <w:pPr>
        <w:pStyle w:val="ListParagraph"/>
        <w:numPr>
          <w:ilvl w:val="0"/>
          <w:numId w:val="10"/>
        </w:numPr>
      </w:pPr>
      <w:r w:rsidRPr="00210777">
        <w:rPr>
          <w:b/>
          <w:bCs/>
        </w:rPr>
        <w:t>Okolní prostředí</w:t>
      </w:r>
      <w:r w:rsidRPr="001F6849">
        <w:t xml:space="preserve"> – reálné objekty v okolí uživatele</w:t>
      </w:r>
    </w:p>
    <w:p w14:paraId="2B8E30EC" w14:textId="339C9218" w:rsidR="00F93097" w:rsidRDefault="00E12F85" w:rsidP="00210777">
      <w:pPr>
        <w:pStyle w:val="Normlnprvnodsazen"/>
        <w:rPr>
          <w:lang w:eastAsia="en-US"/>
        </w:rPr>
      </w:pPr>
      <w:r w:rsidRPr="001F6849">
        <w:rPr>
          <w:lang w:eastAsia="en-US"/>
        </w:rPr>
        <w:lastRenderedPageBreak/>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r w:rsidR="00F93097">
        <w:rPr>
          <w:lang w:eastAsia="en-US"/>
        </w:rPr>
        <w:t xml:space="preserve">Návazně na výše zmíněné kategorie zobrazovacích zařízení je možné vytvořit dělení dle VR hardwarem poskytnutých </w:t>
      </w:r>
      <w:proofErr w:type="spellStart"/>
      <w:r w:rsidR="00F93097">
        <w:rPr>
          <w:lang w:eastAsia="en-US"/>
        </w:rPr>
        <w:t>DoF</w:t>
      </w:r>
      <w:proofErr w:type="spellEnd"/>
      <w:r w:rsidR="00F93097">
        <w:rPr>
          <w:lang w:eastAsia="en-US"/>
        </w:rPr>
        <w:t xml:space="preserve">, které </w:t>
      </w:r>
      <w:r w:rsidR="006B71AC">
        <w:rPr>
          <w:lang w:eastAsia="en-US"/>
        </w:rPr>
        <w:t>odpovídá</w:t>
      </w:r>
      <w:r w:rsidR="00F93097">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sidRPr="00022377">
        <w:rPr>
          <w:rStyle w:val="FootnoteReference"/>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210777">
      <w:pPr>
        <w:pStyle w:val="PICTURES"/>
      </w:pPr>
      <w:r w:rsidRPr="001F6849">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44414A9" w:rsidR="006B5504" w:rsidRDefault="006B5504" w:rsidP="000023D6">
      <w:pPr>
        <w:pStyle w:val="Caption"/>
      </w:pPr>
      <w:r w:rsidRPr="001F6849">
        <w:t xml:space="preserve">Obr. </w:t>
      </w:r>
      <w:r>
        <w:fldChar w:fldCharType="begin"/>
      </w:r>
      <w:r>
        <w:instrText xml:space="preserve"> SEQ Obr. \* ARABIC </w:instrText>
      </w:r>
      <w:r>
        <w:fldChar w:fldCharType="separate"/>
      </w:r>
      <w:r w:rsidR="00E559B3">
        <w:rPr>
          <w:noProof/>
        </w:rPr>
        <w:t>7</w:t>
      </w:r>
      <w:r>
        <w:rPr>
          <w:noProof/>
        </w:rPr>
        <w:fldChar w:fldCharType="end"/>
      </w:r>
      <w:r w:rsidRPr="001F6849">
        <w:t xml:space="preserve"> Stupně volnosti – </w:t>
      </w:r>
      <w:proofErr w:type="spellStart"/>
      <w:r w:rsidRPr="003B1D9A">
        <w:rPr>
          <w:i/>
        </w:rPr>
        <w:t>Degrees</w:t>
      </w:r>
      <w:proofErr w:type="spellEnd"/>
      <w:r w:rsidRPr="003B1D9A">
        <w:rPr>
          <w:i/>
        </w:rPr>
        <w:t xml:space="preserve"> </w:t>
      </w:r>
      <w:proofErr w:type="spellStart"/>
      <w:r w:rsidRPr="003B1D9A">
        <w:rPr>
          <w:i/>
        </w:rPr>
        <w:t>of</w:t>
      </w:r>
      <w:proofErr w:type="spellEnd"/>
      <w:r w:rsidRPr="003B1D9A">
        <w:rPr>
          <w:i/>
        </w:rPr>
        <w:t xml:space="preserve"> </w:t>
      </w:r>
      <w:proofErr w:type="spellStart"/>
      <w:r w:rsidR="003B1D9A">
        <w:rPr>
          <w:i/>
        </w:rPr>
        <w:t>F</w:t>
      </w:r>
      <w:r w:rsidRPr="003B1D9A">
        <w:rPr>
          <w:i/>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56596CF6"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w:t>
      </w:r>
      <w:r w:rsidR="00210777">
        <w:rPr>
          <w:lang w:eastAsia="en-US"/>
        </w:rPr>
        <w:t xml:space="preserve">u </w:t>
      </w:r>
      <w:r w:rsidR="007C35E4">
        <w:rPr>
          <w:lang w:eastAsia="en-US"/>
        </w:rPr>
        <w:lastRenderedPageBreak/>
        <w:t>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210777">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210777">
        <w:rPr>
          <w:lang w:eastAsia="en-US"/>
        </w:rPr>
        <w:t>např. pohyb joystickem na ovladači</w:t>
      </w:r>
      <w:r w:rsidR="007C35E4">
        <w:rPr>
          <w:lang w:eastAsia="en-US"/>
        </w:rPr>
        <w:t>)</w:t>
      </w:r>
      <w:r w:rsidR="00EA6697">
        <w:rPr>
          <w:lang w:eastAsia="en-US"/>
        </w:rPr>
        <w:t xml:space="preserve"> </w:t>
      </w:r>
      <w:r w:rsidR="00210777">
        <w:rPr>
          <w:lang w:eastAsia="en-US"/>
        </w:rPr>
        <w:t>namísto pouhého</w:t>
      </w:r>
      <w:r w:rsidR="00EA6697">
        <w:rPr>
          <w:lang w:eastAsia="en-US"/>
        </w:rPr>
        <w:t xml:space="preserve">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210777">
        <w:rPr>
          <w:lang w:eastAsia="en-US"/>
        </w:rPr>
        <w:fldChar w:fldCharType="begin"/>
      </w:r>
      <w:r w:rsidR="00210777">
        <w:rPr>
          <w:lang w:eastAsia="en-US"/>
        </w:rPr>
        <w:instrText xml:space="preserve"> REF _Ref154993383 \h </w:instrText>
      </w:r>
      <w:r w:rsidR="00210777">
        <w:rPr>
          <w:lang w:eastAsia="en-US"/>
        </w:rPr>
      </w:r>
      <w:r w:rsidR="00210777">
        <w:rPr>
          <w:lang w:eastAsia="en-US"/>
        </w:rPr>
        <w:fldChar w:fldCharType="separate"/>
      </w:r>
      <w:r w:rsidR="00210777">
        <w:t xml:space="preserve">Obr. </w:t>
      </w:r>
      <w:r w:rsidR="00210777">
        <w:rPr>
          <w:noProof/>
        </w:rPr>
        <w:t>8</w:t>
      </w:r>
      <w:r w:rsidR="00210777">
        <w:rPr>
          <w:lang w:eastAsia="en-US"/>
        </w:rPr>
        <w:fldChar w:fldCharType="end"/>
      </w:r>
      <w:r w:rsidR="00CC6079" w:rsidRPr="00210777">
        <w:rPr>
          <w:lang w:eastAsia="en-US"/>
        </w:rPr>
        <w:t>.</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210777">
        <w:rPr>
          <w:lang w:eastAsia="en-US"/>
        </w:rPr>
        <w:t xml:space="preserve">kinetóze. </w:t>
      </w:r>
      <w:r w:rsidR="00342747" w:rsidRPr="00210777">
        <w:rPr>
          <w:lang w:eastAsia="en-US"/>
        </w:rPr>
        <w:t>(viz.</w:t>
      </w:r>
      <w:r w:rsidR="00210777">
        <w:rPr>
          <w:lang w:eastAsia="en-US"/>
        </w:rPr>
        <w:t xml:space="preserve"> kap. </w:t>
      </w:r>
      <w:r w:rsidR="00210777">
        <w:rPr>
          <w:lang w:eastAsia="en-US"/>
        </w:rPr>
        <w:fldChar w:fldCharType="begin"/>
      </w:r>
      <w:r w:rsidR="00210777">
        <w:rPr>
          <w:lang w:eastAsia="en-US"/>
        </w:rPr>
        <w:instrText xml:space="preserve"> REF _Ref154993503 \w \h </w:instrText>
      </w:r>
      <w:r w:rsidR="00210777">
        <w:rPr>
          <w:lang w:eastAsia="en-US"/>
        </w:rPr>
      </w:r>
      <w:r w:rsidR="00210777">
        <w:rPr>
          <w:lang w:eastAsia="en-US"/>
        </w:rPr>
        <w:fldChar w:fldCharType="separate"/>
      </w:r>
      <w:r w:rsidR="00210777">
        <w:rPr>
          <w:lang w:eastAsia="en-US"/>
        </w:rPr>
        <w:t>3.4.2</w:t>
      </w:r>
      <w:r w:rsidR="00210777">
        <w:rPr>
          <w:lang w:eastAsia="en-US"/>
        </w:rPr>
        <w:fldChar w:fldCharType="end"/>
      </w:r>
      <w:r w:rsidR="00210777">
        <w:rPr>
          <w:lang w:eastAsia="en-US"/>
        </w:rPr>
        <w:t xml:space="preserve"> </w:t>
      </w:r>
      <w:r w:rsidR="00210777">
        <w:rPr>
          <w:lang w:eastAsia="en-US"/>
        </w:rPr>
        <w:fldChar w:fldCharType="begin"/>
      </w:r>
      <w:r w:rsidR="00210777">
        <w:rPr>
          <w:lang w:eastAsia="en-US"/>
        </w:rPr>
        <w:instrText xml:space="preserve"> REF _Ref154993503 \h </w:instrText>
      </w:r>
      <w:r w:rsidR="00210777">
        <w:rPr>
          <w:lang w:eastAsia="en-US"/>
        </w:rPr>
      </w:r>
      <w:r w:rsidR="00210777">
        <w:rPr>
          <w:lang w:eastAsia="en-US"/>
        </w:rPr>
        <w:fldChar w:fldCharType="separate"/>
      </w:r>
      <w:r w:rsidR="00210777" w:rsidRPr="001F6849">
        <w:t>Percepce pohybu</w:t>
      </w:r>
      <w:r w:rsidR="00210777">
        <w:rPr>
          <w:lang w:eastAsia="en-US"/>
        </w:rPr>
        <w:fldChar w:fldCharType="end"/>
      </w:r>
      <w:r w:rsidR="00342747" w:rsidRPr="00210777">
        <w:rPr>
          <w:lang w:eastAsia="en-US"/>
        </w:rPr>
        <w:t>).</w:t>
      </w:r>
    </w:p>
    <w:p w14:paraId="1339222B" w14:textId="25C8F131" w:rsidR="00CC6079" w:rsidRDefault="00F80471" w:rsidP="00CB232A">
      <w:pPr>
        <w:pStyle w:val="PICTURES"/>
      </w:pPr>
      <w:r>
        <w:drawing>
          <wp:inline distT="0" distB="0" distL="0" distR="0" wp14:anchorId="28D9AEC2" wp14:editId="0F829BEC">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CCCE6BB" w:rsidR="006B71AC" w:rsidRPr="00A55668" w:rsidRDefault="00CC6079" w:rsidP="000023D6">
      <w:pPr>
        <w:pStyle w:val="Caption"/>
      </w:pPr>
      <w:bookmarkStart w:id="73" w:name="_Ref154993383"/>
      <w:r>
        <w:t xml:space="preserve">Obr. </w:t>
      </w:r>
      <w:r>
        <w:fldChar w:fldCharType="begin"/>
      </w:r>
      <w:r>
        <w:instrText xml:space="preserve"> SEQ Obr. \* ARABIC </w:instrText>
      </w:r>
      <w:r>
        <w:fldChar w:fldCharType="separate"/>
      </w:r>
      <w:r w:rsidR="00E559B3">
        <w:rPr>
          <w:noProof/>
        </w:rPr>
        <w:t>8</w:t>
      </w:r>
      <w:r>
        <w:rPr>
          <w:noProof/>
        </w:rPr>
        <w:fldChar w:fldCharType="end"/>
      </w:r>
      <w:bookmarkEnd w:id="73"/>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4F8135C3"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25ADA830" w14:textId="77777777" w:rsidR="00FF50DD" w:rsidRDefault="00DA2CF1" w:rsidP="00724435">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p>
    <w:p w14:paraId="2B053EDA" w14:textId="77777777" w:rsidR="00FF50DD" w:rsidRPr="00FF50DD" w:rsidRDefault="00733285" w:rsidP="00FF50DD">
      <w:pPr>
        <w:pStyle w:val="Normlnprvnodsazen"/>
        <w:numPr>
          <w:ilvl w:val="0"/>
          <w:numId w:val="81"/>
        </w:numPr>
        <w:rPr>
          <w:color w:val="000000" w:themeColor="text1"/>
        </w:rPr>
      </w:pPr>
      <w:r w:rsidRPr="0093570D">
        <w:rPr>
          <w:b/>
          <w:bCs/>
          <w:color w:val="000000" w:themeColor="text1"/>
        </w:rPr>
        <w:t>Metrické</w:t>
      </w:r>
      <w:r w:rsidRPr="004A6BEA">
        <w:rPr>
          <w:color w:val="000000" w:themeColor="text1"/>
        </w:rPr>
        <w:t xml:space="preserve"> – pohyby jsou snímány v prostoru (různé úrovně </w:t>
      </w:r>
      <w:proofErr w:type="spellStart"/>
      <w:r w:rsidRPr="004A6BEA">
        <w:rPr>
          <w:color w:val="000000" w:themeColor="text1"/>
        </w:rPr>
        <w:t>DoF</w:t>
      </w:r>
      <w:proofErr w:type="spellEnd"/>
      <w:r w:rsidRPr="004A6BEA">
        <w:rPr>
          <w:color w:val="000000" w:themeColor="text1"/>
        </w:rPr>
        <w:t xml:space="preserve"> – myš: 2, HMD kontrolér: 6, snímání rukou: 6 atd.), popř. joystick umístěný na kontroléru.</w:t>
      </w:r>
      <w:r w:rsidR="0093570D">
        <w:t xml:space="preserve"> </w:t>
      </w:r>
    </w:p>
    <w:p w14:paraId="0130FCEC" w14:textId="32771EDC" w:rsidR="00FF50DD" w:rsidRDefault="00733285" w:rsidP="00FF50DD">
      <w:pPr>
        <w:pStyle w:val="Normlnprvnodsazen"/>
        <w:numPr>
          <w:ilvl w:val="0"/>
          <w:numId w:val="81"/>
        </w:numPr>
        <w:rPr>
          <w:color w:val="000000" w:themeColor="text1"/>
        </w:rPr>
      </w:pPr>
      <w:r w:rsidRPr="0093570D">
        <w:rPr>
          <w:b/>
          <w:bCs/>
          <w:color w:val="000000" w:themeColor="text1"/>
        </w:rPr>
        <w:t>Binární</w:t>
      </w:r>
      <w:r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w:t>
      </w:r>
      <w:r w:rsidR="00724435" w:rsidRPr="00FF50DD">
        <w:rPr>
          <w:color w:val="000000" w:themeColor="text1"/>
        </w:rPr>
        <w:t xml:space="preserve">API (viz. </w:t>
      </w:r>
      <w:r w:rsidR="00FF50DD">
        <w:rPr>
          <w:color w:val="000000" w:themeColor="text1"/>
        </w:rPr>
        <w:t xml:space="preserve">kap. </w:t>
      </w:r>
      <w:r w:rsidR="00FF50DD">
        <w:rPr>
          <w:color w:val="000000" w:themeColor="text1"/>
        </w:rPr>
        <w:fldChar w:fldCharType="begin"/>
      </w:r>
      <w:r w:rsidR="00FF50DD">
        <w:rPr>
          <w:color w:val="000000" w:themeColor="text1"/>
        </w:rPr>
        <w:instrText xml:space="preserve"> REF _Ref154993681 \w \h </w:instrText>
      </w:r>
      <w:r w:rsidR="00FF50DD">
        <w:rPr>
          <w:color w:val="000000" w:themeColor="text1"/>
        </w:rPr>
      </w:r>
      <w:r w:rsidR="00FF50DD">
        <w:rPr>
          <w:color w:val="000000" w:themeColor="text1"/>
        </w:rPr>
        <w:fldChar w:fldCharType="separate"/>
      </w:r>
      <w:r w:rsidR="00FF50DD">
        <w:rPr>
          <w:color w:val="000000" w:themeColor="text1"/>
        </w:rPr>
        <w:t>4.2.1</w:t>
      </w:r>
      <w:r w:rsidR="00FF50DD">
        <w:rPr>
          <w:color w:val="000000" w:themeColor="text1"/>
        </w:rPr>
        <w:fldChar w:fldCharType="end"/>
      </w:r>
      <w:r w:rsidR="00FF50DD">
        <w:rPr>
          <w:color w:val="000000" w:themeColor="text1"/>
        </w:rPr>
        <w:t xml:space="preserve"> </w:t>
      </w:r>
      <w:r w:rsidR="00FF50DD">
        <w:rPr>
          <w:color w:val="000000" w:themeColor="text1"/>
        </w:rPr>
        <w:fldChar w:fldCharType="begin"/>
      </w:r>
      <w:r w:rsidR="00FF50DD">
        <w:rPr>
          <w:color w:val="000000" w:themeColor="text1"/>
        </w:rPr>
        <w:instrText xml:space="preserve"> REF _Ref154993681 \h </w:instrText>
      </w:r>
      <w:r w:rsidR="00FF50DD">
        <w:rPr>
          <w:color w:val="000000" w:themeColor="text1"/>
        </w:rPr>
      </w:r>
      <w:r w:rsidR="00FF50DD">
        <w:rPr>
          <w:color w:val="000000" w:themeColor="text1"/>
        </w:rPr>
        <w:fldChar w:fldCharType="separate"/>
      </w:r>
      <w:r w:rsidR="00FF50DD" w:rsidRPr="001F6849">
        <w:t xml:space="preserve">Web </w:t>
      </w:r>
      <w:proofErr w:type="spellStart"/>
      <w:r w:rsidR="00FF50DD" w:rsidRPr="001F6849">
        <w:t>APIs</w:t>
      </w:r>
      <w:proofErr w:type="spellEnd"/>
      <w:r w:rsidR="00FF50DD">
        <w:rPr>
          <w:color w:val="000000" w:themeColor="text1"/>
        </w:rPr>
        <w:fldChar w:fldCharType="end"/>
      </w:r>
      <w:r w:rsidR="00724435" w:rsidRPr="00FF50DD">
        <w:rPr>
          <w:color w:val="000000" w:themeColor="text1"/>
        </w:rPr>
        <w:t>).</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144CB6CB" w14:textId="77777777" w:rsidR="00FF50DD" w:rsidRDefault="00724435" w:rsidP="00FF50DD">
      <w:pPr>
        <w:pStyle w:val="Normlnprvnodsazen"/>
        <w:numPr>
          <w:ilvl w:val="1"/>
          <w:numId w:val="81"/>
        </w:numPr>
        <w:rPr>
          <w:color w:val="000000" w:themeColor="text1"/>
        </w:rPr>
      </w:pPr>
      <w:r w:rsidRPr="00FF50DD">
        <w:rPr>
          <w:b/>
          <w:bCs/>
          <w:color w:val="000000" w:themeColor="text1"/>
        </w:rPr>
        <w:t>Zaměření (</w:t>
      </w:r>
      <w:proofErr w:type="spellStart"/>
      <w:r w:rsidRPr="00FF50DD">
        <w:rPr>
          <w:b/>
          <w:bCs/>
          <w:i/>
          <w:iCs/>
          <w:color w:val="000000" w:themeColor="text1"/>
        </w:rPr>
        <w:t>targeting</w:t>
      </w:r>
      <w:proofErr w:type="spellEnd"/>
      <w:r w:rsidRPr="00FF50DD">
        <w:rPr>
          <w:b/>
          <w:bCs/>
          <w:color w:val="000000" w:themeColor="text1"/>
        </w:rPr>
        <w:t xml:space="preserve">) </w:t>
      </w:r>
      <w:r w:rsidRPr="00FF50DD">
        <w:rPr>
          <w:color w:val="000000" w:themeColor="text1"/>
        </w:rPr>
        <w:t xml:space="preserve">– Specifikace bodu ve </w:t>
      </w:r>
      <w:r w:rsidR="00672AF9" w:rsidRPr="00FF50DD">
        <w:rPr>
          <w:color w:val="000000" w:themeColor="text1"/>
        </w:rPr>
        <w:t>virtuálním</w:t>
      </w:r>
      <w:r w:rsidRPr="00FF50DD">
        <w:rPr>
          <w:color w:val="000000" w:themeColor="text1"/>
        </w:rPr>
        <w:t xml:space="preserve"> prostoru uživatelským vstupem, tedy dotykem obrazovky, sledování očí, popř. použití joysticku.</w:t>
      </w:r>
      <w:r w:rsidR="00672AF9" w:rsidRPr="00FF50DD">
        <w:rPr>
          <w:color w:val="000000" w:themeColor="text1"/>
        </w:rPr>
        <w:t>)</w:t>
      </w:r>
    </w:p>
    <w:p w14:paraId="73B9238E" w14:textId="16CB6775" w:rsidR="00947531" w:rsidRPr="00FF50DD" w:rsidRDefault="00724435" w:rsidP="00FF50DD">
      <w:pPr>
        <w:pStyle w:val="Normlnprvnodsazen"/>
        <w:numPr>
          <w:ilvl w:val="1"/>
          <w:numId w:val="81"/>
        </w:numPr>
        <w:rPr>
          <w:color w:val="000000" w:themeColor="text1"/>
        </w:rPr>
      </w:pPr>
      <w:r w:rsidRPr="00FF50DD">
        <w:rPr>
          <w:b/>
          <w:bCs/>
          <w:color w:val="000000" w:themeColor="text1"/>
        </w:rPr>
        <w:t>Akce (</w:t>
      </w:r>
      <w:proofErr w:type="spellStart"/>
      <w:r w:rsidRPr="00FF50DD">
        <w:rPr>
          <w:b/>
          <w:bCs/>
          <w:i/>
          <w:iCs/>
          <w:color w:val="000000" w:themeColor="text1"/>
        </w:rPr>
        <w:t>action</w:t>
      </w:r>
      <w:proofErr w:type="spellEnd"/>
      <w:r w:rsidRPr="00FF50DD">
        <w:rPr>
          <w:b/>
          <w:bCs/>
          <w:color w:val="000000" w:themeColor="text1"/>
        </w:rPr>
        <w:t xml:space="preserve">) </w:t>
      </w:r>
      <w:r w:rsidRPr="00FF50DD">
        <w:rPr>
          <w:color w:val="000000" w:themeColor="text1"/>
          <w:lang w:val="en-US"/>
        </w:rPr>
        <w:t xml:space="preserve">– </w:t>
      </w:r>
      <w:r w:rsidRPr="00FF50DD">
        <w:rPr>
          <w:color w:val="000000" w:themeColor="text1"/>
        </w:rPr>
        <w:t>Jedná se o stlačení tlačítka, popř. jiná binární operace.</w:t>
      </w:r>
      <w:r w:rsidRPr="00FF50DD">
        <w:rPr>
          <w:color w:val="000000" w:themeColor="text1"/>
          <w:lang w:val="en-US"/>
        </w:rPr>
        <w:t xml:space="preserve"> </w:t>
      </w:r>
    </w:p>
    <w:p w14:paraId="4C3C04AD" w14:textId="7D247401" w:rsidR="00081BEF" w:rsidRDefault="00BB0775" w:rsidP="00647ED4">
      <w:pPr>
        <w:pStyle w:val="Normlnprvnodsazen"/>
      </w:pPr>
      <w:r w:rsidRPr="00645171">
        <w:lastRenderedPageBreak/>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xml:space="preserve">. </w:t>
      </w:r>
      <w:r w:rsidR="00FF50DD">
        <w:t xml:space="preserve">Za účelem zahrnutí zařízení bez HMD ovladačů je vhodné </w:t>
      </w:r>
      <w:r w:rsidR="00645171" w:rsidRPr="00645171">
        <w:t>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w:t>
      </w:r>
      <w:r w:rsidR="00FF50DD">
        <w:t xml:space="preserve">v podobě virtuálních model </w:t>
      </w:r>
      <w:r w:rsidR="00947531">
        <w:t>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CB232A">
      <w:pPr>
        <w:pStyle w:val="PICTURES"/>
      </w:pPr>
      <w: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3913DDC4" w:rsidR="00CB232A" w:rsidRDefault="001100A3" w:rsidP="000023D6">
      <w:pPr>
        <w:pStyle w:val="Caption"/>
      </w:pPr>
      <w:r>
        <w:t xml:space="preserve">Obr. </w:t>
      </w:r>
      <w:r>
        <w:fldChar w:fldCharType="begin"/>
      </w:r>
      <w:r>
        <w:instrText xml:space="preserve"> SEQ Obr. \* ARABIC </w:instrText>
      </w:r>
      <w:r>
        <w:fldChar w:fldCharType="separate"/>
      </w:r>
      <w:r w:rsidR="00E559B3">
        <w:rPr>
          <w:noProof/>
        </w:rPr>
        <w:t>9</w:t>
      </w:r>
      <w:r>
        <w:rPr>
          <w:noProof/>
        </w:rP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3FB6084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186696A8" w14:textId="77777777" w:rsidR="00CB232A" w:rsidRDefault="00CB232A" w:rsidP="00CB232A">
      <w:pPr>
        <w:pStyle w:val="Normlnprvnodsazen"/>
        <w:ind w:firstLine="0"/>
      </w:pPr>
    </w:p>
    <w:p w14:paraId="084B4F56" w14:textId="3D1871E7" w:rsidR="00DD2072" w:rsidRDefault="00DD2072" w:rsidP="00DD2072">
      <w:pPr>
        <w:pStyle w:val="Normlnprvnodsazen"/>
        <w:numPr>
          <w:ilvl w:val="0"/>
          <w:numId w:val="57"/>
        </w:numPr>
        <w:rPr>
          <w:lang w:eastAsia="en-US"/>
        </w:rPr>
      </w:pPr>
      <w:r>
        <w:rPr>
          <w:lang w:eastAsia="en-US"/>
        </w:rPr>
        <w:lastRenderedPageBreak/>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BACD76A"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w:t>
      </w:r>
      <w:r w:rsidR="00CB232A">
        <w:rPr>
          <w:lang w:eastAsia="en-US"/>
        </w:rPr>
        <w:t xml:space="preserve">např. </w:t>
      </w:r>
      <w:r>
        <w:rPr>
          <w:lang w:eastAsia="en-US"/>
        </w:rPr>
        <w:t xml:space="preserve">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w:t>
      </w:r>
      <w:r w:rsidR="00CB232A">
        <w:rPr>
          <w:lang w:eastAsia="en-US"/>
        </w:rPr>
        <w:t xml:space="preserve">pomocí </w:t>
      </w:r>
      <w:r w:rsidR="000D4A30">
        <w:rPr>
          <w:lang w:eastAsia="en-US"/>
        </w:rPr>
        <w:t>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74" w:author="Jan Horák" w:date="2023-06-15T11:51:00Z"/>
          <w:lang w:val="cs-CZ"/>
        </w:rPr>
      </w:pPr>
      <w:r w:rsidRPr="001F6849">
        <w:rPr>
          <w:lang w:val="cs-CZ"/>
        </w:rPr>
        <w:t>Percepce</w:t>
      </w:r>
    </w:p>
    <w:p w14:paraId="71DD0F4C" w14:textId="158EA77F" w:rsidR="00BA4D29" w:rsidRPr="001F6849" w:rsidRDefault="00BC59E7" w:rsidP="003B1D9A">
      <w:pPr>
        <w:pStyle w:val="Normlnprvnodsazen"/>
        <w:ind w:firstLine="0"/>
        <w:rPr>
          <w:lang w:eastAsia="en-US"/>
        </w:rPr>
      </w:pPr>
      <w:moveToRangeStart w:id="75" w:author="Jan Horák" w:date="2023-06-15T11:51:00Z" w:name="move137722320"/>
      <w:moveTo w:id="7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77" w:author="Jan Horák" w:date="2023-06-15T11:51:00Z">
        <w:r w:rsidRPr="001F6849">
          <w:rPr>
            <w:lang w:eastAsia="en-US"/>
          </w:rPr>
          <w:t>, proto je nutné rozumět procesu vnímání (percepce)</w:t>
        </w:r>
      </w:moveTo>
      <w:r w:rsidR="00CB232A">
        <w:rPr>
          <w:lang w:eastAsia="en-US"/>
        </w:rPr>
        <w:t xml:space="preserve"> </w:t>
      </w:r>
      <w:moveTo w:id="78" w:author="Jan Horák" w:date="2023-06-15T11:51:00Z">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7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w:t>
      </w:r>
      <w:r w:rsidR="00CB232A">
        <w:t xml:space="preserve"> (</w:t>
      </w:r>
      <w:r w:rsidR="00421AD6" w:rsidRPr="001F6849">
        <w:t>inicializované podněty ze smyslových orgánů</w:t>
      </w:r>
      <w:r w:rsidR="00CB232A">
        <w:t>)</w:t>
      </w:r>
      <w:r w:rsidR="00341FBE">
        <w:t xml:space="preserve">. </w:t>
      </w:r>
      <w:r w:rsidR="00421AD6" w:rsidRPr="001F6849">
        <w:t xml:space="preserve">Více počitků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Pr="00CB232A" w:rsidRDefault="00A37799" w:rsidP="00EB2A0C">
      <w:pPr>
        <w:pStyle w:val="Normlnprvnodsazen"/>
        <w:numPr>
          <w:ilvl w:val="0"/>
          <w:numId w:val="34"/>
        </w:numPr>
      </w:pPr>
      <w:proofErr w:type="spellStart"/>
      <w:r w:rsidRPr="00CB232A">
        <w:rPr>
          <w:b/>
          <w:bCs/>
        </w:rPr>
        <w:t>Interpozice</w:t>
      </w:r>
      <w:proofErr w:type="spellEnd"/>
      <w:r w:rsidRPr="00CB232A">
        <w:t xml:space="preserve"> – překrývaný objekt je vnímán jako vzdálenější</w:t>
      </w:r>
    </w:p>
    <w:p w14:paraId="7ECBA90B" w14:textId="59F3DF85" w:rsidR="00A37799" w:rsidRPr="00CB232A" w:rsidRDefault="00A37799" w:rsidP="00EB2A0C">
      <w:pPr>
        <w:pStyle w:val="Normlnprvnodsazen"/>
        <w:numPr>
          <w:ilvl w:val="0"/>
          <w:numId w:val="34"/>
        </w:numPr>
      </w:pPr>
      <w:r w:rsidRPr="00CB232A">
        <w:rPr>
          <w:b/>
          <w:bCs/>
        </w:rPr>
        <w:t>Relativní velikost</w:t>
      </w:r>
      <w:r w:rsidRPr="00CB232A">
        <w:t xml:space="preserve"> </w:t>
      </w:r>
      <w:r w:rsidR="005D4B5B" w:rsidRPr="00CB232A">
        <w:t>–</w:t>
      </w:r>
      <w:r w:rsidRPr="00CB232A">
        <w:t xml:space="preserve"> </w:t>
      </w:r>
      <w:r w:rsidR="005D4B5B" w:rsidRPr="00CB232A">
        <w:t xml:space="preserve">menší objekty jsou považovány za vzdálenější, </w:t>
      </w:r>
    </w:p>
    <w:p w14:paraId="1413FFBF" w14:textId="51A31514" w:rsidR="00EB2A0C" w:rsidRPr="00CB232A" w:rsidRDefault="00EB2A0C" w:rsidP="00EB2A0C">
      <w:pPr>
        <w:pStyle w:val="Normlnprvnodsazen"/>
        <w:numPr>
          <w:ilvl w:val="0"/>
          <w:numId w:val="34"/>
        </w:numPr>
      </w:pPr>
      <w:r w:rsidRPr="00CB232A">
        <w:rPr>
          <w:b/>
          <w:bCs/>
        </w:rPr>
        <w:t xml:space="preserve">Vržený stín – </w:t>
      </w:r>
      <w:r w:rsidRPr="00CB232A">
        <w:t xml:space="preserve">objekt </w:t>
      </w:r>
      <w:proofErr w:type="gramStart"/>
      <w:r w:rsidRPr="00CB232A">
        <w:t>vytváří</w:t>
      </w:r>
      <w:proofErr w:type="gramEnd"/>
      <w:r w:rsidRPr="00CB232A">
        <w:t xml:space="preserve"> stín na jiném povrchu / objektu</w:t>
      </w:r>
    </w:p>
    <w:p w14:paraId="734D7E39" w14:textId="0718C61C" w:rsidR="00EB2A0C" w:rsidRPr="00CB232A" w:rsidRDefault="00EB2A0C" w:rsidP="00EB2A0C">
      <w:pPr>
        <w:pStyle w:val="Normlnprvnodsazen"/>
        <w:numPr>
          <w:ilvl w:val="0"/>
          <w:numId w:val="34"/>
        </w:numPr>
      </w:pPr>
      <w:r w:rsidRPr="00CB232A">
        <w:rPr>
          <w:b/>
          <w:bCs/>
        </w:rPr>
        <w:t xml:space="preserve">Stínování – </w:t>
      </w:r>
      <w:r w:rsidRPr="00CB232A">
        <w:t xml:space="preserve">tvar objektu </w:t>
      </w:r>
      <w:proofErr w:type="gramStart"/>
      <w:r w:rsidRPr="00CB232A">
        <w:t>vytváří</w:t>
      </w:r>
      <w:proofErr w:type="gramEnd"/>
      <w:r w:rsidRPr="00CB232A">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CB232A">
      <w:pPr>
        <w:pStyle w:val="PICTURES"/>
      </w:pPr>
      <w: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9583F56" w:rsidR="006F1B49" w:rsidRDefault="009C7ECC" w:rsidP="000023D6">
      <w:pPr>
        <w:pStyle w:val="Caption"/>
      </w:pPr>
      <w:r w:rsidRPr="001F6849">
        <w:t xml:space="preserve">Obr. </w:t>
      </w:r>
      <w:r>
        <w:fldChar w:fldCharType="begin"/>
      </w:r>
      <w:r>
        <w:instrText xml:space="preserve"> SEQ Obr. \* ARABIC </w:instrText>
      </w:r>
      <w:r>
        <w:fldChar w:fldCharType="separate"/>
      </w:r>
      <w:r w:rsidR="00E559B3">
        <w:rPr>
          <w:noProof/>
        </w:rPr>
        <w:t>10</w:t>
      </w:r>
      <w:r>
        <w:rPr>
          <w:noProof/>
        </w:rPr>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68A6CED5" w14:textId="77777777" w:rsidR="00CB232A" w:rsidRDefault="001A784B" w:rsidP="00CB232A">
      <w:pPr>
        <w:pStyle w:val="Normlnprvnodsazen"/>
      </w:pPr>
      <w:r>
        <w:t xml:space="preserve">Dynamická vodítka jsou </w:t>
      </w:r>
      <w:r w:rsidRPr="001A784B">
        <w:rPr>
          <w:b/>
          <w:bCs/>
        </w:rPr>
        <w:t>paralaxa pohybu</w:t>
      </w:r>
      <w:r>
        <w:rPr>
          <w:i/>
          <w:iCs/>
        </w:rPr>
        <w:t xml:space="preserve"> –</w:t>
      </w:r>
      <w:r w:rsidR="00CB232A">
        <w:t xml:space="preserve"> </w:t>
      </w:r>
      <w:r>
        <w:t xml:space="preserve">pohyb vzdálenějších objektů </w:t>
      </w:r>
      <w:r w:rsidR="00CB232A">
        <w:t xml:space="preserve">v prostoru je </w:t>
      </w:r>
      <w:r>
        <w:t xml:space="preserve">po sítnici oka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00CB232A">
        <w:rPr>
          <w:b/>
          <w:bCs/>
        </w:rPr>
        <w:t xml:space="preserve"> – </w:t>
      </w:r>
      <w:r w:rsidR="00CB232A">
        <w:t>vzdálenější objekt „mizí“ za bližší,</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00CB232A">
        <w:t xml:space="preserve"> vzdálenější objekt „přirůstá“ není zakrýván objektem bližším.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CB232A">
        <w:t xml:space="preserve"> </w:t>
      </w:r>
    </w:p>
    <w:p w14:paraId="13B28827" w14:textId="28A93FB3" w:rsidR="00F01A0F" w:rsidRDefault="00E64528" w:rsidP="00CB232A">
      <w:pPr>
        <w:pStyle w:val="Normlnprvnodsazen"/>
      </w:pPr>
      <w:r>
        <w:rPr>
          <w:lang w:eastAsia="en-US"/>
        </w:rPr>
        <w:t xml:space="preserve">Mezi binokulární vodítka se pak řadí: </w:t>
      </w:r>
      <w:r>
        <w:rPr>
          <w:b/>
          <w:bCs/>
          <w:lang w:eastAsia="en-US"/>
        </w:rPr>
        <w:t xml:space="preserve">binokulární disparita </w:t>
      </w:r>
      <w:r>
        <w:rPr>
          <w:lang w:eastAsia="en-US"/>
        </w:rPr>
        <w:t>– rozdílná poloha očí umožňuje vidět prostor z jiného úhlu, což dodává možnost vytvořit percepci vzdálenosti</w:t>
      </w:r>
      <w:r w:rsidR="00CB232A">
        <w:rPr>
          <w:lang w:eastAsia="en-US"/>
        </w:rPr>
        <w:t xml:space="preserve"> a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r w:rsidR="00CB232A">
        <w:t xml:space="preserve"> </w:t>
      </w:r>
      <w:r w:rsidR="00F01A0F">
        <w:rPr>
          <w:lang w:eastAsia="en-US"/>
        </w:rPr>
        <w:t>Binokulární disparita a konvergence jsou základ</w:t>
      </w:r>
      <w:r w:rsidR="00353B15">
        <w:rPr>
          <w:lang w:eastAsia="en-US"/>
        </w:rPr>
        <w:t>ní procesem při vnímání VP skrze HMD.</w:t>
      </w:r>
      <w:r w:rsidR="00F01A0F">
        <w:rPr>
          <w:lang w:eastAsia="en-US"/>
        </w:rPr>
        <w:t xml:space="preserve"> </w:t>
      </w:r>
      <w:r w:rsidR="00353B15">
        <w:rPr>
          <w:lang w:eastAsia="en-US"/>
        </w:rPr>
        <w:t xml:space="preserve">HMD </w:t>
      </w:r>
      <w:r w:rsidR="00F01A0F">
        <w:rPr>
          <w:lang w:eastAsia="en-US"/>
        </w:rPr>
        <w:t>imituj</w:t>
      </w:r>
      <w:r w:rsidR="00353B15">
        <w:rPr>
          <w:lang w:eastAsia="en-US"/>
        </w:rPr>
        <w:t xml:space="preserve">e stereoskopické vidění </w:t>
      </w:r>
      <w:r w:rsidR="00F01A0F">
        <w:rPr>
          <w:lang w:eastAsia="en-US"/>
        </w:rPr>
        <w:t xml:space="preserve">pomocí dvou nezávislých </w:t>
      </w:r>
      <w:r w:rsidR="00353B15">
        <w:rPr>
          <w:lang w:eastAsia="en-US"/>
        </w:rPr>
        <w:t xml:space="preserve">displejů, na nichž zobrazovaný obraz je mírně posunut, za účelem vytvoření iluze hloubky. </w:t>
      </w:r>
    </w:p>
    <w:p w14:paraId="6BCBBF4E" w14:textId="7838949D" w:rsidR="00BA4D29" w:rsidRPr="001F6849" w:rsidRDefault="00506131" w:rsidP="00506131">
      <w:pPr>
        <w:pStyle w:val="Heading3"/>
      </w:pPr>
      <w:bookmarkStart w:id="79" w:name="_Ref154993503"/>
      <w:r w:rsidRPr="001F6849">
        <w:t>Percepce pohybu</w:t>
      </w:r>
      <w:bookmarkEnd w:id="79"/>
    </w:p>
    <w:p w14:paraId="6D3F8C52" w14:textId="544F8F95"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6F1692" w:rsidRPr="006F1692">
        <w:t xml:space="preserve">Pokud tento konflikt vede k nevolnosti je možné mluvit o </w:t>
      </w:r>
      <w:r w:rsidR="006F1692" w:rsidRPr="006F1692">
        <w:rPr>
          <w:i/>
          <w:iCs/>
        </w:rPr>
        <w:t>kinetóze</w:t>
      </w:r>
      <w:r w:rsidR="006F1692" w:rsidRPr="006F1692">
        <w:t>.</w:t>
      </w:r>
      <w:r w:rsidR="006F1692">
        <w:t xml:space="preserve"> </w:t>
      </w:r>
      <w:r w:rsidR="00506131" w:rsidRPr="001F6849">
        <w:t>Problém se vyskytuje často v</w:t>
      </w:r>
      <w:r w:rsidR="006F1692">
        <w:t> </w:t>
      </w:r>
      <w:r w:rsidR="00506131" w:rsidRPr="001F6849">
        <w:t>případě</w:t>
      </w:r>
      <w:r w:rsidR="006F1692">
        <w:t xml:space="preserve"> </w:t>
      </w:r>
      <w:r w:rsidR="00506131" w:rsidRPr="001F6849">
        <w:t>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t xml:space="preserve"> </w:t>
      </w:r>
      <w:r w:rsidR="006F1692">
        <w:fldChar w:fldCharType="begin"/>
      </w:r>
      <w:r w:rsidR="006F1692">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fldChar w:fldCharType="separate"/>
      </w:r>
      <w:r w:rsidR="006F1692" w:rsidRPr="006F1692">
        <w:t>(LaValle 2020)</w:t>
      </w:r>
      <w:r w:rsidR="006F1692">
        <w:fldChar w:fldCharType="end"/>
      </w:r>
      <w:r w:rsidR="00506131" w:rsidRPr="001F6849">
        <w:t>.</w:t>
      </w:r>
      <w:r w:rsidR="00931B57" w:rsidRPr="001F6849">
        <w:t xml:space="preserve"> </w:t>
      </w:r>
    </w:p>
    <w:p w14:paraId="5256E854" w14:textId="1EB96F57"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w:t>
      </w:r>
      <w:r w:rsidRPr="001F6849">
        <w:lastRenderedPageBreak/>
        <w:t>objekt v jednom bodě na sítnici</w:t>
      </w:r>
      <w:r w:rsidR="006F1692">
        <w:t xml:space="preserve">, </w:t>
      </w:r>
      <w:r w:rsidRPr="001F6849">
        <w:t xml:space="preserve">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556B88F8" w:rsidR="00931B57" w:rsidRPr="001F6849" w:rsidRDefault="00B92997" w:rsidP="00736AD5">
      <w:pPr>
        <w:pStyle w:val="Normlnprvnodsazen"/>
      </w:pPr>
      <w:r w:rsidRPr="001F6849">
        <w:t>V případě, že nejsou všechny smyslové vjemy nahrazeny virtuálními vstupy nebo pokud vstupy nejsou dokonalé (</w:t>
      </w:r>
      <w:r w:rsidR="006F1692">
        <w:t>jsou v</w:t>
      </w:r>
      <w:r w:rsidRPr="001F6849">
        <w:t xml:space="preserve"> konfliktu s lidskou fyziologií) dochází ke konfliktům vnímání. Nejvíce problematickým se dlouhodobě jeví </w:t>
      </w:r>
      <w:proofErr w:type="spellStart"/>
      <w:proofErr w:type="gramStart"/>
      <w:r w:rsidRPr="001F6849">
        <w:t>vekce</w:t>
      </w:r>
      <w:proofErr w:type="spellEnd"/>
      <w:proofErr w:type="gramEnd"/>
      <w:r w:rsidR="006F1692">
        <w:t xml:space="preserve"> popř. kinetóza</w:t>
      </w:r>
      <w:r w:rsidRPr="001F6849">
        <w:t xml:space="preserve"> </w:t>
      </w:r>
      <w:r w:rsidR="006F1692">
        <w:t xml:space="preserve">tedy </w:t>
      </w:r>
      <w:r w:rsidRPr="001F6849">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587875BF" w:rsidR="00181BBF" w:rsidRPr="001F6849" w:rsidRDefault="006F1692" w:rsidP="00181BBF">
      <w:pPr>
        <w:pStyle w:val="Heading3"/>
      </w:pPr>
      <w:r>
        <w:t>LOD</w:t>
      </w:r>
    </w:p>
    <w:p w14:paraId="0C0827B2" w14:textId="61371411"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w:t>
      </w:r>
      <w:r w:rsidRPr="006F1692">
        <w:t>scény (</w:t>
      </w:r>
      <w:r w:rsidR="00022377">
        <w:t xml:space="preserve">viz. </w:t>
      </w:r>
      <w:r w:rsidR="00022377">
        <w:fldChar w:fldCharType="begin"/>
      </w:r>
      <w:r w:rsidR="00022377">
        <w:instrText xml:space="preserve"> REF _Ref154996175 \h </w:instrText>
      </w:r>
      <w:r w:rsidR="00022377">
        <w:fldChar w:fldCharType="separate"/>
      </w:r>
      <w:r w:rsidR="00022377" w:rsidRPr="001F6849">
        <w:t xml:space="preserve">Obr. </w:t>
      </w:r>
      <w:r w:rsidR="00022377">
        <w:rPr>
          <w:noProof/>
        </w:rPr>
        <w:t>11</w:t>
      </w:r>
      <w:r w:rsidR="00022377">
        <w:fldChar w:fldCharType="end"/>
      </w:r>
      <w:r w:rsidRPr="006F1692">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022377">
        <w:t>viz. (</w:t>
      </w:r>
      <w:r w:rsidR="00022377">
        <w:fldChar w:fldCharType="begin"/>
      </w:r>
      <w:r w:rsidR="00022377">
        <w:instrText xml:space="preserve"> REF _Ref154996250 \h </w:instrText>
      </w:r>
      <w:r w:rsidR="00022377">
        <w:fldChar w:fldCharType="separate"/>
      </w:r>
      <w:r w:rsidR="00022377" w:rsidRPr="001F6849">
        <w:t xml:space="preserve">Obr. </w:t>
      </w:r>
      <w:r w:rsidR="00022377">
        <w:rPr>
          <w:noProof/>
        </w:rPr>
        <w:t>12</w:t>
      </w:r>
      <w:r w:rsidR="00022377">
        <w:fldChar w:fldCharType="end"/>
      </w:r>
      <w:r w:rsidR="00331DCE" w:rsidRPr="00022377">
        <w:t>)</w:t>
      </w:r>
      <w:r w:rsidR="00331DCE" w:rsidRPr="001F6849">
        <w:t xml:space="preserve"> z nějž je patrné, že aplikovaný LOD přístup na data DMT vede k tomu že budovy (hrad </w:t>
      </w:r>
      <w:r w:rsidR="000023D6">
        <w:t>Špilberk</w:t>
      </w:r>
      <w:r w:rsidR="00331DCE" w:rsidRPr="001F6849">
        <w:t xml:space="preserve">)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0023D6">
      <w:pPr>
        <w:pStyle w:val="PICTURES"/>
      </w:pPr>
      <w:r w:rsidRPr="001F6849">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402F7640" w14:textId="4852CB65" w:rsidR="00C576A2" w:rsidRPr="001F6849" w:rsidRDefault="00C576A2" w:rsidP="00341FBE">
      <w:pPr>
        <w:pStyle w:val="Caption"/>
        <w:ind w:firstLine="576"/>
      </w:pPr>
      <w:bookmarkStart w:id="80" w:name="_Ref154996175"/>
      <w:r w:rsidRPr="001F6849">
        <w:t xml:space="preserve">Obr. </w:t>
      </w:r>
      <w:r>
        <w:fldChar w:fldCharType="begin"/>
      </w:r>
      <w:r>
        <w:instrText xml:space="preserve"> SEQ Obr. \* ARABIC </w:instrText>
      </w:r>
      <w:r>
        <w:fldChar w:fldCharType="separate"/>
      </w:r>
      <w:r w:rsidR="00E559B3">
        <w:rPr>
          <w:noProof/>
        </w:rPr>
        <w:t>11</w:t>
      </w:r>
      <w:r>
        <w:rPr>
          <w:noProof/>
        </w:rPr>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00341FBE">
        <w:t>(</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bookmarkEnd w:id="80"/>
      <w:r w:rsidR="000023D6">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94B3475" w:rsidR="004A11B2" w:rsidRPr="001F6849" w:rsidRDefault="00320A6F" w:rsidP="00341FBE">
      <w:pPr>
        <w:pStyle w:val="Caption"/>
        <w:ind w:firstLine="576"/>
      </w:pPr>
      <w:bookmarkStart w:id="81" w:name="_Ref154996250"/>
      <w:r w:rsidRPr="001F6849">
        <w:t xml:space="preserve">Obr. </w:t>
      </w:r>
      <w:r>
        <w:fldChar w:fldCharType="begin"/>
      </w:r>
      <w:r>
        <w:instrText xml:space="preserve"> SEQ Obr. \* ARABIC </w:instrText>
      </w:r>
      <w:r>
        <w:fldChar w:fldCharType="separate"/>
      </w:r>
      <w:r w:rsidR="00E559B3">
        <w:rPr>
          <w:noProof/>
        </w:rPr>
        <w:t>12</w:t>
      </w:r>
      <w:r>
        <w:rPr>
          <w:noProof/>
        </w:rPr>
        <w:fldChar w:fldCharType="end"/>
      </w:r>
      <w:bookmarkEnd w:id="81"/>
      <w:r w:rsidRPr="001F6849">
        <w:t xml:space="preserve"> Snímky obrazovky z aplikace 3D model města Brna. Hrad </w:t>
      </w:r>
      <w:r w:rsidR="00353B15">
        <w:t>Špilberk</w:t>
      </w:r>
      <w:r w:rsidRPr="001F6849">
        <w:t xml:space="preserve"> pohledu ze směru Vila</w:t>
      </w:r>
      <w:r w:rsidR="00200E56">
        <w:t xml:space="preserve"> </w:t>
      </w:r>
      <w:r w:rsidR="006E3574" w:rsidRPr="001F6849">
        <w:t xml:space="preserve">Tugendhat – </w:t>
      </w:r>
      <w:r w:rsidR="006F1692">
        <w:t>Špilberk</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w:t>
      </w:r>
      <w:r w:rsidR="00341FBE">
        <w:t xml:space="preserve"> Zdroj dat: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46336625"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w:t>
      </w:r>
      <w:proofErr w:type="spellStart"/>
      <w:r>
        <w:t>minmální</w:t>
      </w:r>
      <w:proofErr w:type="spellEnd"/>
      <w:r>
        <w:t xml:space="preserve">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0023D6">
        <w:t>dlážic</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w:t>
      </w:r>
      <w:r w:rsidR="003751B0">
        <w:t xml:space="preserve"> (viz. </w:t>
      </w:r>
      <w:r w:rsidR="003751B0">
        <w:fldChar w:fldCharType="begin"/>
      </w:r>
      <w:r w:rsidR="003751B0">
        <w:instrText xml:space="preserve"> REF _Ref154996739 \h </w:instrText>
      </w:r>
      <w:r w:rsidR="003751B0">
        <w:fldChar w:fldCharType="separate"/>
      </w:r>
      <w:r w:rsidR="003751B0">
        <w:t xml:space="preserve">Obr. </w:t>
      </w:r>
      <w:r w:rsidR="003751B0">
        <w:rPr>
          <w:noProof/>
        </w:rPr>
        <w:t>13</w:t>
      </w:r>
      <w:r w:rsidR="003751B0">
        <w:fldChar w:fldCharType="end"/>
      </w:r>
      <w:r w:rsidR="003751B0">
        <w:t>)</w:t>
      </w:r>
    </w:p>
    <w:p w14:paraId="3C73F6B5" w14:textId="66E04E94"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r w:rsidR="003751B0">
        <w:t xml:space="preserve">objemových dláždíc. Data jsou rozdělena do virtuálních krychlí, které jsou zobrazované </w:t>
      </w:r>
      <w:r>
        <w:t>uživateli v daném rozlišení na základě jeho vzdálenosti.</w:t>
      </w:r>
      <w:r w:rsidR="003751B0">
        <w:t xml:space="preserve"> </w:t>
      </w:r>
      <w:r>
        <w:t xml:space="preserve">Dynamické měřítko je tedy řešeno dynamickými daty. </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lastRenderedPageBreak/>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318AE33A"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w:t>
      </w:r>
      <w:proofErr w:type="gramStart"/>
      <w:r w:rsidR="00623D20" w:rsidRPr="00F76A7D">
        <w:rPr>
          <w:b/>
          <w:bCs/>
          <w:lang w:val="en-US" w:eastAsia="en-US"/>
        </w:rPr>
        <w:t>1</w:t>
      </w:r>
      <w:r w:rsidR="00623D20">
        <w:rPr>
          <w:b/>
          <w:bCs/>
          <w:lang w:val="en-US" w:eastAsia="en-US"/>
        </w:rPr>
        <w:t xml:space="preserve"> </w:t>
      </w:r>
      <w:r w:rsidR="00623D20" w:rsidRPr="00F76A7D">
        <w:rPr>
          <w:b/>
          <w:bCs/>
          <w:lang w:val="en-US" w:eastAsia="en-US"/>
        </w:rPr>
        <w:t>–</w:t>
      </w:r>
      <w:r w:rsidR="00623D20">
        <w:rPr>
          <w:b/>
          <w:bCs/>
          <w:lang w:val="en-US" w:eastAsia="en-US"/>
        </w:rPr>
        <w:t xml:space="preserve"> </w:t>
      </w:r>
      <w:r w:rsidR="00623D20" w:rsidRPr="00F76A7D">
        <w:rPr>
          <w:b/>
          <w:bCs/>
          <w:lang w:val="en-US" w:eastAsia="en-US"/>
        </w:rPr>
        <w:t>1</w:t>
      </w:r>
      <w:proofErr w:type="gramEnd"/>
      <w:r w:rsidRPr="00F76A7D">
        <w:rPr>
          <w:b/>
          <w:bCs/>
          <w:lang w:val="en-US" w:eastAsia="en-US"/>
        </w:rPr>
        <w:t>:5 000)</w:t>
      </w:r>
      <w:r w:rsidRPr="00F76A7D">
        <w:rPr>
          <w:b/>
          <w:bCs/>
          <w:lang w:eastAsia="en-US"/>
        </w:rPr>
        <w:t>:</w:t>
      </w:r>
    </w:p>
    <w:p w14:paraId="7F73C685" w14:textId="454A404C"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w:t>
      </w:r>
      <w:r w:rsidRPr="00341FBE">
        <w:t>a jak je patrné z </w:t>
      </w:r>
      <w:r w:rsidR="003751B0" w:rsidRPr="00341FBE">
        <w:rPr>
          <w:highlight w:val="yellow"/>
        </w:rPr>
        <w:fldChar w:fldCharType="begin"/>
      </w:r>
      <w:r w:rsidR="003751B0" w:rsidRPr="00341FBE">
        <w:instrText xml:space="preserve"> REF _Ref154996739 \h </w:instrText>
      </w:r>
      <w:r w:rsidR="003751B0" w:rsidRPr="00341FBE">
        <w:rPr>
          <w:highlight w:val="yellow"/>
        </w:rPr>
      </w:r>
      <w:r w:rsidR="003751B0" w:rsidRPr="00341FBE">
        <w:rPr>
          <w:highlight w:val="yellow"/>
        </w:rPr>
        <w:fldChar w:fldCharType="separate"/>
      </w:r>
      <w:r w:rsidR="003751B0" w:rsidRPr="00341FBE">
        <w:t xml:space="preserve">Obr. </w:t>
      </w:r>
      <w:r w:rsidR="003751B0" w:rsidRPr="00341FBE">
        <w:rPr>
          <w:noProof/>
        </w:rPr>
        <w:t>13</w:t>
      </w:r>
      <w:r w:rsidR="003751B0" w:rsidRPr="00341FBE">
        <w:rPr>
          <w:highlight w:val="yellow"/>
        </w:rPr>
        <w:fldChar w:fldCharType="end"/>
      </w:r>
      <w:r w:rsidR="00341FBE">
        <w:t xml:space="preserve"> </w:t>
      </w:r>
      <w:r w:rsidRPr="00341FBE">
        <w:t xml:space="preserve">dosažení větších měřítek i v případě </w:t>
      </w:r>
      <w:proofErr w:type="gramStart"/>
      <w:r w:rsidRPr="00341FBE">
        <w:t>2D</w:t>
      </w:r>
      <w:proofErr w:type="gramEnd"/>
      <w:r w:rsidRPr="00341FBE">
        <w:t xml:space="preserve"> map z toho důvodu</w:t>
      </w:r>
      <w:r>
        <w:t xml:space="preserve"> vede ke ztrátě kvality vizualizace. </w:t>
      </w:r>
    </w:p>
    <w:p w14:paraId="1793E01E" w14:textId="711DE5E0" w:rsidR="00B41874" w:rsidRPr="00623D20"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w:t>
      </w:r>
      <w:r w:rsidR="00623D20">
        <w:rPr>
          <w:lang w:eastAsia="en-US"/>
        </w:rPr>
        <w:t xml:space="preserve"> Z</w:t>
      </w:r>
      <w:r>
        <w:rPr>
          <w:lang w:eastAsia="en-US"/>
        </w:rPr>
        <w:t xml:space="preserve">obrazení ve velkých měřítkách </w:t>
      </w:r>
      <w:r w:rsidR="00623D20">
        <w:rPr>
          <w:lang w:eastAsia="en-US"/>
        </w:rPr>
        <w:t xml:space="preserve">ve 3D prostředí </w:t>
      </w:r>
      <w:r>
        <w:rPr>
          <w:lang w:eastAsia="en-US"/>
        </w:rPr>
        <w:t>vyžad</w:t>
      </w:r>
      <w:r w:rsidR="00623D20">
        <w:rPr>
          <w:lang w:eastAsia="en-US"/>
        </w:rPr>
        <w:t xml:space="preserve">uje </w:t>
      </w:r>
      <w:r>
        <w:rPr>
          <w:lang w:eastAsia="en-US"/>
        </w:rPr>
        <w:t>vysok</w:t>
      </w:r>
      <w:r w:rsidR="00623D20">
        <w:rPr>
          <w:lang w:eastAsia="en-US"/>
        </w:rPr>
        <w:t>ou</w:t>
      </w:r>
      <w:r>
        <w:rPr>
          <w:lang w:eastAsia="en-US"/>
        </w:rPr>
        <w:t xml:space="preserve"> podrobnost</w:t>
      </w:r>
      <w:r w:rsidR="00623D20">
        <w:rPr>
          <w:lang w:eastAsia="en-US"/>
        </w:rPr>
        <w:t xml:space="preserve"> geometrie </w:t>
      </w:r>
      <w:r>
        <w:rPr>
          <w:lang w:eastAsia="en-US"/>
        </w:rPr>
        <w:t xml:space="preserve">a detailní textury. Míra podrobnosti je však rázně omezena hranicemi možností technologií umožňující VR </w:t>
      </w:r>
      <w:r w:rsidR="00623D20">
        <w:rPr>
          <w:lang w:eastAsia="en-US"/>
        </w:rPr>
        <w:t xml:space="preserve">(viz. kap. </w:t>
      </w:r>
      <w:r w:rsidR="00623D20">
        <w:rPr>
          <w:lang w:eastAsia="en-US"/>
        </w:rPr>
        <w:fldChar w:fldCharType="begin"/>
      </w:r>
      <w:r w:rsidR="00623D20">
        <w:rPr>
          <w:lang w:eastAsia="en-US"/>
        </w:rPr>
        <w:instrText xml:space="preserve"> REF _Ref155005652 \w \h </w:instrText>
      </w:r>
      <w:r w:rsidR="00623D20">
        <w:rPr>
          <w:lang w:eastAsia="en-US"/>
        </w:rPr>
      </w:r>
      <w:r w:rsidR="00623D20">
        <w:rPr>
          <w:lang w:eastAsia="en-US"/>
        </w:rPr>
        <w:fldChar w:fldCharType="separate"/>
      </w:r>
      <w:r w:rsidR="00623D20">
        <w:rPr>
          <w:lang w:eastAsia="en-US"/>
        </w:rPr>
        <w:t>3.6.4</w:t>
      </w:r>
      <w:r w:rsidR="00623D20">
        <w:rPr>
          <w:lang w:eastAsia="en-US"/>
        </w:rPr>
        <w:fldChar w:fldCharType="end"/>
      </w:r>
      <w:r w:rsidR="00623D20">
        <w:rPr>
          <w:lang w:eastAsia="en-US"/>
        </w:rPr>
        <w:t xml:space="preserve"> </w:t>
      </w:r>
      <w:r w:rsidR="00623D20">
        <w:rPr>
          <w:lang w:eastAsia="en-US"/>
        </w:rPr>
        <w:fldChar w:fldCharType="begin"/>
      </w:r>
      <w:r w:rsidR="00623D20">
        <w:rPr>
          <w:lang w:eastAsia="en-US"/>
        </w:rPr>
        <w:instrText xml:space="preserve"> REF _Ref155005652 \h </w:instrText>
      </w:r>
      <w:r w:rsidR="00623D20">
        <w:rPr>
          <w:lang w:eastAsia="en-US"/>
        </w:rPr>
      </w:r>
      <w:r w:rsidR="00623D20">
        <w:rPr>
          <w:lang w:eastAsia="en-US"/>
        </w:rPr>
        <w:fldChar w:fldCharType="separate"/>
      </w:r>
      <w:r w:rsidR="00623D20">
        <w:t>Výkon</w:t>
      </w:r>
      <w:r w:rsidR="00623D20">
        <w:rPr>
          <w:lang w:eastAsia="en-US"/>
        </w:rPr>
        <w:fldChar w:fldCharType="end"/>
      </w:r>
      <w:r w:rsidR="00623D20">
        <w:rPr>
          <w:lang w:eastAsia="en-US"/>
        </w:rPr>
        <w:t>)</w:t>
      </w:r>
    </w:p>
    <w:p w14:paraId="0B351979" w14:textId="0B767258" w:rsidR="00B41874" w:rsidRPr="00F76A7D" w:rsidRDefault="00B41874" w:rsidP="00B41874">
      <w:pPr>
        <w:pStyle w:val="Normlnprvnodsazen"/>
        <w:numPr>
          <w:ilvl w:val="1"/>
          <w:numId w:val="7"/>
        </w:numPr>
        <w:rPr>
          <w:b/>
          <w:bCs/>
          <w:lang w:eastAsia="en-US"/>
        </w:rPr>
      </w:pPr>
      <w:r w:rsidRPr="00B41874">
        <w:rPr>
          <w:b/>
          <w:bCs/>
          <w:lang w:eastAsia="en-US"/>
        </w:rPr>
        <w:t>Práce s</w:t>
      </w:r>
      <w:r w:rsidR="00623D20">
        <w:rPr>
          <w:b/>
          <w:bCs/>
          <w:lang w:eastAsia="en-US"/>
        </w:rPr>
        <w:t> </w:t>
      </w:r>
      <w:r w:rsidRPr="00B41874">
        <w:rPr>
          <w:b/>
          <w:bCs/>
          <w:lang w:eastAsia="en-US"/>
        </w:rPr>
        <w:t>LOR</w:t>
      </w:r>
      <w:r w:rsidR="00623D20">
        <w:rPr>
          <w:b/>
          <w:bCs/>
          <w:lang w:eastAsia="en-US"/>
        </w:rPr>
        <w:t xml:space="preserve"> (</w:t>
      </w:r>
      <w:r w:rsidR="00623D20" w:rsidRPr="00623D20">
        <w:rPr>
          <w:b/>
          <w:bCs/>
          <w:i/>
          <w:iCs/>
          <w:lang w:val="en-US" w:eastAsia="en-US"/>
        </w:rPr>
        <w:t>level of realism</w:t>
      </w:r>
      <w:r w:rsidR="00623D20">
        <w:rPr>
          <w:b/>
          <w:bCs/>
          <w:i/>
          <w:iCs/>
          <w:lang w:eastAsia="en-US"/>
        </w:rPr>
        <w:t>)</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výše zmíněných problémů je možná práce s nižším LOR</w:t>
      </w:r>
      <w:r w:rsidR="00623D20">
        <w:rPr>
          <w:lang w:eastAsia="en-US"/>
        </w:rPr>
        <w:t>, tedy volba schematické vizualizace</w:t>
      </w:r>
      <w:r w:rsidR="00F76A7D">
        <w:rPr>
          <w:lang w:eastAsia="en-US"/>
        </w:rPr>
        <w:t xml:space="preserve">. </w:t>
      </w:r>
    </w:p>
    <w:p w14:paraId="422CE765" w14:textId="72AD2F50"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proofErr w:type="gramStart"/>
      <w:r w:rsidR="00F66363">
        <w:rPr>
          <w:b/>
          <w:bCs/>
          <w:lang w:eastAsia="en-US"/>
        </w:rPr>
        <w:t>5000</w:t>
      </w:r>
      <w:r w:rsidR="00623D20">
        <w:rPr>
          <w:b/>
          <w:bCs/>
          <w:lang w:eastAsia="en-US"/>
        </w:rPr>
        <w:t xml:space="preserve"> </w:t>
      </w:r>
      <w:r w:rsidR="00F66363">
        <w:rPr>
          <w:b/>
          <w:bCs/>
          <w:lang w:eastAsia="en-US"/>
        </w:rPr>
        <w:t>–</w:t>
      </w:r>
      <w:r w:rsidR="00623D20">
        <w:rPr>
          <w:b/>
          <w:bCs/>
          <w:lang w:eastAsia="en-US"/>
        </w:rPr>
        <w:t xml:space="preserve"> </w:t>
      </w:r>
      <w:r w:rsidR="00F66363">
        <w:rPr>
          <w:b/>
          <w:bCs/>
          <w:lang w:eastAsia="en-US"/>
        </w:rPr>
        <w:t>1</w:t>
      </w:r>
      <w:proofErr w:type="gramEnd"/>
      <w:r>
        <w:rPr>
          <w:b/>
          <w:bCs/>
          <w:lang w:eastAsia="en-US"/>
        </w:rPr>
        <w:t>:1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453EA55"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sidRPr="00200E56">
        <w:rPr>
          <w:b/>
          <w:bCs/>
          <w:lang w:eastAsia="en-US"/>
        </w:rPr>
        <w:t>Zobrazitelný</w:t>
      </w:r>
      <w:r w:rsidR="00D83A28" w:rsidRPr="00200E56">
        <w:rPr>
          <w:b/>
          <w:bCs/>
          <w:lang w:eastAsia="en-US"/>
        </w:rPr>
        <w:t xml:space="preserve"> </w:t>
      </w:r>
      <w:r w:rsidRPr="00200E56">
        <w:rPr>
          <w:b/>
          <w:bCs/>
          <w:lang w:eastAsia="en-US"/>
        </w:rPr>
        <w:t>obsah –</w:t>
      </w:r>
      <w:r>
        <w:rPr>
          <w:b/>
          <w:bCs/>
          <w:lang w:eastAsia="en-US"/>
        </w:rPr>
        <w:t xml:space="preserve">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53BB034D"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r w:rsidR="00200E56">
        <w:t>3.</w:t>
      </w:r>
      <w:r>
        <w:t xml:space="preserve"> dimenze na autorovi vizualizace, jelikož je možné pomocí 3. dimenze zobrazovat libovolné charakteristiky. </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9">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40388E2E" w:rsidR="00B41874" w:rsidRDefault="00B41874" w:rsidP="000023D6">
      <w:pPr>
        <w:pStyle w:val="Caption"/>
      </w:pPr>
      <w:bookmarkStart w:id="82" w:name="_Ref154996739"/>
      <w:r>
        <w:t xml:space="preserve">Obr. </w:t>
      </w:r>
      <w:r>
        <w:fldChar w:fldCharType="begin"/>
      </w:r>
      <w:r>
        <w:instrText xml:space="preserve"> SEQ Obr. \* ARABIC </w:instrText>
      </w:r>
      <w:r>
        <w:fldChar w:fldCharType="separate"/>
      </w:r>
      <w:r w:rsidR="00E559B3">
        <w:rPr>
          <w:noProof/>
        </w:rPr>
        <w:t>13</w:t>
      </w:r>
      <w:r>
        <w:rPr>
          <w:noProof/>
        </w:rPr>
        <w:fldChar w:fldCharType="end"/>
      </w:r>
      <w:bookmarkEnd w:id="82"/>
      <w:r>
        <w:t xml:space="preserve"> Porovnání měřítek map ve webovém prostředí ve 2D prostředí a 3D prostředí. </w:t>
      </w:r>
      <w:r w:rsidR="001C20B3">
        <w:t>Zmenšeno – měřítka odpovídají zobrazení v rámci internetového prohlížeče namísto velikosti obrázku v textu</w:t>
      </w:r>
      <w:r>
        <w:t>.</w:t>
      </w:r>
      <w:r w:rsidR="00200E56">
        <w:t xml:space="preserve"> Zdroj dat: </w:t>
      </w:r>
      <w:r w:rsidR="00200E56">
        <w:fldChar w:fldCharType="begin"/>
      </w:r>
      <w:r w:rsidR="00200E56">
        <w:instrText xml:space="preserve"> ADDIN ZOTERO_ITEM CSL_CITATION {"citationID":"OiZoZxns","properties":{"formattedCitation":"(\\uc0\\u268{}\\uc0\\u218{}ZK 2023a)","plainCitation":"(ČÚZK 2023a)","noteIndex":0},"citationItems":[{"id":1879,"uris":["http://zotero.org/groups/4599106/items/NNVDNBUV"],"itemData":{"id":1879,"type":"webpage","title":"ČÚZK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00200E56">
        <w:fldChar w:fldCharType="separate"/>
      </w:r>
      <w:r w:rsidR="00200E56" w:rsidRPr="00200E56">
        <w:rPr>
          <w:rFonts w:cs="Times New Roman"/>
          <w:szCs w:val="24"/>
        </w:rPr>
        <w:t>(ČÚZK 2023a)</w:t>
      </w:r>
      <w:r w:rsidR="00200E56">
        <w:fldChar w:fldCharType="end"/>
      </w:r>
    </w:p>
    <w:p w14:paraId="071C0F50" w14:textId="37F6A65F" w:rsidR="00200E56" w:rsidRDefault="00200E56" w:rsidP="00200E56">
      <w:pPr>
        <w:pStyle w:val="Normlnprvnodsazen"/>
      </w:pPr>
      <w:r w:rsidRPr="001F6849">
        <w:t xml:space="preserve">Jako důležitou problematiku zmiňuje </w:t>
      </w:r>
      <w:r w:rsidRPr="001F6849">
        <w:fldChar w:fldCharType="begin"/>
      </w:r>
      <w:r>
        <w:instrText xml:space="preserve"> ADDIN ZOTERO_ITEM CSL_CITATION {"citationID":"bO9nCAB4","properties":{"formattedCitation":"(\\uc0\\u199{}\\uc0\\u246{}ltekin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xml:space="preserve"> 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 </w:t>
      </w:r>
      <w:r w:rsidRPr="001F6849">
        <w:fldChar w:fldCharType="begin"/>
      </w:r>
      <w:r>
        <w:instrText xml:space="preserve"> ADDIN ZOTERO_ITEM CSL_CITATION {"citationID":"41hd5X4q","properties":{"formattedCitation":"(\\uc0\\u199{}\\uc0\\u246{}ltekin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Při zanedbání některých z těchto aspektů v návrhu vizualizace se pak jedná o snížení míry imerze</w:t>
      </w:r>
      <w:r w:rsidRPr="00200E56">
        <w:t>.</w:t>
      </w:r>
      <w:r>
        <w:t xml:space="preserve"> </w:t>
      </w:r>
      <w:r w:rsidRPr="00200E56">
        <w:t xml:space="preserve">Další z problematik je pak tvorba virtuálního obsahu. Vytvoření obsahu s vysokým LOD a LOR zahrnuje řadu komplexních operací </w:t>
      </w:r>
      <w:r w:rsidRPr="00200E56">
        <w:fldChar w:fldCharType="begin"/>
      </w:r>
      <w:r>
        <w:instrText xml:space="preserve"> ADDIN ZOTERO_ITEM CSL_CITATION {"citationID":"bTmyyabI","properties":{"formattedCitation":"(\\uc0\\u199{}\\uc0\\u246{}ltekin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200E56">
        <w:fldChar w:fldCharType="separate"/>
      </w:r>
      <w:r w:rsidRPr="00200E56">
        <w:rPr>
          <w:rFonts w:cs="Times New Roman"/>
          <w:szCs w:val="24"/>
        </w:rPr>
        <w:t>(Çöltekin et al. 2020b)</w:t>
      </w:r>
      <w:r w:rsidRPr="00200E56">
        <w:fldChar w:fldCharType="end"/>
      </w:r>
      <w:r w:rsidRPr="00200E56">
        <w:t>. Za hlavní úskalí se považuje kombinace množství vstupních dat (</w:t>
      </w:r>
      <w:proofErr w:type="spellStart"/>
      <w:r w:rsidRPr="00200E56">
        <w:t>LiDAR</w:t>
      </w:r>
      <w:proofErr w:type="spellEnd"/>
      <w:r w:rsidRPr="00200E56">
        <w:t>, tomografie, stereofotogrammetrie aj.), manuální práce při samotném modelování jako např. segmentace textur od povrchů, tvorba topologicky správný povrchů, fyzikální simulace aj. Z hlediska této práce je klíčový výběr vstupních dat uskutečnit tak, aby potřeba výše zmíněných kroků byla minimalizována, popř. ošetřena již existujícími řešeními.</w:t>
      </w:r>
      <w:r w:rsidRPr="001F6849">
        <w:t xml:space="preserve"> </w:t>
      </w:r>
    </w:p>
    <w:p w14:paraId="3F9CCEDF" w14:textId="064F2C8B" w:rsidR="00D727F5" w:rsidRDefault="00253E9C" w:rsidP="00253E9C">
      <w:pPr>
        <w:pStyle w:val="Heading3"/>
      </w:pPr>
      <w:r>
        <w:t>Datové modely a formáty</w:t>
      </w:r>
    </w:p>
    <w:p w14:paraId="4841E980" w14:textId="604BD836" w:rsidR="004E6E7C" w:rsidRDefault="004B36EC" w:rsidP="007113CC">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xml:space="preserve">, zda se jedná o proprietární </w:t>
      </w:r>
      <w:r w:rsidR="001309C1">
        <w:lastRenderedPageBreak/>
        <w:t>či otevřený formát</w:t>
      </w:r>
      <w:r w:rsidR="00D947C0">
        <w:t xml:space="preserve">, </w:t>
      </w:r>
      <w:r w:rsidR="00A93670">
        <w:t>k jakému účelu je formát primárně určen</w:t>
      </w:r>
      <w:r w:rsidR="00D947C0">
        <w:t xml:space="preserve"> a jak moc je formát aktuální (do jaké míry je využíván)</w:t>
      </w:r>
      <w:r>
        <w:t>.</w:t>
      </w:r>
    </w:p>
    <w:p w14:paraId="7397A9EE" w14:textId="453042DE" w:rsidR="004E6E7C" w:rsidRDefault="004E6E7C" w:rsidP="004E6E7C">
      <w:pPr>
        <w:pStyle w:val="Malnadpis"/>
      </w:pPr>
      <w:proofErr w:type="spellStart"/>
      <w:r>
        <w:t>glTF</w:t>
      </w:r>
      <w:proofErr w:type="spellEnd"/>
    </w:p>
    <w:p w14:paraId="59AAF2AE" w14:textId="203EC41D"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007113CC">
        <w:rPr>
          <w:lang w:eastAsia="en-US"/>
        </w:rPr>
        <w:t>. J</w:t>
      </w:r>
      <w:r w:rsidRPr="001F6849">
        <w:rPr>
          <w:lang w:eastAsia="en-US"/>
        </w:rPr>
        <w:t xml:space="preserve">edná se o otevřený formát vytvořený skupinou </w:t>
      </w:r>
      <w:proofErr w:type="spellStart"/>
      <w:r w:rsidRPr="001F6849">
        <w:rPr>
          <w:lang w:eastAsia="en-US"/>
        </w:rPr>
        <w:t>Khronos</w:t>
      </w:r>
      <w:proofErr w:type="spellEnd"/>
      <w:r w:rsidRPr="001F6849">
        <w:rPr>
          <w:lang w:eastAsia="en-US"/>
        </w:rPr>
        <w:t xml:space="preserve">. </w:t>
      </w:r>
      <w:r w:rsidR="007113CC">
        <w:rPr>
          <w:lang w:eastAsia="en-US"/>
        </w:rPr>
        <w:t>Formát má primárně dvě formy</w:t>
      </w:r>
      <w:r w:rsidRPr="001F6849">
        <w:rPr>
          <w:lang w:eastAsia="en-US"/>
        </w:rPr>
        <w:t xml:space="preserve">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3" w:author="Lukáš Herman" w:date="2023-02-06T14:25:00Z">
        <w:r w:rsidRPr="001F6849" w:rsidDel="00227A2E">
          <w:rPr>
            <w:lang w:eastAsia="en-US"/>
          </w:rPr>
          <w:delText>atiributy</w:delText>
        </w:r>
      </w:del>
      <w:ins w:id="84"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r w:rsidR="00603275">
        <w:rPr>
          <w:lang w:eastAsia="en-US"/>
        </w:rPr>
        <w:t xml:space="preserve">Primárním zaměřením </w:t>
      </w:r>
      <w:proofErr w:type="spellStart"/>
      <w:r w:rsidR="00603275">
        <w:rPr>
          <w:lang w:eastAsia="en-US"/>
        </w:rPr>
        <w:t>glTF</w:t>
      </w:r>
      <w:proofErr w:type="spellEnd"/>
      <w:r w:rsidR="00603275">
        <w:rPr>
          <w:lang w:eastAsia="en-US"/>
        </w:rPr>
        <w:t xml:space="preserve"> je schopnost obsáhnout kompletní </w:t>
      </w:r>
      <w:proofErr w:type="gramStart"/>
      <w:r w:rsidR="00603275">
        <w:rPr>
          <w:lang w:eastAsia="en-US"/>
        </w:rPr>
        <w:t>3D</w:t>
      </w:r>
      <w:proofErr w:type="gramEnd"/>
      <w:r w:rsidR="00603275">
        <w:rPr>
          <w:lang w:eastAsia="en-US"/>
        </w:rPr>
        <w:t xml:space="preserve"> scénu se všemi komponenty </w:t>
      </w:r>
      <w:r w:rsidR="00603275" w:rsidRPr="00603275">
        <w:rPr>
          <w:lang w:eastAsia="en-US"/>
        </w:rPr>
        <w:t>(viz. kap.</w:t>
      </w:r>
      <w:r w:rsidR="00603275">
        <w:rPr>
          <w:lang w:eastAsia="en-US"/>
        </w:rPr>
        <w:t xml:space="preserve"> </w:t>
      </w:r>
      <w:r w:rsidR="00603275">
        <w:rPr>
          <w:lang w:eastAsia="en-US"/>
        </w:rPr>
        <w:fldChar w:fldCharType="begin"/>
      </w:r>
      <w:r w:rsidR="00603275">
        <w:rPr>
          <w:lang w:eastAsia="en-US"/>
        </w:rPr>
        <w:instrText xml:space="preserve"> REF _Ref155007563 \r \h </w:instrText>
      </w:r>
      <w:r w:rsidR="00603275">
        <w:rPr>
          <w:lang w:eastAsia="en-US"/>
        </w:rPr>
      </w:r>
      <w:r w:rsidR="00603275">
        <w:rPr>
          <w:lang w:eastAsia="en-US"/>
        </w:rPr>
        <w:fldChar w:fldCharType="separate"/>
      </w:r>
      <w:r w:rsidR="00603275">
        <w:rPr>
          <w:lang w:eastAsia="en-US"/>
        </w:rPr>
        <w:t>3.6.2</w:t>
      </w:r>
      <w:r w:rsidR="00603275">
        <w:rPr>
          <w:lang w:eastAsia="en-US"/>
        </w:rPr>
        <w:fldChar w:fldCharType="end"/>
      </w:r>
      <w:r w:rsidR="00603275">
        <w:rPr>
          <w:lang w:eastAsia="en-US"/>
        </w:rPr>
        <w:t xml:space="preserve"> </w:t>
      </w:r>
      <w:r w:rsidR="00603275">
        <w:rPr>
          <w:lang w:eastAsia="en-US"/>
        </w:rPr>
        <w:fldChar w:fldCharType="begin"/>
      </w:r>
      <w:r w:rsidR="00603275">
        <w:rPr>
          <w:lang w:eastAsia="en-US"/>
        </w:rPr>
        <w:instrText xml:space="preserve"> REF _Ref155007563 \h </w:instrText>
      </w:r>
      <w:r w:rsidR="00603275">
        <w:rPr>
          <w:lang w:eastAsia="en-US"/>
        </w:rPr>
      </w:r>
      <w:r w:rsidR="00603275">
        <w:rPr>
          <w:lang w:eastAsia="en-US"/>
        </w:rPr>
        <w:fldChar w:fldCharType="separate"/>
      </w:r>
      <w:r w:rsidR="00603275">
        <w:t>Komponenty 3D vizualizace</w:t>
      </w:r>
      <w:r w:rsidR="00603275">
        <w:rPr>
          <w:lang w:eastAsia="en-US"/>
        </w:rPr>
        <w:fldChar w:fldCharType="end"/>
      </w:r>
      <w:r w:rsidR="00603275" w:rsidRPr="00603275">
        <w:rPr>
          <w:lang w:eastAsia="en-US"/>
        </w:rPr>
        <w:t>).</w:t>
      </w:r>
    </w:p>
    <w:p w14:paraId="227DE432" w14:textId="132F665F" w:rsidR="00603275" w:rsidRDefault="007113CC" w:rsidP="002128A9">
      <w:pPr>
        <w:pStyle w:val="Normlnprvnodsazen"/>
        <w:rPr>
          <w:lang w:eastAsia="en-US"/>
        </w:rPr>
      </w:pPr>
      <w:r>
        <w:rPr>
          <w:lang w:eastAsia="en-US"/>
        </w:rPr>
        <w:t>G</w:t>
      </w:r>
      <w:r w:rsidR="004E6E7C">
        <w:rPr>
          <w:lang w:eastAsia="en-US"/>
        </w:rPr>
        <w:t xml:space="preserve">eografická data jsou často velice obsáhlá a vyžadují velká množství geometrie pro adekvátní vyobrazení. </w:t>
      </w:r>
      <w:r w:rsidR="00603275">
        <w:rPr>
          <w:lang w:eastAsia="en-US"/>
        </w:rPr>
        <w:t xml:space="preserve">Dále vyžadují </w:t>
      </w:r>
      <w:r w:rsidR="004E6E7C">
        <w:rPr>
          <w:lang w:eastAsia="en-US"/>
        </w:rPr>
        <w:t>uchování vztahu atributových dat (metadat) a jim přiřazené geometrie</w:t>
      </w:r>
      <w:r w:rsidR="00603275">
        <w:rPr>
          <w:lang w:eastAsia="en-US"/>
        </w:rPr>
        <w:t xml:space="preserve"> a </w:t>
      </w:r>
      <w:r w:rsidR="002128A9">
        <w:rPr>
          <w:lang w:eastAsia="en-US"/>
        </w:rPr>
        <w:t>zápis</w:t>
      </w:r>
      <w:r w:rsidR="00603275">
        <w:rPr>
          <w:lang w:eastAsia="en-US"/>
        </w:rPr>
        <w:t xml:space="preserve"> </w:t>
      </w:r>
      <w:r w:rsidR="002128A9">
        <w:rPr>
          <w:lang w:eastAsia="en-US"/>
        </w:rPr>
        <w:t>souřadnicových systémů.</w:t>
      </w:r>
      <w:r w:rsidR="00603275">
        <w:rPr>
          <w:lang w:eastAsia="en-US"/>
        </w:rPr>
        <w:t xml:space="preserve"> </w:t>
      </w:r>
      <w:r w:rsidR="002128A9">
        <w:rPr>
          <w:lang w:eastAsia="en-US"/>
        </w:rPr>
        <w:t xml:space="preserve">Z tohoto důvodu je ve vývoji </w:t>
      </w:r>
      <w:r w:rsidR="006C458C">
        <w:rPr>
          <w:lang w:eastAsia="en-US"/>
        </w:rPr>
        <w:t xml:space="preserve">tzv. geoprostorový profil. Jedná se o standardizovaný způsob, jak umožnit </w:t>
      </w:r>
      <w:proofErr w:type="spellStart"/>
      <w:r w:rsidR="006C458C">
        <w:rPr>
          <w:lang w:eastAsia="en-US"/>
        </w:rPr>
        <w:t>glTF</w:t>
      </w:r>
      <w:proofErr w:type="spellEnd"/>
      <w:r w:rsidR="006C458C">
        <w:rPr>
          <w:lang w:eastAsia="en-US"/>
        </w:rPr>
        <w:t xml:space="preserve"> streamování obsáhlých terénních dat s texturami, bodových mračen a CAD modelů a aby bylo možné propojit metadata (atributy) s geometrií. </w:t>
      </w:r>
    </w:p>
    <w:p w14:paraId="208F53DB" w14:textId="1291D77D" w:rsidR="004E6E7C" w:rsidRDefault="006C458C" w:rsidP="00B834BF">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3B60424F"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w:t>
      </w:r>
      <w:r w:rsidR="00B834BF">
        <w:rPr>
          <w:lang w:eastAsia="en-US"/>
        </w:rPr>
        <w:t>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09568F84"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w:t>
      </w:r>
      <w:r w:rsidR="00A8032F">
        <w:rPr>
          <w:lang w:eastAsia="en-US"/>
        </w:rPr>
        <w:lastRenderedPageBreak/>
        <w:t>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5BFC26DB" w:rsidR="001D37CB" w:rsidRDefault="001D37CB" w:rsidP="003A5BDB">
      <w:pPr>
        <w:pStyle w:val="Normlnprvnodsazen"/>
        <w:rPr>
          <w:lang w:eastAsia="en-US"/>
        </w:rPr>
      </w:pPr>
      <w:r>
        <w:rPr>
          <w:lang w:eastAsia="en-US"/>
        </w:rPr>
        <w:t>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r w:rsidR="00C23E20">
        <w:rPr>
          <w:lang w:eastAsia="en-US"/>
        </w:rPr>
        <w:t xml:space="preserve"> Dále je možné dělit formáty dle notace, otevřenosti a vyžití v rámci webového ekosystému.</w:t>
      </w:r>
    </w:p>
    <w:p w14:paraId="10C4F004" w14:textId="6B90E179" w:rsidR="0087744F" w:rsidRPr="00153841" w:rsidRDefault="0087744F" w:rsidP="00341FBE">
      <w:pPr>
        <w:pStyle w:val="CaptionTabs"/>
      </w:pPr>
      <w:bookmarkStart w:id="85" w:name="_Ref155008311"/>
      <w:r>
        <w:t xml:space="preserve">Tab. </w:t>
      </w:r>
      <w:r>
        <w:fldChar w:fldCharType="begin"/>
      </w:r>
      <w:r>
        <w:instrText xml:space="preserve"> SEQ Tab. \* ARABIC </w:instrText>
      </w:r>
      <w:r>
        <w:fldChar w:fldCharType="separate"/>
      </w:r>
      <w:r w:rsidR="00364E60">
        <w:rPr>
          <w:noProof/>
        </w:rPr>
        <w:t>2</w:t>
      </w:r>
      <w:r>
        <w:rPr>
          <w:noProof/>
        </w:rPr>
        <w:fldChar w:fldCharType="end"/>
      </w:r>
      <w:bookmarkEnd w:id="85"/>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3E7056">
        <w:trPr>
          <w:trHeight w:val="315"/>
        </w:trPr>
        <w:tc>
          <w:tcPr>
            <w:tcW w:w="0" w:type="auto"/>
            <w:shd w:val="clear" w:color="auto" w:fill="FFFFFF"/>
            <w:tcMar>
              <w:top w:w="30" w:type="dxa"/>
              <w:left w:w="45" w:type="dxa"/>
              <w:bottom w:w="30" w:type="dxa"/>
              <w:right w:w="45" w:type="dxa"/>
            </w:tcMar>
            <w:vAlign w:val="center"/>
            <w:hideMark/>
          </w:tcPr>
          <w:p w14:paraId="06968421"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Formát dat</w:t>
            </w:r>
          </w:p>
        </w:tc>
        <w:tc>
          <w:tcPr>
            <w:tcW w:w="0" w:type="auto"/>
            <w:shd w:val="clear" w:color="auto" w:fill="FFFFFF"/>
            <w:tcMar>
              <w:top w:w="30" w:type="dxa"/>
              <w:left w:w="45" w:type="dxa"/>
              <w:bottom w:w="30" w:type="dxa"/>
              <w:right w:w="45" w:type="dxa"/>
            </w:tcMar>
            <w:vAlign w:val="center"/>
            <w:hideMark/>
          </w:tcPr>
          <w:p w14:paraId="5757921F"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Použití</w:t>
            </w:r>
          </w:p>
        </w:tc>
        <w:tc>
          <w:tcPr>
            <w:tcW w:w="0" w:type="auto"/>
            <w:shd w:val="clear" w:color="auto" w:fill="FFFFFF"/>
            <w:tcMar>
              <w:top w:w="30" w:type="dxa"/>
              <w:left w:w="45" w:type="dxa"/>
              <w:bottom w:w="30" w:type="dxa"/>
              <w:right w:w="45" w:type="dxa"/>
            </w:tcMar>
            <w:vAlign w:val="center"/>
            <w:hideMark/>
          </w:tcPr>
          <w:p w14:paraId="558D8893"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Notace</w:t>
            </w:r>
          </w:p>
        </w:tc>
        <w:tc>
          <w:tcPr>
            <w:tcW w:w="0" w:type="auto"/>
            <w:shd w:val="clear" w:color="auto" w:fill="FFFFFF"/>
            <w:tcMar>
              <w:top w:w="30" w:type="dxa"/>
              <w:left w:w="45" w:type="dxa"/>
              <w:bottom w:w="30" w:type="dxa"/>
              <w:right w:w="45" w:type="dxa"/>
            </w:tcMar>
            <w:vAlign w:val="center"/>
            <w:hideMark/>
          </w:tcPr>
          <w:p w14:paraId="31BD5D06"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Otevřenost</w:t>
            </w:r>
          </w:p>
        </w:tc>
        <w:tc>
          <w:tcPr>
            <w:tcW w:w="0" w:type="auto"/>
            <w:tcMar>
              <w:top w:w="30" w:type="dxa"/>
              <w:left w:w="45" w:type="dxa"/>
              <w:bottom w:w="30" w:type="dxa"/>
              <w:right w:w="45" w:type="dxa"/>
            </w:tcMar>
            <w:vAlign w:val="center"/>
            <w:hideMark/>
          </w:tcPr>
          <w:p w14:paraId="48A67F0E"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Web</w:t>
            </w:r>
          </w:p>
        </w:tc>
      </w:tr>
      <w:tr w:rsidR="0087744F" w:rsidRPr="0087744F" w14:paraId="043D1F0C" w14:textId="77777777" w:rsidTr="003E7056">
        <w:trPr>
          <w:trHeight w:val="315"/>
        </w:trPr>
        <w:tc>
          <w:tcPr>
            <w:tcW w:w="0" w:type="auto"/>
            <w:shd w:val="clear" w:color="auto" w:fill="FFFFFF"/>
            <w:tcMar>
              <w:top w:w="30" w:type="dxa"/>
              <w:left w:w="45" w:type="dxa"/>
              <w:bottom w:w="30" w:type="dxa"/>
              <w:right w:w="45" w:type="dxa"/>
            </w:tcMar>
            <w:vAlign w:val="center"/>
            <w:hideMark/>
          </w:tcPr>
          <w:p w14:paraId="5CE4CF57"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3D Tiles</w:t>
            </w:r>
          </w:p>
        </w:tc>
        <w:tc>
          <w:tcPr>
            <w:tcW w:w="0" w:type="auto"/>
            <w:shd w:val="clear" w:color="auto" w:fill="FFFFFF"/>
            <w:tcMar>
              <w:top w:w="30" w:type="dxa"/>
              <w:left w:w="45" w:type="dxa"/>
              <w:bottom w:w="30" w:type="dxa"/>
              <w:right w:w="45" w:type="dxa"/>
            </w:tcMar>
            <w:vAlign w:val="center"/>
            <w:hideMark/>
          </w:tcPr>
          <w:p w14:paraId="50F325BB"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1AFB4AB5" w14:textId="75220B52"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356DB81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D3BA531"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87744F" w:rsidRPr="0087744F" w14:paraId="5D40A2FF" w14:textId="77777777" w:rsidTr="003E7056">
        <w:trPr>
          <w:trHeight w:val="315"/>
        </w:trPr>
        <w:tc>
          <w:tcPr>
            <w:tcW w:w="0" w:type="auto"/>
            <w:shd w:val="clear" w:color="auto" w:fill="FFFFFF"/>
            <w:tcMar>
              <w:top w:w="30" w:type="dxa"/>
              <w:left w:w="45" w:type="dxa"/>
              <w:bottom w:w="30" w:type="dxa"/>
              <w:right w:w="45" w:type="dxa"/>
            </w:tcMar>
            <w:vAlign w:val="center"/>
            <w:hideMark/>
          </w:tcPr>
          <w:p w14:paraId="37DCC575"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i3s (I3S Scene Layer)</w:t>
            </w:r>
          </w:p>
        </w:tc>
        <w:tc>
          <w:tcPr>
            <w:tcW w:w="0" w:type="auto"/>
            <w:shd w:val="clear" w:color="auto" w:fill="FFFFFF"/>
            <w:tcMar>
              <w:top w:w="30" w:type="dxa"/>
              <w:left w:w="45" w:type="dxa"/>
              <w:bottom w:w="30" w:type="dxa"/>
              <w:right w:w="45" w:type="dxa"/>
            </w:tcMar>
            <w:vAlign w:val="center"/>
            <w:hideMark/>
          </w:tcPr>
          <w:p w14:paraId="2B8FF8E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4D4BFF12" w14:textId="0A68F461"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78530E0"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BB0EB53"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12C6A9" w14:textId="77777777" w:rsidTr="003E7056">
        <w:trPr>
          <w:trHeight w:val="315"/>
        </w:trPr>
        <w:tc>
          <w:tcPr>
            <w:tcW w:w="0" w:type="auto"/>
            <w:shd w:val="clear" w:color="auto" w:fill="FFFFFF"/>
            <w:tcMar>
              <w:top w:w="30" w:type="dxa"/>
              <w:left w:w="45" w:type="dxa"/>
              <w:bottom w:w="30" w:type="dxa"/>
              <w:right w:w="45" w:type="dxa"/>
            </w:tcMar>
            <w:vAlign w:val="center"/>
          </w:tcPr>
          <w:p w14:paraId="2E3C4507" w14:textId="33033695"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slpk</w:t>
            </w:r>
            <w:proofErr w:type="spellEnd"/>
            <w:r w:rsidRPr="00580FF7">
              <w:rPr>
                <w:rFonts w:eastAsia="Times New Roman" w:cs="Arial"/>
                <w:sz w:val="18"/>
                <w:szCs w:val="18"/>
                <w:lang w:val="en-US"/>
              </w:rPr>
              <w:t xml:space="preserve"> (Scene Layer Package)</w:t>
            </w:r>
          </w:p>
        </w:tc>
        <w:tc>
          <w:tcPr>
            <w:tcW w:w="0" w:type="auto"/>
            <w:shd w:val="clear" w:color="auto" w:fill="FFFFFF"/>
            <w:tcMar>
              <w:top w:w="30" w:type="dxa"/>
              <w:left w:w="45" w:type="dxa"/>
              <w:bottom w:w="30" w:type="dxa"/>
              <w:right w:w="45" w:type="dxa"/>
            </w:tcMar>
            <w:vAlign w:val="center"/>
          </w:tcPr>
          <w:p w14:paraId="5930DD61" w14:textId="1D51ADED"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tcPr>
          <w:p w14:paraId="42A9C926" w14:textId="618A0EA0"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tcPr>
          <w:p w14:paraId="06969AC3" w14:textId="642F45A9"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tcPr>
          <w:p w14:paraId="5ABBEA27" w14:textId="62FE5622"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0DEBDCB2" w14:textId="77777777" w:rsidTr="003E7056">
        <w:trPr>
          <w:trHeight w:val="315"/>
        </w:trPr>
        <w:tc>
          <w:tcPr>
            <w:tcW w:w="0" w:type="auto"/>
            <w:shd w:val="clear" w:color="auto" w:fill="FFFFFF"/>
            <w:tcMar>
              <w:top w:w="30" w:type="dxa"/>
              <w:left w:w="45" w:type="dxa"/>
              <w:bottom w:w="30" w:type="dxa"/>
              <w:right w:w="45" w:type="dxa"/>
            </w:tcMar>
            <w:vAlign w:val="center"/>
            <w:hideMark/>
          </w:tcPr>
          <w:p w14:paraId="13B9F44B"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KML (Keyhole Markup Language)</w:t>
            </w:r>
          </w:p>
        </w:tc>
        <w:tc>
          <w:tcPr>
            <w:tcW w:w="0" w:type="auto"/>
            <w:shd w:val="clear" w:color="auto" w:fill="FFFFFF"/>
            <w:tcMar>
              <w:top w:w="30" w:type="dxa"/>
              <w:left w:w="45" w:type="dxa"/>
              <w:bottom w:w="30" w:type="dxa"/>
              <w:right w:w="45" w:type="dxa"/>
            </w:tcMar>
            <w:vAlign w:val="center"/>
            <w:hideMark/>
          </w:tcPr>
          <w:p w14:paraId="5FDDAB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55F7E85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22992A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90207A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151616B" w14:textId="77777777" w:rsidTr="003E7056">
        <w:trPr>
          <w:trHeight w:val="315"/>
        </w:trPr>
        <w:tc>
          <w:tcPr>
            <w:tcW w:w="0" w:type="auto"/>
            <w:shd w:val="clear" w:color="auto" w:fill="FFFFFF"/>
            <w:tcMar>
              <w:top w:w="30" w:type="dxa"/>
              <w:left w:w="45" w:type="dxa"/>
              <w:bottom w:w="30" w:type="dxa"/>
              <w:right w:w="45" w:type="dxa"/>
            </w:tcMar>
            <w:vAlign w:val="center"/>
            <w:hideMark/>
          </w:tcPr>
          <w:p w14:paraId="2C7E6265"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GeoJSON</w:t>
            </w:r>
            <w:proofErr w:type="spellEnd"/>
          </w:p>
        </w:tc>
        <w:tc>
          <w:tcPr>
            <w:tcW w:w="0" w:type="auto"/>
            <w:shd w:val="clear" w:color="auto" w:fill="FFFFFF"/>
            <w:tcMar>
              <w:top w:w="30" w:type="dxa"/>
              <w:left w:w="45" w:type="dxa"/>
              <w:bottom w:w="30" w:type="dxa"/>
              <w:right w:w="45" w:type="dxa"/>
            </w:tcMar>
            <w:vAlign w:val="center"/>
            <w:hideMark/>
          </w:tcPr>
          <w:p w14:paraId="07918C5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75C1C2A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555E48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CD0C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33CADDE" w14:textId="77777777" w:rsidTr="003E7056">
        <w:trPr>
          <w:trHeight w:val="315"/>
        </w:trPr>
        <w:tc>
          <w:tcPr>
            <w:tcW w:w="0" w:type="auto"/>
            <w:shd w:val="clear" w:color="auto" w:fill="FFFFFF"/>
            <w:tcMar>
              <w:top w:w="30" w:type="dxa"/>
              <w:left w:w="45" w:type="dxa"/>
              <w:bottom w:w="30" w:type="dxa"/>
              <w:right w:w="45" w:type="dxa"/>
            </w:tcMar>
            <w:vAlign w:val="center"/>
            <w:hideMark/>
          </w:tcPr>
          <w:p w14:paraId="6980DFA7"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CityJSON</w:t>
            </w:r>
            <w:proofErr w:type="spellEnd"/>
          </w:p>
        </w:tc>
        <w:tc>
          <w:tcPr>
            <w:tcW w:w="0" w:type="auto"/>
            <w:shd w:val="clear" w:color="auto" w:fill="FFFFFF"/>
            <w:tcMar>
              <w:top w:w="30" w:type="dxa"/>
              <w:left w:w="45" w:type="dxa"/>
              <w:bottom w:w="30" w:type="dxa"/>
              <w:right w:w="45" w:type="dxa"/>
            </w:tcMar>
            <w:vAlign w:val="center"/>
            <w:hideMark/>
          </w:tcPr>
          <w:p w14:paraId="101109F3" w14:textId="77777777" w:rsidR="00FB52CA" w:rsidRPr="00580FF7" w:rsidRDefault="00FB52CA" w:rsidP="00FB52CA">
            <w:pPr>
              <w:spacing w:after="0" w:line="240" w:lineRule="auto"/>
              <w:jc w:val="center"/>
              <w:rPr>
                <w:rFonts w:eastAsia="Times New Roman" w:cs="Arial"/>
                <w:sz w:val="18"/>
                <w:szCs w:val="18"/>
              </w:rPr>
            </w:pPr>
            <w:proofErr w:type="spellStart"/>
            <w:r w:rsidRPr="00580FF7">
              <w:rPr>
                <w:rFonts w:eastAsia="Times New Roman" w:cs="Arial"/>
                <w:sz w:val="18"/>
                <w:szCs w:val="18"/>
              </w:rPr>
              <w:t>WebGIS</w:t>
            </w:r>
            <w:proofErr w:type="spellEnd"/>
            <w:r w:rsidRPr="00580FF7">
              <w:rPr>
                <w:rFonts w:eastAsia="Times New Roman" w:cs="Arial"/>
                <w:sz w:val="18"/>
                <w:szCs w:val="18"/>
              </w:rPr>
              <w:t xml:space="preserve"> / Urbanismus</w:t>
            </w:r>
          </w:p>
        </w:tc>
        <w:tc>
          <w:tcPr>
            <w:tcW w:w="0" w:type="auto"/>
            <w:shd w:val="clear" w:color="auto" w:fill="FFFFFF"/>
            <w:tcMar>
              <w:top w:w="30" w:type="dxa"/>
              <w:left w:w="45" w:type="dxa"/>
              <w:bottom w:w="30" w:type="dxa"/>
              <w:right w:w="45" w:type="dxa"/>
            </w:tcMar>
            <w:vAlign w:val="center"/>
            <w:hideMark/>
          </w:tcPr>
          <w:p w14:paraId="78B7618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E2659D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1051F55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10300EC" w14:textId="77777777" w:rsidTr="003E7056">
        <w:trPr>
          <w:trHeight w:val="315"/>
        </w:trPr>
        <w:tc>
          <w:tcPr>
            <w:tcW w:w="0" w:type="auto"/>
            <w:shd w:val="clear" w:color="auto" w:fill="FFFFFF"/>
            <w:tcMar>
              <w:top w:w="30" w:type="dxa"/>
              <w:left w:w="45" w:type="dxa"/>
              <w:bottom w:w="30" w:type="dxa"/>
              <w:right w:w="45" w:type="dxa"/>
            </w:tcMar>
            <w:vAlign w:val="center"/>
            <w:hideMark/>
          </w:tcPr>
          <w:p w14:paraId="39E6F324"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CityGML</w:t>
            </w:r>
          </w:p>
        </w:tc>
        <w:tc>
          <w:tcPr>
            <w:tcW w:w="0" w:type="auto"/>
            <w:shd w:val="clear" w:color="auto" w:fill="FFFFFF"/>
            <w:tcMar>
              <w:top w:w="30" w:type="dxa"/>
              <w:left w:w="45" w:type="dxa"/>
              <w:bottom w:w="30" w:type="dxa"/>
              <w:right w:w="45" w:type="dxa"/>
            </w:tcMar>
            <w:vAlign w:val="center"/>
            <w:hideMark/>
          </w:tcPr>
          <w:p w14:paraId="6C0A8F9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Urbanismus</w:t>
            </w:r>
          </w:p>
        </w:tc>
        <w:tc>
          <w:tcPr>
            <w:tcW w:w="0" w:type="auto"/>
            <w:shd w:val="clear" w:color="auto" w:fill="FFFFFF"/>
            <w:tcMar>
              <w:top w:w="30" w:type="dxa"/>
              <w:left w:w="45" w:type="dxa"/>
              <w:bottom w:w="30" w:type="dxa"/>
              <w:right w:w="45" w:type="dxa"/>
            </w:tcMar>
            <w:vAlign w:val="center"/>
            <w:hideMark/>
          </w:tcPr>
          <w:p w14:paraId="6C3329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01C68D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3929BB4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18BD1E3" w14:textId="77777777" w:rsidTr="003E7056">
        <w:trPr>
          <w:trHeight w:val="315"/>
        </w:trPr>
        <w:tc>
          <w:tcPr>
            <w:tcW w:w="0" w:type="auto"/>
            <w:shd w:val="clear" w:color="auto" w:fill="FFFFFF"/>
            <w:tcMar>
              <w:top w:w="30" w:type="dxa"/>
              <w:left w:w="45" w:type="dxa"/>
              <w:bottom w:w="30" w:type="dxa"/>
              <w:right w:w="45" w:type="dxa"/>
            </w:tcMar>
            <w:vAlign w:val="center"/>
            <w:hideMark/>
          </w:tcPr>
          <w:p w14:paraId="3B470B9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IFC (Industry Foundation Classes)</w:t>
            </w:r>
          </w:p>
        </w:tc>
        <w:tc>
          <w:tcPr>
            <w:tcW w:w="0" w:type="auto"/>
            <w:shd w:val="clear" w:color="auto" w:fill="FFFFFF"/>
            <w:tcMar>
              <w:top w:w="30" w:type="dxa"/>
              <w:left w:w="45" w:type="dxa"/>
              <w:bottom w:w="30" w:type="dxa"/>
              <w:right w:w="45" w:type="dxa"/>
            </w:tcMar>
            <w:vAlign w:val="center"/>
            <w:hideMark/>
          </w:tcPr>
          <w:p w14:paraId="2F947FF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Modelování staveb (BIM)</w:t>
            </w:r>
          </w:p>
        </w:tc>
        <w:tc>
          <w:tcPr>
            <w:tcW w:w="0" w:type="auto"/>
            <w:shd w:val="clear" w:color="auto" w:fill="FFFFFF"/>
            <w:tcMar>
              <w:top w:w="30" w:type="dxa"/>
              <w:left w:w="45" w:type="dxa"/>
              <w:bottom w:w="30" w:type="dxa"/>
              <w:right w:w="45" w:type="dxa"/>
            </w:tcMar>
            <w:vAlign w:val="center"/>
            <w:hideMark/>
          </w:tcPr>
          <w:p w14:paraId="6EFEE87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29427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7DE6FD2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65EC762C" w14:textId="77777777" w:rsidTr="003E7056">
        <w:trPr>
          <w:trHeight w:val="315"/>
        </w:trPr>
        <w:tc>
          <w:tcPr>
            <w:tcW w:w="0" w:type="auto"/>
            <w:shd w:val="clear" w:color="auto" w:fill="FFFFFF"/>
            <w:tcMar>
              <w:top w:w="30" w:type="dxa"/>
              <w:left w:w="45" w:type="dxa"/>
              <w:bottom w:w="30" w:type="dxa"/>
              <w:right w:w="45" w:type="dxa"/>
            </w:tcMar>
            <w:vAlign w:val="center"/>
            <w:hideMark/>
          </w:tcPr>
          <w:p w14:paraId="0BFFB4D4" w14:textId="2041D5B5"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 xml:space="preserve">Shapefile - Polygon Z / </w:t>
            </w:r>
            <w:proofErr w:type="spellStart"/>
            <w:r w:rsidRPr="00580FF7">
              <w:rPr>
                <w:rFonts w:eastAsia="Times New Roman" w:cs="Arial"/>
                <w:sz w:val="18"/>
                <w:szCs w:val="18"/>
                <w:lang w:val="en-US"/>
              </w:rPr>
              <w:t>Multipatch</w:t>
            </w:r>
            <w:proofErr w:type="spellEnd"/>
          </w:p>
        </w:tc>
        <w:tc>
          <w:tcPr>
            <w:tcW w:w="0" w:type="auto"/>
            <w:shd w:val="clear" w:color="auto" w:fill="FFFFFF"/>
            <w:tcMar>
              <w:top w:w="30" w:type="dxa"/>
              <w:left w:w="45" w:type="dxa"/>
              <w:bottom w:w="30" w:type="dxa"/>
              <w:right w:w="45" w:type="dxa"/>
            </w:tcMar>
            <w:vAlign w:val="center"/>
            <w:hideMark/>
          </w:tcPr>
          <w:p w14:paraId="6BC8E7C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GIS</w:t>
            </w:r>
          </w:p>
        </w:tc>
        <w:tc>
          <w:tcPr>
            <w:tcW w:w="0" w:type="auto"/>
            <w:shd w:val="clear" w:color="auto" w:fill="FFFFFF"/>
            <w:tcMar>
              <w:top w:w="30" w:type="dxa"/>
              <w:left w:w="45" w:type="dxa"/>
              <w:bottom w:w="30" w:type="dxa"/>
              <w:right w:w="45" w:type="dxa"/>
            </w:tcMar>
            <w:vAlign w:val="center"/>
            <w:hideMark/>
          </w:tcPr>
          <w:p w14:paraId="1571ABE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DD275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(ESRI)</w:t>
            </w:r>
          </w:p>
        </w:tc>
        <w:tc>
          <w:tcPr>
            <w:tcW w:w="0" w:type="auto"/>
            <w:tcMar>
              <w:top w:w="30" w:type="dxa"/>
              <w:left w:w="45" w:type="dxa"/>
              <w:bottom w:w="30" w:type="dxa"/>
              <w:right w:w="45" w:type="dxa"/>
            </w:tcMar>
            <w:vAlign w:val="center"/>
            <w:hideMark/>
          </w:tcPr>
          <w:p w14:paraId="733C28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2674670A" w14:textId="77777777" w:rsidTr="003E7056">
        <w:trPr>
          <w:trHeight w:val="315"/>
        </w:trPr>
        <w:tc>
          <w:tcPr>
            <w:tcW w:w="0" w:type="auto"/>
            <w:shd w:val="clear" w:color="auto" w:fill="FFFFFF"/>
            <w:tcMar>
              <w:top w:w="30" w:type="dxa"/>
              <w:left w:w="45" w:type="dxa"/>
              <w:bottom w:w="30" w:type="dxa"/>
              <w:right w:w="45" w:type="dxa"/>
            </w:tcMar>
            <w:vAlign w:val="center"/>
            <w:hideMark/>
          </w:tcPr>
          <w:p w14:paraId="3B7E64CE"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DWG (AutoCAD)</w:t>
            </w:r>
          </w:p>
        </w:tc>
        <w:tc>
          <w:tcPr>
            <w:tcW w:w="0" w:type="auto"/>
            <w:shd w:val="clear" w:color="auto" w:fill="FFFFFF"/>
            <w:tcMar>
              <w:top w:w="30" w:type="dxa"/>
              <w:left w:w="45" w:type="dxa"/>
              <w:bottom w:w="30" w:type="dxa"/>
              <w:right w:w="45" w:type="dxa"/>
            </w:tcMar>
            <w:vAlign w:val="center"/>
            <w:hideMark/>
          </w:tcPr>
          <w:p w14:paraId="7AEDFF1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CAD</w:t>
            </w:r>
          </w:p>
        </w:tc>
        <w:tc>
          <w:tcPr>
            <w:tcW w:w="0" w:type="auto"/>
            <w:shd w:val="clear" w:color="auto" w:fill="FFFFFF"/>
            <w:tcMar>
              <w:top w:w="30" w:type="dxa"/>
              <w:left w:w="45" w:type="dxa"/>
              <w:bottom w:w="30" w:type="dxa"/>
              <w:right w:w="45" w:type="dxa"/>
            </w:tcMar>
            <w:vAlign w:val="center"/>
            <w:hideMark/>
          </w:tcPr>
          <w:p w14:paraId="1760D1E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8625B9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w:t>
            </w:r>
            <w:proofErr w:type="spellStart"/>
            <w:r w:rsidRPr="00580FF7">
              <w:rPr>
                <w:rFonts w:eastAsia="Times New Roman" w:cs="Arial"/>
                <w:sz w:val="18"/>
                <w:szCs w:val="18"/>
              </w:rPr>
              <w:t>AutoDesk</w:t>
            </w:r>
            <w:proofErr w:type="spellEnd"/>
            <w:r w:rsidRPr="00580FF7">
              <w:rPr>
                <w:rFonts w:eastAsia="Times New Roman" w:cs="Arial"/>
                <w:sz w:val="18"/>
                <w:szCs w:val="18"/>
              </w:rPr>
              <w:t>)</w:t>
            </w:r>
          </w:p>
        </w:tc>
        <w:tc>
          <w:tcPr>
            <w:tcW w:w="0" w:type="auto"/>
            <w:tcMar>
              <w:top w:w="30" w:type="dxa"/>
              <w:left w:w="45" w:type="dxa"/>
              <w:bottom w:w="30" w:type="dxa"/>
              <w:right w:w="45" w:type="dxa"/>
            </w:tcMar>
            <w:vAlign w:val="center"/>
            <w:hideMark/>
          </w:tcPr>
          <w:p w14:paraId="705FCE2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97BEF64" w14:textId="77777777" w:rsidTr="003E7056">
        <w:trPr>
          <w:trHeight w:val="315"/>
        </w:trPr>
        <w:tc>
          <w:tcPr>
            <w:tcW w:w="0" w:type="auto"/>
            <w:shd w:val="clear" w:color="auto" w:fill="FFFFFF"/>
            <w:tcMar>
              <w:top w:w="30" w:type="dxa"/>
              <w:left w:w="45" w:type="dxa"/>
              <w:bottom w:w="30" w:type="dxa"/>
              <w:right w:w="45" w:type="dxa"/>
            </w:tcMar>
            <w:vAlign w:val="center"/>
            <w:hideMark/>
          </w:tcPr>
          <w:p w14:paraId="5AA1BF60"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Collada</w:t>
            </w:r>
          </w:p>
        </w:tc>
        <w:tc>
          <w:tcPr>
            <w:tcW w:w="0" w:type="auto"/>
            <w:shd w:val="clear" w:color="auto" w:fill="FFFFFF"/>
            <w:tcMar>
              <w:top w:w="30" w:type="dxa"/>
              <w:left w:w="45" w:type="dxa"/>
              <w:bottom w:w="30" w:type="dxa"/>
              <w:right w:w="45" w:type="dxa"/>
            </w:tcMar>
            <w:vAlign w:val="center"/>
            <w:hideMark/>
          </w:tcPr>
          <w:p w14:paraId="0A37B0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1578045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384A4C2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15592F6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5710A44" w14:textId="77777777" w:rsidTr="003E7056">
        <w:trPr>
          <w:trHeight w:val="315"/>
        </w:trPr>
        <w:tc>
          <w:tcPr>
            <w:tcW w:w="0" w:type="auto"/>
            <w:shd w:val="clear" w:color="auto" w:fill="FFFFFF"/>
            <w:tcMar>
              <w:top w:w="30" w:type="dxa"/>
              <w:left w:w="45" w:type="dxa"/>
              <w:bottom w:w="30" w:type="dxa"/>
              <w:right w:w="45" w:type="dxa"/>
            </w:tcMar>
            <w:vAlign w:val="center"/>
            <w:hideMark/>
          </w:tcPr>
          <w:p w14:paraId="429B7D8F"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OBJ (Wavefront)</w:t>
            </w:r>
          </w:p>
        </w:tc>
        <w:tc>
          <w:tcPr>
            <w:tcW w:w="0" w:type="auto"/>
            <w:shd w:val="clear" w:color="auto" w:fill="FFFFFF"/>
            <w:tcMar>
              <w:top w:w="30" w:type="dxa"/>
              <w:left w:w="45" w:type="dxa"/>
              <w:bottom w:w="30" w:type="dxa"/>
              <w:right w:w="45" w:type="dxa"/>
            </w:tcMar>
            <w:vAlign w:val="center"/>
            <w:hideMark/>
          </w:tcPr>
          <w:p w14:paraId="622CB38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67F1624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w:t>
            </w:r>
          </w:p>
        </w:tc>
        <w:tc>
          <w:tcPr>
            <w:tcW w:w="0" w:type="auto"/>
            <w:shd w:val="clear" w:color="auto" w:fill="FFFFFF"/>
            <w:tcMar>
              <w:top w:w="30" w:type="dxa"/>
              <w:left w:w="45" w:type="dxa"/>
              <w:bottom w:w="30" w:type="dxa"/>
              <w:right w:w="45" w:type="dxa"/>
            </w:tcMar>
            <w:vAlign w:val="center"/>
            <w:hideMark/>
          </w:tcPr>
          <w:p w14:paraId="3253CB6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3B0170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BBC0953" w14:textId="77777777" w:rsidTr="003E7056">
        <w:trPr>
          <w:trHeight w:val="315"/>
        </w:trPr>
        <w:tc>
          <w:tcPr>
            <w:tcW w:w="0" w:type="auto"/>
            <w:shd w:val="clear" w:color="auto" w:fill="FFFFFF"/>
            <w:tcMar>
              <w:top w:w="30" w:type="dxa"/>
              <w:left w:w="45" w:type="dxa"/>
              <w:bottom w:w="30" w:type="dxa"/>
              <w:right w:w="45" w:type="dxa"/>
            </w:tcMar>
            <w:vAlign w:val="center"/>
            <w:hideMark/>
          </w:tcPr>
          <w:p w14:paraId="7CA3A38C"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glTF</w:t>
            </w:r>
            <w:proofErr w:type="spellEnd"/>
            <w:r w:rsidRPr="00580FF7">
              <w:rPr>
                <w:rFonts w:eastAsia="Times New Roman" w:cs="Arial"/>
                <w:sz w:val="18"/>
                <w:szCs w:val="18"/>
                <w:lang w:val="en-US"/>
              </w:rPr>
              <w:t xml:space="preserve"> (GL Transmission Format)</w:t>
            </w:r>
          </w:p>
        </w:tc>
        <w:tc>
          <w:tcPr>
            <w:tcW w:w="0" w:type="auto"/>
            <w:shd w:val="clear" w:color="auto" w:fill="FFFFFF"/>
            <w:tcMar>
              <w:top w:w="30" w:type="dxa"/>
              <w:left w:w="45" w:type="dxa"/>
              <w:bottom w:w="30" w:type="dxa"/>
              <w:right w:w="45" w:type="dxa"/>
            </w:tcMar>
            <w:vAlign w:val="center"/>
            <w:hideMark/>
          </w:tcPr>
          <w:p w14:paraId="2CC631B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A6D024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 Binární (</w:t>
            </w:r>
            <w:proofErr w:type="spellStart"/>
            <w:r w:rsidRPr="00580FF7">
              <w:rPr>
                <w:rFonts w:eastAsia="Times New Roman" w:cs="Arial"/>
                <w:sz w:val="18"/>
                <w:szCs w:val="18"/>
              </w:rPr>
              <w:t>glb</w:t>
            </w:r>
            <w:proofErr w:type="spellEnd"/>
            <w:r w:rsidRPr="00580FF7">
              <w:rPr>
                <w:rFonts w:eastAsia="Times New Roman" w:cs="Arial"/>
                <w:sz w:val="18"/>
                <w:szCs w:val="18"/>
              </w:rPr>
              <w:t>)</w:t>
            </w:r>
          </w:p>
        </w:tc>
        <w:tc>
          <w:tcPr>
            <w:tcW w:w="0" w:type="auto"/>
            <w:shd w:val="clear" w:color="auto" w:fill="FFFFFF"/>
            <w:tcMar>
              <w:top w:w="30" w:type="dxa"/>
              <w:left w:w="45" w:type="dxa"/>
              <w:bottom w:w="30" w:type="dxa"/>
              <w:right w:w="45" w:type="dxa"/>
            </w:tcMar>
            <w:vAlign w:val="center"/>
            <w:hideMark/>
          </w:tcPr>
          <w:p w14:paraId="52FD59B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C67F8A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F04935" w14:textId="77777777" w:rsidTr="003E7056">
        <w:trPr>
          <w:trHeight w:val="315"/>
        </w:trPr>
        <w:tc>
          <w:tcPr>
            <w:tcW w:w="0" w:type="auto"/>
            <w:shd w:val="clear" w:color="auto" w:fill="FFFFFF"/>
            <w:tcMar>
              <w:top w:w="30" w:type="dxa"/>
              <w:left w:w="45" w:type="dxa"/>
              <w:bottom w:w="30" w:type="dxa"/>
              <w:right w:w="45" w:type="dxa"/>
            </w:tcMar>
            <w:vAlign w:val="center"/>
            <w:hideMark/>
          </w:tcPr>
          <w:p w14:paraId="17BE6E0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X3D</w:t>
            </w:r>
          </w:p>
        </w:tc>
        <w:tc>
          <w:tcPr>
            <w:tcW w:w="0" w:type="auto"/>
            <w:shd w:val="clear" w:color="auto" w:fill="FFFFFF"/>
            <w:tcMar>
              <w:top w:w="30" w:type="dxa"/>
              <w:left w:w="45" w:type="dxa"/>
              <w:bottom w:w="30" w:type="dxa"/>
              <w:right w:w="45" w:type="dxa"/>
            </w:tcMar>
            <w:vAlign w:val="center"/>
            <w:hideMark/>
          </w:tcPr>
          <w:p w14:paraId="7F8FB0D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680586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44CC9D6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78BFF39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832C47C" w14:textId="77777777" w:rsidTr="003E7056">
        <w:trPr>
          <w:trHeight w:val="315"/>
        </w:trPr>
        <w:tc>
          <w:tcPr>
            <w:tcW w:w="0" w:type="auto"/>
            <w:shd w:val="clear" w:color="auto" w:fill="FFFFFF"/>
            <w:tcMar>
              <w:top w:w="30" w:type="dxa"/>
              <w:left w:w="45" w:type="dxa"/>
              <w:bottom w:w="30" w:type="dxa"/>
              <w:right w:w="45" w:type="dxa"/>
            </w:tcMar>
            <w:vAlign w:val="center"/>
            <w:hideMark/>
          </w:tcPr>
          <w:p w14:paraId="7B356B5D"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VRML (Virtual Reality Modeling Language)</w:t>
            </w:r>
          </w:p>
        </w:tc>
        <w:tc>
          <w:tcPr>
            <w:tcW w:w="0" w:type="auto"/>
            <w:shd w:val="clear" w:color="auto" w:fill="FFFFFF"/>
            <w:tcMar>
              <w:top w:w="30" w:type="dxa"/>
              <w:left w:w="45" w:type="dxa"/>
              <w:bottom w:w="30" w:type="dxa"/>
              <w:right w:w="45" w:type="dxa"/>
            </w:tcMar>
            <w:vAlign w:val="center"/>
            <w:hideMark/>
          </w:tcPr>
          <w:p w14:paraId="4B64CB6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74DB97D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 (VRML), XML (X3D)</w:t>
            </w:r>
          </w:p>
        </w:tc>
        <w:tc>
          <w:tcPr>
            <w:tcW w:w="0" w:type="auto"/>
            <w:shd w:val="clear" w:color="auto" w:fill="FFFFFF"/>
            <w:tcMar>
              <w:top w:w="30" w:type="dxa"/>
              <w:left w:w="45" w:type="dxa"/>
              <w:bottom w:w="30" w:type="dxa"/>
              <w:right w:w="45" w:type="dxa"/>
            </w:tcMar>
            <w:vAlign w:val="center"/>
            <w:hideMark/>
          </w:tcPr>
          <w:p w14:paraId="275DDFA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 (X3D)</w:t>
            </w:r>
          </w:p>
        </w:tc>
        <w:tc>
          <w:tcPr>
            <w:tcW w:w="0" w:type="auto"/>
            <w:shd w:val="clear" w:color="auto" w:fill="FFFFFF"/>
            <w:tcMar>
              <w:top w:w="30" w:type="dxa"/>
              <w:left w:w="45" w:type="dxa"/>
              <w:bottom w:w="30" w:type="dxa"/>
              <w:right w:w="45" w:type="dxa"/>
            </w:tcMar>
            <w:vAlign w:val="center"/>
            <w:hideMark/>
          </w:tcPr>
          <w:p w14:paraId="57594ED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B08CDA3" w14:textId="77777777" w:rsidTr="003E7056">
        <w:trPr>
          <w:trHeight w:val="315"/>
        </w:trPr>
        <w:tc>
          <w:tcPr>
            <w:tcW w:w="0" w:type="auto"/>
            <w:shd w:val="clear" w:color="auto" w:fill="FFFFFF"/>
            <w:tcMar>
              <w:top w:w="30" w:type="dxa"/>
              <w:left w:w="45" w:type="dxa"/>
              <w:bottom w:w="30" w:type="dxa"/>
              <w:right w:w="45" w:type="dxa"/>
            </w:tcMar>
            <w:vAlign w:val="center"/>
            <w:hideMark/>
          </w:tcPr>
          <w:p w14:paraId="6EA880DE"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netCDF</w:t>
            </w:r>
            <w:proofErr w:type="spellEnd"/>
            <w:r w:rsidRPr="00580FF7">
              <w:rPr>
                <w:rFonts w:eastAsia="Times New Roman" w:cs="Arial"/>
                <w:sz w:val="18"/>
                <w:szCs w:val="18"/>
                <w:lang w:val="en-US"/>
              </w:rPr>
              <w:t xml:space="preserve"> (Network Common Data Form)</w:t>
            </w:r>
          </w:p>
        </w:tc>
        <w:tc>
          <w:tcPr>
            <w:tcW w:w="0" w:type="auto"/>
            <w:shd w:val="clear" w:color="auto" w:fill="FFFFFF"/>
            <w:tcMar>
              <w:top w:w="30" w:type="dxa"/>
              <w:left w:w="45" w:type="dxa"/>
              <w:bottom w:w="30" w:type="dxa"/>
              <w:right w:w="45" w:type="dxa"/>
            </w:tcMar>
            <w:vAlign w:val="center"/>
            <w:hideMark/>
          </w:tcPr>
          <w:p w14:paraId="5164AAD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1DFB3DB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7C85F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262CAD8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7AA95131" w14:textId="77777777" w:rsidTr="003E7056">
        <w:trPr>
          <w:trHeight w:val="315"/>
        </w:trPr>
        <w:tc>
          <w:tcPr>
            <w:tcW w:w="0" w:type="auto"/>
            <w:shd w:val="clear" w:color="auto" w:fill="FFFFFF"/>
            <w:tcMar>
              <w:top w:w="30" w:type="dxa"/>
              <w:left w:w="45" w:type="dxa"/>
              <w:bottom w:w="30" w:type="dxa"/>
              <w:right w:w="45" w:type="dxa"/>
            </w:tcMar>
            <w:vAlign w:val="center"/>
            <w:hideMark/>
          </w:tcPr>
          <w:p w14:paraId="3BC59A4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HDF5 (Hierarchical Data Format)</w:t>
            </w:r>
          </w:p>
        </w:tc>
        <w:tc>
          <w:tcPr>
            <w:tcW w:w="0" w:type="auto"/>
            <w:shd w:val="clear" w:color="auto" w:fill="FFFFFF"/>
            <w:tcMar>
              <w:top w:w="30" w:type="dxa"/>
              <w:left w:w="45" w:type="dxa"/>
              <w:bottom w:w="30" w:type="dxa"/>
              <w:right w:w="45" w:type="dxa"/>
            </w:tcMar>
            <w:vAlign w:val="center"/>
            <w:hideMark/>
          </w:tcPr>
          <w:p w14:paraId="26BCEBF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38B434F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46105A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923BA2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462C165D" w14:textId="77777777" w:rsidTr="003E7056">
        <w:trPr>
          <w:trHeight w:val="315"/>
        </w:trPr>
        <w:tc>
          <w:tcPr>
            <w:tcW w:w="0" w:type="auto"/>
            <w:shd w:val="clear" w:color="auto" w:fill="FFFFFF"/>
            <w:tcMar>
              <w:top w:w="30" w:type="dxa"/>
              <w:left w:w="45" w:type="dxa"/>
              <w:bottom w:w="30" w:type="dxa"/>
              <w:right w:w="45" w:type="dxa"/>
            </w:tcMar>
            <w:vAlign w:val="center"/>
            <w:hideMark/>
          </w:tcPr>
          <w:p w14:paraId="4C9CBBA3"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FBX (</w:t>
            </w:r>
            <w:proofErr w:type="spellStart"/>
            <w:r w:rsidRPr="00580FF7">
              <w:rPr>
                <w:rFonts w:eastAsia="Times New Roman" w:cs="Arial"/>
                <w:sz w:val="18"/>
                <w:szCs w:val="18"/>
                <w:lang w:val="en-US"/>
              </w:rPr>
              <w:t>Filmbox</w:t>
            </w:r>
            <w:proofErr w:type="spellEnd"/>
            <w:r w:rsidRPr="00580FF7">
              <w:rPr>
                <w:rFonts w:eastAsia="Times New Roman" w:cs="Arial"/>
                <w:sz w:val="18"/>
                <w:szCs w:val="18"/>
                <w:lang w:val="en-US"/>
              </w:rPr>
              <w:t>)</w:t>
            </w:r>
          </w:p>
        </w:tc>
        <w:tc>
          <w:tcPr>
            <w:tcW w:w="0" w:type="auto"/>
            <w:shd w:val="clear" w:color="auto" w:fill="FFFFFF"/>
            <w:tcMar>
              <w:top w:w="30" w:type="dxa"/>
              <w:left w:w="45" w:type="dxa"/>
              <w:bottom w:w="30" w:type="dxa"/>
              <w:right w:w="45" w:type="dxa"/>
            </w:tcMar>
            <w:vAlign w:val="center"/>
            <w:hideMark/>
          </w:tcPr>
          <w:p w14:paraId="33D7395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Modelování a Animace</w:t>
            </w:r>
          </w:p>
        </w:tc>
        <w:tc>
          <w:tcPr>
            <w:tcW w:w="0" w:type="auto"/>
            <w:shd w:val="clear" w:color="auto" w:fill="FFFFFF"/>
            <w:tcMar>
              <w:top w:w="30" w:type="dxa"/>
              <w:left w:w="45" w:type="dxa"/>
              <w:bottom w:w="30" w:type="dxa"/>
              <w:right w:w="45" w:type="dxa"/>
            </w:tcMar>
            <w:vAlign w:val="center"/>
            <w:hideMark/>
          </w:tcPr>
          <w:p w14:paraId="62C0031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B4287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(Autodesk)</w:t>
            </w:r>
          </w:p>
        </w:tc>
        <w:tc>
          <w:tcPr>
            <w:tcW w:w="0" w:type="auto"/>
            <w:shd w:val="clear" w:color="auto" w:fill="FFFFFF"/>
            <w:tcMar>
              <w:top w:w="30" w:type="dxa"/>
              <w:left w:w="45" w:type="dxa"/>
              <w:bottom w:w="30" w:type="dxa"/>
              <w:right w:w="45" w:type="dxa"/>
            </w:tcMar>
            <w:vAlign w:val="center"/>
            <w:hideMark/>
          </w:tcPr>
          <w:p w14:paraId="424402C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3F5B0CD9" w14:textId="77777777" w:rsidTr="003E7056">
        <w:trPr>
          <w:trHeight w:val="315"/>
        </w:trPr>
        <w:tc>
          <w:tcPr>
            <w:tcW w:w="0" w:type="auto"/>
            <w:shd w:val="clear" w:color="auto" w:fill="FFFFFF"/>
            <w:tcMar>
              <w:top w:w="30" w:type="dxa"/>
              <w:left w:w="45" w:type="dxa"/>
              <w:bottom w:w="30" w:type="dxa"/>
              <w:right w:w="45" w:type="dxa"/>
            </w:tcMar>
            <w:vAlign w:val="center"/>
            <w:hideMark/>
          </w:tcPr>
          <w:p w14:paraId="2462C7D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PLY (Polygon File Format)</w:t>
            </w:r>
          </w:p>
        </w:tc>
        <w:tc>
          <w:tcPr>
            <w:tcW w:w="0" w:type="auto"/>
            <w:shd w:val="clear" w:color="auto" w:fill="FFFFFF"/>
            <w:tcMar>
              <w:top w:w="30" w:type="dxa"/>
              <w:left w:w="45" w:type="dxa"/>
              <w:bottom w:w="30" w:type="dxa"/>
              <w:right w:w="45" w:type="dxa"/>
            </w:tcMar>
            <w:vAlign w:val="center"/>
            <w:hideMark/>
          </w:tcPr>
          <w:p w14:paraId="7C99B66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Vizualizace</w:t>
            </w:r>
          </w:p>
        </w:tc>
        <w:tc>
          <w:tcPr>
            <w:tcW w:w="0" w:type="auto"/>
            <w:shd w:val="clear" w:color="auto" w:fill="FFFFFF"/>
            <w:tcMar>
              <w:top w:w="30" w:type="dxa"/>
              <w:left w:w="45" w:type="dxa"/>
              <w:bottom w:w="30" w:type="dxa"/>
              <w:right w:w="45" w:type="dxa"/>
            </w:tcMar>
            <w:vAlign w:val="center"/>
            <w:hideMark/>
          </w:tcPr>
          <w:p w14:paraId="2FF7A72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D5125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D2E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bl>
    <w:p w14:paraId="7ABCEBF4" w14:textId="6F8E8A70" w:rsidR="003E7056" w:rsidRDefault="003E7056" w:rsidP="00341FBE">
      <w:pPr>
        <w:pStyle w:val="Normlnprvnodsazen"/>
        <w:ind w:firstLine="0"/>
        <w:rPr>
          <w:lang w:eastAsia="en-US"/>
        </w:rPr>
      </w:pPr>
    </w:p>
    <w:p w14:paraId="4A61E6B2" w14:textId="77777777" w:rsidR="003E7056" w:rsidRDefault="003E7056" w:rsidP="003E7056">
      <w:pPr>
        <w:pStyle w:val="Normlnprvnodsazen"/>
      </w:pPr>
      <w:r>
        <w:br w:type="page"/>
      </w:r>
    </w:p>
    <w:p w14:paraId="627DEBAE" w14:textId="594A4D8A" w:rsidR="00714A80" w:rsidRPr="00775801" w:rsidRDefault="00714A80" w:rsidP="00341FBE">
      <w:pPr>
        <w:pStyle w:val="CaptionTabs"/>
        <w:rPr>
          <w:lang w:val="en-US"/>
        </w:rPr>
      </w:pPr>
      <w:r>
        <w:lastRenderedPageBreak/>
        <w:t xml:space="preserve">Tab. </w:t>
      </w:r>
      <w:r>
        <w:fldChar w:fldCharType="begin"/>
      </w:r>
      <w:r>
        <w:instrText xml:space="preserve"> SEQ Tab. \* ARABIC </w:instrText>
      </w:r>
      <w:r>
        <w:fldChar w:fldCharType="separate"/>
      </w:r>
      <w:r w:rsidR="00364E60">
        <w:rPr>
          <w:noProof/>
        </w:rPr>
        <w:t>3</w:t>
      </w:r>
      <w:r>
        <w:rPr>
          <w:noProof/>
        </w:rP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p>
    <w:tbl>
      <w:tblPr>
        <w:tblW w:w="8725" w:type="dxa"/>
        <w:tblLook w:val="04A0" w:firstRow="1" w:lastRow="0" w:firstColumn="1" w:lastColumn="0" w:noHBand="0" w:noVBand="1"/>
      </w:tblPr>
      <w:tblGrid>
        <w:gridCol w:w="919"/>
        <w:gridCol w:w="1280"/>
        <w:gridCol w:w="1486"/>
        <w:gridCol w:w="1475"/>
        <w:gridCol w:w="701"/>
        <w:gridCol w:w="1097"/>
        <w:gridCol w:w="1767"/>
      </w:tblGrid>
      <w:tr w:rsidR="003E7056" w:rsidRPr="003E7056" w14:paraId="1C03F93A" w14:textId="77777777" w:rsidTr="003E7056">
        <w:trPr>
          <w:trHeight w:val="480"/>
        </w:trPr>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0BFE"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AD2B929"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Komprese</w:t>
            </w:r>
            <w:proofErr w:type="spellEnd"/>
          </w:p>
        </w:tc>
        <w:tc>
          <w:tcPr>
            <w:tcW w:w="1486" w:type="dxa"/>
            <w:tcBorders>
              <w:top w:val="single" w:sz="4" w:space="0" w:color="auto"/>
              <w:left w:val="nil"/>
              <w:bottom w:val="single" w:sz="4" w:space="0" w:color="auto"/>
              <w:right w:val="single" w:sz="4" w:space="0" w:color="auto"/>
            </w:tcBorders>
            <w:shd w:val="clear" w:color="auto" w:fill="auto"/>
            <w:vAlign w:val="center"/>
            <w:hideMark/>
          </w:tcPr>
          <w:p w14:paraId="511621FA"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Velikost</w:t>
            </w:r>
            <w:proofErr w:type="spellEnd"/>
            <w:r w:rsidRPr="003E7056">
              <w:rPr>
                <w:rFonts w:eastAsia="Times New Roman" w:cs="Calibri"/>
                <w:b/>
                <w:bCs/>
                <w:color w:val="000000"/>
                <w:sz w:val="18"/>
                <w:szCs w:val="18"/>
                <w:lang w:val="en-US"/>
              </w:rPr>
              <w:t xml:space="preserve"> (disk)</w:t>
            </w:r>
          </w:p>
        </w:tc>
        <w:tc>
          <w:tcPr>
            <w:tcW w:w="1475" w:type="dxa"/>
            <w:tcBorders>
              <w:top w:val="single" w:sz="4" w:space="0" w:color="auto"/>
              <w:left w:val="nil"/>
              <w:bottom w:val="single" w:sz="4" w:space="0" w:color="auto"/>
              <w:right w:val="single" w:sz="4" w:space="0" w:color="auto"/>
            </w:tcBorders>
            <w:shd w:val="clear" w:color="auto" w:fill="auto"/>
            <w:vAlign w:val="center"/>
            <w:hideMark/>
          </w:tcPr>
          <w:p w14:paraId="5922439E"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Velikost</w:t>
            </w:r>
            <w:proofErr w:type="spellEnd"/>
            <w:r w:rsidRPr="003E7056">
              <w:rPr>
                <w:rFonts w:eastAsia="Times New Roman" w:cs="Calibri"/>
                <w:b/>
                <w:bCs/>
                <w:color w:val="000000"/>
                <w:sz w:val="18"/>
                <w:szCs w:val="18"/>
                <w:lang w:val="en-US"/>
              </w:rPr>
              <w:t xml:space="preserve"> (GPU)</w:t>
            </w:r>
          </w:p>
        </w:tc>
        <w:tc>
          <w:tcPr>
            <w:tcW w:w="701" w:type="dxa"/>
            <w:tcBorders>
              <w:top w:val="single" w:sz="4" w:space="0" w:color="auto"/>
              <w:left w:val="nil"/>
              <w:bottom w:val="single" w:sz="4" w:space="0" w:color="auto"/>
              <w:right w:val="single" w:sz="4" w:space="0" w:color="auto"/>
            </w:tcBorders>
            <w:shd w:val="clear" w:color="auto" w:fill="auto"/>
            <w:vAlign w:val="center"/>
            <w:hideMark/>
          </w:tcPr>
          <w:p w14:paraId="1288EF66"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Alpha</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2A54DE38"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gltf</w:t>
            </w:r>
            <w:proofErr w:type="spellEnd"/>
            <w:r w:rsidRPr="003E7056">
              <w:rPr>
                <w:rFonts w:eastAsia="Times New Roman" w:cs="Calibri"/>
                <w:b/>
                <w:bCs/>
                <w:color w:val="000000"/>
                <w:sz w:val="18"/>
                <w:szCs w:val="18"/>
                <w:lang w:val="en-US"/>
              </w:rPr>
              <w:t xml:space="preserve"> </w:t>
            </w:r>
            <w:proofErr w:type="spellStart"/>
            <w:r w:rsidRPr="003E7056">
              <w:rPr>
                <w:rFonts w:eastAsia="Times New Roman" w:cs="Calibri"/>
                <w:b/>
                <w:bCs/>
                <w:color w:val="000000"/>
                <w:sz w:val="18"/>
                <w:szCs w:val="18"/>
                <w:lang w:val="en-US"/>
              </w:rPr>
              <w:t>podpora</w:t>
            </w:r>
            <w:proofErr w:type="spellEnd"/>
          </w:p>
        </w:tc>
        <w:tc>
          <w:tcPr>
            <w:tcW w:w="1767" w:type="dxa"/>
            <w:tcBorders>
              <w:top w:val="single" w:sz="4" w:space="0" w:color="auto"/>
              <w:left w:val="nil"/>
              <w:bottom w:val="single" w:sz="4" w:space="0" w:color="auto"/>
              <w:right w:val="single" w:sz="4" w:space="0" w:color="auto"/>
            </w:tcBorders>
            <w:shd w:val="clear" w:color="auto" w:fill="auto"/>
            <w:vAlign w:val="center"/>
            <w:hideMark/>
          </w:tcPr>
          <w:p w14:paraId="14DDCCBC"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Charakteristika</w:t>
            </w:r>
            <w:proofErr w:type="spellEnd"/>
          </w:p>
        </w:tc>
      </w:tr>
      <w:tr w:rsidR="003E7056" w:rsidRPr="003E7056" w14:paraId="2E7ABDD3" w14:textId="77777777" w:rsidTr="003E7056">
        <w:trPr>
          <w:trHeight w:val="1052"/>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5F7CF0F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PNG</w:t>
            </w:r>
          </w:p>
        </w:tc>
        <w:tc>
          <w:tcPr>
            <w:tcW w:w="1280" w:type="dxa"/>
            <w:tcBorders>
              <w:top w:val="nil"/>
              <w:left w:val="nil"/>
              <w:bottom w:val="single" w:sz="4" w:space="0" w:color="auto"/>
              <w:right w:val="single" w:sz="4" w:space="0" w:color="auto"/>
            </w:tcBorders>
            <w:shd w:val="clear" w:color="auto" w:fill="auto"/>
            <w:vAlign w:val="center"/>
            <w:hideMark/>
          </w:tcPr>
          <w:p w14:paraId="5736590D"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Bezstrátová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5B032F92"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2444EACD"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02F0907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61E3F95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01E0F745"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Vysoká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kvalita</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Výborná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kompatiblita</w:t>
            </w:r>
            <w:proofErr w:type="spellEnd"/>
          </w:p>
        </w:tc>
      </w:tr>
      <w:tr w:rsidR="003E7056" w:rsidRPr="003E7056" w14:paraId="0EC622F5" w14:textId="77777777" w:rsidTr="003E7056">
        <w:trPr>
          <w:trHeight w:val="1079"/>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35D1247E"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JPG</w:t>
            </w:r>
          </w:p>
        </w:tc>
        <w:tc>
          <w:tcPr>
            <w:tcW w:w="1280" w:type="dxa"/>
            <w:tcBorders>
              <w:top w:val="nil"/>
              <w:left w:val="nil"/>
              <w:bottom w:val="single" w:sz="4" w:space="0" w:color="auto"/>
              <w:right w:val="single" w:sz="4" w:space="0" w:color="auto"/>
            </w:tcBorders>
            <w:shd w:val="clear" w:color="auto" w:fill="auto"/>
            <w:vAlign w:val="center"/>
            <w:hideMark/>
          </w:tcPr>
          <w:p w14:paraId="3371C247"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2E36E2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Malá</w:t>
            </w:r>
          </w:p>
        </w:tc>
        <w:tc>
          <w:tcPr>
            <w:tcW w:w="1475" w:type="dxa"/>
            <w:tcBorders>
              <w:top w:val="nil"/>
              <w:left w:val="nil"/>
              <w:bottom w:val="single" w:sz="4" w:space="0" w:color="auto"/>
              <w:right w:val="single" w:sz="4" w:space="0" w:color="auto"/>
            </w:tcBorders>
            <w:shd w:val="clear" w:color="auto" w:fill="auto"/>
            <w:vAlign w:val="center"/>
            <w:hideMark/>
          </w:tcPr>
          <w:p w14:paraId="0AA4D79C"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70F02D92"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Ne</w:t>
            </w:r>
          </w:p>
        </w:tc>
        <w:tc>
          <w:tcPr>
            <w:tcW w:w="1097" w:type="dxa"/>
            <w:tcBorders>
              <w:top w:val="nil"/>
              <w:left w:val="nil"/>
              <w:bottom w:val="single" w:sz="4" w:space="0" w:color="auto"/>
              <w:right w:val="single" w:sz="4" w:space="0" w:color="auto"/>
            </w:tcBorders>
            <w:shd w:val="clear" w:color="auto" w:fill="auto"/>
            <w:vAlign w:val="center"/>
            <w:hideMark/>
          </w:tcPr>
          <w:p w14:paraId="4911393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34CBF015"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Malá </w:t>
            </w:r>
            <w:proofErr w:type="spellStart"/>
            <w:r w:rsidRPr="003E7056">
              <w:rPr>
                <w:rFonts w:eastAsia="Times New Roman" w:cs="Calibri"/>
                <w:color w:val="000000"/>
                <w:sz w:val="18"/>
                <w:szCs w:val="18"/>
                <w:lang w:val="en-US"/>
              </w:rPr>
              <w:t>velikost</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Výborná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kompatiblita</w:t>
            </w:r>
            <w:proofErr w:type="spellEnd"/>
          </w:p>
        </w:tc>
      </w:tr>
      <w:tr w:rsidR="003E7056" w:rsidRPr="003E7056" w14:paraId="14D9F6A9" w14:textId="77777777" w:rsidTr="003E7056">
        <w:trPr>
          <w:trHeight w:val="800"/>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6237D5D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WEBP</w:t>
            </w:r>
          </w:p>
        </w:tc>
        <w:tc>
          <w:tcPr>
            <w:tcW w:w="1280" w:type="dxa"/>
            <w:tcBorders>
              <w:top w:val="nil"/>
              <w:left w:val="nil"/>
              <w:bottom w:val="single" w:sz="4" w:space="0" w:color="auto"/>
              <w:right w:val="single" w:sz="4" w:space="0" w:color="auto"/>
            </w:tcBorders>
            <w:shd w:val="clear" w:color="auto" w:fill="auto"/>
            <w:vAlign w:val="center"/>
            <w:hideMark/>
          </w:tcPr>
          <w:p w14:paraId="1314565B"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Vysoce</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0E419716"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Velice</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malá</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054DD90C"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168C61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228DD12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359E4C18"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Malá </w:t>
            </w:r>
            <w:proofErr w:type="spellStart"/>
            <w:r w:rsidRPr="003E7056">
              <w:rPr>
                <w:rFonts w:eastAsia="Times New Roman" w:cs="Calibri"/>
                <w:color w:val="000000"/>
                <w:sz w:val="18"/>
                <w:szCs w:val="18"/>
                <w:lang w:val="en-US"/>
              </w:rPr>
              <w:t>velikost</w:t>
            </w:r>
            <w:proofErr w:type="spellEnd"/>
            <w:r w:rsidRPr="003E7056">
              <w:rPr>
                <w:rFonts w:eastAsia="Times New Roman" w:cs="Calibri"/>
                <w:color w:val="000000"/>
                <w:sz w:val="18"/>
                <w:szCs w:val="18"/>
                <w:lang w:val="en-US"/>
              </w:rPr>
              <w:t xml:space="preserve"> </w:t>
            </w:r>
          </w:p>
        </w:tc>
      </w:tr>
      <w:tr w:rsidR="003E7056" w:rsidRPr="003E7056" w14:paraId="130C125F" w14:textId="77777777" w:rsidTr="003E7056">
        <w:trPr>
          <w:trHeight w:val="881"/>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08D85EE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KTX2</w:t>
            </w:r>
          </w:p>
        </w:tc>
        <w:tc>
          <w:tcPr>
            <w:tcW w:w="1280" w:type="dxa"/>
            <w:tcBorders>
              <w:top w:val="nil"/>
              <w:left w:val="nil"/>
              <w:bottom w:val="single" w:sz="4" w:space="0" w:color="auto"/>
              <w:right w:val="single" w:sz="4" w:space="0" w:color="auto"/>
            </w:tcBorders>
            <w:shd w:val="clear" w:color="auto" w:fill="auto"/>
            <w:vAlign w:val="center"/>
            <w:hideMark/>
          </w:tcPr>
          <w:p w14:paraId="6FBC9B07"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31944BB6"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Střední</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21295BD0"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Nízká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komprimace</w:t>
            </w:r>
            <w:proofErr w:type="spellEnd"/>
            <w:r w:rsidRPr="003E7056">
              <w:rPr>
                <w:rFonts w:eastAsia="Times New Roman" w:cs="Calibri"/>
                <w:color w:val="000000"/>
                <w:sz w:val="18"/>
                <w:szCs w:val="18"/>
                <w:lang w:val="en-US"/>
              </w:rPr>
              <w:t>)</w:t>
            </w:r>
          </w:p>
        </w:tc>
        <w:tc>
          <w:tcPr>
            <w:tcW w:w="701" w:type="dxa"/>
            <w:tcBorders>
              <w:top w:val="nil"/>
              <w:left w:val="nil"/>
              <w:bottom w:val="single" w:sz="4" w:space="0" w:color="auto"/>
              <w:right w:val="single" w:sz="4" w:space="0" w:color="auto"/>
            </w:tcBorders>
            <w:shd w:val="clear" w:color="auto" w:fill="auto"/>
            <w:vAlign w:val="center"/>
            <w:hideMark/>
          </w:tcPr>
          <w:p w14:paraId="4AB3F41B"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74A89CD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039555E0"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Komplexní</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Rychlé</w:t>
            </w:r>
            <w:proofErr w:type="spellEnd"/>
            <w:r w:rsidRPr="003E7056">
              <w:rPr>
                <w:rFonts w:eastAsia="Times New Roman" w:cs="Calibri"/>
                <w:color w:val="000000"/>
                <w:sz w:val="18"/>
                <w:szCs w:val="18"/>
                <w:lang w:val="en-US"/>
              </w:rPr>
              <w:t xml:space="preserve"> GPU </w:t>
            </w:r>
            <w:proofErr w:type="spellStart"/>
            <w:r w:rsidRPr="003E7056">
              <w:rPr>
                <w:rFonts w:eastAsia="Times New Roman" w:cs="Calibri"/>
                <w:color w:val="000000"/>
                <w:sz w:val="18"/>
                <w:szCs w:val="18"/>
                <w:lang w:val="en-US"/>
              </w:rPr>
              <w:t>načítání</w:t>
            </w:r>
            <w:proofErr w:type="spellEnd"/>
            <w:r w:rsidRPr="003E7056">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7B95E5CA"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3E7056">
        <w:t>(viz</w:t>
      </w:r>
      <w:r w:rsidR="003E7056">
        <w:t xml:space="preserve">. </w:t>
      </w:r>
      <w:r w:rsidR="003E7056">
        <w:fldChar w:fldCharType="begin"/>
      </w:r>
      <w:r w:rsidR="003E7056">
        <w:instrText xml:space="preserve"> REF _Ref154993681 \w \h </w:instrText>
      </w:r>
      <w:r w:rsidR="003E7056">
        <w:fldChar w:fldCharType="separate"/>
      </w:r>
      <w:r w:rsidR="003E7056">
        <w:t>4.2.1</w:t>
      </w:r>
      <w:r w:rsidR="003E7056">
        <w:fldChar w:fldCharType="end"/>
      </w:r>
      <w:r w:rsidR="003E7056">
        <w:t xml:space="preserve"> </w:t>
      </w:r>
      <w:r w:rsidR="003E7056">
        <w:fldChar w:fldCharType="begin"/>
      </w:r>
      <w:r w:rsidR="003E7056">
        <w:instrText xml:space="preserve"> REF _Ref154993681 \h </w:instrText>
      </w:r>
      <w:r w:rsidR="003E7056">
        <w:fldChar w:fldCharType="separate"/>
      </w:r>
      <w:r w:rsidR="003E7056" w:rsidRPr="001F6849">
        <w:t xml:space="preserve">Web </w:t>
      </w:r>
      <w:proofErr w:type="spellStart"/>
      <w:r w:rsidR="003E7056" w:rsidRPr="001F6849">
        <w:t>APIs</w:t>
      </w:r>
      <w:proofErr w:type="spellEnd"/>
      <w:r w:rsidR="003E7056">
        <w:fldChar w:fldCharType="end"/>
      </w:r>
      <w:r w:rsidR="0020162A" w:rsidRPr="003E7056">
        <w:t>)</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5E41A9BF"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r w:rsidR="003E7056">
        <w:rPr>
          <w:lang w:eastAsia="en-US"/>
        </w:rPr>
        <w:t>vykreslována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 </w:t>
      </w:r>
      <w:r w:rsidR="00B1180A" w:rsidRPr="003E7056">
        <w:rPr>
          <w:lang w:eastAsia="en-US"/>
        </w:rPr>
        <w:t>3D scén</w:t>
      </w:r>
      <w:r w:rsidR="003E7056">
        <w:rPr>
          <w:lang w:eastAsia="en-US"/>
        </w:rPr>
        <w:t>y</w:t>
      </w:r>
      <w:r w:rsidR="00B1180A" w:rsidRPr="003E7056">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sidRPr="001B7F9D">
        <w:rPr>
          <w:b/>
          <w:bCs/>
          <w:i/>
          <w:i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0D868FA2"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lastRenderedPageBreak/>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7E40E9BA" w:rsidR="008812DD" w:rsidRDefault="004F485A" w:rsidP="00EE12F5">
      <w:pPr>
        <w:pStyle w:val="Normlnprvnodsazen"/>
        <w:numPr>
          <w:ilvl w:val="0"/>
          <w:numId w:val="44"/>
        </w:numPr>
        <w:rPr>
          <w:b/>
          <w:bCs/>
          <w:lang w:eastAsia="en-US"/>
        </w:rPr>
      </w:pPr>
      <w:r>
        <w:rPr>
          <w:b/>
          <w:bCs/>
          <w:lang w:eastAsia="en-US"/>
        </w:rPr>
        <w:t>Vykreslení (</w:t>
      </w:r>
      <w:proofErr w:type="spellStart"/>
      <w:r w:rsidRPr="001B7F9D">
        <w:rPr>
          <w:b/>
          <w:bCs/>
          <w:i/>
          <w:i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r w:rsidR="001B7F9D">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BFC821B" w:rsidR="00B1180A" w:rsidRPr="00B1180A" w:rsidRDefault="00EE12F5" w:rsidP="000023D6">
      <w:pPr>
        <w:pStyle w:val="Caption"/>
      </w:pPr>
      <w:r>
        <w:t xml:space="preserve">Obr. </w:t>
      </w:r>
      <w:r>
        <w:fldChar w:fldCharType="begin"/>
      </w:r>
      <w:r>
        <w:instrText xml:space="preserve"> SEQ Obr. \* ARABIC </w:instrText>
      </w:r>
      <w:r>
        <w:fldChar w:fldCharType="separate"/>
      </w:r>
      <w:r w:rsidR="00E559B3">
        <w:rPr>
          <w:noProof/>
        </w:rPr>
        <w:t>15</w:t>
      </w:r>
      <w:r>
        <w:rPr>
          <w:noProof/>
        </w:rPr>
        <w:fldChar w:fldCharType="end"/>
      </w:r>
      <w:r>
        <w:t xml:space="preserve"> </w:t>
      </w:r>
      <w:proofErr w:type="spellStart"/>
      <w:r>
        <w:rPr>
          <w:i/>
        </w:rPr>
        <w:t>Graphics</w:t>
      </w:r>
      <w:proofErr w:type="spellEnd"/>
      <w:r>
        <w:rPr>
          <w:i/>
        </w:rPr>
        <w:t xml:space="preserve"> </w:t>
      </w:r>
      <w:proofErr w:type="spellStart"/>
      <w:r>
        <w:rPr>
          <w:i/>
        </w:rPr>
        <w:t>rendering</w:t>
      </w:r>
      <w:proofErr w:type="spellEnd"/>
      <w:r>
        <w:rPr>
          <w:i/>
        </w:rPr>
        <w:t xml:space="preserve"> </w:t>
      </w:r>
      <w:proofErr w:type="spellStart"/>
      <w:r>
        <w:rPr>
          <w:i/>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bookmarkStart w:id="86" w:name="_Ref155007563"/>
      <w:r>
        <w:t>Komponenty 3D vizualizace</w:t>
      </w:r>
      <w:bookmarkEnd w:id="86"/>
    </w:p>
    <w:p w14:paraId="4E405B11" w14:textId="0438348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r w:rsidR="001B7F9D">
        <w:rPr>
          <w:lang w:eastAsia="cs-CZ"/>
        </w:rPr>
        <w:t>virtuální</w:t>
      </w:r>
      <w:r>
        <w:rPr>
          <w:lang w:eastAsia="cs-CZ"/>
        </w:rPr>
        <w:t xml:space="preserve"> realitu se ve většině případů skládají z obdobných komponentů.</w:t>
      </w:r>
      <w:r w:rsidR="00B71937">
        <w:rPr>
          <w:lang w:eastAsia="cs-CZ"/>
        </w:rPr>
        <w:t xml:space="preserve"> </w:t>
      </w:r>
      <w:r w:rsidR="001B7F9D">
        <w:rPr>
          <w:lang w:eastAsia="cs-CZ"/>
        </w:rPr>
        <w:t>Následující kapitola zahrnuje</w:t>
      </w:r>
      <w:r w:rsidR="00B71937">
        <w:rPr>
          <w:lang w:eastAsia="cs-CZ"/>
        </w:rPr>
        <w:t xml:space="preserve"> obecný popis klíčových komponent pro tvorbu 3D scény. </w:t>
      </w:r>
    </w:p>
    <w:p w14:paraId="5D90A747" w14:textId="78F39C43"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w:t>
      </w:r>
      <w:r w:rsidR="001B7F9D">
        <w:t>. P</w:t>
      </w:r>
      <w:r w:rsidRPr="00D81069">
        <w:t xml:space="preserve">ředstavuje digitální prostředí, ve kterém se odehrává uživatelský zážitek. Scéna funguje jako základní stavební blok, do kterého </w:t>
      </w:r>
      <w:r w:rsidR="001B7F9D">
        <w:t xml:space="preserve">jsou umisťovány </w:t>
      </w:r>
      <w:r w:rsidRPr="00D81069">
        <w:t>všechny objekty</w:t>
      </w:r>
      <w:r w:rsidR="001B7F9D">
        <w:t xml:space="preserve">. </w:t>
      </w:r>
      <w:r>
        <w:t xml:space="preserve">Struktura scény je </w:t>
      </w:r>
      <w:r w:rsidR="001B7F9D">
        <w:t xml:space="preserve">zpravidla </w:t>
      </w:r>
      <w:r>
        <w:t>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sidRPr="001B7F9D">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450503B2" w14:textId="53FD6AFA"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w:t>
      </w:r>
      <w:r w:rsidR="00DA6E08" w:rsidRPr="00DA6E08">
        <w:lastRenderedPageBreak/>
        <w:t>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w:t>
      </w:r>
      <w:r w:rsidR="001B7F9D">
        <w:t xml:space="preserve">Klíčové parametry </w:t>
      </w:r>
      <w:r w:rsidR="0079621B">
        <w:t>virtuální</w:t>
      </w:r>
      <w:r w:rsidR="0064106A">
        <w:t xml:space="preserve"> kamery jsou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4F955DC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xml:space="preserve">). Objekty mimo tyto roviny </w:t>
      </w:r>
      <w:r w:rsidR="001B7F9D">
        <w:t>nejsou vykresleny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DA3D3B6" w:rsidR="007C3EEE" w:rsidRPr="007E1724" w:rsidRDefault="007C3EEE" w:rsidP="000023D6">
      <w:pPr>
        <w:pStyle w:val="Caption"/>
        <w:rPr>
          <w:lang w:val="en-US"/>
        </w:rPr>
      </w:pPr>
      <w:r>
        <w:t xml:space="preserve">Obr. </w:t>
      </w:r>
      <w:r>
        <w:fldChar w:fldCharType="begin"/>
      </w:r>
      <w:r>
        <w:instrText xml:space="preserve"> SEQ Obr. \* ARABIC </w:instrText>
      </w:r>
      <w:r>
        <w:fldChar w:fldCharType="separate"/>
      </w:r>
      <w:r w:rsidR="00E559B3">
        <w:rPr>
          <w:noProof/>
        </w:rPr>
        <w:t>17</w:t>
      </w:r>
      <w:r>
        <w:rPr>
          <w:noProof/>
        </w:rP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0236BF02"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rsidRPr="001B7F9D">
        <w:rPr>
          <w:b/>
          <w:bCs/>
        </w:rPr>
        <w:t>Labertův</w:t>
      </w:r>
      <w:proofErr w:type="spellEnd"/>
      <w:r w:rsidR="0078088F" w:rsidRPr="001B7F9D">
        <w:rPr>
          <w:b/>
          <w:bCs/>
        </w:rPr>
        <w:t xml:space="preserve">, </w:t>
      </w:r>
      <w:proofErr w:type="spellStart"/>
      <w:r w:rsidR="0078088F" w:rsidRPr="001B7F9D">
        <w:rPr>
          <w:b/>
          <w:bCs/>
        </w:rPr>
        <w:t>Phongův</w:t>
      </w:r>
      <w:proofErr w:type="spellEnd"/>
      <w:r w:rsidR="0078088F">
        <w:t xml:space="preserve">, </w:t>
      </w:r>
      <w:proofErr w:type="spellStart"/>
      <w:r w:rsidR="0078088F" w:rsidRPr="001B7F9D">
        <w:rPr>
          <w:b/>
          <w:bCs/>
        </w:rPr>
        <w:t>Blinn-Phongův</w:t>
      </w:r>
      <w:proofErr w:type="spellEnd"/>
      <w:r w:rsidR="0078088F">
        <w:t xml:space="preserve"> a </w:t>
      </w:r>
      <w:r w:rsidR="0078088F" w:rsidRPr="001B7F9D">
        <w:rPr>
          <w:b/>
          <w:bCs/>
        </w:rPr>
        <w:t xml:space="preserve">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rsidRPr="001B7F9D">
        <w:rPr>
          <w:b/>
          <w:bCs/>
        </w:rPr>
        <w:t>Lambertův</w:t>
      </w:r>
      <w:proofErr w:type="spellEnd"/>
      <w:r w:rsidR="0078088F" w:rsidRPr="001B7F9D">
        <w:rPr>
          <w:b/>
          <w:bCs/>
        </w:rPr>
        <w:t xml:space="preserve"> model</w:t>
      </w:r>
      <w:r w:rsidR="0078088F">
        <w:t xml:space="preserve"> – simuluje jakým způsobem světlo interaguje s hrubými matnými povrchy, </w:t>
      </w:r>
      <w:proofErr w:type="spellStart"/>
      <w:r w:rsidR="000E25E3" w:rsidRPr="001B7F9D">
        <w:rPr>
          <w:b/>
          <w:bCs/>
        </w:rPr>
        <w:t>Phongův</w:t>
      </w:r>
      <w:proofErr w:type="spellEnd"/>
      <w:r w:rsidR="000E25E3">
        <w:t xml:space="preserve"> – jakým</w:t>
      </w:r>
      <w:r w:rsidR="0078088F">
        <w:t xml:space="preserve"> způsobem se světlo odráží od lesklých povrchů a </w:t>
      </w:r>
      <w:r w:rsidR="0078088F" w:rsidRPr="009D28EA">
        <w:rPr>
          <w:b/>
          <w:bCs/>
        </w:rPr>
        <w:t>PBR</w:t>
      </w:r>
      <w:r w:rsidR="0078088F">
        <w:t xml:space="preserve">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r w:rsidR="009D28EA">
        <w:t>Zároveň</w:t>
      </w:r>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w:t>
      </w:r>
      <w:r w:rsidR="00B918D1" w:rsidRPr="00B918D1">
        <w:lastRenderedPageBreak/>
        <w:t xml:space="preserve">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F592C3D" w14:textId="3ACC80D9"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w:t>
      </w:r>
      <w:r w:rsidR="009D28EA">
        <w:t>informace uložená v </w:t>
      </w:r>
      <w:r w:rsidR="00E62835">
        <w:t>textu</w:t>
      </w:r>
      <w:r w:rsidR="009D28EA">
        <w:t xml:space="preserve">ře </w:t>
      </w:r>
      <w:r w:rsidR="00E62835">
        <w:t xml:space="preserve">modifikuje normálový vektor povrchu na úrovni </w:t>
      </w:r>
      <w:r w:rsidR="009D28EA">
        <w:t>jednotlivých</w:t>
      </w:r>
      <w:r w:rsidR="00E62835">
        <w:t xml:space="preserve"> pixelů</w:t>
      </w:r>
      <w:r w:rsidR="009D28EA">
        <w:t>, což</w:t>
      </w:r>
      <w:r w:rsidR="00E62835">
        <w:t xml:space="preserve">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365E043E" w:rsidR="00D81069" w:rsidRDefault="0049679B" w:rsidP="00DD4B34">
      <w:pPr>
        <w:pStyle w:val="Normlnprvnodsazen"/>
        <w:ind w:firstLine="0"/>
      </w:pPr>
      <w:r>
        <w:t>Obecně se světla v</w:t>
      </w:r>
      <w:r w:rsidR="009D28EA">
        <w:t>e</w:t>
      </w:r>
      <w:r>
        <w:t> </w:t>
      </w:r>
      <w:r w:rsidR="009D28EA">
        <w:t xml:space="preserve">vykreslovacích </w:t>
      </w:r>
      <w:proofErr w:type="spellStart"/>
      <w:r w:rsidR="009D28EA">
        <w:t>enginech</w:t>
      </w:r>
      <w:proofErr w:type="spellEnd"/>
      <w:r w:rsidR="009D28EA">
        <w:t xml:space="preserve"> </w:t>
      </w:r>
      <w:r>
        <w:t>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t xml:space="preserve">: </w:t>
      </w:r>
    </w:p>
    <w:p w14:paraId="7298A694" w14:textId="7DF0C208"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r w:rsidR="009D28EA">
        <w:t>bod,</w:t>
      </w:r>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687BCDA" w:rsidR="00713631" w:rsidRDefault="00B358A5" w:rsidP="003A5BDB">
      <w:pPr>
        <w:pStyle w:val="Normlnprvnodsazen"/>
      </w:pPr>
      <w:r w:rsidRPr="00B358A5">
        <w:rPr>
          <w:b/>
          <w:bCs/>
        </w:rPr>
        <w:t xml:space="preserve">Stíny: </w:t>
      </w:r>
      <w:r>
        <w:t>Simulace stínu je možné dosáhnout pomocí</w:t>
      </w:r>
      <w:r w:rsidR="00BC581D">
        <w:t xml:space="preserve"> techniky</w:t>
      </w:r>
      <w:r>
        <w:t xml:space="preserve"> </w:t>
      </w:r>
      <w:r w:rsidR="00101D88">
        <w:t xml:space="preserve">stínového </w:t>
      </w:r>
      <w:r>
        <w:t>mapování (</w:t>
      </w:r>
      <w:proofErr w:type="spellStart"/>
      <w:r w:rsidRPr="009D28EA">
        <w:rPr>
          <w:i/>
          <w:iCs/>
        </w:rPr>
        <w:t>shadow</w:t>
      </w:r>
      <w:proofErr w:type="spellEnd"/>
      <w:r w:rsidRPr="009D28EA">
        <w:rPr>
          <w:i/>
          <w:iCs/>
        </w:rPr>
        <w:t xml:space="preserve"> </w:t>
      </w:r>
      <w:proofErr w:type="spellStart"/>
      <w:r w:rsidRPr="009D28EA">
        <w:rPr>
          <w:i/>
          <w:iCs/>
        </w:rPr>
        <w:t>maps</w:t>
      </w:r>
      <w:proofErr w:type="spellEnd"/>
      <w:r>
        <w:t xml:space="preserve">), kdy pro každý zdroj světa, </w:t>
      </w:r>
      <w:r w:rsidR="00101D88">
        <w:t xml:space="preserve">jsou </w:t>
      </w:r>
      <w:r>
        <w:t>všechny objekty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call</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sidRPr="00022377">
        <w:rPr>
          <w:rStyle w:val="FootnoteReference"/>
        </w:rPr>
        <w:footnoteReference w:id="2"/>
      </w:r>
      <w:r w:rsidR="00BC581D">
        <w:t>.</w:t>
      </w:r>
      <w:r w:rsidR="00BA4B88">
        <w:t xml:space="preserve"> </w:t>
      </w:r>
    </w:p>
    <w:p w14:paraId="7430C6C0" w14:textId="2093A91B" w:rsidR="00713631" w:rsidRDefault="009F4413" w:rsidP="00713631">
      <w:pPr>
        <w:pStyle w:val="Heading3"/>
      </w:pPr>
      <w:r>
        <w:lastRenderedPageBreak/>
        <w:t>Vývoj</w:t>
      </w:r>
    </w:p>
    <w:p w14:paraId="4F4F52F8" w14:textId="59F2DEF1" w:rsidR="009F4413" w:rsidRPr="009F4413" w:rsidRDefault="009F4413" w:rsidP="00AC4DE3">
      <w:r>
        <w:t xml:space="preserve">Vývoj </w:t>
      </w:r>
      <w:r w:rsidR="00101D88">
        <w:t xml:space="preserve">aplikací </w:t>
      </w:r>
      <w:r>
        <w:t>virtuální realit</w:t>
      </w:r>
      <w:r w:rsidR="00101D88">
        <w:t>y</w:t>
      </w:r>
      <w:r>
        <w:t xml:space="preserve">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w:t>
      </w:r>
      <w:r w:rsidR="00101D88">
        <w:t>nutnost</w:t>
      </w:r>
      <w:r w:rsidR="00795B89">
        <w:t xml:space="preserve">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5E693909" w14:textId="032662D7" w:rsidR="008A7EFA" w:rsidRPr="00101D88" w:rsidRDefault="00713631" w:rsidP="00101D88">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w:t>
      </w:r>
      <w:r w:rsidR="00101D88">
        <w:t xml:space="preserve">Za základní pravidla </w:t>
      </w:r>
      <w:r w:rsidR="006A51B8">
        <w:t xml:space="preserve">ECS  </w:t>
      </w:r>
      <w:r w:rsidR="00101D88">
        <w:t xml:space="preserve">je možné považovat výroky: </w:t>
      </w:r>
      <w:r w:rsidR="006A51B8">
        <w:t>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r w:rsidR="00883CEB">
        <w:t xml:space="preserve">Tento přístup využívá řada herních </w:t>
      </w:r>
      <w:proofErr w:type="spellStart"/>
      <w:r w:rsidR="00883CEB">
        <w:t>enginů</w:t>
      </w:r>
      <w:proofErr w:type="spellEnd"/>
      <w:r w:rsidR="00883CEB">
        <w:t xml:space="preserve"> (</w:t>
      </w:r>
      <w:proofErr w:type="spellStart"/>
      <w:r w:rsidR="00883CEB">
        <w:t>Unreal</w:t>
      </w:r>
      <w:proofErr w:type="spellEnd"/>
      <w:r w:rsidR="00883CEB">
        <w:t xml:space="preserve"> </w:t>
      </w:r>
      <w:proofErr w:type="spellStart"/>
      <w:r w:rsidR="00883CEB">
        <w:t>Engine</w:t>
      </w:r>
      <w:proofErr w:type="spellEnd"/>
      <w:r w:rsidR="00883CEB">
        <w:t>, Unity, Godot</w:t>
      </w:r>
      <w:r w:rsidR="00101D88">
        <w:t xml:space="preserve">, Wonderland </w:t>
      </w:r>
      <w:proofErr w:type="spellStart"/>
      <w:r w:rsidR="00101D88">
        <w:t>engine</w:t>
      </w:r>
      <w:proofErr w:type="spellEnd"/>
      <w:r w:rsidR="00883CEB">
        <w:t>) a také webové řešení jako Babylon.js a A-</w:t>
      </w:r>
      <w:proofErr w:type="spellStart"/>
      <w:proofErr w:type="gramStart"/>
      <w:r w:rsidR="00883CEB">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101D88">
        <w:t>.</w:t>
      </w:r>
      <w:r w:rsidR="008A7EFA">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060C1624" w14:textId="6D8128CA" w:rsidR="009F4413" w:rsidRDefault="009F4413" w:rsidP="00BA4B88">
      <w:pPr>
        <w:pStyle w:val="Heading3"/>
      </w:pPr>
      <w:bookmarkStart w:id="87" w:name="_Ref155005652"/>
      <w:r>
        <w:t>Výkon</w:t>
      </w:r>
      <w:bookmarkEnd w:id="87"/>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FB5D006"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r w:rsidR="003814A5">
        <w:t>velikost,</w:t>
      </w:r>
      <w:r>
        <w:t xml:space="preserve"> tak jejich rozlišení. V</w:t>
      </w:r>
      <w:r w:rsidR="003814A5">
        <w:t>e vykreslovacím</w:t>
      </w:r>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r w:rsidR="003814A5">
        <w:t>Optimalizace je často řešena kompresí.</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C764B62" w14:textId="37926C15" w:rsidR="001D0278" w:rsidRDefault="000558F0" w:rsidP="00CD7C12">
      <w:pPr>
        <w:pStyle w:val="Heading1"/>
      </w:pPr>
      <w:bookmarkStart w:id="88" w:name="_Ref154992667"/>
      <w:r w:rsidRPr="001F6849">
        <w:lastRenderedPageBreak/>
        <w:t>Analýza technologií</w:t>
      </w:r>
      <w:bookmarkEnd w:id="88"/>
    </w:p>
    <w:p w14:paraId="4D168E40" w14:textId="46DDB570" w:rsidR="0070296D" w:rsidRDefault="00D92D85" w:rsidP="00FA6C16">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6B42FD">
        <w:rPr>
          <w:lang w:eastAsia="cs-CZ"/>
        </w:rPr>
        <w:t>(viz. kap.</w:t>
      </w:r>
      <w:r w:rsidR="006B42FD">
        <w:rPr>
          <w:lang w:eastAsia="cs-CZ"/>
        </w:rPr>
        <w:t xml:space="preserve"> </w:t>
      </w:r>
      <w:r w:rsidR="006B42FD">
        <w:rPr>
          <w:lang w:eastAsia="cs-CZ"/>
        </w:rPr>
        <w:fldChar w:fldCharType="begin"/>
      </w:r>
      <w:r w:rsidR="006B42FD">
        <w:rPr>
          <w:lang w:eastAsia="cs-CZ"/>
        </w:rPr>
        <w:instrText xml:space="preserve"> REF _Ref155011650 \w \h </w:instrText>
      </w:r>
      <w:r w:rsidR="006B42FD">
        <w:rPr>
          <w:lang w:eastAsia="cs-CZ"/>
        </w:rPr>
      </w:r>
      <w:r w:rsidR="006B42FD">
        <w:rPr>
          <w:lang w:eastAsia="cs-CZ"/>
        </w:rPr>
        <w:fldChar w:fldCharType="separate"/>
      </w:r>
      <w:r w:rsidR="006B42FD">
        <w:rPr>
          <w:lang w:eastAsia="cs-CZ"/>
        </w:rPr>
        <w:t>3.2</w:t>
      </w:r>
      <w:r w:rsidR="006B42FD">
        <w:rPr>
          <w:lang w:eastAsia="cs-CZ"/>
        </w:rPr>
        <w:fldChar w:fldCharType="end"/>
      </w:r>
      <w:r w:rsidR="006B42FD">
        <w:rPr>
          <w:lang w:eastAsia="cs-CZ"/>
        </w:rPr>
        <w:t xml:space="preserve"> </w:t>
      </w:r>
      <w:r w:rsidR="006B42FD">
        <w:rPr>
          <w:lang w:eastAsia="cs-CZ"/>
        </w:rPr>
        <w:fldChar w:fldCharType="begin"/>
      </w:r>
      <w:r w:rsidR="006B42FD">
        <w:rPr>
          <w:lang w:eastAsia="cs-CZ"/>
        </w:rPr>
        <w:instrText xml:space="preserve"> REF _Ref155011650 \h </w:instrText>
      </w:r>
      <w:r w:rsidR="006B42FD">
        <w:rPr>
          <w:lang w:eastAsia="cs-CZ"/>
        </w:rPr>
      </w:r>
      <w:r w:rsidR="006B42FD">
        <w:rPr>
          <w:lang w:eastAsia="cs-CZ"/>
        </w:rPr>
        <w:fldChar w:fldCharType="separate"/>
      </w:r>
      <w:r w:rsidR="006B42FD" w:rsidRPr="001F6849">
        <w:t>Systém virtuální reality</w:t>
      </w:r>
      <w:r w:rsidR="006B42FD">
        <w:rPr>
          <w:lang w:eastAsia="cs-CZ"/>
        </w:rPr>
        <w:fldChar w:fldCharType="end"/>
      </w:r>
      <w:r w:rsidRPr="006B42FD">
        <w:rPr>
          <w:lang w:eastAsia="cs-CZ"/>
        </w:rPr>
        <w:t>)</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w:t>
      </w:r>
      <w:r w:rsidR="006B42FD">
        <w:rPr>
          <w:lang w:eastAsia="cs-CZ"/>
        </w:rPr>
        <w:t xml:space="preserve"> </w:t>
      </w:r>
      <w:r w:rsidR="00976012">
        <w:rPr>
          <w:lang w:eastAsia="cs-CZ"/>
        </w:rPr>
        <w:t xml:space="preserve">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6B42FD">
        <w:rPr>
          <w:lang w:eastAsia="cs-CZ"/>
        </w:rPr>
        <w:t xml:space="preserve"> </w:t>
      </w:r>
      <w:r w:rsidR="006B42FD">
        <w:t xml:space="preserve">Analýz dostupných technologií tedy vyžaduje přehled technologií napříč zmíněnými kategoriemi, </w:t>
      </w:r>
      <w:r w:rsidR="00FA6C16" w:rsidRPr="00FA6C16">
        <w:t xml:space="preserve">které umožní </w:t>
      </w:r>
      <w:r w:rsidR="00260F6F" w:rsidRPr="00FA6C16">
        <w:t>pořízení</w:t>
      </w:r>
      <w:r w:rsidR="006B42FD">
        <w:t xml:space="preserve">, </w:t>
      </w:r>
      <w:r w:rsidR="00260F6F" w:rsidRPr="00FA6C16">
        <w:t>úpravu</w:t>
      </w:r>
      <w:r w:rsidR="006B42FD">
        <w:t xml:space="preserve"> a </w:t>
      </w:r>
      <w:r w:rsidR="00260F6F" w:rsidRPr="00FA6C16">
        <w:t>vizualizaci</w:t>
      </w:r>
      <w:r w:rsidR="006B42FD">
        <w:t xml:space="preserve"> dat</w:t>
      </w:r>
      <w:r w:rsidR="00260F6F" w:rsidRPr="00FA6C16">
        <w:t>, interakci a následně publikaci</w:t>
      </w:r>
      <w:r w:rsidR="00A1051A" w:rsidRPr="00FA6C16">
        <w:t>.</w:t>
      </w:r>
      <w:r w:rsidR="00695EF6" w:rsidRPr="00FA6C16">
        <w:t xml:space="preserve"> </w:t>
      </w:r>
      <w:r w:rsidR="00260F6F" w:rsidRPr="00FA6C16">
        <w:t>Nejedná se tedy o jednotlivou technologi</w:t>
      </w:r>
      <w:r w:rsidR="006B42FD">
        <w:t>e ale jejich soubor (</w:t>
      </w:r>
      <w:r w:rsidR="00260F6F" w:rsidRPr="00FA6C16">
        <w:rPr>
          <w:i/>
          <w:iCs/>
        </w:rPr>
        <w:t xml:space="preserve">tech </w:t>
      </w:r>
      <w:proofErr w:type="spellStart"/>
      <w:r w:rsidR="00260F6F" w:rsidRPr="00FA6C16">
        <w:rPr>
          <w:i/>
          <w:iCs/>
        </w:rPr>
        <w:t>stack</w:t>
      </w:r>
      <w:proofErr w:type="spellEnd"/>
      <w:r w:rsidR="006B42FD">
        <w:rPr>
          <w:i/>
          <w:iCs/>
        </w:rPr>
        <w:t>)</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6B42FD">
        <w:t>specifického využití</w:t>
      </w:r>
      <w:r w:rsidR="00260F6F" w:rsidRPr="00FA6C16">
        <w:rPr>
          <w:color w:val="FF0000"/>
        </w:rPr>
        <w:t>.</w:t>
      </w:r>
      <w:r w:rsidR="00260F6F" w:rsidRPr="00FA6C16">
        <w:t xml:space="preserve"> </w:t>
      </w:r>
    </w:p>
    <w:p w14:paraId="345EE00D" w14:textId="5EE9D50E" w:rsidR="006B42FD" w:rsidRPr="006B42FD" w:rsidRDefault="006B42FD" w:rsidP="006B42FD">
      <w:pPr>
        <w:pStyle w:val="Normlnprvnodsazen"/>
        <w:rPr>
          <w:lang w:eastAsia="en-US"/>
        </w:rPr>
      </w:pPr>
      <w:r w:rsidRPr="006B42FD">
        <w:rPr>
          <w:lang w:eastAsia="en-US"/>
        </w:rPr>
        <w:t xml:space="preserve">Obecný postup tvorby virtuálního prostředí lze rozdělit do několika kroků. Prvním úkolem je získání dat pro zobrazení, což se dosahuje pomocí technologií jako je Lidar, fotogrammetrie a tradiční mapování pro získání potřebných dat. Následuje fáze zpracování dat, kde se </w:t>
      </w:r>
      <w:proofErr w:type="gramStart"/>
      <w:r w:rsidRPr="006B42FD">
        <w:rPr>
          <w:lang w:eastAsia="en-US"/>
        </w:rPr>
        <w:t>vytváří</w:t>
      </w:r>
      <w:proofErr w:type="gramEnd"/>
      <w:r w:rsidRPr="006B42FD">
        <w:rPr>
          <w:lang w:eastAsia="en-US"/>
        </w:rPr>
        <w:t xml:space="preserve"> 3D objekty (</w:t>
      </w:r>
      <w:proofErr w:type="spellStart"/>
      <w:r w:rsidRPr="006B42FD">
        <w:rPr>
          <w:lang w:eastAsia="en-US"/>
        </w:rPr>
        <w:t>mesh</w:t>
      </w:r>
      <w:proofErr w:type="spellEnd"/>
      <w:r w:rsidRPr="006B42FD">
        <w:rPr>
          <w:lang w:eastAsia="en-US"/>
        </w:rPr>
        <w:t xml:space="preserve">), zpracovávají textury a vytváří celková 3D scéna na základě nasbíraných informací. Dalším krokem je vizualizace dat, kde jsou tyto informace prezentovány pomocí vybraného vykreslovacího </w:t>
      </w:r>
      <w:proofErr w:type="spellStart"/>
      <w:r w:rsidRPr="006B42FD">
        <w:rPr>
          <w:lang w:eastAsia="en-US"/>
        </w:rPr>
        <w:t>enginu</w:t>
      </w:r>
      <w:proofErr w:type="spellEnd"/>
      <w:r w:rsidRPr="006B42FD">
        <w:rPr>
          <w:lang w:eastAsia="en-US"/>
        </w:rPr>
        <w:t xml:space="preserve"> a implementací aplikační logiky. Nakonec dochází k publikaci dat, kdy je vytvořená vizualizace zveřejněna na internetu, podstoupí testování a optimalizaci pro dosažení optimálního výkonu a širší dostupnost.</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89"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lastRenderedPageBreak/>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7FF90975" w:rsidR="00B95DF6" w:rsidRDefault="00B95DF6" w:rsidP="00976012">
      <w:pPr>
        <w:pStyle w:val="Normlnprvnodsazen"/>
      </w:pPr>
      <w:r>
        <w:t xml:space="preserve">Pro účely geoprostorové vizualizace je možné vyloučit postup č. 1, jelikož se jedná o příliš nízko-úrovňový vývoj. V rámci této práce však </w:t>
      </w:r>
      <w:r w:rsidR="00B272D5">
        <w:t>je</w:t>
      </w:r>
      <w:r>
        <w:t xml:space="preserve"> role základních API </w:t>
      </w:r>
      <w:r w:rsidR="00B272D5">
        <w:t xml:space="preserve">představena </w:t>
      </w:r>
      <w:r>
        <w:t xml:space="preserve">(viz. kap. </w:t>
      </w:r>
      <w:r w:rsidR="00B272D5">
        <w:fldChar w:fldCharType="begin"/>
      </w:r>
      <w:r w:rsidR="00B272D5">
        <w:instrText xml:space="preserve"> REF _Ref154993681 \w \h </w:instrText>
      </w:r>
      <w:r w:rsidR="00B272D5">
        <w:fldChar w:fldCharType="separate"/>
      </w:r>
      <w:r w:rsidR="00B272D5">
        <w:t>4.2.1</w:t>
      </w:r>
      <w:r w:rsidR="00B272D5">
        <w:fldChar w:fldCharType="end"/>
      </w:r>
      <w:r w:rsidR="00B272D5">
        <w:t xml:space="preserve"> </w:t>
      </w:r>
      <w:r w:rsidR="00B272D5">
        <w:fldChar w:fldCharType="begin"/>
      </w:r>
      <w:r w:rsidR="00B272D5">
        <w:instrText xml:space="preserve"> REF _Ref154993681 \h </w:instrText>
      </w:r>
      <w:r w:rsidR="00B272D5">
        <w:fldChar w:fldCharType="separate"/>
      </w:r>
      <w:r w:rsidR="00B272D5" w:rsidRPr="001F6849">
        <w:t xml:space="preserve">Web </w:t>
      </w:r>
      <w:proofErr w:type="spellStart"/>
      <w:r w:rsidR="00B272D5" w:rsidRPr="001F6849">
        <w:t>APIs</w:t>
      </w:r>
      <w:proofErr w:type="spellEnd"/>
      <w:r w:rsidR="00B272D5">
        <w:fldChar w:fldCharType="end"/>
      </w:r>
      <w:r>
        <w:t>). Hlavním zaměřením</w:t>
      </w:r>
      <w:r w:rsidR="00E45443">
        <w:t xml:space="preserve"> analýzy technologií</w:t>
      </w:r>
      <w:r>
        <w:t xml:space="preserve"> je postup č. 2</w:t>
      </w:r>
      <w:r w:rsidR="00E45443">
        <w:t xml:space="preserve"> a č. 4</w:t>
      </w:r>
      <w:r>
        <w:t xml:space="preserve">,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w:t>
      </w:r>
      <w:r w:rsidR="00E45443">
        <w:t>m</w:t>
      </w:r>
      <w:r w:rsidR="002F5A56">
        <w:t xml:space="preserve"> postupu 2 a 3.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E45443">
        <w:t>.</w:t>
      </w:r>
    </w:p>
    <w:p w14:paraId="6B333024" w14:textId="6DD7A3B1" w:rsidR="00476706" w:rsidRPr="001F6849" w:rsidRDefault="00D20F77" w:rsidP="00D20F77">
      <w:pPr>
        <w:pStyle w:val="PICTURES"/>
      </w:pPr>
      <w:r>
        <w:drawing>
          <wp:inline distT="0" distB="0" distL="0" distR="0" wp14:anchorId="04AFB68A" wp14:editId="35C013EC">
            <wp:extent cx="3636335" cy="3260772"/>
            <wp:effectExtent l="0" t="0" r="2540" b="0"/>
            <wp:docPr id="91746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765" name="Picture 917469765"/>
                    <pic:cNvPicPr/>
                  </pic:nvPicPr>
                  <pic:blipFill>
                    <a:blip r:embed="rId32">
                      <a:extLst>
                        <a:ext uri="{28A0092B-C50C-407E-A947-70E740481C1C}">
                          <a14:useLocalDpi xmlns:a14="http://schemas.microsoft.com/office/drawing/2010/main" val="0"/>
                        </a:ext>
                      </a:extLst>
                    </a:blip>
                    <a:stretch>
                      <a:fillRect/>
                    </a:stretch>
                  </pic:blipFill>
                  <pic:spPr>
                    <a:xfrm>
                      <a:off x="0" y="0"/>
                      <a:ext cx="3659254" cy="3281324"/>
                    </a:xfrm>
                    <a:prstGeom prst="rect">
                      <a:avLst/>
                    </a:prstGeom>
                  </pic:spPr>
                </pic:pic>
              </a:graphicData>
            </a:graphic>
          </wp:inline>
        </w:drawing>
      </w:r>
    </w:p>
    <w:p w14:paraId="2FB87A45" w14:textId="77777777" w:rsidR="00A62645" w:rsidRDefault="00476706" w:rsidP="000023D6">
      <w:pPr>
        <w:pStyle w:val="Caption"/>
      </w:pPr>
      <w:r w:rsidRPr="001F6849">
        <w:t xml:space="preserve">Obr. </w:t>
      </w:r>
      <w:r>
        <w:fldChar w:fldCharType="begin"/>
      </w:r>
      <w:r>
        <w:instrText xml:space="preserve"> SEQ Obr. \* ARABIC </w:instrText>
      </w:r>
      <w:r>
        <w:fldChar w:fldCharType="separate"/>
      </w:r>
      <w:r w:rsidR="00E559B3">
        <w:rPr>
          <w:noProof/>
        </w:rPr>
        <w:t>21</w:t>
      </w:r>
      <w:r>
        <w:rPr>
          <w:noProof/>
        </w:rPr>
        <w:fldChar w:fldCharType="end"/>
      </w:r>
      <w:r w:rsidRPr="001F6849">
        <w:t xml:space="preserve"> Taxonomie </w:t>
      </w:r>
      <w:del w:id="90" w:author="Lukáš Herman" w:date="2023-02-06T14:26:00Z">
        <w:r w:rsidRPr="001F6849" w:rsidDel="00227A2E">
          <w:delText>weobvých</w:delText>
        </w:r>
      </w:del>
      <w:ins w:id="91" w:author="Lukáš Herman" w:date="2023-02-06T14:26:00Z">
        <w:r w:rsidR="00227A2E" w:rsidRPr="001F6849">
          <w:t>webových</w:t>
        </w:r>
      </w:ins>
      <w:r w:rsidRPr="001F6849">
        <w:t xml:space="preserve"> technologií umožňujících tvorbu </w:t>
      </w:r>
      <w:del w:id="92" w:author="Lukáš Herman" w:date="2023-02-06T14:26:00Z">
        <w:r w:rsidRPr="001F6849" w:rsidDel="00227A2E">
          <w:delText>virutálních</w:delText>
        </w:r>
      </w:del>
      <w:ins w:id="93" w:author="Lukáš Herman" w:date="2023-02-06T14:26:00Z">
        <w:r w:rsidR="00227A2E" w:rsidRPr="001F6849">
          <w:t>virtuálních</w:t>
        </w:r>
      </w:ins>
      <w:r w:rsidRPr="001F6849">
        <w:t xml:space="preserve"> prostředí</w:t>
      </w:r>
      <w:r w:rsidR="00D20F77">
        <w:t xml:space="preserve"> dle míry abstrakce</w:t>
      </w:r>
      <w:r w:rsidRPr="001F6849">
        <w:t xml:space="preserve">. </w:t>
      </w:r>
      <w:r w:rsidR="00D20F77">
        <w:t xml:space="preserve">Červeně – hardware, žlutě – prohlížeč, modře </w:t>
      </w:r>
      <w:r w:rsidR="00A62645">
        <w:t>–</w:t>
      </w:r>
      <w:r w:rsidR="00D20F77">
        <w:t xml:space="preserve"> </w:t>
      </w:r>
      <w:r w:rsidR="00A62645">
        <w:t>JS ekosystém</w:t>
      </w:r>
    </w:p>
    <w:p w14:paraId="094B253A" w14:textId="182DCA59" w:rsidR="00476706" w:rsidRDefault="00D20F77" w:rsidP="000023D6">
      <w:pPr>
        <w:pStyle w:val="Caption"/>
      </w:pPr>
      <w:r>
        <w:t>upraveno dle</w:t>
      </w:r>
      <w:r w:rsidR="00476706" w:rsidRPr="001F6849">
        <w:t xml:space="preserve">: </w:t>
      </w:r>
      <w:r w:rsidR="00476706" w:rsidRPr="001F6849">
        <w:fldChar w:fldCharType="begin"/>
      </w:r>
      <w:r w:rsidR="00476706"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476706" w:rsidRPr="001F6849">
        <w:fldChar w:fldCharType="separate"/>
      </w:r>
      <w:r w:rsidR="00476706" w:rsidRPr="001F6849">
        <w:t>(Godber 2022)</w:t>
      </w:r>
      <w:r w:rsidR="00476706" w:rsidRPr="001F6849">
        <w:fldChar w:fldCharType="end"/>
      </w:r>
    </w:p>
    <w:p w14:paraId="528F9BA2" w14:textId="0BDFAEED" w:rsidR="00F80471" w:rsidRPr="00F80471" w:rsidRDefault="00E364D4" w:rsidP="00F80471">
      <w:pPr>
        <w:pStyle w:val="Heading2"/>
        <w:rPr>
          <w:lang w:val="cs-CZ"/>
        </w:rPr>
      </w:pPr>
      <w:bookmarkStart w:id="94" w:name="_Ref155017676"/>
      <w:r w:rsidRPr="001F6849">
        <w:rPr>
          <w:lang w:val="cs-CZ"/>
        </w:rPr>
        <w:t>Webový vývoj</w:t>
      </w:r>
      <w:bookmarkEnd w:id="94"/>
    </w:p>
    <w:p w14:paraId="7A6E33FE" w14:textId="2915D183" w:rsidR="00E364D4" w:rsidRPr="001F6849" w:rsidRDefault="00E64528" w:rsidP="00A62645">
      <w:r>
        <w:t xml:space="preserve">Volba webového prostředí přináší jisté benefity, ale i překážky při tvorbě VR aplikací. </w:t>
      </w:r>
      <w:r w:rsidR="00FC5365" w:rsidRPr="001F6849">
        <w:t xml:space="preserve">Primárním benefitem </w:t>
      </w:r>
      <w:r w:rsidR="00A62645">
        <w:t xml:space="preserve">oproti </w:t>
      </w:r>
      <w:r w:rsidR="00A62645" w:rsidRPr="001F6849">
        <w:t xml:space="preserve">desktopovým aplikacím </w:t>
      </w:r>
      <w:r w:rsidR="00FC5365" w:rsidRPr="001F6849">
        <w:t>je dostupnost (</w:t>
      </w:r>
      <w:proofErr w:type="spellStart"/>
      <w:r w:rsidR="00FC5365" w:rsidRPr="001F6849">
        <w:rPr>
          <w:i/>
          <w:iCs/>
        </w:rPr>
        <w:t>availability</w:t>
      </w:r>
      <w:proofErr w:type="spellEnd"/>
      <w:r w:rsidR="00FC5365" w:rsidRPr="001F6849">
        <w:t xml:space="preserve">).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A62645">
        <w:t xml:space="preserve">. </w:t>
      </w:r>
      <w:r w:rsidR="00FC5365" w:rsidRPr="001F6849">
        <w:t>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r w:rsidR="00A62645">
        <w:t xml:space="preserve"> </w:t>
      </w:r>
      <w:r w:rsidR="00E364D4" w:rsidRPr="001F6849">
        <w:t>Tvorba klasických webových aplikací je umožněna pomocí kombinace technologií tzv.</w:t>
      </w:r>
      <w:r w:rsidR="00E364D4" w:rsidRPr="001F6849">
        <w:rPr>
          <w:i/>
          <w:iCs/>
        </w:rPr>
        <w:t xml:space="preserve"> web-standard </w:t>
      </w:r>
      <w:proofErr w:type="spellStart"/>
      <w:r w:rsidR="00E364D4" w:rsidRPr="001F6849">
        <w:rPr>
          <w:i/>
          <w:iCs/>
        </w:rPr>
        <w:t>technologies</w:t>
      </w:r>
      <w:proofErr w:type="spellEnd"/>
      <w:r w:rsidR="00E364D4" w:rsidRPr="001F6849">
        <w:t xml:space="preserve"> </w:t>
      </w:r>
      <w:r w:rsidR="00E364D4"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E364D4" w:rsidRPr="001F6849">
        <w:fldChar w:fldCharType="separate"/>
      </w:r>
      <w:r w:rsidR="00E364D4" w:rsidRPr="001F6849">
        <w:rPr>
          <w:rFonts w:cs="Times New Roman"/>
          <w:szCs w:val="24"/>
        </w:rPr>
        <w:t>(Řeháček 2020)</w:t>
      </w:r>
      <w:r w:rsidR="00E364D4" w:rsidRPr="001F6849">
        <w:fldChar w:fldCharType="end"/>
      </w:r>
      <w:r w:rsidR="00E364D4"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lastRenderedPageBreak/>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95"/>
      <w:commentRangeStart w:id="96"/>
      <w:r w:rsidRPr="001F6849">
        <w:rPr>
          <w:lang w:eastAsia="en-US"/>
        </w:rPr>
        <w:t>2</w:t>
      </w:r>
      <w:del w:id="97" w:author="Lukáš Herman" w:date="2023-02-10T18:48:00Z">
        <w:r w:rsidRPr="001F6849" w:rsidDel="0045773E">
          <w:rPr>
            <w:lang w:eastAsia="en-US"/>
          </w:rPr>
          <w:delText xml:space="preserve"> </w:delText>
        </w:r>
      </w:del>
      <w:r w:rsidRPr="001F6849">
        <w:rPr>
          <w:lang w:eastAsia="en-US"/>
        </w:rPr>
        <w:t>D</w:t>
      </w:r>
      <w:commentRangeEnd w:id="95"/>
      <w:r w:rsidR="0045773E" w:rsidRPr="001F6849">
        <w:rPr>
          <w:rStyle w:val="CommentReference"/>
          <w:lang w:eastAsia="en-US"/>
        </w:rPr>
        <w:commentReference w:id="95"/>
      </w:r>
      <w:commentRangeEnd w:id="96"/>
      <w:r w:rsidR="009C30BB" w:rsidRPr="001F6849">
        <w:rPr>
          <w:rStyle w:val="CommentReference"/>
          <w:lang w:eastAsia="en-US"/>
        </w:rPr>
        <w:commentReference w:id="96"/>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01068950" w:rsidR="007F7BCF" w:rsidRPr="001F6849" w:rsidRDefault="00431D81" w:rsidP="007F7BCF">
      <w:pPr>
        <w:pStyle w:val="Heading3"/>
      </w:pPr>
      <w:r>
        <w:t>Web API</w:t>
      </w:r>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3DEA602" w:rsidR="009C7ECC" w:rsidRPr="001F6849" w:rsidRDefault="003F5B02" w:rsidP="000023D6">
      <w:pPr>
        <w:pStyle w:val="Caption"/>
      </w:pPr>
      <w:r w:rsidRPr="001F6849">
        <w:t xml:space="preserve">Obr. </w:t>
      </w:r>
      <w:r>
        <w:fldChar w:fldCharType="begin"/>
      </w:r>
      <w:r>
        <w:instrText xml:space="preserve"> SEQ Obr. \* ARABIC </w:instrText>
      </w:r>
      <w:r>
        <w:fldChar w:fldCharType="separate"/>
      </w:r>
      <w:r w:rsidR="00E559B3">
        <w:rPr>
          <w:noProof/>
        </w:rPr>
        <w:t>23</w:t>
      </w:r>
      <w:r>
        <w:rPr>
          <w:noProof/>
        </w:rPr>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08BBD226"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022377">
        <w:rPr>
          <w:rStyle w:val="FootnoteReference"/>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D51ED1">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D51ED1" w:rsidRPr="00D51ED1">
        <w:t>(</w:t>
      </w:r>
      <w:proofErr w:type="spellStart"/>
      <w:r w:rsidR="00D51ED1" w:rsidRPr="00D51ED1">
        <w:t>Khronos</w:t>
      </w:r>
      <w:proofErr w:type="spellEnd"/>
      <w:r w:rsidR="00D51ED1" w:rsidRPr="00D51ED1">
        <w:t xml:space="preserve"> Group 2023)</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lastRenderedPageBreak/>
        <w:t>WebXR</w:t>
      </w:r>
      <w:proofErr w:type="spellEnd"/>
      <w:r w:rsidRPr="001F6849">
        <w:t xml:space="preserve"> API</w:t>
      </w:r>
    </w:p>
    <w:p w14:paraId="4AD9055B" w14:textId="6814C124"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w:t>
      </w:r>
      <w:r w:rsidR="00A62645">
        <w:t xml:space="preserve"> </w:t>
      </w:r>
      <w:proofErr w:type="spellStart"/>
      <w:r w:rsidR="00A62645">
        <w:t>WebXR</w:t>
      </w:r>
      <w:proofErr w:type="spellEnd"/>
      <w:r w:rsidRPr="001F6849">
        <w:t xml:space="preserve"> </w:t>
      </w:r>
      <w:r w:rsidR="00A62645">
        <w:t xml:space="preserve">API </w:t>
      </w:r>
      <w:r w:rsidRPr="001F6849">
        <w:t>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022377">
        <w:rPr>
          <w:rStyle w:val="FootnoteReference"/>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7F4272C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13528524"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možnosti pohybu uživatele poskytnuté daným zařízením</w:t>
      </w:r>
      <w:r w:rsidR="00A62645">
        <w:rPr>
          <w:bCs/>
          <w:i/>
          <w:iCs/>
        </w:rPr>
        <w:t xml:space="preserve">, </w:t>
      </w:r>
      <w:r>
        <w:rPr>
          <w:bCs/>
        </w:rPr>
        <w:t>které by požadovaná relace měla splňovat</w:t>
      </w:r>
      <w:r w:rsidR="00A62645">
        <w:rPr>
          <w:bCs/>
        </w:rPr>
        <w:t>)</w:t>
      </w:r>
      <w:r>
        <w:rPr>
          <w:bCs/>
        </w:rPr>
        <w:t xml:space="preserve">.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5FCA63B5" w:rsidR="00672AF9" w:rsidRPr="001975DE" w:rsidRDefault="002328BA" w:rsidP="00E32349">
      <w:pPr>
        <w:pStyle w:val="Normlnprvnodsazen"/>
        <w:rPr>
          <w:ins w:id="98"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99" w:author="Jan Horák" w:date="2023-06-15T11:58:00Z"/>
        </w:rPr>
      </w:pPr>
      <w:proofErr w:type="spellStart"/>
      <w:ins w:id="100" w:author="Jan Horák" w:date="2023-06-15T11:57:00Z">
        <w:r w:rsidRPr="007B3717">
          <w:t>WebGPU</w:t>
        </w:r>
      </w:ins>
      <w:proofErr w:type="spellEnd"/>
      <w:r w:rsidR="007B3717" w:rsidRPr="007B3717">
        <w:t xml:space="preserve"> API</w:t>
      </w:r>
    </w:p>
    <w:p w14:paraId="69B3B275" w14:textId="01B4C156" w:rsidR="00571A2A" w:rsidRPr="00DB26F1" w:rsidRDefault="00DA3AC7" w:rsidP="00DB26F1">
      <w:pPr>
        <w:rPr>
          <w:bCs/>
          <w:rPrChange w:id="101"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w:t>
      </w:r>
      <w:r w:rsidRPr="00DA3AC7">
        <w:rPr>
          <w:bCs/>
        </w:rPr>
        <w:lastRenderedPageBreak/>
        <w:t xml:space="preserve">a 2D vykreslování na webu. </w:t>
      </w:r>
      <w:proofErr w:type="spellStart"/>
      <w:r w:rsidRPr="00DA3AC7">
        <w:rPr>
          <w:bCs/>
        </w:rPr>
        <w:t>WebGPU</w:t>
      </w:r>
      <w:proofErr w:type="spellEnd"/>
      <w:r w:rsidRPr="00DA3AC7">
        <w:rPr>
          <w:bCs/>
        </w:rPr>
        <w:t xml:space="preserve"> je </w:t>
      </w:r>
      <w:r w:rsidR="00A77604" w:rsidRPr="00DA3AC7">
        <w:rPr>
          <w:bCs/>
        </w:rPr>
        <w:t>nízko úrovňové</w:t>
      </w:r>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4553B691"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w:t>
      </w:r>
      <w:r w:rsidR="00A77604">
        <w:rPr>
          <w:lang w:eastAsia="en-US"/>
        </w:rPr>
        <w:t xml:space="preserve"> </w:t>
      </w:r>
      <w:r w:rsidR="00A77604">
        <w:rPr>
          <w:lang w:eastAsia="en-US"/>
        </w:rPr>
        <w:fldChar w:fldCharType="begin"/>
      </w:r>
      <w:r w:rsidR="00A77604">
        <w:rPr>
          <w:lang w:eastAsia="en-US"/>
        </w:rPr>
        <w:instrText xml:space="preserve"> REF _Ref155016728 \h </w:instrText>
      </w:r>
      <w:r w:rsidR="00A77604">
        <w:rPr>
          <w:lang w:eastAsia="en-US"/>
        </w:rPr>
      </w:r>
      <w:r w:rsidR="00A77604">
        <w:rPr>
          <w:lang w:eastAsia="en-US"/>
        </w:rPr>
        <w:fldChar w:fldCharType="separate"/>
      </w:r>
      <w:r w:rsidR="00A77604" w:rsidRPr="001F6849">
        <w:t xml:space="preserve">Tab. </w:t>
      </w:r>
      <w:r w:rsidR="00A77604">
        <w:rPr>
          <w:noProof/>
        </w:rPr>
        <w:t>4</w:t>
      </w:r>
      <w:r w:rsidR="00A77604">
        <w:rPr>
          <w:lang w:eastAsia="en-US"/>
        </w:rPr>
        <w:fldChar w:fldCharType="end"/>
      </w:r>
      <w:r w:rsidR="00E05CB6" w:rsidRPr="00A77604">
        <w:rPr>
          <w:lang w:eastAsia="en-US"/>
        </w:rPr>
        <w:t>.</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w:t>
      </w:r>
      <w:r w:rsidR="00A77604">
        <w:rPr>
          <w:lang w:eastAsia="en-US"/>
        </w:rPr>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w:t>
      </w:r>
      <w:r w:rsidR="00A77604">
        <w:t xml:space="preserve"> </w:t>
      </w:r>
      <w:r w:rsidR="00A77604">
        <w:fldChar w:fldCharType="begin"/>
      </w:r>
      <w:r w:rsidR="00A77604">
        <w:instrText xml:space="preserve"> REF _Ref155016728 \h </w:instrText>
      </w:r>
      <w:r w:rsidR="00A77604">
        <w:fldChar w:fldCharType="separate"/>
      </w:r>
      <w:r w:rsidR="00A77604" w:rsidRPr="001F6849">
        <w:t xml:space="preserve">Tab. </w:t>
      </w:r>
      <w:r w:rsidR="00A77604">
        <w:rPr>
          <w:noProof/>
        </w:rPr>
        <w:t>4</w:t>
      </w:r>
      <w:r w:rsidR="00A77604">
        <w:fldChar w:fldCharType="end"/>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w:t>
      </w:r>
      <w:proofErr w:type="spellStart"/>
      <w:r w:rsidR="00B009CC" w:rsidRPr="001F6849">
        <w:t>Can</w:t>
      </w:r>
      <w:proofErr w:type="spellEnd"/>
      <w:r w:rsidR="00B009CC" w:rsidRPr="001F6849">
        <w:t xml:space="preserve"> I Use 2023a)</w:t>
      </w:r>
      <w:r w:rsidR="00B009CC" w:rsidRPr="001F6849">
        <w:fldChar w:fldCharType="end"/>
      </w:r>
      <w:r w:rsidR="00B009CC" w:rsidRPr="001F6849">
        <w:t>.</w:t>
      </w:r>
      <w:r w:rsidR="00DB26F1">
        <w:t xml:space="preserve"> </w:t>
      </w:r>
    </w:p>
    <w:p w14:paraId="4D1EE5F4" w14:textId="7A44549C" w:rsidR="00A400E8" w:rsidRPr="00A55668" w:rsidRDefault="00A400E8" w:rsidP="00A77604">
      <w:pPr>
        <w:pStyle w:val="CaptionTabs"/>
        <w:ind w:left="691" w:hanging="691"/>
      </w:pPr>
      <w:bookmarkStart w:id="102" w:name="_Ref155016728"/>
      <w:r w:rsidRPr="001F6849">
        <w:t xml:space="preserve">Tab. </w:t>
      </w:r>
      <w:r>
        <w:fldChar w:fldCharType="begin"/>
      </w:r>
      <w:r>
        <w:instrText xml:space="preserve"> SEQ Tab. \* ARABIC </w:instrText>
      </w:r>
      <w:r>
        <w:fldChar w:fldCharType="separate"/>
      </w:r>
      <w:r w:rsidR="00364E60">
        <w:rPr>
          <w:noProof/>
        </w:rPr>
        <w:t>4</w:t>
      </w:r>
      <w:r>
        <w:rPr>
          <w:noProof/>
        </w:rPr>
        <w:fldChar w:fldCharType="end"/>
      </w:r>
      <w:bookmarkEnd w:id="102"/>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w:t>
      </w:r>
      <w:r w:rsidR="00A77604" w:rsidRPr="001F6849">
        <w:t>rozsáhlé</w:t>
      </w:r>
      <w:r w:rsidR="006C32DE" w:rsidRPr="001F6849">
        <w:t xml:space="preserve"> API, které je stále ve vývoji, tudíž není možné přesně určit míru podpory,</w:t>
      </w:r>
      <w:r w:rsidR="00A77604">
        <w:t xml:space="preserve"> </w:t>
      </w:r>
      <w:r w:rsidR="009C30BB" w:rsidRPr="001F6849">
        <w:rPr>
          <w:vertAlign w:val="superscript"/>
        </w:rPr>
        <w:t>2</w:t>
      </w:r>
      <w:r w:rsidR="00A55668">
        <w:rPr>
          <w:vertAlign w:val="superscript"/>
        </w:rPr>
        <w:t xml:space="preserve"> </w:t>
      </w:r>
      <w:r w:rsidR="006C32DE" w:rsidRPr="001F6849">
        <w:t xml:space="preserve">Prohlížeče API nepodporují defaultně, </w:t>
      </w:r>
      <w:r w:rsidR="006C32DE" w:rsidRPr="001F6849">
        <w:rPr>
          <w:vertAlign w:val="superscript"/>
        </w:rPr>
        <w:t>3</w:t>
      </w:r>
      <w:r w:rsidR="00A55668">
        <w:rPr>
          <w:vertAlign w:val="superscript"/>
        </w:rPr>
        <w:t xml:space="preserve"> </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w:t>
      </w:r>
      <w:r w:rsidR="00A77604">
        <w:t xml:space="preserve"> </w:t>
      </w:r>
      <w:r w:rsidRPr="00A55668">
        <w:t>sestaveno podle</w:t>
      </w:r>
      <w:r w:rsidR="00E05CB6" w:rsidRPr="00A55668">
        <w:t>:</w:t>
      </w:r>
      <w:r w:rsidRPr="00A55668">
        <w:t xml:space="preserve"> </w:t>
      </w:r>
      <w:r w:rsidRPr="00A55668">
        <w:fldChar w:fldCharType="begin"/>
      </w:r>
      <w:r w:rsidR="00C840A2" w:rsidRPr="00A55668">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A55668">
        <w:fldChar w:fldCharType="separate"/>
      </w:r>
      <w:r w:rsidR="00C840A2" w:rsidRPr="00A55668">
        <w:t>(StatCounter 2023; Meta 2023; W3C 2023; Can I Use 2023c; Igalia SL 2023)</w:t>
      </w:r>
      <w:r w:rsidRPr="00A55668">
        <w:fldChar w:fldCharType="end"/>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2032"/>
        <w:gridCol w:w="1740"/>
        <w:gridCol w:w="1660"/>
        <w:gridCol w:w="2358"/>
      </w:tblGrid>
      <w:tr w:rsidR="00C5162F" w:rsidRPr="001F6849" w14:paraId="7530F0BF" w14:textId="77777777" w:rsidTr="00A77604">
        <w:trPr>
          <w:trHeight w:val="300"/>
        </w:trPr>
        <w:tc>
          <w:tcPr>
            <w:tcW w:w="2954" w:type="dxa"/>
            <w:gridSpan w:val="2"/>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358" w:type="dxa"/>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A77604">
        <w:trPr>
          <w:trHeight w:val="300"/>
        </w:trPr>
        <w:tc>
          <w:tcPr>
            <w:tcW w:w="922" w:type="dxa"/>
            <w:vMerge w:val="restart"/>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A77604">
        <w:trPr>
          <w:trHeight w:val="300"/>
        </w:trPr>
        <w:tc>
          <w:tcPr>
            <w:tcW w:w="922" w:type="dxa"/>
            <w:vMerge/>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A77604">
        <w:trPr>
          <w:trHeight w:val="300"/>
        </w:trPr>
        <w:tc>
          <w:tcPr>
            <w:tcW w:w="922" w:type="dxa"/>
            <w:vMerge/>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358" w:type="dxa"/>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A77604">
        <w:trPr>
          <w:trHeight w:val="300"/>
        </w:trPr>
        <w:tc>
          <w:tcPr>
            <w:tcW w:w="922" w:type="dxa"/>
            <w:vMerge/>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358" w:type="dxa"/>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A77604">
        <w:trPr>
          <w:trHeight w:val="300"/>
        </w:trPr>
        <w:tc>
          <w:tcPr>
            <w:tcW w:w="922" w:type="dxa"/>
            <w:vMerge/>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358" w:type="dxa"/>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A77604">
        <w:trPr>
          <w:trHeight w:val="300"/>
        </w:trPr>
        <w:tc>
          <w:tcPr>
            <w:tcW w:w="922" w:type="dxa"/>
            <w:vMerge/>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A77604">
        <w:trPr>
          <w:trHeight w:val="300"/>
        </w:trPr>
        <w:tc>
          <w:tcPr>
            <w:tcW w:w="922" w:type="dxa"/>
            <w:vMerge w:val="restart"/>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A77604">
        <w:trPr>
          <w:trHeight w:val="300"/>
        </w:trPr>
        <w:tc>
          <w:tcPr>
            <w:tcW w:w="922" w:type="dxa"/>
            <w:vMerge/>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A77604">
        <w:trPr>
          <w:trHeight w:val="300"/>
        </w:trPr>
        <w:tc>
          <w:tcPr>
            <w:tcW w:w="922" w:type="dxa"/>
            <w:vMerge/>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A77604">
        <w:trPr>
          <w:trHeight w:val="300"/>
        </w:trPr>
        <w:tc>
          <w:tcPr>
            <w:tcW w:w="922" w:type="dxa"/>
            <w:vMerge/>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358" w:type="dxa"/>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A77604">
        <w:trPr>
          <w:trHeight w:val="300"/>
        </w:trPr>
        <w:tc>
          <w:tcPr>
            <w:tcW w:w="922" w:type="dxa"/>
            <w:vMerge/>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A77604">
        <w:trPr>
          <w:trHeight w:val="300"/>
        </w:trPr>
        <w:tc>
          <w:tcPr>
            <w:tcW w:w="922" w:type="dxa"/>
            <w:vMerge/>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A77604">
        <w:trPr>
          <w:trHeight w:val="300"/>
        </w:trPr>
        <w:tc>
          <w:tcPr>
            <w:tcW w:w="922" w:type="dxa"/>
            <w:vMerge w:val="restart"/>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A77604">
        <w:trPr>
          <w:trHeight w:val="300"/>
        </w:trPr>
        <w:tc>
          <w:tcPr>
            <w:tcW w:w="922" w:type="dxa"/>
            <w:vMerge/>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7AE7DD12" w14:textId="0355D426" w:rsidR="007E3F0A" w:rsidRPr="00A77604" w:rsidRDefault="007E3F0A" w:rsidP="007E3F0A">
      <w:pPr>
        <w:pStyle w:val="Heading3"/>
      </w:pPr>
      <w:r w:rsidRPr="00A77604">
        <w:t>Vývojářské nástroje</w:t>
      </w:r>
    </w:p>
    <w:p w14:paraId="02D64007" w14:textId="4BBCA97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w:t>
      </w:r>
      <w:r w:rsidR="00A77604">
        <w:t>.</w:t>
      </w:r>
      <w:r>
        <w:t xml:space="preserve"> Popř. druhou možností částečného řešení dostupnosti aplikace jsou existující nástroje jako: </w:t>
      </w:r>
      <w:r w:rsidRPr="00820A3C">
        <w:rPr>
          <w:b/>
          <w:bCs/>
          <w:lang w:val="en-US"/>
        </w:rPr>
        <w:t xml:space="preserve">Immersive web </w:t>
      </w:r>
      <w:proofErr w:type="spellStart"/>
      <w:r w:rsidRPr="00820A3C">
        <w:rPr>
          <w:b/>
          <w:bCs/>
          <w:lang w:val="en-US"/>
        </w:rPr>
        <w:t>emmulator</w:t>
      </w:r>
      <w:proofErr w:type="spellEnd"/>
      <w:r w:rsidRPr="00820A3C">
        <w:rPr>
          <w:b/>
          <w:bCs/>
          <w:lang w:val="en-US"/>
        </w:rPr>
        <w:t xml:space="preserve"> </w:t>
      </w:r>
      <w:r w:rsidRPr="00820A3C">
        <w:rPr>
          <w:lang w:val="en-US"/>
        </w:rPr>
        <w:t>(Chrome, Edge)</w:t>
      </w:r>
      <w:r w:rsidRPr="00820A3C">
        <w:rPr>
          <w:b/>
          <w:bCs/>
          <w:lang w:val="en-US"/>
        </w:rPr>
        <w:t xml:space="preserve"> </w:t>
      </w:r>
      <w:r w:rsidRPr="00820A3C">
        <w:rPr>
          <w:lang w:val="en-US"/>
        </w:rPr>
        <w:t xml:space="preserve">a </w:t>
      </w:r>
      <w:proofErr w:type="spellStart"/>
      <w:r w:rsidRPr="00820A3C">
        <w:rPr>
          <w:b/>
          <w:bCs/>
          <w:lang w:val="en-US"/>
        </w:rPr>
        <w:t>WebXR</w:t>
      </w:r>
      <w:proofErr w:type="spellEnd"/>
      <w:r w:rsidRPr="00820A3C">
        <w:rPr>
          <w:b/>
          <w:bCs/>
          <w:lang w:val="en-US"/>
        </w:rPr>
        <w:t xml:space="preserve"> API emulator </w:t>
      </w:r>
      <w:r w:rsidRPr="00820A3C">
        <w:rPr>
          <w:lang w:val="en-US"/>
        </w:rPr>
        <w:t>(Firefox)</w:t>
      </w:r>
      <w:r w:rsidR="00231D31">
        <w:t xml:space="preserve"> </w:t>
      </w:r>
      <w:r w:rsidR="00231D31">
        <w:fldChar w:fldCharType="begin"/>
      </w:r>
      <w:r w:rsidR="00D51ED1">
        <w:instrText xml:space="preserve"> ADDIN ZOTERO_ITEM CSL_CITATION {"citationID":"9YtfSFZF","properties":{"formattedCitation":"(Meta Quest 2023)","plainCitation":"(Meta Quest 2023)","noteIndex":0},"citationItems":[{"id":2077,"uris":["http://zotero.org/groups/4599106/items/WTG39UFV"],"itemData":{"id":2077,"type":"webpage","abstract":"Immersive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D51ED1" w:rsidRPr="00D51ED1">
        <w:t xml:space="preserve">(Meta </w:t>
      </w:r>
      <w:proofErr w:type="spellStart"/>
      <w:r w:rsidR="00D51ED1" w:rsidRPr="00D51ED1">
        <w:t>Quest</w:t>
      </w:r>
      <w:proofErr w:type="spellEnd"/>
      <w:r w:rsidR="00D51ED1" w:rsidRPr="00D51ED1">
        <w:t xml:space="preserve"> 2023)</w:t>
      </w:r>
      <w:r w:rsidR="00231D31">
        <w:fldChar w:fldCharType="end"/>
      </w:r>
      <w:r>
        <w:t xml:space="preserve">. </w:t>
      </w:r>
      <w:r w:rsidR="00A77604">
        <w:t>R</w:t>
      </w:r>
      <w:r>
        <w:t>ozšíření do prohlížečů, které umožňují uživateli simulovat interakci aplikace s HMD zařízením.</w:t>
      </w:r>
      <w:r w:rsidR="00D926B2">
        <w:t xml:space="preserve"> Další </w:t>
      </w:r>
      <w:r w:rsidR="00D926B2">
        <w:lastRenderedPageBreak/>
        <w:t xml:space="preserve">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sidRPr="00022377">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A77604">
        <w:t>(</w:t>
      </w:r>
      <w:r w:rsidR="00A77604" w:rsidRPr="00A77604">
        <w:t>viz. kap.</w:t>
      </w:r>
      <w:r w:rsidR="00A77604">
        <w:t xml:space="preserve"> </w:t>
      </w:r>
      <w:r w:rsidR="00A77604">
        <w:fldChar w:fldCharType="begin"/>
      </w:r>
      <w:r w:rsidR="00A77604">
        <w:instrText xml:space="preserve"> REF _Ref155016520 \w \h </w:instrText>
      </w:r>
      <w:r w:rsidR="00A77604">
        <w:fldChar w:fldCharType="separate"/>
      </w:r>
      <w:r w:rsidR="00A77604">
        <w:t>5.4.3</w:t>
      </w:r>
      <w:r w:rsidR="00A77604">
        <w:fldChar w:fldCharType="end"/>
      </w:r>
      <w:r w:rsidR="00A77604">
        <w:t xml:space="preserve"> </w:t>
      </w:r>
      <w:r w:rsidR="00A77604">
        <w:fldChar w:fldCharType="begin"/>
      </w:r>
      <w:r w:rsidR="00A77604">
        <w:instrText xml:space="preserve"> REF _Ref155016520 \h </w:instrText>
      </w:r>
      <w:r w:rsidR="00A77604">
        <w:fldChar w:fldCharType="separate"/>
      </w:r>
      <w:r w:rsidR="00A77604">
        <w:t>CI / CD</w:t>
      </w:r>
      <w:r w:rsidR="00A77604">
        <w:fldChar w:fldCharType="end"/>
      </w:r>
      <w:r w:rsidR="0035387C" w:rsidRPr="00A77604">
        <w:t>)</w:t>
      </w:r>
      <w:r w:rsidR="0035387C">
        <w:t>.</w:t>
      </w:r>
    </w:p>
    <w:p w14:paraId="64DF2966" w14:textId="77777777" w:rsidR="00D926B2" w:rsidRDefault="0021568E" w:rsidP="00A77604">
      <w:pPr>
        <w:pStyle w:val="PICTURES"/>
      </w:pPr>
      <w:r w:rsidRPr="0021568E">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34"/>
                    <a:stretch>
                      <a:fillRect/>
                    </a:stretch>
                  </pic:blipFill>
                  <pic:spPr>
                    <a:xfrm>
                      <a:off x="0" y="0"/>
                      <a:ext cx="3859338" cy="2165745"/>
                    </a:xfrm>
                    <a:prstGeom prst="rect">
                      <a:avLst/>
                    </a:prstGeom>
                  </pic:spPr>
                </pic:pic>
              </a:graphicData>
            </a:graphic>
          </wp:inline>
        </w:drawing>
      </w:r>
      <w:r w:rsidR="00D926B2" w:rsidRPr="00D926B2">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35"/>
                    <a:stretch>
                      <a:fillRect/>
                    </a:stretch>
                  </pic:blipFill>
                  <pic:spPr>
                    <a:xfrm>
                      <a:off x="0" y="0"/>
                      <a:ext cx="3850119" cy="2269673"/>
                    </a:xfrm>
                    <a:prstGeom prst="rect">
                      <a:avLst/>
                    </a:prstGeom>
                  </pic:spPr>
                </pic:pic>
              </a:graphicData>
            </a:graphic>
          </wp:inline>
        </w:drawing>
      </w:r>
    </w:p>
    <w:p w14:paraId="39CC6B3E" w14:textId="25A2EB16" w:rsidR="0021568E" w:rsidRPr="0021568E" w:rsidRDefault="00D926B2" w:rsidP="00431D81">
      <w:pPr>
        <w:pStyle w:val="Caption"/>
      </w:pPr>
      <w:r>
        <w:t xml:space="preserve">Obr. </w:t>
      </w:r>
      <w:r>
        <w:fldChar w:fldCharType="begin"/>
      </w:r>
      <w:r>
        <w:instrText xml:space="preserve"> SEQ Obr. \* ARABIC </w:instrText>
      </w:r>
      <w:r>
        <w:fldChar w:fldCharType="separate"/>
      </w:r>
      <w:r w:rsidR="00E559B3">
        <w:rPr>
          <w:noProof/>
        </w:rPr>
        <w:t>24</w:t>
      </w:r>
      <w:r>
        <w:rPr>
          <w:noProof/>
        </w:rP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3411C646" w14:textId="78AB62DA" w:rsidR="001937BB" w:rsidRPr="00A77604" w:rsidRDefault="006108EA" w:rsidP="001937BB">
      <w:pPr>
        <w:pStyle w:val="Heading2"/>
        <w:rPr>
          <w:lang w:val="cs-CZ"/>
        </w:rPr>
      </w:pPr>
      <w:r w:rsidRPr="00A77604">
        <w:rPr>
          <w:lang w:val="cs-CZ"/>
        </w:rPr>
        <w:t>Analýza technologií</w:t>
      </w:r>
    </w:p>
    <w:p w14:paraId="3CD0880D" w14:textId="270041E7" w:rsidR="00820A3C" w:rsidRPr="00820A3C" w:rsidRDefault="00D560AD" w:rsidP="00820A3C">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D43A597" w14:textId="6121E68C" w:rsidR="00820A3C" w:rsidRDefault="00820A3C" w:rsidP="00820A3C">
      <w:pPr>
        <w:pStyle w:val="Heading3"/>
      </w:pPr>
      <w:r>
        <w:t>Geoprostorová řešení</w:t>
      </w:r>
    </w:p>
    <w:p w14:paraId="57347AAE" w14:textId="77777777" w:rsidR="00820A3C" w:rsidRDefault="00820A3C" w:rsidP="00820A3C">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1353438C" w14:textId="77777777" w:rsidR="00820A3C" w:rsidRPr="008A417D" w:rsidRDefault="00820A3C" w:rsidP="00820A3C">
      <w:pPr>
        <w:pStyle w:val="Malnadpis"/>
      </w:pPr>
      <w:r>
        <w:t>Proprietární řešení</w:t>
      </w:r>
    </w:p>
    <w:p w14:paraId="7C531FA2" w14:textId="77777777" w:rsidR="00820A3C" w:rsidRDefault="00820A3C" w:rsidP="00820A3C">
      <w:r>
        <w:t xml:space="preserve">Z proprietárních řešení je vhodné zmínit ESRI řešení, jakožto prominentního dodavatele GIS softwaru.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 xml:space="preserve">. </w:t>
      </w:r>
      <w:proofErr w:type="spellStart"/>
      <w:r>
        <w:t>Immersive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1BF17886" w14:textId="77777777" w:rsidR="00820A3C" w:rsidRDefault="00820A3C" w:rsidP="00820A3C">
      <w:pPr>
        <w:pStyle w:val="Normlnprvnodsazen"/>
      </w:pPr>
      <w:r>
        <w:t xml:space="preserve">Mezi proprietární řešení je následně možné zařadit i řešení společnosti  Hexagon a to primárně </w:t>
      </w:r>
      <w:proofErr w:type="spellStart"/>
      <w:r w:rsidRPr="00B40019">
        <w:rPr>
          <w:b/>
          <w:bCs/>
        </w:rPr>
        <w:t>LuciadRia</w:t>
      </w:r>
      <w:proofErr w:type="spellEnd"/>
      <w:r w:rsidRPr="00B40019">
        <w:rPr>
          <w:b/>
          <w:bCs/>
        </w:rPr>
        <w:t xml:space="preserve"> JS API</w:t>
      </w:r>
      <w:r>
        <w:t xml:space="preserve">, což je univerzální API pro vizualizaci dat v prostředí prohlížeče pomocí </w:t>
      </w:r>
      <w:proofErr w:type="spellStart"/>
      <w:r>
        <w:t>WebGL</w:t>
      </w:r>
      <w:proofErr w:type="spellEnd"/>
      <w:r>
        <w:t xml:space="preserve"> </w:t>
      </w:r>
      <w:r>
        <w:fldChar w:fldCharType="begin"/>
      </w:r>
      <w:r>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fldChar w:fldCharType="separate"/>
      </w:r>
      <w:r w:rsidRPr="00AB24ED">
        <w:t>(Hexagon 2023)</w:t>
      </w:r>
      <w:r>
        <w:fldChar w:fldCharType="end"/>
      </w:r>
      <w:r>
        <w:t xml:space="preserve">. Stejně jako u ESRI řešení neposkytuje Hexagon imerzní VR funkcionalitu. V rámci této práce nejsou proprietární řešení primárním zájmem. </w:t>
      </w:r>
    </w:p>
    <w:p w14:paraId="19A96B19" w14:textId="77777777" w:rsidR="00820A3C" w:rsidRDefault="00820A3C" w:rsidP="00820A3C">
      <w:pPr>
        <w:pStyle w:val="Malnadpis"/>
      </w:pPr>
      <w:r>
        <w:t>Open Source řešení</w:t>
      </w:r>
    </w:p>
    <w:p w14:paraId="137E5D53" w14:textId="3D44B054" w:rsidR="00820A3C" w:rsidRDefault="00820A3C" w:rsidP="00820A3C">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Pr>
          <w:b/>
          <w:bCs/>
        </w:rPr>
        <w:t>qgis</w:t>
      </w:r>
      <w:r w:rsidRPr="00B40019">
        <w:rPr>
          <w:b/>
          <w:bCs/>
        </w:rPr>
        <w:t>to</w:t>
      </w:r>
      <w:r>
        <w:rPr>
          <w:b/>
          <w:bCs/>
        </w:rPr>
        <w:t>t</w:t>
      </w:r>
      <w:r w:rsidRPr="00B40019">
        <w:rPr>
          <w:b/>
          <w:bCs/>
        </w:rPr>
        <w:t>hree.js</w:t>
      </w:r>
      <w:r>
        <w:t xml:space="preserve">, který jak jméno napovídá umožňuje vytvořit kompletní three.js scénu publikovatelnou jakožto webovou stránku přímo z QGIS GUI. Jedná se o velice hodnotný nástroj pro konvertování GIS dat do webového prostředí. 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integraci s </w:t>
      </w:r>
      <w:proofErr w:type="spellStart"/>
      <w:r>
        <w:t>WebXR</w:t>
      </w:r>
      <w:proofErr w:type="spellEnd"/>
      <w:r>
        <w:t xml:space="preserve"> API, tudíž teoreticky umožňuje dosažení imerzní VR úrovně.</w:t>
      </w:r>
    </w:p>
    <w:p w14:paraId="71CEF850" w14:textId="77777777" w:rsidR="00820A3C" w:rsidRDefault="00820A3C" w:rsidP="00820A3C">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 xml:space="preserve">, </w:t>
      </w:r>
      <w:proofErr w:type="spellStart"/>
      <w:r w:rsidRPr="007A1CC2">
        <w:rPr>
          <w:b/>
          <w:bCs/>
          <w:lang w:eastAsia="en-US"/>
        </w:rPr>
        <w:t>MapboxGL</w:t>
      </w:r>
      <w:proofErr w:type="spellEnd"/>
      <w:r w:rsidRPr="007A1CC2">
        <w:rPr>
          <w:b/>
          <w:bCs/>
          <w:lang w:eastAsia="en-US"/>
        </w:rPr>
        <w:t xml:space="preserve">, deck.gl, </w:t>
      </w:r>
      <w:proofErr w:type="spellStart"/>
      <w:r w:rsidRPr="007A1CC2">
        <w:rPr>
          <w:b/>
          <w:bCs/>
          <w:lang w:eastAsia="en-US"/>
        </w:rPr>
        <w:t>vts-geospatial</w:t>
      </w:r>
      <w:proofErr w:type="spellEnd"/>
      <w:r w:rsidRPr="007A1CC2">
        <w:rPr>
          <w:b/>
          <w:bCs/>
          <w:lang w:eastAsia="en-US"/>
        </w:rPr>
        <w:t xml:space="preserve">, </w:t>
      </w:r>
      <w:proofErr w:type="spellStart"/>
      <w:r w:rsidRPr="007A1CC2">
        <w:rPr>
          <w:b/>
          <w:bCs/>
          <w:lang w:eastAsia="en-US"/>
        </w:rPr>
        <w:t>ITowns</w:t>
      </w:r>
      <w:proofErr w:type="spellEnd"/>
      <w:r>
        <w:rPr>
          <w:lang w:eastAsia="en-US"/>
        </w:rPr>
        <w:t xml:space="preserve">. Porovnání těchto knihoven / frameworků provedli </w:t>
      </w:r>
      <w:r>
        <w:rPr>
          <w:lang w:eastAsia="en-US"/>
        </w:rPr>
        <w:fldChar w:fldCharType="begin"/>
      </w:r>
      <w:r>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Pr="00AC6351">
        <w:rPr>
          <w:rFonts w:cs="Times New Roman"/>
          <w:szCs w:val="24"/>
        </w:rPr>
        <w:t>(Horký 2020; 2019 - Battle of 3D Rendering Stacks 2019; Peters et al. 2021)</w:t>
      </w:r>
      <w:r>
        <w:rPr>
          <w:lang w:eastAsia="en-US"/>
        </w:rPr>
        <w:fldChar w:fldCharType="end"/>
      </w:r>
      <w:r>
        <w:rPr>
          <w:lang w:eastAsia="en-US"/>
        </w:rPr>
        <w:t>.</w:t>
      </w:r>
    </w:p>
    <w:p w14:paraId="5A06BB60" w14:textId="63B7B6C4" w:rsidR="00820A3C" w:rsidRDefault="00820A3C" w:rsidP="00820A3C">
      <w:pPr>
        <w:pStyle w:val="Normlnprvnodsazen"/>
      </w:pPr>
      <w:proofErr w:type="spellStart"/>
      <w:r w:rsidRPr="00AC6351">
        <w:rPr>
          <w:b/>
          <w:bCs/>
        </w:rPr>
        <w:lastRenderedPageBreak/>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jako jsou modely terénu, budovy a družicové snímky, a to i v globálním měřítku, zpravidla ve formátech </w:t>
      </w:r>
      <w:proofErr w:type="gramStart"/>
      <w:r>
        <w:t>3D</w:t>
      </w:r>
      <w:proofErr w:type="gramEnd"/>
      <w:r>
        <w:t xml:space="preserve"> </w:t>
      </w:r>
      <w:proofErr w:type="spellStart"/>
      <w:r>
        <w:t>Tiles</w:t>
      </w:r>
      <w:proofErr w:type="spellEnd"/>
      <w:r>
        <w:t xml:space="preserve">. Výhoda </w:t>
      </w:r>
      <w:proofErr w:type="spellStart"/>
      <w:r>
        <w:t>CesiumJS</w:t>
      </w:r>
      <w:proofErr w:type="spellEnd"/>
      <w:r>
        <w:t xml:space="preserve"> je její integrace s Cesium Ion platformou, což je cloudové řešení úložiště a sdílení dat. Momentálně </w:t>
      </w:r>
      <w:proofErr w:type="spellStart"/>
      <w:r>
        <w:t>CesiumJS</w:t>
      </w:r>
      <w:proofErr w:type="spellEnd"/>
      <w:r>
        <w:t xml:space="preserve"> nepodporuje </w:t>
      </w:r>
      <w:proofErr w:type="spellStart"/>
      <w:r>
        <w:t>WebXR</w:t>
      </w:r>
      <w:proofErr w:type="spellEnd"/>
      <w:r>
        <w:t xml:space="preserve"> API, tudíž imerzní VR v rámci prohlížeče není možné, ačkoliv vývoj v tomto směru probíhá není však zatím oficiálně součástí </w:t>
      </w:r>
      <w:proofErr w:type="spellStart"/>
      <w:r>
        <w:t>CesiumJS</w:t>
      </w:r>
      <w:proofErr w:type="spellEnd"/>
      <w:r>
        <w:t xml:space="preserve"> knihovny. </w:t>
      </w:r>
      <w:r>
        <w:fldChar w:fldCharType="begin"/>
      </w:r>
      <w:r>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fldChar w:fldCharType="separate"/>
      </w:r>
      <w:r w:rsidRPr="005308D9">
        <w:t>(CesiumGS 2023b; 2023a; Espinosa 2023)</w:t>
      </w:r>
      <w:r>
        <w:fldChar w:fldCharType="end"/>
      </w:r>
      <w:r>
        <w:t xml:space="preserve">. </w:t>
      </w:r>
      <w:proofErr w:type="spellStart"/>
      <w:r>
        <w:t>CesiumJS</w:t>
      </w:r>
      <w:proofErr w:type="spellEnd"/>
      <w:r>
        <w:t xml:space="preserve"> využívá pro 3D vizualizace např. Švýcarská mapovací služba, která poskytuje 3D model budov, vegetace a terénu pro celé Švýcarsko jako otevřená data.</w:t>
      </w:r>
    </w:p>
    <w:p w14:paraId="4F4F421E" w14:textId="77777777" w:rsidR="00820A3C" w:rsidRDefault="00820A3C" w:rsidP="00820A3C">
      <w:pPr>
        <w:pStyle w:val="Normlnprvnodsazen"/>
      </w:pPr>
      <w:r w:rsidRPr="00AC6351">
        <w:rPr>
          <w:b/>
          <w:bCs/>
          <w:lang w:eastAsia="en-US"/>
        </w:rPr>
        <w:t xml:space="preserve">VTS </w:t>
      </w:r>
      <w:proofErr w:type="spellStart"/>
      <w:r>
        <w:rPr>
          <w:b/>
          <w:bCs/>
          <w:lang w:eastAsia="en-US"/>
        </w:rPr>
        <w:t>G</w:t>
      </w:r>
      <w:r w:rsidRPr="00AC6351">
        <w:rPr>
          <w:b/>
          <w:bCs/>
          <w:lang w:eastAsia="en-US"/>
        </w:rPr>
        <w:t>eospatial</w:t>
      </w:r>
      <w:proofErr w:type="spellEnd"/>
      <w:r>
        <w:rPr>
          <w:lang w:eastAsia="en-US"/>
        </w:rPr>
        <w:t xml:space="preserve"> od </w:t>
      </w:r>
      <w:proofErr w:type="spellStart"/>
      <w:r w:rsidRPr="00820A3C">
        <w:rPr>
          <w:i/>
          <w:iCs/>
          <w:lang w:eastAsia="en-US"/>
        </w:rPr>
        <w:t>Melown</w:t>
      </w:r>
      <w:proofErr w:type="spellEnd"/>
      <w:r w:rsidRPr="00820A3C">
        <w:rPr>
          <w:i/>
          <w:iCs/>
          <w:lang w:eastAsia="en-US"/>
        </w:rPr>
        <w:t xml:space="preserve"> </w:t>
      </w:r>
      <w:proofErr w:type="spellStart"/>
      <w:r w:rsidRPr="00820A3C">
        <w:rPr>
          <w:i/>
          <w:iCs/>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  Obdobně jako </w:t>
      </w:r>
      <w:proofErr w:type="spellStart"/>
      <w:r>
        <w:rPr>
          <w:lang w:eastAsia="en-US"/>
        </w:rPr>
        <w:t>CesiumJS</w:t>
      </w:r>
      <w:proofErr w:type="spellEnd"/>
      <w:r>
        <w:rPr>
          <w:lang w:eastAsia="en-US"/>
        </w:rPr>
        <w:t xml:space="preserve"> klient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nemá </w:t>
      </w:r>
      <w:proofErr w:type="spellStart"/>
      <w:r>
        <w:rPr>
          <w:lang w:eastAsia="en-US"/>
        </w:rPr>
        <w:t>WebXR</w:t>
      </w:r>
      <w:proofErr w:type="spellEnd"/>
      <w:r>
        <w:rPr>
          <w:lang w:eastAsia="en-US"/>
        </w:rPr>
        <w:t xml:space="preserve"> podporu, tudíž bez rozšíření podporuje pouze neimerzní VR vizualizaci.</w:t>
      </w:r>
      <w:r>
        <w:t xml:space="preserve"> </w:t>
      </w:r>
    </w:p>
    <w:p w14:paraId="2EA8567C" w14:textId="59A3AA7F" w:rsidR="00820A3C" w:rsidRDefault="00820A3C" w:rsidP="00820A3C">
      <w:pPr>
        <w:pStyle w:val="Normlnprvnodsazen"/>
      </w:pPr>
      <w:r>
        <w:t xml:space="preserve">Další porovnání za účelem vývoje nové aplikace zobrazení 3D modelů budov v Holandsku provedli </w:t>
      </w:r>
      <w:r>
        <w:fldChar w:fldCharType="begin"/>
      </w:r>
      <w:r>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AC6351">
        <w:t>(Peters et al. 2021)</w:t>
      </w:r>
      <w:r>
        <w:fldChar w:fldCharType="end"/>
      </w:r>
      <w:r>
        <w:t xml:space="preserve">. Porovnávali technologie s požadavky na síťový výkon a nízké výpočetní nároky na klienta. Jako nevhodné vyhodnotili </w:t>
      </w:r>
      <w:proofErr w:type="spellStart"/>
      <w:r>
        <w:t>CesiumJS</w:t>
      </w:r>
      <w:proofErr w:type="spellEnd"/>
      <w:r>
        <w:t xml:space="preserve"> (příliš výpočetně náročné) a </w:t>
      </w:r>
      <w:proofErr w:type="spellStart"/>
      <w:r>
        <w:t>MapboxGL</w:t>
      </w:r>
      <w:proofErr w:type="spellEnd"/>
      <w:r>
        <w:t xml:space="preserve"> (nízká specializace na </w:t>
      </w:r>
      <w:proofErr w:type="gramStart"/>
      <w:r>
        <w:t>3D</w:t>
      </w:r>
      <w:proofErr w:type="gramEnd"/>
      <w:r>
        <w:t xml:space="preserve"> a nejasné </w:t>
      </w:r>
      <w:proofErr w:type="spellStart"/>
      <w:r>
        <w:t>OpenSource</w:t>
      </w:r>
      <w:proofErr w:type="spellEnd"/>
      <w:r>
        <w:t xml:space="preserve"> definice). V rámci výzkumu vznikla aplikace </w:t>
      </w:r>
      <w:r w:rsidRPr="00E55AA3">
        <w:rPr>
          <w:b/>
          <w:bCs/>
        </w:rPr>
        <w:t>3dbag-viewer</w:t>
      </w:r>
      <w:r>
        <w:t xml:space="preserve"> založená na three.js zobrazující data skrze formát </w:t>
      </w:r>
      <w:proofErr w:type="gramStart"/>
      <w:r>
        <w:t>3D</w:t>
      </w:r>
      <w:proofErr w:type="gramEnd"/>
      <w:r>
        <w:t xml:space="preserve"> </w:t>
      </w:r>
      <w:proofErr w:type="spellStart"/>
      <w:r>
        <w:t>Tiles</w:t>
      </w:r>
      <w:proofErr w:type="spellEnd"/>
      <w:r>
        <w:t xml:space="preserve"> (budovy) a WMTS (podkladová mapa). Prohlížecí aplikace sama </w:t>
      </w:r>
      <w:r w:rsidRPr="006108EA">
        <w:t>o sobě nepodporuje imerzní VR, ale jelikož je založena na knihovně three.js je zde potenciál pro rozšíření.</w:t>
      </w:r>
      <w:r>
        <w:t xml:space="preserve"> </w:t>
      </w:r>
    </w:p>
    <w:p w14:paraId="32D6BACD" w14:textId="43E2A80C" w:rsidR="00820A3C" w:rsidRPr="00046053" w:rsidRDefault="00820A3C" w:rsidP="00820A3C">
      <w:pPr>
        <w:pStyle w:val="Normlnprvnodsazen"/>
        <w:rPr>
          <w:b/>
          <w:bCs/>
        </w:rPr>
      </w:pPr>
      <w:proofErr w:type="spellStart"/>
      <w:r w:rsidRPr="007A1CC2">
        <w:rPr>
          <w:b/>
          <w:bCs/>
        </w:rPr>
        <w:t>ITowns</w:t>
      </w:r>
      <w:proofErr w:type="spellEnd"/>
      <w:r>
        <w:rPr>
          <w:b/>
          <w:bCs/>
        </w:rPr>
        <w:t xml:space="preserve"> </w:t>
      </w:r>
      <w:r>
        <w:t xml:space="preserve">je framework založen na three.js, umožňuje vizualizaci geografických dat ve 3D prostředí podporuje 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w:t>
      </w:r>
      <w:proofErr w:type="spellStart"/>
      <w:r>
        <w:t>iTowns</w:t>
      </w:r>
      <w:proofErr w:type="spellEnd"/>
      <w:r>
        <w:t xml:space="preserve"> nepodporuje integraci s </w:t>
      </w:r>
      <w:proofErr w:type="spellStart"/>
      <w:r>
        <w:t>WebXR</w:t>
      </w:r>
      <w:proofErr w:type="spellEnd"/>
      <w:r>
        <w:t xml:space="preserve">. Na úrovni desktop VR umožňuje virtuální průchod obdobný, jaký poskytuje </w:t>
      </w:r>
      <w:proofErr w:type="spellStart"/>
      <w:r>
        <w:t>streetView</w:t>
      </w:r>
      <w:proofErr w:type="spellEnd"/>
      <w:r>
        <w:t xml:space="preserve"> na Google </w:t>
      </w:r>
      <w:proofErr w:type="spellStart"/>
      <w:r>
        <w:t>Maps</w:t>
      </w:r>
      <w:proofErr w:type="spellEnd"/>
      <w:r>
        <w:t xml:space="preserve">. Sám o sobě framework nepodporuje rozšíření do imerzní VR úrovně, ale obdobně jako 3dbag-viewer je založen na three.js tudíž rozšíření o </w:t>
      </w:r>
      <w:proofErr w:type="spellStart"/>
      <w:r>
        <w:t>WebXR</w:t>
      </w:r>
      <w:proofErr w:type="spellEnd"/>
      <w:r>
        <w:t xml:space="preserve"> funkcionalitu je teoreticky možné. </w:t>
      </w:r>
    </w:p>
    <w:p w14:paraId="72C92B6D" w14:textId="14316CEC" w:rsidR="00820A3C" w:rsidRPr="00B037DC" w:rsidRDefault="00820A3C" w:rsidP="00820A3C">
      <w:pPr>
        <w:pStyle w:val="Normlnprvnodsazen"/>
        <w:rPr>
          <w:lang w:val="en-US"/>
        </w:rPr>
      </w:pPr>
      <w:r w:rsidRPr="00B037DC">
        <w:rPr>
          <w:b/>
          <w:bCs/>
        </w:rPr>
        <w:t>Deck.gl</w:t>
      </w:r>
      <w:r>
        <w:rPr>
          <w:b/>
          <w:bCs/>
        </w:rPr>
        <w:t xml:space="preserve"> </w:t>
      </w:r>
      <w:r w:rsidRPr="00B037DC">
        <w:t xml:space="preserve">je knihovna umožňující </w:t>
      </w:r>
      <w:proofErr w:type="gramStart"/>
      <w:r w:rsidRPr="00B037DC">
        <w:t>3D</w:t>
      </w:r>
      <w:proofErr w:type="gramEnd"/>
      <w:r w:rsidRPr="00B037DC">
        <w:t xml:space="preserve"> vizualizaci geoprostorových dat. Jejím hlavním záměrem je vizualizace velkých datových sad v podobně vrstev, obdobně jako v tradičních GIS. Knihovna je zaměřena především na tematickou vizualizaci.</w:t>
      </w:r>
      <w:r>
        <w:t xml:space="preserve"> Knihovna je kompatibilní s tradičními </w:t>
      </w:r>
      <w:proofErr w:type="spellStart"/>
      <w:r>
        <w:t>geoprostovými</w:t>
      </w:r>
      <w:proofErr w:type="spellEnd"/>
      <w:r>
        <w:t xml:space="preserve"> formáty jak </w:t>
      </w:r>
      <w:proofErr w:type="spellStart"/>
      <w:r>
        <w:t>GeoJSON</w:t>
      </w:r>
      <w:proofErr w:type="spellEnd"/>
      <w:r>
        <w:t xml:space="preserve"> aj. Míra imerze je na úrovni Desktop VR, kdy </w:t>
      </w:r>
      <w:r w:rsidRPr="004F2C70">
        <w:t>knihovna umožňuje zobrazení na tradičních obrazovkách a interaktivitu v 3D prostředí pomocí</w:t>
      </w:r>
      <w:r>
        <w:t xml:space="preserve"> myše a klávesnice tedy přiblížení a posun. Knihovna momentálně nepodporuje </w:t>
      </w:r>
      <w:proofErr w:type="spellStart"/>
      <w:r>
        <w:t>WebXR</w:t>
      </w:r>
      <w:proofErr w:type="spellEnd"/>
      <w:r>
        <w:t xml:space="preserve"> API tudíž rozšíření míry imerze je momentálně nemožné a knihovna není vhodným kandidátem.</w:t>
      </w:r>
      <w:r>
        <w:rPr>
          <w:lang w:val="en-US"/>
        </w:rPr>
        <w:t xml:space="preserve"> </w:t>
      </w:r>
      <w:r>
        <w:rPr>
          <w:lang w:val="en-US"/>
        </w:rPr>
        <w:fldChar w:fldCharType="begin"/>
      </w:r>
      <w:r>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Pr>
          <w:lang w:val="en-US"/>
        </w:rPr>
        <w:fldChar w:fldCharType="separate"/>
      </w:r>
      <w:r w:rsidRPr="00B037DC">
        <w:t>(deck.gl 2023)</w:t>
      </w:r>
      <w:r>
        <w:rPr>
          <w:lang w:val="en-US"/>
        </w:rPr>
        <w:fldChar w:fldCharType="end"/>
      </w:r>
    </w:p>
    <w:p w14:paraId="2A93F673" w14:textId="77777777" w:rsidR="00820A3C" w:rsidRDefault="00820A3C" w:rsidP="00820A3C">
      <w:pPr>
        <w:pStyle w:val="Normlnprvnodsazen"/>
        <w:keepNext/>
        <w:ind w:firstLine="0"/>
      </w:pPr>
      <w:r w:rsidRPr="00B40019">
        <w:rPr>
          <w:noProof/>
        </w:rPr>
        <w:lastRenderedPageBreak/>
        <w:drawing>
          <wp:inline distT="0" distB="0" distL="0" distR="0" wp14:anchorId="1E11B8FF" wp14:editId="28F2C410">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6"/>
                    <a:stretch>
                      <a:fillRect/>
                    </a:stretch>
                  </pic:blipFill>
                  <pic:spPr>
                    <a:xfrm>
                      <a:off x="0" y="0"/>
                      <a:ext cx="5579745" cy="2852420"/>
                    </a:xfrm>
                    <a:prstGeom prst="rect">
                      <a:avLst/>
                    </a:prstGeom>
                  </pic:spPr>
                </pic:pic>
              </a:graphicData>
            </a:graphic>
          </wp:inline>
        </w:drawing>
      </w:r>
    </w:p>
    <w:p w14:paraId="09626B61" w14:textId="77777777" w:rsidR="00820A3C" w:rsidRDefault="00820A3C" w:rsidP="00820A3C">
      <w:pPr>
        <w:pStyle w:val="Caption"/>
      </w:pPr>
      <w:r>
        <w:t xml:space="preserve">Obr. </w:t>
      </w:r>
      <w:r>
        <w:fldChar w:fldCharType="begin"/>
      </w:r>
      <w:r>
        <w:instrText xml:space="preserve"> SEQ Obr. \* ARABIC </w:instrText>
      </w:r>
      <w:r>
        <w:fldChar w:fldCharType="separate"/>
      </w:r>
      <w:r>
        <w:rPr>
          <w:noProof/>
        </w:rPr>
        <w:t>27</w:t>
      </w:r>
      <w:r>
        <w:rPr>
          <w:noProof/>
        </w:rP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37DC7762" w14:textId="77777777" w:rsidR="00820A3C" w:rsidRPr="004E6E7C" w:rsidRDefault="00820A3C" w:rsidP="00820A3C">
      <w:pPr>
        <w:pStyle w:val="Caption"/>
      </w:pPr>
    </w:p>
    <w:p w14:paraId="1FDCBA1A" w14:textId="55AEC371" w:rsidR="00820A3C" w:rsidRDefault="00820A3C" w:rsidP="00641135">
      <w:pPr>
        <w:pStyle w:val="CaptionTabs"/>
      </w:pPr>
      <w:r>
        <w:t xml:space="preserve">Tab. </w:t>
      </w:r>
      <w:r>
        <w:fldChar w:fldCharType="begin"/>
      </w:r>
      <w:r>
        <w:instrText xml:space="preserve"> SEQ Tab. \* ARABIC </w:instrText>
      </w:r>
      <w:r>
        <w:fldChar w:fldCharType="separate"/>
      </w:r>
      <w:r w:rsidR="00364E60">
        <w:rPr>
          <w:noProof/>
        </w:rPr>
        <w:t>5</w:t>
      </w:r>
      <w:r>
        <w:rPr>
          <w:noProof/>
        </w:rPr>
        <w:fldChar w:fldCharType="end"/>
      </w:r>
      <w:r>
        <w:t xml:space="preserve"> </w:t>
      </w:r>
      <w:proofErr w:type="spellStart"/>
      <w:r>
        <w:t>WebGL</w:t>
      </w:r>
      <w:proofErr w:type="spellEnd"/>
      <w:r>
        <w:t xml:space="preserve"> knihovny se zaměřením na </w:t>
      </w:r>
      <w:r w:rsidR="00431D81">
        <w:t>geoprostorová</w:t>
      </w:r>
      <w:r>
        <w:t xml:space="preserve"> data.</w:t>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440"/>
        <w:gridCol w:w="900"/>
        <w:gridCol w:w="1857"/>
        <w:gridCol w:w="1928"/>
      </w:tblGrid>
      <w:tr w:rsidR="00641135" w:rsidRPr="00400092" w14:paraId="6CCFC22A" w14:textId="77777777" w:rsidTr="00641135">
        <w:trPr>
          <w:trHeight w:val="300"/>
          <w:jc w:val="center"/>
        </w:trPr>
        <w:tc>
          <w:tcPr>
            <w:tcW w:w="2605" w:type="dxa"/>
            <w:shd w:val="clear" w:color="auto" w:fill="auto"/>
            <w:vAlign w:val="center"/>
            <w:hideMark/>
          </w:tcPr>
          <w:p w14:paraId="71DC4691"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Řešení</w:t>
            </w:r>
          </w:p>
        </w:tc>
        <w:tc>
          <w:tcPr>
            <w:tcW w:w="1440" w:type="dxa"/>
            <w:shd w:val="clear" w:color="auto" w:fill="auto"/>
            <w:vAlign w:val="center"/>
            <w:hideMark/>
          </w:tcPr>
          <w:p w14:paraId="2A8C21B0"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proofErr w:type="spellStart"/>
            <w:r w:rsidRPr="00431D81">
              <w:rPr>
                <w:rFonts w:ascii="Cambra" w:eastAsia="Times New Roman" w:hAnsi="Cambra" w:cs="Calibri"/>
                <w:b/>
                <w:bCs/>
                <w:color w:val="000000"/>
                <w:sz w:val="18"/>
                <w:szCs w:val="18"/>
              </w:rPr>
              <w:t>Prog</w:t>
            </w:r>
            <w:proofErr w:type="spellEnd"/>
            <w:r w:rsidRPr="00431D81">
              <w:rPr>
                <w:rFonts w:ascii="Cambra" w:eastAsia="Times New Roman" w:hAnsi="Cambra" w:cs="Calibri"/>
                <w:b/>
                <w:bCs/>
                <w:color w:val="000000"/>
                <w:sz w:val="18"/>
                <w:szCs w:val="18"/>
              </w:rPr>
              <w:t>. Jazyk</w:t>
            </w:r>
          </w:p>
        </w:tc>
        <w:tc>
          <w:tcPr>
            <w:tcW w:w="900" w:type="dxa"/>
            <w:shd w:val="clear" w:color="auto" w:fill="auto"/>
            <w:vAlign w:val="center"/>
            <w:hideMark/>
          </w:tcPr>
          <w:p w14:paraId="5CF51DE6"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proofErr w:type="spellStart"/>
            <w:r w:rsidRPr="00431D81">
              <w:rPr>
                <w:rFonts w:ascii="Cambra" w:eastAsia="Times New Roman" w:hAnsi="Cambra" w:cs="Calibri"/>
                <w:b/>
                <w:bCs/>
                <w:color w:val="000000"/>
                <w:sz w:val="18"/>
                <w:szCs w:val="18"/>
              </w:rPr>
              <w:t>WebXR</w:t>
            </w:r>
            <w:proofErr w:type="spellEnd"/>
          </w:p>
        </w:tc>
        <w:tc>
          <w:tcPr>
            <w:tcW w:w="1857" w:type="dxa"/>
            <w:shd w:val="clear" w:color="auto" w:fill="auto"/>
            <w:vAlign w:val="center"/>
            <w:hideMark/>
          </w:tcPr>
          <w:p w14:paraId="4288ECE7"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Typ dat</w:t>
            </w:r>
          </w:p>
        </w:tc>
        <w:tc>
          <w:tcPr>
            <w:tcW w:w="1928" w:type="dxa"/>
            <w:shd w:val="clear" w:color="auto" w:fill="auto"/>
            <w:vAlign w:val="center"/>
            <w:hideMark/>
          </w:tcPr>
          <w:p w14:paraId="19F5266C"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Licence</w:t>
            </w:r>
          </w:p>
        </w:tc>
      </w:tr>
      <w:tr w:rsidR="00641135" w:rsidRPr="00400092" w14:paraId="720D35A7" w14:textId="77777777" w:rsidTr="00641135">
        <w:trPr>
          <w:trHeight w:val="480"/>
          <w:jc w:val="center"/>
        </w:trPr>
        <w:tc>
          <w:tcPr>
            <w:tcW w:w="2605" w:type="dxa"/>
            <w:shd w:val="clear" w:color="auto" w:fill="auto"/>
            <w:vAlign w:val="center"/>
            <w:hideMark/>
          </w:tcPr>
          <w:p w14:paraId="7958C9A7"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ArcGIS</w:t>
            </w:r>
            <w:proofErr w:type="spellEnd"/>
            <w:r w:rsidRPr="00431D81">
              <w:rPr>
                <w:rFonts w:ascii="Cambra" w:eastAsia="Times New Roman" w:hAnsi="Cambra" w:cs="Calibri"/>
                <w:color w:val="000000"/>
                <w:sz w:val="18"/>
                <w:szCs w:val="18"/>
              </w:rPr>
              <w:t xml:space="preserve"> + </w:t>
            </w:r>
            <w:proofErr w:type="spellStart"/>
            <w:r w:rsidRPr="00431D81">
              <w:rPr>
                <w:rFonts w:ascii="Cambra" w:eastAsia="Times New Roman" w:hAnsi="Cambra" w:cs="Calibri"/>
                <w:color w:val="000000"/>
                <w:sz w:val="18"/>
                <w:szCs w:val="18"/>
              </w:rPr>
              <w:t>ArcGIS</w:t>
            </w:r>
            <w:proofErr w:type="spellEnd"/>
            <w:r w:rsidRPr="00431D81">
              <w:rPr>
                <w:rFonts w:ascii="Cambra" w:eastAsia="Times New Roman" w:hAnsi="Cambra" w:cs="Calibri"/>
                <w:color w:val="000000"/>
                <w:sz w:val="18"/>
                <w:szCs w:val="18"/>
              </w:rPr>
              <w:t xml:space="preserve"> JS API</w:t>
            </w:r>
          </w:p>
        </w:tc>
        <w:tc>
          <w:tcPr>
            <w:tcW w:w="1440" w:type="dxa"/>
            <w:shd w:val="clear" w:color="auto" w:fill="auto"/>
            <w:vAlign w:val="center"/>
            <w:hideMark/>
          </w:tcPr>
          <w:p w14:paraId="5E3D0A5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66C3BE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E6A1C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47C1D4C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6BDA28E6" w14:textId="77777777" w:rsidTr="00641135">
        <w:trPr>
          <w:trHeight w:val="690"/>
          <w:jc w:val="center"/>
        </w:trPr>
        <w:tc>
          <w:tcPr>
            <w:tcW w:w="2605" w:type="dxa"/>
            <w:shd w:val="clear" w:color="auto" w:fill="auto"/>
            <w:vAlign w:val="center"/>
            <w:hideMark/>
          </w:tcPr>
          <w:p w14:paraId="7FD0339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 xml:space="preserve">City </w:t>
            </w:r>
            <w:proofErr w:type="spellStart"/>
            <w:r w:rsidRPr="00431D81">
              <w:rPr>
                <w:rFonts w:ascii="Cambra" w:eastAsia="Times New Roman" w:hAnsi="Cambra" w:cs="Calibri"/>
                <w:color w:val="000000"/>
                <w:sz w:val="18"/>
                <w:szCs w:val="18"/>
              </w:rPr>
              <w:t>Engine</w:t>
            </w:r>
            <w:proofErr w:type="spellEnd"/>
            <w:r w:rsidRPr="00431D81">
              <w:rPr>
                <w:rFonts w:ascii="Cambra" w:eastAsia="Times New Roman" w:hAnsi="Cambra" w:cs="Calibri"/>
                <w:color w:val="000000"/>
                <w:sz w:val="18"/>
                <w:szCs w:val="18"/>
              </w:rPr>
              <w:t xml:space="preserve"> + VR Export 360°</w:t>
            </w:r>
          </w:p>
        </w:tc>
        <w:tc>
          <w:tcPr>
            <w:tcW w:w="1440" w:type="dxa"/>
            <w:shd w:val="clear" w:color="auto" w:fill="auto"/>
            <w:vAlign w:val="center"/>
            <w:hideMark/>
          </w:tcPr>
          <w:p w14:paraId="71570AB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CGA, JS</w:t>
            </w:r>
          </w:p>
        </w:tc>
        <w:tc>
          <w:tcPr>
            <w:tcW w:w="900" w:type="dxa"/>
            <w:shd w:val="clear" w:color="auto" w:fill="auto"/>
            <w:vAlign w:val="center"/>
            <w:hideMark/>
          </w:tcPr>
          <w:p w14:paraId="334385AC"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Ano</w:t>
            </w:r>
          </w:p>
        </w:tc>
        <w:tc>
          <w:tcPr>
            <w:tcW w:w="1857" w:type="dxa"/>
            <w:shd w:val="clear" w:color="auto" w:fill="auto"/>
            <w:vAlign w:val="center"/>
            <w:hideMark/>
          </w:tcPr>
          <w:p w14:paraId="406BD3F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Modelování měst</w:t>
            </w:r>
          </w:p>
        </w:tc>
        <w:tc>
          <w:tcPr>
            <w:tcW w:w="1928" w:type="dxa"/>
            <w:shd w:val="clear" w:color="auto" w:fill="auto"/>
            <w:vAlign w:val="center"/>
            <w:hideMark/>
          </w:tcPr>
          <w:p w14:paraId="03AF01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2A26B0E0" w14:textId="77777777" w:rsidTr="00641135">
        <w:trPr>
          <w:trHeight w:val="480"/>
          <w:jc w:val="center"/>
        </w:trPr>
        <w:tc>
          <w:tcPr>
            <w:tcW w:w="2605" w:type="dxa"/>
            <w:shd w:val="clear" w:color="auto" w:fill="auto"/>
            <w:vAlign w:val="center"/>
            <w:hideMark/>
          </w:tcPr>
          <w:p w14:paraId="2B5FFABD"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QGIS + qgis2threejs</w:t>
            </w:r>
          </w:p>
        </w:tc>
        <w:tc>
          <w:tcPr>
            <w:tcW w:w="1440" w:type="dxa"/>
            <w:shd w:val="clear" w:color="auto" w:fill="auto"/>
            <w:vAlign w:val="center"/>
            <w:hideMark/>
          </w:tcPr>
          <w:p w14:paraId="1C22EFD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Python, JS</w:t>
            </w:r>
          </w:p>
        </w:tc>
        <w:tc>
          <w:tcPr>
            <w:tcW w:w="900" w:type="dxa"/>
            <w:shd w:val="clear" w:color="auto" w:fill="auto"/>
            <w:vAlign w:val="center"/>
            <w:hideMark/>
          </w:tcPr>
          <w:p w14:paraId="0356DF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C9CCC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76C2CC5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GNU</w:t>
            </w:r>
          </w:p>
        </w:tc>
      </w:tr>
      <w:tr w:rsidR="00641135" w:rsidRPr="00400092" w14:paraId="7FA74B1C" w14:textId="77777777" w:rsidTr="00641135">
        <w:trPr>
          <w:trHeight w:val="480"/>
          <w:jc w:val="center"/>
        </w:trPr>
        <w:tc>
          <w:tcPr>
            <w:tcW w:w="2605" w:type="dxa"/>
            <w:shd w:val="clear" w:color="auto" w:fill="auto"/>
            <w:vAlign w:val="center"/>
            <w:hideMark/>
          </w:tcPr>
          <w:p w14:paraId="295C57EB"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Luciad</w:t>
            </w:r>
            <w:proofErr w:type="spellEnd"/>
            <w:r w:rsidRPr="00431D81">
              <w:rPr>
                <w:rFonts w:ascii="Cambra" w:eastAsia="Times New Roman" w:hAnsi="Cambra" w:cs="Calibri"/>
                <w:color w:val="000000"/>
                <w:sz w:val="18"/>
                <w:szCs w:val="18"/>
              </w:rPr>
              <w:t xml:space="preserve"> Ria</w:t>
            </w:r>
          </w:p>
        </w:tc>
        <w:tc>
          <w:tcPr>
            <w:tcW w:w="1440" w:type="dxa"/>
            <w:shd w:val="clear" w:color="auto" w:fill="auto"/>
            <w:vAlign w:val="center"/>
            <w:hideMark/>
          </w:tcPr>
          <w:p w14:paraId="56A5A45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2B9E92D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D7532C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428E35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77651C3B" w14:textId="77777777" w:rsidTr="00641135">
        <w:trPr>
          <w:trHeight w:val="720"/>
          <w:jc w:val="center"/>
        </w:trPr>
        <w:tc>
          <w:tcPr>
            <w:tcW w:w="2605" w:type="dxa"/>
            <w:shd w:val="clear" w:color="auto" w:fill="auto"/>
            <w:vAlign w:val="center"/>
            <w:hideMark/>
          </w:tcPr>
          <w:p w14:paraId="4FF979B1"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CesiumJS</w:t>
            </w:r>
            <w:proofErr w:type="spellEnd"/>
          </w:p>
        </w:tc>
        <w:tc>
          <w:tcPr>
            <w:tcW w:w="1440" w:type="dxa"/>
            <w:shd w:val="clear" w:color="auto" w:fill="auto"/>
            <w:vAlign w:val="center"/>
            <w:hideMark/>
          </w:tcPr>
          <w:p w14:paraId="30BE53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0901AD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03630CC4"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Instancovaná</w:t>
            </w:r>
            <w:proofErr w:type="spellEnd"/>
            <w:r w:rsidRPr="00431D81">
              <w:rPr>
                <w:rFonts w:ascii="Cambra" w:eastAsia="Times New Roman" w:hAnsi="Cambra" w:cs="Calibri"/>
                <w:color w:val="000000"/>
                <w:sz w:val="18"/>
                <w:szCs w:val="18"/>
              </w:rPr>
              <w:t xml:space="preserve"> geografická data</w:t>
            </w:r>
          </w:p>
        </w:tc>
        <w:tc>
          <w:tcPr>
            <w:tcW w:w="1928" w:type="dxa"/>
            <w:shd w:val="clear" w:color="auto" w:fill="auto"/>
            <w:vAlign w:val="center"/>
            <w:hideMark/>
          </w:tcPr>
          <w:p w14:paraId="09ED8071"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Apache</w:t>
            </w:r>
            <w:proofErr w:type="spellEnd"/>
            <w:r w:rsidRPr="00431D81">
              <w:rPr>
                <w:rFonts w:ascii="Cambra" w:eastAsia="Times New Roman" w:hAnsi="Cambra" w:cs="Calibri"/>
                <w:color w:val="000000"/>
                <w:sz w:val="18"/>
                <w:szCs w:val="18"/>
              </w:rPr>
              <w:t xml:space="preserve"> 2.0 (s výhradami)</w:t>
            </w:r>
          </w:p>
        </w:tc>
      </w:tr>
      <w:tr w:rsidR="00641135" w:rsidRPr="00400092" w14:paraId="20E9734A" w14:textId="77777777" w:rsidTr="00641135">
        <w:trPr>
          <w:trHeight w:val="480"/>
          <w:jc w:val="center"/>
        </w:trPr>
        <w:tc>
          <w:tcPr>
            <w:tcW w:w="2605" w:type="dxa"/>
            <w:shd w:val="clear" w:color="auto" w:fill="auto"/>
            <w:vAlign w:val="center"/>
            <w:hideMark/>
          </w:tcPr>
          <w:p w14:paraId="7CF8F193"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vts-geospatial</w:t>
            </w:r>
            <w:proofErr w:type="spellEnd"/>
          </w:p>
        </w:tc>
        <w:tc>
          <w:tcPr>
            <w:tcW w:w="1440" w:type="dxa"/>
            <w:shd w:val="clear" w:color="auto" w:fill="auto"/>
            <w:vAlign w:val="center"/>
            <w:hideMark/>
          </w:tcPr>
          <w:p w14:paraId="7558953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 C</w:t>
            </w:r>
          </w:p>
        </w:tc>
        <w:tc>
          <w:tcPr>
            <w:tcW w:w="900" w:type="dxa"/>
            <w:shd w:val="clear" w:color="auto" w:fill="auto"/>
            <w:vAlign w:val="center"/>
            <w:hideMark/>
          </w:tcPr>
          <w:p w14:paraId="6260CF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F2D8A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D6E060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BSD</w:t>
            </w:r>
          </w:p>
        </w:tc>
      </w:tr>
      <w:tr w:rsidR="00641135" w:rsidRPr="00400092" w14:paraId="6E6FADA9" w14:textId="77777777" w:rsidTr="00641135">
        <w:trPr>
          <w:trHeight w:val="585"/>
          <w:jc w:val="center"/>
        </w:trPr>
        <w:tc>
          <w:tcPr>
            <w:tcW w:w="2605" w:type="dxa"/>
            <w:shd w:val="clear" w:color="auto" w:fill="auto"/>
            <w:vAlign w:val="center"/>
            <w:hideMark/>
          </w:tcPr>
          <w:p w14:paraId="36F89B53"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MapBoxGL</w:t>
            </w:r>
            <w:proofErr w:type="spellEnd"/>
          </w:p>
        </w:tc>
        <w:tc>
          <w:tcPr>
            <w:tcW w:w="1440" w:type="dxa"/>
            <w:shd w:val="clear" w:color="auto" w:fill="auto"/>
            <w:vAlign w:val="center"/>
            <w:hideMark/>
          </w:tcPr>
          <w:p w14:paraId="7A6B96E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0C889D92"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0119D8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6ED4A29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 (</w:t>
            </w:r>
            <w:proofErr w:type="spellStart"/>
            <w:r w:rsidRPr="00431D81">
              <w:rPr>
                <w:rFonts w:ascii="Cambra" w:eastAsia="Times New Roman" w:hAnsi="Cambra" w:cs="Calibri"/>
                <w:color w:val="000000"/>
                <w:sz w:val="18"/>
                <w:szCs w:val="18"/>
              </w:rPr>
              <w:t>Mapbox</w:t>
            </w:r>
            <w:proofErr w:type="spellEnd"/>
            <w:r w:rsidRPr="00431D81">
              <w:rPr>
                <w:rFonts w:ascii="Cambra" w:eastAsia="Times New Roman" w:hAnsi="Cambra" w:cs="Calibri"/>
                <w:color w:val="000000"/>
                <w:sz w:val="18"/>
                <w:szCs w:val="18"/>
              </w:rPr>
              <w:t xml:space="preserve"> TOS)</w:t>
            </w:r>
          </w:p>
        </w:tc>
      </w:tr>
      <w:tr w:rsidR="00641135" w:rsidRPr="00400092" w14:paraId="4A1ACF06" w14:textId="77777777" w:rsidTr="00641135">
        <w:trPr>
          <w:trHeight w:val="720"/>
          <w:jc w:val="center"/>
        </w:trPr>
        <w:tc>
          <w:tcPr>
            <w:tcW w:w="2605" w:type="dxa"/>
            <w:shd w:val="clear" w:color="auto" w:fill="auto"/>
            <w:vAlign w:val="center"/>
            <w:hideMark/>
          </w:tcPr>
          <w:p w14:paraId="4D662EF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deck.gl</w:t>
            </w:r>
          </w:p>
        </w:tc>
        <w:tc>
          <w:tcPr>
            <w:tcW w:w="1440" w:type="dxa"/>
            <w:shd w:val="clear" w:color="auto" w:fill="auto"/>
            <w:vAlign w:val="center"/>
            <w:hideMark/>
          </w:tcPr>
          <w:p w14:paraId="6425B73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5F1A26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1EF12F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Tematická geografická data</w:t>
            </w:r>
          </w:p>
        </w:tc>
        <w:tc>
          <w:tcPr>
            <w:tcW w:w="1928" w:type="dxa"/>
            <w:shd w:val="clear" w:color="auto" w:fill="auto"/>
            <w:vAlign w:val="center"/>
            <w:hideMark/>
          </w:tcPr>
          <w:p w14:paraId="7BB7829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MIT</w:t>
            </w:r>
          </w:p>
        </w:tc>
      </w:tr>
    </w:tbl>
    <w:p w14:paraId="0184FB1D" w14:textId="77777777" w:rsidR="00820A3C" w:rsidRDefault="00820A3C" w:rsidP="00820A3C">
      <w:pPr>
        <w:pStyle w:val="Normlnprvnodsazen"/>
        <w:ind w:firstLine="0"/>
      </w:pPr>
    </w:p>
    <w:p w14:paraId="65A24A85" w14:textId="321D37F3" w:rsidR="00820A3C" w:rsidRDefault="00820A3C" w:rsidP="00820A3C">
      <w:pPr>
        <w:pStyle w:val="Normlnprvnodsazen"/>
      </w:pPr>
      <w:r>
        <w:t xml:space="preserve">Na </w:t>
      </w:r>
      <w:r w:rsidRPr="002A5D97">
        <w:t>základě</w:t>
      </w:r>
      <w:r>
        <w:t xml:space="preserve"> výše uvedených řešení je možné </w:t>
      </w:r>
      <w:r w:rsidR="00FE3FE5">
        <w:t>tvrdit</w:t>
      </w:r>
      <w:r>
        <w:t xml:space="preserve">, že </w:t>
      </w:r>
      <w:r w:rsidR="00FE3FE5">
        <w:t>aplikace zobrazující geoprostorové informace</w:t>
      </w:r>
      <w:r>
        <w:t xml:space="preserve"> dominuje především </w:t>
      </w:r>
      <w:proofErr w:type="gramStart"/>
      <w:r>
        <w:t>3D</w:t>
      </w:r>
      <w:proofErr w:type="gramEnd"/>
      <w:r>
        <w:t xml:space="preserve"> </w:t>
      </w:r>
      <w:proofErr w:type="spellStart"/>
      <w:r>
        <w:t>Tiles</w:t>
      </w:r>
      <w:proofErr w:type="spellEnd"/>
      <w:r>
        <w:t xml:space="preserve"> formát a následně </w:t>
      </w:r>
      <w:r w:rsidR="00FE3FE5">
        <w:t xml:space="preserve">vykreslovací </w:t>
      </w:r>
      <w:proofErr w:type="spellStart"/>
      <w:r w:rsidR="00FE3FE5">
        <w:t>enginy</w:t>
      </w:r>
      <w:proofErr w:type="spellEnd"/>
      <w:r w:rsidR="00FE3FE5">
        <w:t xml:space="preserve"> </w:t>
      </w:r>
      <w:r>
        <w:t xml:space="preserve">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Na základě této analýzy je tedy možné tvrdit, že tradiční geoprostorová řešení poskytují malou integraci s technologiemi umožňujícími virtuální realitu.</w:t>
      </w:r>
      <w:r w:rsidR="00FE3FE5">
        <w:t xml:space="preserve"> Za účelem vývoje imerzního interaktivního VP, je nutné identifikovat vhodnější řešení.</w:t>
      </w:r>
    </w:p>
    <w:p w14:paraId="7B61AD56" w14:textId="77777777" w:rsidR="00820A3C" w:rsidRPr="00820A3C" w:rsidRDefault="00820A3C" w:rsidP="00820A3C">
      <w:pPr>
        <w:pStyle w:val="Normlnprvnodsazen"/>
        <w:rPr>
          <w:lang w:eastAsia="en-US"/>
        </w:rPr>
      </w:pPr>
    </w:p>
    <w:p w14:paraId="1EE56B27" w14:textId="46D6CB80" w:rsidR="00EF7E0B" w:rsidRDefault="00820A3C" w:rsidP="00EF7E0B">
      <w:pPr>
        <w:pStyle w:val="Heading3"/>
      </w:pPr>
      <w:r>
        <w:lastRenderedPageBreak/>
        <w:t xml:space="preserve">Vykreslovací </w:t>
      </w:r>
      <w:proofErr w:type="spellStart"/>
      <w:r>
        <w:t>enginy</w:t>
      </w:r>
      <w:proofErr w:type="spellEnd"/>
    </w:p>
    <w:p w14:paraId="41BBCE2D" w14:textId="025C8C07" w:rsidR="003A5D0E" w:rsidRPr="003A5D0E" w:rsidRDefault="00EF7E0B" w:rsidP="005F7100">
      <w:r>
        <w:t xml:space="preserve">Jak již bylo </w:t>
      </w:r>
      <w:r w:rsidR="005F7100">
        <w:t>zmíněno</w:t>
      </w:r>
      <w:r>
        <w:t xml:space="preserve"> v </w:t>
      </w:r>
      <w:r w:rsidR="00FE3FE5">
        <w:t>kapitole</w:t>
      </w:r>
      <w:r>
        <w:t xml:space="preserve"> </w:t>
      </w:r>
      <w:r w:rsidR="00FE3FE5">
        <w:fldChar w:fldCharType="begin"/>
      </w:r>
      <w:r w:rsidR="00FE3FE5">
        <w:instrText xml:space="preserve"> REF _Ref155017676 \w \h </w:instrText>
      </w:r>
      <w:r w:rsidR="00FE3FE5">
        <w:fldChar w:fldCharType="separate"/>
      </w:r>
      <w:r w:rsidR="00FE3FE5">
        <w:t>4.2</w:t>
      </w:r>
      <w:r w:rsidR="00FE3FE5">
        <w:fldChar w:fldCharType="end"/>
      </w:r>
      <w:r w:rsidR="00FE3FE5">
        <w:t xml:space="preserve"> </w:t>
      </w:r>
      <w:r w:rsidR="00FE3FE5">
        <w:fldChar w:fldCharType="begin"/>
      </w:r>
      <w:r w:rsidR="00FE3FE5">
        <w:instrText xml:space="preserve"> REF _Ref155017676 \h </w:instrText>
      </w:r>
      <w:r w:rsidR="00FE3FE5">
        <w:fldChar w:fldCharType="separate"/>
      </w:r>
      <w:r w:rsidR="00FE3FE5" w:rsidRPr="001F6849">
        <w:t>Webový vývoj</w:t>
      </w:r>
      <w:r w:rsidR="00FE3FE5">
        <w:fldChar w:fldCharType="end"/>
      </w:r>
      <w:r w:rsidR="00FE3FE5">
        <w:t xml:space="preserve"> </w:t>
      </w:r>
      <w:r>
        <w:t xml:space="preserve">drtivá většina 3D grafiky na webu je realizována skrze </w:t>
      </w:r>
      <w:r w:rsidR="005F7100">
        <w:t>nízko úrovňovou</w:t>
      </w:r>
      <w:r>
        <w:t xml:space="preserve"> knihovnu </w:t>
      </w:r>
      <w:proofErr w:type="spellStart"/>
      <w:r>
        <w:t>WebGL</w:t>
      </w:r>
      <w:proofErr w:type="spellEnd"/>
      <w:r>
        <w:t xml:space="preserve">. </w:t>
      </w:r>
      <w:r w:rsidR="00FE3FE5">
        <w:t>Přímá</w:t>
      </w:r>
      <w:r>
        <w:t xml:space="preserve"> práce s touto knihovnou je však není triviální, tudíž existují knihovny dedikované pro </w:t>
      </w:r>
      <w:r w:rsidR="00FE3FE5">
        <w:t>usnadnění</w:t>
      </w:r>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skrze zpravidla </w:t>
      </w:r>
      <w:proofErr w:type="spellStart"/>
      <w:r>
        <w:t>JavaScriptové</w:t>
      </w:r>
      <w:proofErr w:type="spellEnd"/>
      <w:r>
        <w:t xml:space="preserve"> API. V následující kapitole </w:t>
      </w:r>
      <w:r w:rsidR="00FE3FE5">
        <w:t>jsou</w:t>
      </w:r>
      <w:r>
        <w:t xml:space="preserve"> vybrány hlavní zástupci této kategorie. Výběr byl vytvořen na základě popularity řešení a poslední aktualizace projektu. Projekty s poslední aktualizací starší než 3 měsíce nebyly brány v potaz. </w:t>
      </w:r>
    </w:p>
    <w:p w14:paraId="2BBA8A0D" w14:textId="6263480C" w:rsidR="00EF7E0B" w:rsidRPr="00FE3FE5" w:rsidRDefault="00EF7E0B" w:rsidP="00FE3FE5">
      <w:pPr>
        <w:pStyle w:val="CaptionTabs"/>
      </w:pPr>
      <w:r w:rsidRPr="00FE3FE5">
        <w:t xml:space="preserve">Tab. </w:t>
      </w:r>
      <w:r w:rsidRPr="00FE3FE5">
        <w:fldChar w:fldCharType="begin"/>
      </w:r>
      <w:r w:rsidRPr="00FE3FE5">
        <w:instrText xml:space="preserve"> SEQ Tab. \* ARABIC </w:instrText>
      </w:r>
      <w:r w:rsidRPr="00FE3FE5">
        <w:fldChar w:fldCharType="separate"/>
      </w:r>
      <w:r w:rsidR="00364E60">
        <w:rPr>
          <w:noProof/>
        </w:rPr>
        <w:t>6</w:t>
      </w:r>
      <w:r w:rsidRPr="00FE3FE5">
        <w:fldChar w:fldCharType="end"/>
      </w:r>
      <w:r w:rsidRPr="00FE3FE5">
        <w:t xml:space="preserve"> </w:t>
      </w:r>
      <w:r w:rsidRPr="00FE3FE5">
        <w:rPr>
          <w:rStyle w:val="CaptionTabsChar"/>
          <w:b/>
          <w:iCs/>
        </w:rPr>
        <w:t xml:space="preserve">Populární </w:t>
      </w:r>
      <w:proofErr w:type="spellStart"/>
      <w:r w:rsidRPr="00FE3FE5">
        <w:rPr>
          <w:rStyle w:val="CaptionTabsChar"/>
          <w:b/>
          <w:iCs/>
        </w:rPr>
        <w:t>WebGL</w:t>
      </w:r>
      <w:proofErr w:type="spellEnd"/>
      <w:r w:rsidRPr="00FE3FE5">
        <w:rPr>
          <w:rStyle w:val="CaptionTabsChar"/>
          <w:b/>
          <w:iCs/>
        </w:rPr>
        <w:t xml:space="preserve"> knihovny. Popularita – počet hodnocení na GitHub k datu (29.9.2023). zdroj: </w:t>
      </w:r>
      <w:r w:rsidRPr="00FE3FE5">
        <w:rPr>
          <w:rStyle w:val="CaptionTabsChar"/>
          <w:b/>
          <w:iCs/>
        </w:rPr>
        <w:fldChar w:fldCharType="begin"/>
      </w:r>
      <w:r w:rsidRPr="00FE3FE5">
        <w:rPr>
          <w:rStyle w:val="CaptionTabsChar"/>
          <w:b/>
          <w:iCs/>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Pr="00FE3FE5">
        <w:rPr>
          <w:rStyle w:val="CaptionTabsChar"/>
          <w:b/>
          <w:iCs/>
        </w:rPr>
        <w:fldChar w:fldCharType="separate"/>
      </w:r>
      <w:r w:rsidRPr="00FE3FE5">
        <w:rPr>
          <w:rStyle w:val="CaptionTabsChar"/>
          <w:b/>
          <w:iCs/>
        </w:rPr>
        <w:t>(Seguin 2023)</w:t>
      </w:r>
      <w:r w:rsidRPr="00FE3FE5">
        <w:rPr>
          <w:rStyle w:val="CaptionTabsChar"/>
          <w:b/>
          <w:iCs/>
        </w:rPr>
        <w:fldChar w:fldCharType="end"/>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134"/>
        <w:gridCol w:w="1209"/>
        <w:gridCol w:w="900"/>
        <w:gridCol w:w="1530"/>
        <w:gridCol w:w="1440"/>
        <w:gridCol w:w="1255"/>
      </w:tblGrid>
      <w:tr w:rsidR="00EF7E0B" w:rsidRPr="006741D9" w14:paraId="5FB6E5D9" w14:textId="77777777" w:rsidTr="00FE3FE5">
        <w:trPr>
          <w:trHeight w:val="555"/>
          <w:jc w:val="center"/>
        </w:trPr>
        <w:tc>
          <w:tcPr>
            <w:tcW w:w="1262" w:type="dxa"/>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255" w:type="dxa"/>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FE3FE5">
        <w:trPr>
          <w:trHeight w:val="720"/>
          <w:jc w:val="center"/>
        </w:trPr>
        <w:tc>
          <w:tcPr>
            <w:tcW w:w="1262" w:type="dxa"/>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255" w:type="dxa"/>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FE3FE5">
        <w:trPr>
          <w:trHeight w:val="720"/>
          <w:jc w:val="center"/>
        </w:trPr>
        <w:tc>
          <w:tcPr>
            <w:tcW w:w="1262" w:type="dxa"/>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255" w:type="dxa"/>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FE3FE5">
        <w:trPr>
          <w:trHeight w:val="480"/>
          <w:jc w:val="center"/>
        </w:trPr>
        <w:tc>
          <w:tcPr>
            <w:tcW w:w="1262" w:type="dxa"/>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255" w:type="dxa"/>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FE3FE5">
        <w:trPr>
          <w:trHeight w:val="480"/>
          <w:jc w:val="center"/>
        </w:trPr>
        <w:tc>
          <w:tcPr>
            <w:tcW w:w="1262" w:type="dxa"/>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FE3FE5">
        <w:trPr>
          <w:trHeight w:val="390"/>
          <w:jc w:val="center"/>
        </w:trPr>
        <w:tc>
          <w:tcPr>
            <w:tcW w:w="1262" w:type="dxa"/>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FE3FE5">
        <w:trPr>
          <w:trHeight w:val="720"/>
          <w:jc w:val="center"/>
        </w:trPr>
        <w:tc>
          <w:tcPr>
            <w:tcW w:w="1262" w:type="dxa"/>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FE3FE5">
        <w:trPr>
          <w:trHeight w:val="480"/>
          <w:jc w:val="center"/>
        </w:trPr>
        <w:tc>
          <w:tcPr>
            <w:tcW w:w="1262" w:type="dxa"/>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FE3FE5">
        <w:trPr>
          <w:trHeight w:val="480"/>
          <w:jc w:val="center"/>
        </w:trPr>
        <w:tc>
          <w:tcPr>
            <w:tcW w:w="1262" w:type="dxa"/>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3886F099"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r w:rsidR="00FE3FE5">
        <w:t xml:space="preserve">disponuje </w:t>
      </w:r>
      <w:r w:rsidRPr="008F062B">
        <w:t>vlastní</w:t>
      </w:r>
      <w:r w:rsidR="00FE3FE5">
        <w:t xml:space="preserve">m </w:t>
      </w:r>
      <w:r w:rsidRPr="008F062B">
        <w:t>ekosystém frameworků a implementací, které rozšiřují její funkcionalitu</w:t>
      </w:r>
      <w:r>
        <w:t>.</w:t>
      </w:r>
      <w:r w:rsidR="00FE3FE5">
        <w:t xml:space="preserve"> </w:t>
      </w:r>
      <w:proofErr w:type="gramStart"/>
      <w:r w:rsidR="00FE3FE5">
        <w:t>Patří</w:t>
      </w:r>
      <w:proofErr w:type="gramEnd"/>
      <w:r w:rsidR="00FE3FE5">
        <w:t xml:space="preserve"> mezi ně např.:</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04988F29"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w:t>
      </w:r>
    </w:p>
    <w:p w14:paraId="422053BB" w14:textId="6BB8D21D" w:rsidR="00EF7E0B" w:rsidRDefault="00EF7E0B" w:rsidP="00EF7E0B">
      <w:pPr>
        <w:pStyle w:val="ListParagraph"/>
        <w:numPr>
          <w:ilvl w:val="0"/>
          <w:numId w:val="55"/>
        </w:numPr>
      </w:pPr>
      <w:r w:rsidRPr="00CA4B60">
        <w:rPr>
          <w:b/>
          <w:bCs/>
        </w:rPr>
        <w:t>Ammo.js, Cannon.js</w:t>
      </w:r>
      <w:r>
        <w:t xml:space="preserve"> – Knihovny dodávající funkcionalitu fyzikálních simulací </w:t>
      </w:r>
    </w:p>
    <w:p w14:paraId="6D390B7E" w14:textId="5945CF14"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w:t>
      </w:r>
    </w:p>
    <w:p w14:paraId="40A91B86" w14:textId="7DE46586" w:rsidR="00EF7E0B" w:rsidRPr="00270239" w:rsidRDefault="00EF7E0B" w:rsidP="00270239">
      <w:pPr>
        <w:pStyle w:val="Normlnprvnodsazen"/>
        <w:rPr>
          <w:highlight w:val="yellow"/>
        </w:rPr>
      </w:pPr>
      <w:r w:rsidRPr="00270239">
        <w:rPr>
          <w:highlight w:val="yellow"/>
          <w:lang w:eastAsia="en-US"/>
        </w:rPr>
        <w:lastRenderedPageBreak/>
        <w:t xml:space="preserve">Three.js poskytuje soubor tříd pro jednotlivé komponenty 3D vizualizace Hlavním rozhraním </w:t>
      </w:r>
      <w:r w:rsidRPr="00270239">
        <w:rPr>
          <w:highlight w:val="yellow"/>
        </w:rPr>
        <w:t xml:space="preserve">je </w:t>
      </w:r>
      <w:proofErr w:type="spellStart"/>
      <w:r w:rsidRPr="00270239">
        <w:rPr>
          <w:i/>
          <w:iCs/>
          <w:highlight w:val="yellow"/>
        </w:rPr>
        <w:t>Renderer</w:t>
      </w:r>
      <w:proofErr w:type="spellEnd"/>
      <w:r w:rsidRPr="00270239">
        <w:rPr>
          <w:highlight w:val="yellow"/>
        </w:rPr>
        <w:t xml:space="preserve">, který při poskytnutí Scény a Kamery umožní skrze </w:t>
      </w:r>
      <w:proofErr w:type="spellStart"/>
      <w:r w:rsidRPr="00270239">
        <w:rPr>
          <w:highlight w:val="yellow"/>
        </w:rPr>
        <w:t>WebGL</w:t>
      </w:r>
      <w:proofErr w:type="spellEnd"/>
      <w:r w:rsidRPr="00270239">
        <w:rPr>
          <w:highlight w:val="yellow"/>
        </w:rPr>
        <w:t xml:space="preserve"> vykreslit část 3D prostředí, které je v záběru kamery jakožto 2D obraz v rámci </w:t>
      </w:r>
      <w:r w:rsidRPr="00270239">
        <w:rPr>
          <w:highlight w:val="yellow"/>
          <w:lang w:val="en-US"/>
        </w:rPr>
        <w:t>&lt;</w:t>
      </w:r>
      <w:proofErr w:type="spellStart"/>
      <w:r w:rsidRPr="00270239">
        <w:rPr>
          <w:highlight w:val="yellow"/>
        </w:rPr>
        <w:t>canvas</w:t>
      </w:r>
      <w:proofErr w:type="spellEnd"/>
      <w:r w:rsidRPr="00270239">
        <w:rPr>
          <w:highlight w:val="yellow"/>
        </w:rPr>
        <w:t xml:space="preserve">&gt; HTML elementu. Hlavní strukturou v three.js je graf scény </w:t>
      </w:r>
      <w:r w:rsidR="00270239" w:rsidRPr="00270239">
        <w:rPr>
          <w:highlight w:val="yellow"/>
        </w:rPr>
        <w:fldChar w:fldCharType="begin"/>
      </w:r>
      <w:r w:rsidR="00270239" w:rsidRPr="00270239">
        <w:rPr>
          <w:highlight w:val="yellow"/>
        </w:rPr>
        <w:instrText xml:space="preserve"> REF _Ref155017995 \h </w:instrText>
      </w:r>
      <w:r w:rsidR="00270239">
        <w:rPr>
          <w:highlight w:val="yellow"/>
        </w:rPr>
        <w:instrText xml:space="preserve"> \* MERGEFORMAT </w:instrText>
      </w:r>
      <w:r w:rsidR="00270239" w:rsidRPr="00270239">
        <w:rPr>
          <w:highlight w:val="yellow"/>
        </w:rPr>
      </w:r>
      <w:r w:rsidR="00270239" w:rsidRPr="00270239">
        <w:rPr>
          <w:highlight w:val="yellow"/>
        </w:rPr>
        <w:fldChar w:fldCharType="separate"/>
      </w:r>
      <w:r w:rsidR="00270239" w:rsidRPr="00270239">
        <w:rPr>
          <w:highlight w:val="yellow"/>
        </w:rPr>
        <w:t xml:space="preserve">Obr. </w:t>
      </w:r>
      <w:r w:rsidR="00270239" w:rsidRPr="00270239">
        <w:rPr>
          <w:noProof/>
          <w:highlight w:val="yellow"/>
        </w:rPr>
        <w:t>26</w:t>
      </w:r>
      <w:r w:rsidR="00270239" w:rsidRPr="00270239">
        <w:rPr>
          <w:highlight w:val="yellow"/>
        </w:rPr>
        <w:fldChar w:fldCharType="end"/>
      </w:r>
      <w:r w:rsidR="00270239" w:rsidRPr="00270239">
        <w:rPr>
          <w:highlight w:val="yellow"/>
        </w:rPr>
        <w:t>.</w:t>
      </w:r>
      <w:r w:rsidRPr="00270239">
        <w:rPr>
          <w:highlight w:val="yellow"/>
        </w:rPr>
        <w:t xml:space="preserve"> </w:t>
      </w:r>
    </w:p>
    <w:p w14:paraId="3291AA1D" w14:textId="77777777" w:rsidR="00EF7E0B" w:rsidRPr="00270239" w:rsidRDefault="00EF7E0B" w:rsidP="00EF7E0B">
      <w:pPr>
        <w:rPr>
          <w:highlight w:val="yellow"/>
        </w:rPr>
      </w:pPr>
    </w:p>
    <w:p w14:paraId="1937EA7D" w14:textId="77777777" w:rsidR="00EF7E0B" w:rsidRPr="00270239" w:rsidRDefault="00EF7E0B" w:rsidP="00EF7E0B">
      <w:pPr>
        <w:keepNext/>
        <w:rPr>
          <w:highlight w:val="yellow"/>
        </w:rPr>
      </w:pPr>
      <w:r w:rsidRPr="00270239">
        <w:rPr>
          <w:noProof/>
          <w:highlight w:val="yellow"/>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399969" cy="2257747"/>
                    </a:xfrm>
                    <a:prstGeom prst="rect">
                      <a:avLst/>
                    </a:prstGeom>
                  </pic:spPr>
                </pic:pic>
              </a:graphicData>
            </a:graphic>
          </wp:inline>
        </w:drawing>
      </w:r>
      <w:r w:rsidRPr="00270239">
        <w:rPr>
          <w:noProof/>
          <w:highlight w:val="yellow"/>
        </w:rPr>
        <w:t xml:space="preserve"> </w:t>
      </w:r>
      <w:r w:rsidRPr="00270239">
        <w:rPr>
          <w:noProof/>
          <w:highlight w:val="yellow"/>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37693" cy="2287936"/>
                    </a:xfrm>
                    <a:prstGeom prst="rect">
                      <a:avLst/>
                    </a:prstGeom>
                  </pic:spPr>
                </pic:pic>
              </a:graphicData>
            </a:graphic>
          </wp:inline>
        </w:drawing>
      </w:r>
    </w:p>
    <w:p w14:paraId="112B699F" w14:textId="38689B03" w:rsidR="00EF7E0B" w:rsidRPr="00270239" w:rsidRDefault="00EF7E0B" w:rsidP="000023D6">
      <w:pPr>
        <w:pStyle w:val="Caption"/>
        <w:rPr>
          <w:highlight w:val="yellow"/>
        </w:rPr>
      </w:pPr>
      <w:bookmarkStart w:id="103" w:name="_Ref155017995"/>
      <w:r w:rsidRPr="00270239">
        <w:rPr>
          <w:highlight w:val="yellow"/>
        </w:rPr>
        <w:t xml:space="preserve">Obr. </w:t>
      </w:r>
      <w:r w:rsidRPr="00270239">
        <w:rPr>
          <w:highlight w:val="yellow"/>
        </w:rPr>
        <w:fldChar w:fldCharType="begin"/>
      </w:r>
      <w:r w:rsidRPr="00270239">
        <w:rPr>
          <w:highlight w:val="yellow"/>
        </w:rPr>
        <w:instrText xml:space="preserve"> SEQ Obr. \* ARABIC </w:instrText>
      </w:r>
      <w:r w:rsidRPr="00270239">
        <w:rPr>
          <w:highlight w:val="yellow"/>
        </w:rPr>
        <w:fldChar w:fldCharType="separate"/>
      </w:r>
      <w:r w:rsidR="00E559B3" w:rsidRPr="00270239">
        <w:rPr>
          <w:noProof/>
          <w:highlight w:val="yellow"/>
        </w:rPr>
        <w:t>26</w:t>
      </w:r>
      <w:r w:rsidRPr="00270239">
        <w:rPr>
          <w:noProof/>
          <w:highlight w:val="yellow"/>
        </w:rPr>
        <w:fldChar w:fldCharType="end"/>
      </w:r>
      <w:r w:rsidRPr="00270239">
        <w:rPr>
          <w:highlight w:val="yellow"/>
        </w:rPr>
        <w:t xml:space="preserve"> Graf scény a kartézský souřadnicový systém three.js aplikace. </w:t>
      </w:r>
      <w:r w:rsidRPr="00270239">
        <w:rPr>
          <w:highlight w:val="yellow"/>
        </w:rPr>
        <w:fldChar w:fldCharType="begin"/>
      </w:r>
      <w:r w:rsidRPr="00270239">
        <w:rPr>
          <w:highlight w:val="yellow"/>
        </w:rP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270239">
        <w:rPr>
          <w:highlight w:val="yellow"/>
        </w:rPr>
        <w:fldChar w:fldCharType="separate"/>
      </w:r>
      <w:r w:rsidRPr="00270239">
        <w:rPr>
          <w:highlight w:val="yellow"/>
        </w:rPr>
        <w:t>(three.js Contributors 2023c; Discover three.js Contributors 2023)</w:t>
      </w:r>
      <w:r w:rsidRPr="00270239">
        <w:rPr>
          <w:highlight w:val="yellow"/>
        </w:rPr>
        <w:fldChar w:fldCharType="end"/>
      </w:r>
      <w:bookmarkEnd w:id="103"/>
    </w:p>
    <w:p w14:paraId="497FB2AE" w14:textId="3C71AB3E" w:rsidR="00EF7E0B" w:rsidRDefault="00EF7E0B" w:rsidP="00EF7E0B">
      <w:pPr>
        <w:pStyle w:val="Normlnprvnodsazen"/>
        <w:rPr>
          <w:lang w:eastAsia="en-US"/>
        </w:rPr>
      </w:pPr>
      <w:proofErr w:type="spellStart"/>
      <w:r w:rsidRPr="00270239">
        <w:rPr>
          <w:highlight w:val="yellow"/>
          <w:lang w:eastAsia="en-US"/>
        </w:rPr>
        <w:t>Geolokace</w:t>
      </w:r>
      <w:proofErr w:type="spellEnd"/>
      <w:r w:rsidRPr="00270239">
        <w:rPr>
          <w:highlight w:val="yellow"/>
          <w:lang w:eastAsia="en-US"/>
        </w:rPr>
        <w:t xml:space="preserve"> v three.js není </w:t>
      </w:r>
      <w:r w:rsidRPr="00270239">
        <w:rPr>
          <w:highlight w:val="yellow"/>
        </w:rPr>
        <w:t>inherentně</w:t>
      </w:r>
      <w:r w:rsidRPr="00270239">
        <w:rPr>
          <w:highlight w:val="yellow"/>
          <w:lang w:eastAsia="en-US"/>
        </w:rPr>
        <w:t xml:space="preserve"> implementována. Využívá </w:t>
      </w:r>
      <w:proofErr w:type="gramStart"/>
      <w:r w:rsidRPr="00270239">
        <w:rPr>
          <w:highlight w:val="yellow"/>
          <w:lang w:eastAsia="en-US"/>
        </w:rPr>
        <w:t>3D</w:t>
      </w:r>
      <w:proofErr w:type="gramEnd"/>
      <w:r w:rsidRPr="00270239">
        <w:rPr>
          <w:highlight w:val="yellow"/>
          <w:lang w:eastAsia="en-US"/>
        </w:rPr>
        <w:t xml:space="preserve"> kartézské soustavy kdy střed scény je (x = 0, y = 0, z = 0) a jednotkou je metr. Jedná se o standard pro vykreslovací </w:t>
      </w:r>
      <w:proofErr w:type="spellStart"/>
      <w:r w:rsidRPr="00270239">
        <w:rPr>
          <w:highlight w:val="yellow"/>
          <w:lang w:eastAsia="en-US"/>
        </w:rPr>
        <w:t>enginy</w:t>
      </w:r>
      <w:proofErr w:type="spellEnd"/>
      <w:r w:rsidRPr="00270239">
        <w:rPr>
          <w:highlight w:val="yellow"/>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270239">
        <w:rPr>
          <w:i/>
          <w:iCs/>
          <w:highlight w:val="yellow"/>
          <w:lang w:eastAsia="en-US"/>
        </w:rPr>
        <w:t>translace</w:t>
      </w:r>
      <w:r w:rsidRPr="00270239">
        <w:rPr>
          <w:highlight w:val="yellow"/>
          <w:lang w:eastAsia="en-US"/>
        </w:rPr>
        <w:t xml:space="preserve">, </w:t>
      </w:r>
      <w:r w:rsidRPr="00270239">
        <w:rPr>
          <w:i/>
          <w:iCs/>
          <w:highlight w:val="yellow"/>
          <w:lang w:eastAsia="en-US"/>
        </w:rPr>
        <w:t>rotace</w:t>
      </w:r>
      <w:r w:rsidRPr="00270239">
        <w:rPr>
          <w:highlight w:val="yellow"/>
          <w:lang w:eastAsia="en-US"/>
        </w:rPr>
        <w:t xml:space="preserve">, </w:t>
      </w:r>
      <w:proofErr w:type="spellStart"/>
      <w:r w:rsidRPr="00270239">
        <w:rPr>
          <w:i/>
          <w:iCs/>
          <w:highlight w:val="yellow"/>
          <w:lang w:eastAsia="en-US"/>
        </w:rPr>
        <w:t>scaling</w:t>
      </w:r>
      <w:proofErr w:type="spellEnd"/>
      <w:r w:rsidRPr="00270239">
        <w:rPr>
          <w:highlight w:val="yellow"/>
          <w:lang w:eastAsia="en-US"/>
        </w:rPr>
        <w:t xml:space="preserve">) je definována v souřadnicovém systému </w:t>
      </w:r>
      <w:r w:rsidR="005A518A" w:rsidRPr="00270239">
        <w:rPr>
          <w:highlight w:val="yellow"/>
          <w:lang w:eastAsia="en-US"/>
        </w:rPr>
        <w:t>rodičovského</w:t>
      </w:r>
      <w:r w:rsidRPr="00270239">
        <w:rPr>
          <w:highlight w:val="yellow"/>
          <w:lang w:eastAsia="en-US"/>
        </w:rPr>
        <w:t xml:space="preserve"> </w:t>
      </w:r>
      <w:proofErr w:type="spellStart"/>
      <w:r w:rsidRPr="00270239">
        <w:rPr>
          <w:highlight w:val="yellow"/>
          <w:lang w:eastAsia="en-US"/>
        </w:rPr>
        <w:t>nódu</w:t>
      </w:r>
      <w:proofErr w:type="spellEnd"/>
      <w:r w:rsidRPr="00270239">
        <w:rPr>
          <w:highlight w:val="yellow"/>
          <w:lang w:eastAsia="en-US"/>
        </w:rPr>
        <w:t xml:space="preserve"> v rámci grafu scény.</w:t>
      </w:r>
      <w:r>
        <w:rPr>
          <w:lang w:eastAsia="en-US"/>
        </w:rPr>
        <w:t xml:space="preserve"> </w:t>
      </w:r>
    </w:p>
    <w:p w14:paraId="2FFEE812" w14:textId="47D6183C" w:rsidR="00270239" w:rsidRDefault="00EF7E0B" w:rsidP="00270239">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w:t>
      </w:r>
      <w:r w:rsidRPr="00270239">
        <w:rPr>
          <w:lang w:eastAsia="en-US"/>
        </w:rPr>
        <w:t xml:space="preserve">m </w:t>
      </w:r>
      <w:proofErr w:type="spellStart"/>
      <w:r w:rsidRPr="00270239">
        <w:rPr>
          <w:lang w:eastAsia="en-US"/>
        </w:rPr>
        <w:t>WebXR</w:t>
      </w:r>
      <w:proofErr w:type="spellEnd"/>
      <w:r w:rsidRPr="00270239">
        <w:rPr>
          <w:lang w:eastAsia="en-US"/>
        </w:rPr>
        <w:t xml:space="preserve"> aplikace (viz. kap.</w:t>
      </w:r>
      <w:r w:rsidR="00270239">
        <w:rPr>
          <w:lang w:eastAsia="en-US"/>
        </w:rPr>
        <w:t xml:space="preserve"> </w:t>
      </w:r>
      <w:r w:rsidR="00270239">
        <w:rPr>
          <w:lang w:eastAsia="en-US"/>
        </w:rPr>
        <w:fldChar w:fldCharType="begin"/>
      </w:r>
      <w:r w:rsidR="00270239">
        <w:rPr>
          <w:lang w:eastAsia="en-US"/>
        </w:rPr>
        <w:instrText xml:space="preserve"> REF _Ref154993681 \w \h </w:instrText>
      </w:r>
      <w:r w:rsidR="00270239">
        <w:rPr>
          <w:lang w:eastAsia="en-US"/>
        </w:rPr>
      </w:r>
      <w:r w:rsidR="00270239">
        <w:rPr>
          <w:lang w:eastAsia="en-US"/>
        </w:rPr>
        <w:fldChar w:fldCharType="separate"/>
      </w:r>
      <w:r w:rsidR="00270239">
        <w:rPr>
          <w:lang w:eastAsia="en-US"/>
        </w:rPr>
        <w:t>4.2.1</w:t>
      </w:r>
      <w:r w:rsidR="00270239">
        <w:rPr>
          <w:lang w:eastAsia="en-US"/>
        </w:rPr>
        <w:fldChar w:fldCharType="end"/>
      </w:r>
      <w:r w:rsidR="00270239" w:rsidRPr="00270239">
        <w:rPr>
          <w:lang w:eastAsia="en-US"/>
        </w:rPr>
        <w:t xml:space="preserve"> </w:t>
      </w:r>
      <w:r w:rsidR="00270239" w:rsidRPr="00270239">
        <w:rPr>
          <w:lang w:eastAsia="en-US"/>
        </w:rPr>
        <w:fldChar w:fldCharType="begin"/>
      </w:r>
      <w:r w:rsidR="00270239" w:rsidRPr="00270239">
        <w:rPr>
          <w:lang w:eastAsia="en-US"/>
        </w:rPr>
        <w:instrText xml:space="preserve"> REF _Ref154993681 \h </w:instrText>
      </w:r>
      <w:r w:rsidR="00270239">
        <w:rPr>
          <w:lang w:eastAsia="en-US"/>
        </w:rPr>
        <w:instrText xml:space="preserve"> \* MERGEFORMAT </w:instrText>
      </w:r>
      <w:r w:rsidR="00270239" w:rsidRPr="00270239">
        <w:rPr>
          <w:lang w:eastAsia="en-US"/>
        </w:rPr>
      </w:r>
      <w:r w:rsidR="00270239" w:rsidRPr="00270239">
        <w:rPr>
          <w:lang w:eastAsia="en-US"/>
        </w:rPr>
        <w:fldChar w:fldCharType="separate"/>
      </w:r>
      <w:r w:rsidR="00270239" w:rsidRPr="00270239">
        <w:t xml:space="preserve">Web </w:t>
      </w:r>
      <w:proofErr w:type="spellStart"/>
      <w:r w:rsidR="00270239" w:rsidRPr="00270239">
        <w:t>APIs</w:t>
      </w:r>
      <w:proofErr w:type="spellEnd"/>
      <w:r w:rsidR="00270239" w:rsidRPr="00270239">
        <w:rPr>
          <w:lang w:eastAsia="en-US"/>
        </w:rPr>
        <w:fldChar w:fldCharType="end"/>
      </w:r>
      <w:r w:rsidRPr="00270239">
        <w:rPr>
          <w:lang w:eastAsia="en-US"/>
        </w:rPr>
        <w:t>).</w:t>
      </w:r>
      <w:r w:rsidRPr="00C74EEE">
        <w:rPr>
          <w:lang w:eastAsia="en-US"/>
        </w:rPr>
        <w:t xml:space="preserve"> </w:t>
      </w: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w:t>
      </w:r>
      <w:r w:rsidR="005A518A">
        <w:rPr>
          <w:lang w:eastAsia="en-US"/>
        </w:rPr>
        <w:t xml:space="preserve">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xml:space="preserve">), pohybu ve scéně a celkově způsobu interakce s objekty. </w:t>
      </w:r>
      <w:r w:rsidR="00270239">
        <w:rPr>
          <w:lang w:eastAsia="en-US"/>
        </w:rPr>
        <w:t>Z tohoto důvodu je vývoj VP jen za pomocí three.js netriviální záležitostí a je vhodné využit již implementovaná řešení.</w:t>
      </w:r>
    </w:p>
    <w:p w14:paraId="248DE709" w14:textId="72E51869" w:rsidR="00DC2D7C" w:rsidRDefault="00EF7E0B" w:rsidP="00DC2D7C">
      <w:pPr>
        <w:rPr>
          <w:b/>
          <w:bCs/>
        </w:rPr>
      </w:pPr>
      <w:r w:rsidRPr="00467A7E">
        <w:rPr>
          <w:b/>
          <w:bCs/>
        </w:rPr>
        <w:t xml:space="preserve">Babylon.js </w:t>
      </w:r>
    </w:p>
    <w:p w14:paraId="28439706" w14:textId="01B3D6E4"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w:t>
      </w:r>
      <w:r>
        <w:rPr>
          <w:lang w:eastAsia="en-US"/>
        </w:rPr>
        <w:lastRenderedPageBreak/>
        <w:t xml:space="preserve">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3D7646D2"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w:t>
      </w:r>
      <w:r w:rsidR="00431D81">
        <w:rPr>
          <w:lang w:eastAsia="en-US"/>
        </w:rPr>
        <w:t>, skrze kterou je možné propojit vykreslovací cyklus s </w:t>
      </w:r>
      <w:proofErr w:type="spellStart"/>
      <w:r w:rsidR="00431D81">
        <w:rPr>
          <w:lang w:eastAsia="en-US"/>
        </w:rPr>
        <w:t>WebXR</w:t>
      </w:r>
      <w:proofErr w:type="spellEnd"/>
      <w:r w:rsidR="00431D81">
        <w:rPr>
          <w:lang w:eastAsia="en-US"/>
        </w:rPr>
        <w:t xml:space="preserve">. </w:t>
      </w:r>
    </w:p>
    <w:p w14:paraId="1E99E904" w14:textId="73CAF327"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skrze</w:t>
      </w:r>
      <w:r w:rsidR="00431D81">
        <w:rPr>
          <w:lang w:eastAsia="en-US"/>
        </w:rPr>
        <w:t xml:space="preserve"> </w:t>
      </w:r>
      <w:proofErr w:type="spellStart"/>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myš, popř. selekce pohledem</w:t>
      </w:r>
      <w:r w:rsidR="00431D81">
        <w:rPr>
          <w:lang w:eastAsia="en-US"/>
        </w:rPr>
        <w:t xml:space="preserve">. </w:t>
      </w:r>
      <w:r w:rsidR="009A376E" w:rsidRPr="008F0FAE">
        <w:rPr>
          <w:lang w:eastAsia="en-US"/>
        </w:rPr>
        <w:t>Pohyb je implementován primárně pomocí teleportace.</w:t>
      </w:r>
      <w:r w:rsidR="00431D81">
        <w:rPr>
          <w:lang w:eastAsia="en-US"/>
        </w:rPr>
        <w:t xml:space="preserve"> Při potřebě pokročilé interakce je nutná vlastní implementace. Babylon.js je primárně knihovnou, tudíž tvorba scény stejně jako u three.js probíhá v rámci kódu. </w:t>
      </w:r>
    </w:p>
    <w:p w14:paraId="7BB38681" w14:textId="7D37EDF4" w:rsidR="00B36706" w:rsidRDefault="00B36706" w:rsidP="00B36706">
      <w:pPr>
        <w:pStyle w:val="Malnadpis"/>
      </w:pPr>
      <w:proofErr w:type="spellStart"/>
      <w:r>
        <w:t>PlayCanvas</w:t>
      </w:r>
      <w:proofErr w:type="spellEnd"/>
    </w:p>
    <w:p w14:paraId="50A65F8F" w14:textId="4F47AD5F" w:rsidR="00B36706" w:rsidRPr="00431D81" w:rsidRDefault="00B36706" w:rsidP="00B36706">
      <w:pPr>
        <w:pStyle w:val="Malnadpis"/>
        <w:rPr>
          <w:b w:val="0"/>
          <w:bC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48A8FA0B" w14:textId="2D62677C" w:rsidR="00DB0571" w:rsidRDefault="00DB0571" w:rsidP="00DB0571">
      <w:pPr>
        <w:pStyle w:val="Heading3"/>
      </w:pPr>
      <w:r>
        <w:t>VR frameworky</w:t>
      </w:r>
    </w:p>
    <w:p w14:paraId="3EFCC501" w14:textId="28A482FE"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r w:rsidR="00431D81">
        <w:t>technologie</w:t>
      </w:r>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w:t>
      </w:r>
    </w:p>
    <w:p w14:paraId="0E1CC6FB" w14:textId="67F4EEC8" w:rsidR="00DB0571" w:rsidRDefault="00DB0571" w:rsidP="00DB0571">
      <w:pPr>
        <w:rPr>
          <w:b/>
          <w:bCs/>
        </w:rPr>
      </w:pPr>
      <w:r w:rsidRPr="001F6849">
        <w:rPr>
          <w:b/>
          <w:bCs/>
        </w:rPr>
        <w:t xml:space="preserve">A – </w:t>
      </w:r>
      <w:proofErr w:type="spellStart"/>
      <w:r w:rsidRPr="001F6849">
        <w:rPr>
          <w:b/>
          <w:bCs/>
        </w:rPr>
        <w:t>Frame</w:t>
      </w:r>
      <w:proofErr w:type="spellEnd"/>
    </w:p>
    <w:p w14:paraId="7871FA67" w14:textId="77777777" w:rsidR="006B0B4A" w:rsidRDefault="00DB0571" w:rsidP="006B0B4A">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r w:rsidR="006B0B4A">
        <w:t>framework, ve</w:t>
      </w:r>
      <w:r>
        <w:t xml:space="preserve"> kterém je možné o </w:t>
      </w:r>
      <w:proofErr w:type="gramStart"/>
      <w:r>
        <w:t>3D</w:t>
      </w:r>
      <w:proofErr w:type="gramEnd"/>
      <w:r>
        <w:t xml:space="preserve"> prostředích přemýšlet jako HTML dokumentech. </w:t>
      </w:r>
      <w:r w:rsidR="006B0B4A">
        <w:t xml:space="preserve">Z pohledu herních </w:t>
      </w:r>
      <w:proofErr w:type="spellStart"/>
      <w:r w:rsidR="006B0B4A">
        <w:t>enginů</w:t>
      </w:r>
      <w:proofErr w:type="spellEnd"/>
      <w:r w:rsidR="006B0B4A">
        <w:t xml:space="preserve"> </w:t>
      </w:r>
      <w:proofErr w:type="spellStart"/>
      <w:r w:rsidR="006B0B4A">
        <w:t>aframe</w:t>
      </w:r>
      <w:proofErr w:type="spellEnd"/>
      <w:r w:rsidR="006B0B4A">
        <w:t xml:space="preserve"> nahrazuje GUI editor strukturou HTML.</w:t>
      </w:r>
    </w:p>
    <w:p w14:paraId="0FDFAE9D" w14:textId="3FA6FC57" w:rsidR="006B0B4A" w:rsidRDefault="006B0B4A" w:rsidP="006B0B4A">
      <w:pPr>
        <w:pStyle w:val="Normlnprvnodsazen"/>
      </w:pPr>
      <w:r w:rsidRPr="006B0B4A">
        <w:lastRenderedPageBreak/>
        <w:t>V případě kompatibility s </w:t>
      </w:r>
      <w:proofErr w:type="spellStart"/>
      <w:r w:rsidRPr="006B0B4A">
        <w:t>WebXR</w:t>
      </w:r>
      <w:proofErr w:type="spellEnd"/>
      <w:r w:rsidRPr="006B0B4A">
        <w:t xml:space="preserve"> specifikací A-</w:t>
      </w:r>
      <w:proofErr w:type="spellStart"/>
      <w:r w:rsidRPr="006B0B4A">
        <w:t>Frame</w:t>
      </w:r>
      <w:proofErr w:type="spellEnd"/>
      <w:r w:rsidRPr="006B0B4A">
        <w:t xml:space="preserve"> rozšiřuje abstrakce (VR </w:t>
      </w:r>
      <w:proofErr w:type="spellStart"/>
      <w:r w:rsidRPr="006B0B4A">
        <w:t>Buttton</w:t>
      </w:r>
      <w:proofErr w:type="spellEnd"/>
      <w:r w:rsidRPr="006B0B4A">
        <w:t>) poskytované v rámci three.js o další funkcionalitu. Pouhým přidáním elementu &lt;a-</w:t>
      </w:r>
      <w:proofErr w:type="spellStart"/>
      <w:r w:rsidRPr="006B0B4A">
        <w:t>scene</w:t>
      </w:r>
      <w:proofErr w:type="spellEnd"/>
      <w:r w:rsidRPr="006B0B4A">
        <w:t xml:space="preserve">&gt; do </w:t>
      </w:r>
      <w:r>
        <w:t>HTML</w:t>
      </w:r>
      <w:r w:rsidRPr="006B0B4A">
        <w:t xml:space="preserve"> dokumentu je možné dosáhnout VP s podporou pro 3 </w:t>
      </w:r>
      <w:proofErr w:type="spellStart"/>
      <w:r w:rsidRPr="006B0B4A">
        <w:t>DoF</w:t>
      </w:r>
      <w:proofErr w:type="spellEnd"/>
      <w:r w:rsidRPr="006B0B4A">
        <w:t xml:space="preserve"> pohyb.</w:t>
      </w:r>
    </w:p>
    <w:p w14:paraId="008FF652" w14:textId="01FE2CE4" w:rsidR="006B0B4A" w:rsidRDefault="006B0B4A" w:rsidP="006B0B4A">
      <w:pPr>
        <w:pStyle w:val="Normlnprvnodsazen"/>
      </w:pPr>
      <w:r>
        <w:t xml:space="preserve">V případě komplexnějších </w:t>
      </w:r>
      <w:proofErr w:type="gramStart"/>
      <w:r>
        <w:t>projektů</w:t>
      </w:r>
      <w:proofErr w:type="gramEnd"/>
      <w:r>
        <w:t xml:space="preserve"> </w:t>
      </w:r>
      <w:r>
        <w:t xml:space="preserve">nežli je jednoduchá scéna s malým počtem objektů </w:t>
      </w:r>
      <w:r>
        <w:t xml:space="preserve">se především umisťování jednotlivých objektů v prostoru VP stává velice nepřehledné. V porovnání s GUI editory, kde je možné návrh scény provádět graficky je přístup </w:t>
      </w:r>
      <w:r>
        <w:t xml:space="preserve">návrhu scény v rámci HTML dokumentu </w:t>
      </w:r>
      <w:r>
        <w:t>méně vhodný.</w:t>
      </w:r>
      <w:r>
        <w:t xml:space="preserve"> Dále komplexní projekty vyžadují </w:t>
      </w:r>
      <w:r w:rsidR="00DB0571">
        <w:t>pokročil</w:t>
      </w:r>
      <w:r>
        <w:t>ou</w:t>
      </w:r>
      <w:r w:rsidR="00DB0571">
        <w:t xml:space="preserve"> optimalizac</w:t>
      </w:r>
      <w:r>
        <w:t>i</w:t>
      </w:r>
      <w:r w:rsidR="00DB0571">
        <w:t xml:space="preserve"> (počet vykreslovacích dotazů, komprese textur, komprese geometrie aj.). A-</w:t>
      </w:r>
      <w:proofErr w:type="spellStart"/>
      <w:r w:rsidR="00DB0571">
        <w:t>Frame</w:t>
      </w:r>
      <w:proofErr w:type="spellEnd"/>
      <w:r w:rsidR="00DB0571">
        <w:t xml:space="preserve"> sám o sobě poskytuje pouze základní podporu optimalizačních procesů. Je tedy na </w:t>
      </w:r>
      <w:r>
        <w:t>vývojáři,</w:t>
      </w:r>
      <w:r w:rsidR="00DB0571">
        <w:t xml:space="preserve"> aby tyto techniky implementoval. </w:t>
      </w:r>
    </w:p>
    <w:p w14:paraId="19A9A5A0" w14:textId="2B494087" w:rsidR="00DB0571" w:rsidRPr="00DD1D11" w:rsidRDefault="00DB0571" w:rsidP="00DD1D11">
      <w:pPr>
        <w:pStyle w:val="Normlnprvnodsazen"/>
        <w:ind w:firstLine="0"/>
        <w:rPr>
          <w:b/>
          <w:bCs/>
          <w:lang w:val="en-US" w:eastAsia="en-US"/>
        </w:rPr>
      </w:pPr>
      <w:r w:rsidRPr="00DD1D11">
        <w:rPr>
          <w:b/>
          <w:bCs/>
          <w:lang w:val="en-US" w:eastAsia="en-US"/>
        </w:rPr>
        <w:t xml:space="preserve">Needle engine </w:t>
      </w:r>
    </w:p>
    <w:p w14:paraId="7FC9DB5F" w14:textId="32933AA7" w:rsidR="00DD1D11" w:rsidRDefault="00DB0571" w:rsidP="00DD1D11">
      <w:r w:rsidRPr="001F6849">
        <w:t>Jedná se o webový runtime pro 3D aplikace</w:t>
      </w:r>
      <w:r w:rsidR="00DD1D11">
        <w:t xml:space="preserve"> (Unity, </w:t>
      </w:r>
      <w:proofErr w:type="spellStart"/>
      <w:r w:rsidR="00DD1D11">
        <w:t>Blender</w:t>
      </w:r>
      <w:proofErr w:type="spellEnd"/>
      <w:r w:rsidR="00DD1D11">
        <w:t>)</w:t>
      </w:r>
      <w:r w:rsidRPr="001F6849">
        <w:t>.</w:t>
      </w:r>
      <w:r w:rsidR="00DD1D11">
        <w:t xml:space="preserve"> U</w:t>
      </w:r>
      <w:r w:rsidRPr="001F6849">
        <w:t xml:space="preserve">možňuje propojení mezi Unity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scénu. </w:t>
      </w:r>
      <w:r w:rsidR="00DD1D11">
        <w:t xml:space="preserve">Primární výhodou </w:t>
      </w:r>
      <w:proofErr w:type="spellStart"/>
      <w:r w:rsidR="00DD1D11">
        <w:t>Needle</w:t>
      </w:r>
      <w:proofErr w:type="spellEnd"/>
      <w:r w:rsidR="00DD1D11">
        <w:t xml:space="preserve"> </w:t>
      </w:r>
      <w:proofErr w:type="spellStart"/>
      <w:r w:rsidR="00DD1D11">
        <w:t>enignu</w:t>
      </w:r>
      <w:proofErr w:type="spellEnd"/>
      <w:r w:rsidR="00DD1D11">
        <w:t xml:space="preserve"> je možnost rychlých iterací při vývoji. Změny provedené v Unity editoru se okamžitě promítají ve vygenerované three.js aplikaci běžící na vývojovém serveru. Unity </w:t>
      </w:r>
      <w:proofErr w:type="spellStart"/>
      <w:r w:rsidR="00DD1D11">
        <w:t>engine</w:t>
      </w:r>
      <w:proofErr w:type="spellEnd"/>
      <w:r w:rsidR="00DD1D11">
        <w:t xml:space="preserve"> sám o sobě poskytuje export projektů do HTML5 a </w:t>
      </w:r>
      <w:proofErr w:type="spellStart"/>
      <w:r w:rsidRPr="00DD1D11">
        <w:t>WebGL</w:t>
      </w:r>
      <w:proofErr w:type="spellEnd"/>
      <w:r w:rsidRPr="00DD1D11">
        <w:t xml:space="preserve"> umožňuje export pomocí IL2CPP do C++ a následně do </w:t>
      </w:r>
      <w:proofErr w:type="spellStart"/>
      <w:r w:rsidRPr="00DD1D11">
        <w:rPr>
          <w:i/>
          <w:iCs/>
        </w:rPr>
        <w:t>WebAssembly</w:t>
      </w:r>
      <w:proofErr w:type="spellEnd"/>
      <w:r w:rsidRPr="00DD1D11">
        <w:rPr>
          <w:i/>
          <w:iCs/>
        </w:rPr>
        <w:t>,</w:t>
      </w:r>
      <w:r w:rsidRPr="00DD1D11">
        <w:t xml:space="preserve"> což umožňuje spuštění výkonnostně náročných scén ve webovém prostředí. Toto je však umožněno na úkor rychlosti prototypování a iteracím ve vývoji samotné scény.</w:t>
      </w:r>
      <w:r w:rsidR="00DD1D11">
        <w:t xml:space="preserve"> </w:t>
      </w:r>
      <w:r w:rsidRPr="001F6849">
        <w:t>Výsledná webová aplikace je kompletně vykreslována pomocí three.js. Komponenty definované v rámci Unity Editoru jsou mapovány na vlastnosti a metody three.js třídy Object3D a graf</w:t>
      </w:r>
      <w:r w:rsidR="00DD1D11">
        <w:t>u</w:t>
      </w:r>
      <w:r w:rsidRPr="001F6849">
        <w:t xml:space="preserve"> scény. Vlastní komponenty </w:t>
      </w:r>
      <w:r w:rsidR="00DD1D11">
        <w:t xml:space="preserve">je možné psát pomocí </w:t>
      </w:r>
      <w:proofErr w:type="spellStart"/>
      <w:r w:rsidR="00DD1D11">
        <w:t>javascriptu</w:t>
      </w:r>
      <w:proofErr w:type="spellEnd"/>
      <w:r w:rsidR="00DD1D11">
        <w:t xml:space="preserve">. </w:t>
      </w:r>
      <w:proofErr w:type="spellStart"/>
      <w:r w:rsidRPr="001F6849">
        <w:t>Needle</w:t>
      </w:r>
      <w:proofErr w:type="spellEnd"/>
      <w:r w:rsidRPr="001F6849">
        <w:t xml:space="preserve"> </w:t>
      </w:r>
      <w:proofErr w:type="spellStart"/>
      <w:r w:rsidRPr="001F6849">
        <w:t>Enigne</w:t>
      </w:r>
      <w:proofErr w:type="spellEnd"/>
      <w:r w:rsidRPr="001F6849">
        <w:t xml:space="preserve"> následně </w:t>
      </w:r>
      <w:r w:rsidR="00DD1D11">
        <w:t xml:space="preserve">komponenty </w:t>
      </w:r>
      <w:r w:rsidRPr="001F6849">
        <w:t xml:space="preserve">automaticky </w:t>
      </w:r>
      <w:proofErr w:type="gramStart"/>
      <w:r w:rsidR="00DD1D11">
        <w:t>přeloží</w:t>
      </w:r>
      <w:proofErr w:type="gramEnd"/>
      <w:r w:rsidR="00DD1D11">
        <w:t xml:space="preserve"> </w:t>
      </w:r>
      <w:r w:rsidRPr="001F6849">
        <w:t xml:space="preserve">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:Souhrn předpřipravených komponentů a nástrojů, které umožňují tvorbu scény v rámci Unity Editoru</w:t>
      </w:r>
      <w:r w:rsidR="00DD1D11">
        <w:t>, e</w:t>
      </w:r>
      <w:r w:rsidRPr="001F6849">
        <w:t xml:space="preserve">xport vytvořené scény do </w:t>
      </w:r>
      <w:proofErr w:type="spellStart"/>
      <w:r w:rsidRPr="001F6849">
        <w:t>glTF</w:t>
      </w:r>
      <w:proofErr w:type="spellEnd"/>
      <w:r w:rsidRPr="001F6849">
        <w:t xml:space="preserve"> formát</w:t>
      </w:r>
      <w:r w:rsidR="00DD1D11">
        <w:t>u a we</w:t>
      </w:r>
      <w:r w:rsidRPr="001F6849">
        <w:t xml:space="preserve">bové prostředí, které načítá </w:t>
      </w:r>
      <w:proofErr w:type="spellStart"/>
      <w:r w:rsidRPr="001F6849">
        <w:t>glTF</w:t>
      </w:r>
      <w:proofErr w:type="spellEnd"/>
      <w:r w:rsidRPr="001F6849">
        <w:t xml:space="preserve"> soubory a vykresluje je pomocí three.js</w:t>
      </w:r>
      <w:r w:rsidR="00DD1D11">
        <w:t>.</w:t>
      </w:r>
    </w:p>
    <w:p w14:paraId="416B3AFB" w14:textId="6362E835" w:rsidR="00DD1D11" w:rsidRPr="00DD1D11" w:rsidRDefault="00DD1D11" w:rsidP="00DD1D11">
      <w:pPr>
        <w:pStyle w:val="Normlnprvnodsazen"/>
        <w:rPr>
          <w:lang w:eastAsia="en-US"/>
        </w:rPr>
      </w:pPr>
      <w:proofErr w:type="spellStart"/>
      <w:r>
        <w:rPr>
          <w:lang w:eastAsia="en-US"/>
        </w:rPr>
        <w:t>Needle</w:t>
      </w:r>
      <w:proofErr w:type="spellEnd"/>
      <w:r>
        <w:rPr>
          <w:lang w:eastAsia="en-US"/>
        </w:rPr>
        <w:t xml:space="preserve"> </w:t>
      </w:r>
      <w:proofErr w:type="spellStart"/>
      <w:r>
        <w:rPr>
          <w:lang w:eastAsia="en-US"/>
        </w:rPr>
        <w:t>engine</w:t>
      </w:r>
      <w:proofErr w:type="spellEnd"/>
      <w:r>
        <w:rPr>
          <w:lang w:eastAsia="en-US"/>
        </w:rPr>
        <w:t xml:space="preserve"> poskytuje předpřipravené komponenty pro tvorbu základní scény VP. Pokročilá interakce s objekty, popř. pohyb pomocí teleportace je nutné implementovat samostatně. Z hlediska optimalizace </w:t>
      </w:r>
      <w:proofErr w:type="spellStart"/>
      <w:r>
        <w:rPr>
          <w:lang w:eastAsia="en-US"/>
        </w:rPr>
        <w:t>Needle</w:t>
      </w:r>
      <w:proofErr w:type="spellEnd"/>
      <w:r>
        <w:rPr>
          <w:lang w:eastAsia="en-US"/>
        </w:rPr>
        <w:t xml:space="preserve"> </w:t>
      </w:r>
      <w:proofErr w:type="spellStart"/>
      <w:r>
        <w:rPr>
          <w:lang w:eastAsia="en-US"/>
        </w:rPr>
        <w:t>engine</w:t>
      </w:r>
      <w:proofErr w:type="spellEnd"/>
      <w:r>
        <w:rPr>
          <w:lang w:eastAsia="en-US"/>
        </w:rPr>
        <w:t xml:space="preserve"> umožňuje automatickou konverzi textur do formátu</w:t>
      </w:r>
      <w:r w:rsidR="00983B7D">
        <w:rPr>
          <w:lang w:eastAsia="en-US"/>
        </w:rPr>
        <w:t xml:space="preserve"> KTX2</w:t>
      </w:r>
      <w:r>
        <w:rPr>
          <w:lang w:eastAsia="en-US"/>
        </w:rPr>
        <w:t xml:space="preserve">, čímž výrazně snižuje velikost scén. Každopádně </w:t>
      </w:r>
      <w:proofErr w:type="spellStart"/>
      <w:r w:rsidR="00983B7D">
        <w:rPr>
          <w:lang w:eastAsia="en-US"/>
        </w:rPr>
        <w:t>Needle</w:t>
      </w:r>
      <w:proofErr w:type="spellEnd"/>
      <w:r w:rsidR="00983B7D">
        <w:rPr>
          <w:lang w:eastAsia="en-US"/>
        </w:rPr>
        <w:t xml:space="preserve"> </w:t>
      </w:r>
      <w:proofErr w:type="spellStart"/>
      <w:r w:rsidR="00983B7D">
        <w:rPr>
          <w:lang w:eastAsia="en-US"/>
        </w:rPr>
        <w:t>engine</w:t>
      </w:r>
      <w:proofErr w:type="spellEnd"/>
      <w:r w:rsidR="00983B7D">
        <w:rPr>
          <w:lang w:eastAsia="en-US"/>
        </w:rPr>
        <w:t xml:space="preserve"> není optimalizován pro velké projekty v dokumentaci uvádí maximální velikost exportovaných projektu 50 MB a maximálně 500 000 vertexů, a to jen v případě že cílovou platformou je desktop. </w:t>
      </w:r>
    </w:p>
    <w:p w14:paraId="22438B77" w14:textId="77777777" w:rsidR="005B6BC8" w:rsidRDefault="005B6BC8" w:rsidP="005B6BC8">
      <w:pPr>
        <w:pStyle w:val="Heading3"/>
      </w:pPr>
      <w:r>
        <w:t xml:space="preserve">Herní </w:t>
      </w:r>
      <w:proofErr w:type="spellStart"/>
      <w:r>
        <w:t>enginy</w:t>
      </w:r>
      <w:proofErr w:type="spellEnd"/>
    </w:p>
    <w:p w14:paraId="688F8E0C" w14:textId="4F6FBE73" w:rsidR="00173EE3" w:rsidRPr="00173EE3" w:rsidRDefault="005B6BC8" w:rsidP="0028129D">
      <w:r w:rsidRPr="00CC22A1">
        <w:t>Tradičně se jedná o desktopové aplikace specializované pro vývoj počítačových her, popř. interaktivních prostředí.  Primárním zaměřením je vývoj her</w:t>
      </w:r>
      <w:r w:rsidR="00983B7D">
        <w:t xml:space="preserve">. Výstupem je tedy binární soubor vytvořený pro danou platformu / operační systém. </w:t>
      </w:r>
      <w:r w:rsidRPr="00CC22A1">
        <w:t xml:space="preserve">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w:t>
      </w:r>
      <w:r w:rsidRPr="00CC22A1">
        <w:lastRenderedPageBreak/>
        <w:t xml:space="preserve">tvorbu v herních </w:t>
      </w:r>
      <w:proofErr w:type="spellStart"/>
      <w:r w:rsidRPr="00CC22A1">
        <w:t>eng</w:t>
      </w:r>
      <w:r w:rsidR="00983B7D">
        <w:t>i</w:t>
      </w:r>
      <w:r w:rsidRPr="00CC22A1">
        <w:t>nech</w:t>
      </w:r>
      <w:proofErr w:type="spellEnd"/>
      <w:r w:rsidRPr="00CC22A1">
        <w:t xml:space="preserve"> s webem je export kompletních projektů do </w:t>
      </w:r>
      <w:proofErr w:type="spellStart"/>
      <w:r w:rsidRPr="00CC22A1">
        <w:t>WebAssembly</w:t>
      </w:r>
      <w:proofErr w:type="spellEnd"/>
      <w:r w:rsidRPr="00022377">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4DDE8F51" w:rsidR="00EF7E0B" w:rsidRDefault="00EF7E0B" w:rsidP="00983B7D">
      <w:pPr>
        <w:pStyle w:val="CaptionTabs"/>
      </w:pPr>
      <w:r>
        <w:t xml:space="preserve">Tab. </w:t>
      </w:r>
      <w:r>
        <w:fldChar w:fldCharType="begin"/>
      </w:r>
      <w:r>
        <w:instrText xml:space="preserve"> SEQ Tab. \* ARABIC </w:instrText>
      </w:r>
      <w:r>
        <w:fldChar w:fldCharType="separate"/>
      </w:r>
      <w:r w:rsidR="00364E60">
        <w:rPr>
          <w:noProof/>
        </w:rPr>
        <w:t>7</w:t>
      </w:r>
      <w:r>
        <w:rPr>
          <w:noProof/>
        </w:rPr>
        <w:fldChar w:fldCharType="end"/>
      </w:r>
      <w:r>
        <w:t xml:space="preserve"> </w:t>
      </w:r>
      <w:r w:rsidR="00D51ED1">
        <w:t>Přehled populárních h</w:t>
      </w:r>
      <w:r w:rsidR="00983B7D">
        <w:t>erní</w:t>
      </w:r>
      <w:r w:rsidR="00D51ED1">
        <w:t xml:space="preserve">ch </w:t>
      </w:r>
      <w:proofErr w:type="spellStart"/>
      <w:r w:rsidR="00983B7D">
        <w:t>engin</w:t>
      </w:r>
      <w:r w:rsidR="00D51ED1">
        <w:t>ů</w:t>
      </w:r>
      <w:proofErr w:type="spellEnd"/>
      <w:r w:rsidR="00983B7D">
        <w:t>.</w:t>
      </w:r>
      <w:r w:rsidR="00D51ED1">
        <w:t xml:space="preserve"> </w:t>
      </w:r>
      <w:r w:rsidR="00D51ED1">
        <w:fldChar w:fldCharType="begin"/>
      </w:r>
      <w:r w:rsidR="00D51ED1">
        <w:instrText xml:space="preserve"> ADDIN ZOTERO_ITEM CSL_CITATION {"citationID":"ZP7slzDG","properties":{"formattedCitation":"(UnrealEngine 2023; Unity 2023; Seguin 2023)","plainCitation":"(UnrealEngine 2023; Unity 2023; Seguin 2023)","noteIndex":0},"citationItems":[{"id":2131,"uris":["http://zotero.org/groups/4599106/items/J8GRDJ79"],"itemData":{"id":2131,"type":"webpage","abstract":"Complete resources for learning to use Unreal Engine 5","language":"en-US","title":"Unreal Engine 5.3 Documentation","URL":"https://docs.unrealengine.com/5.3/en-US/","author":[{"family":"UnrealEngine","given":""}],"accessed":{"date-parts":[["2024",1,1]]},"issued":{"date-parts":[["2023"]]},"citation-key":"unrealengineUnrealEngineDocumentation2023"}},{"id":2130,"uris":["http://zotero.org/groups/4599106/items/7R25UR9H"],"itemData":{"id":2130,"type":"webpage","abstract":"Docs and guides to work with the Unity ecosystem.","container-title":"Unity Documentation","language":"en","title":"Unity Documentation","URL":"https://docs.unity.com/","author":[{"family":"Unity","given":""}],"accessed":{"date-parts":[["2024",1,1]]},"issued":{"date-parts":[["2023"]]},"citation-key":"unityUnityDocumentation2023"}},{"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D51ED1">
        <w:fldChar w:fldCharType="separate"/>
      </w:r>
      <w:r w:rsidR="00D51ED1" w:rsidRPr="00D51ED1">
        <w:t>(</w:t>
      </w:r>
      <w:proofErr w:type="spellStart"/>
      <w:r w:rsidR="00D51ED1" w:rsidRPr="00D51ED1">
        <w:t>UnrealEngine</w:t>
      </w:r>
      <w:proofErr w:type="spellEnd"/>
      <w:r w:rsidR="00D51ED1" w:rsidRPr="00D51ED1">
        <w:t xml:space="preserve"> 2023; Unity 2023; </w:t>
      </w:r>
      <w:proofErr w:type="spellStart"/>
      <w:r w:rsidR="00D51ED1" w:rsidRPr="00D51ED1">
        <w:t>Seguin</w:t>
      </w:r>
      <w:proofErr w:type="spellEnd"/>
      <w:r w:rsidR="00D51ED1" w:rsidRPr="00D51ED1">
        <w:t xml:space="preserve"> 2023)</w:t>
      </w:r>
      <w:r w:rsidR="00D51ED1">
        <w:fldChar w:fldCharType="end"/>
      </w:r>
      <w:r w:rsidR="00983B7D">
        <w:t xml:space="preserve"> </w:t>
      </w: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093"/>
        <w:gridCol w:w="916"/>
        <w:gridCol w:w="822"/>
        <w:gridCol w:w="1413"/>
        <w:gridCol w:w="1449"/>
        <w:gridCol w:w="1170"/>
      </w:tblGrid>
      <w:tr w:rsidR="00EF7E0B" w:rsidRPr="00EF7E0B" w14:paraId="1D1FBB31" w14:textId="77777777" w:rsidTr="00983B7D">
        <w:trPr>
          <w:trHeight w:val="525"/>
        </w:trPr>
        <w:tc>
          <w:tcPr>
            <w:tcW w:w="1165" w:type="dxa"/>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2099" w:type="dxa"/>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917" w:type="dxa"/>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418" w:type="dxa"/>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0" w:type="dxa"/>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983B7D">
        <w:trPr>
          <w:trHeight w:val="645"/>
        </w:trPr>
        <w:tc>
          <w:tcPr>
            <w:tcW w:w="1165" w:type="dxa"/>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2099" w:type="dxa"/>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983B7D">
        <w:trPr>
          <w:trHeight w:val="735"/>
        </w:trPr>
        <w:tc>
          <w:tcPr>
            <w:tcW w:w="1165" w:type="dxa"/>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2099" w:type="dxa"/>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418" w:type="dxa"/>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983B7D">
        <w:trPr>
          <w:trHeight w:val="1020"/>
        </w:trPr>
        <w:tc>
          <w:tcPr>
            <w:tcW w:w="1165" w:type="dxa"/>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2099" w:type="dxa"/>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917" w:type="dxa"/>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0" w:type="dxa"/>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983B7D">
        <w:trPr>
          <w:trHeight w:val="915"/>
        </w:trPr>
        <w:tc>
          <w:tcPr>
            <w:tcW w:w="1165" w:type="dxa"/>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2099" w:type="dxa"/>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917" w:type="dxa"/>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0" w:type="dxa"/>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bl>
    <w:p w14:paraId="6F644DF8" w14:textId="77777777" w:rsidR="005B6BC8" w:rsidRDefault="005B6BC8" w:rsidP="005B6BC8"/>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0D7904E" w14:textId="385416EF" w:rsidR="00D51ED1"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spolu s webovým runtim</w:t>
      </w:r>
      <w:r w:rsidR="00D51ED1">
        <w:t>em</w:t>
      </w:r>
      <w:r w:rsidR="009F4413">
        <w:t xml:space="preserve"> založeným na </w:t>
      </w:r>
      <w:proofErr w:type="spellStart"/>
      <w:r w:rsidR="005B6F17" w:rsidRPr="00D51ED1">
        <w:rPr>
          <w:lang w:val="en-US"/>
        </w:rPr>
        <w:t>W</w:t>
      </w:r>
      <w:r w:rsidR="009F4413" w:rsidRPr="00D51ED1">
        <w:rPr>
          <w:lang w:val="en-US"/>
        </w:rPr>
        <w:t>eb</w:t>
      </w:r>
      <w:r w:rsidR="00D51ED1">
        <w:rPr>
          <w:lang w:val="en-US"/>
        </w:rPr>
        <w:t>A</w:t>
      </w:r>
      <w:r w:rsidR="009F4413" w:rsidRPr="00D51ED1">
        <w:rPr>
          <w:lang w:val="en-US"/>
        </w:rPr>
        <w:t>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ve Wonderland mnohem rychlejší, u jednodušších projektů takřka instantní.</w:t>
      </w:r>
      <w:r w:rsidR="00D51ED1">
        <w:t xml:space="preserve"> </w:t>
      </w:r>
      <w:r w:rsidR="00E250CC">
        <w:t xml:space="preserve">Wonderland </w:t>
      </w:r>
      <w:proofErr w:type="spellStart"/>
      <w:r w:rsidR="00E250CC">
        <w:t>engine</w:t>
      </w:r>
      <w:proofErr w:type="spellEnd"/>
      <w:r w:rsidR="00E250CC">
        <w:t xml:space="preserve"> je technologií, která je stále v úvodní vývojové fázi</w:t>
      </w:r>
      <w:r w:rsidR="001D23E6">
        <w:t xml:space="preserve">. </w:t>
      </w:r>
      <w:proofErr w:type="spellStart"/>
      <w:r w:rsidR="00D51ED1">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w:t>
      </w:r>
      <w:r w:rsidR="00D51ED1">
        <w:t>u které</w:t>
      </w:r>
      <w:r w:rsidR="00E250CC">
        <w:t xml:space="preserv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w:t>
      </w:r>
      <w:r w:rsidR="00D51ED1">
        <w:t xml:space="preserve">Pro </w:t>
      </w:r>
      <w:r w:rsidR="004450F2">
        <w:t>osobní,</w:t>
      </w:r>
      <w:r w:rsidR="00D51ED1">
        <w:t xml:space="preserve"> popř. akademické</w:t>
      </w:r>
      <w:r w:rsidR="001D23E6">
        <w:t xml:space="preserve"> využití je Wonderland volně dostupným řešením.</w:t>
      </w:r>
      <w:r w:rsidR="00A11957">
        <w:t xml:space="preserve"> Wonderland obdobně jako Unity</w:t>
      </w:r>
      <w:r w:rsidR="00D51ED1">
        <w:t xml:space="preserve"> a A-</w:t>
      </w:r>
      <w:proofErr w:type="spellStart"/>
      <w:r w:rsidR="00D51ED1">
        <w:t>Frame</w:t>
      </w:r>
      <w:proofErr w:type="spellEnd"/>
      <w:r w:rsidR="00D51ED1">
        <w:t xml:space="preserve"> </w:t>
      </w:r>
      <w:r w:rsidR="00A11957">
        <w:t>umožňuje tvorbu aplikací pomocí ECS architektury</w:t>
      </w:r>
      <w:r w:rsidR="00D51ED1">
        <w:t xml:space="preserve">. </w:t>
      </w:r>
      <w:r w:rsidR="00F95AAE">
        <w:t>Vlastní komponenty je možné psát v </w:t>
      </w:r>
      <w:proofErr w:type="spellStart"/>
      <w:r w:rsidR="00F95AAE">
        <w:t>javascriptu</w:t>
      </w:r>
      <w:proofErr w:type="spellEnd"/>
      <w:r w:rsidR="00F95AAE">
        <w:t>. Skrze komponenty je následně možné dosáhnout složitějších forem interakce.</w:t>
      </w:r>
    </w:p>
    <w:p w14:paraId="4B1CE912" w14:textId="7CA2350D" w:rsidR="004450F2" w:rsidRPr="00A11957" w:rsidRDefault="004450F2" w:rsidP="004450F2">
      <w:pPr>
        <w:pStyle w:val="Normlnprvnodsazen"/>
      </w:pPr>
      <w:r>
        <w:t xml:space="preserve">Na rozdíl od zmíněných obecných herních </w:t>
      </w:r>
      <w:proofErr w:type="spellStart"/>
      <w:r>
        <w:t>enginů</w:t>
      </w:r>
      <w:proofErr w:type="spellEnd"/>
      <w:r>
        <w:t xml:space="preserve"> je Wonderland specializuje na vývoj VP ve webovém prostředí. </w:t>
      </w:r>
      <w:r>
        <w:t xml:space="preserve">Wonderland </w:t>
      </w:r>
      <w:proofErr w:type="spellStart"/>
      <w:r>
        <w:t>engine</w:t>
      </w:r>
      <w:proofErr w:type="spellEnd"/>
      <w:r>
        <w:t xml:space="preserve"> poskytuje plnou integraci</w:t>
      </w:r>
      <w:r>
        <w:t xml:space="preserve"> </w:t>
      </w:r>
      <w:r>
        <w:t>s </w:t>
      </w:r>
      <w:proofErr w:type="spellStart"/>
      <w:r>
        <w:t>WebXR</w:t>
      </w:r>
      <w:proofErr w:type="spellEnd"/>
      <w:r>
        <w:t xml:space="preserve"> API. Wonderland vhodně abstrahuje specifika životního cyklu </w:t>
      </w:r>
      <w:proofErr w:type="spellStart"/>
      <w:r>
        <w:t>WebXR</w:t>
      </w:r>
      <w:proofErr w:type="spellEnd"/>
      <w:r>
        <w:t xml:space="preserve"> aplikace, jako jsou dotaz na mód lokálního prostoru, požadavek na uživatelský vstup pro inicializaci VP a propojení s vykreslovacím cyklem, za jednoduchá nastavení v rámci editoru. Za účelem vývoje VP tedy v případě Wonderland </w:t>
      </w:r>
      <w:proofErr w:type="spellStart"/>
      <w:r>
        <w:t>enginu</w:t>
      </w:r>
      <w:proofErr w:type="spellEnd"/>
      <w:r>
        <w:t xml:space="preserve"> není nutné znát </w:t>
      </w:r>
      <w:proofErr w:type="spellStart"/>
      <w:r>
        <w:t>WebXR</w:t>
      </w:r>
      <w:proofErr w:type="spellEnd"/>
      <w:r>
        <w:t xml:space="preserve"> API.</w:t>
      </w:r>
      <w:r>
        <w:t xml:space="preserve"> Tvorba jednoduchého VP spočívá pouze v návrhu scény (rozmístění objektů v 3D prostoru) a spuštění scény přímo z aplikace. </w:t>
      </w:r>
      <w:r>
        <w:lastRenderedPageBreak/>
        <w:t xml:space="preserve">Wonderland </w:t>
      </w:r>
      <w:proofErr w:type="spellStart"/>
      <w:r>
        <w:t>engine</w:t>
      </w:r>
      <w:proofErr w:type="spellEnd"/>
      <w:r>
        <w:t xml:space="preserve"> zkompiluje celý projekt do binárního </w:t>
      </w:r>
      <w:proofErr w:type="spellStart"/>
      <w:r>
        <w:t>WebAssembly</w:t>
      </w:r>
      <w:proofErr w:type="spellEnd"/>
      <w:r>
        <w:t xml:space="preserve"> souboru, který pak spustí na lokálním vývojovém serveru. </w:t>
      </w:r>
      <w:r>
        <w:fldChar w:fldCharType="begin"/>
      </w:r>
      <w:r>
        <w:instrText xml:space="preserve"> ADDIN ZOTERO_ITEM CSL_CITATION {"citationID":"olDtwxh4","properties":{"formattedCitation":"(Wonderland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fldChar w:fldCharType="separate"/>
      </w:r>
      <w:r w:rsidRPr="004450F2">
        <w:t xml:space="preserve">(Wonderland </w:t>
      </w:r>
      <w:proofErr w:type="spellStart"/>
      <w:r w:rsidRPr="004450F2">
        <w:t>engine</w:t>
      </w:r>
      <w:proofErr w:type="spellEnd"/>
      <w:r w:rsidRPr="004450F2">
        <w:t xml:space="preserve"> 2023)</w:t>
      </w:r>
      <w:r>
        <w:fldChar w:fldCharType="end"/>
      </w:r>
      <w:r>
        <w:t xml:space="preserve"> </w:t>
      </w:r>
    </w:p>
    <w:p w14:paraId="11D861F5" w14:textId="10476F86"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D51ED1">
        <w:rPr>
          <w:lang w:val="en-US"/>
        </w:rPr>
        <w:t xml:space="preserve"> </w:t>
      </w:r>
      <w:r w:rsidR="005B6F17">
        <w:t xml:space="preserve">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4450F2">
        <w:fldChar w:fldCharType="begin"/>
      </w:r>
      <w:r w:rsidR="004450F2">
        <w:instrText xml:space="preserve"> ADDIN ZOTERO_ITEM CSL_CITATION {"citationID":"gKRkJNYs","properties":{"formattedCitation":"(Hale 2023)","plainCitation":"(Hale 2023)","noteIndex":0},"citationItems":[{"id":2137,"uris":["http://zotero.org/groups/4599106/items/VBHIE7YH"],"itemData":{"id":2137,"type":"document","abstract":"With various companies announcing their support for WebXR, there is an acute need to understand its advantages and disadvantages. How does performance and visual fidelity compare? How do you monetize? Can you even build big projects on the web? In their talk, Jonathan Hale, CEO &amp; founder of Wonderland, and Lydia Berry, COO of “The Fitness Resort” will answer your pressing questions about VR, AR and MR on the web.\n\nSpeakers:\nJonathan Hale\nLydia Berry","source":"YouTube","title":"Will WebXR Replace Native XR? with Jonathan Hale &amp; Lydia Berry","title-short":"Will WebXR Replace Native XR?","URL":"https://www.youtube.com/watch?v=PdSOdYDpZdk","author":[{"family":"Hale","given":"Jonathan"}],"accessed":{"date-parts":[["2024",1,1]]},"issued":{"date-parts":[["2023"]]},"citation-key":"haleWillWebXRReplace2023"}}],"schema":"https://github.com/citation-style-language/schema/raw/master/csl-citation.json"} </w:instrText>
      </w:r>
      <w:r w:rsidR="004450F2">
        <w:fldChar w:fldCharType="separate"/>
      </w:r>
      <w:r w:rsidR="004450F2" w:rsidRPr="004450F2">
        <w:t>(Hale 2023)</w:t>
      </w:r>
      <w:r w:rsidR="004450F2">
        <w:fldChar w:fldCharType="end"/>
      </w:r>
    </w:p>
    <w:p w14:paraId="3DC8DFE0" w14:textId="77777777" w:rsidR="004450F2" w:rsidRPr="004450F2" w:rsidRDefault="00770B9C" w:rsidP="00244F74">
      <w:pPr>
        <w:pStyle w:val="Heading3"/>
      </w:pPr>
      <w:r>
        <w:t xml:space="preserve">Služby </w:t>
      </w:r>
    </w:p>
    <w:p w14:paraId="1C4D02DE" w14:textId="4FD52811" w:rsidR="00770B9C" w:rsidRDefault="00770B9C" w:rsidP="00F95AAE">
      <w:proofErr w:type="spellStart"/>
      <w:r w:rsidRPr="004450F2">
        <w:rPr>
          <w:lang w:val="en-US"/>
        </w:rPr>
        <w:t>Softwarov</w:t>
      </w:r>
      <w:proofErr w:type="spellEnd"/>
      <w:r>
        <w:t xml:space="preserve">é řešení tvorbu virtuálního prostředí skrze službu. Jedná se o řešení, kdy </w:t>
      </w:r>
      <w:r w:rsidR="00F95AAE">
        <w:t xml:space="preserve">za účelem vytvoření VP není vyžadován vlastní vývoj. </w:t>
      </w:r>
      <w:r>
        <w:t>Uživatel pouze interaktivně konfiguruje, popř. pouze se účastní virtuálního prostředí.</w:t>
      </w:r>
      <w:r w:rsidR="00F95AAE">
        <w:t xml:space="preserve"> Populárním řešením v této kategorii je služba </w:t>
      </w:r>
      <w:proofErr w:type="spellStart"/>
      <w:r w:rsidR="00F95AAE">
        <w:t>Mozzila</w:t>
      </w:r>
      <w:proofErr w:type="spellEnd"/>
      <w:r w:rsidR="00F95AAE">
        <w:t xml:space="preserve"> </w:t>
      </w:r>
      <w:proofErr w:type="spellStart"/>
      <w:r w:rsidR="00F95AAE">
        <w:t>Hubs</w:t>
      </w:r>
      <w:proofErr w:type="spellEnd"/>
      <w:r w:rsidR="00F95AAE">
        <w:t xml:space="preserve">. </w:t>
      </w:r>
    </w:p>
    <w:p w14:paraId="28552061" w14:textId="6C509DAC"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p>
    <w:p w14:paraId="64E3534C" w14:textId="4120B2A9" w:rsidR="00F95AAE" w:rsidRDefault="00F95AAE" w:rsidP="00173EE3">
      <w:pPr>
        <w:pStyle w:val="Normlnprvnodsazen"/>
        <w:ind w:firstLine="0"/>
      </w:pPr>
      <w:r>
        <w:t xml:space="preserve">Jedná se o softwarové řešení vytvořené společností </w:t>
      </w:r>
      <w:proofErr w:type="spellStart"/>
      <w:r>
        <w:t>Mozzila</w:t>
      </w:r>
      <w:proofErr w:type="spellEnd"/>
      <w:r>
        <w:t xml:space="preserve">. </w:t>
      </w:r>
      <w:r w:rsidR="00DE4E4E" w:rsidRPr="001F6849">
        <w:t xml:space="preserve">Umožňuje tvorbu kolaborativních virtuálních prostředí v rámci webového prohlížeče. </w:t>
      </w:r>
      <w:proofErr w:type="spellStart"/>
      <w:r w:rsidR="00DE4E4E" w:rsidRPr="001F6849">
        <w:t>Mozzila</w:t>
      </w:r>
      <w:proofErr w:type="spellEnd"/>
      <w:r w:rsidR="00DE4E4E" w:rsidRPr="001F6849">
        <w:t xml:space="preserve"> </w:t>
      </w:r>
      <w:proofErr w:type="spellStart"/>
      <w:r w:rsidR="00DE4E4E" w:rsidRPr="001F6849">
        <w:t>Hubs</w:t>
      </w:r>
      <w:proofErr w:type="spellEnd"/>
      <w:r w:rsidR="00DE4E4E" w:rsidRPr="001F6849">
        <w:t xml:space="preserve"> je vystavěna na základech </w:t>
      </w:r>
      <w:proofErr w:type="spellStart"/>
      <w:r w:rsidR="00DE4E4E" w:rsidRPr="001F6849">
        <w:t>WebRTC</w:t>
      </w:r>
      <w:proofErr w:type="spellEnd"/>
      <w:r w:rsidR="00DE4E4E" w:rsidRPr="001F6849">
        <w:t xml:space="preserve"> pro komunikaci a A-</w:t>
      </w:r>
      <w:proofErr w:type="spellStart"/>
      <w:r w:rsidR="00DE4E4E" w:rsidRPr="001F6849">
        <w:t>Frame</w:t>
      </w:r>
      <w:proofErr w:type="spellEnd"/>
      <w:r w:rsidR="00DE4E4E" w:rsidRPr="001F6849">
        <w:t xml:space="preserve">, Three.js a </w:t>
      </w:r>
      <w:proofErr w:type="spellStart"/>
      <w:r w:rsidR="00DE4E4E" w:rsidRPr="001F6849">
        <w:t>WebGL</w:t>
      </w:r>
      <w:proofErr w:type="spellEnd"/>
      <w:r w:rsidR="00DE4E4E" w:rsidRPr="001F6849">
        <w:t xml:space="preserve"> pro tvorbu, vykreslení a interakci </w:t>
      </w:r>
      <w:proofErr w:type="gramStart"/>
      <w:r w:rsidR="00DE4E4E" w:rsidRPr="001F6849">
        <w:t>3D</w:t>
      </w:r>
      <w:proofErr w:type="gramEnd"/>
      <w:r w:rsidR="00DE4E4E" w:rsidRPr="001F6849">
        <w:t xml:space="preserve"> scén. Součástí </w:t>
      </w:r>
      <w:proofErr w:type="spellStart"/>
      <w:r w:rsidR="00DE4E4E" w:rsidRPr="001F6849">
        <w:t>Mozzila</w:t>
      </w:r>
      <w:proofErr w:type="spellEnd"/>
      <w:r w:rsidR="00DE4E4E" w:rsidRPr="001F6849">
        <w:t xml:space="preserve"> </w:t>
      </w:r>
      <w:proofErr w:type="spellStart"/>
      <w:r w:rsidR="00DE4E4E" w:rsidRPr="001F6849">
        <w:t>Hubs</w:t>
      </w:r>
      <w:proofErr w:type="spellEnd"/>
      <w:r w:rsidR="00DE4E4E" w:rsidRPr="001F6849">
        <w:t xml:space="preserve"> je i </w:t>
      </w:r>
      <w:proofErr w:type="spellStart"/>
      <w:r w:rsidR="00DE4E4E" w:rsidRPr="001F6849">
        <w:rPr>
          <w:i/>
          <w:iCs/>
        </w:rPr>
        <w:t>Spoke</w:t>
      </w:r>
      <w:proofErr w:type="spellEnd"/>
      <w:r w:rsidR="00DE4E4E" w:rsidRPr="001F6849">
        <w:rPr>
          <w:i/>
          <w:iCs/>
        </w:rPr>
        <w:t xml:space="preserve"> Editor</w:t>
      </w:r>
      <w:r w:rsidR="00DE4E4E" w:rsidRPr="001F6849">
        <w:t>, což je GUI webová aplikace, umožňující interaktivní tvorbu virtuálních prostředí přímo v prohlížeči.</w:t>
      </w:r>
      <w:r>
        <w:t xml:space="preserve"> </w:t>
      </w:r>
      <w:proofErr w:type="spellStart"/>
      <w:r w:rsidR="00DE4E4E">
        <w:t>Mozzila</w:t>
      </w:r>
      <w:proofErr w:type="spellEnd"/>
      <w:r w:rsidR="00DE4E4E">
        <w:t xml:space="preserve"> </w:t>
      </w:r>
      <w:proofErr w:type="spellStart"/>
      <w:r w:rsidR="00DE4E4E">
        <w:t>Hubs</w:t>
      </w:r>
      <w:proofErr w:type="spellEnd"/>
      <w:r w:rsidR="00DE4E4E">
        <w:t xml:space="preserve"> je primárně navržena za cílem vytvořit virtuální kolaborativní prostředí, tedy vhodné pro </w:t>
      </w:r>
      <w:r>
        <w:t>interakci</w:t>
      </w:r>
      <w:r w:rsidR="00DE4E4E">
        <w:t xml:space="preserve"> více </w:t>
      </w:r>
      <w:r>
        <w:t>lidí, tj.</w:t>
      </w:r>
      <w:r w:rsidR="00DE4E4E">
        <w:t xml:space="preserve"> ekvivalent virtuálních hovorů skrze aplikace jako Zoom, MS Teams aj. </w:t>
      </w:r>
      <w:proofErr w:type="spellStart"/>
      <w:r w:rsidR="00DE4E4E">
        <w:t>Hubs</w:t>
      </w:r>
      <w:proofErr w:type="spellEnd"/>
      <w:r w:rsidR="00DE4E4E">
        <w:t xml:space="preserve"> umožňuje přístup a pohyb ve VP v různých mírách imerze, tedy skrze tradiční obrazovku, myš, klávesnici, ale i skrze řadu HMD.</w:t>
      </w:r>
      <w:r>
        <w:t xml:space="preserve"> </w:t>
      </w:r>
      <w:proofErr w:type="spellStart"/>
      <w:r w:rsidR="00EC0EAA">
        <w:t>Hubs</w:t>
      </w:r>
      <w:proofErr w:type="spellEnd"/>
      <w:r w:rsidR="00EC0EAA">
        <w:t xml:space="preserve"> neumožňují fyzikální simulace (detekce kolizí mezi objekty), vývoj pokročilých interakcí s prostředím a objekty mimo základní pohyb a manipulaci a komplexní animace. </w:t>
      </w:r>
      <w:r w:rsidR="00EC0EAA">
        <w:t xml:space="preserve">Zároveň </w:t>
      </w:r>
      <w:proofErr w:type="spellStart"/>
      <w:r w:rsidR="00EC0EAA">
        <w:t>Hubs</w:t>
      </w:r>
      <w:proofErr w:type="spellEnd"/>
      <w:r w:rsidR="00EC0EAA">
        <w:t xml:space="preserve"> nepodporují komprimované formáty a neposkytují způsoby optimalizace geometrie ani textur. V případě komplexních projektů se jedná o nevhodné řešení. </w:t>
      </w:r>
      <w:proofErr w:type="spellStart"/>
      <w:r w:rsidR="00EC0EAA">
        <w:t>Hubs</w:t>
      </w:r>
      <w:proofErr w:type="spellEnd"/>
      <w:r w:rsidR="00EC0EAA">
        <w:t xml:space="preserve"> jsou</w:t>
      </w:r>
      <w:r>
        <w:t xml:space="preserve"> </w:t>
      </w:r>
      <w:r w:rsidR="00DE4E4E">
        <w:t xml:space="preserve">vhodné </w:t>
      </w:r>
      <w:r w:rsidR="00EC0EAA">
        <w:t xml:space="preserve">řešení </w:t>
      </w:r>
      <w:r w:rsidR="00EC0EAA">
        <w:t xml:space="preserve"> </w:t>
      </w:r>
      <w:r w:rsidR="00DE4E4E">
        <w:t xml:space="preserve">primárně pro prostředí vyžadující přítomnost více účastníků, jimiž mohou být virtuální učebny, muzea, galerie </w:t>
      </w:r>
      <w:r>
        <w:fldChar w:fldCharType="begin"/>
      </w:r>
      <w:r>
        <w:instrText xml:space="preserve"> ADDIN ZOTERO_ITEM CSL_CITATION {"citationID":"Ity54Tie","properties":{"formattedCitation":"(Paradowski Creative 2022a)","plainCitation":"(Paradowski Creative 2022a)","noteIndex":0},"citationItems":[{"id":2138,"uris":["http://zotero.org/groups/4599106/items/YG7TBP7U"],"itemData":{"id":2138,"type":"webpage","abstract":"\"Apart: Posters From a Social Distance\" is a creativity-forward pandemic relief initiative using art to benefit the COVID-19 Solidarity Response Fund.","container-title":"Apart","language":"en-US","title":"Apart: Posters from a Social Distance","title-short":"Apart","URL":"https://apartposters.com/","author":[{"family":"Paradowski Creative","given":""}],"accessed":{"date-parts":[["2024",1,1]]},"issued":{"date-parts":[["2022"]]},"citation-key":"paradowskicreativeApartPostersSocial2022"}}],"schema":"https://github.com/citation-style-language/schema/raw/master/csl-citation.json"} </w:instrText>
      </w:r>
      <w:r>
        <w:fldChar w:fldCharType="separate"/>
      </w:r>
      <w:r w:rsidRPr="00F95AAE">
        <w:t>(</w:t>
      </w:r>
      <w:proofErr w:type="spellStart"/>
      <w:r w:rsidRPr="00F95AAE">
        <w:t>Paradowski</w:t>
      </w:r>
      <w:proofErr w:type="spellEnd"/>
      <w:r w:rsidRPr="00F95AAE">
        <w:t xml:space="preserve"> </w:t>
      </w:r>
      <w:proofErr w:type="spellStart"/>
      <w:r w:rsidRPr="00F95AAE">
        <w:t>Creative</w:t>
      </w:r>
      <w:proofErr w:type="spellEnd"/>
      <w:r w:rsidRPr="00F95AAE">
        <w:t xml:space="preserve"> 2022a)</w:t>
      </w:r>
      <w:r>
        <w:fldChar w:fldCharType="end"/>
      </w:r>
      <w:r w:rsidR="00EC0EAA">
        <w:t>, které nevyžadují velká množství dat.</w:t>
      </w:r>
    </w:p>
    <w:p w14:paraId="588FC828" w14:textId="4ECD01C4" w:rsidR="00173EE3" w:rsidRDefault="00173EE3" w:rsidP="00173EE3">
      <w:pPr>
        <w:pStyle w:val="Heading3"/>
      </w:pPr>
      <w:r>
        <w:t>Optimalizační nástroje</w:t>
      </w:r>
    </w:p>
    <w:p w14:paraId="03E4D914" w14:textId="12F2DB8C" w:rsidR="004E2FCC" w:rsidRPr="00EC0EAA" w:rsidRDefault="004E2FCC" w:rsidP="004E2FCC">
      <w:r w:rsidRPr="004E2FCC">
        <w:t xml:space="preserve">Primárním cílem optimalizace je dosažení efektivnějšího přenosu dat přes síť a rychlejší načítání stránek. </w:t>
      </w:r>
      <w:r>
        <w:t xml:space="preserve">Na proces optimalizace </w:t>
      </w:r>
      <w:r w:rsidR="00EC0EAA">
        <w:t>je možné</w:t>
      </w:r>
      <w:r>
        <w:t xml:space="preserve"> nahlížet ze dvou pohledů: </w:t>
      </w:r>
      <w:r w:rsidRPr="00EC0EAA">
        <w:rPr>
          <w:b/>
          <w:bCs/>
        </w:rPr>
        <w:t>Modifikace samotných 3D modelu</w:t>
      </w:r>
      <w:r>
        <w:t xml:space="preserve"> a </w:t>
      </w:r>
      <w:r w:rsidRPr="00EC0EAA">
        <w:rPr>
          <w:b/>
          <w:bCs/>
        </w:rPr>
        <w:t>Komprese</w:t>
      </w:r>
      <w:r w:rsidR="00EC0EAA">
        <w:rPr>
          <w:b/>
          <w:bCs/>
        </w:rPr>
        <w:t>.</w:t>
      </w:r>
    </w:p>
    <w:p w14:paraId="756662EF" w14:textId="11418BA1" w:rsidR="006170CC" w:rsidRDefault="006170CC" w:rsidP="00FE5E44">
      <w:pPr>
        <w:pStyle w:val="Normlnprvnodsazen"/>
      </w:pPr>
      <w:r>
        <w:t xml:space="preserve">Modifikaci 3D modelů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Příklady procesů zahrnují kompresi textur pomocí formátů jako</w:t>
      </w:r>
      <w:r w:rsidR="00E356B6">
        <w:t xml:space="preserve"> WEBP</w:t>
      </w:r>
      <w:r w:rsidRPr="006170CC">
        <w:t xml:space="preserve">, </w:t>
      </w:r>
      <w:r w:rsidR="00E356B6">
        <w:t>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w:t>
      </w:r>
      <w:r w:rsidRPr="006170CC">
        <w:lastRenderedPageBreak/>
        <w:t xml:space="preserve">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12387F3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rsidR="00F95AAE">
        <w:instrText xml:space="preserve"> ADDIN ZOTERO_ITEM CSL_CITATION {"citationID":"kfYi4G7A","properties":{"formattedCitation":"(Paradowski Creative 2022b)","plainCitation":"(Paradowski Creative 2022b)","noteIndex":0},"citationItems":[{"id":2102,"uris":["http://zotero.org/groups/4599106/items/VGX6G3FJ"],"itemData":{"id":2102,"type":"software","title":"paradowskicreative/ZenCompress: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00F95AAE" w:rsidRPr="00F95AAE">
        <w:t>(</w:t>
      </w:r>
      <w:proofErr w:type="spellStart"/>
      <w:r w:rsidR="00F95AAE" w:rsidRPr="00F95AAE">
        <w:t>Paradowski</w:t>
      </w:r>
      <w:proofErr w:type="spellEnd"/>
      <w:r w:rsidR="00F95AAE" w:rsidRPr="00F95AAE">
        <w:t xml:space="preserve"> </w:t>
      </w:r>
      <w:proofErr w:type="spellStart"/>
      <w:r w:rsidR="00F95AAE" w:rsidRPr="00F95AAE">
        <w:t>Creative</w:t>
      </w:r>
      <w:proofErr w:type="spellEnd"/>
      <w:r w:rsidR="00F95AAE" w:rsidRPr="00F95AAE">
        <w:t xml:space="preserve"> 2022b)</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70828AD8" w14:textId="5B156505" w:rsidR="00364E60" w:rsidRPr="00364E60" w:rsidRDefault="00067472" w:rsidP="00364E60">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41"/>
                    <a:stretch>
                      <a:fillRect/>
                    </a:stretch>
                  </pic:blipFill>
                  <pic:spPr>
                    <a:xfrm>
                      <a:off x="0" y="0"/>
                      <a:ext cx="5579745" cy="2446655"/>
                    </a:xfrm>
                    <a:prstGeom prst="rect">
                      <a:avLst/>
                    </a:prstGeom>
                  </pic:spPr>
                </pic:pic>
              </a:graphicData>
            </a:graphic>
          </wp:inline>
        </w:drawing>
      </w:r>
    </w:p>
    <w:p w14:paraId="4BEC9AC0" w14:textId="797055D9" w:rsidR="00067472" w:rsidRPr="00067472" w:rsidRDefault="00067472" w:rsidP="000023D6">
      <w:pPr>
        <w:pStyle w:val="Caption"/>
      </w:pPr>
      <w:r>
        <w:t xml:space="preserve">Obr. </w:t>
      </w:r>
      <w:r>
        <w:fldChar w:fldCharType="begin"/>
      </w:r>
      <w:r>
        <w:instrText xml:space="preserve"> SEQ Obr. \* ARABIC </w:instrText>
      </w:r>
      <w:r>
        <w:fldChar w:fldCharType="separate"/>
      </w:r>
      <w:r w:rsidR="00E559B3">
        <w:rPr>
          <w:noProof/>
        </w:rPr>
        <w:t>29</w:t>
      </w:r>
      <w:r>
        <w:rPr>
          <w:noProof/>
        </w:rP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1A5B66BA" w14:textId="3F168DE5" w:rsidR="00A77604" w:rsidRDefault="00A77604" w:rsidP="00A77604">
      <w:pPr>
        <w:pStyle w:val="Normlnprvnodsazen"/>
        <w:numPr>
          <w:ilvl w:val="0"/>
          <w:numId w:val="82"/>
        </w:numPr>
        <w:rPr>
          <w:lang w:eastAsia="en-US"/>
        </w:rPr>
      </w:pPr>
      <w:r>
        <w:rPr>
          <w:lang w:eastAsia="en-US"/>
        </w:rPr>
        <w:t>Analýza existujících aplikací vyvinutých pomocí analyzovaných řešení.</w:t>
      </w:r>
    </w:p>
    <w:p w14:paraId="3EC06E2B" w14:textId="2BCCB99C"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r w:rsidR="00364E60">
        <w:rPr>
          <w:lang w:eastAsia="en-US"/>
        </w:rPr>
        <w:t xml:space="preserve"> (viz. </w:t>
      </w:r>
      <w:r w:rsidR="00364E60">
        <w:rPr>
          <w:lang w:eastAsia="en-US"/>
        </w:rPr>
        <w:fldChar w:fldCharType="begin"/>
      </w:r>
      <w:r w:rsidR="00364E60">
        <w:rPr>
          <w:lang w:eastAsia="en-US"/>
        </w:rPr>
        <w:instrText xml:space="preserve"> REF _Ref155038146 \h </w:instrText>
      </w:r>
      <w:r w:rsidR="00364E60">
        <w:rPr>
          <w:lang w:eastAsia="en-US"/>
        </w:rPr>
      </w:r>
      <w:r w:rsidR="00364E60">
        <w:rPr>
          <w:lang w:eastAsia="en-US"/>
        </w:rPr>
        <w:fldChar w:fldCharType="separate"/>
      </w:r>
      <w:r w:rsidR="00364E60">
        <w:t xml:space="preserve">Tab. </w:t>
      </w:r>
      <w:r w:rsidR="00364E60">
        <w:rPr>
          <w:noProof/>
        </w:rPr>
        <w:t>8</w:t>
      </w:r>
      <w:r w:rsidR="00364E60">
        <w:t xml:space="preserve"> Přehled testovacích aplikací.</w:t>
      </w:r>
      <w:r w:rsidR="00364E60">
        <w:rPr>
          <w:lang w:eastAsia="en-US"/>
        </w:rPr>
        <w:fldChar w:fldCharType="end"/>
      </w:r>
      <w:r w:rsidR="00364E60">
        <w:rPr>
          <w:lang w:eastAsia="en-US"/>
        </w:rPr>
        <w:t>)</w:t>
      </w:r>
    </w:p>
    <w:p w14:paraId="77381D14" w14:textId="78863574" w:rsidR="005907E1" w:rsidRDefault="005907E1" w:rsidP="005907E1">
      <w:pPr>
        <w:pStyle w:val="Normlnprvnodsazen"/>
        <w:numPr>
          <w:ilvl w:val="0"/>
          <w:numId w:val="67"/>
        </w:numPr>
        <w:rPr>
          <w:lang w:eastAsia="en-US"/>
        </w:rPr>
      </w:pPr>
      <w:r>
        <w:rPr>
          <w:lang w:eastAsia="en-US"/>
        </w:rPr>
        <w:lastRenderedPageBreak/>
        <w:t>Konzultace koncepce a zaměření technologie s členy komunity uživatelů / vývojářů.</w:t>
      </w:r>
    </w:p>
    <w:p w14:paraId="2290AE02" w14:textId="77777777" w:rsidR="00364E60"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26F1AD39" w14:textId="41915D71" w:rsidR="00364E60" w:rsidRDefault="00364E60" w:rsidP="00364E60">
      <w:pPr>
        <w:pStyle w:val="CaptionTabs"/>
      </w:pPr>
      <w:bookmarkStart w:id="104" w:name="_Ref155038146"/>
      <w:r>
        <w:t xml:space="preserve">Tab. </w:t>
      </w:r>
      <w:r>
        <w:fldChar w:fldCharType="begin"/>
      </w:r>
      <w:r>
        <w:instrText xml:space="preserve"> SEQ Tab. \* ARABIC </w:instrText>
      </w:r>
      <w:r>
        <w:fldChar w:fldCharType="separate"/>
      </w:r>
      <w:r>
        <w:rPr>
          <w:noProof/>
        </w:rPr>
        <w:t>8</w:t>
      </w:r>
      <w:r>
        <w:fldChar w:fldCharType="end"/>
      </w:r>
      <w:r>
        <w:t xml:space="preserve"> Přehled testovacích aplikací.</w:t>
      </w:r>
      <w:bookmarkEnd w:id="104"/>
      <w:r>
        <w:t xml:space="preserve"> </w:t>
      </w:r>
    </w:p>
    <w:tbl>
      <w:tblPr>
        <w:tblW w:w="8815" w:type="dxa"/>
        <w:tblLook w:val="04A0" w:firstRow="1" w:lastRow="0" w:firstColumn="1" w:lastColumn="0" w:noHBand="0" w:noVBand="1"/>
      </w:tblPr>
      <w:tblGrid>
        <w:gridCol w:w="1660"/>
        <w:gridCol w:w="1305"/>
        <w:gridCol w:w="739"/>
        <w:gridCol w:w="1015"/>
        <w:gridCol w:w="4096"/>
      </w:tblGrid>
      <w:tr w:rsidR="00364E60" w:rsidRPr="00364E60" w14:paraId="1BFAA95B" w14:textId="77777777" w:rsidTr="00364E60">
        <w:trPr>
          <w:trHeight w:val="24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135F9"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Technologie</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48E07CA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Míra imerze</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671BF647"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Pohyb</w:t>
            </w:r>
          </w:p>
        </w:tc>
        <w:tc>
          <w:tcPr>
            <w:tcW w:w="1015" w:type="dxa"/>
            <w:tcBorders>
              <w:top w:val="single" w:sz="4" w:space="0" w:color="auto"/>
              <w:left w:val="nil"/>
              <w:bottom w:val="single" w:sz="4" w:space="0" w:color="auto"/>
              <w:right w:val="single" w:sz="4" w:space="0" w:color="auto"/>
            </w:tcBorders>
            <w:shd w:val="clear" w:color="auto" w:fill="auto"/>
            <w:noWrap/>
            <w:vAlign w:val="center"/>
            <w:hideMark/>
          </w:tcPr>
          <w:p w14:paraId="36C3DE2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Interakce</w:t>
            </w:r>
          </w:p>
        </w:tc>
        <w:tc>
          <w:tcPr>
            <w:tcW w:w="4096" w:type="dxa"/>
            <w:tcBorders>
              <w:top w:val="single" w:sz="4" w:space="0" w:color="auto"/>
              <w:left w:val="nil"/>
              <w:bottom w:val="single" w:sz="4" w:space="0" w:color="auto"/>
              <w:right w:val="single" w:sz="4" w:space="0" w:color="auto"/>
            </w:tcBorders>
            <w:shd w:val="clear" w:color="auto" w:fill="auto"/>
            <w:noWrap/>
            <w:vAlign w:val="center"/>
            <w:hideMark/>
          </w:tcPr>
          <w:p w14:paraId="132F6321"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URL</w:t>
            </w:r>
          </w:p>
        </w:tc>
      </w:tr>
      <w:tr w:rsidR="00364E60" w:rsidRPr="00364E60" w14:paraId="47C6B466"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A3FBCA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three.js</w:t>
            </w:r>
          </w:p>
        </w:tc>
        <w:tc>
          <w:tcPr>
            <w:tcW w:w="1305" w:type="dxa"/>
            <w:tcBorders>
              <w:top w:val="nil"/>
              <w:left w:val="nil"/>
              <w:bottom w:val="single" w:sz="4" w:space="0" w:color="auto"/>
              <w:right w:val="single" w:sz="4" w:space="0" w:color="auto"/>
            </w:tcBorders>
            <w:shd w:val="clear" w:color="auto" w:fill="auto"/>
            <w:noWrap/>
            <w:vAlign w:val="center"/>
            <w:hideMark/>
          </w:tcPr>
          <w:p w14:paraId="7A35668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DAA24DF"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3355804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2670EA" w14:textId="77777777" w:rsidR="00364E60" w:rsidRPr="00364E60" w:rsidRDefault="00364E60" w:rsidP="00364E60">
            <w:pPr>
              <w:spacing w:after="0" w:line="240" w:lineRule="auto"/>
              <w:jc w:val="center"/>
              <w:rPr>
                <w:rFonts w:eastAsia="Times New Roman" w:cs="Calibri"/>
                <w:color w:val="0563C1"/>
                <w:sz w:val="18"/>
                <w:szCs w:val="18"/>
                <w:u w:val="single"/>
              </w:rPr>
            </w:pPr>
            <w:hyperlink r:id="rId42" w:history="1">
              <w:r w:rsidRPr="00364E60">
                <w:rPr>
                  <w:rFonts w:eastAsia="Times New Roman" w:cs="Calibri"/>
                  <w:color w:val="0563C1"/>
                  <w:sz w:val="18"/>
                  <w:szCs w:val="18"/>
                  <w:u w:val="single"/>
                </w:rPr>
                <w:t>https://jendahorak.github.io/disc3vr/</w:t>
              </w:r>
            </w:hyperlink>
          </w:p>
        </w:tc>
      </w:tr>
      <w:tr w:rsidR="00364E60" w:rsidRPr="00364E60" w14:paraId="4BAFD5FF"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D037C6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babylon.js</w:t>
            </w:r>
          </w:p>
        </w:tc>
        <w:tc>
          <w:tcPr>
            <w:tcW w:w="1305" w:type="dxa"/>
            <w:tcBorders>
              <w:top w:val="nil"/>
              <w:left w:val="nil"/>
              <w:bottom w:val="single" w:sz="4" w:space="0" w:color="auto"/>
              <w:right w:val="single" w:sz="4" w:space="0" w:color="auto"/>
            </w:tcBorders>
            <w:shd w:val="clear" w:color="auto" w:fill="auto"/>
            <w:noWrap/>
            <w:vAlign w:val="center"/>
            <w:hideMark/>
          </w:tcPr>
          <w:p w14:paraId="79C862F7"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17899E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15A4E9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A8AADD" w14:textId="77777777" w:rsidR="00364E60" w:rsidRPr="00364E60" w:rsidRDefault="00364E60" w:rsidP="00364E60">
            <w:pPr>
              <w:spacing w:after="0" w:line="240" w:lineRule="auto"/>
              <w:jc w:val="center"/>
              <w:rPr>
                <w:rFonts w:ascii="Calibri" w:eastAsia="Times New Roman" w:hAnsi="Calibri" w:cs="Calibri"/>
                <w:color w:val="0563C1"/>
                <w:sz w:val="18"/>
                <w:szCs w:val="18"/>
                <w:u w:val="single"/>
              </w:rPr>
            </w:pPr>
            <w:hyperlink r:id="rId43" w:history="1">
              <w:r w:rsidRPr="00364E60">
                <w:rPr>
                  <w:rFonts w:ascii="Calibri" w:eastAsia="Times New Roman" w:hAnsi="Calibri" w:cs="Calibri"/>
                  <w:color w:val="0563C1"/>
                  <w:sz w:val="18"/>
                  <w:szCs w:val="18"/>
                  <w:u w:val="single"/>
                </w:rPr>
                <w:t>https://jendahorak.github.io/babjs/</w:t>
              </w:r>
            </w:hyperlink>
          </w:p>
        </w:tc>
      </w:tr>
      <w:tr w:rsidR="00364E60" w:rsidRPr="00364E60" w14:paraId="2C63B1BD"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B17F43"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aframe</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3B6C0F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3B8FD38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17B3684B"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58B4D532" w14:textId="77777777" w:rsidR="00364E60" w:rsidRPr="00364E60" w:rsidRDefault="00364E60" w:rsidP="00364E60">
            <w:pPr>
              <w:spacing w:after="0" w:line="240" w:lineRule="auto"/>
              <w:jc w:val="center"/>
              <w:rPr>
                <w:rFonts w:ascii="Calibri" w:eastAsia="Times New Roman" w:hAnsi="Calibri" w:cs="Calibri"/>
                <w:color w:val="0563C1"/>
                <w:sz w:val="18"/>
                <w:szCs w:val="18"/>
                <w:u w:val="single"/>
              </w:rPr>
            </w:pPr>
            <w:hyperlink r:id="rId44" w:history="1">
              <w:r w:rsidRPr="00364E60">
                <w:rPr>
                  <w:rFonts w:ascii="Calibri" w:eastAsia="Times New Roman" w:hAnsi="Calibri" w:cs="Calibri"/>
                  <w:color w:val="0563C1"/>
                  <w:sz w:val="18"/>
                  <w:szCs w:val="18"/>
                  <w:u w:val="single"/>
                </w:rPr>
                <w:t>https://jendahorak.github.io/a3sixty/</w:t>
              </w:r>
            </w:hyperlink>
          </w:p>
        </w:tc>
      </w:tr>
      <w:tr w:rsidR="00364E60" w:rsidRPr="00364E60" w14:paraId="4E891A5C"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07A65995"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3C76C45" w14:textId="75726B75"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Desktop VR</w:t>
            </w:r>
          </w:p>
        </w:tc>
        <w:tc>
          <w:tcPr>
            <w:tcW w:w="739" w:type="dxa"/>
            <w:tcBorders>
              <w:top w:val="nil"/>
              <w:left w:val="nil"/>
              <w:bottom w:val="single" w:sz="4" w:space="0" w:color="auto"/>
              <w:right w:val="single" w:sz="4" w:space="0" w:color="auto"/>
            </w:tcBorders>
            <w:shd w:val="clear" w:color="auto" w:fill="auto"/>
            <w:noWrap/>
            <w:vAlign w:val="center"/>
            <w:hideMark/>
          </w:tcPr>
          <w:p w14:paraId="64913CF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32DC24B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2799D01" w14:textId="77777777" w:rsidR="00364E60" w:rsidRPr="00364E60" w:rsidRDefault="00364E60" w:rsidP="00364E60">
            <w:pPr>
              <w:spacing w:after="0" w:line="240" w:lineRule="auto"/>
              <w:jc w:val="center"/>
              <w:rPr>
                <w:rFonts w:ascii="Calibri" w:eastAsia="Times New Roman" w:hAnsi="Calibri" w:cs="Calibri"/>
                <w:color w:val="0563C1"/>
                <w:sz w:val="18"/>
                <w:szCs w:val="18"/>
                <w:u w:val="single"/>
              </w:rPr>
            </w:pPr>
            <w:hyperlink r:id="rId45" w:history="1">
              <w:r w:rsidRPr="00364E60">
                <w:rPr>
                  <w:rFonts w:ascii="Calibri" w:eastAsia="Times New Roman" w:hAnsi="Calibri" w:cs="Calibri"/>
                  <w:color w:val="0563C1"/>
                  <w:sz w:val="18"/>
                  <w:szCs w:val="18"/>
                  <w:u w:val="single"/>
                </w:rPr>
                <w:t xml:space="preserve"> https://foam-jumpy-dianella.glitch.me</w:t>
              </w:r>
            </w:hyperlink>
          </w:p>
        </w:tc>
      </w:tr>
      <w:tr w:rsidR="00364E60" w:rsidRPr="00364E60" w14:paraId="06DBB22E" w14:textId="77777777" w:rsidTr="00364E60">
        <w:trPr>
          <w:trHeight w:val="503"/>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CC523F2"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needle</w:t>
            </w:r>
            <w:proofErr w:type="spellEnd"/>
            <w:r w:rsidRPr="00364E60">
              <w:rPr>
                <w:rFonts w:eastAsia="Times New Roman" w:cs="Calibri"/>
                <w:color w:val="000000"/>
                <w:sz w:val="18"/>
                <w:szCs w:val="18"/>
              </w:rPr>
              <w:t xml:space="preserve"> </w:t>
            </w:r>
            <w:proofErr w:type="spellStart"/>
            <w:r w:rsidRPr="00364E60">
              <w:rPr>
                <w:rFonts w:eastAsia="Times New Roman" w:cs="Calibri"/>
                <w:color w:val="000000"/>
                <w:sz w:val="18"/>
                <w:szCs w:val="18"/>
              </w:rPr>
              <w:t>engine</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3200E3A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72AC8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r w:rsidRPr="00364E60">
              <w:rPr>
                <w:rFonts w:eastAsia="Times New Roman" w:cs="Calibri"/>
                <w:color w:val="000000"/>
                <w:sz w:val="18"/>
                <w:szCs w:val="18"/>
              </w:rPr>
              <w:t xml:space="preserve"> </w:t>
            </w:r>
          </w:p>
        </w:tc>
        <w:tc>
          <w:tcPr>
            <w:tcW w:w="1015" w:type="dxa"/>
            <w:tcBorders>
              <w:top w:val="nil"/>
              <w:left w:val="nil"/>
              <w:bottom w:val="single" w:sz="4" w:space="0" w:color="auto"/>
              <w:right w:val="single" w:sz="4" w:space="0" w:color="auto"/>
            </w:tcBorders>
            <w:shd w:val="clear" w:color="auto" w:fill="auto"/>
            <w:noWrap/>
            <w:vAlign w:val="center"/>
            <w:hideMark/>
          </w:tcPr>
          <w:p w14:paraId="6F4F256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A5A5780" w14:textId="77777777" w:rsidR="00364E60" w:rsidRPr="00364E60" w:rsidRDefault="00364E60" w:rsidP="00364E60">
            <w:pPr>
              <w:spacing w:after="0" w:line="240" w:lineRule="auto"/>
              <w:jc w:val="center"/>
              <w:rPr>
                <w:rFonts w:ascii="Calibri" w:eastAsia="Times New Roman" w:hAnsi="Calibri" w:cs="Calibri"/>
                <w:color w:val="0563C1"/>
                <w:sz w:val="18"/>
                <w:szCs w:val="18"/>
                <w:u w:val="single"/>
              </w:rPr>
            </w:pPr>
            <w:hyperlink r:id="rId46" w:history="1">
              <w:r w:rsidRPr="00364E60">
                <w:rPr>
                  <w:rFonts w:ascii="Calibri" w:eastAsia="Times New Roman" w:hAnsi="Calibri" w:cs="Calibri"/>
                  <w:color w:val="0563C1"/>
                  <w:sz w:val="18"/>
                  <w:szCs w:val="18"/>
                  <w:u w:val="single"/>
                </w:rPr>
                <w:t>https://interesting-parallel-bit.glitch.me</w:t>
              </w:r>
            </w:hyperlink>
          </w:p>
        </w:tc>
      </w:tr>
      <w:tr w:rsidR="00364E60" w:rsidRPr="00364E60" w14:paraId="2E3C4A53"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4F38AC"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mozzila</w:t>
            </w:r>
            <w:proofErr w:type="spellEnd"/>
            <w:r w:rsidRPr="00364E60">
              <w:rPr>
                <w:rFonts w:eastAsia="Times New Roman" w:cs="Calibri"/>
                <w:color w:val="000000"/>
                <w:sz w:val="18"/>
                <w:szCs w:val="18"/>
              </w:rPr>
              <w:t xml:space="preserve"> </w:t>
            </w:r>
            <w:proofErr w:type="spellStart"/>
            <w:r w:rsidRPr="00364E60">
              <w:rPr>
                <w:rFonts w:eastAsia="Times New Roman" w:cs="Calibri"/>
                <w:color w:val="000000"/>
                <w:sz w:val="18"/>
                <w:szCs w:val="18"/>
              </w:rPr>
              <w:t>hubs</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3B3DED8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51CE6C7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77233CC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DDFD006" w14:textId="77777777" w:rsidR="00364E60" w:rsidRPr="00364E60" w:rsidRDefault="00364E60" w:rsidP="00364E60">
            <w:pPr>
              <w:spacing w:after="0" w:line="240" w:lineRule="auto"/>
              <w:jc w:val="center"/>
              <w:rPr>
                <w:rFonts w:ascii="Calibri" w:eastAsia="Times New Roman" w:hAnsi="Calibri" w:cs="Calibri"/>
                <w:color w:val="0563C1"/>
                <w:sz w:val="18"/>
                <w:szCs w:val="18"/>
                <w:u w:val="single"/>
              </w:rPr>
            </w:pPr>
            <w:hyperlink r:id="rId47" w:history="1">
              <w:r w:rsidRPr="00364E60">
                <w:rPr>
                  <w:rFonts w:ascii="Calibri" w:eastAsia="Times New Roman" w:hAnsi="Calibri" w:cs="Calibri"/>
                  <w:color w:val="0563C1"/>
                  <w:sz w:val="18"/>
                  <w:szCs w:val="18"/>
                  <w:u w:val="single"/>
                </w:rPr>
                <w:t>https://hubs.mozilla.com/v3xSqDE/obedient-high-sphere</w:t>
              </w:r>
            </w:hyperlink>
          </w:p>
        </w:tc>
      </w:tr>
      <w:tr w:rsidR="00364E60" w:rsidRPr="00364E60" w14:paraId="352ADCFF"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59FC2B51"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3A16A21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1155E44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2723B5B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FFFD8BF" w14:textId="77777777" w:rsidR="00364E60" w:rsidRPr="00364E60" w:rsidRDefault="00364E60" w:rsidP="00364E60">
            <w:pPr>
              <w:spacing w:after="0" w:line="240" w:lineRule="auto"/>
              <w:jc w:val="center"/>
              <w:rPr>
                <w:rFonts w:ascii="Calibri" w:eastAsia="Times New Roman" w:hAnsi="Calibri" w:cs="Calibri"/>
                <w:color w:val="0563C1"/>
                <w:sz w:val="18"/>
                <w:szCs w:val="18"/>
                <w:u w:val="single"/>
              </w:rPr>
            </w:pPr>
            <w:hyperlink r:id="rId48" w:history="1">
              <w:r w:rsidRPr="00364E60">
                <w:rPr>
                  <w:rFonts w:ascii="Calibri" w:eastAsia="Times New Roman" w:hAnsi="Calibri" w:cs="Calibri"/>
                  <w:color w:val="0563C1"/>
                  <w:sz w:val="18"/>
                  <w:szCs w:val="18"/>
                  <w:u w:val="single"/>
                </w:rPr>
                <w:t>https://hubs.mozilla.com/PFhZqGd/primary-stylish-festivity/</w:t>
              </w:r>
            </w:hyperlink>
          </w:p>
        </w:tc>
      </w:tr>
      <w:tr w:rsidR="00364E60" w:rsidRPr="00364E60" w14:paraId="7C45ED13"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486CF2A9"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6A616F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7CCAAA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060E6F6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72D54F08" w14:textId="77777777" w:rsidR="00364E60" w:rsidRPr="00364E60" w:rsidRDefault="00364E60" w:rsidP="00364E60">
            <w:pPr>
              <w:spacing w:after="0" w:line="240" w:lineRule="auto"/>
              <w:jc w:val="center"/>
              <w:rPr>
                <w:rFonts w:ascii="Calibri" w:eastAsia="Times New Roman" w:hAnsi="Calibri" w:cs="Calibri"/>
                <w:color w:val="0563C1"/>
                <w:sz w:val="18"/>
                <w:szCs w:val="18"/>
                <w:u w:val="single"/>
              </w:rPr>
            </w:pPr>
            <w:hyperlink r:id="rId49" w:history="1">
              <w:r w:rsidRPr="00364E60">
                <w:rPr>
                  <w:rFonts w:ascii="Calibri" w:eastAsia="Times New Roman" w:hAnsi="Calibri" w:cs="Calibri"/>
                  <w:color w:val="0563C1"/>
                  <w:sz w:val="18"/>
                  <w:szCs w:val="18"/>
                  <w:u w:val="single"/>
                </w:rPr>
                <w:t>https://hubs.mozilla.com/CMa8Xah/vibrant-fixed-plane</w:t>
              </w:r>
            </w:hyperlink>
          </w:p>
        </w:tc>
      </w:tr>
      <w:tr w:rsidR="00364E60" w:rsidRPr="00364E60" w14:paraId="3353E6B7"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1A4E5D2"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wonderland</w:t>
            </w:r>
            <w:proofErr w:type="spellEnd"/>
            <w:r w:rsidRPr="00364E60">
              <w:rPr>
                <w:rFonts w:eastAsia="Times New Roman" w:cs="Calibri"/>
                <w:color w:val="000000"/>
                <w:sz w:val="18"/>
                <w:szCs w:val="18"/>
              </w:rPr>
              <w:t xml:space="preserve"> </w:t>
            </w:r>
            <w:proofErr w:type="spellStart"/>
            <w:r w:rsidRPr="00364E60">
              <w:rPr>
                <w:rFonts w:eastAsia="Times New Roman" w:cs="Calibri"/>
                <w:color w:val="000000"/>
                <w:sz w:val="18"/>
                <w:szCs w:val="18"/>
              </w:rPr>
              <w:t>engine</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4E115CC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0B209CE1"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7D2F16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12892B6E" w14:textId="77777777" w:rsidR="00364E60" w:rsidRPr="00364E60" w:rsidRDefault="00364E60" w:rsidP="00364E60">
            <w:pPr>
              <w:spacing w:after="0" w:line="240" w:lineRule="auto"/>
              <w:jc w:val="center"/>
              <w:rPr>
                <w:rFonts w:ascii="Calibri" w:eastAsia="Times New Roman" w:hAnsi="Calibri" w:cs="Calibri"/>
                <w:color w:val="0563C1"/>
                <w:sz w:val="18"/>
                <w:szCs w:val="18"/>
                <w:u w:val="single"/>
              </w:rPr>
            </w:pPr>
            <w:hyperlink r:id="rId50" w:history="1">
              <w:r w:rsidRPr="00364E60">
                <w:rPr>
                  <w:rFonts w:ascii="Calibri" w:eastAsia="Times New Roman" w:hAnsi="Calibri" w:cs="Calibri"/>
                  <w:color w:val="0563C1"/>
                  <w:sz w:val="18"/>
                  <w:szCs w:val="18"/>
                  <w:u w:val="single"/>
                </w:rPr>
                <w:t>https://jendahorak.github.io/wle-throw/</w:t>
              </w:r>
            </w:hyperlink>
          </w:p>
        </w:tc>
      </w:tr>
    </w:tbl>
    <w:p w14:paraId="35C93FD4" w14:textId="5ED16807" w:rsidR="005907E1" w:rsidRDefault="005907E1" w:rsidP="00364E60">
      <w:pPr>
        <w:pStyle w:val="Normlnprvnodsazen"/>
        <w:ind w:firstLine="0"/>
        <w:rPr>
          <w:lang w:eastAsia="en-US"/>
        </w:rPr>
      </w:pPr>
      <w:r>
        <w:rPr>
          <w:lang w:eastAsia="en-US"/>
        </w:rPr>
        <w:t xml:space="preserve"> </w:t>
      </w:r>
    </w:p>
    <w:p w14:paraId="14FBA965" w14:textId="227B9A3C"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m rozhodovacím kritériem je rychlost a pohodlí vývoje</w:t>
      </w:r>
      <w:r w:rsidR="00364E60">
        <w:t xml:space="preserve"> aplikace</w:t>
      </w:r>
      <w:r w:rsidR="00F51F56">
        <w:t xml:space="preserve">.  </w:t>
      </w:r>
      <w:r w:rsidR="00364E60">
        <w:t>Primárním rozhodovacím kritériem byl fakt</w:t>
      </w:r>
      <w:r w:rsidR="00F51F56">
        <w:t xml:space="preserve">, zdali jsou </w:t>
      </w:r>
      <w:r w:rsidR="00364E60">
        <w:t xml:space="preserve">technologie </w:t>
      </w:r>
      <w:r w:rsidR="00F51F56">
        <w:t xml:space="preserve">poskytují GUI editor scény. Tvorba komplexnějších 3D prostředí bez vizuálního editoru, je návrhově </w:t>
      </w:r>
      <w:r w:rsidR="00364E60">
        <w:t xml:space="preserve">i </w:t>
      </w:r>
      <w:r w:rsidR="00F51F56">
        <w:t xml:space="preserve">implementačně </w:t>
      </w:r>
      <w:r w:rsidR="00364E60">
        <w:t xml:space="preserve">značně </w:t>
      </w:r>
      <w:r w:rsidR="00F51F56">
        <w:t xml:space="preserve">náročná.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364E60">
        <w:rPr>
          <w:b/>
          <w:bCs/>
        </w:rPr>
        <w:t>F</w:t>
      </w:r>
      <w:r w:rsidR="00F51F56" w:rsidRPr="009A775B">
        <w:rPr>
          <w:b/>
          <w:bCs/>
        </w:rPr>
        <w:t>rame</w:t>
      </w:r>
      <w:proofErr w:type="spellEnd"/>
      <w:r w:rsidR="00F51F56">
        <w:t xml:space="preserve"> již poskytuje širší abstrakci nad VP komponenty, pozicování a celková tvorba VP však probíhá v rámci </w:t>
      </w:r>
      <w:r w:rsidR="00364E60">
        <w:t>HTML</w:t>
      </w:r>
      <w:r w:rsidR="00F51F56">
        <w:t xml:space="preserve"> dokumentu. A-</w:t>
      </w:r>
      <w:proofErr w:type="spellStart"/>
      <w:r w:rsidR="00364E60">
        <w:t>F</w:t>
      </w:r>
      <w:r w:rsidR="00F51F56">
        <w:t>rame</w:t>
      </w:r>
      <w:proofErr w:type="spellEnd"/>
      <w:r w:rsidR="00F51F56">
        <w:t xml:space="preserve"> poskytuje inspektor ve formě </w:t>
      </w:r>
      <w:r w:rsidR="00364E60">
        <w:t>GUI</w:t>
      </w:r>
      <w:r w:rsidR="00F51F56">
        <w:t xml:space="preserve"> </w:t>
      </w:r>
      <w:proofErr w:type="gramStart"/>
      <w:r w:rsidR="00F51F56">
        <w:t>3D</w:t>
      </w:r>
      <w:proofErr w:type="gramEnd"/>
      <w:r w:rsidR="00F51F56">
        <w:t xml:space="preserve"> editoru</w:t>
      </w:r>
      <w:r w:rsidR="009A775B">
        <w:t>,</w:t>
      </w:r>
      <w:r w:rsidR="00364E60">
        <w:t xml:space="preserve"> ten</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Všechn</w:t>
      </w:r>
      <w:r w:rsidR="00437A48">
        <w:t>a</w:t>
      </w:r>
      <w:r w:rsidR="009A775B">
        <w:t xml:space="preserve"> t</w:t>
      </w:r>
      <w:r w:rsidR="00437A48">
        <w:t>a</w:t>
      </w:r>
      <w:r w:rsidR="009A775B">
        <w:t xml:space="preserve">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w:t>
      </w:r>
      <w:r w:rsidR="00437A48">
        <w:t>Tento aspekt je významný, jelikož geografická data obsahují velké množství geometrie. N</w:t>
      </w:r>
      <w:r w:rsidR="00B335E8">
        <w:t xml:space="preserve">ejslabším řešením v tomto ohledu je </w:t>
      </w:r>
      <w:proofErr w:type="spellStart"/>
      <w:r w:rsidR="00B335E8" w:rsidRPr="00437A48">
        <w:rPr>
          <w:b/>
          <w:bCs/>
        </w:rPr>
        <w:t>Mozzila</w:t>
      </w:r>
      <w:proofErr w:type="spellEnd"/>
      <w:r w:rsidR="00B335E8" w:rsidRPr="00437A48">
        <w:rPr>
          <w:b/>
          <w:bCs/>
        </w:rPr>
        <w:t xml:space="preserve"> </w:t>
      </w:r>
      <w:proofErr w:type="spellStart"/>
      <w:r w:rsidR="00B335E8" w:rsidRPr="00437A48">
        <w:rPr>
          <w:b/>
          <w:bCs/>
        </w:rPr>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rsidRPr="00437A48">
        <w:rPr>
          <w:b/>
          <w:bCs/>
        </w:rPr>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r w:rsidR="003D7BB1">
        <w:t>řešení</w:t>
      </w:r>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w:t>
      </w:r>
      <w:r w:rsidR="005907E1">
        <w:lastRenderedPageBreak/>
        <w:t xml:space="preserve">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51"/>
                    <a:stretch>
                      <a:fillRect/>
                    </a:stretch>
                  </pic:blipFill>
                  <pic:spPr>
                    <a:xfrm>
                      <a:off x="0" y="0"/>
                      <a:ext cx="5579745" cy="806450"/>
                    </a:xfrm>
                    <a:prstGeom prst="rect">
                      <a:avLst/>
                    </a:prstGeom>
                  </pic:spPr>
                </pic:pic>
              </a:graphicData>
            </a:graphic>
          </wp:inline>
        </w:drawing>
      </w:r>
    </w:p>
    <w:p w14:paraId="0D7A940B" w14:textId="7AC8AB8F" w:rsidR="00227E35" w:rsidRPr="00C34F5D" w:rsidRDefault="00227E35" w:rsidP="000023D6">
      <w:pPr>
        <w:pStyle w:val="Caption"/>
      </w:pPr>
      <w:r>
        <w:t xml:space="preserve">Obr. </w:t>
      </w:r>
      <w:r>
        <w:fldChar w:fldCharType="begin"/>
      </w:r>
      <w:r>
        <w:instrText xml:space="preserve"> SEQ Obr. \* ARABIC </w:instrText>
      </w:r>
      <w:r>
        <w:fldChar w:fldCharType="separate"/>
      </w:r>
      <w:r w:rsidR="00E559B3">
        <w:rPr>
          <w:noProof/>
        </w:rPr>
        <w:t>30</w:t>
      </w:r>
      <w:r>
        <w:rPr>
          <w:noProof/>
        </w:rP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r w:rsidRPr="001F6849">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49A48452" w:rsidR="00524D61" w:rsidRDefault="00E32349" w:rsidP="00524D61">
      <w:r>
        <w:t>Systematický</w:t>
      </w:r>
      <w:r w:rsidR="009969A3">
        <w:t xml:space="preserve"> přístup k návrhu tvorbu VP poskytuje </w:t>
      </w:r>
      <w:r w:rsidR="00054069" w:rsidRPr="001F6849">
        <w:fldChar w:fldCharType="begin"/>
      </w:r>
      <w:r w:rsidR="00E02830">
        <w:instrText xml:space="preserve"> ADDIN ZOTERO_ITEM CSL_CITATION {"citationID":"poENDQvc","properties":{"formattedCitation":"(Coltekin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(Coltekin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0ADA503B"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E02830">
        <w:instrText xml:space="preserve"> ADDIN ZOTERO_ITEM CSL_CITATION {"citationID":"XY0xEnaz","properties":{"formattedCitation":"(Coltekin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(Coltekin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3A465298"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E02830">
        <w:instrText xml:space="preserve"> ADDIN ZOTERO_ITEM CSL_CITATION {"citationID":"Gv8e6N3n","properties":{"formattedCitation":"(Coltekin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(Coltekin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E02830">
        <w:instrText xml:space="preserve"> ADDIN ZOTERO_ITEM CSL_CITATION {"citationID":"iZCi7FE1","properties":{"formattedCitation":"(Coltekin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(Coltekin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29385607" w:rsidR="009E6B35" w:rsidRDefault="009E6B35" w:rsidP="000023D6">
      <w:pPr>
        <w:pStyle w:val="Caption"/>
      </w:pPr>
      <w:r>
        <w:t xml:space="preserve">Tab. </w:t>
      </w:r>
      <w:r>
        <w:fldChar w:fldCharType="begin"/>
      </w:r>
      <w:r>
        <w:instrText xml:space="preserve"> SEQ Tab. \* ARABIC </w:instrText>
      </w:r>
      <w:r>
        <w:fldChar w:fldCharType="separate"/>
      </w:r>
      <w:r w:rsidR="00364E60">
        <w:rPr>
          <w:noProof/>
        </w:rPr>
        <w:t>9</w:t>
      </w:r>
      <w:r>
        <w:rPr>
          <w:noProof/>
        </w:rP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18C3BF0D" w:rsidR="00B17491" w:rsidRPr="00B17491" w:rsidRDefault="00C03453" w:rsidP="000023D6">
      <w:pPr>
        <w:pStyle w:val="Caption"/>
      </w:pPr>
      <w:r>
        <w:t xml:space="preserve">Obr. </w:t>
      </w:r>
      <w:r>
        <w:fldChar w:fldCharType="begin"/>
      </w:r>
      <w:r>
        <w:instrText xml:space="preserve"> SEQ Obr. \* ARABIC </w:instrText>
      </w:r>
      <w:r>
        <w:fldChar w:fldCharType="separate"/>
      </w:r>
      <w:r w:rsidR="00E559B3">
        <w:rPr>
          <w:noProof/>
        </w:rPr>
        <w:t>31</w:t>
      </w:r>
      <w:r>
        <w:rPr>
          <w:noProof/>
        </w:rP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2476FA5F" w:rsidR="00C03453" w:rsidRDefault="00C03453" w:rsidP="000023D6">
      <w:pPr>
        <w:pStyle w:val="Caption"/>
      </w:pPr>
      <w:r>
        <w:t xml:space="preserve">Obr. </w:t>
      </w:r>
      <w:r>
        <w:fldChar w:fldCharType="begin"/>
      </w:r>
      <w:r>
        <w:instrText xml:space="preserve"> SEQ Obr. \* ARABIC </w:instrText>
      </w:r>
      <w:r>
        <w:fldChar w:fldCharType="separate"/>
      </w:r>
      <w:r w:rsidR="00E559B3">
        <w:rPr>
          <w:noProof/>
        </w:rPr>
        <w:t>32</w:t>
      </w:r>
      <w:r>
        <w:rPr>
          <w:noProof/>
        </w:rP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sidRPr="00022377">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55">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1855CE23" w:rsidR="0027655C" w:rsidRDefault="0027655C" w:rsidP="000023D6">
      <w:pPr>
        <w:pStyle w:val="Caption"/>
      </w:pPr>
      <w:r>
        <w:t xml:space="preserve">Obr. </w:t>
      </w:r>
      <w:r>
        <w:fldChar w:fldCharType="begin"/>
      </w:r>
      <w:r>
        <w:instrText xml:space="preserve"> SEQ Obr. \* ARABIC </w:instrText>
      </w:r>
      <w:r>
        <w:fldChar w:fldCharType="separate"/>
      </w:r>
      <w:r w:rsidR="00E559B3">
        <w:rPr>
          <w:noProof/>
        </w:rPr>
        <w:t>33</w:t>
      </w:r>
      <w:r>
        <w:rPr>
          <w:noProof/>
        </w:rP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A1457D9"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200E56">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200E56" w:rsidRPr="00200E56">
        <w:rPr>
          <w:rFonts w:cs="Times New Roman"/>
          <w:szCs w:val="24"/>
        </w:rPr>
        <w:t>(ČÚZK 2023b)</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56"/>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3A3E88ED" w:rsidR="00020422" w:rsidRPr="00020422" w:rsidRDefault="00483216" w:rsidP="000023D6">
      <w:pPr>
        <w:pStyle w:val="Caption"/>
        <w:rPr>
          <w:lang w:eastAsia="cs-CZ"/>
        </w:rPr>
      </w:pPr>
      <w:r>
        <w:t xml:space="preserve">Obr. </w:t>
      </w:r>
      <w:r>
        <w:fldChar w:fldCharType="begin"/>
      </w:r>
      <w:r>
        <w:instrText xml:space="preserve"> SEQ Obr. \* ARABIC </w:instrText>
      </w:r>
      <w:r>
        <w:fldChar w:fldCharType="separate"/>
      </w:r>
      <w:r w:rsidR="00E559B3">
        <w:rPr>
          <w:noProof/>
        </w:rPr>
        <w:t>34</w:t>
      </w:r>
      <w:r>
        <w:rPr>
          <w:noProof/>
        </w:rP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228ECBC" w:rsidR="00483216" w:rsidRPr="00483216" w:rsidRDefault="00424AE4" w:rsidP="000023D6">
      <w:pPr>
        <w:pStyle w:val="Caption"/>
      </w:pPr>
      <w:r>
        <w:t xml:space="preserve">Obr. </w:t>
      </w:r>
      <w:r>
        <w:fldChar w:fldCharType="begin"/>
      </w:r>
      <w:r>
        <w:instrText xml:space="preserve"> SEQ Obr. \* ARABIC </w:instrText>
      </w:r>
      <w:r>
        <w:fldChar w:fldCharType="separate"/>
      </w:r>
      <w:r w:rsidR="00E559B3">
        <w:rPr>
          <w:noProof/>
        </w:rPr>
        <w:t>35</w:t>
      </w:r>
      <w:r>
        <w:rPr>
          <w:noProof/>
        </w:rP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sidRPr="000223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58"/>
                    <a:stretch>
                      <a:fillRect/>
                    </a:stretch>
                  </pic:blipFill>
                  <pic:spPr>
                    <a:xfrm>
                      <a:off x="0" y="0"/>
                      <a:ext cx="5579745" cy="3048000"/>
                    </a:xfrm>
                    <a:prstGeom prst="rect">
                      <a:avLst/>
                    </a:prstGeom>
                  </pic:spPr>
                </pic:pic>
              </a:graphicData>
            </a:graphic>
          </wp:inline>
        </w:drawing>
      </w:r>
    </w:p>
    <w:p w14:paraId="3B03FD40" w14:textId="1202F5CA" w:rsidR="00374435" w:rsidRPr="000A446F" w:rsidRDefault="00374435" w:rsidP="000023D6">
      <w:pPr>
        <w:pStyle w:val="Caption"/>
        <w:rPr>
          <w:lang w:val="en-US"/>
        </w:rPr>
      </w:pPr>
      <w:r>
        <w:t xml:space="preserve">Obr. </w:t>
      </w:r>
      <w:r>
        <w:fldChar w:fldCharType="begin"/>
      </w:r>
      <w:r>
        <w:instrText xml:space="preserve"> SEQ Obr. \* ARABIC </w:instrText>
      </w:r>
      <w:r>
        <w:fldChar w:fldCharType="separate"/>
      </w:r>
      <w:r w:rsidR="00E559B3">
        <w:rPr>
          <w:noProof/>
        </w:rPr>
        <w:t>36</w:t>
      </w:r>
      <w:r>
        <w:rPr>
          <w:noProof/>
        </w:rP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59"/>
                    <a:stretch>
                      <a:fillRect/>
                    </a:stretch>
                  </pic:blipFill>
                  <pic:spPr>
                    <a:xfrm>
                      <a:off x="0" y="0"/>
                      <a:ext cx="5579745" cy="2645410"/>
                    </a:xfrm>
                    <a:prstGeom prst="rect">
                      <a:avLst/>
                    </a:prstGeom>
                  </pic:spPr>
                </pic:pic>
              </a:graphicData>
            </a:graphic>
          </wp:inline>
        </w:drawing>
      </w:r>
    </w:p>
    <w:p w14:paraId="6C956AD6" w14:textId="751F35B5" w:rsidR="00374435" w:rsidRPr="00877113" w:rsidRDefault="00374435" w:rsidP="000023D6">
      <w:pPr>
        <w:pStyle w:val="Caption"/>
        <w:rPr>
          <w:lang w:val="en-US"/>
        </w:rPr>
      </w:pPr>
      <w:r>
        <w:t xml:space="preserve">Obr. </w:t>
      </w:r>
      <w:r>
        <w:fldChar w:fldCharType="begin"/>
      </w:r>
      <w:r>
        <w:instrText xml:space="preserve"> SEQ Obr. \* ARABIC </w:instrText>
      </w:r>
      <w:r>
        <w:fldChar w:fldCharType="separate"/>
      </w:r>
      <w:r w:rsidR="00E559B3">
        <w:rPr>
          <w:noProof/>
        </w:rPr>
        <w:t>37</w:t>
      </w:r>
      <w:r>
        <w:rPr>
          <w:noProof/>
        </w:rP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sidRPr="00022377">
        <w:rPr>
          <w:rStyle w:val="FootnoteReference"/>
        </w:rPr>
        <w:footnoteReference w:id="9"/>
      </w:r>
      <w:r>
        <w:t xml:space="preserve"> byly exportovány </w:t>
      </w:r>
      <w:proofErr w:type="gramStart"/>
      <w:r>
        <w:t>jakožto .</w:t>
      </w:r>
      <w:proofErr w:type="spellStart"/>
      <w:r>
        <w:t>glb</w:t>
      </w:r>
      <w:proofErr w:type="spellEnd"/>
      <w:proofErr w:type="gram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60"/>
                    <a:stretch>
                      <a:fillRect/>
                    </a:stretch>
                  </pic:blipFill>
                  <pic:spPr>
                    <a:xfrm>
                      <a:off x="0" y="0"/>
                      <a:ext cx="5579745" cy="3392805"/>
                    </a:xfrm>
                    <a:prstGeom prst="rect">
                      <a:avLst/>
                    </a:prstGeom>
                  </pic:spPr>
                </pic:pic>
              </a:graphicData>
            </a:graphic>
          </wp:inline>
        </w:drawing>
      </w:r>
    </w:p>
    <w:p w14:paraId="3CDEDFE6" w14:textId="79A736C3" w:rsidR="00296350" w:rsidRDefault="001C771D" w:rsidP="000023D6">
      <w:pPr>
        <w:pStyle w:val="Caption"/>
      </w:pPr>
      <w:r>
        <w:t xml:space="preserve">Obr. </w:t>
      </w:r>
      <w:r>
        <w:fldChar w:fldCharType="begin"/>
      </w:r>
      <w:r>
        <w:instrText xml:space="preserve"> SEQ Obr. \* ARABIC </w:instrText>
      </w:r>
      <w:r>
        <w:fldChar w:fldCharType="separate"/>
      </w:r>
      <w:r w:rsidR="00E559B3">
        <w:rPr>
          <w:noProof/>
        </w:rPr>
        <w:t>38</w:t>
      </w:r>
      <w:r>
        <w:rPr>
          <w:noProof/>
        </w:rP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59EDD40E" w:rsidR="00375E67" w:rsidRDefault="00375E67" w:rsidP="000023D6">
      <w:pPr>
        <w:pStyle w:val="Caption"/>
      </w:pPr>
      <w:r>
        <w:t xml:space="preserve">Tab. </w:t>
      </w:r>
      <w:r>
        <w:fldChar w:fldCharType="begin"/>
      </w:r>
      <w:r>
        <w:instrText xml:space="preserve"> SEQ Tab. \* ARABIC </w:instrText>
      </w:r>
      <w:r>
        <w:fldChar w:fldCharType="separate"/>
      </w:r>
      <w:r w:rsidR="00364E60">
        <w:rPr>
          <w:noProof/>
        </w:rPr>
        <w:t>10</w:t>
      </w:r>
      <w:r>
        <w:rPr>
          <w:noProof/>
        </w:rP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18C65ED2" w:rsidR="00E4543D" w:rsidRDefault="00E4543D" w:rsidP="000023D6">
      <w:pPr>
        <w:pStyle w:val="Caption"/>
      </w:pPr>
      <w:r>
        <w:t xml:space="preserve">Tab. </w:t>
      </w:r>
      <w:r>
        <w:fldChar w:fldCharType="begin"/>
      </w:r>
      <w:r>
        <w:instrText xml:space="preserve"> SEQ Tab. \* ARABIC </w:instrText>
      </w:r>
      <w:r>
        <w:fldChar w:fldCharType="separate"/>
      </w:r>
      <w:r w:rsidR="00364E60">
        <w:rPr>
          <w:noProof/>
        </w:rPr>
        <w:t>11</w:t>
      </w:r>
      <w:r>
        <w:rPr>
          <w:noProof/>
        </w:rP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4663AE28" w:rsidR="003150D4" w:rsidRPr="003150D4" w:rsidRDefault="00B908FF" w:rsidP="000023D6">
      <w:pPr>
        <w:pStyle w:val="Caption"/>
      </w:pPr>
      <w:r>
        <w:t xml:space="preserve">Obr. </w:t>
      </w:r>
      <w:r>
        <w:fldChar w:fldCharType="begin"/>
      </w:r>
      <w:r>
        <w:instrText xml:space="preserve"> SEQ Obr. \* ARABIC </w:instrText>
      </w:r>
      <w:r>
        <w:fldChar w:fldCharType="separate"/>
      </w:r>
      <w:r w:rsidR="00E559B3">
        <w:rPr>
          <w:noProof/>
        </w:rPr>
        <w:t>39</w:t>
      </w:r>
      <w:r>
        <w:rPr>
          <w:noProof/>
        </w:rP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069804BA" w:rsidR="0021284F" w:rsidRDefault="0021284F" w:rsidP="000023D6">
      <w:pPr>
        <w:pStyle w:val="Caption"/>
      </w:pPr>
      <w:r>
        <w:t xml:space="preserve">Tab. </w:t>
      </w:r>
      <w:r>
        <w:fldChar w:fldCharType="begin"/>
      </w:r>
      <w:r>
        <w:instrText xml:space="preserve"> SEQ Tab. \* ARABIC </w:instrText>
      </w:r>
      <w:r>
        <w:fldChar w:fldCharType="separate"/>
      </w:r>
      <w:r w:rsidR="00364E60">
        <w:rPr>
          <w:noProof/>
        </w:rPr>
        <w:t>12</w:t>
      </w:r>
      <w:r>
        <w:rPr>
          <w:noProof/>
        </w:rP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6D77EE" w14:textId="77777777" w:rsidR="00D346B3" w:rsidRDefault="00D346B3" w:rsidP="00D346B3">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89EB688" w14:textId="77777777" w:rsidR="00D346B3" w:rsidRDefault="00D346B3" w:rsidP="00D346B3">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5BCD6DC6" w14:textId="77777777" w:rsidR="00D346B3" w:rsidRDefault="00D346B3" w:rsidP="00D346B3">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4E4E046F" w14:textId="3BFC7EFD" w:rsidR="001C467F" w:rsidRDefault="00B509FB" w:rsidP="00E705D5">
      <w:r>
        <w:rPr>
          <w:noProof/>
        </w:rP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62">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6E060711" w:rsidR="0021284F" w:rsidRPr="00E705D5" w:rsidRDefault="001C467F" w:rsidP="000023D6">
      <w:pPr>
        <w:pStyle w:val="Caption"/>
      </w:pPr>
      <w:r>
        <w:t xml:space="preserve">Obr. </w:t>
      </w:r>
      <w:r>
        <w:fldChar w:fldCharType="begin"/>
      </w:r>
      <w:r>
        <w:instrText xml:space="preserve"> SEQ Obr. \* ARABIC </w:instrText>
      </w:r>
      <w:r>
        <w:fldChar w:fldCharType="separate"/>
      </w:r>
      <w:r w:rsidR="00E559B3">
        <w:rPr>
          <w:noProof/>
        </w:rPr>
        <w:t>40</w:t>
      </w:r>
      <w:r>
        <w:rPr>
          <w:noProof/>
        </w:rPr>
        <w:fldChar w:fldCharType="end"/>
      </w:r>
      <w:r>
        <w:t xml:space="preserve"> Vizualizace č. 1</w:t>
      </w:r>
    </w:p>
    <w:p w14:paraId="4A40AA2E" w14:textId="351DB9DC" w:rsidR="0021284F" w:rsidRDefault="0021284F" w:rsidP="0021284F">
      <w:pPr>
        <w:pStyle w:val="Malnadpis"/>
      </w:pPr>
      <w:r>
        <w:t>Tematická mapa 2 – Části budov</w:t>
      </w:r>
    </w:p>
    <w:p w14:paraId="31E99EA9" w14:textId="3A61DC09" w:rsidR="002F309C" w:rsidRDefault="002F309C" w:rsidP="000023D6">
      <w:pPr>
        <w:pStyle w:val="Caption"/>
      </w:pPr>
      <w:r>
        <w:t xml:space="preserve">Tab. </w:t>
      </w:r>
      <w:r>
        <w:fldChar w:fldCharType="begin"/>
      </w:r>
      <w:r>
        <w:instrText xml:space="preserve"> SEQ Tab. \* ARABIC </w:instrText>
      </w:r>
      <w:r>
        <w:fldChar w:fldCharType="separate"/>
      </w:r>
      <w:r w:rsidR="00364E60">
        <w:rPr>
          <w:noProof/>
        </w:rPr>
        <w:t>13</w:t>
      </w:r>
      <w:r>
        <w:rPr>
          <w:noProof/>
        </w:rP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63">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5A8097B" w:rsidR="00B509FB" w:rsidRDefault="002F309C" w:rsidP="000023D6">
      <w:pPr>
        <w:pStyle w:val="Caption"/>
      </w:pPr>
      <w:r>
        <w:t xml:space="preserve">Obr. </w:t>
      </w:r>
      <w:r>
        <w:fldChar w:fldCharType="begin"/>
      </w:r>
      <w:r>
        <w:instrText xml:space="preserve"> SEQ Obr. \* ARABIC </w:instrText>
      </w:r>
      <w:r>
        <w:fldChar w:fldCharType="separate"/>
      </w:r>
      <w:r w:rsidR="00E559B3">
        <w:rPr>
          <w:noProof/>
        </w:rPr>
        <w:t>41</w:t>
      </w:r>
      <w:r>
        <w:rPr>
          <w:noProof/>
        </w:rPr>
        <w:fldChar w:fldCharType="end"/>
      </w:r>
      <w:r>
        <w:t xml:space="preserve"> Vizualizace č. 2</w:t>
      </w:r>
    </w:p>
    <w:p w14:paraId="3CA8E13B" w14:textId="1858A297" w:rsidR="00E705D5" w:rsidRDefault="00E705D5" w:rsidP="00E705D5">
      <w:r w:rsidRPr="00E705D5">
        <w:rPr>
          <w:b/>
          <w:bCs/>
        </w:rPr>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21810CC5" w14:textId="19840977"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r w:rsidR="00D1257F">
        <w:br w:type="page"/>
      </w:r>
    </w:p>
    <w:p w14:paraId="5830005C" w14:textId="15932CA0" w:rsidR="00D1257F" w:rsidRDefault="00D1257F" w:rsidP="00D1257F">
      <w:pPr>
        <w:pStyle w:val="Malnadpis"/>
      </w:pPr>
      <w:r>
        <w:lastRenderedPageBreak/>
        <w:t xml:space="preserve">Topografická mapa </w:t>
      </w:r>
    </w:p>
    <w:p w14:paraId="6367210D" w14:textId="1170BA52" w:rsidR="00D1257F" w:rsidRDefault="00D1257F" w:rsidP="000023D6">
      <w:pPr>
        <w:pStyle w:val="Caption"/>
      </w:pPr>
      <w:r>
        <w:t xml:space="preserve">Tab. </w:t>
      </w:r>
      <w:r>
        <w:fldChar w:fldCharType="begin"/>
      </w:r>
      <w:r>
        <w:instrText xml:space="preserve"> SEQ Tab. \* ARABIC </w:instrText>
      </w:r>
      <w:r>
        <w:fldChar w:fldCharType="separate"/>
      </w:r>
      <w:r w:rsidR="00364E60">
        <w:rPr>
          <w:noProof/>
        </w:rPr>
        <w:t>14</w:t>
      </w:r>
      <w:r>
        <w:rPr>
          <w:noProof/>
        </w:rP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0023D6">
      <w:pPr>
        <w:pStyle w:val="Caption"/>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64">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7910E7F4" w:rsidR="00D1257F" w:rsidRDefault="00D1257F" w:rsidP="000023D6">
      <w:pPr>
        <w:pStyle w:val="Caption"/>
      </w:pPr>
      <w:r>
        <w:t xml:space="preserve">Obr. </w:t>
      </w:r>
      <w:r>
        <w:fldChar w:fldCharType="begin"/>
      </w:r>
      <w:r>
        <w:instrText xml:space="preserve"> SEQ Obr. \* ARABIC </w:instrText>
      </w:r>
      <w:r>
        <w:fldChar w:fldCharType="separate"/>
      </w:r>
      <w:r w:rsidR="00E559B3">
        <w:rPr>
          <w:noProof/>
        </w:rPr>
        <w:t>42</w:t>
      </w:r>
      <w:r>
        <w:rPr>
          <w:noProof/>
        </w:rPr>
        <w:fldChar w:fldCharType="end"/>
      </w:r>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4CACB9C5" w:rsidR="00375E67" w:rsidRDefault="00375E67" w:rsidP="000023D6">
      <w:pPr>
        <w:pStyle w:val="Caption"/>
      </w:pPr>
      <w:r>
        <w:t xml:space="preserve">Tab. </w:t>
      </w:r>
      <w:r>
        <w:fldChar w:fldCharType="begin"/>
      </w:r>
      <w:r>
        <w:instrText xml:space="preserve"> SEQ Tab. \* ARABIC </w:instrText>
      </w:r>
      <w:r>
        <w:fldChar w:fldCharType="separate"/>
      </w:r>
      <w:r w:rsidR="00364E60">
        <w:rPr>
          <w:noProof/>
        </w:rPr>
        <w:t>15</w:t>
      </w:r>
      <w:r>
        <w:rPr>
          <w:noProof/>
        </w:rP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bookmarkStart w:id="105" w:name="_Ref155016520"/>
      <w:r>
        <w:t>CI / CD</w:t>
      </w:r>
      <w:bookmarkEnd w:id="105"/>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xml:space="preserve">. Z tohoto důvodu byly vytvořeny vlastní CI instrukce ve </w:t>
      </w:r>
      <w:proofErr w:type="gramStart"/>
      <w:r>
        <w:t>formátu .</w:t>
      </w:r>
      <w:proofErr w:type="spellStart"/>
      <w:r>
        <w:t>yml</w:t>
      </w:r>
      <w:proofErr w:type="spellEnd"/>
      <w:proofErr w:type="gram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w:t>
      </w:r>
      <w:proofErr w:type="spellStart"/>
      <w:r>
        <w:t>engine</w:t>
      </w:r>
      <w:proofErr w:type="spellEnd"/>
      <w:r w:rsidR="003D7BB1">
        <w:t xml:space="preserve"> (v rámci </w:t>
      </w:r>
      <w:proofErr w:type="spellStart"/>
      <w:r w:rsidR="003D7BB1">
        <w:t>docker</w:t>
      </w:r>
      <w:proofErr w:type="spellEnd"/>
      <w:r w:rsidR="003D7BB1">
        <w:t xml:space="preserve"> kontejneru) editor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CD7C12">
      <w:pPr>
        <w:pStyle w:val="Heading1"/>
      </w:pPr>
      <w:r w:rsidRPr="001F6849">
        <w:lastRenderedPageBreak/>
        <w:t>U</w:t>
      </w:r>
      <w:r w:rsidR="00A479E6" w:rsidRPr="001F6849">
        <w:t>ŽIVATELSKÉ TESTOVÁNÍ</w:t>
      </w:r>
    </w:p>
    <w:p w14:paraId="57C0C6C8" w14:textId="50599091"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5F6E55">
        <w:rPr>
          <w:lang w:eastAsia="cs-CZ"/>
        </w:rPr>
        <w:t xml:space="preserve"> a rychlosti vypracování </w:t>
      </w:r>
      <w:r w:rsidR="00860239">
        <w:rPr>
          <w:lang w:eastAsia="cs-CZ"/>
        </w:rPr>
        <w:t>(</w:t>
      </w:r>
      <w:proofErr w:type="spellStart"/>
      <w:r w:rsidR="00860239" w:rsidRPr="00860239">
        <w:rPr>
          <w:i/>
          <w:iCs/>
        </w:rPr>
        <w:t>efficiency</w:t>
      </w:r>
      <w:proofErr w:type="spellEnd"/>
      <w:r w:rsidR="00860239">
        <w:rPr>
          <w:lang w:eastAsia="cs-CZ"/>
        </w:rPr>
        <w:t xml:space="preserve">) </w:t>
      </w:r>
      <w:r w:rsidR="005F6E55">
        <w:rPr>
          <w:lang w:eastAsia="cs-CZ"/>
        </w:rPr>
        <w:t xml:space="preserve">plus spokojenosti </w:t>
      </w:r>
      <w:r w:rsidR="00860239">
        <w:rPr>
          <w:lang w:eastAsia="cs-CZ"/>
        </w:rPr>
        <w:t>(</w:t>
      </w:r>
      <w:proofErr w:type="spellStart"/>
      <w:r w:rsidR="00860239" w:rsidRPr="00860239">
        <w:rPr>
          <w:i/>
          <w:iCs/>
        </w:rPr>
        <w:t>satisfaction</w:t>
      </w:r>
      <w:proofErr w:type="spellEnd"/>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77AF7CF3"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 </w:t>
      </w:r>
      <w:r w:rsidR="005A7FE9" w:rsidRPr="00860239">
        <w:rPr>
          <w:highlight w:val="yellow"/>
          <w:lang w:val="en-US"/>
        </w:rPr>
        <w:t xml:space="preserve">#TODO </w:t>
      </w:r>
      <w:proofErr w:type="spellStart"/>
      <w:r w:rsidR="005A7FE9" w:rsidRPr="00860239">
        <w:rPr>
          <w:highlight w:val="yellow"/>
          <w:lang w:val="en-US"/>
        </w:rPr>
        <w:t>ocitovat</w:t>
      </w:r>
      <w:proofErr w:type="spellEnd"/>
      <w:r w:rsidR="005A7FE9" w:rsidRPr="00860239">
        <w:rPr>
          <w:highlight w:val="yellow"/>
          <w:lang w:val="en-US"/>
        </w:rPr>
        <w:t xml:space="preserve"> </w:t>
      </w:r>
      <w:proofErr w:type="spellStart"/>
      <w:r w:rsidR="005A7FE9" w:rsidRPr="00860239">
        <w:rPr>
          <w:highlight w:val="yellow"/>
          <w:lang w:val="en-US"/>
        </w:rPr>
        <w:t>zdroje</w:t>
      </w:r>
      <w:proofErr w:type="spellEnd"/>
      <w:r w:rsidR="009D212D">
        <w:rPr>
          <w:lang w:val="en-US"/>
        </w:rPr>
        <w:t xml:space="preserve"> </w:t>
      </w:r>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193EAAF7" w14:textId="1B70D0A2" w:rsidR="005A7FE9" w:rsidRPr="00CD363B" w:rsidRDefault="00752296" w:rsidP="005A7FE9">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CD363B">
        <w:rPr>
          <w:highlight w:val="yellow"/>
        </w:rPr>
        <w:t>Příloze č. X.</w:t>
      </w:r>
    </w:p>
    <w:p w14:paraId="37BB8B5D" w14:textId="48BFC51F" w:rsidR="008D37F0" w:rsidRDefault="005A7FE9" w:rsidP="008D37F0">
      <w:pPr>
        <w:pStyle w:val="Normlnprvnodsazen"/>
      </w:pPr>
      <w:r>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C65FFB">
      <w:pPr>
        <w:pStyle w:val="Normlnprvnodsazen"/>
        <w:keepNext/>
        <w:ind w:firstLine="0"/>
      </w:pPr>
      <w:r>
        <w:rPr>
          <w:noProof/>
        </w:rP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5524BA44" w:rsidR="00865BF4" w:rsidRDefault="00C65FFB" w:rsidP="000023D6">
      <w:pPr>
        <w:pStyle w:val="Caption"/>
        <w:rPr>
          <w:noProof/>
        </w:rPr>
      </w:pPr>
      <w:r>
        <w:t xml:space="preserve">Obr. </w:t>
      </w:r>
      <w:r>
        <w:fldChar w:fldCharType="begin"/>
      </w:r>
      <w:r>
        <w:instrText xml:space="preserve"> SEQ Obr. \* ARABIC </w:instrText>
      </w:r>
      <w:r>
        <w:fldChar w:fldCharType="separate"/>
      </w:r>
      <w:r w:rsidR="00E559B3">
        <w:rPr>
          <w:noProof/>
        </w:rPr>
        <w:t>43</w:t>
      </w:r>
      <w:r>
        <w:rPr>
          <w:noProof/>
        </w:rPr>
        <w:fldChar w:fldCharType="end"/>
      </w:r>
      <w:r>
        <w:t xml:space="preserve"> Průběh uživatelského testování </w:t>
      </w:r>
      <w:r>
        <w:rPr>
          <w:noProof/>
        </w:rPr>
        <w:t>v kanceláři KAM.</w:t>
      </w:r>
    </w:p>
    <w:p w14:paraId="4F135DA0" w14:textId="1B89E7E3" w:rsidR="008D37F0" w:rsidRDefault="008D37F0" w:rsidP="008D37F0">
      <w:pPr>
        <w:pStyle w:val="Heading3"/>
      </w:pPr>
      <w:r>
        <w:t>Průchod VP</w:t>
      </w:r>
    </w:p>
    <w:p w14:paraId="062E96B9" w14:textId="2E98B3E4" w:rsidR="00405A83" w:rsidRP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8E3493">
        <w:rPr>
          <w:highlight w:val="yellow"/>
        </w:rPr>
        <w:t>viz. Obr X</w:t>
      </w:r>
      <w:r w:rsidR="00577ECD">
        <w:t xml:space="preserve">. Pro dané 3 vizualizace byly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(Sterba et al. 2015)</w:t>
      </w:r>
      <w:r w:rsidR="00577ECD">
        <w:fldChar w:fldCharType="end"/>
      </w:r>
      <w:r w:rsidR="008E3493">
        <w:t xml:space="preserve"> </w:t>
      </w:r>
      <w:r w:rsidR="008E3493" w:rsidRPr="008E3493">
        <w:rPr>
          <w:highlight w:val="yellow"/>
        </w:rPr>
        <w:t xml:space="preserve">viz. </w:t>
      </w:r>
      <w:proofErr w:type="spellStart"/>
      <w:r w:rsidR="008E3493" w:rsidRPr="008E3493">
        <w:rPr>
          <w:highlight w:val="yellow"/>
        </w:rPr>
        <w:t>Tab</w:t>
      </w:r>
      <w:proofErr w:type="spellEnd"/>
      <w:r w:rsidR="008E3493" w:rsidRPr="008E3493">
        <w:rPr>
          <w:highlight w:val="yellow"/>
        </w:rPr>
        <w:t xml:space="preserve"> X</w:t>
      </w:r>
      <w:r w:rsidR="00577ECD">
        <w:t>.</w:t>
      </w:r>
      <w:r w:rsidR="00D346B3">
        <w:t xml:space="preserve"> Vyhotovení úkolů bylo zapisováno koordinátorem. Zároveň byl měřen čas splnění úkolu</w:t>
      </w:r>
      <w:r w:rsidR="00405A83">
        <w:t>.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 xml:space="preserve">Ovládání pohybu bylo následně uživateli vysvětleno v rámci cvičné úlohy, popř. i koordinátorem. </w:t>
      </w:r>
    </w:p>
    <w:p w14:paraId="42DBC703" w14:textId="5B5D5B37" w:rsidR="00F42436" w:rsidRDefault="00F42436" w:rsidP="000023D6">
      <w:pPr>
        <w:pStyle w:val="Caption"/>
      </w:pPr>
      <w:r>
        <w:t xml:space="preserve">Tab. </w:t>
      </w:r>
      <w:r>
        <w:fldChar w:fldCharType="begin"/>
      </w:r>
      <w:r>
        <w:instrText xml:space="preserve"> SEQ Tab. \* ARABIC </w:instrText>
      </w:r>
      <w:r>
        <w:fldChar w:fldCharType="separate"/>
      </w:r>
      <w:r w:rsidR="00364E60">
        <w:rPr>
          <w:noProof/>
        </w:rPr>
        <w:t>16</w:t>
      </w:r>
      <w:r>
        <w:rPr>
          <w:noProof/>
        </w:rP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lastRenderedPageBreak/>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w:t>
            </w:r>
            <w:proofErr w:type="gramStart"/>
            <w:r w:rsidRPr="00566DE2">
              <w:rPr>
                <w:rFonts w:eastAsia="Times New Roman" w:cs="JetBrains Mono"/>
                <w:color w:val="000000"/>
                <w:sz w:val="18"/>
                <w:szCs w:val="18"/>
              </w:rPr>
              <w:t>3D</w:t>
            </w:r>
            <w:proofErr w:type="gramEnd"/>
            <w:r w:rsidRPr="00566DE2">
              <w:rPr>
                <w:rFonts w:eastAsia="Times New Roman" w:cs="JetBrains Mono"/>
                <w:color w:val="000000"/>
                <w:sz w:val="18"/>
                <w:szCs w:val="18"/>
              </w:rPr>
              <w:t xml:space="preserve">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E134FA">
      <w:pPr>
        <w:keepNext/>
      </w:pPr>
      <w:r>
        <w:rPr>
          <w:noProof/>
        </w:rPr>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164A59B1" w:rsidR="008D37F0" w:rsidRPr="008D37F0" w:rsidRDefault="00E134FA" w:rsidP="000023D6">
      <w:pPr>
        <w:pStyle w:val="Caption"/>
      </w:pPr>
      <w:r>
        <w:t xml:space="preserve">Obr. </w:t>
      </w:r>
      <w:r>
        <w:fldChar w:fldCharType="begin"/>
      </w:r>
      <w:r>
        <w:instrText xml:space="preserve"> SEQ Obr. \* ARABIC </w:instrText>
      </w:r>
      <w:r>
        <w:fldChar w:fldCharType="separate"/>
      </w:r>
      <w:r w:rsidR="00E559B3">
        <w:rPr>
          <w:noProof/>
        </w:rPr>
        <w:t>44</w:t>
      </w:r>
      <w:r>
        <w:rPr>
          <w:noProof/>
        </w:rPr>
        <w:fldChar w:fldCharType="end"/>
      </w:r>
      <w:r>
        <w:t xml:space="preserve"> Instruktážní textové tabule </w:t>
      </w:r>
      <w:r w:rsidR="005427F0">
        <w:t>se zadáním úkolů</w:t>
      </w:r>
      <w:r>
        <w:t>.</w:t>
      </w:r>
    </w:p>
    <w:p w14:paraId="0CF87F8C" w14:textId="185A21C7" w:rsidR="009D797E" w:rsidRDefault="009D797E" w:rsidP="009D797E">
      <w:pPr>
        <w:pStyle w:val="Heading2"/>
        <w:rPr>
          <w:lang w:val="cs-CZ"/>
        </w:rPr>
      </w:pPr>
      <w:r w:rsidRPr="009D797E">
        <w:rPr>
          <w:lang w:val="cs-CZ"/>
        </w:rPr>
        <w:t>Výsledky</w:t>
      </w:r>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w:t>
      </w:r>
      <w:r>
        <w:rPr>
          <w:lang w:eastAsia="cs-CZ"/>
        </w:rPr>
        <w:lastRenderedPageBreak/>
        <w:t xml:space="preserve">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r>
        <w:t>Identifikace</w:t>
      </w:r>
    </w:p>
    <w:p w14:paraId="7B918BD5" w14:textId="49E2B139" w:rsidR="00454A80" w:rsidRDefault="00454A80" w:rsidP="00454A80">
      <w:r>
        <w:rPr>
          <w:noProof/>
        </w:rP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4FA0883D" w:rsidR="008E3493" w:rsidRDefault="00454A80" w:rsidP="000023D6">
      <w:pPr>
        <w:pStyle w:val="Caption"/>
      </w:pPr>
      <w:r>
        <w:t xml:space="preserve">Obr. </w:t>
      </w:r>
      <w:r>
        <w:fldChar w:fldCharType="begin"/>
      </w:r>
      <w:r>
        <w:instrText xml:space="preserve"> SEQ Obr. \* ARABIC </w:instrText>
      </w:r>
      <w:r>
        <w:fldChar w:fldCharType="separate"/>
      </w:r>
      <w:r w:rsidR="00E559B3">
        <w:rPr>
          <w:noProof/>
        </w:rPr>
        <w:t>45</w:t>
      </w:r>
      <w:r>
        <w:rPr>
          <w:noProof/>
        </w:rPr>
        <w:fldChar w:fldCharType="end"/>
      </w:r>
      <w:r w:rsidRPr="001B3D7B">
        <w:t xml:space="preserve"> </w:t>
      </w:r>
      <w:r>
        <w:t>Výsledky dotazníkového šetření – sekce Identifikace</w:t>
      </w:r>
      <w:r w:rsidR="00E559B3">
        <w:t xml:space="preserve"> (otázky </w:t>
      </w:r>
      <w:r w:rsidR="009D212D">
        <w:rPr>
          <w:lang w:val="en-US"/>
        </w:rPr>
        <w:t>1–7</w:t>
      </w:r>
      <w:r w:rsidR="00E559B3">
        <w:rPr>
          <w:lang w:val="en-US"/>
        </w:rPr>
        <w:t>)</w:t>
      </w:r>
    </w:p>
    <w:p w14:paraId="41DAD3FB" w14:textId="6F7EB9CD" w:rsidR="005427F0" w:rsidRDefault="005427F0" w:rsidP="005427F0">
      <w:pPr>
        <w:pStyle w:val="Normlnprvnodsazen"/>
      </w:pPr>
      <w:r>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t xml:space="preserve">. Z hlediska predispozice vůči technologii a zaměření vizualizací výsledky ukazují, že uživatelé nevyužívají brýle pro VR, tudíž ovládání a obecná práce s touto technologií je pro ně nová. Jelikož zájmovou skupinou byli zaměstnanci KAM, většina má denní, popř. velmi častou interakci s prostorovými daty. V případě </w:t>
      </w:r>
      <w:proofErr w:type="gramStart"/>
      <w:r>
        <w:t>3D</w:t>
      </w:r>
      <w:proofErr w:type="gramEnd"/>
      <w:r>
        <w:t xml:space="preserve"> dat je zkušenost méně extrémní, ačkoliv stále vysoká. Právě predispozice práce s prostorovými daty a zkušeností s </w:t>
      </w:r>
      <w:proofErr w:type="gramStart"/>
      <w:r>
        <w:t>3D</w:t>
      </w:r>
      <w:proofErr w:type="gramEnd"/>
      <w:r>
        <w:t xml:space="preserve"> je pravděpodobně značně vyšší nežli v obecné populaci. Z hlediska hodnocení dalších výstupu to není </w:t>
      </w:r>
      <w:r w:rsidR="00454A80">
        <w:t xml:space="preserve">nevhodné, jelikož samotná aplikace </w:t>
      </w:r>
      <w:proofErr w:type="gramStart"/>
      <w:r w:rsidR="00454A80">
        <w:t>míří</w:t>
      </w:r>
      <w:proofErr w:type="gramEnd"/>
      <w:r w:rsidR="00454A80">
        <w:t xml:space="preserve"> na specialisty více nežli na obecnou populaci.</w:t>
      </w:r>
    </w:p>
    <w:p w14:paraId="48A348D7" w14:textId="03AFF8A8" w:rsidR="00906BA3" w:rsidRDefault="00906BA3" w:rsidP="00906BA3">
      <w:pPr>
        <w:pStyle w:val="Heading3"/>
      </w:pPr>
      <w:r>
        <w:t>Úkoly</w:t>
      </w:r>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65999F70"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r w:rsidR="00C8679D">
        <w:t xml:space="preserve"> </w:t>
      </w:r>
    </w:p>
    <w:p w14:paraId="6332DE5A" w14:textId="7A3A8A38" w:rsidR="008D1F3E" w:rsidRPr="005D7EED" w:rsidRDefault="00C8679D" w:rsidP="005D7EED">
      <w:pPr>
        <w:pStyle w:val="Normlnprvnodsazen"/>
      </w:pPr>
      <w:r>
        <w:t xml:space="preserve">Otázka na zdánlivou náročnost úkolů ukázala, že U2 přišel uživatelům nejsložitější druhý v pořadí byl U1 a nejjednodušším byl U3. Tuto skutečnost je možné pozorovat také na </w:t>
      </w:r>
      <w:r>
        <w:lastRenderedPageBreak/>
        <w:t xml:space="preserve">krabicovém grafu </w:t>
      </w:r>
      <w:r w:rsidRPr="00C8679D">
        <w:rPr>
          <w:highlight w:val="yellow"/>
        </w:rPr>
        <w:t>Obr.</w:t>
      </w:r>
      <w:r w:rsidR="00B7115D">
        <w:rPr>
          <w:highlight w:val="yellow"/>
        </w:rPr>
        <w:t xml:space="preserve"> </w:t>
      </w:r>
      <w:r w:rsidRPr="00C8679D">
        <w:rPr>
          <w:highlight w:val="yellow"/>
        </w:rPr>
        <w:t>X</w:t>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xml:space="preserve">, tedy </w:t>
      </w:r>
      <w:proofErr w:type="gramStart"/>
      <w:r w:rsidR="00B47B04">
        <w:t>zvýší</w:t>
      </w:r>
      <w:proofErr w:type="gramEnd"/>
      <w:r w:rsidR="00B47B04">
        <w:t xml:space="preserve">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5BACD9AA" w:rsidR="009D797E" w:rsidRPr="00E559B3" w:rsidRDefault="00100A44" w:rsidP="000023D6">
      <w:pPr>
        <w:pStyle w:val="Caption"/>
        <w:rPr>
          <w:lang w:val="en-US"/>
        </w:rPr>
      </w:pPr>
      <w:r>
        <w:t xml:space="preserve">Obr. </w:t>
      </w:r>
      <w:r>
        <w:fldChar w:fldCharType="begin"/>
      </w:r>
      <w:r>
        <w:instrText xml:space="preserve"> SEQ Obr. \* ARABIC </w:instrText>
      </w:r>
      <w:r>
        <w:fldChar w:fldCharType="separate"/>
      </w:r>
      <w:r w:rsidR="00E559B3">
        <w:rPr>
          <w:noProof/>
        </w:rPr>
        <w:t>46</w:t>
      </w:r>
      <w:r>
        <w:rPr>
          <w:noProof/>
        </w:rPr>
        <w:fldChar w:fldCharType="end"/>
      </w:r>
      <w:r w:rsidR="001B3D7B" w:rsidRPr="001B3D7B">
        <w:t xml:space="preserve"> </w:t>
      </w:r>
      <w:r w:rsidR="001B3D7B">
        <w:t xml:space="preserve">Výsledky dotazníkového </w:t>
      </w:r>
      <w:r w:rsidR="00566DE2">
        <w:t>šetření – sekce</w:t>
      </w:r>
      <w:r>
        <w:t xml:space="preserve"> Úkol č. 1</w:t>
      </w:r>
      <w:r w:rsidR="00E559B3">
        <w:t xml:space="preserve"> (otázky </w:t>
      </w:r>
      <w:r w:rsidR="00E559B3">
        <w:rPr>
          <w:lang w:val="en-US"/>
        </w:rPr>
        <w:t>7-14)</w:t>
      </w: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6CBAABF1" w:rsidR="00CD363B" w:rsidRPr="00CD363B" w:rsidRDefault="00CD363B" w:rsidP="000023D6">
      <w:pPr>
        <w:pStyle w:val="Caption"/>
        <w:rPr>
          <w:lang w:val="en-US"/>
        </w:rPr>
      </w:pPr>
      <w:r>
        <w:t xml:space="preserve">Obr. </w:t>
      </w:r>
      <w:r>
        <w:fldChar w:fldCharType="begin"/>
      </w:r>
      <w:r>
        <w:instrText xml:space="preserve"> SEQ Obr. \* ARABIC </w:instrText>
      </w:r>
      <w:r>
        <w:fldChar w:fldCharType="separate"/>
      </w:r>
      <w:r w:rsidR="00E559B3">
        <w:rPr>
          <w:noProof/>
        </w:rPr>
        <w:t>47</w:t>
      </w:r>
      <w:r>
        <w:rPr>
          <w:noProof/>
        </w:rPr>
        <w:fldChar w:fldCharType="end"/>
      </w:r>
      <w:r>
        <w:t xml:space="preserve"> Správnost vyhotovení úkolu </w:t>
      </w:r>
      <w:r w:rsidRPr="005B187A">
        <w:t>č. 1</w:t>
      </w:r>
      <w:r>
        <w:t xml:space="preserve"> v závislosti na </w:t>
      </w:r>
      <w:r w:rsidR="00D346B3">
        <w:t>čase – vlevo</w:t>
      </w:r>
      <w:r>
        <w:t>.</w:t>
      </w:r>
      <w:r w:rsidR="00D346B3">
        <w:t xml:space="preserve"> Deskriptivní statistika </w:t>
      </w:r>
      <w:proofErr w:type="gramStart"/>
      <w:r w:rsidR="00D346B3">
        <w:t>výsledků - vpravo</w:t>
      </w:r>
      <w:proofErr w:type="gramEnd"/>
      <w:r w:rsidR="00D346B3">
        <w:t>.</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188F7CCB" w14:textId="653D1734" w:rsidR="009D2672" w:rsidRDefault="00100A44" w:rsidP="000023D6">
      <w:pPr>
        <w:pStyle w:val="Caption"/>
      </w:pPr>
      <w:r>
        <w:t xml:space="preserve">Obr. </w:t>
      </w:r>
      <w:r>
        <w:fldChar w:fldCharType="begin"/>
      </w:r>
      <w:r>
        <w:instrText xml:space="preserve"> SEQ Obr. \* ARABIC </w:instrText>
      </w:r>
      <w:r>
        <w:fldChar w:fldCharType="separate"/>
      </w:r>
      <w:r w:rsidR="00E559B3">
        <w:rPr>
          <w:noProof/>
        </w:rPr>
        <w:t>48</w:t>
      </w:r>
      <w:r>
        <w:rPr>
          <w:noProof/>
        </w:rPr>
        <w:fldChar w:fldCharType="end"/>
      </w:r>
      <w:r w:rsidR="001B3D7B" w:rsidRPr="001B3D7B">
        <w:t xml:space="preserve"> </w:t>
      </w:r>
      <w:r w:rsidR="001B3D7B">
        <w:t xml:space="preserve">Výsledky dotazníkového </w:t>
      </w:r>
      <w:r w:rsidR="009D2672">
        <w:t>šetření – sekce Úkol č. 2</w:t>
      </w:r>
      <w:r w:rsidR="00E559B3">
        <w:t xml:space="preserve"> (otázky </w:t>
      </w:r>
      <w:r w:rsidR="00E559B3">
        <w:rPr>
          <w:lang w:val="en-US"/>
        </w:rPr>
        <w:t>15-21)</w:t>
      </w:r>
    </w:p>
    <w:p w14:paraId="061F03A2" w14:textId="53B34599" w:rsidR="009D2672" w:rsidRDefault="00D346B3" w:rsidP="000023D6">
      <w:pPr>
        <w:pStyle w:val="Caption"/>
      </w:pPr>
      <w:r>
        <w:t xml:space="preserve">. </w:t>
      </w:r>
    </w:p>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2E194928" w:rsidR="00D346B3" w:rsidRDefault="009D2672" w:rsidP="000023D6">
      <w:pPr>
        <w:pStyle w:val="Caption"/>
      </w:pPr>
      <w:r>
        <w:t xml:space="preserve">Obr. </w:t>
      </w:r>
      <w:r>
        <w:fldChar w:fldCharType="begin"/>
      </w:r>
      <w:r>
        <w:instrText xml:space="preserve"> SEQ Obr. \* ARABIC </w:instrText>
      </w:r>
      <w:r>
        <w:fldChar w:fldCharType="separate"/>
      </w:r>
      <w:r w:rsidR="00E559B3">
        <w:rPr>
          <w:noProof/>
        </w:rPr>
        <w:t>49</w:t>
      </w:r>
      <w:r>
        <w:rPr>
          <w:noProof/>
        </w:rPr>
        <w:fldChar w:fldCharType="end"/>
      </w:r>
      <w:r>
        <w:t xml:space="preserve"> Správnost vyhotovení úkolu </w:t>
      </w:r>
      <w:r w:rsidRPr="005B187A">
        <w:t xml:space="preserve">č. </w:t>
      </w:r>
      <w:r>
        <w:t xml:space="preserve">2 v závislosti na čase – vlevo. Deskriptivní statistika </w:t>
      </w:r>
      <w:proofErr w:type="gramStart"/>
      <w:r>
        <w:t>výsledků - vpravo</w:t>
      </w:r>
      <w:proofErr w:type="gramEnd"/>
      <w:r>
        <w:t>.</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0006002E" w:rsidR="00EB52DE" w:rsidRDefault="00100A44" w:rsidP="000023D6">
      <w:pPr>
        <w:pStyle w:val="Caption"/>
      </w:pPr>
      <w:r>
        <w:t xml:space="preserve">Obr. </w:t>
      </w:r>
      <w:r>
        <w:fldChar w:fldCharType="begin"/>
      </w:r>
      <w:r>
        <w:instrText xml:space="preserve"> SEQ Obr. \* ARABIC </w:instrText>
      </w:r>
      <w:r>
        <w:fldChar w:fldCharType="separate"/>
      </w:r>
      <w:r w:rsidR="00E559B3">
        <w:rPr>
          <w:noProof/>
        </w:rPr>
        <w:t>50</w:t>
      </w:r>
      <w:r>
        <w:rPr>
          <w:noProof/>
        </w:rPr>
        <w:fldChar w:fldCharType="end"/>
      </w:r>
      <w:r>
        <w:t xml:space="preserve"> </w:t>
      </w:r>
      <w:r w:rsidR="001B3D7B">
        <w:t xml:space="preserve">Výsledky dotazníkového </w:t>
      </w:r>
      <w:r w:rsidR="00566DE2">
        <w:t>šetření – sekce</w:t>
      </w:r>
      <w:r w:rsidR="001B3D7B">
        <w:t xml:space="preserve"> </w:t>
      </w:r>
      <w:r>
        <w:t>Úkol č. 3</w:t>
      </w:r>
      <w:r w:rsidR="00E559B3">
        <w:t xml:space="preserve"> (otázky </w:t>
      </w:r>
      <w:r w:rsidR="00E559B3">
        <w:rPr>
          <w:lang w:val="en-US"/>
        </w:rPr>
        <w:t>22-26)</w:t>
      </w: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17613C29" w:rsidR="00B63F02" w:rsidRDefault="009D2672" w:rsidP="000023D6">
      <w:pPr>
        <w:pStyle w:val="Caption"/>
      </w:pPr>
      <w:r>
        <w:t xml:space="preserve">Obr. </w:t>
      </w:r>
      <w:r>
        <w:fldChar w:fldCharType="begin"/>
      </w:r>
      <w:r>
        <w:instrText xml:space="preserve"> SEQ Obr. \* ARABIC </w:instrText>
      </w:r>
      <w:r>
        <w:fldChar w:fldCharType="separate"/>
      </w:r>
      <w:r w:rsidR="00E559B3">
        <w:rPr>
          <w:noProof/>
        </w:rPr>
        <w:t>51</w:t>
      </w:r>
      <w:r>
        <w:rPr>
          <w:noProof/>
        </w:rPr>
        <w:fldChar w:fldCharType="end"/>
      </w:r>
      <w:r>
        <w:t xml:space="preserve"> Rychlost vyhotovení úkolu </w:t>
      </w:r>
      <w:r w:rsidRPr="005B187A">
        <w:t>č.</w:t>
      </w:r>
      <w:r>
        <w:t xml:space="preserve"> 3 – vlevo. Deskriptivní statistika </w:t>
      </w:r>
      <w:r w:rsidR="000667DF">
        <w:t>časů vyhotovení úkolů, barevně rozděleno dle úkolů – vpravo</w:t>
      </w:r>
      <w:r>
        <w:t>.</w:t>
      </w:r>
    </w:p>
    <w:p w14:paraId="4C683921" w14:textId="0436110F" w:rsidR="00906BA3" w:rsidRDefault="00906BA3" w:rsidP="00906BA3">
      <w:pPr>
        <w:pStyle w:val="Heading3"/>
      </w:pPr>
      <w:r>
        <w:t>Ovládání</w:t>
      </w:r>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pomocí posunu byl výchozím nastavení pro pohyb a pro jeho změnu bylo nutné dvakrát stlačit tlačítko na ovladači. </w:t>
      </w:r>
    </w:p>
    <w:p w14:paraId="6FC93B38" w14:textId="77777777" w:rsidR="00E559B3" w:rsidRDefault="00E559B3" w:rsidP="00E559B3">
      <w:pPr>
        <w:keepNext/>
      </w:pPr>
      <w:r>
        <w:rPr>
          <w:noProof/>
        </w:rPr>
        <w:lastRenderedPageBreak/>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617F80ED" w:rsidR="00906BA3" w:rsidRPr="00906BA3" w:rsidRDefault="00E559B3" w:rsidP="000023D6">
      <w:pPr>
        <w:pStyle w:val="Caption"/>
      </w:pPr>
      <w:r>
        <w:t xml:space="preserve">Obr. </w:t>
      </w:r>
      <w:r>
        <w:fldChar w:fldCharType="begin"/>
      </w:r>
      <w:r>
        <w:instrText xml:space="preserve"> SEQ Obr. \* ARABIC </w:instrText>
      </w:r>
      <w:r>
        <w:fldChar w:fldCharType="separate"/>
      </w:r>
      <w:r>
        <w:rPr>
          <w:noProof/>
        </w:rPr>
        <w:t>52</w:t>
      </w:r>
      <w:r>
        <w:rPr>
          <w:noProof/>
        </w:rPr>
        <w:fldChar w:fldCharType="end"/>
      </w:r>
      <w:r>
        <w:t xml:space="preserve"> Výsledky dotazníkového šetření – sekce Ovládání (otázky 27, 28, 31)</w:t>
      </w:r>
    </w:p>
    <w:p w14:paraId="76447EF1" w14:textId="5D139441" w:rsidR="001B3D7B" w:rsidRDefault="00906BA3" w:rsidP="001B3D7B">
      <w:pPr>
        <w:pStyle w:val="Normlnprvnodsazen"/>
        <w:keepNext/>
        <w:ind w:firstLine="0"/>
      </w:pPr>
      <w:r>
        <w:rPr>
          <w:noProof/>
        </w:rP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506B9E22" w:rsidR="00F15E23" w:rsidRDefault="001B3D7B" w:rsidP="000023D6">
      <w:pPr>
        <w:pStyle w:val="Caption"/>
      </w:pPr>
      <w:r>
        <w:t xml:space="preserve">Obr. </w:t>
      </w:r>
      <w:r>
        <w:fldChar w:fldCharType="begin"/>
      </w:r>
      <w:r>
        <w:instrText xml:space="preserve"> SEQ Obr. \* ARABIC </w:instrText>
      </w:r>
      <w:r>
        <w:fldChar w:fldCharType="separate"/>
      </w:r>
      <w:r w:rsidR="00E559B3">
        <w:rPr>
          <w:noProof/>
        </w:rPr>
        <w:t>53</w:t>
      </w:r>
      <w:r>
        <w:rPr>
          <w:noProof/>
        </w:rPr>
        <w:fldChar w:fldCharType="end"/>
      </w:r>
      <w:r>
        <w:t xml:space="preserve"> Výsledky dotazníkového </w:t>
      </w:r>
      <w:r w:rsidR="00F15E23">
        <w:t>šetření – sekce</w:t>
      </w:r>
      <w:r>
        <w:t xml:space="preserve"> Ovládání</w:t>
      </w:r>
      <w:r w:rsidR="00E559B3">
        <w:t xml:space="preserve"> (otázky 29, 30)</w:t>
      </w:r>
    </w:p>
    <w:p w14:paraId="66E7F18B" w14:textId="3DB6CE21" w:rsidR="009D212D" w:rsidRDefault="009D212D" w:rsidP="009D212D">
      <w:pPr>
        <w:pStyle w:val="Heading3"/>
      </w:pPr>
      <w:r>
        <w:t>Osobní názor</w:t>
      </w:r>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6B2EC0F2" w14:textId="6069DFCE" w:rsidR="009D212D" w:rsidRDefault="009D212D" w:rsidP="009D212D">
      <w:pPr>
        <w:pStyle w:val="Normlnprvnodsazen"/>
        <w:numPr>
          <w:ilvl w:val="0"/>
          <w:numId w:val="76"/>
        </w:numPr>
        <w:rPr>
          <w:lang w:eastAsia="en-US"/>
        </w:rPr>
      </w:pPr>
      <w:r>
        <w:rPr>
          <w:lang w:eastAsia="en-US"/>
        </w:rPr>
        <w:t>Pokud máte jakékoli další poznámky či komentáře tak uveďte. (nepovinné)</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architektonických projektů. Vícekrát byla zmíněna využitelnost VR v případě, že aplikace umožňuje kolaborativní prostředí. </w:t>
      </w:r>
    </w:p>
    <w:p w14:paraId="32ADA4D1" w14:textId="6B06BE8E" w:rsidR="009D212D" w:rsidRPr="009D212D" w:rsidRDefault="009D212D" w:rsidP="009D212D">
      <w:pPr>
        <w:pStyle w:val="Normlnprvnodsazen"/>
      </w:pPr>
      <w:r>
        <w:t>Mezi zmíněnými negativy se opakovaně objevovala nespokojenost se samotným zařízení. Kritizován byla velikost a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p>
    <w:p w14:paraId="4F7DFAD2" w14:textId="23BC5518" w:rsidR="009D212D" w:rsidRPr="009D212D" w:rsidRDefault="008D1F3E" w:rsidP="009D212D">
      <w:pPr>
        <w:pStyle w:val="Heading3"/>
      </w:pPr>
      <w:r w:rsidRPr="005D7EED">
        <w:t>Vyhodnocení</w:t>
      </w:r>
    </w:p>
    <w:p w14:paraId="4C7927E2" w14:textId="4D2C374D" w:rsidR="00E94592" w:rsidRDefault="009D212D" w:rsidP="00E94592">
      <w:pPr>
        <w:pStyle w:val="Normlnprvnodsazen"/>
        <w:ind w:firstLine="0"/>
        <w:rPr>
          <w:lang w:eastAsia="en-US"/>
        </w:rPr>
      </w:pPr>
      <w:r w:rsidRPr="009D212D">
        <w:rPr>
          <w:lang w:eastAsia="en-US"/>
        </w:rPr>
        <w:t xml:space="preserve">Při zohlednění </w:t>
      </w:r>
      <w:r>
        <w:rPr>
          <w:lang w:eastAsia="en-US"/>
        </w:rPr>
        <w:t xml:space="preserve">všech výsledků uživatelského testování je možné vyhodnotit míru metodicky definovaných ukazatelů efektivity, </w:t>
      </w:r>
      <w:r w:rsidR="008257F1">
        <w:rPr>
          <w:lang w:eastAsia="en-US"/>
        </w:rPr>
        <w:t>rychlosti</w:t>
      </w:r>
      <w:r>
        <w:rPr>
          <w:lang w:eastAsia="en-US"/>
        </w:rPr>
        <w:t xml:space="preserve"> vypracování a spokojenost</w:t>
      </w:r>
      <w:r w:rsidR="00B93AF9">
        <w:rPr>
          <w:lang w:eastAsia="en-US"/>
        </w:rPr>
        <w:t>i</w:t>
      </w:r>
      <w:r>
        <w:rPr>
          <w:lang w:eastAsia="en-US"/>
        </w:rPr>
        <w:t>.</w:t>
      </w:r>
      <w:r w:rsidR="008257F1">
        <w:rPr>
          <w:lang w:eastAsia="en-US"/>
        </w:rPr>
        <w:t xml:space="preserve"> Vyhodnocení </w:t>
      </w:r>
      <w:r w:rsidR="008257F1">
        <w:rPr>
          <w:lang w:eastAsia="en-US"/>
        </w:rPr>
        <w:lastRenderedPageBreak/>
        <w:t xml:space="preserve">výsledků v případě efektivity a rychlosti vypracování je v tomto případě subjektivní, jelikož není možnost jiného porovnání než </w:t>
      </w:r>
      <w:r w:rsidR="00B93AF9">
        <w:rPr>
          <w:lang w:eastAsia="en-US"/>
        </w:rPr>
        <w:t xml:space="preserve">uživatelů </w:t>
      </w:r>
      <w:r w:rsidR="008257F1">
        <w:rPr>
          <w:lang w:eastAsia="en-US"/>
        </w:rPr>
        <w:t xml:space="preserve">v rámci studie. </w:t>
      </w:r>
      <w:r w:rsidR="0044762A">
        <w:rPr>
          <w:lang w:eastAsia="en-US"/>
        </w:rPr>
        <w:t xml:space="preserve">Více vypovídajícím tedy může být </w:t>
      </w:r>
      <w:proofErr w:type="spellStart"/>
      <w:r w:rsidR="00B93AF9">
        <w:rPr>
          <w:lang w:eastAsia="en-US"/>
        </w:rPr>
        <w:t>být</w:t>
      </w:r>
      <w:proofErr w:type="spellEnd"/>
      <w:r w:rsidR="00B93AF9">
        <w:rPr>
          <w:lang w:eastAsia="en-US"/>
        </w:rPr>
        <w:t xml:space="preserve"> sentiment odpovědí, </w:t>
      </w:r>
      <w:r w:rsidR="0044762A">
        <w:rPr>
          <w:lang w:eastAsia="en-US"/>
        </w:rPr>
        <w:t xml:space="preserve">na téma vnímané náročnosti, srozumitelnosti a způsobu ovládání, popř. řešení úkolů. </w:t>
      </w:r>
      <w:r w:rsidR="00B93AF9">
        <w:rPr>
          <w:lang w:eastAsia="en-US"/>
        </w:rPr>
        <w:t xml:space="preserve">V případě </w:t>
      </w:r>
      <w:r w:rsidR="00B93AF9" w:rsidRPr="00E94592">
        <w:t>spokojenosti</w:t>
      </w:r>
      <w:r w:rsidR="00B93AF9">
        <w:rPr>
          <w:lang w:eastAsia="en-US"/>
        </w:rPr>
        <w:t xml:space="preserve"> je možné tvrdit, že systém dosáhl dobrých výsledků, jelikož sentiment odpovědí, zaměřených na tuto charakteristiku byl převážně pozitivní. Zároveň k tomto tvrzení </w:t>
      </w:r>
      <w:r w:rsidR="0044762A">
        <w:rPr>
          <w:lang w:eastAsia="en-US"/>
        </w:rPr>
        <w:t>směřuje</w:t>
      </w:r>
      <w:r w:rsidR="00B93AF9">
        <w:rPr>
          <w:lang w:eastAsia="en-US"/>
        </w:rPr>
        <w:t xml:space="preserve"> i charakter otevřených odpovědí.</w:t>
      </w:r>
    </w:p>
    <w:p w14:paraId="7881F9F4" w14:textId="0C67307A" w:rsidR="00E94592" w:rsidRPr="009D212D" w:rsidRDefault="00E94592" w:rsidP="00E94592">
      <w:pPr>
        <w:pStyle w:val="Normlnprvnodsazen"/>
        <w:rPr>
          <w:lang w:eastAsia="en-US"/>
        </w:rPr>
      </w:pPr>
    </w:p>
    <w:p w14:paraId="7F085E72" w14:textId="77777777" w:rsidR="001B3D7B" w:rsidRPr="001B3D7B" w:rsidRDefault="001B3D7B" w:rsidP="001B3D7B">
      <w:pPr>
        <w:pStyle w:val="Normlnprvnodsazen"/>
        <w:ind w:firstLine="0"/>
        <w:rPr>
          <w:lang w:eastAsia="en-US"/>
        </w:rPr>
      </w:pPr>
    </w:p>
    <w:p w14:paraId="46D0CF9B" w14:textId="485D7FAA" w:rsidR="00A479E6" w:rsidRDefault="00D905D2" w:rsidP="00CD7C12">
      <w:pPr>
        <w:pStyle w:val="Heading1"/>
      </w:pPr>
      <w:r w:rsidRPr="001F6849">
        <w:lastRenderedPageBreak/>
        <w:t>DISKUZE</w:t>
      </w:r>
    </w:p>
    <w:p w14:paraId="698A61B6" w14:textId="1AA8A50E" w:rsidR="00454A80" w:rsidRDefault="00B93AF9" w:rsidP="00B93AF9">
      <w:pPr>
        <w:pStyle w:val="Normlnprvnodsazen"/>
        <w:ind w:firstLine="0"/>
        <w:rPr>
          <w:b/>
          <w:bCs/>
        </w:rPr>
      </w:pPr>
      <w:r>
        <w:rPr>
          <w:b/>
          <w:bCs/>
        </w:rPr>
        <w:t>Technický pohled</w:t>
      </w:r>
    </w:p>
    <w:p w14:paraId="1CC23A8F" w14:textId="2F1E2A25" w:rsidR="003751B0" w:rsidRDefault="00B93AF9" w:rsidP="00B93AF9">
      <w:pPr>
        <w:pStyle w:val="Normlnprvnodsazen"/>
        <w:ind w:firstLine="0"/>
        <w:rPr>
          <w:b/>
          <w:bCs/>
        </w:rPr>
      </w:pPr>
      <w:r>
        <w:rPr>
          <w:b/>
          <w:bCs/>
        </w:rPr>
        <w:t>Datový pohled</w:t>
      </w:r>
    </w:p>
    <w:p w14:paraId="258002DF" w14:textId="457817C3" w:rsidR="007113CC" w:rsidRDefault="007113CC" w:rsidP="00B93AF9">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434D5FA9" w14:textId="5F96B2B2" w:rsidR="003751B0" w:rsidRPr="003751B0" w:rsidRDefault="003751B0" w:rsidP="00B93AF9">
      <w:pPr>
        <w:pStyle w:val="Normlnprvnodsazen"/>
        <w:ind w:firstLine="0"/>
      </w:pPr>
      <w:r>
        <w:t xml:space="preserve">Data </w:t>
      </w:r>
      <w:proofErr w:type="spellStart"/>
      <w:r>
        <w:t>baggage</w:t>
      </w:r>
      <w:proofErr w:type="spellEnd"/>
    </w:p>
    <w:p w14:paraId="7B2BB2C4" w14:textId="06BA2E21" w:rsidR="003751B0" w:rsidRPr="003751B0" w:rsidRDefault="003751B0" w:rsidP="00B93AF9">
      <w:pPr>
        <w:pStyle w:val="Normlnprvnodsazen"/>
        <w:ind w:firstLine="0"/>
      </w:pPr>
      <w:r>
        <w:t>Dynamická data dynamické měřítko</w:t>
      </w:r>
    </w:p>
    <w:p w14:paraId="6A2CC18B" w14:textId="75701E65" w:rsidR="003751B0" w:rsidRPr="003751B0" w:rsidRDefault="003751B0" w:rsidP="00B93AF9">
      <w:pPr>
        <w:pStyle w:val="Normlnprvnodsazen"/>
        <w:ind w:firstLine="0"/>
        <w:rPr>
          <w:color w:val="0563C1" w:themeColor="hyperlink"/>
          <w:u w:val="single"/>
          <w:lang w:val="en-US"/>
        </w:rPr>
      </w:pP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76" w:history="1">
        <w:r w:rsidRPr="008F59DC">
          <w:rPr>
            <w:rStyle w:val="Hyperlink"/>
            <w:lang w:val="en-US"/>
          </w:rPr>
          <w:t>https://github.com/pka/awesome-3d-tiles</w:t>
        </w:r>
      </w:hyperlink>
    </w:p>
    <w:p w14:paraId="0DAC791F" w14:textId="60AD5E1D" w:rsidR="00B93AF9" w:rsidRDefault="00B93AF9" w:rsidP="00B93AF9">
      <w:pPr>
        <w:pStyle w:val="Normlnprvnodsazen"/>
        <w:ind w:firstLine="0"/>
        <w:rPr>
          <w:b/>
          <w:bCs/>
        </w:rPr>
      </w:pPr>
      <w:r>
        <w:rPr>
          <w:b/>
          <w:bCs/>
        </w:rPr>
        <w:t>Vývojový pohled</w:t>
      </w:r>
    </w:p>
    <w:p w14:paraId="068A69B5" w14:textId="5F39B72F" w:rsidR="00B93AF9" w:rsidRDefault="00B93AF9" w:rsidP="00B93AF9">
      <w:pPr>
        <w:pStyle w:val="Normlnprvnodsazen"/>
        <w:ind w:firstLine="0"/>
        <w:rPr>
          <w:b/>
          <w:bCs/>
        </w:rPr>
      </w:pPr>
      <w:r>
        <w:rPr>
          <w:b/>
          <w:bCs/>
        </w:rPr>
        <w:t>Uživatelský pohled</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78F500ED" w14:textId="0439E4E6" w:rsidR="009D797E" w:rsidRDefault="002023D9" w:rsidP="00EC522E">
      <w:pPr>
        <w:pStyle w:val="Normlnprvnodsazen"/>
        <w:ind w:firstLine="0"/>
        <w:rPr>
          <w:lang w:val="en-US"/>
        </w:rPr>
      </w:pPr>
      <w:proofErr w:type="spellStart"/>
      <w:r>
        <w:rPr>
          <w:lang w:val="en-US"/>
        </w:rPr>
        <w:t>Colaborative</w:t>
      </w:r>
      <w:proofErr w:type="spellEnd"/>
    </w:p>
    <w:p w14:paraId="07C75A12" w14:textId="3AB2A8FA" w:rsidR="009D797E" w:rsidRDefault="009D797E" w:rsidP="00EC522E">
      <w:pPr>
        <w:pStyle w:val="Normlnprvnodsazen"/>
        <w:ind w:firstLine="0"/>
        <w:rPr>
          <w:lang w:val="en-US"/>
        </w:rPr>
      </w:pPr>
      <w:proofErr w:type="spellStart"/>
      <w:r>
        <w:rPr>
          <w:lang w:val="en-US"/>
        </w:rPr>
        <w:t>Testování</w:t>
      </w:r>
      <w:proofErr w:type="spellEnd"/>
      <w:r>
        <w:rPr>
          <w:lang w:val="en-US"/>
        </w:rPr>
        <w:t xml:space="preserve"> </w:t>
      </w:r>
    </w:p>
    <w:p w14:paraId="1909E0B8" w14:textId="562E7751" w:rsidR="009D797E" w:rsidRDefault="009D797E" w:rsidP="009D797E">
      <w:pPr>
        <w:pStyle w:val="Normlnprvnodsazen"/>
        <w:numPr>
          <w:ilvl w:val="0"/>
          <w:numId w:val="26"/>
        </w:numPr>
        <w:rPr>
          <w:lang w:val="en-US"/>
        </w:rPr>
      </w:pPr>
      <w:proofErr w:type="spellStart"/>
      <w:r>
        <w:rPr>
          <w:lang w:val="en-US"/>
        </w:rPr>
        <w:t>upravit</w:t>
      </w:r>
      <w:proofErr w:type="spellEnd"/>
      <w:r>
        <w:rPr>
          <w:lang w:val="en-US"/>
        </w:rPr>
        <w:t xml:space="preserve"> </w:t>
      </w:r>
      <w:proofErr w:type="spellStart"/>
      <w:r>
        <w:rPr>
          <w:lang w:val="en-US"/>
        </w:rPr>
        <w:t>aplikaci</w:t>
      </w:r>
      <w:proofErr w:type="spellEnd"/>
      <w:r>
        <w:rPr>
          <w:lang w:val="en-US"/>
        </w:rPr>
        <w:t xml:space="preserve"> </w:t>
      </w:r>
      <w:proofErr w:type="spellStart"/>
      <w:r>
        <w:rPr>
          <w:lang w:val="en-US"/>
        </w:rPr>
        <w:t>tak</w:t>
      </w:r>
      <w:proofErr w:type="spellEnd"/>
      <w:r>
        <w:rPr>
          <w:lang w:val="en-US"/>
        </w:rPr>
        <w:t xml:space="preserve"> aby </w:t>
      </w:r>
      <w:proofErr w:type="spellStart"/>
      <w:r>
        <w:rPr>
          <w:lang w:val="en-US"/>
        </w:rPr>
        <w:t>testování</w:t>
      </w:r>
      <w:proofErr w:type="spellEnd"/>
      <w:r>
        <w:rPr>
          <w:lang w:val="en-US"/>
        </w:rPr>
        <w:t xml:space="preserve">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provedeno</w:t>
      </w:r>
      <w:proofErr w:type="spellEnd"/>
      <w:r>
        <w:rPr>
          <w:lang w:val="en-US"/>
        </w:rPr>
        <w:t xml:space="preserve"> unsupervised a </w:t>
      </w:r>
      <w:proofErr w:type="spellStart"/>
      <w:r>
        <w:rPr>
          <w:lang w:val="en-US"/>
        </w:rPr>
        <w:t>mohla</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otestována</w:t>
      </w:r>
      <w:proofErr w:type="spellEnd"/>
      <w:r>
        <w:rPr>
          <w:lang w:val="en-US"/>
        </w:rPr>
        <w:t xml:space="preserve"> </w:t>
      </w:r>
      <w:proofErr w:type="spellStart"/>
      <w:r>
        <w:rPr>
          <w:lang w:val="en-US"/>
        </w:rPr>
        <w:t>usabilita</w:t>
      </w:r>
      <w:proofErr w:type="spellEnd"/>
      <w:r>
        <w:rPr>
          <w:lang w:val="en-US"/>
        </w:rPr>
        <w:t xml:space="preserve"> </w:t>
      </w:r>
      <w:proofErr w:type="spellStart"/>
      <w:r>
        <w:rPr>
          <w:lang w:val="en-US"/>
        </w:rPr>
        <w:t>aplikace</w:t>
      </w:r>
      <w:proofErr w:type="spellEnd"/>
      <w:r>
        <w:rPr>
          <w:lang w:val="en-US"/>
        </w:rPr>
        <w:t xml:space="preserve"> a </w:t>
      </w:r>
      <w:proofErr w:type="spellStart"/>
      <w:r>
        <w:rPr>
          <w:lang w:val="en-US"/>
        </w:rPr>
        <w:t>tím</w:t>
      </w:r>
      <w:proofErr w:type="spellEnd"/>
      <w:r>
        <w:rPr>
          <w:lang w:val="en-US"/>
        </w:rPr>
        <w:t xml:space="preserve"> </w:t>
      </w:r>
      <w:proofErr w:type="spellStart"/>
      <w:r>
        <w:rPr>
          <w:lang w:val="en-US"/>
        </w:rPr>
        <w:t>samotné</w:t>
      </w:r>
      <w:proofErr w:type="spellEnd"/>
      <w:r>
        <w:rPr>
          <w:lang w:val="en-US"/>
        </w:rPr>
        <w:t xml:space="preserve"> </w:t>
      </w:r>
      <w:proofErr w:type="spellStart"/>
      <w:r>
        <w:rPr>
          <w:lang w:val="en-US"/>
        </w:rPr>
        <w:t>technologie</w:t>
      </w:r>
      <w:proofErr w:type="spellEnd"/>
      <w:r>
        <w:rPr>
          <w:lang w:val="en-US"/>
        </w:rPr>
        <w:t xml:space="preserve"> </w:t>
      </w:r>
      <w:proofErr w:type="spellStart"/>
      <w:r>
        <w:rPr>
          <w:lang w:val="en-US"/>
        </w:rPr>
        <w:t>namísto</w:t>
      </w:r>
      <w:proofErr w:type="spellEnd"/>
      <w:r>
        <w:rPr>
          <w:lang w:val="en-US"/>
        </w:rPr>
        <w:t xml:space="preserve"> </w:t>
      </w:r>
      <w:proofErr w:type="spellStart"/>
      <w:r>
        <w:rPr>
          <w:lang w:val="en-US"/>
        </w:rPr>
        <w:t>specifických</w:t>
      </w:r>
      <w:proofErr w:type="spellEnd"/>
      <w:r>
        <w:rPr>
          <w:lang w:val="en-US"/>
        </w:rPr>
        <w:t xml:space="preserve"> </w:t>
      </w:r>
      <w:proofErr w:type="spellStart"/>
      <w:proofErr w:type="gramStart"/>
      <w:r>
        <w:rPr>
          <w:lang w:val="en-US"/>
        </w:rPr>
        <w:t>úkolů</w:t>
      </w:r>
      <w:proofErr w:type="spellEnd"/>
      <w:proofErr w:type="gramEnd"/>
    </w:p>
    <w:p w14:paraId="6D8A7248" w14:textId="6CF0C677" w:rsidR="00454A80" w:rsidRDefault="00454A80" w:rsidP="009D797E">
      <w:pPr>
        <w:pStyle w:val="Normlnprvnodsazen"/>
        <w:numPr>
          <w:ilvl w:val="0"/>
          <w:numId w:val="26"/>
        </w:numPr>
        <w:rPr>
          <w:lang w:val="en-US"/>
        </w:rPr>
      </w:pPr>
      <w:proofErr w:type="spellStart"/>
      <w:r>
        <w:rPr>
          <w:lang w:val="en-US"/>
        </w:rPr>
        <w:t>Lépe</w:t>
      </w:r>
      <w:proofErr w:type="spellEnd"/>
      <w:r>
        <w:rPr>
          <w:lang w:val="en-US"/>
        </w:rPr>
        <w:t xml:space="preserve"> </w:t>
      </w:r>
      <w:proofErr w:type="spellStart"/>
      <w:r>
        <w:rPr>
          <w:lang w:val="en-US"/>
        </w:rPr>
        <w:t>specifikovat</w:t>
      </w:r>
      <w:proofErr w:type="spellEnd"/>
      <w:r>
        <w:rPr>
          <w:lang w:val="en-US"/>
        </w:rPr>
        <w:t xml:space="preserve"> </w:t>
      </w:r>
      <w:proofErr w:type="spellStart"/>
      <w:r>
        <w:rPr>
          <w:lang w:val="en-US"/>
        </w:rPr>
        <w:t>úkoly</w:t>
      </w:r>
      <w:proofErr w:type="spellEnd"/>
      <w:r w:rsidR="00C8679D">
        <w:rPr>
          <w:lang w:val="en-US"/>
        </w:rPr>
        <w:t xml:space="preserve"> – KISS keep it simple stupid – </w:t>
      </w:r>
      <w:proofErr w:type="spellStart"/>
      <w:r w:rsidR="00C8679D">
        <w:rPr>
          <w:lang w:val="en-US"/>
        </w:rPr>
        <w:t>navrh</w:t>
      </w:r>
      <w:proofErr w:type="spellEnd"/>
      <w:r w:rsidR="00C8679D">
        <w:rPr>
          <w:lang w:val="en-US"/>
        </w:rPr>
        <w:t xml:space="preserve"> </w:t>
      </w:r>
      <w:proofErr w:type="spellStart"/>
      <w:r w:rsidR="00C8679D">
        <w:rPr>
          <w:lang w:val="en-US"/>
        </w:rPr>
        <w:t>ukolu</w:t>
      </w:r>
      <w:proofErr w:type="spellEnd"/>
      <w:r w:rsidR="00C8679D">
        <w:rPr>
          <w:lang w:val="en-US"/>
        </w:rPr>
        <w:t xml:space="preserve"> </w:t>
      </w:r>
      <w:proofErr w:type="spellStart"/>
      <w:r w:rsidR="00C8679D">
        <w:rPr>
          <w:lang w:val="en-US"/>
        </w:rPr>
        <w:t>není</w:t>
      </w:r>
      <w:proofErr w:type="spellEnd"/>
      <w:r w:rsidR="00C8679D">
        <w:rPr>
          <w:lang w:val="en-US"/>
        </w:rPr>
        <w:t xml:space="preserve"> </w:t>
      </w:r>
      <w:proofErr w:type="spellStart"/>
      <w:r w:rsidR="00C8679D">
        <w:rPr>
          <w:lang w:val="en-US"/>
        </w:rPr>
        <w:t>realny</w:t>
      </w:r>
      <w:proofErr w:type="spellEnd"/>
      <w:r w:rsidR="00C8679D">
        <w:rPr>
          <w:lang w:val="en-US"/>
        </w:rPr>
        <w:t xml:space="preserve">, </w:t>
      </w:r>
      <w:proofErr w:type="spellStart"/>
      <w:r w:rsidR="00C8679D">
        <w:rPr>
          <w:lang w:val="en-US"/>
        </w:rPr>
        <w:t>počitat</w:t>
      </w:r>
      <w:proofErr w:type="spellEnd"/>
      <w:r w:rsidR="00C8679D">
        <w:rPr>
          <w:lang w:val="en-US"/>
        </w:rPr>
        <w:t xml:space="preserve"> </w:t>
      </w:r>
      <w:proofErr w:type="spellStart"/>
      <w:r w:rsidR="00C8679D">
        <w:rPr>
          <w:lang w:val="en-US"/>
        </w:rPr>
        <w:t>veze</w:t>
      </w:r>
      <w:proofErr w:type="spellEnd"/>
      <w:r w:rsidR="00C8679D">
        <w:rPr>
          <w:lang w:val="en-US"/>
        </w:rPr>
        <w:t xml:space="preserve"> by </w:t>
      </w:r>
      <w:proofErr w:type="spellStart"/>
      <w:r w:rsidR="00C8679D">
        <w:rPr>
          <w:lang w:val="en-US"/>
        </w:rPr>
        <w:t>měl</w:t>
      </w:r>
      <w:proofErr w:type="spellEnd"/>
      <w:r w:rsidR="00C8679D">
        <w:rPr>
          <w:lang w:val="en-US"/>
        </w:rPr>
        <w:t xml:space="preserve"> </w:t>
      </w:r>
      <w:proofErr w:type="spellStart"/>
      <w:r w:rsidR="00C8679D">
        <w:rPr>
          <w:lang w:val="en-US"/>
        </w:rPr>
        <w:t>gis</w:t>
      </w:r>
      <w:proofErr w:type="spellEnd"/>
      <w:r w:rsidR="00C8679D">
        <w:rPr>
          <w:lang w:val="en-US"/>
        </w:rPr>
        <w:t xml:space="preserve"> ne </w:t>
      </w:r>
      <w:proofErr w:type="spellStart"/>
      <w:proofErr w:type="gramStart"/>
      <w:r w:rsidR="00C8679D">
        <w:rPr>
          <w:lang w:val="en-US"/>
        </w:rPr>
        <w:t>člověk</w:t>
      </w:r>
      <w:proofErr w:type="spellEnd"/>
      <w:proofErr w:type="gramEnd"/>
    </w:p>
    <w:p w14:paraId="1C32CB73" w14:textId="2B8DAF5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monitorování</w:t>
      </w:r>
      <w:proofErr w:type="spellEnd"/>
    </w:p>
    <w:p w14:paraId="29388D02" w14:textId="3842C11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dotazník</w:t>
      </w:r>
      <w:proofErr w:type="spellEnd"/>
      <w:r>
        <w:rPr>
          <w:lang w:val="en-US"/>
        </w:rPr>
        <w:t xml:space="preserve"> – </w:t>
      </w:r>
      <w:proofErr w:type="spellStart"/>
      <w:r>
        <w:rPr>
          <w:lang w:val="en-US"/>
        </w:rPr>
        <w:t>identifikovat</w:t>
      </w:r>
      <w:proofErr w:type="spellEnd"/>
      <w:r>
        <w:rPr>
          <w:lang w:val="en-US"/>
        </w:rPr>
        <w:t xml:space="preserve"> </w:t>
      </w:r>
      <w:proofErr w:type="spellStart"/>
      <w:r>
        <w:rPr>
          <w:lang w:val="en-US"/>
        </w:rPr>
        <w:t>interakci</w:t>
      </w:r>
      <w:proofErr w:type="spellEnd"/>
      <w:r>
        <w:rPr>
          <w:lang w:val="en-US"/>
        </w:rPr>
        <w:t xml:space="preserve"> a </w:t>
      </w:r>
      <w:proofErr w:type="spellStart"/>
      <w:r>
        <w:rPr>
          <w:lang w:val="en-US"/>
        </w:rPr>
        <w:t>pohyb</w:t>
      </w:r>
      <w:proofErr w:type="spellEnd"/>
      <w:r>
        <w:rPr>
          <w:lang w:val="en-US"/>
        </w:rPr>
        <w:t xml:space="preserve">. </w:t>
      </w:r>
    </w:p>
    <w:p w14:paraId="14EC8A2E" w14:textId="74FACC58" w:rsidR="00405A83" w:rsidRDefault="00405A83" w:rsidP="009D797E">
      <w:pPr>
        <w:pStyle w:val="Normlnprvnodsazen"/>
        <w:numPr>
          <w:ilvl w:val="0"/>
          <w:numId w:val="26"/>
        </w:numPr>
        <w:rPr>
          <w:lang w:val="en-US"/>
        </w:rPr>
      </w:pPr>
      <w:r>
        <w:rPr>
          <w:lang w:val="en-US"/>
        </w:rPr>
        <w:t xml:space="preserve">User logging – </w:t>
      </w:r>
      <w:proofErr w:type="spellStart"/>
      <w:r>
        <w:rPr>
          <w:lang w:val="en-US"/>
        </w:rPr>
        <w:t>má</w:t>
      </w:r>
      <w:proofErr w:type="spellEnd"/>
      <w:r>
        <w:rPr>
          <w:lang w:val="en-US"/>
        </w:rPr>
        <w:t xml:space="preserve"> </w:t>
      </w:r>
      <w:proofErr w:type="spellStart"/>
      <w:r>
        <w:rPr>
          <w:lang w:val="en-US"/>
        </w:rPr>
        <w:t>interakce</w:t>
      </w:r>
      <w:proofErr w:type="spellEnd"/>
      <w:r>
        <w:rPr>
          <w:lang w:val="en-US"/>
        </w:rPr>
        <w:t xml:space="preserve"> </w:t>
      </w:r>
      <w:proofErr w:type="spellStart"/>
      <w:r>
        <w:rPr>
          <w:lang w:val="en-US"/>
        </w:rPr>
        <w:t>vliv</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správnost</w:t>
      </w:r>
      <w:proofErr w:type="spellEnd"/>
      <w:r>
        <w:rPr>
          <w:lang w:val="en-US"/>
        </w:rPr>
        <w:t xml:space="preserve"> </w:t>
      </w:r>
      <w:proofErr w:type="spellStart"/>
      <w:r>
        <w:rPr>
          <w:lang w:val="en-US"/>
        </w:rPr>
        <w:t>vyhotovení</w:t>
      </w:r>
      <w:proofErr w:type="spellEnd"/>
      <w:r>
        <w:rPr>
          <w:lang w:val="en-US"/>
        </w:rPr>
        <w:t>?</w:t>
      </w:r>
    </w:p>
    <w:p w14:paraId="049019E0" w14:textId="01EBD14C" w:rsidR="00C8679D" w:rsidRDefault="00C8679D" w:rsidP="009D797E">
      <w:pPr>
        <w:pStyle w:val="Normlnprvnodsazen"/>
        <w:numPr>
          <w:ilvl w:val="0"/>
          <w:numId w:val="26"/>
        </w:numPr>
        <w:rPr>
          <w:lang w:val="en-US"/>
        </w:rPr>
      </w:pPr>
      <w:proofErr w:type="spellStart"/>
      <w:r>
        <w:rPr>
          <w:lang w:val="en-US"/>
        </w:rPr>
        <w:t>Strategie</w:t>
      </w:r>
      <w:proofErr w:type="spellEnd"/>
      <w:r>
        <w:rPr>
          <w:lang w:val="en-US"/>
        </w:rPr>
        <w:t xml:space="preserve"> </w:t>
      </w:r>
      <w:proofErr w:type="spellStart"/>
      <w:r>
        <w:rPr>
          <w:lang w:val="en-US"/>
        </w:rPr>
        <w:t>jednotlivých</w:t>
      </w:r>
      <w:proofErr w:type="spellEnd"/>
      <w:r>
        <w:rPr>
          <w:lang w:val="en-US"/>
        </w:rPr>
        <w:t xml:space="preserve"> </w:t>
      </w:r>
      <w:proofErr w:type="spellStart"/>
      <w:r>
        <w:rPr>
          <w:lang w:val="en-US"/>
        </w:rPr>
        <w:t>uživatelů</w:t>
      </w:r>
      <w:proofErr w:type="spellEnd"/>
    </w:p>
    <w:p w14:paraId="091B2AA6" w14:textId="4562CB82" w:rsidR="008257F1" w:rsidRDefault="008257F1" w:rsidP="009D797E">
      <w:pPr>
        <w:pStyle w:val="Normlnprvnodsazen"/>
        <w:numPr>
          <w:ilvl w:val="0"/>
          <w:numId w:val="26"/>
        </w:numPr>
        <w:rPr>
          <w:lang w:val="en-US"/>
        </w:rPr>
      </w:pPr>
      <w:proofErr w:type="spellStart"/>
      <w:r>
        <w:rPr>
          <w:lang w:val="en-US"/>
        </w:rPr>
        <w:t>Vyhodnocení</w:t>
      </w:r>
      <w:proofErr w:type="spellEnd"/>
      <w:r>
        <w:rPr>
          <w:lang w:val="en-US"/>
        </w:rPr>
        <w:t xml:space="preserve"> – </w:t>
      </w:r>
      <w:proofErr w:type="spellStart"/>
      <w:r>
        <w:rPr>
          <w:lang w:val="en-US"/>
        </w:rPr>
        <w:t>lepší</w:t>
      </w:r>
      <w:proofErr w:type="spellEnd"/>
      <w:r>
        <w:rPr>
          <w:lang w:val="en-US"/>
        </w:rPr>
        <w:t xml:space="preserve"> by </w:t>
      </w:r>
      <w:proofErr w:type="spellStart"/>
      <w:r>
        <w:rPr>
          <w:lang w:val="en-US"/>
        </w:rPr>
        <w:t>bylo</w:t>
      </w:r>
      <w:proofErr w:type="spellEnd"/>
      <w:r>
        <w:rPr>
          <w:lang w:val="en-US"/>
        </w:rPr>
        <w:t xml:space="preserve"> </w:t>
      </w:r>
      <w:proofErr w:type="spellStart"/>
      <w:r>
        <w:rPr>
          <w:lang w:val="en-US"/>
        </w:rPr>
        <w:t>použít</w:t>
      </w:r>
      <w:proofErr w:type="spellEnd"/>
      <w:r>
        <w:rPr>
          <w:lang w:val="en-US"/>
        </w:rPr>
        <w:t xml:space="preserve"> SUS </w:t>
      </w:r>
      <w:proofErr w:type="spellStart"/>
      <w:r>
        <w:rPr>
          <w:lang w:val="en-US"/>
        </w:rPr>
        <w:t>namísto</w:t>
      </w:r>
      <w:proofErr w:type="spellEnd"/>
      <w:r>
        <w:rPr>
          <w:lang w:val="en-US"/>
        </w:rPr>
        <w:t xml:space="preserve"> </w:t>
      </w:r>
      <w:proofErr w:type="spellStart"/>
      <w:r>
        <w:rPr>
          <w:lang w:val="en-US"/>
        </w:rPr>
        <w:t>subjektivního</w:t>
      </w:r>
      <w:proofErr w:type="spellEnd"/>
      <w:r>
        <w:rPr>
          <w:lang w:val="en-US"/>
        </w:rPr>
        <w:t xml:space="preserve"> </w:t>
      </w:r>
      <w:proofErr w:type="spellStart"/>
      <w:r>
        <w:rPr>
          <w:lang w:val="en-US"/>
        </w:rPr>
        <w:t>vyhodnocení</w:t>
      </w:r>
      <w:proofErr w:type="spellEnd"/>
      <w:r>
        <w:rPr>
          <w:lang w:val="en-US"/>
        </w:rPr>
        <w:t xml:space="preserve"> </w:t>
      </w:r>
      <w:proofErr w:type="spellStart"/>
      <w:r>
        <w:rPr>
          <w:lang w:val="en-US"/>
        </w:rPr>
        <w:t>výsledků</w:t>
      </w:r>
      <w:proofErr w:type="spellEnd"/>
    </w:p>
    <w:p w14:paraId="680B9E41" w14:textId="4D6320BA" w:rsidR="00C8679D" w:rsidRDefault="00C8679D" w:rsidP="00C8679D">
      <w:pPr>
        <w:pStyle w:val="Normlnprvnodsazen"/>
        <w:ind w:left="357" w:firstLine="0"/>
        <w:rPr>
          <w:lang w:val="en-US"/>
        </w:rPr>
      </w:pPr>
    </w:p>
    <w:p w14:paraId="5921450F" w14:textId="7C07576E" w:rsidR="008E3493" w:rsidRDefault="008E3493" w:rsidP="008E3493">
      <w:pPr>
        <w:pStyle w:val="Normlnprvnodsazen"/>
        <w:ind w:firstLine="0"/>
        <w:rPr>
          <w:lang w:val="en-US"/>
        </w:rPr>
      </w:pPr>
      <w:r>
        <w:rPr>
          <w:lang w:val="en-US"/>
        </w:rPr>
        <w:t xml:space="preserve">Software is there, </w:t>
      </w:r>
      <w:proofErr w:type="spellStart"/>
      <w:r>
        <w:rPr>
          <w:lang w:val="en-US"/>
        </w:rPr>
        <w:t>hw</w:t>
      </w:r>
      <w:proofErr w:type="spellEnd"/>
      <w:r>
        <w:rPr>
          <w:lang w:val="en-US"/>
        </w:rPr>
        <w:t xml:space="preserve"> not so </w:t>
      </w:r>
      <w:proofErr w:type="gramStart"/>
      <w:r>
        <w:rPr>
          <w:lang w:val="en-US"/>
        </w:rPr>
        <w:t>much</w:t>
      </w:r>
      <w:proofErr w:type="gramEnd"/>
    </w:p>
    <w:p w14:paraId="09DF2737" w14:textId="68F8D7CA" w:rsidR="008E3493" w:rsidRDefault="008E3493" w:rsidP="008E3493">
      <w:pPr>
        <w:pStyle w:val="Normlnprvnodsazen"/>
        <w:ind w:firstLine="0"/>
        <w:rPr>
          <w:lang w:val="en-US"/>
        </w:rPr>
      </w:pPr>
      <w:r>
        <w:rPr>
          <w:lang w:val="en-US"/>
        </w:rPr>
        <w:t xml:space="preserve">Co </w:t>
      </w:r>
      <w:proofErr w:type="spellStart"/>
      <w:r>
        <w:rPr>
          <w:lang w:val="en-US"/>
        </w:rPr>
        <w:t>řešit</w:t>
      </w:r>
      <w:proofErr w:type="spellEnd"/>
      <w:r>
        <w:rPr>
          <w:lang w:val="en-US"/>
        </w:rPr>
        <w:t xml:space="preserve"> </w:t>
      </w:r>
      <w:proofErr w:type="spellStart"/>
      <w:r>
        <w:rPr>
          <w:lang w:val="en-US"/>
        </w:rPr>
        <w:t>čím</w:t>
      </w:r>
      <w:proofErr w:type="spellEnd"/>
      <w:r>
        <w:rPr>
          <w:lang w:val="en-US"/>
        </w:rPr>
        <w:t xml:space="preserve"> – </w:t>
      </w:r>
      <w:proofErr w:type="spellStart"/>
      <w:r>
        <w:rPr>
          <w:lang w:val="en-US"/>
        </w:rPr>
        <w:t>acessibilitu</w:t>
      </w:r>
      <w:proofErr w:type="spellEnd"/>
      <w:r>
        <w:rPr>
          <w:lang w:val="en-US"/>
        </w:rPr>
        <w:t xml:space="preserve"> – </w:t>
      </w:r>
      <w:proofErr w:type="spellStart"/>
      <w:r>
        <w:rPr>
          <w:lang w:val="en-US"/>
        </w:rPr>
        <w:t>lepší</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vyřeší</w:t>
      </w:r>
      <w:proofErr w:type="spellEnd"/>
      <w:r>
        <w:rPr>
          <w:lang w:val="en-US"/>
        </w:rPr>
        <w:t xml:space="preserve"> hardware </w:t>
      </w:r>
      <w:proofErr w:type="spellStart"/>
      <w:r>
        <w:rPr>
          <w:lang w:val="en-US"/>
        </w:rPr>
        <w:t>popř</w:t>
      </w:r>
      <w:proofErr w:type="spellEnd"/>
      <w:r>
        <w:rPr>
          <w:lang w:val="en-US"/>
        </w:rPr>
        <w:t xml:space="preserve">. firmware a </w:t>
      </w:r>
      <w:proofErr w:type="spellStart"/>
      <w:r>
        <w:rPr>
          <w:lang w:val="en-US"/>
        </w:rPr>
        <w:t>nemusí</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řešit</w:t>
      </w:r>
      <w:proofErr w:type="spellEnd"/>
      <w:r>
        <w:rPr>
          <w:lang w:val="en-US"/>
        </w:rPr>
        <w:t xml:space="preserve"> </w:t>
      </w:r>
      <w:proofErr w:type="spellStart"/>
      <w:r>
        <w:rPr>
          <w:lang w:val="en-US"/>
        </w:rPr>
        <w:t>sw</w:t>
      </w:r>
      <w:proofErr w:type="spellEnd"/>
      <w:r>
        <w:rPr>
          <w:lang w:val="en-US"/>
        </w:rPr>
        <w:t xml:space="preserve"> dev. V </w:t>
      </w:r>
      <w:proofErr w:type="spellStart"/>
      <w:r>
        <w:rPr>
          <w:lang w:val="en-US"/>
        </w:rPr>
        <w:t>příapdě</w:t>
      </w:r>
      <w:proofErr w:type="spellEnd"/>
      <w:r>
        <w:rPr>
          <w:lang w:val="en-US"/>
        </w:rPr>
        <w:t xml:space="preserve"> kart. Je </w:t>
      </w:r>
      <w:proofErr w:type="spellStart"/>
      <w:r>
        <w:rPr>
          <w:lang w:val="en-US"/>
        </w:rPr>
        <w:t>záměr</w:t>
      </w:r>
      <w:proofErr w:type="spellEnd"/>
      <w:r>
        <w:rPr>
          <w:lang w:val="en-US"/>
        </w:rPr>
        <w:t xml:space="preserve"> o </w:t>
      </w:r>
      <w:proofErr w:type="spellStart"/>
      <w:r>
        <w:rPr>
          <w:lang w:val="en-US"/>
        </w:rPr>
        <w:t>jendoduchou</w:t>
      </w:r>
      <w:proofErr w:type="spellEnd"/>
      <w:r>
        <w:rPr>
          <w:lang w:val="en-US"/>
        </w:rPr>
        <w:t xml:space="preserve"> </w:t>
      </w:r>
      <w:proofErr w:type="spellStart"/>
      <w:r>
        <w:rPr>
          <w:lang w:val="en-US"/>
        </w:rPr>
        <w:t>tvorbu</w:t>
      </w:r>
      <w:proofErr w:type="spellEnd"/>
      <w:r>
        <w:rPr>
          <w:lang w:val="en-US"/>
        </w:rPr>
        <w:t xml:space="preserve"> </w:t>
      </w:r>
      <w:proofErr w:type="spellStart"/>
      <w:r>
        <w:rPr>
          <w:lang w:val="en-US"/>
        </w:rPr>
        <w:t>vizualizací</w:t>
      </w:r>
      <w:proofErr w:type="spellEnd"/>
      <w:r>
        <w:rPr>
          <w:lang w:val="en-US"/>
        </w:rPr>
        <w:t xml:space="preserve">. </w:t>
      </w:r>
    </w:p>
    <w:p w14:paraId="6EC2885B" w14:textId="41EEDE94" w:rsidR="008E3493" w:rsidRPr="009D797E" w:rsidRDefault="008E3493" w:rsidP="008E3493">
      <w:pPr>
        <w:pStyle w:val="Normlnprvnodsazen"/>
        <w:ind w:firstLine="0"/>
        <w:rPr>
          <w:lang w:val="en-US"/>
        </w:rPr>
      </w:pPr>
      <w:proofErr w:type="spellStart"/>
      <w:r>
        <w:rPr>
          <w:lang w:val="en-US"/>
        </w:rPr>
        <w:t>Problémové</w:t>
      </w:r>
      <w:proofErr w:type="spellEnd"/>
      <w:r>
        <w:rPr>
          <w:lang w:val="en-US"/>
        </w:rPr>
        <w:t xml:space="preserve"> </w:t>
      </w:r>
      <w:proofErr w:type="spellStart"/>
      <w:r>
        <w:rPr>
          <w:lang w:val="en-US"/>
        </w:rPr>
        <w:t>jelikož</w:t>
      </w:r>
      <w:proofErr w:type="spellEnd"/>
      <w:r>
        <w:rPr>
          <w:lang w:val="en-US"/>
        </w:rPr>
        <w:t xml:space="preserve"> </w:t>
      </w:r>
      <w:proofErr w:type="spellStart"/>
      <w:r>
        <w:rPr>
          <w:lang w:val="en-US"/>
        </w:rPr>
        <w:t>si</w:t>
      </w:r>
      <w:proofErr w:type="spellEnd"/>
      <w:r>
        <w:rPr>
          <w:lang w:val="en-US"/>
        </w:rPr>
        <w:t xml:space="preserve"> data </w:t>
      </w:r>
      <w:proofErr w:type="spellStart"/>
      <w:r>
        <w:rPr>
          <w:lang w:val="en-US"/>
        </w:rPr>
        <w:t>nesou</w:t>
      </w:r>
      <w:proofErr w:type="spellEnd"/>
      <w:r>
        <w:rPr>
          <w:lang w:val="en-US"/>
        </w:rPr>
        <w:t xml:space="preserve"> baggage. </w:t>
      </w:r>
    </w:p>
    <w:p w14:paraId="5A684CEC" w14:textId="2542343A" w:rsidR="00A479E6" w:rsidRDefault="000E5F9C" w:rsidP="00CD7C12">
      <w:pPr>
        <w:pStyle w:val="Heading1"/>
      </w:pPr>
      <w:r w:rsidRPr="001F6849">
        <w:lastRenderedPageBreak/>
        <w:t>ZÁVĚR</w:t>
      </w:r>
    </w:p>
    <w:p w14:paraId="1FF3674B" w14:textId="57CE7E43" w:rsidR="00C3380E" w:rsidRDefault="00C3380E">
      <w:pPr>
        <w:spacing w:after="160"/>
        <w:jc w:val="left"/>
        <w:rPr>
          <w:lang w:eastAsia="cs-CZ"/>
        </w:rPr>
      </w:pPr>
      <w:r>
        <w:rPr>
          <w:lang w:eastAsia="cs-CZ"/>
        </w:rPr>
        <w:br w:type="page"/>
      </w:r>
    </w:p>
    <w:p w14:paraId="21E7B073" w14:textId="79CD515A" w:rsidR="002F057F" w:rsidRPr="00D50825" w:rsidRDefault="00C3380E" w:rsidP="00D50825">
      <w:pPr>
        <w:pStyle w:val="TOCHeading"/>
        <w:rPr>
          <w:sz w:val="28"/>
          <w:szCs w:val="28"/>
        </w:rPr>
      </w:pPr>
      <w:r w:rsidRPr="00C3380E">
        <w:rPr>
          <w:sz w:val="28"/>
          <w:szCs w:val="28"/>
        </w:rPr>
        <w:lastRenderedPageBreak/>
        <w:t>bibliografie</w:t>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77"/>
          <w:footerReference w:type="default" r:id="rId78"/>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79"/>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0"/>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2"/>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w:t>
            </w:r>
            <w:proofErr w:type="gramStart"/>
            <w:r w:rsidRPr="00CD363B">
              <w:rPr>
                <w:rFonts w:ascii="Cambra" w:eastAsia="Times New Roman" w:hAnsi="Cambra" w:cs="JetBrains Mono"/>
                <w:sz w:val="20"/>
                <w:szCs w:val="20"/>
              </w:rPr>
              <w:t>3D</w:t>
            </w:r>
            <w:proofErr w:type="gramEnd"/>
            <w:r w:rsidRPr="00CD363B">
              <w:rPr>
                <w:rFonts w:ascii="Cambra" w:eastAsia="Times New Roman" w:hAnsi="Cambra" w:cs="JetBrains Mono"/>
                <w:sz w:val="20"/>
                <w:szCs w:val="20"/>
              </w:rPr>
              <w:t xml:space="preserve">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83"/>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0"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48"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54"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55"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68"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69"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7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7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95"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96"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4DF9A" w14:textId="77777777" w:rsidR="003F306E" w:rsidRDefault="003F306E" w:rsidP="0057088F">
      <w:pPr>
        <w:spacing w:after="0" w:line="240" w:lineRule="auto"/>
      </w:pPr>
      <w:r>
        <w:separator/>
      </w:r>
    </w:p>
  </w:endnote>
  <w:endnote w:type="continuationSeparator" w:id="0">
    <w:p w14:paraId="5924AFC0" w14:textId="77777777" w:rsidR="003F306E" w:rsidRDefault="003F306E"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ira">
    <w:altName w:val="Cambria"/>
    <w:charset w:val="00"/>
    <w:family w:val="auto"/>
    <w:pitch w:val="default"/>
  </w:font>
  <w:font w:name="Cambra">
    <w:altName w:val="Cambria"/>
    <w:charset w:val="00"/>
    <w:family w:val="auto"/>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9DF53" w14:textId="77777777" w:rsidR="003F306E" w:rsidRDefault="003F306E" w:rsidP="0057088F">
      <w:pPr>
        <w:spacing w:after="0" w:line="240" w:lineRule="auto"/>
      </w:pPr>
      <w:r>
        <w:separator/>
      </w:r>
    </w:p>
  </w:footnote>
  <w:footnote w:type="continuationSeparator" w:id="0">
    <w:p w14:paraId="2E069C02" w14:textId="77777777" w:rsidR="003F306E" w:rsidRDefault="003F306E"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proofErr w:type="spellStart"/>
      <w:r w:rsidRPr="000F6B1C">
        <w:rPr>
          <w:i/>
          <w:iCs/>
        </w:rPr>
        <w:t>Continuous</w:t>
      </w:r>
      <w:proofErr w:type="spellEnd"/>
      <w:r w:rsidRPr="000F6B1C">
        <w:rPr>
          <w:i/>
          <w:iCs/>
        </w:rPr>
        <w:t xml:space="preserve"> </w:t>
      </w:r>
      <w:proofErr w:type="spellStart"/>
      <w:r w:rsidRPr="000F6B1C">
        <w:rPr>
          <w:i/>
          <w:iCs/>
        </w:rPr>
        <w:t>Integration</w:t>
      </w:r>
      <w:proofErr w:type="spellEnd"/>
      <w:r w:rsidRPr="000F6B1C">
        <w:rPr>
          <w:i/>
          <w:iCs/>
        </w:rPr>
        <w:t xml:space="preserve"> / </w:t>
      </w:r>
      <w:proofErr w:type="spellStart"/>
      <w:r w:rsidRPr="000F6B1C">
        <w:rPr>
          <w:i/>
          <w:iCs/>
        </w:rPr>
        <w:t>Continuous</w:t>
      </w:r>
      <w:proofErr w:type="spellEnd"/>
      <w:r w:rsidRPr="000F6B1C">
        <w:rPr>
          <w:i/>
          <w:iCs/>
        </w:rPr>
        <w:t xml:space="preserve"> </w:t>
      </w:r>
      <w:proofErr w:type="spellStart"/>
      <w:r w:rsidRPr="000F6B1C">
        <w:rPr>
          <w:i/>
          <w:iCs/>
        </w:rPr>
        <w:t>Deployment</w:t>
      </w:r>
      <w:proofErr w:type="spellEnd"/>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w:t>
      </w:r>
      <w:proofErr w:type="spellStart"/>
      <w:r>
        <w:t>glTF</w:t>
      </w:r>
      <w:proofErr w:type="spellEnd"/>
      <w:r>
        <w:t xml:space="preserve">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2ED32CE9" w:rsidR="009C3277"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sidRPr="00022377">
        <w:rPr>
          <w:rStyle w:val="FootnoteReference"/>
        </w:rPr>
        <w:footnoteRef/>
      </w:r>
      <w:r>
        <w:t xml:space="preserve"> Výsledný </w:t>
      </w:r>
      <w:proofErr w:type="spellStart"/>
      <w:r>
        <w:t>blender</w:t>
      </w:r>
      <w:proofErr w:type="spellEnd"/>
      <w:r>
        <w:t xml:space="preserve">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4"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43B53443"/>
    <w:multiLevelType w:val="hybridMultilevel"/>
    <w:tmpl w:val="7AC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2"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9"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4"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5"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6"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9"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1"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2"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6"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9"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0"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1"/>
  </w:num>
  <w:num w:numId="3" w16cid:durableId="1170680267">
    <w:abstractNumId w:val="21"/>
  </w:num>
  <w:num w:numId="4" w16cid:durableId="1796368114">
    <w:abstractNumId w:val="34"/>
  </w:num>
  <w:num w:numId="5" w16cid:durableId="300885919">
    <w:abstractNumId w:val="46"/>
  </w:num>
  <w:num w:numId="6" w16cid:durableId="521938209">
    <w:abstractNumId w:val="70"/>
  </w:num>
  <w:num w:numId="7" w16cid:durableId="619992562">
    <w:abstractNumId w:val="39"/>
  </w:num>
  <w:num w:numId="8" w16cid:durableId="208229350">
    <w:abstractNumId w:val="15"/>
  </w:num>
  <w:num w:numId="9" w16cid:durableId="2076317703">
    <w:abstractNumId w:val="27"/>
  </w:num>
  <w:num w:numId="10" w16cid:durableId="802234337">
    <w:abstractNumId w:val="44"/>
  </w:num>
  <w:num w:numId="11" w16cid:durableId="385684583">
    <w:abstractNumId w:val="33"/>
  </w:num>
  <w:num w:numId="12" w16cid:durableId="65956355">
    <w:abstractNumId w:val="65"/>
  </w:num>
  <w:num w:numId="13" w16cid:durableId="354035738">
    <w:abstractNumId w:val="79"/>
  </w:num>
  <w:num w:numId="14" w16cid:durableId="395475347">
    <w:abstractNumId w:val="1"/>
  </w:num>
  <w:num w:numId="15" w16cid:durableId="1336884254">
    <w:abstractNumId w:val="42"/>
  </w:num>
  <w:num w:numId="16" w16cid:durableId="757364363">
    <w:abstractNumId w:val="56"/>
  </w:num>
  <w:num w:numId="17" w16cid:durableId="2033720445">
    <w:abstractNumId w:val="81"/>
  </w:num>
  <w:num w:numId="18" w16cid:durableId="837696955">
    <w:abstractNumId w:val="68"/>
  </w:num>
  <w:num w:numId="19" w16cid:durableId="414474922">
    <w:abstractNumId w:val="41"/>
  </w:num>
  <w:num w:numId="20" w16cid:durableId="2059282820">
    <w:abstractNumId w:val="19"/>
  </w:num>
  <w:num w:numId="21" w16cid:durableId="1490631062">
    <w:abstractNumId w:val="40"/>
  </w:num>
  <w:num w:numId="22" w16cid:durableId="1901403376">
    <w:abstractNumId w:val="2"/>
  </w:num>
  <w:num w:numId="23" w16cid:durableId="901527545">
    <w:abstractNumId w:val="63"/>
  </w:num>
  <w:num w:numId="24" w16cid:durableId="13649980">
    <w:abstractNumId w:val="9"/>
  </w:num>
  <w:num w:numId="25" w16cid:durableId="1364744581">
    <w:abstractNumId w:val="20"/>
  </w:num>
  <w:num w:numId="26" w16cid:durableId="1671255231">
    <w:abstractNumId w:val="51"/>
  </w:num>
  <w:num w:numId="27" w16cid:durableId="1198667109">
    <w:abstractNumId w:val="69"/>
  </w:num>
  <w:num w:numId="28" w16cid:durableId="619802950">
    <w:abstractNumId w:val="6"/>
  </w:num>
  <w:num w:numId="29" w16cid:durableId="367877274">
    <w:abstractNumId w:val="49"/>
  </w:num>
  <w:num w:numId="30" w16cid:durableId="802776096">
    <w:abstractNumId w:val="8"/>
  </w:num>
  <w:num w:numId="31" w16cid:durableId="742023868">
    <w:abstractNumId w:val="32"/>
  </w:num>
  <w:num w:numId="32" w16cid:durableId="404689245">
    <w:abstractNumId w:val="61"/>
  </w:num>
  <w:num w:numId="33" w16cid:durableId="1361203164">
    <w:abstractNumId w:val="64"/>
  </w:num>
  <w:num w:numId="34" w16cid:durableId="2136636456">
    <w:abstractNumId w:val="45"/>
  </w:num>
  <w:num w:numId="35" w16cid:durableId="882057253">
    <w:abstractNumId w:val="18"/>
  </w:num>
  <w:num w:numId="36" w16cid:durableId="2002463788">
    <w:abstractNumId w:val="71"/>
  </w:num>
  <w:num w:numId="37" w16cid:durableId="1464738753">
    <w:abstractNumId w:val="28"/>
  </w:num>
  <w:num w:numId="38" w16cid:durableId="1462070677">
    <w:abstractNumId w:val="4"/>
  </w:num>
  <w:num w:numId="39" w16cid:durableId="1886866115">
    <w:abstractNumId w:val="54"/>
  </w:num>
  <w:num w:numId="40" w16cid:durableId="965311621">
    <w:abstractNumId w:val="60"/>
  </w:num>
  <w:num w:numId="41" w16cid:durableId="818768559">
    <w:abstractNumId w:val="67"/>
  </w:num>
  <w:num w:numId="42" w16cid:durableId="1967276253">
    <w:abstractNumId w:val="22"/>
  </w:num>
  <w:num w:numId="43" w16cid:durableId="1442647274">
    <w:abstractNumId w:val="17"/>
  </w:num>
  <w:num w:numId="44" w16cid:durableId="1146313284">
    <w:abstractNumId w:val="37"/>
  </w:num>
  <w:num w:numId="45" w16cid:durableId="1133062556">
    <w:abstractNumId w:val="12"/>
  </w:num>
  <w:num w:numId="46" w16cid:durableId="1318923120">
    <w:abstractNumId w:val="36"/>
  </w:num>
  <w:num w:numId="47" w16cid:durableId="976765939">
    <w:abstractNumId w:val="43"/>
  </w:num>
  <w:num w:numId="48" w16cid:durableId="1987278381">
    <w:abstractNumId w:val="77"/>
  </w:num>
  <w:num w:numId="49" w16cid:durableId="344286222">
    <w:abstractNumId w:val="59"/>
  </w:num>
  <w:num w:numId="50" w16cid:durableId="586889268">
    <w:abstractNumId w:val="73"/>
  </w:num>
  <w:num w:numId="51" w16cid:durableId="1214346142">
    <w:abstractNumId w:val="53"/>
  </w:num>
  <w:num w:numId="52" w16cid:durableId="1666350155">
    <w:abstractNumId w:val="10"/>
  </w:num>
  <w:num w:numId="53" w16cid:durableId="1936208616">
    <w:abstractNumId w:val="55"/>
  </w:num>
  <w:num w:numId="54" w16cid:durableId="1802922892">
    <w:abstractNumId w:val="23"/>
  </w:num>
  <w:num w:numId="55" w16cid:durableId="2044668093">
    <w:abstractNumId w:val="24"/>
  </w:num>
  <w:num w:numId="56" w16cid:durableId="1700474541">
    <w:abstractNumId w:val="62"/>
  </w:num>
  <w:num w:numId="57" w16cid:durableId="2082558311">
    <w:abstractNumId w:val="57"/>
  </w:num>
  <w:num w:numId="58" w16cid:durableId="1871141540">
    <w:abstractNumId w:val="78"/>
  </w:num>
  <w:num w:numId="59" w16cid:durableId="1538816812">
    <w:abstractNumId w:val="13"/>
  </w:num>
  <w:num w:numId="60" w16cid:durableId="747965305">
    <w:abstractNumId w:val="52"/>
  </w:num>
  <w:num w:numId="61" w16cid:durableId="2103643924">
    <w:abstractNumId w:val="7"/>
  </w:num>
  <w:num w:numId="62" w16cid:durableId="457264442">
    <w:abstractNumId w:val="72"/>
  </w:num>
  <w:num w:numId="63" w16cid:durableId="496380383">
    <w:abstractNumId w:val="11"/>
  </w:num>
  <w:num w:numId="64" w16cid:durableId="1291588825">
    <w:abstractNumId w:val="75"/>
  </w:num>
  <w:num w:numId="65" w16cid:durableId="1924559521">
    <w:abstractNumId w:val="58"/>
  </w:num>
  <w:num w:numId="66" w16cid:durableId="1492871536">
    <w:abstractNumId w:val="35"/>
  </w:num>
  <w:num w:numId="67" w16cid:durableId="1847862588">
    <w:abstractNumId w:val="30"/>
  </w:num>
  <w:num w:numId="68" w16cid:durableId="1165321076">
    <w:abstractNumId w:val="38"/>
  </w:num>
  <w:num w:numId="69" w16cid:durableId="1432359916">
    <w:abstractNumId w:val="3"/>
  </w:num>
  <w:num w:numId="70" w16cid:durableId="1256011317">
    <w:abstractNumId w:val="29"/>
  </w:num>
  <w:num w:numId="71" w16cid:durableId="1149593339">
    <w:abstractNumId w:val="76"/>
  </w:num>
  <w:num w:numId="72" w16cid:durableId="1324970709">
    <w:abstractNumId w:val="26"/>
  </w:num>
  <w:num w:numId="73" w16cid:durableId="1500316195">
    <w:abstractNumId w:val="25"/>
  </w:num>
  <w:num w:numId="74" w16cid:durableId="2032218307">
    <w:abstractNumId w:val="66"/>
  </w:num>
  <w:num w:numId="75" w16cid:durableId="1761871177">
    <w:abstractNumId w:val="80"/>
  </w:num>
  <w:num w:numId="76" w16cid:durableId="736054453">
    <w:abstractNumId w:val="5"/>
  </w:num>
  <w:num w:numId="77" w16cid:durableId="1100099704">
    <w:abstractNumId w:val="14"/>
  </w:num>
  <w:num w:numId="78" w16cid:durableId="531500397">
    <w:abstractNumId w:val="48"/>
  </w:num>
  <w:num w:numId="79" w16cid:durableId="615598801">
    <w:abstractNumId w:val="74"/>
  </w:num>
  <w:num w:numId="80" w16cid:durableId="353190352">
    <w:abstractNumId w:val="16"/>
  </w:num>
  <w:num w:numId="81" w16cid:durableId="729503524">
    <w:abstractNumId w:val="50"/>
  </w:num>
  <w:num w:numId="82" w16cid:durableId="608901249">
    <w:abstractNumId w:val="47"/>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revisionView w:markup="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966"/>
    <w:rsid w:val="000603F4"/>
    <w:rsid w:val="00060FA3"/>
    <w:rsid w:val="0006186B"/>
    <w:rsid w:val="00061B23"/>
    <w:rsid w:val="000621C4"/>
    <w:rsid w:val="00062778"/>
    <w:rsid w:val="00063B39"/>
    <w:rsid w:val="000646B5"/>
    <w:rsid w:val="0006619F"/>
    <w:rsid w:val="000667D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1D88"/>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9D"/>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0E56"/>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4D35"/>
    <w:rsid w:val="002153B5"/>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239"/>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1FB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BFB"/>
    <w:rsid w:val="00362C8A"/>
    <w:rsid w:val="003635FB"/>
    <w:rsid w:val="003636E1"/>
    <w:rsid w:val="00363D7A"/>
    <w:rsid w:val="00364373"/>
    <w:rsid w:val="003643F2"/>
    <w:rsid w:val="003648BE"/>
    <w:rsid w:val="00364AD8"/>
    <w:rsid w:val="00364BC5"/>
    <w:rsid w:val="00364E60"/>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4A5"/>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B7FBE"/>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E7056"/>
    <w:rsid w:val="003F0AB8"/>
    <w:rsid w:val="003F0B8C"/>
    <w:rsid w:val="003F1077"/>
    <w:rsid w:val="003F1841"/>
    <w:rsid w:val="003F1BF5"/>
    <w:rsid w:val="003F238A"/>
    <w:rsid w:val="003F28A1"/>
    <w:rsid w:val="003F2922"/>
    <w:rsid w:val="003F29F9"/>
    <w:rsid w:val="003F2F03"/>
    <w:rsid w:val="003F306E"/>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1D81"/>
    <w:rsid w:val="0043222E"/>
    <w:rsid w:val="00432DBC"/>
    <w:rsid w:val="004343BF"/>
    <w:rsid w:val="00435378"/>
    <w:rsid w:val="00435E29"/>
    <w:rsid w:val="004369F3"/>
    <w:rsid w:val="00437A48"/>
    <w:rsid w:val="0044013E"/>
    <w:rsid w:val="00441248"/>
    <w:rsid w:val="00441CF7"/>
    <w:rsid w:val="00443388"/>
    <w:rsid w:val="00443ABB"/>
    <w:rsid w:val="00443C99"/>
    <w:rsid w:val="004441BE"/>
    <w:rsid w:val="004448A7"/>
    <w:rsid w:val="00444A73"/>
    <w:rsid w:val="00444F18"/>
    <w:rsid w:val="004450F2"/>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509F"/>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0FF7"/>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275"/>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3D2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135"/>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B4A"/>
    <w:rsid w:val="006B0DA4"/>
    <w:rsid w:val="006B136A"/>
    <w:rsid w:val="006B2254"/>
    <w:rsid w:val="006B23F6"/>
    <w:rsid w:val="006B2C82"/>
    <w:rsid w:val="006B323D"/>
    <w:rsid w:val="006B3254"/>
    <w:rsid w:val="006B42FD"/>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3CC"/>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4F7"/>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3C"/>
    <w:rsid w:val="00820AD6"/>
    <w:rsid w:val="00822BAA"/>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B7D"/>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28EA"/>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2645"/>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77604"/>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2D5"/>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34BF"/>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20"/>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91C"/>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0F77"/>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825"/>
    <w:rsid w:val="00D50FA3"/>
    <w:rsid w:val="00D51ED1"/>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D11"/>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6B6"/>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443"/>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0EAA"/>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5AAE"/>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331"/>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3FE5"/>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200E56"/>
    <w:pPr>
      <w:suppressAutoHyphens/>
      <w:spacing w:line="240" w:lineRule="auto"/>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 w:type="paragraph" w:customStyle="1" w:styleId="CaptionTabs">
    <w:name w:val="Caption_Tabs"/>
    <w:basedOn w:val="Caption"/>
    <w:link w:val="CaptionTabsChar"/>
    <w:qFormat/>
    <w:rsid w:val="00A77604"/>
    <w:pPr>
      <w:ind w:left="432" w:hanging="432"/>
      <w:jc w:val="left"/>
    </w:pPr>
  </w:style>
  <w:style w:type="character" w:customStyle="1" w:styleId="CaptionChar">
    <w:name w:val="Caption Char"/>
    <w:basedOn w:val="DefaultParagraphFont"/>
    <w:link w:val="Caption"/>
    <w:uiPriority w:val="35"/>
    <w:rsid w:val="00200E56"/>
    <w:rPr>
      <w:rFonts w:ascii="Cambria" w:hAnsi="Cambria"/>
      <w:b/>
      <w:iCs/>
      <w:color w:val="000000" w:themeColor="text1"/>
      <w:sz w:val="18"/>
      <w:szCs w:val="18"/>
      <w:lang w:val="cs-CZ"/>
    </w:rPr>
  </w:style>
  <w:style w:type="character" w:customStyle="1" w:styleId="CaptionTabsChar">
    <w:name w:val="Caption_Tabs Char"/>
    <w:basedOn w:val="CaptionChar"/>
    <w:link w:val="CaptionTabs"/>
    <w:rsid w:val="00A77604"/>
    <w:rPr>
      <w:rFonts w:ascii="Cambria" w:hAnsi="Cambria"/>
      <w:b/>
      <w:iCs/>
      <w:color w:val="000000" w:themeColor="text1"/>
      <w:sz w:val="18"/>
      <w:szCs w:val="18"/>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63651822">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2408757">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0244093">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jendahorak.github.io/disc3vr/" TargetMode="External"/><Relationship Id="rId47" Type="http://schemas.openxmlformats.org/officeDocument/2006/relationships/hyperlink" Target="https://hubs.mozilla.com/v3xSqDE/obedient-high-sphere"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fontTable" Target="fontTable.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jendahorak.github.io/babjs/" TargetMode="External"/><Relationship Id="rId48" Type="http://schemas.openxmlformats.org/officeDocument/2006/relationships/hyperlink" Target="https://hubs.mozilla.com/PFhZqGd/primary-stylish-festivity/"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eader" Target="header2.xm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hyperlink" Target="https://interesting-parallel-bit.glitch.me/"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hubs.mozilla.com/CMa8Xah/vibrant-fixed-plane"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jendahorak.github.io/a3sixty/"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oter" Target="footer2.xml"/><Relationship Id="rId81" Type="http://schemas.openxmlformats.org/officeDocument/2006/relationships/image" Target="media/image52.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jendahorak.github.io/wle-throw/" TargetMode="External"/><Relationship Id="rId55" Type="http://schemas.openxmlformats.org/officeDocument/2006/relationships/image" Target="media/image31.png"/><Relationship Id="rId76" Type="http://schemas.openxmlformats.org/officeDocument/2006/relationships/hyperlink" Target="https://github.com/pka/awesome-3d-tiles" TargetMode="External"/><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svg"/><Relationship Id="rId45" Type="http://schemas.openxmlformats.org/officeDocument/2006/relationships/hyperlink" Target="https://foam-jumpy-dianella.glitch.me/" TargetMode="External"/><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24258</TotalTime>
  <Pages>1</Pages>
  <Words>73054</Words>
  <Characters>436866</Characters>
  <Application>Microsoft Office Word</Application>
  <DocSecurity>0</DocSecurity>
  <Lines>10655</Lines>
  <Paragraphs>5424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504496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283</cp:revision>
  <cp:lastPrinted>2023-11-02T09:14:00Z</cp:lastPrinted>
  <dcterms:created xsi:type="dcterms:W3CDTF">2023-08-27T13:40:00Z</dcterms:created>
  <dcterms:modified xsi:type="dcterms:W3CDTF">2024-01-01T20:53:00Z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id="kH9ZBgQP"/&gt;&lt;style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