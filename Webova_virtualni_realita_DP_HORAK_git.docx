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Tato práce se zabývá..</w:t>
      </w:r>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thesis</w:t>
      </w:r>
      <w:r w:rsidR="001D4061" w:rsidRPr="001F6849">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zprávy:  </w:t>
      </w:r>
      <w:r w:rsidRPr="001F6849">
        <w:rPr>
          <w:rFonts w:eastAsia="Times New Roman" w:cs="Times New Roman"/>
          <w:sz w:val="24"/>
          <w:szCs w:val="24"/>
          <w:lang w:eastAsia="cs-CZ"/>
        </w:rPr>
        <w:tab/>
      </w:r>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BUTCHER, P. W. S., JOHN, N. W., RITSOS, P. D. (2021): VRIA: A Web-</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3D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Vedoucí bakalářské 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r w:rsidRPr="00B71937">
        <w:rPr>
          <w:color w:val="000000" w:themeColor="text1"/>
          <w:highlight w:val="yellow"/>
        </w:rPr>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se převážně soustředil na 2D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3D mapu? Kde leží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zaměří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6EDE337A" w14:textId="2CC5687A" w:rsidR="001078D6" w:rsidRDefault="001078D6" w:rsidP="00190CD2">
      <w:pPr>
        <w:pStyle w:val="Normlnprvnodsazen"/>
        <w:ind w:firstLine="0"/>
        <w:rPr>
          <w:lang w:eastAsia="en-US"/>
        </w:rPr>
      </w:pPr>
      <w:proofErr w:type="spellStart"/>
      <w:r>
        <w:rPr>
          <w:lang w:eastAsia="en-US"/>
        </w:rPr>
        <w:t>Navrh</w:t>
      </w:r>
      <w:proofErr w:type="spellEnd"/>
      <w:r>
        <w:rPr>
          <w:lang w:eastAsia="en-US"/>
        </w:rPr>
        <w:t>:</w:t>
      </w:r>
    </w:p>
    <w:p w14:paraId="7064EDEE" w14:textId="5A3A2AC7" w:rsidR="001078D6" w:rsidRDefault="001078D6" w:rsidP="00190CD2">
      <w:pPr>
        <w:pStyle w:val="Normlnprvnodsazen"/>
        <w:ind w:firstLine="0"/>
        <w:rPr>
          <w:lang w:eastAsia="en-US"/>
        </w:rPr>
      </w:pPr>
      <w:r w:rsidRPr="001078D6">
        <w:rPr>
          <w:lang w:eastAsia="en-US"/>
        </w:rPr>
        <w:t>Jak dostat geografická data do VR pomocí webových technologií?</w:t>
      </w:r>
    </w:p>
    <w:p w14:paraId="0D49C5B4" w14:textId="0FA62B7D" w:rsidR="001078D6" w:rsidRDefault="001078D6" w:rsidP="00190CD2">
      <w:pPr>
        <w:pStyle w:val="Normlnprvnodsazen"/>
        <w:ind w:firstLine="0"/>
        <w:rPr>
          <w:lang w:eastAsia="en-US"/>
        </w:rPr>
      </w:pPr>
      <w:r w:rsidRPr="001078D6">
        <w:rPr>
          <w:lang w:eastAsia="en-US"/>
        </w:rPr>
        <w:t>Jaké v jsou v současnosti dostupné webové technologie podporující tvorbu VR?</w:t>
      </w:r>
    </w:p>
    <w:p w14:paraId="49B5F913" w14:textId="77777777" w:rsidR="001078D6" w:rsidRDefault="001078D6" w:rsidP="00190CD2">
      <w:pPr>
        <w:pStyle w:val="Normlnprvnodsazen"/>
        <w:ind w:firstLine="0"/>
        <w:rPr>
          <w:lang w:eastAsia="en-US"/>
        </w:rPr>
      </w:pP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3D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62D918E9"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FE5E44">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wUJ3dlIS/3iIHuTXp","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1078D6">
      <w:pPr>
        <w:pStyle w:val="Quote"/>
        <w:jc w:val="both"/>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1078D6">
      <w:pPr>
        <w:pStyle w:val="Quote"/>
        <w:jc w:val="both"/>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w:t>
      </w:r>
      <w:r w:rsidR="00D36A82" w:rsidRPr="001F6849">
        <w:lastRenderedPageBreak/>
        <w:t>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liší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3C1DF79F"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Následující podkapitoly se snaží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w:t>
      </w:r>
      <w:r w:rsidRPr="00573340">
        <w:rPr>
          <w:lang w:eastAsia="en-US"/>
        </w:rPr>
        <w:lastRenderedPageBreak/>
        <w:t xml:space="preserve">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snaží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7DDD90C0"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FE5E44">
        <w:instrText xml:space="preserve"> ADDIN ZOTERO_ITEM CSL_CITATION {"citationID":"3CtlPLsy","properties":{"formattedCitation":"(Coltekin et al. 2020)","plainCitation":"(Coltekin et al. 2020)","noteIndex":0},"citationItems":[{"id":"wUJ3dlIS/Sl3ToWUd","uris":["http://zotero.org/groups/4599106/items/F54Y7ICM"],"itemData":{"id":"9DyV48Zt/oRbg8WmZ","type":"article-journal","abstract":"This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008A7157"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34E58441"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2165DC">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vytváří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vytváří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liší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0F09FA0C"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7D1BB991"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FE5E44">
        <w:instrText xml:space="preserve"> ADDIN ZOTERO_ITEM CSL_CITATION {"citationID":"1qIlQgrk","properties":{"formattedCitation":"(Coltekin et al. 2020)","plainCitation":"(Coltekin et al. 2020)","noteIndex":0},"citationItems":[{"id":"wUJ3dlIS/Sl3ToWUd","uris":["http://zotero.org/groups/4599106/items/F54Y7ICM"],"itemData":{"id":1274,"type":"article-journal","abstract":"This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736BD395"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5</w:t>
      </w:r>
      <w:r w:rsidRPr="001F6849">
        <w:fldChar w:fldCharType="end"/>
      </w:r>
      <w:r w:rsidRPr="001F6849">
        <w:t xml:space="preserve"> Dělení HMD, zdroj: </w:t>
      </w:r>
      <w:r w:rsidRPr="001F6849">
        <w:fldChar w:fldCharType="begin"/>
      </w:r>
      <w:r w:rsidR="00FE5E44">
        <w:instrText xml:space="preserve"> ADDIN ZOTERO_ITEM CSL_CITATION {"citationID":"o3pU5io5","properties":{"formattedCitation":"(Coltekin et al. 2020)","plainCitation":"(Coltekin et al. 2020)","noteIndex":0},"citationItems":[{"id":"wUJ3dlIS/Sl3ToWUd","uris":["http://zotero.org/groups/4599106/items/F54Y7ICM"],"itemData":{"id":"9DyV48Zt/oRbg8WmZ","type":"article-journal","abstract":"This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r w:rsidR="001078D6">
        <w:rPr>
          <w:highlight w:val="yellow"/>
        </w:rPr>
        <w:t xml:space="preserve"> – Vzít z PPT</w:t>
      </w:r>
      <w:r w:rsidR="003B1D9A" w:rsidRPr="003B1D9A">
        <w:rPr>
          <w:highlight w:val="yellow"/>
        </w:rPr>
        <w:t>?</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5432B4F9" w:rsidR="00863307" w:rsidRPr="00736AD5" w:rsidRDefault="00863307" w:rsidP="00863307">
      <w:pPr>
        <w:pStyle w:val="Caption"/>
      </w:pPr>
      <w:r>
        <w:t xml:space="preserve">Obr. </w:t>
      </w:r>
      <w:r>
        <w:fldChar w:fldCharType="begin"/>
      </w:r>
      <w:r>
        <w:instrText xml:space="preserve"> SEQ Obr. \* ARABIC </w:instrText>
      </w:r>
      <w:r>
        <w:fldChar w:fldCharType="separate"/>
      </w:r>
      <w:r w:rsidR="002165DC">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TODO - </w:t>
      </w:r>
      <w:r w:rsidR="00736AD5" w:rsidRPr="00736AD5">
        <w:rPr>
          <w:highlight w:val="yellow"/>
        </w:rPr>
        <w:t>čeština</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5BD0DB6C"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B5CF8">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6F4B7F1B" w:rsidR="00AF234A" w:rsidRDefault="001078D6" w:rsidP="00AF234A">
      <w:r w:rsidRPr="001078D6">
        <w:rPr>
          <w:noProof/>
        </w:rPr>
        <w:drawing>
          <wp:inline distT="0" distB="0" distL="0" distR="0" wp14:anchorId="43AECD3C" wp14:editId="647A44F1">
            <wp:extent cx="5579745" cy="4424680"/>
            <wp:effectExtent l="0" t="0" r="1905" b="0"/>
            <wp:docPr id="15562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4680"/>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37F0DCD6"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FE5E44">
        <w:instrText xml:space="preserve"> ADDIN ZOTERO_ITEM CSL_CITATION {"citationID":"Vvs5N4QI","properties":{"formattedCitation":"(Coltekin et al. 2020)","plainCitation":"(Coltekin et al. 2020)","noteIndex":0},"citationItems":[{"id":"wUJ3dlIS/Sl3ToWUd","uris":["http://zotero.org/groups/4599106/items/F54Y7ICM"],"itemData":{"id":1274,"type":"article-journal","abstract":"This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5A0F5D80"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251B50A0">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50A3849F"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2165DC">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2DDC4DCD"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xml:space="preserve">, v případě většího VP </w:t>
      </w:r>
      <w:r w:rsidR="001078D6" w:rsidRPr="001078D6">
        <w:rPr>
          <w:highlight w:val="yellow"/>
          <w:lang w:val="en-US"/>
        </w:rPr>
        <w:t xml:space="preserve">(#TODO – </w:t>
      </w:r>
      <w:proofErr w:type="spellStart"/>
      <w:r w:rsidR="001078D6" w:rsidRPr="001078D6">
        <w:rPr>
          <w:highlight w:val="yellow"/>
          <w:lang w:val="en-US"/>
        </w:rPr>
        <w:t>vysv</w:t>
      </w:r>
      <w:r w:rsidR="001078D6" w:rsidRPr="001078D6">
        <w:rPr>
          <w:highlight w:val="yellow"/>
        </w:rPr>
        <w:t>ětlit</w:t>
      </w:r>
      <w:proofErr w:type="spellEnd"/>
      <w:r w:rsidR="001078D6" w:rsidRPr="001078D6">
        <w:rPr>
          <w:highlight w:val="yellow"/>
        </w:rPr>
        <w:t xml:space="preserve"> zkratku, udělat seznam zkratek</w:t>
      </w:r>
      <w:r w:rsidR="001078D6" w:rsidRPr="001078D6">
        <w:rPr>
          <w:highlight w:val="yellow"/>
          <w:lang w:val="en-US"/>
        </w:rPr>
        <w:t>)</w:t>
      </w:r>
      <w:r w:rsidR="001078D6">
        <w:rPr>
          <w:lang w:val="en-US"/>
        </w:rPr>
        <w:t xml:space="preserve"> </w:t>
      </w:r>
      <w:r w:rsidRPr="00B442EC">
        <w:t>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4A0E48C5" w:rsidR="001100A3" w:rsidRDefault="001100A3" w:rsidP="001100A3">
      <w:pPr>
        <w:pStyle w:val="Caption"/>
      </w:pPr>
      <w:r>
        <w:t xml:space="preserve">Obr. </w:t>
      </w:r>
      <w:r>
        <w:fldChar w:fldCharType="begin"/>
      </w:r>
      <w:r>
        <w:instrText xml:space="preserve"> SEQ Obr. \* ARABIC </w:instrText>
      </w:r>
      <w:r>
        <w:fldChar w:fldCharType="separate"/>
      </w:r>
      <w:r w:rsidR="002165DC">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DD2072">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 xml:space="preserve">ároveň je vhodné zahrnout i podporu pro neimerzní zařízení, tedy podporu pro pohyb a interakci s 3D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tvoří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objekt vytváří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r>
        <w:rPr>
          <w:lang w:val="en-US"/>
        </w:rPr>
        <w:t>vytv</w:t>
      </w:r>
      <w:r>
        <w:t>áří</w:t>
      </w:r>
      <w:proofErr w:type="spell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73BA0C68"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4AAED879" w:rsid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3B28827" w14:textId="46B69FB1" w:rsidR="00F01A0F" w:rsidRDefault="00F01A0F" w:rsidP="00E64528">
      <w:pPr>
        <w:pStyle w:val="Normlnprvnodsazen"/>
        <w:rPr>
          <w:lang w:eastAsia="en-US"/>
        </w:rPr>
      </w:pPr>
      <w:r>
        <w:rPr>
          <w:lang w:eastAsia="en-US"/>
        </w:rPr>
        <w:t>Binokulární disparita a konvergence jsou základ</w:t>
      </w:r>
      <w:r w:rsidR="00353B15">
        <w:rPr>
          <w:lang w:eastAsia="en-US"/>
        </w:rPr>
        <w:t>ní procesem při vnímání VP skrze HMD.</w:t>
      </w:r>
      <w:r>
        <w:rPr>
          <w:lang w:eastAsia="en-US"/>
        </w:rPr>
        <w:t xml:space="preserve"> </w:t>
      </w:r>
      <w:r w:rsidR="00353B15">
        <w:rPr>
          <w:lang w:eastAsia="en-US"/>
        </w:rPr>
        <w:t xml:space="preserve">HMD </w:t>
      </w:r>
      <w:r>
        <w:rPr>
          <w:lang w:eastAsia="en-US"/>
        </w:rPr>
        <w:t>imituj</w:t>
      </w:r>
      <w:r w:rsidR="00353B15">
        <w:rPr>
          <w:lang w:eastAsia="en-US"/>
        </w:rPr>
        <w:t xml:space="preserve">e stereoskopické vidění </w:t>
      </w:r>
      <w:r>
        <w:rPr>
          <w:lang w:eastAsia="en-US"/>
        </w:rPr>
        <w:t xml:space="preserve">pomocí dvou nezávislých </w:t>
      </w:r>
      <w:r w:rsidR="00353B15">
        <w:rPr>
          <w:lang w:eastAsia="en-US"/>
        </w:rPr>
        <w:t xml:space="preserve">displejů, na nichž zobrazovaný obraz je mírně posunut, za účelem vytvoření iluze hloubky. </w:t>
      </w:r>
    </w:p>
    <w:p w14:paraId="1D8108EA" w14:textId="3D3BB328" w:rsidR="00EE6D7D" w:rsidRPr="001F6849" w:rsidRDefault="00337667" w:rsidP="00353B15">
      <w:pPr>
        <w:pStyle w:val="Normlnprvnodsazen"/>
      </w:pPr>
      <w:r w:rsidRPr="00353B15">
        <w:t>Znalost</w:t>
      </w:r>
      <w:r w:rsidRPr="001F6849">
        <w:t xml:space="preserve"> těchto procesů je </w:t>
      </w:r>
      <w:r w:rsidR="00353B15">
        <w:t xml:space="preserve">zároveň </w:t>
      </w:r>
      <w:r w:rsidRPr="001F6849">
        <w:t>klíčová pro tvorbu VR prostředí</w:t>
      </w:r>
      <w:r w:rsidR="00F01A0F">
        <w:t xml:space="preserve">, </w:t>
      </w:r>
      <w:r w:rsidRPr="001F6849">
        <w:t xml:space="preserve">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tvoří </w:t>
      </w:r>
      <w:r w:rsidR="00506131" w:rsidRPr="001F6849">
        <w:lastRenderedPageBreak/>
        <w:t>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1386EA66"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stačí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120Hz.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r w:rsidRPr="001F6849">
        <w:t>vekce</w:t>
      </w:r>
      <w:proofErr w:type="spell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77161472">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56F9EB67"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2E7961D9"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12</w:t>
      </w:r>
      <w:r w:rsidRPr="001F6849">
        <w:fldChar w:fldCharType="end"/>
      </w:r>
      <w:r w:rsidRPr="001F6849">
        <w:t xml:space="preserve"> Snímky obrazovky z aplikace 3D model města Brna. Hrad </w:t>
      </w:r>
      <w:r w:rsidR="00353B15">
        <w:t>Špilberk</w:t>
      </w:r>
      <w:r w:rsidRPr="001F6849">
        <w:t xml:space="preserve">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2D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2D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 </w:t>
      </w:r>
      <w:r w:rsidR="00D83A28" w:rsidRPr="00D83A28">
        <w:rPr>
          <w:highlight w:val="yellow"/>
        </w:rPr>
        <w:t>.</w:t>
      </w:r>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r>
        <w:t>dlaždicovaných</w:t>
      </w:r>
      <w:proofErr w:type="spell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(1 :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(1</w:t>
      </w:r>
      <w:r w:rsidR="00D47513">
        <w:rPr>
          <w:b/>
          <w:bCs/>
          <w:lang w:val="en-US" w:eastAsia="en-US"/>
        </w:rPr>
        <w:t xml:space="preserve"> :</w:t>
      </w:r>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3tí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5F674DFA" w:rsidR="00B41874" w:rsidRDefault="00B41874" w:rsidP="001D37CB">
      <w:pPr>
        <w:pStyle w:val="Caption"/>
      </w:pPr>
      <w:r>
        <w:t xml:space="preserve">Obr. </w:t>
      </w:r>
      <w:r>
        <w:fldChar w:fldCharType="begin"/>
      </w:r>
      <w:r>
        <w:instrText xml:space="preserve"> SEQ Obr. \* ARABIC </w:instrText>
      </w:r>
      <w:r>
        <w:fldChar w:fldCharType="separate"/>
      </w:r>
      <w:r w:rsidR="002165DC">
        <w:rPr>
          <w:noProof/>
        </w:rPr>
        <w:t>13</w:t>
      </w:r>
      <w:r>
        <w:fldChar w:fldCharType="end"/>
      </w:r>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r w:rsidR="001C20B3">
        <w:t>. Zmenšeno – měřítka odpovídají zobrazení v rámci internetového prohlížeče namísto velikosti obrázku v textu</w:t>
      </w:r>
      <w:r>
        <w:t>.</w:t>
      </w:r>
    </w:p>
    <w:p w14:paraId="4674482E" w14:textId="014F30EE" w:rsidR="00AB45B4" w:rsidRDefault="00AB45B4" w:rsidP="00331DCE">
      <w:pPr>
        <w:pStyle w:val="Normlnprvnodsazen"/>
      </w:pPr>
      <w:r w:rsidRPr="001F6849">
        <w:t xml:space="preserve">Jako důležitou problematiku zmiňuje </w:t>
      </w:r>
      <w:r w:rsidRPr="001F6849">
        <w:fldChar w:fldCharType="begin"/>
      </w:r>
      <w:r w:rsidR="00FE5E44">
        <w:instrText xml:space="preserve"> ADDIN ZOTERO_ITEM CSL_CITATION {"citationID":"pyYXfhhk","properties":{"formattedCitation":"(Coltekin et al. 2020)","plainCitation":"(Coltekin et al. 2020)","noteIndex":0},"citationItems":[{"id":"wUJ3dlIS/Sl3ToWUd","uris":["http://zotero.org/groups/4599106/items/F54Y7ICM"],"itemData":{"id":1274,"type":"article-journal","abstract":"This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w:t>
      </w:r>
      <w:r w:rsidR="00A32AF4" w:rsidRPr="001F6849">
        <w:lastRenderedPageBreak/>
        <w:t>problematice je nutné využívat LOD a LOR přístupy</w:t>
      </w:r>
      <w:r w:rsidR="000B14FA" w:rsidRPr="001F6849">
        <w:t xml:space="preserve"> </w:t>
      </w:r>
      <w:r w:rsidR="00A32AF4" w:rsidRPr="001F6849">
        <w:fldChar w:fldCharType="begin"/>
      </w:r>
      <w:r w:rsidR="00FE5E44">
        <w:instrText xml:space="preserve"> ADDIN ZOTERO_ITEM CSL_CITATION {"citationID":"cz6cyLsT","properties":{"formattedCitation":"(Coltekin et al. 2020)","plainCitation":"(Coltekin et al. 2020)","noteIndex":0},"citationItems":[{"id":"wUJ3dlIS/Sl3ToWUd","uris":["http://zotero.org/groups/4599106/items/F54Y7ICM"],"itemData":{"id":1274,"type":"article-journal","abstract":"This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730E186B" w:rsidR="00B2682C" w:rsidRPr="001F6849" w:rsidRDefault="00B2682C" w:rsidP="00B2682C">
      <w:pPr>
        <w:pStyle w:val="Caption"/>
      </w:pPr>
      <w:r>
        <w:t xml:space="preserve">Obr. </w:t>
      </w:r>
      <w:r>
        <w:fldChar w:fldCharType="begin"/>
      </w:r>
      <w:r>
        <w:instrText xml:space="preserve"> SEQ Obr. \* ARABIC </w:instrText>
      </w:r>
      <w:r>
        <w:fldChar w:fldCharType="separate"/>
      </w:r>
      <w:r w:rsidR="002165DC">
        <w:rPr>
          <w:noProof/>
        </w:rPr>
        <w:t>14</w:t>
      </w:r>
      <w:r>
        <w:fldChar w:fldCharType="end"/>
      </w:r>
      <w:r>
        <w:t xml:space="preserve"> </w:t>
      </w:r>
      <w:r w:rsidR="00B71937">
        <w:t xml:space="preserve">Klasifikace 3D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57330583"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FE5E44">
        <w:rPr>
          <w:highlight w:val="yellow"/>
        </w:rPr>
        <w:instrText xml:space="preserve"> ADDIN ZOTERO_ITEM CSL_CITATION {"citationID":"Qk91xJhn","properties":{"formattedCitation":"(Coltekin et al. 2020)","plainCitation":"(Coltekin et al. 2020)","noteIndex":0},"citationItems":[{"id":"wUJ3dlIS/Sl3ToWUd","uris":["http://zotero.org/groups/4599106/items/F54Y7ICM"],"itemData":{"id":1274,"type":"article-journal","abstract":"This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3D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3D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4841E980" w14:textId="77777777" w:rsidR="004E6E7C" w:rsidRDefault="004E6E7C" w:rsidP="004E6E7C">
      <w:pPr>
        <w:pStyle w:val="Normlnprvnodsazen"/>
        <w:ind w:firstLine="0"/>
        <w:rPr>
          <w:lang w:eastAsia="en-US"/>
        </w:rPr>
      </w:pPr>
    </w:p>
    <w:p w14:paraId="7397A9EE" w14:textId="453042DE" w:rsidR="004E6E7C" w:rsidRDefault="004E6E7C" w:rsidP="004E6E7C">
      <w:pPr>
        <w:pStyle w:val="Malnadpis"/>
      </w:pPr>
      <w:proofErr w:type="spellStart"/>
      <w:r>
        <w:lastRenderedPageBreak/>
        <w:t>glTF</w:t>
      </w:r>
      <w:proofErr w:type="spellEnd"/>
    </w:p>
    <w:p w14:paraId="59AAF2AE" w14:textId="23A7B356"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JPG pro 3D</w:t>
      </w:r>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3D scén. Může být ve dvou formách – jakožto binární balík </w:t>
      </w:r>
      <w:r w:rsidRPr="001F6849">
        <w:rPr>
          <w:i/>
          <w:iCs/>
          <w:lang w:eastAsia="en-US"/>
        </w:rPr>
        <w:t>.</w:t>
      </w:r>
      <w:proofErr w:type="spellStart"/>
      <w:r w:rsidRPr="001F6849">
        <w:rPr>
          <w:i/>
          <w:iCs/>
          <w:lang w:eastAsia="en-US"/>
        </w:rPr>
        <w:t>glb</w:t>
      </w:r>
      <w:proofErr w:type="spell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w:t>
      </w:r>
      <w:proofErr w:type="spellStart"/>
      <w:r w:rsidRPr="001F6849">
        <w:rPr>
          <w:i/>
          <w:iCs/>
          <w:lang w:eastAsia="en-US"/>
        </w:rPr>
        <w:t>webP</w:t>
      </w:r>
      <w:proofErr w:type="spell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6CA04D12" w:rsidR="006C458C" w:rsidRDefault="006C458C" w:rsidP="002128A9">
      <w:pPr>
        <w:pStyle w:val="Normlnprvnodsazen"/>
        <w:rPr>
          <w:lang w:eastAsia="en-US"/>
        </w:rPr>
      </w:pPr>
      <w:r>
        <w:rPr>
          <w:lang w:eastAsia="en-US"/>
        </w:rPr>
        <w:t xml:space="preserve">V kontextu geoprostorových dat, </w:t>
      </w:r>
      <w:r w:rsidR="004E6E7C">
        <w:rPr>
          <w:lang w:eastAsia="en-US"/>
        </w:rPr>
        <w:t xml:space="preserve">není </w:t>
      </w:r>
      <w:proofErr w:type="spellStart"/>
      <w:r w:rsidR="004E6E7C">
        <w:rPr>
          <w:lang w:eastAsia="en-US"/>
        </w:rPr>
        <w:t>glTF</w:t>
      </w:r>
      <w:proofErr w:type="spellEnd"/>
      <w:r w:rsidR="004E6E7C">
        <w:rPr>
          <w:lang w:eastAsia="en-US"/>
        </w:rPr>
        <w:t xml:space="preserve"> dokonalým formátem, jelikož geografická data jsou často velice obsáhlá a vyžadují velká množství geometrie pro adekvátní vyobrazení. Druhým problémem je uchování vztahu atributových dat (metadat) a jim přiřazené geometrie. Jakým způsobem identifikovat jednotlivé prvky v kontinuální nepravidelné trojúhelníkové síti (</w:t>
      </w:r>
      <w:proofErr w:type="spellStart"/>
      <w:r w:rsidR="004E6E7C">
        <w:rPr>
          <w:lang w:eastAsia="en-US"/>
        </w:rPr>
        <w:t>mesh</w:t>
      </w:r>
      <w:proofErr w:type="spellEnd"/>
      <w:r w:rsidR="004E6E7C">
        <w:rPr>
          <w:lang w:eastAsia="en-US"/>
        </w:rPr>
        <w:t xml:space="preserve">). Posledním problémem je pak </w:t>
      </w:r>
      <w:r w:rsidR="002128A9">
        <w:rPr>
          <w:lang w:eastAsia="en-US"/>
        </w:rPr>
        <w:t xml:space="preserve">způsob zápisu souřadnicových systémů.  Z tohoto důvodu je ve vývoji </w:t>
      </w:r>
      <w:r>
        <w:rPr>
          <w:lang w:eastAsia="en-US"/>
        </w:rPr>
        <w:t xml:space="preserve">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w:t>
      </w:r>
      <w:proofErr w:type="spellStart"/>
      <w:r w:rsidR="002128A9">
        <w:rPr>
          <w:lang w:eastAsia="en-US"/>
        </w:rPr>
        <w:t>gl</w:t>
      </w:r>
      <w:r>
        <w:rPr>
          <w:lang w:eastAsia="en-US"/>
        </w:rPr>
        <w:t>TF</w:t>
      </w:r>
      <w:proofErr w:type="spellEnd"/>
      <w:r>
        <w:rPr>
          <w:lang w:eastAsia="en-US"/>
        </w:rPr>
        <w:t xml:space="preserve"> je schopen obsáhnout kompletní 3D scénu se všemi komponenty </w:t>
      </w:r>
      <w:r w:rsidRPr="007A18E9">
        <w:rPr>
          <w:highlight w:val="yellow"/>
          <w:lang w:eastAsia="en-US"/>
        </w:rPr>
        <w:t>(viz. kap. X)</w:t>
      </w:r>
      <w:r>
        <w:rPr>
          <w:lang w:eastAsia="en-US"/>
        </w:rPr>
        <w:t xml:space="preserve">. </w:t>
      </w:r>
    </w:p>
    <w:p w14:paraId="208F53DB" w14:textId="77777777" w:rsidR="004E6E7C" w:rsidRDefault="006C458C" w:rsidP="00FC3789">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3D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3D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13350422" w:rsidR="00775801" w:rsidRPr="00775801" w:rsidRDefault="00775801" w:rsidP="00775801">
      <w:pPr>
        <w:pStyle w:val="Normlnprvnodsazen"/>
        <w:rPr>
          <w:lang w:val="en-US" w:eastAsia="en-US"/>
        </w:rPr>
      </w:pPr>
      <w:r>
        <w:rPr>
          <w:lang w:eastAsia="en-US"/>
        </w:rPr>
        <w:t>Mezi nejpopulárnější formáty pro výměnu 3D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r>
        <w:rPr>
          <w:lang w:eastAsia="en-US"/>
        </w:rPr>
        <w:t>: .</w:t>
      </w:r>
      <w:proofErr w:type="spellStart"/>
      <w:r>
        <w:rPr>
          <w:lang w:eastAsia="en-US"/>
        </w:rPr>
        <w:t>basis</w:t>
      </w:r>
      <w:proofErr w:type="spell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w:t>
      </w:r>
      <w:r w:rsidR="00A8032F">
        <w:rPr>
          <w:lang w:eastAsia="en-US"/>
        </w:rPr>
        <w:lastRenderedPageBreak/>
        <w:t>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4EA56745"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7B5CF8">
        <w:rPr>
          <w:noProof/>
        </w:rPr>
        <w:t>2</w:t>
      </w:r>
      <w:r>
        <w:fldChar w:fldCharType="end"/>
      </w:r>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67CD8018"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7B5CF8">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 xml:space="preserve">Za účelem úspěšné práce s 3D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(viz .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3D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3D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4B482926" w:rsidR="00B1180A" w:rsidRPr="00B1180A" w:rsidRDefault="00EE12F5" w:rsidP="003A5BDB">
      <w:pPr>
        <w:pStyle w:val="Caption"/>
      </w:pPr>
      <w:r>
        <w:t xml:space="preserve">Obr. </w:t>
      </w:r>
      <w:r>
        <w:fldChar w:fldCharType="begin"/>
      </w:r>
      <w:r>
        <w:instrText xml:space="preserve"> SEQ Obr. \* ARABIC </w:instrText>
      </w:r>
      <w:r>
        <w:fldChar w:fldCharType="separate"/>
      </w:r>
      <w:r w:rsidR="002165DC">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3D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snaží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Scéna je jedním z klíčových prvků virtuální reality a 3D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3D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tvoří.</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33D30DDD"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2165DC">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r w:rsidR="00DA6E08" w:rsidRPr="00DA6E08">
        <w:t xml:space="preserve">vytváří scénu s iluzí hloubky. Objekty vzdálenější od kamery jsou zobrazovány </w:t>
      </w:r>
      <w:r w:rsidR="00E62FF5" w:rsidRPr="00DA6E08">
        <w:t>menší</w:t>
      </w:r>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r w:rsidRPr="0064106A">
        <w:rPr>
          <w:i/>
          <w:iCs/>
        </w:rPr>
        <w:t>FOV -</w:t>
      </w:r>
      <w:r>
        <w:t xml:space="preserve"> </w:t>
      </w:r>
      <w:proofErr w:type="spellStart"/>
      <w:r w:rsidRPr="0064106A">
        <w:rPr>
          <w:i/>
          <w:iCs/>
        </w:rPr>
        <w:t>field</w:t>
      </w:r>
      <w:proofErr w:type="spell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4CA8E37A"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2165DC">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7C018E5B"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2165DC">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bod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kdy pro každý zdroj světa, který vytváří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Tím se vytváří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r>
        <w:t>Frame</w:t>
      </w:r>
      <w:proofErr w:type="spell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7D927817">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00EEFD05" w:rsidR="008A7EFA" w:rsidRDefault="008A7EFA" w:rsidP="008A7EFA">
      <w:pPr>
        <w:pStyle w:val="Caption"/>
      </w:pPr>
      <w:r>
        <w:t xml:space="preserve">Obr. </w:t>
      </w:r>
      <w:r>
        <w:fldChar w:fldCharType="begin"/>
      </w:r>
      <w:r>
        <w:instrText xml:space="preserve"> SEQ Obr. \* ARABIC </w:instrText>
      </w:r>
      <w:r>
        <w:fldChar w:fldCharType="separate"/>
      </w:r>
      <w:r w:rsidR="002165DC">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měří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velikost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Vytvoření 3D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Rhinoceros 3D</w:t>
      </w:r>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snaží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pohled !!!!!!!!!!!!!!!!!!!!</w:t>
      </w:r>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3D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11FBE68D"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2165DC">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3647C6D9"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356BA061" w:rsidR="00637A27" w:rsidRPr="00637A27" w:rsidRDefault="00637A27" w:rsidP="00637A27">
      <w:pPr>
        <w:pStyle w:val="Caption"/>
      </w:pPr>
      <w:r>
        <w:t xml:space="preserve">Obr. </w:t>
      </w:r>
      <w:r>
        <w:fldChar w:fldCharType="begin"/>
      </w:r>
      <w:r>
        <w:instrText xml:space="preserve"> SEQ Obr. \* ARABIC </w:instrText>
      </w:r>
      <w:r>
        <w:fldChar w:fldCharType="separate"/>
      </w:r>
      <w:r w:rsidR="002165DC">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slouží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596FB2D"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3D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3D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3D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E17A164"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B5CF8">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79.0 - 112.0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79.0 - 109.0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13.0 - 16.2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77.0 - 111.0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66.0 - 92.0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52.0 - 65.0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 - Android</w:t>
            </w:r>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12.0 - 19.0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1.0 - 2.0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0.9.5 - 1.2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5.0 - 16.2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190BD90A"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je stále na takové </w:t>
      </w:r>
      <w:r w:rsidR="00D926B2">
        <w:t>úrovni, aby</w:t>
      </w:r>
      <w: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6DAB6A0B" w:rsidR="0021568E" w:rsidRPr="0021568E" w:rsidRDefault="00D926B2" w:rsidP="00D926B2">
      <w:pPr>
        <w:pStyle w:val="Caption"/>
      </w:pPr>
      <w:r>
        <w:t xml:space="preserve">Obr. </w:t>
      </w:r>
      <w:r>
        <w:fldChar w:fldCharType="begin"/>
      </w:r>
      <w:r>
        <w:instrText xml:space="preserve"> SEQ Obr. \* ARABIC </w:instrText>
      </w:r>
      <w:r>
        <w:fldChar w:fldCharType="separate"/>
      </w:r>
      <w:r w:rsidR="002165DC">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lastRenderedPageBreak/>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3D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VR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w:t>
      </w:r>
      <w:r w:rsidRPr="00464C35">
        <w:rPr>
          <w:highlight w:val="yellow"/>
        </w:rPr>
        <w:lastRenderedPageBreak/>
        <w:t xml:space="preserve">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použity.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řeší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řeší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řeší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lastRenderedPageBreak/>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r>
        <w:rPr>
          <w:lang w:eastAsia="en-US"/>
        </w:rPr>
        <w:t xml:space="preserve">Kamera  a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r>
        <w:rPr>
          <w:lang w:eastAsia="en-US"/>
        </w:rPr>
        <w:t xml:space="preserve">Html - Start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3D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r>
        <w:t xml:space="preserve">3D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3D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3D </w:t>
      </w:r>
      <w:proofErr w:type="spellStart"/>
      <w:r>
        <w:t>tiles</w:t>
      </w:r>
      <w:proofErr w:type="spellEnd"/>
    </w:p>
    <w:p w14:paraId="09472650" w14:textId="240B677A" w:rsidR="00B825BE" w:rsidRPr="00075E05" w:rsidRDefault="00BE7E16" w:rsidP="00075E05">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3D </w:t>
      </w:r>
      <w:proofErr w:type="spellStart"/>
      <w:r>
        <w:rPr>
          <w:lang w:eastAsia="en-US"/>
        </w:rPr>
        <w:t>tilesety</w:t>
      </w:r>
      <w:proofErr w:type="spellEnd"/>
      <w:r>
        <w:rPr>
          <w:lang w:eastAsia="en-US"/>
        </w:rPr>
        <w:t xml:space="preserve"> a zobrazují v základním 3DoF VR. </w:t>
      </w: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3D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62E3D4C7" w14:textId="5687F71B" w:rsidR="002165DC" w:rsidRDefault="002165DC" w:rsidP="002165DC">
      <w:pPr>
        <w:pStyle w:val="Normlnprvnodsazen"/>
        <w:ind w:firstLine="0"/>
        <w:rPr>
          <w:lang w:eastAsia="en-US"/>
        </w:rPr>
      </w:pPr>
    </w:p>
    <w:p w14:paraId="0D4BD304" w14:textId="77777777" w:rsidR="002165DC" w:rsidRDefault="002165DC" w:rsidP="002165DC">
      <w:pPr>
        <w:pStyle w:val="Normlnprvnodsazen"/>
        <w:ind w:firstLine="0"/>
        <w:rPr>
          <w:lang w:eastAsia="en-US"/>
        </w:rPr>
      </w:pPr>
    </w:p>
    <w:p w14:paraId="1F12BE21" w14:textId="77777777" w:rsidR="002165DC" w:rsidRDefault="002165DC" w:rsidP="002165DC">
      <w:pPr>
        <w:pStyle w:val="Normlnprvnodsazen"/>
        <w:keepNext/>
        <w:ind w:firstLine="0"/>
      </w:pPr>
      <w:r w:rsidRPr="002165DC">
        <w:rPr>
          <w:noProof/>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52"/>
                    <a:stretch>
                      <a:fillRect/>
                    </a:stretch>
                  </pic:blipFill>
                  <pic:spPr>
                    <a:xfrm>
                      <a:off x="0" y="0"/>
                      <a:ext cx="5579745" cy="3408045"/>
                    </a:xfrm>
                    <a:prstGeom prst="rect">
                      <a:avLst/>
                    </a:prstGeom>
                  </pic:spPr>
                </pic:pic>
              </a:graphicData>
            </a:graphic>
          </wp:inline>
        </w:drawing>
      </w:r>
    </w:p>
    <w:p w14:paraId="3FBC8D38" w14:textId="2B072463" w:rsidR="002165DC" w:rsidRPr="002165DC" w:rsidRDefault="002165DC" w:rsidP="002165DC">
      <w:pPr>
        <w:pStyle w:val="Caption"/>
      </w:pPr>
      <w:r>
        <w:t xml:space="preserve">Obr. </w:t>
      </w:r>
      <w:r>
        <w:fldChar w:fldCharType="begin"/>
      </w:r>
      <w:r>
        <w:instrText xml:space="preserve"> SEQ Obr. \* ARABIC </w:instrText>
      </w:r>
      <w:r>
        <w:fldChar w:fldCharType="separate"/>
      </w:r>
      <w:r>
        <w:rPr>
          <w:noProof/>
        </w:rPr>
        <w:t>25</w:t>
      </w:r>
      <w:r>
        <w:fldChar w:fldCharType="end"/>
      </w:r>
      <w:r>
        <w:t xml:space="preserve"> </w:t>
      </w:r>
      <w:proofErr w:type="spellStart"/>
      <w:r>
        <w:t>Predelat</w:t>
      </w:r>
      <w:proofErr w:type="spellEnd"/>
    </w:p>
    <w:p w14:paraId="1EE56B27" w14:textId="182ECB6C" w:rsidR="00EF7E0B" w:rsidRDefault="00EF7E0B" w:rsidP="00EF7E0B">
      <w:pPr>
        <w:pStyle w:val="Heading3"/>
      </w:pPr>
      <w:proofErr w:type="spellStart"/>
      <w:r>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41BBCE2D" w14:textId="77777777" w:rsidR="003A5D0E" w:rsidRPr="003A5D0E" w:rsidRDefault="003A5D0E" w:rsidP="003A5D0E">
      <w:pPr>
        <w:pStyle w:val="Normlnprvnodsazen"/>
        <w:ind w:firstLine="0"/>
        <w:rPr>
          <w:lang w:eastAsia="en-US"/>
        </w:rPr>
      </w:pPr>
    </w:p>
    <w:p w14:paraId="2BBA8A0D" w14:textId="648AB42D"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B5CF8">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lastRenderedPageBreak/>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Three.js vytváří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3D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r w:rsidRPr="009520E3">
        <w:rPr>
          <w:b/>
          <w:bCs/>
          <w:highlight w:val="yellow"/>
        </w:rPr>
        <w:t>ITowns</w:t>
      </w:r>
      <w:proofErr w:type="spell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lastRenderedPageBreak/>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037693" cy="2287936"/>
                    </a:xfrm>
                    <a:prstGeom prst="rect">
                      <a:avLst/>
                    </a:prstGeom>
                  </pic:spPr>
                </pic:pic>
              </a:graphicData>
            </a:graphic>
          </wp:inline>
        </w:drawing>
      </w:r>
    </w:p>
    <w:p w14:paraId="112B699F" w14:textId="3549C1D0"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2165DC">
        <w:rPr>
          <w:noProof/>
        </w:rPr>
        <w:t>26</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3D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7225323A" w14:textId="7A5E9EC4" w:rsidR="00EF7E0B" w:rsidRDefault="00EF7E0B" w:rsidP="00A45B30">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p>
    <w:p w14:paraId="3429FCD4" w14:textId="56F26268" w:rsidR="00BC27A5" w:rsidRDefault="00BC27A5" w:rsidP="00BC27A5">
      <w:pPr>
        <w:pStyle w:val="Malnadpis"/>
      </w:pPr>
      <w:r>
        <w:t xml:space="preserve">Testovací 3DOF aplikace s terénem a </w:t>
      </w:r>
      <w:proofErr w:type="spellStart"/>
      <w:r>
        <w:t>budovama</w:t>
      </w:r>
      <w:proofErr w:type="spellEnd"/>
      <w:r>
        <w:t xml:space="preserve">: </w:t>
      </w:r>
    </w:p>
    <w:p w14:paraId="02A45E8A" w14:textId="5D87A364" w:rsidR="00BC27A5" w:rsidRPr="00BC27A5" w:rsidRDefault="00000000" w:rsidP="00BC27A5">
      <w:pPr>
        <w:pStyle w:val="Malnadpis"/>
        <w:rPr>
          <w:b w:val="0"/>
          <w:bCs/>
        </w:rPr>
      </w:pPr>
      <w:hyperlink r:id="rId55" w:history="1">
        <w:r w:rsidR="00BC27A5" w:rsidRPr="00BC27A5">
          <w:rPr>
            <w:rStyle w:val="Hyperlink"/>
            <w:b w:val="0"/>
            <w:bCs/>
          </w:rPr>
          <w:t>https://jendahorak.github.io/disc3vr/</w:t>
        </w:r>
      </w:hyperlink>
    </w:p>
    <w:p w14:paraId="248DE709" w14:textId="72E51869" w:rsidR="00DC2D7C" w:rsidRDefault="00EF7E0B" w:rsidP="00DC2D7C">
      <w:pPr>
        <w:rPr>
          <w:b/>
          <w:bCs/>
        </w:rPr>
      </w:pPr>
      <w:r w:rsidRPr="00467A7E">
        <w:rPr>
          <w:b/>
          <w:bCs/>
        </w:rPr>
        <w:t xml:space="preserve">Babylon.js </w:t>
      </w:r>
    </w:p>
    <w:p w14:paraId="28439706" w14:textId="75451D56"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3D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proofErr w:type="spellStart"/>
      <w:r>
        <w:rPr>
          <w:lang w:eastAsia="en-US"/>
        </w:rPr>
        <w:t>užtvateli</w:t>
      </w:r>
      <w:proofErr w:type="spellEnd"/>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Babylon.js dále poskytuje nástavby nad jádrovou </w:t>
      </w:r>
      <w:r w:rsidR="00530083">
        <w:rPr>
          <w:lang w:eastAsia="en-US"/>
        </w:rPr>
        <w:lastRenderedPageBreak/>
        <w:t xml:space="preserve">knihovnou ve formě online nástrojů jako je online editor kódu, inspektor 3D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6C471C37"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VR  i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proofErr w:type="spellStart"/>
      <w:r w:rsidR="007A4C28">
        <w:rPr>
          <w:lang w:eastAsia="en-US"/>
        </w:rPr>
        <w:t>virutální</w:t>
      </w:r>
      <w:proofErr w:type="spellEnd"/>
      <w:r w:rsidR="007A4C28">
        <w:rPr>
          <w:lang w:eastAsia="en-US"/>
        </w:rPr>
        <w:t xml:space="preserve"> reality je dosaženo pomocí </w:t>
      </w:r>
      <w:proofErr w:type="spellStart"/>
      <w:r w:rsidR="007A4C28">
        <w:rPr>
          <w:lang w:eastAsia="en-US"/>
        </w:rPr>
        <w:t>přídání</w:t>
      </w:r>
      <w:proofErr w:type="spellEnd"/>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0F49A627" w14:textId="4524D013" w:rsidR="007A4C28" w:rsidRPr="009A376E" w:rsidRDefault="007A4C28" w:rsidP="007A4C28">
      <w:pPr>
        <w:pStyle w:val="Normlnprvnodsazen"/>
        <w:rPr>
          <w:lang w:eastAsia="en-US"/>
        </w:rPr>
      </w:pPr>
      <w:proofErr w:type="spellStart"/>
      <w:r>
        <w:rPr>
          <w:lang w:val="en-US" w:eastAsia="en-US"/>
        </w:rPr>
        <w:t>Interkace</w:t>
      </w:r>
      <w:proofErr w:type="spellEnd"/>
      <w:r>
        <w:rPr>
          <w:lang w:val="en-US" w:eastAsia="en-US"/>
        </w:rPr>
        <w:t xml:space="preserve"> je </w:t>
      </w:r>
      <w:proofErr w:type="spellStart"/>
      <w:r>
        <w:rPr>
          <w:lang w:val="en-US" w:eastAsia="en-US"/>
        </w:rPr>
        <w:t>natnivně</w:t>
      </w:r>
      <w:proofErr w:type="spellEnd"/>
      <w:r>
        <w:rPr>
          <w:lang w:val="en-US" w:eastAsia="en-US"/>
        </w:rPr>
        <w:t xml:space="preserve"> </w:t>
      </w:r>
      <w:proofErr w:type="spellStart"/>
      <w:r>
        <w:rPr>
          <w:lang w:val="en-US" w:eastAsia="en-US"/>
        </w:rPr>
        <w:t>podporována</w:t>
      </w:r>
      <w:proofErr w:type="spellEnd"/>
      <w:r>
        <w:rPr>
          <w:lang w:val="en-US" w:eastAsia="en-US"/>
        </w:rPr>
        <w:t xml:space="preserve"> a </w:t>
      </w:r>
      <w:proofErr w:type="spellStart"/>
      <w:r>
        <w:rPr>
          <w:lang w:val="en-US" w:eastAsia="en-US"/>
        </w:rPr>
        <w:t>jsou</w:t>
      </w:r>
      <w:proofErr w:type="spellEnd"/>
      <w:r>
        <w:rPr>
          <w:lang w:val="en-US" w:eastAsia="en-US"/>
        </w:rPr>
        <w:t xml:space="preserve"> </w:t>
      </w:r>
      <w:proofErr w:type="spellStart"/>
      <w:r>
        <w:rPr>
          <w:lang w:val="en-US" w:eastAsia="en-US"/>
        </w:rPr>
        <w:t>poskutovány</w:t>
      </w:r>
      <w:proofErr w:type="spellEnd"/>
      <w:r>
        <w:rPr>
          <w:lang w:val="en-US" w:eastAsia="en-US"/>
        </w:rPr>
        <w:t xml:space="preserve"> </w:t>
      </w:r>
      <w:proofErr w:type="spellStart"/>
      <w:r>
        <w:rPr>
          <w:lang w:val="en-US" w:eastAsia="en-US"/>
        </w:rPr>
        <w:t>jednoduché</w:t>
      </w:r>
      <w:proofErr w:type="spellEnd"/>
      <w:r>
        <w:rPr>
          <w:lang w:val="en-US" w:eastAsia="en-US"/>
        </w:rPr>
        <w:t xml:space="preserve"> </w:t>
      </w:r>
      <w:proofErr w:type="spellStart"/>
      <w:r>
        <w:rPr>
          <w:lang w:val="en-US" w:eastAsia="en-US"/>
        </w:rPr>
        <w:t>abstrakce</w:t>
      </w:r>
      <w:proofErr w:type="spellEnd"/>
      <w:r>
        <w:rPr>
          <w:lang w:val="en-US" w:eastAsia="en-US"/>
        </w:rPr>
        <w:t xml:space="preserve">. </w:t>
      </w:r>
      <w:proofErr w:type="spellStart"/>
      <w:r>
        <w:rPr>
          <w:lang w:val="en-US" w:eastAsia="en-US"/>
        </w:rPr>
        <w:t>Uživatelská</w:t>
      </w:r>
      <w:proofErr w:type="spellEnd"/>
      <w:r>
        <w:rPr>
          <w:lang w:val="en-US" w:eastAsia="en-US"/>
        </w:rPr>
        <w:t xml:space="preserve"> </w:t>
      </w:r>
      <w:proofErr w:type="spellStart"/>
      <w:r>
        <w:rPr>
          <w:lang w:val="en-US" w:eastAsia="en-US"/>
        </w:rPr>
        <w:t>selekce</w:t>
      </w:r>
      <w:proofErr w:type="spellEnd"/>
      <w:r>
        <w:rPr>
          <w:lang w:val="en-US" w:eastAsia="en-US"/>
        </w:rPr>
        <w:t xml:space="preserve"> je </w:t>
      </w:r>
      <w:proofErr w:type="spellStart"/>
      <w:r>
        <w:rPr>
          <w:lang w:val="en-US" w:eastAsia="en-US"/>
        </w:rPr>
        <w:t>řešena</w:t>
      </w:r>
      <w:proofErr w:type="spellEnd"/>
      <w:r>
        <w:rPr>
          <w:lang w:val="en-US" w:eastAsia="en-US"/>
        </w:rPr>
        <w:t xml:space="preserve"> </w:t>
      </w:r>
      <w:proofErr w:type="spellStart"/>
      <w:r>
        <w:rPr>
          <w:lang w:val="en-US" w:eastAsia="en-US"/>
        </w:rPr>
        <w:t>pomocí</w:t>
      </w:r>
      <w:proofErr w:type="spellEnd"/>
      <w:r>
        <w:rPr>
          <w:lang w:val="en-US" w:eastAsia="en-US"/>
        </w:rPr>
        <w:t xml:space="preserve"> </w:t>
      </w:r>
      <w:r>
        <w:rPr>
          <w:lang w:eastAsia="en-US"/>
        </w:rPr>
        <w:t xml:space="preserve">pointer </w:t>
      </w:r>
      <w:proofErr w:type="spellStart"/>
      <w:r>
        <w:rPr>
          <w:lang w:eastAsia="en-US"/>
        </w:rPr>
        <w:t>selection</w:t>
      </w:r>
      <w:proofErr w:type="spellEnd"/>
      <w:r>
        <w:rPr>
          <w:lang w:eastAsia="en-US"/>
        </w:rPr>
        <w:t xml:space="preserve">, která je </w:t>
      </w:r>
      <w:proofErr w:type="spellStart"/>
      <w:r>
        <w:rPr>
          <w:lang w:eastAsia="en-US"/>
        </w:rPr>
        <w:t>cross-device</w:t>
      </w:r>
      <w:proofErr w:type="spellEnd"/>
      <w:r>
        <w:rPr>
          <w:lang w:eastAsia="en-US"/>
        </w:rPr>
        <w:t xml:space="preserve"> s </w:t>
      </w:r>
      <w:proofErr w:type="spellStart"/>
      <w:r>
        <w:rPr>
          <w:i/>
          <w:iCs/>
          <w:lang w:eastAsia="en-US"/>
        </w:rPr>
        <w:t>fallback</w:t>
      </w:r>
      <w:proofErr w:type="spellEnd"/>
      <w:r>
        <w:rPr>
          <w:lang w:eastAsia="en-US"/>
        </w:rPr>
        <w:t xml:space="preserve"> modelem. Kdy uživatelská selekce je mapována na aktuální dostupné zařízení, jimiž může být tlačítko na HMD </w:t>
      </w:r>
      <w:proofErr w:type="spellStart"/>
      <w:r>
        <w:rPr>
          <w:lang w:eastAsia="en-US"/>
        </w:rPr>
        <w:t>ovladačí</w:t>
      </w:r>
      <w:proofErr w:type="spellEnd"/>
      <w:r>
        <w:rPr>
          <w:lang w:eastAsia="en-US"/>
        </w:rPr>
        <w:t xml:space="preserve">, myš, popř. selekce pohledem </w:t>
      </w:r>
      <w:r w:rsidRPr="007A4C28">
        <w:rPr>
          <w:highlight w:val="yellow"/>
          <w:lang w:eastAsia="en-US"/>
        </w:rPr>
        <w:t xml:space="preserve">(viz. kap </w:t>
      </w:r>
      <w:r w:rsidRPr="007A4C28">
        <w:rPr>
          <w:highlight w:val="yellow"/>
          <w:lang w:val="en-US" w:eastAsia="en-US"/>
        </w:rPr>
        <w:t>Input).</w:t>
      </w:r>
      <w:r w:rsidR="009A376E">
        <w:rPr>
          <w:lang w:val="en-US" w:eastAsia="en-US"/>
        </w:rPr>
        <w:t xml:space="preserve"> </w:t>
      </w:r>
      <w:proofErr w:type="spellStart"/>
      <w:r w:rsidR="009A376E">
        <w:rPr>
          <w:lang w:val="en-US" w:eastAsia="en-US"/>
        </w:rPr>
        <w:t>Pohyb</w:t>
      </w:r>
      <w:proofErr w:type="spellEnd"/>
      <w:r w:rsidR="009A376E">
        <w:rPr>
          <w:lang w:val="en-US" w:eastAsia="en-US"/>
        </w:rPr>
        <w:t xml:space="preserve"> je </w:t>
      </w:r>
      <w:proofErr w:type="spellStart"/>
      <w:r w:rsidR="009A376E">
        <w:rPr>
          <w:lang w:val="en-US" w:eastAsia="en-US"/>
        </w:rPr>
        <w:t>implementov</w:t>
      </w:r>
      <w:r w:rsidR="009A376E">
        <w:rPr>
          <w:lang w:eastAsia="en-US"/>
        </w:rPr>
        <w:t>án</w:t>
      </w:r>
      <w:proofErr w:type="spellEnd"/>
      <w:r w:rsidR="009A376E">
        <w:rPr>
          <w:lang w:eastAsia="en-US"/>
        </w:rPr>
        <w:t xml:space="preserve"> primárně pomocí teleportace. </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2FD978FB" w:rsidR="00B36706" w:rsidRPr="00F30B0C" w:rsidRDefault="00B36706" w:rsidP="00B36706">
      <w:pPr>
        <w:pStyle w:val="Malnadpis"/>
        <w:rPr>
          <w:b w:val="0"/>
          <w:bCs/>
          <w:lang w:val="en-U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 xml:space="preserve">. </w:t>
      </w:r>
    </w:p>
    <w:p w14:paraId="7CABE72C" w14:textId="69D0874E" w:rsidR="00125FE9" w:rsidRPr="00B36706" w:rsidRDefault="00125FE9" w:rsidP="00125FE9">
      <w:pPr>
        <w:rPr>
          <w:b/>
          <w:bCs/>
        </w:rPr>
      </w:pPr>
      <w:r w:rsidRPr="00125FE9">
        <w:rPr>
          <w:highlight w:val="yellow"/>
        </w:rPr>
        <w:t xml:space="preserve">#TODO – 3DOF aplikace s terénem a </w:t>
      </w:r>
      <w:proofErr w:type="spellStart"/>
      <w:r w:rsidRPr="00125FE9">
        <w:rPr>
          <w:highlight w:val="yellow"/>
        </w:rPr>
        <w:t>budovama</w:t>
      </w:r>
      <w:proofErr w:type="spellEnd"/>
    </w:p>
    <w:p w14:paraId="22438B77" w14:textId="77777777" w:rsidR="005B6BC8" w:rsidRDefault="005B6BC8" w:rsidP="005B6BC8">
      <w:pPr>
        <w:pStyle w:val="Heading3"/>
      </w:pPr>
      <w:r>
        <w:t xml:space="preserve">Herní </w:t>
      </w:r>
      <w:proofErr w:type="spellStart"/>
      <w:r>
        <w:t>enginy</w:t>
      </w:r>
      <w:proofErr w:type="spellEnd"/>
    </w:p>
    <w:p w14:paraId="688F8E0C" w14:textId="5AA7810D"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r w:rsidRPr="00CC22A1">
        <w:t>CryEngine</w:t>
      </w:r>
      <w:proofErr w:type="spell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p>
    <w:p w14:paraId="106C0D34" w14:textId="0D698501" w:rsidR="00EF7E0B" w:rsidRDefault="00EF7E0B" w:rsidP="00EF7E0B">
      <w:pPr>
        <w:pStyle w:val="Caption"/>
        <w:keepNext/>
      </w:pPr>
      <w:r>
        <w:t xml:space="preserve">Tab. </w:t>
      </w:r>
      <w:r>
        <w:fldChar w:fldCharType="begin"/>
      </w:r>
      <w:r>
        <w:instrText xml:space="preserve"> SEQ Tab. \* ARABIC </w:instrText>
      </w:r>
      <w:r>
        <w:fldChar w:fldCharType="separate"/>
      </w:r>
      <w:r w:rsidR="007B5CF8">
        <w:rPr>
          <w:noProof/>
        </w:rPr>
        <w:t>6</w:t>
      </w:r>
      <w:r>
        <w:fldChar w:fldCharType="end"/>
      </w:r>
      <w:r>
        <w:t xml:space="preserve"> </w:t>
      </w:r>
      <w:r w:rsidRPr="00EF7E0B">
        <w:rPr>
          <w:highlight w:val="yellow"/>
        </w:rPr>
        <w:t xml:space="preserve">#todo - jak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lastRenderedPageBreak/>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snaží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3D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importovaný .</w:t>
      </w:r>
      <w:proofErr w:type="spellStart"/>
      <w:r w:rsidR="004C4076">
        <w:t>glb</w:t>
      </w:r>
      <w:proofErr w:type="spell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143A53AA" w14:textId="0089356A" w:rsidR="0028129D" w:rsidRPr="0028129D" w:rsidRDefault="0028129D" w:rsidP="004C407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V případě virtuální reality na webu pak umožňuje ESRI publikaci 3D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w:t>
      </w:r>
      <w:r>
        <w:lastRenderedPageBreak/>
        <w:t xml:space="preserve">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3D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r w:rsidR="006108EA">
        <w:t xml:space="preserve"> </w:t>
      </w:r>
      <w:r w:rsidR="00AB24ED">
        <w:t>.</w:t>
      </w:r>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3D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3D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397AC6">
        <w:t xml:space="preserve"> </w:t>
      </w:r>
      <w:r w:rsidR="00001021">
        <w:t>.</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r>
        <w:rPr>
          <w:lang w:eastAsia="en-US"/>
        </w:rPr>
        <w:t>js</w:t>
      </w:r>
      <w:proofErr w:type="spell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3D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3D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lastRenderedPageBreak/>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3D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 xml:space="preserve">#TODO- </w:t>
      </w:r>
      <w:proofErr w:type="spellStart"/>
      <w:r w:rsidR="00CB5279" w:rsidRPr="00CB5279">
        <w:rPr>
          <w:highlight w:val="yellow"/>
        </w:rPr>
        <w:t>iTowns</w:t>
      </w:r>
      <w:proofErr w:type="spell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je knihovna umožňující 3D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10F08DCB" w14:textId="77777777" w:rsidR="00B40019" w:rsidRDefault="00B40019" w:rsidP="00B40019">
      <w:pPr>
        <w:pStyle w:val="Normlnprvnodsazen"/>
        <w:keepNext/>
        <w:ind w:firstLine="0"/>
      </w:pPr>
      <w:r w:rsidRPr="00B40019">
        <w:rPr>
          <w:noProof/>
        </w:rPr>
        <w:drawing>
          <wp:inline distT="0" distB="0" distL="0" distR="0" wp14:anchorId="0AED2BDB" wp14:editId="7BCC265C">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6"/>
                    <a:stretch>
                      <a:fillRect/>
                    </a:stretch>
                  </pic:blipFill>
                  <pic:spPr>
                    <a:xfrm>
                      <a:off x="0" y="0"/>
                      <a:ext cx="5579745" cy="2852420"/>
                    </a:xfrm>
                    <a:prstGeom prst="rect">
                      <a:avLst/>
                    </a:prstGeom>
                  </pic:spPr>
                </pic:pic>
              </a:graphicData>
            </a:graphic>
          </wp:inline>
        </w:drawing>
      </w:r>
    </w:p>
    <w:p w14:paraId="6E019035" w14:textId="50CB874C" w:rsidR="00B40019" w:rsidRDefault="00B40019" w:rsidP="00B40019">
      <w:pPr>
        <w:pStyle w:val="Caption"/>
      </w:pPr>
      <w:r>
        <w:t xml:space="preserve">Obr. </w:t>
      </w:r>
      <w:r>
        <w:fldChar w:fldCharType="begin"/>
      </w:r>
      <w:r>
        <w:instrText xml:space="preserve"> SEQ Obr. \* ARABIC </w:instrText>
      </w:r>
      <w:r>
        <w:fldChar w:fldCharType="separate"/>
      </w:r>
      <w:r w:rsidR="002165DC">
        <w:rPr>
          <w:noProof/>
        </w:rPr>
        <w:t>27</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lastRenderedPageBreak/>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7"/>
                    <a:stretch>
                      <a:fillRect/>
                    </a:stretch>
                  </pic:blipFill>
                  <pic:spPr>
                    <a:xfrm>
                      <a:off x="0" y="0"/>
                      <a:ext cx="5579745" cy="2602865"/>
                    </a:xfrm>
                    <a:prstGeom prst="rect">
                      <a:avLst/>
                    </a:prstGeom>
                  </pic:spPr>
                </pic:pic>
              </a:graphicData>
            </a:graphic>
          </wp:inline>
        </w:drawing>
      </w:r>
    </w:p>
    <w:p w14:paraId="4AFAB6CE" w14:textId="2E6F1702" w:rsidR="003635FB" w:rsidRDefault="003635FB" w:rsidP="003635FB">
      <w:pPr>
        <w:pStyle w:val="Caption"/>
      </w:pPr>
      <w:r>
        <w:t xml:space="preserve">Obr. </w:t>
      </w:r>
      <w:r>
        <w:fldChar w:fldCharType="begin"/>
      </w:r>
      <w:r>
        <w:instrText xml:space="preserve"> SEQ Obr. \* ARABIC </w:instrText>
      </w:r>
      <w:r>
        <w:fldChar w:fldCharType="separate"/>
      </w:r>
      <w:r w:rsidR="002165DC">
        <w:rPr>
          <w:noProof/>
        </w:rPr>
        <w:t>28</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AAC56D2" w14:textId="77777777" w:rsidR="004E6E7C" w:rsidRPr="004E6E7C" w:rsidRDefault="004E6E7C" w:rsidP="004E6E7C">
      <w:pPr>
        <w:pStyle w:val="Caption"/>
      </w:pPr>
    </w:p>
    <w:p w14:paraId="0A9D595B" w14:textId="50D115F3" w:rsidR="00400092" w:rsidRDefault="00400092" w:rsidP="004E6E7C">
      <w:pPr>
        <w:pStyle w:val="Caption"/>
      </w:pPr>
      <w:r>
        <w:t xml:space="preserve">Tab. </w:t>
      </w:r>
      <w:r>
        <w:fldChar w:fldCharType="begin"/>
      </w:r>
      <w:r>
        <w:instrText xml:space="preserve"> SEQ Tab. \* ARABIC </w:instrText>
      </w:r>
      <w:r>
        <w:fldChar w:fldCharType="separate"/>
      </w:r>
      <w:r w:rsidR="007B5CF8">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3D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3D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1FF7CC84" w14:textId="105E4CF6" w:rsidR="007E209C" w:rsidRPr="007E209C" w:rsidRDefault="005C1591" w:rsidP="007E209C">
      <w:pPr>
        <w:pStyle w:val="Normlnprvnodsazen"/>
        <w:ind w:firstLine="0"/>
      </w:pPr>
      <w:r>
        <w:rPr>
          <w:highlight w:val="yellow"/>
          <w:lang w:eastAsia="en-US"/>
        </w:rPr>
        <w:t xml:space="preserve"> </w:t>
      </w:r>
      <w:r w:rsidRPr="00574F36">
        <w:rPr>
          <w:b/>
          <w:bCs/>
          <w:highlight w:val="yellow"/>
          <w:lang w:eastAsia="en-US"/>
        </w:rPr>
        <w:t>3</w:t>
      </w:r>
      <w:r w:rsidR="007E209C" w:rsidRPr="00574F36">
        <w:rPr>
          <w:b/>
          <w:bCs/>
          <w:highlight w:val="yellow"/>
          <w:lang w:eastAsia="en-US"/>
        </w:rPr>
        <w:t xml:space="preserve">DOF aplikace s terénem a </w:t>
      </w:r>
      <w:proofErr w:type="spellStart"/>
      <w:r w:rsidR="007E209C" w:rsidRPr="00574F36">
        <w:rPr>
          <w:b/>
          <w:bCs/>
          <w:highlight w:val="yellow"/>
          <w:lang w:eastAsia="en-US"/>
        </w:rPr>
        <w:t>budovama</w:t>
      </w:r>
      <w:proofErr w:type="spellEnd"/>
      <w:r>
        <w:rPr>
          <w:lang w:eastAsia="en-US"/>
        </w:rPr>
        <w:t xml:space="preserve"> - </w:t>
      </w:r>
      <w:hyperlink r:id="rId58" w:history="1">
        <w:r w:rsidRPr="005C1591">
          <w:rPr>
            <w:rStyle w:val="Hyperlink"/>
            <w:lang w:eastAsia="en-US"/>
          </w:rPr>
          <w:t>https://jendahorak.github.io/a3sixty/</w:t>
        </w:r>
      </w:hyperlink>
    </w:p>
    <w:p w14:paraId="5544F73D" w14:textId="34C82E79" w:rsidR="00AB34FC" w:rsidRPr="001F6849" w:rsidRDefault="00AB34FC" w:rsidP="00AB34FC">
      <w:pPr>
        <w:pStyle w:val="Normlnprvnodsazen"/>
        <w:ind w:firstLine="0"/>
        <w:rPr>
          <w:lang w:eastAsia="en-US"/>
        </w:rPr>
      </w:pPr>
      <w:r w:rsidRPr="001F6849">
        <w:rPr>
          <w:b/>
          <w:bCs/>
          <w:lang w:eastAsia="en-US"/>
        </w:rPr>
        <w:lastRenderedPageBreak/>
        <w:t>Prototyp Petrov:</w:t>
      </w:r>
      <w:r w:rsidRPr="001F6849">
        <w:rPr>
          <w:lang w:eastAsia="en-US"/>
        </w:rPr>
        <w:t xml:space="preserve"> </w:t>
      </w:r>
      <w:hyperlink r:id="rId59"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vytváří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framework,  ve kterém je možné o 3D prostředích přemýšlet jako HTML dokumentech. </w:t>
      </w:r>
    </w:p>
    <w:p w14:paraId="2B8A966E" w14:textId="0BD76D7D" w:rsidR="00203FA6" w:rsidRPr="00203FA6" w:rsidRDefault="00203FA6" w:rsidP="00203FA6">
      <w:pPr>
        <w:pStyle w:val="Normlnprvnodsazen"/>
      </w:pPr>
      <w:r>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vývojáři aby tyto techniky implementoval. </w:t>
      </w:r>
    </w:p>
    <w:p w14:paraId="77E33A2D" w14:textId="4293A78C" w:rsid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D07D1FB" w14:textId="63C5EDAD" w:rsidR="007E209C" w:rsidRPr="007E209C" w:rsidRDefault="007E209C" w:rsidP="0012510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60"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61"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Unity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3D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snaží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w:t>
      </w:r>
      <w:r w:rsidRPr="001F6849">
        <w:lastRenderedPageBreak/>
        <w:t>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přeloží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3E6E876A" w14:textId="2BD0304C" w:rsidR="00A46F0E" w:rsidRDefault="00A46F0E" w:rsidP="00A46F0E">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r w:rsidRPr="001F6849">
        <w:rPr>
          <w:b/>
          <w:bCs/>
        </w:rPr>
        <w:t>Hubs</w:t>
      </w:r>
      <w:proofErr w:type="spellEnd"/>
      <w:r w:rsidRPr="001F6849">
        <w:rPr>
          <w:b/>
          <w:bCs/>
        </w:rPr>
        <w:t xml:space="preserve"> </w:t>
      </w:r>
      <w:r>
        <w:rPr>
          <w:b/>
          <w:bCs/>
        </w:rPr>
        <w:t xml:space="preserve"> +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3"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4"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5"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6"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3D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w:t>
      </w:r>
      <w:r w:rsidR="00E93552">
        <w:lastRenderedPageBreak/>
        <w:t xml:space="preserve">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03E4D914" w14:textId="77777777" w:rsidR="004E2FCC" w:rsidRDefault="004E2FCC" w:rsidP="004E2FCC">
      <w:r w:rsidRPr="004E2FCC">
        <w:t xml:space="preserve">Primárním cílem optimalizace je dosažení efektivnějšího přenosu dat přes síť a rychlejší načítání stránek. </w:t>
      </w:r>
      <w:r>
        <w:t>Na proces optimalizace můžeme nahlížet ze dvou pohledů: Modifikace samotných 3D modelu a Komprese.</w:t>
      </w:r>
    </w:p>
    <w:p w14:paraId="756662EF" w14:textId="1A47A70A" w:rsidR="006170CC" w:rsidRDefault="006170CC" w:rsidP="00FE5E44">
      <w:pPr>
        <w:pStyle w:val="Normlnprvnodsazen"/>
      </w:pPr>
      <w:r>
        <w:t>Modifikaci 3D modelů pak tvoří 3 hlavní proc</w:t>
      </w:r>
      <w:r w:rsidR="007C03E4">
        <w:t>esy</w:t>
      </w:r>
      <w:r w:rsidR="004E2FCC" w:rsidRPr="004E2FCC">
        <w:t xml:space="preserve">: optimalizace stromové struktury formátu, optimalizace geometrie a optimalizace textur. První kategorie zahrnuje odstranění prázdných </w:t>
      </w:r>
      <w:proofErr w:type="spellStart"/>
      <w:r w:rsidR="004E2FCC" w:rsidRPr="004E2FCC">
        <w:t>nódů</w:t>
      </w:r>
      <w:proofErr w:type="spellEnd"/>
      <w:r w:rsidR="004E2FCC" w:rsidRPr="004E2FCC">
        <w:t xml:space="preserve"> a podobně.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 xml:space="preserve">Příklady procesů zahrnují kompresi textur pomocí formátů jako </w:t>
      </w:r>
      <w:proofErr w:type="spellStart"/>
      <w:r w:rsidRPr="006170CC">
        <w:t>webp</w:t>
      </w:r>
      <w:proofErr w:type="spellEnd"/>
      <w:r w:rsidRPr="006170CC">
        <w:t>, ktx2</w:t>
      </w:r>
      <w:r>
        <w:t xml:space="preserve">. </w:t>
      </w:r>
      <w:r w:rsidRPr="006170CC">
        <w:t xml:space="preserve">Pro geometrii jsou zkoumány procesy využívající formáty jako </w:t>
      </w:r>
      <w:proofErr w:type="spellStart"/>
      <w:r w:rsidRPr="006170CC">
        <w:t>gl</w:t>
      </w:r>
      <w:r>
        <w:t>TF</w:t>
      </w:r>
      <w:proofErr w:type="spellEnd"/>
      <w:r w:rsidRPr="006170CC">
        <w:t xml:space="preserve"> a .</w:t>
      </w:r>
      <w:proofErr w:type="spellStart"/>
      <w:r w:rsidRPr="006170CC">
        <w:t>glb</w:t>
      </w:r>
      <w:proofErr w:type="spellEnd"/>
      <w:r w:rsidRPr="006170CC">
        <w:t xml:space="preserve">, s důrazem na </w:t>
      </w:r>
      <w:proofErr w:type="spellStart"/>
      <w:r w:rsidRPr="006170CC">
        <w:rPr>
          <w:i/>
          <w:iCs/>
        </w:rPr>
        <w:t>bundling</w:t>
      </w:r>
      <w:proofErr w:type="spellEnd"/>
      <w:r w:rsidRPr="006170CC">
        <w:t xml:space="preserve"> (slučování </w:t>
      </w:r>
      <w:proofErr w:type="spellStart"/>
      <w:r w:rsidRPr="006170CC">
        <w:t>meshů</w:t>
      </w:r>
      <w:proofErr w:type="spellEnd"/>
      <w:r w:rsidRPr="006170CC">
        <w:t xml:space="preserve"> za účelem snížení počtu </w:t>
      </w:r>
      <w:r>
        <w:t>vykreslovacích příkazů</w:t>
      </w:r>
      <w:r w:rsidRPr="006170CC">
        <w:t xml:space="preserve">), </w:t>
      </w:r>
      <w:proofErr w:type="spellStart"/>
      <w:r w:rsidRPr="006170CC">
        <w:rPr>
          <w:i/>
          <w:iCs/>
        </w:rPr>
        <w:t>pruning</w:t>
      </w:r>
      <w:proofErr w:type="spellEnd"/>
      <w:r w:rsidRPr="006170CC">
        <w:t xml:space="preserve"> (odstraňování nepotřebné geometrie) a </w:t>
      </w:r>
      <w:proofErr w:type="spellStart"/>
      <w:r w:rsidRPr="006170CC">
        <w:rPr>
          <w:i/>
          <w:iCs/>
        </w:rPr>
        <w:t>flattening</w:t>
      </w:r>
      <w:proofErr w:type="spellEnd"/>
      <w:r w:rsidRPr="006170CC">
        <w:t xml:space="preserve"> (simplifikace stromové hierarchie). Komprese geometrie je prováděna </w:t>
      </w:r>
      <w:r w:rsidR="00FE5E44">
        <w:t xml:space="preserve">pomocí kompresních formátů </w:t>
      </w:r>
      <w:r w:rsidRPr="006170CC">
        <w:t xml:space="preserve">jako </w:t>
      </w:r>
      <w:proofErr w:type="spellStart"/>
      <w:r w:rsidRPr="00FE5E44">
        <w:rPr>
          <w:i/>
          <w:iCs/>
        </w:rPr>
        <w:t>draco</w:t>
      </w:r>
      <w:proofErr w:type="spellEnd"/>
      <w:r w:rsidRPr="00FE5E44">
        <w:rPr>
          <w:i/>
          <w:iCs/>
        </w:rPr>
        <w:t xml:space="preserve"> </w:t>
      </w:r>
      <w:r w:rsidRPr="006170CC">
        <w:t xml:space="preserve">a </w:t>
      </w:r>
      <w:proofErr w:type="spellStart"/>
      <w:r w:rsidRPr="00FE5E44">
        <w:rPr>
          <w:i/>
          <w:iCs/>
        </w:rPr>
        <w:t>meshopt</w:t>
      </w:r>
      <w:proofErr w:type="spellEnd"/>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20EADB93" w:rsidR="00FE5E44" w:rsidRDefault="00FE5E44" w:rsidP="00FE5E44">
      <w:pPr>
        <w:pStyle w:val="Normlnprvnodsazen"/>
        <w:numPr>
          <w:ilvl w:val="0"/>
          <w:numId w:val="66"/>
        </w:numPr>
      </w:pPr>
      <w:proofErr w:type="spellStart"/>
      <w:r w:rsidRPr="00FE5E44">
        <w:rPr>
          <w:b/>
          <w:bCs/>
        </w:rPr>
        <w:t>ZenCompress</w:t>
      </w:r>
      <w:proofErr w:type="spellEnd"/>
      <w:r>
        <w:t xml:space="preserve"> nástroj určený pro kompresi 3D modelů, zaměřující se na efektivní snižování velikosti textur. Jedná se o desktopovou aplikaci s primárním zaměřením na kompresi textur do formátu .</w:t>
      </w:r>
      <w:proofErr w:type="spellStart"/>
      <w:r>
        <w:t>basis</w:t>
      </w:r>
      <w:proofErr w:type="spellEnd"/>
      <w:r>
        <w:t xml:space="preserve"> a ktx2. </w:t>
      </w:r>
      <w:r>
        <w:fldChar w:fldCharType="begin"/>
      </w:r>
      <w:r>
        <w:instrText xml:space="preserve"> ADDIN ZOTERO_ITEM CSL_CITATION {"citationID":"kfYi4G7A","properties":{"formattedCitation":"(Paradowski Creative 2022)","plainCitation":"(Paradowski Creative 2022)","noteIndex":0},"citationItems":[{"id":2102,"uris":["http://zotero.org/groups/4599106/items/VGX6G3FJ"],"itemData":{"id":2102,"type":"software","title":"paradowskicreative/ZenCompress: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Pr="00FE5E44">
        <w:t>(Paradowski Creative 2022)</w:t>
      </w:r>
      <w:r>
        <w:fldChar w:fldCharType="end"/>
      </w:r>
    </w:p>
    <w:p w14:paraId="499AC8D2" w14:textId="756081E0" w:rsidR="00DA70D9" w:rsidRDefault="00FE5E44" w:rsidP="00DA70D9">
      <w:pPr>
        <w:pStyle w:val="Normlnprvnodsazen"/>
        <w:numPr>
          <w:ilvl w:val="0"/>
          <w:numId w:val="66"/>
        </w:numPr>
      </w:pPr>
      <w:proofErr w:type="spellStart"/>
      <w:r w:rsidRPr="00FE5E44">
        <w:rPr>
          <w:b/>
          <w:bCs/>
        </w:rPr>
        <w:t>gltf-pack</w:t>
      </w:r>
      <w:proofErr w:type="spellEnd"/>
      <w:r>
        <w:t xml:space="preserve"> a </w:t>
      </w:r>
      <w:proofErr w:type="spellStart"/>
      <w:r w:rsidRPr="00FE5E44">
        <w:rPr>
          <w:b/>
          <w:bCs/>
        </w:rPr>
        <w:t>gltf-transform</w:t>
      </w:r>
      <w:proofErr w:type="spellEnd"/>
      <w:r>
        <w:t xml:space="preserve">: Oba tyto nástroje jsou specificky navrženy pro manipulaci s formátem </w:t>
      </w:r>
      <w:proofErr w:type="spellStart"/>
      <w:r>
        <w:t>gltf</w:t>
      </w:r>
      <w:proofErr w:type="spellEnd"/>
      <w:r w:rsidR="00DA70D9">
        <w:t>.</w:t>
      </w:r>
      <w:r>
        <w:t xml:space="preserve"> </w:t>
      </w:r>
      <w:proofErr w:type="spellStart"/>
      <w:r>
        <w:t>gltf-pack</w:t>
      </w:r>
      <w:proofErr w:type="spellEnd"/>
      <w:r>
        <w:t xml:space="preserve"> se zaměřuje na</w:t>
      </w:r>
      <w:r w:rsidR="00DA70D9">
        <w:t xml:space="preserve"> kompresi</w:t>
      </w:r>
      <w:r>
        <w:t xml:space="preserve">, zatímco </w:t>
      </w:r>
      <w:proofErr w:type="spellStart"/>
      <w:r>
        <w:t>gltf-transform</w:t>
      </w:r>
      <w:proofErr w:type="spellEnd"/>
      <w:r>
        <w:t xml:space="preserve"> poskytuje možnosti </w:t>
      </w:r>
      <w:r w:rsidR="00DA70D9">
        <w:t>transformace</w:t>
      </w:r>
      <w:r>
        <w:t xml:space="preserve"> </w:t>
      </w:r>
      <w:r w:rsidR="00DA70D9">
        <w:t xml:space="preserve">i kompresi </w:t>
      </w:r>
      <w:r>
        <w:t>3D modelů</w:t>
      </w:r>
      <w:r w:rsidR="00DA70D9">
        <w:t xml:space="preserve"> a textur. Jedná se o samostatné knihovny poskytující CLI a API pro </w:t>
      </w:r>
      <w:proofErr w:type="spellStart"/>
      <w:r w:rsidR="00DA70D9">
        <w:t>javascript</w:t>
      </w:r>
      <w:proofErr w:type="spellEnd"/>
      <w:r w:rsidR="00DA70D9">
        <w:t xml:space="preserve"> a python.</w:t>
      </w:r>
      <w:r w:rsidR="00426882">
        <w:t xml:space="preserve"> </w:t>
      </w:r>
    </w:p>
    <w:p w14:paraId="1CD7C670" w14:textId="6E774681" w:rsidR="00FE5E44" w:rsidRDefault="00FE5E44" w:rsidP="00426882">
      <w:pPr>
        <w:pStyle w:val="Normlnprvnodsazen"/>
        <w:numPr>
          <w:ilvl w:val="0"/>
          <w:numId w:val="66"/>
        </w:numPr>
      </w:pPr>
      <w:proofErr w:type="spellStart"/>
      <w:r w:rsidRPr="00DA70D9">
        <w:rPr>
          <w:b/>
          <w:bCs/>
        </w:rPr>
        <w:t>Simplygon</w:t>
      </w:r>
      <w:proofErr w:type="spellEnd"/>
      <w:r w:rsidR="00DA70D9">
        <w:t xml:space="preserve"> a </w:t>
      </w:r>
      <w:r w:rsidR="00DA70D9" w:rsidRPr="00DA70D9">
        <w:rPr>
          <w:b/>
          <w:bCs/>
        </w:rPr>
        <w:t xml:space="preserve">Rapid </w:t>
      </w:r>
      <w:proofErr w:type="spellStart"/>
      <w:r w:rsidR="00DA70D9" w:rsidRPr="00DA70D9">
        <w:rPr>
          <w:b/>
          <w:bCs/>
        </w:rPr>
        <w:t>Compact</w:t>
      </w:r>
      <w:proofErr w:type="spellEnd"/>
      <w:r>
        <w:t xml:space="preserve">: </w:t>
      </w:r>
      <w:r w:rsidR="00426882">
        <w:t xml:space="preserve">Jedná se o pokročilá komerční řešení problematiky optimalizace 3D modelů. Podporují řadu datových formátů nejen </w:t>
      </w:r>
      <w:proofErr w:type="spellStart"/>
      <w:r w:rsidR="00426882">
        <w:t>glTF</w:t>
      </w:r>
      <w:proofErr w:type="spellEnd"/>
      <w:r w:rsidR="00426882">
        <w:t xml:space="preserve"> a umožňují využití pokročilých algoritmů jak pro optimalizaci </w:t>
      </w:r>
      <w:r w:rsidR="004716DA">
        <w:t>geometrie,</w:t>
      </w:r>
      <w:r w:rsidR="00426882">
        <w:t xml:space="preserve"> tak textur. </w:t>
      </w:r>
    </w:p>
    <w:p w14:paraId="4DBE29DF" w14:textId="5730365B" w:rsidR="00FE5E44" w:rsidRDefault="00FE5E44" w:rsidP="007C03E4">
      <w:pPr>
        <w:pStyle w:val="Normlnprvnodsazen"/>
      </w:pPr>
      <w:r>
        <w:t xml:space="preserve">Důležitým aspektem při výběru optimalizačních nástrojů je jejich podpora v různých prostředích a </w:t>
      </w:r>
      <w:proofErr w:type="spellStart"/>
      <w:r>
        <w:t>enginech</w:t>
      </w:r>
      <w:proofErr w:type="spellEnd"/>
      <w:r>
        <w:t xml:space="preserve">. Například </w:t>
      </w:r>
      <w:proofErr w:type="spellStart"/>
      <w:r>
        <w:t>Mozzila</w:t>
      </w:r>
      <w:proofErr w:type="spellEnd"/>
      <w:r>
        <w:t xml:space="preserve"> </w:t>
      </w:r>
      <w:proofErr w:type="spellStart"/>
      <w:r>
        <w:t>Hubs</w:t>
      </w:r>
      <w:proofErr w:type="spellEnd"/>
      <w:r>
        <w:t xml:space="preserve"> nepodporuje formát KTX2 ve svém </w:t>
      </w:r>
      <w:proofErr w:type="spellStart"/>
      <w:r>
        <w:t>spoke</w:t>
      </w:r>
      <w:proofErr w:type="spellEnd"/>
      <w:r>
        <w:t xml:space="preserve"> editoru</w:t>
      </w:r>
      <w:r w:rsidR="00426882">
        <w:t xml:space="preserve">. Na druhou stranu řešení </w:t>
      </w:r>
      <w:proofErr w:type="spellStart"/>
      <w:r w:rsidR="00426882">
        <w:t>Wonderland</w:t>
      </w:r>
      <w:proofErr w:type="spellEnd"/>
      <w:r w:rsidR="00426882">
        <w:t xml:space="preserve"> </w:t>
      </w:r>
      <w:proofErr w:type="spellStart"/>
      <w:r w:rsidR="00426882">
        <w:t>Engine</w:t>
      </w:r>
      <w:proofErr w:type="spellEnd"/>
      <w:r w:rsidR="00426882">
        <w:t xml:space="preserve"> a </w:t>
      </w:r>
      <w:proofErr w:type="spellStart"/>
      <w:r w:rsidR="00426882">
        <w:t>Needle</w:t>
      </w:r>
      <w:proofErr w:type="spellEnd"/>
      <w:r w:rsidR="00426882">
        <w:t xml:space="preserve"> </w:t>
      </w:r>
      <w:proofErr w:type="spellStart"/>
      <w:r w:rsidR="00426882">
        <w:t>engine</w:t>
      </w:r>
      <w:proofErr w:type="spellEnd"/>
      <w:r w:rsidR="00426882">
        <w:t xml:space="preserve"> poskytují funkcionalitu zmíněných nástrojů v rámci svého procesu. Při použití komprimovaných modelů je pak nutné mít na paměti, že aplikace, která modely bude vykreslovat musí podporovat dekompresi z daných formátů.</w:t>
      </w:r>
    </w:p>
    <w:p w14:paraId="3C292615" w14:textId="0DBDBEBA" w:rsidR="007C03E4" w:rsidRDefault="007C03E4" w:rsidP="007C03E4">
      <w:pPr>
        <w:pStyle w:val="Normlnprvnodsazen"/>
      </w:pPr>
      <w:r>
        <w:t>V rámci této práce byla pro optimalizaci modelů využita kombinace manuální optimalizace v </w:t>
      </w:r>
      <w:proofErr w:type="spellStart"/>
      <w:r>
        <w:t>Blenderu</w:t>
      </w:r>
      <w:proofErr w:type="spellEnd"/>
      <w:r>
        <w:t xml:space="preserve"> a </w:t>
      </w:r>
      <w:proofErr w:type="spellStart"/>
      <w:r>
        <w:t>gltf-transform</w:t>
      </w:r>
      <w:proofErr w:type="spellEnd"/>
      <w:r>
        <w:t xml:space="preserve"> CLI. </w:t>
      </w:r>
    </w:p>
    <w:p w14:paraId="765ABA60" w14:textId="5B5A4F1F" w:rsidR="00BC3D00" w:rsidRDefault="00BC3D00" w:rsidP="00BC3D00">
      <w:pPr>
        <w:pStyle w:val="Heading2"/>
        <w:rPr>
          <w:lang w:val="cs-CZ"/>
        </w:rPr>
      </w:pPr>
      <w:r w:rsidRPr="001F6849">
        <w:rPr>
          <w:lang w:val="cs-CZ"/>
        </w:rPr>
        <w:t>Praktické porovnání vybraných technologií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Default="006C136E" w:rsidP="006C136E">
      <w:pPr>
        <w:pStyle w:val="Normlnprvnodsazen"/>
        <w:numPr>
          <w:ilvl w:val="0"/>
          <w:numId w:val="41"/>
        </w:numPr>
      </w:pPr>
      <w:r>
        <w:lastRenderedPageBreak/>
        <w:t xml:space="preserve">V HMD – </w:t>
      </w:r>
      <w:proofErr w:type="spellStart"/>
      <w:r>
        <w:t>Oculus</w:t>
      </w:r>
      <w:proofErr w:type="spellEnd"/>
      <w:r>
        <w:t xml:space="preserve"> </w:t>
      </w:r>
      <w:proofErr w:type="spellStart"/>
      <w:r>
        <w:t>Quest</w:t>
      </w:r>
      <w:proofErr w:type="spellEnd"/>
    </w:p>
    <w:p w14:paraId="066B1395" w14:textId="6C85130D" w:rsidR="007A39B0" w:rsidRDefault="007A39B0" w:rsidP="007A39B0">
      <w:pPr>
        <w:pStyle w:val="Normlnprvnodsazen"/>
        <w:ind w:firstLine="0"/>
      </w:pPr>
      <w:r>
        <w:t>Jak náročné bylo dostat 3D data do dané aplikace.</w:t>
      </w:r>
    </w:p>
    <w:p w14:paraId="4344A1F0" w14:textId="36612897" w:rsidR="007A39B0" w:rsidRDefault="007A39B0" w:rsidP="007A39B0">
      <w:pPr>
        <w:pStyle w:val="Normlnprvnodsazen"/>
        <w:ind w:firstLine="0"/>
      </w:pPr>
      <w:r>
        <w:t>Jak náročné bylo implementovat / neimplementovat definovanou funkcionalitu.</w:t>
      </w:r>
    </w:p>
    <w:p w14:paraId="7F563F93" w14:textId="31F9CA8F" w:rsidR="007A39B0" w:rsidRPr="006C136E" w:rsidRDefault="007A39B0" w:rsidP="007A39B0">
      <w:pPr>
        <w:pStyle w:val="Normlnprvnodsazen"/>
        <w:ind w:firstLine="0"/>
      </w:pPr>
      <w:r>
        <w:t>Jaký je výkon aplikací.</w:t>
      </w: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112F75BC" w14:textId="4B850708" w:rsidR="00812934" w:rsidRPr="00102292" w:rsidRDefault="00800192" w:rsidP="00812934">
      <w:pPr>
        <w:pStyle w:val="Heading2"/>
        <w:rPr>
          <w:highlight w:val="yellow"/>
          <w:lang w:val="cs-CZ"/>
        </w:rPr>
      </w:pPr>
      <w:r w:rsidRPr="00102292">
        <w:rPr>
          <w:highlight w:val="yellow"/>
          <w:lang w:val="cs-CZ"/>
        </w:rPr>
        <w:t xml:space="preserve">Definice </w:t>
      </w:r>
      <w:r w:rsidR="00A12CA3" w:rsidRPr="00102292">
        <w:rPr>
          <w:highlight w:val="yellow"/>
          <w:lang w:val="cs-CZ"/>
        </w:rPr>
        <w:t xml:space="preserve">uživatelských </w:t>
      </w:r>
      <w:r w:rsidRPr="00102292">
        <w:rPr>
          <w:highlight w:val="yellow"/>
          <w:lang w:val="cs-CZ"/>
        </w:rPr>
        <w:t xml:space="preserve">požadavků </w:t>
      </w:r>
    </w:p>
    <w:p w14:paraId="67CD2E6B" w14:textId="08D436C4" w:rsidR="00A12CA3" w:rsidRPr="00102292" w:rsidRDefault="00800192" w:rsidP="00A12CA3">
      <w:pPr>
        <w:rPr>
          <w:highlight w:val="yellow"/>
          <w:lang w:eastAsia="cs-CZ"/>
        </w:rPr>
      </w:pPr>
      <w:r w:rsidRPr="00102292">
        <w:rPr>
          <w:highlight w:val="yellow"/>
          <w:lang w:eastAsia="cs-CZ"/>
        </w:rPr>
        <w:t xml:space="preserve">Za účelem úspěšné implementace je nutné definovat směr jakým by se aplikace měla ubírat. Je nutné zpočátku zmínit, že </w:t>
      </w:r>
      <w:r w:rsidR="009F02D5" w:rsidRPr="00102292">
        <w:rPr>
          <w:highlight w:val="yellow"/>
          <w:lang w:eastAsia="cs-CZ"/>
        </w:rPr>
        <w:t>není v</w:t>
      </w:r>
      <w:r w:rsidRPr="00102292">
        <w:rPr>
          <w:highlight w:val="yellow"/>
          <w:lang w:eastAsia="cs-CZ"/>
        </w:rPr>
        <w:t xml:space="preserve"> zájmu této práce vyvinout robustní univerzální VR aplikaci pro vizualizaci geografických </w:t>
      </w:r>
      <w:r w:rsidR="003D48B8" w:rsidRPr="00102292">
        <w:rPr>
          <w:highlight w:val="yellow"/>
          <w:lang w:eastAsia="cs-CZ"/>
        </w:rPr>
        <w:t>dat,</w:t>
      </w:r>
      <w:r w:rsidRPr="00102292">
        <w:rPr>
          <w:highlight w:val="yellow"/>
          <w:lang w:eastAsia="cs-CZ"/>
        </w:rPr>
        <w:t xml:space="preserve"> a to primárně z toho důvodu, že se jedná o komplexní </w:t>
      </w:r>
      <w:r w:rsidR="00695EF6" w:rsidRPr="00102292">
        <w:rPr>
          <w:highlight w:val="yellow"/>
          <w:lang w:eastAsia="cs-CZ"/>
        </w:rPr>
        <w:t>problém,</w:t>
      </w:r>
      <w:r w:rsidRPr="00102292">
        <w:rPr>
          <w:highlight w:val="yellow"/>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02292" w:rsidRDefault="00800192" w:rsidP="00A12CA3">
      <w:pPr>
        <w:pStyle w:val="Normlnprvnodsazen"/>
        <w:rPr>
          <w:highlight w:val="yellow"/>
        </w:rPr>
      </w:pPr>
      <w:r w:rsidRPr="00102292">
        <w:rPr>
          <w:highlight w:val="yellow"/>
        </w:rPr>
        <w:t xml:space="preserve">Aplikace </w:t>
      </w:r>
      <w:r w:rsidR="00695EF6" w:rsidRPr="00102292">
        <w:rPr>
          <w:highlight w:val="yellow"/>
        </w:rPr>
        <w:t>by měla primárně</w:t>
      </w:r>
      <w:r w:rsidRPr="00102292">
        <w:rPr>
          <w:highlight w:val="yellow"/>
        </w:rPr>
        <w:t xml:space="preserve"> vizualiz</w:t>
      </w:r>
      <w:r w:rsidR="00695EF6" w:rsidRPr="00102292">
        <w:rPr>
          <w:highlight w:val="yellow"/>
        </w:rPr>
        <w:t>ovat</w:t>
      </w:r>
      <w:r w:rsidRPr="00102292">
        <w:rPr>
          <w:highlight w:val="yellow"/>
        </w:rPr>
        <w:t xml:space="preserve"> geografick</w:t>
      </w:r>
      <w:r w:rsidR="00695EF6" w:rsidRPr="00102292">
        <w:rPr>
          <w:highlight w:val="yellow"/>
        </w:rPr>
        <w:t>á</w:t>
      </w:r>
      <w:r w:rsidRPr="00102292">
        <w:rPr>
          <w:highlight w:val="yellow"/>
        </w:rPr>
        <w:t xml:space="preserve"> dat</w:t>
      </w:r>
      <w:r w:rsidR="00695EF6" w:rsidRPr="00102292">
        <w:rPr>
          <w:highlight w:val="yellow"/>
        </w:rPr>
        <w:t>a</w:t>
      </w:r>
      <w:r w:rsidRPr="00102292">
        <w:rPr>
          <w:highlight w:val="yellow"/>
        </w:rPr>
        <w:t>. Ačkoliv jak z definice VR vyplívá určitá míra interakce by měla být možná. Minimální požadavky na interakci by měli být pohyb uživatele, rozšířeným požadavkem pak interakce se samotnými daty.</w:t>
      </w:r>
      <w:r w:rsidR="009F02D5" w:rsidRPr="00102292">
        <w:rPr>
          <w:highlight w:val="yellow"/>
        </w:rPr>
        <w:t xml:space="preserve"> Aplikace by měla jasně sdělovat geografickou polohu</w:t>
      </w:r>
      <w:r w:rsidR="00EE71C8" w:rsidRPr="00102292">
        <w:rPr>
          <w:highlight w:val="yellow"/>
        </w:rPr>
        <w:t xml:space="preserve"> dat v geoprostorovém kontextu</w:t>
      </w:r>
      <w:r w:rsidR="009F02D5" w:rsidRPr="00102292">
        <w:rPr>
          <w:highlight w:val="yellow"/>
        </w:rPr>
        <w:t xml:space="preserve">. </w:t>
      </w:r>
    </w:p>
    <w:p w14:paraId="3F6AD0AE" w14:textId="048DD5C3" w:rsidR="00EE71C8" w:rsidRPr="00102292" w:rsidRDefault="00EE71C8" w:rsidP="00EE71C8">
      <w:pPr>
        <w:pStyle w:val="Normlnprvnodsazen"/>
        <w:rPr>
          <w:highlight w:val="yellow"/>
        </w:rPr>
      </w:pPr>
      <w:r w:rsidRPr="00102292">
        <w:rPr>
          <w:highlight w:val="yellow"/>
        </w:rPr>
        <w:t xml:space="preserve">Mezi definovanými požadavky je nutné vytvořit hierarchii dle priority požadavků. Jednou z metodik využívaných v softwarovém inženýrství je metoda </w:t>
      </w:r>
      <w:r w:rsidRPr="00102292">
        <w:rPr>
          <w:highlight w:val="yellow"/>
        </w:rPr>
        <w:tab/>
      </w:r>
      <w:proofErr w:type="spellStart"/>
      <w:r w:rsidRPr="00102292">
        <w:rPr>
          <w:highlight w:val="yellow"/>
        </w:rPr>
        <w:t>MoSCoW</w:t>
      </w:r>
      <w:proofErr w:type="spellEnd"/>
      <w:r w:rsidRPr="00102292">
        <w:rPr>
          <w:highlight w:val="yellow"/>
        </w:rPr>
        <w:t xml:space="preserve">. </w:t>
      </w:r>
      <w:r w:rsidR="009E6394" w:rsidRPr="00102292">
        <w:rPr>
          <w:highlight w:val="yellow"/>
        </w:rPr>
        <w:t xml:space="preserve">Jedná se o skupinu zkratek pro: </w:t>
      </w:r>
    </w:p>
    <w:p w14:paraId="647DAAAD" w14:textId="5A581563" w:rsidR="009E6394" w:rsidRPr="00102292" w:rsidRDefault="009E6394" w:rsidP="009E6394">
      <w:pPr>
        <w:pStyle w:val="Normlnprvnodsazen"/>
        <w:numPr>
          <w:ilvl w:val="0"/>
          <w:numId w:val="28"/>
        </w:numPr>
        <w:rPr>
          <w:highlight w:val="yellow"/>
        </w:rPr>
      </w:pPr>
      <w:proofErr w:type="spellStart"/>
      <w:r w:rsidRPr="00102292">
        <w:rPr>
          <w:i/>
          <w:iCs/>
          <w:highlight w:val="yellow"/>
        </w:rPr>
        <w:t>Must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w:t>
      </w:r>
      <w:r w:rsidR="00F77AD7" w:rsidRPr="00102292">
        <w:rPr>
          <w:highlight w:val="yellow"/>
        </w:rPr>
        <w:t>–</w:t>
      </w:r>
      <w:r w:rsidRPr="00102292">
        <w:rPr>
          <w:highlight w:val="yellow"/>
        </w:rPr>
        <w:t xml:space="preserve"> </w:t>
      </w:r>
      <w:r w:rsidR="00F77AD7" w:rsidRPr="00102292">
        <w:rPr>
          <w:highlight w:val="yellow"/>
        </w:rPr>
        <w:t>požadavky bez kterých se aplikace neobejde, minimální možný set požadavků</w:t>
      </w:r>
    </w:p>
    <w:p w14:paraId="361F2F7F" w14:textId="4C2D5453" w:rsidR="00F77AD7" w:rsidRPr="00102292" w:rsidRDefault="00F77AD7" w:rsidP="009E6394">
      <w:pPr>
        <w:pStyle w:val="Normlnprvnodsazen"/>
        <w:numPr>
          <w:ilvl w:val="0"/>
          <w:numId w:val="28"/>
        </w:numPr>
        <w:rPr>
          <w:highlight w:val="yellow"/>
        </w:rPr>
      </w:pPr>
      <w:proofErr w:type="spellStart"/>
      <w:r w:rsidRPr="00102292">
        <w:rPr>
          <w:i/>
          <w:iCs/>
          <w:highlight w:val="yellow"/>
        </w:rPr>
        <w:t>Should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důležité požadavky, aplikace je funkční bez nich</w:t>
      </w:r>
    </w:p>
    <w:p w14:paraId="25B6C7C0" w14:textId="055D1A00" w:rsidR="00F77AD7" w:rsidRPr="00102292" w:rsidRDefault="00F77AD7" w:rsidP="009E6394">
      <w:pPr>
        <w:pStyle w:val="Normlnprvnodsazen"/>
        <w:numPr>
          <w:ilvl w:val="0"/>
          <w:numId w:val="28"/>
        </w:numPr>
        <w:rPr>
          <w:highlight w:val="yellow"/>
        </w:rPr>
      </w:pPr>
      <w:proofErr w:type="spellStart"/>
      <w:r w:rsidRPr="00102292">
        <w:rPr>
          <w:i/>
          <w:iCs/>
          <w:highlight w:val="yellow"/>
        </w:rPr>
        <w:t>Could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při jejichž vypuštění nedojde k žádné změně aplikace</w:t>
      </w:r>
    </w:p>
    <w:p w14:paraId="2EA67BEA" w14:textId="310BD350" w:rsidR="00F77AD7" w:rsidRPr="00102292" w:rsidRDefault="00F77AD7" w:rsidP="00F77AD7">
      <w:pPr>
        <w:pStyle w:val="Normlnprvnodsazen"/>
        <w:numPr>
          <w:ilvl w:val="0"/>
          <w:numId w:val="28"/>
        </w:numPr>
        <w:rPr>
          <w:highlight w:val="yellow"/>
        </w:rPr>
      </w:pPr>
      <w:proofErr w:type="spellStart"/>
      <w:r w:rsidRPr="00102292">
        <w:rPr>
          <w:i/>
          <w:iCs/>
          <w:highlight w:val="yellow"/>
        </w:rPr>
        <w:t>Won´t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které nebudou součástí implementace</w:t>
      </w:r>
    </w:p>
    <w:p w14:paraId="4CC56F41" w14:textId="71B443C2" w:rsidR="006242FC" w:rsidRPr="006242FC" w:rsidRDefault="00B91039" w:rsidP="00B825BE">
      <w:r w:rsidRPr="00102292">
        <w:rPr>
          <w:highlight w:val="yellow"/>
        </w:rP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Zobrazení geografických dat 3D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99% času. </w:t>
      </w:r>
    </w:p>
    <w:p w14:paraId="0F4CB80A" w14:textId="2D507401" w:rsidR="005C1591" w:rsidRDefault="008405EF" w:rsidP="005C1591">
      <w:pPr>
        <w:pStyle w:val="Normlnprvnodsazen"/>
        <w:numPr>
          <w:ilvl w:val="0"/>
          <w:numId w:val="29"/>
        </w:numPr>
        <w:rPr>
          <w:highlight w:val="yellow"/>
        </w:rPr>
      </w:pPr>
      <w:r>
        <w:rPr>
          <w:highlight w:val="yellow"/>
        </w:rPr>
        <w:lastRenderedPageBreak/>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02380565" w:rsidR="005C1591" w:rsidRDefault="005C1591" w:rsidP="005C1591">
      <w:pPr>
        <w:rPr>
          <w:lang w:eastAsia="cs-CZ"/>
        </w:rPr>
      </w:pPr>
      <w:r>
        <w:rPr>
          <w:lang w:eastAsia="cs-CZ"/>
        </w:rPr>
        <w:t xml:space="preserve">VR prostředí – místnost se stoly, jeden topografický obsah, </w:t>
      </w:r>
      <w:r w:rsidR="00102292">
        <w:rPr>
          <w:lang w:eastAsia="cs-CZ"/>
        </w:rPr>
        <w:t>2</w:t>
      </w:r>
      <w:r>
        <w:rPr>
          <w:lang w:eastAsia="cs-CZ"/>
        </w:rPr>
        <w:t xml:space="preserve"> </w:t>
      </w:r>
      <w:r w:rsidR="00102292">
        <w:rPr>
          <w:lang w:eastAsia="cs-CZ"/>
        </w:rPr>
        <w:t>tematické</w:t>
      </w:r>
      <w:r>
        <w:rPr>
          <w:lang w:eastAsia="cs-CZ"/>
        </w:rPr>
        <w:t xml:space="preserve">. </w:t>
      </w:r>
    </w:p>
    <w:p w14:paraId="534CB4CE" w14:textId="77777777" w:rsidR="005C1591" w:rsidRDefault="005C1591" w:rsidP="005C1591">
      <w:pPr>
        <w:pStyle w:val="Normlnprvnodsazen"/>
        <w:ind w:firstLine="0"/>
      </w:pPr>
      <w:r>
        <w:t>Data:</w:t>
      </w:r>
    </w:p>
    <w:p w14:paraId="40C134D7" w14:textId="77777777" w:rsidR="005C1591" w:rsidRDefault="005C1591" w:rsidP="005C1591">
      <w:pPr>
        <w:pStyle w:val="Normlnprvnodsazen"/>
        <w:numPr>
          <w:ilvl w:val="0"/>
          <w:numId w:val="26"/>
        </w:numPr>
      </w:pPr>
      <w:r>
        <w:t>Texturovaný povrch</w:t>
      </w:r>
    </w:p>
    <w:p w14:paraId="4F14F0C6" w14:textId="77777777" w:rsidR="005C1591" w:rsidRDefault="005C1591" w:rsidP="005C1591">
      <w:pPr>
        <w:pStyle w:val="Normlnprvnodsazen"/>
        <w:numPr>
          <w:ilvl w:val="0"/>
          <w:numId w:val="26"/>
        </w:numPr>
      </w:pPr>
      <w:r>
        <w:t>3D model budov</w:t>
      </w:r>
    </w:p>
    <w:p w14:paraId="7165BF82" w14:textId="77777777" w:rsidR="005C1591" w:rsidRDefault="005C1591" w:rsidP="005C1591">
      <w:pPr>
        <w:pStyle w:val="Normlnprvnodsazen"/>
        <w:numPr>
          <w:ilvl w:val="0"/>
          <w:numId w:val="26"/>
        </w:numPr>
      </w:pPr>
      <w:r>
        <w:t>Tematická data</w:t>
      </w:r>
    </w:p>
    <w:p w14:paraId="6770C76C" w14:textId="77777777" w:rsidR="005C1591" w:rsidRPr="00606C54" w:rsidRDefault="005C1591" w:rsidP="005C1591">
      <w:pPr>
        <w:pStyle w:val="Normlnprvnodsazen"/>
        <w:numPr>
          <w:ilvl w:val="1"/>
          <w:numId w:val="26"/>
        </w:numPr>
      </w:pPr>
      <w:r>
        <w:t>Graf</w:t>
      </w:r>
      <w:r>
        <w:rPr>
          <w:lang w:val="en-US"/>
        </w:rPr>
        <w:t>?</w:t>
      </w:r>
    </w:p>
    <w:p w14:paraId="6C9F7B55" w14:textId="77777777" w:rsidR="005C1591" w:rsidRDefault="005C1591" w:rsidP="005C1591">
      <w:pPr>
        <w:pStyle w:val="Normlnprvnodsazen"/>
        <w:numPr>
          <w:ilvl w:val="1"/>
          <w:numId w:val="26"/>
        </w:numPr>
      </w:pPr>
      <w:proofErr w:type="spellStart"/>
      <w:r>
        <w:rPr>
          <w:lang w:val="en-US"/>
        </w:rPr>
        <w:t>Tematick</w:t>
      </w:r>
      <w:proofErr w:type="spellEnd"/>
      <w:r>
        <w:t>á data v mapě</w:t>
      </w:r>
    </w:p>
    <w:p w14:paraId="3D4B6ACF" w14:textId="77777777" w:rsidR="005C1591" w:rsidRDefault="005C1591" w:rsidP="005C1591">
      <w:pPr>
        <w:pStyle w:val="Normlnprvnodsazen"/>
        <w:numPr>
          <w:ilvl w:val="0"/>
          <w:numId w:val="26"/>
        </w:numPr>
      </w:pPr>
      <w:r>
        <w:t>Tradiční mapa – jako textura</w:t>
      </w:r>
    </w:p>
    <w:p w14:paraId="114D55A7" w14:textId="77777777" w:rsidR="005C1591" w:rsidRDefault="005C1591" w:rsidP="005C1591">
      <w:pPr>
        <w:pStyle w:val="Normlnprvnodsazen"/>
        <w:ind w:firstLine="0"/>
      </w:pPr>
      <w:r>
        <w:t>Interakce –</w:t>
      </w:r>
    </w:p>
    <w:p w14:paraId="5EDBA1F6" w14:textId="77777777" w:rsidR="005C1591" w:rsidRDefault="005C1591" w:rsidP="005C1591">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55B0AA1C" w14:textId="0A34C035" w:rsidR="00F973CB" w:rsidRPr="00A3391B" w:rsidRDefault="005C1591" w:rsidP="00A3391B">
      <w:pPr>
        <w:pStyle w:val="Normlnprvnodsazen"/>
        <w:numPr>
          <w:ilvl w:val="0"/>
          <w:numId w:val="26"/>
        </w:numPr>
      </w:pPr>
      <w:r>
        <w:t xml:space="preserve">Ostatní </w:t>
      </w:r>
      <w:r w:rsidR="00102292">
        <w:t>(</w:t>
      </w:r>
      <w:proofErr w:type="spellStart"/>
      <w:r w:rsidR="00102292">
        <w:t>Aframe</w:t>
      </w:r>
      <w:proofErr w:type="spellEnd"/>
      <w:r w:rsidR="00102292">
        <w:t xml:space="preserve">, </w:t>
      </w:r>
      <w:proofErr w:type="spellStart"/>
      <w:r w:rsidR="00102292">
        <w:t>Wonderland</w:t>
      </w:r>
      <w:proofErr w:type="spellEnd"/>
      <w:r w:rsidR="00102292">
        <w:t xml:space="preserve">, </w:t>
      </w:r>
      <w:proofErr w:type="spellStart"/>
      <w:r w:rsidR="00102292">
        <w:t>Needle</w:t>
      </w:r>
      <w:proofErr w:type="spellEnd"/>
      <w:r w:rsidR="00102292">
        <w:t>)</w:t>
      </w:r>
      <w:r>
        <w:t xml:space="preserve">–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Lite - </w:t>
      </w:r>
      <w:proofErr w:type="spellStart"/>
      <w:r w:rsidR="00340495" w:rsidRPr="001F6849">
        <w:t>Retrak</w:t>
      </w:r>
      <w:proofErr w:type="spell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Střední – Google Pixel 6a</w:t>
      </w:r>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21CE9146" w:rsidR="00054069" w:rsidRDefault="00054069" w:rsidP="00054069">
      <w:pPr>
        <w:pStyle w:val="Normlnprvnodsazen"/>
        <w:ind w:firstLine="0"/>
      </w:pPr>
      <w:r w:rsidRPr="001F6849">
        <w:fldChar w:fldCharType="begin"/>
      </w:r>
      <w:r w:rsidR="00FE5E44">
        <w:instrText xml:space="preserve"> ADDIN ZOTERO_ITEM CSL_CITATION {"citationID":"cYRPxs8U","properties":{"formattedCitation":"(Coltekin et al. 2020)","plainCitation":"(Coltekin et al. 2020)","noteIndex":0},"citationItems":[{"id":"wUJ3dlIS/Sl3ToWUd","uris":["http://zotero.org/groups/4599106/items/F54Y7ICM"],"itemData":{"id":1274,"type":"article-journal","abstract":"This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lastRenderedPageBreak/>
        <w:t>Co zobrazit</w:t>
      </w:r>
    </w:p>
    <w:p w14:paraId="72331AC5" w14:textId="2D96E590" w:rsidR="009364A3" w:rsidRPr="009364A3" w:rsidRDefault="00A3391B" w:rsidP="009364A3">
      <w:r>
        <w:t>Data která mají 3. rozměr – výšku.</w:t>
      </w:r>
      <w:r w:rsidR="003021CD">
        <w:t xml:space="preserve"> Zmenšené modely. 1:1 není vhodné</w:t>
      </w:r>
    </w:p>
    <w:p w14:paraId="42101811" w14:textId="4E9C1A90" w:rsidR="00DC2D7C" w:rsidRDefault="00DC2D7C" w:rsidP="00DC2D7C">
      <w:pPr>
        <w:pStyle w:val="Malnadpis"/>
      </w:pPr>
      <w:r>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r>
        <w:rPr>
          <w:b w:val="0"/>
          <w:bCs/>
        </w:rPr>
        <w:t>Doejzd</w:t>
      </w:r>
      <w:proofErr w:type="spellEnd"/>
      <w:r>
        <w:rPr>
          <w:b w:val="0"/>
          <w:bCs/>
          <w:lang w:val="en-US"/>
        </w:rPr>
        <w:t xml:space="preserve"> ?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29D023CA" w14:textId="77777777" w:rsidR="009251D2" w:rsidRDefault="009251D2" w:rsidP="009251D2">
      <w:pPr>
        <w:pStyle w:val="Heading2"/>
      </w:pPr>
      <w:r>
        <w:t>Data</w:t>
      </w:r>
    </w:p>
    <w:p w14:paraId="234933F4" w14:textId="7853A205"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proofErr w:type="spellStart"/>
      <w:r w:rsidRPr="009251D2">
        <w:rPr>
          <w:lang w:eastAsia="cs-CZ"/>
        </w:rPr>
        <w:t>virutálním</w:t>
      </w:r>
      <w:proofErr w:type="spellEnd"/>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Způsob konvertování statických dat do příslušného formátu ve vhodné velikosti vyžaduje použití řady softwarových řešení, což samo o sobě přináší míru komplexity v podobě kompatibility mezi danými řešeními. Následující kapitola se snaží zobecnit tyto postupy a identifikovat a vyřešit případy snížené kompatibility.</w:t>
      </w:r>
    </w:p>
    <w:p w14:paraId="2B98F030" w14:textId="25432793" w:rsidR="001E00CB" w:rsidRDefault="009251D2" w:rsidP="001E00CB">
      <w:pPr>
        <w:pStyle w:val="Normlnprvnodsazen"/>
      </w:pPr>
      <w:r>
        <w:t>Geografická data jsou tradičně zobrazována skrze Topografické a Tematické mapy. Tedy vizualizace obecné geografické situace v území a zobrazení nějakého vybraného jevu na zjednodušeném geografickém podkladu, tak aby bylo jednoznačně možné identifikovat polohu zobrazeného jevu v prostoru. V případě 3D map je běžné zobrazovat geografické jevy které mají absolutní či relativní výškovou složku. V případě tematických map je pak možné 3tí rozměr mapovat na zobrazení zvoleného atributu. S touto definicí je tedy možné určit základní kategorie dat, které dává smysl zobrazovat ve virtuálních prostředích.</w:t>
      </w:r>
      <w:r w:rsidR="00C150AE">
        <w:t xml:space="preserve"> </w:t>
      </w:r>
      <w:r w:rsidR="00C150AE" w:rsidRPr="00C150AE">
        <w:rPr>
          <w:highlight w:val="yellow"/>
        </w:rPr>
        <w:t>Následující rozdělení je sémantické, následně pak dle geometrie.</w:t>
      </w:r>
      <w:r w:rsidR="00C150AE">
        <w:t xml:space="preserve"> Ve VP prostředích je možné a zároveň i vhodné vizualizovat prvky jak skrze 3D vizualizaci tak pomocí 2D skrze textury. </w:t>
      </w:r>
      <w:r w:rsidR="00444F18">
        <w:t xml:space="preserve">Specifika přípravy těchto dat jsou popsány v separátních kapitolách. </w:t>
      </w:r>
    </w:p>
    <w:p w14:paraId="0D03B961" w14:textId="70492165" w:rsidR="001E00CB" w:rsidRPr="001E00CB" w:rsidRDefault="001E00CB" w:rsidP="001E00CB">
      <w:pPr>
        <w:pStyle w:val="Normlnprvnodsazen"/>
        <w:rPr>
          <w:lang w:val="en-US"/>
        </w:rPr>
      </w:pPr>
      <w:r w:rsidRPr="004B2AB3">
        <w:rPr>
          <w:highlight w:val="yellow"/>
          <w:lang w:val="en-US"/>
        </w:rPr>
        <w:t xml:space="preserve"># </w:t>
      </w:r>
      <w:proofErr w:type="spellStart"/>
      <w:r w:rsidRPr="004B2AB3">
        <w:rPr>
          <w:highlight w:val="yellow"/>
          <w:lang w:val="en-US"/>
        </w:rPr>
        <w:t>todo</w:t>
      </w:r>
      <w:proofErr w:type="spellEnd"/>
      <w:r w:rsidRPr="004B2AB3">
        <w:rPr>
          <w:highlight w:val="yellow"/>
          <w:lang w:val="en-US"/>
        </w:rPr>
        <w:t xml:space="preserve"> </w:t>
      </w:r>
      <w:proofErr w:type="spellStart"/>
      <w:r w:rsidRPr="004B2AB3">
        <w:rPr>
          <w:highlight w:val="yellow"/>
          <w:lang w:val="en-US"/>
        </w:rPr>
        <w:t>tabulka</w:t>
      </w:r>
      <w:proofErr w:type="spellEnd"/>
    </w:p>
    <w:p w14:paraId="51ADCD46" w14:textId="55C5F0C9" w:rsidR="00C150AE" w:rsidRPr="00C150AE" w:rsidRDefault="00C150AE" w:rsidP="00C150AE">
      <w:pPr>
        <w:pStyle w:val="Normlnprvnodsazen"/>
        <w:numPr>
          <w:ilvl w:val="0"/>
          <w:numId w:val="7"/>
        </w:numPr>
        <w:rPr>
          <w:b/>
          <w:bCs/>
        </w:rPr>
      </w:pPr>
      <w:r w:rsidRPr="00C150AE">
        <w:rPr>
          <w:b/>
          <w:bCs/>
        </w:rPr>
        <w:t>Terén</w:t>
      </w:r>
      <w:r>
        <w:t xml:space="preserve"> </w:t>
      </w:r>
    </w:p>
    <w:p w14:paraId="2864E453" w14:textId="43B95A91" w:rsidR="00C150AE" w:rsidRPr="00C150AE" w:rsidRDefault="00C150AE" w:rsidP="00C150AE">
      <w:pPr>
        <w:pStyle w:val="Normlnprvnodsazen"/>
        <w:numPr>
          <w:ilvl w:val="1"/>
          <w:numId w:val="7"/>
        </w:numPr>
        <w:rPr>
          <w:b/>
          <w:bCs/>
        </w:rPr>
      </w:pPr>
      <w:r>
        <w:lastRenderedPageBreak/>
        <w:t>2D – Vrstevnice, Škály, Hypsometrie</w:t>
      </w:r>
      <w:r>
        <w:rPr>
          <w:b/>
          <w:bCs/>
        </w:rPr>
        <w:t xml:space="preserve"> </w:t>
      </w:r>
      <w:r>
        <w:t>– texturovaná rastrová popř. vektorová data</w:t>
      </w:r>
    </w:p>
    <w:p w14:paraId="4279C970" w14:textId="7DD68F67" w:rsidR="00C150AE" w:rsidRPr="00C150AE" w:rsidRDefault="00C150AE" w:rsidP="00C150AE">
      <w:pPr>
        <w:pStyle w:val="Normlnprvnodsazen"/>
        <w:numPr>
          <w:ilvl w:val="1"/>
          <w:numId w:val="7"/>
        </w:numPr>
        <w:rPr>
          <w:b/>
          <w:bCs/>
        </w:rPr>
      </w:pPr>
      <w:r>
        <w:t xml:space="preserve">3D – Povrch jakožto nepravidelná </w:t>
      </w:r>
      <w:r w:rsidR="00444F18">
        <w:t>trojúhelníková</w:t>
      </w:r>
      <w:r>
        <w:t xml:space="preserve"> síť (</w:t>
      </w:r>
      <w:proofErr w:type="spellStart"/>
      <w:r>
        <w:t>mesh</w:t>
      </w:r>
      <w:proofErr w:type="spellEnd"/>
      <w:r>
        <w:t>)</w:t>
      </w:r>
    </w:p>
    <w:p w14:paraId="4E0E5B74" w14:textId="5314E98B" w:rsidR="00C150AE" w:rsidRDefault="00C150AE" w:rsidP="00C150AE">
      <w:pPr>
        <w:pStyle w:val="Normlnprvnodsazen"/>
        <w:numPr>
          <w:ilvl w:val="0"/>
          <w:numId w:val="7"/>
        </w:numPr>
        <w:rPr>
          <w:b/>
          <w:bCs/>
        </w:rPr>
      </w:pPr>
      <w:r w:rsidRPr="00C150AE">
        <w:rPr>
          <w:b/>
          <w:bCs/>
        </w:rPr>
        <w:t>Geografické objekty</w:t>
      </w:r>
    </w:p>
    <w:p w14:paraId="7BFB14FC" w14:textId="687ED7E0" w:rsidR="00444F18" w:rsidRPr="00444F18" w:rsidRDefault="001D07D3" w:rsidP="00444F18">
      <w:pPr>
        <w:pStyle w:val="Normlnprvnodsazen"/>
        <w:numPr>
          <w:ilvl w:val="1"/>
          <w:numId w:val="7"/>
        </w:numPr>
        <w:rPr>
          <w:b/>
          <w:bCs/>
        </w:rPr>
      </w:pPr>
      <w:r>
        <w:t>2</w:t>
      </w:r>
      <w:r w:rsidR="00444F18" w:rsidRPr="00444F18">
        <w:t>D</w:t>
      </w:r>
      <w:r w:rsidR="00444F18">
        <w:rPr>
          <w:b/>
          <w:bCs/>
        </w:rPr>
        <w:t xml:space="preserve"> – </w:t>
      </w:r>
      <w:r w:rsidR="00444F18" w:rsidRPr="00444F18">
        <w:t>Místa zájmu, Doprava, Plochy</w:t>
      </w:r>
      <w:r w:rsidR="00444F18">
        <w:rPr>
          <w:b/>
          <w:bCs/>
        </w:rPr>
        <w:t xml:space="preserve"> - </w:t>
      </w:r>
      <w:r w:rsidR="00444F18">
        <w:t>Body, Linie, Polygony skrze rastrovou texturu popř. vektorová data</w:t>
      </w:r>
    </w:p>
    <w:p w14:paraId="792E4A79" w14:textId="2D0A0AB2" w:rsidR="00444F18" w:rsidRPr="001D07D3" w:rsidRDefault="001D07D3" w:rsidP="00444F18">
      <w:pPr>
        <w:pStyle w:val="Normlnprvnodsazen"/>
        <w:numPr>
          <w:ilvl w:val="1"/>
          <w:numId w:val="7"/>
        </w:numPr>
      </w:pPr>
      <w:r w:rsidRPr="001D07D3">
        <w:t xml:space="preserve">3D  </w:t>
      </w:r>
      <w:r>
        <w:t xml:space="preserve">- Budovy, 3D symboly - </w:t>
      </w:r>
      <w:proofErr w:type="spellStart"/>
      <w:r>
        <w:t>mesh</w:t>
      </w:r>
      <w:proofErr w:type="spellEnd"/>
      <w:r>
        <w:t xml:space="preserve"> </w:t>
      </w:r>
    </w:p>
    <w:p w14:paraId="12A0CEAB" w14:textId="47FD8B96" w:rsidR="001D07D3" w:rsidRDefault="00C150AE" w:rsidP="00744951">
      <w:pPr>
        <w:pStyle w:val="Normlnprvnodsazen"/>
        <w:numPr>
          <w:ilvl w:val="0"/>
          <w:numId w:val="7"/>
        </w:numPr>
        <w:rPr>
          <w:b/>
          <w:bCs/>
        </w:rPr>
      </w:pPr>
      <w:r>
        <w:rPr>
          <w:b/>
          <w:bCs/>
        </w:rPr>
        <w:t xml:space="preserve">Tematická data. </w:t>
      </w:r>
    </w:p>
    <w:p w14:paraId="1D9FD201" w14:textId="56310743" w:rsidR="00744951" w:rsidRDefault="00744951" w:rsidP="00744951">
      <w:pPr>
        <w:pStyle w:val="Normlnprvnodsazen"/>
        <w:numPr>
          <w:ilvl w:val="1"/>
          <w:numId w:val="7"/>
        </w:numPr>
      </w:pPr>
      <w:r w:rsidRPr="00744951">
        <w:t>2D –</w:t>
      </w:r>
      <w:r>
        <w:t xml:space="preserve"> Tradiční kartografické metody vizualizace – Body, Linie, Polygony – do VP skrze bitmap texturu popř. 2D vektorová data</w:t>
      </w:r>
    </w:p>
    <w:p w14:paraId="0061A654" w14:textId="1377208D" w:rsidR="00C150AE" w:rsidRDefault="00744951" w:rsidP="00744951">
      <w:pPr>
        <w:pStyle w:val="Normlnprvnodsazen"/>
        <w:numPr>
          <w:ilvl w:val="1"/>
          <w:numId w:val="7"/>
        </w:numPr>
      </w:pPr>
      <w:r>
        <w:t xml:space="preserve">3D – 3D ekvivalenty kartografických metod (extrudovaný </w:t>
      </w:r>
      <w:proofErr w:type="spellStart"/>
      <w:r>
        <w:t>grid</w:t>
      </w:r>
      <w:proofErr w:type="spellEnd"/>
      <w:r>
        <w:t xml:space="preserve">, bodová </w:t>
      </w:r>
      <w:proofErr w:type="spellStart"/>
      <w:r>
        <w:t>heat</w:t>
      </w:r>
      <w:proofErr w:type="spellEnd"/>
      <w:r>
        <w:t xml:space="preserve"> mapa aj.) – </w:t>
      </w:r>
      <w:proofErr w:type="spellStart"/>
      <w:r>
        <w:t>mesh</w:t>
      </w:r>
      <w:proofErr w:type="spellEnd"/>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3D statické mapy. Proces jejich tvorby a specifika průběhu zpracování jsou popsána v následujících kapitolách.</w:t>
      </w:r>
    </w:p>
    <w:p w14:paraId="61724B42" w14:textId="74658DD0" w:rsidR="00296350" w:rsidRPr="00296350" w:rsidRDefault="00296350" w:rsidP="00335F34">
      <w:pPr>
        <w:pStyle w:val="Normlnprvnodsazen"/>
        <w:ind w:firstLine="0"/>
        <w:rPr>
          <w:lang w:val="en-US"/>
        </w:rPr>
      </w:pPr>
      <w:r w:rsidRPr="00296350">
        <w:rPr>
          <w:highlight w:val="yellow"/>
          <w:lang w:val="en-US"/>
        </w:rPr>
        <w:t>#todo - tab</w:t>
      </w:r>
    </w:p>
    <w:p w14:paraId="2BD685F5" w14:textId="4A438AF2" w:rsidR="00335F34" w:rsidRDefault="00335F34" w:rsidP="00296350">
      <w:pPr>
        <w:pStyle w:val="Normlnprvnodsazen"/>
        <w:numPr>
          <w:ilvl w:val="0"/>
          <w:numId w:val="26"/>
        </w:numPr>
      </w:pPr>
      <w:r>
        <w:t>podrobný DMR (25cm) ve formě výškové bitmapy, 3D model</w:t>
      </w:r>
      <w:r w:rsidR="00296350">
        <w:t xml:space="preserve"> budov, ČÚZK otevřená data ortofoto, polohy stromů pasport zeleně Brno  </w:t>
      </w:r>
    </w:p>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snaží na příkladu dat 3D modelu města Brna vysvětlit specifické problémy při užití primárně geografických dat určených pro práci v GIS do světa 3D vizualizace. </w:t>
      </w:r>
    </w:p>
    <w:p w14:paraId="132740E3" w14:textId="4685B24A" w:rsidR="00D8458A" w:rsidRDefault="00296350" w:rsidP="00393F6D">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 xml:space="preserve">Pro každou lokalitu jsou poskytována data ve 3 formátech a různých mírách podrobnosti (GIS - FGDB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končí svislá stěna a začíná střecha).</w:t>
      </w: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4DC85F8F">
            <wp:extent cx="2604031" cy="1986520"/>
            <wp:effectExtent l="0" t="0" r="6350" b="0"/>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25456" cy="2002865"/>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6EAEA1A2">
            <wp:extent cx="1972886" cy="1993367"/>
            <wp:effectExtent l="0" t="0" r="8890" b="6985"/>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92349" cy="2013032"/>
                    </a:xfrm>
                    <a:prstGeom prst="rect">
                      <a:avLst/>
                    </a:prstGeom>
                    <a:noFill/>
                    <a:ln>
                      <a:noFill/>
                    </a:ln>
                  </pic:spPr>
                </pic:pic>
              </a:graphicData>
            </a:graphic>
          </wp:inline>
        </w:drawing>
      </w:r>
    </w:p>
    <w:p w14:paraId="5F6844EA" w14:textId="7E9F33ED" w:rsidR="00C03453" w:rsidRDefault="00C03453" w:rsidP="00C03453">
      <w:pPr>
        <w:pStyle w:val="Caption"/>
      </w:pPr>
      <w:r>
        <w:t xml:space="preserve">Obr. </w:t>
      </w:r>
      <w:r>
        <w:fldChar w:fldCharType="begin"/>
      </w:r>
      <w:r>
        <w:instrText xml:space="preserve"> SEQ Obr. \* ARABIC </w:instrText>
      </w:r>
      <w:r>
        <w:fldChar w:fldCharType="separate"/>
      </w:r>
      <w:r w:rsidR="002165DC">
        <w:rPr>
          <w:noProof/>
        </w:rPr>
        <w:t>29</w:t>
      </w:r>
      <w:r>
        <w:fldChar w:fldCharType="end"/>
      </w:r>
      <w:r>
        <w:t xml:space="preserve"> Datový model 3D modelu města </w:t>
      </w:r>
      <w:r w:rsidR="004E6E7C">
        <w:t>B</w:t>
      </w:r>
      <w:r>
        <w:t>rna a struktura poskytovaných dat.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47A8CEFE">
            <wp:extent cx="4951562" cy="4951562"/>
            <wp:effectExtent l="0" t="0" r="1905" b="190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960354" cy="4960354"/>
                    </a:xfrm>
                    <a:prstGeom prst="rect">
                      <a:avLst/>
                    </a:prstGeom>
                  </pic:spPr>
                </pic:pic>
              </a:graphicData>
            </a:graphic>
          </wp:inline>
        </w:drawing>
      </w:r>
    </w:p>
    <w:p w14:paraId="2FABDD96" w14:textId="0E072349" w:rsidR="00C03453" w:rsidRDefault="00C03453" w:rsidP="00C03453">
      <w:pPr>
        <w:pStyle w:val="Caption"/>
      </w:pPr>
      <w:r>
        <w:t xml:space="preserve">Obr. </w:t>
      </w:r>
      <w:r>
        <w:fldChar w:fldCharType="begin"/>
      </w:r>
      <w:r>
        <w:instrText xml:space="preserve"> SEQ Obr. \* ARABIC </w:instrText>
      </w:r>
      <w:r>
        <w:fldChar w:fldCharType="separate"/>
      </w:r>
      <w:r w:rsidR="002165DC">
        <w:rPr>
          <w:noProof/>
        </w:rPr>
        <w:t>30</w:t>
      </w:r>
      <w:r>
        <w:fldChar w:fldCharType="end"/>
      </w:r>
      <w:r>
        <w:t xml:space="preserve"> Dělení 3D modelu města Brna. zdroj dat: </w:t>
      </w:r>
      <w:r w:rsidR="00F469D6">
        <w:t xml:space="preserve">podklad – </w:t>
      </w:r>
      <w:proofErr w:type="spellStart"/>
      <w:r w:rsidR="00F469D6">
        <w:t>MapTiler</w:t>
      </w:r>
      <w:proofErr w:type="spellEnd"/>
    </w:p>
    <w:p w14:paraId="56D566BA" w14:textId="1279738A"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atributy, kdežto v případě vykreslování 3D grafiky je obecným pravidlem minimalizovat počet </w:t>
      </w:r>
      <w:r>
        <w:lastRenderedPageBreak/>
        <w:t xml:space="preserve">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5"/>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proofErr w:type="spellStart"/>
      <w:r w:rsidR="00F42172">
        <w:t>sematiky</w:t>
      </w:r>
      <w:proofErr w:type="spellEnd"/>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patří daný prvek a jakou tato kategorie nese </w:t>
      </w:r>
      <w:proofErr w:type="spellStart"/>
      <w:r w:rsidR="00F469D6">
        <w:t>symbologii</w:t>
      </w:r>
      <w:proofErr w:type="spellEnd"/>
      <w:r w:rsidR="00F469D6">
        <w:t xml:space="preserve"> aby bylo následně možné dle kategorie definovat materiál a dle </w:t>
      </w:r>
      <w:proofErr w:type="spellStart"/>
      <w:r w:rsidR="00F469D6">
        <w:t>symbologie</w:t>
      </w:r>
      <w:proofErr w:type="spellEnd"/>
      <w:r w:rsidR="00F469D6">
        <w:t xml:space="preserve"> parametry materiálu. </w:t>
      </w:r>
    </w:p>
    <w:p w14:paraId="58CC9EF3" w14:textId="603AB122"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balík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spellStart"/>
      <w:r w:rsidR="00077121">
        <w:t>samostaný</w:t>
      </w:r>
      <w:proofErr w:type="spellEnd"/>
      <w:r w:rsidR="00077121">
        <w:t xml:space="preserve"> .</w:t>
      </w:r>
      <w:proofErr w:type="spellStart"/>
      <w:r w:rsidR="00077121">
        <w:t>dae</w:t>
      </w:r>
      <w:proofErr w:type="spellEnd"/>
      <w:r w:rsidR="00077121">
        <w:t xml:space="preserve"> soubor a není možné zachovat definovanou </w:t>
      </w:r>
      <w:proofErr w:type="spellStart"/>
      <w:r w:rsidR="00077121">
        <w:t>symbologii</w:t>
      </w:r>
      <w:proofErr w:type="spellEnd"/>
      <w:r w:rsidR="00077121">
        <w:t>.</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každopádně umožňuje značnou podporu kompatibility mezi GIS a 3D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na základě DMR.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w:t>
      </w:r>
      <w:proofErr w:type="spellStart"/>
      <w:r w:rsidR="00E168A6">
        <w:t>symbologii</w:t>
      </w:r>
      <w:proofErr w:type="spellEnd"/>
      <w:r w:rsidR="00E168A6">
        <w:t xml:space="preserve"> do materiálu, triangulaci povrchů z bitmap a export do </w:t>
      </w:r>
      <w:proofErr w:type="spellStart"/>
      <w:r w:rsidR="00E168A6">
        <w:t>glTF</w:t>
      </w:r>
      <w:proofErr w:type="spellEnd"/>
      <w:r w:rsidR="00E168A6">
        <w:t xml:space="preserve"> formátu </w:t>
      </w:r>
      <w:r w:rsidR="00E168A6" w:rsidRPr="00E168A6">
        <w:rPr>
          <w:highlight w:val="yellow"/>
        </w:rPr>
        <w:t>viz (thematic2)</w:t>
      </w:r>
      <w:r w:rsidR="00E168A6">
        <w:t xml:space="preserve">.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3D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3D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2415F470" w:rsidR="00E168A6" w:rsidRDefault="00F86911" w:rsidP="007B5CF8">
      <w:pPr>
        <w:pStyle w:val="Normlnprvnodsazen"/>
        <w:numPr>
          <w:ilvl w:val="0"/>
          <w:numId w:val="63"/>
        </w:numPr>
      </w:pPr>
      <w:r w:rsidRPr="00F86911">
        <w:rPr>
          <w:b/>
          <w:bCs/>
        </w:rPr>
        <w:t>Nekonzistentní orientace ploch</w:t>
      </w:r>
      <w:r>
        <w:t xml:space="preserve"> – Normálové vektory ploch nejsou orientovány jednotně, jelikož se nejedná o uzavřené objekty (problém č. 2). Tento problém zabraňuje jednoduché aplikaci textur na povrchy. </w:t>
      </w:r>
    </w:p>
    <w:p w14:paraId="35820572" w14:textId="4C049E94" w:rsidR="0027655C" w:rsidRDefault="0027655C" w:rsidP="0027655C">
      <w:pPr>
        <w:pStyle w:val="Normlnprvnodsazen"/>
        <w:keepNext/>
        <w:ind w:firstLine="0"/>
      </w:pPr>
      <w:r>
        <w:rPr>
          <w:noProof/>
        </w:rPr>
        <w:lastRenderedPageBreak/>
        <w:drawing>
          <wp:inline distT="0" distB="0" distL="0" distR="0" wp14:anchorId="68447B04" wp14:editId="6825EC8A">
            <wp:extent cx="5579745" cy="5001895"/>
            <wp:effectExtent l="0" t="0" r="1905" b="825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70">
                      <a:extLst>
                        <a:ext uri="{28A0092B-C50C-407E-A947-70E740481C1C}">
                          <a14:useLocalDpi xmlns:a14="http://schemas.microsoft.com/office/drawing/2010/main" val="0"/>
                        </a:ext>
                      </a:extLst>
                    </a:blip>
                    <a:stretch>
                      <a:fillRect/>
                    </a:stretch>
                  </pic:blipFill>
                  <pic:spPr>
                    <a:xfrm>
                      <a:off x="0" y="0"/>
                      <a:ext cx="5579745" cy="5001895"/>
                    </a:xfrm>
                    <a:prstGeom prst="rect">
                      <a:avLst/>
                    </a:prstGeom>
                  </pic:spPr>
                </pic:pic>
              </a:graphicData>
            </a:graphic>
          </wp:inline>
        </w:drawing>
      </w:r>
    </w:p>
    <w:p w14:paraId="48DEB3A7" w14:textId="0B9F3C76" w:rsidR="0027655C" w:rsidRDefault="0027655C" w:rsidP="0027655C">
      <w:pPr>
        <w:pStyle w:val="Caption"/>
      </w:pPr>
      <w:r>
        <w:t xml:space="preserve">Obr. </w:t>
      </w:r>
      <w:r>
        <w:fldChar w:fldCharType="begin"/>
      </w:r>
      <w:r>
        <w:instrText xml:space="preserve"> SEQ Obr. \* ARABIC </w:instrText>
      </w:r>
      <w:r>
        <w:fldChar w:fldCharType="separate"/>
      </w:r>
      <w:r w:rsidR="002165DC">
        <w:rPr>
          <w:noProof/>
        </w:rPr>
        <w:t>32</w:t>
      </w:r>
      <w:r>
        <w:fldChar w:fldCharType="end"/>
      </w:r>
      <w:r>
        <w:t xml:space="preserve"> Problematické aspekty 3D modelu Brna ve vztahu 3D vizualizace.</w:t>
      </w:r>
    </w:p>
    <w:p w14:paraId="5C8EF902" w14:textId="12DC0BD1" w:rsidR="002D6389" w:rsidRDefault="007B5CF8" w:rsidP="007B5CF8">
      <w:pPr>
        <w:pStyle w:val="Normlnprvnodsazen"/>
      </w:pPr>
      <w:r>
        <w:t>Možná řešení na výše odvedené problémy jsou prozkoumány v rámci následujících kapitol. Které popisují exemplární řešení pro 3D Tematickou a Topografickou mapu. Snaží se popsat kompletní průběh transformace dat.</w:t>
      </w:r>
    </w:p>
    <w:p w14:paraId="3267B095" w14:textId="24B2138C" w:rsidR="00B91B09" w:rsidRDefault="00B91B09" w:rsidP="00B91B09">
      <w:pPr>
        <w:pStyle w:val="Malnadpis"/>
      </w:pPr>
      <w:r>
        <w:t>Terén</w:t>
      </w:r>
    </w:p>
    <w:p w14:paraId="3DB2D212" w14:textId="55356B67" w:rsidR="00B91B09" w:rsidRPr="00B91B09" w:rsidRDefault="00B91B09" w:rsidP="00B91B09">
      <w:r>
        <w:t xml:space="preserve">Hlavním procesem při převodu DMR popř. jakékoliv jiné povrchové reprezentace je triangulace na základě vstupní bitmapy. Tuto funkcionalitu poskytuje řada řešení. City </w:t>
      </w:r>
      <w:proofErr w:type="spellStart"/>
      <w:r>
        <w:t>Engine</w:t>
      </w:r>
      <w:proofErr w:type="spellEnd"/>
      <w:r>
        <w:t xml:space="preserve"> i qgis2threejs tuto funkcionalitu poskytují v GUI rozhraní. Generovat terén je ale možné i v rámci webových vykreslovacích </w:t>
      </w:r>
      <w:proofErr w:type="spellStart"/>
      <w:r>
        <w:t>enginech</w:t>
      </w:r>
      <w:proofErr w:type="spellEnd"/>
      <w:r>
        <w:t xml:space="preserve"> 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p>
    <w:p w14:paraId="0BBC1B9E" w14:textId="39E788AC" w:rsidR="00354F63" w:rsidRDefault="007B5CF8" w:rsidP="00354F63">
      <w:pPr>
        <w:pStyle w:val="Heading3"/>
        <w:rPr>
          <w:lang w:val="en-US"/>
        </w:rPr>
      </w:pPr>
      <w:proofErr w:type="spellStart"/>
      <w:r>
        <w:rPr>
          <w:lang w:val="en-US"/>
        </w:rPr>
        <w:t>Tvorba</w:t>
      </w:r>
      <w:proofErr w:type="spellEnd"/>
      <w:r>
        <w:rPr>
          <w:lang w:val="en-US"/>
        </w:rPr>
        <w:t xml:space="preserve"> map</w:t>
      </w:r>
    </w:p>
    <w:p w14:paraId="72A66142" w14:textId="7A8364D1" w:rsidR="007B5CF8" w:rsidRDefault="00357030" w:rsidP="00357030">
      <w:r>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Klíčové aspekty postupu jsou podrobně popsány níže.</w:t>
      </w:r>
    </w:p>
    <w:p w14:paraId="28744817" w14:textId="77777777" w:rsidR="008F7AAA" w:rsidRPr="008F7AAA" w:rsidRDefault="008F7AAA" w:rsidP="008F7AAA">
      <w:pPr>
        <w:pStyle w:val="Normlnprvnodsazen"/>
        <w:rPr>
          <w:lang w:eastAsia="en-US"/>
        </w:rPr>
      </w:pPr>
    </w:p>
    <w:p w14:paraId="424ED9EA" w14:textId="6C9030A0" w:rsidR="007B5CF8" w:rsidRDefault="007B5CF8" w:rsidP="007B5CF8">
      <w:pPr>
        <w:pStyle w:val="Caption"/>
        <w:keepNext/>
      </w:pPr>
      <w:r>
        <w:lastRenderedPageBreak/>
        <w:t xml:space="preserve">Tab. </w:t>
      </w:r>
      <w:r>
        <w:fldChar w:fldCharType="begin"/>
      </w:r>
      <w:r>
        <w:instrText xml:space="preserve"> SEQ Tab. \* ARABIC </w:instrText>
      </w:r>
      <w:r>
        <w:fldChar w:fldCharType="separate"/>
      </w:r>
      <w:r>
        <w:rPr>
          <w:noProof/>
        </w:rPr>
        <w:t>8</w:t>
      </w:r>
      <w:r>
        <w:fldChar w:fldCharType="end"/>
      </w:r>
      <w:r>
        <w:t xml:space="preserve"> Přehled datových vrstev pro vybrané mapy.</w:t>
      </w:r>
    </w:p>
    <w:tbl>
      <w:tblPr>
        <w:tblW w:w="8760" w:type="dxa"/>
        <w:tblLook w:val="04A0" w:firstRow="1" w:lastRow="0" w:firstColumn="1" w:lastColumn="0" w:noHBand="0" w:noVBand="1"/>
      </w:tblPr>
      <w:tblGrid>
        <w:gridCol w:w="1233"/>
        <w:gridCol w:w="1394"/>
        <w:gridCol w:w="1415"/>
        <w:gridCol w:w="1395"/>
        <w:gridCol w:w="1415"/>
        <w:gridCol w:w="1908"/>
      </w:tblGrid>
      <w:tr w:rsidR="008F7AAA" w:rsidRPr="008F7AAA" w14:paraId="038566B3" w14:textId="77777777" w:rsidTr="008F7AAA">
        <w:trPr>
          <w:trHeight w:val="525"/>
        </w:trPr>
        <w:tc>
          <w:tcPr>
            <w:tcW w:w="1120" w:type="dxa"/>
            <w:tcBorders>
              <w:top w:val="single" w:sz="4" w:space="0" w:color="auto"/>
              <w:left w:val="nil"/>
              <w:bottom w:val="single" w:sz="8" w:space="0" w:color="auto"/>
              <w:right w:val="nil"/>
            </w:tcBorders>
            <w:shd w:val="clear" w:color="000000" w:fill="FFFFFF"/>
            <w:vAlign w:val="center"/>
            <w:hideMark/>
          </w:tcPr>
          <w:p w14:paraId="1DBA35B0" w14:textId="77777777" w:rsidR="008F7AAA" w:rsidRPr="008F7AAA" w:rsidRDefault="008F7AAA" w:rsidP="008F7AAA">
            <w:pPr>
              <w:spacing w:after="0" w:line="240" w:lineRule="auto"/>
              <w:jc w:val="center"/>
              <w:rPr>
                <w:rFonts w:eastAsia="Times New Roman" w:cs="Calibri"/>
                <w:b/>
                <w:bCs/>
                <w:color w:val="000000"/>
                <w:sz w:val="18"/>
                <w:szCs w:val="18"/>
                <w:lang w:val="en-US"/>
              </w:rPr>
            </w:pPr>
            <w:r w:rsidRPr="008F7AAA">
              <w:rPr>
                <w:rFonts w:eastAsia="Times New Roman" w:cs="Calibri"/>
                <w:b/>
                <w:bCs/>
                <w:color w:val="000000"/>
                <w:sz w:val="18"/>
                <w:szCs w:val="18"/>
                <w:lang w:val="en-US"/>
              </w:rPr>
              <w:t>Mapy</w:t>
            </w:r>
          </w:p>
        </w:tc>
        <w:tc>
          <w:tcPr>
            <w:tcW w:w="1420" w:type="dxa"/>
            <w:tcBorders>
              <w:top w:val="single" w:sz="4" w:space="0" w:color="auto"/>
              <w:left w:val="nil"/>
              <w:bottom w:val="single" w:sz="8" w:space="0" w:color="auto"/>
              <w:right w:val="nil"/>
            </w:tcBorders>
            <w:shd w:val="clear" w:color="000000" w:fill="FFFFFF"/>
            <w:vAlign w:val="center"/>
            <w:hideMark/>
          </w:tcPr>
          <w:p w14:paraId="0BAA6B32"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Datová</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vrstva</w:t>
            </w:r>
            <w:proofErr w:type="spellEnd"/>
          </w:p>
        </w:tc>
        <w:tc>
          <w:tcPr>
            <w:tcW w:w="1420" w:type="dxa"/>
            <w:tcBorders>
              <w:top w:val="single" w:sz="4" w:space="0" w:color="auto"/>
              <w:left w:val="nil"/>
              <w:bottom w:val="single" w:sz="8" w:space="0" w:color="auto"/>
              <w:right w:val="nil"/>
            </w:tcBorders>
            <w:shd w:val="clear" w:color="000000" w:fill="FFFFFF"/>
            <w:vAlign w:val="center"/>
            <w:hideMark/>
          </w:tcPr>
          <w:p w14:paraId="23DF10DE"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Výchozí</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reprezentace</w:t>
            </w:r>
            <w:proofErr w:type="spellEnd"/>
          </w:p>
        </w:tc>
        <w:tc>
          <w:tcPr>
            <w:tcW w:w="1420" w:type="dxa"/>
            <w:tcBorders>
              <w:top w:val="single" w:sz="4" w:space="0" w:color="auto"/>
              <w:left w:val="nil"/>
              <w:bottom w:val="single" w:sz="8" w:space="0" w:color="auto"/>
              <w:right w:val="nil"/>
            </w:tcBorders>
            <w:shd w:val="clear" w:color="000000" w:fill="FFFFFF"/>
            <w:vAlign w:val="center"/>
            <w:hideMark/>
          </w:tcPr>
          <w:p w14:paraId="3F96D4DD"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Výchozí</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formát</w:t>
            </w:r>
            <w:proofErr w:type="spellEnd"/>
          </w:p>
        </w:tc>
        <w:tc>
          <w:tcPr>
            <w:tcW w:w="1420" w:type="dxa"/>
            <w:tcBorders>
              <w:top w:val="single" w:sz="4" w:space="0" w:color="auto"/>
              <w:left w:val="nil"/>
              <w:bottom w:val="single" w:sz="8" w:space="0" w:color="auto"/>
              <w:right w:val="nil"/>
            </w:tcBorders>
            <w:shd w:val="clear" w:color="000000" w:fill="FFFFFF"/>
            <w:vAlign w:val="center"/>
            <w:hideMark/>
          </w:tcPr>
          <w:p w14:paraId="1870EF50"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Cílová</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reprezentace</w:t>
            </w:r>
            <w:proofErr w:type="spellEnd"/>
          </w:p>
        </w:tc>
        <w:tc>
          <w:tcPr>
            <w:tcW w:w="1960" w:type="dxa"/>
            <w:tcBorders>
              <w:top w:val="single" w:sz="4" w:space="0" w:color="auto"/>
              <w:left w:val="nil"/>
              <w:bottom w:val="single" w:sz="8" w:space="0" w:color="auto"/>
              <w:right w:val="nil"/>
            </w:tcBorders>
            <w:shd w:val="clear" w:color="000000" w:fill="FFFFFF"/>
            <w:vAlign w:val="center"/>
            <w:hideMark/>
          </w:tcPr>
          <w:p w14:paraId="3F999F69" w14:textId="77777777" w:rsidR="008F7AAA" w:rsidRPr="008F7AAA" w:rsidRDefault="008F7AAA" w:rsidP="008F7AAA">
            <w:pPr>
              <w:spacing w:after="0" w:line="240" w:lineRule="auto"/>
              <w:jc w:val="center"/>
              <w:rPr>
                <w:rFonts w:eastAsia="Times New Roman" w:cs="Calibri"/>
                <w:b/>
                <w:bCs/>
                <w:color w:val="000000"/>
                <w:sz w:val="18"/>
                <w:szCs w:val="18"/>
                <w:lang w:val="en-US"/>
              </w:rPr>
            </w:pPr>
            <w:r w:rsidRPr="008F7AAA">
              <w:rPr>
                <w:rFonts w:eastAsia="Times New Roman" w:cs="Calibri"/>
                <w:b/>
                <w:bCs/>
                <w:color w:val="000000"/>
                <w:sz w:val="18"/>
                <w:szCs w:val="18"/>
                <w:lang w:val="en-US"/>
              </w:rPr>
              <w:t xml:space="preserve">Cílový </w:t>
            </w:r>
            <w:proofErr w:type="spellStart"/>
            <w:r w:rsidRPr="008F7AAA">
              <w:rPr>
                <w:rFonts w:eastAsia="Times New Roman" w:cs="Calibri"/>
                <w:b/>
                <w:bCs/>
                <w:color w:val="000000"/>
                <w:sz w:val="18"/>
                <w:szCs w:val="18"/>
                <w:lang w:val="en-US"/>
              </w:rPr>
              <w:t>formát</w:t>
            </w:r>
            <w:proofErr w:type="spellEnd"/>
          </w:p>
        </w:tc>
      </w:tr>
      <w:tr w:rsidR="008F7AAA" w:rsidRPr="008F7AAA" w14:paraId="4C8ADB01" w14:textId="77777777" w:rsidTr="008F7AAA">
        <w:trPr>
          <w:trHeight w:val="240"/>
        </w:trPr>
        <w:tc>
          <w:tcPr>
            <w:tcW w:w="1120" w:type="dxa"/>
            <w:vMerge w:val="restart"/>
            <w:tcBorders>
              <w:top w:val="nil"/>
              <w:left w:val="nil"/>
              <w:bottom w:val="single" w:sz="4" w:space="0" w:color="000000"/>
              <w:right w:val="nil"/>
            </w:tcBorders>
            <w:shd w:val="clear" w:color="000000" w:fill="FFFFFF"/>
            <w:vAlign w:val="center"/>
            <w:hideMark/>
          </w:tcPr>
          <w:p w14:paraId="2FC1958E"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Tematická</w:t>
            </w:r>
            <w:proofErr w:type="spellEnd"/>
          </w:p>
        </w:tc>
        <w:tc>
          <w:tcPr>
            <w:tcW w:w="1420" w:type="dxa"/>
            <w:tcBorders>
              <w:top w:val="nil"/>
              <w:left w:val="nil"/>
              <w:bottom w:val="nil"/>
              <w:right w:val="nil"/>
            </w:tcBorders>
            <w:shd w:val="clear" w:color="000000" w:fill="FFFFFF"/>
            <w:vAlign w:val="center"/>
            <w:hideMark/>
          </w:tcPr>
          <w:p w14:paraId="309328BA"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Budovy</w:t>
            </w:r>
            <w:proofErr w:type="spellEnd"/>
            <w:r w:rsidRPr="008F7AAA">
              <w:rPr>
                <w:rFonts w:eastAsia="Times New Roman" w:cs="Calibri"/>
                <w:color w:val="000000"/>
                <w:sz w:val="18"/>
                <w:szCs w:val="18"/>
                <w:lang w:val="en-US"/>
              </w:rPr>
              <w:t xml:space="preserve"> 3D </w:t>
            </w:r>
          </w:p>
        </w:tc>
        <w:tc>
          <w:tcPr>
            <w:tcW w:w="1420" w:type="dxa"/>
            <w:tcBorders>
              <w:top w:val="nil"/>
              <w:left w:val="nil"/>
              <w:bottom w:val="nil"/>
              <w:right w:val="nil"/>
            </w:tcBorders>
            <w:shd w:val="clear" w:color="000000" w:fill="FFFFFF"/>
            <w:vAlign w:val="center"/>
            <w:hideMark/>
          </w:tcPr>
          <w:p w14:paraId="188E2DA2"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PolygonZ</w:t>
            </w:r>
            <w:proofErr w:type="spellEnd"/>
          </w:p>
        </w:tc>
        <w:tc>
          <w:tcPr>
            <w:tcW w:w="1420" w:type="dxa"/>
            <w:tcBorders>
              <w:top w:val="nil"/>
              <w:left w:val="nil"/>
              <w:bottom w:val="nil"/>
              <w:right w:val="nil"/>
            </w:tcBorders>
            <w:shd w:val="clear" w:color="000000" w:fill="FFFFFF"/>
            <w:vAlign w:val="center"/>
            <w:hideMark/>
          </w:tcPr>
          <w:p w14:paraId="21794CF6"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FGDB</w:t>
            </w:r>
          </w:p>
        </w:tc>
        <w:tc>
          <w:tcPr>
            <w:tcW w:w="1420" w:type="dxa"/>
            <w:tcBorders>
              <w:top w:val="nil"/>
              <w:left w:val="nil"/>
              <w:bottom w:val="nil"/>
              <w:right w:val="nil"/>
            </w:tcBorders>
            <w:shd w:val="clear" w:color="000000" w:fill="FFFFFF"/>
            <w:vAlign w:val="center"/>
            <w:hideMark/>
          </w:tcPr>
          <w:p w14:paraId="458A3A2E"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62E6D51E"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glTF</w:t>
            </w:r>
            <w:proofErr w:type="spellEnd"/>
          </w:p>
        </w:tc>
      </w:tr>
      <w:tr w:rsidR="008F7AAA" w:rsidRPr="008F7AAA" w14:paraId="4352A6C5" w14:textId="77777777" w:rsidTr="008F7AAA">
        <w:trPr>
          <w:trHeight w:val="240"/>
        </w:trPr>
        <w:tc>
          <w:tcPr>
            <w:tcW w:w="1120" w:type="dxa"/>
            <w:vMerge/>
            <w:tcBorders>
              <w:top w:val="nil"/>
              <w:left w:val="nil"/>
              <w:bottom w:val="single" w:sz="4" w:space="0" w:color="000000"/>
              <w:right w:val="nil"/>
            </w:tcBorders>
            <w:vAlign w:val="center"/>
            <w:hideMark/>
          </w:tcPr>
          <w:p w14:paraId="06009FEA"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single" w:sz="4" w:space="0" w:color="auto"/>
              <w:right w:val="nil"/>
            </w:tcBorders>
            <w:shd w:val="clear" w:color="000000" w:fill="FFFFFF"/>
            <w:vAlign w:val="center"/>
            <w:hideMark/>
          </w:tcPr>
          <w:p w14:paraId="610392B9"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Terén</w:t>
            </w:r>
            <w:proofErr w:type="spellEnd"/>
          </w:p>
        </w:tc>
        <w:tc>
          <w:tcPr>
            <w:tcW w:w="1420" w:type="dxa"/>
            <w:tcBorders>
              <w:top w:val="nil"/>
              <w:left w:val="nil"/>
              <w:bottom w:val="single" w:sz="4" w:space="0" w:color="auto"/>
              <w:right w:val="nil"/>
            </w:tcBorders>
            <w:shd w:val="clear" w:color="000000" w:fill="FFFFFF"/>
            <w:vAlign w:val="center"/>
            <w:hideMark/>
          </w:tcPr>
          <w:p w14:paraId="61209E51"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420" w:type="dxa"/>
            <w:tcBorders>
              <w:top w:val="nil"/>
              <w:left w:val="nil"/>
              <w:bottom w:val="single" w:sz="4" w:space="0" w:color="auto"/>
              <w:right w:val="nil"/>
            </w:tcBorders>
            <w:shd w:val="clear" w:color="000000" w:fill="FFFFFF"/>
            <w:vAlign w:val="center"/>
            <w:hideMark/>
          </w:tcPr>
          <w:p w14:paraId="3B6684D5"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TIFF</w:t>
            </w:r>
          </w:p>
        </w:tc>
        <w:tc>
          <w:tcPr>
            <w:tcW w:w="1420" w:type="dxa"/>
            <w:tcBorders>
              <w:top w:val="nil"/>
              <w:left w:val="nil"/>
              <w:bottom w:val="single" w:sz="4" w:space="0" w:color="auto"/>
              <w:right w:val="nil"/>
            </w:tcBorders>
            <w:shd w:val="clear" w:color="000000" w:fill="FFFFFF"/>
            <w:vAlign w:val="center"/>
            <w:hideMark/>
          </w:tcPr>
          <w:p w14:paraId="6702BF6F"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single" w:sz="4" w:space="0" w:color="auto"/>
              <w:right w:val="nil"/>
            </w:tcBorders>
            <w:shd w:val="clear" w:color="000000" w:fill="FFFFFF"/>
            <w:vAlign w:val="center"/>
            <w:hideMark/>
          </w:tcPr>
          <w:p w14:paraId="6F770047"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glTF</w:t>
            </w:r>
            <w:proofErr w:type="spellEnd"/>
          </w:p>
        </w:tc>
      </w:tr>
      <w:tr w:rsidR="008F7AAA" w:rsidRPr="008F7AAA" w14:paraId="1363A0AF" w14:textId="77777777" w:rsidTr="008F7AAA">
        <w:trPr>
          <w:trHeight w:val="240"/>
        </w:trPr>
        <w:tc>
          <w:tcPr>
            <w:tcW w:w="1120" w:type="dxa"/>
            <w:vMerge w:val="restart"/>
            <w:tcBorders>
              <w:top w:val="nil"/>
              <w:left w:val="nil"/>
              <w:bottom w:val="single" w:sz="4" w:space="0" w:color="000000"/>
              <w:right w:val="nil"/>
            </w:tcBorders>
            <w:shd w:val="clear" w:color="000000" w:fill="FFFFFF"/>
            <w:vAlign w:val="center"/>
            <w:hideMark/>
          </w:tcPr>
          <w:p w14:paraId="54D49A86"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Topografická</w:t>
            </w:r>
            <w:proofErr w:type="spellEnd"/>
          </w:p>
        </w:tc>
        <w:tc>
          <w:tcPr>
            <w:tcW w:w="1420" w:type="dxa"/>
            <w:tcBorders>
              <w:top w:val="nil"/>
              <w:left w:val="nil"/>
              <w:bottom w:val="nil"/>
              <w:right w:val="nil"/>
            </w:tcBorders>
            <w:shd w:val="clear" w:color="000000" w:fill="FFFFFF"/>
            <w:vAlign w:val="center"/>
            <w:hideMark/>
          </w:tcPr>
          <w:p w14:paraId="7B38E10A"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Budovy</w:t>
            </w:r>
            <w:proofErr w:type="spellEnd"/>
            <w:r w:rsidRPr="008F7AAA">
              <w:rPr>
                <w:rFonts w:eastAsia="Times New Roman" w:cs="Calibri"/>
                <w:color w:val="000000"/>
                <w:sz w:val="18"/>
                <w:szCs w:val="18"/>
                <w:lang w:val="en-US"/>
              </w:rPr>
              <w:t xml:space="preserve"> 3D </w:t>
            </w:r>
          </w:p>
        </w:tc>
        <w:tc>
          <w:tcPr>
            <w:tcW w:w="1420" w:type="dxa"/>
            <w:tcBorders>
              <w:top w:val="nil"/>
              <w:left w:val="nil"/>
              <w:bottom w:val="nil"/>
              <w:right w:val="nil"/>
            </w:tcBorders>
            <w:shd w:val="clear" w:color="000000" w:fill="FFFFFF"/>
            <w:vAlign w:val="center"/>
            <w:hideMark/>
          </w:tcPr>
          <w:p w14:paraId="501E3F15"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PolygonZ</w:t>
            </w:r>
            <w:proofErr w:type="spellEnd"/>
          </w:p>
        </w:tc>
        <w:tc>
          <w:tcPr>
            <w:tcW w:w="1420" w:type="dxa"/>
            <w:tcBorders>
              <w:top w:val="nil"/>
              <w:left w:val="nil"/>
              <w:bottom w:val="nil"/>
              <w:right w:val="nil"/>
            </w:tcBorders>
            <w:shd w:val="clear" w:color="000000" w:fill="FFFFFF"/>
            <w:vAlign w:val="center"/>
            <w:hideMark/>
          </w:tcPr>
          <w:p w14:paraId="3366EB9C"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FGDB</w:t>
            </w:r>
          </w:p>
        </w:tc>
        <w:tc>
          <w:tcPr>
            <w:tcW w:w="1420" w:type="dxa"/>
            <w:tcBorders>
              <w:top w:val="nil"/>
              <w:left w:val="nil"/>
              <w:bottom w:val="nil"/>
              <w:right w:val="nil"/>
            </w:tcBorders>
            <w:shd w:val="clear" w:color="000000" w:fill="FFFFFF"/>
            <w:vAlign w:val="center"/>
            <w:hideMark/>
          </w:tcPr>
          <w:p w14:paraId="0E69977E"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03E56BC2"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r>
      <w:tr w:rsidR="008F7AAA" w:rsidRPr="008F7AAA" w14:paraId="088680CF" w14:textId="77777777" w:rsidTr="008F7AAA">
        <w:trPr>
          <w:trHeight w:val="480"/>
        </w:trPr>
        <w:tc>
          <w:tcPr>
            <w:tcW w:w="1120" w:type="dxa"/>
            <w:vMerge/>
            <w:tcBorders>
              <w:top w:val="nil"/>
              <w:left w:val="nil"/>
              <w:bottom w:val="single" w:sz="4" w:space="0" w:color="000000"/>
              <w:right w:val="nil"/>
            </w:tcBorders>
            <w:vAlign w:val="center"/>
            <w:hideMark/>
          </w:tcPr>
          <w:p w14:paraId="70181DAE"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nil"/>
              <w:right w:val="nil"/>
            </w:tcBorders>
            <w:shd w:val="clear" w:color="auto" w:fill="auto"/>
            <w:vAlign w:val="center"/>
            <w:hideMark/>
          </w:tcPr>
          <w:p w14:paraId="6837A0AF"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Stromy</w:t>
            </w:r>
            <w:proofErr w:type="spellEnd"/>
          </w:p>
        </w:tc>
        <w:tc>
          <w:tcPr>
            <w:tcW w:w="1420" w:type="dxa"/>
            <w:tcBorders>
              <w:top w:val="nil"/>
              <w:left w:val="nil"/>
              <w:bottom w:val="nil"/>
              <w:right w:val="nil"/>
            </w:tcBorders>
            <w:shd w:val="clear" w:color="auto" w:fill="auto"/>
            <w:vAlign w:val="center"/>
            <w:hideMark/>
          </w:tcPr>
          <w:p w14:paraId="391C38CF"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Vektorová</w:t>
            </w:r>
            <w:proofErr w:type="spellEnd"/>
            <w:r w:rsidRPr="008F7AAA">
              <w:rPr>
                <w:rFonts w:eastAsia="Times New Roman" w:cs="Calibri"/>
                <w:color w:val="000000"/>
                <w:sz w:val="18"/>
                <w:szCs w:val="18"/>
                <w:lang w:val="en-US"/>
              </w:rPr>
              <w:t xml:space="preserve"> data - Bod</w:t>
            </w:r>
          </w:p>
        </w:tc>
        <w:tc>
          <w:tcPr>
            <w:tcW w:w="1420" w:type="dxa"/>
            <w:tcBorders>
              <w:top w:val="nil"/>
              <w:left w:val="nil"/>
              <w:bottom w:val="nil"/>
              <w:right w:val="nil"/>
            </w:tcBorders>
            <w:shd w:val="clear" w:color="auto" w:fill="auto"/>
            <w:vAlign w:val="center"/>
            <w:hideMark/>
          </w:tcPr>
          <w:p w14:paraId="0ABC31DF"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SHP</w:t>
            </w:r>
          </w:p>
        </w:tc>
        <w:tc>
          <w:tcPr>
            <w:tcW w:w="1420" w:type="dxa"/>
            <w:tcBorders>
              <w:top w:val="nil"/>
              <w:left w:val="nil"/>
              <w:bottom w:val="nil"/>
              <w:right w:val="nil"/>
            </w:tcBorders>
            <w:shd w:val="clear" w:color="auto" w:fill="auto"/>
            <w:vAlign w:val="center"/>
            <w:hideMark/>
          </w:tcPr>
          <w:p w14:paraId="70D1F53A"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auto" w:fill="auto"/>
            <w:vAlign w:val="center"/>
            <w:hideMark/>
          </w:tcPr>
          <w:p w14:paraId="41B99B45"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glTF</w:t>
            </w:r>
            <w:proofErr w:type="spellEnd"/>
          </w:p>
        </w:tc>
      </w:tr>
      <w:tr w:rsidR="008F7AAA" w:rsidRPr="008F7AAA" w14:paraId="2F2D5E84" w14:textId="77777777" w:rsidTr="008F7AAA">
        <w:trPr>
          <w:trHeight w:val="240"/>
        </w:trPr>
        <w:tc>
          <w:tcPr>
            <w:tcW w:w="1120" w:type="dxa"/>
            <w:vMerge/>
            <w:tcBorders>
              <w:top w:val="nil"/>
              <w:left w:val="nil"/>
              <w:bottom w:val="single" w:sz="4" w:space="0" w:color="000000"/>
              <w:right w:val="nil"/>
            </w:tcBorders>
            <w:vAlign w:val="center"/>
            <w:hideMark/>
          </w:tcPr>
          <w:p w14:paraId="2B083767"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nil"/>
              <w:right w:val="nil"/>
            </w:tcBorders>
            <w:shd w:val="clear" w:color="000000" w:fill="FFFFFF"/>
            <w:vAlign w:val="center"/>
            <w:hideMark/>
          </w:tcPr>
          <w:p w14:paraId="754238B7"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Terén</w:t>
            </w:r>
            <w:proofErr w:type="spellEnd"/>
          </w:p>
        </w:tc>
        <w:tc>
          <w:tcPr>
            <w:tcW w:w="1420" w:type="dxa"/>
            <w:tcBorders>
              <w:top w:val="nil"/>
              <w:left w:val="nil"/>
              <w:bottom w:val="nil"/>
              <w:right w:val="nil"/>
            </w:tcBorders>
            <w:shd w:val="clear" w:color="000000" w:fill="FFFFFF"/>
            <w:vAlign w:val="center"/>
            <w:hideMark/>
          </w:tcPr>
          <w:p w14:paraId="0886BD91"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420" w:type="dxa"/>
            <w:tcBorders>
              <w:top w:val="nil"/>
              <w:left w:val="nil"/>
              <w:bottom w:val="nil"/>
              <w:right w:val="nil"/>
            </w:tcBorders>
            <w:shd w:val="clear" w:color="000000" w:fill="FFFFFF"/>
            <w:vAlign w:val="center"/>
            <w:hideMark/>
          </w:tcPr>
          <w:p w14:paraId="34232B88"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TIFF</w:t>
            </w:r>
          </w:p>
        </w:tc>
        <w:tc>
          <w:tcPr>
            <w:tcW w:w="1420" w:type="dxa"/>
            <w:tcBorders>
              <w:top w:val="nil"/>
              <w:left w:val="nil"/>
              <w:bottom w:val="nil"/>
              <w:right w:val="nil"/>
            </w:tcBorders>
            <w:shd w:val="clear" w:color="000000" w:fill="FFFFFF"/>
            <w:vAlign w:val="center"/>
            <w:hideMark/>
          </w:tcPr>
          <w:p w14:paraId="4449E1AA"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616307C1"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r>
      <w:tr w:rsidR="008F7AAA" w:rsidRPr="008F7AAA" w14:paraId="65465F71" w14:textId="77777777" w:rsidTr="008F7AAA">
        <w:trPr>
          <w:trHeight w:val="240"/>
        </w:trPr>
        <w:tc>
          <w:tcPr>
            <w:tcW w:w="1120" w:type="dxa"/>
            <w:vMerge/>
            <w:tcBorders>
              <w:top w:val="nil"/>
              <w:left w:val="nil"/>
              <w:bottom w:val="single" w:sz="4" w:space="0" w:color="000000"/>
              <w:right w:val="nil"/>
            </w:tcBorders>
            <w:vAlign w:val="center"/>
            <w:hideMark/>
          </w:tcPr>
          <w:p w14:paraId="7A8FBAE7"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single" w:sz="4" w:space="0" w:color="auto"/>
              <w:right w:val="nil"/>
            </w:tcBorders>
            <w:shd w:val="clear" w:color="000000" w:fill="FFFFFF"/>
            <w:vAlign w:val="center"/>
            <w:hideMark/>
          </w:tcPr>
          <w:p w14:paraId="77021EA9"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 xml:space="preserve">Textura </w:t>
            </w:r>
            <w:proofErr w:type="spellStart"/>
            <w:r w:rsidRPr="008F7AAA">
              <w:rPr>
                <w:rFonts w:eastAsia="Times New Roman" w:cs="Calibri"/>
                <w:color w:val="000000"/>
                <w:sz w:val="18"/>
                <w:szCs w:val="18"/>
                <w:lang w:val="en-US"/>
              </w:rPr>
              <w:t>terénu</w:t>
            </w:r>
            <w:proofErr w:type="spellEnd"/>
          </w:p>
        </w:tc>
        <w:tc>
          <w:tcPr>
            <w:tcW w:w="1420" w:type="dxa"/>
            <w:tcBorders>
              <w:top w:val="nil"/>
              <w:left w:val="nil"/>
              <w:bottom w:val="single" w:sz="4" w:space="0" w:color="auto"/>
              <w:right w:val="nil"/>
            </w:tcBorders>
            <w:shd w:val="clear" w:color="000000" w:fill="FFFFFF"/>
            <w:vAlign w:val="center"/>
            <w:hideMark/>
          </w:tcPr>
          <w:p w14:paraId="275F2538"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420" w:type="dxa"/>
            <w:tcBorders>
              <w:top w:val="nil"/>
              <w:left w:val="nil"/>
              <w:bottom w:val="single" w:sz="4" w:space="0" w:color="auto"/>
              <w:right w:val="nil"/>
            </w:tcBorders>
            <w:shd w:val="clear" w:color="000000" w:fill="FFFFFF"/>
            <w:vAlign w:val="center"/>
            <w:hideMark/>
          </w:tcPr>
          <w:p w14:paraId="08239782"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Služba</w:t>
            </w:r>
          </w:p>
        </w:tc>
        <w:tc>
          <w:tcPr>
            <w:tcW w:w="1420" w:type="dxa"/>
            <w:tcBorders>
              <w:top w:val="nil"/>
              <w:left w:val="nil"/>
              <w:bottom w:val="single" w:sz="4" w:space="0" w:color="auto"/>
              <w:right w:val="nil"/>
            </w:tcBorders>
            <w:shd w:val="clear" w:color="000000" w:fill="FFFFFF"/>
            <w:vAlign w:val="center"/>
            <w:hideMark/>
          </w:tcPr>
          <w:p w14:paraId="5878189D"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960" w:type="dxa"/>
            <w:tcBorders>
              <w:top w:val="nil"/>
              <w:left w:val="nil"/>
              <w:bottom w:val="single" w:sz="4" w:space="0" w:color="auto"/>
              <w:right w:val="nil"/>
            </w:tcBorders>
            <w:shd w:val="clear" w:color="000000" w:fill="FFFFFF"/>
            <w:vAlign w:val="center"/>
            <w:hideMark/>
          </w:tcPr>
          <w:p w14:paraId="12551654"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 xml:space="preserve">PNG / </w:t>
            </w:r>
            <w:proofErr w:type="spellStart"/>
            <w:r w:rsidRPr="008F7AAA">
              <w:rPr>
                <w:rFonts w:eastAsia="Times New Roman" w:cs="Calibri"/>
                <w:color w:val="000000"/>
                <w:sz w:val="18"/>
                <w:szCs w:val="18"/>
                <w:lang w:val="en-US"/>
              </w:rPr>
              <w:t>WebP</w:t>
            </w:r>
            <w:proofErr w:type="spellEnd"/>
            <w:r w:rsidRPr="008F7AAA">
              <w:rPr>
                <w:rFonts w:eastAsia="Times New Roman" w:cs="Calibri"/>
                <w:color w:val="000000"/>
                <w:sz w:val="18"/>
                <w:szCs w:val="18"/>
                <w:lang w:val="en-US"/>
              </w:rPr>
              <w:t xml:space="preserve"> / KTX2</w:t>
            </w:r>
          </w:p>
        </w:tc>
      </w:tr>
    </w:tbl>
    <w:p w14:paraId="67393C16" w14:textId="3805A5BA" w:rsidR="00EB6E42" w:rsidRDefault="00EB6E42" w:rsidP="00EB6E42">
      <w:pPr>
        <w:pStyle w:val="Normlnprvnodsazen"/>
        <w:ind w:firstLine="0"/>
        <w:rPr>
          <w:lang w:eastAsia="en-US"/>
        </w:rPr>
      </w:pPr>
    </w:p>
    <w:p w14:paraId="07DD13F8" w14:textId="707C78C7" w:rsidR="001941CD" w:rsidRPr="001941CD" w:rsidRDefault="001941CD" w:rsidP="001941CD">
      <w:pPr>
        <w:pStyle w:val="Malnadpis"/>
        <w:rPr>
          <w:vertAlign w:val="superscript"/>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3D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6A9C79F6" w14:textId="631BA9C5" w:rsidR="00E47D3C" w:rsidRDefault="00EB6E42" w:rsidP="00E47D3C">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 a PLOCHA_KOD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1B7830">
        <w:instrText xml:space="preserve"> ADDIN ZOTERO_ITEM CSL_CITATION {"citationID":"MpY6bVEK","properties":{"formattedCitation":"(Hor\\uc0\\u225{}k 2023)","plainCitation":"(Horák 2023)","noteIndex":0},"citationItems":[{"id":2091,"uris":["http://zotero.org/groups/4599106/items/FU6XW77C"],"itemData":{"id":2091,"type":"software","abstract":"arcgis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1B7830" w:rsidRPr="001B7830">
        <w:rPr>
          <w:rFonts w:cs="Times New Roman"/>
          <w:szCs w:val="24"/>
        </w:rPr>
        <w:t>(Horák 2023)</w:t>
      </w:r>
      <w:r w:rsidR="00423918">
        <w:fldChar w:fldCharType="end"/>
      </w:r>
      <w:r w:rsidR="00423918">
        <w:t>, který datové modely sjednotil a opravil přiřazení atributů na základě geometrie jednotlivých ploch</w:t>
      </w:r>
      <w:r w:rsidR="009C3277">
        <w:rPr>
          <w:rStyle w:val="FootnoteReference"/>
        </w:rPr>
        <w:footnoteReference w:id="6"/>
      </w:r>
      <w:r w:rsidR="00423918">
        <w:t xml:space="preserve">. </w:t>
      </w:r>
      <w:r w:rsidR="009C3277">
        <w:t xml:space="preserve">Schopnost skriptu procházet a modifikovat data všech lokalit byla využita i pro přidání a naplení nových atributů. Zároveň byl skript napsán tak aby byl rozšiřitelný o libovolné mapování </w:t>
      </w:r>
      <w:r w:rsidR="001B7830">
        <w:t xml:space="preserve">nových atributů. </w:t>
      </w:r>
      <w:r w:rsidR="0043222E">
        <w:t xml:space="preserve">Možnost přistupovat a modifikovat všechny lokality 3D modelu umožňuje </w:t>
      </w:r>
      <w:r w:rsidR="00075E05">
        <w:t>přípravu</w:t>
      </w:r>
      <w:r w:rsidR="0043222E">
        <w:t xml:space="preserve"> dat pro vizualizaci pro všechny lokality. Tato funkcionalita je vhodná, jelikož </w:t>
      </w:r>
      <w:r w:rsidR="00075E05">
        <w:t xml:space="preserve">zobrazení velkého množství dat v </w:t>
      </w:r>
      <w:r w:rsidR="0043222E">
        <w:t xml:space="preserve">řešeních </w:t>
      </w:r>
      <w:r w:rsidR="00075E05">
        <w:t xml:space="preserve">jako </w:t>
      </w:r>
      <w:r w:rsidR="0043222E">
        <w:t xml:space="preserve">CE, </w:t>
      </w:r>
      <w:proofErr w:type="spellStart"/>
      <w:r w:rsidR="0043222E">
        <w:t>Blender</w:t>
      </w:r>
      <w:proofErr w:type="spellEnd"/>
      <w:r w:rsidR="0043222E">
        <w:t xml:space="preserve"> a hlavně webové </w:t>
      </w:r>
      <w:proofErr w:type="spellStart"/>
      <w:r w:rsidR="0043222E">
        <w:t>renderovací</w:t>
      </w:r>
      <w:proofErr w:type="spellEnd"/>
      <w:r w:rsidR="0043222E">
        <w:t xml:space="preserve"> </w:t>
      </w:r>
      <w:proofErr w:type="spellStart"/>
      <w:r w:rsidR="0043222E">
        <w:t>enginy</w:t>
      </w:r>
      <w:proofErr w:type="spellEnd"/>
      <w:r w:rsidR="0043222E">
        <w:t xml:space="preserve"> </w:t>
      </w:r>
      <w:r w:rsidR="00075E05">
        <w:t>je problematické.</w:t>
      </w:r>
      <w:r w:rsidR="00E47D3C">
        <w:t xml:space="preserve"> </w:t>
      </w:r>
    </w:p>
    <w:p w14:paraId="4A9149EF" w14:textId="571F6618" w:rsidR="001941CD" w:rsidRPr="001941CD" w:rsidRDefault="00075E05" w:rsidP="001941CD">
      <w:pPr>
        <w:pStyle w:val="Normlnprvnodsazen"/>
        <w:rPr>
          <w:lang w:val="en-US"/>
        </w:rPr>
      </w:pPr>
      <w:r>
        <w:t xml:space="preserve"> </w:t>
      </w:r>
      <w:r w:rsidR="001941CD" w:rsidRPr="001941CD">
        <w:rPr>
          <w:highlight w:val="yellow"/>
        </w:rPr>
        <w:t>Na základě této funkcionality je tedy možné předpřipravit vizualizace pro dané lokality které je následně v rámci webové vizualizace dynamicky načítat na základě uživatelského vstupu.</w:t>
      </w:r>
      <w:r w:rsidR="001941CD">
        <w:t xml:space="preserve">  - </w:t>
      </w:r>
      <w:r w:rsidR="001941CD" w:rsidRPr="001941CD">
        <w:rPr>
          <w:highlight w:val="yellow"/>
          <w:lang w:val="en-US"/>
        </w:rPr>
        <w:t xml:space="preserve">#TODO – </w:t>
      </w:r>
      <w:proofErr w:type="spellStart"/>
      <w:r w:rsidR="001941CD" w:rsidRPr="001941CD">
        <w:rPr>
          <w:highlight w:val="yellow"/>
          <w:lang w:val="en-US"/>
        </w:rPr>
        <w:t>tohle</w:t>
      </w:r>
      <w:proofErr w:type="spellEnd"/>
      <w:r w:rsidR="001941CD" w:rsidRPr="001941CD">
        <w:rPr>
          <w:highlight w:val="yellow"/>
          <w:lang w:val="en-US"/>
        </w:rPr>
        <w:t xml:space="preserve"> by </w:t>
      </w:r>
      <w:proofErr w:type="spellStart"/>
      <w:r w:rsidR="001941CD" w:rsidRPr="001941CD">
        <w:rPr>
          <w:highlight w:val="yellow"/>
          <w:lang w:val="en-US"/>
        </w:rPr>
        <w:t>bylo</w:t>
      </w:r>
      <w:proofErr w:type="spellEnd"/>
      <w:r w:rsidR="001941CD" w:rsidRPr="001941CD">
        <w:rPr>
          <w:highlight w:val="yellow"/>
          <w:lang w:val="en-US"/>
        </w:rPr>
        <w:t xml:space="preserve"> super</w:t>
      </w:r>
    </w:p>
    <w:p w14:paraId="15271FEC" w14:textId="1EDD5A3E" w:rsidR="009C3277" w:rsidRDefault="001B7830" w:rsidP="001B7830">
      <w:pPr>
        <w:pStyle w:val="Normlnprvnodsazen"/>
      </w:pPr>
      <w:r w:rsidRPr="001B7830">
        <w:rPr>
          <w:highlight w:val="yellow"/>
        </w:rPr>
        <w:t>Link</w:t>
      </w:r>
      <w:r w:rsidRPr="001B7830">
        <w:rPr>
          <w:highlight w:val="yellow"/>
          <w:lang w:val="en-US"/>
        </w:rPr>
        <w:t xml:space="preserve">: </w:t>
      </w:r>
      <w:r w:rsidR="009C3277" w:rsidRPr="001B7830">
        <w:rPr>
          <w:highlight w:val="yellow"/>
        </w:rPr>
        <w:t>(</w:t>
      </w:r>
      <w:hyperlink r:id="rId71" w:history="1">
        <w:r w:rsidRPr="001B7830">
          <w:rPr>
            <w:rStyle w:val="Hyperlink"/>
            <w:highlight w:val="yellow"/>
          </w:rPr>
          <w:t>https://github.com/jendahorak/kam-topgis-batch-loader.git</w:t>
        </w:r>
      </w:hyperlink>
      <w:r w:rsidR="009C3277" w:rsidRPr="001B7830">
        <w:rPr>
          <w:highlight w:val="yellow"/>
        </w:rPr>
        <w:t>)</w:t>
      </w:r>
      <w:r w:rsidRPr="001B7830">
        <w:rPr>
          <w:highlight w:val="yellow"/>
        </w:rPr>
        <w:t>.</w:t>
      </w:r>
      <w:r w:rsidRPr="001B7830">
        <w:t xml:space="preserve"> </w:t>
      </w:r>
    </w:p>
    <w:p w14:paraId="1BE8C3FA" w14:textId="7B2D7D3C" w:rsidR="00E47D3C" w:rsidRDefault="00E47D3C" w:rsidP="001B7830">
      <w:pPr>
        <w:pStyle w:val="Normlnprvnodsazen"/>
      </w:pPr>
      <w:r>
        <w:t xml:space="preserve">Skript byl integrován do procesu přípravy dat modelu města pro vizualizaci i v rámci aplikací Kanceláře Architekta města Brna </w:t>
      </w:r>
      <w:r w:rsidRPr="00E47D3C">
        <w:rPr>
          <w:highlight w:val="yellow"/>
        </w:rPr>
        <w:t>viz. Obr. X</w:t>
      </w:r>
      <w:r>
        <w:t xml:space="preserve">. </w:t>
      </w:r>
    </w:p>
    <w:p w14:paraId="6EBD6418" w14:textId="7264F5F7" w:rsidR="001941CD" w:rsidRPr="001941CD" w:rsidRDefault="001941CD" w:rsidP="001941CD">
      <w:pPr>
        <w:pStyle w:val="Malnadpis"/>
      </w:pPr>
      <w:r>
        <w:t xml:space="preserve">City </w:t>
      </w:r>
      <w:proofErr w:type="spellStart"/>
      <w:r>
        <w:t>Engine</w:t>
      </w:r>
      <w:proofErr w:type="spellEnd"/>
    </w:p>
    <w:p w14:paraId="3803EA7B" w14:textId="7C3AEFF1" w:rsidR="00990624" w:rsidRDefault="00A94302" w:rsidP="00990624">
      <w:pPr>
        <w:pStyle w:val="Normlnprvnodsazen"/>
        <w:ind w:firstLine="0"/>
      </w:pPr>
      <w:r>
        <w:t>Software City</w:t>
      </w:r>
      <w:r w:rsidR="00AA0C0C">
        <w:t xml:space="preserve"> </w:t>
      </w:r>
      <w:proofErr w:type="spellStart"/>
      <w:r>
        <w:t>Engine</w:t>
      </w:r>
      <w:proofErr w:type="spellEnd"/>
      <w:r>
        <w:t xml:space="preserve"> </w:t>
      </w:r>
      <w:r w:rsidR="00AA0C0C">
        <w:t xml:space="preserve">(CE) </w:t>
      </w:r>
      <w:r>
        <w:t xml:space="preserve">umožňuje převod geoprostorových dat (ESRI formátů) do formátů využívaných v 3D grafice. V rámci této práce je City </w:t>
      </w:r>
      <w:proofErr w:type="spellStart"/>
      <w:r>
        <w:t>Engine</w:t>
      </w:r>
      <w:proofErr w:type="spellEnd"/>
      <w:r>
        <w:t xml:space="preserv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 </w:t>
      </w:r>
      <w:r w:rsidR="00990624">
        <w:lastRenderedPageBreak/>
        <w:t xml:space="preserve">Následně CE poskytuje exportér do </w:t>
      </w:r>
      <w:proofErr w:type="spellStart"/>
      <w:r w:rsidR="00990624">
        <w:t>gltf</w:t>
      </w:r>
      <w:proofErr w:type="spellEnd"/>
      <w:r w:rsidR="00990624">
        <w:t xml:space="preserve"> formátu, který umožňuje volbu obsáhnout jak terén tak generované modely.</w:t>
      </w:r>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77777777" w:rsidR="00256200" w:rsidRDefault="00256200" w:rsidP="00990624">
      <w:pPr>
        <w:pStyle w:val="Normlnprvnodsazen"/>
        <w:ind w:firstLine="0"/>
      </w:pPr>
      <w:r w:rsidRPr="00256200">
        <w:t xml:space="preserve">Zde vyvstává otázka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3D dat, která je pro následné využití ve VP klíčová. Ačkoliv CE poskytuje možnosti optimalizace, bylo zjištěno, že tyto nástroje neřeší specifika vybraných dat.</w:t>
      </w:r>
      <w:r>
        <w:t xml:space="preserve"> Zároveň </w:t>
      </w:r>
      <w:proofErr w:type="spellStart"/>
      <w:r>
        <w:t>Blender</w:t>
      </w:r>
      <w:proofErr w:type="spellEnd"/>
      <w:r>
        <w:t xml:space="preserve"> poskytuje vlastní exportér do </w:t>
      </w:r>
      <w:proofErr w:type="spellStart"/>
      <w:r>
        <w:t>glTF</w:t>
      </w:r>
      <w:proofErr w:type="spellEnd"/>
      <w:r>
        <w:t xml:space="preserve">, pro jehož možnosti je ve webových renderováních </w:t>
      </w:r>
      <w:proofErr w:type="spellStart"/>
      <w:r>
        <w:t>enginech</w:t>
      </w:r>
      <w:proofErr w:type="spellEnd"/>
      <w:r>
        <w:t xml:space="preserve"> a nástrojích široká kompatibilita. Zároveň je </w:t>
      </w:r>
      <w:proofErr w:type="spellStart"/>
      <w:r>
        <w:t>Blender</w:t>
      </w:r>
      <w:proofErr w:type="spellEnd"/>
      <w:r>
        <w:t xml:space="preserve"> ústředním nástrojem pro návrh výsledné scény při tvorbě VP, jelikož poskytuje pokročilé editační možnosti v rámci uživatelského rozhraní. </w:t>
      </w:r>
      <w:proofErr w:type="spellStart"/>
      <w:r>
        <w:t>Přídáním</w:t>
      </w:r>
      <w:proofErr w:type="spellEnd"/>
      <w:r>
        <w:t xml:space="preserve"> </w:t>
      </w:r>
      <w:proofErr w:type="spellStart"/>
      <w:r>
        <w:t>Blenderu</w:t>
      </w:r>
      <w:proofErr w:type="spellEnd"/>
      <w:r>
        <w:t xml:space="preserve"> do procesu zpracování dat, však přináší další problémy vzniklé na základě kompatibility softwarů. </w:t>
      </w:r>
    </w:p>
    <w:p w14:paraId="687CFE88" w14:textId="304D29F1"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 Tento proces byl vyřešen</w:t>
      </w:r>
      <w:r w:rsidR="00CE62D7">
        <w:t xml:space="preserve"> kombinací</w:t>
      </w:r>
      <w:r>
        <w:t xml:space="preserve"> python script</w:t>
      </w:r>
      <w:r w:rsidR="00CE62D7">
        <w:t xml:space="preserve">u </w:t>
      </w:r>
      <w:r>
        <w:t xml:space="preserve">s využitím </w:t>
      </w:r>
      <w:proofErr w:type="spellStart"/>
      <w:r>
        <w:t>Blender</w:t>
      </w:r>
      <w:proofErr w:type="spellEnd"/>
      <w:r>
        <w:t xml:space="preserve"> API</w:t>
      </w:r>
      <w:r w:rsidR="00CE62D7">
        <w:t xml:space="preserve"> a ruční editace</w:t>
      </w:r>
      <w:r>
        <w:t>. 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315C1D53"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r w:rsidR="00BE0333">
        <w:t>terén,</w:t>
      </w:r>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sníží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ž je nepřípustná hodnota. Při existenci textury tedy byly tedy zmenšeny do rozlišení 2048x2048 popř. 1024x1024.</w:t>
      </w:r>
    </w:p>
    <w:p w14:paraId="29AE9470" w14:textId="69FE8313" w:rsidR="00BE0333" w:rsidRDefault="00CE62D7" w:rsidP="00BE0333">
      <w:pPr>
        <w:pStyle w:val="Normlnprvnodsazen"/>
        <w:ind w:firstLine="0"/>
      </w:pPr>
      <w:r>
        <w:t xml:space="preserve">Nutno zmínit, že v případě optimalizace je nutné zvolit optimalizační kroky v závislosti na výsledné implementaci, jelikož např. </w:t>
      </w:r>
      <w:proofErr w:type="spellStart"/>
      <w:r>
        <w:t>Wonderland</w:t>
      </w:r>
      <w:proofErr w:type="spellEnd"/>
      <w:r>
        <w:t xml:space="preserve"> </w:t>
      </w:r>
      <w:proofErr w:type="spellStart"/>
      <w:r>
        <w:t>engine</w:t>
      </w:r>
      <w:proofErr w:type="spellEnd"/>
      <w:r>
        <w:t xml:space="preserve"> poskytuje obdobné možnosti optimalizace. V případě využití nástroje </w:t>
      </w:r>
      <w:proofErr w:type="spellStart"/>
      <w:r>
        <w:t>gltf-transform</w:t>
      </w:r>
      <w:proofErr w:type="spellEnd"/>
      <w:r>
        <w:t xml:space="preserve">, </w:t>
      </w:r>
      <w:r w:rsidR="00BE0333">
        <w:t xml:space="preserve">jakožto specializované knihovny pro optimalizaci </w:t>
      </w:r>
      <w:proofErr w:type="spellStart"/>
      <w:r w:rsidR="00BE0333">
        <w:t>glTF</w:t>
      </w:r>
      <w:proofErr w:type="spellEnd"/>
      <w:r w:rsidR="00BE0333">
        <w:t xml:space="preserve"> modelů</w:t>
      </w:r>
      <w:r>
        <w:t xml:space="preserve">, je pak nutné zvolit kdy </w:t>
      </w:r>
      <w:r w:rsidR="00BE0333">
        <w:t xml:space="preserve">jednotlivé kroky </w:t>
      </w:r>
      <w:r>
        <w:t xml:space="preserve">optimalizace </w:t>
      </w:r>
      <w:r w:rsidR="00BE0333">
        <w:t xml:space="preserve">budou </w:t>
      </w:r>
      <w:r>
        <w:t>proveden</w:t>
      </w:r>
      <w:r w:rsidR="00BE0333">
        <w:t>y</w:t>
      </w:r>
      <w:r>
        <w:t>.</w:t>
      </w:r>
      <w:r w:rsidR="00BE0333">
        <w:t xml:space="preserve"> Optimalizace je nedílnou součástí procesu tvorby VP o to víc v případě kdy se jedná o velká a podrobná vstupní data. Tab. X vytvořená na základě exemplárního projektu Topografické mapy pro lokalitu 1 ukazuje míru zjednodušení geometrie a velikost v MB pro disk a GPU.  Je patrné že pouhé sjednocení geometrie v souvislý </w:t>
      </w:r>
      <w:proofErr w:type="spellStart"/>
      <w:r w:rsidR="00BE0333">
        <w:t>mesh</w:t>
      </w:r>
      <w:proofErr w:type="spellEnd"/>
      <w:r w:rsidR="00BE0333">
        <w:t xml:space="preserve"> umožní odstranění 80 % </w:t>
      </w:r>
      <w:proofErr w:type="spellStart"/>
      <w:r w:rsidR="00BE0333">
        <w:t>vertextů</w:t>
      </w:r>
      <w:proofErr w:type="spellEnd"/>
      <w:r w:rsidR="00BE0333">
        <w:t xml:space="preserve">. Nejvíce problematické z hlediska výkonu jsou v tomto případě textury, kdy je nezbytně nutné jejich zmenšení. </w:t>
      </w:r>
    </w:p>
    <w:p w14:paraId="2313B5D5" w14:textId="20E76506" w:rsidR="00BE0333" w:rsidRPr="00BE0333" w:rsidRDefault="00BE0333" w:rsidP="00BE0333">
      <w:pPr>
        <w:pStyle w:val="Normlnprvnodsazen"/>
      </w:pPr>
      <w:r>
        <w:t xml:space="preserve">Při provedení následujících operací je možné model, popř. kompletní scénu exportovat a následně načíst do výsledné scény v rámci vybrané technologie. Za účelem dosažení vyšší míry </w:t>
      </w:r>
      <w:r w:rsidR="004E2FCC">
        <w:t>optimalizace,</w:t>
      </w:r>
      <w:r>
        <w:t xml:space="preserve"> a tedy možnosti zobrazení více dat při zachování dostatečného výkonu je vhodné použít dedikované nástroje pro optimalizaci jako zmíněný </w:t>
      </w:r>
      <w:proofErr w:type="spellStart"/>
      <w:r>
        <w:t>gltf-transform</w:t>
      </w:r>
      <w:proofErr w:type="spellEnd"/>
      <w:r w:rsidR="004E2FCC">
        <w:t xml:space="preserve"> aj. </w:t>
      </w:r>
      <w:r w:rsidR="004E2FCC" w:rsidRPr="004E2FCC">
        <w:rPr>
          <w:highlight w:val="yellow"/>
        </w:rPr>
        <w:t>viz kap. X.</w:t>
      </w:r>
      <w:r w:rsidR="004E2FCC">
        <w:t xml:space="preserve"> Tyto </w:t>
      </w:r>
      <w:r w:rsidR="004E2FCC">
        <w:lastRenderedPageBreak/>
        <w:t xml:space="preserve">procesy je však nutné koordinovat s možnostmi cílového vizualizační technologie. </w:t>
      </w:r>
      <w:r w:rsidR="00CE149E">
        <w:t>Především při použití komprese je nutné zajistit kompatibilitu v cílové technologii.</w:t>
      </w:r>
    </w:p>
    <w:p w14:paraId="151B0118" w14:textId="091532E6" w:rsidR="00BE0333" w:rsidRPr="00CE62D7" w:rsidRDefault="00BE0333" w:rsidP="00CE62D7">
      <w:pPr>
        <w:pStyle w:val="Normlnprvnodsazen"/>
        <w:ind w:firstLine="0"/>
      </w:pPr>
      <w:r w:rsidRPr="00BE0333">
        <w:rPr>
          <w:noProof/>
        </w:rPr>
        <w:drawing>
          <wp:inline distT="0" distB="0" distL="0" distR="0" wp14:anchorId="0CF9B65E" wp14:editId="00C858B9">
            <wp:extent cx="5579745" cy="2232025"/>
            <wp:effectExtent l="0" t="0" r="1905" b="0"/>
            <wp:docPr id="62967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2232025"/>
                    </a:xfrm>
                    <a:prstGeom prst="rect">
                      <a:avLst/>
                    </a:prstGeom>
                    <a:noFill/>
                    <a:ln>
                      <a:noFill/>
                    </a:ln>
                  </pic:spPr>
                </pic:pic>
              </a:graphicData>
            </a:graphic>
          </wp:inline>
        </w:drawing>
      </w:r>
    </w:p>
    <w:p w14:paraId="21F3B182" w14:textId="551FC1A8" w:rsidR="005219F7" w:rsidRPr="00C03453" w:rsidRDefault="002D6389" w:rsidP="00CE62D7">
      <w:pPr>
        <w:rPr>
          <w:lang w:val="en-US"/>
        </w:rPr>
      </w:pPr>
      <w:r>
        <w:rPr>
          <w:noProof/>
          <w:lang w:val="en-US"/>
        </w:rPr>
        <w:drawing>
          <wp:inline distT="0" distB="0" distL="0" distR="0" wp14:anchorId="470BF739" wp14:editId="00FFD0D0">
            <wp:extent cx="5579745" cy="5579745"/>
            <wp:effectExtent l="0" t="0" r="1905" b="1905"/>
            <wp:docPr id="641909528"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09528" name="Picture 7" descr="A map of a city&#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579745" cy="5579745"/>
                    </a:xfrm>
                    <a:prstGeom prst="rect">
                      <a:avLst/>
                    </a:prstGeom>
                  </pic:spPr>
                </pic:pic>
              </a:graphicData>
            </a:graphic>
          </wp:inline>
        </w:drawing>
      </w:r>
    </w:p>
    <w:p w14:paraId="3CDEDFE6" w14:textId="74CCBAEE" w:rsidR="00296350" w:rsidRDefault="00CE62D7" w:rsidP="00296350">
      <w:pPr>
        <w:pStyle w:val="Normlnprvnodsazen"/>
        <w:ind w:firstLine="0"/>
        <w:rPr>
          <w:lang w:eastAsia="en-US"/>
        </w:rPr>
      </w:pPr>
      <w:r>
        <w:rPr>
          <w:noProof/>
          <w:lang w:eastAsia="en-US"/>
        </w:rPr>
        <w:lastRenderedPageBreak/>
        <w:drawing>
          <wp:inline distT="0" distB="0" distL="0" distR="0" wp14:anchorId="6D2C31CC" wp14:editId="681B622E">
            <wp:extent cx="5579745" cy="8886190"/>
            <wp:effectExtent l="0" t="0" r="1905" b="0"/>
            <wp:docPr id="6454113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11308" name="Picture 1" descr="A screenshot of a computer scree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8886190"/>
                    </a:xfrm>
                    <a:prstGeom prst="rect">
                      <a:avLst/>
                    </a:prstGeom>
                  </pic:spPr>
                </pic:pic>
              </a:graphicData>
            </a:graphic>
          </wp:inline>
        </w:drawing>
      </w:r>
    </w:p>
    <w:p w14:paraId="091653AB" w14:textId="0B08B7C6" w:rsidR="00841B47" w:rsidRDefault="00841B47" w:rsidP="00841B47">
      <w:pPr>
        <w:pStyle w:val="Normlnprvnodsazen"/>
        <w:keepNext/>
        <w:ind w:firstLine="0"/>
      </w:pPr>
    </w:p>
    <w:p w14:paraId="52D8EBDB" w14:textId="532E229E" w:rsidR="00841B47" w:rsidRPr="00296350" w:rsidRDefault="00841B47" w:rsidP="00841B47">
      <w:pPr>
        <w:pStyle w:val="Caption"/>
      </w:pPr>
      <w:r>
        <w:t xml:space="preserve">Obr. </w:t>
      </w:r>
      <w:r>
        <w:fldChar w:fldCharType="begin"/>
      </w:r>
      <w:r>
        <w:instrText xml:space="preserve"> SEQ Obr. \* ARABIC </w:instrText>
      </w:r>
      <w:r>
        <w:fldChar w:fldCharType="separate"/>
      </w:r>
      <w:r w:rsidR="002165DC">
        <w:rPr>
          <w:noProof/>
        </w:rPr>
        <w:t>33</w:t>
      </w:r>
      <w:r>
        <w:fldChar w:fldCharType="end"/>
      </w:r>
      <w:r>
        <w:t xml:space="preserve"> Datový model 3D modelu budov Brna. vlastní zpracování</w:t>
      </w:r>
    </w:p>
    <w:p w14:paraId="3D368E07" w14:textId="59147265" w:rsidR="00C150AE" w:rsidRPr="001E00CB" w:rsidRDefault="00C150AE" w:rsidP="00C150AE">
      <w:pPr>
        <w:pStyle w:val="Normlnprvnodsazen"/>
        <w:ind w:firstLine="0"/>
        <w:rPr>
          <w:b/>
          <w:bCs/>
          <w:highlight w:val="yellow"/>
        </w:rPr>
      </w:pPr>
      <w:r w:rsidRPr="001E00CB">
        <w:rPr>
          <w:b/>
          <w:bCs/>
          <w:highlight w:val="yellow"/>
        </w:rPr>
        <w:t>GEOG DATA (</w:t>
      </w:r>
      <w:proofErr w:type="spellStart"/>
      <w:r w:rsidRPr="001E00CB">
        <w:rPr>
          <w:b/>
          <w:bCs/>
          <w:highlight w:val="yellow"/>
        </w:rPr>
        <w:t>brainstroming</w:t>
      </w:r>
      <w:proofErr w:type="spellEnd"/>
      <w:r w:rsidRPr="001E00CB">
        <w:rPr>
          <w:b/>
          <w:bCs/>
          <w:highlight w:val="yellow"/>
        </w:rPr>
        <w:t xml:space="preserve"> možností</w:t>
      </w:r>
      <w:r w:rsidR="00744951" w:rsidRPr="001E00CB">
        <w:rPr>
          <w:b/>
          <w:bCs/>
          <w:highlight w:val="yellow"/>
        </w:rPr>
        <w:t xml:space="preserve"> – shrnuto oficiálně nad</w:t>
      </w:r>
      <w:r w:rsidRPr="001E00CB">
        <w:rPr>
          <w:b/>
          <w:bCs/>
          <w:highlight w:val="yellow"/>
        </w:rPr>
        <w:t>):</w:t>
      </w:r>
    </w:p>
    <w:p w14:paraId="70F36E25" w14:textId="77777777" w:rsidR="00C150AE" w:rsidRPr="001E00CB" w:rsidRDefault="00C150AE" w:rsidP="00C150AE">
      <w:pPr>
        <w:pStyle w:val="Normlnprvnodsazen"/>
        <w:numPr>
          <w:ilvl w:val="0"/>
          <w:numId w:val="7"/>
        </w:numPr>
        <w:rPr>
          <w:highlight w:val="yellow"/>
        </w:rPr>
      </w:pPr>
      <w:r w:rsidRPr="001E00CB">
        <w:rPr>
          <w:highlight w:val="yellow"/>
        </w:rPr>
        <w:t xml:space="preserve">Terén </w:t>
      </w:r>
    </w:p>
    <w:p w14:paraId="45D5743B" w14:textId="77777777" w:rsidR="00C150AE" w:rsidRPr="001E00CB" w:rsidRDefault="00C150AE" w:rsidP="00C150AE">
      <w:pPr>
        <w:pStyle w:val="Normlnprvnodsazen"/>
        <w:numPr>
          <w:ilvl w:val="1"/>
          <w:numId w:val="7"/>
        </w:numPr>
        <w:rPr>
          <w:highlight w:val="yellow"/>
        </w:rPr>
      </w:pPr>
      <w:r w:rsidRPr="001E00CB">
        <w:rPr>
          <w:highlight w:val="yellow"/>
        </w:rPr>
        <w:t xml:space="preserve">2d – vrstevnice, hypsometrie </w:t>
      </w:r>
    </w:p>
    <w:p w14:paraId="28D8DFC4" w14:textId="77777777" w:rsidR="00C150AE" w:rsidRPr="001E00CB" w:rsidRDefault="00C150AE" w:rsidP="00C150AE">
      <w:pPr>
        <w:pStyle w:val="Normlnprvnodsazen"/>
        <w:numPr>
          <w:ilvl w:val="2"/>
          <w:numId w:val="7"/>
        </w:numPr>
        <w:rPr>
          <w:highlight w:val="yellow"/>
        </w:rPr>
      </w:pPr>
      <w:r w:rsidRPr="001E00CB">
        <w:rPr>
          <w:highlight w:val="yellow"/>
        </w:rPr>
        <w:t xml:space="preserve">Tech: </w:t>
      </w:r>
    </w:p>
    <w:p w14:paraId="230D1DFF" w14:textId="77777777" w:rsidR="00C150AE" w:rsidRPr="001E00CB" w:rsidRDefault="00C150AE" w:rsidP="00C150AE">
      <w:pPr>
        <w:pStyle w:val="Normlnprvnodsazen"/>
        <w:numPr>
          <w:ilvl w:val="3"/>
          <w:numId w:val="7"/>
        </w:numPr>
        <w:rPr>
          <w:highlight w:val="yellow"/>
        </w:rPr>
      </w:pPr>
      <w:r w:rsidRPr="001E00CB">
        <w:rPr>
          <w:highlight w:val="yellow"/>
        </w:rPr>
        <w:t>rastr - bitmapa (</w:t>
      </w:r>
      <w:proofErr w:type="spellStart"/>
      <w:r w:rsidRPr="001E00CB">
        <w:rPr>
          <w:highlight w:val="yellow"/>
        </w:rPr>
        <w:t>jpg</w:t>
      </w:r>
      <w:proofErr w:type="spellEnd"/>
      <w:r w:rsidRPr="001E00CB">
        <w:rPr>
          <w:highlight w:val="yellow"/>
        </w:rPr>
        <w:t>)</w:t>
      </w:r>
    </w:p>
    <w:p w14:paraId="49449787" w14:textId="77777777" w:rsidR="00C150AE" w:rsidRPr="001E00CB" w:rsidRDefault="00C150AE" w:rsidP="00C150AE">
      <w:pPr>
        <w:pStyle w:val="Normlnprvnodsazen"/>
        <w:numPr>
          <w:ilvl w:val="4"/>
          <w:numId w:val="7"/>
        </w:numPr>
        <w:rPr>
          <w:highlight w:val="yellow"/>
        </w:rPr>
      </w:pPr>
      <w:r w:rsidRPr="001E00CB">
        <w:rPr>
          <w:highlight w:val="yellow"/>
        </w:rPr>
        <w:t>zdroj: lokálně, služby – WMS, REST</w:t>
      </w:r>
    </w:p>
    <w:p w14:paraId="6775F25A"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32DF5E82" w14:textId="77777777" w:rsidR="00C150AE" w:rsidRPr="001E00CB" w:rsidRDefault="00C150AE" w:rsidP="00C150AE">
      <w:pPr>
        <w:pStyle w:val="Normlnprvnodsazen"/>
        <w:numPr>
          <w:ilvl w:val="4"/>
          <w:numId w:val="7"/>
        </w:numPr>
        <w:rPr>
          <w:highlight w:val="yellow"/>
        </w:rPr>
      </w:pPr>
      <w:r w:rsidRPr="001E00CB">
        <w:rPr>
          <w:highlight w:val="yellow"/>
        </w:rPr>
        <w:t>zdroj: lokálně, služby – WFS, REST</w:t>
      </w:r>
    </w:p>
    <w:p w14:paraId="3E3965B6" w14:textId="77777777" w:rsidR="00C150AE" w:rsidRPr="001E00CB" w:rsidRDefault="00C150AE" w:rsidP="00C150AE">
      <w:pPr>
        <w:pStyle w:val="Normlnprvnodsazen"/>
        <w:numPr>
          <w:ilvl w:val="1"/>
          <w:numId w:val="7"/>
        </w:numPr>
        <w:rPr>
          <w:highlight w:val="yellow"/>
        </w:rPr>
      </w:pPr>
      <w:r w:rsidRPr="001E00CB">
        <w:rPr>
          <w:highlight w:val="yellow"/>
        </w:rPr>
        <w:t xml:space="preserve">3d – povrch </w:t>
      </w:r>
    </w:p>
    <w:p w14:paraId="3AFFD1B5" w14:textId="77777777" w:rsidR="00C150AE" w:rsidRPr="001E00CB" w:rsidRDefault="00C150AE" w:rsidP="00C150AE">
      <w:pPr>
        <w:pStyle w:val="Normlnprvnodsazen"/>
        <w:numPr>
          <w:ilvl w:val="2"/>
          <w:numId w:val="7"/>
        </w:numPr>
        <w:rPr>
          <w:highlight w:val="yellow"/>
        </w:rPr>
      </w:pPr>
      <w:r w:rsidRPr="001E00CB">
        <w:rPr>
          <w:highlight w:val="yellow"/>
        </w:rPr>
        <w:t>Tech:</w:t>
      </w:r>
    </w:p>
    <w:p w14:paraId="031CD763"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w:t>
      </w:r>
      <w:proofErr w:type="spellStart"/>
      <w:r w:rsidRPr="001E00CB">
        <w:rPr>
          <w:highlight w:val="yellow"/>
        </w:rPr>
        <w:t>tin</w:t>
      </w:r>
      <w:proofErr w:type="spellEnd"/>
      <w:r w:rsidRPr="001E00CB">
        <w:rPr>
          <w:highlight w:val="yellow"/>
        </w:rPr>
        <w:t xml:space="preserve"> (</w:t>
      </w:r>
      <w:proofErr w:type="spellStart"/>
      <w:r w:rsidRPr="001E00CB">
        <w:rPr>
          <w:highlight w:val="yellow"/>
        </w:rPr>
        <w:t>gltf</w:t>
      </w:r>
      <w:proofErr w:type="spellEnd"/>
      <w:r w:rsidRPr="001E00CB">
        <w:rPr>
          <w:highlight w:val="yellow"/>
        </w:rPr>
        <w:t xml:space="preserve">, 3d </w:t>
      </w:r>
      <w:proofErr w:type="spellStart"/>
      <w:r w:rsidRPr="001E00CB">
        <w:rPr>
          <w:highlight w:val="yellow"/>
        </w:rPr>
        <w:t>tiles</w:t>
      </w:r>
      <w:proofErr w:type="spellEnd"/>
      <w:r w:rsidRPr="001E00CB">
        <w:rPr>
          <w:highlight w:val="yellow"/>
        </w:rPr>
        <w:t>, i3s atd.)</w:t>
      </w:r>
    </w:p>
    <w:p w14:paraId="047FA126"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2F55DA6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gltf</w:t>
      </w:r>
      <w:proofErr w:type="spellEnd"/>
      <w:r w:rsidRPr="001E00CB">
        <w:rPr>
          <w:highlight w:val="yellow"/>
        </w:rPr>
        <w:t xml:space="preserve"> - nemůže být velké území – moc dat, popř. nějaký on </w:t>
      </w:r>
      <w:proofErr w:type="spellStart"/>
      <w:r w:rsidRPr="001E00CB">
        <w:rPr>
          <w:highlight w:val="yellow"/>
        </w:rPr>
        <w:t>demand</w:t>
      </w:r>
      <w:proofErr w:type="spellEnd"/>
      <w:r w:rsidRPr="001E00CB">
        <w:rPr>
          <w:highlight w:val="yellow"/>
        </w:rPr>
        <w:t xml:space="preserve"> </w:t>
      </w:r>
      <w:proofErr w:type="spellStart"/>
      <w:r w:rsidRPr="001E00CB">
        <w:rPr>
          <w:highlight w:val="yellow"/>
        </w:rPr>
        <w:t>loading</w:t>
      </w:r>
      <w:proofErr w:type="spellEnd"/>
      <w:r w:rsidRPr="001E00CB">
        <w:rPr>
          <w:highlight w:val="yellow"/>
        </w:rPr>
        <w:t xml:space="preserve"> – </w:t>
      </w:r>
      <w:proofErr w:type="spellStart"/>
      <w:r w:rsidRPr="001E00CB">
        <w:rPr>
          <w:highlight w:val="yellow"/>
        </w:rPr>
        <w:t>spatial</w:t>
      </w:r>
      <w:proofErr w:type="spellEnd"/>
      <w:r w:rsidRPr="001E00CB">
        <w:rPr>
          <w:highlight w:val="yellow"/>
        </w:rPr>
        <w:t xml:space="preserve"> </w:t>
      </w:r>
      <w:proofErr w:type="spellStart"/>
      <w:r w:rsidRPr="001E00CB">
        <w:rPr>
          <w:highlight w:val="yellow"/>
        </w:rPr>
        <w:t>subdivistion</w:t>
      </w:r>
      <w:proofErr w:type="spellEnd"/>
      <w:r w:rsidRPr="001E00CB">
        <w:rPr>
          <w:highlight w:val="yellow"/>
        </w:rPr>
        <w:t xml:space="preserve"> - HLOD?</w:t>
      </w:r>
    </w:p>
    <w:p w14:paraId="0BA8FA68" w14:textId="77777777" w:rsidR="00C150AE" w:rsidRPr="001E00CB" w:rsidRDefault="00C150AE" w:rsidP="00C150AE">
      <w:pPr>
        <w:pStyle w:val="Normlnprvnodsazen"/>
        <w:numPr>
          <w:ilvl w:val="6"/>
          <w:numId w:val="7"/>
        </w:numPr>
        <w:rPr>
          <w:highlight w:val="yellow"/>
        </w:rPr>
      </w:pPr>
      <w:r w:rsidRPr="001E00CB">
        <w:rPr>
          <w:highlight w:val="yellow"/>
        </w:rPr>
        <w:t xml:space="preserve">Tvorba: </w:t>
      </w:r>
    </w:p>
    <w:p w14:paraId="6C9B0D35" w14:textId="77777777" w:rsidR="00C150AE" w:rsidRPr="001E00CB" w:rsidRDefault="00C150AE" w:rsidP="00C150AE">
      <w:pPr>
        <w:pStyle w:val="Normlnprvnodsazen"/>
        <w:numPr>
          <w:ilvl w:val="7"/>
          <w:numId w:val="7"/>
        </w:numPr>
        <w:rPr>
          <w:highlight w:val="yellow"/>
        </w:rPr>
      </w:pPr>
      <w:r w:rsidRPr="001E00CB">
        <w:rPr>
          <w:highlight w:val="yellow"/>
        </w:rPr>
        <w:t>Z </w:t>
      </w:r>
      <w:proofErr w:type="spellStart"/>
      <w:r w:rsidRPr="001E00CB">
        <w:rPr>
          <w:highlight w:val="yellow"/>
        </w:rPr>
        <w:t>height</w:t>
      </w:r>
      <w:proofErr w:type="spellEnd"/>
      <w:r w:rsidRPr="001E00CB">
        <w:rPr>
          <w:highlight w:val="yellow"/>
        </w:rPr>
        <w:t xml:space="preserve"> rastru </w:t>
      </w:r>
    </w:p>
    <w:p w14:paraId="13568CE6" w14:textId="44E3F750" w:rsidR="00C150AE" w:rsidRPr="001E00CB" w:rsidRDefault="00C150AE" w:rsidP="00C150AE">
      <w:pPr>
        <w:pStyle w:val="Normlnprvnodsazen"/>
        <w:numPr>
          <w:ilvl w:val="8"/>
          <w:numId w:val="7"/>
        </w:numPr>
        <w:rPr>
          <w:highlight w:val="yellow"/>
        </w:rPr>
      </w:pPr>
      <w:proofErr w:type="spellStart"/>
      <w:r w:rsidRPr="001E00CB">
        <w:rPr>
          <w:highlight w:val="yellow"/>
        </w:rPr>
        <w:t>Subdivisionsurface</w:t>
      </w:r>
      <w:proofErr w:type="spellEnd"/>
      <w:r w:rsidRPr="001E00CB">
        <w:rPr>
          <w:highlight w:val="yellow"/>
        </w:rPr>
        <w:t xml:space="preserve"> v </w:t>
      </w:r>
      <w:proofErr w:type="spellStart"/>
      <w:r w:rsidRPr="001E00CB">
        <w:rPr>
          <w:highlight w:val="yellow"/>
        </w:rPr>
        <w:t>blenderu</w:t>
      </w:r>
      <w:proofErr w:type="spellEnd"/>
    </w:p>
    <w:p w14:paraId="7A681F4E" w14:textId="77777777" w:rsidR="00C150AE" w:rsidRPr="001E00CB" w:rsidRDefault="00C150AE" w:rsidP="00C150AE">
      <w:pPr>
        <w:pStyle w:val="Normlnprvnodsazen"/>
        <w:numPr>
          <w:ilvl w:val="8"/>
          <w:numId w:val="7"/>
        </w:numPr>
        <w:rPr>
          <w:highlight w:val="yellow"/>
        </w:rPr>
      </w:pPr>
      <w:proofErr w:type="spellStart"/>
      <w:r w:rsidRPr="001E00CB">
        <w:rPr>
          <w:highlight w:val="yellow"/>
        </w:rPr>
        <w:t>Qgis</w:t>
      </w:r>
      <w:proofErr w:type="spellEnd"/>
      <w:r w:rsidRPr="001E00CB">
        <w:rPr>
          <w:highlight w:val="yellow"/>
        </w:rPr>
        <w:t xml:space="preserve"> to three.js stejný postup ale automaticky</w:t>
      </w:r>
    </w:p>
    <w:p w14:paraId="0785E5AE" w14:textId="77777777" w:rsidR="00C150AE" w:rsidRPr="001E00CB" w:rsidRDefault="00C150AE" w:rsidP="00C150AE">
      <w:pPr>
        <w:pStyle w:val="Normlnprvnodsazen"/>
        <w:numPr>
          <w:ilvl w:val="8"/>
          <w:numId w:val="7"/>
        </w:numPr>
        <w:rPr>
          <w:highlight w:val="yellow"/>
        </w:rPr>
      </w:pPr>
      <w:r w:rsidRPr="001E00CB">
        <w:rPr>
          <w:highlight w:val="yellow"/>
        </w:rPr>
        <w:t xml:space="preserve">City </w:t>
      </w:r>
      <w:proofErr w:type="spellStart"/>
      <w:r w:rsidRPr="001E00CB">
        <w:rPr>
          <w:highlight w:val="yellow"/>
        </w:rPr>
        <w:t>Engine</w:t>
      </w:r>
      <w:proofErr w:type="spellEnd"/>
    </w:p>
    <w:p w14:paraId="4D883CAA" w14:textId="4D0262F6" w:rsidR="00C150AE" w:rsidRPr="001E00CB" w:rsidRDefault="00C150AE" w:rsidP="00C150AE">
      <w:pPr>
        <w:pStyle w:val="Normlnprvnodsazen"/>
        <w:numPr>
          <w:ilvl w:val="8"/>
          <w:numId w:val="7"/>
        </w:numPr>
        <w:rPr>
          <w:highlight w:val="yellow"/>
        </w:rPr>
      </w:pPr>
      <w:r w:rsidRPr="001E00CB">
        <w:rPr>
          <w:highlight w:val="yellow"/>
        </w:rPr>
        <w:t xml:space="preserve">Přímo v 3D </w:t>
      </w:r>
      <w:proofErr w:type="spellStart"/>
      <w:r w:rsidRPr="001E00CB">
        <w:rPr>
          <w:highlight w:val="yellow"/>
        </w:rPr>
        <w:t>rendering</w:t>
      </w:r>
      <w:proofErr w:type="spellEnd"/>
      <w:r w:rsidRPr="001E00CB">
        <w:rPr>
          <w:highlight w:val="yellow"/>
        </w:rPr>
        <w:t xml:space="preserve"> </w:t>
      </w:r>
      <w:proofErr w:type="spellStart"/>
      <w:r w:rsidRPr="001E00CB">
        <w:rPr>
          <w:highlight w:val="yellow"/>
        </w:rPr>
        <w:t>enginech</w:t>
      </w:r>
      <w:proofErr w:type="spellEnd"/>
      <w:r w:rsidRPr="001E00CB">
        <w:rPr>
          <w:highlight w:val="yellow"/>
        </w:rPr>
        <w:t xml:space="preserve"> – </w:t>
      </w:r>
      <w:proofErr w:type="spellStart"/>
      <w:r w:rsidRPr="001E00CB">
        <w:rPr>
          <w:highlight w:val="yellow"/>
        </w:rPr>
        <w:t>displacement</w:t>
      </w:r>
      <w:proofErr w:type="spellEnd"/>
      <w:r w:rsidRPr="001E00CB">
        <w:rPr>
          <w:highlight w:val="yellow"/>
        </w:rPr>
        <w:t xml:space="preserve"> </w:t>
      </w:r>
      <w:proofErr w:type="spellStart"/>
      <w:r w:rsidRPr="001E00CB">
        <w:rPr>
          <w:highlight w:val="yellow"/>
        </w:rPr>
        <w:t>mapping</w:t>
      </w:r>
      <w:proofErr w:type="spellEnd"/>
      <w:r w:rsidRPr="001E00CB">
        <w:rPr>
          <w:highlight w:val="yellow"/>
        </w:rPr>
        <w:t xml:space="preserve"> – </w:t>
      </w:r>
      <w:r w:rsidRPr="001E00CB">
        <w:rPr>
          <w:highlight w:val="yellow"/>
          <w:lang w:val="en-US"/>
        </w:rPr>
        <w:t>#ud</w:t>
      </w:r>
      <w:proofErr w:type="spellStart"/>
      <w:r w:rsidRPr="001E00CB">
        <w:rPr>
          <w:highlight w:val="yellow"/>
        </w:rPr>
        <w:t>ělat</w:t>
      </w:r>
      <w:proofErr w:type="spellEnd"/>
      <w:r w:rsidRPr="001E00CB">
        <w:rPr>
          <w:highlight w:val="yellow"/>
        </w:rPr>
        <w:t xml:space="preserve"> Babylon.js a Three.js </w:t>
      </w:r>
      <w:proofErr w:type="spellStart"/>
      <w:r w:rsidRPr="001E00CB">
        <w:rPr>
          <w:highlight w:val="yellow"/>
        </w:rPr>
        <w:t>examply</w:t>
      </w:r>
      <w:proofErr w:type="spellEnd"/>
      <w:r w:rsidRPr="001E00CB">
        <w:rPr>
          <w:highlight w:val="yellow"/>
        </w:rPr>
        <w:t xml:space="preserve"> </w:t>
      </w:r>
    </w:p>
    <w:p w14:paraId="36C8FEE1" w14:textId="77777777" w:rsidR="00C150AE" w:rsidRPr="001E00CB" w:rsidRDefault="00C150AE" w:rsidP="00C150AE">
      <w:pPr>
        <w:pStyle w:val="Normlnprvnodsazen"/>
        <w:numPr>
          <w:ilvl w:val="5"/>
          <w:numId w:val="7"/>
        </w:numPr>
        <w:rPr>
          <w:highlight w:val="yellow"/>
        </w:rPr>
      </w:pPr>
      <w:proofErr w:type="spellStart"/>
      <w:r w:rsidRPr="001E00CB">
        <w:rPr>
          <w:highlight w:val="yellow"/>
        </w:rPr>
        <w:t>Instacované</w:t>
      </w:r>
      <w:proofErr w:type="spellEnd"/>
      <w:r w:rsidRPr="001E00CB">
        <w:rPr>
          <w:highlight w:val="yellow"/>
        </w:rPr>
        <w:t xml:space="preserve"> - služba – 3Dtiles? - </w:t>
      </w:r>
      <w:proofErr w:type="spellStart"/>
      <w:r w:rsidRPr="001E00CB">
        <w:rPr>
          <w:highlight w:val="yellow"/>
        </w:rPr>
        <w:t>loaduje</w:t>
      </w:r>
      <w:proofErr w:type="spellEnd"/>
      <w:r w:rsidRPr="001E00CB">
        <w:rPr>
          <w:highlight w:val="yellow"/>
        </w:rPr>
        <w:t xml:space="preserve"> se jen to co se vidí - cesium, </w:t>
      </w:r>
      <w:proofErr w:type="spellStart"/>
      <w:r w:rsidRPr="001E00CB">
        <w:rPr>
          <w:highlight w:val="yellow"/>
        </w:rPr>
        <w:t>vts-geospatial</w:t>
      </w:r>
      <w:proofErr w:type="spellEnd"/>
      <w:r w:rsidRPr="001E00CB">
        <w:rPr>
          <w:highlight w:val="yellow"/>
        </w:rPr>
        <w:t xml:space="preserve">, </w:t>
      </w:r>
      <w:proofErr w:type="spellStart"/>
      <w:r w:rsidRPr="001E00CB">
        <w:rPr>
          <w:highlight w:val="yellow"/>
        </w:rPr>
        <w:t>google</w:t>
      </w:r>
      <w:proofErr w:type="spellEnd"/>
      <w:r w:rsidRPr="001E00CB">
        <w:rPr>
          <w:highlight w:val="yellow"/>
        </w:rPr>
        <w:t xml:space="preserve"> 3D </w:t>
      </w:r>
      <w:proofErr w:type="spellStart"/>
      <w:r w:rsidRPr="001E00CB">
        <w:rPr>
          <w:highlight w:val="yellow"/>
        </w:rPr>
        <w:t>tiles</w:t>
      </w:r>
      <w:proofErr w:type="spellEnd"/>
    </w:p>
    <w:p w14:paraId="57E6E031" w14:textId="77777777" w:rsidR="00C150AE" w:rsidRPr="001E00CB" w:rsidRDefault="00C150AE" w:rsidP="00C150AE">
      <w:pPr>
        <w:pStyle w:val="Normlnprvnodsazen"/>
        <w:numPr>
          <w:ilvl w:val="6"/>
          <w:numId w:val="7"/>
        </w:numPr>
        <w:rPr>
          <w:highlight w:val="yellow"/>
        </w:rPr>
      </w:pPr>
      <w:r w:rsidRPr="001E00CB">
        <w:rPr>
          <w:highlight w:val="yellow"/>
        </w:rPr>
        <w:t xml:space="preserve">Google </w:t>
      </w:r>
      <w:proofErr w:type="spellStart"/>
      <w:r w:rsidRPr="001E00CB">
        <w:rPr>
          <w:highlight w:val="yellow"/>
        </w:rPr>
        <w:t>Maps</w:t>
      </w:r>
      <w:proofErr w:type="spellEnd"/>
      <w:r w:rsidRPr="001E00CB">
        <w:rPr>
          <w:highlight w:val="yellow"/>
        </w:rPr>
        <w:t xml:space="preserve"> 3DTiles API – jak získat data od Google </w:t>
      </w:r>
      <w:proofErr w:type="spellStart"/>
      <w:r w:rsidRPr="001E00CB">
        <w:rPr>
          <w:highlight w:val="yellow"/>
        </w:rPr>
        <w:t>Maps</w:t>
      </w:r>
      <w:proofErr w:type="spellEnd"/>
      <w:r w:rsidRPr="001E00CB">
        <w:rPr>
          <w:highlight w:val="yellow"/>
        </w:rPr>
        <w:t xml:space="preserve"> API </w:t>
      </w:r>
      <w:proofErr w:type="spellStart"/>
      <w:r w:rsidRPr="001E00CB">
        <w:rPr>
          <w:highlight w:val="yellow"/>
        </w:rPr>
        <w:t>lokálne</w:t>
      </w:r>
      <w:proofErr w:type="spellEnd"/>
      <w:r w:rsidRPr="001E00CB">
        <w:rPr>
          <w:highlight w:val="yellow"/>
          <w:lang w:val="en-US"/>
        </w:rPr>
        <w:t>??</w:t>
      </w:r>
    </w:p>
    <w:p w14:paraId="4F33AB90" w14:textId="77777777" w:rsidR="00C150AE" w:rsidRPr="001E00CB" w:rsidRDefault="00C150AE" w:rsidP="00C150AE">
      <w:pPr>
        <w:pStyle w:val="Normlnprvnodsazen"/>
        <w:numPr>
          <w:ilvl w:val="7"/>
          <w:numId w:val="7"/>
        </w:numPr>
        <w:rPr>
          <w:highlight w:val="yellow"/>
        </w:rPr>
      </w:pPr>
      <w:proofErr w:type="spellStart"/>
      <w:r w:rsidRPr="001E00CB">
        <w:rPr>
          <w:highlight w:val="yellow"/>
        </w:rPr>
        <w:t>Textured</w:t>
      </w:r>
      <w:proofErr w:type="spellEnd"/>
      <w:r w:rsidRPr="001E00CB">
        <w:rPr>
          <w:highlight w:val="yellow"/>
        </w:rPr>
        <w:t xml:space="preserve"> 3D </w:t>
      </w:r>
      <w:proofErr w:type="spellStart"/>
      <w:r w:rsidRPr="001E00CB">
        <w:rPr>
          <w:highlight w:val="yellow"/>
        </w:rPr>
        <w:t>mesh</w:t>
      </w:r>
      <w:proofErr w:type="spellEnd"/>
    </w:p>
    <w:p w14:paraId="0C49A582" w14:textId="508B6B6E" w:rsidR="00C150AE" w:rsidRPr="001E00CB" w:rsidRDefault="00C150AE" w:rsidP="00C150AE">
      <w:pPr>
        <w:pStyle w:val="Normlnprvnodsazen"/>
        <w:numPr>
          <w:ilvl w:val="6"/>
          <w:numId w:val="7"/>
        </w:numPr>
        <w:rPr>
          <w:highlight w:val="yellow"/>
        </w:rPr>
      </w:pPr>
      <w:r w:rsidRPr="001E00CB">
        <w:rPr>
          <w:highlight w:val="yellow"/>
        </w:rPr>
        <w:t>Cesium 3D</w:t>
      </w:r>
    </w:p>
    <w:p w14:paraId="005F18D0" w14:textId="77777777" w:rsidR="00C150AE" w:rsidRPr="001E00CB" w:rsidRDefault="00C150AE" w:rsidP="00C150AE">
      <w:pPr>
        <w:pStyle w:val="Normlnprvnodsazen"/>
        <w:numPr>
          <w:ilvl w:val="0"/>
          <w:numId w:val="7"/>
        </w:numPr>
        <w:rPr>
          <w:highlight w:val="yellow"/>
        </w:rPr>
      </w:pPr>
      <w:r w:rsidRPr="001E00CB">
        <w:rPr>
          <w:highlight w:val="yellow"/>
        </w:rPr>
        <w:t>Objekty – budovy, silnice, vegetace, jednotlivé objekty</w:t>
      </w:r>
    </w:p>
    <w:p w14:paraId="5B4799F6" w14:textId="77777777" w:rsidR="00C150AE" w:rsidRPr="001E00CB" w:rsidRDefault="00C150AE" w:rsidP="00C150AE">
      <w:pPr>
        <w:pStyle w:val="Normlnprvnodsazen"/>
        <w:numPr>
          <w:ilvl w:val="1"/>
          <w:numId w:val="7"/>
        </w:numPr>
        <w:rPr>
          <w:highlight w:val="yellow"/>
        </w:rPr>
      </w:pPr>
      <w:r w:rsidRPr="001E00CB">
        <w:rPr>
          <w:highlight w:val="yellow"/>
        </w:rPr>
        <w:t xml:space="preserve">2d – body, linie, polygony </w:t>
      </w:r>
    </w:p>
    <w:p w14:paraId="64EA4743" w14:textId="77777777" w:rsidR="00C150AE" w:rsidRPr="001E00CB" w:rsidRDefault="00C150AE" w:rsidP="00C150AE">
      <w:pPr>
        <w:pStyle w:val="Normlnprvnodsazen"/>
        <w:numPr>
          <w:ilvl w:val="2"/>
          <w:numId w:val="7"/>
        </w:numPr>
        <w:rPr>
          <w:highlight w:val="yellow"/>
        </w:rPr>
      </w:pPr>
      <w:r w:rsidRPr="001E00CB">
        <w:rPr>
          <w:highlight w:val="yellow"/>
        </w:rPr>
        <w:lastRenderedPageBreak/>
        <w:t>Tech:</w:t>
      </w:r>
    </w:p>
    <w:p w14:paraId="0ABCB5DA" w14:textId="77777777" w:rsidR="00C150AE" w:rsidRPr="001E00CB" w:rsidRDefault="00C150AE" w:rsidP="00C150AE">
      <w:pPr>
        <w:pStyle w:val="Normlnprvnodsazen"/>
        <w:numPr>
          <w:ilvl w:val="3"/>
          <w:numId w:val="7"/>
        </w:numPr>
        <w:rPr>
          <w:highlight w:val="yellow"/>
        </w:rPr>
      </w:pPr>
      <w:r w:rsidRPr="001E00CB">
        <w:rPr>
          <w:highlight w:val="yellow"/>
        </w:rPr>
        <w:t>rastr - bitmapa (</w:t>
      </w:r>
      <w:proofErr w:type="spellStart"/>
      <w:r w:rsidRPr="001E00CB">
        <w:rPr>
          <w:highlight w:val="yellow"/>
        </w:rPr>
        <w:t>jpg</w:t>
      </w:r>
      <w:proofErr w:type="spellEnd"/>
      <w:r w:rsidRPr="001E00CB">
        <w:rPr>
          <w:highlight w:val="yellow"/>
        </w:rPr>
        <w:t>)</w:t>
      </w:r>
    </w:p>
    <w:p w14:paraId="04991DE0"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11BDE44"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252A798C"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6985B518"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98138C4"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7D6B8DA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2226CA7D"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4532F081" w14:textId="77777777" w:rsidR="00C150AE" w:rsidRPr="001E00CB" w:rsidRDefault="00C150AE" w:rsidP="00C150AE">
      <w:pPr>
        <w:pStyle w:val="Normlnprvnodsazen"/>
        <w:numPr>
          <w:ilvl w:val="1"/>
          <w:numId w:val="7"/>
        </w:numPr>
        <w:rPr>
          <w:highlight w:val="yellow"/>
        </w:rPr>
      </w:pPr>
      <w:r w:rsidRPr="001E00CB">
        <w:rPr>
          <w:highlight w:val="yellow"/>
        </w:rPr>
        <w:t xml:space="preserve">3d – objekty – budovy </w:t>
      </w:r>
    </w:p>
    <w:p w14:paraId="4E416F90" w14:textId="77777777" w:rsidR="00C150AE" w:rsidRPr="001E00CB" w:rsidRDefault="00C150AE" w:rsidP="00C150AE">
      <w:pPr>
        <w:pStyle w:val="Normlnprvnodsazen"/>
        <w:numPr>
          <w:ilvl w:val="2"/>
          <w:numId w:val="7"/>
        </w:numPr>
        <w:rPr>
          <w:highlight w:val="yellow"/>
        </w:rPr>
      </w:pPr>
      <w:r w:rsidRPr="001E00CB">
        <w:rPr>
          <w:highlight w:val="yellow"/>
        </w:rPr>
        <w:t>Tech:</w:t>
      </w:r>
    </w:p>
    <w:p w14:paraId="3F61B3F7"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3d modely – </w:t>
      </w:r>
      <w:proofErr w:type="spellStart"/>
      <w:r w:rsidRPr="001E00CB">
        <w:rPr>
          <w:highlight w:val="yellow"/>
        </w:rPr>
        <w:t>tin</w:t>
      </w:r>
      <w:proofErr w:type="spellEnd"/>
      <w:r w:rsidRPr="001E00CB">
        <w:rPr>
          <w:highlight w:val="yellow"/>
        </w:rPr>
        <w:t xml:space="preserve"> – (</w:t>
      </w:r>
      <w:proofErr w:type="spellStart"/>
      <w:r w:rsidRPr="001E00CB">
        <w:rPr>
          <w:highlight w:val="yellow"/>
        </w:rPr>
        <w:t>gltf</w:t>
      </w:r>
      <w:proofErr w:type="spellEnd"/>
      <w:r w:rsidRPr="001E00CB">
        <w:rPr>
          <w:highlight w:val="yellow"/>
        </w:rPr>
        <w:t xml:space="preserve">, </w:t>
      </w:r>
      <w:proofErr w:type="spellStart"/>
      <w:r w:rsidRPr="001E00CB">
        <w:rPr>
          <w:highlight w:val="yellow"/>
        </w:rPr>
        <w:t>cityjson</w:t>
      </w:r>
      <w:proofErr w:type="spellEnd"/>
      <w:r w:rsidRPr="001E00CB">
        <w:rPr>
          <w:highlight w:val="yellow"/>
        </w:rPr>
        <w:t xml:space="preserve">, </w:t>
      </w:r>
      <w:proofErr w:type="spellStart"/>
      <w:r w:rsidRPr="001E00CB">
        <w:rPr>
          <w:highlight w:val="yellow"/>
        </w:rPr>
        <w:t>cityGML</w:t>
      </w:r>
      <w:proofErr w:type="spellEnd"/>
      <w:r w:rsidRPr="001E00CB">
        <w:rPr>
          <w:highlight w:val="yellow"/>
        </w:rPr>
        <w:t xml:space="preserve">, </w:t>
      </w:r>
      <w:proofErr w:type="spellStart"/>
      <w:r w:rsidRPr="001E00CB">
        <w:rPr>
          <w:highlight w:val="yellow"/>
        </w:rPr>
        <w:t>obj</w:t>
      </w:r>
      <w:proofErr w:type="spellEnd"/>
      <w:r w:rsidRPr="001E00CB">
        <w:rPr>
          <w:highlight w:val="yellow"/>
        </w:rPr>
        <w:t xml:space="preserve">, </w:t>
      </w:r>
      <w:proofErr w:type="spellStart"/>
      <w:r w:rsidRPr="001E00CB">
        <w:rPr>
          <w:highlight w:val="yellow"/>
        </w:rPr>
        <w:t>collada</w:t>
      </w:r>
      <w:proofErr w:type="spellEnd"/>
      <w:r w:rsidRPr="001E00CB">
        <w:rPr>
          <w:highlight w:val="yellow"/>
        </w:rPr>
        <w:t xml:space="preserve"> atd.)</w:t>
      </w:r>
    </w:p>
    <w:p w14:paraId="2241DD9A"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53DF32BD"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data </w:t>
      </w:r>
      <w:proofErr w:type="spellStart"/>
      <w:r w:rsidRPr="001E00CB">
        <w:rPr>
          <w:highlight w:val="yellow"/>
        </w:rPr>
        <w:t>naloadovaná</w:t>
      </w:r>
      <w:proofErr w:type="spellEnd"/>
      <w:r w:rsidRPr="001E00CB">
        <w:rPr>
          <w:highlight w:val="yellow"/>
        </w:rPr>
        <w:t xml:space="preserve"> do klienta při otevření aplikace</w:t>
      </w:r>
    </w:p>
    <w:p w14:paraId="34AA55AD" w14:textId="77777777" w:rsidR="00C150AE" w:rsidRPr="001E00CB" w:rsidRDefault="00C150AE" w:rsidP="00C150AE">
      <w:pPr>
        <w:pStyle w:val="Normlnprvnodsazen"/>
        <w:numPr>
          <w:ilvl w:val="5"/>
          <w:numId w:val="7"/>
        </w:numPr>
        <w:rPr>
          <w:highlight w:val="yellow"/>
        </w:rPr>
      </w:pPr>
      <w:r w:rsidRPr="001E00CB">
        <w:rPr>
          <w:highlight w:val="yellow"/>
        </w:rPr>
        <w:t xml:space="preserve">Služby - ?? – </w:t>
      </w:r>
      <w:proofErr w:type="spellStart"/>
      <w:r w:rsidRPr="001E00CB">
        <w:rPr>
          <w:highlight w:val="yellow"/>
        </w:rPr>
        <w:t>cdn</w:t>
      </w:r>
      <w:proofErr w:type="spellEnd"/>
      <w:r w:rsidRPr="001E00CB">
        <w:rPr>
          <w:highlight w:val="yellow"/>
        </w:rPr>
        <w:t xml:space="preserve">? – </w:t>
      </w:r>
      <w:proofErr w:type="spellStart"/>
      <w:r w:rsidRPr="001E00CB">
        <w:rPr>
          <w:highlight w:val="yellow"/>
        </w:rPr>
        <w:t>sketchfab</w:t>
      </w:r>
      <w:proofErr w:type="spellEnd"/>
      <w:r w:rsidRPr="001E00CB">
        <w:rPr>
          <w:highlight w:val="yellow"/>
        </w:rPr>
        <w:t xml:space="preserve"> – vlastní server </w:t>
      </w:r>
      <w:proofErr w:type="spellStart"/>
      <w:r w:rsidRPr="001E00CB">
        <w:rPr>
          <w:highlight w:val="yellow"/>
        </w:rPr>
        <w:t>serving</w:t>
      </w:r>
      <w:proofErr w:type="spellEnd"/>
      <w:r w:rsidRPr="001E00CB">
        <w:rPr>
          <w:highlight w:val="yellow"/>
        </w:rPr>
        <w:t>?</w:t>
      </w:r>
    </w:p>
    <w:p w14:paraId="05A59F99"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jednoduchý – plocha s texturou co se otáčí – symbol (</w:t>
      </w:r>
      <w:proofErr w:type="spellStart"/>
      <w:r w:rsidRPr="001E00CB">
        <w:rPr>
          <w:highlight w:val="yellow"/>
        </w:rPr>
        <w:t>gltf</w:t>
      </w:r>
      <w:proofErr w:type="spellEnd"/>
      <w:r w:rsidRPr="001E00CB">
        <w:rPr>
          <w:highlight w:val="yellow"/>
        </w:rPr>
        <w:t>)</w:t>
      </w:r>
    </w:p>
    <w:p w14:paraId="3DE86A94" w14:textId="77777777" w:rsidR="00C150AE" w:rsidRPr="001E00CB" w:rsidRDefault="00C150AE" w:rsidP="00C150AE">
      <w:pPr>
        <w:pStyle w:val="Normlnprvnodsazen"/>
        <w:numPr>
          <w:ilvl w:val="4"/>
          <w:numId w:val="7"/>
        </w:numPr>
        <w:rPr>
          <w:highlight w:val="yellow"/>
        </w:rPr>
      </w:pPr>
      <w:r w:rsidRPr="001E00CB">
        <w:rPr>
          <w:highlight w:val="yellow"/>
        </w:rPr>
        <w:t>Zdroj:</w:t>
      </w:r>
    </w:p>
    <w:p w14:paraId="184D79DF" w14:textId="77777777" w:rsidR="00C150AE" w:rsidRPr="001E00CB" w:rsidRDefault="00C150AE" w:rsidP="00C150AE">
      <w:pPr>
        <w:pStyle w:val="Normlnprvnodsazen"/>
        <w:numPr>
          <w:ilvl w:val="5"/>
          <w:numId w:val="7"/>
        </w:numPr>
        <w:rPr>
          <w:highlight w:val="yellow"/>
        </w:rPr>
      </w:pPr>
      <w:r w:rsidRPr="001E00CB">
        <w:rPr>
          <w:highlight w:val="yellow"/>
        </w:rPr>
        <w:t>??</w:t>
      </w:r>
    </w:p>
    <w:p w14:paraId="6F492C23" w14:textId="77777777" w:rsidR="00C150AE" w:rsidRPr="001E00CB" w:rsidRDefault="00C150AE" w:rsidP="00C150AE">
      <w:pPr>
        <w:pStyle w:val="Normlnprvnodsazen"/>
        <w:numPr>
          <w:ilvl w:val="0"/>
          <w:numId w:val="7"/>
        </w:numPr>
        <w:rPr>
          <w:highlight w:val="yellow"/>
        </w:rPr>
      </w:pPr>
      <w:r w:rsidRPr="001E00CB">
        <w:rPr>
          <w:highlight w:val="yellow"/>
        </w:rPr>
        <w:t>Text</w:t>
      </w:r>
    </w:p>
    <w:p w14:paraId="652F2988" w14:textId="77777777" w:rsidR="00C150AE" w:rsidRPr="001E00CB" w:rsidRDefault="00C150AE" w:rsidP="00C150AE">
      <w:pPr>
        <w:pStyle w:val="Normlnprvnodsazen"/>
        <w:numPr>
          <w:ilvl w:val="1"/>
          <w:numId w:val="7"/>
        </w:numPr>
        <w:rPr>
          <w:highlight w:val="yellow"/>
        </w:rPr>
      </w:pPr>
      <w:r w:rsidRPr="001E00CB">
        <w:rPr>
          <w:highlight w:val="yellow"/>
        </w:rPr>
        <w:t>…</w:t>
      </w:r>
    </w:p>
    <w:p w14:paraId="5D59391F" w14:textId="77777777" w:rsidR="00C150AE" w:rsidRPr="001E00CB" w:rsidRDefault="00C150AE" w:rsidP="00C150AE">
      <w:pPr>
        <w:pStyle w:val="Normlnprvnodsazen"/>
        <w:numPr>
          <w:ilvl w:val="0"/>
          <w:numId w:val="7"/>
        </w:numPr>
        <w:rPr>
          <w:highlight w:val="yellow"/>
        </w:rPr>
      </w:pPr>
      <w:r w:rsidRPr="001E00CB">
        <w:rPr>
          <w:highlight w:val="yellow"/>
        </w:rPr>
        <w:t xml:space="preserve">Tematická data – statistika, </w:t>
      </w:r>
      <w:proofErr w:type="spellStart"/>
      <w:r w:rsidRPr="001E00CB">
        <w:rPr>
          <w:highlight w:val="yellow"/>
        </w:rPr>
        <w:t>agreagace</w:t>
      </w:r>
      <w:proofErr w:type="spellEnd"/>
      <w:r w:rsidRPr="001E00CB">
        <w:rPr>
          <w:highlight w:val="yellow"/>
        </w:rPr>
        <w:t>, atd</w:t>
      </w:r>
    </w:p>
    <w:p w14:paraId="42F1379F" w14:textId="77777777" w:rsidR="00C150AE" w:rsidRPr="001E00CB" w:rsidRDefault="00C150AE" w:rsidP="00C150AE">
      <w:pPr>
        <w:pStyle w:val="Normlnprvnodsazen"/>
        <w:numPr>
          <w:ilvl w:val="1"/>
          <w:numId w:val="7"/>
        </w:numPr>
        <w:rPr>
          <w:highlight w:val="yellow"/>
        </w:rPr>
      </w:pPr>
      <w:r w:rsidRPr="001E00CB">
        <w:rPr>
          <w:highlight w:val="yellow"/>
        </w:rPr>
        <w:t>2d – body, linie, polygony</w:t>
      </w:r>
    </w:p>
    <w:p w14:paraId="3AEFB50A" w14:textId="77777777" w:rsidR="00C150AE" w:rsidRPr="001E00CB" w:rsidRDefault="00C150AE" w:rsidP="00C150AE">
      <w:pPr>
        <w:pStyle w:val="Normlnprvnodsazen"/>
        <w:numPr>
          <w:ilvl w:val="2"/>
          <w:numId w:val="7"/>
        </w:numPr>
        <w:rPr>
          <w:highlight w:val="yellow"/>
        </w:rPr>
      </w:pPr>
      <w:r w:rsidRPr="001E00CB">
        <w:rPr>
          <w:highlight w:val="yellow"/>
        </w:rPr>
        <w:t>Tech:</w:t>
      </w:r>
    </w:p>
    <w:p w14:paraId="19011827" w14:textId="77777777" w:rsidR="00C150AE" w:rsidRPr="001E00CB" w:rsidRDefault="00C150AE" w:rsidP="00C150AE">
      <w:pPr>
        <w:pStyle w:val="Normlnprvnodsazen"/>
        <w:numPr>
          <w:ilvl w:val="3"/>
          <w:numId w:val="7"/>
        </w:numPr>
        <w:rPr>
          <w:highlight w:val="yellow"/>
        </w:rPr>
      </w:pPr>
      <w:r w:rsidRPr="001E00CB">
        <w:rPr>
          <w:highlight w:val="yellow"/>
        </w:rPr>
        <w:t>rastr - bitmapa (</w:t>
      </w:r>
      <w:proofErr w:type="spellStart"/>
      <w:r w:rsidRPr="001E00CB">
        <w:rPr>
          <w:highlight w:val="yellow"/>
        </w:rPr>
        <w:t>jpg</w:t>
      </w:r>
      <w:proofErr w:type="spellEnd"/>
      <w:r w:rsidRPr="001E00CB">
        <w:rPr>
          <w:highlight w:val="yellow"/>
        </w:rPr>
        <w:t>)</w:t>
      </w:r>
    </w:p>
    <w:p w14:paraId="5A0849A3"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AFDD845"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475E91AD"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1207860C"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5AE38ED"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47CAA946"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44CCBFB7"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7DE3AEC9" w14:textId="77777777" w:rsidR="00C150AE" w:rsidRPr="001E00CB" w:rsidRDefault="00C150AE" w:rsidP="00C150AE">
      <w:pPr>
        <w:pStyle w:val="Normlnprvnodsazen"/>
        <w:numPr>
          <w:ilvl w:val="1"/>
          <w:numId w:val="7"/>
        </w:numPr>
        <w:rPr>
          <w:highlight w:val="yellow"/>
        </w:rPr>
      </w:pPr>
      <w:r w:rsidRPr="001E00CB">
        <w:rPr>
          <w:highlight w:val="yellow"/>
        </w:rPr>
        <w:t xml:space="preserve">3d – volumetrické </w:t>
      </w:r>
    </w:p>
    <w:p w14:paraId="22B55706" w14:textId="77777777" w:rsidR="00C150AE" w:rsidRPr="001E00CB" w:rsidRDefault="00C150AE" w:rsidP="00C150AE">
      <w:pPr>
        <w:pStyle w:val="Normlnprvnodsazen"/>
        <w:numPr>
          <w:ilvl w:val="2"/>
          <w:numId w:val="7"/>
        </w:numPr>
        <w:rPr>
          <w:highlight w:val="yellow"/>
        </w:rPr>
      </w:pPr>
      <w:r w:rsidRPr="001E00CB">
        <w:rPr>
          <w:highlight w:val="yellow"/>
        </w:rPr>
        <w:lastRenderedPageBreak/>
        <w:t>Tech:</w:t>
      </w:r>
    </w:p>
    <w:p w14:paraId="21D83A5A"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w:t>
      </w:r>
    </w:p>
    <w:p w14:paraId="7F4358DF" w14:textId="77777777" w:rsidR="00C150AE" w:rsidRPr="001E00CB" w:rsidRDefault="00C150AE" w:rsidP="00C150AE">
      <w:pPr>
        <w:pStyle w:val="Normlnprvnodsazen"/>
        <w:numPr>
          <w:ilvl w:val="4"/>
          <w:numId w:val="7"/>
        </w:numPr>
        <w:rPr>
          <w:highlight w:val="yellow"/>
        </w:rPr>
      </w:pPr>
      <w:r w:rsidRPr="001E00CB">
        <w:rPr>
          <w:highlight w:val="yellow"/>
        </w:rPr>
        <w:t>stejné</w:t>
      </w:r>
    </w:p>
    <w:p w14:paraId="55B55C78" w14:textId="77777777" w:rsidR="00C150AE" w:rsidRPr="001E00CB" w:rsidRDefault="00C150AE" w:rsidP="00C150AE">
      <w:pPr>
        <w:pStyle w:val="Normlnprvnodsazen"/>
        <w:numPr>
          <w:ilvl w:val="3"/>
          <w:numId w:val="7"/>
        </w:numPr>
        <w:rPr>
          <w:highlight w:val="yellow"/>
        </w:rPr>
      </w:pPr>
      <w:proofErr w:type="spellStart"/>
      <w:r w:rsidRPr="001E00CB">
        <w:rPr>
          <w:highlight w:val="yellow"/>
        </w:rPr>
        <w:t>Voxely</w:t>
      </w:r>
      <w:proofErr w:type="spellEnd"/>
    </w:p>
    <w:p w14:paraId="29A9525E" w14:textId="77777777" w:rsidR="00C150AE" w:rsidRPr="001E00CB" w:rsidRDefault="00C150AE" w:rsidP="00C150AE">
      <w:pPr>
        <w:pStyle w:val="Normlnprvnodsazen"/>
        <w:numPr>
          <w:ilvl w:val="4"/>
          <w:numId w:val="7"/>
        </w:numPr>
        <w:rPr>
          <w:highlight w:val="yellow"/>
        </w:rPr>
      </w:pPr>
      <w:r w:rsidRPr="001E00CB">
        <w:rPr>
          <w:highlight w:val="yellow"/>
        </w:rPr>
        <w:t>??</w:t>
      </w:r>
    </w:p>
    <w:p w14:paraId="5FC9B3C4" w14:textId="77777777" w:rsidR="00C150AE" w:rsidRDefault="00C150AE" w:rsidP="00C150AE">
      <w:pPr>
        <w:pStyle w:val="Normlnprvnodsazen"/>
        <w:ind w:firstLine="0"/>
      </w:pPr>
      <w:r>
        <w:t>Odkud data?</w:t>
      </w:r>
    </w:p>
    <w:p w14:paraId="58025B51" w14:textId="77777777" w:rsidR="00C150AE" w:rsidRDefault="00C150AE" w:rsidP="00C150AE">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D760897" w14:textId="77777777" w:rsidR="00C150AE" w:rsidRDefault="00C150AE" w:rsidP="00C150AE">
      <w:pPr>
        <w:pStyle w:val="Normlnprvnodsazen"/>
        <w:numPr>
          <w:ilvl w:val="1"/>
          <w:numId w:val="7"/>
        </w:numPr>
      </w:pPr>
      <w:r>
        <w:t>Brno – všechno</w:t>
      </w:r>
    </w:p>
    <w:p w14:paraId="643484B6" w14:textId="7259A304" w:rsidR="00C150AE" w:rsidRPr="001E00CB" w:rsidRDefault="00C150AE" w:rsidP="00C150AE">
      <w:pPr>
        <w:pStyle w:val="Normlnprvnodsazen"/>
        <w:numPr>
          <w:ilvl w:val="0"/>
          <w:numId w:val="7"/>
        </w:numPr>
        <w:rPr>
          <w:highlight w:val="yellow"/>
        </w:rPr>
      </w:pPr>
      <w:r w:rsidRPr="001E00CB">
        <w:rPr>
          <w:highlight w:val="yellow"/>
        </w:rPr>
        <w:t xml:space="preserve">Švýcarsko – </w:t>
      </w:r>
      <w:proofErr w:type="spellStart"/>
      <w:r w:rsidRPr="001E00CB">
        <w:rPr>
          <w:highlight w:val="yellow"/>
        </w:rPr>
        <w:t>swiss</w:t>
      </w:r>
      <w:proofErr w:type="spellEnd"/>
      <w:r w:rsidRPr="001E00CB">
        <w:rPr>
          <w:highlight w:val="yellow"/>
        </w:rPr>
        <w:t xml:space="preserve"> </w:t>
      </w:r>
      <w:proofErr w:type="spellStart"/>
      <w:r w:rsidRPr="001E00CB">
        <w:rPr>
          <w:highlight w:val="yellow"/>
        </w:rPr>
        <w:t>topo</w:t>
      </w:r>
      <w:proofErr w:type="spellEnd"/>
      <w:r w:rsidR="001E00CB" w:rsidRPr="001E00CB">
        <w:rPr>
          <w:highlight w:val="yellow"/>
        </w:rPr>
        <w:t xml:space="preserve">  - Vyzkoušet </w:t>
      </w:r>
      <w:proofErr w:type="spellStart"/>
      <w:r w:rsidR="001E00CB" w:rsidRPr="001E00CB">
        <w:rPr>
          <w:highlight w:val="yellow"/>
        </w:rPr>
        <w:t>načítáaní</w:t>
      </w:r>
      <w:proofErr w:type="spellEnd"/>
      <w:r w:rsidR="001E00CB" w:rsidRPr="001E00CB">
        <w:rPr>
          <w:highlight w:val="yellow"/>
        </w:rPr>
        <w:t xml:space="preserve"> rastrů a textur. Udělat </w:t>
      </w:r>
      <w:proofErr w:type="spellStart"/>
      <w:r w:rsidR="001E00CB" w:rsidRPr="001E00CB">
        <w:rPr>
          <w:highlight w:val="yellow"/>
        </w:rPr>
        <w:t>pipelinu</w:t>
      </w:r>
      <w:proofErr w:type="spellEnd"/>
      <w:r w:rsidR="001E00CB" w:rsidRPr="001E00CB">
        <w:rPr>
          <w:highlight w:val="yellow"/>
        </w:rPr>
        <w:t>?</w:t>
      </w:r>
    </w:p>
    <w:p w14:paraId="4DD41DB2" w14:textId="77777777" w:rsidR="00C150AE" w:rsidRDefault="00C150AE" w:rsidP="00C150AE">
      <w:pPr>
        <w:pStyle w:val="Normlnprvnodsazen"/>
        <w:numPr>
          <w:ilvl w:val="0"/>
          <w:numId w:val="7"/>
        </w:numPr>
      </w:pPr>
      <w:r>
        <w:t>Google API</w:t>
      </w:r>
    </w:p>
    <w:p w14:paraId="058D59E7" w14:textId="118102EF" w:rsidR="001E00CB" w:rsidRPr="00C150AE" w:rsidRDefault="00000000" w:rsidP="001E00CB">
      <w:pPr>
        <w:pStyle w:val="Normlnprvnodsazen"/>
        <w:numPr>
          <w:ilvl w:val="1"/>
          <w:numId w:val="7"/>
        </w:numPr>
      </w:pPr>
      <w:hyperlink r:id="rId75" w:history="1">
        <w:r w:rsidR="00C150AE" w:rsidRPr="00B76B4A">
          <w:rPr>
            <w:rStyle w:val="Hyperlink"/>
          </w:rPr>
          <w:t>https://developers.google.com/maps/documentation/tile/use-renderer</w:t>
        </w:r>
      </w:hyperlink>
    </w:p>
    <w:p w14:paraId="51FC0030" w14:textId="41C3F5C3"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62994ABA" w14:textId="25A3F850" w:rsidR="00414E1F" w:rsidRDefault="00414E1F" w:rsidP="00414E1F">
      <w:pPr>
        <w:pStyle w:val="Heading2"/>
      </w:pPr>
      <w:r>
        <w:t>Deployment</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76"/>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proofErr w:type="spellStart"/>
      <w:r>
        <w:rPr>
          <w:lang w:eastAsia="en-US"/>
        </w:rPr>
        <w:t>Npm</w:t>
      </w:r>
      <w:proofErr w:type="spellEnd"/>
      <w:r>
        <w:rPr>
          <w:lang w:eastAsia="en-US"/>
        </w:rPr>
        <w:t xml:space="preserve"> </w:t>
      </w:r>
      <w:proofErr w:type="spellStart"/>
      <w:r>
        <w:rPr>
          <w:lang w:eastAsia="en-US"/>
        </w:rPr>
        <w:t>package</w:t>
      </w:r>
      <w:proofErr w:type="spellEnd"/>
      <w:r>
        <w:rPr>
          <w:lang w:eastAsia="en-US"/>
        </w:rPr>
        <w:t xml:space="preserve"> – </w:t>
      </w:r>
      <w:proofErr w:type="spellStart"/>
      <w:r>
        <w:rPr>
          <w:lang w:eastAsia="en-US"/>
        </w:rPr>
        <w:t>gh</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Github</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actions</w:t>
      </w:r>
      <w:proofErr w:type="spellEnd"/>
      <w:r>
        <w:rPr>
          <w:lang w:eastAsia="en-US"/>
        </w:rPr>
        <w:t xml:space="preserve">.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r w:rsidRPr="001F6849">
        <w:rPr>
          <w:lang w:val="cs-CZ"/>
        </w:rPr>
        <w:lastRenderedPageBreak/>
        <w:t>DISKUZE</w:t>
      </w:r>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r>
        <w:t>2d ne</w:t>
      </w:r>
    </w:p>
    <w:p w14:paraId="0BD41377" w14:textId="77777777" w:rsidR="00A3391B" w:rsidRDefault="00A3391B" w:rsidP="00A3391B">
      <w:pPr>
        <w:pStyle w:val="Normlnprvnodsazen"/>
        <w:numPr>
          <w:ilvl w:val="0"/>
          <w:numId w:val="26"/>
        </w:numPr>
      </w:pPr>
      <w:r>
        <w:t xml:space="preserve">3d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77"/>
          <w:footerReference w:type="default" r:id="rId78"/>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2F1C7F6B" w14:textId="77777777" w:rsidR="00FE5E44" w:rsidRDefault="00FD6309" w:rsidP="00FE5E44">
      <w:pPr>
        <w:pStyle w:val="Bibliography"/>
      </w:pPr>
      <w:r w:rsidRPr="00FD6309">
        <w:rPr>
          <w:b/>
          <w:bCs/>
          <w:sz w:val="18"/>
          <w:szCs w:val="18"/>
        </w:rPr>
        <w:fldChar w:fldCharType="begin"/>
      </w:r>
      <w:r w:rsidR="001B7830">
        <w:rPr>
          <w:b/>
          <w:bCs/>
          <w:sz w:val="18"/>
          <w:szCs w:val="18"/>
        </w:rPr>
        <w:instrText xml:space="preserve"> ADDIN ZOTERO_BIBL {"uncited":[],"omitted":[],"custom":[]} CSL_BIBLIOGRAPHY </w:instrText>
      </w:r>
      <w:r w:rsidRPr="00FD6309">
        <w:rPr>
          <w:b/>
          <w:bCs/>
          <w:sz w:val="18"/>
          <w:szCs w:val="18"/>
        </w:rPr>
        <w:fldChar w:fldCharType="separate"/>
      </w:r>
      <w:r w:rsidR="00FE5E44">
        <w:t xml:space="preserve">2019 - Battle of 3D Rendering Stacks: CesiumJS, VTS Geospatial or iTowns? (2019): </w:t>
      </w:r>
    </w:p>
    <w:p w14:paraId="7350F227" w14:textId="77777777" w:rsidR="00FE5E44" w:rsidRDefault="00FE5E44" w:rsidP="00FE5E44">
      <w:pPr>
        <w:pStyle w:val="Bibliography"/>
      </w:pPr>
      <w:r>
        <w:t xml:space="preserve">ABDUL-RAHMAN, A., PILOUK, M. (2008): Spatial data modelling for 3D GIS. Springer, Berlin ; New York. </w:t>
      </w:r>
    </w:p>
    <w:p w14:paraId="0366AA8C" w14:textId="77777777" w:rsidR="00FE5E44" w:rsidRDefault="00FE5E44" w:rsidP="00FE5E44">
      <w:pPr>
        <w:pStyle w:val="Bibliography"/>
      </w:pPr>
      <w:r>
        <w:t xml:space="preserve">ARIËN, G. (2017): Overview of the rendering pipeline in WebGL, Geert Arien, http://www.geertarien.com/blog/2017/07/16/overview-of-the-rendering-pipeline-in-webgl/ (17. 9. 2023). </w:t>
      </w:r>
    </w:p>
    <w:p w14:paraId="14A97163" w14:textId="77777777" w:rsidR="00FE5E44" w:rsidRDefault="00FE5E44" w:rsidP="00FE5E44">
      <w:pPr>
        <w:pStyle w:val="Bibliography"/>
      </w:pPr>
      <w:r>
        <w:t xml:space="preserve">BANDROVA, T., BONCHEV, S. (2013): 3D Maps – Scale, Accuracy, Level of Detail. </w:t>
      </w:r>
    </w:p>
    <w:p w14:paraId="436FA31B" w14:textId="77777777" w:rsidR="00FE5E44" w:rsidRDefault="00FE5E44" w:rsidP="00FE5E44">
      <w:pPr>
        <w:pStyle w:val="Bibliography"/>
      </w:pPr>
      <w:r>
        <w:t xml:space="preserve">BARUAH, R. (2021): AR and VR Using the WebXR API: Learn to Create Immersive Content with WebGL, Three.js, and A-Frame. Apress, Berkeley, CA. </w:t>
      </w:r>
    </w:p>
    <w:p w14:paraId="2CD108DE" w14:textId="77777777" w:rsidR="00FE5E44" w:rsidRDefault="00FE5E44" w:rsidP="00FE5E44">
      <w:pPr>
        <w:pStyle w:val="Bibliography"/>
      </w:pPr>
      <w:r>
        <w:t xml:space="preserve">BASQUES, K. (2023): Remote debug Android devices, Chrome for Developers, https://developer.chrome.com/docs/devtools/remote-debugging/ (6. 11. 2023). </w:t>
      </w:r>
    </w:p>
    <w:p w14:paraId="6A4E001E" w14:textId="77777777" w:rsidR="00FE5E44" w:rsidRDefault="00FE5E44" w:rsidP="00FE5E44">
      <w:pPr>
        <w:pStyle w:val="Bibliography"/>
      </w:pPr>
      <w:r>
        <w:t xml:space="preserve">BATTY, M. (1997): Virtual geography. Futures, 4, 29, 337–352. </w:t>
      </w:r>
    </w:p>
    <w:p w14:paraId="4D676613" w14:textId="77777777" w:rsidR="00FE5E44" w:rsidRDefault="00FE5E44" w:rsidP="00FE5E44">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12C3C551" w14:textId="77777777" w:rsidR="00FE5E44" w:rsidRDefault="00FE5E44" w:rsidP="00FE5E44">
      <w:pPr>
        <w:pStyle w:val="Bibliography"/>
      </w:pPr>
      <w:r>
        <w:t xml:space="preserve">BILJECKI, F., LEDOUX, H., STOTER, J. (2016): An improved LOD specification for 3D building models. Computers, Environment and Urban Systems, 59, 25–37. </w:t>
      </w:r>
    </w:p>
    <w:p w14:paraId="7B7562CE" w14:textId="77777777" w:rsidR="00FE5E44" w:rsidRDefault="00FE5E44" w:rsidP="00FE5E44">
      <w:pPr>
        <w:pStyle w:val="Bibliography"/>
      </w:pPr>
      <w:r>
        <w:t xml:space="preserve">BLENDER DOCUMENTATION TEAM (2023a): Introduction — Blender Manual, https://docs.blender.org/manual/en/latest/render/materials/introduction.html (15. 10. 2023). </w:t>
      </w:r>
    </w:p>
    <w:p w14:paraId="615C6362" w14:textId="77777777" w:rsidR="00FE5E44" w:rsidRDefault="00FE5E44" w:rsidP="00FE5E44">
      <w:pPr>
        <w:pStyle w:val="Bibliography"/>
      </w:pPr>
      <w:r>
        <w:t xml:space="preserve">BLENDER DOCUMENTATION TEAM (2023b): Light Objects — Blender Manual, https://docs.blender.org/manual/en/latest/render/lights/light_object.html (17. 10. 2023). </w:t>
      </w:r>
    </w:p>
    <w:p w14:paraId="305D8BD5" w14:textId="77777777" w:rsidR="00FE5E44" w:rsidRDefault="00FE5E44" w:rsidP="00FE5E44">
      <w:pPr>
        <w:pStyle w:val="Bibliography"/>
      </w:pPr>
      <w:r>
        <w:t xml:space="preserve">BLOKDYK, G. (2018): Virtual geographic environments A Complete Guide. 5STARCooks. </w:t>
      </w:r>
    </w:p>
    <w:p w14:paraId="0FCA2D11" w14:textId="77777777" w:rsidR="00FE5E44" w:rsidRDefault="00FE5E44" w:rsidP="00FE5E44">
      <w:pPr>
        <w:pStyle w:val="Bibliography"/>
      </w:pPr>
      <w:r>
        <w:t xml:space="preserve">BOGDANOVA, R., BOULANGER, P., ZHENG, B. (2016): Depth Perception of Surgeons in Minimally Invasive Surgery. Surgical Innovation, 23. </w:t>
      </w:r>
    </w:p>
    <w:p w14:paraId="5A2FB1FA" w14:textId="77777777" w:rsidR="00FE5E44" w:rsidRDefault="00FE5E44" w:rsidP="00FE5E44">
      <w:pPr>
        <w:pStyle w:val="Bibliography"/>
      </w:pPr>
      <w:r>
        <w:t xml:space="preserve">BOLETSIS, C. (2017): The New Era of Virtual Reality Locomotion: A Systematic Literature Review of Techniques and a Proposed Typology. Multimodal Technologies and Interaction, 4, 1, 24. </w:t>
      </w:r>
    </w:p>
    <w:p w14:paraId="72CBA4A0" w14:textId="77777777" w:rsidR="00FE5E44" w:rsidRDefault="00FE5E44" w:rsidP="00FE5E44">
      <w:pPr>
        <w:pStyle w:val="Bibliography"/>
      </w:pPr>
      <w:r>
        <w:t xml:space="preserve">BOLSTAD, P. (2019): GIS Fundamentals: A First Text on Geographic Information Systems, Sixth Edition. XanEdu Publishing Inc, Ann Arbor, MI. </w:t>
      </w:r>
    </w:p>
    <w:p w14:paraId="0977820B" w14:textId="77777777" w:rsidR="00FE5E44" w:rsidRDefault="00FE5E44" w:rsidP="00FE5E44">
      <w:pPr>
        <w:pStyle w:val="Bibliography"/>
      </w:pPr>
      <w:r>
        <w:t xml:space="preserve">BOŘIL, J. (2022): Využití VGE pro výuku prostorových úloh - role interakce. Masarykova univerzita, Přírodovědecká fakulta. </w:t>
      </w:r>
    </w:p>
    <w:p w14:paraId="48C49379" w14:textId="77777777" w:rsidR="00FE5E44" w:rsidRDefault="00FE5E44" w:rsidP="00FE5E44">
      <w:pPr>
        <w:pStyle w:val="Bibliography"/>
      </w:pPr>
      <w:r>
        <w:lastRenderedPageBreak/>
        <w:t xml:space="preserve">BROWN, R. (2023): VRcompare - The Internet’s Largest VR &amp; AR Headset Database, VRcompare, https://vr-compare.com/ (8. 10. 2023). </w:t>
      </w:r>
    </w:p>
    <w:p w14:paraId="385A5AA1" w14:textId="77777777" w:rsidR="00FE5E44" w:rsidRDefault="00FE5E44" w:rsidP="00FE5E44">
      <w:pPr>
        <w:pStyle w:val="Bibliography"/>
      </w:pPr>
      <w:r>
        <w:t xml:space="preserve">BURDEA, G., COIFFET, P. (2003): Virtual reality technology. J. Wiley-Interscience, Hoboken, N.J. </w:t>
      </w:r>
    </w:p>
    <w:p w14:paraId="7D53ABE0" w14:textId="77777777" w:rsidR="00FE5E44" w:rsidRDefault="00FE5E44" w:rsidP="00FE5E44">
      <w:pPr>
        <w:pStyle w:val="Bibliography"/>
      </w:pPr>
      <w:r>
        <w:t xml:space="preserve">BUTCHER, P. W. S., JOHN, N. W., RITSOS, P. D. (2021): VRIA: A Web-Based Framework for Creating Immersive Analytics Experiences. IEEE Transactions on Visualization and Computer Graphics, 7, 27, 3213–3225. </w:t>
      </w:r>
    </w:p>
    <w:p w14:paraId="0DF5A4F8" w14:textId="77777777" w:rsidR="00FE5E44" w:rsidRDefault="00FE5E44" w:rsidP="00FE5E44">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23C6637C" w14:textId="77777777" w:rsidR="00FE5E44" w:rsidRDefault="00FE5E44" w:rsidP="00FE5E44">
      <w:pPr>
        <w:pStyle w:val="Bibliography"/>
      </w:pPr>
      <w:r>
        <w:t xml:space="preserve">CAN I USE (2023a): “webGL” | Can I use... Support tables for HTML5, CSS3, etc, https://caniuse.com/?search=webGL (31. 1. 2023). </w:t>
      </w:r>
    </w:p>
    <w:p w14:paraId="0CE35807" w14:textId="77777777" w:rsidR="00FE5E44" w:rsidRDefault="00FE5E44" w:rsidP="00FE5E44">
      <w:pPr>
        <w:pStyle w:val="Bibliography"/>
      </w:pPr>
      <w:r>
        <w:t xml:space="preserve">CAN I USE (2023b): WebGPU - Can I use, https://caniuse.com/webgpu (29. 8. 2023). </w:t>
      </w:r>
    </w:p>
    <w:p w14:paraId="08B4BF11" w14:textId="77777777" w:rsidR="00FE5E44" w:rsidRDefault="00FE5E44" w:rsidP="00FE5E44">
      <w:pPr>
        <w:pStyle w:val="Bibliography"/>
      </w:pPr>
      <w:r>
        <w:t xml:space="preserve">CAN I USE (2023c): “WebXR” | Can I use... Support tables for HTML5, CSS3, etc, https://caniuse.com/?search=WebXR (31. 1. 2023). </w:t>
      </w:r>
    </w:p>
    <w:p w14:paraId="19129D56" w14:textId="77777777" w:rsidR="00FE5E44" w:rsidRDefault="00FE5E44" w:rsidP="00FE5E44">
      <w:pPr>
        <w:pStyle w:val="Bibliography"/>
      </w:pPr>
      <w:r>
        <w:t xml:space="preserve">CESIUMGS (2023a): Initial WebXR display support for Scene by pupitetris · Pull Request #11372 · CesiumGS/cesium, GitHub, https://github.com/CesiumGS/cesium/pull/11372 (31. 8. 2023). </w:t>
      </w:r>
    </w:p>
    <w:p w14:paraId="7A2A9B85" w14:textId="77777777" w:rsidR="00FE5E44" w:rsidRDefault="00FE5E44" w:rsidP="00FE5E44">
      <w:pPr>
        <w:pStyle w:val="Bibliography"/>
      </w:pPr>
      <w:r>
        <w:t xml:space="preserve">CESIUMGS (2023b): WebXR · Issue #3422 · CesiumGS/cesium, GitHub, https://github.com/CesiumGS/cesium/issues/3422 (31. 8. 2023). </w:t>
      </w:r>
    </w:p>
    <w:p w14:paraId="4F9D2EC2" w14:textId="77777777" w:rsidR="00FE5E44" w:rsidRDefault="00FE5E44" w:rsidP="00FE5E44">
      <w:pPr>
        <w:pStyle w:val="Bibliography"/>
      </w:pPr>
      <w:r>
        <w:t xml:space="preserve">CHADWICK, E. (2023): ingBest Practices for Compress glTF Textures. </w:t>
      </w:r>
    </w:p>
    <w:p w14:paraId="5C17A29D" w14:textId="77777777" w:rsidR="00FE5E44" w:rsidRDefault="00FE5E44" w:rsidP="00FE5E44">
      <w:pPr>
        <w:pStyle w:val="Bibliography"/>
      </w:pPr>
      <w:r>
        <w:t xml:space="preserve">CHEN, M., LIN, H. (2018): Virtual geographic environments (VGEs): originating from or beyond virtual reality (VR)? International Journal of Digital Earth, 4, 11, 329–333. </w:t>
      </w:r>
    </w:p>
    <w:p w14:paraId="11C64E95" w14:textId="77777777" w:rsidR="00FE5E44" w:rsidRDefault="00FE5E44" w:rsidP="00FE5E44">
      <w:pPr>
        <w:pStyle w:val="Bibliography"/>
      </w:pPr>
      <w:r>
        <w:t xml:space="preserve">CHLOUPKOVÁ, T. (2007): Fyziologické principy procesu vidění - tvorba a vnímání obrazu. Masarykova univerzita, Přírodovědecká fakulta. </w:t>
      </w:r>
    </w:p>
    <w:p w14:paraId="7FC17308" w14:textId="77777777" w:rsidR="00FE5E44" w:rsidRDefault="00FE5E44" w:rsidP="00FE5E44">
      <w:pPr>
        <w:pStyle w:val="Bibliography"/>
      </w:pPr>
      <w:r>
        <w:t xml:space="preserve">CHOW, S. (2018): glTF-Tutorials - Materials, GitHub, https://github.com/KhronosGroup/glTF-Tutorials/blob/master/gltfTutorial/gltfTutorial_010_Materials.md (15. 10. 2023). </w:t>
      </w:r>
    </w:p>
    <w:p w14:paraId="3B66EFFE" w14:textId="77777777" w:rsidR="00FE5E44" w:rsidRDefault="00FE5E44" w:rsidP="00FE5E44">
      <w:pPr>
        <w:pStyle w:val="Bibliography"/>
      </w:pPr>
      <w:r>
        <w:t xml:space="preserve">CHRISTOPHE, S. (2020): Geovisualization: Multidimensional Exploration of the Territory. 325–332. </w:t>
      </w:r>
    </w:p>
    <w:p w14:paraId="7711C74D" w14:textId="77777777" w:rsidR="00FE5E44" w:rsidRDefault="00FE5E44" w:rsidP="00FE5E44">
      <w:pPr>
        <w:pStyle w:val="Bibliography"/>
      </w:pPr>
      <w:r>
        <w:t xml:space="preserve">CIBULA, R. (2021): Vývoj informačného systému na vizualizáciu 3D modelov a vývoj prototypu na meranie 3D objektov. Masarykova univerzita, Přírodovědecká fakulta. </w:t>
      </w:r>
    </w:p>
    <w:p w14:paraId="0017C19F" w14:textId="77777777" w:rsidR="00FE5E44" w:rsidRDefault="00FE5E44" w:rsidP="00FE5E44">
      <w:pPr>
        <w:pStyle w:val="Bibliography"/>
      </w:pPr>
      <w:r>
        <w:t xml:space="preserve">CIRULIS, A., BRIGMANIS, K. B. (2013): 3D Outdoor Augmented Reality for Architecture and Urban Planning. Procedia Computer Science, 25, 71–79. </w:t>
      </w:r>
    </w:p>
    <w:p w14:paraId="2A6BB2ED" w14:textId="77777777" w:rsidR="00FE5E44" w:rsidRDefault="00FE5E44" w:rsidP="00FE5E44">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00BBF07D" w14:textId="77777777" w:rsidR="00FE5E44" w:rsidRDefault="00FE5E44" w:rsidP="00FE5E44">
      <w:pPr>
        <w:pStyle w:val="Bibliography"/>
      </w:pPr>
      <w:r>
        <w:lastRenderedPageBreak/>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4505A9FA" w14:textId="77777777" w:rsidR="00FE5E44" w:rsidRDefault="00FE5E44" w:rsidP="00FE5E44">
      <w:pPr>
        <w:pStyle w:val="Bibliography"/>
      </w:pPr>
      <w: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0556A900" w14:textId="77777777" w:rsidR="00FE5E44" w:rsidRDefault="00FE5E44" w:rsidP="00FE5E44">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689E2762" w14:textId="77777777" w:rsidR="00FE5E44" w:rsidRDefault="00FE5E44" w:rsidP="00FE5E44">
      <w:pPr>
        <w:pStyle w:val="Bibliography"/>
      </w:pPr>
      <w:r>
        <w:t xml:space="preserve">ČÚZK (2023): ČÚZK - Otevřená data - základní informace, https://www.cuzk.cz/Uvod/Produkty-a-sluzby/Otevrena-data/Otevrena-data-zakladni-informace.aspx (28. 8. 2023). </w:t>
      </w:r>
    </w:p>
    <w:p w14:paraId="1659D842" w14:textId="77777777" w:rsidR="00FE5E44" w:rsidRDefault="00FE5E44" w:rsidP="00FE5E44">
      <w:pPr>
        <w:pStyle w:val="Bibliography"/>
      </w:pPr>
      <w:r>
        <w:t xml:space="preserve">DECK.GL (2023): WebXR Support · visgl/deck.gl · Discussion #7972, GitHub, https://github.com/visgl/deck.gl/discussions/7972 (24. 9. 2023). </w:t>
      </w:r>
    </w:p>
    <w:p w14:paraId="0FCA26E8" w14:textId="77777777" w:rsidR="00FE5E44" w:rsidRDefault="00FE5E44" w:rsidP="00FE5E44">
      <w:pPr>
        <w:pStyle w:val="Bibliography"/>
      </w:pPr>
      <w:r>
        <w:t xml:space="preserve">DISCOVER THREE.JS CONTRIBUTORS (2023): Discover three.js. </w:t>
      </w:r>
    </w:p>
    <w:p w14:paraId="59435E55" w14:textId="77777777" w:rsidR="00FE5E44" w:rsidRDefault="00FE5E44" w:rsidP="00FE5E44">
      <w:pPr>
        <w:pStyle w:val="Bibliography"/>
      </w:pPr>
      <w:r>
        <w:t xml:space="preserve">DMARCOS (2023): Deprecate daydream and gearvr controls · Issue #5374 · aframevr/aframe, GitHub, https://github.com/aframevr/aframe/issues/5374 (6. 11. 2023). </w:t>
      </w:r>
    </w:p>
    <w:p w14:paraId="0886CABC" w14:textId="77777777" w:rsidR="00FE5E44" w:rsidRDefault="00FE5E44" w:rsidP="00FE5E44">
      <w:pPr>
        <w:pStyle w:val="Bibliography"/>
      </w:pPr>
      <w:r>
        <w:t xml:space="preserve">DORMAN, M. (2020): Introduction to Web Mapping. Chapman and Hall/CRC, Boca Raton. </w:t>
      </w:r>
    </w:p>
    <w:p w14:paraId="361C3855" w14:textId="77777777" w:rsidR="00FE5E44" w:rsidRDefault="00FE5E44" w:rsidP="00FE5E44">
      <w:pPr>
        <w:pStyle w:val="Bibliography"/>
      </w:pPr>
      <w:r>
        <w:t xml:space="preserve">DUNN, F., PARBERRY, I. (2011): 3D math primer for graphics and game development. CRC Press, Boca Raton, Fla. </w:t>
      </w:r>
    </w:p>
    <w:p w14:paraId="73A9EAE5" w14:textId="77777777" w:rsidR="00FE5E44" w:rsidRDefault="00FE5E44" w:rsidP="00FE5E44">
      <w:pPr>
        <w:pStyle w:val="Bibliography"/>
      </w:pPr>
      <w:r>
        <w:t xml:space="preserve">DUPIN, L. (2016): devices-vr-awwwards-3.png (PNG Image, 941 × 519 pixels), https://www.awwwards.com/awards/gallery/2016/03/devices-vr-awwwards-3.png (30. 1. 2023). </w:t>
      </w:r>
    </w:p>
    <w:p w14:paraId="58A5411C" w14:textId="77777777" w:rsidR="00FE5E44" w:rsidRDefault="00FE5E44" w:rsidP="00FE5E44">
      <w:pPr>
        <w:pStyle w:val="Bibliography"/>
      </w:pPr>
      <w:r>
        <w:t xml:space="preserve">DYKES, J., MACEACHREN, A. M., KRAAK, M.-J. (2005): Exploring Geovisualization. Pergamon, Amsterdam. </w:t>
      </w:r>
    </w:p>
    <w:p w14:paraId="56BFBAFE" w14:textId="77777777" w:rsidR="00FE5E44" w:rsidRDefault="00FE5E44" w:rsidP="00FE5E44">
      <w:pPr>
        <w:pStyle w:val="Bibliography"/>
      </w:pPr>
      <w:r>
        <w:t xml:space="preserve">EDUTECH CONTRIBUTORS (2023): 3D file format - EduTech Wiki, https://edutechwiki.unige.ch/en/3D_file_format (19. 10. 2023). </w:t>
      </w:r>
    </w:p>
    <w:p w14:paraId="14758ABA" w14:textId="77777777" w:rsidR="00FE5E44" w:rsidRDefault="00FE5E44" w:rsidP="00FE5E44">
      <w:pPr>
        <w:pStyle w:val="Bibliography"/>
      </w:pPr>
      <w:r>
        <w:t xml:space="preserve">ESPINOSA, A. (2023): CesiumJS. </w:t>
      </w:r>
    </w:p>
    <w:p w14:paraId="7C57BCFC" w14:textId="77777777" w:rsidR="00FE5E44" w:rsidRDefault="00FE5E44" w:rsidP="00FE5E44">
      <w:pPr>
        <w:pStyle w:val="Bibliography"/>
      </w:pPr>
      <w:r>
        <w:t xml:space="preserve">ESRI (2023a): ArcGIS Maps SDK for JavaScript | Overview | ArcGIS Maps SDK for JavaScript 4.27 | ArcGIS Developers, https://developers.arcgis.com/javascript/latest/ (31. 8. 2023). </w:t>
      </w:r>
    </w:p>
    <w:p w14:paraId="4CFA1152" w14:textId="77777777" w:rsidR="00FE5E44" w:rsidRDefault="00FE5E44" w:rsidP="00FE5E44">
      <w:pPr>
        <w:pStyle w:val="Bibliography"/>
      </w:pPr>
      <w:r>
        <w:t xml:space="preserve">ESRI (2023b): Export 360 VR Experiences from CityEngine—ArcGIS CityEngine Resources | Documentation, https://doc.arcgis.com/en/cityengine/latest/help/help-export-360vr.htm (31. 8. 2023). </w:t>
      </w:r>
    </w:p>
    <w:p w14:paraId="307767B5" w14:textId="77777777" w:rsidR="00FE5E44" w:rsidRDefault="00FE5E44" w:rsidP="00FE5E44">
      <w:pPr>
        <w:pStyle w:val="Bibliography"/>
      </w:pPr>
      <w:r>
        <w:t xml:space="preserve">ESRI (2023c): Mapping APIs | Documentation | ArcGIS Developers, Documentation, https://developers.arcgis.com/documentation/mapping-apis-and-services/apis-and-sdks/ (31. 8. 2023). </w:t>
      </w:r>
    </w:p>
    <w:p w14:paraId="6FD25A53" w14:textId="77777777" w:rsidR="00FE5E44" w:rsidRDefault="00FE5E44" w:rsidP="00FE5E44">
      <w:pPr>
        <w:pStyle w:val="Bibliography"/>
      </w:pPr>
      <w:r>
        <w:t xml:space="preserve">FORD, T. (2017): “Overwatch” Gameplay Architecture and Netcode. </w:t>
      </w:r>
    </w:p>
    <w:p w14:paraId="73E01E9B" w14:textId="77777777" w:rsidR="00FE5E44" w:rsidRDefault="00FE5E44" w:rsidP="00FE5E44">
      <w:pPr>
        <w:pStyle w:val="Bibliography"/>
      </w:pPr>
      <w:r>
        <w:lastRenderedPageBreak/>
        <w:t xml:space="preserve">GAUTIER, J., BRÉDIF, M., CHRISTOPHE, S. (2020): Co-Visualization of Air Temperature and Urban Data for Visual Exploration. In: 2020 IEEE Visualization Conference (VIS). 71–75. </w:t>
      </w:r>
    </w:p>
    <w:p w14:paraId="78031545" w14:textId="77777777" w:rsidR="00FE5E44" w:rsidRDefault="00FE5E44" w:rsidP="00FE5E44">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2953E6BD" w14:textId="77777777" w:rsidR="00FE5E44" w:rsidRDefault="00FE5E44" w:rsidP="00FE5E44">
      <w:pPr>
        <w:pStyle w:val="Bibliography"/>
      </w:pPr>
      <w:r>
        <w:t xml:space="preserve">Geospatial Webinar (2023): </w:t>
      </w:r>
    </w:p>
    <w:p w14:paraId="12C79F14" w14:textId="77777777" w:rsidR="00FE5E44" w:rsidRDefault="00FE5E44" w:rsidP="00FE5E44">
      <w:pPr>
        <w:pStyle w:val="Bibliography"/>
      </w:pPr>
      <w:r>
        <w:t xml:space="preserve">GHAYOUR, F., CANTOR, D. (2018): Real-time 3D graphics with WebGL 2: build interactive 3D applications with JavaScript and WebGL 2 (OpenGL ES 3.0). Packt, Birmingham Mumbai. </w:t>
      </w:r>
    </w:p>
    <w:p w14:paraId="0F2E8182" w14:textId="77777777" w:rsidR="00FE5E44" w:rsidRDefault="00FE5E44" w:rsidP="00FE5E44">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062B1765" w14:textId="77777777" w:rsidR="00FE5E44" w:rsidRDefault="00FE5E44" w:rsidP="00FE5E44">
      <w:pPr>
        <w:pStyle w:val="Bibliography"/>
      </w:pPr>
      <w:r>
        <w:t xml:space="preserve">GODBER, A. (2022): godber/webvr.dev. </w:t>
      </w:r>
    </w:p>
    <w:p w14:paraId="3E2D35E3" w14:textId="77777777" w:rsidR="00FE5E44" w:rsidRDefault="00FE5E44" w:rsidP="00FE5E44">
      <w:pPr>
        <w:pStyle w:val="Bibliography"/>
      </w:pPr>
      <w:r>
        <w:t xml:space="preserve">GOODCHILD, M. F. (2013): The quality of big (geo)data. Dialogues in Human Geography, 3, 3, 280–284. </w:t>
      </w:r>
    </w:p>
    <w:p w14:paraId="67792825" w14:textId="77777777" w:rsidR="00FE5E44" w:rsidRDefault="00FE5E44" w:rsidP="00FE5E44">
      <w:pPr>
        <w:pStyle w:val="Bibliography"/>
      </w:pPr>
      <w:r>
        <w:t xml:space="preserve">GROSSNER, K., GOODCHILD, M., CLARKE, K. (2008): Defining a Digital Earth System. T. GIS, 12, 145–160. </w:t>
      </w:r>
    </w:p>
    <w:p w14:paraId="2E05F5C0" w14:textId="77777777" w:rsidR="00FE5E44" w:rsidRDefault="00FE5E44" w:rsidP="00FE5E44">
      <w:pPr>
        <w:pStyle w:val="Bibliography"/>
      </w:pPr>
      <w:r>
        <w:t xml:space="preserve">GUO, H., GOODCHILD, M. F., ANNONI, A. eds. (2020): Manual of Digital Earth. Springer Nature. </w:t>
      </w:r>
    </w:p>
    <w:p w14:paraId="35B18637" w14:textId="77777777" w:rsidR="00FE5E44" w:rsidRDefault="00FE5E44" w:rsidP="00FE5E44">
      <w:pPr>
        <w:pStyle w:val="Bibliography"/>
      </w:pPr>
      <w:r>
        <w:t xml:space="preserve">HALIK, Ł. (2018): Challenges in Converting the Polish Topographic Database of Built-Up Areas into 3D Virtual Reality Geovisualization. The Cartographic Journal, 4, 55, 391–399. </w:t>
      </w:r>
    </w:p>
    <w:p w14:paraId="7676C00C" w14:textId="77777777" w:rsidR="00FE5E44" w:rsidRDefault="00FE5E44" w:rsidP="00FE5E44">
      <w:pPr>
        <w:pStyle w:val="Bibliography"/>
      </w:pPr>
      <w:r>
        <w:t xml:space="preserve">HERMAN, L. (2011): Moderní kartografické metody modelování měst. Masarykova univerzita, Přírodovědecká fakulta. </w:t>
      </w:r>
    </w:p>
    <w:p w14:paraId="44B284EB" w14:textId="77777777" w:rsidR="00FE5E44" w:rsidRDefault="00FE5E44" w:rsidP="00FE5E44">
      <w:pPr>
        <w:pStyle w:val="Bibliography"/>
      </w:pPr>
      <w:r>
        <w:t xml:space="preserve">HERMAN, L. (2014): Vizualizace 3D modelů měst na webu. Masarykova univerzita, Přírodovědecká fakulta. </w:t>
      </w:r>
    </w:p>
    <w:p w14:paraId="0FA20F41" w14:textId="77777777" w:rsidR="00FE5E44" w:rsidRDefault="00FE5E44" w:rsidP="00FE5E44">
      <w:pPr>
        <w:pStyle w:val="Bibliography"/>
      </w:pPr>
      <w:r>
        <w:t xml:space="preserve">HERMAN, L. (2019): User Issues of Interactive 3D Geovisualizations. Masarykova univerzita, Přírodovědecká fakulta. </w:t>
      </w:r>
    </w:p>
    <w:p w14:paraId="572FE8F5" w14:textId="77777777" w:rsidR="00FE5E44" w:rsidRDefault="00FE5E44" w:rsidP="00FE5E44">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6408EF9F" w14:textId="77777777" w:rsidR="00FE5E44" w:rsidRDefault="00FE5E44" w:rsidP="00FE5E44">
      <w:pPr>
        <w:pStyle w:val="Bibliography"/>
      </w:pPr>
      <w:r>
        <w:t xml:space="preserve">HEXAGON (2023): Luciad Developer Platform, https://dev.luciad.com/portal/productDocumentation/LuciadRIA/docs/articles/tutorial/technology/features_and_benefits.html?subcategory=ria_technology (31. 8. 2023). </w:t>
      </w:r>
    </w:p>
    <w:p w14:paraId="45DD80D3" w14:textId="77777777" w:rsidR="00FE5E44" w:rsidRDefault="00FE5E44" w:rsidP="00FE5E44">
      <w:pPr>
        <w:pStyle w:val="Bibliography"/>
      </w:pPr>
      <w:r>
        <w:t xml:space="preserve">HORÁK, J. (2023): std_etapy_transformer.py. Brno. </w:t>
      </w:r>
    </w:p>
    <w:p w14:paraId="5DA4053A" w14:textId="77777777" w:rsidR="00FE5E44" w:rsidRDefault="00FE5E44" w:rsidP="00FE5E44">
      <w:pPr>
        <w:pStyle w:val="Bibliography"/>
      </w:pPr>
      <w:r>
        <w:t xml:space="preserve">HORKÝ, L. (2020): Sandbox for comparing performance of VTS Geospatial and CesiumJS. </w:t>
      </w:r>
    </w:p>
    <w:p w14:paraId="78697575" w14:textId="77777777" w:rsidR="00FE5E44" w:rsidRDefault="00FE5E44" w:rsidP="00FE5E44">
      <w:pPr>
        <w:pStyle w:val="Bibliography"/>
      </w:pPr>
      <w:r>
        <w:t xml:space="preserve">HUTTER, M. (2021): glTF-Tutorials - Textures, GitHub, https://github.com/KhronosGroup/glTF-Tutorials/blob/master/gltfTutorial/gltfTutorial_012_TexturesImagesSamplers.md (15. 10. 2023). </w:t>
      </w:r>
    </w:p>
    <w:p w14:paraId="00CBFF38" w14:textId="77777777" w:rsidR="00FE5E44" w:rsidRDefault="00FE5E44" w:rsidP="00FE5E44">
      <w:pPr>
        <w:pStyle w:val="Bibliography"/>
      </w:pPr>
      <w:r>
        <w:lastRenderedPageBreak/>
        <w:t xml:space="preserve">IGALIA SL (2023): Welcome to Wolvic, https://www.wolvic.com/en/ (31. 1. 2023). </w:t>
      </w:r>
    </w:p>
    <w:p w14:paraId="2D0AC89C" w14:textId="77777777" w:rsidR="00FE5E44" w:rsidRDefault="00FE5E44" w:rsidP="00FE5E44">
      <w:pPr>
        <w:pStyle w:val="Bibliography"/>
      </w:pPr>
      <w:r>
        <w:t xml:space="preserve">IMMERSIVE WEB WORKING GROUP (2022): WebXR Device API Explained, webxr, https://immersive-web.github.io/webxr/explainer.html (10. 9. 2023). </w:t>
      </w:r>
    </w:p>
    <w:p w14:paraId="11BEC42B" w14:textId="77777777" w:rsidR="00FE5E44" w:rsidRDefault="00FE5E44" w:rsidP="00FE5E44">
      <w:pPr>
        <w:pStyle w:val="Bibliography"/>
      </w:pPr>
      <w:r>
        <w:t xml:space="preserve">IMMERSIVE WEB WORKING GROUP (2023): WebXR Device API Specification. Immersive Web at W3C. </w:t>
      </w:r>
    </w:p>
    <w:p w14:paraId="5E786D23" w14:textId="77777777" w:rsidR="00FE5E44" w:rsidRDefault="00FE5E44" w:rsidP="00FE5E44">
      <w:pPr>
        <w:pStyle w:val="Bibliography"/>
      </w:pPr>
      <w:r>
        <w:t xml:space="preserve">Intro to WebXR and A-Frame Part 1: What is WebXR, A-Frame, and Entity-Component-Systems (2021): </w:t>
      </w:r>
    </w:p>
    <w:p w14:paraId="4CFFD329" w14:textId="77777777" w:rsidR="00FE5E44" w:rsidRDefault="00FE5E44" w:rsidP="00FE5E44">
      <w:pPr>
        <w:pStyle w:val="Bibliography"/>
      </w:pPr>
      <w:r>
        <w:t xml:space="preserve">Introducing WebGPU: Unlocking modern GPU access for JavaScript (2023): </w:t>
      </w:r>
    </w:p>
    <w:p w14:paraId="0D549C39" w14:textId="77777777" w:rsidR="00FE5E44" w:rsidRDefault="00FE5E44" w:rsidP="00FE5E44">
      <w:pPr>
        <w:pStyle w:val="Bibliography"/>
      </w:pPr>
      <w:r>
        <w:t xml:space="preserve">ITOWNS CONTRIBUTORS (2023): iTowns, https://github.com/iTowns/itowns/tree/master (9. 9. 2023). </w:t>
      </w:r>
    </w:p>
    <w:p w14:paraId="01F9DF66" w14:textId="77777777" w:rsidR="00FE5E44" w:rsidRDefault="00FE5E44" w:rsidP="00FE5E44">
      <w:pPr>
        <w:pStyle w:val="Bibliography"/>
      </w:pPr>
      <w:r>
        <w:t xml:space="preserve">JUDGE, S., HARRIE, L. (2020): Visualizing a Possible Future: Map Guidelines for a 3D Detailed Development Plan. Journal of Geovisualization and Spatial Analysis, 1, 4, 7. </w:t>
      </w:r>
    </w:p>
    <w:p w14:paraId="69FBF15E" w14:textId="77777777" w:rsidR="00FE5E44" w:rsidRDefault="00FE5E44" w:rsidP="00FE5E44">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01678E87" w14:textId="77777777" w:rsidR="00FE5E44" w:rsidRDefault="00FE5E44" w:rsidP="00FE5E44">
      <w:pPr>
        <w:pStyle w:val="Bibliography"/>
      </w:pPr>
      <w:r>
        <w:t xml:space="preserve">KAM BRNO (2023): Brno - 3D model, https://webmaps.kambrno.cz/webmaps.kambrno.cz/3d-model/ (31. 8. 2023). </w:t>
      </w:r>
    </w:p>
    <w:p w14:paraId="7CD38052" w14:textId="77777777" w:rsidR="00FE5E44" w:rsidRDefault="00FE5E44" w:rsidP="00FE5E44">
      <w:pPr>
        <w:pStyle w:val="Bibliography"/>
      </w:pPr>
      <w:r>
        <w:t xml:space="preserve">KANE, J. (2022): Brands Pioneering “the Metaverse?” Consider Mozilla Hubs &amp; the 3D Open Web. Creator Labs. </w:t>
      </w:r>
    </w:p>
    <w:p w14:paraId="58EEBB3B" w14:textId="77777777" w:rsidR="00FE5E44" w:rsidRDefault="00FE5E44" w:rsidP="00FE5E44">
      <w:pPr>
        <w:pStyle w:val="Bibliography"/>
      </w:pPr>
      <w:r>
        <w:t xml:space="preserve">KEIL, J., EDLER, D., SCHMITT, T., DICKMANN, F. (2021): Creating Immersive Virtual Environments Based on Open Geospatial Data and Game Engines. KN - Journal of Cartography and Geographic Information, 1, 71, 53–65. </w:t>
      </w:r>
    </w:p>
    <w:p w14:paraId="5991ABF6" w14:textId="77777777" w:rsidR="00FE5E44" w:rsidRDefault="00FE5E44" w:rsidP="00FE5E44">
      <w:pPr>
        <w:pStyle w:val="Bibliography"/>
      </w:pPr>
      <w:r>
        <w:t xml:space="preserve">KHRONOS GROUP (2017): Strong glTF Ecosystem Momentum at SIGGRAPH 2017, The Khronos Group, https://www.khronos.org/blog/gltf-2.0-ecosystem-advancement (8. 10. 2023). </w:t>
      </w:r>
    </w:p>
    <w:p w14:paraId="447EDAED" w14:textId="77777777" w:rsidR="00FE5E44" w:rsidRDefault="00FE5E44" w:rsidP="00FE5E44">
      <w:pPr>
        <w:pStyle w:val="Bibliography"/>
      </w:pPr>
      <w:r>
        <w:t xml:space="preserve">KHRONOS GROUP (2018): WebGL: Latest Techniques, https://slideplayer.com/slide/16710114/ (22. 3. 2023). </w:t>
      </w:r>
    </w:p>
    <w:p w14:paraId="51A198C7" w14:textId="77777777" w:rsidR="00FE5E44" w:rsidRDefault="00FE5E44" w:rsidP="00FE5E44">
      <w:pPr>
        <w:pStyle w:val="Bibliography"/>
      </w:pPr>
      <w:r>
        <w:t>KHRONOS GROUP (2021): glTF</w:t>
      </w:r>
      <w:r>
        <w:rPr>
          <w:vertAlign w:val="superscript"/>
        </w:rPr>
        <w:t>TM</w:t>
      </w:r>
      <w:r>
        <w:t xml:space="preserve"> 2.0 Specification. </w:t>
      </w:r>
    </w:p>
    <w:p w14:paraId="3F6EEC99" w14:textId="77777777" w:rsidR="00FE5E44" w:rsidRDefault="00FE5E44" w:rsidP="00FE5E44">
      <w:pPr>
        <w:pStyle w:val="Bibliography"/>
      </w:pPr>
      <w:r>
        <w:t xml:space="preserve">KHRONOS GROUP (2022): EXT_structural_metadata: Properties for structured data by javagl · Pull Request #2151 · KhronosGroup/glTF, GitHub, https://github.com/KhronosGroup/glTF/pull/2151 (26. 11. 2023). </w:t>
      </w:r>
    </w:p>
    <w:p w14:paraId="1D778F69" w14:textId="77777777" w:rsidR="00FE5E44" w:rsidRDefault="00FE5E44" w:rsidP="00FE5E44">
      <w:pPr>
        <w:pStyle w:val="Bibliography"/>
      </w:pPr>
      <w:r>
        <w:t xml:space="preserve">KHRONOS GROUP (2023a): glTF-Tutorials-Scenes and Nodes, glTF-Tutorials, https://github.khronos.org/glTF-Tutorials/gltfTutorial/gltfTutorial_004_ScenesNodes.html (21. 9. 2023). </w:t>
      </w:r>
    </w:p>
    <w:p w14:paraId="0EC58338" w14:textId="77777777" w:rsidR="00FE5E44" w:rsidRDefault="00FE5E44" w:rsidP="00FE5E44">
      <w:pPr>
        <w:pStyle w:val="Bibliography"/>
      </w:pPr>
      <w:r>
        <w:t xml:space="preserve">KHRONOS GROUP (2023b): WebGL, The Khronos Group, https://www.khronos.org// (19. 1. 2023). </w:t>
      </w:r>
    </w:p>
    <w:p w14:paraId="4A47A72D" w14:textId="77777777" w:rsidR="00FE5E44" w:rsidRDefault="00FE5E44" w:rsidP="00FE5E44">
      <w:pPr>
        <w:pStyle w:val="Bibliography"/>
      </w:pPr>
      <w:r>
        <w:t xml:space="preserve">KIONG, D. L. V. (2022): Metaverse Made Easy: A Beginner’s Guide to the Metaverse: Everything you need to know about Metaverse, NFT and GameFi. Independently published. </w:t>
      </w:r>
    </w:p>
    <w:p w14:paraId="39E54D27" w14:textId="77777777" w:rsidR="00FE5E44" w:rsidRDefault="00FE5E44" w:rsidP="00FE5E44">
      <w:pPr>
        <w:pStyle w:val="Bibliography"/>
      </w:pPr>
      <w:r>
        <w:lastRenderedPageBreak/>
        <w:t xml:space="preserve">KOLÁČNÝ, A. (1969): Cartographic Information—a Fundamental Concept and Term in Modern Cartography. The Cartographic Journal, 1, 6, 47–49. </w:t>
      </w:r>
    </w:p>
    <w:p w14:paraId="2CCDA8E9" w14:textId="77777777" w:rsidR="00FE5E44" w:rsidRDefault="00FE5E44" w:rsidP="00FE5E44">
      <w:pPr>
        <w:pStyle w:val="Bibliography"/>
      </w:pPr>
      <w:r>
        <w:t xml:space="preserve">KONEČNÝ, M. (2011): Cartography: Challenges and potential in the virtual geographic environments era. Annals of GIS, 17, 135–146. </w:t>
      </w:r>
    </w:p>
    <w:p w14:paraId="68D5C104" w14:textId="77777777" w:rsidR="00FE5E44" w:rsidRDefault="00FE5E44" w:rsidP="00FE5E44">
      <w:pPr>
        <w:pStyle w:val="Bibliography"/>
      </w:pPr>
      <w:r>
        <w:t xml:space="preserve">KRAAK, M. J., ORMELING, F. (2020): Cartography: visualization of geospatial data. CRC Press, Boca Raton ; London. </w:t>
      </w:r>
    </w:p>
    <w:p w14:paraId="6B5AB681" w14:textId="77777777" w:rsidR="00FE5E44" w:rsidRDefault="00FE5E44" w:rsidP="00FE5E44">
      <w:pPr>
        <w:pStyle w:val="Bibliography"/>
      </w:pPr>
      <w:r>
        <w:t xml:space="preserve">KRESSE, W., DANKO, D. M. eds. (2012): Springer Handbook of Geographic Information. Springer, Berlin ; New York. </w:t>
      </w:r>
    </w:p>
    <w:p w14:paraId="12185CF7" w14:textId="77777777" w:rsidR="00FE5E44" w:rsidRDefault="00FE5E44" w:rsidP="00FE5E44">
      <w:pPr>
        <w:pStyle w:val="Bibliography"/>
      </w:pPr>
      <w:r>
        <w:t xml:space="preserve">KUBÍČEK, P., STACHOŇ, Z. (2009): NOVÉ MAPOVÉ TECHNOLOGIE V KARTOGRAFICKÉ KOMUNIKACI. Karografické listy, 17, 8. </w:t>
      </w:r>
    </w:p>
    <w:p w14:paraId="4BB32B00" w14:textId="77777777" w:rsidR="00FE5E44" w:rsidRDefault="00FE5E44" w:rsidP="00FE5E44">
      <w:pPr>
        <w:pStyle w:val="Bibliography"/>
      </w:pPr>
      <w:r>
        <w:t xml:space="preserve">KVARDA, O. (2020): Virtuální realita jako prostředek kartografické komunikace. Masarykova univerzita, Přírodovědecká fakulta. </w:t>
      </w:r>
    </w:p>
    <w:p w14:paraId="33856C7A" w14:textId="77777777" w:rsidR="00FE5E44" w:rsidRDefault="00FE5E44" w:rsidP="00FE5E44">
      <w:pPr>
        <w:pStyle w:val="Bibliography"/>
      </w:pPr>
      <w:r>
        <w:t xml:space="preserve">LAKSONO, D., ADITYA, T. (2019): Utilizing A Game Engine for Interactive 3D Topographic Data Visualization. ISPRS International Journal of Geo-Information, 8, 8, 361. </w:t>
      </w:r>
    </w:p>
    <w:p w14:paraId="209F571E" w14:textId="77777777" w:rsidR="00FE5E44" w:rsidRDefault="00FE5E44" w:rsidP="00FE5E44">
      <w:pPr>
        <w:pStyle w:val="Bibliography"/>
      </w:pPr>
      <w:r>
        <w:t xml:space="preserve">LAVALLE, S. (2020): Virtual Reality - LaValle. </w:t>
      </w:r>
    </w:p>
    <w:p w14:paraId="1BDDE8BA" w14:textId="77777777" w:rsidR="00FE5E44" w:rsidRDefault="00FE5E44" w:rsidP="00FE5E44">
      <w:pPr>
        <w:pStyle w:val="Bibliography"/>
      </w:pPr>
      <w:r>
        <w:t xml:space="preserve">LEE, Y., YOO, B. (2021): XR collaboration beyond virtual reality: work in the real world. 8, 756–772. </w:t>
      </w:r>
    </w:p>
    <w:p w14:paraId="2B35DE58" w14:textId="77777777" w:rsidR="00FE5E44" w:rsidRDefault="00FE5E44" w:rsidP="00FE5E44">
      <w:pPr>
        <w:pStyle w:val="Bibliography"/>
      </w:pPr>
      <w:r>
        <w:t xml:space="preserve">LIN, H., BATTY, M. (2011): Virtual Geographic Environments. Esri Press, Redlands, Calif. </w:t>
      </w:r>
    </w:p>
    <w:p w14:paraId="4C9FA757" w14:textId="77777777" w:rsidR="00FE5E44" w:rsidRDefault="00FE5E44" w:rsidP="00FE5E44">
      <w:pPr>
        <w:pStyle w:val="Bibliography"/>
      </w:pPr>
      <w:r>
        <w:t xml:space="preserve">LIN, H., CHEN, M., LU, G. (2013): Virtual Geographic Environment: A Workspace for Computer-Aided Geographic Experiments. Annals of the Association of American Geographers, 3, 103, 465–482. </w:t>
      </w:r>
    </w:p>
    <w:p w14:paraId="23E3987D" w14:textId="77777777" w:rsidR="00FE5E44" w:rsidRDefault="00FE5E44" w:rsidP="00FE5E44">
      <w:pPr>
        <w:pStyle w:val="Bibliography"/>
      </w:pPr>
      <w:r>
        <w:t xml:space="preserve">LIN, H., CHEN, M., LU, G., ZHU, Q., GONG, J., YOU, X., WEN, Y., XU, B., HU, M. (2013): Virtual Geographic Environments (VGEs): A New Generation of Geographic Analysis Tool. Earth-Science Reviews, 126, 74–84. </w:t>
      </w:r>
    </w:p>
    <w:p w14:paraId="6D5DABC1" w14:textId="77777777" w:rsidR="00FE5E44" w:rsidRDefault="00FE5E44" w:rsidP="00FE5E44">
      <w:pPr>
        <w:pStyle w:val="Bibliography"/>
      </w:pPr>
      <w:r>
        <w:t xml:space="preserve">LONGLEY, P. A., GOODCHILD, M. F., MAGUIRE, D. J., RHIND, D. W. (2015): Geographic Information Science and Systems, 4th Edition. Wiley. </w:t>
      </w:r>
    </w:p>
    <w:p w14:paraId="3D92FBBB" w14:textId="77777777" w:rsidR="00FE5E44" w:rsidRDefault="00FE5E44" w:rsidP="00FE5E44">
      <w:pPr>
        <w:pStyle w:val="Bibliography"/>
      </w:pPr>
      <w:r>
        <w:t xml:space="preserve">MACEACHREN, A. M. (2004): How Maps Work: Representation, Visualization, and Design. The Guilford Press, New York. </w:t>
      </w:r>
    </w:p>
    <w:p w14:paraId="4AD00F12" w14:textId="77777777" w:rsidR="00FE5E44" w:rsidRDefault="00FE5E44" w:rsidP="00FE5E44">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2ADF1316" w14:textId="77777777" w:rsidR="00FE5E44" w:rsidRDefault="00FE5E44" w:rsidP="00FE5E44">
      <w:pPr>
        <w:pStyle w:val="Bibliography"/>
      </w:pPr>
      <w:r>
        <w:t xml:space="preserve">MACEACHREN, A. M., TAYLOR, F. D. R. (1994): Visualization in modern cartography. Pergamon. </w:t>
      </w:r>
    </w:p>
    <w:p w14:paraId="4AEBFBE6" w14:textId="77777777" w:rsidR="00FE5E44" w:rsidRDefault="00FE5E44" w:rsidP="00FE5E44">
      <w:pPr>
        <w:pStyle w:val="Bibliography"/>
      </w:pPr>
      <w:r>
        <w:t xml:space="preserve">MACLNTYRE, B., SMITH, T. F. (2018): Thoughts on the Future of WebXR and the Immersive Web. In: 2018 IEEE International Symposium on Mixed and Augmented Reality Adjunct (ISMAR-Adjunct). 338–342. </w:t>
      </w:r>
    </w:p>
    <w:p w14:paraId="5A2B7647" w14:textId="77777777" w:rsidR="00FE5E44" w:rsidRDefault="00FE5E44" w:rsidP="00FE5E44">
      <w:pPr>
        <w:pStyle w:val="Bibliography"/>
      </w:pPr>
      <w:r>
        <w:lastRenderedPageBreak/>
        <w:t xml:space="preserve">MARSCHNER, S., SHIRLEY, P., ASHIKHMIN, M., GLEICHER, M., HOFFMAN, N., JOHNSON, G., MUNZNER, T., REINHARD, E., THOMPSON, W. B., WILLEMSEN, P., WYVILL, B. (2021): Fundamentals of Computer Graphics. A K Peters/CRC Press, Boca Raton. </w:t>
      </w:r>
    </w:p>
    <w:p w14:paraId="506565D2" w14:textId="77777777" w:rsidR="00FE5E44" w:rsidRDefault="00FE5E44" w:rsidP="00FE5E44">
      <w:pPr>
        <w:pStyle w:val="Bibliography"/>
      </w:pPr>
      <w:r>
        <w:t xml:space="preserve">MAT, R. C., SHARIFF, A. R. M., ZULKIFLI, A. N., RAHIM, M. S. M., MAHAYUDIN, M. H. (2014): Using game engine for 3D terrain visualisation of GIS data: A review. IOP Conference Series: Earth and Environmental Science, 20, 012037. </w:t>
      </w:r>
    </w:p>
    <w:p w14:paraId="5D0015EF" w14:textId="77777777" w:rsidR="00FE5E44" w:rsidRDefault="00FE5E44" w:rsidP="00FE5E44">
      <w:pPr>
        <w:pStyle w:val="Bibliography"/>
      </w:pPr>
      <w:r>
        <w:t xml:space="preserve">MATATKO, A., BOLLMANN, J., MÜLLER, A. (2011): Depth Perception in Virtual Reality. In: Kolbe, T. H., König, G., Nagel, C. (eds.): Advances in 3D Geo-Information Sciences. Springer, Berlin, Heidelberg, 115–129. </w:t>
      </w:r>
    </w:p>
    <w:p w14:paraId="67565A32" w14:textId="77777777" w:rsidR="00FE5E44" w:rsidRDefault="00FE5E44" w:rsidP="00FE5E44">
      <w:pPr>
        <w:pStyle w:val="Bibliography"/>
      </w:pPr>
      <w:r>
        <w:t xml:space="preserve">MATHER, G. (2016): Foundations of Sensation and Perception. Psychology Press. </w:t>
      </w:r>
    </w:p>
    <w:p w14:paraId="76CF3156" w14:textId="77777777" w:rsidR="00FE5E44" w:rsidRDefault="00FE5E44" w:rsidP="00FE5E44">
      <w:pPr>
        <w:pStyle w:val="Bibliography"/>
      </w:pPr>
      <w:r>
        <w:t xml:space="preserve">MAZURYK, T., GERVAUTZ, M. (1999): Virtual Reality - History, Applications, Technology and Future. </w:t>
      </w:r>
    </w:p>
    <w:p w14:paraId="05A4B625" w14:textId="77777777" w:rsidR="00FE5E44" w:rsidRDefault="00FE5E44" w:rsidP="00FE5E44">
      <w:pPr>
        <w:pStyle w:val="Bibliography"/>
      </w:pPr>
      <w:r>
        <w:t xml:space="preserve">MAZZEI, M., QUARONI, D. (2022): Development of a 3D WebGIS Application for the Visualization of Seismic Risk on Infrastructural Work. ISPRS International Journal of Geo-Information, 1, 11, 22. </w:t>
      </w:r>
    </w:p>
    <w:p w14:paraId="1AEC4D56" w14:textId="77777777" w:rsidR="00FE5E44" w:rsidRDefault="00FE5E44" w:rsidP="00FE5E44">
      <w:pPr>
        <w:pStyle w:val="Bibliography"/>
      </w:pPr>
      <w:r>
        <w:t xml:space="preserve">MDN CONTRIBUTORS (2022a): Introduction to the DOM - Web APIs, https://developer.mozilla.org/en-US/docs/Web/API/Document_Object_Model/Introduction (19. 1. 2023). </w:t>
      </w:r>
    </w:p>
    <w:p w14:paraId="765F8FF1" w14:textId="77777777" w:rsidR="00FE5E44" w:rsidRDefault="00FE5E44" w:rsidP="00FE5E44">
      <w:pPr>
        <w:pStyle w:val="Bibliography"/>
      </w:pPr>
      <w:r>
        <w:t xml:space="preserve">MDN CONTRIBUTORS (2022b): WebGL: 2D and 3D graphics for the web - Web APIs | MDN, https://developer.mozilla.org/en-US/docs/Web/API/WebGL_API (19. 1. 2023). </w:t>
      </w:r>
    </w:p>
    <w:p w14:paraId="4B21F721" w14:textId="77777777" w:rsidR="00FE5E44" w:rsidRDefault="00FE5E44" w:rsidP="00FE5E44">
      <w:pPr>
        <w:pStyle w:val="Bibliography"/>
      </w:pPr>
      <w:r>
        <w:t xml:space="preserve">MDN CONTRIBUTORS (2023a): Inputs and input sources - Web APIs | MDN, https://developer.mozilla.org/en-US/docs/Web/API/WebXR_Device_API/Inputs (15. 10. 2023). </w:t>
      </w:r>
    </w:p>
    <w:p w14:paraId="71127A16" w14:textId="77777777" w:rsidR="00FE5E44" w:rsidRDefault="00FE5E44" w:rsidP="00FE5E44">
      <w:pPr>
        <w:pStyle w:val="Bibliography"/>
      </w:pPr>
      <w:r>
        <w:t xml:space="preserve">MDN CONTRIBUTORS (2023b): XRSystem: requestSession() method - Web APIs | MDN, https://developer.mozilla.org/en-US/docs/Web/API/XRSystem/requestSession (10. 9. 2023). </w:t>
      </w:r>
    </w:p>
    <w:p w14:paraId="6CE29AAC" w14:textId="77777777" w:rsidR="00FE5E44" w:rsidRDefault="00FE5E44" w:rsidP="00FE5E44">
      <w:pPr>
        <w:pStyle w:val="Bibliography"/>
      </w:pPr>
      <w:r>
        <w:t xml:space="preserve">MEHRFARD, A., FOTOUHI, J., TAYLOR, G., FORSTER, T., NAVAB, N., FUERST, B. (2019): A Comparative Analysis of Virtual Reality Head-Mounted Display Systems. arXiv. </w:t>
      </w:r>
    </w:p>
    <w:p w14:paraId="4C549BEA" w14:textId="77777777" w:rsidR="00FE5E44" w:rsidRDefault="00FE5E44" w:rsidP="00FE5E44">
      <w:pPr>
        <w:pStyle w:val="Bibliography"/>
      </w:pPr>
      <w:r>
        <w:t xml:space="preserve">MENARD, A. (2019): Adding support for VR inputs with WebXR and Three.JS, Medium, https://medium.com/@darktears/adding-support-for-vr-inputs-with-webxr-and-three-js-235b40beb6f0 (11. 10. 2023). </w:t>
      </w:r>
    </w:p>
    <w:p w14:paraId="64EE3B58" w14:textId="77777777" w:rsidR="00FE5E44" w:rsidRDefault="00FE5E44" w:rsidP="00FE5E44">
      <w:pPr>
        <w:pStyle w:val="Bibliography"/>
      </w:pPr>
      <w:r>
        <w:t xml:space="preserve">META (2023): Browser Specs | Oculus Developers, https://developer.oculus.com/documentation/web/browser-specs/ (31. 1. 2023). </w:t>
      </w:r>
    </w:p>
    <w:p w14:paraId="226788EB" w14:textId="77777777" w:rsidR="00FE5E44" w:rsidRDefault="00FE5E44" w:rsidP="00FE5E44">
      <w:pPr>
        <w:pStyle w:val="Bibliography"/>
      </w:pPr>
      <w:r>
        <w:t xml:space="preserve">META DEVELOPERS (2022): Meta Connect 2022 | Build Great WebXR Experiences. </w:t>
      </w:r>
    </w:p>
    <w:p w14:paraId="78FC7310" w14:textId="77777777" w:rsidR="00FE5E44" w:rsidRDefault="00FE5E44" w:rsidP="00FE5E44">
      <w:pPr>
        <w:pStyle w:val="Bibliography"/>
      </w:pPr>
      <w:r>
        <w:t xml:space="preserve">META QUEST (2023a): Project Flowerbed: A WebXR Case Study, https://developer.oculus.com/blog/project-flowerbed-a-webxr-case-study/ (6. 11. 2023). </w:t>
      </w:r>
    </w:p>
    <w:p w14:paraId="07D728E6" w14:textId="77777777" w:rsidR="00FE5E44" w:rsidRDefault="00FE5E44" w:rsidP="00FE5E44">
      <w:pPr>
        <w:pStyle w:val="Bibliography"/>
      </w:pPr>
      <w:r>
        <w:t xml:space="preserve">META QUEST (2023b): Revolutionizing WebXR Development with the Immersive Web Emulator, https://developer.oculus.com/blog/webxr-development-immersive-web-emulator/ (6. 11. 2023). </w:t>
      </w:r>
    </w:p>
    <w:p w14:paraId="6448AB3C" w14:textId="77777777" w:rsidR="00FE5E44" w:rsidRDefault="00FE5E44" w:rsidP="00FE5E44">
      <w:pPr>
        <w:pStyle w:val="Bibliography"/>
      </w:pPr>
      <w:r>
        <w:lastRenderedPageBreak/>
        <w:t xml:space="preserve">MEZZO, D. B. (2019): FOSS4G 2021 - 3D Urban data in QGIS. </w:t>
      </w:r>
    </w:p>
    <w:p w14:paraId="52DE1907" w14:textId="77777777" w:rsidR="00FE5E44" w:rsidRDefault="00FE5E44" w:rsidP="00FE5E44">
      <w:pPr>
        <w:pStyle w:val="Bibliography"/>
      </w:pPr>
      <w:r>
        <w:t xml:space="preserve">MILGRAM, P., KISHINO, F. (1994): A Taxonomy of Mixed Reality Visual Displays. IEICE Trans. Information Systems, E77-D, no. 12, 1321–1329. </w:t>
      </w:r>
    </w:p>
    <w:p w14:paraId="2D730187" w14:textId="77777777" w:rsidR="00FE5E44" w:rsidRDefault="00FE5E44" w:rsidP="00FE5E44">
      <w:pPr>
        <w:pStyle w:val="Bibliography"/>
      </w:pPr>
      <w:r>
        <w:t xml:space="preserve">MOZILLA HUBS (2022): Hubs New Entity Component System. </w:t>
      </w:r>
    </w:p>
    <w:p w14:paraId="300E65AC" w14:textId="77777777" w:rsidR="00FE5E44" w:rsidRDefault="00FE5E44" w:rsidP="00FE5E44">
      <w:pPr>
        <w:pStyle w:val="Bibliography"/>
      </w:pPr>
      <w:r>
        <w:t xml:space="preserve">MOZZILA CORPORATION (2023a): Hubs Demo | Hubs by Mozilla, https://hubs.mozilla.com/Pvg5MMt/hubs-demo (11. 10. 2023). </w:t>
      </w:r>
    </w:p>
    <w:p w14:paraId="335F31DB" w14:textId="77777777" w:rsidR="00FE5E44" w:rsidRDefault="00FE5E44" w:rsidP="00FE5E44">
      <w:pPr>
        <w:pStyle w:val="Bibliography"/>
      </w:pPr>
      <w:r>
        <w:t xml:space="preserve">MOZZILA CORPORATION (2023b): Optimizing Scenes, https://hubs.mozilla.com/docs/index.html (28. 10. 2023). </w:t>
      </w:r>
    </w:p>
    <w:p w14:paraId="66086524" w14:textId="77777777" w:rsidR="00FE5E44" w:rsidRDefault="00FE5E44" w:rsidP="00FE5E44">
      <w:pPr>
        <w:pStyle w:val="Bibliography"/>
      </w:pPr>
      <w:r>
        <w:t xml:space="preserve">NEEDLE-TOOLS (2023): needle-tools/needle-engine-support. Needle. </w:t>
      </w:r>
    </w:p>
    <w:p w14:paraId="6B1CF3F6" w14:textId="77777777" w:rsidR="00FE5E44" w:rsidRDefault="00FE5E44" w:rsidP="00FE5E44">
      <w:pPr>
        <w:pStyle w:val="Bibliography"/>
      </w:pPr>
      <w:r>
        <w:t xml:space="preserve">NEWTON, C. (2021): Mark Zuckerberg is betting Facebook’s future on the metaverse, The Verge, https://www.theverge.com/22588022/mark-zuckerberg-facebook-ceo-metaverse-interview (1. 9. 2023). </w:t>
      </w:r>
    </w:p>
    <w:p w14:paraId="50C8150F" w14:textId="77777777" w:rsidR="00FE5E44" w:rsidRDefault="00FE5E44" w:rsidP="00FE5E44">
      <w:pPr>
        <w:pStyle w:val="Bibliography"/>
      </w:pPr>
      <w:r>
        <w:t xml:space="preserve">NPM (2023): three, npm, https://www.npmjs.com/package/three (14. 10. 2023). </w:t>
      </w:r>
    </w:p>
    <w:p w14:paraId="26DCC17C" w14:textId="77777777" w:rsidR="00FE5E44" w:rsidRDefault="00FE5E44" w:rsidP="00FE5E44">
      <w:pPr>
        <w:pStyle w:val="Bibliography"/>
      </w:pPr>
      <w:r>
        <w:t xml:space="preserve">OCULUS VR (2022): Developing with WebXR: How Playko Built Ski Fit 365 on the Wonderland Engine. </w:t>
      </w:r>
    </w:p>
    <w:p w14:paraId="7DF76E23" w14:textId="77777777" w:rsidR="00FE5E44" w:rsidRDefault="00FE5E44" w:rsidP="00FE5E44">
      <w:pPr>
        <w:pStyle w:val="Bibliography"/>
      </w:pPr>
      <w:r>
        <w:t xml:space="preserve">OGC (2023): Indexed 3D Scene Layers (I3S), Open Geospatial Consortium, https://www.ogc.org/standard/i3s/ (4. 9. 2023). </w:t>
      </w:r>
    </w:p>
    <w:p w14:paraId="1849287B" w14:textId="77777777" w:rsidR="00FE5E44" w:rsidRDefault="00FE5E44" w:rsidP="00FE5E44">
      <w:pPr>
        <w:pStyle w:val="Bibliography"/>
      </w:pPr>
      <w:r>
        <w:t xml:space="preserve">ONYIMBI, J. R., KOEVA, M., FLACKE, J. (2018): Public Participation Using 3D Web-Based City Models: Opportunities for E-Participation in Kisumu, Kenya. ISPRS International Journal of Geo-Information, 12, 7, 454. </w:t>
      </w:r>
    </w:p>
    <w:p w14:paraId="49A2C296" w14:textId="77777777" w:rsidR="00FE5E44" w:rsidRDefault="00FE5E44" w:rsidP="00FE5E44">
      <w:pPr>
        <w:pStyle w:val="Bibliography"/>
      </w:pPr>
      <w:r>
        <w:t xml:space="preserve">PARACUELLOS, A., MACINTYRE, B. (2018): Progressive WebXR, Mozilla Mixed Reality Blog, https://blog.mozvr.com/progressive-webxr-ar-store/ (8. 11. 2023). </w:t>
      </w:r>
    </w:p>
    <w:p w14:paraId="040FCE69" w14:textId="77777777" w:rsidR="00FE5E44" w:rsidRDefault="00FE5E44" w:rsidP="00FE5E44">
      <w:pPr>
        <w:pStyle w:val="Bibliography"/>
      </w:pPr>
      <w:r>
        <w:t xml:space="preserve">PARADOWSKI CREATIVE (2022): paradowskicreative/ZenCompress: Fine-grain texture compression for glTF 3D assets. </w:t>
      </w:r>
    </w:p>
    <w:p w14:paraId="6D6E446B" w14:textId="77777777" w:rsidR="00FE5E44" w:rsidRDefault="00FE5E44" w:rsidP="00FE5E44">
      <w:pPr>
        <w:pStyle w:val="Bibliography"/>
      </w:pPr>
      <w:r>
        <w:t xml:space="preserve">PEGG, D. (2008): Design Issues with 3D Maps and the Need for 3D Cartographic Design Principles. 11. </w:t>
      </w:r>
    </w:p>
    <w:p w14:paraId="3A43B881" w14:textId="77777777" w:rsidR="00FE5E44" w:rsidRDefault="00FE5E44" w:rsidP="00FE5E44">
      <w:pPr>
        <w:pStyle w:val="Bibliography"/>
      </w:pPr>
      <w:r>
        <w:t xml:space="preserve">PEŇÁK, M. (2017): Výzkum a vývoj webové aplikace pro vizualizaci viditelnosti. Masarykova univerzita, Přírodovědecká fakulta. </w:t>
      </w:r>
    </w:p>
    <w:p w14:paraId="5309FB9D" w14:textId="77777777" w:rsidR="00FE5E44" w:rsidRDefault="00FE5E44" w:rsidP="00FE5E44">
      <w:pPr>
        <w:pStyle w:val="Bibliography"/>
      </w:pPr>
      <w:r>
        <w:t xml:space="preserve">PETERS, R., DUKAI, B., VITALIS, S., LIEMPT, J., STOTER, J. (2021): Automated 3D reconstruction of LoD2 and LoD1 models for all 10 million buildings of the Netherlands. </w:t>
      </w:r>
    </w:p>
    <w:p w14:paraId="41068C34" w14:textId="77777777" w:rsidR="00FE5E44" w:rsidRDefault="00FE5E44" w:rsidP="00FE5E44">
      <w:pPr>
        <w:pStyle w:val="Bibliography"/>
      </w:pPr>
      <w:r>
        <w:t xml:space="preserve">PLAČKOVÁ, B. (2022): Využití 3D vizualizací v územním plánování. Masarykova univerzita, Přírodovědecká fakulta. </w:t>
      </w:r>
    </w:p>
    <w:p w14:paraId="333D7C63" w14:textId="77777777" w:rsidR="00FE5E44" w:rsidRDefault="00FE5E44" w:rsidP="00FE5E44">
      <w:pPr>
        <w:pStyle w:val="Bibliography"/>
      </w:pPr>
      <w:r>
        <w:t xml:space="preserve">RAFIEE, A., VAN DER MALE, P., DIAS, E., SCHOLTEN, H. (2018): Interactive 3D geodesign tool for multidisciplinary wind turbine planning. Journal of Environmental Management, 205, 107–124. </w:t>
      </w:r>
    </w:p>
    <w:p w14:paraId="58D99F1B" w14:textId="77777777" w:rsidR="00FE5E44" w:rsidRDefault="00FE5E44" w:rsidP="00FE5E44">
      <w:pPr>
        <w:pStyle w:val="Bibliography"/>
      </w:pPr>
      <w:r>
        <w:t xml:space="preserve">RAVASZ, J. (2019): Oculus Quest Hand Input, https://jonathanravasz.com/hands.html (11. 10. 2023). </w:t>
      </w:r>
    </w:p>
    <w:p w14:paraId="2FB9B10A" w14:textId="77777777" w:rsidR="00FE5E44" w:rsidRDefault="00FE5E44" w:rsidP="00FE5E44">
      <w:pPr>
        <w:pStyle w:val="Bibliography"/>
      </w:pPr>
      <w:r>
        <w:lastRenderedPageBreak/>
        <w:t xml:space="preserve">ŘEHÁČEK, M. (2020): Building a web-based interactive network visualization in Vue.js. Masarykova univerzita, Fakulta informatiky. </w:t>
      </w:r>
    </w:p>
    <w:p w14:paraId="01C9AB7F" w14:textId="77777777" w:rsidR="00FE5E44" w:rsidRDefault="00FE5E44" w:rsidP="00FE5E44">
      <w:pPr>
        <w:pStyle w:val="Bibliography"/>
      </w:pPr>
      <w:r>
        <w:t xml:space="preserve">REZ BOT (2018): Entity Component System #1. </w:t>
      </w:r>
    </w:p>
    <w:p w14:paraId="30C4D8F7" w14:textId="77777777" w:rsidR="00FE5E44" w:rsidRDefault="00FE5E44" w:rsidP="00FE5E44">
      <w:pPr>
        <w:pStyle w:val="Bibliography"/>
      </w:pPr>
      <w:r>
        <w:t xml:space="preserve">RITTERBUSCH, G. D., TEICHMANN, M. R. (2023): Defining the Metaverse: A Systematic Literature Review. IEEE Access, 11, 12368–12377. </w:t>
      </w:r>
    </w:p>
    <w:p w14:paraId="0AC44D8F" w14:textId="77777777" w:rsidR="00FE5E44" w:rsidRDefault="00FE5E44" w:rsidP="00FE5E44">
      <w:pPr>
        <w:pStyle w:val="Bibliography"/>
      </w:pPr>
      <w:r>
        <w:t xml:space="preserve">RIVA, G. (2006): Virtual Reality, Wiley encyclopedia of biomedical engineering. In: Wiley encyclopedia of biomedical engineering. John Wiley, Hoboken. </w:t>
      </w:r>
    </w:p>
    <w:p w14:paraId="27E0188E" w14:textId="77777777" w:rsidR="00FE5E44" w:rsidRDefault="00FE5E44" w:rsidP="00FE5E44">
      <w:pPr>
        <w:pStyle w:val="Bibliography"/>
      </w:pPr>
      <w:r>
        <w:t xml:space="preserve">ROADTOVR (2023): Google Cardboard Archives, Road to VR, https://www.roadtovr.com/category/google-cardboard/ (11. 10. 2023). </w:t>
      </w:r>
    </w:p>
    <w:p w14:paraId="5B1ABC80" w14:textId="77777777" w:rsidR="00FE5E44" w:rsidRDefault="00FE5E44" w:rsidP="00FE5E44">
      <w:pPr>
        <w:pStyle w:val="Bibliography"/>
      </w:pPr>
      <w:r>
        <w:t xml:space="preserve">RZESZEWSKI, M., ORYLSKI, M. (2021): Usability of WebXR Visualizations in Urban Planning. ISPRS International Journal of Geo-Information, 11, 10, 721. </w:t>
      </w:r>
    </w:p>
    <w:p w14:paraId="2BBE6E31" w14:textId="77777777" w:rsidR="00FE5E44" w:rsidRDefault="00FE5E44" w:rsidP="00FE5E44">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439612A9" w14:textId="77777777" w:rsidR="00FE5E44" w:rsidRDefault="00FE5E44" w:rsidP="00FE5E44">
      <w:pPr>
        <w:pStyle w:val="Bibliography"/>
      </w:pPr>
      <w:r>
        <w:t xml:space="preserve">SEGUIN, D. (2023): A collection of WebGL and WebGPU frameworks and libraries, Gist, https://gist.github.com/dmnsgn/76878ba6903cf15789b712464875cfdc (2. 11. 2023). </w:t>
      </w:r>
    </w:p>
    <w:p w14:paraId="6F56B475" w14:textId="77777777" w:rsidR="00FE5E44" w:rsidRDefault="00FE5E44" w:rsidP="00FE5E44">
      <w:pPr>
        <w:pStyle w:val="Bibliography"/>
      </w:pPr>
      <w:r>
        <w:t xml:space="preserve">SEMMO, A., DÖLLNER, J. (2014): An Interaction Framework for Level-of-Abstraction Visualization of 3D Geovirtual Environments. </w:t>
      </w:r>
    </w:p>
    <w:p w14:paraId="6C55EF40" w14:textId="77777777" w:rsidR="00FE5E44" w:rsidRDefault="00FE5E44" w:rsidP="00FE5E44">
      <w:pPr>
        <w:pStyle w:val="Bibliography"/>
      </w:pPr>
      <w:r>
        <w:t xml:space="preserve">SERMET, Y., DEMIR, I. (2021): GeospatialVR: A web-based virtual reality framework for collaborative environmental simulations. Computers &amp; Geosciences, 159, 105010. </w:t>
      </w:r>
    </w:p>
    <w:p w14:paraId="37C8691B" w14:textId="77777777" w:rsidR="00FE5E44" w:rsidRDefault="00FE5E44" w:rsidP="00FE5E44">
      <w:pPr>
        <w:pStyle w:val="Bibliography"/>
      </w:pPr>
      <w:r>
        <w:t xml:space="preserve">SHERIF, T. (2018): The WebGL Graphics Pipeline, https://tsherif.github.io/webgl-presentation/#/13 (17. 9. 2023). </w:t>
      </w:r>
    </w:p>
    <w:p w14:paraId="1E74F838" w14:textId="77777777" w:rsidR="00FE5E44" w:rsidRDefault="00FE5E44" w:rsidP="00FE5E44">
      <w:pPr>
        <w:pStyle w:val="Bibliography"/>
      </w:pPr>
      <w:r>
        <w:t xml:space="preserve">SHERMAN, W. R., CRAIG, A. B. (2019): Understanding virtual reality: interface, application, and design. Morgan Kaufmann, Cambridge, MA. </w:t>
      </w:r>
    </w:p>
    <w:p w14:paraId="086333CB" w14:textId="77777777" w:rsidR="00FE5E44" w:rsidRDefault="00FE5E44" w:rsidP="00FE5E44">
      <w:pPr>
        <w:pStyle w:val="Bibliography"/>
      </w:pPr>
      <w:r>
        <w:t xml:space="preserve">SLOCUM, T. A. ed. (2014): Thematic cartography and geovisualization. Pearson Education, Harlow. </w:t>
      </w:r>
    </w:p>
    <w:p w14:paraId="60C6B61B" w14:textId="77777777" w:rsidR="00FE5E44" w:rsidRDefault="00FE5E44" w:rsidP="00FE5E44">
      <w:pPr>
        <w:pStyle w:val="Bibliography"/>
      </w:pPr>
      <w:r>
        <w:t xml:space="preserve">SOMMERVILLE, I. (2016): Software engineering. Pearson, Boston Munich. </w:t>
      </w:r>
    </w:p>
    <w:p w14:paraId="42450EF6" w14:textId="77777777" w:rsidR="00FE5E44" w:rsidRDefault="00FE5E44" w:rsidP="00FE5E44">
      <w:pPr>
        <w:pStyle w:val="Bibliography"/>
      </w:pPr>
      <w:r>
        <w:t xml:space="preserve">STACHON, Z., KUBICEK, P., HERMAN, L. (2020): Virtual and Immersive Environments. Geographic Information Science &amp; Technology Body of Knowledge, Q3, 2020. </w:t>
      </w:r>
    </w:p>
    <w:p w14:paraId="6E5BD572" w14:textId="77777777" w:rsidR="00FE5E44" w:rsidRDefault="00FE5E44" w:rsidP="00FE5E44">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54186DB3" w14:textId="77777777" w:rsidR="00FE5E44" w:rsidRDefault="00FE5E44" w:rsidP="00FE5E44">
      <w:pPr>
        <w:pStyle w:val="Bibliography"/>
      </w:pPr>
      <w:r>
        <w:t xml:space="preserve">STATCOUNTER (2023): Browser Market Share Worldwide, StatCounter Global Stats, https://gs.statcounter.com/browser-market-share (31. 1. 2023). </w:t>
      </w:r>
    </w:p>
    <w:p w14:paraId="48354C76" w14:textId="77777777" w:rsidR="00FE5E44" w:rsidRDefault="00FE5E44" w:rsidP="00FE5E44">
      <w:pPr>
        <w:pStyle w:val="Bibliography"/>
      </w:pPr>
      <w:r>
        <w:t xml:space="preserve">TAKLE (2022): VR by the numbers - HMD specs comparison, thevirtualreport.biz, https://www.thevirtualreport.biz/data-and-research/65085/vr-by-the-numbers-hmd-specs-comparison/ (29. 8. 2023). </w:t>
      </w:r>
    </w:p>
    <w:p w14:paraId="3FC31BF1" w14:textId="77777777" w:rsidR="00FE5E44" w:rsidRDefault="00FE5E44" w:rsidP="00FE5E44">
      <w:pPr>
        <w:pStyle w:val="Bibliography"/>
      </w:pPr>
      <w:r>
        <w:lastRenderedPageBreak/>
        <w:t xml:space="preserve">THREE.JS CONTRIBUTORS (2023a): Camera – three.js docs, https://threejs.org/docs/#api/en/cameras/Camera (21. 9. 2023). </w:t>
      </w:r>
    </w:p>
    <w:p w14:paraId="3B13B48F" w14:textId="77777777" w:rsidR="00FE5E44" w:rsidRDefault="00FE5E44" w:rsidP="00FE5E44">
      <w:pPr>
        <w:pStyle w:val="Bibliography"/>
      </w:pPr>
      <w:r>
        <w:t xml:space="preserve">THREE.JS CONTRIBUTORS (2023b): Lights - three.js manual, https://threejs.org/manual/#en/lights (17. 10. 2023). </w:t>
      </w:r>
    </w:p>
    <w:p w14:paraId="7E029AC7" w14:textId="77777777" w:rsidR="00FE5E44" w:rsidRDefault="00FE5E44" w:rsidP="00FE5E44">
      <w:pPr>
        <w:pStyle w:val="Bibliography"/>
      </w:pPr>
      <w:r>
        <w:t xml:space="preserve">THREE.JS CONTRIBUTORS (2023c): Scene – three.js docs, https://threejs.org/docs/#api/en/scenes/Scene (21. 9. 2023). </w:t>
      </w:r>
    </w:p>
    <w:p w14:paraId="44F8B369" w14:textId="77777777" w:rsidR="00FE5E44" w:rsidRDefault="00FE5E44" w:rsidP="00FE5E44">
      <w:pPr>
        <w:pStyle w:val="Bibliography"/>
      </w:pPr>
      <w:r>
        <w:t xml:space="preserve">THREE.JS CONTRIBUTORS (2023d): Shadows - three.js manual, https://threejs.org/manual/#en/shadows (18. 10. 2023). </w:t>
      </w:r>
    </w:p>
    <w:p w14:paraId="1407AB5F" w14:textId="77777777" w:rsidR="00FE5E44" w:rsidRDefault="00FE5E44" w:rsidP="00FE5E44">
      <w:pPr>
        <w:pStyle w:val="Bibliography"/>
      </w:pPr>
      <w:r>
        <w:t xml:space="preserve">THREE.JS CONTRIBUTORS (2023e): Textures - three.js manual, https://threejs.org/manual/#en/textures#memory (15. 10. 2023). </w:t>
      </w:r>
    </w:p>
    <w:p w14:paraId="05462864" w14:textId="77777777" w:rsidR="00FE5E44" w:rsidRDefault="00FE5E44" w:rsidP="00FE5E44">
      <w:pPr>
        <w:pStyle w:val="Bibliography"/>
      </w:pPr>
      <w:r>
        <w:t xml:space="preserve">THREE.JS CONTRIBUTORS (2023f): VR - three.js manual, https://threejs.org/manual/#en/webxr-basics (5. 11. 2023). </w:t>
      </w:r>
    </w:p>
    <w:p w14:paraId="6F8845BD" w14:textId="77777777" w:rsidR="00FE5E44" w:rsidRDefault="00FE5E44" w:rsidP="00FE5E44">
      <w:pPr>
        <w:pStyle w:val="Bibliography"/>
      </w:pPr>
      <w:r>
        <w:t xml:space="preserve">UGWITZ, P., STACHOŇ, Z., KUBICEK, P. (2021): Building a virtual cartographic museum. Abstracts of the ICA, 3, 1–1. </w:t>
      </w:r>
    </w:p>
    <w:p w14:paraId="59E85374" w14:textId="77777777" w:rsidR="00FE5E44" w:rsidRDefault="00FE5E44" w:rsidP="00FE5E44">
      <w:pPr>
        <w:pStyle w:val="Bibliography"/>
      </w:pPr>
      <w:r>
        <w:t xml:space="preserve">UNITY (2022): Unity - Manual: Types of light, https://docs.unity3d.com/Manual/Lighting.html (17. 10. 2023). </w:t>
      </w:r>
    </w:p>
    <w:p w14:paraId="40D66348" w14:textId="77777777" w:rsidR="00FE5E44" w:rsidRDefault="00FE5E44" w:rsidP="00FE5E44">
      <w:pPr>
        <w:pStyle w:val="Bibliography"/>
      </w:pPr>
      <w: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7BAB8856" w14:textId="77777777" w:rsidR="00FE5E44" w:rsidRDefault="00FE5E44" w:rsidP="00FE5E44">
      <w:pPr>
        <w:pStyle w:val="Bibliography"/>
      </w:pPr>
      <w:r>
        <w:t xml:space="preserve">VR Map: Putting OpenStreetMap Data Into a WebVR World Simple GeoData Visualization with A-Frame (2019): </w:t>
      </w:r>
    </w:p>
    <w:p w14:paraId="7E9A3A82" w14:textId="77777777" w:rsidR="00FE5E44" w:rsidRDefault="00FE5E44" w:rsidP="00FE5E44">
      <w:pPr>
        <w:pStyle w:val="Bibliography"/>
      </w:pPr>
      <w:r>
        <w:t xml:space="preserve">W3C (2023): Immersive Web Developer Home, https://immersiveweb.dev/ (31. 1. 2023). </w:t>
      </w:r>
    </w:p>
    <w:p w14:paraId="7DC38363" w14:textId="77777777" w:rsidR="00FE5E44" w:rsidRDefault="00FE5E44" w:rsidP="00FE5E44">
      <w:pPr>
        <w:pStyle w:val="Bibliography"/>
      </w:pPr>
      <w:r>
        <w:t xml:space="preserve">W3SCHOOLS (2023): What is HTML DOM, https://www.w3schools.com/whatis/whatis_htmldom.asp (29. 8. 2023). </w:t>
      </w:r>
    </w:p>
    <w:p w14:paraId="50945809" w14:textId="77777777" w:rsidR="00FE5E44" w:rsidRDefault="00FE5E44" w:rsidP="00FE5E44">
      <w:pPr>
        <w:pStyle w:val="Bibliography"/>
      </w:pPr>
      <w:r>
        <w:t xml:space="preserve">WEBXR (2020): Introduction to WebXR with BabylonJS. </w:t>
      </w:r>
    </w:p>
    <w:p w14:paraId="660240D6" w14:textId="77777777" w:rsidR="00FE5E44" w:rsidRDefault="00FE5E44" w:rsidP="00FE5E44">
      <w:pPr>
        <w:pStyle w:val="Bibliography"/>
      </w:pPr>
      <w:r>
        <w:t xml:space="preserve">ŽÁRA, J., BENEŠ, B., FELKEL, P. (2005): Moderní počítačová grafika. Computer Press. </w:t>
      </w:r>
    </w:p>
    <w:p w14:paraId="7F7E3D56" w14:textId="77777777" w:rsidR="00FE5E44" w:rsidRDefault="00FE5E44" w:rsidP="00FE5E44">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4CE5B2D5" w14:textId="5B289D6F"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79"/>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D70E8" w14:textId="77777777" w:rsidR="00043F94" w:rsidRDefault="00043F94" w:rsidP="0057088F">
      <w:pPr>
        <w:spacing w:after="0" w:line="240" w:lineRule="auto"/>
      </w:pPr>
      <w:r>
        <w:separator/>
      </w:r>
    </w:p>
  </w:endnote>
  <w:endnote w:type="continuationSeparator" w:id="0">
    <w:p w14:paraId="6B153EF7" w14:textId="77777777" w:rsidR="00043F94" w:rsidRDefault="00043F94"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5B71B" w14:textId="77777777" w:rsidR="00043F94" w:rsidRDefault="00043F94" w:rsidP="0057088F">
      <w:pPr>
        <w:spacing w:after="0" w:line="240" w:lineRule="auto"/>
      </w:pPr>
      <w:r>
        <w:separator/>
      </w:r>
    </w:p>
  </w:footnote>
  <w:footnote w:type="continuationSeparator" w:id="0">
    <w:p w14:paraId="44017C40" w14:textId="77777777" w:rsidR="00043F94" w:rsidRDefault="00043F94"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 w:id="5">
    <w:p w14:paraId="2AF74C38" w14:textId="5D5678D5" w:rsidR="004D3D6E" w:rsidRDefault="004D3D6E">
      <w:pPr>
        <w:pStyle w:val="FootnoteText"/>
      </w:pPr>
      <w:r>
        <w:rPr>
          <w:rStyle w:val="FootnoteReference"/>
        </w:rPr>
        <w:footnoteRef/>
      </w:r>
      <w:r>
        <w:t xml:space="preserve"> Práce na rozšíření glTF standardu o možnost zapisovat geoprostrorová metada</w:t>
      </w:r>
      <w:r w:rsidR="00F86911">
        <w:t>ta</w:t>
      </w:r>
      <w:r>
        <w:t xml:space="preserve"> je stále v průběhu. </w:t>
      </w:r>
      <w:r w:rsidR="003611BD">
        <w:fldChar w:fldCharType="begin"/>
      </w:r>
      <w:r w:rsidR="003611BD">
        <w:instrText xml:space="preserve"> ADDIN ZOTERO_ITEM CSL_CITATION {"citationID":"Zexg1Vaq","properties":{"formattedCitation":"(Khronos Group 2022)","plainCitation":"(Khronos Group 2022)","noteIndex":5},"citationItems":[{"id":2089,"uris":["http://zotero.org/groups/4599106/items/C53ST79W"],"itemData":{"id":2089,"type":"webpage","abstract":"The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6">
    <w:p w14:paraId="7901F71F" w14:textId="35DC1BB9"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Data Brno</w:t>
      </w:r>
      <w:r>
        <w:t>.</w:t>
      </w:r>
      <w:r w:rsidR="00F33FE8">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2"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5"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7"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7"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8"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0"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7"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0"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1"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3"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4"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8"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9"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1"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2"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4"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5"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3"/>
  </w:num>
  <w:num w:numId="3" w16cid:durableId="1170680267">
    <w:abstractNumId w:val="17"/>
  </w:num>
  <w:num w:numId="4" w16cid:durableId="1796368114">
    <w:abstractNumId w:val="26"/>
  </w:num>
  <w:num w:numId="5" w16cid:durableId="300885919">
    <w:abstractNumId w:val="37"/>
  </w:num>
  <w:num w:numId="6" w16cid:durableId="521938209">
    <w:abstractNumId w:val="57"/>
  </w:num>
  <w:num w:numId="7" w16cid:durableId="619992562">
    <w:abstractNumId w:val="30"/>
  </w:num>
  <w:num w:numId="8" w16cid:durableId="208229350">
    <w:abstractNumId w:val="12"/>
  </w:num>
  <w:num w:numId="9" w16cid:durableId="2076317703">
    <w:abstractNumId w:val="21"/>
  </w:num>
  <w:num w:numId="10" w16cid:durableId="802234337">
    <w:abstractNumId w:val="35"/>
  </w:num>
  <w:num w:numId="11" w16cid:durableId="385684583">
    <w:abstractNumId w:val="25"/>
  </w:num>
  <w:num w:numId="12" w16cid:durableId="65956355">
    <w:abstractNumId w:val="53"/>
  </w:num>
  <w:num w:numId="13" w16cid:durableId="354035738">
    <w:abstractNumId w:val="64"/>
  </w:num>
  <w:num w:numId="14" w16cid:durableId="395475347">
    <w:abstractNumId w:val="1"/>
  </w:num>
  <w:num w:numId="15" w16cid:durableId="1336884254">
    <w:abstractNumId w:val="33"/>
  </w:num>
  <w:num w:numId="16" w16cid:durableId="757364363">
    <w:abstractNumId w:val="44"/>
  </w:num>
  <w:num w:numId="17" w16cid:durableId="2033720445">
    <w:abstractNumId w:val="65"/>
  </w:num>
  <w:num w:numId="18" w16cid:durableId="837696955">
    <w:abstractNumId w:val="55"/>
  </w:num>
  <w:num w:numId="19" w16cid:durableId="414474922">
    <w:abstractNumId w:val="32"/>
  </w:num>
  <w:num w:numId="20" w16cid:durableId="2059282820">
    <w:abstractNumId w:val="15"/>
  </w:num>
  <w:num w:numId="21" w16cid:durableId="1490631062">
    <w:abstractNumId w:val="31"/>
  </w:num>
  <w:num w:numId="22" w16cid:durableId="1901403376">
    <w:abstractNumId w:val="2"/>
  </w:num>
  <w:num w:numId="23" w16cid:durableId="901527545">
    <w:abstractNumId w:val="51"/>
  </w:num>
  <w:num w:numId="24" w16cid:durableId="13649980">
    <w:abstractNumId w:val="7"/>
  </w:num>
  <w:num w:numId="25" w16cid:durableId="1364744581">
    <w:abstractNumId w:val="16"/>
  </w:num>
  <w:num w:numId="26" w16cid:durableId="1671255231">
    <w:abstractNumId w:val="39"/>
  </w:num>
  <w:num w:numId="27" w16cid:durableId="1198667109">
    <w:abstractNumId w:val="56"/>
  </w:num>
  <w:num w:numId="28" w16cid:durableId="619802950">
    <w:abstractNumId w:val="4"/>
  </w:num>
  <w:num w:numId="29" w16cid:durableId="367877274">
    <w:abstractNumId w:val="38"/>
  </w:num>
  <w:num w:numId="30" w16cid:durableId="802776096">
    <w:abstractNumId w:val="6"/>
  </w:num>
  <w:num w:numId="31" w16cid:durableId="742023868">
    <w:abstractNumId w:val="24"/>
  </w:num>
  <w:num w:numId="32" w16cid:durableId="404689245">
    <w:abstractNumId w:val="49"/>
  </w:num>
  <w:num w:numId="33" w16cid:durableId="1361203164">
    <w:abstractNumId w:val="52"/>
  </w:num>
  <w:num w:numId="34" w16cid:durableId="2136636456">
    <w:abstractNumId w:val="36"/>
  </w:num>
  <w:num w:numId="35" w16cid:durableId="882057253">
    <w:abstractNumId w:val="14"/>
  </w:num>
  <w:num w:numId="36" w16cid:durableId="2002463788">
    <w:abstractNumId w:val="58"/>
  </w:num>
  <w:num w:numId="37" w16cid:durableId="1464738753">
    <w:abstractNumId w:val="22"/>
  </w:num>
  <w:num w:numId="38" w16cid:durableId="1462070677">
    <w:abstractNumId w:val="3"/>
  </w:num>
  <w:num w:numId="39" w16cid:durableId="1886866115">
    <w:abstractNumId w:val="42"/>
  </w:num>
  <w:num w:numId="40" w16cid:durableId="965311621">
    <w:abstractNumId w:val="48"/>
  </w:num>
  <w:num w:numId="41" w16cid:durableId="818768559">
    <w:abstractNumId w:val="54"/>
  </w:num>
  <w:num w:numId="42" w16cid:durableId="1967276253">
    <w:abstractNumId w:val="18"/>
  </w:num>
  <w:num w:numId="43" w16cid:durableId="1442647274">
    <w:abstractNumId w:val="13"/>
  </w:num>
  <w:num w:numId="44" w16cid:durableId="1146313284">
    <w:abstractNumId w:val="29"/>
  </w:num>
  <w:num w:numId="45" w16cid:durableId="1133062556">
    <w:abstractNumId w:val="10"/>
  </w:num>
  <w:num w:numId="46" w16cid:durableId="1318923120">
    <w:abstractNumId w:val="28"/>
  </w:num>
  <w:num w:numId="47" w16cid:durableId="976765939">
    <w:abstractNumId w:val="34"/>
  </w:num>
  <w:num w:numId="48" w16cid:durableId="1987278381">
    <w:abstractNumId w:val="62"/>
  </w:num>
  <w:num w:numId="49" w16cid:durableId="344286222">
    <w:abstractNumId w:val="47"/>
  </w:num>
  <w:num w:numId="50" w16cid:durableId="586889268">
    <w:abstractNumId w:val="60"/>
  </w:num>
  <w:num w:numId="51" w16cid:durableId="1214346142">
    <w:abstractNumId w:val="41"/>
  </w:num>
  <w:num w:numId="52" w16cid:durableId="1666350155">
    <w:abstractNumId w:val="8"/>
  </w:num>
  <w:num w:numId="53" w16cid:durableId="1936208616">
    <w:abstractNumId w:val="43"/>
  </w:num>
  <w:num w:numId="54" w16cid:durableId="1802922892">
    <w:abstractNumId w:val="19"/>
  </w:num>
  <w:num w:numId="55" w16cid:durableId="2044668093">
    <w:abstractNumId w:val="20"/>
  </w:num>
  <w:num w:numId="56" w16cid:durableId="1700474541">
    <w:abstractNumId w:val="50"/>
  </w:num>
  <w:num w:numId="57" w16cid:durableId="2082558311">
    <w:abstractNumId w:val="45"/>
  </w:num>
  <w:num w:numId="58" w16cid:durableId="1871141540">
    <w:abstractNumId w:val="63"/>
  </w:num>
  <w:num w:numId="59" w16cid:durableId="1538816812">
    <w:abstractNumId w:val="11"/>
  </w:num>
  <w:num w:numId="60" w16cid:durableId="747965305">
    <w:abstractNumId w:val="40"/>
  </w:num>
  <w:num w:numId="61" w16cid:durableId="2103643924">
    <w:abstractNumId w:val="5"/>
  </w:num>
  <w:num w:numId="62" w16cid:durableId="457264442">
    <w:abstractNumId w:val="59"/>
  </w:num>
  <w:num w:numId="63" w16cid:durableId="496380383">
    <w:abstractNumId w:val="9"/>
  </w:num>
  <w:num w:numId="64" w16cid:durableId="1291588825">
    <w:abstractNumId w:val="61"/>
  </w:num>
  <w:num w:numId="65" w16cid:durableId="1924559521">
    <w:abstractNumId w:val="46"/>
  </w:num>
  <w:num w:numId="66" w16cid:durableId="1492871536">
    <w:abstractNumId w:val="27"/>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50AC"/>
    <w:rsid w:val="001C54EC"/>
    <w:rsid w:val="001C649E"/>
    <w:rsid w:val="001C680E"/>
    <w:rsid w:val="001C6CEE"/>
    <w:rsid w:val="001C7349"/>
    <w:rsid w:val="001C7DD3"/>
    <w:rsid w:val="001D0278"/>
    <w:rsid w:val="001D07D3"/>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28A9"/>
    <w:rsid w:val="00213D9F"/>
    <w:rsid w:val="00213F3C"/>
    <w:rsid w:val="00214106"/>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745"/>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5088"/>
    <w:rsid w:val="0042562D"/>
    <w:rsid w:val="00426871"/>
    <w:rsid w:val="00426882"/>
    <w:rsid w:val="00426C6A"/>
    <w:rsid w:val="00426CD6"/>
    <w:rsid w:val="00426DB9"/>
    <w:rsid w:val="0042720A"/>
    <w:rsid w:val="004278FB"/>
    <w:rsid w:val="00427DE2"/>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99"/>
    <w:rsid w:val="00522CB1"/>
    <w:rsid w:val="00523661"/>
    <w:rsid w:val="00524366"/>
    <w:rsid w:val="00524494"/>
    <w:rsid w:val="00524C88"/>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9CD"/>
    <w:rsid w:val="0062079C"/>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624"/>
    <w:rsid w:val="009908A6"/>
    <w:rsid w:val="00991883"/>
    <w:rsid w:val="0099191D"/>
    <w:rsid w:val="009919FF"/>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376E"/>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302"/>
    <w:rsid w:val="00A94843"/>
    <w:rsid w:val="00A94BE3"/>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26C"/>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501A"/>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106"/>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47D3C"/>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8D3"/>
    <w:rsid w:val="00F4383F"/>
    <w:rsid w:val="00F43DD3"/>
    <w:rsid w:val="00F44BDB"/>
    <w:rsid w:val="00F45AC4"/>
    <w:rsid w:val="00F4650B"/>
    <w:rsid w:val="00F46799"/>
    <w:rsid w:val="00F469D6"/>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5E44"/>
    <w:rsid w:val="00FE628F"/>
    <w:rsid w:val="00FE65E9"/>
    <w:rsid w:val="00FE69A7"/>
    <w:rsid w:val="00FE7117"/>
    <w:rsid w:val="00FE74D6"/>
    <w:rsid w:val="00FE773A"/>
    <w:rsid w:val="00FF2B02"/>
    <w:rsid w:val="00FF357F"/>
    <w:rsid w:val="00FF35FB"/>
    <w:rsid w:val="00FF3F04"/>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bBJ9sxc?hub_invite_id=Lr9efka" TargetMode="External"/><Relationship Id="rId68" Type="http://schemas.openxmlformats.org/officeDocument/2006/relationships/image" Target="media/image42.png"/><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yperlink" Target="https://github.com/pka/awesome-3d-tiles" TargetMode="External"/><Relationship Id="rId37" Type="http://schemas.openxmlformats.org/officeDocument/2006/relationships/image" Target="media/image21.svg"/><Relationship Id="rId53" Type="http://schemas.openxmlformats.org/officeDocument/2006/relationships/image" Target="media/image36.png"/><Relationship Id="rId58" Type="http://schemas.openxmlformats.org/officeDocument/2006/relationships/hyperlink" Target="https://jendahorak.github.io/a3sixty/" TargetMode="External"/><Relationship Id="rId74" Type="http://schemas.openxmlformats.org/officeDocument/2006/relationships/image" Target="media/image47.png"/><Relationship Id="rId79"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hyperlink" Target="https://glitch.com/edit/" TargetMode="External"/><Relationship Id="rId82" Type="http://schemas.openxmlformats.org/officeDocument/2006/relationships/theme" Target="theme/theme1.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yperlink" Target="https://hubs.mozilla.com/jkemrr4" TargetMode="External"/><Relationship Id="rId69" Type="http://schemas.openxmlformats.org/officeDocument/2006/relationships/image" Target="media/image43.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openxmlformats.org/officeDocument/2006/relationships/image" Target="media/image45.emf"/><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foam-jumpy-dianella.glitch.me" TargetMode="External"/><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svg"/><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hyperlink" Target="https://developers.google.com/maps/documentation/tile/use-renderer"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interesting-parallel-bit.glitch.me" TargetMode="External"/><Relationship Id="rId65" Type="http://schemas.openxmlformats.org/officeDocument/2006/relationships/hyperlink" Target="https://hubs.mozilla.com/link/v3xSqDE" TargetMode="External"/><Relationship Id="rId73" Type="http://schemas.openxmlformats.org/officeDocument/2006/relationships/image" Target="media/image46.png"/><Relationship Id="rId78" Type="http://schemas.openxmlformats.org/officeDocument/2006/relationships/footer" Target="footer2.xml"/><Relationship Id="rId8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hyperlink" Target="https://jendahorak.github.io/disc3vr/" TargetMode="External"/><Relationship Id="rId76"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hyperlink" Target="https://github.com/jendahorak/kam-topgis-batch-loader.git"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hubs.mozilla.com/link/PFhZqGd"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2.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16735</TotalTime>
  <Pages>94</Pages>
  <Words>76354</Words>
  <Characters>435218</Characters>
  <Application>Microsoft Office Word</Application>
  <DocSecurity>0</DocSecurity>
  <Lines>3626</Lines>
  <Paragraphs>1021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510551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198</cp:revision>
  <cp:lastPrinted>2023-11-02T09:14:00Z</cp:lastPrinted>
  <dcterms:created xsi:type="dcterms:W3CDTF">2023-08-27T13:40:00Z</dcterms:created>
  <dcterms:modified xsi:type="dcterms:W3CDTF">2023-12-03T18:04:00Z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id="wUJ3dlIS"/&gt;&lt;style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