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C7EF6E0"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D6309">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PqgTaN4B/sCFRb14v","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D2A63FA"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4732458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FD6309">
        <w:instrText xml:space="preserve"> ADDIN ZOTERO_ITEM CSL_CITATION {"citationID":"3CtlPLsy","properties":{"formattedCitation":"(Coltekin et al. 2020)","plainCitation":"(Coltekin et al. 2020)","noteIndex":0},"citationItems":[{"id":"PqgTaN4B/kATRAW74","uris":["http://zotero.org/groups/4599106/items/F54Y7ICM"],"itemData":{"id":"9DyV48Zt/oRbg8WmZ","type":"article-journal","abstract":"This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64D9BFA"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2F76A8E"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DE33DB">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464DE85"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0F89B32"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FD6309">
        <w:instrText xml:space="preserve"> ADDIN ZOTERO_ITEM CSL_CITATION {"citationID":"1qIlQgrk","properties":{"formattedCitation":"(Coltekin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10ABB6F"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5</w:t>
      </w:r>
      <w:r w:rsidRPr="001F6849">
        <w:fldChar w:fldCharType="end"/>
      </w:r>
      <w:r w:rsidRPr="001F6849">
        <w:t xml:space="preserve"> Dělení HMD, zdroj: </w:t>
      </w:r>
      <w:r w:rsidRPr="001F6849">
        <w:fldChar w:fldCharType="begin"/>
      </w:r>
      <w:r w:rsidR="00FD6309">
        <w:instrText xml:space="preserve"> ADDIN ZOTERO_ITEM CSL_CITATION {"citationID":"o3pU5io5","properties":{"formattedCitation":"(Coltekin et al. 2020)","plainCitation":"(Coltekin et al. 2020)","noteIndex":0},"citationItems":[{"id":"PqgTaN4B/kATRAW74","uris":["http://zotero.org/groups/4599106/items/F54Y7ICM"],"itemData":{"id":"9DyV48Zt/oRbg8WmZ","type":"article-journal","abstract":"This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48C8087" w:rsidR="00863307" w:rsidRPr="00736AD5" w:rsidRDefault="00863307" w:rsidP="00863307">
      <w:pPr>
        <w:pStyle w:val="Caption"/>
      </w:pPr>
      <w:r>
        <w:t xml:space="preserve">Obr. </w:t>
      </w:r>
      <w:r>
        <w:fldChar w:fldCharType="begin"/>
      </w:r>
      <w:r>
        <w:instrText xml:space="preserve"> SEQ Obr. \* ARABIC </w:instrText>
      </w:r>
      <w:r>
        <w:fldChar w:fldCharType="separate"/>
      </w:r>
      <w:r w:rsidR="00DE33DB">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61E51E79"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FD6309">
        <w:instrText xml:space="preserve"> ADDIN ZOTERO_ITEM CSL_CITATION {"citationID":"Vvs5N4QI","properties":{"formattedCitation":"(Coltekin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A465E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5CB53A5E">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71DC348"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E33DB">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7F54C648" w:rsidR="001100A3" w:rsidRDefault="001100A3" w:rsidP="001100A3">
      <w:pPr>
        <w:pStyle w:val="Caption"/>
      </w:pPr>
      <w:r>
        <w:t xml:space="preserve">Obr. </w:t>
      </w:r>
      <w:r>
        <w:fldChar w:fldCharType="begin"/>
      </w:r>
      <w:r>
        <w:instrText xml:space="preserve"> SEQ Obr. \* ARABIC </w:instrText>
      </w:r>
      <w:r>
        <w:fldChar w:fldCharType="separate"/>
      </w:r>
      <w:r w:rsidR="00DE33DB">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A48EBF5"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61D25289">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3B223E52"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F651498"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1433429" w:rsidR="00B41874" w:rsidRDefault="00B41874" w:rsidP="001D37CB">
      <w:pPr>
        <w:pStyle w:val="Caption"/>
      </w:pPr>
      <w:r>
        <w:t xml:space="preserve">Obr. </w:t>
      </w:r>
      <w:r>
        <w:fldChar w:fldCharType="begin"/>
      </w:r>
      <w:r>
        <w:instrText xml:space="preserve"> SEQ Obr. \* ARABIC </w:instrText>
      </w:r>
      <w:r>
        <w:fldChar w:fldCharType="separate"/>
      </w:r>
      <w:r w:rsidR="00DE33DB">
        <w:rPr>
          <w:noProof/>
        </w:rPr>
        <w:t>13</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759F3145" w:rsidR="00AB45B4" w:rsidRDefault="00AB45B4" w:rsidP="00331DCE">
      <w:pPr>
        <w:pStyle w:val="Normlnprvnodsazen"/>
      </w:pPr>
      <w:r w:rsidRPr="001F6849">
        <w:t xml:space="preserve">Jako důležitou problematiku zmiňuje </w:t>
      </w:r>
      <w:r w:rsidRPr="001F6849">
        <w:fldChar w:fldCharType="begin"/>
      </w:r>
      <w:r w:rsidR="00FD6309">
        <w:instrText xml:space="preserve"> ADDIN ZOTERO_ITEM CSL_CITATION {"citationID":"pyYXfhhk","properties":{"formattedCitation":"(Coltekin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FD6309">
        <w:instrText xml:space="preserve"> ADDIN ZOTERO_ITEM CSL_CITATION {"citationID":"cz6cyLsT","properties":{"formattedCitation":"(Coltekin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7093004" w:rsidR="00B2682C" w:rsidRPr="001F6849" w:rsidRDefault="00B2682C" w:rsidP="00B2682C">
      <w:pPr>
        <w:pStyle w:val="Caption"/>
      </w:pPr>
      <w:r>
        <w:t xml:space="preserve">Obr. </w:t>
      </w:r>
      <w:r>
        <w:fldChar w:fldCharType="begin"/>
      </w:r>
      <w:r>
        <w:instrText xml:space="preserve"> SEQ Obr. \* ARABIC </w:instrText>
      </w:r>
      <w:r>
        <w:fldChar w:fldCharType="separate"/>
      </w:r>
      <w:r w:rsidR="00DE33DB">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42C33778" w:rsidR="00054069" w:rsidRPr="001F684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FD6309">
        <w:rPr>
          <w:highlight w:val="yellow"/>
        </w:rPr>
        <w:instrText xml:space="preserve"> ADDIN ZOTERO_ITEM CSL_CITATION {"citationID":"Qk91xJhn","properties":{"formattedCitation":"(Coltekin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21391192"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3C397B4B" w:rsidR="00B1180A" w:rsidRPr="00B1180A" w:rsidRDefault="00EE12F5" w:rsidP="003A5BDB">
      <w:pPr>
        <w:pStyle w:val="Caption"/>
      </w:pPr>
      <w:r>
        <w:t xml:space="preserve">Obr. </w:t>
      </w:r>
      <w:r>
        <w:fldChar w:fldCharType="begin"/>
      </w:r>
      <w:r>
        <w:instrText xml:space="preserve"> SEQ Obr. \* ARABIC </w:instrText>
      </w:r>
      <w:r>
        <w:fldChar w:fldCharType="separate"/>
      </w:r>
      <w:r w:rsidR="00DE33DB">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5AE8A03"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E33DB">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0ABC848"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E33DB">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3CAD8FE3"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E33DB">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06C22A02">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EA30212" w:rsidR="008A7EFA" w:rsidRDefault="008A7EFA" w:rsidP="008A7EFA">
      <w:pPr>
        <w:pStyle w:val="Caption"/>
      </w:pPr>
      <w:r>
        <w:t xml:space="preserve">Obr. </w:t>
      </w:r>
      <w:r>
        <w:fldChar w:fldCharType="begin"/>
      </w:r>
      <w:r>
        <w:instrText xml:space="preserve"> SEQ Obr. \* ARABIC </w:instrText>
      </w:r>
      <w:r>
        <w:fldChar w:fldCharType="separate"/>
      </w:r>
      <w:r w:rsidR="00DE33DB">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w:t>
      </w:r>
      <w:proofErr w:type="gramStart"/>
      <w:r>
        <w:t>optimalizovat</w:t>
      </w:r>
      <w:proofErr w:type="gramEnd"/>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03AE5408"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E33DB">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212756F"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2F227611" w:rsidR="00637A27" w:rsidRPr="00637A27" w:rsidRDefault="00637A27" w:rsidP="00637A27">
      <w:pPr>
        <w:pStyle w:val="Caption"/>
      </w:pPr>
      <w:r>
        <w:t xml:space="preserve">Obr. </w:t>
      </w:r>
      <w:r>
        <w:fldChar w:fldCharType="begin"/>
      </w:r>
      <w:r>
        <w:instrText xml:space="preserve"> SEQ Obr. \* ARABIC </w:instrText>
      </w:r>
      <w:r>
        <w:fldChar w:fldCharType="separate"/>
      </w:r>
      <w:r w:rsidR="00DE33DB">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487FD8"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E4DF0CF" w:rsidR="0021568E" w:rsidRPr="0021568E" w:rsidRDefault="00D926B2" w:rsidP="00D926B2">
      <w:pPr>
        <w:pStyle w:val="Caption"/>
      </w:pPr>
      <w:r>
        <w:t xml:space="preserve">Obr. </w:t>
      </w:r>
      <w:r>
        <w:fldChar w:fldCharType="begin"/>
      </w:r>
      <w:r>
        <w:instrText xml:space="preserve"> SEQ Obr. \* ARABIC </w:instrText>
      </w:r>
      <w:r>
        <w:fldChar w:fldCharType="separate"/>
      </w:r>
      <w:r w:rsidR="00DE33DB">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2B1750F"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DE33DB">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Pr="00DC2D7C" w:rsidRDefault="00EF7E0B" w:rsidP="00DC2D7C">
      <w:pPr>
        <w:rPr>
          <w:b/>
          <w:bCs/>
        </w:rPr>
      </w:pPr>
      <w:r w:rsidRPr="00467A7E">
        <w:rPr>
          <w:b/>
          <w:bCs/>
        </w:rPr>
        <w:t xml:space="preserve">Babylon.js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5D8C5524" w:rsidR="00EF7E0B" w:rsidRDefault="00EF7E0B" w:rsidP="00EF7E0B">
      <w:pPr>
        <w:pStyle w:val="Caption"/>
        <w:keepNext/>
      </w:pPr>
      <w:r>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w:t>
      </w:r>
      <w:r w:rsidR="00AB24ED">
        <w:lastRenderedPageBreak/>
        <w:t xml:space="preserve">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lastRenderedPageBreak/>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07E81B58" w:rsidR="00B40019" w:rsidRDefault="00B40019" w:rsidP="00B40019">
      <w:pPr>
        <w:pStyle w:val="Caption"/>
      </w:pPr>
      <w:r>
        <w:t xml:space="preserve">Obr. </w:t>
      </w:r>
      <w:r>
        <w:fldChar w:fldCharType="begin"/>
      </w:r>
      <w:r>
        <w:instrText xml:space="preserve"> SEQ Obr. \* ARABIC </w:instrText>
      </w:r>
      <w:r>
        <w:fldChar w:fldCharType="separate"/>
      </w:r>
      <w:r w:rsidR="00DE33DB">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7FD99D35" w:rsidR="003635FB" w:rsidRDefault="003635FB" w:rsidP="003635FB">
      <w:pPr>
        <w:pStyle w:val="Caption"/>
      </w:pPr>
      <w:r>
        <w:t xml:space="preserve">Obr. </w:t>
      </w:r>
      <w:r>
        <w:fldChar w:fldCharType="begin"/>
      </w:r>
      <w:r>
        <w:instrText xml:space="preserve"> SEQ Obr. \* ARABIC </w:instrText>
      </w:r>
      <w:r>
        <w:fldChar w:fldCharType="separate"/>
      </w:r>
      <w:r w:rsidR="00DE33DB">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637404F9"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3</w:t>
      </w:r>
      <w:r w:rsidR="007E209C" w:rsidRPr="0028129D">
        <w:rPr>
          <w:highlight w:val="yellow"/>
          <w:lang w:eastAsia="en-US"/>
        </w:rPr>
        <w:t xml:space="preserve">DOF aplikace s terénem a </w:t>
      </w:r>
      <w:proofErr w:type="spellStart"/>
      <w:r w:rsidR="007E209C" w:rsidRPr="0028129D">
        <w:rPr>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77777777" w:rsidR="00DE4E4E" w:rsidRPr="001F6849" w:rsidRDefault="00DE4E4E" w:rsidP="00DE4E4E">
      <w:pPr>
        <w:pStyle w:val="Normlnprvnodsazen"/>
        <w:ind w:firstLine="0"/>
      </w:pPr>
      <w:r w:rsidRPr="001F6849">
        <w:t xml:space="preserve">Prototyp </w:t>
      </w:r>
      <w:proofErr w:type="spellStart"/>
      <w:r w:rsidRPr="001F6849">
        <w:t>UrbanGrid</w:t>
      </w:r>
      <w:proofErr w:type="spellEnd"/>
      <w:r w:rsidRPr="001F6849">
        <w:t xml:space="preserve">: </w:t>
      </w:r>
      <w:hyperlink r:id="rId62" w:history="1">
        <w:r w:rsidRPr="001F6849">
          <w:rPr>
            <w:rStyle w:val="Hyperlink"/>
          </w:rPr>
          <w:t>https://hubs.mozilla.com/bBJ9sxc?hub_invite_id=Lr9efka</w:t>
        </w:r>
      </w:hyperlink>
    </w:p>
    <w:p w14:paraId="66873AD1" w14:textId="77777777" w:rsidR="00DE4E4E" w:rsidRDefault="00DE4E4E" w:rsidP="00DE4E4E">
      <w:pPr>
        <w:pStyle w:val="Normlnprvnodsazen"/>
        <w:ind w:firstLine="0"/>
        <w:rPr>
          <w:rStyle w:val="Hyperlink"/>
        </w:rPr>
      </w:pPr>
      <w:r w:rsidRPr="001F6849">
        <w:t>Prototyp 3D model Brno:</w:t>
      </w:r>
      <w:r w:rsidRPr="001F6849">
        <w:rPr>
          <w:b/>
          <w:bCs/>
        </w:rPr>
        <w:t xml:space="preserve"> </w:t>
      </w:r>
      <w:hyperlink r:id="rId63" w:history="1">
        <w:r w:rsidRPr="001F6849">
          <w:rPr>
            <w:rStyle w:val="Hyperlink"/>
          </w:rPr>
          <w:t>https://hubs.mozilla.com/jkemrr4</w:t>
        </w:r>
      </w:hyperlink>
    </w:p>
    <w:p w14:paraId="0B6C7793" w14:textId="73BFE6A8" w:rsidR="00D079A0" w:rsidRPr="001F6849" w:rsidRDefault="00D079A0" w:rsidP="00DE4E4E">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6132BC9A" w:rsidR="00173EE3" w:rsidRPr="00D079A0" w:rsidRDefault="00742FD9" w:rsidP="00173EE3">
      <w:pPr>
        <w:rPr>
          <w:b/>
          <w:bCs/>
        </w:rPr>
      </w:pPr>
      <w:proofErr w:type="spellStart"/>
      <w:r w:rsidRPr="00D079A0">
        <w:rPr>
          <w:b/>
          <w:bCs/>
        </w:rPr>
        <w:lastRenderedPageBreak/>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3828CE4E" w:rsidR="00C37F6B"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p>
    <w:p w14:paraId="7E047945" w14:textId="178E72F8" w:rsidR="00F617A7" w:rsidRPr="00F617A7" w:rsidRDefault="00F617A7" w:rsidP="00C37F6B">
      <w:pPr>
        <w:pStyle w:val="Normlnprvnodsazen"/>
        <w:ind w:firstLine="0"/>
        <w:rPr>
          <w:lang w:val="en-US"/>
        </w:rPr>
      </w:pP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lastRenderedPageBreak/>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lastRenderedPageBreak/>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58BF960E" w14:textId="71774FBD" w:rsidR="00F973CB" w:rsidRDefault="0029775B" w:rsidP="005C1591">
      <w:pPr>
        <w:pStyle w:val="Normlnprvnodsazen"/>
        <w:numPr>
          <w:ilvl w:val="1"/>
          <w:numId w:val="7"/>
        </w:numPr>
      </w:pPr>
      <w:hyperlink r:id="rId64" w:history="1">
        <w:r w:rsidRPr="00B76B4A">
          <w:rPr>
            <w:rStyle w:val="Hyperlink"/>
          </w:rPr>
          <w:t>https://developers.google.com/maps/documentation/tile/use-renderer</w:t>
        </w:r>
      </w:hyperlink>
    </w:p>
    <w:p w14:paraId="07FBCB6E" w14:textId="4807CAD2" w:rsidR="0029775B" w:rsidRDefault="0029775B" w:rsidP="0029775B">
      <w:pPr>
        <w:pStyle w:val="Heading2"/>
      </w:pPr>
      <w:r>
        <w:t>Data</w:t>
      </w:r>
    </w:p>
    <w:p w14:paraId="1429958F" w14:textId="2C498B67" w:rsidR="0029775B" w:rsidRDefault="0029775B" w:rsidP="0029775B">
      <w:pPr>
        <w:pStyle w:val="Heading3"/>
        <w:rPr>
          <w:lang w:val="en-US" w:eastAsia="cs-CZ"/>
        </w:rPr>
      </w:pPr>
      <w:proofErr w:type="spellStart"/>
      <w:r>
        <w:rPr>
          <w:lang w:val="en-US" w:eastAsia="cs-CZ"/>
        </w:rPr>
        <w:t>Budovy</w:t>
      </w:r>
      <w:proofErr w:type="spellEnd"/>
    </w:p>
    <w:p w14:paraId="07ED089D" w14:textId="750CCA84" w:rsidR="0029775B" w:rsidRPr="0029775B" w:rsidRDefault="0029775B" w:rsidP="0029775B">
      <w:pPr>
        <w:rPr>
          <w:lang w:eastAsia="cs-CZ"/>
        </w:rPr>
      </w:pPr>
      <w:proofErr w:type="spellStart"/>
      <w:r>
        <w:rPr>
          <w:lang w:val="en-US" w:eastAsia="cs-CZ"/>
        </w:rPr>
        <w:t>Arcgis</w:t>
      </w:r>
      <w:proofErr w:type="spellEnd"/>
      <w:r>
        <w:rPr>
          <w:lang w:val="en-US" w:eastAsia="cs-CZ"/>
        </w:rPr>
        <w:t xml:space="preserve"> -&gt; CE –</w:t>
      </w:r>
      <w:r>
        <w:rPr>
          <w:lang w:eastAsia="cs-CZ"/>
        </w:rPr>
        <w:t xml:space="preserve"> </w:t>
      </w:r>
      <w:proofErr w:type="spellStart"/>
      <w:r>
        <w:rPr>
          <w:lang w:eastAsia="cs-CZ"/>
        </w:rPr>
        <w:t>blender</w:t>
      </w:r>
      <w:proofErr w:type="spellEnd"/>
      <w:r>
        <w:rPr>
          <w:lang w:eastAsia="cs-CZ"/>
        </w:rPr>
        <w:t xml:space="preserve"> – </w:t>
      </w:r>
      <w:proofErr w:type="spellStart"/>
      <w:r>
        <w:rPr>
          <w:lang w:eastAsia="cs-CZ"/>
        </w:rPr>
        <w:t>gltf</w:t>
      </w:r>
      <w:proofErr w:type="spellEnd"/>
      <w:r>
        <w:rPr>
          <w:lang w:eastAsia="cs-CZ"/>
        </w:rPr>
        <w:t xml:space="preserve"> </w:t>
      </w:r>
    </w:p>
    <w:p w14:paraId="1A904B70" w14:textId="77777777" w:rsidR="00DE33DB" w:rsidRDefault="0029775B" w:rsidP="00DE33DB">
      <w:pPr>
        <w:keepNext/>
      </w:pPr>
      <w:r w:rsidRPr="0029775B">
        <w:rPr>
          <w:lang w:val="en-US" w:eastAsia="cs-CZ"/>
        </w:rPr>
        <w:drawing>
          <wp:inline distT="0" distB="0" distL="0" distR="0" wp14:anchorId="01F3FEAC" wp14:editId="46F39185">
            <wp:extent cx="2983071" cy="2838450"/>
            <wp:effectExtent l="0" t="0" r="8255" b="0"/>
            <wp:docPr id="19041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0327" name="Picture 1" descr="A screenshot of a computer&#10;&#10;Description automatically generated"/>
                    <pic:cNvPicPr/>
                  </pic:nvPicPr>
                  <pic:blipFill>
                    <a:blip r:embed="rId65"/>
                    <a:stretch>
                      <a:fillRect/>
                    </a:stretch>
                  </pic:blipFill>
                  <pic:spPr>
                    <a:xfrm>
                      <a:off x="0" y="0"/>
                      <a:ext cx="2986736" cy="2841937"/>
                    </a:xfrm>
                    <a:prstGeom prst="rect">
                      <a:avLst/>
                    </a:prstGeom>
                  </pic:spPr>
                </pic:pic>
              </a:graphicData>
            </a:graphic>
          </wp:inline>
        </w:drawing>
      </w:r>
    </w:p>
    <w:p w14:paraId="6E11B7D4" w14:textId="3301A254" w:rsidR="0029775B" w:rsidRDefault="00DE33DB" w:rsidP="00DE33DB">
      <w:pPr>
        <w:pStyle w:val="Caption"/>
      </w:pPr>
      <w:r>
        <w:t xml:space="preserve">Obr. </w:t>
      </w:r>
      <w:r>
        <w:fldChar w:fldCharType="begin"/>
      </w:r>
      <w:r>
        <w:instrText xml:space="preserve"> SEQ Obr. \* ARABIC </w:instrText>
      </w:r>
      <w:r>
        <w:fldChar w:fldCharType="separate"/>
      </w:r>
      <w:r>
        <w:rPr>
          <w:noProof/>
        </w:rPr>
        <w:t>28</w:t>
      </w:r>
      <w:r>
        <w:fldChar w:fldCharType="end"/>
      </w:r>
      <w:r>
        <w:t xml:space="preserve"> Konverze </w:t>
      </w:r>
      <w:proofErr w:type="spellStart"/>
      <w:r>
        <w:t>hex</w:t>
      </w:r>
      <w:proofErr w:type="spellEnd"/>
      <w:r>
        <w:t xml:space="preserve"> na RGB</w:t>
      </w:r>
    </w:p>
    <w:p w14:paraId="598F6E95" w14:textId="07E6523F" w:rsidR="00DE33DB" w:rsidRPr="00DE33DB" w:rsidRDefault="00DE33DB" w:rsidP="00DE33DB">
      <w:pPr>
        <w:rPr>
          <w:lang w:val="en-US" w:eastAsia="cs-CZ"/>
        </w:rPr>
      </w:pPr>
      <w:r>
        <w:rPr>
          <w:lang w:val="en-US" w:eastAsia="cs-CZ"/>
        </w:rPr>
        <w:t xml:space="preserve">Hex </w:t>
      </w:r>
      <w:proofErr w:type="spellStart"/>
      <w:r>
        <w:rPr>
          <w:lang w:val="en-US" w:eastAsia="cs-CZ"/>
        </w:rPr>
        <w:t>hodnoty</w:t>
      </w:r>
      <w:proofErr w:type="spellEnd"/>
      <w:r>
        <w:rPr>
          <w:lang w:val="en-US" w:eastAsia="cs-CZ"/>
        </w:rPr>
        <w:t xml:space="preserve"> </w:t>
      </w:r>
      <w:proofErr w:type="spellStart"/>
      <w:r>
        <w:rPr>
          <w:lang w:val="en-US" w:eastAsia="cs-CZ"/>
        </w:rPr>
        <w:t>jsou</w:t>
      </w:r>
      <w:proofErr w:type="spellEnd"/>
      <w:r>
        <w:rPr>
          <w:lang w:val="en-US" w:eastAsia="cs-CZ"/>
        </w:rPr>
        <w:t xml:space="preserve"> sRGB, </w:t>
      </w:r>
      <w:proofErr w:type="spellStart"/>
      <w:r>
        <w:rPr>
          <w:lang w:val="en-US" w:eastAsia="cs-CZ"/>
        </w:rPr>
        <w:t>kdežto</w:t>
      </w:r>
      <w:proofErr w:type="spellEnd"/>
      <w:r>
        <w:rPr>
          <w:lang w:val="en-US" w:eastAsia="cs-CZ"/>
        </w:rPr>
        <w:t xml:space="preserve"> blender </w:t>
      </w:r>
      <w:proofErr w:type="spellStart"/>
      <w:r>
        <w:rPr>
          <w:lang w:val="en-US" w:eastAsia="cs-CZ"/>
        </w:rPr>
        <w:t>pracuje</w:t>
      </w:r>
      <w:proofErr w:type="spellEnd"/>
      <w:r>
        <w:rPr>
          <w:lang w:val="en-US" w:eastAsia="cs-CZ"/>
        </w:rPr>
        <w:t xml:space="preserve"> s </w:t>
      </w:r>
      <w:proofErr w:type="spellStart"/>
      <w:r>
        <w:rPr>
          <w:lang w:val="en-US" w:eastAsia="cs-CZ"/>
        </w:rPr>
        <w:t>lineární</w:t>
      </w:r>
      <w:proofErr w:type="spellEnd"/>
      <w:r>
        <w:rPr>
          <w:lang w:val="en-US" w:eastAsia="cs-CZ"/>
        </w:rPr>
        <w:t xml:space="preserve"> RGB </w:t>
      </w:r>
      <w:proofErr w:type="spellStart"/>
      <w:r>
        <w:rPr>
          <w:lang w:val="en-US" w:eastAsia="cs-CZ"/>
        </w:rPr>
        <w:t>škálou</w:t>
      </w:r>
      <w:proofErr w:type="spellEnd"/>
      <w:r>
        <w:rPr>
          <w:lang w:val="en-US" w:eastAsia="cs-CZ"/>
        </w:rPr>
        <w:t xml:space="preserve">. Je </w:t>
      </w:r>
      <w:proofErr w:type="spellStart"/>
      <w:r>
        <w:rPr>
          <w:lang w:val="en-US" w:eastAsia="cs-CZ"/>
        </w:rPr>
        <w:t>nutné</w:t>
      </w:r>
      <w:proofErr w:type="spellEnd"/>
      <w:r>
        <w:rPr>
          <w:lang w:val="en-US" w:eastAsia="cs-CZ"/>
        </w:rPr>
        <w:t xml:space="preserve"> </w:t>
      </w:r>
      <w:proofErr w:type="spellStart"/>
      <w:r>
        <w:rPr>
          <w:lang w:val="en-US" w:eastAsia="cs-CZ"/>
        </w:rPr>
        <w:t>konvertovat</w:t>
      </w:r>
      <w:proofErr w:type="spellEnd"/>
      <w:r>
        <w:rPr>
          <w:lang w:val="en-US" w:eastAsia="cs-CZ"/>
        </w:rPr>
        <w:t xml:space="preserve">. V </w:t>
      </w:r>
      <w:proofErr w:type="spellStart"/>
      <w:r>
        <w:rPr>
          <w:lang w:val="en-US" w:eastAsia="cs-CZ"/>
        </w:rPr>
        <w:t>práci</w:t>
      </w:r>
      <w:proofErr w:type="spellEnd"/>
      <w:r>
        <w:rPr>
          <w:lang w:val="en-US" w:eastAsia="cs-CZ"/>
        </w:rPr>
        <w:t xml:space="preserve"> </w:t>
      </w:r>
      <w:proofErr w:type="spellStart"/>
      <w:r>
        <w:rPr>
          <w:lang w:val="en-US" w:eastAsia="cs-CZ"/>
        </w:rPr>
        <w:t>tohoto</w:t>
      </w:r>
      <w:proofErr w:type="spellEnd"/>
      <w:r>
        <w:rPr>
          <w:lang w:val="en-US" w:eastAsia="cs-CZ"/>
        </w:rPr>
        <w:t xml:space="preserve"> </w:t>
      </w:r>
      <w:proofErr w:type="spellStart"/>
      <w:r>
        <w:rPr>
          <w:lang w:val="en-US" w:eastAsia="cs-CZ"/>
        </w:rPr>
        <w:t>bylo</w:t>
      </w:r>
      <w:proofErr w:type="spellEnd"/>
      <w:r>
        <w:rPr>
          <w:lang w:val="en-US" w:eastAsia="cs-CZ"/>
        </w:rPr>
        <w:t xml:space="preserve"> </w:t>
      </w:r>
      <w:proofErr w:type="spellStart"/>
      <w:r>
        <w:rPr>
          <w:lang w:val="en-US" w:eastAsia="cs-CZ"/>
        </w:rPr>
        <w:t>dosaženo</w:t>
      </w:r>
      <w:proofErr w:type="spellEnd"/>
      <w:r>
        <w:rPr>
          <w:lang w:val="en-US" w:eastAsia="cs-CZ"/>
        </w:rPr>
        <w:t xml:space="preserve"> </w:t>
      </w:r>
      <w:proofErr w:type="spellStart"/>
      <w:r>
        <w:rPr>
          <w:lang w:val="en-US" w:eastAsia="cs-CZ"/>
        </w:rPr>
        <w:t>skrze</w:t>
      </w:r>
      <w:proofErr w:type="spellEnd"/>
      <w:r>
        <w:rPr>
          <w:lang w:val="en-US" w:eastAsia="cs-CZ"/>
        </w:rPr>
        <w:t xml:space="preserve"> script </w:t>
      </w:r>
      <w:r w:rsidRPr="00DE33DB">
        <w:rPr>
          <w:highlight w:val="yellow"/>
          <w:lang w:val="en-US" w:eastAsia="cs-CZ"/>
        </w:rPr>
        <w:t>(viz. link).</w:t>
      </w: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lastRenderedPageBreak/>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w:t>
      </w:r>
      <w:r w:rsidR="009F02D5" w:rsidRPr="00B825BE">
        <w:rPr>
          <w:highlight w:val="yellow"/>
        </w:rPr>
        <w:t>Aplikace by měla jasně sdělovat geografickou polohu</w:t>
      </w:r>
      <w:r w:rsidR="00EE71C8" w:rsidRPr="00B825BE">
        <w:rPr>
          <w:highlight w:val="yellow"/>
        </w:rPr>
        <w:t xml:space="preserve"> dat v geoprostorovém kontextu</w:t>
      </w:r>
      <w:r w:rsidR="009F02D5" w:rsidRPr="00B825BE">
        <w:rPr>
          <w:highlight w:val="yellow"/>
        </w:rPr>
        <w:t>.</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4CC56F41" w14:textId="71B443C2" w:rsidR="006242FC" w:rsidRPr="006242FC" w:rsidRDefault="00B91039" w:rsidP="00B825BE">
      <w: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77777777" w:rsidR="005C1591" w:rsidRDefault="005C1591" w:rsidP="005C1591">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lastRenderedPageBreak/>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75DAA67C" w:rsidR="00F973CB" w:rsidRPr="00A3391B" w:rsidRDefault="005C1591" w:rsidP="00A3391B">
      <w:pPr>
        <w:pStyle w:val="Normlnprvnodsazen"/>
        <w:numPr>
          <w:ilvl w:val="0"/>
          <w:numId w:val="26"/>
        </w:numPr>
      </w:pPr>
      <w:r>
        <w:t xml:space="preserve">Ostatní –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42DB0B9" w:rsidR="00054069" w:rsidRDefault="00054069" w:rsidP="00054069">
      <w:pPr>
        <w:pStyle w:val="Normlnprvnodsazen"/>
        <w:ind w:firstLine="0"/>
      </w:pPr>
      <w:r w:rsidRPr="001F6849">
        <w:fldChar w:fldCharType="begin"/>
      </w:r>
      <w:r w:rsidR="00FD6309">
        <w:instrText xml:space="preserve"> ADDIN ZOTERO_ITEM CSL_CITATION {"citationID":"cYRPxs8U","properties":{"formattedCitation":"(Coltekin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lastRenderedPageBreak/>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P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5E1A2C40" w14:textId="77777777" w:rsidR="0029775B" w:rsidRDefault="0029775B" w:rsidP="0029775B">
      <w:pPr>
        <w:pStyle w:val="Normlnprvnodsazen"/>
        <w:rPr>
          <w:lang w:eastAsia="en-US"/>
        </w:rPr>
      </w:pPr>
    </w:p>
    <w:p w14:paraId="54CE65EF" w14:textId="77777777" w:rsidR="0029775B" w:rsidRPr="0029775B" w:rsidRDefault="0029775B" w:rsidP="0029775B">
      <w:pPr>
        <w:pStyle w:val="Normlnprvnodsazen"/>
        <w:rPr>
          <w:lang w:eastAsia="en-US"/>
        </w:rPr>
      </w:pP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6"/>
          <w:footerReference w:type="default" r:id="rId67"/>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25F7EF5A" w14:textId="77777777" w:rsidR="00FD6309" w:rsidRPr="00FD6309" w:rsidRDefault="00FD6309" w:rsidP="00FD6309">
      <w:pPr>
        <w:pStyle w:val="Bibliography"/>
        <w:rPr>
          <w:sz w:val="18"/>
          <w:szCs w:val="18"/>
        </w:rPr>
      </w:pPr>
      <w:r w:rsidRPr="00FD6309">
        <w:rPr>
          <w:b/>
          <w:bCs/>
          <w:sz w:val="18"/>
          <w:szCs w:val="18"/>
        </w:rPr>
        <w:fldChar w:fldCharType="begin"/>
      </w:r>
      <w:r w:rsidRPr="00FD6309">
        <w:rPr>
          <w:b/>
          <w:bCs/>
          <w:sz w:val="18"/>
          <w:szCs w:val="18"/>
        </w:rPr>
        <w:instrText xml:space="preserve"> ADDIN ZOTERO_BIBL {"uncited":[],"omitted":[],"custom":[]} CSL_BIBLIOGRAPHY </w:instrText>
      </w:r>
      <w:r w:rsidRPr="00FD6309">
        <w:rPr>
          <w:b/>
          <w:bCs/>
          <w:sz w:val="18"/>
          <w:szCs w:val="18"/>
        </w:rPr>
        <w:fldChar w:fldCharType="separate"/>
      </w:r>
      <w:r w:rsidRPr="00FD6309">
        <w:rPr>
          <w:sz w:val="18"/>
          <w:szCs w:val="18"/>
        </w:rPr>
        <w:t xml:space="preserve">2019 - Battle of 3D Rendering Stacks: CesiumJS, VTS Geospatial or iTowns? (2019): </w:t>
      </w:r>
    </w:p>
    <w:p w14:paraId="33A6202B" w14:textId="77777777" w:rsidR="00FD6309" w:rsidRPr="00FD6309" w:rsidRDefault="00FD6309" w:rsidP="00FD6309">
      <w:pPr>
        <w:pStyle w:val="Bibliography"/>
        <w:rPr>
          <w:sz w:val="18"/>
          <w:szCs w:val="18"/>
        </w:rPr>
      </w:pPr>
      <w:r w:rsidRPr="00FD6309">
        <w:rPr>
          <w:sz w:val="18"/>
          <w:szCs w:val="18"/>
        </w:rPr>
        <w:t xml:space="preserve">ABDUL-RAHMAN, A., PILOUK, M. (2008): Spatial data modelling for 3D GIS. Springer, Berlin ; New York. </w:t>
      </w:r>
    </w:p>
    <w:p w14:paraId="072CEE9C" w14:textId="77777777" w:rsidR="00FD6309" w:rsidRPr="00FD6309" w:rsidRDefault="00FD6309" w:rsidP="00FD6309">
      <w:pPr>
        <w:pStyle w:val="Bibliography"/>
        <w:rPr>
          <w:sz w:val="18"/>
          <w:szCs w:val="18"/>
        </w:rPr>
      </w:pPr>
      <w:r w:rsidRPr="00FD6309">
        <w:rPr>
          <w:sz w:val="18"/>
          <w:szCs w:val="18"/>
        </w:rPr>
        <w:t xml:space="preserve">ARIËN, G. (2017): Overview of the rendering pipeline in WebGL, Geert Arien, http://www.geertarien.com/blog/2017/07/16/overview-of-the-rendering-pipeline-in-webgl/ (17. 9. 2023). </w:t>
      </w:r>
    </w:p>
    <w:p w14:paraId="61CA9A1B" w14:textId="77777777" w:rsidR="00FD6309" w:rsidRPr="00FD6309" w:rsidRDefault="00FD6309" w:rsidP="00FD6309">
      <w:pPr>
        <w:pStyle w:val="Bibliography"/>
        <w:rPr>
          <w:sz w:val="18"/>
          <w:szCs w:val="18"/>
        </w:rPr>
      </w:pPr>
      <w:r w:rsidRPr="00FD6309">
        <w:rPr>
          <w:sz w:val="18"/>
          <w:szCs w:val="18"/>
        </w:rPr>
        <w:t xml:space="preserve">BANDROVA, T., BONCHEV, S. (2013): 3D Maps – Scale, Accuracy, Level of Detail. </w:t>
      </w:r>
    </w:p>
    <w:p w14:paraId="3486E9EE" w14:textId="77777777" w:rsidR="00FD6309" w:rsidRPr="00FD6309" w:rsidRDefault="00FD6309" w:rsidP="00FD6309">
      <w:pPr>
        <w:pStyle w:val="Bibliography"/>
        <w:rPr>
          <w:sz w:val="18"/>
          <w:szCs w:val="18"/>
        </w:rPr>
      </w:pPr>
      <w:r w:rsidRPr="00FD6309">
        <w:rPr>
          <w:sz w:val="18"/>
          <w:szCs w:val="18"/>
        </w:rPr>
        <w:t xml:space="preserve">BARUAH, R. (2021): AR and VR Using the WebXR API: Learn to Create Immersive Content with WebGL, Three.js, and A-Frame. Apress, Berkeley, CA. </w:t>
      </w:r>
    </w:p>
    <w:p w14:paraId="36C92D6C" w14:textId="77777777" w:rsidR="00FD6309" w:rsidRPr="00FD6309" w:rsidRDefault="00FD6309" w:rsidP="00FD6309">
      <w:pPr>
        <w:pStyle w:val="Bibliography"/>
        <w:rPr>
          <w:sz w:val="18"/>
          <w:szCs w:val="18"/>
        </w:rPr>
      </w:pPr>
      <w:r w:rsidRPr="00FD6309">
        <w:rPr>
          <w:sz w:val="18"/>
          <w:szCs w:val="18"/>
        </w:rPr>
        <w:t xml:space="preserve">BASQUES, K. (2023): Remote debug Android devices, Chrome for Developers, https://developer.chrome.com/docs/devtools/remote-debugging/ (6. 11. 2023). </w:t>
      </w:r>
    </w:p>
    <w:p w14:paraId="5EE05988" w14:textId="77777777" w:rsidR="00FD6309" w:rsidRPr="00FD6309" w:rsidRDefault="00FD6309" w:rsidP="00FD6309">
      <w:pPr>
        <w:pStyle w:val="Bibliography"/>
        <w:rPr>
          <w:sz w:val="18"/>
          <w:szCs w:val="18"/>
        </w:rPr>
      </w:pPr>
      <w:r w:rsidRPr="00FD6309">
        <w:rPr>
          <w:sz w:val="18"/>
          <w:szCs w:val="18"/>
        </w:rPr>
        <w:t xml:space="preserve">BATTY, M. (1997): Virtual geography. Futures, 4, 29, 337–352. </w:t>
      </w:r>
    </w:p>
    <w:p w14:paraId="5FD79351" w14:textId="77777777" w:rsidR="00FD6309" w:rsidRPr="00FD6309" w:rsidRDefault="00FD6309" w:rsidP="00FD6309">
      <w:pPr>
        <w:pStyle w:val="Bibliography"/>
        <w:rPr>
          <w:sz w:val="18"/>
          <w:szCs w:val="18"/>
        </w:rPr>
      </w:pPr>
      <w:r w:rsidRPr="00FD6309">
        <w:rPr>
          <w:sz w:val="18"/>
          <w:szCs w:val="18"/>
        </w:rP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6C3B6D41" w14:textId="77777777" w:rsidR="00FD6309" w:rsidRPr="00FD6309" w:rsidRDefault="00FD6309" w:rsidP="00FD6309">
      <w:pPr>
        <w:pStyle w:val="Bibliography"/>
        <w:rPr>
          <w:sz w:val="18"/>
          <w:szCs w:val="18"/>
        </w:rPr>
      </w:pPr>
      <w:r w:rsidRPr="00FD6309">
        <w:rPr>
          <w:sz w:val="18"/>
          <w:szCs w:val="18"/>
        </w:rPr>
        <w:t xml:space="preserve">BILJECKI, F., LEDOUX, H., STOTER, J. (2016): An improved LOD specification for 3D building models. Computers, Environment and Urban Systems, 59, 25–37. </w:t>
      </w:r>
    </w:p>
    <w:p w14:paraId="3EDB46DB" w14:textId="77777777" w:rsidR="00FD6309" w:rsidRPr="00FD6309" w:rsidRDefault="00FD6309" w:rsidP="00FD6309">
      <w:pPr>
        <w:pStyle w:val="Bibliography"/>
        <w:rPr>
          <w:sz w:val="18"/>
          <w:szCs w:val="18"/>
        </w:rPr>
      </w:pPr>
      <w:r w:rsidRPr="00FD6309">
        <w:rPr>
          <w:sz w:val="18"/>
          <w:szCs w:val="18"/>
        </w:rPr>
        <w:t xml:space="preserve">BLENDER DOCUMENTATION TEAM (2023a): Introduction — Blender Manual, https://docs.blender.org/manual/en/latest/render/materials/introduction.html (15. 10. 2023). </w:t>
      </w:r>
    </w:p>
    <w:p w14:paraId="7D3A1D4A" w14:textId="77777777" w:rsidR="00FD6309" w:rsidRPr="00FD6309" w:rsidRDefault="00FD6309" w:rsidP="00FD6309">
      <w:pPr>
        <w:pStyle w:val="Bibliography"/>
        <w:rPr>
          <w:sz w:val="18"/>
          <w:szCs w:val="18"/>
        </w:rPr>
      </w:pPr>
      <w:r w:rsidRPr="00FD6309">
        <w:rPr>
          <w:sz w:val="18"/>
          <w:szCs w:val="18"/>
        </w:rPr>
        <w:t xml:space="preserve">BLENDER DOCUMENTATION TEAM (2023b): Light Objects — Blender Manual, https://docs.blender.org/manual/en/latest/render/lights/light_object.html (17. 10. 2023). </w:t>
      </w:r>
    </w:p>
    <w:p w14:paraId="3982A901" w14:textId="77777777" w:rsidR="00FD6309" w:rsidRPr="00FD6309" w:rsidRDefault="00FD6309" w:rsidP="00FD6309">
      <w:pPr>
        <w:pStyle w:val="Bibliography"/>
        <w:rPr>
          <w:sz w:val="18"/>
          <w:szCs w:val="18"/>
        </w:rPr>
      </w:pPr>
      <w:r w:rsidRPr="00FD6309">
        <w:rPr>
          <w:sz w:val="18"/>
          <w:szCs w:val="18"/>
        </w:rPr>
        <w:t xml:space="preserve">BLOKDYK, G. (2018): Virtual geographic environments A Complete Guide. 5STARCooks. </w:t>
      </w:r>
    </w:p>
    <w:p w14:paraId="649A4E6C" w14:textId="77777777" w:rsidR="00FD6309" w:rsidRPr="00FD6309" w:rsidRDefault="00FD6309" w:rsidP="00FD6309">
      <w:pPr>
        <w:pStyle w:val="Bibliography"/>
        <w:rPr>
          <w:sz w:val="18"/>
          <w:szCs w:val="18"/>
        </w:rPr>
      </w:pPr>
      <w:r w:rsidRPr="00FD6309">
        <w:rPr>
          <w:sz w:val="18"/>
          <w:szCs w:val="18"/>
        </w:rPr>
        <w:t xml:space="preserve">BOGDANOVA, R., BOULANGER, P., ZHENG, B. (2016): Depth Perception of Surgeons in Minimally Invasive Surgery. Surgical Innovation, 23. </w:t>
      </w:r>
    </w:p>
    <w:p w14:paraId="0EBF74E2" w14:textId="77777777" w:rsidR="00FD6309" w:rsidRPr="00FD6309" w:rsidRDefault="00FD6309" w:rsidP="00FD6309">
      <w:pPr>
        <w:pStyle w:val="Bibliography"/>
        <w:rPr>
          <w:sz w:val="18"/>
          <w:szCs w:val="18"/>
        </w:rPr>
      </w:pPr>
      <w:r w:rsidRPr="00FD6309">
        <w:rPr>
          <w:sz w:val="18"/>
          <w:szCs w:val="18"/>
        </w:rPr>
        <w:t xml:space="preserve">BOLETSIS, C. (2017): The New Era of Virtual Reality Locomotion: A Systematic Literature Review of Techniques and a Proposed Typology. Multimodal Technologies and Interaction, 4, 1, 24. </w:t>
      </w:r>
    </w:p>
    <w:p w14:paraId="61F3A7F0" w14:textId="77777777" w:rsidR="00FD6309" w:rsidRPr="00FD6309" w:rsidRDefault="00FD6309" w:rsidP="00FD6309">
      <w:pPr>
        <w:pStyle w:val="Bibliography"/>
        <w:rPr>
          <w:sz w:val="18"/>
          <w:szCs w:val="18"/>
        </w:rPr>
      </w:pPr>
      <w:r w:rsidRPr="00FD6309">
        <w:rPr>
          <w:sz w:val="18"/>
          <w:szCs w:val="18"/>
        </w:rPr>
        <w:t xml:space="preserve">BOLSTAD, P. (2019): GIS Fundamentals: A First Text on Geographic Information Systems, Sixth Edition. XanEdu Publishing Inc, Ann Arbor, MI. </w:t>
      </w:r>
    </w:p>
    <w:p w14:paraId="5B7E97F9" w14:textId="77777777" w:rsidR="00FD6309" w:rsidRPr="00FD6309" w:rsidRDefault="00FD6309" w:rsidP="00FD6309">
      <w:pPr>
        <w:pStyle w:val="Bibliography"/>
        <w:rPr>
          <w:sz w:val="18"/>
          <w:szCs w:val="18"/>
        </w:rPr>
      </w:pPr>
      <w:r w:rsidRPr="00FD6309">
        <w:rPr>
          <w:sz w:val="18"/>
          <w:szCs w:val="18"/>
        </w:rPr>
        <w:t xml:space="preserve">BOŘIL, J. (2022): Využití VGE pro výuku prostorových úloh - role interakce. Masarykova univerzita, Přírodovědecká fakulta. </w:t>
      </w:r>
    </w:p>
    <w:p w14:paraId="229919FA" w14:textId="77777777" w:rsidR="00FD6309" w:rsidRPr="00FD6309" w:rsidRDefault="00FD6309" w:rsidP="00FD6309">
      <w:pPr>
        <w:pStyle w:val="Bibliography"/>
        <w:rPr>
          <w:sz w:val="18"/>
          <w:szCs w:val="18"/>
        </w:rPr>
      </w:pPr>
      <w:r w:rsidRPr="00FD6309">
        <w:rPr>
          <w:sz w:val="18"/>
          <w:szCs w:val="18"/>
        </w:rPr>
        <w:t xml:space="preserve">BROWN, R. (2023): VRcompare - The Internet’s Largest VR &amp; AR Headset Database, VRcompare, https://vr-compare.com/ (8. 10. 2023). </w:t>
      </w:r>
    </w:p>
    <w:p w14:paraId="66866296" w14:textId="77777777" w:rsidR="00FD6309" w:rsidRPr="00FD6309" w:rsidRDefault="00FD6309" w:rsidP="00FD6309">
      <w:pPr>
        <w:pStyle w:val="Bibliography"/>
        <w:rPr>
          <w:sz w:val="18"/>
          <w:szCs w:val="18"/>
        </w:rPr>
      </w:pPr>
      <w:r w:rsidRPr="00FD6309">
        <w:rPr>
          <w:sz w:val="18"/>
          <w:szCs w:val="18"/>
        </w:rPr>
        <w:t xml:space="preserve">BURDEA, G., COIFFET, P. (2003): Virtual reality technology. J. Wiley-Interscience, Hoboken, N.J. </w:t>
      </w:r>
    </w:p>
    <w:p w14:paraId="4C80FB5E" w14:textId="77777777" w:rsidR="00FD6309" w:rsidRPr="00FD6309" w:rsidRDefault="00FD6309" w:rsidP="00FD6309">
      <w:pPr>
        <w:pStyle w:val="Bibliography"/>
        <w:rPr>
          <w:sz w:val="18"/>
          <w:szCs w:val="18"/>
        </w:rPr>
      </w:pPr>
      <w:r w:rsidRPr="00FD6309">
        <w:rPr>
          <w:sz w:val="18"/>
          <w:szCs w:val="18"/>
        </w:rPr>
        <w:t xml:space="preserve">BUTCHER, P. W. S., JOHN, N. W., RITSOS, P. D. (2021): VRIA: A Web-Based Framework for Creating Immersive Analytics Experiences. IEEE Transactions on Visualization and Computer Graphics, 7, 27, 3213–3225. </w:t>
      </w:r>
    </w:p>
    <w:p w14:paraId="0B382E0D" w14:textId="77777777" w:rsidR="00FD6309" w:rsidRPr="00FD6309" w:rsidRDefault="00FD6309" w:rsidP="00FD6309">
      <w:pPr>
        <w:pStyle w:val="Bibliography"/>
        <w:rPr>
          <w:sz w:val="18"/>
          <w:szCs w:val="18"/>
        </w:rPr>
      </w:pPr>
      <w:r w:rsidRPr="00FD6309">
        <w:rPr>
          <w:sz w:val="18"/>
          <w:szCs w:val="18"/>
        </w:rP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054B6797" w14:textId="77777777" w:rsidR="00FD6309" w:rsidRPr="00FD6309" w:rsidRDefault="00FD6309" w:rsidP="00FD6309">
      <w:pPr>
        <w:pStyle w:val="Bibliography"/>
        <w:rPr>
          <w:sz w:val="18"/>
          <w:szCs w:val="18"/>
        </w:rPr>
      </w:pPr>
      <w:r w:rsidRPr="00FD6309">
        <w:rPr>
          <w:sz w:val="18"/>
          <w:szCs w:val="18"/>
        </w:rPr>
        <w:lastRenderedPageBreak/>
        <w:t xml:space="preserve">CAN I USE (2023a): “webGL” | Can I use... Support tables for HTML5, CSS3, etc, https://caniuse.com/?search=webGL (31. 1. 2023). </w:t>
      </w:r>
    </w:p>
    <w:p w14:paraId="38D1CE8B" w14:textId="77777777" w:rsidR="00FD6309" w:rsidRPr="00FD6309" w:rsidRDefault="00FD6309" w:rsidP="00FD6309">
      <w:pPr>
        <w:pStyle w:val="Bibliography"/>
        <w:rPr>
          <w:sz w:val="18"/>
          <w:szCs w:val="18"/>
        </w:rPr>
      </w:pPr>
      <w:r w:rsidRPr="00FD6309">
        <w:rPr>
          <w:sz w:val="18"/>
          <w:szCs w:val="18"/>
        </w:rPr>
        <w:t xml:space="preserve">CAN I USE (2023b): WebGPU - Can I use, https://caniuse.com/webgpu (29. 8. 2023). </w:t>
      </w:r>
    </w:p>
    <w:p w14:paraId="63ED774C" w14:textId="77777777" w:rsidR="00FD6309" w:rsidRPr="00FD6309" w:rsidRDefault="00FD6309" w:rsidP="00FD6309">
      <w:pPr>
        <w:pStyle w:val="Bibliography"/>
        <w:rPr>
          <w:sz w:val="18"/>
          <w:szCs w:val="18"/>
        </w:rPr>
      </w:pPr>
      <w:r w:rsidRPr="00FD6309">
        <w:rPr>
          <w:sz w:val="18"/>
          <w:szCs w:val="18"/>
        </w:rPr>
        <w:t xml:space="preserve">CAN I USE (2023c): “WebXR” | Can I use... Support tables for HTML5, CSS3, etc, https://caniuse.com/?search=WebXR (31. 1. 2023). </w:t>
      </w:r>
    </w:p>
    <w:p w14:paraId="28067F6B" w14:textId="77777777" w:rsidR="00FD6309" w:rsidRPr="00FD6309" w:rsidRDefault="00FD6309" w:rsidP="00FD6309">
      <w:pPr>
        <w:pStyle w:val="Bibliography"/>
        <w:rPr>
          <w:sz w:val="18"/>
          <w:szCs w:val="18"/>
        </w:rPr>
      </w:pPr>
      <w:r w:rsidRPr="00FD6309">
        <w:rPr>
          <w:sz w:val="18"/>
          <w:szCs w:val="18"/>
        </w:rPr>
        <w:t xml:space="preserve">CESIUMGS (2023a): Initial WebXR display support for Scene by pupitetris · Pull Request #11372 · CesiumGS/cesium, GitHub, https://github.com/CesiumGS/cesium/pull/11372 (31. 8. 2023). </w:t>
      </w:r>
    </w:p>
    <w:p w14:paraId="1C52F96D" w14:textId="77777777" w:rsidR="00FD6309" w:rsidRPr="00FD6309" w:rsidRDefault="00FD6309" w:rsidP="00FD6309">
      <w:pPr>
        <w:pStyle w:val="Bibliography"/>
        <w:rPr>
          <w:sz w:val="18"/>
          <w:szCs w:val="18"/>
        </w:rPr>
      </w:pPr>
      <w:r w:rsidRPr="00FD6309">
        <w:rPr>
          <w:sz w:val="18"/>
          <w:szCs w:val="18"/>
        </w:rPr>
        <w:t xml:space="preserve">CESIUMGS (2023b): WebXR · Issue #3422 · CesiumGS/cesium, GitHub, https://github.com/CesiumGS/cesium/issues/3422 (31. 8. 2023). </w:t>
      </w:r>
    </w:p>
    <w:p w14:paraId="36377E00" w14:textId="77777777" w:rsidR="00FD6309" w:rsidRPr="00FD6309" w:rsidRDefault="00FD6309" w:rsidP="00FD6309">
      <w:pPr>
        <w:pStyle w:val="Bibliography"/>
        <w:rPr>
          <w:sz w:val="18"/>
          <w:szCs w:val="18"/>
        </w:rPr>
      </w:pPr>
      <w:r w:rsidRPr="00FD6309">
        <w:rPr>
          <w:sz w:val="18"/>
          <w:szCs w:val="18"/>
        </w:rPr>
        <w:t xml:space="preserve">CHADWICK, E. (2023): ingBest Practices for Compress glTF Textures. </w:t>
      </w:r>
    </w:p>
    <w:p w14:paraId="09E990B5" w14:textId="77777777" w:rsidR="00FD6309" w:rsidRPr="00FD6309" w:rsidRDefault="00FD6309" w:rsidP="00FD6309">
      <w:pPr>
        <w:pStyle w:val="Bibliography"/>
        <w:rPr>
          <w:sz w:val="18"/>
          <w:szCs w:val="18"/>
        </w:rPr>
      </w:pPr>
      <w:r w:rsidRPr="00FD6309">
        <w:rPr>
          <w:sz w:val="18"/>
          <w:szCs w:val="18"/>
        </w:rPr>
        <w:t xml:space="preserve">CHEN, M., LIN, H. (2018): Virtual geographic environments (VGEs): originating from or beyond virtual reality (VR)? International Journal of Digital Earth, 4, 11, 329–333. </w:t>
      </w:r>
    </w:p>
    <w:p w14:paraId="606126E6" w14:textId="77777777" w:rsidR="00FD6309" w:rsidRPr="00FD6309" w:rsidRDefault="00FD6309" w:rsidP="00FD6309">
      <w:pPr>
        <w:pStyle w:val="Bibliography"/>
        <w:rPr>
          <w:sz w:val="18"/>
          <w:szCs w:val="18"/>
        </w:rPr>
      </w:pPr>
      <w:r w:rsidRPr="00FD6309">
        <w:rPr>
          <w:sz w:val="18"/>
          <w:szCs w:val="18"/>
        </w:rPr>
        <w:t xml:space="preserve">CHLOUPKOVÁ, T. (2007): Fyziologické principy procesu vidění - tvorba a vnímání obrazu. Masarykova univerzita, Přírodovědecká fakulta. </w:t>
      </w:r>
    </w:p>
    <w:p w14:paraId="0A1E39C6" w14:textId="77777777" w:rsidR="00FD6309" w:rsidRPr="00FD6309" w:rsidRDefault="00FD6309" w:rsidP="00FD6309">
      <w:pPr>
        <w:pStyle w:val="Bibliography"/>
        <w:rPr>
          <w:sz w:val="18"/>
          <w:szCs w:val="18"/>
        </w:rPr>
      </w:pPr>
      <w:r w:rsidRPr="00FD6309">
        <w:rPr>
          <w:sz w:val="18"/>
          <w:szCs w:val="18"/>
        </w:rPr>
        <w:t xml:space="preserve">CHOW, S. (2018): glTF-Tutorials - Materials, GitHub, https://github.com/KhronosGroup/glTF-Tutorials/blob/master/gltfTutorial/gltfTutorial_010_Materials.md (15. 10. 2023). </w:t>
      </w:r>
    </w:p>
    <w:p w14:paraId="449B09D7" w14:textId="77777777" w:rsidR="00FD6309" w:rsidRPr="00FD6309" w:rsidRDefault="00FD6309" w:rsidP="00FD6309">
      <w:pPr>
        <w:pStyle w:val="Bibliography"/>
        <w:rPr>
          <w:sz w:val="18"/>
          <w:szCs w:val="18"/>
        </w:rPr>
      </w:pPr>
      <w:r w:rsidRPr="00FD6309">
        <w:rPr>
          <w:sz w:val="18"/>
          <w:szCs w:val="18"/>
        </w:rPr>
        <w:t xml:space="preserve">CHRISTOPHE, S. (2020): Geovisualization: Multidimensional Exploration of the Territory. 325–332. </w:t>
      </w:r>
    </w:p>
    <w:p w14:paraId="0AD55DB1" w14:textId="77777777" w:rsidR="00FD6309" w:rsidRPr="00FD6309" w:rsidRDefault="00FD6309" w:rsidP="00FD6309">
      <w:pPr>
        <w:pStyle w:val="Bibliography"/>
        <w:rPr>
          <w:sz w:val="18"/>
          <w:szCs w:val="18"/>
        </w:rPr>
      </w:pPr>
      <w:r w:rsidRPr="00FD6309">
        <w:rPr>
          <w:sz w:val="18"/>
          <w:szCs w:val="18"/>
        </w:rPr>
        <w:t xml:space="preserve">CIBULA, R. (2021): Vývoj informačného systému na vizualizáciu 3D modelov a vývoj prototypu na meranie 3D objektov. Masarykova univerzita, Přírodovědecká fakulta. </w:t>
      </w:r>
    </w:p>
    <w:p w14:paraId="367807F3" w14:textId="77777777" w:rsidR="00FD6309" w:rsidRPr="00FD6309" w:rsidRDefault="00FD6309" w:rsidP="00FD6309">
      <w:pPr>
        <w:pStyle w:val="Bibliography"/>
        <w:rPr>
          <w:sz w:val="18"/>
          <w:szCs w:val="18"/>
        </w:rPr>
      </w:pPr>
      <w:r w:rsidRPr="00FD6309">
        <w:rPr>
          <w:sz w:val="18"/>
          <w:szCs w:val="18"/>
        </w:rPr>
        <w:t xml:space="preserve">CIRULIS, A., BRIGMANIS, K. B. (2013): 3D Outdoor Augmented Reality for Architecture and Urban Planning. Procedia Computer Science, 25, 71–79. </w:t>
      </w:r>
    </w:p>
    <w:p w14:paraId="35D5B50B" w14:textId="77777777" w:rsidR="00FD6309" w:rsidRPr="00FD6309" w:rsidRDefault="00FD6309" w:rsidP="00FD6309">
      <w:pPr>
        <w:pStyle w:val="Bibliography"/>
        <w:rPr>
          <w:sz w:val="18"/>
          <w:szCs w:val="18"/>
        </w:rPr>
      </w:pPr>
      <w:r w:rsidRPr="00FD6309">
        <w:rPr>
          <w:sz w:val="18"/>
          <w:szCs w:val="18"/>
        </w:rP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628F3093" w14:textId="77777777" w:rsidR="00FD6309" w:rsidRPr="00FD6309" w:rsidRDefault="00FD6309" w:rsidP="00FD6309">
      <w:pPr>
        <w:pStyle w:val="Bibliography"/>
        <w:rPr>
          <w:sz w:val="18"/>
          <w:szCs w:val="18"/>
        </w:rPr>
      </w:pPr>
      <w:r w:rsidRPr="00FD6309">
        <w:rPr>
          <w:sz w:val="18"/>
          <w:szCs w:val="18"/>
        </w:rPr>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2A475F7B" w14:textId="77777777" w:rsidR="00FD6309" w:rsidRPr="00FD6309" w:rsidRDefault="00FD6309" w:rsidP="00FD6309">
      <w:pPr>
        <w:pStyle w:val="Bibliography"/>
        <w:rPr>
          <w:sz w:val="18"/>
          <w:szCs w:val="18"/>
        </w:rPr>
      </w:pPr>
      <w:r w:rsidRPr="00FD6309">
        <w:rPr>
          <w:sz w:val="18"/>
          <w:szCs w:val="18"/>
        </w:rP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0F26B0A0" w14:textId="77777777" w:rsidR="00FD6309" w:rsidRPr="00FD6309" w:rsidRDefault="00FD6309" w:rsidP="00FD6309">
      <w:pPr>
        <w:pStyle w:val="Bibliography"/>
        <w:rPr>
          <w:sz w:val="18"/>
          <w:szCs w:val="18"/>
        </w:rPr>
      </w:pPr>
      <w:r w:rsidRPr="00FD6309">
        <w:rPr>
          <w:sz w:val="18"/>
          <w:szCs w:val="18"/>
        </w:rPr>
        <w:t xml:space="preserve">ÇÖLTEKIN, A., LOKKA, I., ZAHNER, M. (2016): ON THE USABILITY AND USEFULNESS OF 3D (GEO)VISUALIZATIONS. ISPRS - International Archives of the Photogrammetry, Remote Sensing and Spatial Information Sciences, XLI-B2, 387–392. </w:t>
      </w:r>
    </w:p>
    <w:p w14:paraId="5A52B3C7" w14:textId="77777777" w:rsidR="00FD6309" w:rsidRPr="00FD6309" w:rsidRDefault="00FD6309" w:rsidP="00FD6309">
      <w:pPr>
        <w:pStyle w:val="Bibliography"/>
        <w:rPr>
          <w:sz w:val="18"/>
          <w:szCs w:val="18"/>
        </w:rPr>
      </w:pPr>
      <w:r w:rsidRPr="00FD6309">
        <w:rPr>
          <w:sz w:val="18"/>
          <w:szCs w:val="18"/>
        </w:rPr>
        <w:t xml:space="preserve">COLTEKIN, A., REICHENBACHER, T. (2011): High Quality Geographic Services and Bandwidth Limitations. Future Internet, 4, 3, 379–396. </w:t>
      </w:r>
    </w:p>
    <w:p w14:paraId="31C7C856" w14:textId="77777777" w:rsidR="00FD6309" w:rsidRPr="00FD6309" w:rsidRDefault="00FD6309" w:rsidP="00FD6309">
      <w:pPr>
        <w:pStyle w:val="Bibliography"/>
        <w:rPr>
          <w:sz w:val="18"/>
          <w:szCs w:val="18"/>
        </w:rPr>
      </w:pPr>
      <w:r w:rsidRPr="00FD6309">
        <w:rPr>
          <w:sz w:val="18"/>
          <w:szCs w:val="18"/>
        </w:rPr>
        <w:t xml:space="preserve">ČÚZK (2023): ČÚZK - Otevřená data - základní informace, https://www.cuzk.cz/Uvod/Produkty-a-sluzby/Otevrena-data/Otevrena-data-zakladni-informace.aspx (28. 8. 2023). </w:t>
      </w:r>
    </w:p>
    <w:p w14:paraId="585D6C6C" w14:textId="77777777" w:rsidR="00FD6309" w:rsidRPr="00FD6309" w:rsidRDefault="00FD6309" w:rsidP="00FD6309">
      <w:pPr>
        <w:pStyle w:val="Bibliography"/>
        <w:rPr>
          <w:sz w:val="18"/>
          <w:szCs w:val="18"/>
        </w:rPr>
      </w:pPr>
      <w:r w:rsidRPr="00FD6309">
        <w:rPr>
          <w:sz w:val="18"/>
          <w:szCs w:val="18"/>
        </w:rPr>
        <w:t xml:space="preserve">DECK.GL (2023): WebXR Support · visgl/deck.gl · Discussion #7972, GitHub, https://github.com/visgl/deck.gl/discussions/7972 (24. 9. 2023). </w:t>
      </w:r>
    </w:p>
    <w:p w14:paraId="13155BA1" w14:textId="77777777" w:rsidR="00FD6309" w:rsidRPr="00FD6309" w:rsidRDefault="00FD6309" w:rsidP="00FD6309">
      <w:pPr>
        <w:pStyle w:val="Bibliography"/>
        <w:rPr>
          <w:sz w:val="18"/>
          <w:szCs w:val="18"/>
        </w:rPr>
      </w:pPr>
      <w:r w:rsidRPr="00FD6309">
        <w:rPr>
          <w:sz w:val="18"/>
          <w:szCs w:val="18"/>
        </w:rPr>
        <w:t xml:space="preserve">DISCOVER THREE.JS CONTRIBUTORS (2023): Discover three.js. </w:t>
      </w:r>
    </w:p>
    <w:p w14:paraId="3568F4A6" w14:textId="77777777" w:rsidR="00FD6309" w:rsidRPr="00FD6309" w:rsidRDefault="00FD6309" w:rsidP="00FD6309">
      <w:pPr>
        <w:pStyle w:val="Bibliography"/>
        <w:rPr>
          <w:sz w:val="18"/>
          <w:szCs w:val="18"/>
        </w:rPr>
      </w:pPr>
      <w:r w:rsidRPr="00FD6309">
        <w:rPr>
          <w:sz w:val="18"/>
          <w:szCs w:val="18"/>
        </w:rPr>
        <w:t xml:space="preserve">DMARCOS (2023): Deprecate daydream and gearvr controls · Issue #5374 · aframevr/aframe, GitHub, https://github.com/aframevr/aframe/issues/5374 (6. 11. 2023). </w:t>
      </w:r>
    </w:p>
    <w:p w14:paraId="167E50E2" w14:textId="77777777" w:rsidR="00FD6309" w:rsidRPr="00FD6309" w:rsidRDefault="00FD6309" w:rsidP="00FD6309">
      <w:pPr>
        <w:pStyle w:val="Bibliography"/>
        <w:rPr>
          <w:sz w:val="18"/>
          <w:szCs w:val="18"/>
        </w:rPr>
      </w:pPr>
      <w:r w:rsidRPr="00FD6309">
        <w:rPr>
          <w:sz w:val="18"/>
          <w:szCs w:val="18"/>
        </w:rPr>
        <w:lastRenderedPageBreak/>
        <w:t xml:space="preserve">DORMAN, M. (2020): Introduction to Web Mapping. Chapman and Hall/CRC, Boca Raton. </w:t>
      </w:r>
    </w:p>
    <w:p w14:paraId="06F1BA02" w14:textId="77777777" w:rsidR="00FD6309" w:rsidRPr="00FD6309" w:rsidRDefault="00FD6309" w:rsidP="00FD6309">
      <w:pPr>
        <w:pStyle w:val="Bibliography"/>
        <w:rPr>
          <w:sz w:val="18"/>
          <w:szCs w:val="18"/>
        </w:rPr>
      </w:pPr>
      <w:r w:rsidRPr="00FD6309">
        <w:rPr>
          <w:sz w:val="18"/>
          <w:szCs w:val="18"/>
        </w:rPr>
        <w:t xml:space="preserve">DUNN, F., PARBERRY, I. (2011): 3D math primer for graphics and game development. CRC Press, Boca Raton, Fla. </w:t>
      </w:r>
    </w:p>
    <w:p w14:paraId="02799248" w14:textId="77777777" w:rsidR="00FD6309" w:rsidRPr="00FD6309" w:rsidRDefault="00FD6309" w:rsidP="00FD6309">
      <w:pPr>
        <w:pStyle w:val="Bibliography"/>
        <w:rPr>
          <w:sz w:val="18"/>
          <w:szCs w:val="18"/>
        </w:rPr>
      </w:pPr>
      <w:r w:rsidRPr="00FD6309">
        <w:rPr>
          <w:sz w:val="18"/>
          <w:szCs w:val="18"/>
        </w:rPr>
        <w:t xml:space="preserve">DUPIN, L. (2016): devices-vr-awwwards-3.png (PNG Image, 941 × 519 pixels), https://www.awwwards.com/awards/gallery/2016/03/devices-vr-awwwards-3.png (30. 1. 2023). </w:t>
      </w:r>
    </w:p>
    <w:p w14:paraId="0CED8670" w14:textId="77777777" w:rsidR="00FD6309" w:rsidRPr="00FD6309" w:rsidRDefault="00FD6309" w:rsidP="00FD6309">
      <w:pPr>
        <w:pStyle w:val="Bibliography"/>
        <w:rPr>
          <w:sz w:val="18"/>
          <w:szCs w:val="18"/>
        </w:rPr>
      </w:pPr>
      <w:r w:rsidRPr="00FD6309">
        <w:rPr>
          <w:sz w:val="18"/>
          <w:szCs w:val="18"/>
        </w:rPr>
        <w:t xml:space="preserve">DYKES, J., MACEACHREN, A. M., KRAAK, M.-J. (2005): Exploring Geovisualization. Pergamon, Amsterdam. </w:t>
      </w:r>
    </w:p>
    <w:p w14:paraId="0F4B2599" w14:textId="77777777" w:rsidR="00FD6309" w:rsidRPr="00FD6309" w:rsidRDefault="00FD6309" w:rsidP="00FD6309">
      <w:pPr>
        <w:pStyle w:val="Bibliography"/>
        <w:rPr>
          <w:sz w:val="18"/>
          <w:szCs w:val="18"/>
        </w:rPr>
      </w:pPr>
      <w:r w:rsidRPr="00FD6309">
        <w:rPr>
          <w:sz w:val="18"/>
          <w:szCs w:val="18"/>
        </w:rPr>
        <w:t xml:space="preserve">EDUTECH CONTRIBUTORS (2023): 3D file format - EduTech Wiki, https://edutechwiki.unige.ch/en/3D_file_format (19. 10. 2023). </w:t>
      </w:r>
    </w:p>
    <w:p w14:paraId="50EE1DD0" w14:textId="77777777" w:rsidR="00FD6309" w:rsidRPr="00FD6309" w:rsidRDefault="00FD6309" w:rsidP="00FD6309">
      <w:pPr>
        <w:pStyle w:val="Bibliography"/>
        <w:rPr>
          <w:sz w:val="18"/>
          <w:szCs w:val="18"/>
        </w:rPr>
      </w:pPr>
      <w:r w:rsidRPr="00FD6309">
        <w:rPr>
          <w:sz w:val="18"/>
          <w:szCs w:val="18"/>
        </w:rPr>
        <w:t xml:space="preserve">ESPINOSA, A. (2023): CesiumJS. </w:t>
      </w:r>
    </w:p>
    <w:p w14:paraId="59FA8AD7" w14:textId="77777777" w:rsidR="00FD6309" w:rsidRPr="00FD6309" w:rsidRDefault="00FD6309" w:rsidP="00FD6309">
      <w:pPr>
        <w:pStyle w:val="Bibliography"/>
        <w:rPr>
          <w:sz w:val="18"/>
          <w:szCs w:val="18"/>
        </w:rPr>
      </w:pPr>
      <w:r w:rsidRPr="00FD6309">
        <w:rPr>
          <w:sz w:val="18"/>
          <w:szCs w:val="18"/>
        </w:rPr>
        <w:t xml:space="preserve">ESRI (2023a): ArcGIS Maps SDK for JavaScript | Overview | ArcGIS Maps SDK for JavaScript 4.27 | ArcGIS Developers, https://developers.arcgis.com/javascript/latest/ (31. 8. 2023). </w:t>
      </w:r>
    </w:p>
    <w:p w14:paraId="7BAD4D31" w14:textId="77777777" w:rsidR="00FD6309" w:rsidRPr="00FD6309" w:rsidRDefault="00FD6309" w:rsidP="00FD6309">
      <w:pPr>
        <w:pStyle w:val="Bibliography"/>
        <w:rPr>
          <w:sz w:val="18"/>
          <w:szCs w:val="18"/>
        </w:rPr>
      </w:pPr>
      <w:r w:rsidRPr="00FD6309">
        <w:rPr>
          <w:sz w:val="18"/>
          <w:szCs w:val="18"/>
        </w:rPr>
        <w:t xml:space="preserve">ESRI (2023b): Export 360 VR Experiences from CityEngine—ArcGIS CityEngine Resources | Documentation, https://doc.arcgis.com/en/cityengine/latest/help/help-export-360vr.htm (31. 8. 2023). </w:t>
      </w:r>
    </w:p>
    <w:p w14:paraId="42775101" w14:textId="77777777" w:rsidR="00FD6309" w:rsidRPr="00FD6309" w:rsidRDefault="00FD6309" w:rsidP="00FD6309">
      <w:pPr>
        <w:pStyle w:val="Bibliography"/>
        <w:rPr>
          <w:sz w:val="18"/>
          <w:szCs w:val="18"/>
        </w:rPr>
      </w:pPr>
      <w:r w:rsidRPr="00FD6309">
        <w:rPr>
          <w:sz w:val="18"/>
          <w:szCs w:val="18"/>
        </w:rPr>
        <w:t xml:space="preserve">ESRI (2023c): Mapping APIs | Documentation | ArcGIS Developers, Documentation, https://developers.arcgis.com/documentation/mapping-apis-and-services/apis-and-sdks/ (31. 8. 2023). </w:t>
      </w:r>
    </w:p>
    <w:p w14:paraId="766B651B" w14:textId="77777777" w:rsidR="00FD6309" w:rsidRPr="00FD6309" w:rsidRDefault="00FD6309" w:rsidP="00FD6309">
      <w:pPr>
        <w:pStyle w:val="Bibliography"/>
        <w:rPr>
          <w:sz w:val="18"/>
          <w:szCs w:val="18"/>
        </w:rPr>
      </w:pPr>
      <w:r w:rsidRPr="00FD6309">
        <w:rPr>
          <w:sz w:val="18"/>
          <w:szCs w:val="18"/>
        </w:rPr>
        <w:t xml:space="preserve">FORD, T. (2017): “Overwatch” Gameplay Architecture and Netcode. </w:t>
      </w:r>
    </w:p>
    <w:p w14:paraId="1112C388" w14:textId="77777777" w:rsidR="00FD6309" w:rsidRPr="00FD6309" w:rsidRDefault="00FD6309" w:rsidP="00FD6309">
      <w:pPr>
        <w:pStyle w:val="Bibliography"/>
        <w:rPr>
          <w:sz w:val="18"/>
          <w:szCs w:val="18"/>
        </w:rPr>
      </w:pPr>
      <w:r w:rsidRPr="00FD6309">
        <w:rPr>
          <w:sz w:val="18"/>
          <w:szCs w:val="18"/>
        </w:rPr>
        <w:t xml:space="preserve">GAUTIER, J., BRÉDIF, M., CHRISTOPHE, S. (2020): Co-Visualization of Air Temperature and Urban Data for Visual Exploration. In: 2020 IEEE Visualization Conference (VIS). 71–75. </w:t>
      </w:r>
    </w:p>
    <w:p w14:paraId="17E402AA" w14:textId="77777777" w:rsidR="00FD6309" w:rsidRPr="00FD6309" w:rsidRDefault="00FD6309" w:rsidP="00FD6309">
      <w:pPr>
        <w:pStyle w:val="Bibliography"/>
        <w:rPr>
          <w:sz w:val="18"/>
          <w:szCs w:val="18"/>
        </w:rPr>
      </w:pPr>
      <w:r w:rsidRPr="00FD6309">
        <w:rPr>
          <w:sz w:val="18"/>
          <w:szCs w:val="18"/>
        </w:rPr>
        <w:t xml:space="preserve">GAUTIER, J., CHRISTOPHE, S., BRÉDIF, M. (2020): VISUALIZING 3D CLIMATE DATA IN URBAN 3D MODELS. The International Archives of the Photogrammetry, Remote Sensing and Spatial Information Sciences, XLIII-B4-2020, 781–789. </w:t>
      </w:r>
    </w:p>
    <w:p w14:paraId="2146E776" w14:textId="77777777" w:rsidR="00FD6309" w:rsidRPr="00FD6309" w:rsidRDefault="00FD6309" w:rsidP="00FD6309">
      <w:pPr>
        <w:pStyle w:val="Bibliography"/>
        <w:rPr>
          <w:sz w:val="18"/>
          <w:szCs w:val="18"/>
        </w:rPr>
      </w:pPr>
      <w:r w:rsidRPr="00FD6309">
        <w:rPr>
          <w:sz w:val="18"/>
          <w:szCs w:val="18"/>
        </w:rPr>
        <w:t xml:space="preserve">Geospatial Webinar (2023): </w:t>
      </w:r>
    </w:p>
    <w:p w14:paraId="382A5A15" w14:textId="77777777" w:rsidR="00FD6309" w:rsidRPr="00FD6309" w:rsidRDefault="00FD6309" w:rsidP="00FD6309">
      <w:pPr>
        <w:pStyle w:val="Bibliography"/>
        <w:rPr>
          <w:sz w:val="18"/>
          <w:szCs w:val="18"/>
        </w:rPr>
      </w:pPr>
      <w:r w:rsidRPr="00FD6309">
        <w:rPr>
          <w:sz w:val="18"/>
          <w:szCs w:val="18"/>
        </w:rPr>
        <w:t xml:space="preserve">GHAYOUR, F., CANTOR, D. (2018): Real-time 3D graphics with WebGL 2: build interactive 3D applications with JavaScript and WebGL 2 (OpenGL ES 3.0). Packt, Birmingham Mumbai. </w:t>
      </w:r>
    </w:p>
    <w:p w14:paraId="4BCEA4A8" w14:textId="77777777" w:rsidR="00FD6309" w:rsidRPr="00FD6309" w:rsidRDefault="00FD6309" w:rsidP="00FD6309">
      <w:pPr>
        <w:pStyle w:val="Bibliography"/>
        <w:rPr>
          <w:sz w:val="18"/>
          <w:szCs w:val="18"/>
        </w:rPr>
      </w:pPr>
      <w:r w:rsidRPr="00FD6309">
        <w:rPr>
          <w:sz w:val="18"/>
          <w:szCs w:val="18"/>
        </w:rPr>
        <w:t xml:space="preserve">GHULAM, M., FRANCILLETTE, Y., GOUAICH, A., MICHEL, F., HOCINE, N. (2013): Level Of Detail Based AI Adaptation for Agents in Video Games. ICAART 2013 - Proceedings of the 5th International Conference on Agents and Artificial Intelligence, 2. </w:t>
      </w:r>
    </w:p>
    <w:p w14:paraId="518F9061" w14:textId="77777777" w:rsidR="00FD6309" w:rsidRPr="00FD6309" w:rsidRDefault="00FD6309" w:rsidP="00FD6309">
      <w:pPr>
        <w:pStyle w:val="Bibliography"/>
        <w:rPr>
          <w:sz w:val="18"/>
          <w:szCs w:val="18"/>
        </w:rPr>
      </w:pPr>
      <w:r w:rsidRPr="00FD6309">
        <w:rPr>
          <w:sz w:val="18"/>
          <w:szCs w:val="18"/>
        </w:rPr>
        <w:t xml:space="preserve">GODBER, A. (2022): godber/webvr.dev. </w:t>
      </w:r>
    </w:p>
    <w:p w14:paraId="0BA2C0CB" w14:textId="77777777" w:rsidR="00FD6309" w:rsidRPr="00FD6309" w:rsidRDefault="00FD6309" w:rsidP="00FD6309">
      <w:pPr>
        <w:pStyle w:val="Bibliography"/>
        <w:rPr>
          <w:sz w:val="18"/>
          <w:szCs w:val="18"/>
        </w:rPr>
      </w:pPr>
      <w:r w:rsidRPr="00FD6309">
        <w:rPr>
          <w:sz w:val="18"/>
          <w:szCs w:val="18"/>
        </w:rPr>
        <w:t xml:space="preserve">GOODCHILD, M. F. (2013): The quality of big (geo)data. Dialogues in Human Geography, 3, 3, 280–284. </w:t>
      </w:r>
    </w:p>
    <w:p w14:paraId="7DCAE044" w14:textId="77777777" w:rsidR="00FD6309" w:rsidRPr="00FD6309" w:rsidRDefault="00FD6309" w:rsidP="00FD6309">
      <w:pPr>
        <w:pStyle w:val="Bibliography"/>
        <w:rPr>
          <w:sz w:val="18"/>
          <w:szCs w:val="18"/>
        </w:rPr>
      </w:pPr>
      <w:r w:rsidRPr="00FD6309">
        <w:rPr>
          <w:sz w:val="18"/>
          <w:szCs w:val="18"/>
        </w:rPr>
        <w:t xml:space="preserve">GROSSNER, K., GOODCHILD, M., CLARKE, K. (2008): Defining a Digital Earth System. T. GIS, 12, 145–160. </w:t>
      </w:r>
    </w:p>
    <w:p w14:paraId="6B0A9D91" w14:textId="77777777" w:rsidR="00FD6309" w:rsidRPr="00FD6309" w:rsidRDefault="00FD6309" w:rsidP="00FD6309">
      <w:pPr>
        <w:pStyle w:val="Bibliography"/>
        <w:rPr>
          <w:sz w:val="18"/>
          <w:szCs w:val="18"/>
        </w:rPr>
      </w:pPr>
      <w:r w:rsidRPr="00FD6309">
        <w:rPr>
          <w:sz w:val="18"/>
          <w:szCs w:val="18"/>
        </w:rPr>
        <w:t xml:space="preserve">GUO, H., GOODCHILD, M. F., ANNONI, A. eds. (2020): Manual of Digital Earth. Springer Nature. </w:t>
      </w:r>
    </w:p>
    <w:p w14:paraId="114BB01A" w14:textId="77777777" w:rsidR="00FD6309" w:rsidRPr="00FD6309" w:rsidRDefault="00FD6309" w:rsidP="00FD6309">
      <w:pPr>
        <w:pStyle w:val="Bibliography"/>
        <w:rPr>
          <w:sz w:val="18"/>
          <w:szCs w:val="18"/>
        </w:rPr>
      </w:pPr>
      <w:r w:rsidRPr="00FD6309">
        <w:rPr>
          <w:sz w:val="18"/>
          <w:szCs w:val="18"/>
        </w:rPr>
        <w:t xml:space="preserve">HALIK, Ł. (2018): Challenges in Converting the Polish Topographic Database of Built-Up Areas into 3D Virtual Reality Geovisualization. The Cartographic Journal, 4, 55, 391–399. </w:t>
      </w:r>
    </w:p>
    <w:p w14:paraId="1FAF82A1" w14:textId="77777777" w:rsidR="00FD6309" w:rsidRPr="00FD6309" w:rsidRDefault="00FD6309" w:rsidP="00FD6309">
      <w:pPr>
        <w:pStyle w:val="Bibliography"/>
        <w:rPr>
          <w:sz w:val="18"/>
          <w:szCs w:val="18"/>
        </w:rPr>
      </w:pPr>
      <w:r w:rsidRPr="00FD6309">
        <w:rPr>
          <w:sz w:val="18"/>
          <w:szCs w:val="18"/>
        </w:rPr>
        <w:t xml:space="preserve">HERMAN, L. (2011): Moderní kartografické metody modelování měst. Masarykova univerzita, Přírodovědecká fakulta. </w:t>
      </w:r>
    </w:p>
    <w:p w14:paraId="2B332245" w14:textId="77777777" w:rsidR="00FD6309" w:rsidRPr="00FD6309" w:rsidRDefault="00FD6309" w:rsidP="00FD6309">
      <w:pPr>
        <w:pStyle w:val="Bibliography"/>
        <w:rPr>
          <w:sz w:val="18"/>
          <w:szCs w:val="18"/>
        </w:rPr>
      </w:pPr>
      <w:r w:rsidRPr="00FD6309">
        <w:rPr>
          <w:sz w:val="18"/>
          <w:szCs w:val="18"/>
        </w:rPr>
        <w:t xml:space="preserve">HERMAN, L. (2014): Vizualizace 3D modelů měst na webu. Masarykova univerzita, Přírodovědecká fakulta. </w:t>
      </w:r>
    </w:p>
    <w:p w14:paraId="63B68B5A" w14:textId="77777777" w:rsidR="00FD6309" w:rsidRPr="00FD6309" w:rsidRDefault="00FD6309" w:rsidP="00FD6309">
      <w:pPr>
        <w:pStyle w:val="Bibliography"/>
        <w:rPr>
          <w:sz w:val="18"/>
          <w:szCs w:val="18"/>
        </w:rPr>
      </w:pPr>
      <w:r w:rsidRPr="00FD6309">
        <w:rPr>
          <w:sz w:val="18"/>
          <w:szCs w:val="18"/>
        </w:rPr>
        <w:t xml:space="preserve">HERMAN, L. (2019): User Issues of Interactive 3D Geovisualizations. Masarykova univerzita, Přírodovědecká fakulta. </w:t>
      </w:r>
    </w:p>
    <w:p w14:paraId="6D0CF72D" w14:textId="77777777" w:rsidR="00FD6309" w:rsidRPr="00FD6309" w:rsidRDefault="00FD6309" w:rsidP="00FD6309">
      <w:pPr>
        <w:pStyle w:val="Bibliography"/>
        <w:rPr>
          <w:sz w:val="18"/>
          <w:szCs w:val="18"/>
        </w:rPr>
      </w:pPr>
      <w:r w:rsidRPr="00FD6309">
        <w:rPr>
          <w:sz w:val="18"/>
          <w:szCs w:val="18"/>
        </w:rPr>
        <w:lastRenderedPageBreak/>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25736060" w14:textId="77777777" w:rsidR="00FD6309" w:rsidRPr="00FD6309" w:rsidRDefault="00FD6309" w:rsidP="00FD6309">
      <w:pPr>
        <w:pStyle w:val="Bibliography"/>
        <w:rPr>
          <w:sz w:val="18"/>
          <w:szCs w:val="18"/>
        </w:rPr>
      </w:pPr>
      <w:r w:rsidRPr="00FD6309">
        <w:rPr>
          <w:sz w:val="18"/>
          <w:szCs w:val="18"/>
        </w:rPr>
        <w:t xml:space="preserve">HEXAGON (2023): Luciad Developer Platform, https://dev.luciad.com/portal/productDocumentation/LuciadRIA/docs/articles/tutorial/technology/features_and_benefits.html?subcategory=ria_technology (31. 8. 2023). </w:t>
      </w:r>
    </w:p>
    <w:p w14:paraId="5645136C" w14:textId="77777777" w:rsidR="00FD6309" w:rsidRPr="00FD6309" w:rsidRDefault="00FD6309" w:rsidP="00FD6309">
      <w:pPr>
        <w:pStyle w:val="Bibliography"/>
        <w:rPr>
          <w:sz w:val="18"/>
          <w:szCs w:val="18"/>
        </w:rPr>
      </w:pPr>
      <w:r w:rsidRPr="00FD6309">
        <w:rPr>
          <w:sz w:val="18"/>
          <w:szCs w:val="18"/>
        </w:rPr>
        <w:t xml:space="preserve">HORKÝ, L. (2020): Sandbox for comparing performance of VTS Geospatial and CesiumJS. </w:t>
      </w:r>
    </w:p>
    <w:p w14:paraId="3306FA31" w14:textId="77777777" w:rsidR="00FD6309" w:rsidRPr="00FD6309" w:rsidRDefault="00FD6309" w:rsidP="00FD6309">
      <w:pPr>
        <w:pStyle w:val="Bibliography"/>
        <w:rPr>
          <w:sz w:val="18"/>
          <w:szCs w:val="18"/>
        </w:rPr>
      </w:pPr>
      <w:r w:rsidRPr="00FD6309">
        <w:rPr>
          <w:sz w:val="18"/>
          <w:szCs w:val="18"/>
        </w:rPr>
        <w:t xml:space="preserve">HUTTER, M. (2021): glTF-Tutorials - Textures, GitHub, https://github.com/KhronosGroup/glTF-Tutorials/blob/master/gltfTutorial/gltfTutorial_012_TexturesImagesSamplers.md (15. 10. 2023). </w:t>
      </w:r>
    </w:p>
    <w:p w14:paraId="2DB8E91E" w14:textId="77777777" w:rsidR="00FD6309" w:rsidRPr="00FD6309" w:rsidRDefault="00FD6309" w:rsidP="00FD6309">
      <w:pPr>
        <w:pStyle w:val="Bibliography"/>
        <w:rPr>
          <w:sz w:val="18"/>
          <w:szCs w:val="18"/>
        </w:rPr>
      </w:pPr>
      <w:r w:rsidRPr="00FD6309">
        <w:rPr>
          <w:sz w:val="18"/>
          <w:szCs w:val="18"/>
        </w:rPr>
        <w:t xml:space="preserve">IGALIA SL (2023): Welcome to Wolvic, https://www.wolvic.com/en/ (31. 1. 2023). </w:t>
      </w:r>
    </w:p>
    <w:p w14:paraId="29D3EA08" w14:textId="77777777" w:rsidR="00FD6309" w:rsidRPr="00FD6309" w:rsidRDefault="00FD6309" w:rsidP="00FD6309">
      <w:pPr>
        <w:pStyle w:val="Bibliography"/>
        <w:rPr>
          <w:sz w:val="18"/>
          <w:szCs w:val="18"/>
        </w:rPr>
      </w:pPr>
      <w:r w:rsidRPr="00FD6309">
        <w:rPr>
          <w:sz w:val="18"/>
          <w:szCs w:val="18"/>
        </w:rPr>
        <w:t xml:space="preserve">IMMERSIVE WEB WORKING GROUP (2022): WebXR Device API Explained, webxr, https://immersive-web.github.io/webxr/explainer.html (10. 9. 2023). </w:t>
      </w:r>
    </w:p>
    <w:p w14:paraId="41C60F58" w14:textId="77777777" w:rsidR="00FD6309" w:rsidRPr="00FD6309" w:rsidRDefault="00FD6309" w:rsidP="00FD6309">
      <w:pPr>
        <w:pStyle w:val="Bibliography"/>
        <w:rPr>
          <w:sz w:val="18"/>
          <w:szCs w:val="18"/>
        </w:rPr>
      </w:pPr>
      <w:r w:rsidRPr="00FD6309">
        <w:rPr>
          <w:sz w:val="18"/>
          <w:szCs w:val="18"/>
        </w:rPr>
        <w:t xml:space="preserve">IMMERSIVE WEB WORKING GROUP (2023): WebXR Device API Specification. Immersive Web at W3C. </w:t>
      </w:r>
    </w:p>
    <w:p w14:paraId="66478606" w14:textId="77777777" w:rsidR="00FD6309" w:rsidRPr="00FD6309" w:rsidRDefault="00FD6309" w:rsidP="00FD6309">
      <w:pPr>
        <w:pStyle w:val="Bibliography"/>
        <w:rPr>
          <w:sz w:val="18"/>
          <w:szCs w:val="18"/>
        </w:rPr>
      </w:pPr>
      <w:r w:rsidRPr="00FD6309">
        <w:rPr>
          <w:sz w:val="18"/>
          <w:szCs w:val="18"/>
        </w:rPr>
        <w:t xml:space="preserve">Intro to WebXR and A-Frame Part 1: What is WebXR, A-Frame, and Entity-Component-Systems (2021): </w:t>
      </w:r>
    </w:p>
    <w:p w14:paraId="60ED72F6" w14:textId="77777777" w:rsidR="00FD6309" w:rsidRPr="00FD6309" w:rsidRDefault="00FD6309" w:rsidP="00FD6309">
      <w:pPr>
        <w:pStyle w:val="Bibliography"/>
        <w:rPr>
          <w:sz w:val="18"/>
          <w:szCs w:val="18"/>
        </w:rPr>
      </w:pPr>
      <w:r w:rsidRPr="00FD6309">
        <w:rPr>
          <w:sz w:val="18"/>
          <w:szCs w:val="18"/>
        </w:rPr>
        <w:t xml:space="preserve">Introducing WebGPU: Unlocking modern GPU access for JavaScript (2023): </w:t>
      </w:r>
    </w:p>
    <w:p w14:paraId="10603EF5" w14:textId="77777777" w:rsidR="00FD6309" w:rsidRPr="00FD6309" w:rsidRDefault="00FD6309" w:rsidP="00FD6309">
      <w:pPr>
        <w:pStyle w:val="Bibliography"/>
        <w:rPr>
          <w:sz w:val="18"/>
          <w:szCs w:val="18"/>
        </w:rPr>
      </w:pPr>
      <w:r w:rsidRPr="00FD6309">
        <w:rPr>
          <w:sz w:val="18"/>
          <w:szCs w:val="18"/>
        </w:rPr>
        <w:t xml:space="preserve">ITOWNS CONTRIBUTORS (2023): iTowns, https://github.com/iTowns/itowns/tree/master (9. 9. 2023). </w:t>
      </w:r>
    </w:p>
    <w:p w14:paraId="575BEC95" w14:textId="77777777" w:rsidR="00FD6309" w:rsidRPr="00FD6309" w:rsidRDefault="00FD6309" w:rsidP="00FD6309">
      <w:pPr>
        <w:pStyle w:val="Bibliography"/>
        <w:rPr>
          <w:sz w:val="18"/>
          <w:szCs w:val="18"/>
        </w:rPr>
      </w:pPr>
      <w:r w:rsidRPr="00FD6309">
        <w:rPr>
          <w:sz w:val="18"/>
          <w:szCs w:val="18"/>
        </w:rPr>
        <w:t xml:space="preserve">JUDGE, S., HARRIE, L. (2020): Visualizing a Possible Future: Map Guidelines for a 3D Detailed Development Plan. Journal of Geovisualization and Spatial Analysis, 1, 4, 7. </w:t>
      </w:r>
    </w:p>
    <w:p w14:paraId="7C8FF714" w14:textId="77777777" w:rsidR="00FD6309" w:rsidRPr="00FD6309" w:rsidRDefault="00FD6309" w:rsidP="00FD6309">
      <w:pPr>
        <w:pStyle w:val="Bibliography"/>
        <w:rPr>
          <w:sz w:val="18"/>
          <w:szCs w:val="18"/>
        </w:rPr>
      </w:pPr>
      <w:r w:rsidRPr="00FD6309">
        <w:rPr>
          <w:sz w:val="18"/>
          <w:szCs w:val="18"/>
        </w:rPr>
        <w:t xml:space="preserve">JULIN, A., JAALAMA, K., VIRTANEN, J.-P., POUKE, M., YLIPULLI, J., VAAJA, M., HYYPPÄ, J., HYYPPÄ, H. (2018): Characterizing 3D City Modeling Projects: Towards a Harmonized Interoperable System. ISPRS International Journal of Geo-Information, 2, 7, 55. </w:t>
      </w:r>
    </w:p>
    <w:p w14:paraId="3A06AA22" w14:textId="77777777" w:rsidR="00FD6309" w:rsidRPr="00FD6309" w:rsidRDefault="00FD6309" w:rsidP="00FD6309">
      <w:pPr>
        <w:pStyle w:val="Bibliography"/>
        <w:rPr>
          <w:sz w:val="18"/>
          <w:szCs w:val="18"/>
        </w:rPr>
      </w:pPr>
      <w:r w:rsidRPr="00FD6309">
        <w:rPr>
          <w:sz w:val="18"/>
          <w:szCs w:val="18"/>
        </w:rPr>
        <w:t xml:space="preserve">KAM BRNO (2023): Brno - 3D model, https://webmaps.kambrno.cz/webmaps.kambrno.cz/3d-model/ (31. 8. 2023). </w:t>
      </w:r>
    </w:p>
    <w:p w14:paraId="2CB9BB89" w14:textId="77777777" w:rsidR="00FD6309" w:rsidRPr="00FD6309" w:rsidRDefault="00FD6309" w:rsidP="00FD6309">
      <w:pPr>
        <w:pStyle w:val="Bibliography"/>
        <w:rPr>
          <w:sz w:val="18"/>
          <w:szCs w:val="18"/>
        </w:rPr>
      </w:pPr>
      <w:r w:rsidRPr="00FD6309">
        <w:rPr>
          <w:sz w:val="18"/>
          <w:szCs w:val="18"/>
        </w:rPr>
        <w:t xml:space="preserve">KANE, J. (2022): Brands Pioneering “the Metaverse?” Consider Mozilla Hubs &amp; the 3D Open Web. Creator Labs. </w:t>
      </w:r>
    </w:p>
    <w:p w14:paraId="6C5C40CC" w14:textId="77777777" w:rsidR="00FD6309" w:rsidRPr="00FD6309" w:rsidRDefault="00FD6309" w:rsidP="00FD6309">
      <w:pPr>
        <w:pStyle w:val="Bibliography"/>
        <w:rPr>
          <w:sz w:val="18"/>
          <w:szCs w:val="18"/>
        </w:rPr>
      </w:pPr>
      <w:r w:rsidRPr="00FD6309">
        <w:rPr>
          <w:sz w:val="18"/>
          <w:szCs w:val="18"/>
        </w:rPr>
        <w:t xml:space="preserve">KEIL, J., EDLER, D., SCHMITT, T., DICKMANN, F. (2021): Creating Immersive Virtual Environments Based on Open Geospatial Data and Game Engines. KN - Journal of Cartography and Geographic Information, 1, 71, 53–65. </w:t>
      </w:r>
    </w:p>
    <w:p w14:paraId="2A2EBDA2" w14:textId="77777777" w:rsidR="00FD6309" w:rsidRPr="00FD6309" w:rsidRDefault="00FD6309" w:rsidP="00FD6309">
      <w:pPr>
        <w:pStyle w:val="Bibliography"/>
        <w:rPr>
          <w:sz w:val="18"/>
          <w:szCs w:val="18"/>
        </w:rPr>
      </w:pPr>
      <w:r w:rsidRPr="00FD6309">
        <w:rPr>
          <w:sz w:val="18"/>
          <w:szCs w:val="18"/>
        </w:rPr>
        <w:t xml:space="preserve">KHRONOS GROUP (2017): Strong glTF Ecosystem Momentum at SIGGRAPH 2017, The Khronos Group, https://www.khronos.org/blog/gltf-2.0-ecosystem-advancement (8. 10. 2023). </w:t>
      </w:r>
    </w:p>
    <w:p w14:paraId="5E2DBC80" w14:textId="77777777" w:rsidR="00FD6309" w:rsidRPr="00FD6309" w:rsidRDefault="00FD6309" w:rsidP="00FD6309">
      <w:pPr>
        <w:pStyle w:val="Bibliography"/>
        <w:rPr>
          <w:sz w:val="18"/>
          <w:szCs w:val="18"/>
        </w:rPr>
      </w:pPr>
      <w:r w:rsidRPr="00FD6309">
        <w:rPr>
          <w:sz w:val="18"/>
          <w:szCs w:val="18"/>
        </w:rPr>
        <w:t xml:space="preserve">KHRONOS GROUP (2018): WebGL: Latest Techniques, https://slideplayer.com/slide/16710114/ (22. 3. 2023). </w:t>
      </w:r>
    </w:p>
    <w:p w14:paraId="1BA573BD" w14:textId="77777777" w:rsidR="00FD6309" w:rsidRPr="00FD6309" w:rsidRDefault="00FD6309" w:rsidP="00FD6309">
      <w:pPr>
        <w:pStyle w:val="Bibliography"/>
        <w:rPr>
          <w:sz w:val="18"/>
          <w:szCs w:val="18"/>
        </w:rPr>
      </w:pPr>
      <w:r w:rsidRPr="00FD6309">
        <w:rPr>
          <w:sz w:val="18"/>
          <w:szCs w:val="18"/>
        </w:rPr>
        <w:t>KHRONOS GROUP (2021): glTF</w:t>
      </w:r>
      <w:r w:rsidRPr="00FD6309">
        <w:rPr>
          <w:sz w:val="18"/>
          <w:szCs w:val="18"/>
          <w:vertAlign w:val="superscript"/>
        </w:rPr>
        <w:t>TM</w:t>
      </w:r>
      <w:r w:rsidRPr="00FD6309">
        <w:rPr>
          <w:sz w:val="18"/>
          <w:szCs w:val="18"/>
        </w:rPr>
        <w:t xml:space="preserve"> 2.0 Specification. </w:t>
      </w:r>
    </w:p>
    <w:p w14:paraId="3555C917" w14:textId="77777777" w:rsidR="00FD6309" w:rsidRPr="00FD6309" w:rsidRDefault="00FD6309" w:rsidP="00FD6309">
      <w:pPr>
        <w:pStyle w:val="Bibliography"/>
        <w:rPr>
          <w:sz w:val="18"/>
          <w:szCs w:val="18"/>
        </w:rPr>
      </w:pPr>
      <w:r w:rsidRPr="00FD6309">
        <w:rPr>
          <w:sz w:val="18"/>
          <w:szCs w:val="18"/>
        </w:rPr>
        <w:t xml:space="preserve">KHRONOS GROUP (2023a): glTF-Tutorials-Scenes and Nodes, glTF-Tutorials, https://github.khronos.org/glTF-Tutorials/gltfTutorial/gltfTutorial_004_ScenesNodes.html (21. 9. 2023). </w:t>
      </w:r>
    </w:p>
    <w:p w14:paraId="3710505F" w14:textId="77777777" w:rsidR="00FD6309" w:rsidRPr="00FD6309" w:rsidRDefault="00FD6309" w:rsidP="00FD6309">
      <w:pPr>
        <w:pStyle w:val="Bibliography"/>
        <w:rPr>
          <w:sz w:val="18"/>
          <w:szCs w:val="18"/>
        </w:rPr>
      </w:pPr>
      <w:r w:rsidRPr="00FD6309">
        <w:rPr>
          <w:sz w:val="18"/>
          <w:szCs w:val="18"/>
        </w:rPr>
        <w:t xml:space="preserve">KHRONOS GROUP (2023b): WebGL, The Khronos Group, https://www.khronos.org// (19. 1. 2023). </w:t>
      </w:r>
    </w:p>
    <w:p w14:paraId="07E81E43" w14:textId="77777777" w:rsidR="00FD6309" w:rsidRPr="00FD6309" w:rsidRDefault="00FD6309" w:rsidP="00FD6309">
      <w:pPr>
        <w:pStyle w:val="Bibliography"/>
        <w:rPr>
          <w:sz w:val="18"/>
          <w:szCs w:val="18"/>
        </w:rPr>
      </w:pPr>
      <w:r w:rsidRPr="00FD6309">
        <w:rPr>
          <w:sz w:val="18"/>
          <w:szCs w:val="18"/>
        </w:rPr>
        <w:t xml:space="preserve">KIONG, D. L. V. (2022): Metaverse Made Easy: A Beginner’s Guide to the Metaverse: Everything you need to know about Metaverse, NFT and GameFi. Independently published. </w:t>
      </w:r>
    </w:p>
    <w:p w14:paraId="6EDDAA55" w14:textId="77777777" w:rsidR="00FD6309" w:rsidRPr="00FD6309" w:rsidRDefault="00FD6309" w:rsidP="00FD6309">
      <w:pPr>
        <w:pStyle w:val="Bibliography"/>
        <w:rPr>
          <w:sz w:val="18"/>
          <w:szCs w:val="18"/>
        </w:rPr>
      </w:pPr>
      <w:r w:rsidRPr="00FD6309">
        <w:rPr>
          <w:sz w:val="18"/>
          <w:szCs w:val="18"/>
        </w:rPr>
        <w:t xml:space="preserve">KOLÁČNÝ, A. (1969): Cartographic Information—a Fundamental Concept and Term in Modern Cartography. The Cartographic Journal, 1, 6, 47–49. </w:t>
      </w:r>
    </w:p>
    <w:p w14:paraId="48DC6F59" w14:textId="77777777" w:rsidR="00FD6309" w:rsidRPr="00FD6309" w:rsidRDefault="00FD6309" w:rsidP="00FD6309">
      <w:pPr>
        <w:pStyle w:val="Bibliography"/>
        <w:rPr>
          <w:sz w:val="18"/>
          <w:szCs w:val="18"/>
        </w:rPr>
      </w:pPr>
      <w:r w:rsidRPr="00FD6309">
        <w:rPr>
          <w:sz w:val="18"/>
          <w:szCs w:val="18"/>
        </w:rPr>
        <w:t xml:space="preserve">KONEČNÝ, M. (2011): Cartography: Challenges and potential in the virtual geographic environments era. Annals of GIS, 17, 135–146. </w:t>
      </w:r>
    </w:p>
    <w:p w14:paraId="4BA87589" w14:textId="77777777" w:rsidR="00FD6309" w:rsidRPr="00FD6309" w:rsidRDefault="00FD6309" w:rsidP="00FD6309">
      <w:pPr>
        <w:pStyle w:val="Bibliography"/>
        <w:rPr>
          <w:sz w:val="18"/>
          <w:szCs w:val="18"/>
        </w:rPr>
      </w:pPr>
      <w:r w:rsidRPr="00FD6309">
        <w:rPr>
          <w:sz w:val="18"/>
          <w:szCs w:val="18"/>
        </w:rPr>
        <w:lastRenderedPageBreak/>
        <w:t xml:space="preserve">KRESSE, W., DANKO, D. M. eds. (2012): Springer Handbook of Geographic Information. Springer, Berlin ; New York. </w:t>
      </w:r>
    </w:p>
    <w:p w14:paraId="18B1D832" w14:textId="77777777" w:rsidR="00FD6309" w:rsidRPr="00FD6309" w:rsidRDefault="00FD6309" w:rsidP="00FD6309">
      <w:pPr>
        <w:pStyle w:val="Bibliography"/>
        <w:rPr>
          <w:sz w:val="18"/>
          <w:szCs w:val="18"/>
        </w:rPr>
      </w:pPr>
      <w:r w:rsidRPr="00FD6309">
        <w:rPr>
          <w:sz w:val="18"/>
          <w:szCs w:val="18"/>
        </w:rPr>
        <w:t xml:space="preserve">KUBÍČEK, P., STACHOŇ, Z. (2009): NOVÉ MAPOVÉ TECHNOLOGIE V KARTOGRAFICKÉ KOMUNIKACI. Karografické listy, 17, 8. </w:t>
      </w:r>
    </w:p>
    <w:p w14:paraId="79BFBE51" w14:textId="77777777" w:rsidR="00FD6309" w:rsidRPr="00FD6309" w:rsidRDefault="00FD6309" w:rsidP="00FD6309">
      <w:pPr>
        <w:pStyle w:val="Bibliography"/>
        <w:rPr>
          <w:sz w:val="18"/>
          <w:szCs w:val="18"/>
        </w:rPr>
      </w:pPr>
      <w:r w:rsidRPr="00FD6309">
        <w:rPr>
          <w:sz w:val="18"/>
          <w:szCs w:val="18"/>
        </w:rPr>
        <w:t xml:space="preserve">KVARDA, O. (2020): Virtuální realita jako prostředek kartografické komunikace. Masarykova univerzita, Přírodovědecká fakulta. </w:t>
      </w:r>
    </w:p>
    <w:p w14:paraId="4BF5268E" w14:textId="77777777" w:rsidR="00FD6309" w:rsidRPr="00FD6309" w:rsidRDefault="00FD6309" w:rsidP="00FD6309">
      <w:pPr>
        <w:pStyle w:val="Bibliography"/>
        <w:rPr>
          <w:sz w:val="18"/>
          <w:szCs w:val="18"/>
        </w:rPr>
      </w:pPr>
      <w:r w:rsidRPr="00FD6309">
        <w:rPr>
          <w:sz w:val="18"/>
          <w:szCs w:val="18"/>
        </w:rPr>
        <w:t xml:space="preserve">LAKSONO, D., ADITYA, T. (2019): Utilizing A Game Engine for Interactive 3D Topographic Data Visualization. ISPRS International Journal of Geo-Information, 8, 8, 361. </w:t>
      </w:r>
    </w:p>
    <w:p w14:paraId="16D4FC9D" w14:textId="77777777" w:rsidR="00FD6309" w:rsidRPr="00FD6309" w:rsidRDefault="00FD6309" w:rsidP="00FD6309">
      <w:pPr>
        <w:pStyle w:val="Bibliography"/>
        <w:rPr>
          <w:sz w:val="18"/>
          <w:szCs w:val="18"/>
        </w:rPr>
      </w:pPr>
      <w:r w:rsidRPr="00FD6309">
        <w:rPr>
          <w:sz w:val="18"/>
          <w:szCs w:val="18"/>
        </w:rPr>
        <w:t xml:space="preserve">LAVALLE, S. (2020): Virtual Reality - LaValle. </w:t>
      </w:r>
    </w:p>
    <w:p w14:paraId="03EBE383" w14:textId="77777777" w:rsidR="00FD6309" w:rsidRPr="00FD6309" w:rsidRDefault="00FD6309" w:rsidP="00FD6309">
      <w:pPr>
        <w:pStyle w:val="Bibliography"/>
        <w:rPr>
          <w:sz w:val="18"/>
          <w:szCs w:val="18"/>
        </w:rPr>
      </w:pPr>
      <w:r w:rsidRPr="00FD6309">
        <w:rPr>
          <w:sz w:val="18"/>
          <w:szCs w:val="18"/>
        </w:rPr>
        <w:t xml:space="preserve">LEE, Y., YOO, B. (2021): XR collaboration beyond virtual reality: work in the real world. 8, 756–772. </w:t>
      </w:r>
    </w:p>
    <w:p w14:paraId="0B83CF37" w14:textId="77777777" w:rsidR="00FD6309" w:rsidRPr="00FD6309" w:rsidRDefault="00FD6309" w:rsidP="00FD6309">
      <w:pPr>
        <w:pStyle w:val="Bibliography"/>
        <w:rPr>
          <w:sz w:val="18"/>
          <w:szCs w:val="18"/>
        </w:rPr>
      </w:pPr>
      <w:r w:rsidRPr="00FD6309">
        <w:rPr>
          <w:sz w:val="18"/>
          <w:szCs w:val="18"/>
        </w:rPr>
        <w:t xml:space="preserve">LIN, H., BATTY, M. (2011): Virtual Geographic Environments. Esri Press, Redlands, Calif. </w:t>
      </w:r>
    </w:p>
    <w:p w14:paraId="5AB1346A" w14:textId="77777777" w:rsidR="00FD6309" w:rsidRPr="00FD6309" w:rsidRDefault="00FD6309" w:rsidP="00FD6309">
      <w:pPr>
        <w:pStyle w:val="Bibliography"/>
        <w:rPr>
          <w:sz w:val="18"/>
          <w:szCs w:val="18"/>
        </w:rPr>
      </w:pPr>
      <w:r w:rsidRPr="00FD6309">
        <w:rPr>
          <w:sz w:val="18"/>
          <w:szCs w:val="18"/>
        </w:rPr>
        <w:t xml:space="preserve">LIN, H., CHEN, M., LU, G. (2013): Virtual Geographic Environment: A Workspace for Computer-Aided Geographic Experiments. Annals of the Association of American Geographers, 3, 103, 465–482. </w:t>
      </w:r>
    </w:p>
    <w:p w14:paraId="5B34B2A1" w14:textId="77777777" w:rsidR="00FD6309" w:rsidRPr="00FD6309" w:rsidRDefault="00FD6309" w:rsidP="00FD6309">
      <w:pPr>
        <w:pStyle w:val="Bibliography"/>
        <w:rPr>
          <w:sz w:val="18"/>
          <w:szCs w:val="18"/>
        </w:rPr>
      </w:pPr>
      <w:r w:rsidRPr="00FD6309">
        <w:rPr>
          <w:sz w:val="18"/>
          <w:szCs w:val="18"/>
        </w:rPr>
        <w:t xml:space="preserve">LIN, H., CHEN, M., LU, G., ZHU, Q., GONG, J., YOU, X., WEN, Y., XU, B., HU, M. (2013): Virtual Geographic Environments (VGEs): A New Generation of Geographic Analysis Tool. Earth-Science Reviews, 126, 74–84. </w:t>
      </w:r>
    </w:p>
    <w:p w14:paraId="0FB5A874" w14:textId="77777777" w:rsidR="00FD6309" w:rsidRPr="00FD6309" w:rsidRDefault="00FD6309" w:rsidP="00FD6309">
      <w:pPr>
        <w:pStyle w:val="Bibliography"/>
        <w:rPr>
          <w:sz w:val="18"/>
          <w:szCs w:val="18"/>
        </w:rPr>
      </w:pPr>
      <w:r w:rsidRPr="00FD6309">
        <w:rPr>
          <w:sz w:val="18"/>
          <w:szCs w:val="18"/>
        </w:rPr>
        <w:t xml:space="preserve">LONGLEY, P. A., GOODCHILD, M. F., MAGUIRE, D. J., RHIND, D. W. (2015): Geographic Information Science and Systems, 4th Edition. Wiley. </w:t>
      </w:r>
    </w:p>
    <w:p w14:paraId="470C1513" w14:textId="77777777" w:rsidR="00FD6309" w:rsidRPr="00FD6309" w:rsidRDefault="00FD6309" w:rsidP="00FD6309">
      <w:pPr>
        <w:pStyle w:val="Bibliography"/>
        <w:rPr>
          <w:sz w:val="18"/>
          <w:szCs w:val="18"/>
        </w:rPr>
      </w:pPr>
      <w:r w:rsidRPr="00FD6309">
        <w:rPr>
          <w:sz w:val="18"/>
          <w:szCs w:val="18"/>
        </w:rPr>
        <w:t xml:space="preserve">MACEACHREN, A. M. (2004): How Maps Work: Representation, Visualization, and Design. The Guilford Press, New York. </w:t>
      </w:r>
    </w:p>
    <w:p w14:paraId="359156D0" w14:textId="77777777" w:rsidR="00FD6309" w:rsidRPr="00FD6309" w:rsidRDefault="00FD6309" w:rsidP="00FD6309">
      <w:pPr>
        <w:pStyle w:val="Bibliography"/>
        <w:rPr>
          <w:sz w:val="18"/>
          <w:szCs w:val="18"/>
        </w:rPr>
      </w:pPr>
      <w:r w:rsidRPr="00FD6309">
        <w:rPr>
          <w:sz w:val="18"/>
          <w:szCs w:val="18"/>
        </w:rP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23BC4C65" w14:textId="77777777" w:rsidR="00FD6309" w:rsidRPr="00FD6309" w:rsidRDefault="00FD6309" w:rsidP="00FD6309">
      <w:pPr>
        <w:pStyle w:val="Bibliography"/>
        <w:rPr>
          <w:sz w:val="18"/>
          <w:szCs w:val="18"/>
        </w:rPr>
      </w:pPr>
      <w:r w:rsidRPr="00FD6309">
        <w:rPr>
          <w:sz w:val="18"/>
          <w:szCs w:val="18"/>
        </w:rPr>
        <w:t xml:space="preserve">MACEACHREN, A. M., TAYLOR, F. D. R. (1994): Visualization in modern cartography. Pergamon. </w:t>
      </w:r>
    </w:p>
    <w:p w14:paraId="09CB8893" w14:textId="77777777" w:rsidR="00FD6309" w:rsidRPr="00FD6309" w:rsidRDefault="00FD6309" w:rsidP="00FD6309">
      <w:pPr>
        <w:pStyle w:val="Bibliography"/>
        <w:rPr>
          <w:sz w:val="18"/>
          <w:szCs w:val="18"/>
        </w:rPr>
      </w:pPr>
      <w:r w:rsidRPr="00FD6309">
        <w:rPr>
          <w:sz w:val="18"/>
          <w:szCs w:val="18"/>
        </w:rPr>
        <w:t xml:space="preserve">MACLNTYRE, B., SMITH, T. F. (2018): Thoughts on the Future of WebXR and the Immersive Web. In: 2018 IEEE International Symposium on Mixed and Augmented Reality Adjunct (ISMAR-Adjunct). 338–342. </w:t>
      </w:r>
    </w:p>
    <w:p w14:paraId="6043269F" w14:textId="77777777" w:rsidR="00FD6309" w:rsidRPr="00FD6309" w:rsidRDefault="00FD6309" w:rsidP="00FD6309">
      <w:pPr>
        <w:pStyle w:val="Bibliography"/>
        <w:rPr>
          <w:sz w:val="18"/>
          <w:szCs w:val="18"/>
        </w:rPr>
      </w:pPr>
      <w:r w:rsidRPr="00FD6309">
        <w:rPr>
          <w:sz w:val="18"/>
          <w:szCs w:val="18"/>
        </w:rPr>
        <w:t xml:space="preserve">MARSCHNER, S., SHIRLEY, P., ASHIKHMIN, M., GLEICHER, M., HOFFMAN, N., JOHNSON, G., MUNZNER, T., REINHARD, E., THOMPSON, W. B., WILLEMSEN, P., WYVILL, B. (2021): Fundamentals of Computer Graphics. A K Peters/CRC Press, Boca Raton. </w:t>
      </w:r>
    </w:p>
    <w:p w14:paraId="0B2D9CF3" w14:textId="77777777" w:rsidR="00FD6309" w:rsidRPr="00FD6309" w:rsidRDefault="00FD6309" w:rsidP="00FD6309">
      <w:pPr>
        <w:pStyle w:val="Bibliography"/>
        <w:rPr>
          <w:sz w:val="18"/>
          <w:szCs w:val="18"/>
        </w:rPr>
      </w:pPr>
      <w:r w:rsidRPr="00FD6309">
        <w:rPr>
          <w:sz w:val="18"/>
          <w:szCs w:val="18"/>
        </w:rPr>
        <w:t xml:space="preserve">MAT, R. C., SHARIFF, A. R. M., ZULKIFLI, A. N., RAHIM, M. S. M., MAHAYUDIN, M. H. (2014): Using game engine for 3D terrain visualisation of GIS data: A review. IOP Conference Series: Earth and Environmental Science, 20, 012037. </w:t>
      </w:r>
    </w:p>
    <w:p w14:paraId="6FEABB11" w14:textId="77777777" w:rsidR="00FD6309" w:rsidRPr="00FD6309" w:rsidRDefault="00FD6309" w:rsidP="00FD6309">
      <w:pPr>
        <w:pStyle w:val="Bibliography"/>
        <w:rPr>
          <w:sz w:val="18"/>
          <w:szCs w:val="18"/>
        </w:rPr>
      </w:pPr>
      <w:r w:rsidRPr="00FD6309">
        <w:rPr>
          <w:sz w:val="18"/>
          <w:szCs w:val="18"/>
        </w:rPr>
        <w:t xml:space="preserve">MATATKO, A., BOLLMANN, J., MÜLLER, A. (2011): Depth Perception in Virtual Reality. In: Kolbe, T. H., König, G., Nagel, C. (eds.): Advances in 3D Geo-Information Sciences. Springer, Berlin, Heidelberg, 115–129. </w:t>
      </w:r>
    </w:p>
    <w:p w14:paraId="1B175C23" w14:textId="77777777" w:rsidR="00FD6309" w:rsidRPr="00FD6309" w:rsidRDefault="00FD6309" w:rsidP="00FD6309">
      <w:pPr>
        <w:pStyle w:val="Bibliography"/>
        <w:rPr>
          <w:sz w:val="18"/>
          <w:szCs w:val="18"/>
        </w:rPr>
      </w:pPr>
      <w:r w:rsidRPr="00FD6309">
        <w:rPr>
          <w:sz w:val="18"/>
          <w:szCs w:val="18"/>
        </w:rPr>
        <w:t xml:space="preserve">MATHER, G. (2016): Foundations of Sensation and Perception. Psychology Press. </w:t>
      </w:r>
    </w:p>
    <w:p w14:paraId="6A365FFD" w14:textId="77777777" w:rsidR="00FD6309" w:rsidRPr="00FD6309" w:rsidRDefault="00FD6309" w:rsidP="00FD6309">
      <w:pPr>
        <w:pStyle w:val="Bibliography"/>
        <w:rPr>
          <w:sz w:val="18"/>
          <w:szCs w:val="18"/>
        </w:rPr>
      </w:pPr>
      <w:r w:rsidRPr="00FD6309">
        <w:rPr>
          <w:sz w:val="18"/>
          <w:szCs w:val="18"/>
        </w:rPr>
        <w:t xml:space="preserve">MAZURYK, T., GERVAUTZ, M. (1999): Virtual Reality - History, Applications, Technology and Future. </w:t>
      </w:r>
    </w:p>
    <w:p w14:paraId="430D4C5E" w14:textId="77777777" w:rsidR="00FD6309" w:rsidRPr="00FD6309" w:rsidRDefault="00FD6309" w:rsidP="00FD6309">
      <w:pPr>
        <w:pStyle w:val="Bibliography"/>
        <w:rPr>
          <w:sz w:val="18"/>
          <w:szCs w:val="18"/>
        </w:rPr>
      </w:pPr>
      <w:r w:rsidRPr="00FD6309">
        <w:rPr>
          <w:sz w:val="18"/>
          <w:szCs w:val="18"/>
        </w:rPr>
        <w:t xml:space="preserve">MAZZEI, M., QUARONI, D. (2022): Development of a 3D WebGIS Application for the Visualization of Seismic Risk on Infrastructural Work. ISPRS International Journal of Geo-Information, 1, 11, 22. </w:t>
      </w:r>
    </w:p>
    <w:p w14:paraId="70379BB8" w14:textId="77777777" w:rsidR="00FD6309" w:rsidRPr="00FD6309" w:rsidRDefault="00FD6309" w:rsidP="00FD6309">
      <w:pPr>
        <w:pStyle w:val="Bibliography"/>
        <w:rPr>
          <w:sz w:val="18"/>
          <w:szCs w:val="18"/>
        </w:rPr>
      </w:pPr>
      <w:r w:rsidRPr="00FD6309">
        <w:rPr>
          <w:sz w:val="18"/>
          <w:szCs w:val="18"/>
        </w:rPr>
        <w:t xml:space="preserve">MDN CONTRIBUTORS (2022a): Introduction to the DOM - Web APIs, https://developer.mozilla.org/en-US/docs/Web/API/Document_Object_Model/Introduction (19. 1. 2023). </w:t>
      </w:r>
    </w:p>
    <w:p w14:paraId="205DDF6D" w14:textId="77777777" w:rsidR="00FD6309" w:rsidRPr="00FD6309" w:rsidRDefault="00FD6309" w:rsidP="00FD6309">
      <w:pPr>
        <w:pStyle w:val="Bibliography"/>
        <w:rPr>
          <w:sz w:val="18"/>
          <w:szCs w:val="18"/>
        </w:rPr>
      </w:pPr>
      <w:r w:rsidRPr="00FD6309">
        <w:rPr>
          <w:sz w:val="18"/>
          <w:szCs w:val="18"/>
        </w:rPr>
        <w:t xml:space="preserve">MDN CONTRIBUTORS (2022b): WebGL: 2D and 3D graphics for the web - Web APIs | MDN, https://developer.mozilla.org/en-US/docs/Web/API/WebGL_API (19. 1. 2023). </w:t>
      </w:r>
    </w:p>
    <w:p w14:paraId="4C511C8F" w14:textId="77777777" w:rsidR="00FD6309" w:rsidRPr="00FD6309" w:rsidRDefault="00FD6309" w:rsidP="00FD6309">
      <w:pPr>
        <w:pStyle w:val="Bibliography"/>
        <w:rPr>
          <w:sz w:val="18"/>
          <w:szCs w:val="18"/>
        </w:rPr>
      </w:pPr>
      <w:r w:rsidRPr="00FD6309">
        <w:rPr>
          <w:sz w:val="18"/>
          <w:szCs w:val="18"/>
        </w:rPr>
        <w:lastRenderedPageBreak/>
        <w:t xml:space="preserve">MDN CONTRIBUTORS (2023a): Inputs and input sources - Web APIs | MDN, https://developer.mozilla.org/en-US/docs/Web/API/WebXR_Device_API/Inputs (15. 10. 2023). </w:t>
      </w:r>
    </w:p>
    <w:p w14:paraId="5EC16A1F" w14:textId="77777777" w:rsidR="00FD6309" w:rsidRPr="00FD6309" w:rsidRDefault="00FD6309" w:rsidP="00FD6309">
      <w:pPr>
        <w:pStyle w:val="Bibliography"/>
        <w:rPr>
          <w:sz w:val="18"/>
          <w:szCs w:val="18"/>
        </w:rPr>
      </w:pPr>
      <w:r w:rsidRPr="00FD6309">
        <w:rPr>
          <w:sz w:val="18"/>
          <w:szCs w:val="18"/>
        </w:rPr>
        <w:t xml:space="preserve">MDN CONTRIBUTORS (2023b): XRSystem: requestSession() method - Web APIs | MDN, https://developer.mozilla.org/en-US/docs/Web/API/XRSystem/requestSession (10. 9. 2023). </w:t>
      </w:r>
    </w:p>
    <w:p w14:paraId="3D110EBD" w14:textId="77777777" w:rsidR="00FD6309" w:rsidRPr="00FD6309" w:rsidRDefault="00FD6309" w:rsidP="00FD6309">
      <w:pPr>
        <w:pStyle w:val="Bibliography"/>
        <w:rPr>
          <w:sz w:val="18"/>
          <w:szCs w:val="18"/>
        </w:rPr>
      </w:pPr>
      <w:r w:rsidRPr="00FD6309">
        <w:rPr>
          <w:sz w:val="18"/>
          <w:szCs w:val="18"/>
        </w:rPr>
        <w:t xml:space="preserve">MEHRFARD, A., FOTOUHI, J., TAYLOR, G., FORSTER, T., NAVAB, N., FUERST, B. (2019): A Comparative Analysis of Virtual Reality Head-Mounted Display Systems. arXiv. </w:t>
      </w:r>
    </w:p>
    <w:p w14:paraId="526F3C94" w14:textId="77777777" w:rsidR="00FD6309" w:rsidRPr="00FD6309" w:rsidRDefault="00FD6309" w:rsidP="00FD6309">
      <w:pPr>
        <w:pStyle w:val="Bibliography"/>
        <w:rPr>
          <w:sz w:val="18"/>
          <w:szCs w:val="18"/>
        </w:rPr>
      </w:pPr>
      <w:r w:rsidRPr="00FD6309">
        <w:rPr>
          <w:sz w:val="18"/>
          <w:szCs w:val="18"/>
        </w:rPr>
        <w:t xml:space="preserve">MENARD, A. (2019): Adding support for VR inputs with WebXR and Three.JS, Medium, https://medium.com/@darktears/adding-support-for-vr-inputs-with-webxr-and-three-js-235b40beb6f0 (11. 10. 2023). </w:t>
      </w:r>
    </w:p>
    <w:p w14:paraId="1073E464" w14:textId="77777777" w:rsidR="00FD6309" w:rsidRPr="00FD6309" w:rsidRDefault="00FD6309" w:rsidP="00FD6309">
      <w:pPr>
        <w:pStyle w:val="Bibliography"/>
        <w:rPr>
          <w:sz w:val="18"/>
          <w:szCs w:val="18"/>
        </w:rPr>
      </w:pPr>
      <w:r w:rsidRPr="00FD6309">
        <w:rPr>
          <w:sz w:val="18"/>
          <w:szCs w:val="18"/>
        </w:rPr>
        <w:t xml:space="preserve">META (2023): Browser Specs | Oculus Developers, https://developer.oculus.com/documentation/web/browser-specs/ (31. 1. 2023). </w:t>
      </w:r>
    </w:p>
    <w:p w14:paraId="490D9603" w14:textId="77777777" w:rsidR="00FD6309" w:rsidRPr="00FD6309" w:rsidRDefault="00FD6309" w:rsidP="00FD6309">
      <w:pPr>
        <w:pStyle w:val="Bibliography"/>
        <w:rPr>
          <w:sz w:val="18"/>
          <w:szCs w:val="18"/>
        </w:rPr>
      </w:pPr>
      <w:r w:rsidRPr="00FD6309">
        <w:rPr>
          <w:sz w:val="18"/>
          <w:szCs w:val="18"/>
        </w:rPr>
        <w:t xml:space="preserve">META DEVELOPERS (2022): Meta Connect 2022 | Build Great WebXR Experiences. </w:t>
      </w:r>
    </w:p>
    <w:p w14:paraId="2940C815" w14:textId="77777777" w:rsidR="00FD6309" w:rsidRPr="00FD6309" w:rsidRDefault="00FD6309" w:rsidP="00FD6309">
      <w:pPr>
        <w:pStyle w:val="Bibliography"/>
        <w:rPr>
          <w:sz w:val="18"/>
          <w:szCs w:val="18"/>
        </w:rPr>
      </w:pPr>
      <w:r w:rsidRPr="00FD6309">
        <w:rPr>
          <w:sz w:val="18"/>
          <w:szCs w:val="18"/>
        </w:rPr>
        <w:t xml:space="preserve">META QUEST (2023a): Project Flowerbed: A WebXR Case Study, https://developer.oculus.com/blog/project-flowerbed-a-webxr-case-study/ (6. 11. 2023). </w:t>
      </w:r>
    </w:p>
    <w:p w14:paraId="3548A30C" w14:textId="77777777" w:rsidR="00FD6309" w:rsidRPr="00FD6309" w:rsidRDefault="00FD6309" w:rsidP="00FD6309">
      <w:pPr>
        <w:pStyle w:val="Bibliography"/>
        <w:rPr>
          <w:sz w:val="18"/>
          <w:szCs w:val="18"/>
        </w:rPr>
      </w:pPr>
      <w:r w:rsidRPr="00FD6309">
        <w:rPr>
          <w:sz w:val="18"/>
          <w:szCs w:val="18"/>
        </w:rPr>
        <w:t xml:space="preserve">META QUEST (2023b): Revolutionizing WebXR Development with the Immersive Web Emulator, https://developer.oculus.com/blog/webxr-development-immersive-web-emulator/ (6. 11. 2023). </w:t>
      </w:r>
    </w:p>
    <w:p w14:paraId="3EA3DFE5" w14:textId="77777777" w:rsidR="00FD6309" w:rsidRPr="00FD6309" w:rsidRDefault="00FD6309" w:rsidP="00FD6309">
      <w:pPr>
        <w:pStyle w:val="Bibliography"/>
        <w:rPr>
          <w:sz w:val="18"/>
          <w:szCs w:val="18"/>
        </w:rPr>
      </w:pPr>
      <w:r w:rsidRPr="00FD6309">
        <w:rPr>
          <w:sz w:val="18"/>
          <w:szCs w:val="18"/>
        </w:rPr>
        <w:t xml:space="preserve">MEZZO, D. B. (2019): FOSS4G 2021 - 3D Urban data in QGIS. </w:t>
      </w:r>
    </w:p>
    <w:p w14:paraId="2FD13A8B" w14:textId="77777777" w:rsidR="00FD6309" w:rsidRPr="00FD6309" w:rsidRDefault="00FD6309" w:rsidP="00FD6309">
      <w:pPr>
        <w:pStyle w:val="Bibliography"/>
        <w:rPr>
          <w:sz w:val="18"/>
          <w:szCs w:val="18"/>
        </w:rPr>
      </w:pPr>
      <w:r w:rsidRPr="00FD6309">
        <w:rPr>
          <w:sz w:val="18"/>
          <w:szCs w:val="18"/>
        </w:rPr>
        <w:t xml:space="preserve">MILGRAM, P., KISHINO, F. (1994): A Taxonomy of Mixed Reality Visual Displays. IEICE Trans. Information Systems, E77-D, no. 12, 1321–1329. </w:t>
      </w:r>
    </w:p>
    <w:p w14:paraId="08BFC4FC" w14:textId="77777777" w:rsidR="00FD6309" w:rsidRPr="00FD6309" w:rsidRDefault="00FD6309" w:rsidP="00FD6309">
      <w:pPr>
        <w:pStyle w:val="Bibliography"/>
        <w:rPr>
          <w:sz w:val="18"/>
          <w:szCs w:val="18"/>
        </w:rPr>
      </w:pPr>
      <w:r w:rsidRPr="00FD6309">
        <w:rPr>
          <w:sz w:val="18"/>
          <w:szCs w:val="18"/>
        </w:rPr>
        <w:t xml:space="preserve">MOZILLA HUBS (2022): Hubs New Entity Component System. </w:t>
      </w:r>
    </w:p>
    <w:p w14:paraId="3FF4ACE5" w14:textId="77777777" w:rsidR="00FD6309" w:rsidRPr="00FD6309" w:rsidRDefault="00FD6309" w:rsidP="00FD6309">
      <w:pPr>
        <w:pStyle w:val="Bibliography"/>
        <w:rPr>
          <w:sz w:val="18"/>
          <w:szCs w:val="18"/>
        </w:rPr>
      </w:pPr>
      <w:r w:rsidRPr="00FD6309">
        <w:rPr>
          <w:sz w:val="18"/>
          <w:szCs w:val="18"/>
        </w:rPr>
        <w:t xml:space="preserve">MOZZILA CORPORATION (2023a): Hubs Demo | Hubs by Mozilla, https://hubs.mozilla.com/Pvg5MMt/hubs-demo (11. 10. 2023). </w:t>
      </w:r>
    </w:p>
    <w:p w14:paraId="2899B39F" w14:textId="77777777" w:rsidR="00FD6309" w:rsidRPr="00FD6309" w:rsidRDefault="00FD6309" w:rsidP="00FD6309">
      <w:pPr>
        <w:pStyle w:val="Bibliography"/>
        <w:rPr>
          <w:sz w:val="18"/>
          <w:szCs w:val="18"/>
        </w:rPr>
      </w:pPr>
      <w:r w:rsidRPr="00FD6309">
        <w:rPr>
          <w:sz w:val="18"/>
          <w:szCs w:val="18"/>
        </w:rPr>
        <w:t xml:space="preserve">MOZZILA CORPORATION (2023b): Optimizing Scenes, https://hubs.mozilla.com/docs/index.html (28. 10. 2023). </w:t>
      </w:r>
    </w:p>
    <w:p w14:paraId="2B8C99DA" w14:textId="77777777" w:rsidR="00FD6309" w:rsidRPr="00FD6309" w:rsidRDefault="00FD6309" w:rsidP="00FD6309">
      <w:pPr>
        <w:pStyle w:val="Bibliography"/>
        <w:rPr>
          <w:sz w:val="18"/>
          <w:szCs w:val="18"/>
        </w:rPr>
      </w:pPr>
      <w:r w:rsidRPr="00FD6309">
        <w:rPr>
          <w:sz w:val="18"/>
          <w:szCs w:val="18"/>
        </w:rPr>
        <w:t xml:space="preserve">NEEDLE-TOOLS (2023): needle-tools/needle-engine-support. Needle. </w:t>
      </w:r>
    </w:p>
    <w:p w14:paraId="4BF717C9" w14:textId="77777777" w:rsidR="00FD6309" w:rsidRPr="00FD6309" w:rsidRDefault="00FD6309" w:rsidP="00FD6309">
      <w:pPr>
        <w:pStyle w:val="Bibliography"/>
        <w:rPr>
          <w:sz w:val="18"/>
          <w:szCs w:val="18"/>
        </w:rPr>
      </w:pPr>
      <w:r w:rsidRPr="00FD6309">
        <w:rPr>
          <w:sz w:val="18"/>
          <w:szCs w:val="18"/>
        </w:rPr>
        <w:t xml:space="preserve">NEWTON, C. (2021): Mark Zuckerberg is betting Facebook’s future on the metaverse, The Verge, https://www.theverge.com/22588022/mark-zuckerberg-facebook-ceo-metaverse-interview (1. 9. 2023). </w:t>
      </w:r>
    </w:p>
    <w:p w14:paraId="615860D2" w14:textId="77777777" w:rsidR="00FD6309" w:rsidRPr="00FD6309" w:rsidRDefault="00FD6309" w:rsidP="00FD6309">
      <w:pPr>
        <w:pStyle w:val="Bibliography"/>
        <w:rPr>
          <w:sz w:val="18"/>
          <w:szCs w:val="18"/>
        </w:rPr>
      </w:pPr>
      <w:r w:rsidRPr="00FD6309">
        <w:rPr>
          <w:sz w:val="18"/>
          <w:szCs w:val="18"/>
        </w:rPr>
        <w:t xml:space="preserve">NPM (2023): three, npm, https://www.npmjs.com/package/three (14. 10. 2023). </w:t>
      </w:r>
    </w:p>
    <w:p w14:paraId="16873A39" w14:textId="77777777" w:rsidR="00FD6309" w:rsidRPr="00FD6309" w:rsidRDefault="00FD6309" w:rsidP="00FD6309">
      <w:pPr>
        <w:pStyle w:val="Bibliography"/>
        <w:rPr>
          <w:sz w:val="18"/>
          <w:szCs w:val="18"/>
        </w:rPr>
      </w:pPr>
      <w:r w:rsidRPr="00FD6309">
        <w:rPr>
          <w:sz w:val="18"/>
          <w:szCs w:val="18"/>
        </w:rPr>
        <w:t xml:space="preserve">OCULUS VR (2022): Developing with WebXR: How Playko Built Ski Fit 365 on the Wonderland Engine. </w:t>
      </w:r>
    </w:p>
    <w:p w14:paraId="5CD15FB1" w14:textId="77777777" w:rsidR="00FD6309" w:rsidRPr="00FD6309" w:rsidRDefault="00FD6309" w:rsidP="00FD6309">
      <w:pPr>
        <w:pStyle w:val="Bibliography"/>
        <w:rPr>
          <w:sz w:val="18"/>
          <w:szCs w:val="18"/>
        </w:rPr>
      </w:pPr>
      <w:r w:rsidRPr="00FD6309">
        <w:rPr>
          <w:sz w:val="18"/>
          <w:szCs w:val="18"/>
        </w:rPr>
        <w:t xml:space="preserve">OGC (2023): Indexed 3D Scene Layers (I3S), Open Geospatial Consortium, https://www.ogc.org/standard/i3s/ (4. 9. 2023). </w:t>
      </w:r>
    </w:p>
    <w:p w14:paraId="6750F1F9" w14:textId="77777777" w:rsidR="00FD6309" w:rsidRPr="00FD6309" w:rsidRDefault="00FD6309" w:rsidP="00FD6309">
      <w:pPr>
        <w:pStyle w:val="Bibliography"/>
        <w:rPr>
          <w:sz w:val="18"/>
          <w:szCs w:val="18"/>
        </w:rPr>
      </w:pPr>
      <w:r w:rsidRPr="00FD6309">
        <w:rPr>
          <w:sz w:val="18"/>
          <w:szCs w:val="18"/>
        </w:rPr>
        <w:t xml:space="preserve">ONYIMBI, J. R., KOEVA, M., FLACKE, J. (2018): Public Participation Using 3D Web-Based City Models: Opportunities for E-Participation in Kisumu, Kenya. ISPRS International Journal of Geo-Information, 12, 7, 454. </w:t>
      </w:r>
    </w:p>
    <w:p w14:paraId="275FD425" w14:textId="77777777" w:rsidR="00FD6309" w:rsidRPr="00FD6309" w:rsidRDefault="00FD6309" w:rsidP="00FD6309">
      <w:pPr>
        <w:pStyle w:val="Bibliography"/>
        <w:rPr>
          <w:sz w:val="18"/>
          <w:szCs w:val="18"/>
        </w:rPr>
      </w:pPr>
      <w:r w:rsidRPr="00FD6309">
        <w:rPr>
          <w:sz w:val="18"/>
          <w:szCs w:val="18"/>
        </w:rPr>
        <w:t xml:space="preserve">PARACUELLOS, A., MACINTYRE, B. (2018): Progressive WebXR, Mozilla Mixed Reality Blog, https://blog.mozvr.com/progressive-webxr-ar-store/ (8. 11. 2023). </w:t>
      </w:r>
    </w:p>
    <w:p w14:paraId="225A5E7E" w14:textId="77777777" w:rsidR="00FD6309" w:rsidRPr="00FD6309" w:rsidRDefault="00FD6309" w:rsidP="00FD6309">
      <w:pPr>
        <w:pStyle w:val="Bibliography"/>
        <w:rPr>
          <w:sz w:val="18"/>
          <w:szCs w:val="18"/>
        </w:rPr>
      </w:pPr>
      <w:r w:rsidRPr="00FD6309">
        <w:rPr>
          <w:sz w:val="18"/>
          <w:szCs w:val="18"/>
        </w:rPr>
        <w:t xml:space="preserve">PEGG, D. (2008): Design Issues with 3D Maps and the Need for 3D Cartographic Design Principles. 11. </w:t>
      </w:r>
    </w:p>
    <w:p w14:paraId="7FE7D373" w14:textId="77777777" w:rsidR="00FD6309" w:rsidRPr="00FD6309" w:rsidRDefault="00FD6309" w:rsidP="00FD6309">
      <w:pPr>
        <w:pStyle w:val="Bibliography"/>
        <w:rPr>
          <w:sz w:val="18"/>
          <w:szCs w:val="18"/>
        </w:rPr>
      </w:pPr>
      <w:r w:rsidRPr="00FD6309">
        <w:rPr>
          <w:sz w:val="18"/>
          <w:szCs w:val="18"/>
        </w:rPr>
        <w:t xml:space="preserve">PEŇÁK, M. (2017): Výzkum a vývoj webové aplikace pro vizualizaci viditelnosti. Masarykova univerzita, Přírodovědecká fakulta. </w:t>
      </w:r>
    </w:p>
    <w:p w14:paraId="7BA7CE25" w14:textId="77777777" w:rsidR="00FD6309" w:rsidRPr="00FD6309" w:rsidRDefault="00FD6309" w:rsidP="00FD6309">
      <w:pPr>
        <w:pStyle w:val="Bibliography"/>
        <w:rPr>
          <w:sz w:val="18"/>
          <w:szCs w:val="18"/>
        </w:rPr>
      </w:pPr>
      <w:r w:rsidRPr="00FD6309">
        <w:rPr>
          <w:sz w:val="18"/>
          <w:szCs w:val="18"/>
        </w:rPr>
        <w:t xml:space="preserve">PETERS, R., DUKAI, B., VITALIS, S., LIEMPT, J., STOTER, J. (2021): Automated 3D reconstruction of LoD2 and LoD1 models for all 10 million buildings of the Netherlands. </w:t>
      </w:r>
    </w:p>
    <w:p w14:paraId="6F9C6CE1" w14:textId="77777777" w:rsidR="00FD6309" w:rsidRPr="00FD6309" w:rsidRDefault="00FD6309" w:rsidP="00FD6309">
      <w:pPr>
        <w:pStyle w:val="Bibliography"/>
        <w:rPr>
          <w:sz w:val="18"/>
          <w:szCs w:val="18"/>
        </w:rPr>
      </w:pPr>
      <w:r w:rsidRPr="00FD6309">
        <w:rPr>
          <w:sz w:val="18"/>
          <w:szCs w:val="18"/>
        </w:rPr>
        <w:lastRenderedPageBreak/>
        <w:t xml:space="preserve">PLAČKOVÁ, B. (2022): Využití 3D vizualizací v územním plánování. Masarykova univerzita, Přírodovědecká fakulta. </w:t>
      </w:r>
    </w:p>
    <w:p w14:paraId="5F09F54A" w14:textId="77777777" w:rsidR="00FD6309" w:rsidRPr="00FD6309" w:rsidRDefault="00FD6309" w:rsidP="00FD6309">
      <w:pPr>
        <w:pStyle w:val="Bibliography"/>
        <w:rPr>
          <w:sz w:val="18"/>
          <w:szCs w:val="18"/>
        </w:rPr>
      </w:pPr>
      <w:r w:rsidRPr="00FD6309">
        <w:rPr>
          <w:sz w:val="18"/>
          <w:szCs w:val="18"/>
        </w:rPr>
        <w:t xml:space="preserve">RAFIEE, A., VAN DER MALE, P., DIAS, E., SCHOLTEN, H. (2018): Interactive 3D geodesign tool for multidisciplinary wind turbine planning. Journal of Environmental Management, 205, 107–124. </w:t>
      </w:r>
    </w:p>
    <w:p w14:paraId="1C13F3F9" w14:textId="77777777" w:rsidR="00FD6309" w:rsidRPr="00FD6309" w:rsidRDefault="00FD6309" w:rsidP="00FD6309">
      <w:pPr>
        <w:pStyle w:val="Bibliography"/>
        <w:rPr>
          <w:sz w:val="18"/>
          <w:szCs w:val="18"/>
        </w:rPr>
      </w:pPr>
      <w:r w:rsidRPr="00FD6309">
        <w:rPr>
          <w:sz w:val="18"/>
          <w:szCs w:val="18"/>
        </w:rPr>
        <w:t xml:space="preserve">RAVASZ, J. (2019): Oculus Quest Hand Input, https://jonathanravasz.com/hands.html (11. 10. 2023). </w:t>
      </w:r>
    </w:p>
    <w:p w14:paraId="44835400" w14:textId="77777777" w:rsidR="00FD6309" w:rsidRPr="00FD6309" w:rsidRDefault="00FD6309" w:rsidP="00FD6309">
      <w:pPr>
        <w:pStyle w:val="Bibliography"/>
        <w:rPr>
          <w:sz w:val="18"/>
          <w:szCs w:val="18"/>
        </w:rPr>
      </w:pPr>
      <w:r w:rsidRPr="00FD6309">
        <w:rPr>
          <w:sz w:val="18"/>
          <w:szCs w:val="18"/>
        </w:rPr>
        <w:t xml:space="preserve">ŘEHÁČEK, M. (2020): Building a web-based interactive network visualization in Vue.js. Masarykova univerzita, Fakulta informatiky. </w:t>
      </w:r>
    </w:p>
    <w:p w14:paraId="7D3A54D8" w14:textId="77777777" w:rsidR="00FD6309" w:rsidRPr="00FD6309" w:rsidRDefault="00FD6309" w:rsidP="00FD6309">
      <w:pPr>
        <w:pStyle w:val="Bibliography"/>
        <w:rPr>
          <w:sz w:val="18"/>
          <w:szCs w:val="18"/>
        </w:rPr>
      </w:pPr>
      <w:r w:rsidRPr="00FD6309">
        <w:rPr>
          <w:sz w:val="18"/>
          <w:szCs w:val="18"/>
        </w:rPr>
        <w:t xml:space="preserve">REZ BOT (2018): Entity Component System #1. </w:t>
      </w:r>
    </w:p>
    <w:p w14:paraId="41D5E24C" w14:textId="77777777" w:rsidR="00FD6309" w:rsidRPr="00FD6309" w:rsidRDefault="00FD6309" w:rsidP="00FD6309">
      <w:pPr>
        <w:pStyle w:val="Bibliography"/>
        <w:rPr>
          <w:sz w:val="18"/>
          <w:szCs w:val="18"/>
        </w:rPr>
      </w:pPr>
      <w:r w:rsidRPr="00FD6309">
        <w:rPr>
          <w:sz w:val="18"/>
          <w:szCs w:val="18"/>
        </w:rPr>
        <w:t xml:space="preserve">RITTERBUSCH, G. D., TEICHMANN, M. R. (2023): Defining the Metaverse: A Systematic Literature Review. IEEE Access, 11, 12368–12377. </w:t>
      </w:r>
    </w:p>
    <w:p w14:paraId="455752F4" w14:textId="77777777" w:rsidR="00FD6309" w:rsidRPr="00FD6309" w:rsidRDefault="00FD6309" w:rsidP="00FD6309">
      <w:pPr>
        <w:pStyle w:val="Bibliography"/>
        <w:rPr>
          <w:sz w:val="18"/>
          <w:szCs w:val="18"/>
        </w:rPr>
      </w:pPr>
      <w:r w:rsidRPr="00FD6309">
        <w:rPr>
          <w:sz w:val="18"/>
          <w:szCs w:val="18"/>
        </w:rPr>
        <w:t xml:space="preserve">RIVA, G. (2006): Virtual Reality, Wiley encyclopedia of biomedical engineering. In: Wiley encyclopedia of biomedical engineering. John Wiley, Hoboken. </w:t>
      </w:r>
    </w:p>
    <w:p w14:paraId="42163035" w14:textId="77777777" w:rsidR="00FD6309" w:rsidRPr="00FD6309" w:rsidRDefault="00FD6309" w:rsidP="00FD6309">
      <w:pPr>
        <w:pStyle w:val="Bibliography"/>
        <w:rPr>
          <w:sz w:val="18"/>
          <w:szCs w:val="18"/>
        </w:rPr>
      </w:pPr>
      <w:r w:rsidRPr="00FD6309">
        <w:rPr>
          <w:sz w:val="18"/>
          <w:szCs w:val="18"/>
        </w:rPr>
        <w:t xml:space="preserve">ROADTOVR (2023): Google Cardboard Archives, Road to VR, https://www.roadtovr.com/category/google-cardboard/ (11. 10. 2023). </w:t>
      </w:r>
    </w:p>
    <w:p w14:paraId="68444BBA" w14:textId="77777777" w:rsidR="00FD6309" w:rsidRPr="00FD6309" w:rsidRDefault="00FD6309" w:rsidP="00FD6309">
      <w:pPr>
        <w:pStyle w:val="Bibliography"/>
        <w:rPr>
          <w:sz w:val="18"/>
          <w:szCs w:val="18"/>
        </w:rPr>
      </w:pPr>
      <w:r w:rsidRPr="00FD6309">
        <w:rPr>
          <w:sz w:val="18"/>
          <w:szCs w:val="18"/>
        </w:rPr>
        <w:t xml:space="preserve">RZESZEWSKI, M., ORYLSKI, M. (2021): Usability of WebXR Visualizations in Urban Planning. ISPRS International Journal of Geo-Information, 11, 10, 721. </w:t>
      </w:r>
    </w:p>
    <w:p w14:paraId="1F19FCAF" w14:textId="77777777" w:rsidR="00FD6309" w:rsidRPr="00FD6309" w:rsidRDefault="00FD6309" w:rsidP="00FD6309">
      <w:pPr>
        <w:pStyle w:val="Bibliography"/>
        <w:rPr>
          <w:sz w:val="18"/>
          <w:szCs w:val="18"/>
        </w:rPr>
      </w:pPr>
      <w:r w:rsidRPr="00FD6309">
        <w:rPr>
          <w:sz w:val="18"/>
          <w:szCs w:val="18"/>
        </w:rP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42FF7E72" w14:textId="77777777" w:rsidR="00FD6309" w:rsidRPr="00FD6309" w:rsidRDefault="00FD6309" w:rsidP="00FD6309">
      <w:pPr>
        <w:pStyle w:val="Bibliography"/>
        <w:rPr>
          <w:sz w:val="18"/>
          <w:szCs w:val="18"/>
        </w:rPr>
      </w:pPr>
      <w:r w:rsidRPr="00FD6309">
        <w:rPr>
          <w:sz w:val="18"/>
          <w:szCs w:val="18"/>
        </w:rPr>
        <w:t xml:space="preserve">SEGUIN, D. (2023): A collection of WebGL and WebGPU frameworks and libraries, Gist, https://gist.github.com/dmnsgn/76878ba6903cf15789b712464875cfdc (2. 11. 2023). </w:t>
      </w:r>
    </w:p>
    <w:p w14:paraId="5EA2B015" w14:textId="77777777" w:rsidR="00FD6309" w:rsidRPr="00FD6309" w:rsidRDefault="00FD6309" w:rsidP="00FD6309">
      <w:pPr>
        <w:pStyle w:val="Bibliography"/>
        <w:rPr>
          <w:sz w:val="18"/>
          <w:szCs w:val="18"/>
        </w:rPr>
      </w:pPr>
      <w:r w:rsidRPr="00FD6309">
        <w:rPr>
          <w:sz w:val="18"/>
          <w:szCs w:val="18"/>
        </w:rPr>
        <w:t xml:space="preserve">SEMMO, A., DÖLLNER, J. (2014): An Interaction Framework for Level-of-Abstraction Visualization of 3D Geovirtual Environments. </w:t>
      </w:r>
    </w:p>
    <w:p w14:paraId="2249F936" w14:textId="77777777" w:rsidR="00FD6309" w:rsidRPr="00FD6309" w:rsidRDefault="00FD6309" w:rsidP="00FD6309">
      <w:pPr>
        <w:pStyle w:val="Bibliography"/>
        <w:rPr>
          <w:sz w:val="18"/>
          <w:szCs w:val="18"/>
        </w:rPr>
      </w:pPr>
      <w:r w:rsidRPr="00FD6309">
        <w:rPr>
          <w:sz w:val="18"/>
          <w:szCs w:val="18"/>
        </w:rPr>
        <w:t xml:space="preserve">SERMET, Y., DEMIR, I. (2021): GeospatialVR: A web-based virtual reality framework for collaborative environmental simulations. Computers &amp; Geosciences, 159, 105010. </w:t>
      </w:r>
    </w:p>
    <w:p w14:paraId="0AEA4F75" w14:textId="77777777" w:rsidR="00FD6309" w:rsidRPr="00FD6309" w:rsidRDefault="00FD6309" w:rsidP="00FD6309">
      <w:pPr>
        <w:pStyle w:val="Bibliography"/>
        <w:rPr>
          <w:sz w:val="18"/>
          <w:szCs w:val="18"/>
        </w:rPr>
      </w:pPr>
      <w:r w:rsidRPr="00FD6309">
        <w:rPr>
          <w:sz w:val="18"/>
          <w:szCs w:val="18"/>
        </w:rPr>
        <w:t xml:space="preserve">SHERIF, T. (2018): The WebGL Graphics Pipeline, https://tsherif.github.io/webgl-presentation/#/13 (17. 9. 2023). </w:t>
      </w:r>
    </w:p>
    <w:p w14:paraId="59F6EFE1" w14:textId="77777777" w:rsidR="00FD6309" w:rsidRPr="00FD6309" w:rsidRDefault="00FD6309" w:rsidP="00FD6309">
      <w:pPr>
        <w:pStyle w:val="Bibliography"/>
        <w:rPr>
          <w:sz w:val="18"/>
          <w:szCs w:val="18"/>
        </w:rPr>
      </w:pPr>
      <w:r w:rsidRPr="00FD6309">
        <w:rPr>
          <w:sz w:val="18"/>
          <w:szCs w:val="18"/>
        </w:rPr>
        <w:t xml:space="preserve">SHERMAN, W. R., CRAIG, A. B. (2019): Understanding virtual reality: interface, application, and design. Morgan Kaufmann, Cambridge, MA. </w:t>
      </w:r>
    </w:p>
    <w:p w14:paraId="715D634D" w14:textId="77777777" w:rsidR="00FD6309" w:rsidRPr="00FD6309" w:rsidRDefault="00FD6309" w:rsidP="00FD6309">
      <w:pPr>
        <w:pStyle w:val="Bibliography"/>
        <w:rPr>
          <w:sz w:val="18"/>
          <w:szCs w:val="18"/>
        </w:rPr>
      </w:pPr>
      <w:r w:rsidRPr="00FD6309">
        <w:rPr>
          <w:sz w:val="18"/>
          <w:szCs w:val="18"/>
        </w:rPr>
        <w:t xml:space="preserve">SLOCUM, T. A. ed. (2014): Thematic cartography and geovisualization. Pearson Education, Harlow. </w:t>
      </w:r>
    </w:p>
    <w:p w14:paraId="26B775A3" w14:textId="77777777" w:rsidR="00FD6309" w:rsidRPr="00FD6309" w:rsidRDefault="00FD6309" w:rsidP="00FD6309">
      <w:pPr>
        <w:pStyle w:val="Bibliography"/>
        <w:rPr>
          <w:sz w:val="18"/>
          <w:szCs w:val="18"/>
        </w:rPr>
      </w:pPr>
      <w:r w:rsidRPr="00FD6309">
        <w:rPr>
          <w:sz w:val="18"/>
          <w:szCs w:val="18"/>
        </w:rPr>
        <w:t xml:space="preserve">SOMMERVILLE, I. (2016): Software engineering. Pearson, Boston Munich. </w:t>
      </w:r>
    </w:p>
    <w:p w14:paraId="6728C102" w14:textId="77777777" w:rsidR="00FD6309" w:rsidRPr="00FD6309" w:rsidRDefault="00FD6309" w:rsidP="00FD6309">
      <w:pPr>
        <w:pStyle w:val="Bibliography"/>
        <w:rPr>
          <w:sz w:val="18"/>
          <w:szCs w:val="18"/>
        </w:rPr>
      </w:pPr>
      <w:r w:rsidRPr="00FD6309">
        <w:rPr>
          <w:sz w:val="18"/>
          <w:szCs w:val="18"/>
        </w:rPr>
        <w:t xml:space="preserve">STACHON, Z., KUBICEK, P., HERMAN, L. (2020): Virtual and Immersive Environments. Geographic Information Science &amp; Technology Body of Knowledge, Q3, 2020. </w:t>
      </w:r>
    </w:p>
    <w:p w14:paraId="21815EEB" w14:textId="77777777" w:rsidR="00FD6309" w:rsidRPr="00FD6309" w:rsidRDefault="00FD6309" w:rsidP="00FD6309">
      <w:pPr>
        <w:pStyle w:val="Bibliography"/>
        <w:rPr>
          <w:sz w:val="18"/>
          <w:szCs w:val="18"/>
        </w:rPr>
      </w:pPr>
      <w:r w:rsidRPr="00FD6309">
        <w:rPr>
          <w:sz w:val="18"/>
          <w:szCs w:val="18"/>
        </w:rPr>
        <w:t xml:space="preserve">STAPLEY, L. (2022): Implementation ECS Framework + Behavior Tree For Fighting Game AI - Knowledge base, Cocos Forums, https://discuss.cocos2d-x.org/t/implementation-ecs-framework-behavior-tree-for-fighting-game-ai/56409 (29. 10. 2023). </w:t>
      </w:r>
    </w:p>
    <w:p w14:paraId="7B231424" w14:textId="77777777" w:rsidR="00FD6309" w:rsidRPr="00FD6309" w:rsidRDefault="00FD6309" w:rsidP="00FD6309">
      <w:pPr>
        <w:pStyle w:val="Bibliography"/>
        <w:rPr>
          <w:sz w:val="18"/>
          <w:szCs w:val="18"/>
        </w:rPr>
      </w:pPr>
      <w:r w:rsidRPr="00FD6309">
        <w:rPr>
          <w:sz w:val="18"/>
          <w:szCs w:val="18"/>
        </w:rPr>
        <w:t xml:space="preserve">STATCOUNTER (2023): Browser Market Share Worldwide, StatCounter Global Stats, https://gs.statcounter.com/browser-market-share (31. 1. 2023). </w:t>
      </w:r>
    </w:p>
    <w:p w14:paraId="0BC8A0D1" w14:textId="77777777" w:rsidR="00FD6309" w:rsidRPr="00FD6309" w:rsidRDefault="00FD6309" w:rsidP="00FD6309">
      <w:pPr>
        <w:pStyle w:val="Bibliography"/>
        <w:rPr>
          <w:sz w:val="18"/>
          <w:szCs w:val="18"/>
        </w:rPr>
      </w:pPr>
      <w:r w:rsidRPr="00FD6309">
        <w:rPr>
          <w:sz w:val="18"/>
          <w:szCs w:val="18"/>
        </w:rPr>
        <w:t xml:space="preserve">TAKLE (2022): VR by the numbers - HMD specs comparison, thevirtualreport.biz, https://www.thevirtualreport.biz/data-and-research/65085/vr-by-the-numbers-hmd-specs-comparison/ (29. 8. 2023). </w:t>
      </w:r>
    </w:p>
    <w:p w14:paraId="2ACE2F98" w14:textId="77777777" w:rsidR="00FD6309" w:rsidRPr="00FD6309" w:rsidRDefault="00FD6309" w:rsidP="00FD6309">
      <w:pPr>
        <w:pStyle w:val="Bibliography"/>
        <w:rPr>
          <w:sz w:val="18"/>
          <w:szCs w:val="18"/>
        </w:rPr>
      </w:pPr>
      <w:r w:rsidRPr="00FD6309">
        <w:rPr>
          <w:sz w:val="18"/>
          <w:szCs w:val="18"/>
        </w:rPr>
        <w:t xml:space="preserve">THREE.JS CONTRIBUTORS (2023a): Camera – three.js docs, https://threejs.org/docs/#api/en/cameras/Camera (21. 9. 2023). </w:t>
      </w:r>
    </w:p>
    <w:p w14:paraId="4304A080" w14:textId="77777777" w:rsidR="00FD6309" w:rsidRPr="00FD6309" w:rsidRDefault="00FD6309" w:rsidP="00FD6309">
      <w:pPr>
        <w:pStyle w:val="Bibliography"/>
        <w:rPr>
          <w:sz w:val="18"/>
          <w:szCs w:val="18"/>
        </w:rPr>
      </w:pPr>
      <w:r w:rsidRPr="00FD6309">
        <w:rPr>
          <w:sz w:val="18"/>
          <w:szCs w:val="18"/>
        </w:rPr>
        <w:lastRenderedPageBreak/>
        <w:t xml:space="preserve">THREE.JS CONTRIBUTORS (2023b): Lights - three.js manual, https://threejs.org/manual/#en/lights (17. 10. 2023). </w:t>
      </w:r>
    </w:p>
    <w:p w14:paraId="238E36E1" w14:textId="77777777" w:rsidR="00FD6309" w:rsidRPr="00FD6309" w:rsidRDefault="00FD6309" w:rsidP="00FD6309">
      <w:pPr>
        <w:pStyle w:val="Bibliography"/>
        <w:rPr>
          <w:sz w:val="18"/>
          <w:szCs w:val="18"/>
        </w:rPr>
      </w:pPr>
      <w:r w:rsidRPr="00FD6309">
        <w:rPr>
          <w:sz w:val="18"/>
          <w:szCs w:val="18"/>
        </w:rPr>
        <w:t xml:space="preserve">THREE.JS CONTRIBUTORS (2023c): Scene – three.js docs, https://threejs.org/docs/#api/en/scenes/Scene (21. 9. 2023). </w:t>
      </w:r>
    </w:p>
    <w:p w14:paraId="21DC0A31" w14:textId="77777777" w:rsidR="00FD6309" w:rsidRPr="00FD6309" w:rsidRDefault="00FD6309" w:rsidP="00FD6309">
      <w:pPr>
        <w:pStyle w:val="Bibliography"/>
        <w:rPr>
          <w:sz w:val="18"/>
          <w:szCs w:val="18"/>
        </w:rPr>
      </w:pPr>
      <w:r w:rsidRPr="00FD6309">
        <w:rPr>
          <w:sz w:val="18"/>
          <w:szCs w:val="18"/>
        </w:rPr>
        <w:t xml:space="preserve">THREE.JS CONTRIBUTORS (2023d): Shadows - three.js manual, https://threejs.org/manual/#en/shadows (18. 10. 2023). </w:t>
      </w:r>
    </w:p>
    <w:p w14:paraId="117FB2F9" w14:textId="77777777" w:rsidR="00FD6309" w:rsidRPr="00FD6309" w:rsidRDefault="00FD6309" w:rsidP="00FD6309">
      <w:pPr>
        <w:pStyle w:val="Bibliography"/>
        <w:rPr>
          <w:sz w:val="18"/>
          <w:szCs w:val="18"/>
        </w:rPr>
      </w:pPr>
      <w:r w:rsidRPr="00FD6309">
        <w:rPr>
          <w:sz w:val="18"/>
          <w:szCs w:val="18"/>
        </w:rPr>
        <w:t xml:space="preserve">THREE.JS CONTRIBUTORS (2023e): Textures - three.js manual, https://threejs.org/manual/#en/textures#memory (15. 10. 2023). </w:t>
      </w:r>
    </w:p>
    <w:p w14:paraId="6B01C4A2" w14:textId="77777777" w:rsidR="00FD6309" w:rsidRPr="00FD6309" w:rsidRDefault="00FD6309" w:rsidP="00FD6309">
      <w:pPr>
        <w:pStyle w:val="Bibliography"/>
        <w:rPr>
          <w:sz w:val="18"/>
          <w:szCs w:val="18"/>
        </w:rPr>
      </w:pPr>
      <w:r w:rsidRPr="00FD6309">
        <w:rPr>
          <w:sz w:val="18"/>
          <w:szCs w:val="18"/>
        </w:rPr>
        <w:t xml:space="preserve">THREE.JS CONTRIBUTORS (2023f): VR - three.js manual, https://threejs.org/manual/#en/webxr-basics (5. 11. 2023). </w:t>
      </w:r>
    </w:p>
    <w:p w14:paraId="3DE17450" w14:textId="77777777" w:rsidR="00FD6309" w:rsidRPr="00FD6309" w:rsidRDefault="00FD6309" w:rsidP="00FD6309">
      <w:pPr>
        <w:pStyle w:val="Bibliography"/>
        <w:rPr>
          <w:sz w:val="18"/>
          <w:szCs w:val="18"/>
        </w:rPr>
      </w:pPr>
      <w:r w:rsidRPr="00FD6309">
        <w:rPr>
          <w:sz w:val="18"/>
          <w:szCs w:val="18"/>
        </w:rPr>
        <w:t xml:space="preserve">UGWITZ, P., STACHOŇ, Z., KUBICEK, P. (2021): Building a virtual cartographic museum. Abstracts of the ICA, 3, 1–1. </w:t>
      </w:r>
    </w:p>
    <w:p w14:paraId="0D37E57A" w14:textId="77777777" w:rsidR="00FD6309" w:rsidRPr="00FD6309" w:rsidRDefault="00FD6309" w:rsidP="00FD6309">
      <w:pPr>
        <w:pStyle w:val="Bibliography"/>
        <w:rPr>
          <w:sz w:val="18"/>
          <w:szCs w:val="18"/>
        </w:rPr>
      </w:pPr>
      <w:r w:rsidRPr="00FD6309">
        <w:rPr>
          <w:sz w:val="18"/>
          <w:szCs w:val="18"/>
        </w:rPr>
        <w:t xml:space="preserve">UNITY (2022): Unity - Manual: Types of light, https://docs.unity3d.com/Manual/Lighting.html (17. 10. 2023). </w:t>
      </w:r>
    </w:p>
    <w:p w14:paraId="346B2694" w14:textId="77777777" w:rsidR="00FD6309" w:rsidRPr="00FD6309" w:rsidRDefault="00FD6309" w:rsidP="00FD6309">
      <w:pPr>
        <w:pStyle w:val="Bibliography"/>
        <w:rPr>
          <w:sz w:val="18"/>
          <w:szCs w:val="18"/>
        </w:rPr>
      </w:pPr>
      <w:r w:rsidRPr="00FD6309">
        <w:rPr>
          <w:sz w:val="18"/>
          <w:szCs w:val="18"/>
        </w:rP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0DB3CA85" w14:textId="77777777" w:rsidR="00FD6309" w:rsidRPr="00FD6309" w:rsidRDefault="00FD6309" w:rsidP="00FD6309">
      <w:pPr>
        <w:pStyle w:val="Bibliography"/>
        <w:rPr>
          <w:sz w:val="18"/>
          <w:szCs w:val="18"/>
        </w:rPr>
      </w:pPr>
      <w:r w:rsidRPr="00FD6309">
        <w:rPr>
          <w:sz w:val="18"/>
          <w:szCs w:val="18"/>
        </w:rPr>
        <w:t xml:space="preserve">VR Map: Putting OpenStreetMap Data Into a WebVR World Simple GeoData Visualization with A-Frame (2019): </w:t>
      </w:r>
    </w:p>
    <w:p w14:paraId="456D001F" w14:textId="77777777" w:rsidR="00FD6309" w:rsidRPr="00FD6309" w:rsidRDefault="00FD6309" w:rsidP="00FD6309">
      <w:pPr>
        <w:pStyle w:val="Bibliography"/>
        <w:rPr>
          <w:sz w:val="18"/>
          <w:szCs w:val="18"/>
        </w:rPr>
      </w:pPr>
      <w:r w:rsidRPr="00FD6309">
        <w:rPr>
          <w:sz w:val="18"/>
          <w:szCs w:val="18"/>
        </w:rPr>
        <w:t xml:space="preserve">W3C (2023): Immersive Web Developer Home, https://immersiveweb.dev/ (31. 1. 2023). </w:t>
      </w:r>
    </w:p>
    <w:p w14:paraId="01AA7AC2" w14:textId="77777777" w:rsidR="00FD6309" w:rsidRPr="00FD6309" w:rsidRDefault="00FD6309" w:rsidP="00FD6309">
      <w:pPr>
        <w:pStyle w:val="Bibliography"/>
        <w:rPr>
          <w:sz w:val="18"/>
          <w:szCs w:val="18"/>
        </w:rPr>
      </w:pPr>
      <w:r w:rsidRPr="00FD6309">
        <w:rPr>
          <w:sz w:val="18"/>
          <w:szCs w:val="18"/>
        </w:rPr>
        <w:t xml:space="preserve">W3SCHOOLS (2023): What is HTML DOM, https://www.w3schools.com/whatis/whatis_htmldom.asp (29. 8. 2023). </w:t>
      </w:r>
    </w:p>
    <w:p w14:paraId="0434219F" w14:textId="77777777" w:rsidR="00FD6309" w:rsidRPr="00FD6309" w:rsidRDefault="00FD6309" w:rsidP="00FD6309">
      <w:pPr>
        <w:pStyle w:val="Bibliography"/>
        <w:rPr>
          <w:sz w:val="18"/>
          <w:szCs w:val="18"/>
        </w:rPr>
      </w:pPr>
      <w:r w:rsidRPr="00FD6309">
        <w:rPr>
          <w:sz w:val="18"/>
          <w:szCs w:val="18"/>
        </w:rPr>
        <w:t xml:space="preserve">ŽÁRA, J., BENEŠ, B., FELKEL, P. (2005): Moderní počítačová grafika. Computer Press. </w:t>
      </w:r>
    </w:p>
    <w:p w14:paraId="5EFA8CA1" w14:textId="77777777" w:rsidR="00FD6309" w:rsidRPr="00FD6309" w:rsidRDefault="00FD6309" w:rsidP="00FD6309">
      <w:pPr>
        <w:pStyle w:val="Bibliography"/>
        <w:rPr>
          <w:sz w:val="18"/>
          <w:szCs w:val="18"/>
        </w:rPr>
      </w:pPr>
      <w:r w:rsidRPr="00FD6309">
        <w:rPr>
          <w:sz w:val="18"/>
          <w:szCs w:val="18"/>
        </w:rPr>
        <w:t xml:space="preserve">ZHAO, J., WALLGRÜN, J. O., LAFEMINA, P. C., NORMANDEAU, J., KLIPPEL, A. (2019): Harnessing the power of immersive virtual reality - visualization and analysis of 3D earth science data sets. Geo-spatial Information Science, 4, 22, 237–250. </w:t>
      </w:r>
    </w:p>
    <w:p w14:paraId="4CE5B2D5" w14:textId="64B2AABF"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8"/>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6BCD5" w14:textId="77777777" w:rsidR="00BD6D82" w:rsidRDefault="00BD6D82" w:rsidP="0057088F">
      <w:pPr>
        <w:spacing w:after="0" w:line="240" w:lineRule="auto"/>
      </w:pPr>
      <w:r>
        <w:separator/>
      </w:r>
    </w:p>
  </w:endnote>
  <w:endnote w:type="continuationSeparator" w:id="0">
    <w:p w14:paraId="00256E75" w14:textId="77777777" w:rsidR="00BD6D82" w:rsidRDefault="00BD6D82"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5F02C" w14:textId="77777777" w:rsidR="00BD6D82" w:rsidRDefault="00BD6D82" w:rsidP="0057088F">
      <w:pPr>
        <w:spacing w:after="0" w:line="240" w:lineRule="auto"/>
      </w:pPr>
      <w:r>
        <w:separator/>
      </w:r>
    </w:p>
  </w:footnote>
  <w:footnote w:type="continuationSeparator" w:id="0">
    <w:p w14:paraId="7C7218E3" w14:textId="77777777" w:rsidR="00BD6D82" w:rsidRDefault="00BD6D82"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494"/>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developers.google.com/maps/documentation/tile/use-renderer"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14306</TotalTime>
  <Pages>82</Pages>
  <Words>72868</Words>
  <Characters>415353</Characters>
  <Application>Microsoft Office Word</Application>
  <DocSecurity>0</DocSecurity>
  <Lines>3461</Lines>
  <Paragraphs>974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487247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166</cp:revision>
  <cp:lastPrinted>2023-11-02T09:14:00Z</cp:lastPrinted>
  <dcterms:created xsi:type="dcterms:W3CDTF">2023-08-27T13:40:00Z</dcterms:created>
  <dcterms:modified xsi:type="dcterms:W3CDTF">2023-11-17T08:41:00Z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id="PqgTaN4B"/&gt;&lt;style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