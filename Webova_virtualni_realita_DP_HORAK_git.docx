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r w:rsidRPr="001F6849">
              <w:t>Author:</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r w:rsidRPr="001F6849">
              <w:rPr>
                <w:szCs w:val="24"/>
              </w:rPr>
              <w:t>Faculty of Science, Masaryk University</w:t>
            </w:r>
          </w:p>
          <w:p w14:paraId="1A923EAF" w14:textId="77777777" w:rsidR="00D64539" w:rsidRPr="001F6849" w:rsidRDefault="00D64539" w:rsidP="00D64539">
            <w:pPr>
              <w:pStyle w:val="bibentrytext"/>
              <w:rPr>
                <w:szCs w:val="24"/>
              </w:rPr>
            </w:pPr>
            <w:r w:rsidRPr="001F6849">
              <w:rPr>
                <w:szCs w:val="24"/>
              </w:rPr>
              <w:t>Department of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r w:rsidRPr="001F6849">
              <w:t>Title of Thesis:</w:t>
            </w:r>
          </w:p>
        </w:tc>
        <w:tc>
          <w:tcPr>
            <w:tcW w:w="6125" w:type="dxa"/>
          </w:tcPr>
          <w:p w14:paraId="11EAA9B0" w14:textId="2B821CEC" w:rsidR="00D64539" w:rsidRPr="001F6849" w:rsidRDefault="00341D2E" w:rsidP="00D64539">
            <w:pPr>
              <w:pStyle w:val="bibentrytext"/>
              <w:rPr>
                <w:szCs w:val="24"/>
              </w:rPr>
            </w:pPr>
            <w:r w:rsidRPr="001F6849">
              <w:t>Web virtual reality: a new way of presenting geospatial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r w:rsidRPr="001F6849">
              <w:t>Degree Programme:</w:t>
            </w:r>
          </w:p>
        </w:tc>
        <w:tc>
          <w:tcPr>
            <w:tcW w:w="6125" w:type="dxa"/>
          </w:tcPr>
          <w:p w14:paraId="215CF4F8" w14:textId="2556747D" w:rsidR="00D64539" w:rsidRPr="001F6849" w:rsidRDefault="00341D2E" w:rsidP="00D64539">
            <w:pPr>
              <w:pStyle w:val="bibentrytext"/>
              <w:rPr>
                <w:szCs w:val="24"/>
              </w:rPr>
            </w:pPr>
            <w:r w:rsidRPr="001F6849">
              <w:rPr>
                <w:szCs w:val="24"/>
              </w:rPr>
              <w:t>Cartography and geoinformatics</w:t>
            </w:r>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r w:rsidRPr="001F6849">
              <w:t>Field of Study:</w:t>
            </w:r>
          </w:p>
        </w:tc>
        <w:tc>
          <w:tcPr>
            <w:tcW w:w="6125" w:type="dxa"/>
          </w:tcPr>
          <w:p w14:paraId="71A10349" w14:textId="6ABD1B77" w:rsidR="00D64539" w:rsidRPr="001F6849" w:rsidRDefault="00341D2E" w:rsidP="00D64539">
            <w:pPr>
              <w:pStyle w:val="bibentrytext"/>
              <w:rPr>
                <w:szCs w:val="24"/>
              </w:rPr>
            </w:pPr>
            <w:r w:rsidRPr="001F6849">
              <w:rPr>
                <w:szCs w:val="24"/>
              </w:rPr>
              <w:t>Cartography and geoinformatics</w:t>
            </w:r>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r w:rsidRPr="001F6849">
              <w:t>Academic Year:</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r w:rsidRPr="001F6849">
              <w:t>Number of Pages:</w:t>
            </w:r>
          </w:p>
        </w:tc>
        <w:tc>
          <w:tcPr>
            <w:tcW w:w="6125" w:type="dxa"/>
          </w:tcPr>
          <w:p w14:paraId="23C49C23" w14:textId="77777777" w:rsidR="00D64539" w:rsidRPr="001F6849" w:rsidRDefault="00D64539" w:rsidP="00D64539">
            <w:pPr>
              <w:pStyle w:val="bibentrytext"/>
              <w:rPr>
                <w:szCs w:val="24"/>
              </w:rPr>
            </w:pPr>
            <w:r w:rsidRPr="001F6849">
              <w:rPr>
                <w:szCs w:val="24"/>
              </w:rPr>
              <w:t>xx</w:t>
            </w:r>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r w:rsidRPr="001F6849">
              <w:t>Keywords:</w:t>
            </w:r>
          </w:p>
        </w:tc>
        <w:tc>
          <w:tcPr>
            <w:tcW w:w="6125" w:type="dxa"/>
          </w:tcPr>
          <w:p w14:paraId="623224F0" w14:textId="77777777" w:rsidR="00D64539" w:rsidRPr="001F6849" w:rsidRDefault="00D64539" w:rsidP="00D64539">
            <w:pPr>
              <w:pStyle w:val="bibentrytext"/>
              <w:rPr>
                <w:szCs w:val="24"/>
              </w:rPr>
            </w:pPr>
            <w:r w:rsidRPr="001F6849">
              <w:rPr>
                <w:szCs w:val="24"/>
              </w:rPr>
              <w:t>Keyword, Keyword, Keyword, Keyword, Keyword, Keyword, Keyword, Keyword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r w:rsidRPr="001F6849">
        <w:t>Bachelor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1F6849" w:rsidRDefault="00341D2E" w:rsidP="00341D2E">
      <w:pPr>
        <w:pStyle w:val="Normlnprvnodsazen"/>
        <w:ind w:firstLine="0"/>
      </w:pPr>
      <w:r w:rsidRPr="001F6849">
        <w:t>LAKONSO, D., ADITYA, T. (2019): Utilizing A Game Engine for Interactive 3D Topographic Data Visualization. ISPRS International Journal of Geo-Information,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Usability of WebXR Visualizations in Urban Planning. ISPRS International Journal of Geo-Information,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1F6849" w:rsidRDefault="00341D2E" w:rsidP="00341D2E">
      <w:pPr>
        <w:pStyle w:val="Normlnprvnodsazen"/>
        <w:ind w:firstLine="0"/>
      </w:pPr>
      <w:r w:rsidRPr="001F6849">
        <w:t>ŠTĚRBA, Z., ŠAŠINKA, Č., STACHOŇ, Z., ŠTAMPACH, R., MORONG, K. (2015): Selected Issues of Experimental Testing in Cartography.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Herber,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“Jak dostat geografická data na web 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r>
        <w:rPr>
          <w:lang w:eastAsia="en-US"/>
        </w:rPr>
        <w:t>Navrh:</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Zpracovat metodiku VR, 3D modelovani</w:t>
      </w:r>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WebGL,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appku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4C40AFB"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0A446F">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ge24Zyus/wyan8DNJ","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goevizualizaci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r w:rsidR="00B12CF6" w:rsidRPr="001F6849">
        <w:t>Geovizualizace v rámci tohoto výzkumu spočívala ve vytvoření virtuálních prostředí univerzitního kampusu pomocí herních enginů (</w:t>
      </w:r>
      <w:ins w:id="32" w:author="Lukáš Herman" w:date="2023-02-21T16:15:00Z">
        <w:r w:rsidR="00AA587E" w:rsidRPr="001F6849">
          <w:t xml:space="preserve">např. </w:t>
        </w:r>
      </w:ins>
      <w:r w:rsidR="00B12CF6" w:rsidRPr="001F6849">
        <w:t>Unity, Unreal).</w:t>
      </w:r>
      <w:r w:rsidR="00736AD5">
        <w:t xml:space="preserve"> </w:t>
      </w:r>
      <w:r w:rsidR="009F7D92" w:rsidRPr="001F6849">
        <w:t xml:space="preserve">Důležitým aspektem vývoje pro webové prostředí je porozumění ekosystému techologií,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r w:rsidR="004F5876" w:rsidRPr="001F6849">
        <w:rPr>
          <w:highlight w:val="yellow"/>
        </w:rPr>
        <w:t>Usability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r w:rsidR="00E7237C" w:rsidRPr="001F6849">
        <w:rPr>
          <w:color w:val="000000" w:themeColor="text1"/>
          <w:lang w:eastAsia="cs-CZ"/>
        </w:rPr>
        <w:t xml:space="preserve">Sherman a Craig definují virtuální realitu následovně: </w:t>
      </w:r>
    </w:p>
    <w:p w14:paraId="488CEC18" w14:textId="7A8A3B69" w:rsidR="00DD7256" w:rsidRPr="001F6849" w:rsidRDefault="00E7237C" w:rsidP="001078D6">
      <w:pPr>
        <w:pStyle w:val="Quote"/>
        <w:jc w:val="both"/>
      </w:pPr>
      <w:r w:rsidRPr="001F6849">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1F6849" w:rsidRDefault="00E7237C" w:rsidP="001078D6">
      <w:pPr>
        <w:pStyle w:val="Quote"/>
        <w:jc w:val="both"/>
        <w:rPr>
          <w:lang w:eastAsia="cs-CZ"/>
        </w:rPr>
      </w:pPr>
      <w:r w:rsidRPr="001F6849">
        <w:rPr>
          <w:lang w:eastAsia="cs-CZ"/>
        </w:rPr>
        <w:t xml:space="preserve">Inducing targeted behavior in an organism by using artificial sensory stimulation while the organism has little or no awareness of the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MacEachren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 xml:space="preserve">Výše zmíněné koncepty je možné přímo překrýt s MacEachrenovy,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Terminologie následně obsahuje tedy termíny jakožto mobile VR, desktop VR a HMD – immersive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F7BB6B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„geoinformatizací“,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(vyu</w:t>
      </w:r>
      <w:r>
        <w:t xml:space="preserve">žívá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Virtuální prostředí v kartografii a geoinformatice jsou často spojovány s termíny VGE, Digital Earth a Metaverse.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64552959"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Jedním z aspektů, který ilustruje nejednoznačnost Metaverse, je různorodost definic a pohledů na tento koncept. Někteří ho vidí 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metaverse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Metaverse)</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3816D6E"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Sherman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LaValle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0A446F">
        <w:instrText xml:space="preserve"> ADDIN ZOTERO_ITEM CSL_CITATION {"citationID":"3CtlPLsy","properties":{"formattedCitation":"(Coltekin et al. 2020)","plainCitation":"(Coltekin et al. 2020)","noteIndex":0},"citationItems":[{"id":"ge24Zyus/Zp3Mr3LC","uris":["http://zotero.org/groups/4599106/items/F54Y7ICM"],"itemData":{"id":"9DyV48Zt/oRbg8WmZ","type":"article-journal","abstract":"This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3DE7FF76"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1419E82"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894A03">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r w:rsidRPr="001F6849">
        <w:t xml:space="preserve">LaValle </w:t>
      </w:r>
      <w:r w:rsidRPr="00B6437D">
        <w:t>představuje</w:t>
      </w:r>
      <w:r w:rsidRPr="001F6849">
        <w:t xml:space="preserve"> koncept tzv. </w:t>
      </w:r>
      <w:r w:rsidRPr="001F6849">
        <w:rPr>
          <w:i/>
          <w:iCs/>
        </w:rPr>
        <w:t xml:space="preserve">virutal world generator,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r w:rsidRPr="001F6849">
        <w:t xml:space="preserve">LaValle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 xml:space="preserve">body-fixed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r w:rsidR="00080800" w:rsidRPr="00080800">
        <w:rPr>
          <w:highlight w:val="yellow"/>
        </w:rPr>
        <w:t>Obr.X</w:t>
      </w:r>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EA8FDFD"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7A4D2178" w:rsidR="005B68D0" w:rsidRDefault="0047600E" w:rsidP="00D221D1">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0A446F">
        <w:instrText xml:space="preserve"> ADDIN ZOTERO_ITEM CSL_CITATION {"citationID":"1qIlQgrk","properties":{"formattedCitation":"(Coltekin et al. 2020)","plainCitation":"(Coltekin et al. 2020)","noteIndex":0},"citationItems":[{"id":"ge24Zyus/Zp3Mr3LC","uris":["http://zotero.org/groups/4599106/items/F54Y7ICM"],"itemData":{"id":1274,"type":"article-journal","abstract":"This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považovány za zobrazovací zařízení pro virtuální realitu. Za semi-imrezní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192B15" w:rsidRPr="001F6849">
        <w:t xml:space="preserve">. Nejrozšířenější terminologií pro tento hardware je </w:t>
      </w:r>
      <w:r w:rsidR="00192B15" w:rsidRPr="001F6849">
        <w:rPr>
          <w:i/>
          <w:iCs/>
        </w:rPr>
        <w:t xml:space="preserve">head mounted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77613C8"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5</w:t>
      </w:r>
      <w:r w:rsidRPr="001F6849">
        <w:fldChar w:fldCharType="end"/>
      </w:r>
      <w:r w:rsidRPr="001F6849">
        <w:t xml:space="preserve"> Dělení HMD, zdroj: </w:t>
      </w:r>
      <w:r w:rsidRPr="001F6849">
        <w:fldChar w:fldCharType="begin"/>
      </w:r>
      <w:r w:rsidR="000A446F">
        <w:instrText xml:space="preserve"> ADDIN ZOTERO_ITEM CSL_CITATION {"citationID":"o3pU5io5","properties":{"formattedCitation":"(Coltekin et al. 2020)","plainCitation":"(Coltekin et al. 2020)","noteIndex":0},"citationItems":[{"id":"ge24Zyus/Zp3Mr3LC","uris":["http://zotero.org/groups/4599106/items/F54Y7ICM"],"itemData":{"id":"9DyV48Zt/oRbg8WmZ","type":"article-journal","abstract":"This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r w:rsidR="003B1D9A" w:rsidRPr="003B1D9A">
        <w:rPr>
          <w:highlight w:val="yellow"/>
        </w:rPr>
        <w:t>ředělat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3ACF26DC" w:rsidR="00863307" w:rsidRPr="00736AD5" w:rsidRDefault="00863307" w:rsidP="00863307">
      <w:pPr>
        <w:pStyle w:val="Caption"/>
      </w:pPr>
      <w:r>
        <w:t xml:space="preserve">Obr. </w:t>
      </w:r>
      <w:r>
        <w:fldChar w:fldCharType="begin"/>
      </w:r>
      <w:r>
        <w:instrText xml:space="preserve"> SEQ Obr. \* ARABIC </w:instrText>
      </w:r>
      <w:r>
        <w:fldChar w:fldCharType="separate"/>
      </w:r>
      <w:r w:rsidR="00894A03">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TODO - </w:t>
      </w:r>
      <w:r w:rsidR="00736AD5" w:rsidRPr="00736AD5">
        <w:rPr>
          <w:highlight w:val="yellow"/>
        </w:rPr>
        <w:t>čeština</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(Obr.X)</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px rozlišení na to, aby nebylo možné rozeznat pixely. Tento přístup je však velice výpočetně náročný tudíž, se aplikuje proces, kdy vysoké rozlišení je pouze tam kde je lidské oko aktuálně zaostřeno, k čemuž je však potřeba aby HMD implementoval tracking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snímání popř. interakce (</w:t>
      </w:r>
      <w:r w:rsidR="00D26A67">
        <w:rPr>
          <w:i/>
          <w:iCs/>
        </w:rPr>
        <w:t>tracking)</w:t>
      </w:r>
      <w:r w:rsidR="00D26A67">
        <w:t xml:space="preserve"> implementuje </w:t>
      </w:r>
      <w:r w:rsidR="00D26A67" w:rsidRPr="00D26A67">
        <w:rPr>
          <w:highlight w:val="yellow"/>
        </w:rPr>
        <w:t>(viz. kap. Input)</w:t>
      </w:r>
      <w:r w:rsidR="00D26A67">
        <w:t>. V Tabulce nejsou zahrnuty nededikované HMD jako Google Carboard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28BAE724"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r w:rsidR="00F11FD9" w:rsidRPr="00CD0161">
        <w:rPr>
          <w:i/>
          <w:iCs/>
        </w:rPr>
        <w:t>tracking</w:t>
      </w:r>
      <w:r w:rsidR="00E12F85" w:rsidRPr="001F6849">
        <w:t xml:space="preserve"> </w:t>
      </w:r>
      <w:r w:rsidR="00F11FD9" w:rsidRPr="001F6849">
        <w:fldChar w:fldCharType="begin"/>
      </w:r>
      <w:r w:rsidR="000A446F">
        <w:instrText xml:space="preserve"> ADDIN ZOTERO_ITEM CSL_CITATION {"citationID":"Vvs5N4QI","properties":{"formattedCitation":"(Coltekin et al. 2020)","plainCitation":"(Coltekin et al. 2020)","noteIndex":0},"citationItems":[{"id":"ge24Zyus/Zp3Mr3LC","uris":["http://zotero.org/groups/4599106/items/F54Y7ICM"],"itemData":{"id":1274,"type":"article-journal","abstract":"This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B23419" w:rsidRPr="00B23419">
        <w:rPr>
          <w:highlight w:val="yellow"/>
          <w:lang w:eastAsia="en-US"/>
        </w:rPr>
        <w:t>Obr.X</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DoF,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466AC8">
        <w:rPr>
          <w:lang w:eastAsia="en-US"/>
        </w:rPr>
        <w:t>ovladač</w:t>
      </w:r>
      <w:r w:rsidR="00F93097">
        <w:rPr>
          <w:lang w:eastAsia="en-US"/>
        </w:rPr>
        <w:t>, nejednalo se tedy pouze o stacionární HMD, ale byla zde možnost interakce. S nástupem HMD Oculus Quest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6BBE701"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7</w:t>
      </w:r>
      <w:r w:rsidRPr="001F6849">
        <w:fldChar w:fldCharType="end"/>
      </w:r>
      <w:r w:rsidRPr="001F6849">
        <w:t xml:space="preserve"> Stupně volnosti – </w:t>
      </w:r>
      <w:r w:rsidRPr="003B1D9A">
        <w:rPr>
          <w:i/>
          <w:iCs w:val="0"/>
        </w:rPr>
        <w:t xml:space="preserve">Degrees of </w:t>
      </w:r>
      <w:r w:rsidR="003B1D9A">
        <w:rPr>
          <w:i/>
          <w:iCs w:val="0"/>
        </w:rPr>
        <w:t>F</w:t>
      </w:r>
      <w:r w:rsidRPr="003B1D9A">
        <w:rPr>
          <w:i/>
          <w:iCs w:val="0"/>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DoF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přiřazeny i dodatečné ovladače. Následně pak kolik DoF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r w:rsidR="007C35E4" w:rsidRPr="007C35E4">
        <w:rPr>
          <w:i/>
          <w:iCs/>
          <w:lang w:eastAsia="en-US"/>
        </w:rPr>
        <w:t>remapping</w:t>
      </w:r>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Valle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342747" w:rsidRPr="00733285">
        <w:rPr>
          <w:b/>
          <w:bCs/>
          <w:lang w:eastAsia="en-US"/>
        </w:rPr>
        <w:t>vekci</w:t>
      </w:r>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C5FFA57">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66566ACD"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94A03">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(#TODO – vysv</w:t>
      </w:r>
      <w:r w:rsidR="001078D6" w:rsidRPr="001078D6">
        <w:rPr>
          <w:highlight w:val="yellow"/>
        </w:rPr>
        <w:t>ětlit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DoF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WebXR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r w:rsidRPr="00724435">
        <w:rPr>
          <w:b/>
          <w:bCs/>
          <w:i/>
          <w:iCs/>
          <w:color w:val="000000" w:themeColor="text1"/>
        </w:rPr>
        <w:t>targeting</w:t>
      </w:r>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r w:rsidRPr="00724435">
        <w:rPr>
          <w:b/>
          <w:bCs/>
          <w:i/>
          <w:iCs/>
          <w:color w:val="000000" w:themeColor="text1"/>
        </w:rPr>
        <w:t>action</w:t>
      </w:r>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r w:rsidR="00485474" w:rsidRPr="00645171">
        <w:rPr>
          <w:i/>
          <w:iCs/>
        </w:rPr>
        <w:t>gaze based</w:t>
      </w:r>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pointer based</w:t>
      </w:r>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870247C" w:rsidR="001100A3" w:rsidRDefault="001100A3" w:rsidP="001100A3">
      <w:pPr>
        <w:pStyle w:val="Caption"/>
      </w:pPr>
      <w:r>
        <w:t xml:space="preserve">Obr. </w:t>
      </w:r>
      <w:r>
        <w:fldChar w:fldCharType="begin"/>
      </w:r>
      <w:r>
        <w:instrText xml:space="preserve"> SEQ Obr. \* ARABIC </w:instrText>
      </w:r>
      <w:r>
        <w:fldChar w:fldCharType="separate"/>
      </w:r>
      <w:r w:rsidR="00894A03">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r>
        <w:rPr>
          <w:i/>
          <w:iCs/>
          <w:lang w:eastAsia="en-US"/>
        </w:rPr>
        <w:t>gazed based</w:t>
      </w:r>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 xml:space="preserve">implementaci pokročilého pohybu (teleporatace)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r w:rsidRPr="00EB2A0C">
        <w:rPr>
          <w:b/>
          <w:bCs/>
        </w:rPr>
        <w:t>Interpozice</w:t>
      </w:r>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r>
        <w:rPr>
          <w:lang w:val="en-US"/>
        </w:rPr>
        <w:t>tvar objektu vytv</w:t>
      </w:r>
      <w:r>
        <w:t>áří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6C6CA8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r w:rsidR="00DF14FD" w:rsidRPr="001A784B">
        <w:rPr>
          <w:i/>
          <w:iCs/>
        </w:rPr>
        <w:t>vergence accomodation mismatch</w:t>
      </w:r>
      <w:r w:rsidR="00DF14FD" w:rsidRPr="001F6849">
        <w:t xml:space="preserve">). </w:t>
      </w:r>
      <w:r w:rsidR="0026039C" w:rsidRPr="001F6849">
        <w:t xml:space="preserve">Dalšími příčinami neshod je pak nedokonalý tracking hlavy uživatele, kdy výrazná latence působí opoždění zobrazení. Problematické je i když tracking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w:t>
      </w:r>
      <w:r w:rsidR="00506131" w:rsidRPr="001F6849">
        <w:lastRenderedPageBreak/>
        <w:t>iluze vlastního pohybu z důvodu vnímání pohybu vizuálně. Jedná se tedy o konflikt visuálního a rovnovážného aparátu</w:t>
      </w:r>
      <w:r w:rsidR="00931B57" w:rsidRPr="001F6849">
        <w:t xml:space="preserve"> nazvaný </w:t>
      </w:r>
      <w:r w:rsidR="00931B57" w:rsidRPr="001F6849">
        <w:rPr>
          <w:i/>
          <w:iCs/>
        </w:rPr>
        <w:t xml:space="preserve">vection.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stačí očním receptorům na zaznamenání obrazu. </w:t>
      </w:r>
      <w:r w:rsidR="00316178" w:rsidRPr="001F6849">
        <w:t xml:space="preserve">Pro příklad moderní HMD Oculus Quest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vekce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Level of Detail, Level of Realism, Level of Abstraction</w:t>
      </w:r>
    </w:p>
    <w:p w14:paraId="0C0827B2" w14:textId="39199A25"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4A74C2BF">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704FFF9D"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FE813E6"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dlaždicování (MapTiler, Mapy.cz, Mapbox atd.), popř. vykreslování map ve vhodném měřítku pro určené intervaly přiblížení (CUZK) </w:t>
      </w:r>
      <w:r w:rsidRPr="00CB5279">
        <w:rPr>
          <w:highlight w:val="yellow"/>
        </w:rPr>
        <w:t>viz. Obr.X</w:t>
      </w:r>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2D webové mapy je umožněn pomocí 3D dlaždicování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Viz. kap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zvětšní zmenšení na základě vstupu může být ve virutálním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(scale v Z ose) </w:t>
      </w:r>
      <w:r w:rsidR="00D83A28" w:rsidRPr="00D83A28">
        <w:rPr>
          <w:highlight w:val="yellow"/>
        </w:rPr>
        <w:t>.</w:t>
      </w:r>
    </w:p>
    <w:p w14:paraId="47CC4203" w14:textId="48B081C4" w:rsidR="00B41874" w:rsidRPr="00D47513" w:rsidRDefault="00B41874" w:rsidP="00B41874">
      <w:pPr>
        <w:pStyle w:val="Normlnprvnodsazen"/>
        <w:rPr>
          <w:lang w:val="en-US"/>
        </w:rPr>
      </w:pPr>
      <w:r>
        <w:rPr>
          <w:lang w:val="en-US"/>
        </w:rPr>
        <w:t>V </w:t>
      </w:r>
      <w:r>
        <w:t xml:space="preserve">případě tvorby virtuální aplikace na základě dat statických, tedy „ne-dlaždicovaných“,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jak je patrn</w:t>
      </w:r>
      <w:r>
        <w:t>é z </w:t>
      </w:r>
      <w:r w:rsidRPr="0080777D">
        <w:rPr>
          <w:highlight w:val="yellow"/>
        </w:rPr>
        <w:t>Obr.X</w:t>
      </w:r>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neinstancovanými daty, je pro zobrazení ve velkých měřítkách je vyžadováno vysoké podrobnosti, což v 3D virtuálním prostředí znamená podrobný mesh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r w:rsidRPr="00B41874">
        <w:rPr>
          <w:highlight w:val="yellow"/>
          <w:lang w:eastAsia="en-US"/>
        </w:rPr>
        <w:t>ýkon</w:t>
      </w:r>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nadm.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 :</w:t>
      </w:r>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Pr>
          <w:b/>
          <w:bCs/>
          <w:lang w:val="en-US" w:eastAsia="en-US"/>
        </w:rPr>
        <w:t>Zobraziteln</w:t>
      </w:r>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todo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70903BE9" w:rsidR="00B41874" w:rsidRDefault="00B41874" w:rsidP="001D37CB">
      <w:pPr>
        <w:pStyle w:val="Caption"/>
      </w:pPr>
      <w:r>
        <w:t xml:space="preserve">Obr. </w:t>
      </w:r>
      <w:r>
        <w:fldChar w:fldCharType="begin"/>
      </w:r>
      <w:r>
        <w:instrText xml:space="preserve"> SEQ Obr. \* ARABIC </w:instrText>
      </w:r>
      <w:r>
        <w:fldChar w:fldCharType="separate"/>
      </w:r>
      <w:r w:rsidR="00894A03">
        <w:rPr>
          <w:noProof/>
        </w:rPr>
        <w:t>13</w:t>
      </w:r>
      <w:r>
        <w:fldChar w:fldCharType="end"/>
      </w:r>
      <w:r>
        <w:t xml:space="preserve"> Porovnání měřítek map ve webovém prostředí ve 2D prostředí a 3D prostředí. </w:t>
      </w:r>
      <w:r w:rsidRPr="00746A41">
        <w:rPr>
          <w:highlight w:val="yellow"/>
        </w:rPr>
        <w:t>zdroj: CUZK #todo citovat</w:t>
      </w:r>
      <w:r>
        <w:t>, google earth – vlastní úprava</w:t>
      </w:r>
      <w:r w:rsidR="001C20B3">
        <w:t>. Zmenšeno – měřítka odpovídají zobrazení v rámci internetového prohlížeče namísto velikosti obrázku v textu</w:t>
      </w:r>
      <w:r>
        <w:t>.</w:t>
      </w:r>
    </w:p>
    <w:p w14:paraId="4674482E" w14:textId="4BFFA721" w:rsidR="00AB45B4" w:rsidRDefault="00AB45B4" w:rsidP="00331DCE">
      <w:pPr>
        <w:pStyle w:val="Normlnprvnodsazen"/>
      </w:pPr>
      <w:r w:rsidRPr="001F6849">
        <w:t xml:space="preserve">Jako důležitou problematiku zmiňuje </w:t>
      </w:r>
      <w:r w:rsidRPr="001F6849">
        <w:fldChar w:fldCharType="begin"/>
      </w:r>
      <w:r w:rsidR="000A446F">
        <w:instrText xml:space="preserve"> ADDIN ZOTERO_ITEM CSL_CITATION {"citationID":"pyYXfhhk","properties":{"formattedCitation":"(Coltekin et al. 2020)","plainCitation":"(Coltekin et al. 2020)","noteIndex":0},"citationItems":[{"id":"ge24Zyus/Zp3Mr3LC","uris":["http://zotero.org/groups/4599106/items/F54Y7ICM"],"itemData":{"id":1274,"type":"article-journal","abstract":"This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0A446F">
        <w:instrText xml:space="preserve"> ADDIN ZOTERO_ITEM CSL_CITATION {"citationID":"cz6cyLsT","properties":{"formattedCitation":"(Coltekin et al. 2020)","plainCitation":"(Coltekin et al. 2020)","noteIndex":0},"citationItems":[{"id":"ge24Zyus/Zp3Mr3LC","uris":["http://zotero.org/groups/4599106/items/F54Y7ICM"],"itemData":{"id":1274,"type":"article-journal","abstract":"This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C884158" w:rsidR="00B2682C" w:rsidRPr="001F6849" w:rsidRDefault="00B2682C" w:rsidP="00B2682C">
      <w:pPr>
        <w:pStyle w:val="Caption"/>
      </w:pPr>
      <w:r>
        <w:t xml:space="preserve">Obr. </w:t>
      </w:r>
      <w:r>
        <w:fldChar w:fldCharType="begin"/>
      </w:r>
      <w:r>
        <w:instrText xml:space="preserve"> SEQ Obr. \* ARABIC </w:instrText>
      </w:r>
      <w:r>
        <w:fldChar w:fldCharType="separate"/>
      </w:r>
      <w:r w:rsidR="00894A03">
        <w:rPr>
          <w:noProof/>
        </w:rPr>
        <w:t>14</w:t>
      </w:r>
      <w:r>
        <w:fldChar w:fldCharType="end"/>
      </w:r>
      <w:r>
        <w:t xml:space="preserve"> </w:t>
      </w:r>
      <w:r w:rsidR="00B71937">
        <w:t xml:space="preserve">Klasifikace 3D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E0DC458"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0A446F">
        <w:rPr>
          <w:highlight w:val="yellow"/>
        </w:rPr>
        <w:instrText xml:space="preserve"> ADDIN ZOTERO_ITEM CSL_CITATION {"citationID":"Qk91xJhn","properties":{"formattedCitation":"(Coltekin et al. 2020)","plainCitation":"(Coltekin et al. 2020)","noteIndex":0},"citationItems":[{"id":"ge24Zyus/Zp3Mr3LC","uris":["http://zotero.org/groups/4599106/items/F54Y7ICM"],"itemData":{"id":1274,"type":"article-journal","abstract":"This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(LiDAR, tomografie, sterofotogrametrie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#TODO – zopakovat argument dynamick</w:t>
      </w:r>
      <w:r w:rsidRPr="008D5F3F">
        <w:rPr>
          <w:highlight w:val="yellow"/>
        </w:rPr>
        <w:t>ých (instancovaných)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r>
        <w:lastRenderedPageBreak/>
        <w:t>glTF</w:t>
      </w:r>
    </w:p>
    <w:p w14:paraId="59AAF2AE" w14:textId="23A7B356" w:rsidR="00E86C62" w:rsidRDefault="006C458C" w:rsidP="004E6E7C">
      <w:pPr>
        <w:pStyle w:val="Normlnprvnodsazen"/>
        <w:ind w:firstLine="0"/>
        <w:rPr>
          <w:lang w:eastAsia="en-US"/>
        </w:rPr>
      </w:pPr>
      <w:r>
        <w:rPr>
          <w:lang w:eastAsia="en-US"/>
        </w:rPr>
        <w:t xml:space="preserve">Formát </w:t>
      </w:r>
      <w:r w:rsidRPr="00A93670">
        <w:rPr>
          <w:b/>
          <w:bCs/>
          <w:lang w:eastAsia="en-US"/>
        </w:rPr>
        <w:t>gltf</w:t>
      </w:r>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Khronos. Jedná se o formát určený pro sdílení 3D scén. Může být ve dvou formách – jakožto binární balík </w:t>
      </w:r>
      <w:r w:rsidRPr="001F6849">
        <w:rPr>
          <w:i/>
          <w:iCs/>
          <w:lang w:eastAsia="en-US"/>
        </w:rPr>
        <w:t>.glb</w:t>
      </w:r>
      <w:r w:rsidRPr="001F6849">
        <w:rPr>
          <w:lang w:eastAsia="en-US"/>
        </w:rPr>
        <w:t xml:space="preserve"> nebo jako JSON soubor </w:t>
      </w:r>
      <w:r w:rsidRPr="001F6849">
        <w:rPr>
          <w:i/>
          <w:iCs/>
          <w:lang w:eastAsia="en-US"/>
        </w:rPr>
        <w:t>.gltf</w:t>
      </w:r>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.jpg, .png. .webP</w:t>
      </w:r>
      <w:r w:rsidRPr="001F6849">
        <w:rPr>
          <w:lang w:eastAsia="en-US"/>
        </w:rPr>
        <w:t>). Formát je podporovaný ve většině WebGL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glTF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(mesh).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glTF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r w:rsidR="002128A9">
        <w:rPr>
          <w:lang w:eastAsia="en-US"/>
        </w:rPr>
        <w:t>gl</w:t>
      </w:r>
      <w:r>
        <w:rPr>
          <w:lang w:eastAsia="en-US"/>
        </w:rPr>
        <w:t xml:space="preserve">TF je schopen obsáhnout kompletní 3D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3D Tiles. Jedná se o otevřený formát a OGC standard. Formát je vytvořen na základě glTF specifikace. Hlavní předností je hierarchický LOD přístup, kdy data jsou definována ve stromové struktuře, kde koncové nódy mají maximální rozlišení a každý rodič je zjednodušenou verzí svých </w:t>
      </w:r>
      <w:r w:rsidR="00F33FE8">
        <w:rPr>
          <w:lang w:eastAsia="en-US"/>
        </w:rPr>
        <w:t>potomků</w:t>
      </w:r>
      <w:r>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Obdobným formátem jako 3D Tiles je I3S/SLPK (</w:t>
      </w:r>
      <w:r w:rsidRPr="005C35FA">
        <w:rPr>
          <w:i/>
          <w:iCs/>
          <w:lang w:eastAsia="en-US"/>
        </w:rPr>
        <w:t>Indexed 3D Scene Layers</w:t>
      </w:r>
      <w:r>
        <w:rPr>
          <w:lang w:eastAsia="en-US"/>
        </w:rPr>
        <w:t xml:space="preserve">), formát podporuje sdílení 3D objektů, povrchových síti s texturami, bodová mračna aj. Formát primárně vytvořen a využíván v Esri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Mezi nejpopulárnější formáty pro výměnu 3D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glTF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gltf.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.basis,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(Collada, glTF, KML), modely měst (CityGML,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Formát dat</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Použití</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Notace</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Otevřenost</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r w:rsidR="0087744F"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r w:rsidR="0087744F"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slpk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GeoJSON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WebGIS / 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Modelování staveb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Shapefile - Polygon Z / Multipatch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glTF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 Binární (glb)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netCDF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(Filmbox)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Modelování a Animace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Vizualizace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#todo – sjednotit styl tabulek</w:t>
      </w:r>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Formáty</w:t>
            </w:r>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Komprese</w:t>
            </w:r>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Velikost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Velikost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Charakteristika</w:t>
            </w:r>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Bezstrátová</w:t>
            </w:r>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Babylon.js, Three.js, Cesium aj.</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Jednoduché modely, Vysoká kvalita, Výborná kompatiblita</w:t>
            </w:r>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Ztrátová</w:t>
            </w:r>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Jednoduché modely, Malá velikost, Výborná kompatiblita</w:t>
            </w:r>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Vysoce ztrátová</w:t>
            </w:r>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Velice malá</w:t>
            </w:r>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 xml:space="preserve">Jednoduché modely, Malá velikost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Ztrátová</w:t>
            </w:r>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Střední</w:t>
            </w:r>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Nízká (komprimace)</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 xml:space="preserve">Komplexní modely, Rychlé GPU načítání,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r>
        <w:rPr>
          <w:lang w:eastAsia="cs-CZ"/>
        </w:rPr>
        <w:t>Rendering pipeline</w:t>
      </w:r>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r w:rsidRPr="008812DD">
        <w:rPr>
          <w:i/>
          <w:iCs/>
          <w:lang w:eastAsia="cs-CZ"/>
        </w:rPr>
        <w:t>graphics rendering pipeline</w:t>
      </w:r>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WebGL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Základním nastavením je definování kamery, tedy bodu, ze kterého bude scéna renderována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3D scény (viz. xx)</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shader: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shader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 xml:space="preserve">(culling): </w:t>
      </w:r>
      <w:r w:rsidRPr="00E17ACB">
        <w:rPr>
          <w:lang w:eastAsia="en-US"/>
        </w:rPr>
        <w:t xml:space="preserve">Ořezávání je proces, při kterém jsou odstraněny části 3D objektů, které nejsou viditelné </w:t>
      </w:r>
      <w:r>
        <w:rPr>
          <w:lang w:eastAsia="en-US"/>
        </w:rPr>
        <w:t>v zorném poli kamery (</w:t>
      </w:r>
      <w:r w:rsidRPr="00E17ACB">
        <w:rPr>
          <w:i/>
          <w:iCs/>
          <w:lang w:eastAsia="en-US"/>
        </w:rPr>
        <w:t>frustum</w:t>
      </w:r>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r w:rsidRPr="00BD0F8E">
        <w:rPr>
          <w:b/>
          <w:bCs/>
          <w:lang w:eastAsia="en-US"/>
        </w:rPr>
        <w:t>Rasterizace</w:t>
      </w:r>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Při rasterizaci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Fragment Shader</w:t>
      </w:r>
      <w:r>
        <w:rPr>
          <w:b/>
          <w:bCs/>
          <w:lang w:eastAsia="en-US"/>
        </w:rPr>
        <w:t xml:space="preserve">: </w:t>
      </w:r>
      <w:r w:rsidR="00BA409B" w:rsidRPr="00BA409B">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(render)</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r w:rsidR="003009DB" w:rsidRPr="004F485A">
        <w:rPr>
          <w:i/>
          <w:iCs/>
          <w:lang w:eastAsia="en-US"/>
        </w:rPr>
        <w:t>blending</w:t>
      </w:r>
      <w:r w:rsidR="003009DB" w:rsidRPr="003009DB">
        <w:rPr>
          <w:lang w:eastAsia="en-US"/>
        </w:rPr>
        <w:t>) a test hloubky (</w:t>
      </w:r>
      <w:r w:rsidR="003009DB" w:rsidRPr="004F485A">
        <w:rPr>
          <w:i/>
          <w:iCs/>
          <w:lang w:eastAsia="en-US"/>
        </w:rPr>
        <w:t>depth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08EB8239" w:rsidR="00B1180A" w:rsidRPr="00B1180A" w:rsidRDefault="00EE12F5" w:rsidP="003A5BDB">
      <w:pPr>
        <w:pStyle w:val="Caption"/>
      </w:pPr>
      <w:r>
        <w:t xml:space="preserve">Obr. </w:t>
      </w:r>
      <w:r>
        <w:fldChar w:fldCharType="begin"/>
      </w:r>
      <w:r>
        <w:instrText xml:space="preserve"> SEQ Obr. \* ARABIC </w:instrText>
      </w:r>
      <w:r>
        <w:fldChar w:fldCharType="separate"/>
      </w:r>
      <w:r w:rsidR="00894A03">
        <w:rPr>
          <w:noProof/>
        </w:rPr>
        <w:t>15</w:t>
      </w:r>
      <w:r>
        <w:fldChar w:fldCharType="end"/>
      </w:r>
      <w:r>
        <w:t xml:space="preserve"> </w:t>
      </w:r>
      <w:r>
        <w:rPr>
          <w:i/>
          <w:iCs w:val="0"/>
        </w:rPr>
        <w:t>Graphics rendering pipeline</w:t>
      </w:r>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Systémy umožňující 3D vizualizaci popř. virutální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r w:rsidRPr="00D81069">
        <w:rPr>
          <w:i/>
          <w:iCs/>
        </w:rPr>
        <w:t>scene graph</w:t>
      </w:r>
      <w:r w:rsidRPr="00D81069">
        <w:t>).</w:t>
      </w:r>
      <w:r>
        <w:t xml:space="preserve"> Tato struktura se využívá napříč 3D softwarem</w:t>
      </w:r>
      <w:r w:rsidR="00DA6E08">
        <w:t xml:space="preserve"> např. formát gltf, Blender nebo three.js. </w:t>
      </w:r>
      <w:r w:rsidR="00C41253">
        <w:t xml:space="preserve">Scéna zpravidla obsahuje druhy objektů, které jsou Světla, Objekty, Meshe. </w:t>
      </w:r>
      <w:r w:rsidR="00C41253">
        <w:rPr>
          <w:b/>
          <w:bCs/>
        </w:rPr>
        <w:t>Mesh</w:t>
      </w:r>
      <w:r w:rsidR="00C41253">
        <w:t xml:space="preserve"> tedy objekt, který se skládá z Geometrie (tvaru) a Materiálu (</w:t>
      </w:r>
      <w:r w:rsidR="00A35D7E">
        <w:t>pravidel,</w:t>
      </w:r>
      <w:r w:rsidR="00C41253">
        <w:t xml:space="preserve"> jak má</w:t>
      </w:r>
      <w:r w:rsidR="00A35D7E">
        <w:t xml:space="preserve"> mesh</w:t>
      </w:r>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gltf´, obj. aj.). </w:t>
      </w:r>
      <w:r w:rsidR="00D2399F">
        <w:t xml:space="preserve"> </w:t>
      </w:r>
    </w:p>
    <w:p w14:paraId="0CA35219" w14:textId="1516CB7A" w:rsidR="00EF0008" w:rsidRPr="00C41253" w:rsidRDefault="00E672E7" w:rsidP="00EF0008">
      <w:pPr>
        <w:pStyle w:val="Normlnprvnodsazen"/>
      </w:pPr>
      <w:r w:rsidRPr="00E672E7">
        <w:rPr>
          <w:b/>
          <w:bCs/>
        </w:rPr>
        <w:t>Mesh</w:t>
      </w:r>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(mesh)</w:t>
      </w:r>
      <w:r w:rsidR="00EF0008">
        <w:t>. Hardware tedy GPU jsou optimalizovány pro práci se sítí trojúhelníků (</w:t>
      </w:r>
      <w:r w:rsidR="00EF0008" w:rsidRPr="00EF0008">
        <w:rPr>
          <w:i/>
          <w:iCs/>
        </w:rPr>
        <w:t>triangle mesh</w:t>
      </w:r>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8940D5E"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94A03">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gltf</w:t>
      </w:r>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r w:rsidRPr="0064106A">
        <w:rPr>
          <w:i/>
          <w:iCs/>
        </w:rPr>
        <w:t>field of view</w:t>
      </w:r>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r w:rsidRPr="0064106A">
        <w:rPr>
          <w:i/>
          <w:iCs/>
        </w:rPr>
        <w:t>aspect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r w:rsidRPr="0064106A">
        <w:rPr>
          <w:b/>
          <w:bCs/>
        </w:rPr>
        <w:t>Výřezové roviny</w:t>
      </w:r>
      <w:r>
        <w:t xml:space="preserve"> (</w:t>
      </w:r>
      <w:r w:rsidRPr="0064106A">
        <w:rPr>
          <w:i/>
          <w:iCs/>
        </w:rPr>
        <w:t>clipping planes</w:t>
      </w:r>
      <w:r>
        <w:t>): určují, které objekty jsou viditelné a které ne. Kamera může mít dvě výřezové roviny: blízkou (</w:t>
      </w:r>
      <w:r>
        <w:rPr>
          <w:i/>
          <w:iCs/>
        </w:rPr>
        <w:t>near</w:t>
      </w:r>
      <w:r>
        <w:t xml:space="preserve">) a </w:t>
      </w:r>
      <w:r w:rsidR="007C3EEE">
        <w:t>vzdálenou</w:t>
      </w:r>
      <w:r>
        <w:t xml:space="preserve"> (</w:t>
      </w:r>
      <w:r>
        <w:rPr>
          <w:i/>
          <w:iCs/>
        </w:rPr>
        <w:t>far</w:t>
      </w:r>
      <w:r>
        <w:t>). Objekty mimo tyto roviny nebudou zobrazeny</w:t>
      </w:r>
      <w:r w:rsidR="007C3EEE">
        <w:t xml:space="preserve"> (viz. </w:t>
      </w:r>
      <w:r w:rsidR="00F33FE8">
        <w:rPr>
          <w:i/>
          <w:iCs/>
        </w:rPr>
        <w:t>frustum</w:t>
      </w:r>
      <w:r w:rsidR="007C3EEE" w:rsidRPr="007C3EEE">
        <w:rPr>
          <w:i/>
          <w:iCs/>
        </w:rPr>
        <w:t xml:space="preserve"> culling</w:t>
      </w:r>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25E5B7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94A03">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(mesh)</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r w:rsidR="0078088F">
        <w:rPr>
          <w:i/>
          <w:iCs/>
        </w:rPr>
        <w:t xml:space="preserve">shading </w:t>
      </w:r>
      <w:r w:rsidR="0078088F" w:rsidRPr="0078088F">
        <w:rPr>
          <w:i/>
          <w:iCs/>
        </w:rPr>
        <w:t>model</w:t>
      </w:r>
      <w:r w:rsidR="0078088F">
        <w:rPr>
          <w:i/>
          <w:iCs/>
        </w:rPr>
        <w:t>.</w:t>
      </w:r>
      <w:r w:rsidR="0078088F">
        <w:t xml:space="preserve"> Mezi tyto modely se řadí Labertův, Phongův, Blinn-Phongův a PBR </w:t>
      </w:r>
      <w:r w:rsidR="0078088F">
        <w:rPr>
          <w:lang w:val="en-US"/>
        </w:rPr>
        <w:t>(</w:t>
      </w:r>
      <w:r w:rsidR="0078088F" w:rsidRPr="0078088F">
        <w:rPr>
          <w:i/>
          <w:iCs/>
        </w:rPr>
        <w:t>Physically Based Rendering</w:t>
      </w:r>
      <w:r w:rsidR="0078088F">
        <w:t xml:space="preserve">). Jednotlivé modely umožňují simulaci způsobů, jakým světlo interaguje s různými typy povrchů. Lambertův model – simuluje jakým způsobem světlo interaguje s hrubými matnými povrchy, </w:t>
      </w:r>
      <w:r w:rsidR="000E25E3">
        <w:t>Phongův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Base Color (základní barv</w:t>
      </w:r>
      <w:r w:rsidR="00BD3EFA">
        <w:t>a</w:t>
      </w:r>
      <w:r w:rsidR="000E25E3">
        <w:t xml:space="preserve">), Rougness (hrubost), Metalness (do jaké míry se povrch chová jako kov), Specular (Odrazivost). </w:t>
      </w:r>
      <w:r w:rsidR="00BD3EFA">
        <w:t xml:space="preserve">Zárověň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17413A1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94A03">
        <w:rPr>
          <w:noProof/>
        </w:rPr>
        <w:t>18</w:t>
      </w:r>
      <w:r>
        <w:fldChar w:fldCharType="end"/>
      </w:r>
      <w:r>
        <w:t xml:space="preserve"> PBR Metalic a Roughness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r w:rsidR="00E62835">
        <w:rPr>
          <w:i/>
          <w:iCs/>
        </w:rPr>
        <w:t>bump mapping / normal mapping</w:t>
      </w:r>
      <w:r w:rsidR="00E62835">
        <w:t xml:space="preserve">, kdy textura modifikuje normálový vektor povrchu na úrovni jednolitvých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enginech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 xml:space="preserve">Nepřímého (Indirect)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rederovacích enginech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Point Light</w:t>
      </w:r>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Light – </w:t>
      </w:r>
      <w:r>
        <w:t xml:space="preserve">Obdobné jako Point Light,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Area Light</w:t>
      </w:r>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Sun Light / Directional Light</w:t>
      </w:r>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Ambient Light</w:t>
      </w:r>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r w:rsidR="00BC581D">
        <w:t>stínovacího</w:t>
      </w:r>
      <w:r>
        <w:t xml:space="preserve"> mapování (shadow maps), kdy pro každý zdroj světa, který vytváří stíny jsou všechny objekty schopné vytvářet stíny vykreslovány z pohledu daného světla. Tento způsob vede k opakovaní vykreslení celé scény (</w:t>
      </w:r>
      <w:r w:rsidRPr="00B358A5">
        <w:rPr>
          <w:i/>
          <w:iCs/>
          <w:u w:val="single"/>
        </w:rPr>
        <w:t>draw calls</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r w:rsidR="00BC581D" w:rsidRPr="00D2399F">
        <w:rPr>
          <w:i/>
          <w:iCs/>
        </w:rPr>
        <w:t>shadows maps</w:t>
      </w:r>
      <w:r w:rsidR="00BC581D">
        <w:t>) a statické mapování, kdy simulované stíny jsou integrovány do textury (</w:t>
      </w:r>
      <w:r w:rsidR="00BC581D">
        <w:rPr>
          <w:i/>
          <w:iCs/>
        </w:rPr>
        <w:t>baked shadows</w:t>
      </w:r>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Entity component system</w:t>
      </w:r>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Tento přístup využívá řada herních enginů (Unreal Engine, Unity, Godot) a také webové řešení jako Babylon.js a A-Frame</w:t>
      </w:r>
      <w:r w:rsidR="008A7EFA">
        <w:t xml:space="preserve"> popř. řešení jako Mozzila Hubs, Third Room a Ethereal Engine (</w:t>
      </w:r>
      <w:r w:rsidR="008A7EFA" w:rsidRPr="008A7EFA">
        <w:rPr>
          <w:highlight w:val="yellow"/>
        </w:rPr>
        <w:t>podrobný rozbor technologiíí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03D62C79">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390A05FC" w:rsidR="008A7EFA" w:rsidRDefault="008A7EFA" w:rsidP="008A7EFA">
      <w:pPr>
        <w:pStyle w:val="Caption"/>
      </w:pPr>
      <w:r>
        <w:t xml:space="preserve">Obr. </w:t>
      </w:r>
      <w:r>
        <w:fldChar w:fldCharType="begin"/>
      </w:r>
      <w:r>
        <w:instrText xml:space="preserve"> SEQ Obr. \* ARABIC </w:instrText>
      </w:r>
      <w:r>
        <w:fldChar w:fldCharType="separate"/>
      </w:r>
      <w:r w:rsidR="00894A03">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r w:rsidRPr="00BE6F26">
        <w:rPr>
          <w:i/>
          <w:iCs/>
        </w:rPr>
        <w:t>draw calls</w:t>
      </w:r>
      <w:r>
        <w:t>), a s</w:t>
      </w:r>
      <w:r w:rsidRPr="00BF699A">
        <w:t>nímková frekvence aplikace</w:t>
      </w:r>
      <w:r>
        <w:rPr>
          <w:lang w:val="en-US"/>
        </w:rPr>
        <w:t xml:space="preserve">; </w:t>
      </w:r>
      <w:r>
        <w:t>FPS (</w:t>
      </w:r>
      <w:r w:rsidRPr="00BE6F26">
        <w:rPr>
          <w:i/>
          <w:iCs/>
        </w:rPr>
        <w:t>frames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velikost tak jejich rozlišení. V rendering enginu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(citovat WLE Hale, Meta Quest prezentaci).</w:t>
      </w:r>
      <w:r w:rsidR="00BA4B88">
        <w:t xml:space="preserve"> </w:t>
      </w:r>
      <w:r>
        <w:t xml:space="preserve">Jelikož je tento proces nezbytný pro jakýkoliv jiný než malý projekt, exitují standardy, technologie a procesy pro jeho </w:t>
      </w:r>
      <w:r w:rsidR="00BA4B88">
        <w:t>usnadnění</w:t>
      </w:r>
      <w:r>
        <w:t xml:space="preserve"> </w:t>
      </w:r>
      <w:r w:rsidRPr="006E15C8">
        <w:rPr>
          <w:highlight w:val="yellow"/>
          <w:lang w:val="en-US"/>
        </w:rPr>
        <w:t>(</w:t>
      </w:r>
      <w:r w:rsidRPr="006E15C8">
        <w:rPr>
          <w:highlight w:val="yellow"/>
        </w:rPr>
        <w:t>viz. kap. Asset pipeline).</w:t>
      </w:r>
      <w:r w:rsidR="00BA4B88">
        <w:t xml:space="preserve"> Speciálně náročná je implementace dobře dobře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srkze textury popř. samotné vertex. Je tedy možné nastavit </w:t>
      </w:r>
      <w:r w:rsidR="009116B7" w:rsidRPr="009116B7">
        <w:t>světelné</w:t>
      </w:r>
      <w:r w:rsidR="00DD646B" w:rsidRPr="009116B7">
        <w:t xml:space="preserve"> podmínky v 3D software jako např. Blender a </w:t>
      </w:r>
      <w:r w:rsidR="00DD646B" w:rsidRPr="009116B7">
        <w:lastRenderedPageBreak/>
        <w:t xml:space="preserve">následně zapsat informace o aktuálním vzhledu do pixelu textury. </w:t>
      </w:r>
      <w:r w:rsidR="009116B7" w:rsidRPr="009116B7">
        <w:t xml:space="preserve">Světelné podmíky jsou tedy uloženy do vzhledu objektu staticky. Druhou možností, jak ušetřit na výkonosti při běhu aplikace je zapsání akutálního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r>
        <w:t xml:space="preserve">Spojovnání textur do atlasů a „spékání“ světelných efektů do textur. Engine pak načítá pozue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r>
        <w:rPr>
          <w:i/>
          <w:iCs/>
          <w:lang w:eastAsia="cs-CZ"/>
        </w:rPr>
        <w:t>Virtual World Generator</w:t>
      </w:r>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shadery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tech stack</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tech stacku</w:t>
      </w:r>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(mesh),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Zobrazení dat pomocí vybraného vykreslovacího enginu,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Zvěřejnění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 xml:space="preserve">do třech hlavních skupin na CAD (computer aided design), GIS, programy pro tvorbu 3D grafiky a fotogrammetrické programy. Dále zmiňují i herní enginy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ArcGIS, GRASS</w:t>
      </w:r>
      <w:r w:rsidR="003A0BA8">
        <w:t>, FME, Autodesk, Bentley Microstation</w:t>
      </w:r>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(Blender, SketchUP, Microstation</w:t>
      </w:r>
      <w:r w:rsidR="003A0BA8">
        <w:t xml:space="preserve">, </w:t>
      </w:r>
      <w:r w:rsidR="003A0BA8" w:rsidRPr="003A0BA8">
        <w:t>Rhinoceros 3D</w:t>
      </w:r>
      <w:r w:rsidR="003A0BA8">
        <w:t xml:space="preserve"> aj.</w:t>
      </w:r>
      <w:r w:rsidR="003A0BA8" w:rsidRPr="001F6849">
        <w:t>) a herní enginy (Unity, Unreal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WebGL, WebXR</w:t>
      </w:r>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Přímý vývoj nad WebGL a WebXR</w:t>
      </w:r>
    </w:p>
    <w:p w14:paraId="4CCDB2E0" w14:textId="3C780194" w:rsidR="00B95DF6" w:rsidRDefault="00B95DF6" w:rsidP="00B95DF6">
      <w:pPr>
        <w:pStyle w:val="ListParagraph"/>
        <w:numPr>
          <w:ilvl w:val="0"/>
          <w:numId w:val="53"/>
        </w:numPr>
      </w:pPr>
      <w:r>
        <w:t xml:space="preserve">Vývoj skrze Javascriptový framework </w:t>
      </w:r>
      <w:r>
        <w:rPr>
          <w:lang w:val="en-US"/>
        </w:rPr>
        <w:t xml:space="preserve">/ </w:t>
      </w:r>
      <w:r>
        <w:t xml:space="preserve">knihovnu pro renderování a </w:t>
      </w:r>
      <w:r w:rsidRPr="006C458C">
        <w:t>pro WebXR</w:t>
      </w:r>
      <w:r>
        <w:t>.</w:t>
      </w:r>
    </w:p>
    <w:p w14:paraId="713FE2FD" w14:textId="0927CCD0" w:rsidR="00B95DF6" w:rsidRDefault="00B95DF6" w:rsidP="00B95DF6">
      <w:pPr>
        <w:pStyle w:val="ListParagraph"/>
        <w:numPr>
          <w:ilvl w:val="0"/>
          <w:numId w:val="53"/>
        </w:numPr>
      </w:pPr>
      <w:r>
        <w:t>Vývoj v rámci desktopového herního enginu a export WebGL aplikace skrze WASM (</w:t>
      </w:r>
      <w:r w:rsidRPr="00B95DF6">
        <w:rPr>
          <w:i/>
          <w:iCs/>
        </w:rPr>
        <w:t>Web Assembly</w:t>
      </w:r>
      <w:r>
        <w:t xml:space="preserve">). </w:t>
      </w:r>
    </w:p>
    <w:p w14:paraId="7C318EDC" w14:textId="6F220A00" w:rsidR="00B95DF6" w:rsidRDefault="00B95DF6" w:rsidP="00B95DF6">
      <w:pPr>
        <w:pStyle w:val="ListParagraph"/>
        <w:numPr>
          <w:ilvl w:val="0"/>
          <w:numId w:val="53"/>
        </w:numPr>
      </w:pPr>
      <w:r>
        <w:t xml:space="preserve">Vývoj skrze dedikovaný </w:t>
      </w:r>
      <w:r w:rsidR="002F5A56">
        <w:t>Web</w:t>
      </w:r>
      <w:r>
        <w:t xml:space="preserve">XR engine.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enginech skrze WASM jsou často černými skříňkami. Alternativně, existují nástroje, které se snaží tento problém řešit propojení postupu 2 a 3 (viz. Needle engine). Postup č. 4 je uživatelsky nejpřívětivější </w:t>
      </w:r>
      <w:r w:rsidR="00FA6C16">
        <w:t>cestou,</w:t>
      </w:r>
      <w:r w:rsidR="002F5A56">
        <w:t xml:space="preserve"> jelikož umožňuje tvorbu VP v rámci GUI a přímou kompatibilitu s WebXR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#TODO – pipeline pohled !!!!!!!!!!!!!!!!!!!!</w:t>
      </w:r>
      <w:r w:rsidRPr="00F66363">
        <w:rPr>
          <w:color w:val="FF0000"/>
        </w:rPr>
        <w:t xml:space="preserve"> </w:t>
      </w:r>
      <w:r w:rsidRPr="00F66363">
        <w:rPr>
          <w:color w:val="FF0000"/>
          <w:highlight w:val="yellow"/>
        </w:rPr>
        <w:t>– Felix Herbst</w:t>
      </w:r>
      <w:r w:rsidRPr="00F66363">
        <w:rPr>
          <w:color w:val="FF0000"/>
        </w:rPr>
        <w:t xml:space="preserve"> </w:t>
      </w:r>
      <w:r w:rsidRPr="00F66363">
        <w:rPr>
          <w:color w:val="FF0000"/>
          <w:highlight w:val="yellow"/>
        </w:rPr>
        <w:t>– konf. Prez. 3D pipeline days</w:t>
      </w:r>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EF6C619"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94A03">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9B3457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předělat na vlastní relevatní</w:t>
      </w:r>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1A714D39" w:rsidR="00637A27" w:rsidRPr="00637A27" w:rsidRDefault="00637A27" w:rsidP="00637A27">
      <w:pPr>
        <w:pStyle w:val="Caption"/>
      </w:pPr>
      <w:r>
        <w:t xml:space="preserve">Obr. </w:t>
      </w:r>
      <w:r>
        <w:fldChar w:fldCharType="begin"/>
      </w:r>
      <w:r>
        <w:instrText xml:space="preserve"> SEQ Obr. \* ARABIC </w:instrText>
      </w:r>
      <w:r>
        <w:fldChar w:fldCharType="separate"/>
      </w:r>
      <w:r w:rsidR="00894A03">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r w:rsidR="00FC5365" w:rsidRPr="001F6849">
        <w:rPr>
          <w:i/>
          <w:iCs/>
        </w:rPr>
        <w:t>availability</w:t>
      </w:r>
      <w:r w:rsidR="00FC5365" w:rsidRPr="001F6849">
        <w:t>) a přístupnost (</w:t>
      </w:r>
      <w:r w:rsidR="00FC5365" w:rsidRPr="001F6849">
        <w:rPr>
          <w:i/>
          <w:iCs/>
        </w:rPr>
        <w:t>accesability)</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 technologií. 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technologies</w:t>
      </w:r>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Web APIs</w:t>
      </w:r>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05FEB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Javascriptové aplikační rozhraní, které umožňuje vysoko výkonnostní vykreslování interaktivní 3D a 2D grafiky v rámci kompatibilního webového prohlížeče. Díky tomu, že WebGL následuje implementaci OpenGL ES (</w:t>
      </w:r>
      <w:r w:rsidR="007F7BCF" w:rsidRPr="001F6849">
        <w:rPr>
          <w:bCs/>
          <w:i/>
          <w:iCs/>
        </w:rPr>
        <w:t>OpenGL for Embedded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xml:space="preserve">). Základní funkčnost WebGL dále rozšiřují JavaScriptové knihovny </w:t>
      </w:r>
      <w:r w:rsidR="00356E8E" w:rsidRPr="00356E8E">
        <w:rPr>
          <w:highlight w:val="yellow"/>
        </w:rPr>
        <w:t>(viz. kapitola X)</w:t>
      </w:r>
      <w:r w:rsidR="00356E8E" w:rsidRPr="00A8678D">
        <w:t>,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r w:rsidR="00F11501">
        <w:t xml:space="preserve"> Jednoduše řečeno, WebGL je soubor javascriptových funkcí umožňující webovým prohlížečům zobrazovat 3D grafiku s využitím grafických karet. </w:t>
      </w:r>
    </w:p>
    <w:p w14:paraId="0B605B2F" w14:textId="77777777" w:rsidR="00D415EF" w:rsidRPr="001F6849" w:rsidRDefault="00D415EF" w:rsidP="00D415EF">
      <w:pPr>
        <w:pStyle w:val="Malnadpis"/>
      </w:pPr>
      <w:r w:rsidRPr="001F6849">
        <w:t>WebXR API</w:t>
      </w:r>
    </w:p>
    <w:p w14:paraId="4AD9055B" w14:textId="3C49F320" w:rsidR="00B47578" w:rsidRPr="00372EA8" w:rsidRDefault="00D415EF" w:rsidP="00372EA8">
      <w:pPr>
        <w:rPr>
          <w:b/>
        </w:rPr>
      </w:pPr>
      <w:r w:rsidRPr="001F6849">
        <w:t>WebXR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mobilní i desktopový VR hardware. WebXR API je založeno na OpenXR</w:t>
      </w:r>
      <w:r w:rsidRPr="001F6849">
        <w:rPr>
          <w:rStyle w:val="FootnoteReference"/>
          <w:bCs/>
        </w:rPr>
        <w:footnoteReference w:id="4"/>
      </w:r>
      <w:r w:rsidRPr="001F6849">
        <w:t xml:space="preserve"> specifikaci skupiny Khronos. Hlavními body zájmu WebXR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r w:rsidR="00D03258">
        <w:t xml:space="preserve">WebXR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immersive-vr</w:t>
      </w:r>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immersive-ar</w:t>
      </w:r>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r w:rsidR="00841D60" w:rsidRPr="00841D60">
        <w:rPr>
          <w:i/>
          <w:iCs/>
        </w:rPr>
        <w:t>environmentBlendMode</w:t>
      </w:r>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render)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WebXR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inline, immerive-vr, immersive-ar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r w:rsidRPr="00B17DB5">
        <w:rPr>
          <w:bCs/>
          <w:i/>
          <w:iCs/>
        </w:rPr>
        <w:t>unbounded</w:t>
      </w:r>
      <w:r w:rsidR="00EA43B7">
        <w:rPr>
          <w:bCs/>
          <w:i/>
          <w:iCs/>
        </w:rPr>
        <w:t xml:space="preserve">, local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Samotné WebXR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(WebGL + JS knihovny)</w:t>
      </w:r>
      <w:r w:rsidR="006D0E6E">
        <w:rPr>
          <w:bCs/>
        </w:rPr>
        <w:t xml:space="preserve"> </w:t>
      </w:r>
      <w:r w:rsidR="006D0E6E" w:rsidRPr="006D0E6E">
        <w:rPr>
          <w:bCs/>
          <w:highlight w:val="yellow"/>
        </w:rPr>
        <w:t>viz. kap.X</w:t>
      </w:r>
      <w:r w:rsidR="006D0E6E">
        <w:rPr>
          <w:bCs/>
        </w:rPr>
        <w:t xml:space="preserve"> skrze XRWebGLLayer</w:t>
      </w:r>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ins w:id="105" w:author="Jan Horák" w:date="2023-06-15T11:57:00Z">
        <w:r w:rsidRPr="007B3717">
          <w:lastRenderedPageBreak/>
          <w:t>WebGPU</w:t>
        </w:r>
      </w:ins>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Jedná se o experimentální aplikační rozhraní, které umožňuje vysoko výkonnostní 3D a 2D vykreslování na webu. WebGPU je nízkoúrovňové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 xml:space="preserve">Analýza podpory prohlížečů pro WebXR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 Nutné zmínit, že tabulka neobsahuje prohlížeče specializované na AR (</w:t>
      </w:r>
      <w:r w:rsidR="00714A95" w:rsidRPr="001F6849">
        <w:rPr>
          <w:i/>
          <w:iCs/>
        </w:rPr>
        <w:t>Magic Leap Helio</w:t>
      </w:r>
      <w:r w:rsidR="00BB451F" w:rsidRPr="001F6849">
        <w:t>)</w:t>
      </w:r>
      <w:r w:rsidR="00714A95" w:rsidRPr="001F6849">
        <w:t>.</w:t>
      </w:r>
      <w:r w:rsidR="004C0F9A" w:rsidRPr="001F6849">
        <w:t xml:space="preserve"> </w:t>
      </w:r>
      <w:r w:rsidR="006C32DE" w:rsidRPr="001F6849">
        <w:t xml:space="preserve">Pro podporu WebGL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WebXR není tak rozšířená, tudíž přehled je zobrazen v </w:t>
      </w:r>
      <w:r w:rsidR="00DB26F1" w:rsidRPr="00DB26F1">
        <w:rPr>
          <w:highlight w:val="yellow"/>
        </w:rPr>
        <w:t>Tab.X</w:t>
      </w:r>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 xml:space="preserve">WebXR Device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r>
        <w:rPr>
          <w:lang w:val="en-US"/>
        </w:rPr>
        <w:t>ývojářské nástroje</w:t>
      </w:r>
    </w:p>
    <w:p w14:paraId="02D64007" w14:textId="6B8B02E3"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r>
        <w:rPr>
          <w:b/>
          <w:bCs/>
        </w:rPr>
        <w:t xml:space="preserve">Immersive web emmulator </w:t>
      </w:r>
      <w:r>
        <w:t>(Chrome, Edge)</w:t>
      </w:r>
      <w:r>
        <w:rPr>
          <w:b/>
          <w:bCs/>
        </w:rPr>
        <w:t xml:space="preserve"> </w:t>
      </w:r>
      <w:r>
        <w:t xml:space="preserve">a </w:t>
      </w:r>
      <w:r>
        <w:rPr>
          <w:b/>
          <w:bCs/>
        </w:rPr>
        <w:t xml:space="preserve">WebXR API emulator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streamovat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35387C">
        <w:t xml:space="preserve">Poslední v rámci vývoje, která zároveň řeší i poskytnutí aplikace na internetu je skrze nastavení CD / CI procesu. V rámci platforem Github a Gitlab lze využít služby, kdy při každé změně v zdrojovém kódu v rámci sledovaného repozitáře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9164D46" w:rsidR="0021568E" w:rsidRPr="0021568E" w:rsidRDefault="00D926B2" w:rsidP="00D926B2">
      <w:pPr>
        <w:pStyle w:val="Caption"/>
      </w:pPr>
      <w:r>
        <w:t xml:space="preserve">Obr. </w:t>
      </w:r>
      <w:r>
        <w:fldChar w:fldCharType="begin"/>
      </w:r>
      <w:r>
        <w:instrText xml:space="preserve"> SEQ Obr. \* ARABIC </w:instrText>
      </w:r>
      <w:r>
        <w:fldChar w:fldCharType="separate"/>
      </w:r>
      <w:r w:rsidR="00894A03">
        <w:rPr>
          <w:noProof/>
        </w:rPr>
        <w:t>24</w:t>
      </w:r>
      <w:r>
        <w:fldChar w:fldCharType="end"/>
      </w:r>
      <w:r>
        <w:t xml:space="preserve"> Emulátory HMD zařízení v prohlížeči. nahoře – Immersive web emmulator, dole – WebXR API emmulator. </w:t>
      </w:r>
    </w:p>
    <w:p w14:paraId="3E6A1866" w14:textId="19A0CD54" w:rsidR="00054E2A" w:rsidRDefault="00142D08" w:rsidP="00054E2A">
      <w:pPr>
        <w:pStyle w:val="Heading2"/>
        <w:rPr>
          <w:lang w:val="cs-CZ"/>
        </w:rPr>
      </w:pPr>
      <w:r w:rsidRPr="001F6849">
        <w:rPr>
          <w:lang w:val="cs-CZ"/>
        </w:rPr>
        <w:lastRenderedPageBreak/>
        <w:t>Specifikace požadavků pro technologie</w:t>
      </w:r>
    </w:p>
    <w:p w14:paraId="7DEC3AC7" w14:textId="5F370017" w:rsidR="00620B63" w:rsidRPr="00620B63" w:rsidRDefault="00620B63" w:rsidP="00620B63">
      <w:pPr>
        <w:rPr>
          <w:lang w:val="en-US" w:eastAsia="cs-CZ"/>
        </w:rPr>
      </w:pPr>
      <w:r w:rsidRPr="00620B63">
        <w:rPr>
          <w:highlight w:val="yellow"/>
          <w:lang w:eastAsia="cs-CZ"/>
        </w:rPr>
        <w:t>#TODO – dopsat zpětně až je budu vědět :/</w:t>
      </w:r>
    </w:p>
    <w:p w14:paraId="6C2D8108" w14:textId="59301FE2" w:rsidR="00884108" w:rsidRPr="00884108" w:rsidRDefault="00884108" w:rsidP="00884108">
      <w:pPr>
        <w:rPr>
          <w:lang w:eastAsia="cs-CZ"/>
        </w:rPr>
      </w:pPr>
      <w:r w:rsidRPr="00884108">
        <w:rPr>
          <w:highlight w:val="yellow"/>
          <w:lang w:val="en-US" w:eastAsia="cs-CZ"/>
        </w:rPr>
        <w:t># TODO – jak tohle v</w:t>
      </w:r>
      <w:r w:rsidRPr="00884108">
        <w:rPr>
          <w:highlight w:val="yellow"/>
          <w:lang w:eastAsia="cs-CZ"/>
        </w:rPr>
        <w:t xml:space="preserve">ůbec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trackingu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r w:rsidRPr="00464C35">
        <w:rPr>
          <w:i/>
          <w:iCs/>
          <w:highlight w:val="yellow"/>
          <w:lang w:eastAsia="en-US"/>
        </w:rPr>
        <w:t>tracking</w:t>
      </w:r>
      <w:r w:rsidRPr="00464C35">
        <w:rPr>
          <w:highlight w:val="yellow"/>
          <w:lang w:eastAsia="en-US"/>
        </w:rPr>
        <w:t>,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kontrolery,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Technologie by měla umožňovat zobrazení na úrovni imerze jak Desktop VR tak Immersive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geolokalizace.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w:t>
      </w:r>
      <w:r w:rsidRPr="00464C35">
        <w:rPr>
          <w:highlight w:val="yellow"/>
        </w:rPr>
        <w:lastRenderedPageBreak/>
        <w:t xml:space="preserve">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WebGL.</w:t>
      </w:r>
    </w:p>
    <w:p w14:paraId="797114CF" w14:textId="77777777" w:rsidR="00142D08" w:rsidRPr="00464C35" w:rsidRDefault="00142D08" w:rsidP="00142D08">
      <w:pPr>
        <w:pStyle w:val="Normlnprvnodsazen"/>
        <w:ind w:firstLine="0"/>
        <w:rPr>
          <w:highlight w:val="yellow"/>
        </w:rPr>
      </w:pPr>
      <w:r w:rsidRPr="00464C35">
        <w:rPr>
          <w:highlight w:val="yellow"/>
          <w:lang w:val="en-US"/>
        </w:rPr>
        <w:t>#todo – jak budu m</w:t>
      </w:r>
      <w:r w:rsidRPr="00464C35">
        <w:rPr>
          <w:highlight w:val="yellow"/>
        </w:rPr>
        <w:t xml:space="preserve">ěřit,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#todo - specifikovat</w:t>
      </w:r>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Technologie by měla podporovat Imerzní VR, tedy možnost vizualizace skrze HMD zařízení. Technologie by měla podporovat WebXR.</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Flower Bed </w:t>
      </w:r>
    </w:p>
    <w:p w14:paraId="43C5BEE7" w14:textId="6A88A9DF" w:rsidR="0059450E" w:rsidRDefault="00C81EC4" w:rsidP="002C3EA4">
      <w:pPr>
        <w:pStyle w:val="Normlnprvnodsazen"/>
        <w:ind w:firstLine="0"/>
      </w:pPr>
      <w:r>
        <w:t xml:space="preserve">Komplexní virtuální prostředí zcela vystavěné na OpenSource technologiích. Projekt obsahuje pokročilou interakci. Uživatel je schopen se plně pohybovat v rámci smyšleného ostrovního prostředí, manipulovat a vytvářet objekty. Projekt je postaven zcela na WebXR funkcionalitě. Jako rendering engine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assetů skrze modelovací software </w:t>
      </w:r>
      <w:r w:rsidRPr="00C81EC4">
        <w:rPr>
          <w:i/>
          <w:iCs/>
        </w:rPr>
        <w:t>Blender</w:t>
      </w:r>
      <w:r>
        <w:t xml:space="preserve">, formát gltf a optimalizaci pomocí knihovny </w:t>
      </w:r>
      <w:r w:rsidRPr="00C81EC4">
        <w:rPr>
          <w:i/>
          <w:iCs/>
        </w:rPr>
        <w:t>gltf-transform</w:t>
      </w:r>
      <w:r w:rsidR="00AC0170">
        <w:t xml:space="preserve"> a </w:t>
      </w:r>
      <w:r w:rsidR="00AC0170">
        <w:rPr>
          <w:i/>
          <w:iCs/>
        </w:rPr>
        <w:t>ktx-tools</w:t>
      </w:r>
      <w:r>
        <w:t>.</w:t>
      </w:r>
      <w:r w:rsidR="00AC0170">
        <w:t xml:space="preserve"> Pro definování kolizní geometrie a logiky využívá projekt rozšíření pro three.js </w:t>
      </w:r>
      <w:r w:rsidR="00AC0170" w:rsidRPr="00AC0170">
        <w:rPr>
          <w:i/>
          <w:iCs/>
        </w:rPr>
        <w:t>three-mesh-bvh</w:t>
      </w:r>
      <w:r w:rsidR="00AC0170">
        <w:t xml:space="preserve">. Specifika interakce jako je raycasting a pohyb uživatele projekt řeší vlastním kódem. Pro uživatelské rozhraní využívá projekt </w:t>
      </w:r>
      <w:r w:rsidR="00AC0170">
        <w:rPr>
          <w:i/>
          <w:iCs/>
        </w:rPr>
        <w:t>three-mesh-ui</w:t>
      </w:r>
      <w:r w:rsidR="00AC0170">
        <w:t xml:space="preserve"> rozšíření. </w:t>
      </w:r>
      <w:r w:rsidR="002C1FE1">
        <w:t xml:space="preserve">Projekt extenzivně využívá optimalizačních technik (komprese, instancování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lastRenderedPageBreak/>
        <w:t># todo – Co si z toho vz</w:t>
      </w:r>
      <w:r w:rsidRPr="002C1FE1">
        <w:rPr>
          <w:highlight w:val="yellow"/>
        </w:rPr>
        <w:t xml:space="preserve">ít. Implementovat interaktivní VR je v three.js komplikované, potřeba nějakého pokročilého ECS </w:t>
      </w:r>
      <w:r w:rsidRPr="002C1FE1">
        <w:rPr>
          <w:highlight w:val="yellow"/>
          <w:lang w:val="en-US"/>
        </w:rPr>
        <w:t>(</w:t>
      </w:r>
      <w:r w:rsidRPr="002C1FE1">
        <w:rPr>
          <w:highlight w:val="yellow"/>
        </w:rPr>
        <w:t>aframe</w:t>
      </w:r>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Par-adowski minigolf</w:t>
      </w:r>
    </w:p>
    <w:p w14:paraId="1D60F1BE" w14:textId="77777777" w:rsidR="009F4413" w:rsidRDefault="00FD158C" w:rsidP="002C1FE1">
      <w:pPr>
        <w:pStyle w:val="Normlnprvnodsazen"/>
        <w:ind w:firstLine="0"/>
        <w:rPr>
          <w:lang w:eastAsia="en-US"/>
        </w:rPr>
      </w:pPr>
      <w:r>
        <w:rPr>
          <w:lang w:val="en-US" w:eastAsia="en-US"/>
        </w:rPr>
        <w:t>Virtu</w:t>
      </w:r>
      <w:r>
        <w:rPr>
          <w:lang w:eastAsia="en-US"/>
        </w:rPr>
        <w:t xml:space="preserve">ální prostředí imitující minigolf. Projekt je vystavěn na opensource technologiích. Pro vykreslování využívá </w:t>
      </w:r>
      <w:r w:rsidRPr="00FD158C">
        <w:rPr>
          <w:i/>
          <w:iCs/>
          <w:lang w:eastAsia="en-US"/>
        </w:rPr>
        <w:t>three.js</w:t>
      </w:r>
      <w:r>
        <w:rPr>
          <w:lang w:eastAsia="en-US"/>
        </w:rPr>
        <w:t xml:space="preserve">. Pro herní logiku a kompozici prostředí využívá </w:t>
      </w:r>
      <w:r w:rsidRPr="00FD158C">
        <w:rPr>
          <w:i/>
          <w:iCs/>
          <w:lang w:eastAsia="en-US"/>
        </w:rPr>
        <w:t>Aframe</w:t>
      </w:r>
      <w:r>
        <w:rPr>
          <w:lang w:eastAsia="en-US"/>
        </w:rPr>
        <w:t xml:space="preserve">. Fyzikální simulaci řeší skrze </w:t>
      </w:r>
      <w:r w:rsidRPr="00FD158C">
        <w:rPr>
          <w:i/>
          <w:iCs/>
          <w:lang w:eastAsia="en-US"/>
        </w:rPr>
        <w:t>NVIDIA PhysX</w:t>
      </w:r>
      <w:r>
        <w:rPr>
          <w:lang w:eastAsia="en-US"/>
        </w:rPr>
        <w:t xml:space="preserve"> systém. Tvorbu assetů řeší skrze Blender a gltf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r>
        <w:rPr>
          <w:lang w:val="en-US" w:eastAsia="en-US"/>
        </w:rPr>
        <w:t>Projekt od stejné agentury jako webXR minigolf</w:t>
      </w:r>
      <w:r w:rsidR="009F4413">
        <w:rPr>
          <w:lang w:val="en-US" w:eastAsia="en-US"/>
        </w:rPr>
        <w:t xml:space="preserve"> </w:t>
      </w:r>
      <w:r>
        <w:rPr>
          <w:lang w:val="en-US" w:eastAsia="en-US"/>
        </w:rPr>
        <w:t xml:space="preserve">vyvinutý v rámci programu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OSM a Aframe</w:t>
      </w:r>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r>
        <w:rPr>
          <w:lang w:eastAsia="en-US"/>
        </w:rPr>
        <w:t xml:space="preserve">World is flat </w:t>
      </w:r>
    </w:p>
    <w:p w14:paraId="729A9A9C" w14:textId="77777777" w:rsidR="00B825BE" w:rsidRDefault="00B825BE" w:rsidP="00B825BE">
      <w:pPr>
        <w:pStyle w:val="Normlnprvnodsazen"/>
        <w:numPr>
          <w:ilvl w:val="1"/>
          <w:numId w:val="7"/>
        </w:numPr>
        <w:rPr>
          <w:lang w:eastAsia="en-US"/>
        </w:rPr>
      </w:pPr>
      <w:r>
        <w:rPr>
          <w:lang w:eastAsia="en-US"/>
        </w:rPr>
        <w:t>No curvature</w:t>
      </w:r>
    </w:p>
    <w:p w14:paraId="302A3D12" w14:textId="77777777" w:rsidR="00B825BE" w:rsidRDefault="00B825BE" w:rsidP="00B825BE">
      <w:pPr>
        <w:pStyle w:val="Normlnprvnodsazen"/>
        <w:numPr>
          <w:ilvl w:val="1"/>
          <w:numId w:val="7"/>
        </w:numPr>
        <w:rPr>
          <w:lang w:eastAsia="en-US"/>
        </w:rPr>
      </w:pPr>
      <w:r>
        <w:rPr>
          <w:lang w:eastAsia="en-US"/>
        </w:rPr>
        <w:t>No terrain</w:t>
      </w:r>
    </w:p>
    <w:p w14:paraId="5F75B2AE" w14:textId="77777777" w:rsidR="00B825BE" w:rsidRDefault="00B825BE" w:rsidP="00B825BE">
      <w:pPr>
        <w:pStyle w:val="Normlnprvnodsazen"/>
        <w:numPr>
          <w:ilvl w:val="1"/>
          <w:numId w:val="7"/>
        </w:numPr>
        <w:rPr>
          <w:lang w:eastAsia="en-US"/>
        </w:rPr>
      </w:pPr>
      <w:r>
        <w:rPr>
          <w:lang w:eastAsia="en-US"/>
        </w:rPr>
        <w:t>Ground tiles change size based on lon lat, in AFRAME coord sys je v metrech – tiles z vlastního cache serveru</w:t>
      </w:r>
    </w:p>
    <w:p w14:paraId="4154A091" w14:textId="77777777" w:rsidR="00B825BE" w:rsidRDefault="00B825BE" w:rsidP="00B825BE">
      <w:pPr>
        <w:pStyle w:val="Normlnprvnodsazen"/>
        <w:numPr>
          <w:ilvl w:val="0"/>
          <w:numId w:val="7"/>
        </w:numPr>
        <w:rPr>
          <w:lang w:eastAsia="en-US"/>
        </w:rPr>
      </w:pPr>
      <w:r>
        <w:rPr>
          <w:lang w:eastAsia="en-US"/>
        </w:rPr>
        <w:t>Budovy a stromy z Overpass API</w:t>
      </w:r>
    </w:p>
    <w:p w14:paraId="66A0AEF8" w14:textId="77777777" w:rsidR="00B825BE" w:rsidRDefault="00B825BE" w:rsidP="00B825BE">
      <w:pPr>
        <w:pStyle w:val="Normlnprvnodsazen"/>
        <w:numPr>
          <w:ilvl w:val="0"/>
          <w:numId w:val="7"/>
        </w:numPr>
        <w:rPr>
          <w:lang w:eastAsia="en-US"/>
        </w:rPr>
      </w:pPr>
      <w:r>
        <w:rPr>
          <w:lang w:eastAsia="en-US"/>
        </w:rPr>
        <w:t>Kamera  a Kontroler setup – vlastní modifikace (létaní atd)</w:t>
      </w:r>
    </w:p>
    <w:p w14:paraId="3D654732" w14:textId="77777777" w:rsidR="00B825BE" w:rsidRDefault="00B825BE" w:rsidP="00B825BE">
      <w:pPr>
        <w:pStyle w:val="Normlnprvnodsazen"/>
        <w:numPr>
          <w:ilvl w:val="0"/>
          <w:numId w:val="7"/>
        </w:numPr>
        <w:rPr>
          <w:lang w:eastAsia="en-US"/>
        </w:rPr>
      </w:pPr>
      <w:r>
        <w:rPr>
          <w:lang w:eastAsia="en-US"/>
        </w:rPr>
        <w:t>Code</w:t>
      </w:r>
    </w:p>
    <w:p w14:paraId="7169209A" w14:textId="77777777" w:rsidR="00B825BE" w:rsidRDefault="00B825BE" w:rsidP="00B825BE">
      <w:pPr>
        <w:pStyle w:val="Normlnprvnodsazen"/>
        <w:numPr>
          <w:ilvl w:val="1"/>
          <w:numId w:val="7"/>
        </w:numPr>
        <w:rPr>
          <w:lang w:eastAsia="en-US"/>
        </w:rPr>
      </w:pPr>
      <w:r>
        <w:rPr>
          <w:lang w:eastAsia="en-US"/>
        </w:rPr>
        <w:t>Html - Start dialog popup, scene, camera, controlers</w:t>
      </w:r>
    </w:p>
    <w:p w14:paraId="6914B32C" w14:textId="77777777" w:rsidR="00B825BE" w:rsidRDefault="00B825BE" w:rsidP="00B825BE">
      <w:pPr>
        <w:pStyle w:val="Normlnprvnodsazen"/>
        <w:numPr>
          <w:ilvl w:val="1"/>
          <w:numId w:val="7"/>
        </w:numPr>
        <w:rPr>
          <w:lang w:eastAsia="en-US"/>
        </w:rPr>
      </w:pPr>
      <w:r>
        <w:rPr>
          <w:lang w:eastAsia="en-US"/>
        </w:rPr>
        <w:t xml:space="preserve">Map.js – load, handlers, fetch from Overpass API </w:t>
      </w:r>
    </w:p>
    <w:p w14:paraId="5A2A894E" w14:textId="77777777" w:rsidR="00B825BE" w:rsidRDefault="00B825BE" w:rsidP="00B825BE">
      <w:pPr>
        <w:pStyle w:val="Normlnprvnodsazen"/>
        <w:numPr>
          <w:ilvl w:val="1"/>
          <w:numId w:val="7"/>
        </w:numPr>
        <w:rPr>
          <w:lang w:eastAsia="en-US"/>
        </w:rPr>
      </w:pPr>
      <w:r>
        <w:rPr>
          <w:lang w:eastAsia="en-US"/>
        </w:rPr>
        <w:t>Conversions – coordinate conversions</w:t>
      </w:r>
    </w:p>
    <w:p w14:paraId="2CE26BE0" w14:textId="77777777" w:rsidR="00B825BE" w:rsidRDefault="00B825BE" w:rsidP="00B825BE">
      <w:pPr>
        <w:pStyle w:val="Normlnprvnodsazen"/>
        <w:numPr>
          <w:ilvl w:val="1"/>
          <w:numId w:val="7"/>
        </w:numPr>
        <w:rPr>
          <w:lang w:eastAsia="en-US"/>
        </w:rPr>
      </w:pPr>
      <w:r>
        <w:rPr>
          <w:lang w:eastAsia="en-US"/>
        </w:rPr>
        <w:t>Position-limit.js – aframe component to keep position above ground</w:t>
      </w:r>
    </w:p>
    <w:p w14:paraId="0551317E" w14:textId="77777777" w:rsidR="00B825BE" w:rsidRDefault="00B825BE" w:rsidP="00B825BE">
      <w:pPr>
        <w:pStyle w:val="Normlnprvnodsazen"/>
        <w:numPr>
          <w:ilvl w:val="1"/>
          <w:numId w:val="7"/>
        </w:numPr>
        <w:rPr>
          <w:lang w:eastAsia="en-US"/>
        </w:rPr>
      </w:pPr>
      <w:r>
        <w:rPr>
          <w:lang w:eastAsia="en-US"/>
        </w:rPr>
        <w:t>Tiles, trees.js, buildings.js – draw objects to the screen</w:t>
      </w:r>
    </w:p>
    <w:p w14:paraId="26E5A5FF" w14:textId="531DE3E1" w:rsidR="003A5D0E" w:rsidRDefault="00BE7E16" w:rsidP="00BE7E16">
      <w:pPr>
        <w:pStyle w:val="Normlnprvnodsazen"/>
        <w:ind w:firstLine="0"/>
        <w:rPr>
          <w:lang w:eastAsia="en-US"/>
        </w:rPr>
      </w:pPr>
      <w:r>
        <w:rPr>
          <w:lang w:eastAsia="en-US"/>
        </w:rPr>
        <w:t xml:space="preserve">Demo VR 3D Tiles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3D Tiles a three.js - mendelka</w:t>
      </w:r>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browser of spatial data in virtual reality</w:t>
      </w:r>
    </w:p>
    <w:p w14:paraId="5AA5390D" w14:textId="0655FEB4" w:rsidR="00BE7E16" w:rsidRDefault="00BE7E16" w:rsidP="00BE7E16">
      <w:pPr>
        <w:pStyle w:val="ListParagraph"/>
        <w:numPr>
          <w:ilvl w:val="0"/>
          <w:numId w:val="62"/>
        </w:numPr>
      </w:pPr>
      <w:r>
        <w:t>web application – noone needs to install anything</w:t>
      </w:r>
    </w:p>
    <w:p w14:paraId="0F8A8E74" w14:textId="3951888B" w:rsidR="00BE7E16" w:rsidRDefault="00BE7E16" w:rsidP="00BE7E16">
      <w:pPr>
        <w:pStyle w:val="ListParagraph"/>
        <w:numPr>
          <w:ilvl w:val="0"/>
          <w:numId w:val="62"/>
        </w:numPr>
      </w:pPr>
      <w:r>
        <w:t>user can choose 3D Tiles dataset</w:t>
      </w:r>
    </w:p>
    <w:p w14:paraId="5187ACBD" w14:textId="07EFFD03" w:rsidR="00BE7E16" w:rsidRDefault="00BE7E16" w:rsidP="00BE7E16">
      <w:pPr>
        <w:pStyle w:val="ListParagraph"/>
        <w:numPr>
          <w:ilvl w:val="0"/>
          <w:numId w:val="62"/>
        </w:numPr>
      </w:pPr>
      <w:r>
        <w:t>its possible to use also without VR headset</w:t>
      </w:r>
    </w:p>
    <w:p w14:paraId="5CFABC21" w14:textId="1CCA1EA1" w:rsidR="00BE7E16" w:rsidRDefault="00BE7E16" w:rsidP="00BE7E16">
      <w:pPr>
        <w:pStyle w:val="ListParagraph"/>
        <w:numPr>
          <w:ilvl w:val="0"/>
          <w:numId w:val="62"/>
        </w:numPr>
      </w:pPr>
      <w:r>
        <w:t>three.js + 3DTilesRendererJS for visualization</w:t>
      </w:r>
    </w:p>
    <w:p w14:paraId="3A228AB6" w14:textId="35927AF3" w:rsidR="00BE7E16" w:rsidRDefault="00BE7E16" w:rsidP="00BE7E16">
      <w:pPr>
        <w:pStyle w:val="ListParagraph"/>
        <w:numPr>
          <w:ilvl w:val="0"/>
          <w:numId w:val="62"/>
        </w:numPr>
      </w:pPr>
      <w:r>
        <w:t>py3dtilers for converting .obj to 3D tiles</w:t>
      </w:r>
    </w:p>
    <w:p w14:paraId="09472650" w14:textId="240B677A" w:rsidR="00B825BE" w:rsidRPr="00075E05" w:rsidRDefault="00BE7E16" w:rsidP="00075E05">
      <w:pPr>
        <w:pStyle w:val="Normlnprvnodsazen"/>
        <w:ind w:firstLine="0"/>
        <w:rPr>
          <w:lang w:val="en-US" w:eastAsia="en-US"/>
        </w:rPr>
      </w:pPr>
      <w:r>
        <w:rPr>
          <w:lang w:eastAsia="en-US"/>
        </w:rPr>
        <w:t xml:space="preserve">V three.js načítaj custom 3D tilesety a zobrazují v základním 3DoF VR. </w:t>
      </w:r>
    </w:p>
    <w:p w14:paraId="3411C646" w14:textId="78AB62DA" w:rsidR="001937BB" w:rsidRDefault="006108EA" w:rsidP="001937BB">
      <w:pPr>
        <w:pStyle w:val="Heading2"/>
      </w:pPr>
      <w:r>
        <w:lastRenderedPageBreak/>
        <w:t>Analýza technologií</w:t>
      </w:r>
    </w:p>
    <w:p w14:paraId="45E7CF5F" w14:textId="239077BD" w:rsidR="00884108" w:rsidRDefault="00D560AD" w:rsidP="00884108">
      <w:r w:rsidRPr="00D560AD">
        <w:rPr>
          <w:lang w:eastAsia="cs-CZ"/>
        </w:rPr>
        <w:t xml:space="preserve">Technologie umožňující 3D vizualizaci na webu je možné obecně popsat jako abstrakce </w:t>
      </w:r>
      <w:r>
        <w:rPr>
          <w:lang w:eastAsia="cs-CZ"/>
        </w:rPr>
        <w:t>nad WebGL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WebXR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0C7C9882"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894A03">
        <w:rPr>
          <w:noProof/>
          <w:highlight w:val="yellow"/>
        </w:rPr>
        <w:t>25</w:t>
      </w:r>
      <w:r w:rsidRPr="00583E2D">
        <w:rPr>
          <w:highlight w:val="yellow"/>
        </w:rPr>
        <w:fldChar w:fldCharType="end"/>
      </w:r>
      <w:r w:rsidRPr="00583E2D">
        <w:rPr>
          <w:highlight w:val="yellow"/>
        </w:rPr>
        <w:t xml:space="preserve"> Predelat</w:t>
      </w:r>
    </w:p>
    <w:p w14:paraId="1EE56B27" w14:textId="182ECB6C" w:rsidR="00EF7E0B" w:rsidRDefault="00EF7E0B" w:rsidP="00EF7E0B">
      <w:pPr>
        <w:pStyle w:val="Heading3"/>
      </w:pPr>
      <w:r>
        <w:t>Rendering enginy</w:t>
      </w:r>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WebGL. Kreativní práce s touto knihovnou je však není triviální, tudíž existují knihovny dedikované pro usnadění vykreslování 3D grafiky na webu. Jedná se o knihovny, které zpravidla poskytují deklarativní objektovou strukturu nad WebGL koncepty. Poskytují tedy implementované abstrakce pro jednotlivé komponenty 3D vizualizace </w:t>
      </w:r>
      <w:r w:rsidRPr="000333F9">
        <w:rPr>
          <w:highlight w:val="yellow"/>
        </w:rPr>
        <w:t>(viz. kap)</w:t>
      </w:r>
      <w:r>
        <w:t xml:space="preserve"> skrze zpravidla JavaScriptové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WebGL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WebGL knihovna</w:t>
            </w:r>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Popularita</w:t>
            </w:r>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Prog. jazyk</w:t>
            </w:r>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WebXR</w:t>
            </w:r>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Funkcionalita</w:t>
            </w:r>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Licence</w:t>
            </w:r>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 Interaktivita</w:t>
            </w:r>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Multifunkční, Interaktivita</w:t>
            </w:r>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PlayCanvas</w:t>
            </w:r>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FBX, OBJ, glTF</w:t>
            </w:r>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Herní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w:t>
            </w:r>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 FBX, OBJ, glTF</w:t>
            </w:r>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OBJ, STL (s doplňky)</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oGL</w:t>
            </w:r>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 doplňky)</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r w:rsidRPr="0078152F">
        <w:rPr>
          <w:b/>
          <w:bCs/>
        </w:rPr>
        <w:t>PlayCanvas</w:t>
      </w:r>
      <w:r>
        <w:t xml:space="preserve">, jelikož jako jediné poskytují přímou podporu pro WebXR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 xml:space="preserve">Jedná se o Javascript knihovnu, tvořící abstrakci pro práci s WebGL. Knihovna byla vytvořena Ricardem Cabellem (Mr. Doob) a je publikována pod MIT Licencí. Jedná se o velice populární knihovnu (více nežli 1.1 mil. instalací skrze npm),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(React Three Fiber)</w:t>
      </w:r>
      <w:r w:rsidRPr="008F062B">
        <w:t xml:space="preserve"> –</w:t>
      </w:r>
      <w:r>
        <w:t xml:space="preserve"> Knihovna pro tvorbu interaktivních 3D uživatelských rozhraní pomocí frameworku React JS. </w:t>
      </w:r>
    </w:p>
    <w:p w14:paraId="636F5BC4" w14:textId="77777777" w:rsidR="00EF7E0B" w:rsidRDefault="00EF7E0B" w:rsidP="00EF7E0B">
      <w:pPr>
        <w:pStyle w:val="ListParagraph"/>
        <w:numPr>
          <w:ilvl w:val="0"/>
          <w:numId w:val="55"/>
        </w:numPr>
      </w:pPr>
      <w:r>
        <w:rPr>
          <w:b/>
          <w:bCs/>
        </w:rPr>
        <w:t>A-frame</w:t>
      </w:r>
      <w:r w:rsidRPr="008F062B">
        <w:t xml:space="preserve"> – </w:t>
      </w:r>
      <w:r>
        <w:t xml:space="preserve">Deklarativní systém pro tvorbu virtuálních prostředí a integraci s WebXR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r>
        <w:rPr>
          <w:b/>
          <w:bCs/>
        </w:rPr>
        <w:t>Needle</w:t>
      </w:r>
      <w:r w:rsidR="005F7100">
        <w:rPr>
          <w:b/>
          <w:bCs/>
        </w:rPr>
        <w:t xml:space="preserve"> </w:t>
      </w:r>
      <w:r>
        <w:rPr>
          <w:b/>
          <w:bCs/>
        </w:rPr>
        <w:t xml:space="preserve">engine </w:t>
      </w:r>
      <w:r>
        <w:t xml:space="preserve">– integrace desktopových aplikací Unity, Blender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r w:rsidRPr="005F7100">
        <w:rPr>
          <w:i/>
          <w:iCs/>
        </w:rPr>
        <w:t>Renderer</w:t>
      </w:r>
      <w:r w:rsidRPr="009D3674">
        <w:t xml:space="preserve">, který při poskytnutí Scény a Kamery umožní skrze WebGL vykreslit část 3D prostředí, které je v záběru kamery jakožto 2D obraz v rámci </w:t>
      </w:r>
      <w:r w:rsidRPr="009D3674">
        <w:rPr>
          <w:lang w:val="en-US"/>
        </w:rPr>
        <w:t>&lt;</w:t>
      </w:r>
      <w:r w:rsidRPr="009D3674">
        <w:t>canvas&gt; HTML elementu.</w:t>
      </w:r>
      <w:r>
        <w:t xml:space="preserve"> Hlavní strukturou v three.js je graf scény </w:t>
      </w:r>
      <w:r w:rsidRPr="005F7100">
        <w:rPr>
          <w:highlight w:val="yellow"/>
        </w:rPr>
        <w:t>(Obr.X)</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5931660E"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894A03">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r>
        <w:rPr>
          <w:lang w:eastAsia="en-US"/>
        </w:rPr>
        <w:t xml:space="preserve">Geolokace v three.js není </w:t>
      </w:r>
      <w:r w:rsidRPr="00D643C8">
        <w:t>inherentně</w:t>
      </w:r>
      <w:r>
        <w:rPr>
          <w:lang w:eastAsia="en-US"/>
        </w:rPr>
        <w:t xml:space="preserve"> implementována. Využívá 3D kartézské soustavy kdy střed scény je (x = 0, y = 0, z = 0) a jednotkou je metr. Jedná se o standard pro vykreslovací enginy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r w:rsidRPr="005F7100">
        <w:rPr>
          <w:i/>
          <w:iCs/>
          <w:lang w:eastAsia="en-US"/>
        </w:rPr>
        <w:t>scaling</w:t>
      </w:r>
      <w:r>
        <w:rPr>
          <w:lang w:eastAsia="en-US"/>
        </w:rPr>
        <w:t xml:space="preserve">) je definována v souřadnicovém systému </w:t>
      </w:r>
      <w:r w:rsidR="005A518A">
        <w:rPr>
          <w:lang w:eastAsia="en-US"/>
        </w:rPr>
        <w:t>rodičovského</w:t>
      </w:r>
      <w:r>
        <w:rPr>
          <w:lang w:eastAsia="en-US"/>
        </w:rPr>
        <w:t xml:space="preserve"> nódu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r w:rsidRPr="00C74EEE">
        <w:rPr>
          <w:i/>
          <w:iCs/>
          <w:lang w:eastAsia="en-US"/>
        </w:rPr>
        <w:t>Animation loop,</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Game Loop</w:t>
      </w:r>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WebXR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 xml:space="preserve">Propojení s WebXR životním cyklem je v three.js implementováno skrze třídu VRButton. Návratovou hodnotou třídy VRButton je html </w:t>
      </w:r>
      <w:r w:rsidR="005A518A">
        <w:rPr>
          <w:lang w:val="en-US" w:eastAsia="en-US"/>
        </w:rPr>
        <w:t>&lt;</w:t>
      </w:r>
      <w:r>
        <w:rPr>
          <w:lang w:eastAsia="en-US"/>
        </w:rPr>
        <w:t>button</w:t>
      </w:r>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rendereru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#todo – citace teleport prikladu)</w:t>
      </w:r>
      <w:r>
        <w:rPr>
          <w:lang w:eastAsia="en-US"/>
        </w:rPr>
        <w:t>.</w:t>
      </w:r>
      <w:r w:rsidR="005A518A">
        <w:rPr>
          <w:lang w:eastAsia="en-US"/>
        </w:rPr>
        <w:t xml:space="preserve"> Za účelem tvorby imerzního prostředí je tedy zapotřebí vlastního vývoje kolizní logiky (kolizní geometrie, </w:t>
      </w:r>
      <w:r w:rsidR="005A518A" w:rsidRPr="005A518A">
        <w:rPr>
          <w:i/>
          <w:iCs/>
          <w:lang w:eastAsia="en-US"/>
        </w:rPr>
        <w:t>raycasting</w:t>
      </w:r>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5"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javascriptová knihovna umožňující vykreslování 3D scén na základě WebGL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enginů jakožto fyzikální simulace, animace, VR, raycasting aj. </w:t>
      </w:r>
      <w:r w:rsidR="00530083">
        <w:rPr>
          <w:lang w:eastAsia="en-US"/>
        </w:rPr>
        <w:t>Babylon.js podporuje metody PBR (</w:t>
      </w:r>
      <w:r w:rsidR="00530083" w:rsidRPr="00530083">
        <w:rPr>
          <w:i/>
          <w:iCs/>
          <w:lang w:eastAsia="en-US"/>
        </w:rPr>
        <w:t>physically based rendering</w:t>
      </w:r>
      <w:r w:rsidR="00530083">
        <w:rPr>
          <w:lang w:eastAsia="en-US"/>
        </w:rPr>
        <w:t xml:space="preserve">) </w:t>
      </w:r>
      <w:r w:rsidR="00530083">
        <w:rPr>
          <w:lang w:eastAsia="en-US"/>
        </w:rPr>
        <w:lastRenderedPageBreak/>
        <w:t xml:space="preserve">vykreslování a výměnný formát glTF.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WebXR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r>
        <w:rPr>
          <w:lang w:eastAsia="en-US"/>
        </w:rPr>
        <w:t>WebXR</w:t>
      </w:r>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VRButton třídu Babylon.js poskytuje XRHelper,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r w:rsidR="007A4C28" w:rsidRPr="007A4C28">
        <w:rPr>
          <w:highlight w:val="yellow"/>
          <w:lang w:val="en-US" w:eastAsia="en-US"/>
        </w:rPr>
        <w:t>FeaturesManager</w:t>
      </w:r>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skrze</w:t>
      </w:r>
      <w:r w:rsidR="007A4C28" w:rsidRPr="008F0FAE">
        <w:rPr>
          <w:i/>
          <w:iCs/>
          <w:lang w:eastAsia="en-US"/>
        </w:rPr>
        <w:t>fallback</w:t>
      </w:r>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#TODO – 3DOF aplikace s terénem a budovama</w:t>
      </w:r>
    </w:p>
    <w:p w14:paraId="7BB38681" w14:textId="7D37EDF4" w:rsidR="00B36706" w:rsidRDefault="00B36706" w:rsidP="00B36706">
      <w:pPr>
        <w:pStyle w:val="Malnadpis"/>
      </w:pPr>
      <w:r>
        <w:t>PlayCanvas</w:t>
      </w:r>
    </w:p>
    <w:p w14:paraId="50A65F8F" w14:textId="11E870EB" w:rsidR="00B36706" w:rsidRPr="00F30B0C" w:rsidRDefault="00B36706" w:rsidP="00B36706">
      <w:pPr>
        <w:pStyle w:val="Malnadpis"/>
        <w:rPr>
          <w:b w:val="0"/>
          <w:bCs/>
          <w:lang w:val="en-US"/>
        </w:rPr>
      </w:pPr>
      <w:r>
        <w:rPr>
          <w:b w:val="0"/>
          <w:bCs/>
        </w:rPr>
        <w:t>Jedná se o Javascriptov</w:t>
      </w:r>
      <w:r w:rsidR="00F30B0C">
        <w:rPr>
          <w:b w:val="0"/>
          <w:bCs/>
        </w:rPr>
        <w:t xml:space="preserve">é cloudové řešení s </w:t>
      </w:r>
      <w:r>
        <w:rPr>
          <w:b w:val="0"/>
          <w:bCs/>
        </w:rPr>
        <w:t>vlastní abstrakcí nad WebGL. PlayCanvas poskytuje grafický editor ve webovém prostředí a možnost tvorby vlastních interakcí a herní logiky skrze předpřipravené komponenty, popř. vlastní JS skripty. Z tohoto důvodu je možné jej zahrnout i do kategorie herních enginů</w:t>
      </w:r>
      <w:r w:rsidR="00F30B0C">
        <w:rPr>
          <w:b w:val="0"/>
          <w:bCs/>
        </w:rPr>
        <w:t>.</w:t>
      </w:r>
      <w:r w:rsidR="008F0FAE">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PlayCanvas editoru. Při tvorbě složitějších scén je omezený výkon webového editoru patrný.</w:t>
      </w:r>
    </w:p>
    <w:p w14:paraId="30586579" w14:textId="3269AA1A" w:rsidR="00DB0571" w:rsidRPr="00DB0571" w:rsidRDefault="00125FE9" w:rsidP="00DB0571">
      <w:r w:rsidRPr="00125FE9">
        <w:rPr>
          <w:highlight w:val="yellow"/>
        </w:rPr>
        <w:t>#TODO – 3DOF aplikace s terénem a budovama</w:t>
      </w:r>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grafiky na webu. V případě tvorby VP je tedy nutné se zaměřit na techologie specializující se na tvorbu virtuálních prostředí. Jelikož virtuální realita vyžaduje vykreslování 3D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Frame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3DOF aplikace s terénem a budovama</w:t>
      </w:r>
      <w:r>
        <w:rPr>
          <w:lang w:eastAsia="en-US"/>
        </w:rPr>
        <w:t xml:space="preserve"> - </w:t>
      </w:r>
      <w:hyperlink r:id="rId56"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7"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 xml:space="preserve">který poskytuje deklarativní a rozšiřitelnou strukturu nad knihovnou three.js. A-Frame využívá three.js pro manipulaci WebGL primitiv. </w:t>
      </w:r>
      <w:r w:rsidRPr="001F6849">
        <w:rPr>
          <w:i/>
          <w:iCs/>
          <w:lang w:eastAsia="en-US"/>
        </w:rPr>
        <w:t>Entity – Component</w:t>
      </w:r>
      <w:r w:rsidRPr="001F6849">
        <w:rPr>
          <w:lang w:eastAsia="en-US"/>
        </w:rPr>
        <w:t xml:space="preserve"> přístup umožňuje definování entit jakožto elementů přímo v HTML kódu a následně definování komponent v rámci JavaScriptu. </w:t>
      </w:r>
      <w:r w:rsidRPr="001F6849">
        <w:t xml:space="preserve">Při renderování scény A-Frame knihovna vytváří hierarchii DOM prvků z HTML elementů, které představují různé objekty ve scéně. Tyto prvky mohou být vybírány a manipulovány pomocí JavaScriptu, stejně jako jakékoliv jiné HTML prvky. Například lze pomocí JavaScriptu měnit pozici, rotaci nebo vzhled objektu ve scéně. 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A-Frame využívá DOM jako základ pro vytváření </w:t>
      </w:r>
      <w:r w:rsidRPr="001F6849">
        <w:lastRenderedPageBreak/>
        <w:t>a manipulaci s prvky VR na webové stránce.</w:t>
      </w:r>
      <w:r>
        <w:t xml:space="preserve"> Jednoduše A-Frame vytváří framework,  ve kterém je možné o 3D prostředích přemýšlet jako HTML dokumentech. </w:t>
      </w:r>
    </w:p>
    <w:p w14:paraId="565E1E51" w14:textId="77777777" w:rsidR="00DB0571" w:rsidRPr="00203FA6" w:rsidRDefault="00DB0571" w:rsidP="00DB0571">
      <w:pPr>
        <w:pStyle w:val="Normlnprvnodsazen"/>
      </w:pPr>
      <w:r>
        <w:t xml:space="preserve">A-Frame sám o sobě poskytuje pouze ECS způsob strukturalizace aplikace pomocí html dokumentů. Při tvorbě komplexnějších projektů je však nezbytná pokročilá optimalizace (počet vykreslovacích dotazů, komprese textur, komprese geometrie aj.). A-Frame sám o sobě poskytuje pouze základní podporu optimalizačních procesů. Je tedy na vývojáři aby tyto techniky implementoval. </w:t>
      </w:r>
    </w:p>
    <w:p w14:paraId="73BDECDA" w14:textId="77777777" w:rsidR="00DB0571" w:rsidRDefault="00DB0571" w:rsidP="00DB0571">
      <w:pPr>
        <w:pStyle w:val="Normlnprvnodsazen"/>
        <w:ind w:firstLine="0"/>
        <w:rPr>
          <w:b/>
          <w:bCs/>
          <w:lang w:eastAsia="en-US"/>
        </w:rPr>
      </w:pPr>
      <w:r w:rsidRPr="001F6849">
        <w:rPr>
          <w:b/>
          <w:bCs/>
          <w:lang w:eastAsia="en-US"/>
        </w:rPr>
        <w:t xml:space="preserve">Needle engine </w:t>
      </w:r>
      <w:r w:rsidRPr="001F6849">
        <w:rPr>
          <w:b/>
          <w:bCs/>
          <w:highlight w:val="yellow"/>
          <w:lang w:eastAsia="en-US"/>
        </w:rPr>
        <w:t>(Unity, Three.js, WebXR)</w:t>
      </w:r>
    </w:p>
    <w:p w14:paraId="583468D2" w14:textId="77777777" w:rsidR="00DB0571" w:rsidRPr="007E209C" w:rsidRDefault="00DB0571" w:rsidP="00DB0571">
      <w:pPr>
        <w:pStyle w:val="Normlnprvnodsazen"/>
        <w:ind w:firstLine="0"/>
      </w:pPr>
      <w:r w:rsidRPr="0028129D">
        <w:rPr>
          <w:highlight w:val="yellow"/>
          <w:lang w:eastAsia="en-US"/>
        </w:rPr>
        <w:t>#TODO – 3DOF aplikace s terénem a budovama</w:t>
      </w:r>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8" w:history="1">
        <w:r w:rsidRPr="000D3D05">
          <w:rPr>
            <w:rStyle w:val="Hyperlink"/>
          </w:rPr>
          <w:t>https://interesting-parallel-bit.glitch.me</w:t>
        </w:r>
      </w:hyperlink>
    </w:p>
    <w:p w14:paraId="1C43B861" w14:textId="77777777" w:rsidR="00DB0571" w:rsidRPr="007373F8" w:rsidRDefault="00DB0571" w:rsidP="00DB0571">
      <w:r>
        <w:t xml:space="preserve">kod: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t xml:space="preserve">Jedná se o webový runtime pro 3D aplikace. Umožňuje lokální vývoj, nasazení na jakýkoliv server, networking a WebXR rozhraní. Needle Exporter umožňuje propojení mezi Unity Editorem a webovým runtime rozhraním, tím že podporuje export scén, animací, lightmap aj. skrze glTF standard. Needle engine je možné nazvat </w:t>
      </w:r>
      <w:r w:rsidRPr="001F6849">
        <w:rPr>
          <w:i/>
          <w:iCs/>
        </w:rPr>
        <w:t>workflow managerem</w:t>
      </w:r>
      <w:r w:rsidRPr="001F6849">
        <w:t xml:space="preserve"> umožňující propojení mezi interaktivními technologiemi jako je Unity popř. Blender a webovým prostředím. Needle primárně podporuje otevřený glTF standard a vyžívá postupu, kdy je možné v binární formě (.glb) obsáhnout celou aplikaci nejen scénu. Primárním cílem Needle enginu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Needle Engine podporován pouze pro Unity Editor. Zde je vhodné porovnání s nativním Unity WebGL výstupem. Unity WebGL umožňuje export kompletních projektů pomocí IL2CPP do C++ a následně do </w:t>
      </w:r>
      <w:r w:rsidRPr="001F6849">
        <w:rPr>
          <w:i/>
          <w:iCs/>
          <w:highlight w:val="yellow"/>
        </w:rPr>
        <w:t>WebAssembly,</w:t>
      </w:r>
      <w:r w:rsidRPr="001F6849">
        <w:rPr>
          <w:highlight w:val="yellow"/>
        </w:rPr>
        <w:t xml:space="preserve"> což umožňuje spuštění výkonnostně náročných scén ve webovém prostředí. Toto je však umožněno na úkor rychlosti prototypování a iteracím ve vývoji samotné scény. Needle engine se snaží o rychlou iteraci při vývoji a možnost takřka instantního prototypování při tvorbě Unity projektů v jejich webovém ekvivalentu. Needle engine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r w:rsidRPr="001F6849">
        <w:t xml:space="preserve">Needle engine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.ts nebo .js a Needle Enigne je následně automaticky přeloží do C# ekvivalentu, tudíž je možné s nimi automaticky pracovat v Unity. Needle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Export vytvořené scény do glTF formátu</w:t>
      </w:r>
    </w:p>
    <w:p w14:paraId="52C19483" w14:textId="77777777" w:rsidR="00DB0571" w:rsidRDefault="00DB0571" w:rsidP="00DB0571">
      <w:pPr>
        <w:pStyle w:val="Normlnprvnodsazen"/>
        <w:numPr>
          <w:ilvl w:val="0"/>
          <w:numId w:val="25"/>
        </w:numPr>
      </w:pPr>
      <w:r w:rsidRPr="001F6849">
        <w:t>Webové runtime prostředí, které načítá glTF soubory a vykresluje je pomocí three.js</w:t>
      </w:r>
    </w:p>
    <w:p w14:paraId="61566A3E" w14:textId="4B087978" w:rsidR="00DB0571" w:rsidRPr="00DB0571" w:rsidRDefault="00DB0571" w:rsidP="006F1D7A">
      <w:pPr>
        <w:pStyle w:val="Normlnprvnodsazen"/>
        <w:ind w:firstLine="0"/>
      </w:pPr>
      <w:r>
        <w:rPr>
          <w:lang w:val="en-US"/>
        </w:rPr>
        <w:t>“Opinionated pipeline” – Z aplikac</w:t>
      </w:r>
      <w:r>
        <w:t xml:space="preserve">í, které jsou vytvořené pro tvorbu 3D prostředí.  </w:t>
      </w:r>
    </w:p>
    <w:p w14:paraId="22438B77" w14:textId="77777777" w:rsidR="005B6BC8" w:rsidRDefault="005B6BC8" w:rsidP="005B6BC8">
      <w:pPr>
        <w:pStyle w:val="Heading3"/>
      </w:pPr>
      <w:r>
        <w:lastRenderedPageBreak/>
        <w:t>Herní enginy</w:t>
      </w:r>
    </w:p>
    <w:p w14:paraId="688F8E0C" w14:textId="545013AE" w:rsidR="00173EE3" w:rsidRPr="00173EE3" w:rsidRDefault="005B6BC8" w:rsidP="0028129D">
      <w:r w:rsidRPr="00CC22A1">
        <w:t>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Quest aj. Ačkoliv se jedná o desktopové aplikace, jak bylo zmíněno výše existují způsoby, jakými je možné herní enginy zapojit od tvorby virtuální reality pro webové prostředí. Primárním způsobem, jakým je možné propojit tvorbu v herních enignech s webem je export kompletních projektů pomocí do WebAssembly</w:t>
      </w:r>
      <w:r w:rsidRPr="00CC22A1">
        <w:rPr>
          <w:rStyle w:val="FootnoteReference"/>
        </w:rPr>
        <w:footnoteReference w:id="5"/>
      </w:r>
      <w:r w:rsidRPr="00CC22A1">
        <w:t xml:space="preserve">, který pak interaguje s DOM a WebGL API, tedy umožnění spuštění scén ve webovém prostředí. Mezi populární řešení je možné řadit Unity, Unreal Engine a Godot. Další enginy jako CryEngine popř. Source engine nejsou </w:t>
      </w:r>
      <w:r w:rsidR="008F0FAE" w:rsidRPr="00CC22A1">
        <w:t>kompatibilní</w:t>
      </w:r>
      <w:r w:rsidRPr="00CC22A1">
        <w:t xml:space="preserve"> s WebGL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#todo - jak pojemenovat general engine - "enginy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Jmeno</w:t>
            </w:r>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Programovací jazyk</w:t>
            </w:r>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WebXR</w:t>
            </w:r>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Licence</w:t>
            </w:r>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DAE, glTF, STL aj.</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MAX, BLEND, glTF aj.</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GDScript (podobný Pythonu),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DAE, glTF, OBJ, JSON a další</w:t>
            </w:r>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DAE, glTF a další</w:t>
            </w:r>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MIT Licence</w:t>
            </w:r>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glTF, FBX, OBJ, PLY, DAE aj.</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(WebAssembly)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Autorské poplatky</w:t>
            </w:r>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PlayCanvas</w:t>
            </w:r>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glTF, OBJ, JSON a další</w:t>
            </w:r>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enginy jsou založené na exportu skrze WASM není možné rychlé </w:t>
      </w:r>
      <w:r w:rsidRPr="0052065A">
        <w:t>prototypován</w:t>
      </w:r>
      <w:r>
        <w:t>í při vývoj</w:t>
      </w:r>
      <w:r w:rsidRPr="0052065A">
        <w:t>.</w:t>
      </w:r>
      <w:r>
        <w:t xml:space="preserve"> Rychlost iterací pro webový vývoj v Unity se snaží řešit software </w:t>
      </w:r>
      <w:r>
        <w:rPr>
          <w:i/>
          <w:iCs/>
        </w:rPr>
        <w:t>Needle Tools</w:t>
      </w:r>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renderovacího enginu three.js s využitím jazyka TypeScript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#TODO – 3DOF aplikace s terénem a budovama</w:t>
      </w:r>
    </w:p>
    <w:p w14:paraId="2DBE73E1" w14:textId="36D4F982" w:rsidR="00AC4DE3" w:rsidRPr="00AC4DE3" w:rsidRDefault="00AC4DE3" w:rsidP="00AC4DE3">
      <w:pPr>
        <w:pStyle w:val="Normlnprvnodsazen"/>
        <w:ind w:firstLine="0"/>
        <w:rPr>
          <w:b/>
          <w:bCs/>
        </w:rPr>
      </w:pPr>
      <w:r w:rsidRPr="00AC4DE3">
        <w:rPr>
          <w:b/>
          <w:bCs/>
        </w:rPr>
        <w:t>Wonderland Engine</w:t>
      </w:r>
    </w:p>
    <w:p w14:paraId="4EF97457" w14:textId="5F67DB05" w:rsidR="004C4076" w:rsidRPr="004C4076" w:rsidRDefault="00AC4DE3" w:rsidP="004C4076">
      <w:pPr>
        <w:pStyle w:val="Normlnprvnodsazen"/>
        <w:ind w:firstLine="0"/>
      </w:pPr>
      <w:r>
        <w:t>Wonderland engine je platforma pro tvorbu virtuální a rozšířené reality na webu.</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enginy jako Unity a Unreal engine, spolu s webovým runtimem založeným na </w:t>
      </w:r>
      <w:r w:rsidR="005B6F17">
        <w:t>W</w:t>
      </w:r>
      <w:r w:rsidR="009F4413">
        <w:t>ebassembly exportu. V porovnání s WebAssembly exportem z Unity je však iterační doba ve Wonderland</w:t>
      </w:r>
      <w:r w:rsidR="005B6F17">
        <w:t>u</w:t>
      </w:r>
      <w:r w:rsidR="009F4413">
        <w:t xml:space="preserve"> mnohem rychlejší, u jednodušších projektů takřka instantní.</w:t>
      </w:r>
      <w:r>
        <w:t xml:space="preserve"> Primárním zaměřením enginu je </w:t>
      </w:r>
      <w:r w:rsidR="005B6F17">
        <w:t>odstranění</w:t>
      </w:r>
      <w:r>
        <w:t xml:space="preserve"> manuální optimalizace </w:t>
      </w:r>
      <w:r w:rsidR="005B6F17">
        <w:t>modelů</w:t>
      </w:r>
      <w:r>
        <w:t xml:space="preserve"> a aplikační logiky za účelem dosažení vhodného </w:t>
      </w:r>
      <w:r>
        <w:lastRenderedPageBreak/>
        <w:t>výkonu</w:t>
      </w:r>
      <w:r w:rsidR="005B6F17">
        <w:t xml:space="preserve">. Wonderland tedy poskytuje možnosti optimalizace přímo v rámci editoru, primárně se jedná o automatické procesy zjednodušování geometrie a komprimování textur do formátu. </w:t>
      </w:r>
      <w:r w:rsidR="005B6F17" w:rsidRPr="005B6F17">
        <w:rPr>
          <w:i/>
          <w:iCs/>
        </w:rPr>
        <w:t xml:space="preserve">.basis </w:t>
      </w:r>
      <w:r w:rsidR="005B6F17" w:rsidRPr="005B6F17">
        <w:rPr>
          <w:i/>
          <w:iCs/>
          <w:lang w:val="en-US"/>
        </w:rPr>
        <w:t>/ ktx2</w:t>
      </w:r>
      <w:r w:rsidR="005B6F17">
        <w:rPr>
          <w:lang w:val="en-US"/>
        </w:rPr>
        <w:t xml:space="preserve"> </w:t>
      </w:r>
      <w:r w:rsidR="005B6F17">
        <w:t>(ecs1, uastc) přímo v rámci editoru. Zároveň p</w:t>
      </w:r>
      <w:r w:rsidR="004C4076">
        <w:t>ro běh aplikace Wonderland implementuje techniku slučování (</w:t>
      </w:r>
      <w:r w:rsidR="004C4076" w:rsidRPr="004C4076">
        <w:rPr>
          <w:i/>
          <w:iCs/>
        </w:rPr>
        <w:t>batching</w:t>
      </w:r>
      <w:r w:rsidR="004C4076">
        <w:t>), kdy spojuje co možná nejvíce objektů a jejich materiálů, za cílem minimalizovat počet vykreslovacích dotazů (</w:t>
      </w:r>
      <w:r w:rsidR="004C4076" w:rsidRPr="004C4076">
        <w:rPr>
          <w:i/>
          <w:iCs/>
        </w:rPr>
        <w:t>draw calls</w:t>
      </w:r>
      <w:r w:rsidR="004C4076">
        <w:t>).</w:t>
      </w:r>
      <w:r w:rsidR="005B6F17">
        <w:t xml:space="preserve"> </w:t>
      </w:r>
    </w:p>
    <w:p w14:paraId="143A53AA" w14:textId="0089356A" w:rsidR="0028129D" w:rsidRPr="0028129D" w:rsidRDefault="0028129D" w:rsidP="004C4076">
      <w:pPr>
        <w:pStyle w:val="Normlnprvnodsazen"/>
        <w:ind w:firstLine="0"/>
      </w:pPr>
      <w:r w:rsidRPr="0028129D">
        <w:rPr>
          <w:highlight w:val="yellow"/>
          <w:lang w:eastAsia="en-US"/>
        </w:rPr>
        <w:t>#TODO – 3DOF aplikace s terénem a budovama</w:t>
      </w:r>
    </w:p>
    <w:p w14:paraId="674A4E37" w14:textId="5EB534E4" w:rsidR="008A417D" w:rsidRDefault="006108EA" w:rsidP="008A417D">
      <w:pPr>
        <w:pStyle w:val="Heading3"/>
      </w:pPr>
      <w:r>
        <w:t>Geoprostorová řešení</w:t>
      </w:r>
      <w:r w:rsidR="00C5192C">
        <w:t xml:space="preserve">  - </w:t>
      </w:r>
      <w:r w:rsidR="00C5192C" w:rsidRPr="00C5192C">
        <w:rPr>
          <w:highlight w:val="yellow"/>
          <w:lang w:val="en-US"/>
        </w:rPr>
        <w:t xml:space="preserve">#todo – dat to uplne na zacatek kapitoly, jakoze </w:t>
      </w:r>
      <w:r w:rsidR="00C5192C" w:rsidRPr="00C5192C">
        <w:rPr>
          <w:highlight w:val="yellow"/>
        </w:rPr>
        <w:t>„geoveci na to nejsou, jdeme najit něco co se da pouzit“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3D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I</w:t>
      </w:r>
      <w:r>
        <w:t xml:space="preserve">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r w:rsidRPr="00B40019">
        <w:rPr>
          <w:b/>
          <w:bCs/>
        </w:rPr>
        <w:t>Luciad</w:t>
      </w:r>
      <w:r w:rsidR="00AB24ED" w:rsidRPr="00B40019">
        <w:rPr>
          <w:b/>
          <w:bCs/>
        </w:rPr>
        <w:t>Ria JS API</w:t>
      </w:r>
      <w:r w:rsidR="00AB24ED">
        <w:t xml:space="preserve">, což je univerzální API pro vizualizaci dat v prostředí prohlížeče pomocí WebGL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Samotný QGIS přímo nepodporuje publikaci do webového prostředí jako ArcGIS.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WebXR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r w:rsidRPr="007A1CC2">
        <w:rPr>
          <w:b/>
          <w:bCs/>
          <w:lang w:eastAsia="en-US"/>
        </w:rPr>
        <w:t>CesiumJS,</w:t>
      </w:r>
      <w:r w:rsidR="00AC6351" w:rsidRPr="007A1CC2">
        <w:rPr>
          <w:b/>
          <w:bCs/>
          <w:lang w:eastAsia="en-US"/>
        </w:rPr>
        <w:t xml:space="preserve"> MapboxGL, deck.gl,</w:t>
      </w:r>
      <w:r w:rsidRPr="007A1CC2">
        <w:rPr>
          <w:b/>
          <w:bCs/>
          <w:lang w:eastAsia="en-US"/>
        </w:rPr>
        <w:t xml:space="preserve"> vts-geospatial</w:t>
      </w:r>
      <w:r w:rsidR="00AC6351" w:rsidRPr="007A1CC2">
        <w:rPr>
          <w:b/>
          <w:bCs/>
          <w:lang w:eastAsia="en-US"/>
        </w:rPr>
        <w:t xml:space="preserve">, </w:t>
      </w:r>
      <w:r w:rsidRPr="007A1CC2">
        <w:rPr>
          <w:b/>
          <w:bCs/>
          <w:lang w:eastAsia="en-US"/>
        </w:rPr>
        <w:t>ITowns</w:t>
      </w:r>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TODO – doplnit dle tabulky</w:t>
      </w:r>
    </w:p>
    <w:p w14:paraId="0FEC592C" w14:textId="76AAF7E8" w:rsidR="006108EA" w:rsidRDefault="008A417D" w:rsidP="006108EA">
      <w:pPr>
        <w:pStyle w:val="Normlnprvnodsazen"/>
      </w:pPr>
      <w:r w:rsidRPr="00AC6351">
        <w:rPr>
          <w:b/>
          <w:bCs/>
        </w:rPr>
        <w:t>CesiumJS</w:t>
      </w:r>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Tiles.</w:t>
      </w:r>
      <w:r w:rsidR="00246197">
        <w:t xml:space="preserve"> </w:t>
      </w:r>
      <w:r w:rsidR="005308D9">
        <w:t xml:space="preserve">Výhoda CesiumJS je její integrace s Cesium Ion platformou, což je cloudové řešení úložiště a sdílení dat. </w:t>
      </w:r>
      <w:r w:rsidR="00246197">
        <w:t>Momentálně CesiumJS nepodporuje WebXR API, tudíž imerzní VR v rámci prohlížeče není možné</w:t>
      </w:r>
      <w:r w:rsidR="005308D9">
        <w:t>, ačkoliv vývoj v tomto směru probíhá není však zatím oficiálně součástí CesiumJS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CesiumJS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r w:rsidR="00AC6351">
        <w:rPr>
          <w:b/>
          <w:bCs/>
          <w:lang w:eastAsia="en-US"/>
        </w:rPr>
        <w:t>G</w:t>
      </w:r>
      <w:r w:rsidRPr="00AC6351">
        <w:rPr>
          <w:b/>
          <w:bCs/>
          <w:lang w:eastAsia="en-US"/>
        </w:rPr>
        <w:t>eospatial</w:t>
      </w:r>
      <w:r>
        <w:rPr>
          <w:lang w:eastAsia="en-US"/>
        </w:rPr>
        <w:t xml:space="preserve"> od Melown technologies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w:t>
      </w:r>
      <w:r w:rsidR="00376ACF">
        <w:rPr>
          <w:lang w:eastAsia="en-US"/>
        </w:rPr>
        <w:t xml:space="preserve">  Obdobně jako CesiumJS </w:t>
      </w:r>
      <w:r w:rsidR="006108EA">
        <w:rPr>
          <w:lang w:eastAsia="en-US"/>
        </w:rPr>
        <w:t>k</w:t>
      </w:r>
      <w:r w:rsidR="00376ACF">
        <w:rPr>
          <w:lang w:eastAsia="en-US"/>
        </w:rPr>
        <w:t>lient vts-browser-js nemá WebXR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orovnávali technologie s požadavky na síťový výkon a nízké výpočetní nároky na klienta. Jako nevhodné vyhodnotili CesiumJS (příliš výpočetně náročné) a MapboxGL (nízká specializace na 3D a nejasné OpenSource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TIles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r w:rsidRPr="007A1CC2">
        <w:rPr>
          <w:b/>
          <w:bCs/>
        </w:rPr>
        <w:t>ITowns</w:t>
      </w:r>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geoprostorových služeb WMS, WMTS aj. a dat 3D Tiles, GeoJSON aj.</w:t>
      </w:r>
      <w:r w:rsidR="00C155A9">
        <w:t xml:space="preserve"> iTowns nepodporuje integraci s WebXR. Na úrovni desktop VR umožňuje </w:t>
      </w:r>
      <w:r w:rsidR="003635FB">
        <w:t xml:space="preserve">virtuální průchod </w:t>
      </w:r>
      <w:r w:rsidR="006108EA">
        <w:t>obdobný,</w:t>
      </w:r>
      <w:r w:rsidR="003635FB">
        <w:t xml:space="preserve"> jaký poskytuje streetView na Google Maps. </w:t>
      </w:r>
      <w:r w:rsidR="006108EA">
        <w:t>Sám o sobě framework nepodporuje rozšíření do imerzní VR úrovně, ale obdobně jako 3dbag-viewer je založen na three.js tudíž rozšíření o WebXR funkcionalitu je teoreticky možné.</w:t>
      </w:r>
      <w:r w:rsidR="00CB5279">
        <w:t xml:space="preserve"> </w:t>
      </w:r>
      <w:r w:rsidR="00CB5279" w:rsidRPr="00CB5279">
        <w:rPr>
          <w:highlight w:val="yellow"/>
        </w:rPr>
        <w:t>#TODO- iTowns je mrtvý – náhrada: giro3D</w:t>
      </w:r>
      <w:r w:rsidR="00046053">
        <w:t xml:space="preserve"> – </w:t>
      </w:r>
      <w:r w:rsidR="00046053" w:rsidRPr="00046053">
        <w:rPr>
          <w:highlight w:val="yellow"/>
        </w:rPr>
        <w:t>nemá přímou podporu pro WebXR</w:t>
      </w:r>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kompatibliní s tradičními geoprostovými formáty jak GeoJSON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WebXR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60"/>
                    <a:stretch>
                      <a:fillRect/>
                    </a:stretch>
                  </pic:blipFill>
                  <pic:spPr>
                    <a:xfrm>
                      <a:off x="0" y="0"/>
                      <a:ext cx="5579745" cy="2852420"/>
                    </a:xfrm>
                    <a:prstGeom prst="rect">
                      <a:avLst/>
                    </a:prstGeom>
                  </pic:spPr>
                </pic:pic>
              </a:graphicData>
            </a:graphic>
          </wp:inline>
        </w:drawing>
      </w:r>
    </w:p>
    <w:p w14:paraId="6E019035" w14:textId="13213BB7" w:rsidR="00B40019" w:rsidRDefault="00B40019" w:rsidP="00B40019">
      <w:pPr>
        <w:pStyle w:val="Caption"/>
      </w:pPr>
      <w:r>
        <w:t xml:space="preserve">Obr. </w:t>
      </w:r>
      <w:r>
        <w:fldChar w:fldCharType="begin"/>
      </w:r>
      <w:r>
        <w:instrText xml:space="preserve"> SEQ Obr. \* ARABIC </w:instrText>
      </w:r>
      <w:r>
        <w:fldChar w:fldCharType="separate"/>
      </w:r>
      <w:r w:rsidR="00894A03">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1"/>
                    <a:stretch>
                      <a:fillRect/>
                    </a:stretch>
                  </pic:blipFill>
                  <pic:spPr>
                    <a:xfrm>
                      <a:off x="0" y="0"/>
                      <a:ext cx="5579745" cy="2602865"/>
                    </a:xfrm>
                    <a:prstGeom prst="rect">
                      <a:avLst/>
                    </a:prstGeom>
                  </pic:spPr>
                </pic:pic>
              </a:graphicData>
            </a:graphic>
          </wp:inline>
        </w:drawing>
      </w:r>
    </w:p>
    <w:p w14:paraId="4AFAB6CE" w14:textId="267C7944" w:rsidR="003635FB" w:rsidRDefault="003635FB" w:rsidP="003635FB">
      <w:pPr>
        <w:pStyle w:val="Caption"/>
      </w:pPr>
      <w:r>
        <w:t xml:space="preserve">Obr. </w:t>
      </w:r>
      <w:r>
        <w:fldChar w:fldCharType="begin"/>
      </w:r>
      <w:r>
        <w:instrText xml:space="preserve"> SEQ Obr. \* ARABIC </w:instrText>
      </w:r>
      <w:r>
        <w:fldChar w:fldCharType="separate"/>
      </w:r>
      <w:r w:rsidR="00894A03">
        <w:rPr>
          <w:noProof/>
        </w:rPr>
        <w:t>28</w:t>
      </w:r>
      <w:r>
        <w:fldChar w:fldCharType="end"/>
      </w:r>
      <w:r>
        <w:t xml:space="preserve"> iTowns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1AAC56D2" w14:textId="77777777" w:rsidR="004E6E7C" w:rsidRPr="004E6E7C" w:rsidRDefault="004E6E7C" w:rsidP="004E6E7C">
      <w:pPr>
        <w:pStyle w:val="Caption"/>
      </w:pPr>
    </w:p>
    <w:p w14:paraId="0A9D595B" w14:textId="50D115F3" w:rsidR="00400092" w:rsidRDefault="00400092" w:rsidP="004E6E7C">
      <w:pPr>
        <w:pStyle w:val="Caption"/>
      </w:pPr>
      <w:r>
        <w:t xml:space="preserve">Tab. </w:t>
      </w:r>
      <w:r>
        <w:fldChar w:fldCharType="begin"/>
      </w:r>
      <w:r>
        <w:instrText xml:space="preserve"> SEQ Tab. \* ARABIC </w:instrText>
      </w:r>
      <w:r>
        <w:fldChar w:fldCharType="separate"/>
      </w:r>
      <w:r w:rsidR="007B5CF8">
        <w:rPr>
          <w:noProof/>
        </w:rPr>
        <w:t>7</w:t>
      </w:r>
      <w:r>
        <w:fldChar w:fldCharType="end"/>
      </w:r>
      <w:r>
        <w:t xml:space="preserve"> WebGL knihovny se zaměřením na geoprsotorová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Řešení</w:t>
            </w:r>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Prog. Jazyk</w:t>
            </w:r>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WebXR</w:t>
            </w:r>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Typ dat</w:t>
            </w:r>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Licence</w:t>
            </w:r>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Modelování měst</w:t>
            </w:r>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Luciad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CesiumJS</w:t>
            </w:r>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Instancovaná geografická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Apache 2.0 (s výhradami)</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lastRenderedPageBreak/>
              <w:t>vts-geospatial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MapBoxGL</w:t>
            </w:r>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(Mapbox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Tematická geografická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Tiles formát a následně 3D renderery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#todo – prejmenovat</w:t>
      </w:r>
    </w:p>
    <w:p w14:paraId="6D85E70F" w14:textId="05268D00" w:rsidR="00770B9C" w:rsidRPr="00770B9C" w:rsidRDefault="00770B9C" w:rsidP="00770B9C">
      <w:r>
        <w:rPr>
          <w:lang w:val="en-US"/>
        </w:rPr>
        <w:t>Softwarov</w:t>
      </w:r>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#viz. Obr.X</w:t>
      </w:r>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r w:rsidRPr="001F6849">
        <w:rPr>
          <w:b/>
          <w:bCs/>
        </w:rPr>
        <w:t xml:space="preserve">Mozila Hubs </w:t>
      </w:r>
      <w:r>
        <w:rPr>
          <w:b/>
          <w:bCs/>
        </w:rPr>
        <w:t xml:space="preserve"> + Spoke editor </w:t>
      </w:r>
      <w:r w:rsidRPr="00125106">
        <w:rPr>
          <w:b/>
          <w:bCs/>
          <w:highlight w:val="yellow"/>
        </w:rPr>
        <w:t>(Three, Aframe</w:t>
      </w:r>
      <w:r>
        <w:rPr>
          <w:b/>
          <w:bCs/>
          <w:highlight w:val="yellow"/>
        </w:rPr>
        <w:t xml:space="preserve"> / bitECS</w:t>
      </w:r>
      <w:r w:rsidRPr="00125106">
        <w:rPr>
          <w:b/>
          <w:bCs/>
          <w:highlight w:val="yellow"/>
        </w:rPr>
        <w:t>, WebRTC aj.)</w:t>
      </w:r>
    </w:p>
    <w:p w14:paraId="64C7F823" w14:textId="3EEB6C2C" w:rsidR="00DE4E4E" w:rsidRPr="001F6849" w:rsidRDefault="00DE4E4E" w:rsidP="00DE4E4E">
      <w:pPr>
        <w:pStyle w:val="Normlnprvnodsazen"/>
        <w:ind w:firstLine="0"/>
      </w:pPr>
      <w:r w:rsidRPr="001F6849">
        <w:t xml:space="preserve">Prototyp </w:t>
      </w:r>
      <w:r w:rsidR="00574F36">
        <w:t>qgis2three gltf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měritko</w:t>
      </w:r>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#TODO – 3DOF aplikace s terénem a budovama</w:t>
      </w:r>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brna: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Mozzila. Umožňuje tvorbu kolaborativních virtuálních prostředí v rámci webového prohlížeče. Mozzila Hubs je vystavěna na základech WebRTC pro komunikaci a A-Frame, Three.js a WebGL pro tvorbu, vykreslení a interakci 3D scén. Součástí Mozzila Hubs je i </w:t>
      </w:r>
      <w:r w:rsidRPr="001F6849">
        <w:rPr>
          <w:i/>
          <w:iCs/>
        </w:rPr>
        <w:t>Spoke Editor</w:t>
      </w:r>
      <w:r w:rsidRPr="001F6849">
        <w:t xml:space="preserve">, což je GUI webová aplikace, umožňující interaktivní tvorbu virtuálních prostředí přímo v prohlížeči. </w:t>
      </w:r>
      <w:r>
        <w:t xml:space="preserve">Mozzila Hubs poskutuje plugin do aplikace Blender pro usnadnění tvorby modelů. Mozzila Hubs je primárně navržena za cílem vytvořit virtuální kolaborativní prostředí, tedy vhodné pro schůze více lidí, ekvivalent virtuálních hovorů skrze aplikace jako Zoom, MS Teams aj. Hubs je kompletně webová aplikace, vstup do virtuálního prostředí je realizován skrze url adresu. Hubs umožňuje přístup a pohyb </w:t>
      </w:r>
      <w:r>
        <w:lastRenderedPageBreak/>
        <w:t xml:space="preserve">ve VP v různých mírách imerze, tedy skrze tradiční obrazovku, myš, klávesnici, ale i skrze řadu HMD. Hubs jsou vhodné primárně pro prostředí vyžadující přítomnost více účastníků, jimiž mohou být virtuální učebny, muzea, galerie (citovat Apart Posters) aj. </w:t>
      </w:r>
      <w:r w:rsidR="00E93552">
        <w:t xml:space="preserve">Hubs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Modifikaci 3D modelů pak tvoří 3 hlavní proc</w:t>
      </w:r>
      <w:r w:rsidR="007C03E4">
        <w:t>esy</w:t>
      </w:r>
      <w:r w:rsidR="004E2FCC" w:rsidRPr="004E2FCC">
        <w:t>: optimalizace stromové struktury formátu, optimalizace geometrie a optimalizace textur. První kategorie zahrnuje odstranění prázdných nódů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Příklady procesů zahrnují kompresi textur pomocí formátů jako webp, ktx2</w:t>
      </w:r>
      <w:r>
        <w:t xml:space="preserve">. </w:t>
      </w:r>
      <w:r w:rsidRPr="006170CC">
        <w:t>Pro geometrii jsou zkoumány procesy využívající formáty jako gl</w:t>
      </w:r>
      <w:r>
        <w:t>TF</w:t>
      </w:r>
      <w:r w:rsidRPr="006170CC">
        <w:t xml:space="preserve"> a .glb, s důrazem na </w:t>
      </w:r>
      <w:r w:rsidRPr="006170CC">
        <w:rPr>
          <w:i/>
          <w:iCs/>
        </w:rPr>
        <w:t>bundling</w:t>
      </w:r>
      <w:r w:rsidRPr="006170CC">
        <w:t xml:space="preserve"> (slučování meshů za účelem snížení počtu </w:t>
      </w:r>
      <w:r>
        <w:t>vykreslovacích příkazů</w:t>
      </w:r>
      <w:r w:rsidRPr="006170CC">
        <w:t xml:space="preserve">), </w:t>
      </w:r>
      <w:r w:rsidRPr="006170CC">
        <w:rPr>
          <w:i/>
          <w:iCs/>
        </w:rPr>
        <w:t>pruning</w:t>
      </w:r>
      <w:r w:rsidRPr="006170CC">
        <w:t xml:space="preserve"> (odstraňování nepotřebné geometrie) a </w:t>
      </w:r>
      <w:r w:rsidRPr="006170CC">
        <w:rPr>
          <w:i/>
          <w:iCs/>
        </w:rPr>
        <w:t>flattening</w:t>
      </w:r>
      <w:r w:rsidRPr="006170CC">
        <w:t xml:space="preserve"> (simplifikace stromové hierarchie). Komprese geometrie je prováděna </w:t>
      </w:r>
      <w:r w:rsidR="00FE5E44">
        <w:t xml:space="preserve">pomocí kompresních formátů </w:t>
      </w:r>
      <w:r w:rsidRPr="006170CC">
        <w:t xml:space="preserve">jako </w:t>
      </w:r>
      <w:r w:rsidRPr="00FE5E44">
        <w:rPr>
          <w:i/>
          <w:iCs/>
        </w:rPr>
        <w:t xml:space="preserve">draco </w:t>
      </w:r>
      <w:r w:rsidRPr="006170CC">
        <w:t xml:space="preserve">a </w:t>
      </w:r>
      <w:r w:rsidRPr="00FE5E44">
        <w:rPr>
          <w:i/>
          <w:iCs/>
        </w:rPr>
        <w:t>meshopt</w:t>
      </w:r>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r w:rsidRPr="00FE5E44">
        <w:rPr>
          <w:b/>
          <w:bCs/>
        </w:rPr>
        <w:t>ZenCompress</w:t>
      </w:r>
      <w:r>
        <w:t xml:space="preserve"> nástroj určený pro kompresi 3D modelů, zaměřující se na efektivní snižování velikosti textur. Jedná se o desktopovou aplikaci s primárním zaměřením na kompresi textur do formátu .basis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r w:rsidRPr="00FE5E44">
        <w:rPr>
          <w:b/>
          <w:bCs/>
        </w:rPr>
        <w:t>gltf-pack</w:t>
      </w:r>
      <w:r>
        <w:t xml:space="preserve"> a </w:t>
      </w:r>
      <w:r w:rsidRPr="00FE5E44">
        <w:rPr>
          <w:b/>
          <w:bCs/>
        </w:rPr>
        <w:t>gltf-transform</w:t>
      </w:r>
      <w:r>
        <w:t>: Oba tyto nástroje jsou specificky navrženy pro manipulaci s formátem gltf</w:t>
      </w:r>
      <w:r w:rsidR="00DA70D9">
        <w:t>.</w:t>
      </w:r>
      <w:r>
        <w:t xml:space="preserve"> gltf-pack se zaměřuje na</w:t>
      </w:r>
      <w:r w:rsidR="00DA70D9">
        <w:t xml:space="preserve"> kompresi</w:t>
      </w:r>
      <w:r>
        <w:t xml:space="preserve">, zatímco gltf-transform poskytuje možnosti </w:t>
      </w:r>
      <w:r w:rsidR="00DA70D9">
        <w:t>transformace</w:t>
      </w:r>
      <w:r>
        <w:t xml:space="preserve"> </w:t>
      </w:r>
      <w:r w:rsidR="00DA70D9">
        <w:t xml:space="preserve">i kompresi </w:t>
      </w:r>
      <w:r>
        <w:t>3D modelů</w:t>
      </w:r>
      <w:r w:rsidR="00DA70D9">
        <w:t xml:space="preserve"> a textur. Jedná se o samostatné knihovny poskytující CLI a API pro javascript a python.</w:t>
      </w:r>
      <w:r w:rsidR="00426882">
        <w:t xml:space="preserve"> </w:t>
      </w:r>
    </w:p>
    <w:p w14:paraId="1CD7C670" w14:textId="6E774681" w:rsidR="00FE5E44" w:rsidRDefault="00FE5E44" w:rsidP="00426882">
      <w:pPr>
        <w:pStyle w:val="Normlnprvnodsazen"/>
        <w:numPr>
          <w:ilvl w:val="0"/>
          <w:numId w:val="66"/>
        </w:numPr>
      </w:pPr>
      <w:r w:rsidRPr="00DA70D9">
        <w:rPr>
          <w:b/>
          <w:bCs/>
        </w:rPr>
        <w:t>Simplygon</w:t>
      </w:r>
      <w:r w:rsidR="00DA70D9">
        <w:t xml:space="preserve"> a </w:t>
      </w:r>
      <w:r w:rsidR="00DA70D9" w:rsidRPr="00DA70D9">
        <w:rPr>
          <w:b/>
          <w:bCs/>
        </w:rPr>
        <w:t>Rapid Compact</w:t>
      </w:r>
      <w:r>
        <w:t xml:space="preserve">: </w:t>
      </w:r>
      <w:r w:rsidR="00426882">
        <w:t xml:space="preserve">Jedná se o pokročilá komerční řešení problematiky optimalizace 3D modelů. Podporují řadu datových formátů nejen glTF a umožňují využití pokročilých algoritmů jak pro optimalizaci </w:t>
      </w:r>
      <w:r w:rsidR="004716DA">
        <w:t>geometrie,</w:t>
      </w:r>
      <w:r w:rsidR="00426882">
        <w:t xml:space="preserve"> tak textur. </w:t>
      </w:r>
    </w:p>
    <w:p w14:paraId="4DBE29DF" w14:textId="5730365B" w:rsidR="00FE5E44" w:rsidRDefault="00FE5E44" w:rsidP="007C03E4">
      <w:pPr>
        <w:pStyle w:val="Normlnprvnodsazen"/>
      </w:pPr>
      <w:r>
        <w:t>Důležitým aspektem při výběru optimalizačních nástrojů je jejich podpora v různých prostředích a enginech. Například Mozzila Hubs nepodporuje formát KTX2 ve svém spoke editoru</w:t>
      </w:r>
      <w:r w:rsidR="00426882">
        <w:t>. Na druhou stranu řešení Wonderland Engine a Needle engine poskytují funkcionalitu zmíněných nástrojů v rámci svého procesu. Při použití komprimovaných modelů je pak nutné mít na paměti, že aplikace, která modely bude vykreslovat musí podporovat dekompresi z daných formátů.</w:t>
      </w:r>
    </w:p>
    <w:p w14:paraId="3C292615" w14:textId="0DBDBEBA" w:rsidR="007C03E4" w:rsidRDefault="007C03E4" w:rsidP="007C03E4">
      <w:pPr>
        <w:pStyle w:val="Normlnprvnodsazen"/>
      </w:pPr>
      <w:r>
        <w:t xml:space="preserve">V rámci této práce byla pro optimalizaci modelů využita kombinace manuální optimalizace v Blenderu a gltf-transform CLI. </w:t>
      </w:r>
    </w:p>
    <w:p w14:paraId="765ABA60" w14:textId="0F6284CC" w:rsidR="00BC3D00" w:rsidRDefault="00583E2D" w:rsidP="00BC3D00">
      <w:pPr>
        <w:pStyle w:val="Heading2"/>
        <w:rPr>
          <w:lang w:val="cs-CZ"/>
        </w:rPr>
      </w:pPr>
      <w:r>
        <w:rPr>
          <w:lang w:val="cs-CZ"/>
        </w:rPr>
        <w:t>Výběr technologie</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lastRenderedPageBreak/>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0FBC92DD"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A-frame</w:t>
      </w:r>
      <w:r w:rsidR="00F51F56">
        <w:t xml:space="preserve"> již poskytuje širší abstrakci nad VP komponenty, pozicování a celková tvorba VP však probíhá v rámci html dokumentu. A-frame poskytuje inspektor ve formě gui 3D editoru</w:t>
      </w:r>
      <w:r w:rsidR="009A775B">
        <w:t xml:space="preserve">, </w:t>
      </w:r>
      <w:r w:rsidR="00F51F56">
        <w:t xml:space="preserve">je však značně omezený a neposkytuje stejnou míru pohodlí při vývoji jako jiná řešení. </w:t>
      </w:r>
      <w:r w:rsidR="009A775B">
        <w:t xml:space="preserve">Zbývající možnosti tedy jsou enginy jako </w:t>
      </w:r>
      <w:r w:rsidR="009A775B">
        <w:rPr>
          <w:b/>
          <w:bCs/>
        </w:rPr>
        <w:t>Wonderland</w:t>
      </w:r>
      <w:r w:rsidR="00B335E8">
        <w:rPr>
          <w:b/>
          <w:bCs/>
        </w:rPr>
        <w:t xml:space="preserve"> engine</w:t>
      </w:r>
      <w:r w:rsidR="009A775B">
        <w:rPr>
          <w:b/>
          <w:bCs/>
        </w:rPr>
        <w:t xml:space="preserve"> </w:t>
      </w:r>
      <w:r w:rsidR="00B335E8">
        <w:t xml:space="preserve">a </w:t>
      </w:r>
      <w:r w:rsidR="00B335E8" w:rsidRPr="00B335E8">
        <w:rPr>
          <w:b/>
          <w:bCs/>
        </w:rPr>
        <w:t>PlayCanvas</w:t>
      </w:r>
      <w:r w:rsidR="00B335E8">
        <w:t xml:space="preserve"> </w:t>
      </w:r>
      <w:r w:rsidR="009A775B" w:rsidRPr="00B335E8">
        <w:t>popř</w:t>
      </w:r>
      <w:r w:rsidR="009A775B">
        <w:t xml:space="preserve">. propojení Unity s three.js skrze </w:t>
      </w:r>
      <w:r w:rsidR="009A775B">
        <w:rPr>
          <w:b/>
          <w:bCs/>
        </w:rPr>
        <w:t>Needle tools</w:t>
      </w:r>
      <w:r w:rsidR="009A775B">
        <w:t xml:space="preserve"> nebo služby </w:t>
      </w:r>
      <w:r w:rsidR="00B335E8">
        <w:t>jejíž</w:t>
      </w:r>
      <w:r w:rsidR="009A775B">
        <w:t xml:space="preserve"> nejlepším zástupcem je </w:t>
      </w:r>
      <w:r w:rsidR="009A775B">
        <w:rPr>
          <w:b/>
          <w:bCs/>
        </w:rPr>
        <w:t>Mozilla Hubs</w:t>
      </w:r>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r w:rsidR="00B335E8" w:rsidRPr="00F24DA3">
        <w:t>Mozzila Hubs</w:t>
      </w:r>
      <w:r w:rsidR="00B335E8">
        <w:t>, které neposkytuje takřka žádnou funkcionalitu ve formě automatické optimalizace modelů aj. V případě enginů v tomto ohledu je nejslabším řešením PlayCanvas,</w:t>
      </w:r>
      <w:r w:rsidR="00617728">
        <w:t xml:space="preserve"> který neposkytuje optimalizační nástroje</w:t>
      </w:r>
      <w:r w:rsidR="00364373">
        <w:t>, obodbně jako u Mozzila Hubs je nutné optimalizaci provést externě</w:t>
      </w:r>
      <w:r w:rsidR="00617728">
        <w:t xml:space="preserve">. Zároveň jelikož je </w:t>
      </w:r>
      <w:r w:rsidR="00617728" w:rsidRPr="00F24DA3">
        <w:t>PlayCanvas</w:t>
      </w:r>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engine a Needle tools. Zde obě řešní poskytují možnosti automatické optimalizace (komprese textur, geometrie aj.), Needle engine tento proces řeší automaticky při generování výsledné webové aplikace, kdežto Wonderland enigne tento proces umožňuje již v desktopovém editoru s tím, že poskytuje možnost volby kompresních </w:t>
      </w:r>
      <w:r w:rsidR="005907E1">
        <w:t>formátů,</w:t>
      </w:r>
      <w:r w:rsidR="00F24DA3">
        <w:t xml:space="preserve"> popř. úrovně zjednodušení geometrie. </w:t>
      </w:r>
      <w:r w:rsidR="005907E1">
        <w:t xml:space="preserve">Wonderland engine je dále více zaměřen na optimalizaci </w:t>
      </w:r>
      <w:r w:rsidR="005907E1" w:rsidRPr="005907E1">
        <w:rPr>
          <w:highlight w:val="yellow"/>
        </w:rPr>
        <w:t>(viz. kap Wonderland engine)</w:t>
      </w:r>
      <w:r w:rsidR="005907E1">
        <w:t xml:space="preserve">, což v případě geografických dat je klíčové. Dalším plus pro Wonderland engine je celková koncepce řešení, jelikož se jedná o engine vyvíjen primárně pro tvorbu virtuálních prostředí na webu na rozdíl od Needle engine, který je více konverzní technologií mezi těžkými desktopovými 3D enginy a editory a webovým prostředím. Zároveň Needle engine je zaměřen na obecné 3D prostředí, kdežto Wonderland engine je exkluzivně zaměřen na rozšířenou realitu. </w:t>
      </w:r>
      <w:r w:rsidR="00583E2D">
        <w:t>Z těchto důvodů byl vybrán Wonderland engine jakožto, nejvhodnější řešení pro vizualizaci dostupných dat.</w:t>
      </w:r>
    </w:p>
    <w:p w14:paraId="71BD414B" w14:textId="11897FC9" w:rsidR="00342BBD" w:rsidRPr="00342BBD" w:rsidRDefault="00342BBD" w:rsidP="00342BBD">
      <w:pPr>
        <w:pStyle w:val="Normlnprvnodsazen"/>
        <w:ind w:firstLine="0"/>
        <w:rPr>
          <w:highlight w:val="yellow"/>
          <w:lang w:val="en-US" w:eastAsia="en-US"/>
        </w:rPr>
      </w:pPr>
      <w:r w:rsidRPr="00342BBD">
        <w:rPr>
          <w:highlight w:val="yellow"/>
          <w:lang w:val="en-US" w:eastAsia="en-US"/>
        </w:rPr>
        <w:t>#todo - udelat decision graph nebo tabulku nebo oboji</w:t>
      </w:r>
    </w:p>
    <w:p w14:paraId="726A9120" w14:textId="4F7FB7DC" w:rsidR="00B335E8" w:rsidRPr="00342BBD" w:rsidRDefault="00B335E8" w:rsidP="00342BBD">
      <w:pPr>
        <w:pStyle w:val="Normlnprvnodsazen"/>
        <w:ind w:firstLine="0"/>
        <w:rPr>
          <w:highlight w:val="yellow"/>
          <w:lang w:eastAsia="en-US"/>
        </w:rPr>
      </w:pPr>
      <w:r w:rsidRPr="00342BBD">
        <w:rPr>
          <w:highlight w:val="yellow"/>
          <w:lang w:eastAsia="en-US"/>
        </w:rPr>
        <w:t>Kriteria</w:t>
      </w:r>
    </w:p>
    <w:p w14:paraId="63F109B9" w14:textId="796BEE17" w:rsidR="00B335E8" w:rsidRPr="00B335E8" w:rsidRDefault="00B335E8" w:rsidP="00B335E8">
      <w:pPr>
        <w:pStyle w:val="Normlnprvnodsazen"/>
        <w:ind w:firstLine="0"/>
        <w:rPr>
          <w:lang w:eastAsia="en-US"/>
        </w:rPr>
      </w:pPr>
      <w:r w:rsidRPr="00342BBD">
        <w:rPr>
          <w:highlight w:val="yellow"/>
          <w:lang w:eastAsia="en-US"/>
        </w:rPr>
        <w:t>Komponenty VR, 3D Editor, Optimalizace, Míra interakce – pohyb, interkace s objekty, fyzikální simulace,,</w:t>
      </w:r>
      <w:r>
        <w:rPr>
          <w:lang w:eastAsia="en-US"/>
        </w:rPr>
        <w:t xml:space="preserve"> </w:t>
      </w:r>
    </w:p>
    <w:p w14:paraId="42589C7B" w14:textId="77777777" w:rsidR="009A775B" w:rsidRDefault="009A775B" w:rsidP="009A775B">
      <w:pPr>
        <w:pStyle w:val="Normlnprvnodsazen"/>
        <w:rPr>
          <w:lang w:eastAsia="en-US"/>
        </w:rPr>
      </w:pP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t xml:space="preserve">MoSCoW.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r w:rsidRPr="00102292">
        <w:rPr>
          <w:i/>
          <w:iCs/>
          <w:highlight w:val="yellow"/>
        </w:rPr>
        <w:t>Must have</w:t>
      </w:r>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r w:rsidRPr="00102292">
        <w:rPr>
          <w:i/>
          <w:iCs/>
          <w:highlight w:val="yellow"/>
        </w:rPr>
        <w:t>Should have</w:t>
      </w:r>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r w:rsidRPr="00102292">
        <w:rPr>
          <w:i/>
          <w:iCs/>
          <w:highlight w:val="yellow"/>
        </w:rPr>
        <w:t>Could have</w:t>
      </w:r>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r w:rsidRPr="00102292">
        <w:rPr>
          <w:i/>
          <w:iCs/>
          <w:highlight w:val="yellow"/>
        </w:rPr>
        <w:t>Won´t have</w:t>
      </w:r>
      <w:r w:rsidRPr="00102292">
        <w:rPr>
          <w:highlight w:val="yellow"/>
        </w:rPr>
        <w:t xml:space="preserve"> – požadavky které nebudou součástí implementace</w:t>
      </w:r>
    </w:p>
    <w:p w14:paraId="6A33ECD0" w14:textId="518D4FC3" w:rsidR="006242FC" w:rsidRPr="006242FC" w:rsidRDefault="00B91039" w:rsidP="00583E2D">
      <w:r w:rsidRPr="00102292">
        <w:rPr>
          <w:highlight w:val="yellow"/>
        </w:rPr>
        <w:t>Pomocí této metody je možné konkretizovat obecně zvolené požadavky při výběru technologie na konkrétní aplikaci.</w:t>
      </w: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Terén, Plošné (budovy, objemy – tematická kart.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r w:rsidRPr="001F6849">
        <w:rPr>
          <w:highlight w:val="yellow"/>
          <w:lang w:eastAsia="cs-CZ"/>
        </w:rPr>
        <w:t>DOFs</w:t>
      </w:r>
    </w:p>
    <w:p w14:paraId="6FD07B95" w14:textId="3E32161F" w:rsidR="00462C08" w:rsidRPr="001F6849" w:rsidRDefault="00462C08" w:rsidP="00462C08">
      <w:pPr>
        <w:pStyle w:val="ListParagraph"/>
        <w:numPr>
          <w:ilvl w:val="1"/>
          <w:numId w:val="27"/>
        </w:numPr>
        <w:rPr>
          <w:highlight w:val="yellow"/>
          <w:lang w:eastAsia="cs-CZ"/>
        </w:rPr>
      </w:pPr>
      <w:r w:rsidRPr="001F6849">
        <w:rPr>
          <w:highlight w:val="yellow"/>
          <w:lang w:eastAsia="cs-CZ"/>
        </w:rPr>
        <w:t xml:space="preserve">Interkace s objetky – atributové info, přepínání vrstev (nejde v mozila hubs),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Pr="00583E2D" w:rsidRDefault="005C1591" w:rsidP="005C1591">
      <w:pPr>
        <w:rPr>
          <w:highlight w:val="yellow"/>
          <w:lang w:eastAsia="cs-CZ"/>
        </w:rPr>
      </w:pPr>
      <w:r w:rsidRPr="00583E2D">
        <w:rPr>
          <w:highlight w:val="yellow"/>
          <w:lang w:eastAsia="cs-CZ"/>
        </w:rPr>
        <w:t xml:space="preserve">VR prostředí – místnost se stoly, jeden topografický obsah, </w:t>
      </w:r>
      <w:r w:rsidR="00102292" w:rsidRPr="00583E2D">
        <w:rPr>
          <w:highlight w:val="yellow"/>
          <w:lang w:eastAsia="cs-CZ"/>
        </w:rPr>
        <w:t>2</w:t>
      </w:r>
      <w:r w:rsidRPr="00583E2D">
        <w:rPr>
          <w:highlight w:val="yellow"/>
          <w:lang w:eastAsia="cs-CZ"/>
        </w:rPr>
        <w:t xml:space="preserve"> </w:t>
      </w:r>
      <w:r w:rsidR="00102292" w:rsidRPr="00583E2D">
        <w:rPr>
          <w:highlight w:val="yellow"/>
          <w:lang w:eastAsia="cs-CZ"/>
        </w:rPr>
        <w:t>tematické</w:t>
      </w:r>
      <w:r w:rsidRPr="00583E2D">
        <w:rPr>
          <w:highlight w:val="yellow"/>
          <w:lang w:eastAsia="cs-CZ"/>
        </w:rPr>
        <w:t xml:space="preserve">. </w:t>
      </w:r>
    </w:p>
    <w:p w14:paraId="534CB4CE" w14:textId="77777777" w:rsidR="005C1591" w:rsidRPr="00583E2D" w:rsidRDefault="005C1591" w:rsidP="005C1591">
      <w:pPr>
        <w:pStyle w:val="Normlnprvnodsazen"/>
        <w:ind w:firstLine="0"/>
        <w:rPr>
          <w:highlight w:val="yellow"/>
        </w:rPr>
      </w:pPr>
      <w:r w:rsidRPr="00583E2D">
        <w:rPr>
          <w:highlight w:val="yellow"/>
        </w:rPr>
        <w:t>Data:</w:t>
      </w:r>
    </w:p>
    <w:p w14:paraId="40C134D7" w14:textId="77777777" w:rsidR="005C1591" w:rsidRPr="00583E2D" w:rsidRDefault="005C1591" w:rsidP="005C1591">
      <w:pPr>
        <w:pStyle w:val="Normlnprvnodsazen"/>
        <w:numPr>
          <w:ilvl w:val="0"/>
          <w:numId w:val="26"/>
        </w:numPr>
        <w:rPr>
          <w:highlight w:val="yellow"/>
        </w:rPr>
      </w:pPr>
      <w:r w:rsidRPr="00583E2D">
        <w:rPr>
          <w:highlight w:val="yellow"/>
        </w:rPr>
        <w:t>Texturovaný povrch</w:t>
      </w:r>
    </w:p>
    <w:p w14:paraId="4F14F0C6" w14:textId="77777777" w:rsidR="005C1591" w:rsidRPr="00583E2D" w:rsidRDefault="005C1591" w:rsidP="005C1591">
      <w:pPr>
        <w:pStyle w:val="Normlnprvnodsazen"/>
        <w:numPr>
          <w:ilvl w:val="0"/>
          <w:numId w:val="26"/>
        </w:numPr>
        <w:rPr>
          <w:highlight w:val="yellow"/>
        </w:rPr>
      </w:pPr>
      <w:r w:rsidRPr="00583E2D">
        <w:rPr>
          <w:highlight w:val="yellow"/>
        </w:rPr>
        <w:t>3D model budov</w:t>
      </w:r>
    </w:p>
    <w:p w14:paraId="7165BF82" w14:textId="77777777" w:rsidR="005C1591" w:rsidRPr="00583E2D" w:rsidRDefault="005C1591" w:rsidP="005C1591">
      <w:pPr>
        <w:pStyle w:val="Normlnprvnodsazen"/>
        <w:numPr>
          <w:ilvl w:val="0"/>
          <w:numId w:val="26"/>
        </w:numPr>
        <w:rPr>
          <w:highlight w:val="yellow"/>
        </w:rPr>
      </w:pPr>
      <w:r w:rsidRPr="00583E2D">
        <w:rPr>
          <w:highlight w:val="yellow"/>
        </w:rPr>
        <w:t>Tematická data</w:t>
      </w:r>
    </w:p>
    <w:p w14:paraId="6770C76C" w14:textId="77777777" w:rsidR="005C1591" w:rsidRPr="00583E2D" w:rsidRDefault="005C1591" w:rsidP="005C1591">
      <w:pPr>
        <w:pStyle w:val="Normlnprvnodsazen"/>
        <w:numPr>
          <w:ilvl w:val="1"/>
          <w:numId w:val="26"/>
        </w:numPr>
        <w:rPr>
          <w:highlight w:val="yellow"/>
        </w:rPr>
      </w:pPr>
      <w:r w:rsidRPr="00583E2D">
        <w:rPr>
          <w:highlight w:val="yellow"/>
        </w:rPr>
        <w:t>Graf</w:t>
      </w:r>
      <w:r w:rsidRPr="00583E2D">
        <w:rPr>
          <w:highlight w:val="yellow"/>
          <w:lang w:val="en-US"/>
        </w:rPr>
        <w:t>?</w:t>
      </w:r>
    </w:p>
    <w:p w14:paraId="6C9F7B55" w14:textId="77777777" w:rsidR="005C1591" w:rsidRPr="00583E2D" w:rsidRDefault="005C1591" w:rsidP="005C1591">
      <w:pPr>
        <w:pStyle w:val="Normlnprvnodsazen"/>
        <w:numPr>
          <w:ilvl w:val="1"/>
          <w:numId w:val="26"/>
        </w:numPr>
        <w:rPr>
          <w:highlight w:val="yellow"/>
        </w:rPr>
      </w:pPr>
      <w:r w:rsidRPr="00583E2D">
        <w:rPr>
          <w:highlight w:val="yellow"/>
          <w:lang w:val="en-US"/>
        </w:rPr>
        <w:t>Tematick</w:t>
      </w:r>
      <w:r w:rsidRPr="00583E2D">
        <w:rPr>
          <w:highlight w:val="yellow"/>
        </w:rPr>
        <w:t>á data v mapě</w:t>
      </w:r>
    </w:p>
    <w:p w14:paraId="3D4B6ACF" w14:textId="77777777" w:rsidR="005C1591" w:rsidRPr="00583E2D" w:rsidRDefault="005C1591" w:rsidP="005C1591">
      <w:pPr>
        <w:pStyle w:val="Normlnprvnodsazen"/>
        <w:numPr>
          <w:ilvl w:val="0"/>
          <w:numId w:val="26"/>
        </w:numPr>
        <w:rPr>
          <w:highlight w:val="yellow"/>
        </w:rPr>
      </w:pPr>
      <w:r w:rsidRPr="00583E2D">
        <w:rPr>
          <w:highlight w:val="yellow"/>
        </w:rPr>
        <w:t>Tradiční mapa – jako textura</w:t>
      </w:r>
    </w:p>
    <w:p w14:paraId="114D55A7" w14:textId="77777777" w:rsidR="005C1591" w:rsidRPr="00583E2D" w:rsidRDefault="005C1591" w:rsidP="005C1591">
      <w:pPr>
        <w:pStyle w:val="Normlnprvnodsazen"/>
        <w:ind w:firstLine="0"/>
        <w:rPr>
          <w:highlight w:val="yellow"/>
        </w:rPr>
      </w:pPr>
      <w:r w:rsidRPr="00583E2D">
        <w:rPr>
          <w:highlight w:val="yellow"/>
        </w:rPr>
        <w:t>Interakce –</w:t>
      </w:r>
    </w:p>
    <w:p w14:paraId="5EDBA1F6" w14:textId="77777777" w:rsidR="005C1591" w:rsidRPr="00583E2D" w:rsidRDefault="005C1591" w:rsidP="005C1591">
      <w:pPr>
        <w:pStyle w:val="Normlnprvnodsazen"/>
        <w:numPr>
          <w:ilvl w:val="0"/>
          <w:numId w:val="26"/>
        </w:numPr>
        <w:rPr>
          <w:highlight w:val="yellow"/>
        </w:rPr>
      </w:pPr>
      <w:r w:rsidRPr="00583E2D">
        <w:rPr>
          <w:highlight w:val="yellow"/>
        </w:rPr>
        <w:t>Pro rendering enginy pouze 3DoF – raycasting a colidery jsou moc složity</w:t>
      </w:r>
    </w:p>
    <w:p w14:paraId="55B0AA1C" w14:textId="0A34C035" w:rsidR="00F973CB" w:rsidRPr="00583E2D" w:rsidRDefault="005C1591" w:rsidP="00A3391B">
      <w:pPr>
        <w:pStyle w:val="Normlnprvnodsazen"/>
        <w:numPr>
          <w:ilvl w:val="0"/>
          <w:numId w:val="26"/>
        </w:numPr>
        <w:rPr>
          <w:highlight w:val="yellow"/>
        </w:rPr>
      </w:pPr>
      <w:r w:rsidRPr="00583E2D">
        <w:rPr>
          <w:highlight w:val="yellow"/>
        </w:rPr>
        <w:t xml:space="preserve">Ostatní </w:t>
      </w:r>
      <w:r w:rsidR="00102292" w:rsidRPr="00583E2D">
        <w:rPr>
          <w:highlight w:val="yellow"/>
        </w:rPr>
        <w:t>(Aframe, Wonderland, Needle)</w:t>
      </w:r>
      <w:r w:rsidRPr="00583E2D">
        <w:rPr>
          <w:highlight w:val="yellow"/>
        </w:rP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r w:rsidRPr="001F6849">
        <w:rPr>
          <w:lang w:eastAsia="cs-CZ"/>
        </w:rPr>
        <w:t xml:space="preserve">Low-Cost – </w:t>
      </w:r>
      <w:r w:rsidR="00340495" w:rsidRPr="001F6849">
        <w:rPr>
          <w:lang w:eastAsia="cs-CZ"/>
        </w:rPr>
        <w:t xml:space="preserve">Android 10 – Mi A2 Lite - </w:t>
      </w:r>
      <w:r w:rsidR="00340495" w:rsidRPr="001F6849">
        <w:t>Retrak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Střední – Google Pixel 6a</w:t>
      </w:r>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Střední – Oculus Quest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r w:rsidRPr="001F6849">
        <w:rPr>
          <w:lang w:eastAsia="cs-CZ"/>
        </w:rPr>
        <w:t>Hight end – HTC Vive</w:t>
      </w:r>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r w:rsidRPr="001F6849">
        <w:rPr>
          <w:lang w:eastAsia="cs-CZ"/>
        </w:rPr>
        <w:t>Oculus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Microsoft Edge</w:t>
      </w:r>
    </w:p>
    <w:p w14:paraId="5FCFD88E" w14:textId="03A2893D" w:rsidR="00340495" w:rsidRPr="001F6849" w:rsidRDefault="00340495" w:rsidP="00340495">
      <w:pPr>
        <w:pStyle w:val="ListParagraph"/>
        <w:numPr>
          <w:ilvl w:val="0"/>
          <w:numId w:val="22"/>
        </w:numPr>
        <w:rPr>
          <w:lang w:eastAsia="cs-CZ"/>
        </w:rPr>
      </w:pPr>
      <w:r w:rsidRPr="001F6849">
        <w:rPr>
          <w:lang w:eastAsia="cs-CZ"/>
        </w:rPr>
        <w:t>Wolvic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30D02F2B" w:rsidR="00054069" w:rsidRDefault="00054069" w:rsidP="00054069">
      <w:pPr>
        <w:pStyle w:val="Normlnprvnodsazen"/>
        <w:ind w:firstLine="0"/>
      </w:pPr>
      <w:r w:rsidRPr="001F6849">
        <w:fldChar w:fldCharType="begin"/>
      </w:r>
      <w:r w:rsidR="000A446F">
        <w:instrText xml:space="preserve"> ADDIN ZOTERO_ITEM CSL_CITATION {"citationID":"cYRPxs8U","properties":{"formattedCitation":"(Coltekin et al. 2020)","plainCitation":"(Coltekin et al. 2020)","noteIndex":0},"citationItems":[{"id":"ge24Zyus/Zp3Mr3LC","uris":["http://zotero.org/groups/4599106/items/F54Y7ICM"],"itemData":{"id":1274,"type":"article-journal","abstract":"This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r w:rsidRPr="001F6849">
        <w:rPr>
          <w:i/>
          <w:iCs/>
        </w:rPr>
        <w:t>visualisation design</w:t>
      </w:r>
      <w:r w:rsidRPr="001F6849">
        <w:t xml:space="preserve"> a </w:t>
      </w:r>
      <w:r w:rsidRPr="001F6849">
        <w:rPr>
          <w:i/>
          <w:iCs/>
        </w:rPr>
        <w:t>interaction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Interaction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r>
        <w:t>Data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r>
        <w:rPr>
          <w:b w:val="0"/>
          <w:bCs/>
        </w:rPr>
        <w:t xml:space="preserve">Grid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r>
        <w:rPr>
          <w:b w:val="0"/>
          <w:bCs/>
          <w:lang w:val="en-US"/>
        </w:rPr>
        <w:t>Volumentrick</w:t>
      </w:r>
      <w:r>
        <w:rPr>
          <w:b w:val="0"/>
          <w:bCs/>
        </w:rPr>
        <w:t>é heatmapy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r>
        <w:rPr>
          <w:b w:val="0"/>
          <w:bCs/>
        </w:rPr>
        <w:t>Doejzd</w:t>
      </w:r>
      <w:r>
        <w:rPr>
          <w:b w:val="0"/>
          <w:bCs/>
          <w:lang w:val="en-US"/>
        </w:rPr>
        <w:t xml:space="preserve"> ? </w:t>
      </w:r>
    </w:p>
    <w:p w14:paraId="3914F844" w14:textId="7035AC68" w:rsidR="00B36706" w:rsidRDefault="00B36706" w:rsidP="00B36706">
      <w:pPr>
        <w:pStyle w:val="Malnadpis"/>
      </w:pPr>
      <w:r w:rsidRPr="00B36706">
        <w:t>Interaction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itnerakce na button. Např. scale v Z na základě buttonu.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(isntancovaná) z pohledu načítání do scény na základě toho co uživatel vidí a v jaké je blízkosti k datům ve virutálním prostoru. Z</w:t>
      </w:r>
      <w:r>
        <w:rPr>
          <w:lang w:eastAsia="cs-CZ"/>
        </w:rPr>
        <w:t> </w:t>
      </w:r>
      <w:r w:rsidRPr="009251D2">
        <w:rPr>
          <w:lang w:eastAsia="cs-CZ"/>
        </w:rPr>
        <w:t>důvodu</w:t>
      </w:r>
      <w:r>
        <w:rPr>
          <w:lang w:eastAsia="cs-CZ"/>
        </w:rPr>
        <w:t xml:space="preserve"> komplexity vývoje aplikace a malé dostupnosti instacovaných dat se tato práce zaměřuje primárně na způsoby vizualizace statických dat. Tedy dat načtených při iniciální návštěvě webové aplikace. Je tedy nutné brát v potaz limitace na velikost dat. </w:t>
      </w:r>
      <w:r w:rsidR="00075E05">
        <w:rPr>
          <w:lang w:eastAsia="cs-CZ"/>
        </w:rPr>
        <w:t>Způsob konvertování statických dat do příslušného formátu ve vhodné velikosti vyžaduje použití řady softwarových řešení, což samo o sobě přináší míru komplexity v podobě kompatibility mezi danými řešeními. Následující kapitola se snaží zobecnit tyto postupy a identifikovat a vyřešit případy snížené kompatibility.</w:t>
      </w:r>
    </w:p>
    <w:p w14:paraId="2B98F030" w14:textId="25432793" w:rsidR="001E00CB" w:rsidRDefault="009251D2" w:rsidP="001E00CB">
      <w:pPr>
        <w:pStyle w:val="Normlnprvnodsazen"/>
      </w:pPr>
      <w:r>
        <w:t>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3D map je běžné zobrazovat geografické jevy které mají absolutní či relativní výškovou složku. V případě tematických map je pak možné 3tí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3D vizualizaci tak pomocí 2D skrze textury. </w:t>
      </w:r>
      <w:r w:rsidR="00444F18">
        <w:t xml:space="preserve">Specifika přípravy těchto dat jsou popsány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todo tabulka</w:t>
      </w:r>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r>
        <w:t>2D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r>
        <w:t xml:space="preserve">3D – Povrch jakožto nepravidelná </w:t>
      </w:r>
      <w:r w:rsidR="00444F18">
        <w:t>trojúhelníková</w:t>
      </w:r>
      <w:r>
        <w:t xml:space="preserve"> síť (mesh)</w:t>
      </w:r>
    </w:p>
    <w:p w14:paraId="4E0E5B74" w14:textId="5314E98B" w:rsidR="00C150AE" w:rsidRDefault="00C150AE" w:rsidP="00C150AE">
      <w:pPr>
        <w:pStyle w:val="Normlnprvnodsazen"/>
        <w:numPr>
          <w:ilvl w:val="0"/>
          <w:numId w:val="7"/>
        </w:numPr>
        <w:rPr>
          <w:b/>
          <w:bCs/>
        </w:rPr>
      </w:pPr>
      <w:r w:rsidRPr="00C150AE">
        <w:rPr>
          <w:b/>
          <w:bCs/>
        </w:rPr>
        <w:lastRenderedPageBreak/>
        <w:t>Geografické objekty</w:t>
      </w:r>
    </w:p>
    <w:p w14:paraId="7BFB14FC" w14:textId="687ED7E0" w:rsidR="00444F18" w:rsidRPr="00444F18" w:rsidRDefault="001D07D3" w:rsidP="00444F18">
      <w:pPr>
        <w:pStyle w:val="Normlnprvnodsazen"/>
        <w:numPr>
          <w:ilvl w:val="1"/>
          <w:numId w:val="7"/>
        </w:numPr>
        <w:rPr>
          <w:b/>
          <w:bCs/>
        </w:rPr>
      </w:pPr>
      <w:r>
        <w:t>2</w:t>
      </w:r>
      <w:r w:rsidR="00444F18" w:rsidRPr="00444F18">
        <w:t>D</w:t>
      </w:r>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 xml:space="preserve">3D  </w:t>
      </w:r>
      <w:r>
        <w:t xml:space="preserve">- Budovy, 3D symboly - mesh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r w:rsidRPr="00744951">
        <w:t>2D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r>
        <w:t>3D – 3D ekvivalenty kartografických metod (extrudovaný grid, bodová heat mapa aj.) – mesh</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3D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(25cm)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snaží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TopGIS.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 xml:space="preserve">Pro každou lokalitu jsou poskytována data ve 3 formátech a různých mírách podrobnosti (GIS - FGDB – PolygonZ, Multipatch, CAD – DWG, DGN). </w:t>
      </w:r>
      <w:r w:rsidR="00841B47">
        <w:rPr>
          <w:lang w:eastAsia="en-US"/>
        </w:rPr>
        <w:t xml:space="preserve">V případě GIS formátů, je jedna lokalita jedna vrstva. V případě PolygonZ geometrie zahrnuje vrstva veškeré atributy zmíněné viz. </w:t>
      </w:r>
      <w:r w:rsidR="00841B47" w:rsidRPr="00841B47">
        <w:rPr>
          <w:highlight w:val="yellow"/>
          <w:lang w:eastAsia="en-US"/>
        </w:rPr>
        <w:t>Obr.X</w:t>
      </w:r>
      <w:r w:rsidR="00841B47">
        <w:rPr>
          <w:lang w:eastAsia="en-US"/>
        </w:rPr>
        <w:t>. V případě multipatch geometrie jsou prvky agregovány dle identifikace segmentu. Segmenty jsou definovány jakožto části budov se stejnou výškou římsy (hrana kde končí svislá stěna a začíná střecha).</w:t>
      </w:r>
      <w:r w:rsidR="00B17491">
        <w:rPr>
          <w:lang w:eastAsia="en-US"/>
        </w:rPr>
        <w:t xml:space="preserve"> </w:t>
      </w:r>
      <w:r w:rsidR="00B17491">
        <w:rPr>
          <w:lang w:eastAsia="en-US"/>
        </w:rPr>
        <w:t xml:space="preserve">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3653B2DA" w:rsidR="00B17491" w:rsidRPr="00B17491" w:rsidRDefault="00C03453" w:rsidP="00463415">
      <w:pPr>
        <w:pStyle w:val="Caption"/>
      </w:pPr>
      <w:r>
        <w:t xml:space="preserve">Obr. </w:t>
      </w:r>
      <w:r>
        <w:fldChar w:fldCharType="begin"/>
      </w:r>
      <w:r>
        <w:instrText xml:space="preserve"> SEQ Obr. \* ARABIC </w:instrText>
      </w:r>
      <w:r>
        <w:fldChar w:fldCharType="separate"/>
      </w:r>
      <w:r w:rsidR="00894A03">
        <w:rPr>
          <w:noProof/>
        </w:rPr>
        <w:t>29</w:t>
      </w:r>
      <w:r>
        <w:fldChar w:fldCharType="end"/>
      </w:r>
      <w:r>
        <w:t xml:space="preserve"> Datový model 3D modelu města </w:t>
      </w:r>
      <w:r w:rsidR="004E6E7C">
        <w:t>B</w:t>
      </w:r>
      <w:r>
        <w:t>rna</w:t>
      </w:r>
      <w:r w:rsidR="00B17491">
        <w:t xml:space="preserve"> (vlevo) </w:t>
      </w:r>
      <w:r>
        <w:t xml:space="preserve"> a 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4186B6F4" w:rsidR="00C03453" w:rsidRDefault="00C03453" w:rsidP="00C03453">
      <w:pPr>
        <w:pStyle w:val="Caption"/>
      </w:pPr>
      <w:r>
        <w:t xml:space="preserve">Obr. </w:t>
      </w:r>
      <w:r>
        <w:fldChar w:fldCharType="begin"/>
      </w:r>
      <w:r>
        <w:instrText xml:space="preserve"> SEQ Obr. \* ARABIC </w:instrText>
      </w:r>
      <w:r>
        <w:fldChar w:fldCharType="separate"/>
      </w:r>
      <w:r w:rsidR="00894A03">
        <w:rPr>
          <w:noProof/>
        </w:rPr>
        <w:t>30</w:t>
      </w:r>
      <w:r>
        <w:fldChar w:fldCharType="end"/>
      </w:r>
      <w:r>
        <w:t xml:space="preserve"> Dělení 3D modelu města Brna. zdroj dat: </w:t>
      </w:r>
      <w:r w:rsidR="00F469D6">
        <w:t>podklad – MapTiler</w:t>
      </w:r>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symbologie definována pomocí </w:t>
      </w:r>
      <w:r w:rsidR="00883053">
        <w:t>vztahu Prvek – Atribu</w:t>
      </w:r>
      <w:r>
        <w:t xml:space="preserve">t, </w:t>
      </w:r>
      <w:r w:rsidR="00354F63" w:rsidRPr="00883053">
        <w:t>kdežto v případě 3D vizualizace se jedná o vztah Mesh</w:t>
      </w:r>
      <w:r w:rsidR="00883053">
        <w:t xml:space="preserve"> – </w:t>
      </w:r>
      <w:r w:rsidR="00883053" w:rsidRPr="00883053">
        <w:t>Materiál</w:t>
      </w:r>
      <w:r w:rsidR="00354F63" w:rsidRPr="00883053">
        <w:t>.</w:t>
      </w:r>
      <w:r>
        <w:t xml:space="preserve"> Zde je první </w:t>
      </w:r>
      <w:r w:rsidR="004D3D6E">
        <w:t>problém,</w:t>
      </w:r>
      <w:r>
        <w:t xml:space="preserve"> a to rozdíl v granularitě. V GIS je běžné zobrazit velké množství jednotlivých prvků se specifickými </w:t>
      </w:r>
      <w:r>
        <w:lastRenderedPageBreak/>
        <w:t>atributy, kdežto v případě vykreslování 3D grafiky je obecným pravidlem minimalizovat počet jednotlivých meshů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mesh s přiřazeným materiálem. V případě zachování možnosti vizualizovat data na úrovni prvku dle atributů je nutné objevit způsob jakým je možné informaci o tomto vztahu přenést do 3D vizualizace. Standard glTF umožňuje definovat vlastní data až na úroveň vertexu, což by v případě převodu atributových se jeví jako vhodné řešení</w:t>
      </w:r>
      <w:r w:rsidR="004D3D6E">
        <w:rPr>
          <w:rStyle w:val="FootnoteReference"/>
        </w:rPr>
        <w:footnoteReference w:id="6"/>
      </w:r>
      <w:r w:rsidR="004D3D6E">
        <w:t xml:space="preserve">. </w:t>
      </w:r>
      <w:r w:rsidR="00F42172">
        <w:t>Vhodná cílová granularita je tedy definována počtem materiálů. Zde se tedy problém zjednodušuje na otázku, jakým způsobem převézt vizualizaci z GIS softwaru do grafického softwaru jako např. Blender aj ve formě meshů s přiřazenými materiály. Za účelem zachování sematiky v podobě symbologie, tedy např. zobrazení geografických prvků klasifikovaných na základě vybraného atributu, je nutn</w:t>
      </w:r>
      <w:r w:rsidR="00F469D6">
        <w:t xml:space="preserve">é uchovat informaci </w:t>
      </w:r>
      <w:r w:rsidR="00E168A6">
        <w:t>o tom</w:t>
      </w:r>
      <w:r w:rsidR="00F469D6">
        <w:t xml:space="preserve"> do jaké kategorie patří daný prvek a jakou tato kategorie nese symbologii aby bylo následně možné dle kategorie definovat materiál a dle symbologie parametry materiálu. </w:t>
      </w:r>
    </w:p>
    <w:p w14:paraId="58CC9EF3" w14:textId="542EA9DA" w:rsidR="004D3D6E" w:rsidRDefault="00F469D6" w:rsidP="00E168A6">
      <w:pPr>
        <w:pStyle w:val="Normlnprvnodsazen"/>
      </w:pPr>
      <w:r>
        <w:t>Dalším problémem je obecná kompatibilita mezi proprietárními softwary. Tento problém se váže speciálně na data 3D modelu Brna, jelikož jsou poskytována v nativních Esri formátech. Za účelem práce s daty je tedy nutné mít přístup k ArcGIS Pro softwaru</w:t>
      </w:r>
      <w:r w:rsidR="00077121">
        <w:t xml:space="preserve">. ArcGIS Pro poskytuje pouze </w:t>
      </w:r>
      <w:r w:rsidR="00463415">
        <w:t>modul</w:t>
      </w:r>
      <w:r w:rsidR="00077121">
        <w:t xml:space="preserve"> </w:t>
      </w:r>
      <w:r w:rsidR="00077121">
        <w:rPr>
          <w:i/>
          <w:iCs/>
        </w:rPr>
        <w:t>Export to Collada</w:t>
      </w:r>
      <w:r w:rsidR="00077121">
        <w:t>, který byl na základě opakovaného testování vyhodnocen jako vysoce nevhodný, jelikož exportuje každý prvek jako samostaný .dae soubor a není možné zachovat definovanou symbologii.</w:t>
      </w:r>
      <w:r>
        <w:t xml:space="preserve"> </w:t>
      </w:r>
      <w:r w:rsidR="00077121">
        <w:t xml:space="preserve">Vhodným nalezeným řešením je program Esri </w:t>
      </w:r>
      <w:r>
        <w:t>CityEngine, který je primárně koncipovaný jako software pro procedurální 3D modelování</w:t>
      </w:r>
      <w:r w:rsidR="00077121">
        <w:t xml:space="preserve">, každopádně umožňuje značnou podporu kompatibility mezi GIS a 3D viz. ekosystémy (Blender, Unreal, Hudiny atd.) </w:t>
      </w:r>
      <w:r w:rsidR="00077121" w:rsidRPr="00077121">
        <w:rPr>
          <w:highlight w:val="yellow"/>
        </w:rPr>
        <w:t>viz. kap Geoprostorová řešení</w:t>
      </w:r>
      <w:r w:rsidR="00077121">
        <w:t>. City Engine umožňuje import nativních Esri formátů a export do glTF. Zároveň umožňuje tvorbu meshe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glTF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3D enginu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nejedná se tedy o spojitý mesh</w:t>
      </w:r>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4513B956" w:rsidR="0027655C" w:rsidRDefault="0027655C" w:rsidP="0027655C">
      <w:pPr>
        <w:pStyle w:val="Caption"/>
      </w:pPr>
      <w:r>
        <w:t xml:space="preserve">Obr. </w:t>
      </w:r>
      <w:r>
        <w:fldChar w:fldCharType="begin"/>
      </w:r>
      <w:r>
        <w:instrText xml:space="preserve"> SEQ Obr. \* ARABIC </w:instrText>
      </w:r>
      <w:r>
        <w:fldChar w:fldCharType="separate"/>
      </w:r>
      <w:r w:rsidR="00894A03">
        <w:rPr>
          <w:noProof/>
        </w:rPr>
        <w:t>31</w:t>
      </w:r>
      <w:r>
        <w:fldChar w:fldCharType="end"/>
      </w:r>
      <w:r>
        <w:t xml:space="preserve"> Problematické aspekty 3D modelu Brna ve vztahu </w:t>
      </w:r>
      <w:r w:rsidR="00B17491">
        <w:t xml:space="preserve">k </w:t>
      </w:r>
      <w:r>
        <w:t>3D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Pr="00B17491" w:rsidRDefault="00B91B09" w:rsidP="00B91B09">
      <w:r>
        <w:t>Hlavním procesem při převodu DMR popř. jakékoliv jiné povrchové reprezentace je triangulace na základě vstupní bitmapy. Tuto funkcionalitu poskytuje řada řešení. City Engine i qgis2threejs v</w:t>
      </w:r>
      <w:r w:rsidR="00B17491">
        <w:t xml:space="preserve"> rámci </w:t>
      </w:r>
      <w:r>
        <w:t>GUI rozhraní. Generovat terén je ale možné i v rámci webových vykreslovací</w:t>
      </w:r>
      <w:r w:rsidR="00B17491">
        <w:t>ch</w:t>
      </w:r>
      <w:r>
        <w:t xml:space="preserve"> </w:t>
      </w:r>
      <w:r w:rsidR="00B17491">
        <w:t xml:space="preserve">enginů </w:t>
      </w:r>
      <w:r>
        <w:t xml:space="preserve">Three.js a Babylon.js skrze </w:t>
      </w:r>
      <w:r>
        <w:rPr>
          <w:i/>
          <w:iCs/>
        </w:rPr>
        <w:t>displacement mapping</w:t>
      </w:r>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0BBC1B9E" w14:textId="39E788AC" w:rsidR="00354F63" w:rsidRDefault="007B5CF8" w:rsidP="00354F63">
      <w:pPr>
        <w:pStyle w:val="Heading3"/>
        <w:rPr>
          <w:lang w:val="en-US"/>
        </w:rPr>
      </w:pPr>
      <w:r>
        <w:rPr>
          <w:lang w:val="en-US"/>
        </w:rPr>
        <w:t>Tvorba map</w:t>
      </w:r>
    </w:p>
    <w:p w14:paraId="56710686" w14:textId="3843C35C" w:rsidR="0080609E" w:rsidRPr="0080609E" w:rsidRDefault="0080609E" w:rsidP="0080609E">
      <w:pPr>
        <w:rPr>
          <w:lang w:val="en-US"/>
        </w:rPr>
      </w:pPr>
      <w:r w:rsidRPr="0080609E">
        <w:rPr>
          <w:highlight w:val="yellow"/>
          <w:lang w:val="en-US"/>
        </w:rPr>
        <w:t>#TODO – vyresit jak prezentovat skripty</w:t>
      </w:r>
      <w:r>
        <w:rPr>
          <w:lang w:val="en-US"/>
        </w:rPr>
        <w:t xml:space="preserve"> </w:t>
      </w:r>
      <w:r w:rsidRPr="0080609E">
        <w:rPr>
          <w:highlight w:val="yellow"/>
          <w:lang w:val="en-US"/>
        </w:rPr>
        <w:t>citace nebo odkaz na tabulku s odkazem</w:t>
      </w:r>
    </w:p>
    <w:p w14:paraId="2A83A2AB" w14:textId="77777777" w:rsidR="004B5BBC" w:rsidRDefault="00463415" w:rsidP="00C03919">
      <w:r w:rsidRPr="00463415">
        <w:lastRenderedPageBreak/>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Pr="003C1AEE" w:rsidRDefault="004B5BBC" w:rsidP="004B5BBC">
      <w:pPr>
        <w:pStyle w:val="Normlnprvnodsazen"/>
        <w:rPr>
          <w:lang w:val="en-US"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3706CB77" w14:textId="5FEA9397" w:rsidR="00C03919" w:rsidRDefault="00C03919" w:rsidP="00C03919">
      <w:r>
        <w:t xml:space="preserve">  </w:t>
      </w:r>
      <w:r w:rsidR="00357030">
        <w:t xml:space="preserve">Kompletní postup převodu vybraných datových vrstev </w:t>
      </w:r>
      <w:r w:rsidR="00357030" w:rsidRPr="00357030">
        <w:rPr>
          <w:highlight w:val="yellow"/>
        </w:rPr>
        <w:t>(viz. tab X)</w:t>
      </w:r>
      <w:r w:rsidR="00357030">
        <w:t>. je uveden v </w:t>
      </w:r>
      <w:r w:rsidR="00357030" w:rsidRPr="00357030">
        <w:rPr>
          <w:highlight w:val="yellow"/>
        </w:rPr>
        <w:t>diagramu X</w:t>
      </w:r>
      <w:r w:rsidR="00357030">
        <w:t>. Klíčové aspekty postupu jsou podrobně popsány níže.</w:t>
      </w:r>
      <w:r>
        <w:t xml:space="preserve"> </w:t>
      </w:r>
    </w:p>
    <w:p w14:paraId="424ED9EA" w14:textId="5D10F4EA" w:rsidR="007B5CF8" w:rsidRDefault="007B5CF8" w:rsidP="007B5CF8">
      <w:pPr>
        <w:pStyle w:val="Caption"/>
        <w:keepNext/>
      </w:pPr>
      <w:r>
        <w:t xml:space="preserve">Tab. </w:t>
      </w:r>
      <w:r>
        <w:fldChar w:fldCharType="begin"/>
      </w:r>
      <w:r>
        <w:instrText xml:space="preserve"> SEQ Tab. \* ARABIC </w:instrText>
      </w:r>
      <w:r>
        <w:fldChar w:fldCharType="separate"/>
      </w:r>
      <w:r>
        <w:rPr>
          <w:noProof/>
        </w:rPr>
        <w:t>8</w:t>
      </w:r>
      <w:r>
        <w:fldChar w:fldCharType="end"/>
      </w:r>
      <w:r>
        <w:t xml:space="preserve"> </w:t>
      </w:r>
      <w:r w:rsidR="00C03919">
        <w:t>Přehled datových vrstev pro vybrané vizualizace z hlediska formátů a datových modelů</w:t>
      </w:r>
      <w:r>
        <w:t>.</w:t>
      </w:r>
    </w:p>
    <w:tbl>
      <w:tblPr>
        <w:tblW w:w="8760" w:type="dxa"/>
        <w:tblLook w:val="04A0" w:firstRow="1" w:lastRow="0" w:firstColumn="1" w:lastColumn="0" w:noHBand="0" w:noVBand="1"/>
      </w:tblPr>
      <w:tblGrid>
        <w:gridCol w:w="1233"/>
        <w:gridCol w:w="1394"/>
        <w:gridCol w:w="1415"/>
        <w:gridCol w:w="1395"/>
        <w:gridCol w:w="1415"/>
        <w:gridCol w:w="1908"/>
      </w:tblGrid>
      <w:tr w:rsidR="00C03919" w:rsidRPr="00C03919" w14:paraId="7B9A0A05" w14:textId="77777777" w:rsidTr="00C03919">
        <w:trPr>
          <w:trHeight w:val="525"/>
        </w:trPr>
        <w:tc>
          <w:tcPr>
            <w:tcW w:w="1120" w:type="dxa"/>
            <w:tcBorders>
              <w:top w:val="single" w:sz="4" w:space="0" w:color="auto"/>
              <w:left w:val="nil"/>
              <w:bottom w:val="single" w:sz="8" w:space="0" w:color="auto"/>
              <w:right w:val="nil"/>
            </w:tcBorders>
            <w:shd w:val="clear" w:color="000000" w:fill="FFFFFF"/>
            <w:vAlign w:val="center"/>
            <w:hideMark/>
          </w:tcPr>
          <w:p w14:paraId="0FC02A6F" w14:textId="77777777" w:rsidR="00C03919" w:rsidRPr="00C03919" w:rsidRDefault="00C03919" w:rsidP="00C03919">
            <w:pPr>
              <w:spacing w:after="0" w:line="240" w:lineRule="auto"/>
              <w:jc w:val="center"/>
              <w:rPr>
                <w:rFonts w:eastAsia="Times New Roman" w:cs="Calibri"/>
                <w:b/>
                <w:bCs/>
                <w:color w:val="000000"/>
                <w:sz w:val="18"/>
                <w:szCs w:val="18"/>
                <w:lang w:val="en-US"/>
              </w:rPr>
            </w:pPr>
            <w:r w:rsidRPr="00C03919">
              <w:rPr>
                <w:rFonts w:eastAsia="Times New Roman" w:cs="Calibri"/>
                <w:b/>
                <w:bCs/>
                <w:color w:val="000000"/>
                <w:sz w:val="18"/>
                <w:szCs w:val="18"/>
                <w:lang w:val="en-US"/>
              </w:rPr>
              <w:t>Mapy</w:t>
            </w:r>
          </w:p>
        </w:tc>
        <w:tc>
          <w:tcPr>
            <w:tcW w:w="1420" w:type="dxa"/>
            <w:tcBorders>
              <w:top w:val="single" w:sz="4" w:space="0" w:color="auto"/>
              <w:left w:val="nil"/>
              <w:bottom w:val="single" w:sz="8" w:space="0" w:color="auto"/>
              <w:right w:val="nil"/>
            </w:tcBorders>
            <w:shd w:val="clear" w:color="000000" w:fill="FFFFFF"/>
            <w:vAlign w:val="center"/>
            <w:hideMark/>
          </w:tcPr>
          <w:p w14:paraId="5A289134" w14:textId="77777777" w:rsidR="00C03919" w:rsidRPr="00C03919" w:rsidRDefault="00C03919" w:rsidP="00C03919">
            <w:pPr>
              <w:spacing w:after="0" w:line="240" w:lineRule="auto"/>
              <w:jc w:val="center"/>
              <w:rPr>
                <w:rFonts w:eastAsia="Times New Roman" w:cs="Calibri"/>
                <w:b/>
                <w:bCs/>
                <w:color w:val="000000"/>
                <w:sz w:val="18"/>
                <w:szCs w:val="18"/>
                <w:lang w:val="en-US"/>
              </w:rPr>
            </w:pPr>
            <w:r w:rsidRPr="00C03919">
              <w:rPr>
                <w:rFonts w:eastAsia="Times New Roman" w:cs="Calibri"/>
                <w:b/>
                <w:bCs/>
                <w:color w:val="000000"/>
                <w:sz w:val="18"/>
                <w:szCs w:val="18"/>
                <w:lang w:val="en-US"/>
              </w:rPr>
              <w:t>Datová vrstva</w:t>
            </w:r>
          </w:p>
        </w:tc>
        <w:tc>
          <w:tcPr>
            <w:tcW w:w="1420" w:type="dxa"/>
            <w:tcBorders>
              <w:top w:val="single" w:sz="4" w:space="0" w:color="auto"/>
              <w:left w:val="nil"/>
              <w:bottom w:val="single" w:sz="8" w:space="0" w:color="auto"/>
              <w:right w:val="nil"/>
            </w:tcBorders>
            <w:shd w:val="clear" w:color="000000" w:fill="FFFFFF"/>
            <w:vAlign w:val="center"/>
            <w:hideMark/>
          </w:tcPr>
          <w:p w14:paraId="61577086" w14:textId="77777777" w:rsidR="00C03919" w:rsidRPr="00C03919" w:rsidRDefault="00C03919" w:rsidP="00C03919">
            <w:pPr>
              <w:spacing w:after="0" w:line="240" w:lineRule="auto"/>
              <w:jc w:val="center"/>
              <w:rPr>
                <w:rFonts w:eastAsia="Times New Roman" w:cs="Calibri"/>
                <w:b/>
                <w:bCs/>
                <w:color w:val="000000"/>
                <w:sz w:val="18"/>
                <w:szCs w:val="18"/>
                <w:lang w:val="en-US"/>
              </w:rPr>
            </w:pPr>
            <w:r w:rsidRPr="00C03919">
              <w:rPr>
                <w:rFonts w:eastAsia="Times New Roman" w:cs="Calibri"/>
                <w:b/>
                <w:bCs/>
                <w:color w:val="000000"/>
                <w:sz w:val="18"/>
                <w:szCs w:val="18"/>
                <w:lang w:val="en-US"/>
              </w:rPr>
              <w:t>Výchozí reprezentace</w:t>
            </w:r>
          </w:p>
        </w:tc>
        <w:tc>
          <w:tcPr>
            <w:tcW w:w="1420" w:type="dxa"/>
            <w:tcBorders>
              <w:top w:val="single" w:sz="4" w:space="0" w:color="auto"/>
              <w:left w:val="nil"/>
              <w:bottom w:val="single" w:sz="8" w:space="0" w:color="auto"/>
              <w:right w:val="nil"/>
            </w:tcBorders>
            <w:shd w:val="clear" w:color="000000" w:fill="FFFFFF"/>
            <w:vAlign w:val="center"/>
            <w:hideMark/>
          </w:tcPr>
          <w:p w14:paraId="7284AF73" w14:textId="77777777" w:rsidR="00C03919" w:rsidRPr="00C03919" w:rsidRDefault="00C03919" w:rsidP="00C03919">
            <w:pPr>
              <w:spacing w:after="0" w:line="240" w:lineRule="auto"/>
              <w:jc w:val="center"/>
              <w:rPr>
                <w:rFonts w:eastAsia="Times New Roman" w:cs="Calibri"/>
                <w:b/>
                <w:bCs/>
                <w:color w:val="000000"/>
                <w:sz w:val="18"/>
                <w:szCs w:val="18"/>
                <w:lang w:val="en-US"/>
              </w:rPr>
            </w:pPr>
            <w:r w:rsidRPr="00C03919">
              <w:rPr>
                <w:rFonts w:eastAsia="Times New Roman" w:cs="Calibri"/>
                <w:b/>
                <w:bCs/>
                <w:color w:val="000000"/>
                <w:sz w:val="18"/>
                <w:szCs w:val="18"/>
                <w:lang w:val="en-US"/>
              </w:rPr>
              <w:t>Výchozí formát</w:t>
            </w:r>
          </w:p>
        </w:tc>
        <w:tc>
          <w:tcPr>
            <w:tcW w:w="1420" w:type="dxa"/>
            <w:tcBorders>
              <w:top w:val="single" w:sz="4" w:space="0" w:color="auto"/>
              <w:left w:val="nil"/>
              <w:bottom w:val="single" w:sz="8" w:space="0" w:color="auto"/>
              <w:right w:val="nil"/>
            </w:tcBorders>
            <w:shd w:val="clear" w:color="000000" w:fill="FFFFFF"/>
            <w:vAlign w:val="center"/>
            <w:hideMark/>
          </w:tcPr>
          <w:p w14:paraId="674BC8C2" w14:textId="77777777" w:rsidR="00C03919" w:rsidRPr="00C03919" w:rsidRDefault="00C03919" w:rsidP="00C03919">
            <w:pPr>
              <w:spacing w:after="0" w:line="240" w:lineRule="auto"/>
              <w:jc w:val="center"/>
              <w:rPr>
                <w:rFonts w:eastAsia="Times New Roman" w:cs="Calibri"/>
                <w:b/>
                <w:bCs/>
                <w:color w:val="000000"/>
                <w:sz w:val="18"/>
                <w:szCs w:val="18"/>
                <w:lang w:val="en-US"/>
              </w:rPr>
            </w:pPr>
            <w:r w:rsidRPr="00C03919">
              <w:rPr>
                <w:rFonts w:eastAsia="Times New Roman" w:cs="Calibri"/>
                <w:b/>
                <w:bCs/>
                <w:color w:val="000000"/>
                <w:sz w:val="18"/>
                <w:szCs w:val="18"/>
                <w:lang w:val="en-US"/>
              </w:rPr>
              <w:t>Cílová reprezentace</w:t>
            </w:r>
          </w:p>
        </w:tc>
        <w:tc>
          <w:tcPr>
            <w:tcW w:w="1960" w:type="dxa"/>
            <w:tcBorders>
              <w:top w:val="single" w:sz="4" w:space="0" w:color="auto"/>
              <w:left w:val="nil"/>
              <w:bottom w:val="single" w:sz="8" w:space="0" w:color="auto"/>
              <w:right w:val="nil"/>
            </w:tcBorders>
            <w:shd w:val="clear" w:color="000000" w:fill="FFFFFF"/>
            <w:vAlign w:val="center"/>
            <w:hideMark/>
          </w:tcPr>
          <w:p w14:paraId="6161AF96" w14:textId="77777777" w:rsidR="00C03919" w:rsidRPr="00C03919" w:rsidRDefault="00C03919" w:rsidP="00C03919">
            <w:pPr>
              <w:spacing w:after="0" w:line="240" w:lineRule="auto"/>
              <w:jc w:val="center"/>
              <w:rPr>
                <w:rFonts w:eastAsia="Times New Roman" w:cs="Calibri"/>
                <w:b/>
                <w:bCs/>
                <w:color w:val="000000"/>
                <w:sz w:val="18"/>
                <w:szCs w:val="18"/>
                <w:lang w:val="en-US"/>
              </w:rPr>
            </w:pPr>
            <w:r w:rsidRPr="00C03919">
              <w:rPr>
                <w:rFonts w:eastAsia="Times New Roman" w:cs="Calibri"/>
                <w:b/>
                <w:bCs/>
                <w:color w:val="000000"/>
                <w:sz w:val="18"/>
                <w:szCs w:val="18"/>
                <w:lang w:val="en-US"/>
              </w:rPr>
              <w:t>Cílový formát</w:t>
            </w:r>
          </w:p>
        </w:tc>
      </w:tr>
      <w:tr w:rsidR="00C03919" w:rsidRPr="00C03919" w14:paraId="4D39246C" w14:textId="77777777" w:rsidTr="00C03919">
        <w:trPr>
          <w:trHeight w:val="240"/>
        </w:trPr>
        <w:tc>
          <w:tcPr>
            <w:tcW w:w="1120" w:type="dxa"/>
            <w:vMerge w:val="restart"/>
            <w:tcBorders>
              <w:top w:val="nil"/>
              <w:left w:val="nil"/>
              <w:bottom w:val="single" w:sz="4" w:space="0" w:color="000000"/>
              <w:right w:val="nil"/>
            </w:tcBorders>
            <w:shd w:val="clear" w:color="000000" w:fill="FFFFFF"/>
            <w:vAlign w:val="center"/>
            <w:hideMark/>
          </w:tcPr>
          <w:p w14:paraId="5F7F5DAC"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Tématické</w:t>
            </w:r>
          </w:p>
        </w:tc>
        <w:tc>
          <w:tcPr>
            <w:tcW w:w="1420" w:type="dxa"/>
            <w:tcBorders>
              <w:top w:val="nil"/>
              <w:left w:val="nil"/>
              <w:bottom w:val="nil"/>
              <w:right w:val="nil"/>
            </w:tcBorders>
            <w:shd w:val="clear" w:color="000000" w:fill="FFFFFF"/>
            <w:vAlign w:val="center"/>
            <w:hideMark/>
          </w:tcPr>
          <w:p w14:paraId="34397311"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 xml:space="preserve">Budovy 3D </w:t>
            </w:r>
          </w:p>
        </w:tc>
        <w:tc>
          <w:tcPr>
            <w:tcW w:w="1420" w:type="dxa"/>
            <w:tcBorders>
              <w:top w:val="nil"/>
              <w:left w:val="nil"/>
              <w:bottom w:val="nil"/>
              <w:right w:val="nil"/>
            </w:tcBorders>
            <w:shd w:val="clear" w:color="000000" w:fill="FFFFFF"/>
            <w:vAlign w:val="center"/>
            <w:hideMark/>
          </w:tcPr>
          <w:p w14:paraId="1B001604"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PolygonZ</w:t>
            </w:r>
          </w:p>
        </w:tc>
        <w:tc>
          <w:tcPr>
            <w:tcW w:w="1420" w:type="dxa"/>
            <w:tcBorders>
              <w:top w:val="nil"/>
              <w:left w:val="nil"/>
              <w:bottom w:val="nil"/>
              <w:right w:val="nil"/>
            </w:tcBorders>
            <w:shd w:val="clear" w:color="000000" w:fill="FFFFFF"/>
            <w:vAlign w:val="center"/>
            <w:hideMark/>
          </w:tcPr>
          <w:p w14:paraId="6D594BD3"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15BEDC95"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56210E94"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glTF</w:t>
            </w:r>
          </w:p>
        </w:tc>
      </w:tr>
      <w:tr w:rsidR="00C03919" w:rsidRPr="00C03919" w14:paraId="22213854" w14:textId="77777777" w:rsidTr="00C03919">
        <w:trPr>
          <w:trHeight w:val="240"/>
        </w:trPr>
        <w:tc>
          <w:tcPr>
            <w:tcW w:w="1120" w:type="dxa"/>
            <w:vMerge/>
            <w:tcBorders>
              <w:top w:val="nil"/>
              <w:left w:val="nil"/>
              <w:bottom w:val="single" w:sz="4" w:space="0" w:color="000000"/>
              <w:right w:val="nil"/>
            </w:tcBorders>
            <w:vAlign w:val="center"/>
            <w:hideMark/>
          </w:tcPr>
          <w:p w14:paraId="24372937"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7334DE9F"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Terén</w:t>
            </w:r>
          </w:p>
        </w:tc>
        <w:tc>
          <w:tcPr>
            <w:tcW w:w="1420" w:type="dxa"/>
            <w:tcBorders>
              <w:top w:val="nil"/>
              <w:left w:val="nil"/>
              <w:bottom w:val="nil"/>
              <w:right w:val="nil"/>
            </w:tcBorders>
            <w:shd w:val="clear" w:color="000000" w:fill="FFFFFF"/>
            <w:vAlign w:val="center"/>
            <w:hideMark/>
          </w:tcPr>
          <w:p w14:paraId="4E4D6A14"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Bitmapa</w:t>
            </w:r>
          </w:p>
        </w:tc>
        <w:tc>
          <w:tcPr>
            <w:tcW w:w="1420" w:type="dxa"/>
            <w:tcBorders>
              <w:top w:val="nil"/>
              <w:left w:val="nil"/>
              <w:bottom w:val="nil"/>
              <w:right w:val="nil"/>
            </w:tcBorders>
            <w:shd w:val="clear" w:color="000000" w:fill="FFFFFF"/>
            <w:vAlign w:val="center"/>
            <w:hideMark/>
          </w:tcPr>
          <w:p w14:paraId="0AEB65E6"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03B0D9DD"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32A29454"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glTF</w:t>
            </w:r>
          </w:p>
        </w:tc>
      </w:tr>
      <w:tr w:rsidR="00C03919" w:rsidRPr="00C03919" w14:paraId="3DD4E967" w14:textId="77777777" w:rsidTr="00C03919">
        <w:trPr>
          <w:trHeight w:val="240"/>
        </w:trPr>
        <w:tc>
          <w:tcPr>
            <w:tcW w:w="1120" w:type="dxa"/>
            <w:vMerge/>
            <w:tcBorders>
              <w:top w:val="nil"/>
              <w:left w:val="nil"/>
              <w:bottom w:val="single" w:sz="4" w:space="0" w:color="000000"/>
              <w:right w:val="nil"/>
            </w:tcBorders>
            <w:vAlign w:val="center"/>
            <w:hideMark/>
          </w:tcPr>
          <w:p w14:paraId="6F7AB1E0"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5106C387"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Textura terénu</w:t>
            </w:r>
          </w:p>
        </w:tc>
        <w:tc>
          <w:tcPr>
            <w:tcW w:w="1420" w:type="dxa"/>
            <w:tcBorders>
              <w:top w:val="nil"/>
              <w:left w:val="nil"/>
              <w:bottom w:val="single" w:sz="4" w:space="0" w:color="auto"/>
              <w:right w:val="nil"/>
            </w:tcBorders>
            <w:shd w:val="clear" w:color="000000" w:fill="FFFFFF"/>
            <w:vAlign w:val="center"/>
            <w:hideMark/>
          </w:tcPr>
          <w:p w14:paraId="0B87F447"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Bitmapa</w:t>
            </w:r>
          </w:p>
        </w:tc>
        <w:tc>
          <w:tcPr>
            <w:tcW w:w="1420" w:type="dxa"/>
            <w:tcBorders>
              <w:top w:val="nil"/>
              <w:left w:val="nil"/>
              <w:bottom w:val="single" w:sz="4" w:space="0" w:color="auto"/>
              <w:right w:val="nil"/>
            </w:tcBorders>
            <w:shd w:val="clear" w:color="000000" w:fill="FFFFFF"/>
            <w:vAlign w:val="center"/>
            <w:hideMark/>
          </w:tcPr>
          <w:p w14:paraId="79B30049"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PNG</w:t>
            </w:r>
          </w:p>
        </w:tc>
        <w:tc>
          <w:tcPr>
            <w:tcW w:w="1420" w:type="dxa"/>
            <w:tcBorders>
              <w:top w:val="nil"/>
              <w:left w:val="nil"/>
              <w:bottom w:val="single" w:sz="4" w:space="0" w:color="auto"/>
              <w:right w:val="nil"/>
            </w:tcBorders>
            <w:shd w:val="clear" w:color="000000" w:fill="FFFFFF"/>
            <w:vAlign w:val="center"/>
            <w:hideMark/>
          </w:tcPr>
          <w:p w14:paraId="631EEF12"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Bitmapa</w:t>
            </w:r>
          </w:p>
        </w:tc>
        <w:tc>
          <w:tcPr>
            <w:tcW w:w="1960" w:type="dxa"/>
            <w:tcBorders>
              <w:top w:val="nil"/>
              <w:left w:val="nil"/>
              <w:bottom w:val="single" w:sz="4" w:space="0" w:color="auto"/>
              <w:right w:val="nil"/>
            </w:tcBorders>
            <w:shd w:val="clear" w:color="000000" w:fill="FFFFFF"/>
            <w:vAlign w:val="center"/>
            <w:hideMark/>
          </w:tcPr>
          <w:p w14:paraId="34C67DCD"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PNG / KTX2</w:t>
            </w:r>
          </w:p>
        </w:tc>
      </w:tr>
      <w:tr w:rsidR="00C03919" w:rsidRPr="00C03919" w14:paraId="0A540A5A" w14:textId="77777777" w:rsidTr="00C03919">
        <w:trPr>
          <w:trHeight w:val="240"/>
        </w:trPr>
        <w:tc>
          <w:tcPr>
            <w:tcW w:w="1120" w:type="dxa"/>
            <w:vMerge w:val="restart"/>
            <w:tcBorders>
              <w:top w:val="nil"/>
              <w:left w:val="nil"/>
              <w:bottom w:val="single" w:sz="4" w:space="0" w:color="000000"/>
              <w:right w:val="nil"/>
            </w:tcBorders>
            <w:shd w:val="clear" w:color="000000" w:fill="FFFFFF"/>
            <w:vAlign w:val="center"/>
            <w:hideMark/>
          </w:tcPr>
          <w:p w14:paraId="2C0AFCA5"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Topografická</w:t>
            </w:r>
          </w:p>
        </w:tc>
        <w:tc>
          <w:tcPr>
            <w:tcW w:w="1420" w:type="dxa"/>
            <w:tcBorders>
              <w:top w:val="nil"/>
              <w:left w:val="nil"/>
              <w:bottom w:val="nil"/>
              <w:right w:val="nil"/>
            </w:tcBorders>
            <w:shd w:val="clear" w:color="000000" w:fill="FFFFFF"/>
            <w:vAlign w:val="center"/>
            <w:hideMark/>
          </w:tcPr>
          <w:p w14:paraId="3C8B12D2"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 xml:space="preserve">Budovy 3D </w:t>
            </w:r>
          </w:p>
        </w:tc>
        <w:tc>
          <w:tcPr>
            <w:tcW w:w="1420" w:type="dxa"/>
            <w:tcBorders>
              <w:top w:val="nil"/>
              <w:left w:val="nil"/>
              <w:bottom w:val="nil"/>
              <w:right w:val="nil"/>
            </w:tcBorders>
            <w:shd w:val="clear" w:color="000000" w:fill="FFFFFF"/>
            <w:vAlign w:val="center"/>
            <w:hideMark/>
          </w:tcPr>
          <w:p w14:paraId="3E5DC3B4"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PolygonZ</w:t>
            </w:r>
          </w:p>
        </w:tc>
        <w:tc>
          <w:tcPr>
            <w:tcW w:w="1420" w:type="dxa"/>
            <w:tcBorders>
              <w:top w:val="nil"/>
              <w:left w:val="nil"/>
              <w:bottom w:val="nil"/>
              <w:right w:val="nil"/>
            </w:tcBorders>
            <w:shd w:val="clear" w:color="000000" w:fill="FFFFFF"/>
            <w:vAlign w:val="center"/>
            <w:hideMark/>
          </w:tcPr>
          <w:p w14:paraId="2E2999D2"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0CFEE76E"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2A012E25"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r>
      <w:tr w:rsidR="00C03919" w:rsidRPr="00C03919" w14:paraId="16039A19" w14:textId="77777777" w:rsidTr="00C03919">
        <w:trPr>
          <w:trHeight w:val="480"/>
        </w:trPr>
        <w:tc>
          <w:tcPr>
            <w:tcW w:w="1120" w:type="dxa"/>
            <w:vMerge/>
            <w:tcBorders>
              <w:top w:val="nil"/>
              <w:left w:val="nil"/>
              <w:bottom w:val="single" w:sz="4" w:space="0" w:color="000000"/>
              <w:right w:val="nil"/>
            </w:tcBorders>
            <w:vAlign w:val="center"/>
            <w:hideMark/>
          </w:tcPr>
          <w:p w14:paraId="551DC80E"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auto" w:fill="auto"/>
            <w:vAlign w:val="center"/>
            <w:hideMark/>
          </w:tcPr>
          <w:p w14:paraId="7290A51D"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Stromy</w:t>
            </w:r>
          </w:p>
        </w:tc>
        <w:tc>
          <w:tcPr>
            <w:tcW w:w="1420" w:type="dxa"/>
            <w:tcBorders>
              <w:top w:val="nil"/>
              <w:left w:val="nil"/>
              <w:bottom w:val="nil"/>
              <w:right w:val="nil"/>
            </w:tcBorders>
            <w:shd w:val="clear" w:color="auto" w:fill="auto"/>
            <w:vAlign w:val="center"/>
            <w:hideMark/>
          </w:tcPr>
          <w:p w14:paraId="321B362F"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Vektorová data - Bod</w:t>
            </w:r>
          </w:p>
        </w:tc>
        <w:tc>
          <w:tcPr>
            <w:tcW w:w="1420" w:type="dxa"/>
            <w:tcBorders>
              <w:top w:val="nil"/>
              <w:left w:val="nil"/>
              <w:bottom w:val="nil"/>
              <w:right w:val="nil"/>
            </w:tcBorders>
            <w:shd w:val="clear" w:color="auto" w:fill="auto"/>
            <w:vAlign w:val="center"/>
            <w:hideMark/>
          </w:tcPr>
          <w:p w14:paraId="58FA6B3C"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SHP</w:t>
            </w:r>
          </w:p>
        </w:tc>
        <w:tc>
          <w:tcPr>
            <w:tcW w:w="1420" w:type="dxa"/>
            <w:tcBorders>
              <w:top w:val="nil"/>
              <w:left w:val="nil"/>
              <w:bottom w:val="nil"/>
              <w:right w:val="nil"/>
            </w:tcBorders>
            <w:shd w:val="clear" w:color="auto" w:fill="auto"/>
            <w:vAlign w:val="center"/>
            <w:hideMark/>
          </w:tcPr>
          <w:p w14:paraId="19F0C58D"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auto" w:fill="auto"/>
            <w:vAlign w:val="center"/>
            <w:hideMark/>
          </w:tcPr>
          <w:p w14:paraId="44D76327"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glTF</w:t>
            </w:r>
          </w:p>
        </w:tc>
      </w:tr>
      <w:tr w:rsidR="00C03919" w:rsidRPr="00C03919" w14:paraId="43353CDF" w14:textId="77777777" w:rsidTr="00C03919">
        <w:trPr>
          <w:trHeight w:val="240"/>
        </w:trPr>
        <w:tc>
          <w:tcPr>
            <w:tcW w:w="1120" w:type="dxa"/>
            <w:vMerge/>
            <w:tcBorders>
              <w:top w:val="nil"/>
              <w:left w:val="nil"/>
              <w:bottom w:val="single" w:sz="4" w:space="0" w:color="000000"/>
              <w:right w:val="nil"/>
            </w:tcBorders>
            <w:vAlign w:val="center"/>
            <w:hideMark/>
          </w:tcPr>
          <w:p w14:paraId="233B7D23"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3C3C6934"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Terén</w:t>
            </w:r>
          </w:p>
        </w:tc>
        <w:tc>
          <w:tcPr>
            <w:tcW w:w="1420" w:type="dxa"/>
            <w:tcBorders>
              <w:top w:val="nil"/>
              <w:left w:val="nil"/>
              <w:bottom w:val="nil"/>
              <w:right w:val="nil"/>
            </w:tcBorders>
            <w:shd w:val="clear" w:color="000000" w:fill="FFFFFF"/>
            <w:vAlign w:val="center"/>
            <w:hideMark/>
          </w:tcPr>
          <w:p w14:paraId="749CC049"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Bitmapa</w:t>
            </w:r>
          </w:p>
        </w:tc>
        <w:tc>
          <w:tcPr>
            <w:tcW w:w="1420" w:type="dxa"/>
            <w:tcBorders>
              <w:top w:val="nil"/>
              <w:left w:val="nil"/>
              <w:bottom w:val="nil"/>
              <w:right w:val="nil"/>
            </w:tcBorders>
            <w:shd w:val="clear" w:color="000000" w:fill="FFFFFF"/>
            <w:vAlign w:val="center"/>
            <w:hideMark/>
          </w:tcPr>
          <w:p w14:paraId="3C89ACE7"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08BAE17A"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0468CAB5"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r>
      <w:tr w:rsidR="00C03919" w:rsidRPr="00C03919" w14:paraId="481A7DC5" w14:textId="77777777" w:rsidTr="00C03919">
        <w:trPr>
          <w:trHeight w:val="240"/>
        </w:trPr>
        <w:tc>
          <w:tcPr>
            <w:tcW w:w="1120" w:type="dxa"/>
            <w:vMerge/>
            <w:tcBorders>
              <w:top w:val="nil"/>
              <w:left w:val="nil"/>
              <w:bottom w:val="single" w:sz="4" w:space="0" w:color="000000"/>
              <w:right w:val="nil"/>
            </w:tcBorders>
            <w:vAlign w:val="center"/>
            <w:hideMark/>
          </w:tcPr>
          <w:p w14:paraId="6C6D1CE9"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30FB180C"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Textura terénu</w:t>
            </w:r>
          </w:p>
        </w:tc>
        <w:tc>
          <w:tcPr>
            <w:tcW w:w="1420" w:type="dxa"/>
            <w:tcBorders>
              <w:top w:val="nil"/>
              <w:left w:val="nil"/>
              <w:bottom w:val="single" w:sz="4" w:space="0" w:color="auto"/>
              <w:right w:val="nil"/>
            </w:tcBorders>
            <w:shd w:val="clear" w:color="000000" w:fill="FFFFFF"/>
            <w:vAlign w:val="center"/>
            <w:hideMark/>
          </w:tcPr>
          <w:p w14:paraId="2BD65283"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Bitmapa</w:t>
            </w:r>
          </w:p>
        </w:tc>
        <w:tc>
          <w:tcPr>
            <w:tcW w:w="1420" w:type="dxa"/>
            <w:tcBorders>
              <w:top w:val="nil"/>
              <w:left w:val="nil"/>
              <w:bottom w:val="single" w:sz="4" w:space="0" w:color="auto"/>
              <w:right w:val="nil"/>
            </w:tcBorders>
            <w:shd w:val="clear" w:color="000000" w:fill="FFFFFF"/>
            <w:vAlign w:val="center"/>
            <w:hideMark/>
          </w:tcPr>
          <w:p w14:paraId="5828305F"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Služba</w:t>
            </w:r>
          </w:p>
        </w:tc>
        <w:tc>
          <w:tcPr>
            <w:tcW w:w="1420" w:type="dxa"/>
            <w:tcBorders>
              <w:top w:val="nil"/>
              <w:left w:val="nil"/>
              <w:bottom w:val="single" w:sz="4" w:space="0" w:color="auto"/>
              <w:right w:val="nil"/>
            </w:tcBorders>
            <w:shd w:val="clear" w:color="000000" w:fill="FFFFFF"/>
            <w:vAlign w:val="center"/>
            <w:hideMark/>
          </w:tcPr>
          <w:p w14:paraId="18D4A2FA"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Bitmapa</w:t>
            </w:r>
          </w:p>
        </w:tc>
        <w:tc>
          <w:tcPr>
            <w:tcW w:w="1960" w:type="dxa"/>
            <w:tcBorders>
              <w:top w:val="nil"/>
              <w:left w:val="nil"/>
              <w:bottom w:val="single" w:sz="4" w:space="0" w:color="auto"/>
              <w:right w:val="nil"/>
            </w:tcBorders>
            <w:shd w:val="clear" w:color="000000" w:fill="FFFFFF"/>
            <w:vAlign w:val="center"/>
            <w:hideMark/>
          </w:tcPr>
          <w:p w14:paraId="307D0AF7"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PNG / KTX2</w:t>
            </w:r>
          </w:p>
        </w:tc>
      </w:tr>
    </w:tbl>
    <w:p w14:paraId="4E7F09C8" w14:textId="77777777" w:rsidR="004B5BBC" w:rsidRPr="00C03919" w:rsidRDefault="004B5BBC" w:rsidP="00C03919">
      <w:pPr>
        <w:pStyle w:val="Normlnprvnodsazen"/>
        <w:ind w:firstLine="0"/>
      </w:pPr>
    </w:p>
    <w:p w14:paraId="07DD13F8" w14:textId="707C78C7" w:rsidR="001941CD" w:rsidRDefault="001941CD" w:rsidP="001941CD">
      <w:pPr>
        <w:pStyle w:val="Malnadpis"/>
      </w:pPr>
      <w:r>
        <w:t>ArcGIS</w:t>
      </w:r>
    </w:p>
    <w:p w14:paraId="1F8CBBD1" w14:textId="475C5287" w:rsidR="00EB6E42" w:rsidRDefault="00EB6E42" w:rsidP="00EB6E42">
      <w:pPr>
        <w:pStyle w:val="Normlnprvnodsazen"/>
        <w:ind w:firstLine="0"/>
        <w:rPr>
          <w:lang w:eastAsia="en-US"/>
        </w:rPr>
      </w:pPr>
      <w:r>
        <w:rPr>
          <w:lang w:eastAsia="en-US"/>
        </w:rPr>
        <w:t xml:space="preserve">Jelikož formáty Multipatch ani PolygonZ nepodporují ukládání symbologie, je nutné parametry vzhledu uložit v rámci atributů jednotlivých prvků a v prostředí CE je namapovat na materiály přiřazené dané části meshe. Za dosažením tohoto cíle byl tedy rozšířen datový model 3D budov o atributy </w:t>
      </w:r>
      <w:r w:rsidRPr="00EB6E42">
        <w:rPr>
          <w:i/>
          <w:iCs/>
          <w:lang w:eastAsia="en-US"/>
        </w:rPr>
        <w:t>colorCategory</w:t>
      </w:r>
      <w:r>
        <w:rPr>
          <w:lang w:eastAsia="en-US"/>
        </w:rPr>
        <w:t xml:space="preserve"> (jméno materiálu / kategorie) a </w:t>
      </w:r>
      <w:r w:rsidRPr="00EB6E42">
        <w:rPr>
          <w:i/>
          <w:iCs/>
          <w:lang w:eastAsia="en-US"/>
        </w:rPr>
        <w:t>colorValue</w:t>
      </w:r>
      <w:r>
        <w:rPr>
          <w:i/>
          <w:iCs/>
          <w:lang w:eastAsia="en-US"/>
        </w:rPr>
        <w:t xml:space="preserve"> </w:t>
      </w:r>
      <w:r>
        <w:rPr>
          <w:lang w:eastAsia="en-US"/>
        </w:rPr>
        <w:t>(hex kód vybrané barvy). Řešení bylo implementováno pouze pro jednoduché symboly, tedy pouze základní barvu (</w:t>
      </w:r>
      <w:r w:rsidRPr="00EB6E42">
        <w:rPr>
          <w:i/>
          <w:iCs/>
          <w:lang w:eastAsia="en-US"/>
        </w:rPr>
        <w:t>Diffuse color</w:t>
      </w:r>
      <w:r>
        <w:rPr>
          <w:lang w:eastAsia="en-US"/>
        </w:rPr>
        <w:t xml:space="preserve"> parametr materiálu). </w:t>
      </w:r>
    </w:p>
    <w:p w14:paraId="16CF54B7" w14:textId="71EA3ABE" w:rsidR="000A446F" w:rsidRDefault="00EB6E42" w:rsidP="000A446F">
      <w:pPr>
        <w:pStyle w:val="Normlnprvnodsazen"/>
        <w:rPr>
          <w:lang w:val="en-US"/>
        </w:rPr>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7"/>
      </w:r>
      <w:r w:rsidR="00423918">
        <w:t xml:space="preserve">. </w:t>
      </w:r>
      <w:r w:rsidR="003C1AEE">
        <w:t xml:space="preserve">Dále byl napsán skript za účelem mapování hodnot zmíněných kategorizačních atributů na jméno materiálu a </w:t>
      </w:r>
      <w:r w:rsidR="000A446F">
        <w:t xml:space="preserve">HEX </w:t>
      </w:r>
      <w:r w:rsidR="003C1AEE">
        <w:t>hodnotu zvolené barvy. S</w:t>
      </w:r>
      <w:r w:rsidR="009C3277">
        <w:t xml:space="preserve">kript napsán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Blender a hlavně webové renderovací enginy </w:t>
      </w:r>
      <w:r w:rsidR="00075E05">
        <w:t>je problematické</w:t>
      </w:r>
      <w:r w:rsidR="003C1AEE">
        <w:t xml:space="preserve">, tudíž je nutné postupovat po menších částech. </w:t>
      </w:r>
      <w:r w:rsidR="000A446F">
        <w:t xml:space="preserve">Výsledným výstupem je tedy datová vrstva vybrané lokality rozšířená o atributy </w:t>
      </w:r>
      <w:r w:rsidR="000A446F" w:rsidRPr="000A446F">
        <w:rPr>
          <w:i/>
          <w:iCs/>
        </w:rPr>
        <w:lastRenderedPageBreak/>
        <w:t>colorCategory_</w:t>
      </w:r>
      <w:r w:rsidR="000A446F" w:rsidRPr="000A446F">
        <w:rPr>
          <w:i/>
          <w:iCs/>
          <w:lang w:val="en-US"/>
        </w:rPr>
        <w:t xml:space="preserve">{zkratka </w:t>
      </w:r>
      <w:r w:rsidR="000A446F" w:rsidRPr="000A446F">
        <w:rPr>
          <w:i/>
          <w:iCs/>
        </w:rPr>
        <w:t>řídícího atributu</w:t>
      </w:r>
      <w:r w:rsidR="000A446F" w:rsidRPr="000A446F">
        <w:rPr>
          <w:i/>
          <w:iCs/>
          <w:lang w:val="en-US"/>
        </w:rPr>
        <w:t xml:space="preserve">}, colorValue_{zkratka </w:t>
      </w:r>
      <w:r w:rsidR="000A446F" w:rsidRPr="000A446F">
        <w:rPr>
          <w:i/>
          <w:iCs/>
        </w:rPr>
        <w:t>řídícího atritbutu</w:t>
      </w:r>
      <w:r w:rsidR="000A446F" w:rsidRPr="000A446F">
        <w:rPr>
          <w:i/>
          <w:iCs/>
          <w:lang w:val="en-US"/>
        </w:rPr>
        <w:t>}</w:t>
      </w:r>
      <w:r w:rsidR="000A446F">
        <w:rPr>
          <w:lang w:val="en-US"/>
        </w:rPr>
        <w:t xml:space="preserve"> v případě PLOCHA_KOD tedy </w:t>
      </w:r>
      <w:r w:rsidR="000A446F" w:rsidRPr="000A446F">
        <w:rPr>
          <w:i/>
          <w:iCs/>
          <w:lang w:val="en-US"/>
        </w:rPr>
        <w:t>colorCategory_pk</w:t>
      </w:r>
      <w:r w:rsidR="000A446F">
        <w:rPr>
          <w:lang w:val="en-US"/>
        </w:rPr>
        <w:t xml:space="preserve">. </w:t>
      </w:r>
    </w:p>
    <w:p w14:paraId="7EA53EFA" w14:textId="7520AA35" w:rsidR="00F42EB0" w:rsidRPr="000A446F" w:rsidRDefault="000A446F" w:rsidP="000A446F">
      <w:pPr>
        <w:pStyle w:val="Normlnprvnodsazen"/>
        <w:rPr>
          <w:lang w:val="en-US"/>
        </w:rPr>
      </w:pPr>
      <w:r>
        <w:rPr>
          <w:lang w:val="en-US"/>
        </w:rPr>
        <w:t xml:space="preserve">Z ArcGIS byl proveden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xml:space="preserve">– ortofoto (bitmapa) a bodová vrstva stromů. Vše bylo exportováno </w:t>
      </w:r>
      <w:r>
        <w:t>jakožto FGDB</w:t>
      </w:r>
      <w:r w:rsidR="00F42EB0">
        <w:t xml:space="preserve"> a načteno do CE.</w:t>
      </w:r>
    </w:p>
    <w:p w14:paraId="6EBD6418" w14:textId="7264F5F7" w:rsidR="001941CD" w:rsidRPr="001941CD" w:rsidRDefault="001941CD" w:rsidP="001941CD">
      <w:pPr>
        <w:pStyle w:val="Malnadpis"/>
      </w:pPr>
      <w:r>
        <w:t>City Engine</w:t>
      </w:r>
    </w:p>
    <w:p w14:paraId="3803EA7B" w14:textId="45096FC5" w:rsidR="00990624" w:rsidRPr="00877113" w:rsidRDefault="00A94302" w:rsidP="00990624">
      <w:pPr>
        <w:pStyle w:val="Normlnprvnodsazen"/>
        <w:ind w:firstLine="0"/>
        <w:rPr>
          <w:lang w:val="en-US"/>
        </w:rPr>
      </w:pPr>
      <w:r>
        <w:t>Software City</w:t>
      </w:r>
      <w:r w:rsidR="00AA0C0C">
        <w:t xml:space="preserve"> </w:t>
      </w:r>
      <w:r>
        <w:t xml:space="preserve">Engine </w:t>
      </w:r>
      <w:r w:rsidR="00AA0C0C">
        <w:t xml:space="preserve">(CE) </w:t>
      </w:r>
      <w:r>
        <w:t xml:space="preserve">umožňuje převod geoprostorových dat (ESRI formátů) do formátů využívaných v 3D grafice. V rámci této práce je City Engine využit pro generování terénu z DMR rastrové bitmapy a k transformaci meshe ve formátu Multipatch na formát gltf, s tím že zůstane zachována symbologie na úrovni prvků. </w:t>
      </w:r>
      <w:r w:rsidR="00AA0C0C">
        <w:t>Generování DMR bylo provedeno pomocí vestavěných funkcí CE. Mapování symobologie na materiál a mesh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990624">
        <w:t xml:space="preserve">Následně CE poskytuje exportér do gltf formátu, který umožňuje volbu obsáhnout jak </w:t>
      </w:r>
      <w:r w:rsidR="000A446F">
        <w:t>terén,</w:t>
      </w:r>
      <w:r w:rsidR="00990624">
        <w:t xml:space="preserve"> tak generované modely.</w:t>
      </w:r>
      <w:r w:rsidR="00F42EB0">
        <w:t xml:space="preserve"> </w:t>
      </w:r>
    </w:p>
    <w:p w14:paraId="221F43D9" w14:textId="7447B931" w:rsidR="00990624" w:rsidRDefault="00990624" w:rsidP="00990624">
      <w:pPr>
        <w:pStyle w:val="Normlnprvnodsazen"/>
        <w:ind w:firstLine="0"/>
        <w:rPr>
          <w:b/>
          <w:bCs/>
        </w:rPr>
      </w:pPr>
      <w:r w:rsidRPr="00990624">
        <w:rPr>
          <w:b/>
          <w:bCs/>
        </w:rPr>
        <w:t>Blender</w:t>
      </w:r>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Blender, když CE umožňuje exportovat do glTF? Export z CE do glTF není dokonalý a CE neumožňuje podrobnou kontrolu optimalizace 3D dat, která je pro následné využití ve VP klíčová. Ačkoliv CE poskytuje možnosti optimalizace, bylo zjištěno, že tyto nástroje neřeší specifika vybraných dat.</w:t>
      </w:r>
      <w:r>
        <w:t xml:space="preserve"> Zároveň Blender poskytuje vlastní exportér do glTF, pro jehož možnosti je ve webových renderováních enginech a nástrojích široká kompatibilita. Zároveň je Blender ústředním nástrojem pro návrh výsledné scény při tvorbě VP, jelikož poskytuje pokročilé editační možnosti v rámci uživatelského rozhraní. </w:t>
      </w:r>
      <w:r w:rsidR="000A446F">
        <w:t>Přidáním</w:t>
      </w:r>
      <w:r>
        <w:t xml:space="preserve"> Blenderu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rozdílnou implementaci BSDF shaderu</w:t>
      </w:r>
      <w:r>
        <w:rPr>
          <w:b/>
          <w:bCs/>
        </w:rPr>
        <w:t xml:space="preserve"> </w:t>
      </w:r>
      <w:r>
        <w:t>a rozdílného barevného modelu, což mělo za důsledek, že importované modely měli výrazně jiný vzhled než v CE. Jakožto řešení bylo tedy nutné pro každý materiál vytvořit kopii s validním shaderem a korektně přiřazeným HEX kódem. Tento proces byl vyřešen</w:t>
      </w:r>
      <w:r w:rsidR="00CE62D7">
        <w:t xml:space="preserve"> kombinací</w:t>
      </w:r>
      <w:r>
        <w:t xml:space="preserve"> python script</w:t>
      </w:r>
      <w:r w:rsidR="00CE62D7">
        <w:t xml:space="preserve">u </w:t>
      </w:r>
      <w:r>
        <w:t>s využitím Blender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bylo </w:t>
      </w:r>
      <w:r w:rsidR="00AB57DC">
        <w:t xml:space="preserve">nutné zapotřebí značné množství manuálních úprav. </w:t>
      </w:r>
      <w:r>
        <w:t>Mimo vyřešení problémů vzniklých ne-kompatiblitou, byl Blender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nódů,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meshe </w:t>
      </w:r>
      <w:r>
        <w:t xml:space="preserve">– Jak pro </w:t>
      </w:r>
      <w:r w:rsidR="00BE0333">
        <w:t>terén,</w:t>
      </w:r>
      <w:r>
        <w:t xml:space="preserve"> tak pro budovy bylo za využití nástroje </w:t>
      </w:r>
      <w:r>
        <w:rPr>
          <w:i/>
          <w:iCs/>
        </w:rPr>
        <w:t>Merge by distance</w:t>
      </w:r>
      <w:r>
        <w:t xml:space="preserve"> vytvořen spojitý mesh. </w:t>
      </w:r>
    </w:p>
    <w:p w14:paraId="6FC5D75B" w14:textId="79A4CFCD" w:rsidR="00D132E5" w:rsidRDefault="00D132E5" w:rsidP="00256200">
      <w:pPr>
        <w:pStyle w:val="Normlnprvnodsazen"/>
        <w:numPr>
          <w:ilvl w:val="0"/>
          <w:numId w:val="65"/>
        </w:numPr>
      </w:pPr>
      <w:r w:rsidRPr="00D132E5">
        <w:rPr>
          <w:b/>
          <w:bCs/>
        </w:rPr>
        <w:t>Sjednocení objektů budov pod jeden Mesh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r>
        <w:rPr>
          <w:i/>
          <w:iCs/>
        </w:rPr>
        <w:t xml:space="preserve">Decimate geometry </w:t>
      </w:r>
      <w:r>
        <w:t xml:space="preserve">modifikátor, který sníží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ž je nepřípustná hodnota. Při existenci textury tedy byly tedy zmenšeny do rozlišení 2048x2048 popř. 1024x1024.</w:t>
      </w:r>
    </w:p>
    <w:p w14:paraId="63996FAD" w14:textId="1F91E7E8" w:rsidR="000A446F" w:rsidRDefault="000A446F" w:rsidP="00CE62D7">
      <w:pPr>
        <w:pStyle w:val="Normlnprvnodsazen"/>
        <w:numPr>
          <w:ilvl w:val="0"/>
          <w:numId w:val="65"/>
        </w:numPr>
      </w:pPr>
      <w:r>
        <w:rPr>
          <w:b/>
          <w:bCs/>
        </w:rPr>
        <w:lastRenderedPageBreak/>
        <w:t>Oprava orientace povrchů –</w:t>
      </w:r>
      <w:r>
        <w:t xml:space="preserve"> Bylo nutné předefinovat směr normálových vektorů jednotlivých ploch. Proces nebylo možné plně automatizovat, bylo tedy nutná manuální úprava.</w:t>
      </w:r>
    </w:p>
    <w:p w14:paraId="06C29B40" w14:textId="77777777" w:rsidR="0096150F" w:rsidRDefault="00CE62D7" w:rsidP="0096150F">
      <w:pPr>
        <w:pStyle w:val="Normlnprvnodsazen"/>
        <w:ind w:firstLine="0"/>
      </w:pPr>
      <w:r>
        <w:t xml:space="preserve">Nutno zmínit, že v případě optimalizace je </w:t>
      </w:r>
      <w:r w:rsidR="000A446F">
        <w:t xml:space="preserve">vhodné </w:t>
      </w:r>
      <w:r>
        <w:t xml:space="preserve">zvolit optimalizační kroky v závislosti na výsledné implementaci, jelikož např. Wonderland engine poskytuje obdobné možnosti optimalizace. V případě využití nástroje gltf-transform, </w:t>
      </w:r>
      <w:r w:rsidR="00BE0333">
        <w:t>jakožto specializované knihovny pro optimalizaci glTF modelů</w:t>
      </w:r>
      <w:r>
        <w:t xml:space="preserve">, je pak nutné zvolit kdy </w:t>
      </w:r>
      <w:r w:rsidR="00BE0333">
        <w:t xml:space="preserve">jednotlivé kroky </w:t>
      </w:r>
      <w:r>
        <w:t xml:space="preserve">optimalizace </w:t>
      </w:r>
      <w:r w:rsidR="00BE0333">
        <w:t xml:space="preserve">budou </w:t>
      </w:r>
      <w:r>
        <w:t>proveden</w:t>
      </w:r>
      <w:r w:rsidR="00BE0333">
        <w:t>y</w:t>
      </w:r>
      <w:r>
        <w:t>.</w:t>
      </w:r>
      <w:r w:rsidR="00BE0333">
        <w:t xml:space="preserve"> Optimalizace je nedílnou součástí procesu tvorby VP o to víc v případě kdy se jedná o velká a podrobná vstupní data. </w:t>
      </w:r>
      <w:r w:rsidR="00BE0333" w:rsidRPr="0096150F">
        <w:rPr>
          <w:highlight w:val="yellow"/>
        </w:rPr>
        <w:t>Tab. X</w:t>
      </w:r>
      <w:r w:rsidR="00BE0333">
        <w:t xml:space="preserve"> vytvořená na základě exemplárního projektu Topografické mapy pro lokalitu 1 ukazuje míru zjednodušení geometrie a velikost v MB pro disk a GPU.  Je patrné že pouhé sjednocení geometrie v souvislý mesh umožní odstranění 80 % vertextů. Nejvíce problematické z hlediska výkonu jsou v tomto případě textury, kdy je nezbytně nutné jejich zmenšení. </w:t>
      </w:r>
    </w:p>
    <w:p w14:paraId="2313B5D5" w14:textId="1A714722" w:rsidR="00BE0333" w:rsidRPr="00BE0333" w:rsidRDefault="00BE0333" w:rsidP="0096150F">
      <w:pPr>
        <w:pStyle w:val="Normlnprvnodsazen"/>
      </w:pPr>
      <w:r>
        <w:t xml:space="preserve">Při provedení následujících operací je možné model, popř. kompletní scénu exportovat a následně načíst do výsledné scény v rámci vybrané technologie. Za účelem dosažení vyšší míry </w:t>
      </w:r>
      <w:r w:rsidR="004E2FCC">
        <w:t>optimalizace,</w:t>
      </w:r>
      <w:r>
        <w:t xml:space="preserve"> a tedy možnosti zobrazení více dat při zachování dostatečného výkonu je vhodné použít dedikované nástroje pro optimalizaci jako zmíněný </w:t>
      </w:r>
      <w:r w:rsidRPr="0096150F">
        <w:rPr>
          <w:i/>
          <w:iCs/>
        </w:rPr>
        <w:t>gltf-transform</w:t>
      </w:r>
      <w:r w:rsidR="004E2FCC">
        <w:t xml:space="preserve"> aj. </w:t>
      </w:r>
      <w:r w:rsidR="004E2FCC" w:rsidRPr="004E2FCC">
        <w:rPr>
          <w:highlight w:val="yellow"/>
        </w:rPr>
        <w:t>viz kap. X.</w:t>
      </w:r>
      <w:r w:rsidR="004E2FCC">
        <w:t xml:space="preserve"> Tyto procesy je však nutné koordinovat s možnostmi cílového vizualizační technologie. </w:t>
      </w:r>
      <w:r w:rsidR="00CE149E">
        <w:t>Především při použití komprese je nutné zajistit kompatibilitu v cílové technologii.</w:t>
      </w:r>
      <w:r w:rsidR="0096150F">
        <w:t xml:space="preserve"> V případě tematických map byla značná část optimalizace provedena až ve Wonderland enginu. </w:t>
      </w:r>
    </w:p>
    <w:p w14:paraId="79E9234B" w14:textId="77777777" w:rsidR="00894A03" w:rsidRDefault="00BE0333" w:rsidP="00894A03">
      <w:pPr>
        <w:pStyle w:val="Normlnprvnodsazen"/>
        <w:keepNext/>
        <w:ind w:firstLine="0"/>
      </w:pPr>
      <w:r w:rsidRPr="00BE0333">
        <w:rPr>
          <w:noProof/>
        </w:rPr>
        <w:drawing>
          <wp:inline distT="0" distB="0" distL="0" distR="0" wp14:anchorId="0CF9B65E" wp14:editId="00C858B9">
            <wp:extent cx="5579745" cy="2232025"/>
            <wp:effectExtent l="0" t="0" r="1905" b="0"/>
            <wp:docPr id="6296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151B0118" w14:textId="376F02FB" w:rsidR="00BE0333" w:rsidRDefault="00894A03" w:rsidP="00894A03">
      <w:pPr>
        <w:pStyle w:val="Caption"/>
      </w:pPr>
      <w:r>
        <w:t xml:space="preserve">Obr. </w:t>
      </w:r>
      <w:r>
        <w:fldChar w:fldCharType="begin"/>
      </w:r>
      <w:r>
        <w:instrText xml:space="preserve"> SEQ Obr. \* ARABIC </w:instrText>
      </w:r>
      <w:r>
        <w:fldChar w:fldCharType="separate"/>
      </w:r>
      <w:r>
        <w:rPr>
          <w:noProof/>
        </w:rPr>
        <w:t>32</w:t>
      </w:r>
      <w:r>
        <w:fldChar w:fldCharType="end"/>
      </w:r>
      <w:r>
        <w:t xml:space="preserve"> Metrika optimalizace exemplárního modelu topografické mapy. </w:t>
      </w:r>
    </w:p>
    <w:p w14:paraId="21F3B182" w14:textId="551FC1A8" w:rsidR="005219F7" w:rsidRPr="00C03453" w:rsidRDefault="002D6389" w:rsidP="00CE62D7">
      <w:pPr>
        <w:rPr>
          <w:lang w:val="en-US"/>
        </w:rPr>
      </w:pPr>
      <w:r>
        <w:rPr>
          <w:noProof/>
          <w:lang w:val="en-US"/>
        </w:rPr>
        <w:lastRenderedPageBreak/>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3CDEDFE6" w14:textId="74CCBAEE" w:rsidR="00296350" w:rsidRDefault="00CE62D7" w:rsidP="00296350">
      <w:pPr>
        <w:pStyle w:val="Normlnprvnodsazen"/>
        <w:ind w:firstLine="0"/>
        <w:rPr>
          <w:lang w:eastAsia="en-US"/>
        </w:rPr>
      </w:pPr>
      <w:r>
        <w:rPr>
          <w:noProof/>
          <w:lang w:eastAsia="en-US"/>
        </w:rPr>
        <w:lastRenderedPageBreak/>
        <w:drawing>
          <wp:inline distT="0" distB="0" distL="0" distR="0" wp14:anchorId="6D2C31CC" wp14:editId="74412FDD">
            <wp:extent cx="5579745" cy="8886190"/>
            <wp:effectExtent l="0" t="0" r="1905" b="0"/>
            <wp:docPr id="645411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08" name="Picture 1" descr="A screenshot of a computer scree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8886190"/>
                    </a:xfrm>
                    <a:prstGeom prst="rect">
                      <a:avLst/>
                    </a:prstGeom>
                  </pic:spPr>
                </pic:pic>
              </a:graphicData>
            </a:graphic>
          </wp:inline>
        </w:drawing>
      </w:r>
    </w:p>
    <w:p w14:paraId="091653AB" w14:textId="7B344C51" w:rsidR="00841B47" w:rsidRDefault="00DD646B" w:rsidP="00841B47">
      <w:pPr>
        <w:pStyle w:val="Normlnprvnodsazen"/>
        <w:keepNext/>
        <w:ind w:firstLine="0"/>
      </w:pPr>
      <w:r>
        <w:lastRenderedPageBreak/>
        <w:t>Vizualizace</w:t>
      </w:r>
    </w:p>
    <w:p w14:paraId="40D394B8" w14:textId="0FFD35C8" w:rsidR="007F6F9D" w:rsidRDefault="00DD646B" w:rsidP="00841B47">
      <w:pPr>
        <w:pStyle w:val="Normlnprvnodsazen"/>
        <w:keepNext/>
        <w:ind w:firstLine="0"/>
      </w:pPr>
      <w:r>
        <w:t>Za účelem dosažení přívětivé vizualizace je hlavním parametrem dosažení vhodného osvětlení. Ve VR není dosud dosáhout pomocí dynamických metod</w:t>
      </w:r>
      <w:r w:rsidR="009116B7">
        <w:t xml:space="preserve"> </w:t>
      </w:r>
      <w:r w:rsidR="009116B7" w:rsidRPr="009116B7">
        <w:rPr>
          <w:highlight w:val="yellow"/>
          <w:lang w:val="en-US"/>
        </w:rPr>
        <w:t>(viz. kap. Vykon)</w:t>
      </w:r>
      <w:r>
        <w:t>.</w:t>
      </w:r>
      <w:r w:rsidR="009116B7">
        <w:t xml:space="preserve"> </w:t>
      </w:r>
      <w:r>
        <w:t xml:space="preserve"> </w:t>
      </w:r>
      <w:r w:rsidR="009116B7">
        <w:t>Na základě technik popsaných v teoretické části byla otestována řada metod. Za účelem získání dat se statickým osvětlením byla otestována metoda „spékání“ (</w:t>
      </w:r>
      <w:r w:rsidR="009116B7" w:rsidRPr="00653ECB">
        <w:rPr>
          <w:i/>
          <w:iCs/>
        </w:rPr>
        <w:t>bake</w:t>
      </w:r>
      <w:r w:rsidR="009116B7">
        <w:t>)</w:t>
      </w:r>
      <w:r w:rsidR="00653ECB">
        <w:t xml:space="preserve"> jak do textury tak do vertexu. Obě metody však nevyústili v úspěch. Stíny nebylo možné staticky generovat z důvodu nevhodných specifik geometrie 3D budov popsaných v předešlé kapitole. </w:t>
      </w:r>
      <w:r w:rsidR="00FC3768">
        <w:t xml:space="preserve">V případě tematické mapy byly vytvořeny stíny na texturu terénu. V případě topografické to nebylo třeba jelikož textura vytvořená z ortofota již reálné stíny obsahovala. </w:t>
      </w:r>
    </w:p>
    <w:p w14:paraId="0F931F94" w14:textId="77777777" w:rsidR="007F6F9D" w:rsidRDefault="007F6F9D" w:rsidP="00841B47">
      <w:pPr>
        <w:pStyle w:val="Normlnprvnodsazen"/>
        <w:keepNext/>
        <w:ind w:firstLine="0"/>
      </w:pP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(brainstroming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r w:rsidRPr="001E00CB">
        <w:rPr>
          <w:highlight w:val="yellow"/>
        </w:rPr>
        <w:t xml:space="preserve">2d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r w:rsidRPr="001E00CB">
        <w:rPr>
          <w:highlight w:val="yellow"/>
        </w:rPr>
        <w:t>rastr - bitmapa (jpg)</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features (GeoJSON,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r w:rsidRPr="001E00CB">
        <w:rPr>
          <w:highlight w:val="yellow"/>
        </w:rPr>
        <w:t xml:space="preserve">3d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r w:rsidRPr="001E00CB">
        <w:rPr>
          <w:highlight w:val="yellow"/>
        </w:rPr>
        <w:t>Mesh: - tin (gltf, 3d tiles,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lokálně – gltf - nemůže být velké území – moc dat, popř. nějaký on demand loading – spatial subdivistion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 xml:space="preserve">Z height rastru </w:t>
      </w:r>
    </w:p>
    <w:p w14:paraId="13568CE6" w14:textId="44E3F750" w:rsidR="00C150AE" w:rsidRPr="001E00CB" w:rsidRDefault="00C150AE" w:rsidP="00C150AE">
      <w:pPr>
        <w:pStyle w:val="Normlnprvnodsazen"/>
        <w:numPr>
          <w:ilvl w:val="8"/>
          <w:numId w:val="7"/>
        </w:numPr>
        <w:rPr>
          <w:highlight w:val="yellow"/>
        </w:rPr>
      </w:pPr>
      <w:r w:rsidRPr="001E00CB">
        <w:rPr>
          <w:highlight w:val="yellow"/>
        </w:rPr>
        <w:t>Subdivisionsurface v blenderu</w:t>
      </w:r>
    </w:p>
    <w:p w14:paraId="7A681F4E" w14:textId="77777777" w:rsidR="00C150AE" w:rsidRPr="001E00CB" w:rsidRDefault="00C150AE" w:rsidP="00C150AE">
      <w:pPr>
        <w:pStyle w:val="Normlnprvnodsazen"/>
        <w:numPr>
          <w:ilvl w:val="8"/>
          <w:numId w:val="7"/>
        </w:numPr>
        <w:rPr>
          <w:highlight w:val="yellow"/>
        </w:rPr>
      </w:pPr>
      <w:r w:rsidRPr="001E00CB">
        <w:rPr>
          <w:highlight w:val="yellow"/>
        </w:rPr>
        <w:t>Qgis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City Engine</w:t>
      </w:r>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rendering enginech – displacement mapping – </w:t>
      </w:r>
      <w:r w:rsidRPr="001E00CB">
        <w:rPr>
          <w:highlight w:val="yellow"/>
          <w:lang w:val="en-US"/>
        </w:rPr>
        <w:t>#ud</w:t>
      </w:r>
      <w:r w:rsidRPr="001E00CB">
        <w:rPr>
          <w:highlight w:val="yellow"/>
        </w:rPr>
        <w:t xml:space="preserve">ělat Babylon.js a Three.js examply </w:t>
      </w:r>
    </w:p>
    <w:p w14:paraId="36C8FEE1" w14:textId="77777777" w:rsidR="00C150AE" w:rsidRPr="001E00CB" w:rsidRDefault="00C150AE" w:rsidP="00C150AE">
      <w:pPr>
        <w:pStyle w:val="Normlnprvnodsazen"/>
        <w:numPr>
          <w:ilvl w:val="5"/>
          <w:numId w:val="7"/>
        </w:numPr>
        <w:rPr>
          <w:highlight w:val="yellow"/>
        </w:rPr>
      </w:pPr>
      <w:r w:rsidRPr="001E00CB">
        <w:rPr>
          <w:highlight w:val="yellow"/>
        </w:rPr>
        <w:t>Instacované - služba – 3Dtiles? - loaduje se jen to co se vidí - cesium, vts-geospatial, google 3D tiles</w:t>
      </w:r>
    </w:p>
    <w:p w14:paraId="57E6E031" w14:textId="77777777" w:rsidR="00C150AE" w:rsidRPr="001E00CB" w:rsidRDefault="00C150AE" w:rsidP="00C150AE">
      <w:pPr>
        <w:pStyle w:val="Normlnprvnodsazen"/>
        <w:numPr>
          <w:ilvl w:val="6"/>
          <w:numId w:val="7"/>
        </w:numPr>
        <w:rPr>
          <w:highlight w:val="yellow"/>
        </w:rPr>
      </w:pPr>
      <w:r w:rsidRPr="001E00CB">
        <w:rPr>
          <w:highlight w:val="yellow"/>
        </w:rPr>
        <w:lastRenderedPageBreak/>
        <w:t>Google Maps 3DTiles API – jak získat data od Google Maps API lokálne</w:t>
      </w:r>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r w:rsidRPr="001E00CB">
        <w:rPr>
          <w:highlight w:val="yellow"/>
        </w:rPr>
        <w:t>Textured 3D mesh</w:t>
      </w:r>
    </w:p>
    <w:p w14:paraId="0C49A582" w14:textId="508B6B6E" w:rsidR="00C150AE" w:rsidRPr="001E00CB" w:rsidRDefault="00C150AE" w:rsidP="00C150AE">
      <w:pPr>
        <w:pStyle w:val="Normlnprvnodsazen"/>
        <w:numPr>
          <w:ilvl w:val="6"/>
          <w:numId w:val="7"/>
        </w:numPr>
        <w:rPr>
          <w:highlight w:val="yellow"/>
        </w:rPr>
      </w:pPr>
      <w:r w:rsidRPr="001E00CB">
        <w:rPr>
          <w:highlight w:val="yellow"/>
        </w:rPr>
        <w:t>Cesium 3D</w:t>
      </w:r>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r w:rsidRPr="001E00CB">
        <w:rPr>
          <w:highlight w:val="yellow"/>
        </w:rPr>
        <w:t xml:space="preserve">2d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r w:rsidRPr="001E00CB">
        <w:rPr>
          <w:highlight w:val="yellow"/>
        </w:rPr>
        <w:t>rastr - bitmapa (jpg)</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lokálně – tif, jpg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features (GeoJSON,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shapefile, GeoJSON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r w:rsidRPr="001E00CB">
        <w:rPr>
          <w:highlight w:val="yellow"/>
        </w:rPr>
        <w:t xml:space="preserve">3d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r w:rsidRPr="001E00CB">
        <w:rPr>
          <w:highlight w:val="yellow"/>
        </w:rPr>
        <w:t>Mesh: – 3d modely – tin – (gltf, cityjson, cityGML, obj, collada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Lokálně – data naloadovaná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Služby - ?? – cdn? – sketchfab – vlastní server serving?</w:t>
      </w:r>
    </w:p>
    <w:p w14:paraId="05A59F99" w14:textId="77777777" w:rsidR="00C150AE" w:rsidRPr="001E00CB" w:rsidRDefault="00C150AE" w:rsidP="00C150AE">
      <w:pPr>
        <w:pStyle w:val="Normlnprvnodsazen"/>
        <w:numPr>
          <w:ilvl w:val="3"/>
          <w:numId w:val="7"/>
        </w:numPr>
        <w:rPr>
          <w:highlight w:val="yellow"/>
        </w:rPr>
      </w:pPr>
      <w:r w:rsidRPr="001E00CB">
        <w:rPr>
          <w:highlight w:val="yellow"/>
        </w:rPr>
        <w:t>Mesh – jednoduchý – plocha s texturou co se otáčí – symbol (gltf)</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Tematická data – statistika, agreagace, atd</w:t>
      </w:r>
    </w:p>
    <w:p w14:paraId="42F1379F" w14:textId="77777777" w:rsidR="00C150AE" w:rsidRPr="001E00CB" w:rsidRDefault="00C150AE" w:rsidP="00C150AE">
      <w:pPr>
        <w:pStyle w:val="Normlnprvnodsazen"/>
        <w:numPr>
          <w:ilvl w:val="1"/>
          <w:numId w:val="7"/>
        </w:numPr>
        <w:rPr>
          <w:highlight w:val="yellow"/>
        </w:rPr>
      </w:pPr>
      <w:r w:rsidRPr="001E00CB">
        <w:rPr>
          <w:highlight w:val="yellow"/>
        </w:rPr>
        <w:t>2d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r w:rsidRPr="001E00CB">
        <w:rPr>
          <w:highlight w:val="yellow"/>
        </w:rPr>
        <w:t>rastr - bitmapa (jpg)</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lokálně – tif, jpg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lastRenderedPageBreak/>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features (GeoJSON,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shapefile, GeoJSON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r w:rsidRPr="001E00CB">
        <w:rPr>
          <w:highlight w:val="yellow"/>
        </w:rPr>
        <w:t xml:space="preserve">3d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r w:rsidRPr="001E00CB">
        <w:rPr>
          <w:highlight w:val="yellow"/>
        </w:rPr>
        <w:t xml:space="preserve">Mesh: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r w:rsidRPr="001E00CB">
        <w:rPr>
          <w:highlight w:val="yellow"/>
        </w:rPr>
        <w:t>Voxely</w:t>
      </w:r>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dmr, dmp,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Švýcarsko – swiss topo</w:t>
      </w:r>
      <w:r w:rsidR="001E00CB" w:rsidRPr="001E00CB">
        <w:rPr>
          <w:highlight w:val="yellow"/>
        </w:rPr>
        <w:t xml:space="preserve">  - Vyzkoušet načítáaní rastrů a textur. Udělat pipelinu?</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4" w:history="1">
        <w:r w:rsidR="00C150AE" w:rsidRPr="00B76B4A">
          <w:rPr>
            <w:rStyle w:val="Hyperlink"/>
          </w:rPr>
          <w:t>https://developers.google.com/maps/documentation/tile/use-renderer</w:t>
        </w:r>
      </w:hyperlink>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Troika text - statický</w:t>
      </w:r>
    </w:p>
    <w:p w14:paraId="10A9B96B" w14:textId="73D9793F" w:rsidR="00DC2D7C" w:rsidRDefault="00DC2D7C" w:rsidP="00DC2D7C">
      <w:pPr>
        <w:pStyle w:val="Normlnprvnodsazen"/>
        <w:ind w:firstLine="0"/>
      </w:pPr>
      <w:r>
        <w:rPr>
          <w:lang w:val="en-US"/>
        </w:rPr>
        <w:t>Bilboardy – dynamické otáčení na uživatele – je nutné? – jak moc pohybu budu vy</w:t>
      </w:r>
      <w:r>
        <w:t>žadovat</w:t>
      </w:r>
    </w:p>
    <w:p w14:paraId="62994ABA" w14:textId="5729A4B0" w:rsidR="00414E1F" w:rsidRDefault="0035387C" w:rsidP="00414E1F">
      <w:pPr>
        <w:pStyle w:val="Heading2"/>
      </w:pPr>
      <w:r>
        <w:t>CD / CI</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5"/>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r>
        <w:rPr>
          <w:lang w:eastAsia="en-US"/>
        </w:rPr>
        <w:t xml:space="preserve">Npm package – gh pages. Github pages actions.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32FF6D37" w:rsidR="00466AC8" w:rsidRDefault="008136B2" w:rsidP="00466AC8">
      <w:pPr>
        <w:rPr>
          <w:lang w:eastAsia="cs-CZ"/>
        </w:rPr>
      </w:pPr>
      <w:r>
        <w:rPr>
          <w:lang w:eastAsia="cs-CZ"/>
        </w:rPr>
        <w:t xml:space="preserve">Optimalizace </w:t>
      </w:r>
      <w:r w:rsidR="00A3391B">
        <w:rPr>
          <w:lang w:eastAsia="cs-CZ"/>
        </w:rPr>
        <w:t>Optimalizace Optimalizace</w:t>
      </w:r>
    </w:p>
    <w:p w14:paraId="00E9C0A2" w14:textId="75F30C17" w:rsidR="00A3391B" w:rsidRDefault="00A3391B" w:rsidP="00A3391B">
      <w:pPr>
        <w:pStyle w:val="Normlnprvnodsazen"/>
        <w:ind w:firstLine="0"/>
      </w:pPr>
      <w:r>
        <w:t>Má smysl dávat geodata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&gt; moc dlouh</w:t>
      </w:r>
      <w:r>
        <w:t>é pipelin</w:t>
      </w:r>
      <w:r w:rsidR="00EC522E">
        <w:t>y</w:t>
      </w:r>
    </w:p>
    <w:p w14:paraId="15F58D2E" w14:textId="66C73F49" w:rsidR="00EC522E" w:rsidRPr="00EC522E" w:rsidRDefault="00EC522E" w:rsidP="00EC522E">
      <w:pPr>
        <w:pStyle w:val="Normlnprvnodsazen"/>
        <w:ind w:firstLine="0"/>
        <w:rPr>
          <w:lang w:val="en-US"/>
        </w:rPr>
      </w:pPr>
      <w:r>
        <w:t>Optimální techstack / pipelina</w:t>
      </w:r>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6"/>
          <w:footerReference w:type="default" r:id="rId77"/>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0681BA44" w14:textId="77777777" w:rsidR="0096150F" w:rsidRDefault="00FD6309" w:rsidP="0096150F">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96150F">
        <w:t xml:space="preserve">2019 - Battle of 3D Rendering Stacks: CesiumJS, VTS Geospatial or iTowns? (2019): </w:t>
      </w:r>
    </w:p>
    <w:p w14:paraId="39D37847" w14:textId="77777777" w:rsidR="0096150F" w:rsidRDefault="0096150F" w:rsidP="0096150F">
      <w:pPr>
        <w:pStyle w:val="Bibliography"/>
      </w:pPr>
      <w:r>
        <w:t xml:space="preserve">ABDUL-RAHMAN, A., PILOUK, M. (2008): Spatial data modelling for 3D GIS. Springer, Berlin ; New York. </w:t>
      </w:r>
    </w:p>
    <w:p w14:paraId="00BA10C4" w14:textId="77777777" w:rsidR="0096150F" w:rsidRDefault="0096150F" w:rsidP="0096150F">
      <w:pPr>
        <w:pStyle w:val="Bibliography"/>
      </w:pPr>
      <w:r>
        <w:t xml:space="preserve">ARIËN, G. (2017): Overview of the rendering pipeline in WebGL, Geert Arien, http://www.geertarien.com/blog/2017/07/16/overview-of-the-rendering-pipeline-in-webgl/ (17. 9. 2023). </w:t>
      </w:r>
    </w:p>
    <w:p w14:paraId="7D21E1ED" w14:textId="77777777" w:rsidR="0096150F" w:rsidRDefault="0096150F" w:rsidP="0096150F">
      <w:pPr>
        <w:pStyle w:val="Bibliography"/>
      </w:pPr>
      <w:r>
        <w:t xml:space="preserve">BANDROVA, T., BONCHEV, S. (2013): 3D Maps – Scale, Accuracy, Level of Detail. </w:t>
      </w:r>
    </w:p>
    <w:p w14:paraId="17E5402E" w14:textId="77777777" w:rsidR="0096150F" w:rsidRDefault="0096150F" w:rsidP="0096150F">
      <w:pPr>
        <w:pStyle w:val="Bibliography"/>
      </w:pPr>
      <w:r>
        <w:t xml:space="preserve">BARUAH, R. (2021): AR and VR Using the WebXR API: Learn to Create Immersive Content with WebGL, Three.js, and A-Frame. Apress, Berkeley, CA. </w:t>
      </w:r>
    </w:p>
    <w:p w14:paraId="50DBE61F" w14:textId="77777777" w:rsidR="0096150F" w:rsidRDefault="0096150F" w:rsidP="0096150F">
      <w:pPr>
        <w:pStyle w:val="Bibliography"/>
      </w:pPr>
      <w:r>
        <w:t xml:space="preserve">BASQUES, K. (2023): Remote debug Android devices, Chrome for Developers, https://developer.chrome.com/docs/devtools/remote-debugging/ (6. 11. 2023). </w:t>
      </w:r>
    </w:p>
    <w:p w14:paraId="1F18230F" w14:textId="77777777" w:rsidR="0096150F" w:rsidRDefault="0096150F" w:rsidP="0096150F">
      <w:pPr>
        <w:pStyle w:val="Bibliography"/>
      </w:pPr>
      <w:r>
        <w:t xml:space="preserve">BATTY, M. (1997): Virtual geography. Futures, 4, 29, 337–352. </w:t>
      </w:r>
    </w:p>
    <w:p w14:paraId="7C05AA39" w14:textId="77777777" w:rsidR="0096150F" w:rsidRDefault="0096150F" w:rsidP="0096150F">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00603A42" w14:textId="77777777" w:rsidR="0096150F" w:rsidRDefault="0096150F" w:rsidP="0096150F">
      <w:pPr>
        <w:pStyle w:val="Bibliography"/>
      </w:pPr>
      <w:r>
        <w:t xml:space="preserve">BILJECKI, F., LEDOUX, H., STOTER, J. (2016): An improved LOD specification for 3D building models. Computers, Environment and Urban Systems, 59, 25–37. </w:t>
      </w:r>
    </w:p>
    <w:p w14:paraId="06A798AC" w14:textId="77777777" w:rsidR="0096150F" w:rsidRDefault="0096150F" w:rsidP="0096150F">
      <w:pPr>
        <w:pStyle w:val="Bibliography"/>
      </w:pPr>
      <w:r>
        <w:t xml:space="preserve">BLENDER DOCUMENTATION TEAM (2023a): Introduction — Blender Manual, https://docs.blender.org/manual/en/latest/render/materials/introduction.html (15. 10. 2023). </w:t>
      </w:r>
    </w:p>
    <w:p w14:paraId="6698B5C8" w14:textId="77777777" w:rsidR="0096150F" w:rsidRDefault="0096150F" w:rsidP="0096150F">
      <w:pPr>
        <w:pStyle w:val="Bibliography"/>
      </w:pPr>
      <w:r>
        <w:t xml:space="preserve">BLENDER DOCUMENTATION TEAM (2023b): Light Objects — Blender Manual, https://docs.blender.org/manual/en/latest/render/lights/light_object.html (17. 10. 2023). </w:t>
      </w:r>
    </w:p>
    <w:p w14:paraId="0B82A3D2" w14:textId="77777777" w:rsidR="0096150F" w:rsidRDefault="0096150F" w:rsidP="0096150F">
      <w:pPr>
        <w:pStyle w:val="Bibliography"/>
      </w:pPr>
      <w:r>
        <w:t xml:space="preserve">BLOKDYK, G. (2018): Virtual geographic environments A Complete Guide. 5STARCooks. </w:t>
      </w:r>
    </w:p>
    <w:p w14:paraId="2DD35AAD" w14:textId="77777777" w:rsidR="0096150F" w:rsidRDefault="0096150F" w:rsidP="0096150F">
      <w:pPr>
        <w:pStyle w:val="Bibliography"/>
      </w:pPr>
      <w:r>
        <w:t xml:space="preserve">BOGDANOVA, R., BOULANGER, P., ZHENG, B. (2016): Depth Perception of Surgeons in Minimally Invasive Surgery. Surgical Innovation, 23. </w:t>
      </w:r>
    </w:p>
    <w:p w14:paraId="204A58D8" w14:textId="77777777" w:rsidR="0096150F" w:rsidRDefault="0096150F" w:rsidP="0096150F">
      <w:pPr>
        <w:pStyle w:val="Bibliography"/>
      </w:pPr>
      <w:r>
        <w:t xml:space="preserve">BOLETSIS, C. (2017): The New Era of Virtual Reality Locomotion: A Systematic Literature Review of Techniques and a Proposed Typology. Multimodal Technologies and Interaction, 4, 1, 24. </w:t>
      </w:r>
    </w:p>
    <w:p w14:paraId="5F3F2092" w14:textId="77777777" w:rsidR="0096150F" w:rsidRDefault="0096150F" w:rsidP="0096150F">
      <w:pPr>
        <w:pStyle w:val="Bibliography"/>
      </w:pPr>
      <w:r>
        <w:t xml:space="preserve">BOLSTAD, P. (2019): GIS Fundamentals: A First Text on Geographic Information Systems, Sixth Edition. XanEdu Publishing Inc, Ann Arbor, MI. </w:t>
      </w:r>
    </w:p>
    <w:p w14:paraId="13D17388" w14:textId="77777777" w:rsidR="0096150F" w:rsidRDefault="0096150F" w:rsidP="0096150F">
      <w:pPr>
        <w:pStyle w:val="Bibliography"/>
      </w:pPr>
      <w:r>
        <w:t xml:space="preserve">BOŘIL, J. (2022): Využití VGE pro výuku prostorových úloh - role interakce. Masarykova univerzita, Přírodovědecká fakulta. </w:t>
      </w:r>
    </w:p>
    <w:p w14:paraId="6549F0DC" w14:textId="77777777" w:rsidR="0096150F" w:rsidRDefault="0096150F" w:rsidP="0096150F">
      <w:pPr>
        <w:pStyle w:val="Bibliography"/>
      </w:pPr>
      <w:r>
        <w:lastRenderedPageBreak/>
        <w:t xml:space="preserve">BROWN, R. (2023): VRcompare - The Internet’s Largest VR &amp; AR Headset Database, VRcompare, https://vr-compare.com/ (8. 10. 2023). </w:t>
      </w:r>
    </w:p>
    <w:p w14:paraId="60AA1A8F" w14:textId="77777777" w:rsidR="0096150F" w:rsidRDefault="0096150F" w:rsidP="0096150F">
      <w:pPr>
        <w:pStyle w:val="Bibliography"/>
      </w:pPr>
      <w:r>
        <w:t xml:space="preserve">BURDEA, G., COIFFET, P. (2003): Virtual reality technology. J. Wiley-Interscience, Hoboken, N.J. </w:t>
      </w:r>
    </w:p>
    <w:p w14:paraId="78C9DCB4" w14:textId="77777777" w:rsidR="0096150F" w:rsidRDefault="0096150F" w:rsidP="0096150F">
      <w:pPr>
        <w:pStyle w:val="Bibliography"/>
      </w:pPr>
      <w:r>
        <w:t xml:space="preserve">BUTCHER, P. W. S., JOHN, N. W., RITSOS, P. D. (2021): VRIA: A Web-Based Framework for Creating Immersive Analytics Experiences. IEEE Transactions on Visualization and Computer Graphics, 7, 27, 3213–3225. </w:t>
      </w:r>
    </w:p>
    <w:p w14:paraId="7324CFC9" w14:textId="77777777" w:rsidR="0096150F" w:rsidRDefault="0096150F" w:rsidP="0096150F">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66444F86" w14:textId="77777777" w:rsidR="0096150F" w:rsidRDefault="0096150F" w:rsidP="0096150F">
      <w:pPr>
        <w:pStyle w:val="Bibliography"/>
      </w:pPr>
      <w:r>
        <w:t xml:space="preserve">CAN I USE (2023a): “webGL” | Can I use... Support tables for HTML5, CSS3, etc, https://caniuse.com/?search=webGL (31. 1. 2023). </w:t>
      </w:r>
    </w:p>
    <w:p w14:paraId="65ABAB1C" w14:textId="77777777" w:rsidR="0096150F" w:rsidRDefault="0096150F" w:rsidP="0096150F">
      <w:pPr>
        <w:pStyle w:val="Bibliography"/>
      </w:pPr>
      <w:r>
        <w:t xml:space="preserve">CAN I USE (2023b): WebGPU - Can I use, https://caniuse.com/webgpu (29. 8. 2023). </w:t>
      </w:r>
    </w:p>
    <w:p w14:paraId="05D02C70" w14:textId="77777777" w:rsidR="0096150F" w:rsidRDefault="0096150F" w:rsidP="0096150F">
      <w:pPr>
        <w:pStyle w:val="Bibliography"/>
      </w:pPr>
      <w:r>
        <w:t xml:space="preserve">CAN I USE (2023c): “WebXR” | Can I use... Support tables for HTML5, CSS3, etc, https://caniuse.com/?search=WebXR (31. 1. 2023). </w:t>
      </w:r>
    </w:p>
    <w:p w14:paraId="1E45814F" w14:textId="77777777" w:rsidR="0096150F" w:rsidRDefault="0096150F" w:rsidP="0096150F">
      <w:pPr>
        <w:pStyle w:val="Bibliography"/>
      </w:pPr>
      <w:r>
        <w:t xml:space="preserve">CESIUMGS (2023a): Initial WebXR display support for Scene by pupitetris · Pull Request #11372 · CesiumGS/cesium, GitHub, https://github.com/CesiumGS/cesium/pull/11372 (31. 8. 2023). </w:t>
      </w:r>
    </w:p>
    <w:p w14:paraId="6B7E6526" w14:textId="77777777" w:rsidR="0096150F" w:rsidRDefault="0096150F" w:rsidP="0096150F">
      <w:pPr>
        <w:pStyle w:val="Bibliography"/>
      </w:pPr>
      <w:r>
        <w:t xml:space="preserve">CESIUMGS (2023b): WebXR · Issue #3422 · CesiumGS/cesium, GitHub, https://github.com/CesiumGS/cesium/issues/3422 (31. 8. 2023). </w:t>
      </w:r>
    </w:p>
    <w:p w14:paraId="6AFB5E82" w14:textId="77777777" w:rsidR="0096150F" w:rsidRDefault="0096150F" w:rsidP="0096150F">
      <w:pPr>
        <w:pStyle w:val="Bibliography"/>
      </w:pPr>
      <w:r>
        <w:t xml:space="preserve">CHADWICK, E. (2023): ingBest Practices for Compress glTF Textures. </w:t>
      </w:r>
    </w:p>
    <w:p w14:paraId="48659D3C" w14:textId="77777777" w:rsidR="0096150F" w:rsidRDefault="0096150F" w:rsidP="0096150F">
      <w:pPr>
        <w:pStyle w:val="Bibliography"/>
      </w:pPr>
      <w:r>
        <w:t xml:space="preserve">CHEN, M., LIN, H. (2018): Virtual geographic environments (VGEs): originating from or beyond virtual reality (VR)? International Journal of Digital Earth, 4, 11, 329–333. </w:t>
      </w:r>
    </w:p>
    <w:p w14:paraId="7D4DD1F2" w14:textId="77777777" w:rsidR="0096150F" w:rsidRDefault="0096150F" w:rsidP="0096150F">
      <w:pPr>
        <w:pStyle w:val="Bibliography"/>
      </w:pPr>
      <w:r>
        <w:t xml:space="preserve">CHLOUPKOVÁ, T. (2007): Fyziologické principy procesu vidění - tvorba a vnímání obrazu. Masarykova univerzita, Přírodovědecká fakulta. </w:t>
      </w:r>
    </w:p>
    <w:p w14:paraId="2D7C383C" w14:textId="77777777" w:rsidR="0096150F" w:rsidRDefault="0096150F" w:rsidP="0096150F">
      <w:pPr>
        <w:pStyle w:val="Bibliography"/>
      </w:pPr>
      <w:r>
        <w:t xml:space="preserve">CHOW, S. (2018): glTF-Tutorials - Materials, GitHub, https://github.com/KhronosGroup/glTF-Tutorials/blob/master/gltfTutorial/gltfTutorial_010_Materials.md (15. 10. 2023). </w:t>
      </w:r>
    </w:p>
    <w:p w14:paraId="11863170" w14:textId="77777777" w:rsidR="0096150F" w:rsidRDefault="0096150F" w:rsidP="0096150F">
      <w:pPr>
        <w:pStyle w:val="Bibliography"/>
      </w:pPr>
      <w:r>
        <w:t xml:space="preserve">CHRISTOPHE, S. (2020): Geovisualization: Multidimensional Exploration of the Territory. 325–332. </w:t>
      </w:r>
    </w:p>
    <w:p w14:paraId="64234EC8" w14:textId="77777777" w:rsidR="0096150F" w:rsidRDefault="0096150F" w:rsidP="0096150F">
      <w:pPr>
        <w:pStyle w:val="Bibliography"/>
      </w:pPr>
      <w:r>
        <w:t xml:space="preserve">CIBULA, R. (2021): Vývoj informačného systému na vizualizáciu 3D modelov a vývoj prototypu na meranie 3D objektov. Masarykova univerzita, Přírodovědecká fakulta. </w:t>
      </w:r>
    </w:p>
    <w:p w14:paraId="3992383B" w14:textId="77777777" w:rsidR="0096150F" w:rsidRDefault="0096150F" w:rsidP="0096150F">
      <w:pPr>
        <w:pStyle w:val="Bibliography"/>
      </w:pPr>
      <w:r>
        <w:t xml:space="preserve">CIRULIS, A., BRIGMANIS, K. B. (2013): 3D Outdoor Augmented Reality for Architecture and Urban Planning. Procedia Computer Science, 25, 71–79. </w:t>
      </w:r>
    </w:p>
    <w:p w14:paraId="398406A7" w14:textId="77777777" w:rsidR="0096150F" w:rsidRDefault="0096150F" w:rsidP="0096150F">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18FFF8A1" w14:textId="77777777" w:rsidR="0096150F" w:rsidRDefault="0096150F" w:rsidP="0096150F">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2EF208AA" w14:textId="77777777" w:rsidR="0096150F" w:rsidRDefault="0096150F" w:rsidP="0096150F">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164322E0" w14:textId="77777777" w:rsidR="0096150F" w:rsidRDefault="0096150F" w:rsidP="0096150F">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289D98EF" w14:textId="77777777" w:rsidR="0096150F" w:rsidRDefault="0096150F" w:rsidP="0096150F">
      <w:pPr>
        <w:pStyle w:val="Bibliography"/>
      </w:pPr>
      <w:r>
        <w:t xml:space="preserve">ČÚZK (2023): ČÚZK - Otevřená data - základní informace, https://www.cuzk.cz/Uvod/Produkty-a-sluzby/Otevrena-data/Otevrena-data-zakladni-informace.aspx (28. 8. 2023). </w:t>
      </w:r>
    </w:p>
    <w:p w14:paraId="4100CD16" w14:textId="77777777" w:rsidR="0096150F" w:rsidRDefault="0096150F" w:rsidP="0096150F">
      <w:pPr>
        <w:pStyle w:val="Bibliography"/>
      </w:pPr>
      <w:r>
        <w:t xml:space="preserve">DECK.GL (2023): WebXR Support · visgl/deck.gl · Discussion #7972, GitHub, https://github.com/visgl/deck.gl/discussions/7972 (24. 9. 2023). </w:t>
      </w:r>
    </w:p>
    <w:p w14:paraId="56C88AAD" w14:textId="77777777" w:rsidR="0096150F" w:rsidRDefault="0096150F" w:rsidP="0096150F">
      <w:pPr>
        <w:pStyle w:val="Bibliography"/>
      </w:pPr>
      <w:r>
        <w:t xml:space="preserve">DISCOVER THREE.JS CONTRIBUTORS (2023): Discover three.js. </w:t>
      </w:r>
    </w:p>
    <w:p w14:paraId="667CE5D6" w14:textId="77777777" w:rsidR="0096150F" w:rsidRDefault="0096150F" w:rsidP="0096150F">
      <w:pPr>
        <w:pStyle w:val="Bibliography"/>
      </w:pPr>
      <w:r>
        <w:t xml:space="preserve">DMARCOS (2023): Deprecate daydream and gearvr controls · Issue #5374 · aframevr/aframe, GitHub, https://github.com/aframevr/aframe/issues/5374 (6. 11. 2023). </w:t>
      </w:r>
    </w:p>
    <w:p w14:paraId="608A3E86" w14:textId="77777777" w:rsidR="0096150F" w:rsidRDefault="0096150F" w:rsidP="0096150F">
      <w:pPr>
        <w:pStyle w:val="Bibliography"/>
      </w:pPr>
      <w:r>
        <w:t xml:space="preserve">DORMAN, M. (2020): Introduction to Web Mapping. Chapman and Hall/CRC, Boca Raton. </w:t>
      </w:r>
    </w:p>
    <w:p w14:paraId="328D7738" w14:textId="77777777" w:rsidR="0096150F" w:rsidRDefault="0096150F" w:rsidP="0096150F">
      <w:pPr>
        <w:pStyle w:val="Bibliography"/>
      </w:pPr>
      <w:r>
        <w:t xml:space="preserve">DUNN, F., PARBERRY, I. (2011): 3D math primer for graphics and game development. CRC Press, Boca Raton, Fla. </w:t>
      </w:r>
    </w:p>
    <w:p w14:paraId="78235F54" w14:textId="77777777" w:rsidR="0096150F" w:rsidRDefault="0096150F" w:rsidP="0096150F">
      <w:pPr>
        <w:pStyle w:val="Bibliography"/>
      </w:pPr>
      <w:r>
        <w:t xml:space="preserve">DUPIN, L. (2016): devices-vr-awwwards-3.png (PNG Image, 941 × 519 pixels), https://www.awwwards.com/awards/gallery/2016/03/devices-vr-awwwards-3.png (30. 1. 2023). </w:t>
      </w:r>
    </w:p>
    <w:p w14:paraId="000D1E5E" w14:textId="77777777" w:rsidR="0096150F" w:rsidRDefault="0096150F" w:rsidP="0096150F">
      <w:pPr>
        <w:pStyle w:val="Bibliography"/>
      </w:pPr>
      <w:r>
        <w:t xml:space="preserve">DYKES, J., MACEACHREN, A. M., KRAAK, M.-J. (2005): Exploring Geovisualization. Pergamon, Amsterdam. </w:t>
      </w:r>
    </w:p>
    <w:p w14:paraId="1252B193" w14:textId="77777777" w:rsidR="0096150F" w:rsidRDefault="0096150F" w:rsidP="0096150F">
      <w:pPr>
        <w:pStyle w:val="Bibliography"/>
      </w:pPr>
      <w:r>
        <w:t xml:space="preserve">EDUTECH CONTRIBUTORS (2023): 3D file format - EduTech Wiki, https://edutechwiki.unige.ch/en/3D_file_format (19. 10. 2023). </w:t>
      </w:r>
    </w:p>
    <w:p w14:paraId="09731B70" w14:textId="77777777" w:rsidR="0096150F" w:rsidRDefault="0096150F" w:rsidP="0096150F">
      <w:pPr>
        <w:pStyle w:val="Bibliography"/>
      </w:pPr>
      <w:r>
        <w:t xml:space="preserve">ESPINOSA, A. (2023): CesiumJS. </w:t>
      </w:r>
    </w:p>
    <w:p w14:paraId="1FF06050" w14:textId="77777777" w:rsidR="0096150F" w:rsidRDefault="0096150F" w:rsidP="0096150F">
      <w:pPr>
        <w:pStyle w:val="Bibliography"/>
      </w:pPr>
      <w:r>
        <w:t xml:space="preserve">ESRI (2023a): ArcGIS Maps SDK for JavaScript | Overview | ArcGIS Maps SDK for JavaScript 4.27 | ArcGIS Developers, https://developers.arcgis.com/javascript/latest/ (31. 8. 2023). </w:t>
      </w:r>
    </w:p>
    <w:p w14:paraId="63ABAF6D" w14:textId="77777777" w:rsidR="0096150F" w:rsidRDefault="0096150F" w:rsidP="0096150F">
      <w:pPr>
        <w:pStyle w:val="Bibliography"/>
      </w:pPr>
      <w:r>
        <w:t xml:space="preserve">ESRI (2023b): Export 360 VR Experiences from CityEngine—ArcGIS CityEngine Resources | Documentation, https://doc.arcgis.com/en/cityengine/latest/help/help-export-360vr.htm (31. 8. 2023). </w:t>
      </w:r>
    </w:p>
    <w:p w14:paraId="4C75D279" w14:textId="77777777" w:rsidR="0096150F" w:rsidRDefault="0096150F" w:rsidP="0096150F">
      <w:pPr>
        <w:pStyle w:val="Bibliography"/>
      </w:pPr>
      <w:r>
        <w:t xml:space="preserve">ESRI (2023c): Mapping APIs | Documentation | ArcGIS Developers, Documentation, https://developers.arcgis.com/documentation/mapping-apis-and-services/apis-and-sdks/ (31. 8. 2023). </w:t>
      </w:r>
    </w:p>
    <w:p w14:paraId="5F1838AF" w14:textId="77777777" w:rsidR="0096150F" w:rsidRDefault="0096150F" w:rsidP="0096150F">
      <w:pPr>
        <w:pStyle w:val="Bibliography"/>
      </w:pPr>
      <w:r>
        <w:t xml:space="preserve">FORD, T. (2017): “Overwatch” Gameplay Architecture and Netcode. </w:t>
      </w:r>
    </w:p>
    <w:p w14:paraId="3F436B6A" w14:textId="77777777" w:rsidR="0096150F" w:rsidRDefault="0096150F" w:rsidP="0096150F">
      <w:pPr>
        <w:pStyle w:val="Bibliography"/>
      </w:pPr>
      <w:r>
        <w:lastRenderedPageBreak/>
        <w:t xml:space="preserve">GAUTIER, J., BRÉDIF, M., CHRISTOPHE, S. (2020): Co-Visualization of Air Temperature and Urban Data for Visual Exploration. In: 2020 IEEE Visualization Conference (VIS). 71–75. </w:t>
      </w:r>
    </w:p>
    <w:p w14:paraId="187C932F" w14:textId="77777777" w:rsidR="0096150F" w:rsidRDefault="0096150F" w:rsidP="0096150F">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7E272519" w14:textId="77777777" w:rsidR="0096150F" w:rsidRDefault="0096150F" w:rsidP="0096150F">
      <w:pPr>
        <w:pStyle w:val="Bibliography"/>
      </w:pPr>
      <w:r>
        <w:t xml:space="preserve">Geospatial Webinar (2023): </w:t>
      </w:r>
    </w:p>
    <w:p w14:paraId="3EC724AC" w14:textId="77777777" w:rsidR="0096150F" w:rsidRDefault="0096150F" w:rsidP="0096150F">
      <w:pPr>
        <w:pStyle w:val="Bibliography"/>
      </w:pPr>
      <w:r>
        <w:t xml:space="preserve">GHAYOUR, F., CANTOR, D. (2018): Real-time 3D graphics with WebGL 2: build interactive 3D applications with JavaScript and WebGL 2 (OpenGL ES 3.0). Packt, Birmingham Mumbai. </w:t>
      </w:r>
    </w:p>
    <w:p w14:paraId="78D6A63C" w14:textId="77777777" w:rsidR="0096150F" w:rsidRDefault="0096150F" w:rsidP="0096150F">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5DB43E23" w14:textId="77777777" w:rsidR="0096150F" w:rsidRDefault="0096150F" w:rsidP="0096150F">
      <w:pPr>
        <w:pStyle w:val="Bibliography"/>
      </w:pPr>
      <w:r>
        <w:t xml:space="preserve">GODBER, A. (2022): godber/webvr.dev. </w:t>
      </w:r>
    </w:p>
    <w:p w14:paraId="66C0A5BF" w14:textId="77777777" w:rsidR="0096150F" w:rsidRDefault="0096150F" w:rsidP="0096150F">
      <w:pPr>
        <w:pStyle w:val="Bibliography"/>
      </w:pPr>
      <w:r>
        <w:t xml:space="preserve">GOODCHILD, M. F. (2013): The quality of big (geo)data. Dialogues in Human Geography, 3, 3, 280–284. </w:t>
      </w:r>
    </w:p>
    <w:p w14:paraId="07A372D9" w14:textId="77777777" w:rsidR="0096150F" w:rsidRDefault="0096150F" w:rsidP="0096150F">
      <w:pPr>
        <w:pStyle w:val="Bibliography"/>
      </w:pPr>
      <w:r>
        <w:t xml:space="preserve">GROSSNER, K., GOODCHILD, M., CLARKE, K. (2008): Defining a Digital Earth System. T. GIS, 12, 145–160. </w:t>
      </w:r>
    </w:p>
    <w:p w14:paraId="247995DF" w14:textId="77777777" w:rsidR="0096150F" w:rsidRDefault="0096150F" w:rsidP="0096150F">
      <w:pPr>
        <w:pStyle w:val="Bibliography"/>
      </w:pPr>
      <w:r>
        <w:t xml:space="preserve">GUO, H., GOODCHILD, M. F., ANNONI, A. eds. (2020): Manual of Digital Earth. Springer Nature. </w:t>
      </w:r>
    </w:p>
    <w:p w14:paraId="677757D6" w14:textId="77777777" w:rsidR="0096150F" w:rsidRDefault="0096150F" w:rsidP="0096150F">
      <w:pPr>
        <w:pStyle w:val="Bibliography"/>
      </w:pPr>
      <w:r>
        <w:t xml:space="preserve">HALE, J. (2022): Vertex Color Baked Lighting with Wonderland Engine. Wonderland Engine. </w:t>
      </w:r>
    </w:p>
    <w:p w14:paraId="6871A60D" w14:textId="77777777" w:rsidR="0096150F" w:rsidRDefault="0096150F" w:rsidP="0096150F">
      <w:pPr>
        <w:pStyle w:val="Bibliography"/>
      </w:pPr>
      <w:r>
        <w:t xml:space="preserve">HALIK, Ł. (2018): Challenges in Converting the Polish Topographic Database of Built-Up Areas into 3D Virtual Reality Geovisualization. The Cartographic Journal, 4, 55, 391–399. </w:t>
      </w:r>
    </w:p>
    <w:p w14:paraId="6AFC1D7B" w14:textId="77777777" w:rsidR="0096150F" w:rsidRDefault="0096150F" w:rsidP="0096150F">
      <w:pPr>
        <w:pStyle w:val="Bibliography"/>
      </w:pPr>
      <w:r>
        <w:t xml:space="preserve">HERMAN, L. (2011): Moderní kartografické metody modelování měst. Masarykova univerzita, Přírodovědecká fakulta. </w:t>
      </w:r>
    </w:p>
    <w:p w14:paraId="6503F2F0" w14:textId="77777777" w:rsidR="0096150F" w:rsidRDefault="0096150F" w:rsidP="0096150F">
      <w:pPr>
        <w:pStyle w:val="Bibliography"/>
      </w:pPr>
      <w:r>
        <w:t xml:space="preserve">HERMAN, L. (2014): Vizualizace 3D modelů měst na webu. Masarykova univerzita, Přírodovědecká fakulta. </w:t>
      </w:r>
    </w:p>
    <w:p w14:paraId="638BD9BF" w14:textId="77777777" w:rsidR="0096150F" w:rsidRDefault="0096150F" w:rsidP="0096150F">
      <w:pPr>
        <w:pStyle w:val="Bibliography"/>
      </w:pPr>
      <w:r>
        <w:t xml:space="preserve">HERMAN, L. (2019): User Issues of Interactive 3D Geovisualizations. Masarykova univerzita, Přírodovědecká fakulta. </w:t>
      </w:r>
    </w:p>
    <w:p w14:paraId="072D5832" w14:textId="77777777" w:rsidR="0096150F" w:rsidRDefault="0096150F" w:rsidP="0096150F">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719D278A" w14:textId="77777777" w:rsidR="0096150F" w:rsidRDefault="0096150F" w:rsidP="0096150F">
      <w:pPr>
        <w:pStyle w:val="Bibliography"/>
      </w:pPr>
      <w:r>
        <w:t xml:space="preserve">HEXAGON (2023): Luciad Developer Platform, https://dev.luciad.com/portal/productDocumentation/LuciadRIA/docs/articles/tutorial/technology/features_and_benefits.html?subcategory=ria_technology (31. 8. 2023). </w:t>
      </w:r>
    </w:p>
    <w:p w14:paraId="3502CDDF" w14:textId="77777777" w:rsidR="0096150F" w:rsidRDefault="0096150F" w:rsidP="0096150F">
      <w:pPr>
        <w:pStyle w:val="Bibliography"/>
      </w:pPr>
      <w:r>
        <w:t xml:space="preserve">HORÁK (2023a): jendahorak/dp-blender-py-utils. </w:t>
      </w:r>
    </w:p>
    <w:p w14:paraId="47A0BDDA" w14:textId="77777777" w:rsidR="0096150F" w:rsidRDefault="0096150F" w:rsidP="0096150F">
      <w:pPr>
        <w:pStyle w:val="Bibliography"/>
      </w:pPr>
      <w:r>
        <w:t xml:space="preserve">HORÁK (2023b): jendahorak/gistovr. </w:t>
      </w:r>
    </w:p>
    <w:p w14:paraId="7CA025DD" w14:textId="77777777" w:rsidR="0096150F" w:rsidRDefault="0096150F" w:rsidP="0096150F">
      <w:pPr>
        <w:pStyle w:val="Bibliography"/>
      </w:pPr>
      <w:r>
        <w:t xml:space="preserve">HORÁK, J. (2023c): std_etapy_transformer.py. Brno. </w:t>
      </w:r>
    </w:p>
    <w:p w14:paraId="26D98F0A" w14:textId="77777777" w:rsidR="0096150F" w:rsidRDefault="0096150F" w:rsidP="0096150F">
      <w:pPr>
        <w:pStyle w:val="Bibliography"/>
      </w:pPr>
      <w:r>
        <w:lastRenderedPageBreak/>
        <w:t xml:space="preserve">HORKÝ, L. (2020): Sandbox for comparing performance of VTS Geospatial and CesiumJS. </w:t>
      </w:r>
    </w:p>
    <w:p w14:paraId="035140F0" w14:textId="77777777" w:rsidR="0096150F" w:rsidRDefault="0096150F" w:rsidP="0096150F">
      <w:pPr>
        <w:pStyle w:val="Bibliography"/>
      </w:pPr>
      <w:r>
        <w:t xml:space="preserve">HUTTER, M. (2021): glTF-Tutorials - Textures, GitHub, https://github.com/KhronosGroup/glTF-Tutorials/blob/master/gltfTutorial/gltfTutorial_012_TexturesImagesSamplers.md (15. 10. 2023). </w:t>
      </w:r>
    </w:p>
    <w:p w14:paraId="5F34E38B" w14:textId="77777777" w:rsidR="0096150F" w:rsidRDefault="0096150F" w:rsidP="0096150F">
      <w:pPr>
        <w:pStyle w:val="Bibliography"/>
      </w:pPr>
      <w:r>
        <w:t xml:space="preserve">IGALIA SL (2023): Welcome to Wolvic, https://www.wolvic.com/en/ (31. 1. 2023). </w:t>
      </w:r>
    </w:p>
    <w:p w14:paraId="0B0A39B9" w14:textId="77777777" w:rsidR="0096150F" w:rsidRDefault="0096150F" w:rsidP="0096150F">
      <w:pPr>
        <w:pStyle w:val="Bibliography"/>
      </w:pPr>
      <w:r>
        <w:t xml:space="preserve">IMMERSIVE WEB WORKING GROUP (2022): WebXR Device API Explained, webxr, https://immersive-web.github.io/webxr/explainer.html (10. 9. 2023). </w:t>
      </w:r>
    </w:p>
    <w:p w14:paraId="225519BE" w14:textId="77777777" w:rsidR="0096150F" w:rsidRDefault="0096150F" w:rsidP="0096150F">
      <w:pPr>
        <w:pStyle w:val="Bibliography"/>
      </w:pPr>
      <w:r>
        <w:t xml:space="preserve">IMMERSIVE WEB WORKING GROUP (2023): WebXR Device API Specification. Immersive Web at W3C. </w:t>
      </w:r>
    </w:p>
    <w:p w14:paraId="35C955F5" w14:textId="77777777" w:rsidR="0096150F" w:rsidRDefault="0096150F" w:rsidP="0096150F">
      <w:pPr>
        <w:pStyle w:val="Bibliography"/>
      </w:pPr>
      <w:r>
        <w:t xml:space="preserve">Intro to WebXR and A-Frame Part 1: What is WebXR, A-Frame, and Entity-Component-Systems (2021): </w:t>
      </w:r>
    </w:p>
    <w:p w14:paraId="07F359DF" w14:textId="77777777" w:rsidR="0096150F" w:rsidRDefault="0096150F" w:rsidP="0096150F">
      <w:pPr>
        <w:pStyle w:val="Bibliography"/>
      </w:pPr>
      <w:r>
        <w:t xml:space="preserve">Introducing WebGPU: Unlocking modern GPU access for JavaScript (2023): </w:t>
      </w:r>
    </w:p>
    <w:p w14:paraId="1DCB6687" w14:textId="77777777" w:rsidR="0096150F" w:rsidRDefault="0096150F" w:rsidP="0096150F">
      <w:pPr>
        <w:pStyle w:val="Bibliography"/>
      </w:pPr>
      <w:r>
        <w:t xml:space="preserve">ITOWNS CONTRIBUTORS (2023): iTowns, https://github.com/iTowns/itowns/tree/master (9. 9. 2023). </w:t>
      </w:r>
    </w:p>
    <w:p w14:paraId="1F290A75" w14:textId="77777777" w:rsidR="0096150F" w:rsidRDefault="0096150F" w:rsidP="0096150F">
      <w:pPr>
        <w:pStyle w:val="Bibliography"/>
      </w:pPr>
      <w:r>
        <w:t xml:space="preserve">JUDGE, S., HARRIE, L. (2020): Visualizing a Possible Future: Map Guidelines for a 3D Detailed Development Plan. Journal of Geovisualization and Spatial Analysis, 1, 4, 7. </w:t>
      </w:r>
    </w:p>
    <w:p w14:paraId="0482F3F0" w14:textId="77777777" w:rsidR="0096150F" w:rsidRDefault="0096150F" w:rsidP="0096150F">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2ED4F1F7" w14:textId="77777777" w:rsidR="0096150F" w:rsidRDefault="0096150F" w:rsidP="0096150F">
      <w:pPr>
        <w:pStyle w:val="Bibliography"/>
      </w:pPr>
      <w:r>
        <w:t xml:space="preserve">KAM BRNO (2023): Brno - 3D model, https://webmaps.kambrno.cz/webmaps.kambrno.cz/3d-model/ (31. 8. 2023). </w:t>
      </w:r>
    </w:p>
    <w:p w14:paraId="3A5357EA" w14:textId="77777777" w:rsidR="0096150F" w:rsidRDefault="0096150F" w:rsidP="0096150F">
      <w:pPr>
        <w:pStyle w:val="Bibliography"/>
      </w:pPr>
      <w:r>
        <w:t xml:space="preserve">KANE, J. (2022): Brands Pioneering “the Metaverse?” Consider Mozilla Hubs &amp; the 3D Open Web. Creator Labs. </w:t>
      </w:r>
    </w:p>
    <w:p w14:paraId="2A6074EA" w14:textId="77777777" w:rsidR="0096150F" w:rsidRDefault="0096150F" w:rsidP="0096150F">
      <w:pPr>
        <w:pStyle w:val="Bibliography"/>
      </w:pPr>
      <w:r>
        <w:t xml:space="preserve">KEIL, J., EDLER, D., SCHMITT, T., DICKMANN, F. (2021): Creating Immersive Virtual Environments Based on Open Geospatial Data and Game Engines. KN - Journal of Cartography and Geographic Information, 1, 71, 53–65. </w:t>
      </w:r>
    </w:p>
    <w:p w14:paraId="517204BB" w14:textId="77777777" w:rsidR="0096150F" w:rsidRDefault="0096150F" w:rsidP="0096150F">
      <w:pPr>
        <w:pStyle w:val="Bibliography"/>
      </w:pPr>
      <w:r>
        <w:t xml:space="preserve">KHRONOS GROUP (2017): Strong glTF Ecosystem Momentum at SIGGRAPH 2017, The Khronos Group, https://www.khronos.org/blog/gltf-2.0-ecosystem-advancement (8. 10. 2023). </w:t>
      </w:r>
    </w:p>
    <w:p w14:paraId="1E2C5DF7" w14:textId="77777777" w:rsidR="0096150F" w:rsidRDefault="0096150F" w:rsidP="0096150F">
      <w:pPr>
        <w:pStyle w:val="Bibliography"/>
      </w:pPr>
      <w:r>
        <w:t xml:space="preserve">KHRONOS GROUP (2018): WebGL: Latest Techniques, https://slideplayer.com/slide/16710114/ (22. 3. 2023). </w:t>
      </w:r>
    </w:p>
    <w:p w14:paraId="271D9304" w14:textId="77777777" w:rsidR="0096150F" w:rsidRDefault="0096150F" w:rsidP="0096150F">
      <w:pPr>
        <w:pStyle w:val="Bibliography"/>
      </w:pPr>
      <w:r>
        <w:t>KHRONOS GROUP (2021): glTF</w:t>
      </w:r>
      <w:r>
        <w:rPr>
          <w:vertAlign w:val="superscript"/>
        </w:rPr>
        <w:t>TM</w:t>
      </w:r>
      <w:r>
        <w:t xml:space="preserve"> 2.0 Specification. </w:t>
      </w:r>
    </w:p>
    <w:p w14:paraId="349DC277" w14:textId="77777777" w:rsidR="0096150F" w:rsidRDefault="0096150F" w:rsidP="0096150F">
      <w:pPr>
        <w:pStyle w:val="Bibliography"/>
      </w:pPr>
      <w:r>
        <w:t xml:space="preserve">KHRONOS GROUP (2022): EXT_structural_metadata: Properties for structured data by javagl · Pull Request #2151 · KhronosGroup/glTF, GitHub, https://github.com/KhronosGroup/glTF/pull/2151 (26. 11. 2023). </w:t>
      </w:r>
    </w:p>
    <w:p w14:paraId="233A2A0C" w14:textId="77777777" w:rsidR="0096150F" w:rsidRDefault="0096150F" w:rsidP="0096150F">
      <w:pPr>
        <w:pStyle w:val="Bibliography"/>
      </w:pPr>
      <w:r>
        <w:t xml:space="preserve">KHRONOS GROUP (2023a): glTF-Tutorials-Scenes and Nodes, glTF-Tutorials, https://github.khronos.org/glTF-Tutorials/gltfTutorial/gltfTutorial_004_ScenesNodes.html (21. 9. 2023). </w:t>
      </w:r>
    </w:p>
    <w:p w14:paraId="096BC789" w14:textId="77777777" w:rsidR="0096150F" w:rsidRDefault="0096150F" w:rsidP="0096150F">
      <w:pPr>
        <w:pStyle w:val="Bibliography"/>
      </w:pPr>
      <w:r>
        <w:lastRenderedPageBreak/>
        <w:t xml:space="preserve">KHRONOS GROUP (2023b): WebGL, The Khronos Group, https://www.khronos.org// (19. 1. 2023). </w:t>
      </w:r>
    </w:p>
    <w:p w14:paraId="06D27697" w14:textId="77777777" w:rsidR="0096150F" w:rsidRDefault="0096150F" w:rsidP="0096150F">
      <w:pPr>
        <w:pStyle w:val="Bibliography"/>
      </w:pPr>
      <w:r>
        <w:t xml:space="preserve">KIONG, D. L. V. (2022): Metaverse Made Easy: A Beginner’s Guide to the Metaverse: Everything you need to know about Metaverse, NFT and GameFi. Independently published. </w:t>
      </w:r>
    </w:p>
    <w:p w14:paraId="531C2B96" w14:textId="77777777" w:rsidR="0096150F" w:rsidRDefault="0096150F" w:rsidP="0096150F">
      <w:pPr>
        <w:pStyle w:val="Bibliography"/>
      </w:pPr>
      <w:r>
        <w:t xml:space="preserve">KOLÁČNÝ, A. (1969): Cartographic Information—a Fundamental Concept and Term in Modern Cartography. The Cartographic Journal, 1, 6, 47–49. </w:t>
      </w:r>
    </w:p>
    <w:p w14:paraId="7AC10430" w14:textId="77777777" w:rsidR="0096150F" w:rsidRDefault="0096150F" w:rsidP="0096150F">
      <w:pPr>
        <w:pStyle w:val="Bibliography"/>
      </w:pPr>
      <w:r>
        <w:t xml:space="preserve">KONEČNÝ, M. (2011): Cartography: Challenges and potential in the virtual geographic environments era. Annals of GIS, 17, 135–146. </w:t>
      </w:r>
    </w:p>
    <w:p w14:paraId="59CA9874" w14:textId="77777777" w:rsidR="0096150F" w:rsidRDefault="0096150F" w:rsidP="0096150F">
      <w:pPr>
        <w:pStyle w:val="Bibliography"/>
      </w:pPr>
      <w:r>
        <w:t xml:space="preserve">KRAAK, M. J., ORMELING, F. (2020): Cartography: visualization of geospatial data. CRC Press, Boca Raton ; London. </w:t>
      </w:r>
    </w:p>
    <w:p w14:paraId="4C476D16" w14:textId="77777777" w:rsidR="0096150F" w:rsidRDefault="0096150F" w:rsidP="0096150F">
      <w:pPr>
        <w:pStyle w:val="Bibliography"/>
      </w:pPr>
      <w:r>
        <w:t xml:space="preserve">KRESSE, W., DANKO, D. M. eds. (2012): Springer Handbook of Geographic Information. Springer, Berlin ; New York. </w:t>
      </w:r>
    </w:p>
    <w:p w14:paraId="6B30C1C0" w14:textId="77777777" w:rsidR="0096150F" w:rsidRDefault="0096150F" w:rsidP="0096150F">
      <w:pPr>
        <w:pStyle w:val="Bibliography"/>
      </w:pPr>
      <w:r>
        <w:t xml:space="preserve">KUBÍČEK, P., STACHOŇ, Z. (2009): NOVÉ MAPOVÉ TECHNOLOGIE V KARTOGRAFICKÉ KOMUNIKACI. Karografické listy, 17, 8. </w:t>
      </w:r>
    </w:p>
    <w:p w14:paraId="4885DE02" w14:textId="77777777" w:rsidR="0096150F" w:rsidRDefault="0096150F" w:rsidP="0096150F">
      <w:pPr>
        <w:pStyle w:val="Bibliography"/>
      </w:pPr>
      <w:r>
        <w:t xml:space="preserve">KVARDA, O. (2020): Virtuální realita jako prostředek kartografické komunikace. Masarykova univerzita, Přírodovědecká fakulta. </w:t>
      </w:r>
    </w:p>
    <w:p w14:paraId="52A2C4EC" w14:textId="77777777" w:rsidR="0096150F" w:rsidRDefault="0096150F" w:rsidP="0096150F">
      <w:pPr>
        <w:pStyle w:val="Bibliography"/>
      </w:pPr>
      <w:r>
        <w:t xml:space="preserve">LAKSONO, D., ADITYA, T. (2019): Utilizing A Game Engine for Interactive 3D Topographic Data Visualization. ISPRS International Journal of Geo-Information, 8, 8, 361. </w:t>
      </w:r>
    </w:p>
    <w:p w14:paraId="4969758A" w14:textId="77777777" w:rsidR="0096150F" w:rsidRDefault="0096150F" w:rsidP="0096150F">
      <w:pPr>
        <w:pStyle w:val="Bibliography"/>
      </w:pPr>
      <w:r>
        <w:t xml:space="preserve">LAVALLE, S. (2020): Virtual Reality - LaValle. </w:t>
      </w:r>
    </w:p>
    <w:p w14:paraId="6DCF06DF" w14:textId="77777777" w:rsidR="0096150F" w:rsidRDefault="0096150F" w:rsidP="0096150F">
      <w:pPr>
        <w:pStyle w:val="Bibliography"/>
      </w:pPr>
      <w:r>
        <w:t xml:space="preserve">LEE, Y., YOO, B. (2021): XR collaboration beyond virtual reality: work in the real world. 8, 756–772. </w:t>
      </w:r>
    </w:p>
    <w:p w14:paraId="3A478DC0" w14:textId="77777777" w:rsidR="0096150F" w:rsidRDefault="0096150F" w:rsidP="0096150F">
      <w:pPr>
        <w:pStyle w:val="Bibliography"/>
      </w:pPr>
      <w:r>
        <w:t xml:space="preserve">LIN, H., BATTY, M. (2011): Virtual Geographic Environments. Esri Press, Redlands, Calif. </w:t>
      </w:r>
    </w:p>
    <w:p w14:paraId="6615D896" w14:textId="77777777" w:rsidR="0096150F" w:rsidRDefault="0096150F" w:rsidP="0096150F">
      <w:pPr>
        <w:pStyle w:val="Bibliography"/>
      </w:pPr>
      <w:r>
        <w:t xml:space="preserve">LIN, H., CHEN, M., LU, G. (2013): Virtual Geographic Environment: A Workspace for Computer-Aided Geographic Experiments. Annals of the Association of American Geographers, 3, 103, 465–482. </w:t>
      </w:r>
    </w:p>
    <w:p w14:paraId="6F22EA86" w14:textId="77777777" w:rsidR="0096150F" w:rsidRDefault="0096150F" w:rsidP="0096150F">
      <w:pPr>
        <w:pStyle w:val="Bibliography"/>
      </w:pPr>
      <w:r>
        <w:t xml:space="preserve">LIN, H., CHEN, M., LU, G., ZHU, Q., GONG, J., YOU, X., WEN, Y., XU, B., HU, M. (2013): Virtual Geographic Environments (VGEs): A New Generation of Geographic Analysis Tool. Earth-Science Reviews, 126, 74–84. </w:t>
      </w:r>
    </w:p>
    <w:p w14:paraId="298C166F" w14:textId="77777777" w:rsidR="0096150F" w:rsidRDefault="0096150F" w:rsidP="0096150F">
      <w:pPr>
        <w:pStyle w:val="Bibliography"/>
      </w:pPr>
      <w:r>
        <w:t xml:space="preserve">LONGLEY, P. A., GOODCHILD, M. F., MAGUIRE, D. J., RHIND, D. W. (2015): Geographic Information Science and Systems, 4th Edition. Wiley. </w:t>
      </w:r>
    </w:p>
    <w:p w14:paraId="7E456E9F" w14:textId="77777777" w:rsidR="0096150F" w:rsidRDefault="0096150F" w:rsidP="0096150F">
      <w:pPr>
        <w:pStyle w:val="Bibliography"/>
      </w:pPr>
      <w:r>
        <w:t xml:space="preserve">MACEACHREN, A. M. (2004): How Maps Work: Representation, Visualization, and Design. The Guilford Press, New York. </w:t>
      </w:r>
    </w:p>
    <w:p w14:paraId="48B1C2D8" w14:textId="77777777" w:rsidR="0096150F" w:rsidRDefault="0096150F" w:rsidP="0096150F">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668CC6B0" w14:textId="77777777" w:rsidR="0096150F" w:rsidRDefault="0096150F" w:rsidP="0096150F">
      <w:pPr>
        <w:pStyle w:val="Bibliography"/>
      </w:pPr>
      <w:r>
        <w:lastRenderedPageBreak/>
        <w:t xml:space="preserve">MACEACHREN, A. M., TAYLOR, F. D. R. (1994): Visualization in modern cartography. Pergamon. </w:t>
      </w:r>
    </w:p>
    <w:p w14:paraId="41AF2F32" w14:textId="77777777" w:rsidR="0096150F" w:rsidRDefault="0096150F" w:rsidP="0096150F">
      <w:pPr>
        <w:pStyle w:val="Bibliography"/>
      </w:pPr>
      <w:r>
        <w:t xml:space="preserve">MACLNTYRE, B., SMITH, T. F. (2018): Thoughts on the Future of WebXR and the Immersive Web. In: 2018 IEEE International Symposium on Mixed and Augmented Reality Adjunct (ISMAR-Adjunct). 338–342. </w:t>
      </w:r>
    </w:p>
    <w:p w14:paraId="78B26229" w14:textId="77777777" w:rsidR="0096150F" w:rsidRDefault="0096150F" w:rsidP="0096150F">
      <w:pPr>
        <w:pStyle w:val="Bibliography"/>
      </w:pPr>
      <w:r>
        <w:t xml:space="preserve">MARSCHNER, S., SHIRLEY, P., ASHIKHMIN, M., GLEICHER, M., HOFFMAN, N., JOHNSON, G., MUNZNER, T., REINHARD, E., THOMPSON, W. B., WILLEMSEN, P., WYVILL, B. (2021): Fundamentals of Computer Graphics. A K Peters/CRC Press, Boca Raton. </w:t>
      </w:r>
    </w:p>
    <w:p w14:paraId="6E6CA64B" w14:textId="77777777" w:rsidR="0096150F" w:rsidRDefault="0096150F" w:rsidP="0096150F">
      <w:pPr>
        <w:pStyle w:val="Bibliography"/>
      </w:pPr>
      <w:r>
        <w:t xml:space="preserve">MAT, R. C., SHARIFF, A. R. M., ZULKIFLI, A. N., RAHIM, M. S. M., MAHAYUDIN, M. H. (2014): Using game engine for 3D terrain visualisation of GIS data: A review. IOP Conference Series: Earth and Environmental Science, 20, 012037. </w:t>
      </w:r>
    </w:p>
    <w:p w14:paraId="59347E8F" w14:textId="77777777" w:rsidR="0096150F" w:rsidRDefault="0096150F" w:rsidP="0096150F">
      <w:pPr>
        <w:pStyle w:val="Bibliography"/>
      </w:pPr>
      <w:r>
        <w:t xml:space="preserve">MATATKO, A., BOLLMANN, J., MÜLLER, A. (2011): Depth Perception in Virtual Reality. In: Kolbe, T. H., König, G., Nagel, C. (eds.): Advances in 3D Geo-Information Sciences. Springer, Berlin, Heidelberg, 115–129. </w:t>
      </w:r>
    </w:p>
    <w:p w14:paraId="4DE822C5" w14:textId="77777777" w:rsidR="0096150F" w:rsidRDefault="0096150F" w:rsidP="0096150F">
      <w:pPr>
        <w:pStyle w:val="Bibliography"/>
      </w:pPr>
      <w:r>
        <w:t xml:space="preserve">MATHER, G. (2016): Foundations of Sensation and Perception. Psychology Press. </w:t>
      </w:r>
    </w:p>
    <w:p w14:paraId="5D8AABD8" w14:textId="77777777" w:rsidR="0096150F" w:rsidRDefault="0096150F" w:rsidP="0096150F">
      <w:pPr>
        <w:pStyle w:val="Bibliography"/>
      </w:pPr>
      <w:r>
        <w:t xml:space="preserve">MAZURYK, T., GERVAUTZ, M. (1999): Virtual Reality - History, Applications, Technology and Future. </w:t>
      </w:r>
    </w:p>
    <w:p w14:paraId="2BEF53DD" w14:textId="77777777" w:rsidR="0096150F" w:rsidRDefault="0096150F" w:rsidP="0096150F">
      <w:pPr>
        <w:pStyle w:val="Bibliography"/>
      </w:pPr>
      <w:r>
        <w:t xml:space="preserve">MAZZEI, M., QUARONI, D. (2022): Development of a 3D WebGIS Application for the Visualization of Seismic Risk on Infrastructural Work. ISPRS International Journal of Geo-Information, 1, 11, 22. </w:t>
      </w:r>
    </w:p>
    <w:p w14:paraId="17710953" w14:textId="77777777" w:rsidR="0096150F" w:rsidRDefault="0096150F" w:rsidP="0096150F">
      <w:pPr>
        <w:pStyle w:val="Bibliography"/>
      </w:pPr>
      <w:r>
        <w:t xml:space="preserve">MDN CONTRIBUTORS (2022a): Introduction to the DOM - Web APIs, https://developer.mozilla.org/en-US/docs/Web/API/Document_Object_Model/Introduction (19. 1. 2023). </w:t>
      </w:r>
    </w:p>
    <w:p w14:paraId="667F65EE" w14:textId="77777777" w:rsidR="0096150F" w:rsidRDefault="0096150F" w:rsidP="0096150F">
      <w:pPr>
        <w:pStyle w:val="Bibliography"/>
      </w:pPr>
      <w:r>
        <w:t xml:space="preserve">MDN CONTRIBUTORS (2022b): WebGL: 2D and 3D graphics for the web - Web APIs | MDN, https://developer.mozilla.org/en-US/docs/Web/API/WebGL_API (19. 1. 2023). </w:t>
      </w:r>
    </w:p>
    <w:p w14:paraId="40763ED1" w14:textId="77777777" w:rsidR="0096150F" w:rsidRDefault="0096150F" w:rsidP="0096150F">
      <w:pPr>
        <w:pStyle w:val="Bibliography"/>
      </w:pPr>
      <w:r>
        <w:t xml:space="preserve">MDN CONTRIBUTORS (2023a): Inputs and input sources - Web APIs | MDN, https://developer.mozilla.org/en-US/docs/Web/API/WebXR_Device_API/Inputs (15. 10. 2023). </w:t>
      </w:r>
    </w:p>
    <w:p w14:paraId="1354AC39" w14:textId="77777777" w:rsidR="0096150F" w:rsidRDefault="0096150F" w:rsidP="0096150F">
      <w:pPr>
        <w:pStyle w:val="Bibliography"/>
      </w:pPr>
      <w:r>
        <w:t xml:space="preserve">MDN CONTRIBUTORS (2023b): XRSystem: requestSession() method - Web APIs | MDN, https://developer.mozilla.org/en-US/docs/Web/API/XRSystem/requestSession (10. 9. 2023). </w:t>
      </w:r>
    </w:p>
    <w:p w14:paraId="325FC772" w14:textId="77777777" w:rsidR="0096150F" w:rsidRDefault="0096150F" w:rsidP="0096150F">
      <w:pPr>
        <w:pStyle w:val="Bibliography"/>
      </w:pPr>
      <w:r>
        <w:t xml:space="preserve">MEHRFARD, A., FOTOUHI, J., TAYLOR, G., FORSTER, T., NAVAB, N., FUERST, B. (2019): A Comparative Analysis of Virtual Reality Head-Mounted Display Systems. arXiv. </w:t>
      </w:r>
    </w:p>
    <w:p w14:paraId="1F7337DC" w14:textId="77777777" w:rsidR="0096150F" w:rsidRDefault="0096150F" w:rsidP="0096150F">
      <w:pPr>
        <w:pStyle w:val="Bibliography"/>
      </w:pPr>
      <w:r>
        <w:t xml:space="preserve">MENARD, A. (2019): Adding support for VR inputs with WebXR and Three.JS, Medium, https://medium.com/@darktears/adding-support-for-vr-inputs-with-webxr-and-three-js-235b40beb6f0 (11. 10. 2023). </w:t>
      </w:r>
    </w:p>
    <w:p w14:paraId="2232A56D" w14:textId="77777777" w:rsidR="0096150F" w:rsidRDefault="0096150F" w:rsidP="0096150F">
      <w:pPr>
        <w:pStyle w:val="Bibliography"/>
      </w:pPr>
      <w:r>
        <w:t xml:space="preserve">META (2023): Browser Specs | Oculus Developers, https://developer.oculus.com/documentation/web/browser-specs/ (31. 1. 2023). </w:t>
      </w:r>
    </w:p>
    <w:p w14:paraId="0C010A69" w14:textId="77777777" w:rsidR="0096150F" w:rsidRDefault="0096150F" w:rsidP="0096150F">
      <w:pPr>
        <w:pStyle w:val="Bibliography"/>
      </w:pPr>
      <w:r>
        <w:t xml:space="preserve">META DEVELOPERS (2022): Meta Connect 2022 | Build Great WebXR Experiences. </w:t>
      </w:r>
    </w:p>
    <w:p w14:paraId="1EF92062" w14:textId="77777777" w:rsidR="0096150F" w:rsidRDefault="0096150F" w:rsidP="0096150F">
      <w:pPr>
        <w:pStyle w:val="Bibliography"/>
      </w:pPr>
      <w:r>
        <w:lastRenderedPageBreak/>
        <w:t xml:space="preserve">META QUEST (2023a): Project Flowerbed: A WebXR Case Study, https://developer.oculus.com/blog/project-flowerbed-a-webxr-case-study/ (6. 11. 2023). </w:t>
      </w:r>
    </w:p>
    <w:p w14:paraId="565C18F5" w14:textId="77777777" w:rsidR="0096150F" w:rsidRDefault="0096150F" w:rsidP="0096150F">
      <w:pPr>
        <w:pStyle w:val="Bibliography"/>
      </w:pPr>
      <w:r>
        <w:t xml:space="preserve">META QUEST (2023b): Revolutionizing WebXR Development with the Immersive Web Emulator, https://developer.oculus.com/blog/webxr-development-immersive-web-emulator/ (6. 11. 2023). </w:t>
      </w:r>
    </w:p>
    <w:p w14:paraId="2636422D" w14:textId="77777777" w:rsidR="0096150F" w:rsidRDefault="0096150F" w:rsidP="0096150F">
      <w:pPr>
        <w:pStyle w:val="Bibliography"/>
      </w:pPr>
      <w:r>
        <w:t xml:space="preserve">MEZZO, D. B. (2019): FOSS4G 2021 - 3D Urban data in QGIS. </w:t>
      </w:r>
    </w:p>
    <w:p w14:paraId="0A9583A7" w14:textId="77777777" w:rsidR="0096150F" w:rsidRDefault="0096150F" w:rsidP="0096150F">
      <w:pPr>
        <w:pStyle w:val="Bibliography"/>
      </w:pPr>
      <w:r>
        <w:t xml:space="preserve">MILGRAM, P., KISHINO, F. (1994): A Taxonomy of Mixed Reality Visual Displays. IEICE Trans. Information Systems, E77-D, no. 12, 1321–1329. </w:t>
      </w:r>
    </w:p>
    <w:p w14:paraId="24E86633" w14:textId="77777777" w:rsidR="0096150F" w:rsidRDefault="0096150F" w:rsidP="0096150F">
      <w:pPr>
        <w:pStyle w:val="Bibliography"/>
      </w:pPr>
      <w:r>
        <w:t xml:space="preserve">MOZILLA HUBS (2022): Hubs New Entity Component System. </w:t>
      </w:r>
    </w:p>
    <w:p w14:paraId="02A585C7" w14:textId="77777777" w:rsidR="0096150F" w:rsidRDefault="0096150F" w:rsidP="0096150F">
      <w:pPr>
        <w:pStyle w:val="Bibliography"/>
      </w:pPr>
      <w:r>
        <w:t xml:space="preserve">MOZZILA CORPORATION (2023a): Hubs Demo | Hubs by Mozilla, https://hubs.mozilla.com/Pvg5MMt/hubs-demo (11. 10. 2023). </w:t>
      </w:r>
    </w:p>
    <w:p w14:paraId="2309CF34" w14:textId="77777777" w:rsidR="0096150F" w:rsidRDefault="0096150F" w:rsidP="0096150F">
      <w:pPr>
        <w:pStyle w:val="Bibliography"/>
      </w:pPr>
      <w:r>
        <w:t xml:space="preserve">MOZZILA CORPORATION (2023b): Optimizing Scenes, https://hubs.mozilla.com/docs/index.html (28. 10. 2023). </w:t>
      </w:r>
    </w:p>
    <w:p w14:paraId="4A5EC24D" w14:textId="77777777" w:rsidR="0096150F" w:rsidRDefault="0096150F" w:rsidP="0096150F">
      <w:pPr>
        <w:pStyle w:val="Bibliography"/>
      </w:pPr>
      <w:r>
        <w:t xml:space="preserve">NEEDLE-TOOLS (2023): needle-tools/needle-engine-support. Needle. </w:t>
      </w:r>
    </w:p>
    <w:p w14:paraId="3050EE99" w14:textId="77777777" w:rsidR="0096150F" w:rsidRDefault="0096150F" w:rsidP="0096150F">
      <w:pPr>
        <w:pStyle w:val="Bibliography"/>
      </w:pPr>
      <w:r>
        <w:t xml:space="preserve">NEWTON, C. (2021): Mark Zuckerberg is betting Facebook’s future on the metaverse, The Verge, https://www.theverge.com/22588022/mark-zuckerberg-facebook-ceo-metaverse-interview (1. 9. 2023). </w:t>
      </w:r>
    </w:p>
    <w:p w14:paraId="2BDE2944" w14:textId="77777777" w:rsidR="0096150F" w:rsidRDefault="0096150F" w:rsidP="0096150F">
      <w:pPr>
        <w:pStyle w:val="Bibliography"/>
      </w:pPr>
      <w:r>
        <w:t xml:space="preserve">NPM (2023): three, npm, https://www.npmjs.com/package/three (14. 10. 2023). </w:t>
      </w:r>
    </w:p>
    <w:p w14:paraId="04E1ECB3" w14:textId="77777777" w:rsidR="0096150F" w:rsidRDefault="0096150F" w:rsidP="0096150F">
      <w:pPr>
        <w:pStyle w:val="Bibliography"/>
      </w:pPr>
      <w:r>
        <w:t xml:space="preserve">OCULUS VR (2022): Developing with WebXR: How Playko Built Ski Fit 365 on the Wonderland Engine. </w:t>
      </w:r>
    </w:p>
    <w:p w14:paraId="6A423E14" w14:textId="77777777" w:rsidR="0096150F" w:rsidRDefault="0096150F" w:rsidP="0096150F">
      <w:pPr>
        <w:pStyle w:val="Bibliography"/>
      </w:pPr>
      <w:r>
        <w:t xml:space="preserve">OGC (2023): Indexed 3D Scene Layers (I3S), Open Geospatial Consortium, https://www.ogc.org/standard/i3s/ (4. 9. 2023). </w:t>
      </w:r>
    </w:p>
    <w:p w14:paraId="0A54882B" w14:textId="77777777" w:rsidR="0096150F" w:rsidRDefault="0096150F" w:rsidP="0096150F">
      <w:pPr>
        <w:pStyle w:val="Bibliography"/>
      </w:pPr>
      <w:r>
        <w:t xml:space="preserve">ONYIMBI, J. R., KOEVA, M., FLACKE, J. (2018): Public Participation Using 3D Web-Based City Models: Opportunities for E-Participation in Kisumu, Kenya. ISPRS International Journal of Geo-Information, 12, 7, 454. </w:t>
      </w:r>
    </w:p>
    <w:p w14:paraId="67F8999C" w14:textId="77777777" w:rsidR="0096150F" w:rsidRDefault="0096150F" w:rsidP="0096150F">
      <w:pPr>
        <w:pStyle w:val="Bibliography"/>
      </w:pPr>
      <w:r>
        <w:t xml:space="preserve">PARACUELLOS, A., MACINTYRE, B. (2018): Progressive WebXR, Mozilla Mixed Reality Blog, https://blog.mozvr.com/progressive-webxr-ar-store/ (8. 11. 2023). </w:t>
      </w:r>
    </w:p>
    <w:p w14:paraId="4729D428" w14:textId="77777777" w:rsidR="0096150F" w:rsidRDefault="0096150F" w:rsidP="0096150F">
      <w:pPr>
        <w:pStyle w:val="Bibliography"/>
      </w:pPr>
      <w:r>
        <w:t xml:space="preserve">PARADOWSKI CREATIVE (2022): paradowskicreative/ZenCompress: Fine-grain texture compression for glTF 3D assets. </w:t>
      </w:r>
    </w:p>
    <w:p w14:paraId="2ABCDE3F" w14:textId="77777777" w:rsidR="0096150F" w:rsidRDefault="0096150F" w:rsidP="0096150F">
      <w:pPr>
        <w:pStyle w:val="Bibliography"/>
      </w:pPr>
      <w:r>
        <w:t xml:space="preserve">PEGG, D. (2008): Design Issues with 3D Maps and the Need for 3D Cartographic Design Principles. 11. </w:t>
      </w:r>
    </w:p>
    <w:p w14:paraId="2AA6D6F4" w14:textId="77777777" w:rsidR="0096150F" w:rsidRDefault="0096150F" w:rsidP="0096150F">
      <w:pPr>
        <w:pStyle w:val="Bibliography"/>
      </w:pPr>
      <w:r>
        <w:t xml:space="preserve">PEŇÁK, M. (2017): Výzkum a vývoj webové aplikace pro vizualizaci viditelnosti. Masarykova univerzita, Přírodovědecká fakulta. </w:t>
      </w:r>
    </w:p>
    <w:p w14:paraId="5D910DBB" w14:textId="77777777" w:rsidR="0096150F" w:rsidRDefault="0096150F" w:rsidP="0096150F">
      <w:pPr>
        <w:pStyle w:val="Bibliography"/>
      </w:pPr>
      <w:r>
        <w:t xml:space="preserve">PETERS, R., DUKAI, B., VITALIS, S., LIEMPT, J., STOTER, J. (2021): Automated 3D reconstruction of LoD2 and LoD1 models for all 10 million buildings of the Netherlands. </w:t>
      </w:r>
    </w:p>
    <w:p w14:paraId="20C89687" w14:textId="77777777" w:rsidR="0096150F" w:rsidRDefault="0096150F" w:rsidP="0096150F">
      <w:pPr>
        <w:pStyle w:val="Bibliography"/>
      </w:pPr>
      <w:r>
        <w:t xml:space="preserve">PLAČKOVÁ, B. (2022): Využití 3D vizualizací v územním plánování. Masarykova univerzita, Přírodovědecká fakulta. </w:t>
      </w:r>
    </w:p>
    <w:p w14:paraId="4A43797B" w14:textId="77777777" w:rsidR="0096150F" w:rsidRDefault="0096150F" w:rsidP="0096150F">
      <w:pPr>
        <w:pStyle w:val="Bibliography"/>
      </w:pPr>
      <w:r>
        <w:lastRenderedPageBreak/>
        <w:t xml:space="preserve">RAFIEE, A., VAN DER MALE, P., DIAS, E., SCHOLTEN, H. (2018): Interactive 3D geodesign tool for multidisciplinary wind turbine planning. Journal of Environmental Management, 205, 107–124. </w:t>
      </w:r>
    </w:p>
    <w:p w14:paraId="1998459E" w14:textId="77777777" w:rsidR="0096150F" w:rsidRDefault="0096150F" w:rsidP="0096150F">
      <w:pPr>
        <w:pStyle w:val="Bibliography"/>
      </w:pPr>
      <w:r>
        <w:t xml:space="preserve">RAVASZ, J. (2019): Oculus Quest Hand Input, https://jonathanravasz.com/hands.html (11. 10. 2023). </w:t>
      </w:r>
    </w:p>
    <w:p w14:paraId="01B38163" w14:textId="77777777" w:rsidR="0096150F" w:rsidRDefault="0096150F" w:rsidP="0096150F">
      <w:pPr>
        <w:pStyle w:val="Bibliography"/>
      </w:pPr>
      <w:r>
        <w:t xml:space="preserve">ŘEHÁČEK, M. (2020): Building a web-based interactive network visualization in Vue.js. Masarykova univerzita, Fakulta informatiky. </w:t>
      </w:r>
    </w:p>
    <w:p w14:paraId="5E777546" w14:textId="77777777" w:rsidR="0096150F" w:rsidRDefault="0096150F" w:rsidP="0096150F">
      <w:pPr>
        <w:pStyle w:val="Bibliography"/>
      </w:pPr>
      <w:r>
        <w:t xml:space="preserve">REZ BOT (2018): Entity Component System #1. </w:t>
      </w:r>
    </w:p>
    <w:p w14:paraId="27DAF51F" w14:textId="77777777" w:rsidR="0096150F" w:rsidRDefault="0096150F" w:rsidP="0096150F">
      <w:pPr>
        <w:pStyle w:val="Bibliography"/>
      </w:pPr>
      <w:r>
        <w:t xml:space="preserve">RITTERBUSCH, G. D., TEICHMANN, M. R. (2023): Defining the Metaverse: A Systematic Literature Review. IEEE Access, 11, 12368–12377. </w:t>
      </w:r>
    </w:p>
    <w:p w14:paraId="15FA65F4" w14:textId="77777777" w:rsidR="0096150F" w:rsidRDefault="0096150F" w:rsidP="0096150F">
      <w:pPr>
        <w:pStyle w:val="Bibliography"/>
      </w:pPr>
      <w:r>
        <w:t xml:space="preserve">RIVA, G. (2006): Virtual Reality, Wiley encyclopedia of biomedical engineering. In: Wiley encyclopedia of biomedical engineering. John Wiley, Hoboken. </w:t>
      </w:r>
    </w:p>
    <w:p w14:paraId="42260441" w14:textId="77777777" w:rsidR="0096150F" w:rsidRDefault="0096150F" w:rsidP="0096150F">
      <w:pPr>
        <w:pStyle w:val="Bibliography"/>
      </w:pPr>
      <w:r>
        <w:t xml:space="preserve">ROADTOVR (2023): Google Cardboard Archives, Road to VR, https://www.roadtovr.com/category/google-cardboard/ (11. 10. 2023). </w:t>
      </w:r>
    </w:p>
    <w:p w14:paraId="477DF772" w14:textId="77777777" w:rsidR="0096150F" w:rsidRDefault="0096150F" w:rsidP="0096150F">
      <w:pPr>
        <w:pStyle w:val="Bibliography"/>
      </w:pPr>
      <w:r>
        <w:t xml:space="preserve">RZESZEWSKI, M., ORYLSKI, M. (2021): Usability of WebXR Visualizations in Urban Planning. ISPRS International Journal of Geo-Information, 11, 10, 721. </w:t>
      </w:r>
    </w:p>
    <w:p w14:paraId="468AB558" w14:textId="77777777" w:rsidR="0096150F" w:rsidRDefault="0096150F" w:rsidP="0096150F">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525BBE25" w14:textId="77777777" w:rsidR="0096150F" w:rsidRDefault="0096150F" w:rsidP="0096150F">
      <w:pPr>
        <w:pStyle w:val="Bibliography"/>
      </w:pPr>
      <w:r>
        <w:t xml:space="preserve">SEGUIN, D. (2023): A collection of WebGL and WebGPU frameworks and libraries, Gist, https://gist.github.com/dmnsgn/76878ba6903cf15789b712464875cfdc (2. 11. 2023). </w:t>
      </w:r>
    </w:p>
    <w:p w14:paraId="249A6EBB" w14:textId="77777777" w:rsidR="0096150F" w:rsidRDefault="0096150F" w:rsidP="0096150F">
      <w:pPr>
        <w:pStyle w:val="Bibliography"/>
      </w:pPr>
      <w:r>
        <w:t xml:space="preserve">SEMMO, A., DÖLLNER, J. (2014): An Interaction Framework for Level-of-Abstraction Visualization of 3D Geovirtual Environments. </w:t>
      </w:r>
    </w:p>
    <w:p w14:paraId="5396B4E1" w14:textId="77777777" w:rsidR="0096150F" w:rsidRDefault="0096150F" w:rsidP="0096150F">
      <w:pPr>
        <w:pStyle w:val="Bibliography"/>
      </w:pPr>
      <w:r>
        <w:t xml:space="preserve">SERMET, Y., DEMIR, I. (2021): GeospatialVR: A web-based virtual reality framework for collaborative environmental simulations. Computers &amp; Geosciences, 159, 105010. </w:t>
      </w:r>
    </w:p>
    <w:p w14:paraId="57A5F760" w14:textId="77777777" w:rsidR="0096150F" w:rsidRDefault="0096150F" w:rsidP="0096150F">
      <w:pPr>
        <w:pStyle w:val="Bibliography"/>
      </w:pPr>
      <w:r>
        <w:t xml:space="preserve">SHERIF, T. (2018): The WebGL Graphics Pipeline, https://tsherif.github.io/webgl-presentation/#/13 (17. 9. 2023). </w:t>
      </w:r>
    </w:p>
    <w:p w14:paraId="150FFD56" w14:textId="77777777" w:rsidR="0096150F" w:rsidRDefault="0096150F" w:rsidP="0096150F">
      <w:pPr>
        <w:pStyle w:val="Bibliography"/>
      </w:pPr>
      <w:r>
        <w:t xml:space="preserve">SHERMAN, W. R., CRAIG, A. B. (2019): Understanding virtual reality: interface, application, and design. Morgan Kaufmann, Cambridge, MA. </w:t>
      </w:r>
    </w:p>
    <w:p w14:paraId="21768F74" w14:textId="77777777" w:rsidR="0096150F" w:rsidRDefault="0096150F" w:rsidP="0096150F">
      <w:pPr>
        <w:pStyle w:val="Bibliography"/>
      </w:pPr>
      <w:r>
        <w:t xml:space="preserve">SLOCUM, T. A. ed. (2014): Thematic cartography and geovisualization. Pearson Education, Harlow. </w:t>
      </w:r>
    </w:p>
    <w:p w14:paraId="5C6A2C5B" w14:textId="77777777" w:rsidR="0096150F" w:rsidRDefault="0096150F" w:rsidP="0096150F">
      <w:pPr>
        <w:pStyle w:val="Bibliography"/>
      </w:pPr>
      <w:r>
        <w:t xml:space="preserve">SOMMERVILLE, I. (2016): Software engineering. Pearson, Boston Munich. </w:t>
      </w:r>
    </w:p>
    <w:p w14:paraId="70348961" w14:textId="77777777" w:rsidR="0096150F" w:rsidRDefault="0096150F" w:rsidP="0096150F">
      <w:pPr>
        <w:pStyle w:val="Bibliography"/>
      </w:pPr>
      <w:r>
        <w:t xml:space="preserve">STACHON, Z., KUBICEK, P., HERMAN, L. (2020): Virtual and Immersive Environments. Geographic Information Science &amp; Technology Body of Knowledge, Q3, 2020. </w:t>
      </w:r>
    </w:p>
    <w:p w14:paraId="2A8744C7" w14:textId="77777777" w:rsidR="0096150F" w:rsidRDefault="0096150F" w:rsidP="0096150F">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2266478F" w14:textId="77777777" w:rsidR="0096150F" w:rsidRDefault="0096150F" w:rsidP="0096150F">
      <w:pPr>
        <w:pStyle w:val="Bibliography"/>
      </w:pPr>
      <w:r>
        <w:lastRenderedPageBreak/>
        <w:t xml:space="preserve">STATCOUNTER (2023): Browser Market Share Worldwide, StatCounter Global Stats, https://gs.statcounter.com/browser-market-share (31. 1. 2023). </w:t>
      </w:r>
    </w:p>
    <w:p w14:paraId="48D3F471" w14:textId="77777777" w:rsidR="0096150F" w:rsidRDefault="0096150F" w:rsidP="0096150F">
      <w:pPr>
        <w:pStyle w:val="Bibliography"/>
      </w:pPr>
      <w:r>
        <w:t xml:space="preserve">TAKLE (2022): VR by the numbers - HMD specs comparison, thevirtualreport.biz, https://www.thevirtualreport.biz/data-and-research/65085/vr-by-the-numbers-hmd-specs-comparison/ (29. 8. 2023). </w:t>
      </w:r>
    </w:p>
    <w:p w14:paraId="0655756F" w14:textId="77777777" w:rsidR="0096150F" w:rsidRDefault="0096150F" w:rsidP="0096150F">
      <w:pPr>
        <w:pStyle w:val="Bibliography"/>
      </w:pPr>
      <w:r>
        <w:t xml:space="preserve">THREE.JS CONTRIBUTORS (2023a): Camera – three.js docs, https://threejs.org/docs/#api/en/cameras/Camera (21. 9. 2023). </w:t>
      </w:r>
    </w:p>
    <w:p w14:paraId="1786E9C2" w14:textId="77777777" w:rsidR="0096150F" w:rsidRDefault="0096150F" w:rsidP="0096150F">
      <w:pPr>
        <w:pStyle w:val="Bibliography"/>
      </w:pPr>
      <w:r>
        <w:t xml:space="preserve">THREE.JS CONTRIBUTORS (2023b): Lights - three.js manual, https://threejs.org/manual/#en/lights (17. 10. 2023). </w:t>
      </w:r>
    </w:p>
    <w:p w14:paraId="2DC2876D" w14:textId="77777777" w:rsidR="0096150F" w:rsidRDefault="0096150F" w:rsidP="0096150F">
      <w:pPr>
        <w:pStyle w:val="Bibliography"/>
      </w:pPr>
      <w:r>
        <w:t xml:space="preserve">THREE.JS CONTRIBUTORS (2023c): Scene – three.js docs, https://threejs.org/docs/#api/en/scenes/Scene (21. 9. 2023). </w:t>
      </w:r>
    </w:p>
    <w:p w14:paraId="1AD2332C" w14:textId="77777777" w:rsidR="0096150F" w:rsidRDefault="0096150F" w:rsidP="0096150F">
      <w:pPr>
        <w:pStyle w:val="Bibliography"/>
      </w:pPr>
      <w:r>
        <w:t xml:space="preserve">THREE.JS CONTRIBUTORS (2023d): Shadows - three.js manual, https://threejs.org/manual/#en/shadows (18. 10. 2023). </w:t>
      </w:r>
    </w:p>
    <w:p w14:paraId="0D01D8E8" w14:textId="77777777" w:rsidR="0096150F" w:rsidRDefault="0096150F" w:rsidP="0096150F">
      <w:pPr>
        <w:pStyle w:val="Bibliography"/>
      </w:pPr>
      <w:r>
        <w:t xml:space="preserve">THREE.JS CONTRIBUTORS (2023e): Textures - three.js manual, https://threejs.org/manual/#en/textures#memory (15. 10. 2023). </w:t>
      </w:r>
    </w:p>
    <w:p w14:paraId="1AEAFF6B" w14:textId="77777777" w:rsidR="0096150F" w:rsidRDefault="0096150F" w:rsidP="0096150F">
      <w:pPr>
        <w:pStyle w:val="Bibliography"/>
      </w:pPr>
      <w:r>
        <w:t xml:space="preserve">THREE.JS CONTRIBUTORS (2023f): VR - three.js manual, https://threejs.org/manual/#en/webxr-basics (5. 11. 2023). </w:t>
      </w:r>
    </w:p>
    <w:p w14:paraId="44557C1F" w14:textId="77777777" w:rsidR="0096150F" w:rsidRDefault="0096150F" w:rsidP="0096150F">
      <w:pPr>
        <w:pStyle w:val="Bibliography"/>
      </w:pPr>
      <w:r>
        <w:t xml:space="preserve">UGWITZ, P., STACHOŇ, Z., KUBICEK, P. (2021): Building a virtual cartographic museum. Abstracts of the ICA, 3, 1–1. </w:t>
      </w:r>
    </w:p>
    <w:p w14:paraId="1E877958" w14:textId="77777777" w:rsidR="0096150F" w:rsidRDefault="0096150F" w:rsidP="0096150F">
      <w:pPr>
        <w:pStyle w:val="Bibliography"/>
      </w:pPr>
      <w:r>
        <w:t xml:space="preserve">UNITY (2022): Unity - Manual: Types of light, https://docs.unity3d.com/Manual/Lighting.html (17. 10. 2023). </w:t>
      </w:r>
    </w:p>
    <w:p w14:paraId="4E46F4C4" w14:textId="77777777" w:rsidR="0096150F" w:rsidRDefault="0096150F" w:rsidP="0096150F">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1328EE34" w14:textId="77777777" w:rsidR="0096150F" w:rsidRDefault="0096150F" w:rsidP="0096150F">
      <w:pPr>
        <w:pStyle w:val="Bibliography"/>
      </w:pPr>
      <w:r>
        <w:t xml:space="preserve">VR Map: Putting OpenStreetMap Data Into a WebVR World Simple GeoData Visualization with A-Frame (2019): </w:t>
      </w:r>
    </w:p>
    <w:p w14:paraId="2447030E" w14:textId="77777777" w:rsidR="0096150F" w:rsidRDefault="0096150F" w:rsidP="0096150F">
      <w:pPr>
        <w:pStyle w:val="Bibliography"/>
      </w:pPr>
      <w:r>
        <w:t xml:space="preserve">W3C (2023): Immersive Web Developer Home, https://immersiveweb.dev/ (31. 1. 2023). </w:t>
      </w:r>
    </w:p>
    <w:p w14:paraId="534CF279" w14:textId="77777777" w:rsidR="0096150F" w:rsidRDefault="0096150F" w:rsidP="0096150F">
      <w:pPr>
        <w:pStyle w:val="Bibliography"/>
      </w:pPr>
      <w:r>
        <w:t xml:space="preserve">W3SCHOOLS (2023): What is HTML DOM, https://www.w3schools.com/whatis/whatis_htmldom.asp (29. 8. 2023). </w:t>
      </w:r>
    </w:p>
    <w:p w14:paraId="49FEE340" w14:textId="77777777" w:rsidR="0096150F" w:rsidRDefault="0096150F" w:rsidP="0096150F">
      <w:pPr>
        <w:pStyle w:val="Bibliography"/>
      </w:pPr>
      <w:r>
        <w:t xml:space="preserve">WEBXR (2020): Introduction to WebXR with BabylonJS. </w:t>
      </w:r>
    </w:p>
    <w:p w14:paraId="5260D92D" w14:textId="77777777" w:rsidR="0096150F" w:rsidRDefault="0096150F" w:rsidP="0096150F">
      <w:pPr>
        <w:pStyle w:val="Bibliography"/>
      </w:pPr>
      <w:r>
        <w:t xml:space="preserve">ŽÁRA, J., BENEŠ, B., FELKEL, P. (2005): Moderní počítačová grafika. Computer Press. </w:t>
      </w:r>
    </w:p>
    <w:p w14:paraId="687885C3" w14:textId="77777777" w:rsidR="0096150F" w:rsidRDefault="0096150F" w:rsidP="0096150F">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6E2BA01E"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F2F0F" w14:textId="77777777" w:rsidR="00BE696A" w:rsidRDefault="00BE696A" w:rsidP="0057088F">
      <w:pPr>
        <w:spacing w:after="0" w:line="240" w:lineRule="auto"/>
      </w:pPr>
      <w:r>
        <w:separator/>
      </w:r>
    </w:p>
  </w:endnote>
  <w:endnote w:type="continuationSeparator" w:id="0">
    <w:p w14:paraId="0418DA28" w14:textId="77777777" w:rsidR="00BE696A" w:rsidRDefault="00BE696A"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10A94" w14:textId="77777777" w:rsidR="00BE696A" w:rsidRDefault="00BE696A" w:rsidP="0057088F">
      <w:pPr>
        <w:spacing w:after="0" w:line="240" w:lineRule="auto"/>
      </w:pPr>
      <w:r>
        <w:separator/>
      </w:r>
    </w:p>
  </w:footnote>
  <w:footnote w:type="continuationSeparator" w:id="0">
    <w:p w14:paraId="763B69BC" w14:textId="77777777" w:rsidR="00BE696A" w:rsidRDefault="00BE696A"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6">
    <w:p w14:paraId="2AF74C38" w14:textId="6C6D7AF7" w:rsidR="004D3D6E" w:rsidRDefault="004D3D6E">
      <w:pPr>
        <w:pStyle w:val="FootnoteText"/>
      </w:pPr>
      <w:r>
        <w:rPr>
          <w:rStyle w:val="FootnoteReference"/>
        </w:rPr>
        <w:footnoteRef/>
      </w:r>
      <w:r>
        <w:t xml:space="preserve"> Práce na rozšíření glTF standardu o možnost zapisovat geoprostrorová metada</w:t>
      </w:r>
      <w:r w:rsidR="00F86911">
        <w:t>ta</w:t>
      </w:r>
      <w:r>
        <w:t xml:space="preserve"> je stále v průběhu. </w:t>
      </w:r>
      <w:r w:rsidR="003611BD">
        <w:fldChar w:fldCharType="begin"/>
      </w:r>
      <w:r w:rsidR="009116B7">
        <w:instrText xml:space="preserve"> ADDIN ZOTERO_ITEM CSL_CITATION {"citationID":"Zexg1Vaq","properties":{"formattedCitation":"(Khronos Group 2022)","plainCitation":"(Khronos Group 2022)","noteIndex":6},"citationItems":[{"id":2089,"uris":["http://zotero.org/groups/4599106/items/C53ST79W"],"itemData":{"id":2089,"type":"webpage","abstract":"The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7">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9"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0"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2"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2"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5"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7"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4"/>
  </w:num>
  <w:num w:numId="3" w16cid:durableId="1170680267">
    <w:abstractNumId w:val="17"/>
  </w:num>
  <w:num w:numId="4" w16cid:durableId="1796368114">
    <w:abstractNumId w:val="27"/>
  </w:num>
  <w:num w:numId="5" w16cid:durableId="300885919">
    <w:abstractNumId w:val="39"/>
  </w:num>
  <w:num w:numId="6" w16cid:durableId="521938209">
    <w:abstractNumId w:val="59"/>
  </w:num>
  <w:num w:numId="7" w16cid:durableId="619992562">
    <w:abstractNumId w:val="32"/>
  </w:num>
  <w:num w:numId="8" w16cid:durableId="208229350">
    <w:abstractNumId w:val="12"/>
  </w:num>
  <w:num w:numId="9" w16cid:durableId="2076317703">
    <w:abstractNumId w:val="21"/>
  </w:num>
  <w:num w:numId="10" w16cid:durableId="802234337">
    <w:abstractNumId w:val="37"/>
  </w:num>
  <w:num w:numId="11" w16cid:durableId="385684583">
    <w:abstractNumId w:val="26"/>
  </w:num>
  <w:num w:numId="12" w16cid:durableId="65956355">
    <w:abstractNumId w:val="55"/>
  </w:num>
  <w:num w:numId="13" w16cid:durableId="354035738">
    <w:abstractNumId w:val="66"/>
  </w:num>
  <w:num w:numId="14" w16cid:durableId="395475347">
    <w:abstractNumId w:val="1"/>
  </w:num>
  <w:num w:numId="15" w16cid:durableId="1336884254">
    <w:abstractNumId w:val="35"/>
  </w:num>
  <w:num w:numId="16" w16cid:durableId="757364363">
    <w:abstractNumId w:val="46"/>
  </w:num>
  <w:num w:numId="17" w16cid:durableId="2033720445">
    <w:abstractNumId w:val="67"/>
  </w:num>
  <w:num w:numId="18" w16cid:durableId="837696955">
    <w:abstractNumId w:val="57"/>
  </w:num>
  <w:num w:numId="19" w16cid:durableId="414474922">
    <w:abstractNumId w:val="34"/>
  </w:num>
  <w:num w:numId="20" w16cid:durableId="2059282820">
    <w:abstractNumId w:val="15"/>
  </w:num>
  <w:num w:numId="21" w16cid:durableId="1490631062">
    <w:abstractNumId w:val="33"/>
  </w:num>
  <w:num w:numId="22" w16cid:durableId="1901403376">
    <w:abstractNumId w:val="2"/>
  </w:num>
  <w:num w:numId="23" w16cid:durableId="901527545">
    <w:abstractNumId w:val="53"/>
  </w:num>
  <w:num w:numId="24" w16cid:durableId="13649980">
    <w:abstractNumId w:val="7"/>
  </w:num>
  <w:num w:numId="25" w16cid:durableId="1364744581">
    <w:abstractNumId w:val="16"/>
  </w:num>
  <w:num w:numId="26" w16cid:durableId="1671255231">
    <w:abstractNumId w:val="41"/>
  </w:num>
  <w:num w:numId="27" w16cid:durableId="1198667109">
    <w:abstractNumId w:val="58"/>
  </w:num>
  <w:num w:numId="28" w16cid:durableId="619802950">
    <w:abstractNumId w:val="4"/>
  </w:num>
  <w:num w:numId="29" w16cid:durableId="367877274">
    <w:abstractNumId w:val="40"/>
  </w:num>
  <w:num w:numId="30" w16cid:durableId="802776096">
    <w:abstractNumId w:val="6"/>
  </w:num>
  <w:num w:numId="31" w16cid:durableId="742023868">
    <w:abstractNumId w:val="25"/>
  </w:num>
  <w:num w:numId="32" w16cid:durableId="404689245">
    <w:abstractNumId w:val="51"/>
  </w:num>
  <w:num w:numId="33" w16cid:durableId="1361203164">
    <w:abstractNumId w:val="54"/>
  </w:num>
  <w:num w:numId="34" w16cid:durableId="2136636456">
    <w:abstractNumId w:val="38"/>
  </w:num>
  <w:num w:numId="35" w16cid:durableId="882057253">
    <w:abstractNumId w:val="14"/>
  </w:num>
  <w:num w:numId="36" w16cid:durableId="2002463788">
    <w:abstractNumId w:val="60"/>
  </w:num>
  <w:num w:numId="37" w16cid:durableId="1464738753">
    <w:abstractNumId w:val="22"/>
  </w:num>
  <w:num w:numId="38" w16cid:durableId="1462070677">
    <w:abstractNumId w:val="3"/>
  </w:num>
  <w:num w:numId="39" w16cid:durableId="1886866115">
    <w:abstractNumId w:val="44"/>
  </w:num>
  <w:num w:numId="40" w16cid:durableId="965311621">
    <w:abstractNumId w:val="50"/>
  </w:num>
  <w:num w:numId="41" w16cid:durableId="818768559">
    <w:abstractNumId w:val="56"/>
  </w:num>
  <w:num w:numId="42" w16cid:durableId="1967276253">
    <w:abstractNumId w:val="18"/>
  </w:num>
  <w:num w:numId="43" w16cid:durableId="1442647274">
    <w:abstractNumId w:val="13"/>
  </w:num>
  <w:num w:numId="44" w16cid:durableId="1146313284">
    <w:abstractNumId w:val="30"/>
  </w:num>
  <w:num w:numId="45" w16cid:durableId="1133062556">
    <w:abstractNumId w:val="10"/>
  </w:num>
  <w:num w:numId="46" w16cid:durableId="1318923120">
    <w:abstractNumId w:val="29"/>
  </w:num>
  <w:num w:numId="47" w16cid:durableId="976765939">
    <w:abstractNumId w:val="36"/>
  </w:num>
  <w:num w:numId="48" w16cid:durableId="1987278381">
    <w:abstractNumId w:val="64"/>
  </w:num>
  <w:num w:numId="49" w16cid:durableId="344286222">
    <w:abstractNumId w:val="49"/>
  </w:num>
  <w:num w:numId="50" w16cid:durableId="586889268">
    <w:abstractNumId w:val="62"/>
  </w:num>
  <w:num w:numId="51" w16cid:durableId="1214346142">
    <w:abstractNumId w:val="43"/>
  </w:num>
  <w:num w:numId="52" w16cid:durableId="1666350155">
    <w:abstractNumId w:val="8"/>
  </w:num>
  <w:num w:numId="53" w16cid:durableId="1936208616">
    <w:abstractNumId w:val="45"/>
  </w:num>
  <w:num w:numId="54" w16cid:durableId="1802922892">
    <w:abstractNumId w:val="19"/>
  </w:num>
  <w:num w:numId="55" w16cid:durableId="2044668093">
    <w:abstractNumId w:val="20"/>
  </w:num>
  <w:num w:numId="56" w16cid:durableId="1700474541">
    <w:abstractNumId w:val="52"/>
  </w:num>
  <w:num w:numId="57" w16cid:durableId="2082558311">
    <w:abstractNumId w:val="47"/>
  </w:num>
  <w:num w:numId="58" w16cid:durableId="1871141540">
    <w:abstractNumId w:val="65"/>
  </w:num>
  <w:num w:numId="59" w16cid:durableId="1538816812">
    <w:abstractNumId w:val="11"/>
  </w:num>
  <w:num w:numId="60" w16cid:durableId="747965305">
    <w:abstractNumId w:val="42"/>
  </w:num>
  <w:num w:numId="61" w16cid:durableId="2103643924">
    <w:abstractNumId w:val="5"/>
  </w:num>
  <w:num w:numId="62" w16cid:durableId="457264442">
    <w:abstractNumId w:val="61"/>
  </w:num>
  <w:num w:numId="63" w16cid:durableId="496380383">
    <w:abstractNumId w:val="9"/>
  </w:num>
  <w:num w:numId="64" w16cid:durableId="1291588825">
    <w:abstractNumId w:val="63"/>
  </w:num>
  <w:num w:numId="65" w16cid:durableId="1924559521">
    <w:abstractNumId w:val="48"/>
  </w:num>
  <w:num w:numId="66" w16cid:durableId="1492871536">
    <w:abstractNumId w:val="28"/>
  </w:num>
  <w:num w:numId="67" w16cid:durableId="1847862588">
    <w:abstractNumId w:val="23"/>
  </w:num>
  <w:num w:numId="68" w16cid:durableId="1165321076">
    <w:abstractNumId w:val="31"/>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46F"/>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3919"/>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2EB0"/>
    <w:rsid w:val="00F4383F"/>
    <w:rsid w:val="00F43DD3"/>
    <w:rsid w:val="00F44BDB"/>
    <w:rsid w:val="00F45AC4"/>
    <w:rsid w:val="00F4650B"/>
    <w:rsid w:val="00F46799"/>
    <w:rsid w:val="00F469D6"/>
    <w:rsid w:val="00F47291"/>
    <w:rsid w:val="00F51CB3"/>
    <w:rsid w:val="00F51F56"/>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74" Type="http://schemas.openxmlformats.org/officeDocument/2006/relationships/hyperlink" Target="https://developers.google.com/maps/documentation/tile/use-renderer"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jendahorak.github.io/a3sixty/" TargetMode="External"/><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6.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foam-jumpy-dianella.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v3xSqDE" TargetMode="External"/><Relationship Id="rId73" Type="http://schemas.openxmlformats.org/officeDocument/2006/relationships/image" Target="media/image47.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19350</TotalTime>
  <Pages>96</Pages>
  <Words>77914</Words>
  <Characters>444111</Characters>
  <Application>Microsoft Office Word</Application>
  <DocSecurity>0</DocSecurity>
  <Lines>3700</Lines>
  <Paragraphs>1041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520984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225</cp:revision>
  <cp:lastPrinted>2023-11-02T09:14:00Z</cp:lastPrinted>
  <dcterms:created xsi:type="dcterms:W3CDTF">2023-08-27T13:40:00Z</dcterms:created>
  <dcterms:modified xsi:type="dcterms:W3CDTF">2023-12-23T22:53:00Z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id="ge24Zyus"/&gt;&lt;style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