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5A1FC14F"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A14EB8">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a288mPQm/lgisAkCp","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3F4473DA"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7F43D05"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5AD0CC6"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A14EB8">
        <w:instrText xml:space="preserve"> ADDIN ZOTERO_ITEM CSL_CITATION {"citationID":"3CtlPLsy","properties":{"formattedCitation":"(Coltekin et al. 2020)","plainCitation":"(Coltekin et al. 2020)","noteIndex":0},"citationItems":[{"id":"a288mPQm/9RtosYNJ","uris":["http://zotero.org/groups/4599106/items/F54Y7ICM"],"itemData":{"id":"9DyV48Zt/oRbg8WmZ","type":"article-journal","abstract":"This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4C3009BB"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19766ABC"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C65FFB">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17ADE308"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3D8AD77F"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A14EB8">
        <w:instrText xml:space="preserve"> ADDIN ZOTERO_ITEM CSL_CITATION {"citationID":"1qIlQgrk","properties":{"formattedCitation":"(Coltekin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095D5AA"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5</w:t>
      </w:r>
      <w:r w:rsidRPr="001F6849">
        <w:fldChar w:fldCharType="end"/>
      </w:r>
      <w:r w:rsidRPr="001F6849">
        <w:t xml:space="preserve"> Dělení HMD, zdroj: </w:t>
      </w:r>
      <w:r w:rsidRPr="001F6849">
        <w:fldChar w:fldCharType="begin"/>
      </w:r>
      <w:r w:rsidR="00A14EB8">
        <w:instrText xml:space="preserve"> ADDIN ZOTERO_ITEM CSL_CITATION {"citationID":"o3pU5io5","properties":{"formattedCitation":"(Coltekin et al. 2020)","plainCitation":"(Coltekin et al. 2020)","noteIndex":0},"citationItems":[{"id":"a288mPQm/9RtosYNJ","uris":["http://zotero.org/groups/4599106/items/F54Y7ICM"],"itemData":{"id":"9DyV48Zt/oRbg8WmZ","type":"article-journal","abstract":"This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06BD8F46" w:rsidR="00863307" w:rsidRPr="00736AD5" w:rsidRDefault="00863307" w:rsidP="00863307">
      <w:pPr>
        <w:pStyle w:val="Caption"/>
      </w:pPr>
      <w:r>
        <w:t xml:space="preserve">Obr. </w:t>
      </w:r>
      <w:r>
        <w:fldChar w:fldCharType="begin"/>
      </w:r>
      <w:r>
        <w:instrText xml:space="preserve"> SEQ Obr. \* ARABIC </w:instrText>
      </w:r>
      <w:r>
        <w:fldChar w:fldCharType="separate"/>
      </w:r>
      <w:r w:rsidR="00C65FF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2A693BED"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375E67">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7B0724E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A14EB8">
        <w:instrText xml:space="preserve"> ADDIN ZOTERO_ITEM CSL_CITATION {"citationID":"Vvs5N4QI","properties":{"formattedCitation":"(Coltekin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DF264A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3FDB736">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56E3F1B1"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C65FF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6BF585D" w:rsidR="001100A3" w:rsidRDefault="001100A3" w:rsidP="001100A3">
      <w:pPr>
        <w:pStyle w:val="Caption"/>
      </w:pPr>
      <w:r>
        <w:t xml:space="preserve">Obr. </w:t>
      </w:r>
      <w:r>
        <w:fldChar w:fldCharType="begin"/>
      </w:r>
      <w:r>
        <w:instrText xml:space="preserve"> SEQ Obr. \* ARABIC </w:instrText>
      </w:r>
      <w:r>
        <w:fldChar w:fldCharType="separate"/>
      </w:r>
      <w:r w:rsidR="00C65FF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22A4861B"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040FFA30">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A76C409"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D3F0F05"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64F99A96" w:rsidR="00B41874" w:rsidRDefault="00B41874" w:rsidP="001D37CB">
      <w:pPr>
        <w:pStyle w:val="Caption"/>
      </w:pPr>
      <w:r>
        <w:t xml:space="preserve">Obr. </w:t>
      </w:r>
      <w:r>
        <w:fldChar w:fldCharType="begin"/>
      </w:r>
      <w:r>
        <w:instrText xml:space="preserve"> SEQ Obr. \* ARABIC </w:instrText>
      </w:r>
      <w:r>
        <w:fldChar w:fldCharType="separate"/>
      </w:r>
      <w:r w:rsidR="00C65FFB">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1C2606BE" w:rsidR="00AB45B4" w:rsidRDefault="00AB45B4" w:rsidP="00331DCE">
      <w:pPr>
        <w:pStyle w:val="Normlnprvnodsazen"/>
      </w:pPr>
      <w:r w:rsidRPr="001F6849">
        <w:t xml:space="preserve">Jako důležitou problematiku zmiňuje </w:t>
      </w:r>
      <w:r w:rsidRPr="001F6849">
        <w:fldChar w:fldCharType="begin"/>
      </w:r>
      <w:r w:rsidR="00A14EB8">
        <w:instrText xml:space="preserve"> ADDIN ZOTERO_ITEM CSL_CITATION {"citationID":"pyYXfhhk","properties":{"formattedCitation":"(Coltekin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A14EB8">
        <w:instrText xml:space="preserve"> ADDIN ZOTERO_ITEM CSL_CITATION {"citationID":"cz6cyLsT","properties":{"formattedCitation":"(Coltekin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54F7468F" w:rsidR="00B2682C" w:rsidRPr="001F6849" w:rsidRDefault="00B2682C" w:rsidP="00B2682C">
      <w:pPr>
        <w:pStyle w:val="Caption"/>
      </w:pPr>
      <w:r>
        <w:t xml:space="preserve">Obr. </w:t>
      </w:r>
      <w:r>
        <w:fldChar w:fldCharType="begin"/>
      </w:r>
      <w:r>
        <w:instrText xml:space="preserve"> SEQ Obr. \* ARABIC </w:instrText>
      </w:r>
      <w:r>
        <w:fldChar w:fldCharType="separate"/>
      </w:r>
      <w:r w:rsidR="00C65FFB">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F308199"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A14EB8">
        <w:rPr>
          <w:highlight w:val="yellow"/>
        </w:rPr>
        <w:instrText xml:space="preserve"> ADDIN ZOTERO_ITEM CSL_CITATION {"citationID":"Qk91xJhn","properties":{"formattedCitation":"(Coltekin et al. 2020)","plainCitation":"(Coltekin et al. 2020)","noteIndex":0},"citationItems":[{"id":"a288mPQm/9RtosYNJ","uris":["http://zotero.org/groups/4599106/items/F54Y7ICM"],"itemData":{"id":1274,"type":"article-journal","abstract":"This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w:t>
      </w:r>
      <w:proofErr w:type="spellStart"/>
      <w:r w:rsidR="00C05E88" w:rsidRPr="001D37CB">
        <w:rPr>
          <w:highlight w:val="yellow"/>
        </w:rPr>
        <w:t>Coltekin</w:t>
      </w:r>
      <w:proofErr w:type="spellEnd"/>
      <w:r w:rsidR="00C05E88" w:rsidRPr="001D37CB">
        <w:rPr>
          <w:highlight w:val="yellow"/>
        </w:rPr>
        <w:t xml:space="preserve">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20CA051A"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375E67">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4E86A3A9"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375E67">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15C412ED" w:rsidR="00B1180A" w:rsidRPr="00B1180A" w:rsidRDefault="00EE12F5" w:rsidP="003A5BDB">
      <w:pPr>
        <w:pStyle w:val="Caption"/>
      </w:pPr>
      <w:r>
        <w:t xml:space="preserve">Obr. </w:t>
      </w:r>
      <w:r>
        <w:fldChar w:fldCharType="begin"/>
      </w:r>
      <w:r>
        <w:instrText xml:space="preserve"> SEQ Obr. \* ARABIC </w:instrText>
      </w:r>
      <w:r>
        <w:fldChar w:fldCharType="separate"/>
      </w:r>
      <w:r w:rsidR="00C65FF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17469A0F"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C65FF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5E51C997"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C65FF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0D78B70E"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C65FF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2DC545B5">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5A99228E" w:rsidR="008A7EFA" w:rsidRDefault="008A7EFA" w:rsidP="008A7EFA">
      <w:pPr>
        <w:pStyle w:val="Caption"/>
      </w:pPr>
      <w:r>
        <w:t xml:space="preserve">Obr. </w:t>
      </w:r>
      <w:r>
        <w:fldChar w:fldCharType="begin"/>
      </w:r>
      <w:r>
        <w:instrText xml:space="preserve"> SEQ Obr. \* ARABIC </w:instrText>
      </w:r>
      <w:r>
        <w:fldChar w:fldCharType="separate"/>
      </w:r>
      <w:r w:rsidR="00C65FF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w:t>
      </w:r>
      <w:proofErr w:type="gramStart"/>
      <w:r w:rsidR="00DD646B" w:rsidRPr="009116B7">
        <w:t>textury</w:t>
      </w:r>
      <w:proofErr w:type="gramEnd"/>
      <w:r w:rsidR="00DD646B" w:rsidRPr="009116B7">
        <w:t xml:space="preserve">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75E1E370"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C65FF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DB0E180"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B1E87B3" w:rsidR="00637A27" w:rsidRPr="00637A27" w:rsidRDefault="00637A27" w:rsidP="00637A27">
      <w:pPr>
        <w:pStyle w:val="Caption"/>
      </w:pPr>
      <w:r>
        <w:t xml:space="preserve">Obr. </w:t>
      </w:r>
      <w:r>
        <w:fldChar w:fldCharType="begin"/>
      </w:r>
      <w:r>
        <w:instrText xml:space="preserve"> SEQ Obr. \* ARABIC </w:instrText>
      </w:r>
      <w:r>
        <w:fldChar w:fldCharType="separate"/>
      </w:r>
      <w:r w:rsidR="00C65FF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6BD6B74"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C65FF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103"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50DC26A7"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375E67">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w:t>
      </w:r>
      <w:r w:rsidR="0035387C">
        <w:lastRenderedPageBreak/>
        <w:t xml:space="preserve">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15D58389" w:rsidR="0021568E" w:rsidRPr="0021568E" w:rsidRDefault="00D926B2" w:rsidP="00D926B2">
      <w:pPr>
        <w:pStyle w:val="Caption"/>
      </w:pPr>
      <w:r>
        <w:t xml:space="preserve">Obr. </w:t>
      </w:r>
      <w:r>
        <w:fldChar w:fldCharType="begin"/>
      </w:r>
      <w:r>
        <w:instrText xml:space="preserve"> SEQ Obr. \* ARABIC </w:instrText>
      </w:r>
      <w:r>
        <w:fldChar w:fldCharType="separate"/>
      </w:r>
      <w:r w:rsidR="00C65FF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lastRenderedPageBreak/>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lastRenderedPageBreak/>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1"/>
                    <a:stretch>
                      <a:fillRect/>
                    </a:stretch>
                  </pic:blipFill>
                  <pic:spPr>
                    <a:xfrm>
                      <a:off x="0" y="0"/>
                      <a:ext cx="5579745" cy="3408045"/>
                    </a:xfrm>
                    <a:prstGeom prst="rect">
                      <a:avLst/>
                    </a:prstGeom>
                  </pic:spPr>
                </pic:pic>
              </a:graphicData>
            </a:graphic>
          </wp:inline>
        </w:drawing>
      </w:r>
    </w:p>
    <w:p w14:paraId="3FBC8D38" w14:textId="54C6B77F"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C65FFB">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3E02813F"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375E67">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6CE8769"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C65FFB">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4"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5"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6"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7"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8"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4F2E3476"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375E67">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w:t>
      </w:r>
      <w:r w:rsidR="001D23E6">
        <w:lastRenderedPageBreak/>
        <w:t xml:space="preserve">mimo dokumentaci </w:t>
      </w:r>
      <w:r w:rsidR="00E250CC">
        <w:t xml:space="preserve">má Wonderland </w:t>
      </w:r>
      <w:proofErr w:type="spellStart"/>
      <w:r w:rsidR="00E250CC">
        <w:t>engine</w:t>
      </w:r>
      <w:proofErr w:type="spellEnd"/>
      <w:r w:rsidR="00E250CC">
        <w:t xml:space="preserve"> velice silnou a ochotnou komunitu v prostředí 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 xml:space="preserve">Geoprostorová </w:t>
      </w:r>
      <w:proofErr w:type="gramStart"/>
      <w:r>
        <w:t>řešení</w:t>
      </w:r>
      <w:r w:rsidR="00C5192C">
        <w:t xml:space="preserve">  -</w:t>
      </w:r>
      <w:proofErr w:type="gramEnd"/>
      <w:r w:rsidR="00C5192C">
        <w:t xml:space="preserve">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w:t>
      </w:r>
      <w:r>
        <w:lastRenderedPageBreak/>
        <w:t xml:space="preserve">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9"/>
                    <a:stretch>
                      <a:fillRect/>
                    </a:stretch>
                  </pic:blipFill>
                  <pic:spPr>
                    <a:xfrm>
                      <a:off x="0" y="0"/>
                      <a:ext cx="5579745" cy="2852420"/>
                    </a:xfrm>
                    <a:prstGeom prst="rect">
                      <a:avLst/>
                    </a:prstGeom>
                  </pic:spPr>
                </pic:pic>
              </a:graphicData>
            </a:graphic>
          </wp:inline>
        </w:drawing>
      </w:r>
    </w:p>
    <w:p w14:paraId="6E019035" w14:textId="13B2C47E" w:rsidR="00B40019" w:rsidRDefault="00B40019" w:rsidP="00B40019">
      <w:pPr>
        <w:pStyle w:val="Caption"/>
      </w:pPr>
      <w:r>
        <w:t xml:space="preserve">Obr. </w:t>
      </w:r>
      <w:r>
        <w:fldChar w:fldCharType="begin"/>
      </w:r>
      <w:r>
        <w:instrText xml:space="preserve"> SEQ Obr. \* ARABIC </w:instrText>
      </w:r>
      <w:r>
        <w:fldChar w:fldCharType="separate"/>
      </w:r>
      <w:r w:rsidR="00C65FFB">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0"/>
                    <a:stretch>
                      <a:fillRect/>
                    </a:stretch>
                  </pic:blipFill>
                  <pic:spPr>
                    <a:xfrm>
                      <a:off x="0" y="0"/>
                      <a:ext cx="5579745" cy="2602865"/>
                    </a:xfrm>
                    <a:prstGeom prst="rect">
                      <a:avLst/>
                    </a:prstGeom>
                  </pic:spPr>
                </pic:pic>
              </a:graphicData>
            </a:graphic>
          </wp:inline>
        </w:drawing>
      </w:r>
    </w:p>
    <w:p w14:paraId="4AFAB6CE" w14:textId="2D01C3C5" w:rsidR="003635FB" w:rsidRDefault="003635FB" w:rsidP="003635FB">
      <w:pPr>
        <w:pStyle w:val="Caption"/>
      </w:pPr>
      <w:r>
        <w:t xml:space="preserve">Obr. </w:t>
      </w:r>
      <w:r>
        <w:fldChar w:fldCharType="begin"/>
      </w:r>
      <w:r>
        <w:instrText xml:space="preserve"> SEQ Obr. \* ARABIC </w:instrText>
      </w:r>
      <w:r>
        <w:fldChar w:fldCharType="separate"/>
      </w:r>
      <w:r w:rsidR="00C65FFB">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4C082538" w:rsidR="00400092" w:rsidRDefault="00400092" w:rsidP="004E6E7C">
      <w:pPr>
        <w:pStyle w:val="Caption"/>
      </w:pPr>
      <w:r>
        <w:t xml:space="preserve">Tab. </w:t>
      </w:r>
      <w:r>
        <w:fldChar w:fldCharType="begin"/>
      </w:r>
      <w:r>
        <w:instrText xml:space="preserve"> SEQ Tab. \* ARABIC </w:instrText>
      </w:r>
      <w:r>
        <w:fldChar w:fldCharType="separate"/>
      </w:r>
      <w:r w:rsidR="00375E67">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6"/>
                    <a:stretch>
                      <a:fillRect/>
                    </a:stretch>
                  </pic:blipFill>
                  <pic:spPr>
                    <a:xfrm>
                      <a:off x="0" y="0"/>
                      <a:ext cx="5579745" cy="2446655"/>
                    </a:xfrm>
                    <a:prstGeom prst="rect">
                      <a:avLst/>
                    </a:prstGeom>
                  </pic:spPr>
                </pic:pic>
              </a:graphicData>
            </a:graphic>
          </wp:inline>
        </w:drawing>
      </w:r>
    </w:p>
    <w:p w14:paraId="4BEC9AC0" w14:textId="438D2BF6" w:rsidR="00067472" w:rsidRPr="00067472" w:rsidRDefault="00067472" w:rsidP="00067472">
      <w:pPr>
        <w:pStyle w:val="Caption"/>
      </w:pPr>
      <w:r>
        <w:t xml:space="preserve">Obr. </w:t>
      </w:r>
      <w:r>
        <w:fldChar w:fldCharType="begin"/>
      </w:r>
      <w:r>
        <w:instrText xml:space="preserve"> SEQ Obr. \* ARABIC </w:instrText>
      </w:r>
      <w:r>
        <w:fldChar w:fldCharType="separate"/>
      </w:r>
      <w:r w:rsidR="00C65FFB">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w:t>
      </w:r>
      <w:proofErr w:type="gramStart"/>
      <w:r w:rsidR="00F51F56">
        <w:t>3D</w:t>
      </w:r>
      <w:proofErr w:type="gramEnd"/>
      <w:r w:rsidR="00F51F56">
        <w:t xml:space="preserve">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proofErr w:type="gramStart"/>
      <w:r w:rsidR="00B335E8" w:rsidRPr="00B335E8">
        <w:rPr>
          <w:b/>
          <w:bCs/>
        </w:rPr>
        <w:t>PlayCanvas</w:t>
      </w:r>
      <w:proofErr w:type="spellEnd"/>
      <w:proofErr w:type="gram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r w:rsidR="003D7BB1">
        <w:t>řešení</w:t>
      </w:r>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w:t>
      </w:r>
      <w:proofErr w:type="gramStart"/>
      <w:r w:rsidR="00F24DA3">
        <w:t>řeší</w:t>
      </w:r>
      <w:proofErr w:type="gramEnd"/>
      <w:r w:rsidR="00F24DA3">
        <w:t xml:space="preserve">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t>
      </w:r>
      <w:r w:rsidR="005907E1" w:rsidRPr="005907E1">
        <w:rPr>
          <w:highlight w:val="yellow"/>
        </w:rPr>
        <w:lastRenderedPageBreak/>
        <w:t xml:space="preserve">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w:t>
      </w:r>
      <w:proofErr w:type="gramStart"/>
      <w:r w:rsidR="005907E1">
        <w:t>3D</w:t>
      </w:r>
      <w:proofErr w:type="gramEnd"/>
      <w:r w:rsidR="005907E1">
        <w:t xml:space="preserve">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7"/>
                    <a:stretch>
                      <a:fillRect/>
                    </a:stretch>
                  </pic:blipFill>
                  <pic:spPr>
                    <a:xfrm>
                      <a:off x="0" y="0"/>
                      <a:ext cx="5579745" cy="806450"/>
                    </a:xfrm>
                    <a:prstGeom prst="rect">
                      <a:avLst/>
                    </a:prstGeom>
                  </pic:spPr>
                </pic:pic>
              </a:graphicData>
            </a:graphic>
          </wp:inline>
        </w:drawing>
      </w:r>
    </w:p>
    <w:p w14:paraId="0D7A940B" w14:textId="0844A216" w:rsidR="00227E35" w:rsidRPr="00C34F5D" w:rsidRDefault="00227E35" w:rsidP="00C34F5D">
      <w:pPr>
        <w:pStyle w:val="Caption"/>
      </w:pPr>
      <w:r>
        <w:t xml:space="preserve">Obr. </w:t>
      </w:r>
      <w:r>
        <w:fldChar w:fldCharType="begin"/>
      </w:r>
      <w:r>
        <w:instrText xml:space="preserve"> SEQ Obr. \* ARABIC </w:instrText>
      </w:r>
      <w:r>
        <w:fldChar w:fldCharType="separate"/>
      </w:r>
      <w:r w:rsidR="00C65FFB">
        <w:rPr>
          <w:noProof/>
        </w:rPr>
        <w:t>30</w:t>
      </w:r>
      <w: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w:t>
      </w:r>
      <w:proofErr w:type="gramStart"/>
      <w:r w:rsidRPr="00E32349">
        <w:rPr>
          <w:highlight w:val="yellow"/>
          <w:lang w:eastAsia="cs-CZ"/>
        </w:rPr>
        <w:t xml:space="preserve">Lite - </w:t>
      </w:r>
      <w:proofErr w:type="spellStart"/>
      <w:r w:rsidRPr="00E32349">
        <w:rPr>
          <w:highlight w:val="yellow"/>
        </w:rPr>
        <w:t>Retrak</w:t>
      </w:r>
      <w:proofErr w:type="spellEnd"/>
      <w:proofErr w:type="gram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 xml:space="preserve">Střední – Google Pixel </w:t>
      </w:r>
      <w:proofErr w:type="gramStart"/>
      <w:r w:rsidRPr="00E32349">
        <w:rPr>
          <w:highlight w:val="yellow"/>
        </w:rPr>
        <w:t>6a</w:t>
      </w:r>
      <w:proofErr w:type="gramEnd"/>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08C31FA2" w:rsidR="00524D61" w:rsidRDefault="00E32349" w:rsidP="00524D61">
      <w:r>
        <w:t>Systematický</w:t>
      </w:r>
      <w:r w:rsidR="009969A3">
        <w:t xml:space="preserve"> přístup k návrhu tvorbu VP poskytuje </w:t>
      </w:r>
      <w:r w:rsidR="00054069" w:rsidRPr="001F6849">
        <w:fldChar w:fldCharType="begin"/>
      </w:r>
      <w:r w:rsidR="00A14EB8">
        <w:instrText xml:space="preserve"> ADDIN ZOTERO_ITEM CSL_CITATION {"citationID":"poENDQvc","properties":{"formattedCitation":"(Coltekin et al. 2020)","plainCitation":"(Coltekin et al. 2020)","noteIndex":0},"citationItems":[{"id":"a288mPQm/9RtosYNJ","uris":["http://zotero.org/groups/4599106/items/F54Y7ICM"],"itemData":{"id":"R2W46KK0/uBP9g0aZ","type":"article-journal","abstract":"This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w:t>
      </w:r>
      <w:proofErr w:type="spellStart"/>
      <w:r w:rsidR="009969A3" w:rsidRPr="009969A3">
        <w:t>Coltekin</w:t>
      </w:r>
      <w:proofErr w:type="spellEnd"/>
      <w:r w:rsidR="009969A3" w:rsidRPr="009969A3">
        <w:t xml:space="preserve">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7895815C"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w:t>
      </w:r>
      <w:proofErr w:type="gramStart"/>
      <w:r w:rsidR="00524D61">
        <w:t>3D</w:t>
      </w:r>
      <w:proofErr w:type="gramEnd"/>
      <w:r w:rsidR="00524D61">
        <w:t xml:space="preserve"> považováno za vhodné, jelikož </w:t>
      </w:r>
      <w:r w:rsidR="00524D61" w:rsidRPr="00524D61">
        <w:t>poskytuje lidsky rozpoznatelnou kvalitu</w:t>
      </w:r>
      <w:r w:rsidR="00524D61">
        <w:t xml:space="preserve">. </w:t>
      </w:r>
      <w:r w:rsidR="00524D61">
        <w:fldChar w:fldCharType="begin"/>
      </w:r>
      <w:r w:rsidR="00A14EB8">
        <w:instrText xml:space="preserve"> ADDIN ZOTERO_ITEM CSL_CITATION {"citationID":"XY0xEnaz","properties":{"formattedCitation":"(Coltekin et al. 2020)","plainCitation":"(Coltekin et al. 2020)","noteIndex":0},"citationItems":[{"id":"a288mPQm/9RtosYNJ","uris":["http://zotero.org/groups/4599106/items/F54Y7ICM"],"itemData":{"id":"R2W46KK0/uBP9g0aZ","type":"article-journal","abstract":"This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w:t>
      </w:r>
      <w:proofErr w:type="spellStart"/>
      <w:r w:rsidR="00524D61" w:rsidRPr="00524D61">
        <w:t>Coltekin</w:t>
      </w:r>
      <w:proofErr w:type="spellEnd"/>
      <w:r w:rsidR="00524D61" w:rsidRPr="00524D61">
        <w:t xml:space="preserve">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18A3CA1F"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A14EB8">
        <w:instrText xml:space="preserve"> ADDIN ZOTERO_ITEM CSL_CITATION {"citationID":"Gv8e6N3n","properties":{"formattedCitation":"(Coltekin et al. 2020)","plainCitation":"(Coltekin et al. 2020)","noteIndex":0},"citationItems":[{"id":"a288mPQm/9RtosYNJ","uris":["http://zotero.org/groups/4599106/items/F54Y7ICM"],"itemData":{"id":"7W5G15KO/kszOyZqN","type":"article-journal","abstract":"This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w:t>
      </w:r>
      <w:proofErr w:type="spellStart"/>
      <w:r w:rsidRPr="00C23B1F">
        <w:t>Coltekin</w:t>
      </w:r>
      <w:proofErr w:type="spellEnd"/>
      <w:r w:rsidRPr="00C23B1F">
        <w:t xml:space="preserve">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A14EB8">
        <w:instrText xml:space="preserve"> ADDIN ZOTERO_ITEM CSL_CITATION {"citationID":"iZCi7FE1","properties":{"formattedCitation":"(Coltekin et al. 2020)","plainCitation":"(Coltekin et al. 2020)","noteIndex":0},"citationItems":[{"id":"a288mPQm/9RtosYNJ","uris":["http://zotero.org/groups/4599106/items/F54Y7ICM"],"itemData":{"id":"7W5G15KO/kszOyZqN","type":"article-journal","abstract":"This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w:t>
      </w:r>
      <w:proofErr w:type="spellStart"/>
      <w:r w:rsidR="002023D9" w:rsidRPr="002023D9">
        <w:t>Coltekin</w:t>
      </w:r>
      <w:proofErr w:type="spellEnd"/>
      <w:r w:rsidR="002023D9" w:rsidRPr="002023D9">
        <w:t xml:space="preserve">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w:t>
      </w:r>
      <w:proofErr w:type="gramStart"/>
      <w:r w:rsidR="004A3931">
        <w:t>etapy</w:t>
      </w:r>
      <w:proofErr w:type="gramEnd"/>
      <w:r w:rsidR="004A3931">
        <w:t xml:space="preserve">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proofErr w:type="gramStart"/>
      <w:r w:rsidRPr="00E32349">
        <w:rPr>
          <w:i/>
          <w:iCs/>
          <w:u w:val="single"/>
        </w:rPr>
        <w:t>Status</w:t>
      </w:r>
      <w:proofErr w:type="gramEnd"/>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 xml:space="preserve">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2027A064" w14:textId="1F32AB22" w:rsidR="009E6B35" w:rsidRDefault="009E6B35" w:rsidP="009E6B35">
      <w:pPr>
        <w:pStyle w:val="Caption"/>
        <w:keepNext/>
      </w:pPr>
      <w:r>
        <w:t xml:space="preserve">Tab. </w:t>
      </w:r>
      <w:r>
        <w:fldChar w:fldCharType="begin"/>
      </w:r>
      <w:r>
        <w:instrText xml:space="preserve"> SEQ Tab. \* ARABIC </w:instrText>
      </w:r>
      <w:r>
        <w:fldChar w:fldCharType="separate"/>
      </w:r>
      <w:r w:rsidR="00375E67">
        <w:rPr>
          <w:noProof/>
        </w:rPr>
        <w:t>8</w:t>
      </w:r>
      <w: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w:t>
            </w:r>
            <w:proofErr w:type="gramStart"/>
            <w:r w:rsidRPr="004A3931">
              <w:rPr>
                <w:rFonts w:eastAsia="Times New Roman" w:cs="JetBrains Mono"/>
                <w:color w:val="000000"/>
                <w:sz w:val="18"/>
                <w:szCs w:val="18"/>
              </w:rPr>
              <w:t>3D</w:t>
            </w:r>
            <w:proofErr w:type="gramEnd"/>
            <w:r w:rsidRPr="004A3931">
              <w:rPr>
                <w:rFonts w:eastAsia="Times New Roman" w:cs="JetBrains Mono"/>
                <w:color w:val="000000"/>
                <w:sz w:val="18"/>
                <w:szCs w:val="18"/>
              </w:rPr>
              <w:t xml:space="preserve">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320A4B2B" w:rsidR="00B17491" w:rsidRPr="00B17491" w:rsidRDefault="00C03453" w:rsidP="00463415">
      <w:pPr>
        <w:pStyle w:val="Caption"/>
      </w:pPr>
      <w:r>
        <w:t xml:space="preserve">Obr. </w:t>
      </w:r>
      <w:r>
        <w:fldChar w:fldCharType="begin"/>
      </w:r>
      <w:r>
        <w:instrText xml:space="preserve"> SEQ Obr. \* ARABIC </w:instrText>
      </w:r>
      <w:r>
        <w:fldChar w:fldCharType="separate"/>
      </w:r>
      <w:r w:rsidR="00C65FFB">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58D61619" w:rsidR="00C03453" w:rsidRDefault="00C03453" w:rsidP="00C03453">
      <w:pPr>
        <w:pStyle w:val="Caption"/>
      </w:pPr>
      <w:r>
        <w:t xml:space="preserve">Obr. </w:t>
      </w:r>
      <w:r>
        <w:fldChar w:fldCharType="begin"/>
      </w:r>
      <w:r>
        <w:instrText xml:space="preserve"> SEQ Obr. \* ARABIC </w:instrText>
      </w:r>
      <w:r>
        <w:fldChar w:fldCharType="separate"/>
      </w:r>
      <w:r w:rsidR="00C65FFB">
        <w:rPr>
          <w:noProof/>
        </w:rPr>
        <w:t>32</w:t>
      </w:r>
      <w: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w:t>
      </w:r>
      <w:r>
        <w:lastRenderedPageBreak/>
        <w:t>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gramStart"/>
      <w:r w:rsidR="00F54BF2">
        <w:t>samostatný</w:t>
      </w:r>
      <w:r w:rsidR="00077121">
        <w:t xml:space="preserve"> .</w:t>
      </w:r>
      <w:proofErr w:type="spellStart"/>
      <w:r w:rsidR="00077121">
        <w:t>dae</w:t>
      </w:r>
      <w:proofErr w:type="spellEnd"/>
      <w:proofErr w:type="gram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28461314" w:rsidR="0027655C" w:rsidRDefault="0027655C" w:rsidP="0027655C">
      <w:pPr>
        <w:pStyle w:val="Caption"/>
      </w:pPr>
      <w:r>
        <w:t xml:space="preserve">Obr. </w:t>
      </w:r>
      <w:r>
        <w:fldChar w:fldCharType="begin"/>
      </w:r>
      <w:r>
        <w:instrText xml:space="preserve"> SEQ Obr. \* ARABIC </w:instrText>
      </w:r>
      <w:r>
        <w:fldChar w:fldCharType="separate"/>
      </w:r>
      <w:r w:rsidR="00C65FFB">
        <w:rPr>
          <w:noProof/>
        </w:rPr>
        <w:t>33</w:t>
      </w:r>
      <w:r>
        <w:fldChar w:fldCharType="end"/>
      </w:r>
      <w:r>
        <w:t xml:space="preserve"> Problematické aspekty 3D modelu Brna ve vztahu </w:t>
      </w:r>
      <w:r w:rsidR="00B17491">
        <w:t xml:space="preserve">k </w:t>
      </w:r>
      <w:proofErr w:type="gramStart"/>
      <w:r>
        <w:t>3D</w:t>
      </w:r>
      <w:proofErr w:type="gramEnd"/>
      <w:r>
        <w:t xml:space="preserve">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72"/>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4362172D"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C65FFB">
        <w:rPr>
          <w:noProof/>
        </w:rPr>
        <w:t>34</w:t>
      </w:r>
      <w: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1836AA79" w:rsidR="00483216" w:rsidRPr="00483216" w:rsidRDefault="00424AE4" w:rsidP="00483216">
      <w:pPr>
        <w:pStyle w:val="Caption"/>
      </w:pPr>
      <w:r>
        <w:t xml:space="preserve">Obr. </w:t>
      </w:r>
      <w:r>
        <w:fldChar w:fldCharType="begin"/>
      </w:r>
      <w:r>
        <w:instrText xml:space="preserve"> SEQ Obr. \* ARABIC </w:instrText>
      </w:r>
      <w:r>
        <w:fldChar w:fldCharType="separate"/>
      </w:r>
      <w:r w:rsidR="00C65FFB">
        <w:rPr>
          <w:noProof/>
        </w:rPr>
        <w:t>35</w:t>
      </w:r>
      <w: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proofErr w:type="gramStart"/>
      <w:r w:rsidRPr="000A446F">
        <w:rPr>
          <w:i/>
          <w:iCs/>
        </w:rPr>
        <w:t>_</w:t>
      </w:r>
      <w:r w:rsidRPr="000A446F">
        <w:rPr>
          <w:i/>
          <w:iCs/>
          <w:lang w:val="en-US"/>
        </w:rPr>
        <w:t>{</w:t>
      </w:r>
      <w:proofErr w:type="spellStart"/>
      <w:proofErr w:type="gramEnd"/>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4"/>
                    <a:stretch>
                      <a:fillRect/>
                    </a:stretch>
                  </pic:blipFill>
                  <pic:spPr>
                    <a:xfrm>
                      <a:off x="0" y="0"/>
                      <a:ext cx="5579745" cy="3048000"/>
                    </a:xfrm>
                    <a:prstGeom prst="rect">
                      <a:avLst/>
                    </a:prstGeom>
                  </pic:spPr>
                </pic:pic>
              </a:graphicData>
            </a:graphic>
          </wp:inline>
        </w:drawing>
      </w:r>
    </w:p>
    <w:p w14:paraId="3B03FD40" w14:textId="14C978F5"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C65FFB">
        <w:rPr>
          <w:noProof/>
        </w:rPr>
        <w:t>36</w:t>
      </w:r>
      <w: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 xml:space="preserve">(Horák </w:t>
      </w:r>
      <w:proofErr w:type="gramStart"/>
      <w:r w:rsidR="0096150F" w:rsidRPr="0096150F">
        <w:rPr>
          <w:rFonts w:cs="Times New Roman"/>
          <w:szCs w:val="24"/>
        </w:rPr>
        <w:t>2023b</w:t>
      </w:r>
      <w:proofErr w:type="gramEnd"/>
      <w:r w:rsidR="0096150F" w:rsidRPr="0096150F">
        <w:rPr>
          <w:rFonts w:cs="Times New Roman"/>
          <w:szCs w:val="24"/>
        </w:rPr>
        <w:t>)</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5"/>
                    <a:stretch>
                      <a:fillRect/>
                    </a:stretch>
                  </pic:blipFill>
                  <pic:spPr>
                    <a:xfrm>
                      <a:off x="0" y="0"/>
                      <a:ext cx="5579745" cy="2645410"/>
                    </a:xfrm>
                    <a:prstGeom prst="rect">
                      <a:avLst/>
                    </a:prstGeom>
                  </pic:spPr>
                </pic:pic>
              </a:graphicData>
            </a:graphic>
          </wp:inline>
        </w:drawing>
      </w:r>
    </w:p>
    <w:p w14:paraId="6C956AD6" w14:textId="3177CAEA"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C65FFB">
        <w:rPr>
          <w:noProof/>
        </w:rPr>
        <w:t>37</w:t>
      </w:r>
      <w: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9"/>
      </w:r>
      <w:r>
        <w:t xml:space="preserve"> byly exportovány </w:t>
      </w:r>
      <w:proofErr w:type="gramStart"/>
      <w:r>
        <w:t>jakožto .</w:t>
      </w:r>
      <w:proofErr w:type="spellStart"/>
      <w:r>
        <w:t>glb</w:t>
      </w:r>
      <w:proofErr w:type="spellEnd"/>
      <w:proofErr w:type="gram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6"/>
                    <a:stretch>
                      <a:fillRect/>
                    </a:stretch>
                  </pic:blipFill>
                  <pic:spPr>
                    <a:xfrm>
                      <a:off x="0" y="0"/>
                      <a:ext cx="5579745" cy="3392805"/>
                    </a:xfrm>
                    <a:prstGeom prst="rect">
                      <a:avLst/>
                    </a:prstGeom>
                  </pic:spPr>
                </pic:pic>
              </a:graphicData>
            </a:graphic>
          </wp:inline>
        </w:drawing>
      </w:r>
    </w:p>
    <w:p w14:paraId="3CDEDFE6" w14:textId="0EF0167F" w:rsidR="00296350" w:rsidRDefault="001C771D" w:rsidP="00986595">
      <w:pPr>
        <w:pStyle w:val="Caption"/>
      </w:pPr>
      <w:r>
        <w:t xml:space="preserve">Obr. </w:t>
      </w:r>
      <w:r>
        <w:fldChar w:fldCharType="begin"/>
      </w:r>
      <w:r>
        <w:instrText xml:space="preserve"> SEQ Obr. \* ARABIC </w:instrText>
      </w:r>
      <w:r>
        <w:fldChar w:fldCharType="separate"/>
      </w:r>
      <w:r w:rsidR="00C65FFB">
        <w:rPr>
          <w:noProof/>
        </w:rPr>
        <w:t>38</w:t>
      </w:r>
      <w: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CD8E086" w:rsidR="00375E67" w:rsidRDefault="00375E67" w:rsidP="00375E67">
      <w:pPr>
        <w:pStyle w:val="Caption"/>
        <w:keepNext/>
      </w:pPr>
      <w:r>
        <w:t xml:space="preserve">Tab. </w:t>
      </w:r>
      <w:r>
        <w:fldChar w:fldCharType="begin"/>
      </w:r>
      <w:r>
        <w:instrText xml:space="preserve"> SEQ Tab. \* ARABIC </w:instrText>
      </w:r>
      <w:r>
        <w:fldChar w:fldCharType="separate"/>
      </w:r>
      <w:r>
        <w:rPr>
          <w:noProof/>
        </w:rPr>
        <w:t>9</w:t>
      </w:r>
      <w: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45B982A9" w:rsidR="00E4543D" w:rsidRDefault="00E4543D" w:rsidP="00E4543D">
      <w:pPr>
        <w:pStyle w:val="Caption"/>
        <w:keepNext/>
      </w:pPr>
      <w:r>
        <w:t xml:space="preserve">Tab. </w:t>
      </w:r>
      <w:r>
        <w:fldChar w:fldCharType="begin"/>
      </w:r>
      <w:r>
        <w:instrText xml:space="preserve"> SEQ Tab. \* ARABIC </w:instrText>
      </w:r>
      <w:r>
        <w:fldChar w:fldCharType="separate"/>
      </w:r>
      <w:r w:rsidR="00375E67">
        <w:rPr>
          <w:noProof/>
        </w:rPr>
        <w:t>10</w:t>
      </w:r>
      <w: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plynulý pohyb </w:t>
            </w:r>
            <w:proofErr w:type="gramStart"/>
            <w:r w:rsidRPr="005A554B">
              <w:rPr>
                <w:rFonts w:eastAsia="Times New Roman" w:cs="Calibri"/>
                <w:color w:val="000000"/>
                <w:sz w:val="18"/>
                <w:szCs w:val="18"/>
              </w:rPr>
              <w:t>3D</w:t>
            </w:r>
            <w:proofErr w:type="gramEnd"/>
            <w:r w:rsidRPr="005A554B">
              <w:rPr>
                <w:rFonts w:eastAsia="Times New Roman" w:cs="Calibri"/>
                <w:color w:val="000000"/>
                <w:sz w:val="18"/>
                <w:szCs w:val="18"/>
              </w:rPr>
              <w:t xml:space="preserve">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lastRenderedPageBreak/>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w:t>
      </w:r>
      <w:proofErr w:type="gramStart"/>
      <w:r>
        <w:rPr>
          <w:b w:val="0"/>
          <w:bCs/>
        </w:rPr>
        <w:t>míří</w:t>
      </w:r>
      <w:proofErr w:type="gramEnd"/>
      <w:r>
        <w:rPr>
          <w:b w:val="0"/>
          <w:bCs/>
        </w:rPr>
        <w:t xml:space="preserve">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6E3F9721" w:rsidR="003150D4" w:rsidRPr="003150D4" w:rsidRDefault="00B908FF" w:rsidP="003150D4">
      <w:pPr>
        <w:pStyle w:val="Caption"/>
      </w:pPr>
      <w:r>
        <w:t xml:space="preserve">Obr. </w:t>
      </w:r>
      <w:r>
        <w:fldChar w:fldCharType="begin"/>
      </w:r>
      <w:r>
        <w:instrText xml:space="preserve"> SEQ Obr. \* ARABIC </w:instrText>
      </w:r>
      <w:r>
        <w:fldChar w:fldCharType="separate"/>
      </w:r>
      <w:r w:rsidR="00C65FFB">
        <w:rPr>
          <w:noProof/>
        </w:rPr>
        <w:t>39</w:t>
      </w:r>
      <w: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47072A93" w:rsidR="0021284F" w:rsidRDefault="0021284F" w:rsidP="0021284F">
      <w:pPr>
        <w:pStyle w:val="Caption"/>
        <w:keepNext/>
      </w:pPr>
      <w:r>
        <w:t xml:space="preserve">Tab. </w:t>
      </w:r>
      <w:r>
        <w:fldChar w:fldCharType="begin"/>
      </w:r>
      <w:r>
        <w:instrText xml:space="preserve"> SEQ Tab. \* ARABIC </w:instrText>
      </w:r>
      <w:r>
        <w:fldChar w:fldCharType="separate"/>
      </w:r>
      <w:r w:rsidR="00375E67">
        <w:rPr>
          <w:noProof/>
        </w:rPr>
        <w:t>11</w:t>
      </w:r>
      <w: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vrstvy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xml:space="preserve">Zobrazení </w:t>
            </w:r>
            <w:proofErr w:type="gramStart"/>
            <w:r w:rsidRPr="001A4E64">
              <w:rPr>
                <w:rFonts w:eastAsia="Times New Roman" w:cs="Calibri"/>
                <w:color w:val="000000"/>
                <w:sz w:val="18"/>
                <w:szCs w:val="18"/>
              </w:rPr>
              <w:t>3D</w:t>
            </w:r>
            <w:proofErr w:type="gramEnd"/>
            <w:r w:rsidRPr="001A4E64">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proofErr w:type="gramStart"/>
            <w:r w:rsidRPr="001A4E64">
              <w:rPr>
                <w:rFonts w:eastAsia="Times New Roman" w:cs="Calibri"/>
                <w:b/>
                <w:bCs/>
                <w:color w:val="000000"/>
                <w:sz w:val="18"/>
                <w:szCs w:val="18"/>
              </w:rPr>
              <w:t>A.B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4E046F" w14:textId="3BFC7EFD" w:rsidR="001C467F" w:rsidRDefault="00B509FB" w:rsidP="00E705D5">
      <w:r>
        <w:rPr>
          <w:noProof/>
        </w:rPr>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8">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0BB0B49F" w14:textId="03A51CCC" w:rsidR="00B509FB" w:rsidRDefault="001C467F" w:rsidP="001C467F">
      <w:pPr>
        <w:pStyle w:val="Caption"/>
      </w:pPr>
      <w:r>
        <w:t xml:space="preserve">Obr. </w:t>
      </w:r>
      <w:r>
        <w:fldChar w:fldCharType="begin"/>
      </w:r>
      <w:r>
        <w:instrText xml:space="preserve"> SEQ Obr. \* ARABIC </w:instrText>
      </w:r>
      <w:r>
        <w:fldChar w:fldCharType="separate"/>
      </w:r>
      <w:r w:rsidR="00C65FFB">
        <w:rPr>
          <w:noProof/>
        </w:rPr>
        <w:t>40</w:t>
      </w:r>
      <w:r>
        <w:fldChar w:fldCharType="end"/>
      </w:r>
      <w:r>
        <w:t xml:space="preserve"> Vizualizace č. 1</w:t>
      </w:r>
    </w:p>
    <w:p w14:paraId="4CE3A504" w14:textId="77777777" w:rsidR="00E705D5" w:rsidRDefault="00E705D5" w:rsidP="00E705D5">
      <w:r w:rsidRPr="001A4E64">
        <w:rPr>
          <w:b/>
          <w:bCs/>
        </w:rPr>
        <w:lastRenderedPageBreak/>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43E7959" w14:textId="337FD236" w:rsidR="00E705D5" w:rsidRDefault="00E705D5" w:rsidP="00E705D5">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7BC21E93" w14:textId="77777777" w:rsidR="00E705D5" w:rsidRDefault="00E705D5" w:rsidP="00E705D5">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5E493145" w14:textId="611BE609" w:rsidR="0021284F" w:rsidRPr="00E705D5" w:rsidRDefault="0021284F" w:rsidP="00E705D5">
      <w:pPr>
        <w:spacing w:after="160"/>
        <w:jc w:val="left"/>
        <w:rPr>
          <w:b/>
        </w:rPr>
      </w:pPr>
      <w:r>
        <w:br w:type="page"/>
      </w:r>
    </w:p>
    <w:p w14:paraId="4A40AA2E" w14:textId="351DB9DC" w:rsidR="0021284F" w:rsidRDefault="0021284F" w:rsidP="0021284F">
      <w:pPr>
        <w:pStyle w:val="Malnadpis"/>
      </w:pPr>
      <w:r>
        <w:lastRenderedPageBreak/>
        <w:t>Tematická mapa 2 – Části budov</w:t>
      </w:r>
    </w:p>
    <w:p w14:paraId="31E99EA9" w14:textId="1B4648E7" w:rsidR="002F309C" w:rsidRDefault="002F309C" w:rsidP="002F309C">
      <w:pPr>
        <w:pStyle w:val="Caption"/>
        <w:keepNext/>
      </w:pPr>
      <w:r>
        <w:t xml:space="preserve">Tab. </w:t>
      </w:r>
      <w:r>
        <w:fldChar w:fldCharType="begin"/>
      </w:r>
      <w:r>
        <w:instrText xml:space="preserve"> SEQ Tab. \* ARABIC </w:instrText>
      </w:r>
      <w:r>
        <w:fldChar w:fldCharType="separate"/>
      </w:r>
      <w:r w:rsidR="00375E67">
        <w:rPr>
          <w:noProof/>
        </w:rPr>
        <w:t>12</w:t>
      </w:r>
      <w: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B.A</w:t>
            </w:r>
            <w:proofErr w:type="gramEnd"/>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w:t>
            </w:r>
            <w:proofErr w:type="gramStart"/>
            <w:r w:rsidR="0021284F" w:rsidRPr="0021284F">
              <w:rPr>
                <w:rFonts w:eastAsia="Times New Roman" w:cs="Calibri"/>
                <w:color w:val="000000"/>
                <w:sz w:val="18"/>
                <w:szCs w:val="18"/>
              </w:rPr>
              <w:t>3D</w:t>
            </w:r>
            <w:proofErr w:type="gramEnd"/>
            <w:r w:rsidR="0021284F" w:rsidRPr="0021284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xml:space="preserve">Zobrazení </w:t>
            </w:r>
            <w:proofErr w:type="gramStart"/>
            <w:r w:rsidRPr="0021284F">
              <w:rPr>
                <w:rFonts w:eastAsia="Times New Roman" w:cs="Calibri"/>
                <w:color w:val="000000"/>
                <w:sz w:val="18"/>
                <w:szCs w:val="18"/>
              </w:rPr>
              <w:t>3D</w:t>
            </w:r>
            <w:proofErr w:type="gramEnd"/>
            <w:r w:rsidRPr="0021284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proofErr w:type="gramStart"/>
            <w:r w:rsidRPr="0021284F">
              <w:rPr>
                <w:rFonts w:eastAsia="Times New Roman" w:cs="Calibri"/>
                <w:b/>
                <w:bCs/>
                <w:color w:val="000000"/>
                <w:sz w:val="18"/>
                <w:szCs w:val="18"/>
              </w:rPr>
              <w:t>B.B</w:t>
            </w:r>
            <w:proofErr w:type="gramEnd"/>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9">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0B819C87" w:rsidR="00B509FB" w:rsidRDefault="002F309C" w:rsidP="002F309C">
      <w:pPr>
        <w:pStyle w:val="Caption"/>
      </w:pPr>
      <w:r>
        <w:t xml:space="preserve">Obr. </w:t>
      </w:r>
      <w:r>
        <w:fldChar w:fldCharType="begin"/>
      </w:r>
      <w:r>
        <w:instrText xml:space="preserve"> SEQ Obr. \* ARABIC </w:instrText>
      </w:r>
      <w:r>
        <w:fldChar w:fldCharType="separate"/>
      </w:r>
      <w:r w:rsidR="00C65FFB">
        <w:rPr>
          <w:noProof/>
        </w:rPr>
        <w:t>41</w:t>
      </w:r>
      <w:r>
        <w:fldChar w:fldCharType="end"/>
      </w:r>
      <w:r>
        <w:t xml:space="preserve"> Vizualizace č. 2</w:t>
      </w:r>
    </w:p>
    <w:p w14:paraId="3CA8E13B" w14:textId="1858A297" w:rsidR="00E705D5" w:rsidRDefault="00E705D5" w:rsidP="00E705D5">
      <w:r w:rsidRPr="00E705D5">
        <w:rPr>
          <w:b/>
          <w:bCs/>
        </w:rPr>
        <w:lastRenderedPageBreak/>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683D14C9" w14:textId="0A5362DA" w:rsidR="00D1257F" w:rsidRDefault="00E705D5" w:rsidP="00D1257F">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p>
    <w:p w14:paraId="21810CC5" w14:textId="6ED3A380" w:rsidR="00D1257F" w:rsidRDefault="00D1257F">
      <w:pPr>
        <w:spacing w:after="160"/>
        <w:jc w:val="left"/>
      </w:pPr>
      <w:r>
        <w:br w:type="page"/>
      </w:r>
    </w:p>
    <w:p w14:paraId="5830005C" w14:textId="15932CA0" w:rsidR="00D1257F" w:rsidRDefault="00D1257F" w:rsidP="00D1257F">
      <w:pPr>
        <w:pStyle w:val="Malnadpis"/>
      </w:pPr>
      <w:r>
        <w:lastRenderedPageBreak/>
        <w:t xml:space="preserve">Topografická mapa </w:t>
      </w:r>
    </w:p>
    <w:p w14:paraId="6367210D" w14:textId="4C6A9461" w:rsidR="00D1257F" w:rsidRDefault="00D1257F" w:rsidP="00D1257F">
      <w:pPr>
        <w:pStyle w:val="Caption"/>
        <w:keepNext/>
      </w:pPr>
      <w:r>
        <w:t xml:space="preserve">Tab. </w:t>
      </w:r>
      <w:r>
        <w:fldChar w:fldCharType="begin"/>
      </w:r>
      <w:r>
        <w:instrText xml:space="preserve"> SEQ Tab. \* ARABIC </w:instrText>
      </w:r>
      <w:r>
        <w:fldChar w:fldCharType="separate"/>
      </w:r>
      <w:r w:rsidR="00375E67">
        <w:rPr>
          <w:noProof/>
        </w:rPr>
        <w:t>13</w:t>
      </w:r>
      <w: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vrstvy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xml:space="preserve">Zobrazení </w:t>
            </w:r>
            <w:proofErr w:type="gramStart"/>
            <w:r w:rsidRPr="00D1257F">
              <w:rPr>
                <w:rFonts w:eastAsia="Times New Roman" w:cs="Calibri"/>
                <w:color w:val="000000"/>
                <w:sz w:val="18"/>
                <w:szCs w:val="18"/>
              </w:rPr>
              <w:t>3D</w:t>
            </w:r>
            <w:proofErr w:type="gramEnd"/>
            <w:r w:rsidRPr="00D1257F">
              <w:rPr>
                <w:rFonts w:eastAsia="Times New Roman" w:cs="Calibri"/>
                <w:color w:val="000000"/>
                <w:sz w:val="18"/>
                <w:szCs w:val="18"/>
              </w:rPr>
              <w:t xml:space="preserve">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D1257F">
      <w:pPr>
        <w:pStyle w:val="Caption"/>
        <w:ind w:left="0" w:firstLine="0"/>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80">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172D11A4" w:rsidR="00D1257F" w:rsidRDefault="00D1257F" w:rsidP="00D1257F">
      <w:pPr>
        <w:pStyle w:val="Caption"/>
      </w:pPr>
      <w:r>
        <w:t xml:space="preserve">Obr. </w:t>
      </w:r>
      <w:r>
        <w:fldChar w:fldCharType="begin"/>
      </w:r>
      <w:r>
        <w:instrText xml:space="preserve"> SEQ Obr. \* ARABIC </w:instrText>
      </w:r>
      <w:r>
        <w:fldChar w:fldCharType="separate"/>
      </w:r>
      <w:r w:rsidR="00C65FFB">
        <w:rPr>
          <w:noProof/>
        </w:rPr>
        <w:t>42</w:t>
      </w:r>
      <w:r>
        <w:fldChar w:fldCharType="end"/>
      </w:r>
      <w:r>
        <w:t xml:space="preserve"> Vizualizace č. 3</w:t>
      </w:r>
    </w:p>
    <w:p w14:paraId="2AEAEF7E" w14:textId="6AC9A631" w:rsidR="00D1257F" w:rsidRDefault="00D1257F" w:rsidP="00D1257F">
      <w:r>
        <w:rPr>
          <w:b/>
          <w:bCs/>
        </w:rPr>
        <w:t>C</w:t>
      </w:r>
      <w:r w:rsidRPr="00E705D5">
        <w:rPr>
          <w:b/>
          <w:bCs/>
        </w:rPr>
        <w:t>.</w:t>
      </w:r>
      <w:proofErr w:type="gramStart"/>
      <w:r w:rsidR="003150D4">
        <w:rPr>
          <w:b/>
          <w:bCs/>
        </w:rPr>
        <w:t xml:space="preserve">B </w:t>
      </w:r>
      <w:r w:rsidR="003150D4">
        <w:t>– V</w:t>
      </w:r>
      <w:proofErr w:type="gramEnd"/>
      <w:r w:rsidR="003150D4">
        <w:t xml:space="preserve">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0AB2A57C" w:rsidR="00375E67" w:rsidRDefault="00375E67" w:rsidP="00375E67">
      <w:pPr>
        <w:pStyle w:val="Caption"/>
        <w:keepNext/>
      </w:pPr>
      <w:r>
        <w:t xml:space="preserve">Tab. </w:t>
      </w:r>
      <w:r>
        <w:fldChar w:fldCharType="begin"/>
      </w:r>
      <w:r>
        <w:instrText xml:space="preserve"> SEQ Tab. \* ARABIC </w:instrText>
      </w:r>
      <w:r>
        <w:fldChar w:fldCharType="separate"/>
      </w:r>
      <w:r>
        <w:rPr>
          <w:noProof/>
        </w:rPr>
        <w:t>14</w:t>
      </w:r>
      <w: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být dostupná </w:t>
            </w:r>
            <w:proofErr w:type="gramStart"/>
            <w:r w:rsidRPr="00375E67">
              <w:rPr>
                <w:rFonts w:eastAsia="Times New Roman" w:cs="Calibri"/>
                <w:color w:val="000000"/>
                <w:sz w:val="18"/>
                <w:szCs w:val="18"/>
              </w:rPr>
              <w:t>99%</w:t>
            </w:r>
            <w:proofErr w:type="gramEnd"/>
            <w:r w:rsidRPr="00375E67">
              <w:rPr>
                <w:rFonts w:eastAsia="Times New Roman" w:cs="Calibri"/>
                <w:color w:val="000000"/>
                <w:sz w:val="18"/>
                <w:szCs w:val="18"/>
              </w:rPr>
              <w:t xml:space="preserve">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xml:space="preserve">. Z tohoto důvodu byly vytvořeny vlastní CI instrukce ve </w:t>
      </w:r>
      <w:proofErr w:type="gramStart"/>
      <w:r>
        <w:t>formátu .</w:t>
      </w:r>
      <w:proofErr w:type="spellStart"/>
      <w:r>
        <w:t>yml</w:t>
      </w:r>
      <w:proofErr w:type="spellEnd"/>
      <w:proofErr w:type="gram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w:t>
      </w:r>
      <w:proofErr w:type="spellStart"/>
      <w:r>
        <w:t>engine</w:t>
      </w:r>
      <w:proofErr w:type="spellEnd"/>
      <w:r w:rsidR="003D7BB1">
        <w:t xml:space="preserve"> (v rámci </w:t>
      </w:r>
      <w:proofErr w:type="spellStart"/>
      <w:r w:rsidR="003D7BB1">
        <w:t>docker</w:t>
      </w:r>
      <w:proofErr w:type="spellEnd"/>
      <w:r w:rsidR="003D7BB1">
        <w:t xml:space="preserve"> kontejneru) editor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2656D4">
      <w:pPr>
        <w:pStyle w:val="Heading1"/>
        <w:rPr>
          <w:lang w:val="cs-CZ"/>
        </w:rPr>
      </w:pPr>
      <w:r w:rsidRPr="001F6849">
        <w:rPr>
          <w:lang w:val="cs-CZ"/>
        </w:rPr>
        <w:lastRenderedPageBreak/>
        <w:t>U</w:t>
      </w:r>
      <w:r w:rsidR="00A479E6" w:rsidRPr="001F6849">
        <w:rPr>
          <w:lang w:val="cs-CZ"/>
        </w:rPr>
        <w:t>ŽIVATELSKÉ TESTOVÁNÍ</w:t>
      </w:r>
    </w:p>
    <w:p w14:paraId="57C0C6C8" w14:textId="312B8807"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5F6E55">
        <w:rPr>
          <w:lang w:eastAsia="cs-CZ"/>
        </w:rPr>
        <w:t xml:space="preserve"> a rychlosti vypracování </w:t>
      </w:r>
      <w:r w:rsidR="00860239">
        <w:rPr>
          <w:lang w:eastAsia="cs-CZ"/>
        </w:rPr>
        <w:t>(</w:t>
      </w:r>
      <w:proofErr w:type="spellStart"/>
      <w:r w:rsidR="00860239" w:rsidRPr="00860239">
        <w:rPr>
          <w:i/>
          <w:iCs/>
        </w:rPr>
        <w:t>efficiency</w:t>
      </w:r>
      <w:proofErr w:type="spellEnd"/>
      <w:r w:rsidR="00860239">
        <w:rPr>
          <w:lang w:eastAsia="cs-CZ"/>
        </w:rPr>
        <w:t xml:space="preserve">) </w:t>
      </w:r>
      <w:r w:rsidR="005F6E55">
        <w:rPr>
          <w:lang w:eastAsia="cs-CZ"/>
        </w:rPr>
        <w:t xml:space="preserve">plus spokojenosti </w:t>
      </w:r>
      <w:r w:rsidR="00860239">
        <w:rPr>
          <w:lang w:eastAsia="cs-CZ"/>
        </w:rPr>
        <w:t>(</w:t>
      </w:r>
      <w:proofErr w:type="spellStart"/>
      <w:r w:rsidR="00860239" w:rsidRPr="00860239">
        <w:rPr>
          <w:i/>
          <w:iCs/>
        </w:rPr>
        <w:t>satisfaction</w:t>
      </w:r>
      <w:proofErr w:type="spellEnd"/>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w:t>
      </w:r>
      <w:proofErr w:type="spellStart"/>
      <w:r w:rsidR="00032675">
        <w:rPr>
          <w:lang w:eastAsia="cs-CZ"/>
        </w:rPr>
        <w:t>kvatitativní</w:t>
      </w:r>
      <w:proofErr w:type="spellEnd"/>
      <w:r w:rsidR="00032675">
        <w:rPr>
          <w:lang w:eastAsia="cs-CZ"/>
        </w:rPr>
        <w:t xml:space="preserve"> vychází z přesných měření a kvalitativní se </w:t>
      </w:r>
      <w:proofErr w:type="gramStart"/>
      <w:r w:rsidR="00032675">
        <w:rPr>
          <w:lang w:eastAsia="cs-CZ"/>
        </w:rPr>
        <w:t>snaží</w:t>
      </w:r>
      <w:proofErr w:type="gramEnd"/>
      <w:r w:rsidR="00032675">
        <w:rPr>
          <w:lang w:eastAsia="cs-CZ"/>
        </w:rPr>
        <w:t xml:space="preserve">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w:t>
      </w:r>
      <w:proofErr w:type="spellStart"/>
      <w:r w:rsidR="00032675" w:rsidRPr="00032675">
        <w:t>Sterba</w:t>
      </w:r>
      <w:proofErr w:type="spellEnd"/>
      <w:r w:rsidR="00032675" w:rsidRPr="00032675">
        <w:t xml:space="preserve">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w:t>
      </w:r>
      <w:r>
        <w:t>nutné,</w:t>
      </w:r>
      <w:r>
        <w:t xml:space="preserve"> aby uživatel vykonal navržený praktický úkol. Zvolenými metodami je pak možné řešit </w:t>
      </w:r>
      <w:r>
        <w:t xml:space="preserve">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6C9DBD50" w:rsidR="00BA4526" w:rsidRDefault="00865BF4" w:rsidP="00427F5B">
      <w:pPr>
        <w:rPr>
          <w:lang w:eastAsia="cs-CZ"/>
        </w:rPr>
      </w:pPr>
      <w:r>
        <w:rPr>
          <w:lang w:eastAsia="cs-CZ"/>
        </w:rPr>
        <w:t xml:space="preserve">Cílem testování bylo zjištění použitelnosti aplikace a samotných vizualizací. Pro každou z vizualizací byl přiřazen úkol, který uživatel splní. </w:t>
      </w:r>
      <w:r w:rsidR="00427F5B">
        <w:rPr>
          <w:lang w:eastAsia="cs-CZ"/>
        </w:rPr>
        <w:t>Návrh testování byl primárně ovlivněn možnostmi vyvinuté aplikace. Jelikož v rámci aplikace nebyla implementována funkcionalita rozpoznaní vykonání úkolu a následné uložení výsledku, bylo nutné zvolit osobní asistované testování.</w:t>
      </w:r>
      <w:r w:rsidR="00752296">
        <w:rPr>
          <w:lang w:eastAsia="cs-CZ"/>
        </w:rPr>
        <w:t xml:space="preserve"> Zároveň nebyla při testování možnost externího monitorování chování uživatele ve VP. Testování tedy spočívalo v uživatelově </w:t>
      </w:r>
      <w:r>
        <w:rPr>
          <w:lang w:eastAsia="cs-CZ"/>
        </w:rPr>
        <w:t xml:space="preserve">verbální </w:t>
      </w:r>
      <w:r w:rsidR="00752296">
        <w:rPr>
          <w:lang w:eastAsia="cs-CZ"/>
        </w:rPr>
        <w:t xml:space="preserve">interakci s koordinátorem, kdy uživatel komunikuje svoji aktivitu v rámci prostředí (zdali vypracovává úkol, přesouvá se mezi úkoly atd.). Testování proběhlo za použití HMD </w:t>
      </w:r>
      <w:proofErr w:type="spellStart"/>
      <w:r w:rsidR="00752296">
        <w:rPr>
          <w:lang w:eastAsia="cs-CZ"/>
        </w:rPr>
        <w:t>Oculus</w:t>
      </w:r>
      <w:proofErr w:type="spellEnd"/>
      <w:r w:rsidR="00752296">
        <w:rPr>
          <w:lang w:eastAsia="cs-CZ"/>
        </w:rPr>
        <w:t xml:space="preserve"> </w:t>
      </w:r>
      <w:proofErr w:type="spellStart"/>
      <w:r w:rsidR="00752296">
        <w:rPr>
          <w:lang w:eastAsia="cs-CZ"/>
        </w:rPr>
        <w:t>Quest</w:t>
      </w:r>
      <w:proofErr w:type="spellEnd"/>
      <w:r w:rsidR="00752296">
        <w:rPr>
          <w:lang w:eastAsia="cs-CZ"/>
        </w:rPr>
        <w:t xml:space="preserve"> 2 256 GB. </w:t>
      </w:r>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752296" w:rsidRDefault="00BA4526" w:rsidP="00BA4526">
      <w:pPr>
        <w:pStyle w:val="Normlnprvnodsazen"/>
        <w:numPr>
          <w:ilvl w:val="0"/>
          <w:numId w:val="73"/>
        </w:numPr>
      </w:pPr>
      <w:r w:rsidRPr="00752296">
        <w:rPr>
          <w:b/>
          <w:bCs/>
        </w:rPr>
        <w:t xml:space="preserve">Příprava </w:t>
      </w:r>
      <w:r w:rsidR="00752296">
        <w:t>– Proces seznámení se s HMD, vysvětlení způsobu interakce ve VP (způsob interakce s prostředím, pohyb), instrukce pro úspěšné spuštění aplikace.</w:t>
      </w:r>
    </w:p>
    <w:p w14:paraId="4A315FBC" w14:textId="7261F2DF" w:rsidR="00BA4526" w:rsidRPr="00752296" w:rsidRDefault="00BA4526" w:rsidP="00BA4526">
      <w:pPr>
        <w:pStyle w:val="Normlnprvnodsazen"/>
        <w:numPr>
          <w:ilvl w:val="0"/>
          <w:numId w:val="73"/>
        </w:numPr>
      </w:pPr>
      <w:r w:rsidRPr="00752296">
        <w:rPr>
          <w:b/>
          <w:bCs/>
        </w:rPr>
        <w:t>Průchod VP</w:t>
      </w:r>
      <w:r w:rsidRPr="00752296">
        <w:t xml:space="preserve"> – </w:t>
      </w:r>
      <w:r w:rsidR="00752296">
        <w:t xml:space="preserve">Vlastní průchod scénou za hlasové asistence koordinátora. </w:t>
      </w:r>
      <w:r w:rsidR="00FB32C5">
        <w:t xml:space="preserve">Výsledky úkolů jsou zapisovány koordinátorem. </w:t>
      </w:r>
    </w:p>
    <w:p w14:paraId="014832EC" w14:textId="6B69A5D2" w:rsidR="00752296" w:rsidRPr="00752296" w:rsidRDefault="00752296" w:rsidP="00752296">
      <w:pPr>
        <w:pStyle w:val="Normlnprvnodsazen"/>
        <w:numPr>
          <w:ilvl w:val="0"/>
          <w:numId w:val="73"/>
        </w:numPr>
        <w:rPr>
          <w:b/>
          <w:bCs/>
          <w:lang w:eastAsia="en-US"/>
        </w:rPr>
      </w:pPr>
      <w:r w:rsidRPr="00752296">
        <w:rPr>
          <w:b/>
          <w:bCs/>
        </w:rPr>
        <w:t>Vyplnění dotazníku</w:t>
      </w:r>
      <w:r w:rsidR="00FB32C5">
        <w:rPr>
          <w:b/>
          <w:bCs/>
        </w:rPr>
        <w:t xml:space="preserve"> </w:t>
      </w:r>
      <w:r w:rsidR="00FB32C5">
        <w:t>– Uživatel vyplní dotazník.</w:t>
      </w:r>
    </w:p>
    <w:p w14:paraId="4BC3CEDE" w14:textId="77985026" w:rsidR="00865BF4" w:rsidRDefault="00752296" w:rsidP="00865BF4">
      <w:pPr>
        <w:pStyle w:val="Normlnprvnodsazen"/>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865BF4">
        <w:t xml:space="preserve"> V dotazníku 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p>
    <w:p w14:paraId="131A78B0" w14:textId="77777777" w:rsidR="00C65FFB" w:rsidRDefault="00C65FFB" w:rsidP="00C65FFB">
      <w:pPr>
        <w:pStyle w:val="Normlnprvnodsazen"/>
        <w:keepNext/>
        <w:ind w:firstLine="0"/>
      </w:pPr>
      <w:r>
        <w:rPr>
          <w:noProof/>
        </w:rPr>
        <w:lastRenderedPageBreak/>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4DB71E37" w:rsidR="00865BF4" w:rsidRPr="00865BF4" w:rsidRDefault="00C65FFB" w:rsidP="00C65FFB">
      <w:pPr>
        <w:pStyle w:val="Caption"/>
        <w:rPr>
          <w:lang w:eastAsia="cs-CZ"/>
        </w:rPr>
      </w:pPr>
      <w:r>
        <w:t xml:space="preserve">Obr. </w:t>
      </w:r>
      <w:r>
        <w:fldChar w:fldCharType="begin"/>
      </w:r>
      <w:r>
        <w:instrText xml:space="preserve"> SEQ Obr. \* ARABIC </w:instrText>
      </w:r>
      <w:r>
        <w:fldChar w:fldCharType="separate"/>
      </w:r>
      <w:r>
        <w:rPr>
          <w:noProof/>
        </w:rPr>
        <w:t>43</w:t>
      </w:r>
      <w:r>
        <w:fldChar w:fldCharType="end"/>
      </w:r>
      <w:r>
        <w:t xml:space="preserve"> Průběh uživatelského testování </w:t>
      </w:r>
      <w:r>
        <w:rPr>
          <w:noProof/>
        </w:rPr>
        <w:t>v kanceláři KAM.</w:t>
      </w:r>
    </w:p>
    <w:p w14:paraId="06CD04E5" w14:textId="14B95E24" w:rsidR="00A14EB8" w:rsidRDefault="00427F5B" w:rsidP="00427F5B">
      <w:pPr>
        <w:pStyle w:val="Heading3"/>
        <w:rPr>
          <w:lang w:eastAsia="cs-CZ"/>
        </w:rPr>
      </w:pPr>
      <w:r>
        <w:rPr>
          <w:lang w:eastAsia="cs-CZ"/>
        </w:rPr>
        <w:t>Uživatelé</w:t>
      </w:r>
    </w:p>
    <w:p w14:paraId="60D12F4B" w14:textId="555D46B5" w:rsidR="00427F5B" w:rsidRPr="00427F5B" w:rsidRDefault="00427F5B" w:rsidP="00427F5B">
      <w:pPr>
        <w:rPr>
          <w:lang w:eastAsia="cs-CZ"/>
        </w:rPr>
      </w:pPr>
      <w:r>
        <w:rPr>
          <w:lang w:eastAsia="cs-CZ"/>
        </w:rPr>
        <w:t>Cílovou skupinou testování byl</w:t>
      </w:r>
      <w:r w:rsidR="00BA4526">
        <w:rPr>
          <w:lang w:eastAsia="cs-CZ"/>
        </w:rPr>
        <w:t>y zaměstnanci Kanceláře Architekta města Brno. Jednalo se převážně o odborníky na územní plánování a městský rozvoj. Otestováno bylo 11 osob.</w:t>
      </w:r>
    </w:p>
    <w:p w14:paraId="0575F3A1" w14:textId="2B3D3BA6" w:rsidR="005F6E55" w:rsidRDefault="005F6E55" w:rsidP="005F6E55">
      <w:pPr>
        <w:rPr>
          <w:lang w:eastAsia="cs-CZ"/>
        </w:rPr>
      </w:pPr>
      <w:r>
        <w:rPr>
          <w:lang w:eastAsia="cs-CZ"/>
        </w:rPr>
        <w:t>Návrh testování byl značně ovlivněn možnostmi vyvinuté aplikace. Zájmovou skup</w:t>
      </w:r>
    </w:p>
    <w:p w14:paraId="13841FD8" w14:textId="0A58D0DC" w:rsidR="00860239" w:rsidRPr="00860239" w:rsidRDefault="00860239" w:rsidP="00860239">
      <w:pPr>
        <w:pStyle w:val="Normlnprvnodsazen"/>
        <w:ind w:firstLine="0"/>
        <w:rPr>
          <w:lang w:val="en-US"/>
        </w:rPr>
      </w:pPr>
      <w:r w:rsidRPr="00860239">
        <w:rPr>
          <w:highlight w:val="yellow"/>
          <w:lang w:val="en-US"/>
        </w:rPr>
        <w:t xml:space="preserve">#TODO </w:t>
      </w:r>
      <w:proofErr w:type="spellStart"/>
      <w:r w:rsidRPr="00860239">
        <w:rPr>
          <w:highlight w:val="yellow"/>
          <w:lang w:val="en-US"/>
        </w:rPr>
        <w:t>ocitovat</w:t>
      </w:r>
      <w:proofErr w:type="spellEnd"/>
      <w:r w:rsidRPr="00860239">
        <w:rPr>
          <w:highlight w:val="yellow"/>
          <w:lang w:val="en-US"/>
        </w:rPr>
        <w:t xml:space="preserve"> </w:t>
      </w:r>
      <w:proofErr w:type="spellStart"/>
      <w:r w:rsidRPr="00860239">
        <w:rPr>
          <w:highlight w:val="yellow"/>
          <w:lang w:val="en-US"/>
        </w:rPr>
        <w:t>zdroje</w:t>
      </w:r>
      <w:proofErr w:type="spellEnd"/>
    </w:p>
    <w:p w14:paraId="6967D2E4" w14:textId="625B6807" w:rsidR="005F6E55" w:rsidRPr="005F6E55" w:rsidRDefault="00860239" w:rsidP="005F6E55">
      <w:pPr>
        <w:pStyle w:val="Normlnprvnodsazen"/>
      </w:pPr>
      <w:r>
        <w:t xml:space="preserve">V případě této práce byla zvolena kombinace přímého pozorování a dotazníku. </w:t>
      </w:r>
    </w:p>
    <w:p w14:paraId="1A20CD1A" w14:textId="77777777" w:rsidR="005F6E55" w:rsidRDefault="005F6E55" w:rsidP="005F6E55">
      <w:pPr>
        <w:pStyle w:val="Normlnprvnodsazen"/>
        <w:ind w:firstLine="0"/>
      </w:pPr>
      <w:r>
        <w:t>Zájmová skupina – odborníci KAM</w:t>
      </w:r>
    </w:p>
    <w:p w14:paraId="77691D28" w14:textId="77777777" w:rsidR="005F6E55" w:rsidRDefault="005F6E55" w:rsidP="005F6E55">
      <w:pPr>
        <w:pStyle w:val="Normlnprvnodsazen"/>
        <w:ind w:firstLine="0"/>
      </w:pPr>
      <w:r>
        <w:t>Počet testovaných – 11</w:t>
      </w:r>
    </w:p>
    <w:p w14:paraId="6923AF1B" w14:textId="1F469C97" w:rsidR="005F6E55" w:rsidRPr="005F6E55" w:rsidRDefault="005F6E55" w:rsidP="00865BF4">
      <w:pPr>
        <w:pStyle w:val="Normlnprvnodsazen"/>
        <w:ind w:firstLine="0"/>
      </w:pPr>
      <w:r>
        <w:t>Testovaný HW</w:t>
      </w:r>
    </w:p>
    <w:p w14:paraId="0CF87F8C" w14:textId="2D30098E" w:rsidR="009D797E" w:rsidRDefault="009D797E" w:rsidP="009D797E">
      <w:pPr>
        <w:pStyle w:val="Heading2"/>
        <w:rPr>
          <w:lang w:val="cs-CZ"/>
        </w:rPr>
      </w:pPr>
      <w:r w:rsidRPr="009D797E">
        <w:rPr>
          <w:lang w:val="cs-CZ"/>
        </w:rPr>
        <w:lastRenderedPageBreak/>
        <w:t>Výsledky</w:t>
      </w:r>
    </w:p>
    <w:p w14:paraId="28E507A3" w14:textId="77777777" w:rsidR="005D21E4" w:rsidRDefault="005D21E4" w:rsidP="005D21E4">
      <w:pPr>
        <w:keepNext/>
      </w:pPr>
      <w:r>
        <w:rPr>
          <w:noProof/>
          <w:lang w:eastAsia="cs-CZ"/>
        </w:rPr>
        <w:drawing>
          <wp:inline distT="0" distB="0" distL="0" distR="0" wp14:anchorId="60145291" wp14:editId="1B78E80D">
            <wp:extent cx="5579745" cy="3200400"/>
            <wp:effectExtent l="0" t="0" r="1905" b="0"/>
            <wp:docPr id="59354848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48483" name="Picture 6" descr="A screenshot of a graph&#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9745" cy="3200400"/>
                    </a:xfrm>
                    <a:prstGeom prst="rect">
                      <a:avLst/>
                    </a:prstGeom>
                  </pic:spPr>
                </pic:pic>
              </a:graphicData>
            </a:graphic>
          </wp:inline>
        </w:drawing>
      </w:r>
    </w:p>
    <w:p w14:paraId="6519AEDE" w14:textId="4E4C2176" w:rsidR="00A749CD" w:rsidRPr="00A749CD" w:rsidRDefault="005D21E4" w:rsidP="005D21E4">
      <w:pPr>
        <w:pStyle w:val="Caption"/>
        <w:rPr>
          <w:lang w:eastAsia="cs-CZ"/>
        </w:rPr>
      </w:pPr>
      <w:r>
        <w:t xml:space="preserve">Obr. </w:t>
      </w:r>
      <w:r>
        <w:fldChar w:fldCharType="begin"/>
      </w:r>
      <w:r>
        <w:instrText xml:space="preserve"> SEQ Obr. \* ARABIC </w:instrText>
      </w:r>
      <w:r>
        <w:fldChar w:fldCharType="separate"/>
      </w:r>
      <w:r w:rsidR="00C65FFB">
        <w:rPr>
          <w:noProof/>
        </w:rPr>
        <w:t>44</w:t>
      </w:r>
      <w:r>
        <w:fldChar w:fldCharType="end"/>
      </w:r>
      <w:r>
        <w:t xml:space="preserve"> </w:t>
      </w:r>
      <w:r w:rsidR="00532C7C">
        <w:t>Výsledky identifikačních otázek.</w:t>
      </w:r>
    </w:p>
    <w:p w14:paraId="2C80C668" w14:textId="47E0E86A" w:rsidR="009D797E" w:rsidRDefault="00314EBC" w:rsidP="009D797E">
      <w:pPr>
        <w:rPr>
          <w:lang w:val="en-US" w:eastAsia="cs-CZ"/>
        </w:rPr>
      </w:pPr>
      <w:r>
        <w:rPr>
          <w:noProof/>
          <w:lang w:val="en-US" w:eastAsia="cs-CZ"/>
        </w:rPr>
        <w:drawing>
          <wp:inline distT="0" distB="0" distL="0" distR="0" wp14:anchorId="1A411309" wp14:editId="79D7C314">
            <wp:extent cx="5579745" cy="3897630"/>
            <wp:effectExtent l="0" t="0" r="1905" b="7620"/>
            <wp:docPr id="2079188955" name="Picture 8"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8955" name="Picture 8" descr="A graph with different colored bars&#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579745" cy="3897630"/>
                    </a:xfrm>
                    <a:prstGeom prst="rect">
                      <a:avLst/>
                    </a:prstGeom>
                  </pic:spPr>
                </pic:pic>
              </a:graphicData>
            </a:graphic>
          </wp:inline>
        </w:drawing>
      </w:r>
    </w:p>
    <w:p w14:paraId="4F125281" w14:textId="0808D283" w:rsidR="00B63F02" w:rsidRPr="00B63F02" w:rsidRDefault="00B63F02" w:rsidP="00B63F02">
      <w:pPr>
        <w:pStyle w:val="Normlnprvnodsazen"/>
        <w:ind w:firstLine="0"/>
        <w:rPr>
          <w:lang w:val="en-US"/>
        </w:rPr>
      </w:pPr>
      <w:r>
        <w:rPr>
          <w:noProof/>
          <w:lang w:val="en-US"/>
        </w:rPr>
        <w:lastRenderedPageBreak/>
        <w:drawing>
          <wp:inline distT="0" distB="0" distL="0" distR="0" wp14:anchorId="5580A835" wp14:editId="3AE8A767">
            <wp:extent cx="5579745" cy="3829050"/>
            <wp:effectExtent l="0" t="0" r="1905" b="0"/>
            <wp:docPr id="923481974" name="Picture 9"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1974" name="Picture 9" descr="A graph with different colored bar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79745" cy="3829050"/>
                    </a:xfrm>
                    <a:prstGeom prst="rect">
                      <a:avLst/>
                    </a:prstGeom>
                  </pic:spPr>
                </pic:pic>
              </a:graphicData>
            </a:graphic>
          </wp:inline>
        </w:drawing>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69EF757B" w14:textId="4CE2A31F" w:rsidR="002023D9" w:rsidRDefault="002023D9" w:rsidP="00EC522E">
      <w:pPr>
        <w:pStyle w:val="Normlnprvnodsazen"/>
        <w:ind w:firstLine="0"/>
        <w:rPr>
          <w:lang w:val="en-US"/>
        </w:rPr>
      </w:pPr>
      <w:proofErr w:type="spellStart"/>
      <w:r>
        <w:rPr>
          <w:lang w:val="en-US"/>
        </w:rPr>
        <w:t>Colaborative</w:t>
      </w:r>
      <w:proofErr w:type="spellEnd"/>
    </w:p>
    <w:p w14:paraId="5644187B" w14:textId="77777777" w:rsidR="002023D9" w:rsidRDefault="002023D9" w:rsidP="00EC522E">
      <w:pPr>
        <w:pStyle w:val="Normlnprvnodsazen"/>
        <w:ind w:firstLine="0"/>
        <w:rPr>
          <w:lang w:val="en-US"/>
        </w:rPr>
      </w:pPr>
    </w:p>
    <w:p w14:paraId="78F500ED" w14:textId="77777777" w:rsidR="009D797E" w:rsidRDefault="009D797E" w:rsidP="00EC522E">
      <w:pPr>
        <w:pStyle w:val="Normlnprvnodsazen"/>
        <w:ind w:firstLine="0"/>
        <w:rPr>
          <w:lang w:val="en-US"/>
        </w:rPr>
      </w:pPr>
    </w:p>
    <w:p w14:paraId="07C75A12" w14:textId="3AB2A8FA" w:rsidR="009D797E" w:rsidRDefault="009D797E" w:rsidP="00EC522E">
      <w:pPr>
        <w:pStyle w:val="Normlnprvnodsazen"/>
        <w:ind w:firstLine="0"/>
        <w:rPr>
          <w:lang w:val="en-US"/>
        </w:rPr>
      </w:pPr>
      <w:proofErr w:type="spellStart"/>
      <w:r>
        <w:rPr>
          <w:lang w:val="en-US"/>
        </w:rPr>
        <w:t>Testování</w:t>
      </w:r>
      <w:proofErr w:type="spellEnd"/>
      <w:r>
        <w:rPr>
          <w:lang w:val="en-US"/>
        </w:rPr>
        <w:t xml:space="preserve"> </w:t>
      </w:r>
    </w:p>
    <w:p w14:paraId="1909E0B8" w14:textId="2DDE63C4" w:rsidR="009D797E" w:rsidRPr="009D797E" w:rsidRDefault="009D797E" w:rsidP="009D797E">
      <w:pPr>
        <w:pStyle w:val="Normlnprvnodsazen"/>
        <w:numPr>
          <w:ilvl w:val="0"/>
          <w:numId w:val="26"/>
        </w:numPr>
        <w:rPr>
          <w:lang w:val="en-US"/>
        </w:rPr>
      </w:pPr>
      <w:proofErr w:type="spellStart"/>
      <w:r>
        <w:rPr>
          <w:lang w:val="en-US"/>
        </w:rPr>
        <w:t>upravit</w:t>
      </w:r>
      <w:proofErr w:type="spellEnd"/>
      <w:r>
        <w:rPr>
          <w:lang w:val="en-US"/>
        </w:rPr>
        <w:t xml:space="preserve"> </w:t>
      </w:r>
      <w:proofErr w:type="spellStart"/>
      <w:r>
        <w:rPr>
          <w:lang w:val="en-US"/>
        </w:rPr>
        <w:t>aplikaci</w:t>
      </w:r>
      <w:proofErr w:type="spellEnd"/>
      <w:r>
        <w:rPr>
          <w:lang w:val="en-US"/>
        </w:rPr>
        <w:t xml:space="preserve"> </w:t>
      </w:r>
      <w:proofErr w:type="spellStart"/>
      <w:r>
        <w:rPr>
          <w:lang w:val="en-US"/>
        </w:rPr>
        <w:t>tak</w:t>
      </w:r>
      <w:proofErr w:type="spellEnd"/>
      <w:r>
        <w:rPr>
          <w:lang w:val="en-US"/>
        </w:rPr>
        <w:t xml:space="preserve"> aby </w:t>
      </w:r>
      <w:proofErr w:type="spellStart"/>
      <w:r>
        <w:rPr>
          <w:lang w:val="en-US"/>
        </w:rPr>
        <w:t>testování</w:t>
      </w:r>
      <w:proofErr w:type="spellEnd"/>
      <w:r>
        <w:rPr>
          <w:lang w:val="en-US"/>
        </w:rPr>
        <w:t xml:space="preserve">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provedeno</w:t>
      </w:r>
      <w:proofErr w:type="spellEnd"/>
      <w:r>
        <w:rPr>
          <w:lang w:val="en-US"/>
        </w:rPr>
        <w:t xml:space="preserve"> unsupervised a </w:t>
      </w:r>
      <w:proofErr w:type="spellStart"/>
      <w:r>
        <w:rPr>
          <w:lang w:val="en-US"/>
        </w:rPr>
        <w:t>mohla</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otestována</w:t>
      </w:r>
      <w:proofErr w:type="spellEnd"/>
      <w:r>
        <w:rPr>
          <w:lang w:val="en-US"/>
        </w:rPr>
        <w:t xml:space="preserve"> </w:t>
      </w:r>
      <w:proofErr w:type="spellStart"/>
      <w:r>
        <w:rPr>
          <w:lang w:val="en-US"/>
        </w:rPr>
        <w:t>usabilita</w:t>
      </w:r>
      <w:proofErr w:type="spellEnd"/>
      <w:r>
        <w:rPr>
          <w:lang w:val="en-US"/>
        </w:rPr>
        <w:t xml:space="preserve"> </w:t>
      </w:r>
      <w:proofErr w:type="spellStart"/>
      <w:r>
        <w:rPr>
          <w:lang w:val="en-US"/>
        </w:rPr>
        <w:t>aplikace</w:t>
      </w:r>
      <w:proofErr w:type="spellEnd"/>
      <w:r>
        <w:rPr>
          <w:lang w:val="en-US"/>
        </w:rPr>
        <w:t xml:space="preserve"> a </w:t>
      </w:r>
      <w:proofErr w:type="spellStart"/>
      <w:r>
        <w:rPr>
          <w:lang w:val="en-US"/>
        </w:rPr>
        <w:t>tím</w:t>
      </w:r>
      <w:proofErr w:type="spellEnd"/>
      <w:r>
        <w:rPr>
          <w:lang w:val="en-US"/>
        </w:rPr>
        <w:t xml:space="preserve"> </w:t>
      </w:r>
      <w:proofErr w:type="spellStart"/>
      <w:r>
        <w:rPr>
          <w:lang w:val="en-US"/>
        </w:rPr>
        <w:t>samotné</w:t>
      </w:r>
      <w:proofErr w:type="spellEnd"/>
      <w:r>
        <w:rPr>
          <w:lang w:val="en-US"/>
        </w:rPr>
        <w:t xml:space="preserve"> </w:t>
      </w:r>
      <w:proofErr w:type="spellStart"/>
      <w:r>
        <w:rPr>
          <w:lang w:val="en-US"/>
        </w:rPr>
        <w:t>technologie</w:t>
      </w:r>
      <w:proofErr w:type="spellEnd"/>
      <w:r>
        <w:rPr>
          <w:lang w:val="en-US"/>
        </w:rPr>
        <w:t xml:space="preserve"> </w:t>
      </w:r>
      <w:proofErr w:type="spellStart"/>
      <w:r>
        <w:rPr>
          <w:lang w:val="en-US"/>
        </w:rPr>
        <w:t>namísto</w:t>
      </w:r>
      <w:proofErr w:type="spellEnd"/>
      <w:r>
        <w:rPr>
          <w:lang w:val="en-US"/>
        </w:rPr>
        <w:t xml:space="preserve"> </w:t>
      </w:r>
      <w:proofErr w:type="spellStart"/>
      <w:r>
        <w:rPr>
          <w:lang w:val="en-US"/>
        </w:rPr>
        <w:t>specifických</w:t>
      </w:r>
      <w:proofErr w:type="spellEnd"/>
      <w:r>
        <w:rPr>
          <w:lang w:val="en-US"/>
        </w:rPr>
        <w:t xml:space="preserve"> </w:t>
      </w:r>
      <w:proofErr w:type="spellStart"/>
      <w:proofErr w:type="gramStart"/>
      <w:r>
        <w:rPr>
          <w:lang w:val="en-US"/>
        </w:rPr>
        <w:t>úkolů</w:t>
      </w:r>
      <w:proofErr w:type="spellEnd"/>
      <w:proofErr w:type="gramEnd"/>
    </w:p>
    <w:p w14:paraId="5A684CEC" w14:textId="2542343A" w:rsidR="00A479E6" w:rsidRDefault="000E5F9C" w:rsidP="002656D4">
      <w:pPr>
        <w:pStyle w:val="Heading1"/>
        <w:rPr>
          <w:lang w:val="cs-CZ"/>
        </w:rPr>
      </w:pPr>
      <w:r w:rsidRPr="001F6849">
        <w:rPr>
          <w:lang w:val="cs-CZ"/>
        </w:rPr>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15C33681" w14:textId="77777777" w:rsidR="00032675" w:rsidRDefault="00C3380E" w:rsidP="00032675">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032675">
        <w:t xml:space="preserve">2019 - </w:t>
      </w:r>
      <w:proofErr w:type="spellStart"/>
      <w:r w:rsidR="00032675">
        <w:t>Battle</w:t>
      </w:r>
      <w:proofErr w:type="spellEnd"/>
      <w:r w:rsidR="00032675">
        <w:t xml:space="preserve"> </w:t>
      </w:r>
      <w:proofErr w:type="spellStart"/>
      <w:r w:rsidR="00032675">
        <w:t>of</w:t>
      </w:r>
      <w:proofErr w:type="spellEnd"/>
      <w:r w:rsidR="00032675">
        <w:t xml:space="preserve"> </w:t>
      </w:r>
      <w:proofErr w:type="gramStart"/>
      <w:r w:rsidR="00032675">
        <w:t>3D</w:t>
      </w:r>
      <w:proofErr w:type="gramEnd"/>
      <w:r w:rsidR="00032675">
        <w:t xml:space="preserve"> </w:t>
      </w:r>
      <w:proofErr w:type="spellStart"/>
      <w:r w:rsidR="00032675">
        <w:t>Rendering</w:t>
      </w:r>
      <w:proofErr w:type="spellEnd"/>
      <w:r w:rsidR="00032675">
        <w:t xml:space="preserve"> </w:t>
      </w:r>
      <w:proofErr w:type="spellStart"/>
      <w:r w:rsidR="00032675">
        <w:t>Stacks</w:t>
      </w:r>
      <w:proofErr w:type="spellEnd"/>
      <w:r w:rsidR="00032675">
        <w:t xml:space="preserve">: </w:t>
      </w:r>
      <w:proofErr w:type="spellStart"/>
      <w:r w:rsidR="00032675">
        <w:t>CesiumJS</w:t>
      </w:r>
      <w:proofErr w:type="spellEnd"/>
      <w:r w:rsidR="00032675">
        <w:t xml:space="preserve">, VTS </w:t>
      </w:r>
      <w:proofErr w:type="spellStart"/>
      <w:r w:rsidR="00032675">
        <w:t>Geospatial</w:t>
      </w:r>
      <w:proofErr w:type="spellEnd"/>
      <w:r w:rsidR="00032675">
        <w:t xml:space="preserve"> </w:t>
      </w:r>
      <w:proofErr w:type="spellStart"/>
      <w:r w:rsidR="00032675">
        <w:t>or</w:t>
      </w:r>
      <w:proofErr w:type="spellEnd"/>
      <w:r w:rsidR="00032675">
        <w:t xml:space="preserve"> </w:t>
      </w:r>
      <w:proofErr w:type="spellStart"/>
      <w:r w:rsidR="00032675">
        <w:t>iTowns</w:t>
      </w:r>
      <w:proofErr w:type="spellEnd"/>
      <w:r w:rsidR="00032675">
        <w:t xml:space="preserve">? (2019): </w:t>
      </w:r>
    </w:p>
    <w:p w14:paraId="7D0EA61C" w14:textId="77777777" w:rsidR="00032675" w:rsidRDefault="00032675" w:rsidP="00032675">
      <w:pPr>
        <w:pStyle w:val="Bibliography"/>
      </w:pPr>
      <w:r>
        <w:t xml:space="preserve">ABDUL-RAHMAN, A., PILOUK, M. (2008): </w:t>
      </w:r>
      <w:proofErr w:type="spellStart"/>
      <w:r>
        <w:t>Spatial</w:t>
      </w:r>
      <w:proofErr w:type="spellEnd"/>
      <w:r>
        <w:t xml:space="preserve"> data modelling </w:t>
      </w:r>
      <w:proofErr w:type="spellStart"/>
      <w:r>
        <w:t>for</w:t>
      </w:r>
      <w:proofErr w:type="spellEnd"/>
      <w:r>
        <w:t xml:space="preserve"> </w:t>
      </w:r>
      <w:proofErr w:type="gramStart"/>
      <w:r>
        <w:t>3D</w:t>
      </w:r>
      <w:proofErr w:type="gramEnd"/>
      <w:r>
        <w:t xml:space="preserve"> GIS.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360789AB" w14:textId="77777777" w:rsidR="00032675" w:rsidRDefault="00032675" w:rsidP="00032675">
      <w:pPr>
        <w:pStyle w:val="Bibliography"/>
      </w:pPr>
      <w:r>
        <w:t xml:space="preserve">ARIËN, G. (2017): </w:t>
      </w:r>
      <w:proofErr w:type="spellStart"/>
      <w:r>
        <w:t>Overview</w:t>
      </w:r>
      <w:proofErr w:type="spellEnd"/>
      <w:r>
        <w:t xml:space="preserve"> </w:t>
      </w:r>
      <w:proofErr w:type="spellStart"/>
      <w:r>
        <w:t>of</w:t>
      </w:r>
      <w:proofErr w:type="spellEnd"/>
      <w:r>
        <w:t xml:space="preserve"> </w:t>
      </w:r>
      <w:proofErr w:type="spellStart"/>
      <w:r>
        <w:t>the</w:t>
      </w:r>
      <w:proofErr w:type="spellEnd"/>
      <w:r>
        <w:t xml:space="preserve"> </w:t>
      </w:r>
      <w:proofErr w:type="spellStart"/>
      <w:r>
        <w:t>rendering</w:t>
      </w:r>
      <w:proofErr w:type="spellEnd"/>
      <w:r>
        <w:t xml:space="preserve"> </w:t>
      </w:r>
      <w:proofErr w:type="spellStart"/>
      <w:r>
        <w:t>pipeline</w:t>
      </w:r>
      <w:proofErr w:type="spellEnd"/>
      <w:r>
        <w:t xml:space="preserve"> in </w:t>
      </w:r>
      <w:proofErr w:type="spellStart"/>
      <w:r>
        <w:t>WebGL</w:t>
      </w:r>
      <w:proofErr w:type="spellEnd"/>
      <w:r>
        <w:t xml:space="preserve">, </w:t>
      </w:r>
      <w:proofErr w:type="spellStart"/>
      <w:r>
        <w:t>Geert</w:t>
      </w:r>
      <w:proofErr w:type="spellEnd"/>
      <w:r>
        <w:t xml:space="preserve"> </w:t>
      </w:r>
      <w:proofErr w:type="spellStart"/>
      <w:r>
        <w:t>Arien</w:t>
      </w:r>
      <w:proofErr w:type="spellEnd"/>
      <w:r>
        <w:t xml:space="preserve">, http://www.geertarien.com/blog/2017/07/16/overview-of-the-rendering-pipeline-in-webgl/ (17. 9. 2023). </w:t>
      </w:r>
    </w:p>
    <w:p w14:paraId="5A392496" w14:textId="77777777" w:rsidR="00032675" w:rsidRDefault="00032675" w:rsidP="00032675">
      <w:pPr>
        <w:pStyle w:val="Bibliography"/>
      </w:pPr>
      <w:r>
        <w:t xml:space="preserve">BANDROVA, T., BONCHEV, S. (2013): </w:t>
      </w:r>
      <w:proofErr w:type="gramStart"/>
      <w:r>
        <w:t>3D</w:t>
      </w:r>
      <w:proofErr w:type="gramEnd"/>
      <w:r>
        <w:t xml:space="preserve"> </w:t>
      </w:r>
      <w:proofErr w:type="spellStart"/>
      <w:r>
        <w:t>Maps</w:t>
      </w:r>
      <w:proofErr w:type="spellEnd"/>
      <w:r>
        <w:t xml:space="preserve"> – </w:t>
      </w:r>
      <w:proofErr w:type="spellStart"/>
      <w:r>
        <w:t>Scale</w:t>
      </w:r>
      <w:proofErr w:type="spellEnd"/>
      <w:r>
        <w:t xml:space="preserve">, </w:t>
      </w:r>
      <w:proofErr w:type="spellStart"/>
      <w:r>
        <w:t>Accuracy</w:t>
      </w:r>
      <w:proofErr w:type="spellEnd"/>
      <w:r>
        <w:t xml:space="preserve">, Level </w:t>
      </w:r>
      <w:proofErr w:type="spellStart"/>
      <w:r>
        <w:t>of</w:t>
      </w:r>
      <w:proofErr w:type="spellEnd"/>
      <w:r>
        <w:t xml:space="preserve"> Detail. </w:t>
      </w:r>
    </w:p>
    <w:p w14:paraId="5D3D628F" w14:textId="77777777" w:rsidR="00032675" w:rsidRDefault="00032675" w:rsidP="00032675">
      <w:pPr>
        <w:pStyle w:val="Bibliography"/>
      </w:pPr>
      <w:r>
        <w:t xml:space="preserve">BARUAH, R. (2021): AR and VR </w:t>
      </w:r>
      <w:proofErr w:type="spellStart"/>
      <w:r>
        <w:t>Using</w:t>
      </w:r>
      <w:proofErr w:type="spellEnd"/>
      <w:r>
        <w:t xml:space="preserve"> </w:t>
      </w:r>
      <w:proofErr w:type="spellStart"/>
      <w:r>
        <w:t>the</w:t>
      </w:r>
      <w:proofErr w:type="spellEnd"/>
      <w:r>
        <w:t xml:space="preserve"> </w:t>
      </w:r>
      <w:proofErr w:type="spellStart"/>
      <w:r>
        <w:t>WebXR</w:t>
      </w:r>
      <w:proofErr w:type="spellEnd"/>
      <w:r>
        <w:t xml:space="preserve"> API: </w:t>
      </w:r>
      <w:proofErr w:type="spellStart"/>
      <w:r>
        <w:t>Learn</w:t>
      </w:r>
      <w:proofErr w:type="spellEnd"/>
      <w:r>
        <w:t xml:space="preserve"> to </w:t>
      </w:r>
      <w:proofErr w:type="spellStart"/>
      <w:r>
        <w:t>Create</w:t>
      </w:r>
      <w:proofErr w:type="spellEnd"/>
      <w:r>
        <w:t xml:space="preserve"> </w:t>
      </w:r>
      <w:proofErr w:type="spellStart"/>
      <w:r>
        <w:t>Immersive</w:t>
      </w:r>
      <w:proofErr w:type="spellEnd"/>
      <w:r>
        <w:t xml:space="preserve"> </w:t>
      </w:r>
      <w:proofErr w:type="spellStart"/>
      <w:r>
        <w:t>Content</w:t>
      </w:r>
      <w:proofErr w:type="spellEnd"/>
      <w:r>
        <w:t xml:space="preserve"> </w:t>
      </w:r>
      <w:proofErr w:type="spellStart"/>
      <w:r>
        <w:t>with</w:t>
      </w:r>
      <w:proofErr w:type="spellEnd"/>
      <w:r>
        <w:t xml:space="preserve"> </w:t>
      </w:r>
      <w:proofErr w:type="spellStart"/>
      <w:r>
        <w:t>WebGL</w:t>
      </w:r>
      <w:proofErr w:type="spellEnd"/>
      <w:r>
        <w:t>, Three.js, and A-</w:t>
      </w:r>
      <w:proofErr w:type="spellStart"/>
      <w:r>
        <w:t>Frame</w:t>
      </w:r>
      <w:proofErr w:type="spellEnd"/>
      <w:r>
        <w:t xml:space="preserve">. </w:t>
      </w:r>
      <w:proofErr w:type="spellStart"/>
      <w:r>
        <w:t>Apress</w:t>
      </w:r>
      <w:proofErr w:type="spellEnd"/>
      <w:r>
        <w:t xml:space="preserve">, </w:t>
      </w:r>
      <w:proofErr w:type="spellStart"/>
      <w:r>
        <w:t>Berkeley</w:t>
      </w:r>
      <w:proofErr w:type="spellEnd"/>
      <w:r>
        <w:t xml:space="preserve">, CA. </w:t>
      </w:r>
    </w:p>
    <w:p w14:paraId="16FB0083" w14:textId="77777777" w:rsidR="00032675" w:rsidRDefault="00032675" w:rsidP="00032675">
      <w:pPr>
        <w:pStyle w:val="Bibliography"/>
      </w:pPr>
      <w:r>
        <w:t xml:space="preserve">BASQUES, K. (2023): </w:t>
      </w:r>
      <w:proofErr w:type="spellStart"/>
      <w:r>
        <w:t>Remote</w:t>
      </w:r>
      <w:proofErr w:type="spellEnd"/>
      <w:r>
        <w:t xml:space="preserve"> </w:t>
      </w:r>
      <w:proofErr w:type="spellStart"/>
      <w:r>
        <w:t>debug</w:t>
      </w:r>
      <w:proofErr w:type="spellEnd"/>
      <w:r>
        <w:t xml:space="preserve"> Android </w:t>
      </w:r>
      <w:proofErr w:type="spellStart"/>
      <w:r>
        <w:t>devices</w:t>
      </w:r>
      <w:proofErr w:type="spellEnd"/>
      <w:r>
        <w:t xml:space="preserve">, Chrome </w:t>
      </w:r>
      <w:proofErr w:type="spellStart"/>
      <w:r>
        <w:t>for</w:t>
      </w:r>
      <w:proofErr w:type="spellEnd"/>
      <w:r>
        <w:t xml:space="preserve"> </w:t>
      </w:r>
      <w:proofErr w:type="spellStart"/>
      <w:r>
        <w:t>Developers</w:t>
      </w:r>
      <w:proofErr w:type="spellEnd"/>
      <w:r>
        <w:t xml:space="preserve">, https://developer.chrome.com/docs/devtools/remote-debugging/ (6. 11. 2023). </w:t>
      </w:r>
    </w:p>
    <w:p w14:paraId="364F5F08" w14:textId="77777777" w:rsidR="00032675" w:rsidRDefault="00032675" w:rsidP="00032675">
      <w:pPr>
        <w:pStyle w:val="Bibliography"/>
      </w:pPr>
      <w:r>
        <w:t xml:space="preserve">BATTY, M. (1997): </w:t>
      </w:r>
      <w:proofErr w:type="spellStart"/>
      <w:r>
        <w:t>Virtual</w:t>
      </w:r>
      <w:proofErr w:type="spellEnd"/>
      <w:r>
        <w:t xml:space="preserve"> geography. Futures, 4, 29, 337–352. </w:t>
      </w:r>
    </w:p>
    <w:p w14:paraId="1DFD8DA6" w14:textId="77777777" w:rsidR="00032675" w:rsidRDefault="00032675" w:rsidP="00032675">
      <w:pPr>
        <w:pStyle w:val="Bibliography"/>
      </w:pPr>
      <w:r>
        <w:t xml:space="preserve">BERNARDES, S., MADDEN, M., KNIGHT, A., NEEL, N., MORGAN, N., CAMERON, K., KNOX, J. (2018): A MULTI-COMPONENT SYSTEM FOR DATA ACQUISITION AND VISUALIZATION IN THE GEOSCIENCES BASED ON UAVS, AUGMENTED AND VIRTUAL REALITY. In: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w:t>
      </w:r>
      <w:proofErr w:type="spellStart"/>
      <w:r>
        <w:t>Copernicus</w:t>
      </w:r>
      <w:proofErr w:type="spellEnd"/>
      <w:r>
        <w:t xml:space="preserve"> </w:t>
      </w:r>
      <w:proofErr w:type="spellStart"/>
      <w:r>
        <w:t>GmbH</w:t>
      </w:r>
      <w:proofErr w:type="spellEnd"/>
      <w:r>
        <w:t xml:space="preserve">, 45–49. </w:t>
      </w:r>
    </w:p>
    <w:p w14:paraId="232FE7AF" w14:textId="77777777" w:rsidR="00032675" w:rsidRDefault="00032675" w:rsidP="00032675">
      <w:pPr>
        <w:pStyle w:val="Bibliography"/>
      </w:pPr>
      <w:r>
        <w:t xml:space="preserve">BILJECKI, F., LEDOUX, H., STOTER, J. (2016): An </w:t>
      </w:r>
      <w:proofErr w:type="spellStart"/>
      <w:r>
        <w:t>improved</w:t>
      </w:r>
      <w:proofErr w:type="spellEnd"/>
      <w:r>
        <w:t xml:space="preserve"> LOD </w:t>
      </w:r>
      <w:proofErr w:type="spellStart"/>
      <w:r>
        <w:t>specification</w:t>
      </w:r>
      <w:proofErr w:type="spellEnd"/>
      <w:r>
        <w:t xml:space="preserve"> </w:t>
      </w:r>
      <w:proofErr w:type="spellStart"/>
      <w:r>
        <w:t>for</w:t>
      </w:r>
      <w:proofErr w:type="spellEnd"/>
      <w:r>
        <w:t xml:space="preserve"> </w:t>
      </w:r>
      <w:proofErr w:type="gramStart"/>
      <w:r>
        <w:t>3D</w:t>
      </w:r>
      <w:proofErr w:type="gramEnd"/>
      <w:r>
        <w:t xml:space="preserve"> </w:t>
      </w:r>
      <w:proofErr w:type="spellStart"/>
      <w:r>
        <w:t>building</w:t>
      </w:r>
      <w:proofErr w:type="spellEnd"/>
      <w:r>
        <w:t xml:space="preserve"> </w:t>
      </w:r>
      <w:proofErr w:type="spellStart"/>
      <w:r>
        <w:t>models</w:t>
      </w:r>
      <w:proofErr w:type="spellEnd"/>
      <w:r>
        <w:t xml:space="preserve">. </w:t>
      </w:r>
      <w:proofErr w:type="spellStart"/>
      <w:r>
        <w:t>Computers</w:t>
      </w:r>
      <w:proofErr w:type="spellEnd"/>
      <w:r>
        <w:t xml:space="preserve">, Environment and Urban Systems, 59, 25–37. </w:t>
      </w:r>
    </w:p>
    <w:p w14:paraId="7FD7D7E6" w14:textId="77777777" w:rsidR="00032675" w:rsidRDefault="00032675" w:rsidP="00032675">
      <w:pPr>
        <w:pStyle w:val="Bibliography"/>
      </w:pPr>
      <w:r>
        <w:t>BLENDER DOCUMENTATION TEAM (</w:t>
      </w:r>
      <w:proofErr w:type="gramStart"/>
      <w:r>
        <w:t>2023a</w:t>
      </w:r>
      <w:proofErr w:type="gramEnd"/>
      <w:r>
        <w:t xml:space="preserve">): </w:t>
      </w:r>
      <w:proofErr w:type="spellStart"/>
      <w:r>
        <w:t>Introduction</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https://docs.blender.org/manual/en/latest/render/materials/introduction.html (15. 10. 2023). </w:t>
      </w:r>
    </w:p>
    <w:p w14:paraId="16827CA8" w14:textId="77777777" w:rsidR="00032675" w:rsidRDefault="00032675" w:rsidP="00032675">
      <w:pPr>
        <w:pStyle w:val="Bibliography"/>
      </w:pPr>
      <w:r>
        <w:t>BLENDER DOCUMENTATION TEAM (</w:t>
      </w:r>
      <w:proofErr w:type="gramStart"/>
      <w:r>
        <w:t>2023b</w:t>
      </w:r>
      <w:proofErr w:type="gramEnd"/>
      <w:r>
        <w:t xml:space="preserve">): </w:t>
      </w:r>
      <w:proofErr w:type="spellStart"/>
      <w:r>
        <w:t>Light</w:t>
      </w:r>
      <w:proofErr w:type="spellEnd"/>
      <w:r>
        <w:t xml:space="preserve"> </w:t>
      </w:r>
      <w:proofErr w:type="spellStart"/>
      <w:r>
        <w:t>Objects</w:t>
      </w:r>
      <w:proofErr w:type="spellEnd"/>
      <w:r>
        <w:t xml:space="preserve"> — </w:t>
      </w:r>
      <w:proofErr w:type="spellStart"/>
      <w:r>
        <w:t>Blender</w:t>
      </w:r>
      <w:proofErr w:type="spellEnd"/>
      <w:r>
        <w:t xml:space="preserve"> </w:t>
      </w:r>
      <w:proofErr w:type="spellStart"/>
      <w:r>
        <w:t>Manual</w:t>
      </w:r>
      <w:proofErr w:type="spellEnd"/>
      <w:r>
        <w:t xml:space="preserve">, https://docs.blender.org/manual/en/latest/render/lights/light_object.html (17. 10. 2023). </w:t>
      </w:r>
    </w:p>
    <w:p w14:paraId="26F4F44D" w14:textId="77777777" w:rsidR="00032675" w:rsidRDefault="00032675" w:rsidP="00032675">
      <w:pPr>
        <w:pStyle w:val="Bibliography"/>
      </w:pPr>
      <w:r>
        <w:t xml:space="preserve">BLOKDYK, G.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A </w:t>
      </w:r>
      <w:proofErr w:type="spellStart"/>
      <w:r>
        <w:t>Complete</w:t>
      </w:r>
      <w:proofErr w:type="spellEnd"/>
      <w:r>
        <w:t xml:space="preserve"> </w:t>
      </w:r>
      <w:proofErr w:type="spellStart"/>
      <w:r>
        <w:t>Guide</w:t>
      </w:r>
      <w:proofErr w:type="spellEnd"/>
      <w:r>
        <w:t xml:space="preserve">. 5STARCooks. </w:t>
      </w:r>
    </w:p>
    <w:p w14:paraId="1E4CFB73" w14:textId="77777777" w:rsidR="00032675" w:rsidRDefault="00032675" w:rsidP="00032675">
      <w:pPr>
        <w:pStyle w:val="Bibliography"/>
      </w:pPr>
      <w:r>
        <w:t xml:space="preserve">BOGDANOVA, R., BOULANGER, P., ZHENG, B. (2016): </w:t>
      </w:r>
      <w:proofErr w:type="spellStart"/>
      <w:r>
        <w:t>Depth</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Surgeons</w:t>
      </w:r>
      <w:proofErr w:type="spellEnd"/>
      <w:r>
        <w:t xml:space="preserve"> in </w:t>
      </w:r>
      <w:proofErr w:type="spellStart"/>
      <w:r>
        <w:t>Minimally</w:t>
      </w:r>
      <w:proofErr w:type="spellEnd"/>
      <w:r>
        <w:t xml:space="preserve"> </w:t>
      </w:r>
      <w:proofErr w:type="spellStart"/>
      <w:r>
        <w:t>Invasive</w:t>
      </w:r>
      <w:proofErr w:type="spellEnd"/>
      <w:r>
        <w:t xml:space="preserve"> </w:t>
      </w:r>
      <w:proofErr w:type="spellStart"/>
      <w:r>
        <w:t>Surgery</w:t>
      </w:r>
      <w:proofErr w:type="spellEnd"/>
      <w:r>
        <w:t xml:space="preserve">. </w:t>
      </w:r>
      <w:proofErr w:type="spellStart"/>
      <w:r>
        <w:t>Surgical</w:t>
      </w:r>
      <w:proofErr w:type="spellEnd"/>
      <w:r>
        <w:t xml:space="preserve"> Innovation, 23. </w:t>
      </w:r>
    </w:p>
    <w:p w14:paraId="0A573D94" w14:textId="77777777" w:rsidR="00032675" w:rsidRDefault="00032675" w:rsidP="00032675">
      <w:pPr>
        <w:pStyle w:val="Bibliography"/>
      </w:pPr>
      <w:r>
        <w:t xml:space="preserve">BOLETSIS, C. (2017): </w:t>
      </w:r>
      <w:proofErr w:type="spellStart"/>
      <w:r>
        <w:t>The</w:t>
      </w:r>
      <w:proofErr w:type="spellEnd"/>
      <w:r>
        <w:t xml:space="preserve"> New Era </w:t>
      </w:r>
      <w:proofErr w:type="spellStart"/>
      <w:r>
        <w:t>of</w:t>
      </w:r>
      <w:proofErr w:type="spellEnd"/>
      <w:r>
        <w:t xml:space="preserve"> </w:t>
      </w:r>
      <w:proofErr w:type="spellStart"/>
      <w:r>
        <w:t>Virtual</w:t>
      </w:r>
      <w:proofErr w:type="spellEnd"/>
      <w:r>
        <w:t xml:space="preserve"> Reality </w:t>
      </w:r>
      <w:proofErr w:type="spellStart"/>
      <w:r>
        <w:t>Locomotion</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Techniques</w:t>
      </w:r>
      <w:proofErr w:type="spellEnd"/>
      <w:r>
        <w:t xml:space="preserve"> and a </w:t>
      </w:r>
      <w:proofErr w:type="spellStart"/>
      <w:r>
        <w:t>Proposed</w:t>
      </w:r>
      <w:proofErr w:type="spellEnd"/>
      <w:r>
        <w:t xml:space="preserve"> Typology. </w:t>
      </w:r>
      <w:proofErr w:type="spellStart"/>
      <w:r>
        <w:t>Multimodal</w:t>
      </w:r>
      <w:proofErr w:type="spellEnd"/>
      <w:r>
        <w:t xml:space="preserve"> Technologies and </w:t>
      </w:r>
      <w:proofErr w:type="spellStart"/>
      <w:r>
        <w:t>Interaction</w:t>
      </w:r>
      <w:proofErr w:type="spellEnd"/>
      <w:r>
        <w:t xml:space="preserve">, 4, 1, 24. </w:t>
      </w:r>
    </w:p>
    <w:p w14:paraId="4FE1FF3A" w14:textId="77777777" w:rsidR="00032675" w:rsidRDefault="00032675" w:rsidP="00032675">
      <w:pPr>
        <w:pStyle w:val="Bibliography"/>
      </w:pPr>
      <w:r>
        <w:t xml:space="preserve">BOLSTAD, P. (2019): GIS Fundamentals: A </w:t>
      </w:r>
      <w:proofErr w:type="spellStart"/>
      <w:r>
        <w:t>First</w:t>
      </w:r>
      <w:proofErr w:type="spellEnd"/>
      <w:r>
        <w:t xml:space="preserve"> Text on </w:t>
      </w:r>
      <w:proofErr w:type="spellStart"/>
      <w:r>
        <w:t>Geographic</w:t>
      </w:r>
      <w:proofErr w:type="spellEnd"/>
      <w:r>
        <w:t xml:space="preserve"> </w:t>
      </w:r>
      <w:proofErr w:type="spellStart"/>
      <w:r>
        <w:t>Information</w:t>
      </w:r>
      <w:proofErr w:type="spellEnd"/>
      <w:r>
        <w:t xml:space="preserve"> Systems, </w:t>
      </w:r>
      <w:proofErr w:type="spellStart"/>
      <w:r>
        <w:t>Sixth</w:t>
      </w:r>
      <w:proofErr w:type="spellEnd"/>
      <w:r>
        <w:t xml:space="preserve"> </w:t>
      </w:r>
      <w:proofErr w:type="spellStart"/>
      <w:r>
        <w:t>Edition</w:t>
      </w:r>
      <w:proofErr w:type="spellEnd"/>
      <w:r>
        <w:t xml:space="preserve">. </w:t>
      </w:r>
      <w:proofErr w:type="spellStart"/>
      <w:r>
        <w:t>XanEdu</w:t>
      </w:r>
      <w:proofErr w:type="spellEnd"/>
      <w:r>
        <w:t xml:space="preserve"> </w:t>
      </w:r>
      <w:proofErr w:type="spellStart"/>
      <w:r>
        <w:t>Publishing</w:t>
      </w:r>
      <w:proofErr w:type="spellEnd"/>
      <w:r>
        <w:t xml:space="preserve"> </w:t>
      </w:r>
      <w:proofErr w:type="spellStart"/>
      <w:r>
        <w:t>Inc</w:t>
      </w:r>
      <w:proofErr w:type="spellEnd"/>
      <w:r>
        <w:t xml:space="preserve">, Ann </w:t>
      </w:r>
      <w:proofErr w:type="spellStart"/>
      <w:r>
        <w:t>Arbor</w:t>
      </w:r>
      <w:proofErr w:type="spellEnd"/>
      <w:r>
        <w:t xml:space="preserve">, MI. </w:t>
      </w:r>
    </w:p>
    <w:p w14:paraId="2C093135" w14:textId="77777777" w:rsidR="00032675" w:rsidRDefault="00032675" w:rsidP="00032675">
      <w:pPr>
        <w:pStyle w:val="Bibliography"/>
      </w:pPr>
      <w:r>
        <w:t xml:space="preserve">BOŘIL, J. (2022): Využití VGE pro výuku prostorových </w:t>
      </w:r>
      <w:proofErr w:type="gramStart"/>
      <w:r>
        <w:t>úloh - role</w:t>
      </w:r>
      <w:proofErr w:type="gramEnd"/>
      <w:r>
        <w:t xml:space="preserve"> interakce. Masarykova univerzita, Přírodovědecká fakulta. </w:t>
      </w:r>
    </w:p>
    <w:p w14:paraId="77B18F9F" w14:textId="77777777" w:rsidR="00032675" w:rsidRDefault="00032675" w:rsidP="00032675">
      <w:pPr>
        <w:pStyle w:val="Bibliography"/>
      </w:pPr>
      <w:r>
        <w:t xml:space="preserve">BROWN, R. (2023): </w:t>
      </w:r>
      <w:proofErr w:type="spellStart"/>
      <w:proofErr w:type="gramStart"/>
      <w:r>
        <w:t>VRcompare</w:t>
      </w:r>
      <w:proofErr w:type="spellEnd"/>
      <w:r>
        <w:t xml:space="preserve"> - </w:t>
      </w:r>
      <w:proofErr w:type="spellStart"/>
      <w:r>
        <w:t>The</w:t>
      </w:r>
      <w:proofErr w:type="spellEnd"/>
      <w:proofErr w:type="gramEnd"/>
      <w:r>
        <w:t xml:space="preserve"> </w:t>
      </w:r>
      <w:proofErr w:type="spellStart"/>
      <w:r>
        <w:t>Internet’s</w:t>
      </w:r>
      <w:proofErr w:type="spellEnd"/>
      <w:r>
        <w:t xml:space="preserve"> </w:t>
      </w:r>
      <w:proofErr w:type="spellStart"/>
      <w:r>
        <w:t>Largest</w:t>
      </w:r>
      <w:proofErr w:type="spellEnd"/>
      <w:r>
        <w:t xml:space="preserve"> VR &amp; AR Headset Database, </w:t>
      </w:r>
      <w:proofErr w:type="spellStart"/>
      <w:r>
        <w:t>VRcompare</w:t>
      </w:r>
      <w:proofErr w:type="spellEnd"/>
      <w:r>
        <w:t xml:space="preserve">, https://vr-compare.com/ (8. 10. 2023). </w:t>
      </w:r>
    </w:p>
    <w:p w14:paraId="71DFD100" w14:textId="77777777" w:rsidR="00032675" w:rsidRDefault="00032675" w:rsidP="00032675">
      <w:pPr>
        <w:pStyle w:val="Bibliography"/>
      </w:pPr>
      <w:r>
        <w:lastRenderedPageBreak/>
        <w:t xml:space="preserve">BURDEA, G., COIFFET, P. (2003): </w:t>
      </w:r>
      <w:proofErr w:type="spellStart"/>
      <w:r>
        <w:t>Virtual</w:t>
      </w:r>
      <w:proofErr w:type="spellEnd"/>
      <w:r>
        <w:t xml:space="preserve"> reality technology. J. </w:t>
      </w:r>
      <w:proofErr w:type="spellStart"/>
      <w:r>
        <w:t>Wiley-Interscience</w:t>
      </w:r>
      <w:proofErr w:type="spellEnd"/>
      <w:r>
        <w:t xml:space="preserve">, </w:t>
      </w:r>
      <w:proofErr w:type="spellStart"/>
      <w:r>
        <w:t>Hoboken</w:t>
      </w:r>
      <w:proofErr w:type="spellEnd"/>
      <w:r>
        <w:t xml:space="preserve">, N.J. </w:t>
      </w:r>
    </w:p>
    <w:p w14:paraId="3261F226" w14:textId="77777777" w:rsidR="00032675" w:rsidRDefault="00032675" w:rsidP="00032675">
      <w:pPr>
        <w:pStyle w:val="Bibliography"/>
      </w:pPr>
      <w:r>
        <w:t xml:space="preserve">BUTCHER, P. W. S., JOHN, N. W., RITSOS, P. D. (2021): VRIA: A </w:t>
      </w:r>
      <w:proofErr w:type="gramStart"/>
      <w:r>
        <w:t>Web</w:t>
      </w:r>
      <w:proofErr w:type="gramEnd"/>
      <w:r>
        <w:t>-</w:t>
      </w:r>
      <w:proofErr w:type="spellStart"/>
      <w:r>
        <w:t>Based</w:t>
      </w:r>
      <w:proofErr w:type="spellEnd"/>
      <w:r>
        <w:t xml:space="preserve"> Framework </w:t>
      </w:r>
      <w:proofErr w:type="spellStart"/>
      <w:r>
        <w:t>for</w:t>
      </w:r>
      <w:proofErr w:type="spellEnd"/>
      <w:r>
        <w:t xml:space="preserve"> </w:t>
      </w:r>
      <w:proofErr w:type="spellStart"/>
      <w:r>
        <w:t>Creating</w:t>
      </w:r>
      <w:proofErr w:type="spellEnd"/>
      <w:r>
        <w:t xml:space="preserve"> </w:t>
      </w:r>
      <w:proofErr w:type="spellStart"/>
      <w:r>
        <w:t>Immersive</w:t>
      </w:r>
      <w:proofErr w:type="spellEnd"/>
      <w:r>
        <w:t xml:space="preserve"> </w:t>
      </w:r>
      <w:proofErr w:type="spellStart"/>
      <w:r>
        <w:t>Analytics</w:t>
      </w:r>
      <w:proofErr w:type="spellEnd"/>
      <w:r>
        <w:t xml:space="preserve"> </w:t>
      </w:r>
      <w:proofErr w:type="spellStart"/>
      <w:r>
        <w:t>Experiences</w:t>
      </w:r>
      <w:proofErr w:type="spellEnd"/>
      <w:r>
        <w:t xml:space="preserve">. IEEE </w:t>
      </w:r>
      <w:proofErr w:type="spellStart"/>
      <w:r>
        <w:t>Transactions</w:t>
      </w:r>
      <w:proofErr w:type="spellEnd"/>
      <w:r>
        <w:t xml:space="preserve"> on </w:t>
      </w:r>
      <w:proofErr w:type="spellStart"/>
      <w:r>
        <w:t>Visualization</w:t>
      </w:r>
      <w:proofErr w:type="spellEnd"/>
      <w:r>
        <w:t xml:space="preserve"> and </w:t>
      </w:r>
      <w:proofErr w:type="spellStart"/>
      <w:r>
        <w:t>Computer</w:t>
      </w:r>
      <w:proofErr w:type="spellEnd"/>
      <w:r>
        <w:t xml:space="preserve"> </w:t>
      </w:r>
      <w:proofErr w:type="spellStart"/>
      <w:r>
        <w:t>Graphics</w:t>
      </w:r>
      <w:proofErr w:type="spellEnd"/>
      <w:r>
        <w:t xml:space="preserve">, 7, 27, 3213–3225. </w:t>
      </w:r>
    </w:p>
    <w:p w14:paraId="72936D19" w14:textId="77777777" w:rsidR="00032675" w:rsidRDefault="00032675" w:rsidP="00032675">
      <w:pPr>
        <w:pStyle w:val="Bibliography"/>
      </w:pPr>
      <w:r>
        <w:t xml:space="preserve">BUYUKSALIH, I., BAYBURT, S., BUYUKSALIH, G., BASKARACA, A., KARIM, H., RAHMAN, A. (2017): 3D MODELLING AND VISUALIZATION BASED ON THE UNITY GAME ENGINE – ADVANTAGES AND CHALLENGES. In: ISPRS </w:t>
      </w:r>
      <w:proofErr w:type="spellStart"/>
      <w:r>
        <w:t>Annals</w:t>
      </w:r>
      <w:proofErr w:type="spellEnd"/>
      <w:r>
        <w:t xml:space="preserve"> </w:t>
      </w:r>
      <w:proofErr w:type="spellStart"/>
      <w:r>
        <w:t>of</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161–166. </w:t>
      </w:r>
    </w:p>
    <w:p w14:paraId="1CCD5B5C" w14:textId="77777777" w:rsidR="00032675" w:rsidRDefault="00032675" w:rsidP="00032675">
      <w:pPr>
        <w:pStyle w:val="Bibliography"/>
      </w:pPr>
      <w:r>
        <w:t>CAN I USE (</w:t>
      </w:r>
      <w:proofErr w:type="gramStart"/>
      <w:r>
        <w:t>2023a</w:t>
      </w:r>
      <w:proofErr w:type="gramEnd"/>
      <w:r>
        <w:t>): “</w:t>
      </w:r>
      <w:proofErr w:type="spellStart"/>
      <w:r>
        <w:t>webGL</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CSS3, </w:t>
      </w:r>
      <w:proofErr w:type="spellStart"/>
      <w:r>
        <w:t>etc</w:t>
      </w:r>
      <w:proofErr w:type="spellEnd"/>
      <w:r>
        <w:t xml:space="preserve">, https://caniuse.com/?search=webGL (31. 1. 2023). </w:t>
      </w:r>
    </w:p>
    <w:p w14:paraId="0D3694E4" w14:textId="77777777" w:rsidR="00032675" w:rsidRDefault="00032675" w:rsidP="00032675">
      <w:pPr>
        <w:pStyle w:val="Bibliography"/>
      </w:pPr>
      <w:r>
        <w:t>CAN I USE (</w:t>
      </w:r>
      <w:proofErr w:type="gramStart"/>
      <w:r>
        <w:t>2023b</w:t>
      </w:r>
      <w:proofErr w:type="gramEnd"/>
      <w:r>
        <w:t xml:space="preserve">): </w:t>
      </w:r>
      <w:proofErr w:type="spellStart"/>
      <w:r>
        <w:t>WebGPU</w:t>
      </w:r>
      <w:proofErr w:type="spellEnd"/>
      <w:r>
        <w:t xml:space="preserve"> - </w:t>
      </w:r>
      <w:proofErr w:type="spellStart"/>
      <w:r>
        <w:t>Can</w:t>
      </w:r>
      <w:proofErr w:type="spellEnd"/>
      <w:r>
        <w:t xml:space="preserve"> I use, https://caniuse.com/webgpu (29. 8. 2023). </w:t>
      </w:r>
    </w:p>
    <w:p w14:paraId="01FAB8B6" w14:textId="77777777" w:rsidR="00032675" w:rsidRDefault="00032675" w:rsidP="00032675">
      <w:pPr>
        <w:pStyle w:val="Bibliography"/>
      </w:pPr>
      <w:r>
        <w:t>CAN I USE (2023c): “</w:t>
      </w:r>
      <w:proofErr w:type="spellStart"/>
      <w:r>
        <w:t>WebXR</w:t>
      </w:r>
      <w:proofErr w:type="spellEnd"/>
      <w:r>
        <w:t xml:space="preserve">” | </w:t>
      </w:r>
      <w:proofErr w:type="spellStart"/>
      <w:r>
        <w:t>Can</w:t>
      </w:r>
      <w:proofErr w:type="spellEnd"/>
      <w:r>
        <w:t xml:space="preserve"> I use... Support </w:t>
      </w:r>
      <w:proofErr w:type="spellStart"/>
      <w:r>
        <w:t>tables</w:t>
      </w:r>
      <w:proofErr w:type="spellEnd"/>
      <w:r>
        <w:t xml:space="preserve"> </w:t>
      </w:r>
      <w:proofErr w:type="spellStart"/>
      <w:r>
        <w:t>for</w:t>
      </w:r>
      <w:proofErr w:type="spellEnd"/>
      <w:r>
        <w:t xml:space="preserve"> HTML5, </w:t>
      </w:r>
      <w:proofErr w:type="gramStart"/>
      <w:r>
        <w:t>CSS3,</w:t>
      </w:r>
      <w:proofErr w:type="gramEnd"/>
      <w:r>
        <w:t xml:space="preserve"> </w:t>
      </w:r>
      <w:proofErr w:type="spellStart"/>
      <w:r>
        <w:t>etc</w:t>
      </w:r>
      <w:proofErr w:type="spellEnd"/>
      <w:r>
        <w:t xml:space="preserve">, https://caniuse.com/?search=WebXR (31. 1. 2023). </w:t>
      </w:r>
    </w:p>
    <w:p w14:paraId="0A8CD558" w14:textId="77777777" w:rsidR="00032675" w:rsidRDefault="00032675" w:rsidP="00032675">
      <w:pPr>
        <w:pStyle w:val="Bibliography"/>
      </w:pPr>
      <w:r>
        <w:t>CESIUMGS (</w:t>
      </w:r>
      <w:proofErr w:type="gramStart"/>
      <w:r>
        <w:t>2023a</w:t>
      </w:r>
      <w:proofErr w:type="gramEnd"/>
      <w:r>
        <w:t xml:space="preserve">): </w:t>
      </w:r>
      <w:proofErr w:type="spellStart"/>
      <w:r>
        <w:t>Initial</w:t>
      </w:r>
      <w:proofErr w:type="spellEnd"/>
      <w:r>
        <w:t xml:space="preserve"> </w:t>
      </w:r>
      <w:proofErr w:type="spellStart"/>
      <w:r>
        <w:t>WebXR</w:t>
      </w:r>
      <w:proofErr w:type="spellEnd"/>
      <w:r>
        <w:t xml:space="preserve"> display support </w:t>
      </w:r>
      <w:proofErr w:type="spellStart"/>
      <w:r>
        <w:t>for</w:t>
      </w:r>
      <w:proofErr w:type="spellEnd"/>
      <w:r>
        <w:t xml:space="preserve"> </w:t>
      </w:r>
      <w:proofErr w:type="spellStart"/>
      <w:r>
        <w:t>Scene</w:t>
      </w:r>
      <w:proofErr w:type="spellEnd"/>
      <w:r>
        <w:t xml:space="preserve"> by </w:t>
      </w:r>
      <w:proofErr w:type="spellStart"/>
      <w:r>
        <w:t>pupitetris</w:t>
      </w:r>
      <w:proofErr w:type="spellEnd"/>
      <w:r>
        <w:t xml:space="preserve"> · </w:t>
      </w:r>
      <w:proofErr w:type="spellStart"/>
      <w:r>
        <w:t>Pull</w:t>
      </w:r>
      <w:proofErr w:type="spellEnd"/>
      <w:r>
        <w:t xml:space="preserve"> </w:t>
      </w:r>
      <w:proofErr w:type="spellStart"/>
      <w:r>
        <w:t>Request</w:t>
      </w:r>
      <w:proofErr w:type="spellEnd"/>
      <w:r>
        <w:t xml:space="preserve"> #11372 · </w:t>
      </w:r>
      <w:proofErr w:type="spellStart"/>
      <w:r>
        <w:t>CesiumGS</w:t>
      </w:r>
      <w:proofErr w:type="spellEnd"/>
      <w:r>
        <w:t xml:space="preserve">/cesium, GitHub, https://github.com/CesiumGS/cesium/pull/11372 (31. 8. 2023). </w:t>
      </w:r>
    </w:p>
    <w:p w14:paraId="57E13F6D" w14:textId="77777777" w:rsidR="00032675" w:rsidRDefault="00032675" w:rsidP="00032675">
      <w:pPr>
        <w:pStyle w:val="Bibliography"/>
      </w:pPr>
      <w:r>
        <w:t>CESIUMGS (</w:t>
      </w:r>
      <w:proofErr w:type="gramStart"/>
      <w:r>
        <w:t>2023b</w:t>
      </w:r>
      <w:proofErr w:type="gramEnd"/>
      <w:r>
        <w:t xml:space="preserve">): </w:t>
      </w:r>
      <w:proofErr w:type="spellStart"/>
      <w:r>
        <w:t>WebXR</w:t>
      </w:r>
      <w:proofErr w:type="spellEnd"/>
      <w:r>
        <w:t xml:space="preserve"> · </w:t>
      </w:r>
      <w:proofErr w:type="spellStart"/>
      <w:r>
        <w:t>Issue</w:t>
      </w:r>
      <w:proofErr w:type="spellEnd"/>
      <w:r>
        <w:t xml:space="preserve"> #3422 · </w:t>
      </w:r>
      <w:proofErr w:type="spellStart"/>
      <w:r>
        <w:t>CesiumGS</w:t>
      </w:r>
      <w:proofErr w:type="spellEnd"/>
      <w:r>
        <w:t xml:space="preserve">/cesium, GitHub, https://github.com/CesiumGS/cesium/issues/3422 (31. 8. 2023). </w:t>
      </w:r>
    </w:p>
    <w:p w14:paraId="774B1ABE" w14:textId="77777777" w:rsidR="00032675" w:rsidRDefault="00032675" w:rsidP="00032675">
      <w:pPr>
        <w:pStyle w:val="Bibliography"/>
      </w:pPr>
      <w:r>
        <w:t xml:space="preserve">CHADWICK, E. (2023): </w:t>
      </w:r>
      <w:proofErr w:type="spellStart"/>
      <w:r>
        <w:t>ingBest</w:t>
      </w:r>
      <w:proofErr w:type="spellEnd"/>
      <w:r>
        <w:t xml:space="preserve"> </w:t>
      </w:r>
      <w:proofErr w:type="spellStart"/>
      <w:r>
        <w:t>Practices</w:t>
      </w:r>
      <w:proofErr w:type="spellEnd"/>
      <w:r>
        <w:t xml:space="preserve"> </w:t>
      </w:r>
      <w:proofErr w:type="spellStart"/>
      <w:r>
        <w:t>for</w:t>
      </w:r>
      <w:proofErr w:type="spellEnd"/>
      <w:r>
        <w:t xml:space="preserve"> </w:t>
      </w:r>
      <w:proofErr w:type="spellStart"/>
      <w:r>
        <w:t>Compress</w:t>
      </w:r>
      <w:proofErr w:type="spellEnd"/>
      <w:r>
        <w:t xml:space="preserve"> </w:t>
      </w:r>
      <w:proofErr w:type="spellStart"/>
      <w:r>
        <w:t>glTF</w:t>
      </w:r>
      <w:proofErr w:type="spellEnd"/>
      <w:r>
        <w:t xml:space="preserve"> </w:t>
      </w:r>
      <w:proofErr w:type="spellStart"/>
      <w:r>
        <w:t>Textures</w:t>
      </w:r>
      <w:proofErr w:type="spellEnd"/>
      <w:r>
        <w:t xml:space="preserve">. </w:t>
      </w:r>
    </w:p>
    <w:p w14:paraId="174DD9FF" w14:textId="77777777" w:rsidR="00032675" w:rsidRDefault="00032675" w:rsidP="00032675">
      <w:pPr>
        <w:pStyle w:val="Bibliography"/>
      </w:pPr>
      <w:r>
        <w:t xml:space="preserve">CHEN, M., LIN, H. (2018):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w:t>
      </w:r>
      <w:proofErr w:type="spellStart"/>
      <w:r>
        <w:t>originating</w:t>
      </w:r>
      <w:proofErr w:type="spellEnd"/>
      <w:r>
        <w:t xml:space="preserve"> </w:t>
      </w:r>
      <w:proofErr w:type="spellStart"/>
      <w:r>
        <w:t>from</w:t>
      </w:r>
      <w:proofErr w:type="spellEnd"/>
      <w:r>
        <w:t xml:space="preserve"> </w:t>
      </w:r>
      <w:proofErr w:type="spellStart"/>
      <w:r>
        <w:t>or</w:t>
      </w:r>
      <w:proofErr w:type="spellEnd"/>
      <w:r>
        <w:t xml:space="preserve"> </w:t>
      </w:r>
      <w:proofErr w:type="spellStart"/>
      <w:r>
        <w:t>beyond</w:t>
      </w:r>
      <w:proofErr w:type="spellEnd"/>
      <w:r>
        <w:t xml:space="preserve"> </w:t>
      </w:r>
      <w:proofErr w:type="spellStart"/>
      <w:r>
        <w:t>virtual</w:t>
      </w:r>
      <w:proofErr w:type="spellEnd"/>
      <w:r>
        <w:t xml:space="preserve"> reality (VR)? International </w:t>
      </w:r>
      <w:proofErr w:type="spellStart"/>
      <w:r>
        <w:t>Journal</w:t>
      </w:r>
      <w:proofErr w:type="spellEnd"/>
      <w:r>
        <w:t xml:space="preserve"> </w:t>
      </w:r>
      <w:proofErr w:type="spellStart"/>
      <w:r>
        <w:t>of</w:t>
      </w:r>
      <w:proofErr w:type="spellEnd"/>
      <w:r>
        <w:t xml:space="preserve"> Digital </w:t>
      </w:r>
      <w:proofErr w:type="spellStart"/>
      <w:r>
        <w:t>Earth</w:t>
      </w:r>
      <w:proofErr w:type="spellEnd"/>
      <w:r>
        <w:t xml:space="preserve">, 4, 11, 329–333. </w:t>
      </w:r>
    </w:p>
    <w:p w14:paraId="20B0BF90" w14:textId="77777777" w:rsidR="00032675" w:rsidRDefault="00032675" w:rsidP="00032675">
      <w:pPr>
        <w:pStyle w:val="Bibliography"/>
      </w:pPr>
      <w:r>
        <w:t xml:space="preserve">CHLOUPKOVÁ, T. (2007): Fyziologické principy procesu </w:t>
      </w:r>
      <w:proofErr w:type="gramStart"/>
      <w:r>
        <w:t>vidění - tvorba</w:t>
      </w:r>
      <w:proofErr w:type="gramEnd"/>
      <w:r>
        <w:t xml:space="preserve"> a vnímání obrazu. Masarykova univerzita, Přírodovědecká fakulta. </w:t>
      </w:r>
    </w:p>
    <w:p w14:paraId="37B1CC6F" w14:textId="77777777" w:rsidR="00032675" w:rsidRDefault="00032675" w:rsidP="00032675">
      <w:pPr>
        <w:pStyle w:val="Bibliography"/>
      </w:pPr>
      <w:r>
        <w:t xml:space="preserve">CHOW, S. (2018): </w:t>
      </w:r>
      <w:proofErr w:type="spellStart"/>
      <w:r>
        <w:t>glTF-</w:t>
      </w:r>
      <w:proofErr w:type="gramStart"/>
      <w:r>
        <w:t>Tutorials</w:t>
      </w:r>
      <w:proofErr w:type="spellEnd"/>
      <w:r>
        <w:t xml:space="preserve"> - </w:t>
      </w:r>
      <w:proofErr w:type="spellStart"/>
      <w:r>
        <w:t>Materials</w:t>
      </w:r>
      <w:proofErr w:type="spellEnd"/>
      <w:proofErr w:type="gramEnd"/>
      <w:r>
        <w:t xml:space="preserve">, GitHub, https://github.com/KhronosGroup/glTF-Tutorials/blob/master/gltfTutorial/gltfTutorial_010_Materials.md (15. 10. 2023). </w:t>
      </w:r>
    </w:p>
    <w:p w14:paraId="3AFC7EFD" w14:textId="77777777" w:rsidR="00032675" w:rsidRDefault="00032675" w:rsidP="00032675">
      <w:pPr>
        <w:pStyle w:val="Bibliography"/>
      </w:pPr>
      <w:r>
        <w:t xml:space="preserve">CHRISTOPHE, S. (2020): </w:t>
      </w:r>
      <w:proofErr w:type="spellStart"/>
      <w:r>
        <w:t>Geovisualization</w:t>
      </w:r>
      <w:proofErr w:type="spellEnd"/>
      <w:r>
        <w:t xml:space="preserve">: </w:t>
      </w:r>
      <w:proofErr w:type="spellStart"/>
      <w:r>
        <w:t>Multidimensional</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Territory</w:t>
      </w:r>
      <w:proofErr w:type="spellEnd"/>
      <w:r>
        <w:t xml:space="preserve">. 325–332. </w:t>
      </w:r>
    </w:p>
    <w:p w14:paraId="03A08063" w14:textId="77777777" w:rsidR="00032675" w:rsidRDefault="00032675" w:rsidP="00032675">
      <w:pPr>
        <w:pStyle w:val="Bibliography"/>
      </w:pPr>
      <w:r>
        <w:t xml:space="preserve">CIBULA, R. (2021): Vývoj </w:t>
      </w:r>
      <w:proofErr w:type="spellStart"/>
      <w:r>
        <w:t>informačného</w:t>
      </w:r>
      <w:proofErr w:type="spellEnd"/>
      <w:r>
        <w:t xml:space="preserve"> systému na </w:t>
      </w:r>
      <w:proofErr w:type="spellStart"/>
      <w:r>
        <w:t>vizualizáciu</w:t>
      </w:r>
      <w:proofErr w:type="spellEnd"/>
      <w:r>
        <w:t xml:space="preserve"> </w:t>
      </w:r>
      <w:proofErr w:type="gramStart"/>
      <w:r>
        <w:t>3D</w:t>
      </w:r>
      <w:proofErr w:type="gramEnd"/>
      <w:r>
        <w:t xml:space="preserve"> </w:t>
      </w:r>
      <w:proofErr w:type="spellStart"/>
      <w:r>
        <w:t>modelov</w:t>
      </w:r>
      <w:proofErr w:type="spellEnd"/>
      <w:r>
        <w:t xml:space="preserve"> a vývoj prototypu na </w:t>
      </w:r>
      <w:proofErr w:type="spellStart"/>
      <w:r>
        <w:t>meranie</w:t>
      </w:r>
      <w:proofErr w:type="spellEnd"/>
      <w:r>
        <w:t xml:space="preserve"> 3D </w:t>
      </w:r>
      <w:proofErr w:type="spellStart"/>
      <w:r>
        <w:t>objektov</w:t>
      </w:r>
      <w:proofErr w:type="spellEnd"/>
      <w:r>
        <w:t xml:space="preserve">. Masarykova univerzita, Přírodovědecká fakulta. </w:t>
      </w:r>
    </w:p>
    <w:p w14:paraId="3F6A0C97" w14:textId="77777777" w:rsidR="00032675" w:rsidRDefault="00032675" w:rsidP="00032675">
      <w:pPr>
        <w:pStyle w:val="Bibliography"/>
      </w:pPr>
      <w:r>
        <w:t xml:space="preserve">CIRULIS, A., BRIGMANIS, K. B. (2013): </w:t>
      </w:r>
      <w:proofErr w:type="gramStart"/>
      <w:r>
        <w:t>3D</w:t>
      </w:r>
      <w:proofErr w:type="gramEnd"/>
      <w:r>
        <w:t xml:space="preserve"> </w:t>
      </w:r>
      <w:proofErr w:type="spellStart"/>
      <w:r>
        <w:t>Outdoor</w:t>
      </w:r>
      <w:proofErr w:type="spellEnd"/>
      <w:r>
        <w:t xml:space="preserve"> </w:t>
      </w:r>
      <w:proofErr w:type="spellStart"/>
      <w:r>
        <w:t>Augmented</w:t>
      </w:r>
      <w:proofErr w:type="spellEnd"/>
      <w:r>
        <w:t xml:space="preserve"> Reality </w:t>
      </w:r>
      <w:proofErr w:type="spellStart"/>
      <w:r>
        <w:t>for</w:t>
      </w:r>
      <w:proofErr w:type="spellEnd"/>
      <w:r>
        <w:t xml:space="preserve"> </w:t>
      </w:r>
      <w:proofErr w:type="spellStart"/>
      <w:r>
        <w:t>Architecture</w:t>
      </w:r>
      <w:proofErr w:type="spellEnd"/>
      <w:r>
        <w:t xml:space="preserve"> and Urban </w:t>
      </w:r>
      <w:proofErr w:type="spellStart"/>
      <w:r>
        <w:t>Planning</w:t>
      </w:r>
      <w:proofErr w:type="spellEnd"/>
      <w:r>
        <w:t xml:space="preserve">. </w:t>
      </w:r>
      <w:proofErr w:type="spellStart"/>
      <w:r>
        <w:t>Procedia</w:t>
      </w:r>
      <w:proofErr w:type="spellEnd"/>
      <w:r>
        <w:t xml:space="preserve"> </w:t>
      </w:r>
      <w:proofErr w:type="spellStart"/>
      <w:r>
        <w:t>Computer</w:t>
      </w:r>
      <w:proofErr w:type="spellEnd"/>
      <w:r>
        <w:t xml:space="preserve"> Science, 25, 71–79. </w:t>
      </w:r>
    </w:p>
    <w:p w14:paraId="6271C04A" w14:textId="77777777" w:rsidR="00032675" w:rsidRDefault="00032675" w:rsidP="00032675">
      <w:pPr>
        <w:pStyle w:val="Bibliography"/>
      </w:pPr>
      <w:r>
        <w:t>ÇÖLTEKIN, A., GRIFFIN, A. L., SLINGSBY, A., ROBINSON, A. C., CHRISTOPHE, S., RAUTENBACH, V., CHEN, M., PETTIT, C., KLIPPEL, A. (</w:t>
      </w:r>
      <w:proofErr w:type="gramStart"/>
      <w:r>
        <w:t>2020a</w:t>
      </w:r>
      <w:proofErr w:type="gramEnd"/>
      <w:r>
        <w:t xml:space="preserve">): </w:t>
      </w:r>
      <w:proofErr w:type="spellStart"/>
      <w:r>
        <w:t>Geospatial</w:t>
      </w:r>
      <w:proofErr w:type="spellEnd"/>
      <w:r>
        <w:t xml:space="preserve"> </w:t>
      </w:r>
      <w:proofErr w:type="spellStart"/>
      <w:r>
        <w:t>Information</w:t>
      </w:r>
      <w:proofErr w:type="spellEnd"/>
      <w:r>
        <w:t xml:space="preserve"> </w:t>
      </w:r>
      <w:proofErr w:type="spellStart"/>
      <w:r>
        <w:t>Visualization</w:t>
      </w:r>
      <w:proofErr w:type="spellEnd"/>
      <w:r>
        <w:t xml:space="preserve"> and </w:t>
      </w:r>
      <w:proofErr w:type="spellStart"/>
      <w:r>
        <w:t>Extended</w:t>
      </w:r>
      <w:proofErr w:type="spellEnd"/>
      <w:r>
        <w:t xml:space="preserve"> Reality </w:t>
      </w:r>
      <w:proofErr w:type="spellStart"/>
      <w:r>
        <w:t>Displays</w:t>
      </w:r>
      <w:proofErr w:type="spellEnd"/>
      <w:r>
        <w:t xml:space="preserve">. In: </w:t>
      </w:r>
      <w:proofErr w:type="spellStart"/>
      <w:r>
        <w:t>Guo</w:t>
      </w:r>
      <w:proofErr w:type="spellEnd"/>
      <w:r>
        <w:t xml:space="preserve">, H., </w:t>
      </w:r>
      <w:proofErr w:type="spellStart"/>
      <w:r>
        <w:t>Goodchild</w:t>
      </w:r>
      <w:proofErr w:type="spellEnd"/>
      <w:r>
        <w:t xml:space="preserve">, M. F., </w:t>
      </w:r>
      <w:proofErr w:type="spellStart"/>
      <w:r>
        <w:t>Annoni</w:t>
      </w:r>
      <w:proofErr w:type="spellEnd"/>
      <w:r>
        <w:t>, A. (</w:t>
      </w:r>
      <w:proofErr w:type="spellStart"/>
      <w:r>
        <w:t>eds</w:t>
      </w:r>
      <w:proofErr w:type="spellEnd"/>
      <w:r>
        <w:t xml:space="preserve">.):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Singapore, 229–277. </w:t>
      </w:r>
    </w:p>
    <w:p w14:paraId="40EAC301" w14:textId="77777777" w:rsidR="00032675" w:rsidRDefault="00032675" w:rsidP="00032675">
      <w:pPr>
        <w:pStyle w:val="Bibliography"/>
      </w:pPr>
      <w:r>
        <w:t>ÇÖLTEKIN, A., LOCHHEAD, I., MADDEN, M., CHRISTOPHE, S., DEVAUX, A., PETTIT, C., LOCK, O., SHUKLA, S., HERMAN, L., STACHOŇ, Z., KUBÍČEK, P., SNOPKOVÁ, D., BERNARDES, S., HEDLEY, N. (</w:t>
      </w:r>
      <w:proofErr w:type="gramStart"/>
      <w:r>
        <w:t>2020b</w:t>
      </w:r>
      <w:proofErr w:type="gramEnd"/>
      <w:r>
        <w:t xml:space="preserve">):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7, 9, 439. </w:t>
      </w:r>
    </w:p>
    <w:p w14:paraId="0947DB54" w14:textId="77777777" w:rsidR="00032675" w:rsidRDefault="00032675" w:rsidP="00032675">
      <w:pPr>
        <w:pStyle w:val="Bibliography"/>
      </w:pPr>
      <w:r>
        <w:lastRenderedPageBreak/>
        <w:t xml:space="preserve">COLTEKIN, A., LOCHHEAD, I., MADDEN, M., CHRISTOPHE, S., DEVAUX, A., PETTIT, C., LOCK, O., SHUKLA, S., HERMAN, L., STACHOŇ, Z., KUBICEK, P., SNOPKOVÁ, D., BERNARDES, S., HEDLEY, N. (2020): </w:t>
      </w:r>
      <w:proofErr w:type="spellStart"/>
      <w:r>
        <w:t>Extended</w:t>
      </w:r>
      <w:proofErr w:type="spellEnd"/>
      <w:r>
        <w:t xml:space="preserve"> Reality in </w:t>
      </w:r>
      <w:proofErr w:type="spellStart"/>
      <w:r>
        <w:t>Spatial</w:t>
      </w:r>
      <w:proofErr w:type="spellEnd"/>
      <w:r>
        <w:t xml:space="preserve"> </w:t>
      </w:r>
      <w:proofErr w:type="spellStart"/>
      <w:r>
        <w:t>Sciences</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Challenges</w:t>
      </w:r>
      <w:proofErr w:type="spellEnd"/>
      <w:r>
        <w:t xml:space="preserve"> and </w:t>
      </w:r>
      <w:proofErr w:type="spellStart"/>
      <w:r>
        <w:t>Future</w:t>
      </w:r>
      <w:proofErr w:type="spellEnd"/>
      <w:r>
        <w:t xml:space="preserve"> </w:t>
      </w:r>
      <w:proofErr w:type="spellStart"/>
      <w:r>
        <w:t>Directions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9. </w:t>
      </w:r>
    </w:p>
    <w:p w14:paraId="24B5D074" w14:textId="77777777" w:rsidR="00032675" w:rsidRDefault="00032675" w:rsidP="00032675">
      <w:pPr>
        <w:pStyle w:val="Bibliography"/>
      </w:pPr>
      <w:r>
        <w:t xml:space="preserve">ÇÖLTEKIN, A., LOKKA, I., ZAHNER, M. (2016): ON THE USABILITY AND USEFULNESS OF </w:t>
      </w:r>
      <w:proofErr w:type="gramStart"/>
      <w:r>
        <w:t>3D</w:t>
      </w:r>
      <w:proofErr w:type="gramEnd"/>
      <w:r>
        <w:t xml:space="preserve"> (GEO)VISUALIZATIONS. </w:t>
      </w:r>
      <w:proofErr w:type="gramStart"/>
      <w:r>
        <w:t>ISPRS - International</w:t>
      </w:r>
      <w:proofErr w:type="gramEnd"/>
      <w:r>
        <w:t xml:space="preserve">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XLI-B2, 387–392. </w:t>
      </w:r>
    </w:p>
    <w:p w14:paraId="6E0AA8B0" w14:textId="77777777" w:rsidR="00032675" w:rsidRDefault="00032675" w:rsidP="00032675">
      <w:pPr>
        <w:pStyle w:val="Bibliography"/>
      </w:pPr>
      <w:r>
        <w:t xml:space="preserve">ČÚZK (2023): Ortofoto České republiky, https://geoportal.cuzk.cz/(S(j4x0jjdm0kadzsqwgvwfqpov))/Default.aspx?mode=TextMeta&amp;text=ortofoto_info&amp;side=ortofoto&amp;menu=23 (26. 12. 2023). </w:t>
      </w:r>
    </w:p>
    <w:p w14:paraId="29F64AC5" w14:textId="77777777" w:rsidR="00032675" w:rsidRDefault="00032675" w:rsidP="00032675">
      <w:pPr>
        <w:pStyle w:val="Bibliography"/>
      </w:pPr>
      <w:r>
        <w:t xml:space="preserve">DECK.GL (2023): </w:t>
      </w:r>
      <w:proofErr w:type="spellStart"/>
      <w:r>
        <w:t>WebXR</w:t>
      </w:r>
      <w:proofErr w:type="spellEnd"/>
      <w:r>
        <w:t xml:space="preserve"> Support · visgl/deck.gl · </w:t>
      </w:r>
      <w:proofErr w:type="spellStart"/>
      <w:r>
        <w:t>Discussion</w:t>
      </w:r>
      <w:proofErr w:type="spellEnd"/>
      <w:r>
        <w:t xml:space="preserve"> #7972, GitHub, https://github.com/visgl/deck.gl/discussions/7972 (24. 9. 2023). </w:t>
      </w:r>
    </w:p>
    <w:p w14:paraId="689F3185" w14:textId="77777777" w:rsidR="00032675" w:rsidRDefault="00032675" w:rsidP="00032675">
      <w:pPr>
        <w:pStyle w:val="Bibliography"/>
      </w:pPr>
      <w:r>
        <w:t xml:space="preserve">DISCOVER THREE.JS CONTRIBUTORS (2023): </w:t>
      </w:r>
      <w:proofErr w:type="spellStart"/>
      <w:r>
        <w:t>Discover</w:t>
      </w:r>
      <w:proofErr w:type="spellEnd"/>
      <w:r>
        <w:t xml:space="preserve"> three.js. </w:t>
      </w:r>
    </w:p>
    <w:p w14:paraId="3E3B9FDF" w14:textId="77777777" w:rsidR="00032675" w:rsidRDefault="00032675" w:rsidP="00032675">
      <w:pPr>
        <w:pStyle w:val="Bibliography"/>
      </w:pPr>
      <w:r>
        <w:t xml:space="preserve">DMARCOS (2023): </w:t>
      </w:r>
      <w:proofErr w:type="spellStart"/>
      <w:r>
        <w:t>Deprecate</w:t>
      </w:r>
      <w:proofErr w:type="spellEnd"/>
      <w:r>
        <w:t xml:space="preserve"> </w:t>
      </w:r>
      <w:proofErr w:type="spellStart"/>
      <w:r>
        <w:t>daydream</w:t>
      </w:r>
      <w:proofErr w:type="spellEnd"/>
      <w:r>
        <w:t xml:space="preserve"> and </w:t>
      </w:r>
      <w:proofErr w:type="spellStart"/>
      <w:r>
        <w:t>gearvr</w:t>
      </w:r>
      <w:proofErr w:type="spellEnd"/>
      <w:r>
        <w:t xml:space="preserve"> </w:t>
      </w:r>
      <w:proofErr w:type="spellStart"/>
      <w:r>
        <w:t>controls</w:t>
      </w:r>
      <w:proofErr w:type="spellEnd"/>
      <w:r>
        <w:t xml:space="preserve"> · </w:t>
      </w:r>
      <w:proofErr w:type="spellStart"/>
      <w:r>
        <w:t>Issue</w:t>
      </w:r>
      <w:proofErr w:type="spellEnd"/>
      <w:r>
        <w:t xml:space="preserve"> #5374 · </w:t>
      </w:r>
      <w:proofErr w:type="spellStart"/>
      <w:r>
        <w:t>aframevr</w:t>
      </w:r>
      <w:proofErr w:type="spellEnd"/>
      <w:r>
        <w:t>/</w:t>
      </w:r>
      <w:proofErr w:type="spellStart"/>
      <w:r>
        <w:t>aframe</w:t>
      </w:r>
      <w:proofErr w:type="spellEnd"/>
      <w:r>
        <w:t xml:space="preserve">, GitHub, https://github.com/aframevr/aframe/issues/5374 (6. 11. 2023). </w:t>
      </w:r>
    </w:p>
    <w:p w14:paraId="1070FEB6" w14:textId="77777777" w:rsidR="00032675" w:rsidRDefault="00032675" w:rsidP="00032675">
      <w:pPr>
        <w:pStyle w:val="Bibliography"/>
      </w:pPr>
      <w:r>
        <w:t xml:space="preserve">DORMAN, M. (2020): </w:t>
      </w:r>
      <w:proofErr w:type="spellStart"/>
      <w:r>
        <w:t>Introduction</w:t>
      </w:r>
      <w:proofErr w:type="spellEnd"/>
      <w:r>
        <w:t xml:space="preserve"> to Web </w:t>
      </w:r>
      <w:proofErr w:type="spellStart"/>
      <w:r>
        <w:t>Mapping</w:t>
      </w:r>
      <w:proofErr w:type="spellEnd"/>
      <w:r>
        <w:t xml:space="preserve">. Chapman and </w:t>
      </w:r>
      <w:proofErr w:type="spellStart"/>
      <w:r>
        <w:t>Hall</w:t>
      </w:r>
      <w:proofErr w:type="spellEnd"/>
      <w:r>
        <w:t xml:space="preserve">/CRC, </w:t>
      </w:r>
      <w:proofErr w:type="spellStart"/>
      <w:r>
        <w:t>Boca</w:t>
      </w:r>
      <w:proofErr w:type="spellEnd"/>
      <w:r>
        <w:t xml:space="preserve"> </w:t>
      </w:r>
      <w:proofErr w:type="spellStart"/>
      <w:r>
        <w:t>Raton</w:t>
      </w:r>
      <w:proofErr w:type="spellEnd"/>
      <w:r>
        <w:t xml:space="preserve">. </w:t>
      </w:r>
    </w:p>
    <w:p w14:paraId="59E857A5" w14:textId="77777777" w:rsidR="00032675" w:rsidRDefault="00032675" w:rsidP="00032675">
      <w:pPr>
        <w:pStyle w:val="Bibliography"/>
      </w:pPr>
      <w:r>
        <w:t xml:space="preserve">DUCCESCHI, E. (2023): </w:t>
      </w:r>
      <w:proofErr w:type="spellStart"/>
      <w:r>
        <w:t>SignorPipo</w:t>
      </w:r>
      <w:proofErr w:type="spellEnd"/>
      <w:r>
        <w:t>/</w:t>
      </w:r>
      <w:proofErr w:type="spellStart"/>
      <w:r>
        <w:t>wle</w:t>
      </w:r>
      <w:proofErr w:type="spellEnd"/>
      <w:r>
        <w:t xml:space="preserve">-pp, https://github.com/SignorPipo/wle-pp (27. 12. 2023). </w:t>
      </w:r>
    </w:p>
    <w:p w14:paraId="41773261" w14:textId="77777777" w:rsidR="00032675" w:rsidRDefault="00032675" w:rsidP="00032675">
      <w:pPr>
        <w:pStyle w:val="Bibliography"/>
      </w:pPr>
      <w:r>
        <w:t xml:space="preserve">DUNN, F., PARBERRY, I. (2011): </w:t>
      </w:r>
      <w:proofErr w:type="gramStart"/>
      <w:r>
        <w:t>3D</w:t>
      </w:r>
      <w:proofErr w:type="gramEnd"/>
      <w:r>
        <w:t xml:space="preserve"> </w:t>
      </w:r>
      <w:proofErr w:type="spellStart"/>
      <w:r>
        <w:t>math</w:t>
      </w:r>
      <w:proofErr w:type="spellEnd"/>
      <w:r>
        <w:t xml:space="preserve"> </w:t>
      </w:r>
      <w:proofErr w:type="spellStart"/>
      <w:r>
        <w:t>primer</w:t>
      </w:r>
      <w:proofErr w:type="spellEnd"/>
      <w:r>
        <w:t xml:space="preserve"> </w:t>
      </w:r>
      <w:proofErr w:type="spellStart"/>
      <w:r>
        <w:t>for</w:t>
      </w:r>
      <w:proofErr w:type="spellEnd"/>
      <w:r>
        <w:t xml:space="preserve"> </w:t>
      </w:r>
      <w:proofErr w:type="spellStart"/>
      <w:r>
        <w:t>graphics</w:t>
      </w:r>
      <w:proofErr w:type="spellEnd"/>
      <w:r>
        <w:t xml:space="preserve"> and game development. 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roofErr w:type="spellStart"/>
      <w:r>
        <w:t>Fla</w:t>
      </w:r>
      <w:proofErr w:type="spellEnd"/>
      <w:r>
        <w:t xml:space="preserve">. </w:t>
      </w:r>
    </w:p>
    <w:p w14:paraId="14D47A20" w14:textId="77777777" w:rsidR="00032675" w:rsidRDefault="00032675" w:rsidP="00032675">
      <w:pPr>
        <w:pStyle w:val="Bibliography"/>
      </w:pPr>
      <w:r>
        <w:t xml:space="preserve">DUPIN, L. (2016): devices-vr-awwwards-3.png (PNG Image, 941 × 519 </w:t>
      </w:r>
      <w:proofErr w:type="spellStart"/>
      <w:r>
        <w:t>pixels</w:t>
      </w:r>
      <w:proofErr w:type="spellEnd"/>
      <w:r>
        <w:t xml:space="preserve">), https://www.awwwards.com/awards/gallery/2016/03/devices-vr-awwwards-3.png (30. 1. 2023). </w:t>
      </w:r>
    </w:p>
    <w:p w14:paraId="365DCAA8" w14:textId="77777777" w:rsidR="00032675" w:rsidRDefault="00032675" w:rsidP="00032675">
      <w:pPr>
        <w:pStyle w:val="Bibliography"/>
      </w:pPr>
      <w:r>
        <w:t xml:space="preserve">DYKES, J., MACEACHREN, A. M., KRAAK, M.-J. (2005): </w:t>
      </w:r>
      <w:proofErr w:type="spellStart"/>
      <w:r>
        <w:t>Exploring</w:t>
      </w:r>
      <w:proofErr w:type="spellEnd"/>
      <w:r>
        <w:t xml:space="preserve"> </w:t>
      </w:r>
      <w:proofErr w:type="spellStart"/>
      <w:r>
        <w:t>Geovisualization</w:t>
      </w:r>
      <w:proofErr w:type="spellEnd"/>
      <w:r>
        <w:t xml:space="preserve">. Pergamon, Amsterdam. </w:t>
      </w:r>
    </w:p>
    <w:p w14:paraId="47346F3D" w14:textId="77777777" w:rsidR="00032675" w:rsidRDefault="00032675" w:rsidP="00032675">
      <w:pPr>
        <w:pStyle w:val="Bibliography"/>
      </w:pPr>
      <w:r>
        <w:t xml:space="preserve">EDUTECH CONTRIBUTORS (2023): </w:t>
      </w:r>
      <w:proofErr w:type="gramStart"/>
      <w:r>
        <w:t>3D</w:t>
      </w:r>
      <w:proofErr w:type="gramEnd"/>
      <w:r>
        <w:t xml:space="preserve"> </w:t>
      </w:r>
      <w:proofErr w:type="spellStart"/>
      <w:r>
        <w:t>file</w:t>
      </w:r>
      <w:proofErr w:type="spellEnd"/>
      <w:r>
        <w:t xml:space="preserve"> </w:t>
      </w:r>
      <w:proofErr w:type="spellStart"/>
      <w:r>
        <w:t>format</w:t>
      </w:r>
      <w:proofErr w:type="spellEnd"/>
      <w:r>
        <w:t xml:space="preserve"> - </w:t>
      </w:r>
      <w:proofErr w:type="spellStart"/>
      <w:r>
        <w:t>EduTech</w:t>
      </w:r>
      <w:proofErr w:type="spellEnd"/>
      <w:r>
        <w:t xml:space="preserve"> Wiki, https://edutechwiki.unige.ch/en/3D_file_format (19. 10. 2023). </w:t>
      </w:r>
    </w:p>
    <w:p w14:paraId="419C59B1" w14:textId="77777777" w:rsidR="00032675" w:rsidRDefault="00032675" w:rsidP="00032675">
      <w:pPr>
        <w:pStyle w:val="Bibliography"/>
      </w:pPr>
      <w:r>
        <w:t xml:space="preserve">ESPINOSA, A. (2023): </w:t>
      </w:r>
      <w:proofErr w:type="spellStart"/>
      <w:r>
        <w:t>CesiumJS</w:t>
      </w:r>
      <w:proofErr w:type="spellEnd"/>
      <w:r>
        <w:t xml:space="preserve">. </w:t>
      </w:r>
    </w:p>
    <w:p w14:paraId="2629AFAC" w14:textId="77777777" w:rsidR="00032675" w:rsidRDefault="00032675" w:rsidP="00032675">
      <w:pPr>
        <w:pStyle w:val="Bibliography"/>
      </w:pPr>
      <w:r>
        <w:t>ESRI (</w:t>
      </w:r>
      <w:proofErr w:type="gramStart"/>
      <w:r>
        <w:t>2023a</w:t>
      </w:r>
      <w:proofErr w:type="gramEnd"/>
      <w:r>
        <w:t xml:space="preserve">):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 </w:t>
      </w:r>
      <w:proofErr w:type="spellStart"/>
      <w:r>
        <w:t>Overview</w:t>
      </w:r>
      <w:proofErr w:type="spellEnd"/>
      <w:r>
        <w:t xml:space="preserve"> | </w:t>
      </w:r>
      <w:proofErr w:type="spellStart"/>
      <w:r>
        <w:t>ArcGIS</w:t>
      </w:r>
      <w:proofErr w:type="spellEnd"/>
      <w:r>
        <w:t xml:space="preserve"> </w:t>
      </w:r>
      <w:proofErr w:type="spellStart"/>
      <w:r>
        <w:t>Maps</w:t>
      </w:r>
      <w:proofErr w:type="spellEnd"/>
      <w:r>
        <w:t xml:space="preserve"> SDK </w:t>
      </w:r>
      <w:proofErr w:type="spellStart"/>
      <w:r>
        <w:t>for</w:t>
      </w:r>
      <w:proofErr w:type="spellEnd"/>
      <w:r>
        <w:t xml:space="preserve"> JavaScript 4.27 | </w:t>
      </w:r>
      <w:proofErr w:type="spellStart"/>
      <w:r>
        <w:t>ArcGIS</w:t>
      </w:r>
      <w:proofErr w:type="spellEnd"/>
      <w:r>
        <w:t xml:space="preserve"> </w:t>
      </w:r>
      <w:proofErr w:type="spellStart"/>
      <w:r>
        <w:t>Developers</w:t>
      </w:r>
      <w:proofErr w:type="spellEnd"/>
      <w:r>
        <w:t xml:space="preserve">, https://developers.arcgis.com/javascript/latest/ (31. 8. 2023). </w:t>
      </w:r>
    </w:p>
    <w:p w14:paraId="28452131" w14:textId="77777777" w:rsidR="00032675" w:rsidRDefault="00032675" w:rsidP="00032675">
      <w:pPr>
        <w:pStyle w:val="Bibliography"/>
      </w:pPr>
      <w:r>
        <w:t>ESRI (</w:t>
      </w:r>
      <w:proofErr w:type="gramStart"/>
      <w:r>
        <w:t>2023b</w:t>
      </w:r>
      <w:proofErr w:type="gramEnd"/>
      <w:r>
        <w:t xml:space="preserve">): Export 360 VR </w:t>
      </w:r>
      <w:proofErr w:type="spellStart"/>
      <w:r>
        <w:t>Experiences</w:t>
      </w:r>
      <w:proofErr w:type="spellEnd"/>
      <w:r>
        <w:t xml:space="preserve"> </w:t>
      </w:r>
      <w:proofErr w:type="spellStart"/>
      <w:r>
        <w:t>from</w:t>
      </w:r>
      <w:proofErr w:type="spellEnd"/>
      <w:r>
        <w:t xml:space="preserve"> </w:t>
      </w:r>
      <w:proofErr w:type="spellStart"/>
      <w:r>
        <w:t>CityEngine</w:t>
      </w:r>
      <w:proofErr w:type="spellEnd"/>
      <w:r>
        <w:t>—</w:t>
      </w:r>
      <w:proofErr w:type="spellStart"/>
      <w:r>
        <w:t>ArcGIS</w:t>
      </w:r>
      <w:proofErr w:type="spellEnd"/>
      <w:r>
        <w:t xml:space="preserve"> </w:t>
      </w:r>
      <w:proofErr w:type="spellStart"/>
      <w:r>
        <w:t>CityEngine</w:t>
      </w:r>
      <w:proofErr w:type="spellEnd"/>
      <w:r>
        <w:t xml:space="preserve"> </w:t>
      </w:r>
      <w:proofErr w:type="spellStart"/>
      <w:r>
        <w:t>Resources</w:t>
      </w:r>
      <w:proofErr w:type="spellEnd"/>
      <w:r>
        <w:t xml:space="preserve"> | </w:t>
      </w:r>
      <w:proofErr w:type="spellStart"/>
      <w:r>
        <w:t>Documentation</w:t>
      </w:r>
      <w:proofErr w:type="spellEnd"/>
      <w:r>
        <w:t xml:space="preserve">, https://doc.arcgis.com/en/cityengine/latest/help/help-export-360vr.htm (31. 8. 2023). </w:t>
      </w:r>
    </w:p>
    <w:p w14:paraId="7F17281E" w14:textId="77777777" w:rsidR="00032675" w:rsidRDefault="00032675" w:rsidP="00032675">
      <w:pPr>
        <w:pStyle w:val="Bibliography"/>
      </w:pPr>
      <w:r>
        <w:t xml:space="preserve">ESRI (2023c): </w:t>
      </w:r>
      <w:proofErr w:type="spellStart"/>
      <w:r>
        <w:t>Mapping</w:t>
      </w:r>
      <w:proofErr w:type="spellEnd"/>
      <w:r>
        <w:t xml:space="preserve"> </w:t>
      </w:r>
      <w:proofErr w:type="spellStart"/>
      <w:r>
        <w:t>APIs</w:t>
      </w:r>
      <w:proofErr w:type="spellEnd"/>
      <w:r>
        <w:t xml:space="preserve"> | </w:t>
      </w:r>
      <w:proofErr w:type="spellStart"/>
      <w:r>
        <w:t>Documentation</w:t>
      </w:r>
      <w:proofErr w:type="spellEnd"/>
      <w:r>
        <w:t xml:space="preserve"> | </w:t>
      </w:r>
      <w:proofErr w:type="spellStart"/>
      <w:r>
        <w:t>ArcGIS</w:t>
      </w:r>
      <w:proofErr w:type="spellEnd"/>
      <w:r>
        <w:t xml:space="preserve"> </w:t>
      </w:r>
      <w:proofErr w:type="spellStart"/>
      <w:r>
        <w:t>Developers</w:t>
      </w:r>
      <w:proofErr w:type="spellEnd"/>
      <w:r>
        <w:t xml:space="preserve">, </w:t>
      </w:r>
      <w:proofErr w:type="spellStart"/>
      <w:r>
        <w:t>Documentation</w:t>
      </w:r>
      <w:proofErr w:type="spellEnd"/>
      <w:r>
        <w:t xml:space="preserve">, https://developers.arcgis.com/documentation/mapping-apis-and-services/apis-and-sdks/ (31. 8. 2023). </w:t>
      </w:r>
    </w:p>
    <w:p w14:paraId="366B0681" w14:textId="77777777" w:rsidR="00032675" w:rsidRDefault="00032675" w:rsidP="00032675">
      <w:pPr>
        <w:pStyle w:val="Bibliography"/>
      </w:pPr>
      <w:r>
        <w:t>FORD, T. (2017): “</w:t>
      </w:r>
      <w:proofErr w:type="spellStart"/>
      <w:r>
        <w:t>Overwatch</w:t>
      </w:r>
      <w:proofErr w:type="spellEnd"/>
      <w:r>
        <w:t xml:space="preserve">” </w:t>
      </w:r>
      <w:proofErr w:type="spellStart"/>
      <w:r>
        <w:t>Gameplay</w:t>
      </w:r>
      <w:proofErr w:type="spellEnd"/>
      <w:r>
        <w:t xml:space="preserve"> </w:t>
      </w:r>
      <w:proofErr w:type="spellStart"/>
      <w:r>
        <w:t>Architecture</w:t>
      </w:r>
      <w:proofErr w:type="spellEnd"/>
      <w:r>
        <w:t xml:space="preserve"> and </w:t>
      </w:r>
      <w:proofErr w:type="spellStart"/>
      <w:r>
        <w:t>Netcode</w:t>
      </w:r>
      <w:proofErr w:type="spellEnd"/>
      <w:r>
        <w:t xml:space="preserve">. </w:t>
      </w:r>
    </w:p>
    <w:p w14:paraId="42E5433A" w14:textId="77777777" w:rsidR="00032675" w:rsidRDefault="00032675" w:rsidP="00032675">
      <w:pPr>
        <w:pStyle w:val="Bibliography"/>
      </w:pPr>
      <w:r>
        <w:lastRenderedPageBreak/>
        <w:t>GAUTIER, J., BRÉDIF, M., CHRISTOPHE, S. (2020): Co-</w:t>
      </w:r>
      <w:proofErr w:type="spellStart"/>
      <w:r>
        <w:t>Visualization</w:t>
      </w:r>
      <w:proofErr w:type="spellEnd"/>
      <w:r>
        <w:t xml:space="preserve"> </w:t>
      </w:r>
      <w:proofErr w:type="spellStart"/>
      <w:r>
        <w:t>of</w:t>
      </w:r>
      <w:proofErr w:type="spellEnd"/>
      <w:r>
        <w:t xml:space="preserve"> Air </w:t>
      </w:r>
      <w:proofErr w:type="spellStart"/>
      <w:r>
        <w:t>Temperature</w:t>
      </w:r>
      <w:proofErr w:type="spellEnd"/>
      <w:r>
        <w:t xml:space="preserve"> and Urban Data </w:t>
      </w:r>
      <w:proofErr w:type="spellStart"/>
      <w:r>
        <w:t>for</w:t>
      </w:r>
      <w:proofErr w:type="spellEnd"/>
      <w:r>
        <w:t xml:space="preserve"> </w:t>
      </w:r>
      <w:proofErr w:type="spellStart"/>
      <w:r>
        <w:t>Visual</w:t>
      </w:r>
      <w:proofErr w:type="spellEnd"/>
      <w:r>
        <w:t xml:space="preserve"> </w:t>
      </w:r>
      <w:proofErr w:type="spellStart"/>
      <w:r>
        <w:t>Exploration</w:t>
      </w:r>
      <w:proofErr w:type="spellEnd"/>
      <w:r>
        <w:t xml:space="preserve">. In: 2020 IEEE </w:t>
      </w:r>
      <w:proofErr w:type="spellStart"/>
      <w:r>
        <w:t>Visualization</w:t>
      </w:r>
      <w:proofErr w:type="spellEnd"/>
      <w:r>
        <w:t xml:space="preserve"> </w:t>
      </w:r>
      <w:proofErr w:type="spellStart"/>
      <w:r>
        <w:t>Conference</w:t>
      </w:r>
      <w:proofErr w:type="spellEnd"/>
      <w:r>
        <w:t xml:space="preserve"> (VIS). 71–75. </w:t>
      </w:r>
    </w:p>
    <w:p w14:paraId="7050E308" w14:textId="77777777" w:rsidR="00032675" w:rsidRDefault="00032675" w:rsidP="00032675">
      <w:pPr>
        <w:pStyle w:val="Bibliography"/>
      </w:pPr>
      <w:r>
        <w:t xml:space="preserve">GAUTIER, J., CHRISTOPHE, S., BRÉDIF, M. (2020): VISUALIZING </w:t>
      </w:r>
      <w:proofErr w:type="gramStart"/>
      <w:r>
        <w:t>3D</w:t>
      </w:r>
      <w:proofErr w:type="gramEnd"/>
      <w:r>
        <w:t xml:space="preserve"> CLIMATE DATA IN URBAN 3D MODELS.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XLIII-B4-2020, 781–789. </w:t>
      </w:r>
    </w:p>
    <w:p w14:paraId="6A229760" w14:textId="77777777" w:rsidR="00032675" w:rsidRDefault="00032675" w:rsidP="00032675">
      <w:pPr>
        <w:pStyle w:val="Bibliography"/>
      </w:pPr>
      <w:proofErr w:type="spellStart"/>
      <w:r>
        <w:t>Geospatial</w:t>
      </w:r>
      <w:proofErr w:type="spellEnd"/>
      <w:r>
        <w:t xml:space="preserve"> </w:t>
      </w:r>
      <w:proofErr w:type="spellStart"/>
      <w:r>
        <w:t>Webinar</w:t>
      </w:r>
      <w:proofErr w:type="spellEnd"/>
      <w:r>
        <w:t xml:space="preserve"> (2023): </w:t>
      </w:r>
    </w:p>
    <w:p w14:paraId="4C162640" w14:textId="77777777" w:rsidR="00032675" w:rsidRDefault="00032675" w:rsidP="00032675">
      <w:pPr>
        <w:pStyle w:val="Bibliography"/>
      </w:pPr>
      <w:r>
        <w:t>GHAYOUR, F., CANTOR, D. (2018): Real-</w:t>
      </w:r>
      <w:proofErr w:type="spellStart"/>
      <w:r>
        <w:t>time</w:t>
      </w:r>
      <w:proofErr w:type="spellEnd"/>
      <w:r>
        <w:t xml:space="preserve"> </w:t>
      </w:r>
      <w:proofErr w:type="gramStart"/>
      <w:r>
        <w:t>3D</w:t>
      </w:r>
      <w:proofErr w:type="gramEnd"/>
      <w:r>
        <w:t xml:space="preserve"> </w:t>
      </w:r>
      <w:proofErr w:type="spellStart"/>
      <w:r>
        <w:t>graphics</w:t>
      </w:r>
      <w:proofErr w:type="spellEnd"/>
      <w:r>
        <w:t xml:space="preserve"> </w:t>
      </w:r>
      <w:proofErr w:type="spellStart"/>
      <w:r>
        <w:t>with</w:t>
      </w:r>
      <w:proofErr w:type="spellEnd"/>
      <w:r>
        <w:t xml:space="preserve"> </w:t>
      </w:r>
      <w:proofErr w:type="spellStart"/>
      <w:r>
        <w:t>WebGL</w:t>
      </w:r>
      <w:proofErr w:type="spellEnd"/>
      <w:r>
        <w:t xml:space="preserve"> 2: build </w:t>
      </w:r>
      <w:proofErr w:type="spellStart"/>
      <w:r>
        <w:t>interactive</w:t>
      </w:r>
      <w:proofErr w:type="spellEnd"/>
      <w:r>
        <w:t xml:space="preserve"> 3D </w:t>
      </w:r>
      <w:proofErr w:type="spellStart"/>
      <w:r>
        <w:t>applications</w:t>
      </w:r>
      <w:proofErr w:type="spellEnd"/>
      <w:r>
        <w:t xml:space="preserve"> </w:t>
      </w:r>
      <w:proofErr w:type="spellStart"/>
      <w:r>
        <w:t>with</w:t>
      </w:r>
      <w:proofErr w:type="spellEnd"/>
      <w:r>
        <w:t xml:space="preserve"> JavaScript and </w:t>
      </w:r>
      <w:proofErr w:type="spellStart"/>
      <w:r>
        <w:t>WebGL</w:t>
      </w:r>
      <w:proofErr w:type="spellEnd"/>
      <w:r>
        <w:t xml:space="preserve"> 2 (</w:t>
      </w:r>
      <w:proofErr w:type="spellStart"/>
      <w:r>
        <w:t>OpenGL</w:t>
      </w:r>
      <w:proofErr w:type="spellEnd"/>
      <w:r>
        <w:t xml:space="preserve"> ES 3.0). </w:t>
      </w:r>
      <w:proofErr w:type="spellStart"/>
      <w:r>
        <w:t>Packt</w:t>
      </w:r>
      <w:proofErr w:type="spellEnd"/>
      <w:r>
        <w:t xml:space="preserve">, Birmingham </w:t>
      </w:r>
      <w:proofErr w:type="spellStart"/>
      <w:r>
        <w:t>Mumbai</w:t>
      </w:r>
      <w:proofErr w:type="spellEnd"/>
      <w:r>
        <w:t xml:space="preserve">. </w:t>
      </w:r>
    </w:p>
    <w:p w14:paraId="08C64011" w14:textId="77777777" w:rsidR="00032675" w:rsidRDefault="00032675" w:rsidP="00032675">
      <w:pPr>
        <w:pStyle w:val="Bibliography"/>
      </w:pPr>
      <w:r>
        <w:t xml:space="preserve">GHULAM, M., FRANCILLETTE, Y., GOUAICH, A., MICHEL, F., HOCINE, N. (2013): Level </w:t>
      </w:r>
      <w:proofErr w:type="spellStart"/>
      <w:r>
        <w:t>Of</w:t>
      </w:r>
      <w:proofErr w:type="spellEnd"/>
      <w:r>
        <w:t xml:space="preserve"> Detail </w:t>
      </w:r>
      <w:proofErr w:type="spellStart"/>
      <w:r>
        <w:t>Based</w:t>
      </w:r>
      <w:proofErr w:type="spellEnd"/>
      <w:r>
        <w:t xml:space="preserve"> AI </w:t>
      </w:r>
      <w:proofErr w:type="spellStart"/>
      <w:r>
        <w:t>Adaptation</w:t>
      </w:r>
      <w:proofErr w:type="spellEnd"/>
      <w:r>
        <w:t xml:space="preserve"> </w:t>
      </w:r>
      <w:proofErr w:type="spellStart"/>
      <w:r>
        <w:t>for</w:t>
      </w:r>
      <w:proofErr w:type="spellEnd"/>
      <w:r>
        <w:t xml:space="preserve"> </w:t>
      </w:r>
      <w:proofErr w:type="spellStart"/>
      <w:r>
        <w:t>Agents</w:t>
      </w:r>
      <w:proofErr w:type="spellEnd"/>
      <w:r>
        <w:t xml:space="preserve"> in Video </w:t>
      </w:r>
      <w:proofErr w:type="spellStart"/>
      <w:r>
        <w:t>Games</w:t>
      </w:r>
      <w:proofErr w:type="spellEnd"/>
      <w:r>
        <w:t xml:space="preserve">. ICAART 2013 -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5th International </w:t>
      </w:r>
      <w:proofErr w:type="spellStart"/>
      <w:r>
        <w:t>Conference</w:t>
      </w:r>
      <w:proofErr w:type="spellEnd"/>
      <w:r>
        <w:t xml:space="preserve"> on </w:t>
      </w:r>
      <w:proofErr w:type="spellStart"/>
      <w:r>
        <w:t>Agents</w:t>
      </w:r>
      <w:proofErr w:type="spellEnd"/>
      <w:r>
        <w:t xml:space="preserve"> and </w:t>
      </w:r>
      <w:proofErr w:type="spellStart"/>
      <w:r>
        <w:t>Artificial</w:t>
      </w:r>
      <w:proofErr w:type="spellEnd"/>
      <w:r>
        <w:t xml:space="preserve"> </w:t>
      </w:r>
      <w:proofErr w:type="spellStart"/>
      <w:r>
        <w:t>Intelligence</w:t>
      </w:r>
      <w:proofErr w:type="spellEnd"/>
      <w:r>
        <w:t xml:space="preserve">, 2. </w:t>
      </w:r>
    </w:p>
    <w:p w14:paraId="38948559" w14:textId="77777777" w:rsidR="00032675" w:rsidRDefault="00032675" w:rsidP="00032675">
      <w:pPr>
        <w:pStyle w:val="Bibliography"/>
      </w:pPr>
      <w:r>
        <w:t xml:space="preserve">GODBER, A. (2022): </w:t>
      </w:r>
      <w:proofErr w:type="spellStart"/>
      <w:r>
        <w:t>godber</w:t>
      </w:r>
      <w:proofErr w:type="spellEnd"/>
      <w:r>
        <w:t>/</w:t>
      </w:r>
      <w:proofErr w:type="spellStart"/>
      <w:r>
        <w:t>webvr.dev</w:t>
      </w:r>
      <w:proofErr w:type="spellEnd"/>
      <w:r>
        <w:t xml:space="preserve">. </w:t>
      </w:r>
    </w:p>
    <w:p w14:paraId="34CC7183" w14:textId="77777777" w:rsidR="00032675" w:rsidRDefault="00032675" w:rsidP="00032675">
      <w:pPr>
        <w:pStyle w:val="Bibliography"/>
      </w:pPr>
      <w:r>
        <w:t xml:space="preserve">GOODCHILD, M. F. (2013):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big (</w:t>
      </w:r>
      <w:proofErr w:type="spellStart"/>
      <w:r>
        <w:t>geo</w:t>
      </w:r>
      <w:proofErr w:type="spellEnd"/>
      <w:r>
        <w:t xml:space="preserve">)data. </w:t>
      </w:r>
      <w:proofErr w:type="spellStart"/>
      <w:r>
        <w:t>Dialogues</w:t>
      </w:r>
      <w:proofErr w:type="spellEnd"/>
      <w:r>
        <w:t xml:space="preserve"> in </w:t>
      </w:r>
      <w:proofErr w:type="spellStart"/>
      <w:r>
        <w:t>Human</w:t>
      </w:r>
      <w:proofErr w:type="spellEnd"/>
      <w:r>
        <w:t xml:space="preserve"> Geography, 3, 3, 280–284. </w:t>
      </w:r>
    </w:p>
    <w:p w14:paraId="222B81B0" w14:textId="77777777" w:rsidR="00032675" w:rsidRDefault="00032675" w:rsidP="00032675">
      <w:pPr>
        <w:pStyle w:val="Bibliography"/>
      </w:pPr>
      <w:r>
        <w:t xml:space="preserve">GROSSNER, K., GOODCHILD, M., CLARKE, K. (2008): </w:t>
      </w:r>
      <w:proofErr w:type="spellStart"/>
      <w:r>
        <w:t>Defining</w:t>
      </w:r>
      <w:proofErr w:type="spellEnd"/>
      <w:r>
        <w:t xml:space="preserve"> a Digital </w:t>
      </w:r>
      <w:proofErr w:type="spellStart"/>
      <w:r>
        <w:t>Earth</w:t>
      </w:r>
      <w:proofErr w:type="spellEnd"/>
      <w:r>
        <w:t xml:space="preserve"> </w:t>
      </w:r>
      <w:proofErr w:type="spellStart"/>
      <w:r>
        <w:t>System</w:t>
      </w:r>
      <w:proofErr w:type="spellEnd"/>
      <w:r>
        <w:t xml:space="preserve">. T. GIS, 12, 145–160. </w:t>
      </w:r>
    </w:p>
    <w:p w14:paraId="7A1B0145" w14:textId="77777777" w:rsidR="00032675" w:rsidRDefault="00032675" w:rsidP="00032675">
      <w:pPr>
        <w:pStyle w:val="Bibliography"/>
      </w:pPr>
      <w:r>
        <w:t xml:space="preserve">GUO, H., GOODCHILD, M. F., ANNONI, A. </w:t>
      </w:r>
      <w:proofErr w:type="spellStart"/>
      <w:r>
        <w:t>eds</w:t>
      </w:r>
      <w:proofErr w:type="spellEnd"/>
      <w:r>
        <w:t xml:space="preserve">. (2020): </w:t>
      </w:r>
      <w:proofErr w:type="spellStart"/>
      <w:r>
        <w:t>Manual</w:t>
      </w:r>
      <w:proofErr w:type="spellEnd"/>
      <w:r>
        <w:t xml:space="preserve"> </w:t>
      </w:r>
      <w:proofErr w:type="spellStart"/>
      <w:r>
        <w:t>of</w:t>
      </w:r>
      <w:proofErr w:type="spellEnd"/>
      <w:r>
        <w:t xml:space="preserve"> Digital </w:t>
      </w:r>
      <w:proofErr w:type="spellStart"/>
      <w:r>
        <w:t>Earth</w:t>
      </w:r>
      <w:proofErr w:type="spellEnd"/>
      <w:r>
        <w:t xml:space="preserve">. </w:t>
      </w:r>
      <w:proofErr w:type="spellStart"/>
      <w:r>
        <w:t>Springer</w:t>
      </w:r>
      <w:proofErr w:type="spellEnd"/>
      <w:r>
        <w:t xml:space="preserve"> </w:t>
      </w:r>
      <w:proofErr w:type="spellStart"/>
      <w:r>
        <w:t>Nature</w:t>
      </w:r>
      <w:proofErr w:type="spellEnd"/>
      <w:r>
        <w:t xml:space="preserve">. </w:t>
      </w:r>
    </w:p>
    <w:p w14:paraId="790CA714" w14:textId="77777777" w:rsidR="00032675" w:rsidRDefault="00032675" w:rsidP="00032675">
      <w:pPr>
        <w:pStyle w:val="Bibliography"/>
      </w:pPr>
      <w:r>
        <w:t xml:space="preserve">HALE, J. (2022): Vertex </w:t>
      </w:r>
      <w:proofErr w:type="spellStart"/>
      <w:r>
        <w:t>Color</w:t>
      </w:r>
      <w:proofErr w:type="spellEnd"/>
      <w:r>
        <w:t xml:space="preserve"> </w:t>
      </w:r>
      <w:proofErr w:type="spellStart"/>
      <w:r>
        <w:t>Baked</w:t>
      </w:r>
      <w:proofErr w:type="spellEnd"/>
      <w:r>
        <w:t xml:space="preserve"> </w:t>
      </w:r>
      <w:proofErr w:type="spellStart"/>
      <w:r>
        <w:t>Lighting</w:t>
      </w:r>
      <w:proofErr w:type="spellEnd"/>
      <w:r>
        <w:t xml:space="preserve"> </w:t>
      </w:r>
      <w:proofErr w:type="spellStart"/>
      <w:r>
        <w:t>with</w:t>
      </w:r>
      <w:proofErr w:type="spellEnd"/>
      <w:r>
        <w:t xml:space="preserve"> Wonderland </w:t>
      </w:r>
      <w:proofErr w:type="spellStart"/>
      <w:r>
        <w:t>Engine</w:t>
      </w:r>
      <w:proofErr w:type="spellEnd"/>
      <w:r>
        <w:t xml:space="preserve">. Wonderland </w:t>
      </w:r>
      <w:proofErr w:type="spellStart"/>
      <w:r>
        <w:t>Engine</w:t>
      </w:r>
      <w:proofErr w:type="spellEnd"/>
      <w:r>
        <w:t xml:space="preserve">. </w:t>
      </w:r>
    </w:p>
    <w:p w14:paraId="7572A392" w14:textId="77777777" w:rsidR="00032675" w:rsidRDefault="00032675" w:rsidP="00032675">
      <w:pPr>
        <w:pStyle w:val="Bibliography"/>
      </w:pPr>
      <w:r>
        <w:t xml:space="preserve">HALIK, Ł. (2018): </w:t>
      </w:r>
      <w:proofErr w:type="spellStart"/>
      <w:r>
        <w:t>Challenges</w:t>
      </w:r>
      <w:proofErr w:type="spellEnd"/>
      <w:r>
        <w:t xml:space="preserve"> in </w:t>
      </w:r>
      <w:proofErr w:type="spellStart"/>
      <w:r>
        <w:t>Converting</w:t>
      </w:r>
      <w:proofErr w:type="spellEnd"/>
      <w:r>
        <w:t xml:space="preserve"> </w:t>
      </w:r>
      <w:proofErr w:type="spellStart"/>
      <w:r>
        <w:t>the</w:t>
      </w:r>
      <w:proofErr w:type="spellEnd"/>
      <w:r>
        <w:t xml:space="preserve"> </w:t>
      </w:r>
      <w:proofErr w:type="spellStart"/>
      <w:r>
        <w:t>Polish</w:t>
      </w:r>
      <w:proofErr w:type="spellEnd"/>
      <w:r>
        <w:t xml:space="preserve"> </w:t>
      </w:r>
      <w:proofErr w:type="spellStart"/>
      <w:r>
        <w:t>Topographic</w:t>
      </w:r>
      <w:proofErr w:type="spellEnd"/>
      <w:r>
        <w:t xml:space="preserve"> Database </w:t>
      </w:r>
      <w:proofErr w:type="spellStart"/>
      <w:r>
        <w:t>of</w:t>
      </w:r>
      <w:proofErr w:type="spellEnd"/>
      <w:r>
        <w:t xml:space="preserve"> </w:t>
      </w:r>
      <w:proofErr w:type="spellStart"/>
      <w:r>
        <w:t>Built</w:t>
      </w:r>
      <w:proofErr w:type="spellEnd"/>
      <w:r>
        <w:t xml:space="preserve">-Up </w:t>
      </w:r>
      <w:proofErr w:type="spellStart"/>
      <w:r>
        <w:t>Areas</w:t>
      </w:r>
      <w:proofErr w:type="spellEnd"/>
      <w:r>
        <w:t xml:space="preserve"> </w:t>
      </w:r>
      <w:proofErr w:type="spellStart"/>
      <w:r>
        <w:t>into</w:t>
      </w:r>
      <w:proofErr w:type="spellEnd"/>
      <w:r>
        <w:t xml:space="preserve"> </w:t>
      </w:r>
      <w:proofErr w:type="gramStart"/>
      <w:r>
        <w:t>3D</w:t>
      </w:r>
      <w:proofErr w:type="gramEnd"/>
      <w:r>
        <w:t xml:space="preserve"> </w:t>
      </w:r>
      <w:proofErr w:type="spellStart"/>
      <w:r>
        <w:t>Virtual</w:t>
      </w:r>
      <w:proofErr w:type="spellEnd"/>
      <w:r>
        <w:t xml:space="preserve"> Reality </w:t>
      </w:r>
      <w:proofErr w:type="spellStart"/>
      <w:r>
        <w:t>Geovisualization</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4, 55, 391–399. </w:t>
      </w:r>
    </w:p>
    <w:p w14:paraId="49FA1B3D" w14:textId="77777777" w:rsidR="00032675" w:rsidRDefault="00032675" w:rsidP="00032675">
      <w:pPr>
        <w:pStyle w:val="Bibliography"/>
      </w:pPr>
      <w:r>
        <w:t xml:space="preserve">HERMAN, L. (2011): Moderní kartografické metody modelování měst. Masarykova univerzita, Přírodovědecká fakulta. </w:t>
      </w:r>
    </w:p>
    <w:p w14:paraId="1AF3CF1A" w14:textId="77777777" w:rsidR="00032675" w:rsidRDefault="00032675" w:rsidP="00032675">
      <w:pPr>
        <w:pStyle w:val="Bibliography"/>
      </w:pPr>
      <w:r>
        <w:t xml:space="preserve">HERMAN, L. (2014): Vizualizace 3D modelů měst na webu. Masarykova univerzita, Přírodovědecká fakulta. </w:t>
      </w:r>
    </w:p>
    <w:p w14:paraId="165CC70E" w14:textId="77777777" w:rsidR="00032675" w:rsidRDefault="00032675" w:rsidP="00032675">
      <w:pPr>
        <w:pStyle w:val="Bibliography"/>
      </w:pPr>
      <w:r>
        <w:t xml:space="preserve">HERMAN, L. (2019): User </w:t>
      </w:r>
      <w:proofErr w:type="spellStart"/>
      <w:r>
        <w:t>Issues</w:t>
      </w:r>
      <w:proofErr w:type="spellEnd"/>
      <w:r>
        <w:t xml:space="preserve"> </w:t>
      </w:r>
      <w:proofErr w:type="spellStart"/>
      <w:r>
        <w:t>of</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Geovisualizations</w:t>
      </w:r>
      <w:proofErr w:type="spellEnd"/>
      <w:r>
        <w:t xml:space="preserve">. Masarykova univerzita, Přírodovědecká fakulta. </w:t>
      </w:r>
    </w:p>
    <w:p w14:paraId="004D16D1" w14:textId="77777777" w:rsidR="00032675" w:rsidRDefault="00032675" w:rsidP="00032675">
      <w:pPr>
        <w:pStyle w:val="Bibliography"/>
      </w:pPr>
      <w:r>
        <w:t xml:space="preserve">HERMAN, L., ŘEZNÍK, T. (2015): 3D WEB VISUALIZATION OF ENVIRONMENTAL INFORMATION – INTEGRATION OF HETEROGENEOUS DATA SOURCES WHEN PROVIDING NAVIGATION AND INTERACTION. </w:t>
      </w:r>
      <w:proofErr w:type="spellStart"/>
      <w:r>
        <w:t>The</w:t>
      </w:r>
      <w:proofErr w:type="spellEnd"/>
      <w:r>
        <w:t xml:space="preserve"> International </w:t>
      </w:r>
      <w:proofErr w:type="spellStart"/>
      <w:r>
        <w:t>Archives</w:t>
      </w:r>
      <w:proofErr w:type="spellEnd"/>
      <w:r>
        <w:t xml:space="preserve"> </w:t>
      </w:r>
      <w:proofErr w:type="spellStart"/>
      <w:r>
        <w:t>of</w:t>
      </w:r>
      <w:proofErr w:type="spellEnd"/>
      <w:r>
        <w:t xml:space="preserve"> </w:t>
      </w:r>
      <w:proofErr w:type="spellStart"/>
      <w:r>
        <w:t>the</w:t>
      </w:r>
      <w:proofErr w:type="spellEnd"/>
      <w:r>
        <w:t xml:space="preserve"> </w:t>
      </w:r>
      <w:proofErr w:type="spellStart"/>
      <w:r>
        <w:t>Photogrammetry</w:t>
      </w:r>
      <w:proofErr w:type="spellEnd"/>
      <w:r>
        <w:t xml:space="preserve">, </w:t>
      </w:r>
      <w:proofErr w:type="spellStart"/>
      <w:r>
        <w:t>Remote</w:t>
      </w:r>
      <w:proofErr w:type="spellEnd"/>
      <w:r>
        <w:t xml:space="preserve"> </w:t>
      </w:r>
      <w:proofErr w:type="spellStart"/>
      <w:r>
        <w:t>Sensing</w:t>
      </w:r>
      <w:proofErr w:type="spellEnd"/>
      <w:r>
        <w:t xml:space="preserve"> and </w:t>
      </w:r>
      <w:proofErr w:type="spellStart"/>
      <w:r>
        <w:t>Spatial</w:t>
      </w:r>
      <w:proofErr w:type="spellEnd"/>
      <w:r>
        <w:t xml:space="preserve"> </w:t>
      </w:r>
      <w:proofErr w:type="spellStart"/>
      <w:r>
        <w:t>Information</w:t>
      </w:r>
      <w:proofErr w:type="spellEnd"/>
      <w:r>
        <w:t xml:space="preserve"> </w:t>
      </w:r>
      <w:proofErr w:type="spellStart"/>
      <w:r>
        <w:t>Sciences</w:t>
      </w:r>
      <w:proofErr w:type="spellEnd"/>
      <w:r>
        <w:t xml:space="preserve">, XL-3/W3, 479–485. </w:t>
      </w:r>
    </w:p>
    <w:p w14:paraId="28710248" w14:textId="77777777" w:rsidR="00032675" w:rsidRDefault="00032675" w:rsidP="00032675">
      <w:pPr>
        <w:pStyle w:val="Bibliography"/>
      </w:pPr>
      <w:r>
        <w:t xml:space="preserve">HEXAGON (2023): </w:t>
      </w:r>
      <w:proofErr w:type="spellStart"/>
      <w:r>
        <w:t>Luciad</w:t>
      </w:r>
      <w:proofErr w:type="spellEnd"/>
      <w:r>
        <w:t xml:space="preserve"> Developer </w:t>
      </w:r>
      <w:proofErr w:type="spellStart"/>
      <w:r>
        <w:t>Platform</w:t>
      </w:r>
      <w:proofErr w:type="spellEnd"/>
      <w:r>
        <w:t xml:space="preserve">, https://dev.luciad.com/portal/productDocumentation/LuciadRIA/docs/articles/tutorial/technology/features_and_benefits.html?subcategory=ria_technology (31. 8. 2023). </w:t>
      </w:r>
    </w:p>
    <w:p w14:paraId="12713A09" w14:textId="77777777" w:rsidR="00032675" w:rsidRDefault="00032675" w:rsidP="00032675">
      <w:pPr>
        <w:pStyle w:val="Bibliography"/>
      </w:pPr>
      <w:r>
        <w:t>HORÁK (</w:t>
      </w:r>
      <w:proofErr w:type="gramStart"/>
      <w:r>
        <w:t>2023a</w:t>
      </w:r>
      <w:proofErr w:type="gramEnd"/>
      <w:r>
        <w:t xml:space="preserve">): </w:t>
      </w:r>
      <w:proofErr w:type="spellStart"/>
      <w:r>
        <w:t>jendahorak</w:t>
      </w:r>
      <w:proofErr w:type="spellEnd"/>
      <w:r>
        <w:t>/</w:t>
      </w:r>
      <w:proofErr w:type="spellStart"/>
      <w:r>
        <w:t>dp-blender-py-utils</w:t>
      </w:r>
      <w:proofErr w:type="spellEnd"/>
      <w:r>
        <w:t xml:space="preserve">. </w:t>
      </w:r>
    </w:p>
    <w:p w14:paraId="1CCC1DC6" w14:textId="77777777" w:rsidR="00032675" w:rsidRDefault="00032675" w:rsidP="00032675">
      <w:pPr>
        <w:pStyle w:val="Bibliography"/>
      </w:pPr>
      <w:r>
        <w:t>HORÁK (</w:t>
      </w:r>
      <w:proofErr w:type="gramStart"/>
      <w:r>
        <w:t>2023b</w:t>
      </w:r>
      <w:proofErr w:type="gramEnd"/>
      <w:r>
        <w:t xml:space="preserve">): </w:t>
      </w:r>
      <w:proofErr w:type="spellStart"/>
      <w:r>
        <w:t>jendahorak</w:t>
      </w:r>
      <w:proofErr w:type="spellEnd"/>
      <w:r>
        <w:t>/</w:t>
      </w:r>
      <w:proofErr w:type="spellStart"/>
      <w:r>
        <w:t>gistovr</w:t>
      </w:r>
      <w:proofErr w:type="spellEnd"/>
      <w:r>
        <w:t xml:space="preserve">. </w:t>
      </w:r>
    </w:p>
    <w:p w14:paraId="5D9EF8BD" w14:textId="77777777" w:rsidR="00032675" w:rsidRDefault="00032675" w:rsidP="00032675">
      <w:pPr>
        <w:pStyle w:val="Bibliography"/>
      </w:pPr>
      <w:r>
        <w:t xml:space="preserve">HORÁK, J. (2023c): std_etapy_transformer.py. Brno. </w:t>
      </w:r>
    </w:p>
    <w:p w14:paraId="36B95343" w14:textId="77777777" w:rsidR="00032675" w:rsidRDefault="00032675" w:rsidP="00032675">
      <w:pPr>
        <w:pStyle w:val="Bibliography"/>
      </w:pPr>
      <w:r>
        <w:lastRenderedPageBreak/>
        <w:t xml:space="preserve">HORKÝ, L. (2020): </w:t>
      </w:r>
      <w:proofErr w:type="spellStart"/>
      <w:r>
        <w:t>Sandbox</w:t>
      </w:r>
      <w:proofErr w:type="spellEnd"/>
      <w:r>
        <w:t xml:space="preserve"> </w:t>
      </w:r>
      <w:proofErr w:type="spellStart"/>
      <w:r>
        <w:t>for</w:t>
      </w:r>
      <w:proofErr w:type="spellEnd"/>
      <w:r>
        <w:t xml:space="preserve"> </w:t>
      </w:r>
      <w:proofErr w:type="spellStart"/>
      <w:r>
        <w:t>comparing</w:t>
      </w:r>
      <w:proofErr w:type="spellEnd"/>
      <w:r>
        <w:t xml:space="preserve"> performance </w:t>
      </w:r>
      <w:proofErr w:type="spellStart"/>
      <w:r>
        <w:t>of</w:t>
      </w:r>
      <w:proofErr w:type="spellEnd"/>
      <w:r>
        <w:t xml:space="preserve"> VTS </w:t>
      </w:r>
      <w:proofErr w:type="spellStart"/>
      <w:r>
        <w:t>Geospatial</w:t>
      </w:r>
      <w:proofErr w:type="spellEnd"/>
      <w:r>
        <w:t xml:space="preserve"> and </w:t>
      </w:r>
      <w:proofErr w:type="spellStart"/>
      <w:r>
        <w:t>CesiumJS</w:t>
      </w:r>
      <w:proofErr w:type="spellEnd"/>
      <w:r>
        <w:t xml:space="preserve">. </w:t>
      </w:r>
    </w:p>
    <w:p w14:paraId="7EBBFAB1" w14:textId="77777777" w:rsidR="00032675" w:rsidRDefault="00032675" w:rsidP="00032675">
      <w:pPr>
        <w:pStyle w:val="Bibliography"/>
      </w:pPr>
      <w:r>
        <w:t xml:space="preserve">HUTTER, M. (2021): </w:t>
      </w:r>
      <w:proofErr w:type="spellStart"/>
      <w:r>
        <w:t>glTF-</w:t>
      </w:r>
      <w:proofErr w:type="gramStart"/>
      <w:r>
        <w:t>Tutorials</w:t>
      </w:r>
      <w:proofErr w:type="spellEnd"/>
      <w:r>
        <w:t xml:space="preserve"> - </w:t>
      </w:r>
      <w:proofErr w:type="spellStart"/>
      <w:r>
        <w:t>Textures</w:t>
      </w:r>
      <w:proofErr w:type="spellEnd"/>
      <w:proofErr w:type="gramEnd"/>
      <w:r>
        <w:t xml:space="preserve">, GitHub, https://github.com/KhronosGroup/glTF-Tutorials/blob/master/gltfTutorial/gltfTutorial_012_TexturesImagesSamplers.md (15. 10. 2023). </w:t>
      </w:r>
    </w:p>
    <w:p w14:paraId="0C8D51D7" w14:textId="77777777" w:rsidR="00032675" w:rsidRDefault="00032675" w:rsidP="00032675">
      <w:pPr>
        <w:pStyle w:val="Bibliography"/>
      </w:pPr>
      <w:r>
        <w:t xml:space="preserve">IGALIA SL (2023): </w:t>
      </w:r>
      <w:proofErr w:type="spellStart"/>
      <w:r>
        <w:t>Welcome</w:t>
      </w:r>
      <w:proofErr w:type="spellEnd"/>
      <w:r>
        <w:t xml:space="preserve"> to </w:t>
      </w:r>
      <w:proofErr w:type="spellStart"/>
      <w:r>
        <w:t>Wolvic</w:t>
      </w:r>
      <w:proofErr w:type="spellEnd"/>
      <w:r>
        <w:t xml:space="preserve">, https://www.wolvic.com/en/ (31. 1. 2023). </w:t>
      </w:r>
    </w:p>
    <w:p w14:paraId="24894A32" w14:textId="77777777" w:rsidR="00032675" w:rsidRDefault="00032675" w:rsidP="00032675">
      <w:pPr>
        <w:pStyle w:val="Bibliography"/>
      </w:pPr>
      <w:r>
        <w:t xml:space="preserve">IMMERSIVE WEB WORKING GROUP (2022): </w:t>
      </w:r>
      <w:proofErr w:type="spellStart"/>
      <w:r>
        <w:t>WebXR</w:t>
      </w:r>
      <w:proofErr w:type="spellEnd"/>
      <w:r>
        <w:t xml:space="preserve"> </w:t>
      </w:r>
      <w:proofErr w:type="spellStart"/>
      <w:r>
        <w:t>Device</w:t>
      </w:r>
      <w:proofErr w:type="spellEnd"/>
      <w:r>
        <w:t xml:space="preserve"> API </w:t>
      </w:r>
      <w:proofErr w:type="spellStart"/>
      <w:r>
        <w:t>Explained</w:t>
      </w:r>
      <w:proofErr w:type="spellEnd"/>
      <w:r>
        <w:t xml:space="preserve">, </w:t>
      </w:r>
      <w:proofErr w:type="spellStart"/>
      <w:r>
        <w:t>webxr</w:t>
      </w:r>
      <w:proofErr w:type="spellEnd"/>
      <w:r>
        <w:t xml:space="preserve">, https://immersive-web.github.io/webxr/explainer.html (10. 9. 2023). </w:t>
      </w:r>
    </w:p>
    <w:p w14:paraId="41F036A2" w14:textId="77777777" w:rsidR="00032675" w:rsidRDefault="00032675" w:rsidP="00032675">
      <w:pPr>
        <w:pStyle w:val="Bibliography"/>
      </w:pPr>
      <w:r>
        <w:t xml:space="preserve">IMMERSIVE WEB WORKING GROUP (2023): </w:t>
      </w:r>
      <w:proofErr w:type="spellStart"/>
      <w:r>
        <w:t>WebXR</w:t>
      </w:r>
      <w:proofErr w:type="spellEnd"/>
      <w:r>
        <w:t xml:space="preserve"> </w:t>
      </w:r>
      <w:proofErr w:type="spellStart"/>
      <w:r>
        <w:t>Device</w:t>
      </w:r>
      <w:proofErr w:type="spellEnd"/>
      <w:r>
        <w:t xml:space="preserve"> API </w:t>
      </w:r>
      <w:proofErr w:type="spellStart"/>
      <w:r>
        <w:t>Specification</w:t>
      </w:r>
      <w:proofErr w:type="spellEnd"/>
      <w:r>
        <w:t xml:space="preserve">. </w:t>
      </w:r>
      <w:proofErr w:type="spellStart"/>
      <w:r>
        <w:t>Immersive</w:t>
      </w:r>
      <w:proofErr w:type="spellEnd"/>
      <w:r>
        <w:t xml:space="preserve"> Web </w:t>
      </w:r>
      <w:proofErr w:type="spellStart"/>
      <w:r>
        <w:t>at</w:t>
      </w:r>
      <w:proofErr w:type="spellEnd"/>
      <w:r>
        <w:t xml:space="preserve"> W3C. </w:t>
      </w:r>
    </w:p>
    <w:p w14:paraId="376CAFDB" w14:textId="77777777" w:rsidR="00032675" w:rsidRDefault="00032675" w:rsidP="00032675">
      <w:pPr>
        <w:pStyle w:val="Bibliography"/>
      </w:pPr>
      <w:r>
        <w:t xml:space="preserve">Intro to </w:t>
      </w:r>
      <w:proofErr w:type="spellStart"/>
      <w:r>
        <w:t>WebXR</w:t>
      </w:r>
      <w:proofErr w:type="spellEnd"/>
      <w:r>
        <w:t xml:space="preserve"> and A-</w:t>
      </w:r>
      <w:proofErr w:type="spellStart"/>
      <w:r>
        <w:t>Frame</w:t>
      </w:r>
      <w:proofErr w:type="spellEnd"/>
      <w:r>
        <w:t xml:space="preserve"> Part 1: </w:t>
      </w:r>
      <w:proofErr w:type="spellStart"/>
      <w:r>
        <w:t>What</w:t>
      </w:r>
      <w:proofErr w:type="spellEnd"/>
      <w:r>
        <w:t xml:space="preserve"> </w:t>
      </w:r>
      <w:proofErr w:type="spellStart"/>
      <w:r>
        <w:t>is</w:t>
      </w:r>
      <w:proofErr w:type="spellEnd"/>
      <w:r>
        <w:t xml:space="preserve"> </w:t>
      </w:r>
      <w:proofErr w:type="spellStart"/>
      <w:r>
        <w:t>WebXR</w:t>
      </w:r>
      <w:proofErr w:type="spellEnd"/>
      <w:r>
        <w:t>, A-</w:t>
      </w:r>
      <w:proofErr w:type="spellStart"/>
      <w:r>
        <w:t>Frame</w:t>
      </w:r>
      <w:proofErr w:type="spellEnd"/>
      <w:r>
        <w:t>, and Entity-</w:t>
      </w:r>
      <w:proofErr w:type="spellStart"/>
      <w:r>
        <w:t>Component</w:t>
      </w:r>
      <w:proofErr w:type="spellEnd"/>
      <w:r>
        <w:t xml:space="preserve">-Systems (2021): </w:t>
      </w:r>
    </w:p>
    <w:p w14:paraId="5FA33794" w14:textId="77777777" w:rsidR="00032675" w:rsidRDefault="00032675" w:rsidP="00032675">
      <w:pPr>
        <w:pStyle w:val="Bibliography"/>
      </w:pPr>
      <w:proofErr w:type="spellStart"/>
      <w:r>
        <w:t>Introducing</w:t>
      </w:r>
      <w:proofErr w:type="spellEnd"/>
      <w:r>
        <w:t xml:space="preserve"> </w:t>
      </w:r>
      <w:proofErr w:type="spellStart"/>
      <w:r>
        <w:t>WebGPU</w:t>
      </w:r>
      <w:proofErr w:type="spellEnd"/>
      <w:r>
        <w:t xml:space="preserve">: </w:t>
      </w:r>
      <w:proofErr w:type="spellStart"/>
      <w:r>
        <w:t>Unlocking</w:t>
      </w:r>
      <w:proofErr w:type="spellEnd"/>
      <w:r>
        <w:t xml:space="preserve"> </w:t>
      </w:r>
      <w:proofErr w:type="spellStart"/>
      <w:r>
        <w:t>modern</w:t>
      </w:r>
      <w:proofErr w:type="spellEnd"/>
      <w:r>
        <w:t xml:space="preserve"> GPU </w:t>
      </w:r>
      <w:proofErr w:type="spellStart"/>
      <w:r>
        <w:t>access</w:t>
      </w:r>
      <w:proofErr w:type="spellEnd"/>
      <w:r>
        <w:t xml:space="preserve"> </w:t>
      </w:r>
      <w:proofErr w:type="spellStart"/>
      <w:r>
        <w:t>for</w:t>
      </w:r>
      <w:proofErr w:type="spellEnd"/>
      <w:r>
        <w:t xml:space="preserve"> JavaScript (2023): </w:t>
      </w:r>
    </w:p>
    <w:p w14:paraId="13980C80" w14:textId="77777777" w:rsidR="00032675" w:rsidRDefault="00032675" w:rsidP="00032675">
      <w:pPr>
        <w:pStyle w:val="Bibliography"/>
      </w:pPr>
      <w:r>
        <w:t xml:space="preserve">ITOWNS CONTRIBUTORS (2023): </w:t>
      </w:r>
      <w:proofErr w:type="spellStart"/>
      <w:r>
        <w:t>iTowns</w:t>
      </w:r>
      <w:proofErr w:type="spellEnd"/>
      <w:r>
        <w:t xml:space="preserve">, https://github.com/iTowns/itowns/tree/master (9. 9. 2023). </w:t>
      </w:r>
    </w:p>
    <w:p w14:paraId="4B2434E9" w14:textId="77777777" w:rsidR="00032675" w:rsidRDefault="00032675" w:rsidP="00032675">
      <w:pPr>
        <w:pStyle w:val="Bibliography"/>
      </w:pPr>
      <w:r>
        <w:t xml:space="preserve">JUDGE, S., HARRIE, L. (2020): </w:t>
      </w:r>
      <w:proofErr w:type="spellStart"/>
      <w:r>
        <w:t>Visualizing</w:t>
      </w:r>
      <w:proofErr w:type="spellEnd"/>
      <w:r>
        <w:t xml:space="preserve"> a </w:t>
      </w:r>
      <w:proofErr w:type="spellStart"/>
      <w:r>
        <w:t>Possible</w:t>
      </w:r>
      <w:proofErr w:type="spellEnd"/>
      <w:r>
        <w:t xml:space="preserve"> </w:t>
      </w:r>
      <w:proofErr w:type="spellStart"/>
      <w:r>
        <w:t>Future</w:t>
      </w:r>
      <w:proofErr w:type="spellEnd"/>
      <w:r>
        <w:t xml:space="preserve">: Map </w:t>
      </w:r>
      <w:proofErr w:type="spellStart"/>
      <w:r>
        <w:t>Guidelines</w:t>
      </w:r>
      <w:proofErr w:type="spellEnd"/>
      <w:r>
        <w:t xml:space="preserve"> </w:t>
      </w:r>
      <w:proofErr w:type="spellStart"/>
      <w:r>
        <w:t>for</w:t>
      </w:r>
      <w:proofErr w:type="spellEnd"/>
      <w:r>
        <w:t xml:space="preserve"> a </w:t>
      </w:r>
      <w:proofErr w:type="gramStart"/>
      <w:r>
        <w:t>3D</w:t>
      </w:r>
      <w:proofErr w:type="gramEnd"/>
      <w:r>
        <w:t xml:space="preserve"> </w:t>
      </w:r>
      <w:proofErr w:type="spellStart"/>
      <w:r>
        <w:t>Detailed</w:t>
      </w:r>
      <w:proofErr w:type="spellEnd"/>
      <w:r>
        <w:t xml:space="preserve"> Development </w:t>
      </w:r>
      <w:proofErr w:type="spellStart"/>
      <w:r>
        <w:t>Plan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Geovisualization</w:t>
      </w:r>
      <w:proofErr w:type="spellEnd"/>
      <w:r>
        <w:t xml:space="preserve"> and </w:t>
      </w:r>
      <w:proofErr w:type="spellStart"/>
      <w:r>
        <w:t>Spatial</w:t>
      </w:r>
      <w:proofErr w:type="spellEnd"/>
      <w:r>
        <w:t xml:space="preserve"> </w:t>
      </w:r>
      <w:proofErr w:type="spellStart"/>
      <w:r>
        <w:t>Analysis</w:t>
      </w:r>
      <w:proofErr w:type="spellEnd"/>
      <w:r>
        <w:t xml:space="preserve">, 1, 4, 7. </w:t>
      </w:r>
    </w:p>
    <w:p w14:paraId="470EA124" w14:textId="77777777" w:rsidR="00032675" w:rsidRDefault="00032675" w:rsidP="00032675">
      <w:pPr>
        <w:pStyle w:val="Bibliography"/>
      </w:pPr>
      <w:r>
        <w:t xml:space="preserve">JULIN, A., JAALAMA, K., VIRTANEN, J.-P., POUKE, M., YLIPULLI, J., VAAJA, M., HYYPPÄ, J., HYYPPÄ, H. (2018): </w:t>
      </w:r>
      <w:proofErr w:type="spellStart"/>
      <w:r>
        <w:t>Characterizing</w:t>
      </w:r>
      <w:proofErr w:type="spellEnd"/>
      <w:r>
        <w:t xml:space="preserve"> 3D City Modeling </w:t>
      </w:r>
      <w:proofErr w:type="spellStart"/>
      <w:r>
        <w:t>Projects</w:t>
      </w:r>
      <w:proofErr w:type="spellEnd"/>
      <w:r>
        <w:t xml:space="preserve">: </w:t>
      </w:r>
      <w:proofErr w:type="spellStart"/>
      <w:r>
        <w:t>Towards</w:t>
      </w:r>
      <w:proofErr w:type="spellEnd"/>
      <w:r>
        <w:t xml:space="preserve"> a </w:t>
      </w:r>
      <w:proofErr w:type="spellStart"/>
      <w:r>
        <w:t>Harmonized</w:t>
      </w:r>
      <w:proofErr w:type="spellEnd"/>
      <w:r>
        <w:t xml:space="preserve"> </w:t>
      </w:r>
      <w:proofErr w:type="spellStart"/>
      <w:r>
        <w:t>Interoperable</w:t>
      </w:r>
      <w:proofErr w:type="spellEnd"/>
      <w:r>
        <w:t xml:space="preserve"> </w:t>
      </w:r>
      <w:proofErr w:type="spellStart"/>
      <w:r>
        <w:t>System</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2, 7, 55. </w:t>
      </w:r>
    </w:p>
    <w:p w14:paraId="1748BB65" w14:textId="77777777" w:rsidR="00032675" w:rsidRDefault="00032675" w:rsidP="00032675">
      <w:pPr>
        <w:pStyle w:val="Bibliography"/>
      </w:pPr>
      <w:r>
        <w:t xml:space="preserve">KAM BRNO (2023): </w:t>
      </w:r>
      <w:proofErr w:type="gramStart"/>
      <w:r>
        <w:t>Brno - 3D</w:t>
      </w:r>
      <w:proofErr w:type="gramEnd"/>
      <w:r>
        <w:t xml:space="preserve"> model, https://webmaps.kambrno.cz/webmaps.kambrno.cz/3d-model/ (31. 8. 2023). </w:t>
      </w:r>
    </w:p>
    <w:p w14:paraId="5C49D8F2" w14:textId="77777777" w:rsidR="00032675" w:rsidRDefault="00032675" w:rsidP="00032675">
      <w:pPr>
        <w:pStyle w:val="Bibliography"/>
      </w:pPr>
      <w:r>
        <w:t xml:space="preserve">KANE, J. (2022): </w:t>
      </w:r>
      <w:proofErr w:type="spellStart"/>
      <w:r>
        <w:t>Brands</w:t>
      </w:r>
      <w:proofErr w:type="spellEnd"/>
      <w:r>
        <w:t xml:space="preserve"> </w:t>
      </w:r>
      <w:proofErr w:type="spellStart"/>
      <w:r>
        <w:t>Pioneering</w:t>
      </w:r>
      <w:proofErr w:type="spellEnd"/>
      <w:r>
        <w:t xml:space="preserve"> “</w:t>
      </w:r>
      <w:proofErr w:type="spellStart"/>
      <w:r>
        <w:t>the</w:t>
      </w:r>
      <w:proofErr w:type="spellEnd"/>
      <w:r>
        <w:t xml:space="preserve"> </w:t>
      </w:r>
      <w:proofErr w:type="spellStart"/>
      <w:r>
        <w:t>Metaverse</w:t>
      </w:r>
      <w:proofErr w:type="spellEnd"/>
      <w:r>
        <w:t xml:space="preserve">?” </w:t>
      </w:r>
      <w:proofErr w:type="spellStart"/>
      <w:r>
        <w:t>Consider</w:t>
      </w:r>
      <w:proofErr w:type="spellEnd"/>
      <w:r>
        <w:t xml:space="preserve"> Mozilla </w:t>
      </w:r>
      <w:proofErr w:type="spellStart"/>
      <w:r>
        <w:t>Hubs</w:t>
      </w:r>
      <w:proofErr w:type="spellEnd"/>
      <w:r>
        <w:t xml:space="preserve"> &amp; </w:t>
      </w:r>
      <w:proofErr w:type="spellStart"/>
      <w:r>
        <w:t>the</w:t>
      </w:r>
      <w:proofErr w:type="spellEnd"/>
      <w:r>
        <w:t xml:space="preserve"> </w:t>
      </w:r>
      <w:proofErr w:type="gramStart"/>
      <w:r>
        <w:t>3D</w:t>
      </w:r>
      <w:proofErr w:type="gramEnd"/>
      <w:r>
        <w:t xml:space="preserve"> Open Web. </w:t>
      </w:r>
      <w:proofErr w:type="spellStart"/>
      <w:r>
        <w:t>Creator</w:t>
      </w:r>
      <w:proofErr w:type="spellEnd"/>
      <w:r>
        <w:t xml:space="preserve"> </w:t>
      </w:r>
      <w:proofErr w:type="spellStart"/>
      <w:r>
        <w:t>Labs</w:t>
      </w:r>
      <w:proofErr w:type="spellEnd"/>
      <w:r>
        <w:t xml:space="preserve">. </w:t>
      </w:r>
    </w:p>
    <w:p w14:paraId="1814B227" w14:textId="77777777" w:rsidR="00032675" w:rsidRDefault="00032675" w:rsidP="00032675">
      <w:pPr>
        <w:pStyle w:val="Bibliography"/>
      </w:pPr>
      <w:r>
        <w:t xml:space="preserve">KEIL, J., EDLER, D., SCHMITT, T., DICKMANN, F. (2021): </w:t>
      </w:r>
      <w:proofErr w:type="spellStart"/>
      <w:r>
        <w:t>Creating</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Based</w:t>
      </w:r>
      <w:proofErr w:type="spellEnd"/>
      <w:r>
        <w:t xml:space="preserve"> on Open </w:t>
      </w:r>
      <w:proofErr w:type="spellStart"/>
      <w:r>
        <w:t>Geospatial</w:t>
      </w:r>
      <w:proofErr w:type="spellEnd"/>
      <w:r>
        <w:t xml:space="preserve"> Data and Game </w:t>
      </w:r>
      <w:proofErr w:type="spellStart"/>
      <w:r>
        <w:t>Engines</w:t>
      </w:r>
      <w:proofErr w:type="spellEnd"/>
      <w:r>
        <w:t xml:space="preserve">. </w:t>
      </w:r>
      <w:proofErr w:type="gramStart"/>
      <w:r>
        <w:t xml:space="preserve">KN - </w:t>
      </w:r>
      <w:proofErr w:type="spellStart"/>
      <w:r>
        <w:t>Journal</w:t>
      </w:r>
      <w:proofErr w:type="spellEnd"/>
      <w:proofErr w:type="gramEnd"/>
      <w:r>
        <w:t xml:space="preserve"> </w:t>
      </w:r>
      <w:proofErr w:type="spellStart"/>
      <w:r>
        <w:t>of</w:t>
      </w:r>
      <w:proofErr w:type="spellEnd"/>
      <w:r>
        <w:t xml:space="preserve"> </w:t>
      </w:r>
      <w:proofErr w:type="spellStart"/>
      <w:r>
        <w:t>Cartography</w:t>
      </w:r>
      <w:proofErr w:type="spellEnd"/>
      <w:r>
        <w:t xml:space="preserve"> and </w:t>
      </w:r>
      <w:proofErr w:type="spellStart"/>
      <w:r>
        <w:t>Geographic</w:t>
      </w:r>
      <w:proofErr w:type="spellEnd"/>
      <w:r>
        <w:t xml:space="preserve"> </w:t>
      </w:r>
      <w:proofErr w:type="spellStart"/>
      <w:r>
        <w:t>Information</w:t>
      </w:r>
      <w:proofErr w:type="spellEnd"/>
      <w:r>
        <w:t xml:space="preserve">, 1, 71, 53–65. </w:t>
      </w:r>
    </w:p>
    <w:p w14:paraId="6D034DC5" w14:textId="77777777" w:rsidR="00032675" w:rsidRDefault="00032675" w:rsidP="00032675">
      <w:pPr>
        <w:pStyle w:val="Bibliography"/>
      </w:pPr>
      <w:r>
        <w:t xml:space="preserve">KHRONOS GROUP (2017): </w:t>
      </w:r>
      <w:proofErr w:type="spellStart"/>
      <w:r>
        <w:t>Strong</w:t>
      </w:r>
      <w:proofErr w:type="spellEnd"/>
      <w:r>
        <w:t xml:space="preserve"> </w:t>
      </w:r>
      <w:proofErr w:type="spellStart"/>
      <w:r>
        <w:t>glTF</w:t>
      </w:r>
      <w:proofErr w:type="spellEnd"/>
      <w:r>
        <w:t xml:space="preserve"> </w:t>
      </w:r>
      <w:proofErr w:type="spellStart"/>
      <w:r>
        <w:t>Ecosystem</w:t>
      </w:r>
      <w:proofErr w:type="spellEnd"/>
      <w:r>
        <w:t xml:space="preserve"> </w:t>
      </w:r>
      <w:proofErr w:type="spellStart"/>
      <w:r>
        <w:t>Momentum</w:t>
      </w:r>
      <w:proofErr w:type="spellEnd"/>
      <w:r>
        <w:t xml:space="preserve"> </w:t>
      </w:r>
      <w:proofErr w:type="spellStart"/>
      <w:r>
        <w:t>at</w:t>
      </w:r>
      <w:proofErr w:type="spellEnd"/>
      <w:r>
        <w:t xml:space="preserve"> SIGGRAPH 2017, </w:t>
      </w:r>
      <w:proofErr w:type="spellStart"/>
      <w:r>
        <w:t>The</w:t>
      </w:r>
      <w:proofErr w:type="spellEnd"/>
      <w:r>
        <w:t xml:space="preserve"> </w:t>
      </w:r>
      <w:proofErr w:type="spellStart"/>
      <w:r>
        <w:t>Khronos</w:t>
      </w:r>
      <w:proofErr w:type="spellEnd"/>
      <w:r>
        <w:t xml:space="preserve"> Group, https://www.khronos.org/blog/gltf-2.0-ecosystem-advancement (8. 10. 2023). </w:t>
      </w:r>
    </w:p>
    <w:p w14:paraId="32CB62F9" w14:textId="77777777" w:rsidR="00032675" w:rsidRDefault="00032675" w:rsidP="00032675">
      <w:pPr>
        <w:pStyle w:val="Bibliography"/>
      </w:pPr>
      <w:r>
        <w:t xml:space="preserve">KHRONOS GROUP (2018): </w:t>
      </w:r>
      <w:proofErr w:type="spellStart"/>
      <w:r>
        <w:t>WebGL</w:t>
      </w:r>
      <w:proofErr w:type="spellEnd"/>
      <w:r>
        <w:t xml:space="preserve">: </w:t>
      </w:r>
      <w:proofErr w:type="spellStart"/>
      <w:r>
        <w:t>Latest</w:t>
      </w:r>
      <w:proofErr w:type="spellEnd"/>
      <w:r>
        <w:t xml:space="preserve"> </w:t>
      </w:r>
      <w:proofErr w:type="spellStart"/>
      <w:r>
        <w:t>Techniques</w:t>
      </w:r>
      <w:proofErr w:type="spellEnd"/>
      <w:r>
        <w:t xml:space="preserve">, https://slideplayer.com/slide/16710114/ (22. 3. 2023). </w:t>
      </w:r>
    </w:p>
    <w:p w14:paraId="3FA0AD38" w14:textId="77777777" w:rsidR="00032675" w:rsidRDefault="00032675" w:rsidP="00032675">
      <w:pPr>
        <w:pStyle w:val="Bibliography"/>
      </w:pPr>
      <w:r>
        <w:t xml:space="preserve">KHRONOS GROUP (2021): </w:t>
      </w:r>
      <w:proofErr w:type="spellStart"/>
      <w:r>
        <w:t>glTF</w:t>
      </w:r>
      <w:r>
        <w:rPr>
          <w:vertAlign w:val="superscript"/>
        </w:rPr>
        <w:t>TM</w:t>
      </w:r>
      <w:proofErr w:type="spellEnd"/>
      <w:r>
        <w:t xml:space="preserve"> 2.0 </w:t>
      </w:r>
      <w:proofErr w:type="spellStart"/>
      <w:r>
        <w:t>Specification</w:t>
      </w:r>
      <w:proofErr w:type="spellEnd"/>
      <w:r>
        <w:t xml:space="preserve">. </w:t>
      </w:r>
    </w:p>
    <w:p w14:paraId="1222111E" w14:textId="77777777" w:rsidR="00032675" w:rsidRDefault="00032675" w:rsidP="00032675">
      <w:pPr>
        <w:pStyle w:val="Bibliography"/>
      </w:pPr>
      <w:r>
        <w:t xml:space="preserve">KHRONOS GROUP (2022): </w:t>
      </w:r>
      <w:proofErr w:type="spellStart"/>
      <w:r>
        <w:t>EXT_structural_metadata</w:t>
      </w:r>
      <w:proofErr w:type="spellEnd"/>
      <w:r>
        <w:t xml:space="preserve">: </w:t>
      </w:r>
      <w:proofErr w:type="spellStart"/>
      <w:r>
        <w:t>Properties</w:t>
      </w:r>
      <w:proofErr w:type="spellEnd"/>
      <w:r>
        <w:t xml:space="preserve"> </w:t>
      </w:r>
      <w:proofErr w:type="spellStart"/>
      <w:r>
        <w:t>for</w:t>
      </w:r>
      <w:proofErr w:type="spellEnd"/>
      <w:r>
        <w:t xml:space="preserve"> </w:t>
      </w:r>
      <w:proofErr w:type="spellStart"/>
      <w:r>
        <w:t>structured</w:t>
      </w:r>
      <w:proofErr w:type="spellEnd"/>
      <w:r>
        <w:t xml:space="preserve"> data by </w:t>
      </w:r>
      <w:proofErr w:type="spellStart"/>
      <w:r>
        <w:t>javagl</w:t>
      </w:r>
      <w:proofErr w:type="spellEnd"/>
      <w:r>
        <w:t xml:space="preserve"> · </w:t>
      </w:r>
      <w:proofErr w:type="spellStart"/>
      <w:r>
        <w:t>Pull</w:t>
      </w:r>
      <w:proofErr w:type="spellEnd"/>
      <w:r>
        <w:t xml:space="preserve"> </w:t>
      </w:r>
      <w:proofErr w:type="spellStart"/>
      <w:r>
        <w:t>Request</w:t>
      </w:r>
      <w:proofErr w:type="spellEnd"/>
      <w:r>
        <w:t xml:space="preserve"> #2151 · </w:t>
      </w:r>
      <w:proofErr w:type="spellStart"/>
      <w:r>
        <w:t>KhronosGroup</w:t>
      </w:r>
      <w:proofErr w:type="spellEnd"/>
      <w:r>
        <w:t>/</w:t>
      </w:r>
      <w:proofErr w:type="spellStart"/>
      <w:r>
        <w:t>glTF</w:t>
      </w:r>
      <w:proofErr w:type="spellEnd"/>
      <w:r>
        <w:t xml:space="preserve">, GitHub, https://github.com/KhronosGroup/glTF/pull/2151 (26. 11. 2023). </w:t>
      </w:r>
    </w:p>
    <w:p w14:paraId="3FF76239" w14:textId="77777777" w:rsidR="00032675" w:rsidRDefault="00032675" w:rsidP="00032675">
      <w:pPr>
        <w:pStyle w:val="Bibliography"/>
      </w:pPr>
      <w:r>
        <w:t>KHRONOS GROUP (</w:t>
      </w:r>
      <w:proofErr w:type="gramStart"/>
      <w:r>
        <w:t>2023a</w:t>
      </w:r>
      <w:proofErr w:type="gramEnd"/>
      <w:r>
        <w:t xml:space="preserve">): </w:t>
      </w:r>
      <w:proofErr w:type="spellStart"/>
      <w:r>
        <w:t>glTF-Tutorials-Scenes</w:t>
      </w:r>
      <w:proofErr w:type="spellEnd"/>
      <w:r>
        <w:t xml:space="preserve"> and </w:t>
      </w:r>
      <w:proofErr w:type="spellStart"/>
      <w:r>
        <w:t>Nodes</w:t>
      </w:r>
      <w:proofErr w:type="spellEnd"/>
      <w:r>
        <w:t xml:space="preserve">, </w:t>
      </w:r>
      <w:proofErr w:type="spellStart"/>
      <w:r>
        <w:t>glTF-Tutorials</w:t>
      </w:r>
      <w:proofErr w:type="spellEnd"/>
      <w:r>
        <w:t xml:space="preserve">, https://github.khronos.org/glTF-Tutorials/gltfTutorial/gltfTutorial_004_ScenesNodes.html (21. 9. 2023). </w:t>
      </w:r>
    </w:p>
    <w:p w14:paraId="107FF2A3" w14:textId="77777777" w:rsidR="00032675" w:rsidRDefault="00032675" w:rsidP="00032675">
      <w:pPr>
        <w:pStyle w:val="Bibliography"/>
      </w:pPr>
      <w:r>
        <w:lastRenderedPageBreak/>
        <w:t>KHRONOS GROUP (</w:t>
      </w:r>
      <w:proofErr w:type="gramStart"/>
      <w:r>
        <w:t>2023b</w:t>
      </w:r>
      <w:proofErr w:type="gramEnd"/>
      <w:r>
        <w:t xml:space="preserve">): </w:t>
      </w:r>
      <w:proofErr w:type="spellStart"/>
      <w:r>
        <w:t>WebGL</w:t>
      </w:r>
      <w:proofErr w:type="spellEnd"/>
      <w:r>
        <w:t xml:space="preserve">, </w:t>
      </w:r>
      <w:proofErr w:type="spellStart"/>
      <w:r>
        <w:t>The</w:t>
      </w:r>
      <w:proofErr w:type="spellEnd"/>
      <w:r>
        <w:t xml:space="preserve"> </w:t>
      </w:r>
      <w:proofErr w:type="spellStart"/>
      <w:r>
        <w:t>Khronos</w:t>
      </w:r>
      <w:proofErr w:type="spellEnd"/>
      <w:r>
        <w:t xml:space="preserve"> Group, https://www.khronos.org// (19. 1. 2023). </w:t>
      </w:r>
    </w:p>
    <w:p w14:paraId="178C0719" w14:textId="77777777" w:rsidR="00032675" w:rsidRDefault="00032675" w:rsidP="00032675">
      <w:pPr>
        <w:pStyle w:val="Bibliography"/>
      </w:pPr>
      <w:r>
        <w:t xml:space="preserve">KIONG, D. L. V. (2022): </w:t>
      </w:r>
      <w:proofErr w:type="spellStart"/>
      <w:r>
        <w:t>Metaverse</w:t>
      </w:r>
      <w:proofErr w:type="spellEnd"/>
      <w:r>
        <w:t xml:space="preserve"> Made </w:t>
      </w:r>
      <w:proofErr w:type="spellStart"/>
      <w:r>
        <w:t>Easy</w:t>
      </w:r>
      <w:proofErr w:type="spellEnd"/>
      <w:r>
        <w:t xml:space="preserve">: A </w:t>
      </w:r>
      <w:proofErr w:type="spellStart"/>
      <w:r>
        <w:t>Beginner’s</w:t>
      </w:r>
      <w:proofErr w:type="spellEnd"/>
      <w:r>
        <w:t xml:space="preserve"> </w:t>
      </w:r>
      <w:proofErr w:type="spellStart"/>
      <w:r>
        <w:t>Guide</w:t>
      </w:r>
      <w:proofErr w:type="spellEnd"/>
      <w:r>
        <w:t xml:space="preserve"> to </w:t>
      </w:r>
      <w:proofErr w:type="spellStart"/>
      <w:r>
        <w:t>the</w:t>
      </w:r>
      <w:proofErr w:type="spellEnd"/>
      <w:r>
        <w:t xml:space="preserve"> </w:t>
      </w:r>
      <w:proofErr w:type="spellStart"/>
      <w:r>
        <w:t>Metaverse</w:t>
      </w:r>
      <w:proofErr w:type="spellEnd"/>
      <w:r>
        <w:t xml:space="preserve">: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w:t>
      </w:r>
      <w:proofErr w:type="spellStart"/>
      <w:r>
        <w:t>Metaverse</w:t>
      </w:r>
      <w:proofErr w:type="spellEnd"/>
      <w:r>
        <w:t xml:space="preserve">, NFT and </w:t>
      </w:r>
      <w:proofErr w:type="spellStart"/>
      <w:r>
        <w:t>GameFi</w:t>
      </w:r>
      <w:proofErr w:type="spellEnd"/>
      <w:r>
        <w:t xml:space="preserve">. </w:t>
      </w:r>
      <w:proofErr w:type="spellStart"/>
      <w:r>
        <w:t>Independently</w:t>
      </w:r>
      <w:proofErr w:type="spellEnd"/>
      <w:r>
        <w:t xml:space="preserve"> </w:t>
      </w:r>
      <w:proofErr w:type="spellStart"/>
      <w:r>
        <w:t>published</w:t>
      </w:r>
      <w:proofErr w:type="spellEnd"/>
      <w:r>
        <w:t xml:space="preserve">. </w:t>
      </w:r>
    </w:p>
    <w:p w14:paraId="71F9002D" w14:textId="77777777" w:rsidR="00032675" w:rsidRDefault="00032675" w:rsidP="00032675">
      <w:pPr>
        <w:pStyle w:val="Bibliography"/>
      </w:pPr>
      <w:r>
        <w:t xml:space="preserve">KOLÁČNÝ, A. (1969): </w:t>
      </w:r>
      <w:proofErr w:type="spellStart"/>
      <w:r>
        <w:t>Cartographic</w:t>
      </w:r>
      <w:proofErr w:type="spellEnd"/>
      <w:r>
        <w:t xml:space="preserve"> </w:t>
      </w:r>
      <w:proofErr w:type="spellStart"/>
      <w:r>
        <w:t>Information</w:t>
      </w:r>
      <w:proofErr w:type="spellEnd"/>
      <w:r>
        <w:t xml:space="preserve">—a </w:t>
      </w:r>
      <w:proofErr w:type="spellStart"/>
      <w:r>
        <w:t>Fundamental</w:t>
      </w:r>
      <w:proofErr w:type="spellEnd"/>
      <w:r>
        <w:t xml:space="preserve"> </w:t>
      </w:r>
      <w:proofErr w:type="spellStart"/>
      <w:r>
        <w:t>Concept</w:t>
      </w:r>
      <w:proofErr w:type="spellEnd"/>
      <w:r>
        <w:t xml:space="preserve"> and Term in </w:t>
      </w:r>
      <w:proofErr w:type="spellStart"/>
      <w:r>
        <w:t>Modern</w:t>
      </w:r>
      <w:proofErr w:type="spellEnd"/>
      <w:r>
        <w:t xml:space="preserve"> </w:t>
      </w:r>
      <w:proofErr w:type="spellStart"/>
      <w:r>
        <w:t>Cartography</w:t>
      </w:r>
      <w:proofErr w:type="spellEnd"/>
      <w:r>
        <w:t xml:space="preserve">. </w:t>
      </w:r>
      <w:proofErr w:type="spellStart"/>
      <w:r>
        <w:t>The</w:t>
      </w:r>
      <w:proofErr w:type="spellEnd"/>
      <w:r>
        <w:t xml:space="preserve"> </w:t>
      </w:r>
      <w:proofErr w:type="spellStart"/>
      <w:r>
        <w:t>Cartographic</w:t>
      </w:r>
      <w:proofErr w:type="spellEnd"/>
      <w:r>
        <w:t xml:space="preserve"> </w:t>
      </w:r>
      <w:proofErr w:type="spellStart"/>
      <w:r>
        <w:t>Journal</w:t>
      </w:r>
      <w:proofErr w:type="spellEnd"/>
      <w:r>
        <w:t xml:space="preserve">, 1, 6, 47–49. </w:t>
      </w:r>
    </w:p>
    <w:p w14:paraId="7888C417" w14:textId="77777777" w:rsidR="00032675" w:rsidRDefault="00032675" w:rsidP="00032675">
      <w:pPr>
        <w:pStyle w:val="Bibliography"/>
      </w:pPr>
      <w:r>
        <w:t xml:space="preserve">KONEČNÝ, M. (2011): </w:t>
      </w:r>
      <w:proofErr w:type="spellStart"/>
      <w:r>
        <w:t>Cartography</w:t>
      </w:r>
      <w:proofErr w:type="spellEnd"/>
      <w:r>
        <w:t xml:space="preserve">: </w:t>
      </w:r>
      <w:proofErr w:type="spellStart"/>
      <w:r>
        <w:t>Challenges</w:t>
      </w:r>
      <w:proofErr w:type="spellEnd"/>
      <w:r>
        <w:t xml:space="preserve"> and </w:t>
      </w:r>
      <w:proofErr w:type="spellStart"/>
      <w:r>
        <w:t>potential</w:t>
      </w:r>
      <w:proofErr w:type="spellEnd"/>
      <w:r>
        <w:t xml:space="preserve"> in </w:t>
      </w:r>
      <w:proofErr w:type="spellStart"/>
      <w:r>
        <w:t>the</w:t>
      </w:r>
      <w:proofErr w:type="spellEnd"/>
      <w:r>
        <w:t xml:space="preserve">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era</w:t>
      </w:r>
      <w:proofErr w:type="spellEnd"/>
      <w:r>
        <w:t xml:space="preserve">. </w:t>
      </w:r>
      <w:proofErr w:type="spellStart"/>
      <w:r>
        <w:t>Annals</w:t>
      </w:r>
      <w:proofErr w:type="spellEnd"/>
      <w:r>
        <w:t xml:space="preserve"> </w:t>
      </w:r>
      <w:proofErr w:type="spellStart"/>
      <w:r>
        <w:t>of</w:t>
      </w:r>
      <w:proofErr w:type="spellEnd"/>
      <w:r>
        <w:t xml:space="preserve"> GIS, 17, 135–146. </w:t>
      </w:r>
    </w:p>
    <w:p w14:paraId="31D7AF67" w14:textId="77777777" w:rsidR="00032675" w:rsidRDefault="00032675" w:rsidP="00032675">
      <w:pPr>
        <w:pStyle w:val="Bibliography"/>
      </w:pPr>
      <w:r>
        <w:t xml:space="preserve">KRAAK, M. J., ORMELING, F. (2020): </w:t>
      </w:r>
      <w:proofErr w:type="spellStart"/>
      <w:r>
        <w:t>Cartography</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geospatial</w:t>
      </w:r>
      <w:proofErr w:type="spellEnd"/>
      <w:r>
        <w:t xml:space="preserve"> data. CRC </w:t>
      </w:r>
      <w:proofErr w:type="spellStart"/>
      <w:r>
        <w:t>Press</w:t>
      </w:r>
      <w:proofErr w:type="spellEnd"/>
      <w:r>
        <w:t xml:space="preserve">, </w:t>
      </w:r>
      <w:proofErr w:type="spellStart"/>
      <w:r>
        <w:t>Boca</w:t>
      </w:r>
      <w:proofErr w:type="spellEnd"/>
      <w:r>
        <w:t xml:space="preserve"> </w:t>
      </w:r>
      <w:proofErr w:type="spellStart"/>
      <w:proofErr w:type="gramStart"/>
      <w:r>
        <w:t>Raton</w:t>
      </w:r>
      <w:proofErr w:type="spellEnd"/>
      <w:r>
        <w:t> ;</w:t>
      </w:r>
      <w:proofErr w:type="gramEnd"/>
      <w:r>
        <w:t xml:space="preserve"> London. </w:t>
      </w:r>
    </w:p>
    <w:p w14:paraId="3A70BE70" w14:textId="77777777" w:rsidR="00032675" w:rsidRDefault="00032675" w:rsidP="00032675">
      <w:pPr>
        <w:pStyle w:val="Bibliography"/>
      </w:pPr>
      <w:r>
        <w:t xml:space="preserve">KRESSE, W., DANKO, D. M. </w:t>
      </w:r>
      <w:proofErr w:type="spellStart"/>
      <w:r>
        <w:t>eds</w:t>
      </w:r>
      <w:proofErr w:type="spellEnd"/>
      <w:r>
        <w:t xml:space="preserve">. (2012): </w:t>
      </w:r>
      <w:proofErr w:type="spellStart"/>
      <w:r>
        <w:t>Springer</w:t>
      </w:r>
      <w:proofErr w:type="spellEnd"/>
      <w:r>
        <w:t xml:space="preserve"> Handbook </w:t>
      </w:r>
      <w:proofErr w:type="spellStart"/>
      <w:r>
        <w:t>of</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Springer</w:t>
      </w:r>
      <w:proofErr w:type="spellEnd"/>
      <w:r>
        <w:t xml:space="preserve">, </w:t>
      </w:r>
      <w:proofErr w:type="spellStart"/>
      <w:proofErr w:type="gramStart"/>
      <w:r>
        <w:t>Berlin</w:t>
      </w:r>
      <w:proofErr w:type="spellEnd"/>
      <w:r>
        <w:t> ;</w:t>
      </w:r>
      <w:proofErr w:type="gramEnd"/>
      <w:r>
        <w:t xml:space="preserve"> New York. </w:t>
      </w:r>
    </w:p>
    <w:p w14:paraId="12469520" w14:textId="77777777" w:rsidR="00032675" w:rsidRDefault="00032675" w:rsidP="00032675">
      <w:pPr>
        <w:pStyle w:val="Bibliography"/>
      </w:pPr>
      <w:r>
        <w:t xml:space="preserve">KUBÍČEK, P., STACHOŇ, Z. (2009): NOVÉ MAPOVÉ TECHNOLOGIE V KARTOGRAFICKÉ KOMUNIKACI. </w:t>
      </w:r>
      <w:proofErr w:type="spellStart"/>
      <w:r>
        <w:t>Karografické</w:t>
      </w:r>
      <w:proofErr w:type="spellEnd"/>
      <w:r>
        <w:t xml:space="preserve"> listy, 17, 8. </w:t>
      </w:r>
    </w:p>
    <w:p w14:paraId="38D39636" w14:textId="77777777" w:rsidR="00032675" w:rsidRDefault="00032675" w:rsidP="00032675">
      <w:pPr>
        <w:pStyle w:val="Bibliography"/>
      </w:pPr>
      <w:r>
        <w:t xml:space="preserve">KVARDA, O. (2020): Virtuální realita jako prostředek kartografické komunikace. Masarykova univerzita, Přírodovědecká fakulta. </w:t>
      </w:r>
    </w:p>
    <w:p w14:paraId="28366831" w14:textId="77777777" w:rsidR="00032675" w:rsidRDefault="00032675" w:rsidP="00032675">
      <w:pPr>
        <w:pStyle w:val="Bibliography"/>
      </w:pPr>
      <w:r>
        <w:t xml:space="preserve">LAKSONO, D., ADITYA, T. (2019): </w:t>
      </w:r>
      <w:proofErr w:type="spellStart"/>
      <w:r>
        <w:t>Utilizing</w:t>
      </w:r>
      <w:proofErr w:type="spellEnd"/>
      <w:r>
        <w:t xml:space="preserve"> A Game </w:t>
      </w:r>
      <w:proofErr w:type="spellStart"/>
      <w:r>
        <w:t>Engine</w:t>
      </w:r>
      <w:proofErr w:type="spellEnd"/>
      <w:r>
        <w:t xml:space="preserve"> </w:t>
      </w:r>
      <w:proofErr w:type="spellStart"/>
      <w:r>
        <w:t>for</w:t>
      </w:r>
      <w:proofErr w:type="spellEnd"/>
      <w:r>
        <w:t xml:space="preserve"> </w:t>
      </w:r>
      <w:proofErr w:type="spellStart"/>
      <w:r>
        <w:t>Interactive</w:t>
      </w:r>
      <w:proofErr w:type="spellEnd"/>
      <w:r>
        <w:t xml:space="preserve"> </w:t>
      </w:r>
      <w:proofErr w:type="gramStart"/>
      <w:r>
        <w:t>3D</w:t>
      </w:r>
      <w:proofErr w:type="gramEnd"/>
      <w:r>
        <w:t xml:space="preserve"> </w:t>
      </w:r>
      <w:proofErr w:type="spellStart"/>
      <w:r>
        <w:t>Topographic</w:t>
      </w:r>
      <w:proofErr w:type="spellEnd"/>
      <w:r>
        <w:t xml:space="preserve"> Data </w:t>
      </w:r>
      <w:proofErr w:type="spellStart"/>
      <w:r>
        <w:t>Visualization</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8, 8, 361. </w:t>
      </w:r>
    </w:p>
    <w:p w14:paraId="4A47D9B8" w14:textId="77777777" w:rsidR="00032675" w:rsidRDefault="00032675" w:rsidP="00032675">
      <w:pPr>
        <w:pStyle w:val="Bibliography"/>
      </w:pPr>
      <w:r>
        <w:t xml:space="preserve">LAVALLE, S. (2020): </w:t>
      </w:r>
      <w:proofErr w:type="spellStart"/>
      <w:r>
        <w:t>Virtual</w:t>
      </w:r>
      <w:proofErr w:type="spellEnd"/>
      <w:r>
        <w:t xml:space="preserve"> </w:t>
      </w:r>
      <w:proofErr w:type="gramStart"/>
      <w:r>
        <w:t xml:space="preserve">Reality - </w:t>
      </w:r>
      <w:proofErr w:type="spellStart"/>
      <w:r>
        <w:t>LaValle</w:t>
      </w:r>
      <w:proofErr w:type="spellEnd"/>
      <w:proofErr w:type="gramEnd"/>
      <w:r>
        <w:t xml:space="preserve">. </w:t>
      </w:r>
    </w:p>
    <w:p w14:paraId="41785158" w14:textId="77777777" w:rsidR="00032675" w:rsidRDefault="00032675" w:rsidP="00032675">
      <w:pPr>
        <w:pStyle w:val="Bibliography"/>
      </w:pPr>
      <w:r>
        <w:t xml:space="preserve">LEE, Y., YOO, B. (2021): XR </w:t>
      </w:r>
      <w:proofErr w:type="spellStart"/>
      <w:r>
        <w:t>collaboration</w:t>
      </w:r>
      <w:proofErr w:type="spellEnd"/>
      <w:r>
        <w:t xml:space="preserve"> </w:t>
      </w:r>
      <w:proofErr w:type="spellStart"/>
      <w:r>
        <w:t>beyond</w:t>
      </w:r>
      <w:proofErr w:type="spellEnd"/>
      <w:r>
        <w:t xml:space="preserve"> </w:t>
      </w:r>
      <w:proofErr w:type="spellStart"/>
      <w:r>
        <w:t>virtual</w:t>
      </w:r>
      <w:proofErr w:type="spellEnd"/>
      <w:r>
        <w:t xml:space="preserve"> reality: </w:t>
      </w:r>
      <w:proofErr w:type="spellStart"/>
      <w:r>
        <w:t>work</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8, 756–772. </w:t>
      </w:r>
    </w:p>
    <w:p w14:paraId="3FD56D38" w14:textId="77777777" w:rsidR="00032675" w:rsidRDefault="00032675" w:rsidP="00032675">
      <w:pPr>
        <w:pStyle w:val="Bibliography"/>
      </w:pPr>
      <w:r>
        <w:t xml:space="preserve">LEITNER, F. (2020): Vývoj vybraného nástroje DPZ pro podporu precizního zemědělství. Masarykova univerzita, Přírodovědecká fakulta. </w:t>
      </w:r>
    </w:p>
    <w:p w14:paraId="79CBC56C" w14:textId="77777777" w:rsidR="00032675" w:rsidRDefault="00032675" w:rsidP="00032675">
      <w:pPr>
        <w:pStyle w:val="Bibliography"/>
      </w:pPr>
      <w:r>
        <w:t xml:space="preserve">LIN, H., BATTY, M. (2011):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Esri</w:t>
      </w:r>
      <w:proofErr w:type="spellEnd"/>
      <w:r>
        <w:t xml:space="preserve"> </w:t>
      </w:r>
      <w:proofErr w:type="spellStart"/>
      <w:r>
        <w:t>Press</w:t>
      </w:r>
      <w:proofErr w:type="spellEnd"/>
      <w:r>
        <w:t xml:space="preserve">, </w:t>
      </w:r>
      <w:proofErr w:type="spellStart"/>
      <w:r>
        <w:t>Redlands</w:t>
      </w:r>
      <w:proofErr w:type="spellEnd"/>
      <w:r>
        <w:t xml:space="preserve">, </w:t>
      </w:r>
      <w:proofErr w:type="spellStart"/>
      <w:r>
        <w:t>Calif</w:t>
      </w:r>
      <w:proofErr w:type="spellEnd"/>
      <w:r>
        <w:t xml:space="preserve">. </w:t>
      </w:r>
    </w:p>
    <w:p w14:paraId="1961B666" w14:textId="77777777" w:rsidR="00032675" w:rsidRDefault="00032675" w:rsidP="00032675">
      <w:pPr>
        <w:pStyle w:val="Bibliography"/>
      </w:pPr>
      <w:r>
        <w:t xml:space="preserve">LIN, H., CHEN, M., LU, G. (2013): </w:t>
      </w:r>
      <w:proofErr w:type="spellStart"/>
      <w:r>
        <w:t>Virtual</w:t>
      </w:r>
      <w:proofErr w:type="spellEnd"/>
      <w:r>
        <w:t xml:space="preserve"> </w:t>
      </w:r>
      <w:proofErr w:type="spellStart"/>
      <w:r>
        <w:t>Geographic</w:t>
      </w:r>
      <w:proofErr w:type="spellEnd"/>
      <w:r>
        <w:t xml:space="preserve"> Environment: A </w:t>
      </w:r>
      <w:proofErr w:type="spellStart"/>
      <w:r>
        <w:t>Workspace</w:t>
      </w:r>
      <w:proofErr w:type="spellEnd"/>
      <w:r>
        <w:t xml:space="preserve"> </w:t>
      </w:r>
      <w:proofErr w:type="spellStart"/>
      <w:r>
        <w:t>for</w:t>
      </w:r>
      <w:proofErr w:type="spellEnd"/>
      <w:r>
        <w:t xml:space="preserve"> </w:t>
      </w:r>
      <w:proofErr w:type="spellStart"/>
      <w:r>
        <w:t>Computer-Aided</w:t>
      </w:r>
      <w:proofErr w:type="spellEnd"/>
      <w:r>
        <w:t xml:space="preserve"> </w:t>
      </w:r>
      <w:proofErr w:type="spellStart"/>
      <w:r>
        <w:t>Geographic</w:t>
      </w:r>
      <w:proofErr w:type="spellEnd"/>
      <w:r>
        <w:t xml:space="preserve"> </w:t>
      </w:r>
      <w:proofErr w:type="spellStart"/>
      <w:r>
        <w:t>Experiments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of</w:t>
      </w:r>
      <w:proofErr w:type="spellEnd"/>
      <w:r>
        <w:t xml:space="preserve"> </w:t>
      </w:r>
      <w:proofErr w:type="spellStart"/>
      <w:r>
        <w:t>American</w:t>
      </w:r>
      <w:proofErr w:type="spellEnd"/>
      <w:r>
        <w:t xml:space="preserve"> </w:t>
      </w:r>
      <w:proofErr w:type="spellStart"/>
      <w:r>
        <w:t>Geographers</w:t>
      </w:r>
      <w:proofErr w:type="spellEnd"/>
      <w:r>
        <w:t xml:space="preserve">, 3, 103, 465–482. </w:t>
      </w:r>
    </w:p>
    <w:p w14:paraId="549F2BC3" w14:textId="77777777" w:rsidR="00032675" w:rsidRDefault="00032675" w:rsidP="00032675">
      <w:pPr>
        <w:pStyle w:val="Bibliography"/>
      </w:pPr>
      <w:r>
        <w:t xml:space="preserve">LIN, H., CHEN, M., LU, G., ZHU, Q., GONG, J., YOU, X., WEN, Y., XU, B., HU, M. (2013): </w:t>
      </w:r>
      <w:proofErr w:type="spellStart"/>
      <w:r>
        <w:t>Virtual</w:t>
      </w:r>
      <w:proofErr w:type="spellEnd"/>
      <w:r>
        <w:t xml:space="preserve"> </w:t>
      </w:r>
      <w:proofErr w:type="spellStart"/>
      <w:r>
        <w:t>Geographic</w:t>
      </w:r>
      <w:proofErr w:type="spellEnd"/>
      <w:r>
        <w:t xml:space="preserve"> </w:t>
      </w:r>
      <w:proofErr w:type="spellStart"/>
      <w:r>
        <w:t>Environments</w:t>
      </w:r>
      <w:proofErr w:type="spellEnd"/>
      <w:r>
        <w:t xml:space="preserve"> (</w:t>
      </w:r>
      <w:proofErr w:type="spellStart"/>
      <w:r>
        <w:t>VGEs</w:t>
      </w:r>
      <w:proofErr w:type="spellEnd"/>
      <w:r>
        <w:t xml:space="preserve">): A New </w:t>
      </w:r>
      <w:proofErr w:type="spellStart"/>
      <w:r>
        <w:t>Generation</w:t>
      </w:r>
      <w:proofErr w:type="spellEnd"/>
      <w:r>
        <w:t xml:space="preserve"> </w:t>
      </w:r>
      <w:proofErr w:type="spellStart"/>
      <w:r>
        <w:t>of</w:t>
      </w:r>
      <w:proofErr w:type="spellEnd"/>
      <w:r>
        <w:t xml:space="preserve"> </w:t>
      </w:r>
      <w:proofErr w:type="spellStart"/>
      <w:r>
        <w:t>Geographic</w:t>
      </w:r>
      <w:proofErr w:type="spellEnd"/>
      <w:r>
        <w:t xml:space="preserve"> </w:t>
      </w:r>
      <w:proofErr w:type="spellStart"/>
      <w:r>
        <w:t>Analysis</w:t>
      </w:r>
      <w:proofErr w:type="spellEnd"/>
      <w:r>
        <w:t xml:space="preserve"> </w:t>
      </w:r>
      <w:proofErr w:type="spellStart"/>
      <w:r>
        <w:t>Tool</w:t>
      </w:r>
      <w:proofErr w:type="spellEnd"/>
      <w:r>
        <w:t xml:space="preserve">. </w:t>
      </w:r>
      <w:proofErr w:type="spellStart"/>
      <w:r>
        <w:t>Earth</w:t>
      </w:r>
      <w:proofErr w:type="spellEnd"/>
      <w:r>
        <w:t xml:space="preserve">-Science </w:t>
      </w:r>
      <w:proofErr w:type="spellStart"/>
      <w:r>
        <w:t>Reviews</w:t>
      </w:r>
      <w:proofErr w:type="spellEnd"/>
      <w:r>
        <w:t xml:space="preserve">, 126, 74–84. </w:t>
      </w:r>
    </w:p>
    <w:p w14:paraId="795EC754" w14:textId="77777777" w:rsidR="00032675" w:rsidRDefault="00032675" w:rsidP="00032675">
      <w:pPr>
        <w:pStyle w:val="Bibliography"/>
      </w:pPr>
      <w:r>
        <w:t xml:space="preserve">LONGLEY, P. A., GOODCHILD, M. F., MAGUIRE, D. J., RHIND, D. W. (2015): </w:t>
      </w:r>
      <w:proofErr w:type="spellStart"/>
      <w:r>
        <w:t>Geographic</w:t>
      </w:r>
      <w:proofErr w:type="spellEnd"/>
      <w:r>
        <w:t xml:space="preserve"> </w:t>
      </w:r>
      <w:proofErr w:type="spellStart"/>
      <w:r>
        <w:t>Information</w:t>
      </w:r>
      <w:proofErr w:type="spellEnd"/>
      <w:r>
        <w:t xml:space="preserve"> Science and Systems, 4th </w:t>
      </w:r>
      <w:proofErr w:type="spellStart"/>
      <w:r>
        <w:t>Edition</w:t>
      </w:r>
      <w:proofErr w:type="spellEnd"/>
      <w:r>
        <w:t xml:space="preserve">. </w:t>
      </w:r>
      <w:proofErr w:type="spellStart"/>
      <w:r>
        <w:t>Wiley</w:t>
      </w:r>
      <w:proofErr w:type="spellEnd"/>
      <w:r>
        <w:t xml:space="preserve">. </w:t>
      </w:r>
    </w:p>
    <w:p w14:paraId="4411EC82" w14:textId="77777777" w:rsidR="00032675" w:rsidRDefault="00032675" w:rsidP="00032675">
      <w:pPr>
        <w:pStyle w:val="Bibliography"/>
      </w:pPr>
      <w:r>
        <w:t xml:space="preserve">MACEACHREN, A. M. (2004): </w:t>
      </w:r>
      <w:proofErr w:type="spellStart"/>
      <w:r>
        <w:t>How</w:t>
      </w:r>
      <w:proofErr w:type="spellEnd"/>
      <w:r>
        <w:t xml:space="preserve"> </w:t>
      </w:r>
      <w:proofErr w:type="spellStart"/>
      <w:r>
        <w:t>Maps</w:t>
      </w:r>
      <w:proofErr w:type="spellEnd"/>
      <w:r>
        <w:t xml:space="preserve"> </w:t>
      </w:r>
      <w:proofErr w:type="spellStart"/>
      <w:r>
        <w:t>Work</w:t>
      </w:r>
      <w:proofErr w:type="spellEnd"/>
      <w:r>
        <w:t xml:space="preserve">: </w:t>
      </w:r>
      <w:proofErr w:type="spellStart"/>
      <w:r>
        <w:t>Representation</w:t>
      </w:r>
      <w:proofErr w:type="spellEnd"/>
      <w:r>
        <w:t xml:space="preserve">, </w:t>
      </w:r>
      <w:proofErr w:type="spellStart"/>
      <w:r>
        <w:t>Visualization</w:t>
      </w:r>
      <w:proofErr w:type="spellEnd"/>
      <w:r>
        <w:t xml:space="preserve">, and Design. </w:t>
      </w:r>
      <w:proofErr w:type="spellStart"/>
      <w:r>
        <w:t>The</w:t>
      </w:r>
      <w:proofErr w:type="spellEnd"/>
      <w:r>
        <w:t xml:space="preserve"> </w:t>
      </w:r>
      <w:proofErr w:type="spellStart"/>
      <w:r>
        <w:t>Guilford</w:t>
      </w:r>
      <w:proofErr w:type="spellEnd"/>
      <w:r>
        <w:t xml:space="preserve"> </w:t>
      </w:r>
      <w:proofErr w:type="spellStart"/>
      <w:r>
        <w:t>Press</w:t>
      </w:r>
      <w:proofErr w:type="spellEnd"/>
      <w:r>
        <w:t xml:space="preserve">, New York. </w:t>
      </w:r>
    </w:p>
    <w:p w14:paraId="7EAB0EF7" w14:textId="77777777" w:rsidR="00032675" w:rsidRDefault="00032675" w:rsidP="00032675">
      <w:pPr>
        <w:pStyle w:val="Bibliography"/>
      </w:pPr>
      <w:r>
        <w:t xml:space="preserve">MACEACHREN, A. M., EDSALL, R., HAUG, D., BAXTER, R., OTTO, G., MASTERS, R., FUHRMANN, S., QIAN, L. (1999):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geographic</w:t>
      </w:r>
      <w:proofErr w:type="spellEnd"/>
      <w:r>
        <w:t xml:space="preserve"> </w:t>
      </w:r>
      <w:proofErr w:type="spellStart"/>
      <w:r>
        <w:t>visualization</w:t>
      </w:r>
      <w:proofErr w:type="spellEnd"/>
      <w:r>
        <w:t xml:space="preserve">: </w:t>
      </w:r>
      <w:proofErr w:type="spellStart"/>
      <w:r>
        <w:t>potential</w:t>
      </w:r>
      <w:proofErr w:type="spellEnd"/>
      <w:r>
        <w:t xml:space="preserve"> and </w:t>
      </w:r>
      <w:proofErr w:type="spellStart"/>
      <w:r>
        <w:t>challenges</w:t>
      </w:r>
      <w:proofErr w:type="spellEnd"/>
      <w:r>
        <w:t xml:space="preserve">. In: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1999 workshop on </w:t>
      </w:r>
      <w:proofErr w:type="spellStart"/>
      <w:r>
        <w:t>new</w:t>
      </w:r>
      <w:proofErr w:type="spellEnd"/>
      <w:r>
        <w:t xml:space="preserve"> </w:t>
      </w:r>
      <w:proofErr w:type="spellStart"/>
      <w:r>
        <w:t>paradigms</w:t>
      </w:r>
      <w:proofErr w:type="spellEnd"/>
      <w:r>
        <w:t xml:space="preserve"> in </w:t>
      </w:r>
      <w:proofErr w:type="spellStart"/>
      <w:r>
        <w:t>information</w:t>
      </w:r>
      <w:proofErr w:type="spellEnd"/>
      <w:r>
        <w:t xml:space="preserve"> </w:t>
      </w:r>
      <w:proofErr w:type="spellStart"/>
      <w:r>
        <w:t>visualization</w:t>
      </w:r>
      <w:proofErr w:type="spellEnd"/>
      <w:r>
        <w:t xml:space="preserve"> and </w:t>
      </w:r>
      <w:proofErr w:type="spellStart"/>
      <w:r>
        <w:t>manipulation</w:t>
      </w:r>
      <w:proofErr w:type="spellEnd"/>
      <w:r>
        <w:t xml:space="preserve"> in </w:t>
      </w:r>
      <w:proofErr w:type="spellStart"/>
      <w:r>
        <w:t>conjunction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eighth</w:t>
      </w:r>
      <w:proofErr w:type="spellEnd"/>
      <w:r>
        <w:t xml:space="preserve"> ACM </w:t>
      </w:r>
      <w:proofErr w:type="spellStart"/>
      <w:r>
        <w:t>internation</w:t>
      </w:r>
      <w:proofErr w:type="spellEnd"/>
      <w:r>
        <w:t xml:space="preserve"> </w:t>
      </w:r>
      <w:proofErr w:type="spellStart"/>
      <w:r>
        <w:t>conference</w:t>
      </w:r>
      <w:proofErr w:type="spellEnd"/>
      <w:r>
        <w:t xml:space="preserve"> on </w:t>
      </w:r>
      <w:proofErr w:type="spellStart"/>
      <w:r>
        <w:lastRenderedPageBreak/>
        <w:t>Information</w:t>
      </w:r>
      <w:proofErr w:type="spellEnd"/>
      <w:r>
        <w:t xml:space="preserve"> and </w:t>
      </w:r>
      <w:proofErr w:type="spellStart"/>
      <w:r>
        <w:t>knowledge</w:t>
      </w:r>
      <w:proofErr w:type="spellEnd"/>
      <w:r>
        <w:t xml:space="preserve"> management.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xml:space="preserve">, New York, NY, USA, 35–40. </w:t>
      </w:r>
    </w:p>
    <w:p w14:paraId="036A0E79" w14:textId="77777777" w:rsidR="00032675" w:rsidRDefault="00032675" w:rsidP="00032675">
      <w:pPr>
        <w:pStyle w:val="Bibliography"/>
      </w:pPr>
      <w:r>
        <w:t xml:space="preserve">MACEACHREN, A. M., TAYLOR, F. D. R. (1994): </w:t>
      </w:r>
      <w:proofErr w:type="spellStart"/>
      <w:r>
        <w:t>Visualization</w:t>
      </w:r>
      <w:proofErr w:type="spellEnd"/>
      <w:r>
        <w:t xml:space="preserve"> in </w:t>
      </w:r>
      <w:proofErr w:type="spellStart"/>
      <w:r>
        <w:t>modern</w:t>
      </w:r>
      <w:proofErr w:type="spellEnd"/>
      <w:r>
        <w:t xml:space="preserve"> </w:t>
      </w:r>
      <w:proofErr w:type="spellStart"/>
      <w:r>
        <w:t>cartography</w:t>
      </w:r>
      <w:proofErr w:type="spellEnd"/>
      <w:r>
        <w:t xml:space="preserve">. Pergamon. </w:t>
      </w:r>
    </w:p>
    <w:p w14:paraId="16B9EB70" w14:textId="77777777" w:rsidR="00032675" w:rsidRDefault="00032675" w:rsidP="00032675">
      <w:pPr>
        <w:pStyle w:val="Bibliography"/>
      </w:pPr>
      <w:r>
        <w:t xml:space="preserve">MACLNTYRE, B., SMITH, T. F. (2018): </w:t>
      </w:r>
      <w:proofErr w:type="spellStart"/>
      <w:r>
        <w:t>Thoughts</w:t>
      </w:r>
      <w:proofErr w:type="spellEnd"/>
      <w:r>
        <w:t xml:space="preserve"> on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w:t>
      </w:r>
      <w:proofErr w:type="spellStart"/>
      <w:r>
        <w:t>WebXR</w:t>
      </w:r>
      <w:proofErr w:type="spellEnd"/>
      <w:r>
        <w:t xml:space="preserve"> and </w:t>
      </w:r>
      <w:proofErr w:type="spellStart"/>
      <w:r>
        <w:t>the</w:t>
      </w:r>
      <w:proofErr w:type="spellEnd"/>
      <w:r>
        <w:t xml:space="preserve"> </w:t>
      </w:r>
      <w:proofErr w:type="spellStart"/>
      <w:r>
        <w:t>Immersive</w:t>
      </w:r>
      <w:proofErr w:type="spellEnd"/>
      <w:r>
        <w:t xml:space="preserve"> Web. In: 2018 IEEE International </w:t>
      </w:r>
      <w:proofErr w:type="gramStart"/>
      <w:r>
        <w:t>Symposium</w:t>
      </w:r>
      <w:proofErr w:type="gramEnd"/>
      <w:r>
        <w:t xml:space="preserve"> on </w:t>
      </w:r>
      <w:proofErr w:type="spellStart"/>
      <w:r>
        <w:t>Mixed</w:t>
      </w:r>
      <w:proofErr w:type="spellEnd"/>
      <w:r>
        <w:t xml:space="preserve"> and </w:t>
      </w:r>
      <w:proofErr w:type="spellStart"/>
      <w:r>
        <w:t>Augmented</w:t>
      </w:r>
      <w:proofErr w:type="spellEnd"/>
      <w:r>
        <w:t xml:space="preserve"> Reality </w:t>
      </w:r>
      <w:proofErr w:type="spellStart"/>
      <w:r>
        <w:t>Adjunct</w:t>
      </w:r>
      <w:proofErr w:type="spellEnd"/>
      <w:r>
        <w:t xml:space="preserve"> (ISMAR-</w:t>
      </w:r>
      <w:proofErr w:type="spellStart"/>
      <w:r>
        <w:t>Adjunct</w:t>
      </w:r>
      <w:proofErr w:type="spellEnd"/>
      <w:r>
        <w:t xml:space="preserve">). 338–342. </w:t>
      </w:r>
    </w:p>
    <w:p w14:paraId="7589D2FE" w14:textId="77777777" w:rsidR="00032675" w:rsidRDefault="00032675" w:rsidP="00032675">
      <w:pPr>
        <w:pStyle w:val="Bibliography"/>
      </w:pPr>
      <w:r>
        <w:t xml:space="preserve">MAPTILER (2023): QGIS </w:t>
      </w:r>
      <w:proofErr w:type="spellStart"/>
      <w:r>
        <w:t>maps</w:t>
      </w:r>
      <w:proofErr w:type="spellEnd"/>
      <w:r>
        <w:t xml:space="preserve"> via plugin </w:t>
      </w:r>
      <w:proofErr w:type="spellStart"/>
      <w:r>
        <w:t>with</w:t>
      </w:r>
      <w:proofErr w:type="spellEnd"/>
      <w:r>
        <w:t xml:space="preserve"> </w:t>
      </w:r>
      <w:proofErr w:type="spellStart"/>
      <w:r>
        <w:t>OpenStreetMap</w:t>
      </w:r>
      <w:proofErr w:type="spellEnd"/>
      <w:r>
        <w:t xml:space="preserve">, </w:t>
      </w:r>
      <w:proofErr w:type="spellStart"/>
      <w:r>
        <w:t>satellite</w:t>
      </w:r>
      <w:proofErr w:type="spellEnd"/>
      <w:r>
        <w:t xml:space="preserve">, and </w:t>
      </w:r>
      <w:proofErr w:type="spellStart"/>
      <w:r>
        <w:t>terrain</w:t>
      </w:r>
      <w:proofErr w:type="spellEnd"/>
      <w:r>
        <w:t xml:space="preserve"> </w:t>
      </w:r>
      <w:proofErr w:type="spellStart"/>
      <w:r>
        <w:t>basemaps</w:t>
      </w:r>
      <w:proofErr w:type="spellEnd"/>
      <w:r>
        <w:t xml:space="preserve">, https://www.maptiler.com/qgis-plugin/ (26. 12. 2023). </w:t>
      </w:r>
    </w:p>
    <w:p w14:paraId="43705A07" w14:textId="77777777" w:rsidR="00032675" w:rsidRDefault="00032675" w:rsidP="00032675">
      <w:pPr>
        <w:pStyle w:val="Bibliography"/>
      </w:pPr>
      <w:r>
        <w:t xml:space="preserve">MARSCHNER, S., SHIRLEY, P., ASHIKHMIN, M., GLEICHER, M., HOFFMAN, N., JOHNSON, G., MUNZNER, T., REINHARD, E., THOMPSON, W. B., WILLEMSEN, P., WYVILL, B. (2021): Fundamentals </w:t>
      </w:r>
      <w:proofErr w:type="spellStart"/>
      <w:r>
        <w:t>of</w:t>
      </w:r>
      <w:proofErr w:type="spellEnd"/>
      <w:r>
        <w:t xml:space="preserve"> </w:t>
      </w:r>
      <w:proofErr w:type="spellStart"/>
      <w:r>
        <w:t>Computer</w:t>
      </w:r>
      <w:proofErr w:type="spellEnd"/>
      <w:r>
        <w:t xml:space="preserve"> </w:t>
      </w:r>
      <w:proofErr w:type="spellStart"/>
      <w:r>
        <w:t>Graphics</w:t>
      </w:r>
      <w:proofErr w:type="spellEnd"/>
      <w:r>
        <w:t xml:space="preserve">. A K </w:t>
      </w:r>
      <w:proofErr w:type="spellStart"/>
      <w:r>
        <w:t>Peters</w:t>
      </w:r>
      <w:proofErr w:type="spellEnd"/>
      <w:r>
        <w:t xml:space="preserve">/CRC </w:t>
      </w:r>
      <w:proofErr w:type="spellStart"/>
      <w:r>
        <w:t>Press</w:t>
      </w:r>
      <w:proofErr w:type="spellEnd"/>
      <w:r>
        <w:t xml:space="preserve">, </w:t>
      </w:r>
      <w:proofErr w:type="spellStart"/>
      <w:r>
        <w:t>Boca</w:t>
      </w:r>
      <w:proofErr w:type="spellEnd"/>
      <w:r>
        <w:t xml:space="preserve"> </w:t>
      </w:r>
      <w:proofErr w:type="spellStart"/>
      <w:r>
        <w:t>Raton</w:t>
      </w:r>
      <w:proofErr w:type="spellEnd"/>
      <w:r>
        <w:t xml:space="preserve">. </w:t>
      </w:r>
    </w:p>
    <w:p w14:paraId="483A8CD8" w14:textId="77777777" w:rsidR="00032675" w:rsidRDefault="00032675" w:rsidP="00032675">
      <w:pPr>
        <w:pStyle w:val="Bibliography"/>
      </w:pPr>
      <w:r>
        <w:t xml:space="preserve">MAT, R. C., SHARIFF, A. R. M., ZULKIFLI, A. N., RAHIM, M. S. M., MAHAYUDIN, M. H. (2014): </w:t>
      </w:r>
      <w:proofErr w:type="spellStart"/>
      <w:r>
        <w:t>Using</w:t>
      </w:r>
      <w:proofErr w:type="spellEnd"/>
      <w:r>
        <w:t xml:space="preserve"> game </w:t>
      </w:r>
      <w:proofErr w:type="spellStart"/>
      <w:r>
        <w:t>engine</w:t>
      </w:r>
      <w:proofErr w:type="spellEnd"/>
      <w:r>
        <w:t xml:space="preserve"> </w:t>
      </w:r>
      <w:proofErr w:type="spellStart"/>
      <w:r>
        <w:t>for</w:t>
      </w:r>
      <w:proofErr w:type="spellEnd"/>
      <w:r>
        <w:t xml:space="preserve"> </w:t>
      </w:r>
      <w:proofErr w:type="gramStart"/>
      <w:r>
        <w:t>3D</w:t>
      </w:r>
      <w:proofErr w:type="gramEnd"/>
      <w:r>
        <w:t xml:space="preserve"> </w:t>
      </w:r>
      <w:proofErr w:type="spellStart"/>
      <w:r>
        <w:t>terrain</w:t>
      </w:r>
      <w:proofErr w:type="spellEnd"/>
      <w:r>
        <w:t xml:space="preserve"> </w:t>
      </w:r>
      <w:proofErr w:type="spellStart"/>
      <w:r>
        <w:t>visualisation</w:t>
      </w:r>
      <w:proofErr w:type="spellEnd"/>
      <w:r>
        <w:t xml:space="preserve"> </w:t>
      </w:r>
      <w:proofErr w:type="spellStart"/>
      <w:r>
        <w:t>of</w:t>
      </w:r>
      <w:proofErr w:type="spellEnd"/>
      <w:r>
        <w:t xml:space="preserve"> GIS data: A </w:t>
      </w:r>
      <w:proofErr w:type="spellStart"/>
      <w:r>
        <w:t>review</w:t>
      </w:r>
      <w:proofErr w:type="spellEnd"/>
      <w:r>
        <w:t xml:space="preserve">. IOP </w:t>
      </w:r>
      <w:proofErr w:type="spellStart"/>
      <w:r>
        <w:t>Conference</w:t>
      </w:r>
      <w:proofErr w:type="spellEnd"/>
      <w:r>
        <w:t xml:space="preserve"> </w:t>
      </w:r>
      <w:proofErr w:type="spellStart"/>
      <w:r>
        <w:t>Series</w:t>
      </w:r>
      <w:proofErr w:type="spellEnd"/>
      <w:r>
        <w:t xml:space="preserve">: </w:t>
      </w:r>
      <w:proofErr w:type="spellStart"/>
      <w:r>
        <w:t>Earth</w:t>
      </w:r>
      <w:proofErr w:type="spellEnd"/>
      <w:r>
        <w:t xml:space="preserve"> and </w:t>
      </w:r>
      <w:proofErr w:type="spellStart"/>
      <w:r>
        <w:t>Environmental</w:t>
      </w:r>
      <w:proofErr w:type="spellEnd"/>
      <w:r>
        <w:t xml:space="preserve"> Science, 20, 012037. </w:t>
      </w:r>
    </w:p>
    <w:p w14:paraId="093A0D31" w14:textId="77777777" w:rsidR="00032675" w:rsidRDefault="00032675" w:rsidP="00032675">
      <w:pPr>
        <w:pStyle w:val="Bibliography"/>
      </w:pPr>
      <w:r>
        <w:t xml:space="preserve">MATATKO, A., BOLLMANN, J., MÜLLER, A. (2011): </w:t>
      </w:r>
      <w:proofErr w:type="spellStart"/>
      <w:r>
        <w:t>Depth</w:t>
      </w:r>
      <w:proofErr w:type="spellEnd"/>
      <w:r>
        <w:t xml:space="preserve"> </w:t>
      </w:r>
      <w:proofErr w:type="spellStart"/>
      <w:r>
        <w:t>Perception</w:t>
      </w:r>
      <w:proofErr w:type="spellEnd"/>
      <w:r>
        <w:t xml:space="preserve"> in </w:t>
      </w:r>
      <w:proofErr w:type="spellStart"/>
      <w:r>
        <w:t>Virtual</w:t>
      </w:r>
      <w:proofErr w:type="spellEnd"/>
      <w:r>
        <w:t xml:space="preserve"> Reality. In: </w:t>
      </w:r>
      <w:proofErr w:type="spellStart"/>
      <w:r>
        <w:t>Kolbe</w:t>
      </w:r>
      <w:proofErr w:type="spellEnd"/>
      <w:r>
        <w:t xml:space="preserve">, T. H., König, G., </w:t>
      </w:r>
      <w:proofErr w:type="spellStart"/>
      <w:r>
        <w:t>Nagel</w:t>
      </w:r>
      <w:proofErr w:type="spellEnd"/>
      <w:r>
        <w:t>, C. (</w:t>
      </w:r>
      <w:proofErr w:type="spellStart"/>
      <w:r>
        <w:t>eds</w:t>
      </w:r>
      <w:proofErr w:type="spellEnd"/>
      <w:r>
        <w:t xml:space="preserve">.): </w:t>
      </w:r>
      <w:proofErr w:type="spellStart"/>
      <w:r>
        <w:t>Advances</w:t>
      </w:r>
      <w:proofErr w:type="spellEnd"/>
      <w:r>
        <w:t xml:space="preserve"> in </w:t>
      </w:r>
      <w:proofErr w:type="gramStart"/>
      <w:r>
        <w:t>3D</w:t>
      </w:r>
      <w:proofErr w:type="gramEnd"/>
      <w:r>
        <w:t xml:space="preserve"> </w:t>
      </w:r>
      <w:proofErr w:type="spellStart"/>
      <w:r>
        <w:t>Geo-Information</w:t>
      </w:r>
      <w:proofErr w:type="spellEnd"/>
      <w:r>
        <w:t xml:space="preserve"> </w:t>
      </w:r>
      <w:proofErr w:type="spellStart"/>
      <w:r>
        <w:t>Sciences</w:t>
      </w:r>
      <w:proofErr w:type="spellEnd"/>
      <w:r>
        <w:t xml:space="preserve">. </w:t>
      </w:r>
      <w:proofErr w:type="spellStart"/>
      <w:r>
        <w:t>Springer</w:t>
      </w:r>
      <w:proofErr w:type="spellEnd"/>
      <w:r>
        <w:t xml:space="preserve">, </w:t>
      </w:r>
      <w:proofErr w:type="spellStart"/>
      <w:r>
        <w:t>Berlin</w:t>
      </w:r>
      <w:proofErr w:type="spellEnd"/>
      <w:r>
        <w:t xml:space="preserve">, Heidelberg, 115–129. </w:t>
      </w:r>
    </w:p>
    <w:p w14:paraId="1318D8A9" w14:textId="77777777" w:rsidR="00032675" w:rsidRDefault="00032675" w:rsidP="00032675">
      <w:pPr>
        <w:pStyle w:val="Bibliography"/>
      </w:pPr>
      <w:r>
        <w:t xml:space="preserve">MATHER, G. (2016): </w:t>
      </w:r>
      <w:proofErr w:type="spellStart"/>
      <w:r>
        <w:t>Foundations</w:t>
      </w:r>
      <w:proofErr w:type="spellEnd"/>
      <w:r>
        <w:t xml:space="preserve"> </w:t>
      </w:r>
      <w:proofErr w:type="spellStart"/>
      <w:r>
        <w:t>of</w:t>
      </w:r>
      <w:proofErr w:type="spellEnd"/>
      <w:r>
        <w:t xml:space="preserve"> </w:t>
      </w:r>
      <w:proofErr w:type="spellStart"/>
      <w:r>
        <w:t>Sensation</w:t>
      </w:r>
      <w:proofErr w:type="spellEnd"/>
      <w:r>
        <w:t xml:space="preserve"> and </w:t>
      </w:r>
      <w:proofErr w:type="spellStart"/>
      <w:r>
        <w:t>Perception</w:t>
      </w:r>
      <w:proofErr w:type="spellEnd"/>
      <w:r>
        <w:t xml:space="preserve">. Psychology </w:t>
      </w:r>
      <w:proofErr w:type="spellStart"/>
      <w:r>
        <w:t>Press</w:t>
      </w:r>
      <w:proofErr w:type="spellEnd"/>
      <w:r>
        <w:t xml:space="preserve">. </w:t>
      </w:r>
    </w:p>
    <w:p w14:paraId="3B3C864A" w14:textId="77777777" w:rsidR="00032675" w:rsidRDefault="00032675" w:rsidP="00032675">
      <w:pPr>
        <w:pStyle w:val="Bibliography"/>
      </w:pPr>
      <w:r>
        <w:t xml:space="preserve">MAZURYK, T., GERVAUTZ, M. (1999): </w:t>
      </w:r>
      <w:proofErr w:type="spellStart"/>
      <w:r>
        <w:t>Virtual</w:t>
      </w:r>
      <w:proofErr w:type="spellEnd"/>
      <w:r>
        <w:t xml:space="preserve"> </w:t>
      </w:r>
      <w:proofErr w:type="gramStart"/>
      <w:r>
        <w:t xml:space="preserve">Reality - </w:t>
      </w:r>
      <w:proofErr w:type="spellStart"/>
      <w:r>
        <w:t>History</w:t>
      </w:r>
      <w:proofErr w:type="spellEnd"/>
      <w:proofErr w:type="gramEnd"/>
      <w:r>
        <w:t xml:space="preserve">, </w:t>
      </w:r>
      <w:proofErr w:type="spellStart"/>
      <w:r>
        <w:t>Applications</w:t>
      </w:r>
      <w:proofErr w:type="spellEnd"/>
      <w:r>
        <w:t xml:space="preserve">, Technology and </w:t>
      </w:r>
      <w:proofErr w:type="spellStart"/>
      <w:r>
        <w:t>Future</w:t>
      </w:r>
      <w:proofErr w:type="spellEnd"/>
      <w:r>
        <w:t xml:space="preserve">. </w:t>
      </w:r>
    </w:p>
    <w:p w14:paraId="1BF895E2" w14:textId="77777777" w:rsidR="00032675" w:rsidRDefault="00032675" w:rsidP="00032675">
      <w:pPr>
        <w:pStyle w:val="Bibliography"/>
      </w:pPr>
      <w:r>
        <w:t xml:space="preserve">MAZZEI, M., QUARONI, D. (2022): Development </w:t>
      </w:r>
      <w:proofErr w:type="spellStart"/>
      <w:r>
        <w:t>of</w:t>
      </w:r>
      <w:proofErr w:type="spellEnd"/>
      <w:r>
        <w:t xml:space="preserve"> a </w:t>
      </w:r>
      <w:proofErr w:type="gramStart"/>
      <w:r>
        <w:t>3D</w:t>
      </w:r>
      <w:proofErr w:type="gramEnd"/>
      <w:r>
        <w:t xml:space="preserve"> </w:t>
      </w:r>
      <w:proofErr w:type="spellStart"/>
      <w:r>
        <w:t>WebGIS</w:t>
      </w:r>
      <w:proofErr w:type="spellEnd"/>
      <w:r>
        <w:t xml:space="preserve"> </w:t>
      </w:r>
      <w:proofErr w:type="spellStart"/>
      <w:r>
        <w:t>Application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Seismic</w:t>
      </w:r>
      <w:proofErr w:type="spellEnd"/>
      <w:r>
        <w:t xml:space="preserve"> Risk on </w:t>
      </w:r>
      <w:proofErr w:type="spellStart"/>
      <w:r>
        <w:t>Infrastructural</w:t>
      </w:r>
      <w:proofErr w:type="spellEnd"/>
      <w:r>
        <w:t xml:space="preserve"> </w:t>
      </w:r>
      <w:proofErr w:type="spellStart"/>
      <w:r>
        <w:t>Work</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11, 22. </w:t>
      </w:r>
    </w:p>
    <w:p w14:paraId="2A9AC024" w14:textId="77777777" w:rsidR="00032675" w:rsidRDefault="00032675" w:rsidP="00032675">
      <w:pPr>
        <w:pStyle w:val="Bibliography"/>
      </w:pPr>
      <w:r>
        <w:t>MDN CONTRIBUTORS (</w:t>
      </w:r>
      <w:proofErr w:type="gramStart"/>
      <w:r>
        <w:t>2022a</w:t>
      </w:r>
      <w:proofErr w:type="gramEnd"/>
      <w:r>
        <w:t xml:space="preserve">): </w:t>
      </w:r>
      <w:proofErr w:type="spellStart"/>
      <w:r>
        <w:t>Introduction</w:t>
      </w:r>
      <w:proofErr w:type="spellEnd"/>
      <w:r>
        <w:t xml:space="preserve"> to </w:t>
      </w:r>
      <w:proofErr w:type="spellStart"/>
      <w:r>
        <w:t>the</w:t>
      </w:r>
      <w:proofErr w:type="spellEnd"/>
      <w:r>
        <w:t xml:space="preserve"> DOM - Web </w:t>
      </w:r>
      <w:proofErr w:type="spellStart"/>
      <w:r>
        <w:t>APIs</w:t>
      </w:r>
      <w:proofErr w:type="spellEnd"/>
      <w:r>
        <w:t xml:space="preserve">, https://developer.mozilla.org/en-US/docs/Web/API/Document_Object_Model/Introduction (19. 1. 2023). </w:t>
      </w:r>
    </w:p>
    <w:p w14:paraId="0DC9F208" w14:textId="77777777" w:rsidR="00032675" w:rsidRDefault="00032675" w:rsidP="00032675">
      <w:pPr>
        <w:pStyle w:val="Bibliography"/>
      </w:pPr>
      <w:r>
        <w:t>MDN CONTRIBUTORS (</w:t>
      </w:r>
      <w:proofErr w:type="gramStart"/>
      <w:r>
        <w:t>2022b</w:t>
      </w:r>
      <w:proofErr w:type="gramEnd"/>
      <w:r>
        <w:t xml:space="preserve">): </w:t>
      </w:r>
      <w:proofErr w:type="spellStart"/>
      <w:r>
        <w:t>WebGL</w:t>
      </w:r>
      <w:proofErr w:type="spellEnd"/>
      <w:r>
        <w:t xml:space="preserve">: 2D and 3D </w:t>
      </w:r>
      <w:proofErr w:type="spellStart"/>
      <w:r>
        <w:t>graphics</w:t>
      </w:r>
      <w:proofErr w:type="spellEnd"/>
      <w:r>
        <w:t xml:space="preserve"> </w:t>
      </w:r>
      <w:proofErr w:type="spellStart"/>
      <w:r>
        <w:t>for</w:t>
      </w:r>
      <w:proofErr w:type="spellEnd"/>
      <w:r>
        <w:t xml:space="preserve"> </w:t>
      </w:r>
      <w:proofErr w:type="spellStart"/>
      <w:r>
        <w:t>the</w:t>
      </w:r>
      <w:proofErr w:type="spellEnd"/>
      <w:r>
        <w:t xml:space="preserve"> web - Web </w:t>
      </w:r>
      <w:proofErr w:type="spellStart"/>
      <w:r>
        <w:t>APIs</w:t>
      </w:r>
      <w:proofErr w:type="spellEnd"/>
      <w:r>
        <w:t xml:space="preserve"> | MDN, https://developer.mozilla.org/en-US/docs/Web/API/WebGL_API (19. 1. 2023). </w:t>
      </w:r>
    </w:p>
    <w:p w14:paraId="1756E54A" w14:textId="77777777" w:rsidR="00032675" w:rsidRDefault="00032675" w:rsidP="00032675">
      <w:pPr>
        <w:pStyle w:val="Bibliography"/>
      </w:pPr>
      <w:r>
        <w:t>MDN CONTRIBUTORS (</w:t>
      </w:r>
      <w:proofErr w:type="gramStart"/>
      <w:r>
        <w:t>2023a</w:t>
      </w:r>
      <w:proofErr w:type="gramEnd"/>
      <w:r>
        <w:t xml:space="preserve">): </w:t>
      </w:r>
      <w:proofErr w:type="spellStart"/>
      <w:r>
        <w:t>Inputs</w:t>
      </w:r>
      <w:proofErr w:type="spellEnd"/>
      <w:r>
        <w:t xml:space="preserve"> and input </w:t>
      </w:r>
      <w:proofErr w:type="spellStart"/>
      <w:r>
        <w:t>sources</w:t>
      </w:r>
      <w:proofErr w:type="spellEnd"/>
      <w:r>
        <w:t xml:space="preserve"> - Web </w:t>
      </w:r>
      <w:proofErr w:type="spellStart"/>
      <w:r>
        <w:t>APIs</w:t>
      </w:r>
      <w:proofErr w:type="spellEnd"/>
      <w:r>
        <w:t xml:space="preserve"> | MDN, https://developer.mozilla.org/en-US/docs/Web/API/WebXR_Device_API/Inputs (15. 10. 2023). </w:t>
      </w:r>
    </w:p>
    <w:p w14:paraId="7BA70D30" w14:textId="77777777" w:rsidR="00032675" w:rsidRDefault="00032675" w:rsidP="00032675">
      <w:pPr>
        <w:pStyle w:val="Bibliography"/>
      </w:pPr>
      <w:r>
        <w:t xml:space="preserve">MDN CONTRIBUTORS (2023b): </w:t>
      </w:r>
      <w:proofErr w:type="spellStart"/>
      <w:r>
        <w:t>XRSystem</w:t>
      </w:r>
      <w:proofErr w:type="spellEnd"/>
      <w:r>
        <w:t xml:space="preserve">: </w:t>
      </w:r>
      <w:proofErr w:type="spellStart"/>
      <w:proofErr w:type="gramStart"/>
      <w:r>
        <w:t>requestSession</w:t>
      </w:r>
      <w:proofErr w:type="spellEnd"/>
      <w:r>
        <w:t>(</w:t>
      </w:r>
      <w:proofErr w:type="gramEnd"/>
      <w:r>
        <w:t xml:space="preserve">) </w:t>
      </w:r>
      <w:proofErr w:type="spellStart"/>
      <w:r>
        <w:t>method</w:t>
      </w:r>
      <w:proofErr w:type="spellEnd"/>
      <w:r>
        <w:t xml:space="preserve"> - Web </w:t>
      </w:r>
      <w:proofErr w:type="spellStart"/>
      <w:r>
        <w:t>APIs</w:t>
      </w:r>
      <w:proofErr w:type="spellEnd"/>
      <w:r>
        <w:t xml:space="preserve"> | MDN, https://developer.mozilla.org/en-US/docs/Web/API/XRSystem/requestSession (10. 9. 2023). </w:t>
      </w:r>
    </w:p>
    <w:p w14:paraId="52B1EB50" w14:textId="77777777" w:rsidR="00032675" w:rsidRDefault="00032675" w:rsidP="00032675">
      <w:pPr>
        <w:pStyle w:val="Bibliography"/>
      </w:pPr>
      <w:r>
        <w:t xml:space="preserve">MEHRFARD, A., FOTOUHI, J., TAYLOR, G., FORSTER, T., NAVAB, N., FUERST, B. (2019): A </w:t>
      </w:r>
      <w:proofErr w:type="spellStart"/>
      <w:r>
        <w:t>Comparative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Virtual</w:t>
      </w:r>
      <w:proofErr w:type="spellEnd"/>
      <w:r>
        <w:t xml:space="preserve"> Reality </w:t>
      </w:r>
      <w:proofErr w:type="spellStart"/>
      <w:r>
        <w:t>Head-Mounted</w:t>
      </w:r>
      <w:proofErr w:type="spellEnd"/>
      <w:r>
        <w:t xml:space="preserve"> Display Systems. </w:t>
      </w:r>
      <w:proofErr w:type="spellStart"/>
      <w:r>
        <w:t>arXiv</w:t>
      </w:r>
      <w:proofErr w:type="spellEnd"/>
      <w:r>
        <w:t xml:space="preserve">. </w:t>
      </w:r>
    </w:p>
    <w:p w14:paraId="0E9D4617" w14:textId="77777777" w:rsidR="00032675" w:rsidRDefault="00032675" w:rsidP="00032675">
      <w:pPr>
        <w:pStyle w:val="Bibliography"/>
      </w:pPr>
      <w:r>
        <w:t xml:space="preserve">MENARD, A. (2019): </w:t>
      </w:r>
      <w:proofErr w:type="spellStart"/>
      <w:r>
        <w:t>Adding</w:t>
      </w:r>
      <w:proofErr w:type="spellEnd"/>
      <w:r>
        <w:t xml:space="preserve"> support </w:t>
      </w:r>
      <w:proofErr w:type="spellStart"/>
      <w:r>
        <w:t>for</w:t>
      </w:r>
      <w:proofErr w:type="spellEnd"/>
      <w:r>
        <w:t xml:space="preserve"> VR </w:t>
      </w:r>
      <w:proofErr w:type="spellStart"/>
      <w:r>
        <w:t>inputs</w:t>
      </w:r>
      <w:proofErr w:type="spellEnd"/>
      <w:r>
        <w:t xml:space="preserve"> </w:t>
      </w:r>
      <w:proofErr w:type="spellStart"/>
      <w:r>
        <w:t>with</w:t>
      </w:r>
      <w:proofErr w:type="spellEnd"/>
      <w:r>
        <w:t xml:space="preserve"> </w:t>
      </w:r>
      <w:proofErr w:type="spellStart"/>
      <w:r>
        <w:t>WebXR</w:t>
      </w:r>
      <w:proofErr w:type="spellEnd"/>
      <w:r>
        <w:t xml:space="preserve"> and Three.JS, Medium, https://medium.com/@darktears/adding-support-for-vr-inputs-with-webxr-and-three-js-235b40beb6f0 (11. 10. 2023). </w:t>
      </w:r>
    </w:p>
    <w:p w14:paraId="429694A8" w14:textId="77777777" w:rsidR="00032675" w:rsidRDefault="00032675" w:rsidP="00032675">
      <w:pPr>
        <w:pStyle w:val="Bibliography"/>
      </w:pPr>
      <w:r>
        <w:lastRenderedPageBreak/>
        <w:t xml:space="preserve">META (2023): Browser </w:t>
      </w:r>
      <w:proofErr w:type="spellStart"/>
      <w:r>
        <w:t>Specs</w:t>
      </w:r>
      <w:proofErr w:type="spellEnd"/>
      <w:r>
        <w:t xml:space="preserve"> | </w:t>
      </w:r>
      <w:proofErr w:type="spellStart"/>
      <w:r>
        <w:t>Oculus</w:t>
      </w:r>
      <w:proofErr w:type="spellEnd"/>
      <w:r>
        <w:t xml:space="preserve"> </w:t>
      </w:r>
      <w:proofErr w:type="spellStart"/>
      <w:r>
        <w:t>Developers</w:t>
      </w:r>
      <w:proofErr w:type="spellEnd"/>
      <w:r>
        <w:t xml:space="preserve">, https://developer.oculus.com/documentation/web/browser-specs/ (31. 1. 2023). </w:t>
      </w:r>
    </w:p>
    <w:p w14:paraId="25D1C2A1" w14:textId="77777777" w:rsidR="00032675" w:rsidRDefault="00032675" w:rsidP="00032675">
      <w:pPr>
        <w:pStyle w:val="Bibliography"/>
      </w:pPr>
      <w:r>
        <w:t xml:space="preserve">META DEVELOPERS (2022): Meta </w:t>
      </w:r>
      <w:proofErr w:type="spellStart"/>
      <w:r>
        <w:t>Connect</w:t>
      </w:r>
      <w:proofErr w:type="spellEnd"/>
      <w:r>
        <w:t xml:space="preserve"> 2022 | Build Great </w:t>
      </w:r>
      <w:proofErr w:type="spellStart"/>
      <w:r>
        <w:t>WebXR</w:t>
      </w:r>
      <w:proofErr w:type="spellEnd"/>
      <w:r>
        <w:t xml:space="preserve"> </w:t>
      </w:r>
      <w:proofErr w:type="spellStart"/>
      <w:r>
        <w:t>Experiences</w:t>
      </w:r>
      <w:proofErr w:type="spellEnd"/>
      <w:r>
        <w:t xml:space="preserve">. </w:t>
      </w:r>
    </w:p>
    <w:p w14:paraId="7B246CE8" w14:textId="77777777" w:rsidR="00032675" w:rsidRDefault="00032675" w:rsidP="00032675">
      <w:pPr>
        <w:pStyle w:val="Bibliography"/>
      </w:pPr>
      <w:r>
        <w:t>META QUEST (</w:t>
      </w:r>
      <w:proofErr w:type="gramStart"/>
      <w:r>
        <w:t>2023a</w:t>
      </w:r>
      <w:proofErr w:type="gramEnd"/>
      <w:r>
        <w:t xml:space="preserve">): Project </w:t>
      </w:r>
      <w:proofErr w:type="spellStart"/>
      <w:r>
        <w:t>Flowerbed</w:t>
      </w:r>
      <w:proofErr w:type="spellEnd"/>
      <w:r>
        <w:t xml:space="preserve">: A </w:t>
      </w:r>
      <w:proofErr w:type="spellStart"/>
      <w:r>
        <w:t>WebXR</w:t>
      </w:r>
      <w:proofErr w:type="spellEnd"/>
      <w:r>
        <w:t xml:space="preserve"> Case Study, https://developer.oculus.com/blog/project-flowerbed-a-webxr-case-study/ (6. 11. 2023). </w:t>
      </w:r>
    </w:p>
    <w:p w14:paraId="3F72F8FE" w14:textId="77777777" w:rsidR="00032675" w:rsidRDefault="00032675" w:rsidP="00032675">
      <w:pPr>
        <w:pStyle w:val="Bibliography"/>
      </w:pPr>
      <w:r>
        <w:t>META QUEST (</w:t>
      </w:r>
      <w:proofErr w:type="gramStart"/>
      <w:r>
        <w:t>2023b</w:t>
      </w:r>
      <w:proofErr w:type="gramEnd"/>
      <w:r>
        <w:t xml:space="preserve">): </w:t>
      </w:r>
      <w:proofErr w:type="spellStart"/>
      <w:r>
        <w:t>Revolutionizing</w:t>
      </w:r>
      <w:proofErr w:type="spellEnd"/>
      <w:r>
        <w:t xml:space="preserve"> </w:t>
      </w:r>
      <w:proofErr w:type="spellStart"/>
      <w:r>
        <w:t>WebXR</w:t>
      </w:r>
      <w:proofErr w:type="spellEnd"/>
      <w:r>
        <w:t xml:space="preserve"> Development </w:t>
      </w:r>
      <w:proofErr w:type="spellStart"/>
      <w:r>
        <w:t>with</w:t>
      </w:r>
      <w:proofErr w:type="spellEnd"/>
      <w:r>
        <w:t xml:space="preserve"> </w:t>
      </w:r>
      <w:proofErr w:type="spellStart"/>
      <w:r>
        <w:t>the</w:t>
      </w:r>
      <w:proofErr w:type="spellEnd"/>
      <w:r>
        <w:t xml:space="preserve"> </w:t>
      </w:r>
      <w:proofErr w:type="spellStart"/>
      <w:r>
        <w:t>Immersive</w:t>
      </w:r>
      <w:proofErr w:type="spellEnd"/>
      <w:r>
        <w:t xml:space="preserve"> Web </w:t>
      </w:r>
      <w:proofErr w:type="spellStart"/>
      <w:r>
        <w:t>Emulator</w:t>
      </w:r>
      <w:proofErr w:type="spellEnd"/>
      <w:r>
        <w:t xml:space="preserve">, https://developer.oculus.com/blog/webxr-development-immersive-web-emulator/ (6. 11. 2023). </w:t>
      </w:r>
    </w:p>
    <w:p w14:paraId="38C6F3BA" w14:textId="77777777" w:rsidR="00032675" w:rsidRDefault="00032675" w:rsidP="00032675">
      <w:pPr>
        <w:pStyle w:val="Bibliography"/>
      </w:pPr>
      <w:r>
        <w:t xml:space="preserve">MEZZO, D. B. (2019): FOSS4G 2021 - 3D Urban data in QGIS. </w:t>
      </w:r>
    </w:p>
    <w:p w14:paraId="4380FD0A" w14:textId="77777777" w:rsidR="00032675" w:rsidRDefault="00032675" w:rsidP="00032675">
      <w:pPr>
        <w:pStyle w:val="Bibliography"/>
      </w:pPr>
      <w:r>
        <w:t xml:space="preserve">MILGRAM, P., KISHINO, F. (1994): A Taxonomy </w:t>
      </w:r>
      <w:proofErr w:type="spellStart"/>
      <w:r>
        <w:t>of</w:t>
      </w:r>
      <w:proofErr w:type="spellEnd"/>
      <w:r>
        <w:t xml:space="preserve"> </w:t>
      </w:r>
      <w:proofErr w:type="spellStart"/>
      <w:r>
        <w:t>Mixed</w:t>
      </w:r>
      <w:proofErr w:type="spellEnd"/>
      <w:r>
        <w:t xml:space="preserve"> Reality </w:t>
      </w:r>
      <w:proofErr w:type="spellStart"/>
      <w:r>
        <w:t>Visual</w:t>
      </w:r>
      <w:proofErr w:type="spellEnd"/>
      <w:r>
        <w:t xml:space="preserve"> </w:t>
      </w:r>
      <w:proofErr w:type="spellStart"/>
      <w:r>
        <w:t>Displays</w:t>
      </w:r>
      <w:proofErr w:type="spellEnd"/>
      <w:r>
        <w:t xml:space="preserve">. IEICE Trans. </w:t>
      </w:r>
      <w:proofErr w:type="spellStart"/>
      <w:r>
        <w:t>Information</w:t>
      </w:r>
      <w:proofErr w:type="spellEnd"/>
      <w:r>
        <w:t xml:space="preserve"> Systems, E77-D, no. 12, 1321–1329. </w:t>
      </w:r>
    </w:p>
    <w:p w14:paraId="467833A3" w14:textId="77777777" w:rsidR="00032675" w:rsidRDefault="00032675" w:rsidP="00032675">
      <w:pPr>
        <w:pStyle w:val="Bibliography"/>
      </w:pPr>
      <w:r>
        <w:t xml:space="preserve">MIRANDA, E. (2011): Time boxing </w:t>
      </w:r>
      <w:proofErr w:type="spellStart"/>
      <w:r>
        <w:t>planning</w:t>
      </w:r>
      <w:proofErr w:type="spellEnd"/>
      <w:r>
        <w:t xml:space="preserve">: </w:t>
      </w:r>
      <w:proofErr w:type="spellStart"/>
      <w:r>
        <w:t>buffered</w:t>
      </w:r>
      <w:proofErr w:type="spellEnd"/>
      <w:r>
        <w:t xml:space="preserve"> </w:t>
      </w:r>
      <w:proofErr w:type="spellStart"/>
      <w:r>
        <w:t>moscow</w:t>
      </w:r>
      <w:proofErr w:type="spellEnd"/>
      <w:r>
        <w:t xml:space="preserve"> </w:t>
      </w:r>
      <w:proofErr w:type="spellStart"/>
      <w:r>
        <w:t>rules</w:t>
      </w:r>
      <w:proofErr w:type="spellEnd"/>
      <w:r>
        <w:t xml:space="preserve">. ACM SIGSOFT Software </w:t>
      </w:r>
      <w:proofErr w:type="spellStart"/>
      <w:r>
        <w:t>Engineering</w:t>
      </w:r>
      <w:proofErr w:type="spellEnd"/>
      <w:r>
        <w:t xml:space="preserve"> Notes, 6, 36, 1–5. </w:t>
      </w:r>
    </w:p>
    <w:p w14:paraId="0C61C73D" w14:textId="77777777" w:rsidR="00032675" w:rsidRDefault="00032675" w:rsidP="00032675">
      <w:pPr>
        <w:pStyle w:val="Bibliography"/>
      </w:pPr>
      <w:r>
        <w:t xml:space="preserve">MOZILLA HUBS (2022): </w:t>
      </w:r>
      <w:proofErr w:type="spellStart"/>
      <w:r>
        <w:t>Hubs</w:t>
      </w:r>
      <w:proofErr w:type="spellEnd"/>
      <w:r>
        <w:t xml:space="preserve"> New Entity </w:t>
      </w:r>
      <w:proofErr w:type="spellStart"/>
      <w:r>
        <w:t>Component</w:t>
      </w:r>
      <w:proofErr w:type="spellEnd"/>
      <w:r>
        <w:t xml:space="preserve"> </w:t>
      </w:r>
      <w:proofErr w:type="spellStart"/>
      <w:r>
        <w:t>System</w:t>
      </w:r>
      <w:proofErr w:type="spellEnd"/>
      <w:r>
        <w:t xml:space="preserve">. </w:t>
      </w:r>
    </w:p>
    <w:p w14:paraId="1E252C87" w14:textId="77777777" w:rsidR="00032675" w:rsidRDefault="00032675" w:rsidP="00032675">
      <w:pPr>
        <w:pStyle w:val="Bibliography"/>
      </w:pPr>
      <w:r>
        <w:t>MOZZILA CORPORATION (</w:t>
      </w:r>
      <w:proofErr w:type="gramStart"/>
      <w:r>
        <w:t>2023a</w:t>
      </w:r>
      <w:proofErr w:type="gramEnd"/>
      <w:r>
        <w:t xml:space="preserve">): </w:t>
      </w:r>
      <w:proofErr w:type="spellStart"/>
      <w:r>
        <w:t>Hubs</w:t>
      </w:r>
      <w:proofErr w:type="spellEnd"/>
      <w:r>
        <w:t xml:space="preserve"> Demo | </w:t>
      </w:r>
      <w:proofErr w:type="spellStart"/>
      <w:r>
        <w:t>Hubs</w:t>
      </w:r>
      <w:proofErr w:type="spellEnd"/>
      <w:r>
        <w:t xml:space="preserve"> by Mozilla, https://hubs.mozilla.com/Pvg5MMt/hubs-demo (11. 10. 2023). </w:t>
      </w:r>
    </w:p>
    <w:p w14:paraId="132A07D2" w14:textId="77777777" w:rsidR="00032675" w:rsidRDefault="00032675" w:rsidP="00032675">
      <w:pPr>
        <w:pStyle w:val="Bibliography"/>
      </w:pPr>
      <w:r>
        <w:t>MOZZILA CORPORATION (</w:t>
      </w:r>
      <w:proofErr w:type="gramStart"/>
      <w:r>
        <w:t>2023b</w:t>
      </w:r>
      <w:proofErr w:type="gramEnd"/>
      <w:r>
        <w:t xml:space="preserve">): </w:t>
      </w:r>
      <w:proofErr w:type="spellStart"/>
      <w:r>
        <w:t>Optimizing</w:t>
      </w:r>
      <w:proofErr w:type="spellEnd"/>
      <w:r>
        <w:t xml:space="preserve"> </w:t>
      </w:r>
      <w:proofErr w:type="spellStart"/>
      <w:r>
        <w:t>Scenes</w:t>
      </w:r>
      <w:proofErr w:type="spellEnd"/>
      <w:r>
        <w:t xml:space="preserve">, https://hubs.mozilla.com/docs/index.html (28. 10. 2023). </w:t>
      </w:r>
    </w:p>
    <w:p w14:paraId="4E7AAF6C" w14:textId="77777777" w:rsidR="00032675" w:rsidRDefault="00032675" w:rsidP="00032675">
      <w:pPr>
        <w:pStyle w:val="Bibliography"/>
      </w:pPr>
      <w:r>
        <w:t xml:space="preserve">NEEDLE-TOOLS (2023): </w:t>
      </w:r>
      <w:proofErr w:type="spellStart"/>
      <w:r>
        <w:t>needle-tools</w:t>
      </w:r>
      <w:proofErr w:type="spellEnd"/>
      <w:r>
        <w:t>/</w:t>
      </w:r>
      <w:proofErr w:type="spellStart"/>
      <w:r>
        <w:t>needle</w:t>
      </w:r>
      <w:proofErr w:type="spellEnd"/>
      <w:r>
        <w:t>-</w:t>
      </w:r>
      <w:proofErr w:type="spellStart"/>
      <w:r>
        <w:t>engine</w:t>
      </w:r>
      <w:proofErr w:type="spellEnd"/>
      <w:r>
        <w:t xml:space="preserve">-support. </w:t>
      </w:r>
      <w:proofErr w:type="spellStart"/>
      <w:r>
        <w:t>Needle</w:t>
      </w:r>
      <w:proofErr w:type="spellEnd"/>
      <w:r>
        <w:t xml:space="preserve">. </w:t>
      </w:r>
    </w:p>
    <w:p w14:paraId="53A89B8C" w14:textId="77777777" w:rsidR="00032675" w:rsidRDefault="00032675" w:rsidP="00032675">
      <w:pPr>
        <w:pStyle w:val="Bibliography"/>
      </w:pPr>
      <w:r>
        <w:t xml:space="preserve">NEWTON, C. (2021): Mark Zuckerberg </w:t>
      </w:r>
      <w:proofErr w:type="spellStart"/>
      <w:r>
        <w:t>is</w:t>
      </w:r>
      <w:proofErr w:type="spellEnd"/>
      <w:r>
        <w:t xml:space="preserve"> </w:t>
      </w:r>
      <w:proofErr w:type="spellStart"/>
      <w:r>
        <w:t>betting</w:t>
      </w:r>
      <w:proofErr w:type="spellEnd"/>
      <w:r>
        <w:t xml:space="preserve"> </w:t>
      </w:r>
      <w:proofErr w:type="spellStart"/>
      <w:r>
        <w:t>Facebook’s</w:t>
      </w:r>
      <w:proofErr w:type="spellEnd"/>
      <w:r>
        <w:t xml:space="preserve"> </w:t>
      </w:r>
      <w:proofErr w:type="spellStart"/>
      <w:r>
        <w:t>future</w:t>
      </w:r>
      <w:proofErr w:type="spellEnd"/>
      <w:r>
        <w:t xml:space="preserve"> on </w:t>
      </w:r>
      <w:proofErr w:type="spellStart"/>
      <w:r>
        <w:t>the</w:t>
      </w:r>
      <w:proofErr w:type="spellEnd"/>
      <w:r>
        <w:t xml:space="preserve"> </w:t>
      </w:r>
      <w:proofErr w:type="spellStart"/>
      <w:r>
        <w:t>metaverse</w:t>
      </w:r>
      <w:proofErr w:type="spellEnd"/>
      <w:r>
        <w:t xml:space="preserve">, </w:t>
      </w:r>
      <w:proofErr w:type="spellStart"/>
      <w:r>
        <w:t>The</w:t>
      </w:r>
      <w:proofErr w:type="spellEnd"/>
      <w:r>
        <w:t xml:space="preserve"> </w:t>
      </w:r>
      <w:proofErr w:type="spellStart"/>
      <w:r>
        <w:t>Verge</w:t>
      </w:r>
      <w:proofErr w:type="spellEnd"/>
      <w:r>
        <w:t xml:space="preserve">, https://www.theverge.com/22588022/mark-zuckerberg-facebook-ceo-metaverse-interview (1. 9. 2023). </w:t>
      </w:r>
    </w:p>
    <w:p w14:paraId="0664377C" w14:textId="77777777" w:rsidR="00032675" w:rsidRDefault="00032675" w:rsidP="00032675">
      <w:pPr>
        <w:pStyle w:val="Bibliography"/>
      </w:pPr>
      <w:r>
        <w:t xml:space="preserve">NPM (2023): </w:t>
      </w:r>
      <w:proofErr w:type="spellStart"/>
      <w:r>
        <w:t>three</w:t>
      </w:r>
      <w:proofErr w:type="spellEnd"/>
      <w:r>
        <w:t xml:space="preserve">, </w:t>
      </w:r>
      <w:proofErr w:type="spellStart"/>
      <w:r>
        <w:t>npm</w:t>
      </w:r>
      <w:proofErr w:type="spellEnd"/>
      <w:r>
        <w:t xml:space="preserve">, https://www.npmjs.com/package/three (14. 10. 2023). </w:t>
      </w:r>
    </w:p>
    <w:p w14:paraId="4DB1398F" w14:textId="77777777" w:rsidR="00032675" w:rsidRDefault="00032675" w:rsidP="00032675">
      <w:pPr>
        <w:pStyle w:val="Bibliography"/>
      </w:pPr>
      <w:r>
        <w:t xml:space="preserve">OCULUS VR (2022): </w:t>
      </w:r>
      <w:proofErr w:type="spellStart"/>
      <w:r>
        <w:t>Developing</w:t>
      </w:r>
      <w:proofErr w:type="spellEnd"/>
      <w:r>
        <w:t xml:space="preserve"> </w:t>
      </w:r>
      <w:proofErr w:type="spellStart"/>
      <w:r>
        <w:t>with</w:t>
      </w:r>
      <w:proofErr w:type="spellEnd"/>
      <w:r>
        <w:t xml:space="preserve"> </w:t>
      </w:r>
      <w:proofErr w:type="spellStart"/>
      <w:r>
        <w:t>WebXR</w:t>
      </w:r>
      <w:proofErr w:type="spellEnd"/>
      <w:r>
        <w:t xml:space="preserve">: </w:t>
      </w:r>
      <w:proofErr w:type="spellStart"/>
      <w:r>
        <w:t>How</w:t>
      </w:r>
      <w:proofErr w:type="spellEnd"/>
      <w:r>
        <w:t xml:space="preserve"> </w:t>
      </w:r>
      <w:proofErr w:type="spellStart"/>
      <w:r>
        <w:t>Playko</w:t>
      </w:r>
      <w:proofErr w:type="spellEnd"/>
      <w:r>
        <w:t xml:space="preserve"> </w:t>
      </w:r>
      <w:proofErr w:type="spellStart"/>
      <w:r>
        <w:t>Built</w:t>
      </w:r>
      <w:proofErr w:type="spellEnd"/>
      <w:r>
        <w:t xml:space="preserve"> Ski Fit 365 on </w:t>
      </w:r>
      <w:proofErr w:type="spellStart"/>
      <w:r>
        <w:t>the</w:t>
      </w:r>
      <w:proofErr w:type="spellEnd"/>
      <w:r>
        <w:t xml:space="preserve"> Wonderland </w:t>
      </w:r>
      <w:proofErr w:type="spellStart"/>
      <w:r>
        <w:t>Engine</w:t>
      </w:r>
      <w:proofErr w:type="spellEnd"/>
      <w:r>
        <w:t xml:space="preserve">. </w:t>
      </w:r>
    </w:p>
    <w:p w14:paraId="22F9EE8E" w14:textId="77777777" w:rsidR="00032675" w:rsidRDefault="00032675" w:rsidP="00032675">
      <w:pPr>
        <w:pStyle w:val="Bibliography"/>
      </w:pPr>
      <w:r>
        <w:t xml:space="preserve">OGC (2023): </w:t>
      </w:r>
      <w:proofErr w:type="spellStart"/>
      <w:r>
        <w:t>Indexed</w:t>
      </w:r>
      <w:proofErr w:type="spellEnd"/>
      <w:r>
        <w:t xml:space="preserve"> </w:t>
      </w:r>
      <w:proofErr w:type="gramStart"/>
      <w:r>
        <w:t>3D</w:t>
      </w:r>
      <w:proofErr w:type="gramEnd"/>
      <w:r>
        <w:t xml:space="preserve"> </w:t>
      </w:r>
      <w:proofErr w:type="spellStart"/>
      <w:r>
        <w:t>Scene</w:t>
      </w:r>
      <w:proofErr w:type="spellEnd"/>
      <w:r>
        <w:t xml:space="preserve"> </w:t>
      </w:r>
      <w:proofErr w:type="spellStart"/>
      <w:r>
        <w:t>Layers</w:t>
      </w:r>
      <w:proofErr w:type="spellEnd"/>
      <w:r>
        <w:t xml:space="preserve"> (I3S), Open </w:t>
      </w:r>
      <w:proofErr w:type="spellStart"/>
      <w:r>
        <w:t>Geospatial</w:t>
      </w:r>
      <w:proofErr w:type="spellEnd"/>
      <w:r>
        <w:t xml:space="preserve"> </w:t>
      </w:r>
      <w:proofErr w:type="spellStart"/>
      <w:r>
        <w:t>Consortium</w:t>
      </w:r>
      <w:proofErr w:type="spellEnd"/>
      <w:r>
        <w:t xml:space="preserve">, https://www.ogc.org/standard/i3s/ (4. 9. 2023). </w:t>
      </w:r>
    </w:p>
    <w:p w14:paraId="69417BA0" w14:textId="77777777" w:rsidR="00032675" w:rsidRDefault="00032675" w:rsidP="00032675">
      <w:pPr>
        <w:pStyle w:val="Bibliography"/>
      </w:pPr>
      <w:r>
        <w:t xml:space="preserve">ONYIMBI, J. R., KOEVA, M., FLACKE, J. (2018): Public </w:t>
      </w:r>
      <w:proofErr w:type="spellStart"/>
      <w:r>
        <w:t>Participation</w:t>
      </w:r>
      <w:proofErr w:type="spellEnd"/>
      <w:r>
        <w:t xml:space="preserve"> </w:t>
      </w:r>
      <w:proofErr w:type="spellStart"/>
      <w:r>
        <w:t>Using</w:t>
      </w:r>
      <w:proofErr w:type="spellEnd"/>
      <w:r>
        <w:t xml:space="preserve"> </w:t>
      </w:r>
      <w:proofErr w:type="gramStart"/>
      <w:r>
        <w:t>3D</w:t>
      </w:r>
      <w:proofErr w:type="gramEnd"/>
      <w:r>
        <w:t xml:space="preserve"> Web-</w:t>
      </w:r>
      <w:proofErr w:type="spellStart"/>
      <w:r>
        <w:t>Based</w:t>
      </w:r>
      <w:proofErr w:type="spellEnd"/>
      <w:r>
        <w:t xml:space="preserve"> City </w:t>
      </w:r>
      <w:proofErr w:type="spellStart"/>
      <w:r>
        <w:t>Models</w:t>
      </w:r>
      <w:proofErr w:type="spellEnd"/>
      <w:r>
        <w:t xml:space="preserve">: </w:t>
      </w:r>
      <w:proofErr w:type="spellStart"/>
      <w:r>
        <w:t>Opportunities</w:t>
      </w:r>
      <w:proofErr w:type="spellEnd"/>
      <w:r>
        <w:t xml:space="preserve"> </w:t>
      </w:r>
      <w:proofErr w:type="spellStart"/>
      <w:r>
        <w:t>for</w:t>
      </w:r>
      <w:proofErr w:type="spellEnd"/>
      <w:r>
        <w:t xml:space="preserve"> E-</w:t>
      </w:r>
      <w:proofErr w:type="spellStart"/>
      <w:r>
        <w:t>Participation</w:t>
      </w:r>
      <w:proofErr w:type="spellEnd"/>
      <w:r>
        <w:t xml:space="preserve"> in </w:t>
      </w:r>
      <w:proofErr w:type="spellStart"/>
      <w:r>
        <w:t>Kisumu</w:t>
      </w:r>
      <w:proofErr w:type="spellEnd"/>
      <w:r>
        <w:t xml:space="preserve">, </w:t>
      </w:r>
      <w:proofErr w:type="spellStart"/>
      <w:r>
        <w:t>Kenya</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12, 7, 454. </w:t>
      </w:r>
    </w:p>
    <w:p w14:paraId="10309241" w14:textId="77777777" w:rsidR="00032675" w:rsidRDefault="00032675" w:rsidP="00032675">
      <w:pPr>
        <w:pStyle w:val="Bibliography"/>
      </w:pPr>
      <w:r>
        <w:t xml:space="preserve">PARACUELLOS, A., MACINTYRE, B. (2018): </w:t>
      </w:r>
      <w:proofErr w:type="spellStart"/>
      <w:r>
        <w:t>Progressive</w:t>
      </w:r>
      <w:proofErr w:type="spellEnd"/>
      <w:r>
        <w:t xml:space="preserve"> </w:t>
      </w:r>
      <w:proofErr w:type="spellStart"/>
      <w:r>
        <w:t>WebXR</w:t>
      </w:r>
      <w:proofErr w:type="spellEnd"/>
      <w:r>
        <w:t xml:space="preserve">, Mozilla </w:t>
      </w:r>
      <w:proofErr w:type="spellStart"/>
      <w:r>
        <w:t>Mixed</w:t>
      </w:r>
      <w:proofErr w:type="spellEnd"/>
      <w:r>
        <w:t xml:space="preserve"> Reality Blog, https://blog.mozvr.com/progressive-webxr-ar-store/ (8. 11. 2023). </w:t>
      </w:r>
    </w:p>
    <w:p w14:paraId="32677505" w14:textId="77777777" w:rsidR="00032675" w:rsidRDefault="00032675" w:rsidP="00032675">
      <w:pPr>
        <w:pStyle w:val="Bibliography"/>
      </w:pPr>
      <w:r>
        <w:t xml:space="preserve">PARADOWSKI CREATIVE (2022): </w:t>
      </w:r>
      <w:proofErr w:type="spellStart"/>
      <w:r>
        <w:t>paradowskicreative</w:t>
      </w:r>
      <w:proofErr w:type="spellEnd"/>
      <w:r>
        <w:t>/</w:t>
      </w:r>
      <w:proofErr w:type="spellStart"/>
      <w:r>
        <w:t>ZenCompress</w:t>
      </w:r>
      <w:proofErr w:type="spellEnd"/>
      <w:r>
        <w:t xml:space="preserve">: Fine-grain </w:t>
      </w:r>
      <w:proofErr w:type="spellStart"/>
      <w:r>
        <w:t>texture</w:t>
      </w:r>
      <w:proofErr w:type="spellEnd"/>
      <w:r>
        <w:t xml:space="preserve"> </w:t>
      </w:r>
      <w:proofErr w:type="spellStart"/>
      <w:r>
        <w:t>compression</w:t>
      </w:r>
      <w:proofErr w:type="spellEnd"/>
      <w:r>
        <w:t xml:space="preserve"> </w:t>
      </w:r>
      <w:proofErr w:type="spellStart"/>
      <w:r>
        <w:t>for</w:t>
      </w:r>
      <w:proofErr w:type="spellEnd"/>
      <w:r>
        <w:t xml:space="preserve"> </w:t>
      </w:r>
      <w:proofErr w:type="spellStart"/>
      <w:r>
        <w:t>glTF</w:t>
      </w:r>
      <w:proofErr w:type="spellEnd"/>
      <w:r>
        <w:t xml:space="preserve"> </w:t>
      </w:r>
      <w:proofErr w:type="gramStart"/>
      <w:r>
        <w:t>3D</w:t>
      </w:r>
      <w:proofErr w:type="gramEnd"/>
      <w:r>
        <w:t xml:space="preserve"> </w:t>
      </w:r>
      <w:proofErr w:type="spellStart"/>
      <w:r>
        <w:t>assets</w:t>
      </w:r>
      <w:proofErr w:type="spellEnd"/>
      <w:r>
        <w:t xml:space="preserve">. </w:t>
      </w:r>
    </w:p>
    <w:p w14:paraId="46011D81" w14:textId="77777777" w:rsidR="00032675" w:rsidRDefault="00032675" w:rsidP="00032675">
      <w:pPr>
        <w:pStyle w:val="Bibliography"/>
      </w:pPr>
      <w:r>
        <w:t xml:space="preserve">PEGG, D. (2008): Design </w:t>
      </w:r>
      <w:proofErr w:type="spellStart"/>
      <w:r>
        <w:t>Issues</w:t>
      </w:r>
      <w:proofErr w:type="spellEnd"/>
      <w:r>
        <w:t xml:space="preserve"> </w:t>
      </w:r>
      <w:proofErr w:type="spellStart"/>
      <w:r>
        <w:t>with</w:t>
      </w:r>
      <w:proofErr w:type="spellEnd"/>
      <w:r>
        <w:t xml:space="preserve"> </w:t>
      </w:r>
      <w:proofErr w:type="gramStart"/>
      <w:r>
        <w:t>3D</w:t>
      </w:r>
      <w:proofErr w:type="gramEnd"/>
      <w:r>
        <w:t xml:space="preserve"> </w:t>
      </w:r>
      <w:proofErr w:type="spellStart"/>
      <w:r>
        <w:t>Maps</w:t>
      </w:r>
      <w:proofErr w:type="spellEnd"/>
      <w:r>
        <w:t xml:space="preserve"> and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3D </w:t>
      </w:r>
      <w:proofErr w:type="spellStart"/>
      <w:r>
        <w:t>Cartographic</w:t>
      </w:r>
      <w:proofErr w:type="spellEnd"/>
      <w:r>
        <w:t xml:space="preserve"> Design </w:t>
      </w:r>
      <w:proofErr w:type="spellStart"/>
      <w:r>
        <w:t>Principles</w:t>
      </w:r>
      <w:proofErr w:type="spellEnd"/>
      <w:r>
        <w:t xml:space="preserve">. 11. </w:t>
      </w:r>
    </w:p>
    <w:p w14:paraId="33D5ABCA" w14:textId="77777777" w:rsidR="00032675" w:rsidRDefault="00032675" w:rsidP="00032675">
      <w:pPr>
        <w:pStyle w:val="Bibliography"/>
      </w:pPr>
      <w:r>
        <w:lastRenderedPageBreak/>
        <w:t xml:space="preserve">PEŇÁK, M. (2017): Výzkum a vývoj webové aplikace pro vizualizaci viditelnosti. Masarykova univerzita, Přírodovědecká fakulta. </w:t>
      </w:r>
    </w:p>
    <w:p w14:paraId="272C3AA1" w14:textId="77777777" w:rsidR="00032675" w:rsidRDefault="00032675" w:rsidP="00032675">
      <w:pPr>
        <w:pStyle w:val="Bibliography"/>
      </w:pPr>
      <w:r>
        <w:t xml:space="preserve">PETERS, R., DUKAI, B., VITALIS, S., LIEMPT, J., STOTER, J. (2021): </w:t>
      </w:r>
      <w:proofErr w:type="spellStart"/>
      <w:r>
        <w:t>Automated</w:t>
      </w:r>
      <w:proofErr w:type="spellEnd"/>
      <w:r>
        <w:t xml:space="preserve"> </w:t>
      </w:r>
      <w:proofErr w:type="gramStart"/>
      <w:r>
        <w:t>3D</w:t>
      </w:r>
      <w:proofErr w:type="gramEnd"/>
      <w:r>
        <w:t xml:space="preserve"> </w:t>
      </w:r>
      <w:proofErr w:type="spellStart"/>
      <w:r>
        <w:t>reconstruction</w:t>
      </w:r>
      <w:proofErr w:type="spellEnd"/>
      <w:r>
        <w:t xml:space="preserve"> </w:t>
      </w:r>
      <w:proofErr w:type="spellStart"/>
      <w:r>
        <w:t>of</w:t>
      </w:r>
      <w:proofErr w:type="spellEnd"/>
      <w:r>
        <w:t xml:space="preserve"> LoD2 and LoD1 </w:t>
      </w:r>
      <w:proofErr w:type="spellStart"/>
      <w:r>
        <w:t>models</w:t>
      </w:r>
      <w:proofErr w:type="spellEnd"/>
      <w:r>
        <w:t xml:space="preserve"> </w:t>
      </w:r>
      <w:proofErr w:type="spellStart"/>
      <w:r>
        <w:t>for</w:t>
      </w:r>
      <w:proofErr w:type="spellEnd"/>
      <w:r>
        <w:t xml:space="preserve"> </w:t>
      </w:r>
      <w:proofErr w:type="spellStart"/>
      <w:r>
        <w:t>all</w:t>
      </w:r>
      <w:proofErr w:type="spellEnd"/>
      <w:r>
        <w:t xml:space="preserve"> 10 </w:t>
      </w:r>
      <w:proofErr w:type="spellStart"/>
      <w:r>
        <w:t>million</w:t>
      </w:r>
      <w:proofErr w:type="spellEnd"/>
      <w:r>
        <w:t xml:space="preserve"> </w:t>
      </w:r>
      <w:proofErr w:type="spellStart"/>
      <w:r>
        <w:t>buildings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Netherlands</w:t>
      </w:r>
      <w:proofErr w:type="spellEnd"/>
      <w:r>
        <w:t xml:space="preserve">. </w:t>
      </w:r>
    </w:p>
    <w:p w14:paraId="66D1E896" w14:textId="77777777" w:rsidR="00032675" w:rsidRDefault="00032675" w:rsidP="00032675">
      <w:pPr>
        <w:pStyle w:val="Bibliography"/>
      </w:pPr>
      <w:r>
        <w:t xml:space="preserve">PLAČKOVÁ, B. (2022): Využití </w:t>
      </w:r>
      <w:proofErr w:type="gramStart"/>
      <w:r>
        <w:t>3D</w:t>
      </w:r>
      <w:proofErr w:type="gramEnd"/>
      <w:r>
        <w:t xml:space="preserve"> vizualizací v územním plánování. Masarykova univerzita, Přírodovědecká fakulta. </w:t>
      </w:r>
    </w:p>
    <w:p w14:paraId="1DD4A1E1" w14:textId="77777777" w:rsidR="00032675" w:rsidRDefault="00032675" w:rsidP="00032675">
      <w:pPr>
        <w:pStyle w:val="Bibliography"/>
      </w:pPr>
      <w:r>
        <w:t xml:space="preserve">RAFIEE, A., VAN DER MALE, P., DIAS, E., SCHOLTEN, H. (2018): </w:t>
      </w:r>
      <w:proofErr w:type="spellStart"/>
      <w:r>
        <w:t>Interactive</w:t>
      </w:r>
      <w:proofErr w:type="spellEnd"/>
      <w:r>
        <w:t xml:space="preserve"> </w:t>
      </w:r>
      <w:proofErr w:type="gramStart"/>
      <w:r>
        <w:t>3D</w:t>
      </w:r>
      <w:proofErr w:type="gramEnd"/>
      <w:r>
        <w:t xml:space="preserve"> </w:t>
      </w:r>
      <w:proofErr w:type="spellStart"/>
      <w:r>
        <w:t>geodesign</w:t>
      </w:r>
      <w:proofErr w:type="spellEnd"/>
      <w:r>
        <w:t xml:space="preserve"> </w:t>
      </w:r>
      <w:proofErr w:type="spellStart"/>
      <w:r>
        <w:t>tool</w:t>
      </w:r>
      <w:proofErr w:type="spellEnd"/>
      <w:r>
        <w:t xml:space="preserve"> </w:t>
      </w:r>
      <w:proofErr w:type="spellStart"/>
      <w:r>
        <w:t>for</w:t>
      </w:r>
      <w:proofErr w:type="spellEnd"/>
      <w:r>
        <w:t xml:space="preserve"> </w:t>
      </w:r>
      <w:proofErr w:type="spellStart"/>
      <w:r>
        <w:t>multidisciplinary</w:t>
      </w:r>
      <w:proofErr w:type="spellEnd"/>
      <w:r>
        <w:t xml:space="preserve"> </w:t>
      </w:r>
      <w:proofErr w:type="spellStart"/>
      <w:r>
        <w:t>wind</w:t>
      </w:r>
      <w:proofErr w:type="spellEnd"/>
      <w:r>
        <w:t xml:space="preserve"> </w:t>
      </w:r>
      <w:proofErr w:type="spellStart"/>
      <w:r>
        <w:t>turbine</w:t>
      </w:r>
      <w:proofErr w:type="spellEnd"/>
      <w:r>
        <w:t xml:space="preserve"> </w:t>
      </w:r>
      <w:proofErr w:type="spellStart"/>
      <w:r>
        <w:t>planning</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Environmental</w:t>
      </w:r>
      <w:proofErr w:type="spellEnd"/>
      <w:r>
        <w:t xml:space="preserve"> Management, 205, 107–124. </w:t>
      </w:r>
    </w:p>
    <w:p w14:paraId="0152F0FC" w14:textId="77777777" w:rsidR="00032675" w:rsidRDefault="00032675" w:rsidP="00032675">
      <w:pPr>
        <w:pStyle w:val="Bibliography"/>
      </w:pPr>
      <w:r>
        <w:t xml:space="preserve">RAVASZ, J. (2019): </w:t>
      </w:r>
      <w:proofErr w:type="spellStart"/>
      <w:r>
        <w:t>Oculus</w:t>
      </w:r>
      <w:proofErr w:type="spellEnd"/>
      <w:r>
        <w:t xml:space="preserve"> </w:t>
      </w:r>
      <w:proofErr w:type="spellStart"/>
      <w:r>
        <w:t>Quest</w:t>
      </w:r>
      <w:proofErr w:type="spellEnd"/>
      <w:r>
        <w:t xml:space="preserve"> Hand Input, https://jonathanravasz.com/hands.html (11. 10. 2023). </w:t>
      </w:r>
    </w:p>
    <w:p w14:paraId="65F3A885" w14:textId="77777777" w:rsidR="00032675" w:rsidRDefault="00032675" w:rsidP="00032675">
      <w:pPr>
        <w:pStyle w:val="Bibliography"/>
      </w:pPr>
      <w:r>
        <w:t xml:space="preserve">REDHAT (2022): </w:t>
      </w:r>
      <w:proofErr w:type="spellStart"/>
      <w:r>
        <w:t>What</w:t>
      </w:r>
      <w:proofErr w:type="spellEnd"/>
      <w:r>
        <w:t xml:space="preserve"> </w:t>
      </w:r>
      <w:proofErr w:type="spellStart"/>
      <w:r>
        <w:t>is</w:t>
      </w:r>
      <w:proofErr w:type="spellEnd"/>
      <w:r>
        <w:t xml:space="preserve"> CI/</w:t>
      </w:r>
      <w:proofErr w:type="gramStart"/>
      <w:r>
        <w:t>CD?,</w:t>
      </w:r>
      <w:proofErr w:type="gramEnd"/>
      <w:r>
        <w:t xml:space="preserve"> https://www.redhat.com/en/topics/devops/what-is-ci-cd (28. 12. 2023). </w:t>
      </w:r>
    </w:p>
    <w:p w14:paraId="4F94E044" w14:textId="77777777" w:rsidR="00032675" w:rsidRDefault="00032675" w:rsidP="00032675">
      <w:pPr>
        <w:pStyle w:val="Bibliography"/>
      </w:pPr>
      <w:r>
        <w:t xml:space="preserve">ŘEHÁČEK, M. (2020): </w:t>
      </w:r>
      <w:proofErr w:type="spellStart"/>
      <w:r>
        <w:t>Building</w:t>
      </w:r>
      <w:proofErr w:type="spellEnd"/>
      <w:r>
        <w:t xml:space="preserve"> a web-</w:t>
      </w:r>
      <w:proofErr w:type="spellStart"/>
      <w:r>
        <w:t>based</w:t>
      </w:r>
      <w:proofErr w:type="spellEnd"/>
      <w:r>
        <w:t xml:space="preserve"> </w:t>
      </w:r>
      <w:proofErr w:type="spellStart"/>
      <w:r>
        <w:t>interactive</w:t>
      </w:r>
      <w:proofErr w:type="spellEnd"/>
      <w:r>
        <w:t xml:space="preserve"> network </w:t>
      </w:r>
      <w:proofErr w:type="spellStart"/>
      <w:r>
        <w:t>visualization</w:t>
      </w:r>
      <w:proofErr w:type="spellEnd"/>
      <w:r>
        <w:t xml:space="preserve"> in Vue.js. Masarykova univerzita, Fakulta informatiky. </w:t>
      </w:r>
    </w:p>
    <w:p w14:paraId="1D6C6FDD" w14:textId="77777777" w:rsidR="00032675" w:rsidRDefault="00032675" w:rsidP="00032675">
      <w:pPr>
        <w:pStyle w:val="Bibliography"/>
      </w:pPr>
      <w:r>
        <w:t xml:space="preserve">REZ BOT (2018): Entity </w:t>
      </w:r>
      <w:proofErr w:type="spellStart"/>
      <w:r>
        <w:t>Component</w:t>
      </w:r>
      <w:proofErr w:type="spellEnd"/>
      <w:r>
        <w:t xml:space="preserve"> </w:t>
      </w:r>
      <w:proofErr w:type="spellStart"/>
      <w:r>
        <w:t>System</w:t>
      </w:r>
      <w:proofErr w:type="spellEnd"/>
      <w:r>
        <w:t xml:space="preserve"> #1. </w:t>
      </w:r>
    </w:p>
    <w:p w14:paraId="640C3EFC" w14:textId="77777777" w:rsidR="00032675" w:rsidRDefault="00032675" w:rsidP="00032675">
      <w:pPr>
        <w:pStyle w:val="Bibliography"/>
      </w:pPr>
      <w:r>
        <w:t xml:space="preserve">RITTERBUSCH, G. D., TEICHMANN, M. R. (2023): </w:t>
      </w:r>
      <w:proofErr w:type="spellStart"/>
      <w:r>
        <w:t>Defining</w:t>
      </w:r>
      <w:proofErr w:type="spellEnd"/>
      <w:r>
        <w:t xml:space="preserve"> </w:t>
      </w:r>
      <w:proofErr w:type="spellStart"/>
      <w:r>
        <w:t>the</w:t>
      </w:r>
      <w:proofErr w:type="spellEnd"/>
      <w:r>
        <w:t xml:space="preserve"> </w:t>
      </w:r>
      <w:proofErr w:type="spellStart"/>
      <w:r>
        <w:t>Metaverse</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IEEE Access, 11, 12368–12377. </w:t>
      </w:r>
    </w:p>
    <w:p w14:paraId="44D9313F" w14:textId="77777777" w:rsidR="00032675" w:rsidRDefault="00032675" w:rsidP="00032675">
      <w:pPr>
        <w:pStyle w:val="Bibliography"/>
      </w:pPr>
      <w:r>
        <w:t xml:space="preserve">RIVA, G. (2006): </w:t>
      </w:r>
      <w:proofErr w:type="spellStart"/>
      <w:r>
        <w:t>Virtual</w:t>
      </w:r>
      <w:proofErr w:type="spellEnd"/>
      <w:r>
        <w:t xml:space="preserve"> Reality,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In: </w:t>
      </w:r>
      <w:proofErr w:type="spellStart"/>
      <w:r>
        <w:t>Wiley</w:t>
      </w:r>
      <w:proofErr w:type="spellEnd"/>
      <w:r>
        <w:t xml:space="preserve"> </w:t>
      </w:r>
      <w:proofErr w:type="spellStart"/>
      <w:r>
        <w:t>encyclopedia</w:t>
      </w:r>
      <w:proofErr w:type="spellEnd"/>
      <w:r>
        <w:t xml:space="preserve"> </w:t>
      </w:r>
      <w:proofErr w:type="spellStart"/>
      <w:r>
        <w:t>of</w:t>
      </w:r>
      <w:proofErr w:type="spellEnd"/>
      <w:r>
        <w:t xml:space="preserve"> </w:t>
      </w:r>
      <w:proofErr w:type="spellStart"/>
      <w:r>
        <w:t>biomedical</w:t>
      </w:r>
      <w:proofErr w:type="spellEnd"/>
      <w:r>
        <w:t xml:space="preserve"> </w:t>
      </w:r>
      <w:proofErr w:type="spellStart"/>
      <w:r>
        <w:t>engineering</w:t>
      </w:r>
      <w:proofErr w:type="spellEnd"/>
      <w:r>
        <w:t xml:space="preserve">. John </w:t>
      </w:r>
      <w:proofErr w:type="spellStart"/>
      <w:r>
        <w:t>Wiley</w:t>
      </w:r>
      <w:proofErr w:type="spellEnd"/>
      <w:r>
        <w:t xml:space="preserve">, </w:t>
      </w:r>
      <w:proofErr w:type="spellStart"/>
      <w:r>
        <w:t>Hoboken</w:t>
      </w:r>
      <w:proofErr w:type="spellEnd"/>
      <w:r>
        <w:t xml:space="preserve">. </w:t>
      </w:r>
    </w:p>
    <w:p w14:paraId="5B4326B6" w14:textId="77777777" w:rsidR="00032675" w:rsidRDefault="00032675" w:rsidP="00032675">
      <w:pPr>
        <w:pStyle w:val="Bibliography"/>
      </w:pPr>
      <w:r>
        <w:t xml:space="preserve">ROADTOVR (2023): Google </w:t>
      </w:r>
      <w:proofErr w:type="spellStart"/>
      <w:r>
        <w:t>Cardboard</w:t>
      </w:r>
      <w:proofErr w:type="spellEnd"/>
      <w:r>
        <w:t xml:space="preserve"> </w:t>
      </w:r>
      <w:proofErr w:type="spellStart"/>
      <w:r>
        <w:t>Archives</w:t>
      </w:r>
      <w:proofErr w:type="spellEnd"/>
      <w:r>
        <w:t xml:space="preserve">, </w:t>
      </w:r>
      <w:proofErr w:type="spellStart"/>
      <w:r>
        <w:t>Road</w:t>
      </w:r>
      <w:proofErr w:type="spellEnd"/>
      <w:r>
        <w:t xml:space="preserve"> to VR, https://www.roadtovr.com/category/google-cardboard/ (11. 10. 2023). </w:t>
      </w:r>
    </w:p>
    <w:p w14:paraId="3A30F261" w14:textId="77777777" w:rsidR="00032675" w:rsidRDefault="00032675" w:rsidP="00032675">
      <w:pPr>
        <w:pStyle w:val="Bibliography"/>
      </w:pPr>
      <w:r>
        <w:t xml:space="preserve">RZESZEWSKI, M., ORYLSKI, M. (2021): </w:t>
      </w:r>
      <w:proofErr w:type="spellStart"/>
      <w:r>
        <w:t>Usability</w:t>
      </w:r>
      <w:proofErr w:type="spellEnd"/>
      <w:r>
        <w:t xml:space="preserve"> </w:t>
      </w:r>
      <w:proofErr w:type="spellStart"/>
      <w:r>
        <w:t>of</w:t>
      </w:r>
      <w:proofErr w:type="spellEnd"/>
      <w:r>
        <w:t xml:space="preserve"> </w:t>
      </w:r>
      <w:proofErr w:type="spellStart"/>
      <w:r>
        <w:t>WebXR</w:t>
      </w:r>
      <w:proofErr w:type="spellEnd"/>
      <w:r>
        <w:t xml:space="preserve"> </w:t>
      </w:r>
      <w:proofErr w:type="spellStart"/>
      <w:r>
        <w:t>Visualizations</w:t>
      </w:r>
      <w:proofErr w:type="spellEnd"/>
      <w:r>
        <w:t xml:space="preserve"> in Urban </w:t>
      </w:r>
      <w:proofErr w:type="spellStart"/>
      <w:r>
        <w:t>Planning</w:t>
      </w:r>
      <w:proofErr w:type="spellEnd"/>
      <w:r>
        <w:t xml:space="preserve">.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11, 10, 721. </w:t>
      </w:r>
    </w:p>
    <w:p w14:paraId="02CF3A0D" w14:textId="77777777" w:rsidR="00032675" w:rsidRDefault="00032675" w:rsidP="00032675">
      <w:pPr>
        <w:pStyle w:val="Bibliography"/>
      </w:pPr>
      <w:r>
        <w:t xml:space="preserve">ŠAŠINKA, Č. (2013): Interindividuální rozdíly v percepci prostoru a map. Masarykova univerzita, Filozofická fakulta. </w:t>
      </w:r>
    </w:p>
    <w:p w14:paraId="62F2AAC9" w14:textId="77777777" w:rsidR="00032675" w:rsidRDefault="00032675" w:rsidP="00032675">
      <w:pPr>
        <w:pStyle w:val="Bibliography"/>
      </w:pPr>
      <w:r>
        <w:t xml:space="preserve">ŠAŠINKA, Č., STACHOŇ, Z., SEDLÁK, M., CHMELÍK, J., HERMAN, L., KUBÍČEK, P., ŠAŠINKOVÁ, A., DOLEŽAL, M., TEJKL, H., URBÁNEK, T., SVATOŇOVÁ, H., UGWITZ, P., JUŘÍK, V. (2019): </w:t>
      </w:r>
      <w:proofErr w:type="spellStart"/>
      <w:r>
        <w:t>Collaborative</w:t>
      </w:r>
      <w:proofErr w:type="spellEnd"/>
      <w:r>
        <w:t xml:space="preserve"> </w:t>
      </w:r>
      <w:proofErr w:type="spellStart"/>
      <w:r>
        <w:t>Immersive</w:t>
      </w:r>
      <w:proofErr w:type="spellEnd"/>
      <w:r>
        <w:t xml:space="preserve"> </w:t>
      </w:r>
      <w:proofErr w:type="spellStart"/>
      <w:r>
        <w:t>Virtual</w:t>
      </w:r>
      <w:proofErr w:type="spellEnd"/>
      <w:r>
        <w:t xml:space="preserve"> </w:t>
      </w:r>
      <w:proofErr w:type="spellStart"/>
      <w:r>
        <w:t>Environments</w:t>
      </w:r>
      <w:proofErr w:type="spellEnd"/>
      <w:r>
        <w:t xml:space="preserve"> </w:t>
      </w:r>
      <w:proofErr w:type="spellStart"/>
      <w:r>
        <w:t>for</w:t>
      </w:r>
      <w:proofErr w:type="spellEnd"/>
      <w:r>
        <w:t xml:space="preserve"> </w:t>
      </w:r>
      <w:proofErr w:type="spellStart"/>
      <w:r>
        <w:t>Education</w:t>
      </w:r>
      <w:proofErr w:type="spellEnd"/>
      <w:r>
        <w:t xml:space="preserve"> in Geography. ISPRS International </w:t>
      </w:r>
      <w:proofErr w:type="spellStart"/>
      <w:r>
        <w:t>Journal</w:t>
      </w:r>
      <w:proofErr w:type="spellEnd"/>
      <w:r>
        <w:t xml:space="preserve"> </w:t>
      </w:r>
      <w:proofErr w:type="spellStart"/>
      <w:r>
        <w:t>of</w:t>
      </w:r>
      <w:proofErr w:type="spellEnd"/>
      <w:r>
        <w:t xml:space="preserve"> </w:t>
      </w:r>
      <w:proofErr w:type="spellStart"/>
      <w:r>
        <w:t>Geo-Information</w:t>
      </w:r>
      <w:proofErr w:type="spellEnd"/>
      <w:r>
        <w:t xml:space="preserve">, 1, 8, 3. </w:t>
      </w:r>
    </w:p>
    <w:p w14:paraId="128EC55B" w14:textId="77777777" w:rsidR="00032675" w:rsidRDefault="00032675" w:rsidP="00032675">
      <w:pPr>
        <w:pStyle w:val="Bibliography"/>
      </w:pPr>
      <w:r>
        <w:t xml:space="preserve">SEGUIN, D. (2023): A </w:t>
      </w:r>
      <w:proofErr w:type="spellStart"/>
      <w:r>
        <w:t>collection</w:t>
      </w:r>
      <w:proofErr w:type="spellEnd"/>
      <w:r>
        <w:t xml:space="preserve"> </w:t>
      </w:r>
      <w:proofErr w:type="spellStart"/>
      <w:r>
        <w:t>of</w:t>
      </w:r>
      <w:proofErr w:type="spellEnd"/>
      <w:r>
        <w:t xml:space="preserve"> </w:t>
      </w:r>
      <w:proofErr w:type="spellStart"/>
      <w:r>
        <w:t>WebGL</w:t>
      </w:r>
      <w:proofErr w:type="spellEnd"/>
      <w:r>
        <w:t xml:space="preserve"> and </w:t>
      </w:r>
      <w:proofErr w:type="spellStart"/>
      <w:r>
        <w:t>WebGPU</w:t>
      </w:r>
      <w:proofErr w:type="spellEnd"/>
      <w:r>
        <w:t xml:space="preserve"> </w:t>
      </w:r>
      <w:proofErr w:type="spellStart"/>
      <w:r>
        <w:t>frameworks</w:t>
      </w:r>
      <w:proofErr w:type="spellEnd"/>
      <w:r>
        <w:t xml:space="preserve"> and </w:t>
      </w:r>
      <w:proofErr w:type="spellStart"/>
      <w:r>
        <w:t>libraries</w:t>
      </w:r>
      <w:proofErr w:type="spellEnd"/>
      <w:r>
        <w:t xml:space="preserve">, </w:t>
      </w:r>
      <w:proofErr w:type="spellStart"/>
      <w:r>
        <w:t>Gist</w:t>
      </w:r>
      <w:proofErr w:type="spellEnd"/>
      <w:r>
        <w:t xml:space="preserve">, https://gist.github.com/dmnsgn/76878ba6903cf15789b712464875cfdc (2. 11. 2023). </w:t>
      </w:r>
    </w:p>
    <w:p w14:paraId="0A35E07F" w14:textId="77777777" w:rsidR="00032675" w:rsidRDefault="00032675" w:rsidP="00032675">
      <w:pPr>
        <w:pStyle w:val="Bibliography"/>
      </w:pPr>
      <w:r>
        <w:t xml:space="preserve">SEMMO, A., DÖLLNER, J. (2014): An </w:t>
      </w:r>
      <w:proofErr w:type="spellStart"/>
      <w:r>
        <w:t>Interaction</w:t>
      </w:r>
      <w:proofErr w:type="spellEnd"/>
      <w:r>
        <w:t xml:space="preserve"> Framework </w:t>
      </w:r>
      <w:proofErr w:type="spellStart"/>
      <w:r>
        <w:t>for</w:t>
      </w:r>
      <w:proofErr w:type="spellEnd"/>
      <w:r>
        <w:t xml:space="preserve"> Level-</w:t>
      </w:r>
      <w:proofErr w:type="spellStart"/>
      <w:r>
        <w:t>of</w:t>
      </w:r>
      <w:proofErr w:type="spellEnd"/>
      <w:r>
        <w:t>-</w:t>
      </w:r>
      <w:proofErr w:type="spellStart"/>
      <w:r>
        <w:t>Abstraction</w:t>
      </w:r>
      <w:proofErr w:type="spellEnd"/>
      <w:r>
        <w:t xml:space="preserve"> </w:t>
      </w:r>
      <w:proofErr w:type="spellStart"/>
      <w:r>
        <w:t>Visualization</w:t>
      </w:r>
      <w:proofErr w:type="spellEnd"/>
      <w:r>
        <w:t xml:space="preserve"> </w:t>
      </w:r>
      <w:proofErr w:type="spellStart"/>
      <w:r>
        <w:t>of</w:t>
      </w:r>
      <w:proofErr w:type="spellEnd"/>
      <w:r>
        <w:t xml:space="preserve"> </w:t>
      </w:r>
      <w:proofErr w:type="gramStart"/>
      <w:r>
        <w:t>3D</w:t>
      </w:r>
      <w:proofErr w:type="gramEnd"/>
      <w:r>
        <w:t xml:space="preserve"> </w:t>
      </w:r>
      <w:proofErr w:type="spellStart"/>
      <w:r>
        <w:t>Geovirtual</w:t>
      </w:r>
      <w:proofErr w:type="spellEnd"/>
      <w:r>
        <w:t xml:space="preserve"> </w:t>
      </w:r>
      <w:proofErr w:type="spellStart"/>
      <w:r>
        <w:t>Environments</w:t>
      </w:r>
      <w:proofErr w:type="spellEnd"/>
      <w:r>
        <w:t xml:space="preserve">. </w:t>
      </w:r>
    </w:p>
    <w:p w14:paraId="4FF21099" w14:textId="77777777" w:rsidR="00032675" w:rsidRDefault="00032675" w:rsidP="00032675">
      <w:pPr>
        <w:pStyle w:val="Bibliography"/>
      </w:pPr>
      <w:r>
        <w:t xml:space="preserve">SERMET, Y., DEMIR, I. (2021): </w:t>
      </w:r>
      <w:proofErr w:type="spellStart"/>
      <w:r>
        <w:t>GeospatialVR</w:t>
      </w:r>
      <w:proofErr w:type="spellEnd"/>
      <w:r>
        <w:t>: A web-</w:t>
      </w:r>
      <w:proofErr w:type="spellStart"/>
      <w:r>
        <w:t>based</w:t>
      </w:r>
      <w:proofErr w:type="spellEnd"/>
      <w:r>
        <w:t xml:space="preserve"> </w:t>
      </w:r>
      <w:proofErr w:type="spellStart"/>
      <w:r>
        <w:t>virtual</w:t>
      </w:r>
      <w:proofErr w:type="spellEnd"/>
      <w:r>
        <w:t xml:space="preserve"> reality framework </w:t>
      </w:r>
      <w:proofErr w:type="spellStart"/>
      <w:r>
        <w:t>for</w:t>
      </w:r>
      <w:proofErr w:type="spellEnd"/>
      <w:r>
        <w:t xml:space="preserve"> </w:t>
      </w:r>
      <w:proofErr w:type="spellStart"/>
      <w:r>
        <w:t>collaborative</w:t>
      </w:r>
      <w:proofErr w:type="spellEnd"/>
      <w:r>
        <w:t xml:space="preserve"> </w:t>
      </w:r>
      <w:proofErr w:type="spellStart"/>
      <w:r>
        <w:t>environmental</w:t>
      </w:r>
      <w:proofErr w:type="spellEnd"/>
      <w:r>
        <w:t xml:space="preserve"> </w:t>
      </w:r>
      <w:proofErr w:type="spellStart"/>
      <w:r>
        <w:t>simulations</w:t>
      </w:r>
      <w:proofErr w:type="spellEnd"/>
      <w:r>
        <w:t xml:space="preserve">. </w:t>
      </w:r>
      <w:proofErr w:type="spellStart"/>
      <w:r>
        <w:t>Computers</w:t>
      </w:r>
      <w:proofErr w:type="spellEnd"/>
      <w:r>
        <w:t xml:space="preserve"> &amp; </w:t>
      </w:r>
      <w:proofErr w:type="spellStart"/>
      <w:r>
        <w:t>Geosciences</w:t>
      </w:r>
      <w:proofErr w:type="spellEnd"/>
      <w:r>
        <w:t xml:space="preserve">, 159, 105010. </w:t>
      </w:r>
    </w:p>
    <w:p w14:paraId="14739AB9" w14:textId="77777777" w:rsidR="00032675" w:rsidRDefault="00032675" w:rsidP="00032675">
      <w:pPr>
        <w:pStyle w:val="Bibliography"/>
      </w:pPr>
      <w:r>
        <w:t xml:space="preserve">SHÁNĚL, J. (2019): Optimalizace otevřené </w:t>
      </w:r>
      <w:proofErr w:type="spellStart"/>
      <w:r>
        <w:t>JavaScriptové</w:t>
      </w:r>
      <w:proofErr w:type="spellEnd"/>
      <w:r>
        <w:t xml:space="preserve"> knihovny pro </w:t>
      </w:r>
      <w:proofErr w:type="spellStart"/>
      <w:proofErr w:type="gramStart"/>
      <w:r>
        <w:t>geo</w:t>
      </w:r>
      <w:proofErr w:type="spellEnd"/>
      <w:r>
        <w:t>- aplikace</w:t>
      </w:r>
      <w:proofErr w:type="gramEnd"/>
      <w:r>
        <w:t xml:space="preserve">. Masarykova univerzita, Přírodovědecká fakulta. </w:t>
      </w:r>
    </w:p>
    <w:p w14:paraId="32035638" w14:textId="77777777" w:rsidR="00032675" w:rsidRDefault="00032675" w:rsidP="00032675">
      <w:pPr>
        <w:pStyle w:val="Bibliography"/>
      </w:pPr>
      <w:r>
        <w:lastRenderedPageBreak/>
        <w:t xml:space="preserve">SHERIF, T. (2018): </w:t>
      </w:r>
      <w:proofErr w:type="spellStart"/>
      <w:r>
        <w:t>The</w:t>
      </w:r>
      <w:proofErr w:type="spellEnd"/>
      <w:r>
        <w:t xml:space="preserve"> </w:t>
      </w:r>
      <w:proofErr w:type="spellStart"/>
      <w:r>
        <w:t>WebGL</w:t>
      </w:r>
      <w:proofErr w:type="spellEnd"/>
      <w:r>
        <w:t xml:space="preserve"> </w:t>
      </w:r>
      <w:proofErr w:type="spellStart"/>
      <w:r>
        <w:t>Graphics</w:t>
      </w:r>
      <w:proofErr w:type="spellEnd"/>
      <w:r>
        <w:t xml:space="preserve"> </w:t>
      </w:r>
      <w:proofErr w:type="spellStart"/>
      <w:r>
        <w:t>Pipeline</w:t>
      </w:r>
      <w:proofErr w:type="spellEnd"/>
      <w:r>
        <w:t xml:space="preserve">, https://tsherif.github.io/webgl-presentation/#/13 (17. 9. 2023). </w:t>
      </w:r>
    </w:p>
    <w:p w14:paraId="450F5FDC" w14:textId="77777777" w:rsidR="00032675" w:rsidRDefault="00032675" w:rsidP="00032675">
      <w:pPr>
        <w:pStyle w:val="Bibliography"/>
      </w:pPr>
      <w:r>
        <w:t xml:space="preserve">SHERMAN, W. R., CRAIG, A. B. (2019): </w:t>
      </w:r>
      <w:proofErr w:type="spellStart"/>
      <w:r>
        <w:t>Understanding</w:t>
      </w:r>
      <w:proofErr w:type="spellEnd"/>
      <w:r>
        <w:t xml:space="preserve"> </w:t>
      </w:r>
      <w:proofErr w:type="spellStart"/>
      <w:r>
        <w:t>virtual</w:t>
      </w:r>
      <w:proofErr w:type="spellEnd"/>
      <w:r>
        <w:t xml:space="preserve"> reality: interface, </w:t>
      </w:r>
      <w:proofErr w:type="spellStart"/>
      <w:r>
        <w:t>application</w:t>
      </w:r>
      <w:proofErr w:type="spellEnd"/>
      <w:r>
        <w:t xml:space="preserve">, and design. Morgan Kaufmann, Cambridge, MA. </w:t>
      </w:r>
    </w:p>
    <w:p w14:paraId="79DD59A1" w14:textId="77777777" w:rsidR="00032675" w:rsidRDefault="00032675" w:rsidP="00032675">
      <w:pPr>
        <w:pStyle w:val="Bibliography"/>
      </w:pPr>
      <w:r>
        <w:t xml:space="preserve">SLOCUM, T. A. </w:t>
      </w:r>
      <w:proofErr w:type="spellStart"/>
      <w:r>
        <w:t>ed</w:t>
      </w:r>
      <w:proofErr w:type="spellEnd"/>
      <w:r>
        <w:t xml:space="preserve">. (2014): </w:t>
      </w:r>
      <w:proofErr w:type="spellStart"/>
      <w:r>
        <w:t>Thematic</w:t>
      </w:r>
      <w:proofErr w:type="spellEnd"/>
      <w:r>
        <w:t xml:space="preserve"> </w:t>
      </w:r>
      <w:proofErr w:type="spellStart"/>
      <w:r>
        <w:t>cartography</w:t>
      </w:r>
      <w:proofErr w:type="spellEnd"/>
      <w:r>
        <w:t xml:space="preserve"> and </w:t>
      </w:r>
      <w:proofErr w:type="spellStart"/>
      <w:r>
        <w:t>geovisualization</w:t>
      </w:r>
      <w:proofErr w:type="spellEnd"/>
      <w:r>
        <w:t xml:space="preserve">. </w:t>
      </w:r>
      <w:proofErr w:type="spellStart"/>
      <w:r>
        <w:t>Pearson</w:t>
      </w:r>
      <w:proofErr w:type="spellEnd"/>
      <w:r>
        <w:t xml:space="preserve"> </w:t>
      </w:r>
      <w:proofErr w:type="spellStart"/>
      <w:r>
        <w:t>Education</w:t>
      </w:r>
      <w:proofErr w:type="spellEnd"/>
      <w:r>
        <w:t xml:space="preserve">, </w:t>
      </w:r>
      <w:proofErr w:type="spellStart"/>
      <w:r>
        <w:t>Harlow</w:t>
      </w:r>
      <w:proofErr w:type="spellEnd"/>
      <w:r>
        <w:t xml:space="preserve">. </w:t>
      </w:r>
    </w:p>
    <w:p w14:paraId="3BC4661B" w14:textId="77777777" w:rsidR="00032675" w:rsidRDefault="00032675" w:rsidP="00032675">
      <w:pPr>
        <w:pStyle w:val="Bibliography"/>
      </w:pPr>
      <w:r>
        <w:t xml:space="preserve">STACHON, Z., KUBICEK, P., HERMAN, L. (2020): </w:t>
      </w:r>
      <w:proofErr w:type="spellStart"/>
      <w:r>
        <w:t>Virtual</w:t>
      </w:r>
      <w:proofErr w:type="spellEnd"/>
      <w:r>
        <w:t xml:space="preserve"> and </w:t>
      </w:r>
      <w:proofErr w:type="spellStart"/>
      <w:r>
        <w:t>Immersive</w:t>
      </w:r>
      <w:proofErr w:type="spellEnd"/>
      <w:r>
        <w:t xml:space="preserve"> </w:t>
      </w:r>
      <w:proofErr w:type="spellStart"/>
      <w:r>
        <w:t>Environments</w:t>
      </w:r>
      <w:proofErr w:type="spellEnd"/>
      <w:r>
        <w:t xml:space="preserve">. </w:t>
      </w:r>
      <w:proofErr w:type="spellStart"/>
      <w:r>
        <w:t>Geographic</w:t>
      </w:r>
      <w:proofErr w:type="spellEnd"/>
      <w:r>
        <w:t xml:space="preserve"> </w:t>
      </w:r>
      <w:proofErr w:type="spellStart"/>
      <w:r>
        <w:t>Information</w:t>
      </w:r>
      <w:proofErr w:type="spellEnd"/>
      <w:r>
        <w:t xml:space="preserve"> Science &amp; Technology Body </w:t>
      </w:r>
      <w:proofErr w:type="spellStart"/>
      <w:r>
        <w:t>of</w:t>
      </w:r>
      <w:proofErr w:type="spellEnd"/>
      <w:r>
        <w:t xml:space="preserve"> </w:t>
      </w:r>
      <w:proofErr w:type="spellStart"/>
      <w:r>
        <w:t>Knowledge</w:t>
      </w:r>
      <w:proofErr w:type="spellEnd"/>
      <w:r>
        <w:t xml:space="preserve">, Q3, 2020. </w:t>
      </w:r>
    </w:p>
    <w:p w14:paraId="788DF3F2" w14:textId="77777777" w:rsidR="00032675" w:rsidRDefault="00032675" w:rsidP="00032675">
      <w:pPr>
        <w:pStyle w:val="Bibliography"/>
      </w:pPr>
      <w:r>
        <w:t xml:space="preserve">STAPLEY, L. (2022): </w:t>
      </w:r>
      <w:proofErr w:type="spellStart"/>
      <w:r>
        <w:t>Implementation</w:t>
      </w:r>
      <w:proofErr w:type="spellEnd"/>
      <w:r>
        <w:t xml:space="preserve"> ECS Framework + </w:t>
      </w:r>
      <w:proofErr w:type="spellStart"/>
      <w:r>
        <w:t>Behavior</w:t>
      </w:r>
      <w:proofErr w:type="spellEnd"/>
      <w:r>
        <w:t xml:space="preserve"> </w:t>
      </w:r>
      <w:proofErr w:type="spellStart"/>
      <w:r>
        <w:t>Tree</w:t>
      </w:r>
      <w:proofErr w:type="spellEnd"/>
      <w:r>
        <w:t xml:space="preserve"> </w:t>
      </w:r>
      <w:proofErr w:type="spellStart"/>
      <w:r>
        <w:t>For</w:t>
      </w:r>
      <w:proofErr w:type="spellEnd"/>
      <w:r>
        <w:t xml:space="preserve"> </w:t>
      </w:r>
      <w:proofErr w:type="spellStart"/>
      <w:r>
        <w:t>Fighting</w:t>
      </w:r>
      <w:proofErr w:type="spellEnd"/>
      <w:r>
        <w:t xml:space="preserve"> Game </w:t>
      </w:r>
      <w:proofErr w:type="gramStart"/>
      <w:r>
        <w:t xml:space="preserve">AI - </w:t>
      </w:r>
      <w:proofErr w:type="spellStart"/>
      <w:r>
        <w:t>Knowledge</w:t>
      </w:r>
      <w:proofErr w:type="spellEnd"/>
      <w:proofErr w:type="gramEnd"/>
      <w:r>
        <w:t xml:space="preserve"> base, </w:t>
      </w:r>
      <w:proofErr w:type="spellStart"/>
      <w:r>
        <w:t>Cocos</w:t>
      </w:r>
      <w:proofErr w:type="spellEnd"/>
      <w:r>
        <w:t xml:space="preserve"> </w:t>
      </w:r>
      <w:proofErr w:type="spellStart"/>
      <w:r>
        <w:t>Forums</w:t>
      </w:r>
      <w:proofErr w:type="spellEnd"/>
      <w:r>
        <w:t xml:space="preserve">, https://discuss.cocos2d-x.org/t/implementation-ecs-framework-behavior-tree-for-fighting-game-ai/56409 (29. 10. 2023). </w:t>
      </w:r>
    </w:p>
    <w:p w14:paraId="78D47875" w14:textId="77777777" w:rsidR="00032675" w:rsidRDefault="00032675" w:rsidP="00032675">
      <w:pPr>
        <w:pStyle w:val="Bibliography"/>
      </w:pPr>
      <w:r>
        <w:t xml:space="preserve">STATCOUNTER (2023): Browser Market </w:t>
      </w:r>
      <w:proofErr w:type="spellStart"/>
      <w:r>
        <w:t>Share</w:t>
      </w:r>
      <w:proofErr w:type="spellEnd"/>
      <w:r>
        <w:t xml:space="preserve"> </w:t>
      </w:r>
      <w:proofErr w:type="spellStart"/>
      <w:r>
        <w:t>Worldwide</w:t>
      </w:r>
      <w:proofErr w:type="spellEnd"/>
      <w:r>
        <w:t xml:space="preserve">, </w:t>
      </w:r>
      <w:proofErr w:type="spellStart"/>
      <w:r>
        <w:t>StatCounter</w:t>
      </w:r>
      <w:proofErr w:type="spellEnd"/>
      <w:r>
        <w:t xml:space="preserve"> </w:t>
      </w:r>
      <w:proofErr w:type="spellStart"/>
      <w:r>
        <w:t>Global</w:t>
      </w:r>
      <w:proofErr w:type="spellEnd"/>
      <w:r>
        <w:t xml:space="preserve"> </w:t>
      </w:r>
      <w:proofErr w:type="spellStart"/>
      <w:r>
        <w:t>Stats</w:t>
      </w:r>
      <w:proofErr w:type="spellEnd"/>
      <w:r>
        <w:t xml:space="preserve">, https://gs.statcounter.com/browser-market-share (31. 1. 2023). </w:t>
      </w:r>
    </w:p>
    <w:p w14:paraId="0A1E0FED" w14:textId="77777777" w:rsidR="00032675" w:rsidRDefault="00032675" w:rsidP="00032675">
      <w:pPr>
        <w:pStyle w:val="Bibliography"/>
      </w:pPr>
      <w:r>
        <w:t xml:space="preserve">STERBA, Z., ŠAŠINKA, Č., STACHOŇ, Z., STAMPACH, R., </w:t>
      </w:r>
      <w:proofErr w:type="gramStart"/>
      <w:r>
        <w:t xml:space="preserve">MORONG,  </w:t>
      </w:r>
      <w:proofErr w:type="spellStart"/>
      <w:r>
        <w:t>kamil</w:t>
      </w:r>
      <w:proofErr w:type="spellEnd"/>
      <w:proofErr w:type="gramEnd"/>
      <w:r>
        <w:t xml:space="preserve"> (2015): </w:t>
      </w:r>
      <w:proofErr w:type="spellStart"/>
      <w:r>
        <w:t>Selected</w:t>
      </w:r>
      <w:proofErr w:type="spellEnd"/>
      <w:r>
        <w:t xml:space="preserve"> </w:t>
      </w:r>
      <w:proofErr w:type="spellStart"/>
      <w:r>
        <w:t>Issues</w:t>
      </w:r>
      <w:proofErr w:type="spellEnd"/>
      <w:r>
        <w:t xml:space="preserve"> </w:t>
      </w:r>
      <w:proofErr w:type="spellStart"/>
      <w:r>
        <w:t>of</w:t>
      </w:r>
      <w:proofErr w:type="spellEnd"/>
      <w:r>
        <w:t xml:space="preserve"> </w:t>
      </w:r>
      <w:proofErr w:type="spellStart"/>
      <w:r>
        <w:t>Experimental</w:t>
      </w:r>
      <w:proofErr w:type="spellEnd"/>
      <w:r>
        <w:t xml:space="preserve"> Testing in </w:t>
      </w:r>
      <w:proofErr w:type="spellStart"/>
      <w:r>
        <w:t>Cartography</w:t>
      </w:r>
      <w:proofErr w:type="spellEnd"/>
      <w:r>
        <w:t xml:space="preserve">. </w:t>
      </w:r>
    </w:p>
    <w:p w14:paraId="3E55AE78" w14:textId="77777777" w:rsidR="00032675" w:rsidRDefault="00032675" w:rsidP="00032675">
      <w:pPr>
        <w:pStyle w:val="Bibliography"/>
      </w:pPr>
      <w:r>
        <w:t xml:space="preserve">TAKLE (2022): VR by </w:t>
      </w:r>
      <w:proofErr w:type="spellStart"/>
      <w:r>
        <w:t>the</w:t>
      </w:r>
      <w:proofErr w:type="spellEnd"/>
      <w:r>
        <w:t xml:space="preserve"> </w:t>
      </w:r>
      <w:proofErr w:type="spellStart"/>
      <w:proofErr w:type="gramStart"/>
      <w:r>
        <w:t>numbers</w:t>
      </w:r>
      <w:proofErr w:type="spellEnd"/>
      <w:r>
        <w:t xml:space="preserve"> - HMD</w:t>
      </w:r>
      <w:proofErr w:type="gramEnd"/>
      <w:r>
        <w:t xml:space="preserve"> </w:t>
      </w:r>
      <w:proofErr w:type="spellStart"/>
      <w:r>
        <w:t>specs</w:t>
      </w:r>
      <w:proofErr w:type="spellEnd"/>
      <w:r>
        <w:t xml:space="preserve"> </w:t>
      </w:r>
      <w:proofErr w:type="spellStart"/>
      <w:r>
        <w:t>comparison</w:t>
      </w:r>
      <w:proofErr w:type="spellEnd"/>
      <w:r>
        <w:t xml:space="preserve">, thevirtualreport.biz, https://www.thevirtualreport.biz/data-and-research/65085/vr-by-the-numbers-hmd-specs-comparison/ (29. 8. 2023). </w:t>
      </w:r>
    </w:p>
    <w:p w14:paraId="78131459" w14:textId="77777777" w:rsidR="00032675" w:rsidRDefault="00032675" w:rsidP="00032675">
      <w:pPr>
        <w:pStyle w:val="Bibliography"/>
      </w:pPr>
      <w:r>
        <w:t>THREE.JS CONTRIBUTORS (</w:t>
      </w:r>
      <w:proofErr w:type="gramStart"/>
      <w:r>
        <w:t>2023a</w:t>
      </w:r>
      <w:proofErr w:type="gramEnd"/>
      <w:r>
        <w:t xml:space="preserve">): </w:t>
      </w:r>
      <w:proofErr w:type="spellStart"/>
      <w:r>
        <w:t>Camera</w:t>
      </w:r>
      <w:proofErr w:type="spellEnd"/>
      <w:r>
        <w:t xml:space="preserve"> – three.js </w:t>
      </w:r>
      <w:proofErr w:type="spellStart"/>
      <w:r>
        <w:t>docs</w:t>
      </w:r>
      <w:proofErr w:type="spellEnd"/>
      <w:r>
        <w:t xml:space="preserve">, https://threejs.org/docs/#api/en/cameras/Camera (21. 9. 2023). </w:t>
      </w:r>
    </w:p>
    <w:p w14:paraId="0F00839C" w14:textId="77777777" w:rsidR="00032675" w:rsidRDefault="00032675" w:rsidP="00032675">
      <w:pPr>
        <w:pStyle w:val="Bibliography"/>
      </w:pPr>
      <w:r>
        <w:t>THREE.JS CONTRIBUTORS (</w:t>
      </w:r>
      <w:proofErr w:type="gramStart"/>
      <w:r>
        <w:t>2023b</w:t>
      </w:r>
      <w:proofErr w:type="gramEnd"/>
      <w:r>
        <w:t xml:space="preserve">): </w:t>
      </w:r>
      <w:proofErr w:type="spellStart"/>
      <w:r>
        <w:t>Lights</w:t>
      </w:r>
      <w:proofErr w:type="spellEnd"/>
      <w:r>
        <w:t xml:space="preserve"> - three.js </w:t>
      </w:r>
      <w:proofErr w:type="spellStart"/>
      <w:r>
        <w:t>manual</w:t>
      </w:r>
      <w:proofErr w:type="spellEnd"/>
      <w:r>
        <w:t xml:space="preserve">, https://threejs.org/manual/#en/lights (17. 10. 2023). </w:t>
      </w:r>
    </w:p>
    <w:p w14:paraId="21C5B318" w14:textId="77777777" w:rsidR="00032675" w:rsidRDefault="00032675" w:rsidP="00032675">
      <w:pPr>
        <w:pStyle w:val="Bibliography"/>
      </w:pPr>
      <w:r>
        <w:t xml:space="preserve">THREE.JS CONTRIBUTORS (2023c): </w:t>
      </w:r>
      <w:proofErr w:type="spellStart"/>
      <w:r>
        <w:t>Scene</w:t>
      </w:r>
      <w:proofErr w:type="spellEnd"/>
      <w:r>
        <w:t xml:space="preserve"> – three.js </w:t>
      </w:r>
      <w:proofErr w:type="spellStart"/>
      <w:r>
        <w:t>docs</w:t>
      </w:r>
      <w:proofErr w:type="spellEnd"/>
      <w:r>
        <w:t xml:space="preserve">, https://threejs.org/docs/#api/en/scenes/Scene (21. 9. 2023). </w:t>
      </w:r>
    </w:p>
    <w:p w14:paraId="387454C5" w14:textId="77777777" w:rsidR="00032675" w:rsidRDefault="00032675" w:rsidP="00032675">
      <w:pPr>
        <w:pStyle w:val="Bibliography"/>
      </w:pPr>
      <w:r>
        <w:t>THREE.JS CONTRIBUTORS (</w:t>
      </w:r>
      <w:proofErr w:type="gramStart"/>
      <w:r>
        <w:t>2023d</w:t>
      </w:r>
      <w:proofErr w:type="gramEnd"/>
      <w:r>
        <w:t xml:space="preserve">): </w:t>
      </w:r>
      <w:proofErr w:type="spellStart"/>
      <w:r>
        <w:t>Shadows</w:t>
      </w:r>
      <w:proofErr w:type="spellEnd"/>
      <w:r>
        <w:t xml:space="preserve"> - three.js </w:t>
      </w:r>
      <w:proofErr w:type="spellStart"/>
      <w:r>
        <w:t>manual</w:t>
      </w:r>
      <w:proofErr w:type="spellEnd"/>
      <w:r>
        <w:t xml:space="preserve">, https://threejs.org/manual/#en/shadows (18. 10. 2023). </w:t>
      </w:r>
    </w:p>
    <w:p w14:paraId="61E4D41E" w14:textId="77777777" w:rsidR="00032675" w:rsidRDefault="00032675" w:rsidP="00032675">
      <w:pPr>
        <w:pStyle w:val="Bibliography"/>
      </w:pPr>
      <w:r>
        <w:t xml:space="preserve">THREE.JS CONTRIBUTORS (2023e): </w:t>
      </w:r>
      <w:proofErr w:type="spellStart"/>
      <w:r>
        <w:t>Textures</w:t>
      </w:r>
      <w:proofErr w:type="spellEnd"/>
      <w:r>
        <w:t xml:space="preserve"> - three.js </w:t>
      </w:r>
      <w:proofErr w:type="spellStart"/>
      <w:r>
        <w:t>manual</w:t>
      </w:r>
      <w:proofErr w:type="spellEnd"/>
      <w:r>
        <w:t xml:space="preserve">, https://threejs.org/manual/#en/textures#memory (15. 10. 2023). </w:t>
      </w:r>
    </w:p>
    <w:p w14:paraId="22AA78D6" w14:textId="77777777" w:rsidR="00032675" w:rsidRDefault="00032675" w:rsidP="00032675">
      <w:pPr>
        <w:pStyle w:val="Bibliography"/>
      </w:pPr>
      <w:r>
        <w:t xml:space="preserve">THREE.JS CONTRIBUTORS (2023f): VR - three.js </w:t>
      </w:r>
      <w:proofErr w:type="spellStart"/>
      <w:r>
        <w:t>manual</w:t>
      </w:r>
      <w:proofErr w:type="spellEnd"/>
      <w:r>
        <w:t xml:space="preserve">, https://threejs.org/manual/#en/webxr-basics (5. 11. 2023). </w:t>
      </w:r>
    </w:p>
    <w:p w14:paraId="00EA7FD7" w14:textId="77777777" w:rsidR="00032675" w:rsidRDefault="00032675" w:rsidP="00032675">
      <w:pPr>
        <w:pStyle w:val="Bibliography"/>
      </w:pPr>
      <w:r>
        <w:t xml:space="preserve">UGWITZ, P., STACHOŇ, Z., KUBICEK, P. (2021): </w:t>
      </w:r>
      <w:proofErr w:type="spellStart"/>
      <w:r>
        <w:t>Building</w:t>
      </w:r>
      <w:proofErr w:type="spellEnd"/>
      <w:r>
        <w:t xml:space="preserve"> a </w:t>
      </w:r>
      <w:proofErr w:type="spellStart"/>
      <w:r>
        <w:t>virtual</w:t>
      </w:r>
      <w:proofErr w:type="spellEnd"/>
      <w:r>
        <w:t xml:space="preserve"> </w:t>
      </w:r>
      <w:proofErr w:type="spellStart"/>
      <w:r>
        <w:t>cartographic</w:t>
      </w:r>
      <w:proofErr w:type="spellEnd"/>
      <w:r>
        <w:t xml:space="preserve"> </w:t>
      </w:r>
      <w:proofErr w:type="gramStart"/>
      <w:r>
        <w:t>museum</w:t>
      </w:r>
      <w:proofErr w:type="gramEnd"/>
      <w:r>
        <w:t xml:space="preserve">. </w:t>
      </w:r>
      <w:proofErr w:type="spellStart"/>
      <w:r>
        <w:t>Abstracts</w:t>
      </w:r>
      <w:proofErr w:type="spellEnd"/>
      <w:r>
        <w:t xml:space="preserve"> </w:t>
      </w:r>
      <w:proofErr w:type="spellStart"/>
      <w:r>
        <w:t>of</w:t>
      </w:r>
      <w:proofErr w:type="spellEnd"/>
      <w:r>
        <w:t xml:space="preserve"> </w:t>
      </w:r>
      <w:proofErr w:type="spellStart"/>
      <w:r>
        <w:t>the</w:t>
      </w:r>
      <w:proofErr w:type="spellEnd"/>
      <w:r>
        <w:t xml:space="preserve"> ICA, 3, 1–1. </w:t>
      </w:r>
    </w:p>
    <w:p w14:paraId="3F370344" w14:textId="77777777" w:rsidR="00032675" w:rsidRDefault="00032675" w:rsidP="00032675">
      <w:pPr>
        <w:pStyle w:val="Bibliography"/>
      </w:pPr>
      <w:r>
        <w:t xml:space="preserve">UNITY (2022): </w:t>
      </w:r>
      <w:proofErr w:type="gramStart"/>
      <w:r>
        <w:t xml:space="preserve">Unity - </w:t>
      </w:r>
      <w:proofErr w:type="spellStart"/>
      <w:r>
        <w:t>Manual</w:t>
      </w:r>
      <w:proofErr w:type="spellEnd"/>
      <w:proofErr w:type="gramEnd"/>
      <w:r>
        <w:t xml:space="preserve">: </w:t>
      </w:r>
      <w:proofErr w:type="spellStart"/>
      <w:r>
        <w:t>Types</w:t>
      </w:r>
      <w:proofErr w:type="spellEnd"/>
      <w:r>
        <w:t xml:space="preserve"> </w:t>
      </w:r>
      <w:proofErr w:type="spellStart"/>
      <w:r>
        <w:t>of</w:t>
      </w:r>
      <w:proofErr w:type="spellEnd"/>
      <w:r>
        <w:t xml:space="preserve"> </w:t>
      </w:r>
      <w:proofErr w:type="spellStart"/>
      <w:r>
        <w:t>light</w:t>
      </w:r>
      <w:proofErr w:type="spellEnd"/>
      <w:r>
        <w:t xml:space="preserve">, https://docs.unity3d.com/Manual/Lighting.html (17. 10. 2023). </w:t>
      </w:r>
    </w:p>
    <w:p w14:paraId="3C852F55" w14:textId="77777777" w:rsidR="00032675" w:rsidRDefault="00032675" w:rsidP="00032675">
      <w:pPr>
        <w:pStyle w:val="Bibliography"/>
      </w:pPr>
      <w:r>
        <w:t xml:space="preserve">VICENTE, I. P., DASCOLA, J. R., HOLDER, W. M., PALANGIE, A. H., BURNS, A. M., CONESA, P. P. I., III, W. A. S., LEMAY, S. O., MCKENZIE, C. D., CHIU, S.-S., BOESEL, B. H., RAVASZ, J. (2022): </w:t>
      </w:r>
      <w:proofErr w:type="spellStart"/>
      <w:r>
        <w:t>Methods</w:t>
      </w:r>
      <w:proofErr w:type="spellEnd"/>
      <w:r>
        <w:t xml:space="preserve"> </w:t>
      </w:r>
      <w:proofErr w:type="spellStart"/>
      <w:r>
        <w:t>for</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virtual</w:t>
      </w:r>
      <w:proofErr w:type="spellEnd"/>
      <w:r>
        <w:t xml:space="preserve"> </w:t>
      </w:r>
      <w:proofErr w:type="spellStart"/>
      <w:r>
        <w:t>controls</w:t>
      </w:r>
      <w:proofErr w:type="spellEnd"/>
      <w:r>
        <w:t xml:space="preserve"> and/</w:t>
      </w:r>
      <w:proofErr w:type="spellStart"/>
      <w:r>
        <w:t>or</w:t>
      </w:r>
      <w:proofErr w:type="spellEnd"/>
      <w:r>
        <w:t xml:space="preserve"> </w:t>
      </w:r>
      <w:proofErr w:type="spellStart"/>
      <w:r>
        <w:t>an</w:t>
      </w:r>
      <w:proofErr w:type="spellEnd"/>
      <w:r>
        <w:t xml:space="preserve"> </w:t>
      </w:r>
      <w:proofErr w:type="spellStart"/>
      <w:r>
        <w:t>affordance</w:t>
      </w:r>
      <w:proofErr w:type="spellEnd"/>
      <w:r>
        <w:t xml:space="preserve"> </w:t>
      </w:r>
      <w:proofErr w:type="spellStart"/>
      <w:r>
        <w:t>for</w:t>
      </w:r>
      <w:proofErr w:type="spellEnd"/>
      <w:r>
        <w:t xml:space="preserve"> </w:t>
      </w:r>
      <w:proofErr w:type="spellStart"/>
      <w:r>
        <w:t>moving</w:t>
      </w:r>
      <w:proofErr w:type="spellEnd"/>
      <w:r>
        <w:t xml:space="preserve"> </w:t>
      </w:r>
      <w:proofErr w:type="spellStart"/>
      <w:r>
        <w:t>virtual</w:t>
      </w:r>
      <w:proofErr w:type="spellEnd"/>
      <w:r>
        <w:t xml:space="preserve"> </w:t>
      </w:r>
      <w:proofErr w:type="spellStart"/>
      <w:r>
        <w:t>objects</w:t>
      </w:r>
      <w:proofErr w:type="spellEnd"/>
      <w:r>
        <w:t xml:space="preserve"> in </w:t>
      </w:r>
      <w:proofErr w:type="spellStart"/>
      <w:r>
        <w:t>virtual</w:t>
      </w:r>
      <w:proofErr w:type="spellEnd"/>
      <w:r>
        <w:t xml:space="preserve"> </w:t>
      </w:r>
      <w:proofErr w:type="spellStart"/>
      <w:r>
        <w:t>environments</w:t>
      </w:r>
      <w:proofErr w:type="spellEnd"/>
      <w:r>
        <w:t xml:space="preserve">. </w:t>
      </w:r>
    </w:p>
    <w:p w14:paraId="5C7596D6" w14:textId="77777777" w:rsidR="00032675" w:rsidRDefault="00032675" w:rsidP="00032675">
      <w:pPr>
        <w:pStyle w:val="Bibliography"/>
      </w:pPr>
      <w:r>
        <w:lastRenderedPageBreak/>
        <w:t xml:space="preserve">VR Map: </w:t>
      </w:r>
      <w:proofErr w:type="spellStart"/>
      <w:r>
        <w:t>Putting</w:t>
      </w:r>
      <w:proofErr w:type="spellEnd"/>
      <w:r>
        <w:t xml:space="preserve"> </w:t>
      </w:r>
      <w:proofErr w:type="spellStart"/>
      <w:r>
        <w:t>OpenStreetMap</w:t>
      </w:r>
      <w:proofErr w:type="spellEnd"/>
      <w:r>
        <w:t xml:space="preserve"> Data </w:t>
      </w:r>
      <w:proofErr w:type="spellStart"/>
      <w:r>
        <w:t>Into</w:t>
      </w:r>
      <w:proofErr w:type="spellEnd"/>
      <w:r>
        <w:t xml:space="preserve"> a </w:t>
      </w:r>
      <w:proofErr w:type="spellStart"/>
      <w:r>
        <w:t>WebVR</w:t>
      </w:r>
      <w:proofErr w:type="spellEnd"/>
      <w:r>
        <w:t xml:space="preserve"> </w:t>
      </w:r>
      <w:proofErr w:type="spellStart"/>
      <w:r>
        <w:t>World</w:t>
      </w:r>
      <w:proofErr w:type="spellEnd"/>
      <w:r>
        <w:t xml:space="preserve"> </w:t>
      </w:r>
      <w:proofErr w:type="spellStart"/>
      <w:r>
        <w:t>Simple</w:t>
      </w:r>
      <w:proofErr w:type="spellEnd"/>
      <w:r>
        <w:t xml:space="preserve"> </w:t>
      </w:r>
      <w:proofErr w:type="spellStart"/>
      <w:r>
        <w:t>GeoData</w:t>
      </w:r>
      <w:proofErr w:type="spellEnd"/>
      <w:r>
        <w:t xml:space="preserve"> </w:t>
      </w:r>
      <w:proofErr w:type="spellStart"/>
      <w:r>
        <w:t>Visualization</w:t>
      </w:r>
      <w:proofErr w:type="spellEnd"/>
      <w:r>
        <w:t xml:space="preserve"> </w:t>
      </w:r>
      <w:proofErr w:type="spellStart"/>
      <w:r>
        <w:t>with</w:t>
      </w:r>
      <w:proofErr w:type="spellEnd"/>
      <w:r>
        <w:t xml:space="preserve"> A-</w:t>
      </w:r>
      <w:proofErr w:type="spellStart"/>
      <w:r>
        <w:t>Frame</w:t>
      </w:r>
      <w:proofErr w:type="spellEnd"/>
      <w:r>
        <w:t xml:space="preserve"> (2019): </w:t>
      </w:r>
    </w:p>
    <w:p w14:paraId="26286A1C" w14:textId="77777777" w:rsidR="00032675" w:rsidRDefault="00032675" w:rsidP="00032675">
      <w:pPr>
        <w:pStyle w:val="Bibliography"/>
      </w:pPr>
      <w:r>
        <w:t xml:space="preserve">W3C (2023): </w:t>
      </w:r>
      <w:proofErr w:type="spellStart"/>
      <w:r>
        <w:t>Immersive</w:t>
      </w:r>
      <w:proofErr w:type="spellEnd"/>
      <w:r>
        <w:t xml:space="preserve"> Web Developer </w:t>
      </w:r>
      <w:proofErr w:type="spellStart"/>
      <w:r>
        <w:t>Home</w:t>
      </w:r>
      <w:proofErr w:type="spellEnd"/>
      <w:r>
        <w:t xml:space="preserve">, https://immersiveweb.dev/ (31. 1. 2023). </w:t>
      </w:r>
    </w:p>
    <w:p w14:paraId="777B69E4" w14:textId="77777777" w:rsidR="00032675" w:rsidRDefault="00032675" w:rsidP="00032675">
      <w:pPr>
        <w:pStyle w:val="Bibliography"/>
      </w:pPr>
      <w:r>
        <w:t xml:space="preserve">W3SCHOOLS (2023): </w:t>
      </w:r>
      <w:proofErr w:type="spellStart"/>
      <w:r>
        <w:t>What</w:t>
      </w:r>
      <w:proofErr w:type="spellEnd"/>
      <w:r>
        <w:t xml:space="preserve"> </w:t>
      </w:r>
      <w:proofErr w:type="spellStart"/>
      <w:r>
        <w:t>is</w:t>
      </w:r>
      <w:proofErr w:type="spellEnd"/>
      <w:r>
        <w:t xml:space="preserve"> HTML DOM, https://www.w3schools.com/whatis/whatis_htmldom.asp (29. 8. 2023). </w:t>
      </w:r>
    </w:p>
    <w:p w14:paraId="549A5919" w14:textId="77777777" w:rsidR="00032675" w:rsidRDefault="00032675" w:rsidP="00032675">
      <w:pPr>
        <w:pStyle w:val="Bibliography"/>
      </w:pPr>
      <w:r>
        <w:t xml:space="preserve">WEBXR (2020): </w:t>
      </w:r>
      <w:proofErr w:type="spellStart"/>
      <w:r>
        <w:t>Introduction</w:t>
      </w:r>
      <w:proofErr w:type="spellEnd"/>
      <w:r>
        <w:t xml:space="preserve"> to </w:t>
      </w:r>
      <w:proofErr w:type="spellStart"/>
      <w:r>
        <w:t>WebXR</w:t>
      </w:r>
      <w:proofErr w:type="spellEnd"/>
      <w:r>
        <w:t xml:space="preserve"> </w:t>
      </w:r>
      <w:proofErr w:type="spellStart"/>
      <w:r>
        <w:t>with</w:t>
      </w:r>
      <w:proofErr w:type="spellEnd"/>
      <w:r>
        <w:t xml:space="preserve"> </w:t>
      </w:r>
      <w:proofErr w:type="spellStart"/>
      <w:r>
        <w:t>BabylonJS</w:t>
      </w:r>
      <w:proofErr w:type="spellEnd"/>
      <w:r>
        <w:t xml:space="preserve">. </w:t>
      </w:r>
    </w:p>
    <w:p w14:paraId="4058E4EE" w14:textId="77777777" w:rsidR="00032675" w:rsidRDefault="00032675" w:rsidP="00032675">
      <w:pPr>
        <w:pStyle w:val="Bibliography"/>
      </w:pPr>
      <w:r>
        <w:t xml:space="preserve">WONDERLAND ENGINE (2023): Wonderland </w:t>
      </w:r>
      <w:proofErr w:type="spellStart"/>
      <w:r>
        <w:t>Engine</w:t>
      </w:r>
      <w:proofErr w:type="spellEnd"/>
      <w:r>
        <w:t xml:space="preserve">, Wonderland </w:t>
      </w:r>
      <w:proofErr w:type="spellStart"/>
      <w:r>
        <w:t>Engine</w:t>
      </w:r>
      <w:proofErr w:type="spellEnd"/>
      <w:r>
        <w:t xml:space="preserve">, https://wonderlandengine.com/ (26. 12. 2023). </w:t>
      </w:r>
    </w:p>
    <w:p w14:paraId="2D5357ED" w14:textId="77777777" w:rsidR="00032675" w:rsidRDefault="00032675" w:rsidP="00032675">
      <w:pPr>
        <w:pStyle w:val="Bibliography"/>
      </w:pPr>
      <w:r>
        <w:t xml:space="preserve">ŽÁRA, J., BENEŠ, B., FELKEL, P. (2005): Moderní počítačová grafika. </w:t>
      </w:r>
      <w:proofErr w:type="spellStart"/>
      <w:r>
        <w:t>Computer</w:t>
      </w:r>
      <w:proofErr w:type="spellEnd"/>
      <w:r>
        <w:t xml:space="preserve"> </w:t>
      </w:r>
      <w:proofErr w:type="spellStart"/>
      <w:r>
        <w:t>Press</w:t>
      </w:r>
      <w:proofErr w:type="spellEnd"/>
      <w:r>
        <w:t xml:space="preserve">. </w:t>
      </w:r>
    </w:p>
    <w:p w14:paraId="7160F44A" w14:textId="77777777" w:rsidR="00032675" w:rsidRDefault="00032675" w:rsidP="00032675">
      <w:pPr>
        <w:pStyle w:val="Bibliography"/>
      </w:pPr>
      <w:r>
        <w:t xml:space="preserve">ZHAO, J., WALLGRÜN, J. O., LAFEMINA, P. C., NORMANDEAU, J., KLIPPEL, A. (2019): </w:t>
      </w:r>
      <w:proofErr w:type="spellStart"/>
      <w:r>
        <w:t>Harnessing</w:t>
      </w:r>
      <w:proofErr w:type="spellEnd"/>
      <w:r>
        <w:t xml:space="preserve"> </w:t>
      </w:r>
      <w:proofErr w:type="spellStart"/>
      <w:r>
        <w:t>the</w:t>
      </w:r>
      <w:proofErr w:type="spellEnd"/>
      <w:r>
        <w:t xml:space="preserve"> </w:t>
      </w:r>
      <w:proofErr w:type="spellStart"/>
      <w:r>
        <w:t>power</w:t>
      </w:r>
      <w:proofErr w:type="spellEnd"/>
      <w:r>
        <w:t xml:space="preserve"> </w:t>
      </w:r>
      <w:proofErr w:type="spellStart"/>
      <w:r>
        <w:t>of</w:t>
      </w:r>
      <w:proofErr w:type="spellEnd"/>
      <w:r>
        <w:t xml:space="preserve"> </w:t>
      </w:r>
      <w:proofErr w:type="spellStart"/>
      <w:r>
        <w:t>immersive</w:t>
      </w:r>
      <w:proofErr w:type="spellEnd"/>
      <w:r>
        <w:t xml:space="preserve"> </w:t>
      </w:r>
      <w:proofErr w:type="spellStart"/>
      <w:r>
        <w:t>virtual</w:t>
      </w:r>
      <w:proofErr w:type="spellEnd"/>
      <w:r>
        <w:t xml:space="preserve"> </w:t>
      </w:r>
      <w:proofErr w:type="gramStart"/>
      <w:r>
        <w:t xml:space="preserve">reality - </w:t>
      </w:r>
      <w:proofErr w:type="spellStart"/>
      <w:r>
        <w:t>visualization</w:t>
      </w:r>
      <w:proofErr w:type="spellEnd"/>
      <w:proofErr w:type="gramEnd"/>
      <w:r>
        <w:t xml:space="preserve"> and </w:t>
      </w:r>
      <w:proofErr w:type="spellStart"/>
      <w:r>
        <w:t>analysis</w:t>
      </w:r>
      <w:proofErr w:type="spellEnd"/>
      <w:r>
        <w:t xml:space="preserve"> </w:t>
      </w:r>
      <w:proofErr w:type="spellStart"/>
      <w:r>
        <w:t>of</w:t>
      </w:r>
      <w:proofErr w:type="spellEnd"/>
      <w:r>
        <w:t xml:space="preserve"> 3D </w:t>
      </w:r>
      <w:proofErr w:type="spellStart"/>
      <w:r>
        <w:t>earth</w:t>
      </w:r>
      <w:proofErr w:type="spellEnd"/>
      <w:r>
        <w:t xml:space="preserve"> science data </w:t>
      </w:r>
      <w:proofErr w:type="spellStart"/>
      <w:r>
        <w:t>sets</w:t>
      </w:r>
      <w:proofErr w:type="spellEnd"/>
      <w:r>
        <w:t xml:space="preserve">. </w:t>
      </w:r>
      <w:proofErr w:type="spellStart"/>
      <w:r>
        <w:t>Geo-spatial</w:t>
      </w:r>
      <w:proofErr w:type="spellEnd"/>
      <w:r>
        <w:t xml:space="preserve"> </w:t>
      </w:r>
      <w:proofErr w:type="spellStart"/>
      <w:r>
        <w:t>Information</w:t>
      </w:r>
      <w:proofErr w:type="spellEnd"/>
      <w:r>
        <w:t xml:space="preserve"> Science, 4, 22, 237–250. </w:t>
      </w:r>
    </w:p>
    <w:p w14:paraId="21E7B073" w14:textId="70E22BB7"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85"/>
          <w:footerReference w:type="default" r:id="rId86"/>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87"/>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8"/>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90"/>
          <w:pgSz w:w="11906" w:h="16838" w:code="9"/>
          <w:pgMar w:top="1440" w:right="1138" w:bottom="1138" w:left="1440" w:header="432" w:footer="0" w:gutter="0"/>
          <w:cols w:space="708"/>
          <w:docGrid w:linePitch="360"/>
        </w:sectPr>
      </w:pPr>
    </w:p>
    <w:p w14:paraId="36493BBA" w14:textId="0E739921" w:rsidR="00BA42DE" w:rsidRPr="001F6849" w:rsidRDefault="00BA42DE" w:rsidP="00C3380E">
      <w:pPr>
        <w:pStyle w:val="Subnazevbibliografie"/>
      </w:pPr>
    </w:p>
    <w:sectPr w:rsidR="00BA42DE" w:rsidRPr="001F6849" w:rsidSect="009979FC">
      <w:headerReference w:type="default" r:id="rId91"/>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D3F4D" w14:textId="77777777" w:rsidR="00F665AC" w:rsidRDefault="00F665AC" w:rsidP="0057088F">
      <w:pPr>
        <w:spacing w:after="0" w:line="240" w:lineRule="auto"/>
      </w:pPr>
      <w:r>
        <w:separator/>
      </w:r>
    </w:p>
  </w:endnote>
  <w:endnote w:type="continuationSeparator" w:id="0">
    <w:p w14:paraId="26751022" w14:textId="77777777" w:rsidR="00F665AC" w:rsidRDefault="00F665AC"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9F048" w14:textId="77777777" w:rsidR="00F665AC" w:rsidRDefault="00F665AC" w:rsidP="0057088F">
      <w:pPr>
        <w:spacing w:after="0" w:line="240" w:lineRule="auto"/>
      </w:pPr>
      <w:r>
        <w:separator/>
      </w:r>
    </w:p>
  </w:footnote>
  <w:footnote w:type="continuationSeparator" w:id="0">
    <w:p w14:paraId="2F09002E" w14:textId="77777777" w:rsidR="00F665AC" w:rsidRDefault="00F665AC"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4">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Pr>
          <w:rStyle w:val="FootnoteReference"/>
        </w:rPr>
        <w:footnoteRef/>
      </w:r>
      <w:r>
        <w:t xml:space="preserve"> </w:t>
      </w:r>
      <w:r w:rsidRPr="000F6B1C">
        <w:t>CI/CD proces (</w:t>
      </w:r>
      <w:proofErr w:type="spellStart"/>
      <w:r w:rsidRPr="000F6B1C">
        <w:rPr>
          <w:i/>
          <w:iCs/>
        </w:rPr>
        <w:t>Continuous</w:t>
      </w:r>
      <w:proofErr w:type="spellEnd"/>
      <w:r w:rsidRPr="000F6B1C">
        <w:rPr>
          <w:i/>
          <w:iCs/>
        </w:rPr>
        <w:t xml:space="preserve"> </w:t>
      </w:r>
      <w:proofErr w:type="spellStart"/>
      <w:r w:rsidRPr="000F6B1C">
        <w:rPr>
          <w:i/>
          <w:iCs/>
        </w:rPr>
        <w:t>Integration</w:t>
      </w:r>
      <w:proofErr w:type="spellEnd"/>
      <w:r w:rsidRPr="000F6B1C">
        <w:rPr>
          <w:i/>
          <w:iCs/>
        </w:rPr>
        <w:t xml:space="preserve"> / </w:t>
      </w:r>
      <w:proofErr w:type="spellStart"/>
      <w:r w:rsidRPr="000F6B1C">
        <w:rPr>
          <w:i/>
          <w:iCs/>
        </w:rPr>
        <w:t>Continuous</w:t>
      </w:r>
      <w:proofErr w:type="spellEnd"/>
      <w:r w:rsidRPr="000F6B1C">
        <w:rPr>
          <w:i/>
          <w:iCs/>
        </w:rPr>
        <w:t xml:space="preserve"> </w:t>
      </w:r>
      <w:proofErr w:type="spellStart"/>
      <w:r w:rsidRPr="000F6B1C">
        <w:rPr>
          <w:i/>
          <w:iCs/>
        </w:rPr>
        <w:t>Deployment</w:t>
      </w:r>
      <w:proofErr w:type="spellEnd"/>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Pr>
          <w:rStyle w:val="FootnoteReference"/>
        </w:rPr>
        <w:footnoteRef/>
      </w:r>
      <w:r>
        <w:t xml:space="preserve"> Výsledný </w:t>
      </w:r>
      <w:proofErr w:type="spellStart"/>
      <w:r>
        <w:t>blender</w:t>
      </w:r>
      <w:proofErr w:type="spellEnd"/>
      <w:r>
        <w:t xml:space="preserve">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2C0249"/>
    <w:multiLevelType w:val="hybridMultilevel"/>
    <w:tmpl w:val="B6F6907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6"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3"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6"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7"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9"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4"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7"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8"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1"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2"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8"/>
  </w:num>
  <w:num w:numId="3" w16cid:durableId="1170680267">
    <w:abstractNumId w:val="18"/>
  </w:num>
  <w:num w:numId="4" w16cid:durableId="1796368114">
    <w:abstractNumId w:val="31"/>
  </w:num>
  <w:num w:numId="5" w16cid:durableId="300885919">
    <w:abstractNumId w:val="43"/>
  </w:num>
  <w:num w:numId="6" w16cid:durableId="521938209">
    <w:abstractNumId w:val="63"/>
  </w:num>
  <w:num w:numId="7" w16cid:durableId="619992562">
    <w:abstractNumId w:val="36"/>
  </w:num>
  <w:num w:numId="8" w16cid:durableId="208229350">
    <w:abstractNumId w:val="13"/>
  </w:num>
  <w:num w:numId="9" w16cid:durableId="2076317703">
    <w:abstractNumId w:val="24"/>
  </w:num>
  <w:num w:numId="10" w16cid:durableId="802234337">
    <w:abstractNumId w:val="41"/>
  </w:num>
  <w:num w:numId="11" w16cid:durableId="385684583">
    <w:abstractNumId w:val="30"/>
  </w:num>
  <w:num w:numId="12" w16cid:durableId="65956355">
    <w:abstractNumId w:val="59"/>
  </w:num>
  <w:num w:numId="13" w16cid:durableId="354035738">
    <w:abstractNumId w:val="71"/>
  </w:num>
  <w:num w:numId="14" w16cid:durableId="395475347">
    <w:abstractNumId w:val="1"/>
  </w:num>
  <w:num w:numId="15" w16cid:durableId="1336884254">
    <w:abstractNumId w:val="39"/>
  </w:num>
  <w:num w:numId="16" w16cid:durableId="757364363">
    <w:abstractNumId w:val="50"/>
  </w:num>
  <w:num w:numId="17" w16cid:durableId="2033720445">
    <w:abstractNumId w:val="72"/>
  </w:num>
  <w:num w:numId="18" w16cid:durableId="837696955">
    <w:abstractNumId w:val="61"/>
  </w:num>
  <w:num w:numId="19" w16cid:durableId="414474922">
    <w:abstractNumId w:val="38"/>
  </w:num>
  <w:num w:numId="20" w16cid:durableId="2059282820">
    <w:abstractNumId w:val="16"/>
  </w:num>
  <w:num w:numId="21" w16cid:durableId="1490631062">
    <w:abstractNumId w:val="37"/>
  </w:num>
  <w:num w:numId="22" w16cid:durableId="1901403376">
    <w:abstractNumId w:val="2"/>
  </w:num>
  <w:num w:numId="23" w16cid:durableId="901527545">
    <w:abstractNumId w:val="57"/>
  </w:num>
  <w:num w:numId="24" w16cid:durableId="13649980">
    <w:abstractNumId w:val="8"/>
  </w:num>
  <w:num w:numId="25" w16cid:durableId="1364744581">
    <w:abstractNumId w:val="17"/>
  </w:num>
  <w:num w:numId="26" w16cid:durableId="1671255231">
    <w:abstractNumId w:val="45"/>
  </w:num>
  <w:num w:numId="27" w16cid:durableId="1198667109">
    <w:abstractNumId w:val="62"/>
  </w:num>
  <w:num w:numId="28" w16cid:durableId="619802950">
    <w:abstractNumId w:val="5"/>
  </w:num>
  <w:num w:numId="29" w16cid:durableId="367877274">
    <w:abstractNumId w:val="44"/>
  </w:num>
  <w:num w:numId="30" w16cid:durableId="802776096">
    <w:abstractNumId w:val="7"/>
  </w:num>
  <w:num w:numId="31" w16cid:durableId="742023868">
    <w:abstractNumId w:val="29"/>
  </w:num>
  <w:num w:numId="32" w16cid:durableId="404689245">
    <w:abstractNumId w:val="55"/>
  </w:num>
  <w:num w:numId="33" w16cid:durableId="1361203164">
    <w:abstractNumId w:val="58"/>
  </w:num>
  <w:num w:numId="34" w16cid:durableId="2136636456">
    <w:abstractNumId w:val="42"/>
  </w:num>
  <w:num w:numId="35" w16cid:durableId="882057253">
    <w:abstractNumId w:val="15"/>
  </w:num>
  <w:num w:numId="36" w16cid:durableId="2002463788">
    <w:abstractNumId w:val="64"/>
  </w:num>
  <w:num w:numId="37" w16cid:durableId="1464738753">
    <w:abstractNumId w:val="25"/>
  </w:num>
  <w:num w:numId="38" w16cid:durableId="1462070677">
    <w:abstractNumId w:val="4"/>
  </w:num>
  <w:num w:numId="39" w16cid:durableId="1886866115">
    <w:abstractNumId w:val="48"/>
  </w:num>
  <w:num w:numId="40" w16cid:durableId="965311621">
    <w:abstractNumId w:val="54"/>
  </w:num>
  <w:num w:numId="41" w16cid:durableId="818768559">
    <w:abstractNumId w:val="60"/>
  </w:num>
  <w:num w:numId="42" w16cid:durableId="1967276253">
    <w:abstractNumId w:val="19"/>
  </w:num>
  <w:num w:numId="43" w16cid:durableId="1442647274">
    <w:abstractNumId w:val="14"/>
  </w:num>
  <w:num w:numId="44" w16cid:durableId="1146313284">
    <w:abstractNumId w:val="34"/>
  </w:num>
  <w:num w:numId="45" w16cid:durableId="1133062556">
    <w:abstractNumId w:val="11"/>
  </w:num>
  <w:num w:numId="46" w16cid:durableId="1318923120">
    <w:abstractNumId w:val="33"/>
  </w:num>
  <w:num w:numId="47" w16cid:durableId="976765939">
    <w:abstractNumId w:val="40"/>
  </w:num>
  <w:num w:numId="48" w16cid:durableId="1987278381">
    <w:abstractNumId w:val="69"/>
  </w:num>
  <w:num w:numId="49" w16cid:durableId="344286222">
    <w:abstractNumId w:val="53"/>
  </w:num>
  <w:num w:numId="50" w16cid:durableId="586889268">
    <w:abstractNumId w:val="66"/>
  </w:num>
  <w:num w:numId="51" w16cid:durableId="1214346142">
    <w:abstractNumId w:val="47"/>
  </w:num>
  <w:num w:numId="52" w16cid:durableId="1666350155">
    <w:abstractNumId w:val="9"/>
  </w:num>
  <w:num w:numId="53" w16cid:durableId="1936208616">
    <w:abstractNumId w:val="49"/>
  </w:num>
  <w:num w:numId="54" w16cid:durableId="1802922892">
    <w:abstractNumId w:val="20"/>
  </w:num>
  <w:num w:numId="55" w16cid:durableId="2044668093">
    <w:abstractNumId w:val="21"/>
  </w:num>
  <w:num w:numId="56" w16cid:durableId="1700474541">
    <w:abstractNumId w:val="56"/>
  </w:num>
  <w:num w:numId="57" w16cid:durableId="2082558311">
    <w:abstractNumId w:val="51"/>
  </w:num>
  <w:num w:numId="58" w16cid:durableId="1871141540">
    <w:abstractNumId w:val="70"/>
  </w:num>
  <w:num w:numId="59" w16cid:durableId="1538816812">
    <w:abstractNumId w:val="12"/>
  </w:num>
  <w:num w:numId="60" w16cid:durableId="747965305">
    <w:abstractNumId w:val="46"/>
  </w:num>
  <w:num w:numId="61" w16cid:durableId="2103643924">
    <w:abstractNumId w:val="6"/>
  </w:num>
  <w:num w:numId="62" w16cid:durableId="457264442">
    <w:abstractNumId w:val="65"/>
  </w:num>
  <w:num w:numId="63" w16cid:durableId="496380383">
    <w:abstractNumId w:val="10"/>
  </w:num>
  <w:num w:numId="64" w16cid:durableId="1291588825">
    <w:abstractNumId w:val="67"/>
  </w:num>
  <w:num w:numId="65" w16cid:durableId="1924559521">
    <w:abstractNumId w:val="52"/>
  </w:num>
  <w:num w:numId="66" w16cid:durableId="1492871536">
    <w:abstractNumId w:val="32"/>
  </w:num>
  <w:num w:numId="67" w16cid:durableId="1847862588">
    <w:abstractNumId w:val="27"/>
  </w:num>
  <w:num w:numId="68" w16cid:durableId="1165321076">
    <w:abstractNumId w:val="35"/>
  </w:num>
  <w:num w:numId="69" w16cid:durableId="1432359916">
    <w:abstractNumId w:val="3"/>
  </w:num>
  <w:num w:numId="70" w16cid:durableId="1256011317">
    <w:abstractNumId w:val="26"/>
  </w:num>
  <w:num w:numId="71" w16cid:durableId="1149593339">
    <w:abstractNumId w:val="68"/>
  </w:num>
  <w:num w:numId="72" w16cid:durableId="1324970709">
    <w:abstractNumId w:val="23"/>
  </w:num>
  <w:num w:numId="73" w16cid:durableId="1500316195">
    <w:abstractNumId w:val="22"/>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4F"/>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E67"/>
    <w:rsid w:val="00376ACF"/>
    <w:rsid w:val="00376F12"/>
    <w:rsid w:val="0037733E"/>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8032F"/>
    <w:rsid w:val="00A80CAD"/>
    <w:rsid w:val="00A80D71"/>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2EB0"/>
    <w:rsid w:val="00F4383F"/>
    <w:rsid w:val="00F43DD3"/>
    <w:rsid w:val="00F44BDB"/>
    <w:rsid w:val="00F45AC4"/>
    <w:rsid w:val="00F4650B"/>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5A554B"/>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59.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glitch.com/edit/"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hubs.mozilla.com/link/v3xSqDE" TargetMode="External"/><Relationship Id="rId69"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eader" Target="header1.xml"/><Relationship Id="rId93"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eader" Target="header2.xm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nteresting-parallel-bit.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PFhZqG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oter" Target="footer2.xm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jendahorak.github.io/a3sixty/" TargetMode="External"/><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footer" Target="footer3.xml"/><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image" Target="media/image4.sv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foam-jumpy-dianella.glitch.me" TargetMode="External"/><Relationship Id="rId77" Type="http://schemas.openxmlformats.org/officeDocument/2006/relationships/image" Target="media/image51.png"/></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22254</TotalTime>
  <Pages>107</Pages>
  <Words>80993</Words>
  <Characters>461664</Characters>
  <Application>Microsoft Office Word</Application>
  <DocSecurity>0</DocSecurity>
  <Lines>3847</Lines>
  <Paragraphs>1083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541574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244</cp:revision>
  <cp:lastPrinted>2023-11-02T09:14:00Z</cp:lastPrinted>
  <dcterms:created xsi:type="dcterms:W3CDTF">2023-08-27T13:40:00Z</dcterms:created>
  <dcterms:modified xsi:type="dcterms:W3CDTF">2023-12-29T20:20:00Z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id="a288mPQm"/&gt;&lt;style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