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A90CC61"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8A7EFA">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y2Y2ch7u/vZSsYdX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pomocí webového prohlížeče řeší .</w:t>
      </w:r>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#TODO – rozdělit 3D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DDB6F5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BF1A5E9"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8A7EFA">
        <w:instrText xml:space="preserve"> ADDIN ZOTERO_ITEM CSL_CITATION {"citationID":"3CtlPLsy","properties":{"formattedCitation":"(Coltekin et al. 2020)","plainCitation":"(Coltekin et al. 2020)","noteIndex":0},"citationItems":[{"id":"y2Y2ch7u/h8QIxcon","uris":["http://zotero.org/groups/4599106/items/F54Y7ICM"],"itemData":{"id":"9DyV48Zt/oRbg8WmZ","type":"article-journal","abstract":"This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F9487D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BBF7376"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A7EFA">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890BE3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529801E"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8A7EFA">
        <w:instrText xml:space="preserve"> ADDIN ZOTERO_ITEM CSL_CITATION {"citationID":"1qIlQgrk","properties":{"formattedCitation":"(Coltekin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BD08314"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5</w:t>
      </w:r>
      <w:r w:rsidRPr="001F6849">
        <w:fldChar w:fldCharType="end"/>
      </w:r>
      <w:r w:rsidRPr="001F6849">
        <w:t xml:space="preserve"> Dělení HMD, zdroj: </w:t>
      </w:r>
      <w:r w:rsidRPr="001F6849">
        <w:fldChar w:fldCharType="begin"/>
      </w:r>
      <w:r w:rsidR="008A7EFA">
        <w:instrText xml:space="preserve"> ADDIN ZOTERO_ITEM CSL_CITATION {"citationID":"o3pU5io5","properties":{"formattedCitation":"(Coltekin et al. 2020)","plainCitation":"(Coltekin et al. 2020)","noteIndex":0},"citationItems":[{"id":"y2Y2ch7u/h8QIxcon","uris":["http://zotero.org/groups/4599106/items/F54Y7ICM"],"itemData":{"id":"9DyV48Zt/oRbg8WmZ","type":"article-journal","abstract":"This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A8C205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8A7EFA">
        <w:instrText xml:space="preserve"> ADDIN ZOTERO_ITEM CSL_CITATION {"citationID":"Vvs5N4QI","properties":{"formattedCitation":"(Coltekin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96EFE5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0AB9F151">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93C0BE2"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A7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BA57EBB" w:rsidR="001100A3" w:rsidRDefault="001100A3" w:rsidP="001100A3">
      <w:pPr>
        <w:pStyle w:val="Caption"/>
      </w:pPr>
      <w:r>
        <w:t xml:space="preserve">Obr. </w:t>
      </w:r>
      <w:r>
        <w:fldChar w:fldCharType="begin"/>
      </w:r>
      <w:r>
        <w:instrText xml:space="preserve"> SEQ Obr. \* ARABIC </w:instrText>
      </w:r>
      <w:r>
        <w:fldChar w:fldCharType="separate"/>
      </w:r>
      <w:r w:rsidR="008A7EFA">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B761C5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678289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333066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BF890E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1807DC4F" w:rsidR="00AB45B4" w:rsidRDefault="00AB45B4" w:rsidP="00331DCE">
      <w:pPr>
        <w:pStyle w:val="Normlnprvnodsazen"/>
      </w:pPr>
      <w:r w:rsidRPr="001F6849">
        <w:t xml:space="preserve">Jako důležitou problematiku zmiňuje </w:t>
      </w:r>
      <w:r w:rsidRPr="001F6849">
        <w:fldChar w:fldCharType="begin"/>
      </w:r>
      <w:r w:rsidR="008A7EFA">
        <w:instrText xml:space="preserve"> ADDIN ZOTERO_ITEM CSL_CITATION {"citationID":"pyYXfhhk","properties":{"formattedCitation":"(Coltekin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8A7EFA">
        <w:instrText xml:space="preserve"> ADDIN ZOTERO_ITEM CSL_CITATION {"citationID":"cz6cyLsT","properties":{"formattedCitation":"(Coltekin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1422D8BF" w:rsidR="00B2682C" w:rsidRPr="001F6849" w:rsidRDefault="00B2682C" w:rsidP="00B2682C">
      <w:pPr>
        <w:pStyle w:val="Caption"/>
      </w:pPr>
      <w:r>
        <w:t xml:space="preserve">Obr. </w:t>
      </w:r>
      <w:r>
        <w:fldChar w:fldCharType="begin"/>
      </w:r>
      <w:r>
        <w:instrText xml:space="preserve"> SEQ Obr. \* ARABIC </w:instrText>
      </w:r>
      <w:r>
        <w:fldChar w:fldCharType="separate"/>
      </w:r>
      <w:r w:rsidR="008A7EFA">
        <w:rPr>
          <w:noProof/>
        </w:rPr>
        <w:t>12</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3A4F695E"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8A7EFA">
        <w:instrText xml:space="preserve"> ADDIN ZOTERO_ITEM CSL_CITATION {"citationID":"Qk91xJhn","properties":{"formattedCitation":"(Coltekin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0FE9D5EC" w:rsidR="008812DD" w:rsidRDefault="00EE12F5" w:rsidP="00EE12F5">
      <w:pPr>
        <w:pStyle w:val="Caption"/>
      </w:pPr>
      <w:r>
        <w:t xml:space="preserve">Obr. </w:t>
      </w:r>
      <w:r>
        <w:fldChar w:fldCharType="begin"/>
      </w:r>
      <w:r>
        <w:instrText xml:space="preserve"> SEQ Obr. \* ARABIC </w:instrText>
      </w:r>
      <w:r>
        <w:fldChar w:fldCharType="separate"/>
      </w:r>
      <w:r w:rsidR="008A7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7425E90C"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A7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550E0D3"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A7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668EFCCE" w:rsidR="0078088F" w:rsidRPr="00BD3EFA" w:rsidRDefault="00D81069" w:rsidP="003B280C">
      <w:pPr>
        <w:pStyle w:val="Normlnprvnodsazen"/>
        <w:rPr>
          <w:lang w:val="en-US"/>
        </w:rPr>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F4C19E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A7EFA">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r w:rsidRPr="00B358A5">
        <w:lastRenderedPageBreak/>
        <w:t>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čas jaký je potřeba pro její stažení. V případě webového prostředí nelze počítat s tím, že každé zařízení má rychlé připojení k internetu.</w:t>
      </w:r>
      <w:r w:rsidR="00BF699A">
        <w:t xml:space="preserve"> Výkon se většinou měří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optimalizovat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77777777" w:rsidR="00713631" w:rsidRDefault="00713631" w:rsidP="00D72ECF">
      <w:pPr>
        <w:pStyle w:val="Normlnprvnodsazen"/>
        <w:ind w:firstLine="0"/>
      </w:pPr>
    </w:p>
    <w:p w14:paraId="7430C6C0" w14:textId="5E5F57D9" w:rsidR="00713631" w:rsidRDefault="00713631" w:rsidP="00713631">
      <w:pPr>
        <w:pStyle w:val="Heading3"/>
      </w:pPr>
      <w:r>
        <w:t>Vývoj</w:t>
      </w:r>
    </w:p>
    <w:p w14:paraId="1C2A8778" w14:textId="78A8DFF7" w:rsidR="00713631" w:rsidRDefault="00713631" w:rsidP="00713631">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w:t>
      </w:r>
      <w:proofErr w:type="spellStart"/>
      <w:r w:rsidR="00883CEB">
        <w:t>Engine</w:t>
      </w:r>
      <w:proofErr w:type="spellEnd"/>
      <w:r w:rsidR="00883CEB">
        <w:t>, Unity, Godot) a také webové řešení jako Babylon.js a A-</w:t>
      </w:r>
      <w:proofErr w:type="spellStart"/>
      <w:r w:rsidR="00883CEB">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w:t>
      </w:r>
      <w:proofErr w:type="spellStart"/>
      <w:r w:rsidR="006A51B8" w:rsidRPr="006A51B8">
        <w:t>Stapley</w:t>
      </w:r>
      <w:proofErr w:type="spellEnd"/>
      <w:r w:rsidR="006A51B8" w:rsidRPr="006A51B8">
        <w:t xml:space="preserve"> 2022; Ford 2017; Mozilla </w:t>
      </w:r>
      <w:proofErr w:type="spellStart"/>
      <w:r w:rsidR="006A51B8" w:rsidRPr="006A51B8">
        <w:t>Hubs</w:t>
      </w:r>
      <w:proofErr w:type="spellEnd"/>
      <w:r w:rsidR="006A51B8" w:rsidRPr="006A51B8">
        <w:t xml:space="preserve">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0D9A3569"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w:t>
      </w:r>
      <w:proofErr w:type="spellStart"/>
      <w:r w:rsidRPr="008A7EFA">
        <w:t>Stapley</w:t>
      </w:r>
      <w:proofErr w:type="spellEnd"/>
      <w:r w:rsidRPr="008A7EFA">
        <w:t xml:space="preserve">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13F0E5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A7EFA">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CEA44D"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50157A5E" w:rsidR="00637A27" w:rsidRPr="00637A27" w:rsidRDefault="00637A27" w:rsidP="00637A27">
      <w:pPr>
        <w:pStyle w:val="Caption"/>
      </w:pPr>
      <w:r>
        <w:t xml:space="preserve">Obr. </w:t>
      </w:r>
      <w:r>
        <w:fldChar w:fldCharType="begin"/>
      </w:r>
      <w:r>
        <w:instrText xml:space="preserve"> SEQ Obr. \* ARABIC </w:instrText>
      </w:r>
      <w:r>
        <w:fldChar w:fldCharType="separate"/>
      </w:r>
      <w:r w:rsidR="008A7EFA">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C665C8C"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3D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r>
        <w:rPr>
          <w:lang w:eastAsia="en-US"/>
        </w:rPr>
        <w:t>behaviours</w:t>
      </w:r>
      <w:proofErr w:type="spellEnd"/>
      <w:r>
        <w:rPr>
          <w:lang w:eastAsia="en-US"/>
        </w:rPr>
        <w:t xml:space="preserve"> </w:t>
      </w:r>
      <w:r>
        <w:rPr>
          <w:lang w:val="en-US" w:eastAsia="en-US"/>
        </w:rPr>
        <w:t>?? HOW</w:t>
      </w:r>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3860F6FA"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r w:rsidR="00B07F0B" w:rsidRPr="00CC22A1">
        <w:t>CryEngine</w:t>
      </w:r>
      <w:proofErr w:type="spell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r w:rsidR="00932527">
        <w:t xml:space="preserve"> </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5E8C3FEB" w:rsidR="00467A7E" w:rsidRDefault="009974AA" w:rsidP="003D61E1">
      <w:pPr>
        <w:pStyle w:val="Normlnprvnodsazen"/>
      </w:pPr>
      <w:r>
        <w:t xml:space="preserve">Jelikož desktopové herní </w:t>
      </w:r>
      <w:proofErr w:type="spellStart"/>
      <w:r>
        <w:t>enginy</w:t>
      </w:r>
      <w:proofErr w:type="spellEnd"/>
      <w:r>
        <w:t xml:space="preserve"> jsou založené na exportu skrze WASM </w:t>
      </w:r>
      <w:r w:rsidR="003D61E1">
        <w:t xml:space="preserve">není možné rychlé </w:t>
      </w:r>
      <w:r w:rsidR="0052065A" w:rsidRPr="0052065A">
        <w:t>prototypován</w:t>
      </w:r>
      <w:r>
        <w:t>í při vývoj</w:t>
      </w:r>
      <w:r w:rsidR="0052065A" w:rsidRPr="0052065A">
        <w:t>.</w:t>
      </w:r>
      <w:r w:rsidR="00467A7E">
        <w:t xml:space="preserve"> Rychlost iterací </w:t>
      </w:r>
      <w:r>
        <w:t xml:space="preserve">pro webový vývoj v Unity </w:t>
      </w:r>
      <w:r w:rsidR="00467A7E">
        <w:t xml:space="preserve">se snaží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2FC37AA1" w14:textId="773B3D76" w:rsidR="00DD14B6" w:rsidRPr="00C82D06" w:rsidRDefault="003D61E1" w:rsidP="00C82D06">
      <w:pPr>
        <w:pStyle w:val="Normlnprvnodsazen"/>
        <w:rPr>
          <w:lang w:val="en-US"/>
        </w:rPr>
      </w:pPr>
      <w:r>
        <w:t xml:space="preserve">Tyto herní </w:t>
      </w:r>
      <w:proofErr w:type="spellStart"/>
      <w:r>
        <w:t>enigny</w:t>
      </w:r>
      <w:proofErr w:type="spellEnd"/>
      <w:r>
        <w:t xml:space="preserve"> jsou optimalizovány pro tvorbu tradiční Desktop 3D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w:t>
      </w:r>
      <w:r w:rsidR="00C82D06">
        <w:t xml:space="preserve"> Jedná se o desktopový editor a webový </w:t>
      </w:r>
      <w:proofErr w:type="spellStart"/>
      <w:r w:rsidR="00C82D06">
        <w:t>javascriptový</w:t>
      </w:r>
      <w:proofErr w:type="spellEnd"/>
      <w:r w:rsidR="00C82D06">
        <w:t xml:space="preserve"> runtime.</w:t>
      </w:r>
      <w:r w:rsidR="00F629CF">
        <w:t xml:space="preserve"> </w:t>
      </w:r>
      <w:proofErr w:type="spellStart"/>
      <w:r w:rsidR="00F629CF">
        <w:t>Wonderland</w:t>
      </w:r>
      <w:proofErr w:type="spellEnd"/>
      <w:r w:rsidR="00F629CF">
        <w:t xml:space="preserve"> </w:t>
      </w:r>
      <w:proofErr w:type="spellStart"/>
      <w:r w:rsidR="00F629CF">
        <w:t>engine</w:t>
      </w:r>
      <w:proofErr w:type="spellEnd"/>
      <w:r w:rsidR="00F629CF">
        <w:t xml:space="preserve"> je vyvinut především pro tvorbu 3D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Three.js,  Babylon.js,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3D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D2399F">
        <w:rPr>
          <w:highlight w:val="yellow"/>
        </w:rPr>
        <w:t xml:space="preserve">Hlavním </w:t>
      </w:r>
      <w:r w:rsidR="00B75120" w:rsidRPr="00D2399F">
        <w:rPr>
          <w:highlight w:val="yellow"/>
        </w:rPr>
        <w:t xml:space="preserve">komponentou </w:t>
      </w:r>
      <w:r w:rsidRPr="00D2399F">
        <w:rPr>
          <w:highlight w:val="yellow"/>
        </w:rPr>
        <w:t>Three.js</w:t>
      </w:r>
      <w:r w:rsidR="00102064" w:rsidRPr="00D2399F">
        <w:rPr>
          <w:highlight w:val="yellow"/>
        </w:rPr>
        <w:t xml:space="preserve"> je </w:t>
      </w:r>
      <w:proofErr w:type="spellStart"/>
      <w:r w:rsidR="00102064" w:rsidRPr="00D2399F">
        <w:rPr>
          <w:highlight w:val="yellow"/>
        </w:rPr>
        <w:t>Renderer</w:t>
      </w:r>
      <w:proofErr w:type="spellEnd"/>
      <w:r w:rsidR="00102064" w:rsidRPr="00D2399F">
        <w:rPr>
          <w:highlight w:val="yellow"/>
        </w:rPr>
        <w:t xml:space="preserve">, </w:t>
      </w:r>
      <w:r w:rsidRPr="00D2399F">
        <w:rPr>
          <w:highlight w:val="yellow"/>
        </w:rPr>
        <w:t xml:space="preserve">který při poskytnutí Scény a Kamery umožní skrze </w:t>
      </w:r>
      <w:proofErr w:type="spellStart"/>
      <w:r w:rsidRPr="00D2399F">
        <w:rPr>
          <w:highlight w:val="yellow"/>
        </w:rPr>
        <w:t>WebGL</w:t>
      </w:r>
      <w:proofErr w:type="spellEnd"/>
      <w:r w:rsidRPr="00D2399F">
        <w:rPr>
          <w:highlight w:val="yellow"/>
        </w:rPr>
        <w:t xml:space="preserve"> vykreslit </w:t>
      </w:r>
      <w:r w:rsidR="00102064" w:rsidRPr="00D2399F">
        <w:rPr>
          <w:highlight w:val="yellow"/>
        </w:rPr>
        <w:t>část 3D prostředí, které je v záběru kamery</w:t>
      </w:r>
      <w:r w:rsidRPr="00D2399F">
        <w:rPr>
          <w:highlight w:val="yellow"/>
        </w:rPr>
        <w:t xml:space="preserve"> </w:t>
      </w:r>
      <w:r w:rsidR="00102064" w:rsidRPr="00D2399F">
        <w:rPr>
          <w:highlight w:val="yellow"/>
        </w:rPr>
        <w:t xml:space="preserve">jakožto 2D obraz v rámci </w:t>
      </w:r>
      <w:r w:rsidRPr="00D2399F">
        <w:rPr>
          <w:highlight w:val="yellow"/>
          <w:lang w:val="en-US"/>
        </w:rPr>
        <w:t>&lt;</w:t>
      </w:r>
      <w:proofErr w:type="spellStart"/>
      <w:r w:rsidRPr="00D2399F">
        <w:rPr>
          <w:highlight w:val="yellow"/>
        </w:rPr>
        <w:t>canvas</w:t>
      </w:r>
      <w:proofErr w:type="spellEnd"/>
      <w:r w:rsidRPr="00D2399F">
        <w:rPr>
          <w:highlight w:val="yellow"/>
        </w:rPr>
        <w:t>&gt;</w:t>
      </w:r>
      <w:r w:rsidR="00102064" w:rsidRPr="00D2399F">
        <w:rPr>
          <w:highlight w:val="yellow"/>
        </w:rPr>
        <w:t xml:space="preserve"> HTML elementu. Hlavní strukturou Three.js je graf scény</w:t>
      </w:r>
      <w:r w:rsidR="00B31D05" w:rsidRPr="00D2399F">
        <w:rPr>
          <w:highlight w:val="yellow"/>
        </w:rPr>
        <w:t>, který obsahuje objekty</w:t>
      </w:r>
      <w:r w:rsidR="00B31D05" w:rsidRPr="00D2399F">
        <w:rPr>
          <w:highlight w:val="yellow"/>
          <w:lang w:val="en-US"/>
        </w:rPr>
        <w:t xml:space="preserve"> (viz. </w:t>
      </w:r>
      <w:proofErr w:type="spellStart"/>
      <w:r w:rsidR="00B31D05" w:rsidRPr="00D2399F">
        <w:rPr>
          <w:highlight w:val="yellow"/>
          <w:lang w:val="en-US"/>
        </w:rPr>
        <w:t>Obr.X</w:t>
      </w:r>
      <w:proofErr w:type="spellEnd"/>
      <w:r w:rsidR="00B31D05" w:rsidRPr="00D2399F">
        <w:rPr>
          <w:highlight w:val="yellow"/>
          <w:lang w:val="en-US"/>
        </w:rPr>
        <w:t xml:space="preserve">). </w:t>
      </w:r>
      <w:proofErr w:type="spellStart"/>
      <w:r w:rsidR="00B31D05" w:rsidRPr="00D2399F">
        <w:rPr>
          <w:highlight w:val="yellow"/>
          <w:lang w:val="en-US"/>
        </w:rPr>
        <w:t>Stromová</w:t>
      </w:r>
      <w:proofErr w:type="spellEnd"/>
      <w:r w:rsidR="00B31D05" w:rsidRPr="00D2399F">
        <w:rPr>
          <w:highlight w:val="yellow"/>
          <w:lang w:val="en-US"/>
        </w:rPr>
        <w:t xml:space="preserve"> </w:t>
      </w:r>
      <w:proofErr w:type="spellStart"/>
      <w:r w:rsidR="00B31D05" w:rsidRPr="00D2399F">
        <w:rPr>
          <w:highlight w:val="yellow"/>
          <w:lang w:val="en-US"/>
        </w:rPr>
        <w:t>struktura</w:t>
      </w:r>
      <w:proofErr w:type="spellEnd"/>
      <w:r w:rsidR="00B31D05" w:rsidRPr="00D2399F">
        <w:rPr>
          <w:highlight w:val="yellow"/>
          <w:lang w:val="en-US"/>
        </w:rPr>
        <w:t xml:space="preserve"> </w:t>
      </w:r>
      <w:proofErr w:type="spellStart"/>
      <w:r w:rsidR="00B31D05" w:rsidRPr="00D2399F">
        <w:rPr>
          <w:highlight w:val="yellow"/>
          <w:lang w:val="en-US"/>
        </w:rPr>
        <w:t>určuje</w:t>
      </w:r>
      <w:proofErr w:type="spellEnd"/>
      <w:r w:rsidR="00B31D05" w:rsidRPr="00D2399F">
        <w:rPr>
          <w:highlight w:val="yellow"/>
          <w:lang w:val="en-US"/>
        </w:rPr>
        <w:t xml:space="preserve"> </w:t>
      </w:r>
      <w:proofErr w:type="spellStart"/>
      <w:r w:rsidR="00B31D05" w:rsidRPr="00D2399F">
        <w:rPr>
          <w:highlight w:val="yellow"/>
          <w:lang w:val="en-US"/>
        </w:rPr>
        <w:t>polohu</w:t>
      </w:r>
      <w:proofErr w:type="spellEnd"/>
      <w:r w:rsidR="00B31D05" w:rsidRPr="00D2399F">
        <w:rPr>
          <w:highlight w:val="yellow"/>
          <w:lang w:val="en-US"/>
        </w:rPr>
        <w:t xml:space="preserve"> a </w:t>
      </w:r>
      <w:proofErr w:type="spellStart"/>
      <w:r w:rsidR="00B31D05" w:rsidRPr="00D2399F">
        <w:rPr>
          <w:highlight w:val="yellow"/>
          <w:lang w:val="en-US"/>
        </w:rPr>
        <w:t>orientaci</w:t>
      </w:r>
      <w:proofErr w:type="spellEnd"/>
      <w:r w:rsidR="00B31D05" w:rsidRPr="00D2399F">
        <w:rPr>
          <w:highlight w:val="yellow"/>
          <w:lang w:val="en-US"/>
        </w:rPr>
        <w:t xml:space="preserve"> </w:t>
      </w:r>
      <w:proofErr w:type="spellStart"/>
      <w:r w:rsidR="00B31D05" w:rsidRPr="00D2399F">
        <w:rPr>
          <w:highlight w:val="yellow"/>
          <w:lang w:val="en-US"/>
        </w:rPr>
        <w:t>objektů</w:t>
      </w:r>
      <w:proofErr w:type="spellEnd"/>
      <w:r w:rsidR="00B31D05" w:rsidRPr="00D2399F">
        <w:rPr>
          <w:highlight w:val="yellow"/>
          <w:lang w:val="en-US"/>
        </w:rPr>
        <w:t xml:space="preserve">, </w:t>
      </w:r>
      <w:r w:rsidR="00B31D05" w:rsidRPr="00D2399F">
        <w:rPr>
          <w:highlight w:val="yellow"/>
        </w:rPr>
        <w:t xml:space="preserve">poloha objektu se určuje relativně k jeho rodičovskému objektu. </w:t>
      </w:r>
      <w:r w:rsidR="00B31D05" w:rsidRPr="00D2399F">
        <w:rPr>
          <w:b/>
          <w:bCs/>
          <w:highlight w:val="yellow"/>
        </w:rPr>
        <w:t>Kamera</w:t>
      </w:r>
      <w:r w:rsidR="00B31D05" w:rsidRPr="00D2399F">
        <w:rPr>
          <w:highlight w:val="yellow"/>
        </w:rPr>
        <w:t xml:space="preserve"> může být mimo scénu, jelikož může mít danou, popř. </w:t>
      </w:r>
      <w:proofErr w:type="spellStart"/>
      <w:r w:rsidR="00B31D05" w:rsidRPr="00D2399F">
        <w:rPr>
          <w:highlight w:val="yellow"/>
        </w:rPr>
        <w:t>iteraktivní</w:t>
      </w:r>
      <w:proofErr w:type="spellEnd"/>
      <w:r w:rsidR="00B31D05" w:rsidRPr="00D2399F">
        <w:rPr>
          <w:highlight w:val="yellow"/>
        </w:rPr>
        <w:t xml:space="preserve"> polohu, zároveň pokud má kamera rodičovský objekt a ten mění svou polohu v prostoru, kamera jej bude následovat.</w:t>
      </w:r>
      <w:r w:rsidR="00B75120" w:rsidRPr="00D2399F">
        <w:rPr>
          <w:highlight w:val="yellow"/>
        </w:rPr>
        <w:t xml:space="preserve"> Specifika dalších komponent, jsou obdobná jejich obecnému popisu v (kap. X </w:t>
      </w:r>
      <w:proofErr w:type="spellStart"/>
      <w:r w:rsidR="00B75120" w:rsidRPr="00D2399F">
        <w:rPr>
          <w:highlight w:val="yellow"/>
        </w:rPr>
        <w:t>Komponety</w:t>
      </w:r>
      <w:proofErr w:type="spellEnd"/>
      <w:r w:rsidR="00B75120" w:rsidRPr="00D2399F">
        <w:rPr>
          <w:highlight w:val="yellow"/>
        </w:rPr>
        <w:t xml:space="preserve"> 3D scény)</w:t>
      </w:r>
      <w:r w:rsidR="008F062B" w:rsidRPr="00D2399F">
        <w:rPr>
          <w:highlight w:val="yellow"/>
        </w:rPr>
        <w:t>.</w:t>
      </w:r>
      <w:r w:rsidR="008F062B">
        <w:t xml:space="preserve"> </w:t>
      </w:r>
    </w:p>
    <w:p w14:paraId="2CBF1E76" w14:textId="61C1FEF6" w:rsidR="008F062B" w:rsidRPr="008F062B" w:rsidRDefault="00262EC3" w:rsidP="00D2399F">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1876E590" w14:textId="77777777" w:rsidR="00467A7E" w:rsidRDefault="00467A7E" w:rsidP="00467A7E"/>
    <w:p w14:paraId="0B5E4C0A" w14:textId="77777777" w:rsidR="00493B41" w:rsidRDefault="00493B41" w:rsidP="00493B41">
      <w:pPr>
        <w:pStyle w:val="Normlnprvnodsazen"/>
        <w:rPr>
          <w:lang w:eastAsia="en-US"/>
        </w:rPr>
      </w:pPr>
    </w:p>
    <w:p w14:paraId="2969A129" w14:textId="73CAB73D" w:rsidR="00493B41" w:rsidRDefault="00493B41" w:rsidP="00493B41">
      <w:pPr>
        <w:pStyle w:val="Normlnprvnodsazen"/>
        <w:ind w:firstLine="0"/>
        <w:rPr>
          <w:lang w:eastAsia="en-US"/>
        </w:rPr>
      </w:pPr>
      <w:r>
        <w:rPr>
          <w:lang w:eastAsia="en-US"/>
        </w:rPr>
        <w:t>Co se bude testovat:</w:t>
      </w:r>
    </w:p>
    <w:p w14:paraId="580A6139" w14:textId="23E657F5" w:rsidR="00493B41" w:rsidRPr="00F973CB" w:rsidRDefault="00493B41" w:rsidP="00493B41">
      <w:pPr>
        <w:pStyle w:val="Normlnprvnodsazen"/>
        <w:ind w:firstLine="0"/>
        <w:rPr>
          <w:lang w:val="en-US" w:eastAsia="en-US"/>
        </w:rPr>
      </w:pPr>
      <w:r>
        <w:rPr>
          <w:lang w:eastAsia="en-US"/>
        </w:rPr>
        <w:t xml:space="preserve">1)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lastRenderedPageBreak/>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w:t>
      </w:r>
      <w:r w:rsidR="006108EA">
        <w:lastRenderedPageBreak/>
        <w:t xml:space="preserve">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D90DDC">
        <w:rPr>
          <w:b/>
          <w:bCs/>
        </w:rPr>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5"/>
                    <a:stretch>
                      <a:fillRect/>
                    </a:stretch>
                  </pic:blipFill>
                  <pic:spPr>
                    <a:xfrm>
                      <a:off x="0" y="0"/>
                      <a:ext cx="5579745" cy="2852420"/>
                    </a:xfrm>
                    <a:prstGeom prst="rect">
                      <a:avLst/>
                    </a:prstGeom>
                  </pic:spPr>
                </pic:pic>
              </a:graphicData>
            </a:graphic>
          </wp:inline>
        </w:drawing>
      </w:r>
    </w:p>
    <w:p w14:paraId="6E019035" w14:textId="7FAEA677" w:rsidR="00B40019" w:rsidRDefault="00B40019" w:rsidP="00B40019">
      <w:pPr>
        <w:pStyle w:val="Caption"/>
      </w:pPr>
      <w:r>
        <w:t xml:space="preserve">Obr. </w:t>
      </w:r>
      <w:r>
        <w:fldChar w:fldCharType="begin"/>
      </w:r>
      <w:r>
        <w:instrText xml:space="preserve"> SEQ Obr. \* ARABIC </w:instrText>
      </w:r>
      <w:r>
        <w:fldChar w:fldCharType="separate"/>
      </w:r>
      <w:r w:rsidR="008A7EFA">
        <w:rPr>
          <w:noProof/>
        </w:rPr>
        <w:t>22</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6"/>
                    <a:stretch>
                      <a:fillRect/>
                    </a:stretch>
                  </pic:blipFill>
                  <pic:spPr>
                    <a:xfrm>
                      <a:off x="0" y="0"/>
                      <a:ext cx="5579745" cy="2602865"/>
                    </a:xfrm>
                    <a:prstGeom prst="rect">
                      <a:avLst/>
                    </a:prstGeom>
                  </pic:spPr>
                </pic:pic>
              </a:graphicData>
            </a:graphic>
          </wp:inline>
        </w:drawing>
      </w:r>
    </w:p>
    <w:p w14:paraId="4AFAB6CE" w14:textId="521ABF49" w:rsidR="003635FB" w:rsidRPr="003635FB" w:rsidRDefault="003635FB" w:rsidP="003635FB">
      <w:pPr>
        <w:pStyle w:val="Caption"/>
      </w:pPr>
      <w:r>
        <w:t xml:space="preserve">Obr. </w:t>
      </w:r>
      <w:r>
        <w:fldChar w:fldCharType="begin"/>
      </w:r>
      <w:r>
        <w:instrText xml:space="preserve"> SEQ Obr. \* ARABIC </w:instrText>
      </w:r>
      <w:r>
        <w:fldChar w:fldCharType="separate"/>
      </w:r>
      <w:r w:rsidR="008A7EFA">
        <w:rPr>
          <w:noProof/>
        </w:rPr>
        <w:t>23</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3D scén na webu je možné tvrdit, že mají buďto minimální popř. </w:t>
      </w:r>
      <w:r w:rsidR="0091338E">
        <w:lastRenderedPageBreak/>
        <w:t xml:space="preserve">žádnou podporu pro tvorbu virtuálních zážitků. </w:t>
      </w:r>
      <w:r w:rsidR="008945D5">
        <w:t xml:space="preserve">Z této analýzy je možné vyvodit, že většina technologií je přímou implementací nad </w:t>
      </w:r>
      <w:proofErr w:type="spellStart"/>
      <w:r w:rsidR="008945D5">
        <w:t>WebGL</w:t>
      </w:r>
      <w:proofErr w:type="spellEnd"/>
      <w:r w:rsidR="008945D5">
        <w:t xml:space="preserve"> popř. využívá populární three.js knihovnu. </w:t>
      </w:r>
    </w:p>
    <w:p w14:paraId="37111426" w14:textId="7C5B3003" w:rsidR="00376ACF" w:rsidRDefault="00376ACF" w:rsidP="00376ACF">
      <w:pPr>
        <w:pStyle w:val="Caption"/>
        <w:keepNext/>
      </w:pPr>
      <w:r>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parametry - mohou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7"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5B270F9F" w14:textId="7D3E7E84" w:rsidR="00382976" w:rsidRDefault="00382976" w:rsidP="001F2C8F">
      <w:pPr>
        <w:pStyle w:val="Normlnprvnodsazen"/>
        <w:ind w:firstLine="0"/>
      </w:pPr>
      <w:r>
        <w:t xml:space="preserve">Podpora pro 3D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8"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9"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lastRenderedPageBreak/>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0"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00FE3C94" w14:textId="77777777" w:rsidR="00B95DF6" w:rsidRPr="00B95DF6" w:rsidRDefault="00B95DF6" w:rsidP="00B95DF6">
      <w:pPr>
        <w:rPr>
          <w:lang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lastRenderedPageBreak/>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lastRenderedPageBreak/>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4FFF749" w:rsidR="00054069" w:rsidRPr="001F6849" w:rsidRDefault="00054069" w:rsidP="00054069">
      <w:pPr>
        <w:pStyle w:val="Normlnprvnodsazen"/>
        <w:ind w:firstLine="0"/>
      </w:pPr>
      <w:r w:rsidRPr="001F6849">
        <w:fldChar w:fldCharType="begin"/>
      </w:r>
      <w:r w:rsidR="008A7EFA">
        <w:instrText xml:space="preserve"> ADDIN ZOTERO_ITEM CSL_CITATION {"citationID":"cYRPxs8U","properties":{"formattedCitation":"(Coltekin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2"/>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4"/>
          <w:footerReference w:type="default" r:id="rId5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1EB92" w14:textId="77777777" w:rsidR="00DF280C" w:rsidRDefault="00DF280C" w:rsidP="0057088F">
      <w:pPr>
        <w:spacing w:after="0" w:line="240" w:lineRule="auto"/>
      </w:pPr>
      <w:r>
        <w:separator/>
      </w:r>
    </w:p>
  </w:endnote>
  <w:endnote w:type="continuationSeparator" w:id="0">
    <w:p w14:paraId="49C655F3" w14:textId="77777777" w:rsidR="00DF280C" w:rsidRDefault="00DF280C"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71133" w14:textId="77777777" w:rsidR="00DF280C" w:rsidRDefault="00DF280C" w:rsidP="0057088F">
      <w:pPr>
        <w:spacing w:after="0" w:line="240" w:lineRule="auto"/>
      </w:pPr>
      <w:r>
        <w:separator/>
      </w:r>
    </w:p>
  </w:footnote>
  <w:footnote w:type="continuationSeparator" w:id="0">
    <w:p w14:paraId="2462F935" w14:textId="77777777" w:rsidR="00DF280C" w:rsidRDefault="00DF280C"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jazyce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9"/>
  </w:num>
  <w:num w:numId="3" w16cid:durableId="1170680267">
    <w:abstractNumId w:val="14"/>
  </w:num>
  <w:num w:numId="4" w16cid:durableId="1796368114">
    <w:abstractNumId w:val="22"/>
  </w:num>
  <w:num w:numId="5" w16cid:durableId="300885919">
    <w:abstractNumId w:val="32"/>
  </w:num>
  <w:num w:numId="6" w16cid:durableId="521938209">
    <w:abstractNumId w:val="48"/>
  </w:num>
  <w:num w:numId="7" w16cid:durableId="619992562">
    <w:abstractNumId w:val="25"/>
  </w:num>
  <w:num w:numId="8" w16cid:durableId="208229350">
    <w:abstractNumId w:val="9"/>
  </w:num>
  <w:num w:numId="9" w16cid:durableId="2076317703">
    <w:abstractNumId w:val="17"/>
  </w:num>
  <w:num w:numId="10" w16cid:durableId="802234337">
    <w:abstractNumId w:val="30"/>
  </w:num>
  <w:num w:numId="11" w16cid:durableId="385684583">
    <w:abstractNumId w:val="21"/>
  </w:num>
  <w:num w:numId="12" w16cid:durableId="65956355">
    <w:abstractNumId w:val="44"/>
  </w:num>
  <w:num w:numId="13" w16cid:durableId="354035738">
    <w:abstractNumId w:val="52"/>
  </w:num>
  <w:num w:numId="14" w16cid:durableId="395475347">
    <w:abstractNumId w:val="1"/>
  </w:num>
  <w:num w:numId="15" w16cid:durableId="1336884254">
    <w:abstractNumId w:val="28"/>
  </w:num>
  <w:num w:numId="16" w16cid:durableId="757364363">
    <w:abstractNumId w:val="38"/>
  </w:num>
  <w:num w:numId="17" w16cid:durableId="2033720445">
    <w:abstractNumId w:val="53"/>
  </w:num>
  <w:num w:numId="18" w16cid:durableId="837696955">
    <w:abstractNumId w:val="46"/>
  </w:num>
  <w:num w:numId="19" w16cid:durableId="414474922">
    <w:abstractNumId w:val="27"/>
  </w:num>
  <w:num w:numId="20" w16cid:durableId="2059282820">
    <w:abstractNumId w:val="12"/>
  </w:num>
  <w:num w:numId="21" w16cid:durableId="1490631062">
    <w:abstractNumId w:val="26"/>
  </w:num>
  <w:num w:numId="22" w16cid:durableId="1901403376">
    <w:abstractNumId w:val="2"/>
  </w:num>
  <w:num w:numId="23" w16cid:durableId="901527545">
    <w:abstractNumId w:val="42"/>
  </w:num>
  <w:num w:numId="24" w16cid:durableId="13649980">
    <w:abstractNumId w:val="6"/>
  </w:num>
  <w:num w:numId="25" w16cid:durableId="1364744581">
    <w:abstractNumId w:val="13"/>
  </w:num>
  <w:num w:numId="26" w16cid:durableId="1671255231">
    <w:abstractNumId w:val="34"/>
  </w:num>
  <w:num w:numId="27" w16cid:durableId="1198667109">
    <w:abstractNumId w:val="47"/>
  </w:num>
  <w:num w:numId="28" w16cid:durableId="619802950">
    <w:abstractNumId w:val="4"/>
  </w:num>
  <w:num w:numId="29" w16cid:durableId="367877274">
    <w:abstractNumId w:val="33"/>
  </w:num>
  <w:num w:numId="30" w16cid:durableId="802776096">
    <w:abstractNumId w:val="5"/>
  </w:num>
  <w:num w:numId="31" w16cid:durableId="742023868">
    <w:abstractNumId w:val="20"/>
  </w:num>
  <w:num w:numId="32" w16cid:durableId="404689245">
    <w:abstractNumId w:val="41"/>
  </w:num>
  <w:num w:numId="33" w16cid:durableId="1361203164">
    <w:abstractNumId w:val="43"/>
  </w:num>
  <w:num w:numId="34" w16cid:durableId="2136636456">
    <w:abstractNumId w:val="31"/>
  </w:num>
  <w:num w:numId="35" w16cid:durableId="882057253">
    <w:abstractNumId w:val="11"/>
  </w:num>
  <w:num w:numId="36" w16cid:durableId="2002463788">
    <w:abstractNumId w:val="49"/>
  </w:num>
  <w:num w:numId="37" w16cid:durableId="1464738753">
    <w:abstractNumId w:val="18"/>
  </w:num>
  <w:num w:numId="38" w16cid:durableId="1462070677">
    <w:abstractNumId w:val="3"/>
  </w:num>
  <w:num w:numId="39" w16cid:durableId="1886866115">
    <w:abstractNumId w:val="36"/>
  </w:num>
  <w:num w:numId="40" w16cid:durableId="965311621">
    <w:abstractNumId w:val="40"/>
  </w:num>
  <w:num w:numId="41" w16cid:durableId="818768559">
    <w:abstractNumId w:val="45"/>
  </w:num>
  <w:num w:numId="42" w16cid:durableId="1967276253">
    <w:abstractNumId w:val="15"/>
  </w:num>
  <w:num w:numId="43" w16cid:durableId="1442647274">
    <w:abstractNumId w:val="10"/>
  </w:num>
  <w:num w:numId="44" w16cid:durableId="1146313284">
    <w:abstractNumId w:val="24"/>
  </w:num>
  <w:num w:numId="45" w16cid:durableId="1133062556">
    <w:abstractNumId w:val="8"/>
  </w:num>
  <w:num w:numId="46" w16cid:durableId="1318923120">
    <w:abstractNumId w:val="23"/>
  </w:num>
  <w:num w:numId="47" w16cid:durableId="976765939">
    <w:abstractNumId w:val="29"/>
  </w:num>
  <w:num w:numId="48" w16cid:durableId="1987278381">
    <w:abstractNumId w:val="51"/>
  </w:num>
  <w:num w:numId="49" w16cid:durableId="344286222">
    <w:abstractNumId w:val="39"/>
  </w:num>
  <w:num w:numId="50" w16cid:durableId="586889268">
    <w:abstractNumId w:val="50"/>
  </w:num>
  <w:num w:numId="51" w16cid:durableId="1214346142">
    <w:abstractNumId w:val="35"/>
  </w:num>
  <w:num w:numId="52" w16cid:durableId="1666350155">
    <w:abstractNumId w:val="7"/>
  </w:num>
  <w:num w:numId="53" w16cid:durableId="1936208616">
    <w:abstractNumId w:val="37"/>
  </w:num>
  <w:num w:numId="54" w16cid:durableId="1802922892">
    <w:abstractNumId w:val="1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D06"/>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foam-jumpy-dianella.glitch.me" TargetMode="External"/><Relationship Id="rId50" Type="http://schemas.openxmlformats.org/officeDocument/2006/relationships/hyperlink" Target="https://interesting-parallel-bit.glitch.me"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3.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bBJ9sxc?hub_invite_id=Lr9efka"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glitch.com/edit/"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hubs.mozilla.com/jkemrr4"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10699</TotalTime>
  <Pages>66</Pages>
  <Words>64591</Words>
  <Characters>368175</Characters>
  <Application>Microsoft Office Word</Application>
  <DocSecurity>0</DocSecurity>
  <Lines>3068</Lines>
  <Paragraphs>863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431903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95</cp:revision>
  <cp:lastPrinted>2021-05-23T17:03:00Z</cp:lastPrinted>
  <dcterms:created xsi:type="dcterms:W3CDTF">2023-08-27T13:40:00Z</dcterms:created>
  <dcterms:modified xsi:type="dcterms:W3CDTF">2023-10-29T10:44:00Z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id="y2Y2ch7u"/&gt;&lt;style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