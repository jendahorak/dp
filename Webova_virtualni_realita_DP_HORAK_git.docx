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09F1B20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1B78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0url4QgG/mOHvZwWr","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28CDAC71"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3B8484AB"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1B7830">
        <w:instrText xml:space="preserve"> ADDIN ZOTERO_ITEM CSL_CITATION {"citationID":"3CtlPLsy","properties":{"formattedCitation":"(Coltekin et al. 2020)","plainCitation":"(Coltekin et al. 2020)","noteIndex":0},"citationItems":[{"id":"0url4QgG/lTQJ3goA","uris":["http://zotero.org/groups/4599106/items/F54Y7ICM"],"itemData":{"id":"9DyV48Zt/oRbg8WmZ","type":"article-journal","abstract":"This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4A3302F"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68F579D9"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F469D6">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555A81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79D4A64A"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1B7830">
        <w:instrText xml:space="preserve"> ADDIN ZOTERO_ITEM CSL_CITATION {"citationID":"1qIlQgrk","properties":{"formattedCitation":"(Coltekin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32DC2244"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5</w:t>
      </w:r>
      <w:r w:rsidRPr="001F6849">
        <w:fldChar w:fldCharType="end"/>
      </w:r>
      <w:r w:rsidRPr="001F6849">
        <w:t xml:space="preserve"> Dělení HMD, zdroj: </w:t>
      </w:r>
      <w:r w:rsidRPr="001F6849">
        <w:fldChar w:fldCharType="begin"/>
      </w:r>
      <w:r w:rsidR="001B7830">
        <w:instrText xml:space="preserve"> ADDIN ZOTERO_ITEM CSL_CITATION {"citationID":"o3pU5io5","properties":{"formattedCitation":"(Coltekin et al. 2020)","plainCitation":"(Coltekin et al. 2020)","noteIndex":0},"citationItems":[{"id":"0url4QgG/lTQJ3goA","uris":["http://zotero.org/groups/4599106/items/F54Y7ICM"],"itemData":{"id":"9DyV48Zt/oRbg8WmZ","type":"article-journal","abstract":"This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9502923" w:rsidR="00863307" w:rsidRPr="00736AD5" w:rsidRDefault="00863307" w:rsidP="00863307">
      <w:pPr>
        <w:pStyle w:val="Caption"/>
      </w:pPr>
      <w:r>
        <w:t xml:space="preserve">Obr. </w:t>
      </w:r>
      <w:r>
        <w:fldChar w:fldCharType="begin"/>
      </w:r>
      <w:r>
        <w:instrText xml:space="preserve"> SEQ Obr. \* ARABIC </w:instrText>
      </w:r>
      <w:r>
        <w:fldChar w:fldCharType="separate"/>
      </w:r>
      <w:r w:rsidR="00F469D6">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23997B3C"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1B7830">
        <w:instrText xml:space="preserve"> ADDIN ZOTERO_ITEM CSL_CITATION {"citationID":"Vvs5N4QI","properties":{"formattedCitation":"(Coltekin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4CF728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07A555D">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2B0F7E6D"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F469D6">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611EBB60" w:rsidR="001100A3" w:rsidRDefault="001100A3" w:rsidP="001100A3">
      <w:pPr>
        <w:pStyle w:val="Caption"/>
      </w:pPr>
      <w:r>
        <w:t xml:space="preserve">Obr. </w:t>
      </w:r>
      <w:r>
        <w:fldChar w:fldCharType="begin"/>
      </w:r>
      <w:r>
        <w:instrText xml:space="preserve"> SEQ Obr. \* ARABIC </w:instrText>
      </w:r>
      <w:r>
        <w:fldChar w:fldCharType="separate"/>
      </w:r>
      <w:r w:rsidR="00F469D6">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918D512"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1EC7C26B">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6F2364DA"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0F0AD10E"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2D7D60F3" w:rsidR="00B41874" w:rsidRDefault="00B41874" w:rsidP="001D37CB">
      <w:pPr>
        <w:pStyle w:val="Caption"/>
      </w:pPr>
      <w:r>
        <w:t xml:space="preserve">Obr. </w:t>
      </w:r>
      <w:r>
        <w:fldChar w:fldCharType="begin"/>
      </w:r>
      <w:r>
        <w:instrText xml:space="preserve"> SEQ Obr. \* ARABIC </w:instrText>
      </w:r>
      <w:r>
        <w:fldChar w:fldCharType="separate"/>
      </w:r>
      <w:r w:rsidR="00F469D6">
        <w:rPr>
          <w:noProof/>
        </w:rPr>
        <w:t>13</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528311F2" w:rsidR="00AB45B4" w:rsidRDefault="00AB45B4" w:rsidP="00331DCE">
      <w:pPr>
        <w:pStyle w:val="Normlnprvnodsazen"/>
      </w:pPr>
      <w:r w:rsidRPr="001F6849">
        <w:t xml:space="preserve">Jako důležitou problematiku zmiňuje </w:t>
      </w:r>
      <w:r w:rsidRPr="001F6849">
        <w:fldChar w:fldCharType="begin"/>
      </w:r>
      <w:r w:rsidR="001B7830">
        <w:instrText xml:space="preserve"> ADDIN ZOTERO_ITEM CSL_CITATION {"citationID":"pyYXfhhk","properties":{"formattedCitation":"(Coltekin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1B7830">
        <w:instrText xml:space="preserve"> ADDIN ZOTERO_ITEM CSL_CITATION {"citationID":"cz6cyLsT","properties":{"formattedCitation":"(Coltekin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0FC50A41" w:rsidR="00B2682C" w:rsidRPr="001F6849" w:rsidRDefault="00B2682C" w:rsidP="00B2682C">
      <w:pPr>
        <w:pStyle w:val="Caption"/>
      </w:pPr>
      <w:r>
        <w:t xml:space="preserve">Obr. </w:t>
      </w:r>
      <w:r>
        <w:fldChar w:fldCharType="begin"/>
      </w:r>
      <w:r>
        <w:instrText xml:space="preserve"> SEQ Obr. \* ARABIC </w:instrText>
      </w:r>
      <w:r>
        <w:fldChar w:fldCharType="separate"/>
      </w:r>
      <w:r w:rsidR="00F469D6">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35547602"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1B7830">
        <w:rPr>
          <w:highlight w:val="yellow"/>
        </w:rPr>
        <w:instrText xml:space="preserve"> ADDIN ZOTERO_ITEM CSL_CITATION {"citationID":"Qk91xJhn","properties":{"formattedCitation":"(Coltekin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7F9B5E38"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6C8FB852" w:rsidR="00B1180A" w:rsidRPr="00B1180A" w:rsidRDefault="00EE12F5" w:rsidP="003A5BDB">
      <w:pPr>
        <w:pStyle w:val="Caption"/>
      </w:pPr>
      <w:r>
        <w:t xml:space="preserve">Obr. </w:t>
      </w:r>
      <w:r>
        <w:fldChar w:fldCharType="begin"/>
      </w:r>
      <w:r>
        <w:instrText xml:space="preserve"> SEQ Obr. \* ARABIC </w:instrText>
      </w:r>
      <w:r>
        <w:fldChar w:fldCharType="separate"/>
      </w:r>
      <w:r w:rsidR="00F469D6">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D66D12E"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F469D6">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397A30DC"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F469D6">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41C47410"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F469D6">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5589B3E9">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29CB6C4C" w:rsidR="008A7EFA" w:rsidRDefault="008A7EFA" w:rsidP="008A7EFA">
      <w:pPr>
        <w:pStyle w:val="Caption"/>
      </w:pPr>
      <w:r>
        <w:t xml:space="preserve">Obr. </w:t>
      </w:r>
      <w:r>
        <w:fldChar w:fldCharType="begin"/>
      </w:r>
      <w:r>
        <w:instrText xml:space="preserve"> SEQ Obr. \* ARABIC </w:instrText>
      </w:r>
      <w:r>
        <w:fldChar w:fldCharType="separate"/>
      </w:r>
      <w:r w:rsidR="00F469D6">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303749BE"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F469D6">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EA4145B"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7874045E" w:rsidR="00637A27" w:rsidRPr="00637A27" w:rsidRDefault="00637A27" w:rsidP="00637A27">
      <w:pPr>
        <w:pStyle w:val="Caption"/>
      </w:pPr>
      <w:r>
        <w:t xml:space="preserve">Obr. </w:t>
      </w:r>
      <w:r>
        <w:fldChar w:fldCharType="begin"/>
      </w:r>
      <w:r>
        <w:instrText xml:space="preserve"> SEQ Obr. \* ARABIC </w:instrText>
      </w:r>
      <w:r>
        <w:fldChar w:fldCharType="separate"/>
      </w:r>
      <w:r w:rsidR="00F469D6">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541EEA40"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4A1AC4C" w:rsidR="0021568E" w:rsidRPr="0021568E" w:rsidRDefault="00D926B2" w:rsidP="00D926B2">
      <w:pPr>
        <w:pStyle w:val="Caption"/>
      </w:pPr>
      <w:r>
        <w:t xml:space="preserve">Obr. </w:t>
      </w:r>
      <w:r>
        <w:fldChar w:fldCharType="begin"/>
      </w:r>
      <w:r>
        <w:instrText xml:space="preserve"> SEQ Obr. \* ARABIC </w:instrText>
      </w:r>
      <w:r>
        <w:fldChar w:fldCharType="separate"/>
      </w:r>
      <w:r w:rsidR="00F469D6">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7796ECA"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F469D6">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proofErr w:type="gramStart"/>
      <w:r w:rsidR="007A4C28">
        <w:rPr>
          <w:lang w:eastAsia="en-US"/>
        </w:rPr>
        <w:t>VR  i</w:t>
      </w:r>
      <w:proofErr w:type="gramEnd"/>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t>
      </w:r>
      <w:r w:rsidRPr="00CC22A1">
        <w:lastRenderedPageBreak/>
        <w:t xml:space="preserve">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733EC20B" w:rsidR="00B40019" w:rsidRDefault="00B40019" w:rsidP="00B40019">
      <w:pPr>
        <w:pStyle w:val="Caption"/>
      </w:pPr>
      <w:r>
        <w:t xml:space="preserve">Obr. </w:t>
      </w:r>
      <w:r>
        <w:fldChar w:fldCharType="begin"/>
      </w:r>
      <w:r>
        <w:instrText xml:space="preserve"> SEQ Obr. \* ARABIC </w:instrText>
      </w:r>
      <w:r>
        <w:fldChar w:fldCharType="separate"/>
      </w:r>
      <w:r w:rsidR="00F469D6">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37FFDF43" w:rsidR="003635FB" w:rsidRDefault="003635FB" w:rsidP="003635FB">
      <w:pPr>
        <w:pStyle w:val="Caption"/>
      </w:pPr>
      <w:r>
        <w:t xml:space="preserve">Obr. </w:t>
      </w:r>
      <w:r>
        <w:fldChar w:fldCharType="begin"/>
      </w:r>
      <w:r>
        <w:instrText xml:space="preserve"> SEQ Obr. \* ARABIC </w:instrText>
      </w:r>
      <w:r>
        <w:fldChar w:fldCharType="separate"/>
      </w:r>
      <w:r w:rsidR="00F469D6">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50D115F3"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72EA290F" w:rsidR="00054069" w:rsidRDefault="00054069" w:rsidP="00054069">
      <w:pPr>
        <w:pStyle w:val="Normlnprvnodsazen"/>
        <w:ind w:firstLine="0"/>
      </w:pPr>
      <w:r w:rsidRPr="001F6849">
        <w:fldChar w:fldCharType="begin"/>
      </w:r>
      <w:r w:rsidR="001B7830">
        <w:instrText xml:space="preserve"> ADDIN ZOTERO_ITEM CSL_CITATION {"citationID":"cYRPxs8U","properties":{"formattedCitation":"(Coltekin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lastRenderedPageBreak/>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0FBF2876" w:rsidR="00C03453" w:rsidRDefault="00C03453" w:rsidP="00C03453">
      <w:pPr>
        <w:pStyle w:val="Caption"/>
      </w:pPr>
      <w:r>
        <w:t xml:space="preserve">Obr. </w:t>
      </w:r>
      <w:r>
        <w:fldChar w:fldCharType="begin"/>
      </w:r>
      <w:r>
        <w:instrText xml:space="preserve"> SEQ Obr. \* ARABIC </w:instrText>
      </w:r>
      <w:r>
        <w:fldChar w:fldCharType="separate"/>
      </w:r>
      <w:r w:rsidR="00F469D6">
        <w:rPr>
          <w:noProof/>
        </w:rPr>
        <w:t>28</w:t>
      </w:r>
      <w:r>
        <w:fldChar w:fldCharType="end"/>
      </w:r>
      <w:r>
        <w:t xml:space="preserve"> Datový model 3D modelu města </w:t>
      </w:r>
      <w:proofErr w:type="spellStart"/>
      <w:r>
        <w:t>brna</w:t>
      </w:r>
      <w:proofErr w:type="spellEnd"/>
      <w:r>
        <w:t xml:space="preserve">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61C944C6" w:rsidR="00C03453" w:rsidRDefault="00C03453" w:rsidP="00C03453">
      <w:pPr>
        <w:pStyle w:val="Caption"/>
      </w:pPr>
      <w:r>
        <w:t xml:space="preserve">Obr. </w:t>
      </w:r>
      <w:r>
        <w:fldChar w:fldCharType="begin"/>
      </w:r>
      <w:r>
        <w:instrText xml:space="preserve"> SEQ Obr. \* ARABIC </w:instrText>
      </w:r>
      <w:r>
        <w:fldChar w:fldCharType="separate"/>
      </w:r>
      <w:r w:rsidR="00F469D6">
        <w:rPr>
          <w:noProof/>
        </w:rPr>
        <w:t>29</w:t>
      </w:r>
      <w:r>
        <w:fldChar w:fldCharType="end"/>
      </w:r>
      <w:r>
        <w:t xml:space="preserve"> Dělení 3D modelu města Brna. zdroj dat: </w:t>
      </w:r>
      <w:r w:rsidR="00F469D6">
        <w:t xml:space="preserve">podklad – </w:t>
      </w:r>
      <w:proofErr w:type="spellStart"/>
      <w:r w:rsidR="00F469D6">
        <w:t>MapTiler</w:t>
      </w:r>
      <w:proofErr w:type="spellEnd"/>
    </w:p>
    <w:p w14:paraId="7DB838B5" w14:textId="77777777" w:rsidR="00F42172" w:rsidRDefault="00F42172" w:rsidP="00F42172">
      <w:pPr>
        <w:pStyle w:val="Normlnprvnodsazen"/>
      </w:pPr>
    </w:p>
    <w:p w14:paraId="242BA2F8" w14:textId="77777777" w:rsidR="00F469D6" w:rsidRDefault="00F42172" w:rsidP="00F469D6">
      <w:pPr>
        <w:pStyle w:val="Normlnprvnodsazen"/>
        <w:keepNext/>
      </w:pPr>
      <w:r w:rsidRPr="00F42172">
        <w:rPr>
          <w:noProof/>
        </w:rPr>
        <w:lastRenderedPageBreak/>
        <w:drawing>
          <wp:inline distT="0" distB="0" distL="0" distR="0" wp14:anchorId="1E055C4A" wp14:editId="3D99722E">
            <wp:extent cx="3528204" cy="2145752"/>
            <wp:effectExtent l="0" t="0" r="0" b="6985"/>
            <wp:docPr id="229470960"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0960" name="Picture 1" descr="A white text on a white background&#10;&#10;Description automatically generated"/>
                    <pic:cNvPicPr/>
                  </pic:nvPicPr>
                  <pic:blipFill>
                    <a:blip r:embed="rId69"/>
                    <a:stretch>
                      <a:fillRect/>
                    </a:stretch>
                  </pic:blipFill>
                  <pic:spPr>
                    <a:xfrm>
                      <a:off x="0" y="0"/>
                      <a:ext cx="3529322" cy="2146432"/>
                    </a:xfrm>
                    <a:prstGeom prst="rect">
                      <a:avLst/>
                    </a:prstGeom>
                  </pic:spPr>
                </pic:pic>
              </a:graphicData>
            </a:graphic>
          </wp:inline>
        </w:drawing>
      </w:r>
    </w:p>
    <w:p w14:paraId="6D85B64C" w14:textId="11907A17" w:rsidR="00F42172" w:rsidRDefault="00F469D6" w:rsidP="00F469D6">
      <w:pPr>
        <w:pStyle w:val="Caption"/>
      </w:pPr>
      <w:r w:rsidRPr="00F469D6">
        <w:rPr>
          <w:highlight w:val="yellow"/>
        </w:rPr>
        <w:t xml:space="preserve">Obr. </w:t>
      </w:r>
      <w:r w:rsidRPr="00F469D6">
        <w:rPr>
          <w:highlight w:val="yellow"/>
        </w:rPr>
        <w:fldChar w:fldCharType="begin"/>
      </w:r>
      <w:r w:rsidRPr="00F469D6">
        <w:rPr>
          <w:highlight w:val="yellow"/>
        </w:rPr>
        <w:instrText xml:space="preserve"> SEQ Obr. \* ARABIC </w:instrText>
      </w:r>
      <w:r w:rsidRPr="00F469D6">
        <w:rPr>
          <w:highlight w:val="yellow"/>
        </w:rPr>
        <w:fldChar w:fldCharType="separate"/>
      </w:r>
      <w:r w:rsidRPr="00F469D6">
        <w:rPr>
          <w:noProof/>
          <w:highlight w:val="yellow"/>
        </w:rPr>
        <w:t>30</w:t>
      </w:r>
      <w:r w:rsidRPr="00F469D6">
        <w:rPr>
          <w:highlight w:val="yellow"/>
        </w:rPr>
        <w:fldChar w:fldCharType="end"/>
      </w:r>
      <w:r w:rsidRPr="00F469D6">
        <w:rPr>
          <w:highlight w:val="yellow"/>
        </w:rPr>
        <w:t xml:space="preserve"> Problematika </w:t>
      </w:r>
      <w:proofErr w:type="spellStart"/>
      <w:r w:rsidRPr="00F469D6">
        <w:rPr>
          <w:highlight w:val="yellow"/>
        </w:rPr>
        <w:t>kompatiblity</w:t>
      </w:r>
      <w:proofErr w:type="spellEnd"/>
      <w:r w:rsidRPr="00F469D6">
        <w:rPr>
          <w:highlight w:val="yellow"/>
        </w:rPr>
        <w:t xml:space="preserve"> GIS formátů a 3D vis formáty (</w:t>
      </w:r>
      <w:proofErr w:type="spellStart"/>
      <w:r w:rsidRPr="00F469D6">
        <w:rPr>
          <w:highlight w:val="yellow"/>
        </w:rPr>
        <w:t>gltf</w:t>
      </w:r>
      <w:proofErr w:type="spellEnd"/>
      <w:r w:rsidRPr="00F469D6">
        <w:rPr>
          <w:highlight w:val="yellow"/>
        </w:rPr>
        <w:t>) - obecně zmínit?</w:t>
      </w:r>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lastRenderedPageBreak/>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643F3947"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 což vede k výpočetní náročnosti při vykreslování. </w:t>
      </w:r>
    </w:p>
    <w:p w14:paraId="01808109" w14:textId="1F89DB68" w:rsidR="00E168A6" w:rsidRDefault="00E168A6" w:rsidP="00E168A6">
      <w:pPr>
        <w:pStyle w:val="Normlnprvnodsazen"/>
        <w:numPr>
          <w:ilvl w:val="0"/>
          <w:numId w:val="63"/>
        </w:numPr>
      </w:pPr>
      <w:r w:rsidRPr="002D6389">
        <w:rPr>
          <w:b/>
          <w:bCs/>
        </w:rPr>
        <w:t>Duplikátní geometrie</w:t>
      </w:r>
      <w:r>
        <w:t xml:space="preserve"> – Budovy jsou poskytovány jako soubor jednotlivých ploch. Pro rohový bod </w:t>
      </w:r>
      <w:r w:rsidR="002D6389">
        <w:t xml:space="preserve">budovy ve tvaru krychle data obsahují 3 separátní vertexy.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5C8EF902" w14:textId="12DC0BD1" w:rsidR="002D6389" w:rsidRDefault="007B5CF8" w:rsidP="007B5CF8">
      <w:pPr>
        <w:pStyle w:val="Normlnprvnodsazen"/>
      </w:pPr>
      <w:r>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Pr="000B61BA"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424ED9EA" w14:textId="6C9030A0" w:rsidR="007B5CF8" w:rsidRDefault="007B5CF8" w:rsidP="007B5CF8">
      <w:pPr>
        <w:pStyle w:val="Caption"/>
        <w:keepNext/>
      </w:pPr>
      <w:r>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680" w:type="dxa"/>
        <w:tblLook w:val="04A0" w:firstRow="1" w:lastRow="0" w:firstColumn="1" w:lastColumn="0" w:noHBand="0" w:noVBand="1"/>
      </w:tblPr>
      <w:tblGrid>
        <w:gridCol w:w="1232"/>
        <w:gridCol w:w="1392"/>
        <w:gridCol w:w="1415"/>
        <w:gridCol w:w="1395"/>
        <w:gridCol w:w="1316"/>
        <w:gridCol w:w="1930"/>
      </w:tblGrid>
      <w:tr w:rsidR="000B61BA" w:rsidRPr="007B5CF8" w14:paraId="3A7F53B7" w14:textId="77777777" w:rsidTr="000B61BA">
        <w:trPr>
          <w:trHeight w:val="525"/>
        </w:trPr>
        <w:tc>
          <w:tcPr>
            <w:tcW w:w="1232" w:type="dxa"/>
            <w:tcBorders>
              <w:top w:val="single" w:sz="4" w:space="0" w:color="auto"/>
              <w:left w:val="nil"/>
              <w:bottom w:val="single" w:sz="8" w:space="0" w:color="auto"/>
              <w:right w:val="nil"/>
            </w:tcBorders>
            <w:shd w:val="clear" w:color="000000" w:fill="FFFFFF"/>
            <w:vAlign w:val="center"/>
            <w:hideMark/>
          </w:tcPr>
          <w:p w14:paraId="33E4F018"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Mapy</w:t>
            </w:r>
          </w:p>
        </w:tc>
        <w:tc>
          <w:tcPr>
            <w:tcW w:w="1392" w:type="dxa"/>
            <w:tcBorders>
              <w:top w:val="single" w:sz="4" w:space="0" w:color="auto"/>
              <w:left w:val="nil"/>
              <w:bottom w:val="single" w:sz="8" w:space="0" w:color="auto"/>
              <w:right w:val="nil"/>
            </w:tcBorders>
            <w:shd w:val="clear" w:color="000000" w:fill="FFFFFF"/>
            <w:vAlign w:val="center"/>
            <w:hideMark/>
          </w:tcPr>
          <w:p w14:paraId="70DB9059"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Datová vrstva</w:t>
            </w:r>
          </w:p>
        </w:tc>
        <w:tc>
          <w:tcPr>
            <w:tcW w:w="1415" w:type="dxa"/>
            <w:tcBorders>
              <w:top w:val="single" w:sz="4" w:space="0" w:color="auto"/>
              <w:left w:val="nil"/>
              <w:bottom w:val="single" w:sz="8" w:space="0" w:color="auto"/>
              <w:right w:val="nil"/>
            </w:tcBorders>
            <w:shd w:val="clear" w:color="000000" w:fill="FFFFFF"/>
            <w:vAlign w:val="center"/>
            <w:hideMark/>
          </w:tcPr>
          <w:p w14:paraId="323D990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reprezentace</w:t>
            </w:r>
          </w:p>
        </w:tc>
        <w:tc>
          <w:tcPr>
            <w:tcW w:w="1395" w:type="dxa"/>
            <w:tcBorders>
              <w:top w:val="single" w:sz="4" w:space="0" w:color="auto"/>
              <w:left w:val="nil"/>
              <w:bottom w:val="single" w:sz="8" w:space="0" w:color="auto"/>
              <w:right w:val="nil"/>
            </w:tcBorders>
            <w:shd w:val="clear" w:color="000000" w:fill="FFFFFF"/>
            <w:vAlign w:val="center"/>
            <w:hideMark/>
          </w:tcPr>
          <w:p w14:paraId="00253ECD"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formát</w:t>
            </w:r>
          </w:p>
        </w:tc>
        <w:tc>
          <w:tcPr>
            <w:tcW w:w="1316" w:type="dxa"/>
            <w:tcBorders>
              <w:top w:val="single" w:sz="4" w:space="0" w:color="auto"/>
              <w:left w:val="nil"/>
              <w:bottom w:val="single" w:sz="8" w:space="0" w:color="auto"/>
              <w:right w:val="nil"/>
            </w:tcBorders>
            <w:shd w:val="clear" w:color="000000" w:fill="FFFFFF"/>
            <w:vAlign w:val="center"/>
            <w:hideMark/>
          </w:tcPr>
          <w:p w14:paraId="2FE6DEFE"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Cílová reprezentace</w:t>
            </w:r>
          </w:p>
        </w:tc>
        <w:tc>
          <w:tcPr>
            <w:tcW w:w="1930" w:type="dxa"/>
            <w:tcBorders>
              <w:top w:val="single" w:sz="4" w:space="0" w:color="auto"/>
              <w:left w:val="nil"/>
              <w:bottom w:val="single" w:sz="8" w:space="0" w:color="auto"/>
              <w:right w:val="nil"/>
            </w:tcBorders>
            <w:shd w:val="clear" w:color="000000" w:fill="FFFFFF"/>
            <w:vAlign w:val="center"/>
            <w:hideMark/>
          </w:tcPr>
          <w:p w14:paraId="470589A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Cílový formát</w:t>
            </w:r>
          </w:p>
        </w:tc>
      </w:tr>
      <w:tr w:rsidR="000B61BA" w:rsidRPr="007B5CF8" w14:paraId="03C45D4A"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41BB713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Tematická</w:t>
            </w:r>
          </w:p>
        </w:tc>
        <w:tc>
          <w:tcPr>
            <w:tcW w:w="1392" w:type="dxa"/>
            <w:tcBorders>
              <w:top w:val="nil"/>
              <w:left w:val="nil"/>
              <w:bottom w:val="nil"/>
              <w:right w:val="nil"/>
            </w:tcBorders>
            <w:shd w:val="clear" w:color="000000" w:fill="FFFFFF"/>
            <w:vAlign w:val="center"/>
            <w:hideMark/>
          </w:tcPr>
          <w:p w14:paraId="4EF32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622E6E92"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2A54B8B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0F404BD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30A9F90E"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7B5CF8" w:rsidRPr="007B5CF8" w14:paraId="0DECEBC5" w14:textId="77777777" w:rsidTr="000B61BA">
        <w:trPr>
          <w:trHeight w:val="240"/>
        </w:trPr>
        <w:tc>
          <w:tcPr>
            <w:tcW w:w="1232" w:type="dxa"/>
            <w:vMerge/>
            <w:tcBorders>
              <w:top w:val="nil"/>
              <w:left w:val="nil"/>
              <w:bottom w:val="single" w:sz="4" w:space="0" w:color="000000"/>
              <w:right w:val="nil"/>
            </w:tcBorders>
            <w:vAlign w:val="center"/>
            <w:hideMark/>
          </w:tcPr>
          <w:p w14:paraId="1F3B9323"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4B88627B"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single" w:sz="4" w:space="0" w:color="auto"/>
              <w:right w:val="nil"/>
            </w:tcBorders>
            <w:shd w:val="clear" w:color="000000" w:fill="FFFFFF"/>
            <w:vAlign w:val="center"/>
            <w:hideMark/>
          </w:tcPr>
          <w:p w14:paraId="4A36EE70"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single" w:sz="4" w:space="0" w:color="auto"/>
              <w:right w:val="nil"/>
            </w:tcBorders>
            <w:shd w:val="clear" w:color="000000" w:fill="FFFFFF"/>
            <w:vAlign w:val="center"/>
            <w:hideMark/>
          </w:tcPr>
          <w:p w14:paraId="38660BC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single" w:sz="4" w:space="0" w:color="auto"/>
              <w:right w:val="nil"/>
            </w:tcBorders>
            <w:shd w:val="clear" w:color="000000" w:fill="FFFFFF"/>
            <w:vAlign w:val="center"/>
            <w:hideMark/>
          </w:tcPr>
          <w:p w14:paraId="3DDF1AB3"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single" w:sz="4" w:space="0" w:color="auto"/>
              <w:right w:val="nil"/>
            </w:tcBorders>
            <w:shd w:val="clear" w:color="000000" w:fill="FFFFFF"/>
            <w:vAlign w:val="center"/>
            <w:hideMark/>
          </w:tcPr>
          <w:p w14:paraId="33102875"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0B61BA" w:rsidRPr="007B5CF8" w14:paraId="7426B45D"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551DA12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Topografická</w:t>
            </w:r>
          </w:p>
        </w:tc>
        <w:tc>
          <w:tcPr>
            <w:tcW w:w="1392" w:type="dxa"/>
            <w:tcBorders>
              <w:top w:val="nil"/>
              <w:left w:val="nil"/>
              <w:bottom w:val="nil"/>
              <w:right w:val="nil"/>
            </w:tcBorders>
            <w:shd w:val="clear" w:color="000000" w:fill="FFFFFF"/>
            <w:vAlign w:val="center"/>
            <w:hideMark/>
          </w:tcPr>
          <w:p w14:paraId="6CBD5FE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3814832C"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05F904A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3D335F91"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76E617A9"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A9AFCF0" w14:textId="77777777" w:rsidTr="000B61BA">
        <w:trPr>
          <w:trHeight w:val="240"/>
        </w:trPr>
        <w:tc>
          <w:tcPr>
            <w:tcW w:w="1232" w:type="dxa"/>
            <w:vMerge/>
            <w:tcBorders>
              <w:top w:val="nil"/>
              <w:left w:val="nil"/>
              <w:bottom w:val="single" w:sz="4" w:space="0" w:color="000000"/>
              <w:right w:val="nil"/>
            </w:tcBorders>
            <w:vAlign w:val="center"/>
            <w:hideMark/>
          </w:tcPr>
          <w:p w14:paraId="0BE24B4D"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nil"/>
              <w:right w:val="nil"/>
            </w:tcBorders>
            <w:shd w:val="clear" w:color="000000" w:fill="FFFFFF"/>
            <w:vAlign w:val="center"/>
            <w:hideMark/>
          </w:tcPr>
          <w:p w14:paraId="036F71A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nil"/>
              <w:right w:val="nil"/>
            </w:tcBorders>
            <w:shd w:val="clear" w:color="000000" w:fill="FFFFFF"/>
            <w:vAlign w:val="center"/>
            <w:hideMark/>
          </w:tcPr>
          <w:p w14:paraId="65682C1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nil"/>
              <w:right w:val="nil"/>
            </w:tcBorders>
            <w:shd w:val="clear" w:color="000000" w:fill="FFFFFF"/>
            <w:vAlign w:val="center"/>
            <w:hideMark/>
          </w:tcPr>
          <w:p w14:paraId="686F99E9"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nil"/>
              <w:right w:val="nil"/>
            </w:tcBorders>
            <w:shd w:val="clear" w:color="000000" w:fill="FFFFFF"/>
            <w:vAlign w:val="center"/>
            <w:hideMark/>
          </w:tcPr>
          <w:p w14:paraId="1C7064A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1ED20874"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EC3EBF6" w14:textId="77777777" w:rsidTr="000B61BA">
        <w:trPr>
          <w:trHeight w:val="240"/>
        </w:trPr>
        <w:tc>
          <w:tcPr>
            <w:tcW w:w="1232" w:type="dxa"/>
            <w:vMerge/>
            <w:tcBorders>
              <w:top w:val="nil"/>
              <w:left w:val="nil"/>
              <w:bottom w:val="single" w:sz="4" w:space="0" w:color="000000"/>
              <w:right w:val="nil"/>
            </w:tcBorders>
            <w:vAlign w:val="center"/>
            <w:hideMark/>
          </w:tcPr>
          <w:p w14:paraId="26E6893C"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752B9AF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Textura terénu</w:t>
            </w:r>
          </w:p>
        </w:tc>
        <w:tc>
          <w:tcPr>
            <w:tcW w:w="1415" w:type="dxa"/>
            <w:tcBorders>
              <w:top w:val="nil"/>
              <w:left w:val="nil"/>
              <w:bottom w:val="single" w:sz="4" w:space="0" w:color="auto"/>
              <w:right w:val="nil"/>
            </w:tcBorders>
            <w:shd w:val="clear" w:color="000000" w:fill="FFFFFF"/>
            <w:vAlign w:val="center"/>
            <w:hideMark/>
          </w:tcPr>
          <w:p w14:paraId="24E5A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Vektorová data</w:t>
            </w:r>
          </w:p>
        </w:tc>
        <w:tc>
          <w:tcPr>
            <w:tcW w:w="1395" w:type="dxa"/>
            <w:tcBorders>
              <w:top w:val="nil"/>
              <w:left w:val="nil"/>
              <w:bottom w:val="single" w:sz="4" w:space="0" w:color="auto"/>
              <w:right w:val="nil"/>
            </w:tcBorders>
            <w:shd w:val="clear" w:color="000000" w:fill="FFFFFF"/>
            <w:vAlign w:val="center"/>
            <w:hideMark/>
          </w:tcPr>
          <w:p w14:paraId="1A46C64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Služba</w:t>
            </w:r>
          </w:p>
        </w:tc>
        <w:tc>
          <w:tcPr>
            <w:tcW w:w="1316" w:type="dxa"/>
            <w:tcBorders>
              <w:top w:val="nil"/>
              <w:left w:val="nil"/>
              <w:bottom w:val="single" w:sz="4" w:space="0" w:color="auto"/>
              <w:right w:val="nil"/>
            </w:tcBorders>
            <w:shd w:val="clear" w:color="000000" w:fill="FFFFFF"/>
            <w:vAlign w:val="center"/>
            <w:hideMark/>
          </w:tcPr>
          <w:p w14:paraId="2830BE5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930" w:type="dxa"/>
            <w:tcBorders>
              <w:top w:val="nil"/>
              <w:left w:val="nil"/>
              <w:bottom w:val="single" w:sz="4" w:space="0" w:color="auto"/>
              <w:right w:val="nil"/>
            </w:tcBorders>
            <w:shd w:val="clear" w:color="000000" w:fill="FFFFFF"/>
            <w:vAlign w:val="center"/>
            <w:hideMark/>
          </w:tcPr>
          <w:p w14:paraId="710242A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PNG / </w:t>
            </w:r>
            <w:proofErr w:type="spellStart"/>
            <w:r w:rsidRPr="007B5CF8">
              <w:rPr>
                <w:rFonts w:eastAsia="Times New Roman" w:cs="Calibri"/>
                <w:color w:val="000000"/>
                <w:sz w:val="18"/>
                <w:szCs w:val="18"/>
              </w:rPr>
              <w:t>WebP</w:t>
            </w:r>
            <w:proofErr w:type="spellEnd"/>
            <w:r w:rsidRPr="007B5CF8">
              <w:rPr>
                <w:rFonts w:eastAsia="Times New Roman" w:cs="Calibri"/>
                <w:color w:val="000000"/>
                <w:sz w:val="18"/>
                <w:szCs w:val="18"/>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4A9149EF" w14:textId="42CE29AB" w:rsidR="001941CD" w:rsidRPr="001941CD" w:rsidRDefault="00EB6E42" w:rsidP="001941CD">
      <w:pPr>
        <w:pStyle w:val="Normlnprvnodsazen"/>
        <w:rPr>
          <w:lang w:val="en-US"/>
        </w:rPr>
      </w:pPr>
      <w:r>
        <w:lastRenderedPageBreak/>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w:t>
      </w:r>
      <w:r w:rsidR="001B7830">
        <w:rPr>
          <w:lang w:eastAsia="en-US"/>
        </w:rPr>
        <w:t xml:space="preserve">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 xml:space="preserve">je problematické.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0"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47D630EA" w14:textId="77777777" w:rsidR="001941CD" w:rsidRDefault="001941CD" w:rsidP="001941CD">
      <w:pPr>
        <w:pStyle w:val="Normlnprvnodsazen"/>
        <w:ind w:firstLine="0"/>
      </w:pPr>
    </w:p>
    <w:p w14:paraId="4E8C216E" w14:textId="77777777" w:rsidR="00075E05" w:rsidRDefault="00075E05" w:rsidP="001B7830">
      <w:pPr>
        <w:pStyle w:val="Normlnprvnodsazen"/>
      </w:pPr>
    </w:p>
    <w:p w14:paraId="0CA15375" w14:textId="77777777" w:rsidR="00075E05" w:rsidRPr="00075E05" w:rsidRDefault="00075E05" w:rsidP="001B7830">
      <w:pPr>
        <w:pStyle w:val="Normlnprvnodsazen"/>
        <w:rPr>
          <w:lang w:val="en-US"/>
        </w:rPr>
      </w:pPr>
    </w:p>
    <w:p w14:paraId="1827BBFF" w14:textId="12DECB37" w:rsidR="001B7830" w:rsidRDefault="001B7830" w:rsidP="001B7830">
      <w:pPr>
        <w:pStyle w:val="Normlnprvnodsazen"/>
      </w:pPr>
    </w:p>
    <w:p w14:paraId="4B306FD6" w14:textId="77777777" w:rsidR="001B7830" w:rsidRPr="001B7830" w:rsidRDefault="001B7830" w:rsidP="001B7830">
      <w:pPr>
        <w:pStyle w:val="Normlnprvnodsazen"/>
        <w:ind w:firstLine="0"/>
      </w:pPr>
    </w:p>
    <w:p w14:paraId="01408398" w14:textId="77777777" w:rsidR="001B7830" w:rsidRDefault="001B7830" w:rsidP="001B7830">
      <w:pPr>
        <w:pStyle w:val="Normlnprvnodsazen"/>
      </w:pPr>
    </w:p>
    <w:p w14:paraId="2052E723" w14:textId="5840D992" w:rsidR="009C3277" w:rsidRPr="009C3277" w:rsidRDefault="009C3277" w:rsidP="009C3277">
      <w:pPr>
        <w:pStyle w:val="Normlnprvnodsazen"/>
        <w:ind w:firstLine="0"/>
      </w:pPr>
    </w:p>
    <w:p w14:paraId="0CAE87D2" w14:textId="77777777" w:rsidR="00EB6E42" w:rsidRPr="009C3277" w:rsidRDefault="00EB6E42" w:rsidP="00EB6E42">
      <w:pPr>
        <w:pStyle w:val="Normlnprvnodsazen"/>
        <w:ind w:firstLine="0"/>
        <w:rPr>
          <w:lang w:val="en-US" w:eastAsia="en-US"/>
        </w:rPr>
      </w:pPr>
    </w:p>
    <w:p w14:paraId="14726DBD" w14:textId="086C8A8D" w:rsidR="00354F63" w:rsidRPr="00354F63" w:rsidRDefault="002D6389" w:rsidP="00354F63">
      <w:pPr>
        <w:rPr>
          <w:lang w:val="en-US"/>
        </w:rPr>
      </w:pPr>
      <w:r>
        <w:rPr>
          <w:noProof/>
          <w:lang w:val="en-US"/>
        </w:rPr>
        <w:lastRenderedPageBreak/>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21F3B182" w14:textId="77777777" w:rsidR="005219F7" w:rsidRPr="00C03453" w:rsidRDefault="005219F7" w:rsidP="005219F7">
      <w:pPr>
        <w:pStyle w:val="Malnadpis"/>
        <w:rPr>
          <w:lang w:val="en-US"/>
        </w:rPr>
      </w:pPr>
    </w:p>
    <w:p w14:paraId="3CDEDFE6" w14:textId="53FE503F" w:rsidR="00296350" w:rsidRDefault="00296350" w:rsidP="00296350">
      <w:pPr>
        <w:pStyle w:val="Normlnprvnodsazen"/>
        <w:ind w:firstLine="0"/>
        <w:rPr>
          <w:lang w:eastAsia="en-US"/>
        </w:rPr>
      </w:pPr>
    </w:p>
    <w:p w14:paraId="091653AB" w14:textId="0B08B7C6" w:rsidR="00841B47" w:rsidRDefault="00841B47" w:rsidP="00841B47">
      <w:pPr>
        <w:pStyle w:val="Normlnprvnodsazen"/>
        <w:keepNext/>
        <w:ind w:firstLine="0"/>
      </w:pPr>
    </w:p>
    <w:p w14:paraId="52D8EBDB" w14:textId="2A42BB0D" w:rsidR="00841B47" w:rsidRPr="00296350" w:rsidRDefault="00841B47" w:rsidP="00841B47">
      <w:pPr>
        <w:pStyle w:val="Caption"/>
      </w:pPr>
      <w:r>
        <w:t xml:space="preserve">Obr. </w:t>
      </w:r>
      <w:r>
        <w:fldChar w:fldCharType="begin"/>
      </w:r>
      <w:r>
        <w:instrText xml:space="preserve"> SEQ Obr. \* ARABIC </w:instrText>
      </w:r>
      <w:r>
        <w:fldChar w:fldCharType="separate"/>
      </w:r>
      <w:r w:rsidR="00F469D6">
        <w:rPr>
          <w:noProof/>
        </w:rPr>
        <w:t>31</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lastRenderedPageBreak/>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2" w:history="1">
        <w:r w:rsidR="00C150AE" w:rsidRPr="00B76B4A">
          <w:rPr>
            <w:rStyle w:val="Hyperlink"/>
          </w:rPr>
          <w:t>https://developers.google.com/maps/documentation/tile/use-renderer</w:t>
        </w:r>
      </w:hyperlink>
    </w:p>
    <w:p w14:paraId="495031AE" w14:textId="01F718E5" w:rsidR="00335F34" w:rsidRDefault="00335F34" w:rsidP="00335F34">
      <w:pPr>
        <w:pStyle w:val="Heading3"/>
        <w:rPr>
          <w:lang w:val="en-US" w:eastAsia="cs-CZ"/>
        </w:rPr>
      </w:pPr>
    </w:p>
    <w:p w14:paraId="41D85BAD" w14:textId="77777777" w:rsidR="00335F34" w:rsidRPr="00335F34" w:rsidRDefault="00335F34" w:rsidP="00335F34">
      <w:pPr>
        <w:rPr>
          <w:lang w:val="en-US" w:eastAsia="cs-CZ"/>
        </w:rPr>
      </w:pPr>
    </w:p>
    <w:p w14:paraId="59FB673C" w14:textId="287CE467" w:rsidR="00335F34" w:rsidRPr="00335F34" w:rsidRDefault="00335F34" w:rsidP="00335F34">
      <w:pPr>
        <w:rPr>
          <w:lang w:eastAsia="cs-CZ"/>
        </w:rPr>
      </w:pPr>
      <w:proofErr w:type="spellStart"/>
      <w:r>
        <w:rPr>
          <w:lang w:eastAsia="cs-CZ"/>
        </w:rPr>
        <w:t>Vtupními</w:t>
      </w:r>
      <w:proofErr w:type="spellEnd"/>
      <w:r>
        <w:rPr>
          <w:lang w:eastAsia="cs-CZ"/>
        </w:rPr>
        <w:t xml:space="preserve"> daty v tomto případě bylo historické centrum Brna vymezené dle dělení existujícího 3D modelu Brna. Jednalo se o lokalitu č. 1. </w:t>
      </w:r>
    </w:p>
    <w:p w14:paraId="640DAFEE" w14:textId="77777777" w:rsidR="009251D2" w:rsidRPr="00102292" w:rsidRDefault="009251D2" w:rsidP="009251D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7C2316FF" w14:textId="77777777" w:rsidR="009251D2" w:rsidRPr="0029775B" w:rsidRDefault="009251D2" w:rsidP="009251D2">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 </w:t>
      </w:r>
      <w:proofErr w:type="spellStart"/>
      <w:r w:rsidRPr="00102292">
        <w:rPr>
          <w:highlight w:val="yellow"/>
          <w:lang w:eastAsia="cs-CZ"/>
        </w:rPr>
        <w:t>three</w:t>
      </w:r>
      <w:proofErr w:type="spellEnd"/>
    </w:p>
    <w:p w14:paraId="69363729" w14:textId="77777777" w:rsidR="009251D2" w:rsidRDefault="009251D2" w:rsidP="009251D2">
      <w:pPr>
        <w:pStyle w:val="Normlnprvnodsazen"/>
        <w:ind w:firstLine="0"/>
        <w:rPr>
          <w:lang w:val="en-US"/>
        </w:rPr>
      </w:pPr>
    </w:p>
    <w:p w14:paraId="5FEF09EB" w14:textId="77777777" w:rsidR="009251D2" w:rsidRDefault="009251D2" w:rsidP="009251D2">
      <w:pPr>
        <w:rPr>
          <w:lang w:val="en-US"/>
        </w:rPr>
      </w:pPr>
      <w:r w:rsidRPr="005F038B">
        <w:rPr>
          <w:noProof/>
          <w:lang w:val="en-US"/>
        </w:rPr>
        <w:drawing>
          <wp:inline distT="0" distB="0" distL="0" distR="0" wp14:anchorId="2183C5DE" wp14:editId="574AA825">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73"/>
                    <a:stretch>
                      <a:fillRect/>
                    </a:stretch>
                  </pic:blipFill>
                  <pic:spPr>
                    <a:xfrm>
                      <a:off x="0" y="0"/>
                      <a:ext cx="2773641" cy="2094987"/>
                    </a:xfrm>
                    <a:prstGeom prst="rect">
                      <a:avLst/>
                    </a:prstGeom>
                  </pic:spPr>
                </pic:pic>
              </a:graphicData>
            </a:graphic>
          </wp:inline>
        </w:drawing>
      </w:r>
      <w:r w:rsidRPr="005F038B">
        <w:rPr>
          <w:noProof/>
          <w:lang w:val="en-US"/>
        </w:rPr>
        <w:drawing>
          <wp:inline distT="0" distB="0" distL="0" distR="0" wp14:anchorId="66216CC1" wp14:editId="2B5615BC">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74"/>
                    <a:stretch>
                      <a:fillRect/>
                    </a:stretch>
                  </pic:blipFill>
                  <pic:spPr>
                    <a:xfrm>
                      <a:off x="0" y="0"/>
                      <a:ext cx="2720435" cy="2100621"/>
                    </a:xfrm>
                    <a:prstGeom prst="rect">
                      <a:avLst/>
                    </a:prstGeom>
                  </pic:spPr>
                </pic:pic>
              </a:graphicData>
            </a:graphic>
          </wp:inline>
        </w:drawing>
      </w:r>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5"/>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6"/>
          <w:footerReference w:type="default" r:id="rId77"/>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1F08D914" w14:textId="77777777" w:rsidR="001B7830" w:rsidRDefault="00FD6309" w:rsidP="001B7830">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1B7830">
        <w:t xml:space="preserve">2019 - </w:t>
      </w:r>
      <w:proofErr w:type="spellStart"/>
      <w:r w:rsidR="001B7830">
        <w:t>Battle</w:t>
      </w:r>
      <w:proofErr w:type="spellEnd"/>
      <w:r w:rsidR="001B7830">
        <w:t xml:space="preserve"> </w:t>
      </w:r>
      <w:proofErr w:type="spellStart"/>
      <w:r w:rsidR="001B7830">
        <w:t>of</w:t>
      </w:r>
      <w:proofErr w:type="spellEnd"/>
      <w:r w:rsidR="001B7830">
        <w:t xml:space="preserve"> </w:t>
      </w:r>
      <w:proofErr w:type="gramStart"/>
      <w:r w:rsidR="001B7830">
        <w:t>3D</w:t>
      </w:r>
      <w:proofErr w:type="gramEnd"/>
      <w:r w:rsidR="001B7830">
        <w:t xml:space="preserve"> </w:t>
      </w:r>
      <w:proofErr w:type="spellStart"/>
      <w:r w:rsidR="001B7830">
        <w:t>Rendering</w:t>
      </w:r>
      <w:proofErr w:type="spellEnd"/>
      <w:r w:rsidR="001B7830">
        <w:t xml:space="preserve"> </w:t>
      </w:r>
      <w:proofErr w:type="spellStart"/>
      <w:r w:rsidR="001B7830">
        <w:t>Stacks</w:t>
      </w:r>
      <w:proofErr w:type="spellEnd"/>
      <w:r w:rsidR="001B7830">
        <w:t xml:space="preserve">: </w:t>
      </w:r>
      <w:proofErr w:type="spellStart"/>
      <w:r w:rsidR="001B7830">
        <w:t>CesiumJS</w:t>
      </w:r>
      <w:proofErr w:type="spellEnd"/>
      <w:r w:rsidR="001B7830">
        <w:t xml:space="preserve">, VTS </w:t>
      </w:r>
      <w:proofErr w:type="spellStart"/>
      <w:r w:rsidR="001B7830">
        <w:t>Geospatial</w:t>
      </w:r>
      <w:proofErr w:type="spellEnd"/>
      <w:r w:rsidR="001B7830">
        <w:t xml:space="preserve"> </w:t>
      </w:r>
      <w:proofErr w:type="spellStart"/>
      <w:r w:rsidR="001B7830">
        <w:t>or</w:t>
      </w:r>
      <w:proofErr w:type="spellEnd"/>
      <w:r w:rsidR="001B7830">
        <w:t xml:space="preserve"> </w:t>
      </w:r>
      <w:proofErr w:type="spellStart"/>
      <w:r w:rsidR="001B7830">
        <w:t>iTowns</w:t>
      </w:r>
      <w:proofErr w:type="spellEnd"/>
      <w:r w:rsidR="001B7830">
        <w:t xml:space="preserve">? (2019): </w:t>
      </w:r>
    </w:p>
    <w:p w14:paraId="317CA770" w14:textId="77777777" w:rsidR="001B7830" w:rsidRDefault="001B7830" w:rsidP="001B7830">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w:t>
      </w:r>
      <w:proofErr w:type="gramStart"/>
      <w:r>
        <w:t>3D</w:t>
      </w:r>
      <w:proofErr w:type="gramEnd"/>
      <w:r>
        <w:t xml:space="preserve"> GIS.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16303EFE" w14:textId="77777777" w:rsidR="001B7830" w:rsidRDefault="001B7830" w:rsidP="001B7830">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53ED5ECE" w14:textId="77777777" w:rsidR="001B7830" w:rsidRDefault="001B7830" w:rsidP="001B7830">
      <w:pPr>
        <w:pStyle w:val="Bibliography"/>
      </w:pPr>
      <w:r>
        <w:t xml:space="preserve">BANDROVA, T., BONCHEV, S. (2013): </w:t>
      </w:r>
      <w:proofErr w:type="gramStart"/>
      <w:r>
        <w:t>3D</w:t>
      </w:r>
      <w:proofErr w:type="gramEnd"/>
      <w:r>
        <w:t xml:space="preserve">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545AD815" w14:textId="77777777" w:rsidR="001B7830" w:rsidRDefault="001B7830" w:rsidP="001B7830">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3C206FE7" w14:textId="77777777" w:rsidR="001B7830" w:rsidRDefault="001B7830" w:rsidP="001B7830">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4371B554" w14:textId="77777777" w:rsidR="001B7830" w:rsidRDefault="001B7830" w:rsidP="001B7830">
      <w:pPr>
        <w:pStyle w:val="Bibliography"/>
      </w:pPr>
      <w:r>
        <w:t xml:space="preserve">BATTY, M. (1997): </w:t>
      </w:r>
      <w:proofErr w:type="spellStart"/>
      <w:r>
        <w:t>Virtual</w:t>
      </w:r>
      <w:proofErr w:type="spellEnd"/>
      <w:r>
        <w:t xml:space="preserve"> geography. Futures, 4, 29, 337–352. </w:t>
      </w:r>
    </w:p>
    <w:p w14:paraId="7C462B22" w14:textId="77777777" w:rsidR="001B7830" w:rsidRDefault="001B7830" w:rsidP="001B7830">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2AF1AC77" w14:textId="77777777" w:rsidR="001B7830" w:rsidRDefault="001B7830" w:rsidP="001B7830">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w:t>
      </w:r>
      <w:proofErr w:type="gramStart"/>
      <w:r>
        <w:t>3D</w:t>
      </w:r>
      <w:proofErr w:type="gramEnd"/>
      <w:r>
        <w:t xml:space="preserve">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1472277A" w14:textId="77777777" w:rsidR="001B7830" w:rsidRDefault="001B7830" w:rsidP="001B7830">
      <w:pPr>
        <w:pStyle w:val="Bibliography"/>
      </w:pPr>
      <w:r>
        <w:t>BLENDER DOCUMENTATION TEAM (</w:t>
      </w:r>
      <w:proofErr w:type="gramStart"/>
      <w:r>
        <w:t>2023a</w:t>
      </w:r>
      <w:proofErr w:type="gramEnd"/>
      <w:r>
        <w:t xml:space="preserve">):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7A61296A" w14:textId="77777777" w:rsidR="001B7830" w:rsidRDefault="001B7830" w:rsidP="001B7830">
      <w:pPr>
        <w:pStyle w:val="Bibliography"/>
      </w:pPr>
      <w:r>
        <w:t>BLENDER DOCUMENTATION TEAM (</w:t>
      </w:r>
      <w:proofErr w:type="gramStart"/>
      <w:r>
        <w:t>2023b</w:t>
      </w:r>
      <w:proofErr w:type="gramEnd"/>
      <w:r>
        <w:t xml:space="preserve">):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7C7ECD40" w14:textId="77777777" w:rsidR="001B7830" w:rsidRDefault="001B7830" w:rsidP="001B7830">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2795194C" w14:textId="77777777" w:rsidR="001B7830" w:rsidRDefault="001B7830" w:rsidP="001B7830">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1DF834A1" w14:textId="77777777" w:rsidR="001B7830" w:rsidRDefault="001B7830" w:rsidP="001B7830">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5607CAEB" w14:textId="77777777" w:rsidR="001B7830" w:rsidRDefault="001B7830" w:rsidP="001B7830">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04008FB0" w14:textId="77777777" w:rsidR="001B7830" w:rsidRDefault="001B7830" w:rsidP="001B7830">
      <w:pPr>
        <w:pStyle w:val="Bibliography"/>
      </w:pPr>
      <w:r>
        <w:t xml:space="preserve">BOŘIL, J. (2022): Využití VGE pro výuku prostorových </w:t>
      </w:r>
      <w:proofErr w:type="gramStart"/>
      <w:r>
        <w:t>úloh - role</w:t>
      </w:r>
      <w:proofErr w:type="gramEnd"/>
      <w:r>
        <w:t xml:space="preserve"> interakce. Masarykova univerzita, Přírodovědecká fakulta. </w:t>
      </w:r>
    </w:p>
    <w:p w14:paraId="2494FF26" w14:textId="77777777" w:rsidR="001B7830" w:rsidRDefault="001B7830" w:rsidP="001B7830">
      <w:pPr>
        <w:pStyle w:val="Bibliography"/>
      </w:pPr>
      <w:r>
        <w:lastRenderedPageBreak/>
        <w:t xml:space="preserve">BROWN, R. (2023): </w:t>
      </w:r>
      <w:proofErr w:type="spellStart"/>
      <w:proofErr w:type="gramStart"/>
      <w:r>
        <w:t>VRcompare</w:t>
      </w:r>
      <w:proofErr w:type="spellEnd"/>
      <w:r>
        <w:t xml:space="preserve"> - </w:t>
      </w:r>
      <w:proofErr w:type="spellStart"/>
      <w:r>
        <w:t>The</w:t>
      </w:r>
      <w:proofErr w:type="spellEnd"/>
      <w:proofErr w:type="gram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030D0EBA" w14:textId="77777777" w:rsidR="001B7830" w:rsidRDefault="001B7830" w:rsidP="001B7830">
      <w:pPr>
        <w:pStyle w:val="Bibliography"/>
      </w:pPr>
      <w:r>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26FAB8B5" w14:textId="77777777" w:rsidR="001B7830" w:rsidRDefault="001B7830" w:rsidP="001B7830">
      <w:pPr>
        <w:pStyle w:val="Bibliography"/>
      </w:pPr>
      <w:r>
        <w:t xml:space="preserve">BUTCHER, P. W. S., JOHN, N. W., RITSOS, P. D. (2021): VRIA: A </w:t>
      </w:r>
      <w:proofErr w:type="gramStart"/>
      <w:r>
        <w:t>Web</w:t>
      </w:r>
      <w:proofErr w:type="gramEnd"/>
      <w:r>
        <w:t>-</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7B8CC800" w14:textId="77777777" w:rsidR="001B7830" w:rsidRDefault="001B7830" w:rsidP="001B7830">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62E1AD72" w14:textId="77777777" w:rsidR="001B7830" w:rsidRDefault="001B7830" w:rsidP="001B7830">
      <w:pPr>
        <w:pStyle w:val="Bibliography"/>
      </w:pPr>
      <w:r>
        <w:t>CAN I USE (</w:t>
      </w:r>
      <w:proofErr w:type="gramStart"/>
      <w:r>
        <w:t>2023a</w:t>
      </w:r>
      <w:proofErr w:type="gramEnd"/>
      <w:r>
        <w:t>):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06C7DB97" w14:textId="77777777" w:rsidR="001B7830" w:rsidRDefault="001B7830" w:rsidP="001B7830">
      <w:pPr>
        <w:pStyle w:val="Bibliography"/>
      </w:pPr>
      <w:r>
        <w:t>CAN I USE (</w:t>
      </w:r>
      <w:proofErr w:type="gramStart"/>
      <w:r>
        <w:t>2023b</w:t>
      </w:r>
      <w:proofErr w:type="gramEnd"/>
      <w:r>
        <w:t xml:space="preserve">): </w:t>
      </w:r>
      <w:proofErr w:type="spellStart"/>
      <w:r>
        <w:t>WebGPU</w:t>
      </w:r>
      <w:proofErr w:type="spellEnd"/>
      <w:r>
        <w:t xml:space="preserve"> - </w:t>
      </w:r>
      <w:proofErr w:type="spellStart"/>
      <w:r>
        <w:t>Can</w:t>
      </w:r>
      <w:proofErr w:type="spellEnd"/>
      <w:r>
        <w:t xml:space="preserve"> I use, https://caniuse.com/webgpu (29. 8. 2023). </w:t>
      </w:r>
    </w:p>
    <w:p w14:paraId="3C3FD5EB" w14:textId="77777777" w:rsidR="001B7830" w:rsidRDefault="001B7830" w:rsidP="001B7830">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w:t>
      </w:r>
      <w:proofErr w:type="gramStart"/>
      <w:r>
        <w:t>CSS3,</w:t>
      </w:r>
      <w:proofErr w:type="gramEnd"/>
      <w:r>
        <w:t xml:space="preserve"> </w:t>
      </w:r>
      <w:proofErr w:type="spellStart"/>
      <w:r>
        <w:t>etc</w:t>
      </w:r>
      <w:proofErr w:type="spellEnd"/>
      <w:r>
        <w:t xml:space="preserve">, https://caniuse.com/?search=WebXR (31. 1. 2023). </w:t>
      </w:r>
    </w:p>
    <w:p w14:paraId="77FE7CB2" w14:textId="77777777" w:rsidR="001B7830" w:rsidRDefault="001B7830" w:rsidP="001B7830">
      <w:pPr>
        <w:pStyle w:val="Bibliography"/>
      </w:pPr>
      <w:r>
        <w:t>CESIUMGS (</w:t>
      </w:r>
      <w:proofErr w:type="gramStart"/>
      <w:r>
        <w:t>2023a</w:t>
      </w:r>
      <w:proofErr w:type="gramEnd"/>
      <w:r>
        <w:t xml:space="preserve">):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7902C12E" w14:textId="77777777" w:rsidR="001B7830" w:rsidRDefault="001B7830" w:rsidP="001B7830">
      <w:pPr>
        <w:pStyle w:val="Bibliography"/>
      </w:pPr>
      <w:r>
        <w:t>CESIUMGS (</w:t>
      </w:r>
      <w:proofErr w:type="gramStart"/>
      <w:r>
        <w:t>2023b</w:t>
      </w:r>
      <w:proofErr w:type="gramEnd"/>
      <w:r>
        <w:t xml:space="preserve">):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79BA001D" w14:textId="77777777" w:rsidR="001B7830" w:rsidRDefault="001B7830" w:rsidP="001B7830">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6FA342DB" w14:textId="77777777" w:rsidR="001B7830" w:rsidRDefault="001B7830" w:rsidP="001B7830">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6548C22B" w14:textId="77777777" w:rsidR="001B7830" w:rsidRDefault="001B7830" w:rsidP="001B7830">
      <w:pPr>
        <w:pStyle w:val="Bibliography"/>
      </w:pPr>
      <w:r>
        <w:t xml:space="preserve">CHLOUPKOVÁ, T. (2007): Fyziologické principy procesu </w:t>
      </w:r>
      <w:proofErr w:type="gramStart"/>
      <w:r>
        <w:t>vidění - tvorba</w:t>
      </w:r>
      <w:proofErr w:type="gramEnd"/>
      <w:r>
        <w:t xml:space="preserve"> a vnímání obrazu. Masarykova univerzita, Přírodovědecká fakulta. </w:t>
      </w:r>
    </w:p>
    <w:p w14:paraId="334DDA24" w14:textId="77777777" w:rsidR="001B7830" w:rsidRDefault="001B7830" w:rsidP="001B7830">
      <w:pPr>
        <w:pStyle w:val="Bibliography"/>
      </w:pPr>
      <w:r>
        <w:t xml:space="preserve">CHOW, S. (2018): </w:t>
      </w:r>
      <w:proofErr w:type="spellStart"/>
      <w:r>
        <w:t>glTF-</w:t>
      </w:r>
      <w:proofErr w:type="gramStart"/>
      <w:r>
        <w:t>Tutorials</w:t>
      </w:r>
      <w:proofErr w:type="spellEnd"/>
      <w:r>
        <w:t xml:space="preserve"> - </w:t>
      </w:r>
      <w:proofErr w:type="spellStart"/>
      <w:r>
        <w:t>Materials</w:t>
      </w:r>
      <w:proofErr w:type="spellEnd"/>
      <w:proofErr w:type="gramEnd"/>
      <w:r>
        <w:t xml:space="preserve">, GitHub, https://github.com/KhronosGroup/glTF-Tutorials/blob/master/gltfTutorial/gltfTutorial_010_Materials.md (15. 10. 2023). </w:t>
      </w:r>
    </w:p>
    <w:p w14:paraId="4CB66DD8" w14:textId="77777777" w:rsidR="001B7830" w:rsidRDefault="001B7830" w:rsidP="001B7830">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0DA0DE59" w14:textId="77777777" w:rsidR="001B7830" w:rsidRDefault="001B7830" w:rsidP="001B7830">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w:t>
      </w:r>
      <w:proofErr w:type="gramStart"/>
      <w:r>
        <w:t>3D</w:t>
      </w:r>
      <w:proofErr w:type="gramEnd"/>
      <w:r>
        <w:t xml:space="preserve">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6F7EBEDE" w14:textId="77777777" w:rsidR="001B7830" w:rsidRDefault="001B7830" w:rsidP="001B7830">
      <w:pPr>
        <w:pStyle w:val="Bibliography"/>
      </w:pPr>
      <w:r>
        <w:t xml:space="preserve">CIRULIS, A., BRIGMANIS, K. B. (2013): </w:t>
      </w:r>
      <w:proofErr w:type="gramStart"/>
      <w:r>
        <w:t>3D</w:t>
      </w:r>
      <w:proofErr w:type="gramEnd"/>
      <w:r>
        <w:t xml:space="preserve">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6C6D2FE0" w14:textId="77777777" w:rsidR="001B7830" w:rsidRDefault="001B7830" w:rsidP="001B7830">
      <w:pPr>
        <w:pStyle w:val="Bibliography"/>
      </w:pPr>
      <w:r>
        <w:t>ÇÖLTEKIN, A., GRIFFIN, A. L., SLINGSBY, A., ROBINSON, A. C., CHRISTOPHE, S., RAUTENBACH, V., CHEN, M., PETTIT, C., KLIPPEL, A. (</w:t>
      </w:r>
      <w:proofErr w:type="gramStart"/>
      <w:r>
        <w:t>2020a</w:t>
      </w:r>
      <w:proofErr w:type="gramEnd"/>
      <w:r>
        <w:t xml:space="preserve">):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33D28D80" w14:textId="77777777" w:rsidR="001B7830" w:rsidRDefault="001B7830" w:rsidP="001B7830">
      <w:pPr>
        <w:pStyle w:val="Bibliography"/>
      </w:pPr>
      <w:r>
        <w:lastRenderedPageBreak/>
        <w:t>ÇÖLTEKIN, A., LOCHHEAD, I., MADDEN, M., CHRISTOPHE, S., DEVAUX, A., PETTIT, C., LOCK, O., SHUKLA, S., HERMAN, L., STACHOŇ, Z., KUBÍČEK, P., SNOPKOVÁ, D., BERNARDES, S., HEDLEY, N. (</w:t>
      </w:r>
      <w:proofErr w:type="gramStart"/>
      <w:r>
        <w:t>2020b</w:t>
      </w:r>
      <w:proofErr w:type="gramEnd"/>
      <w:r>
        <w:t xml:space="preserve">):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2F8B3B59" w14:textId="77777777" w:rsidR="001B7830" w:rsidRDefault="001B7830" w:rsidP="001B7830">
      <w:pPr>
        <w:pStyle w:val="Bibliography"/>
      </w:pPr>
      <w:r>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0B7082A0" w14:textId="77777777" w:rsidR="001B7830" w:rsidRDefault="001B7830" w:rsidP="001B7830">
      <w:pPr>
        <w:pStyle w:val="Bibliography"/>
      </w:pPr>
      <w:r>
        <w:t xml:space="preserve">ÇÖLTEKIN, A., LOKKA, I., ZAHNER, M. (2016): ON THE USABILITY AND USEFULNESS OF </w:t>
      </w:r>
      <w:proofErr w:type="gramStart"/>
      <w:r>
        <w:t>3D</w:t>
      </w:r>
      <w:proofErr w:type="gramEnd"/>
      <w:r>
        <w:t xml:space="preserve"> (GEO)VISUALIZATIONS. </w:t>
      </w:r>
      <w:proofErr w:type="gramStart"/>
      <w:r>
        <w:t>ISPRS - International</w:t>
      </w:r>
      <w:proofErr w:type="gramEnd"/>
      <w:r>
        <w:t xml:space="preserve">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764FFDED" w14:textId="77777777" w:rsidR="001B7830" w:rsidRDefault="001B7830" w:rsidP="001B7830">
      <w:pPr>
        <w:pStyle w:val="Bibliography"/>
      </w:pPr>
      <w:r>
        <w:t xml:space="preserve">COLTEKIN, A., REICHENBACHER, T. (2011): </w:t>
      </w:r>
      <w:proofErr w:type="spellStart"/>
      <w:r>
        <w:t>High</w:t>
      </w:r>
      <w:proofErr w:type="spellEnd"/>
      <w:r>
        <w:t xml:space="preserve"> </w:t>
      </w:r>
      <w:proofErr w:type="spellStart"/>
      <w:r>
        <w:t>Quality</w:t>
      </w:r>
      <w:proofErr w:type="spellEnd"/>
      <w:r>
        <w:t xml:space="preserve"> </w:t>
      </w:r>
      <w:proofErr w:type="spellStart"/>
      <w:r>
        <w:t>Geographic</w:t>
      </w:r>
      <w:proofErr w:type="spellEnd"/>
      <w:r>
        <w:t xml:space="preserve"> </w:t>
      </w:r>
      <w:proofErr w:type="spellStart"/>
      <w:r>
        <w:t>Services</w:t>
      </w:r>
      <w:proofErr w:type="spellEnd"/>
      <w:r>
        <w:t xml:space="preserve"> and </w:t>
      </w:r>
      <w:proofErr w:type="spellStart"/>
      <w:r>
        <w:t>Bandwidth</w:t>
      </w:r>
      <w:proofErr w:type="spellEnd"/>
      <w:r>
        <w:t xml:space="preserve"> </w:t>
      </w:r>
      <w:proofErr w:type="spellStart"/>
      <w:r>
        <w:t>Limitations</w:t>
      </w:r>
      <w:proofErr w:type="spellEnd"/>
      <w:r>
        <w:t xml:space="preserve">. </w:t>
      </w:r>
      <w:proofErr w:type="spellStart"/>
      <w:r>
        <w:t>Future</w:t>
      </w:r>
      <w:proofErr w:type="spellEnd"/>
      <w:r>
        <w:t xml:space="preserve"> Internet, 4, 3, 379–396. </w:t>
      </w:r>
    </w:p>
    <w:p w14:paraId="75CD6A13" w14:textId="77777777" w:rsidR="001B7830" w:rsidRDefault="001B7830" w:rsidP="001B7830">
      <w:pPr>
        <w:pStyle w:val="Bibliography"/>
      </w:pPr>
      <w:r>
        <w:t xml:space="preserve">ČÚZK (2023): </w:t>
      </w:r>
      <w:proofErr w:type="gramStart"/>
      <w:r>
        <w:t>ČÚZK - Otevřená</w:t>
      </w:r>
      <w:proofErr w:type="gramEnd"/>
      <w:r>
        <w:t xml:space="preserve"> data - základní informace, https://www.cuzk.cz/Uvod/Produkty-a-sluzby/Otevrena-data/Otevrena-data-zakladni-informace.aspx (28. 8. 2023). </w:t>
      </w:r>
    </w:p>
    <w:p w14:paraId="646B5A34" w14:textId="77777777" w:rsidR="001B7830" w:rsidRDefault="001B7830" w:rsidP="001B7830">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05706E1C" w14:textId="77777777" w:rsidR="001B7830" w:rsidRDefault="001B7830" w:rsidP="001B7830">
      <w:pPr>
        <w:pStyle w:val="Bibliography"/>
      </w:pPr>
      <w:r>
        <w:t xml:space="preserve">DISCOVER THREE.JS CONTRIBUTORS (2023): </w:t>
      </w:r>
      <w:proofErr w:type="spellStart"/>
      <w:r>
        <w:t>Discover</w:t>
      </w:r>
      <w:proofErr w:type="spellEnd"/>
      <w:r>
        <w:t xml:space="preserve"> three.js. </w:t>
      </w:r>
    </w:p>
    <w:p w14:paraId="453CED41" w14:textId="77777777" w:rsidR="001B7830" w:rsidRDefault="001B7830" w:rsidP="001B7830">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4D66C296" w14:textId="77777777" w:rsidR="001B7830" w:rsidRDefault="001B7830" w:rsidP="001B7830">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7A43C483" w14:textId="77777777" w:rsidR="001B7830" w:rsidRDefault="001B7830" w:rsidP="001B7830">
      <w:pPr>
        <w:pStyle w:val="Bibliography"/>
      </w:pPr>
      <w:r>
        <w:t xml:space="preserve">DUNN, F., PARBERRY, I. (2011): </w:t>
      </w:r>
      <w:proofErr w:type="gramStart"/>
      <w:r>
        <w:t>3D</w:t>
      </w:r>
      <w:proofErr w:type="gramEnd"/>
      <w:r>
        <w:t xml:space="preserve">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14D6D57F" w14:textId="77777777" w:rsidR="001B7830" w:rsidRDefault="001B7830" w:rsidP="001B7830">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10C91F03" w14:textId="77777777" w:rsidR="001B7830" w:rsidRDefault="001B7830" w:rsidP="001B7830">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0EB78092" w14:textId="77777777" w:rsidR="001B7830" w:rsidRDefault="001B7830" w:rsidP="001B7830">
      <w:pPr>
        <w:pStyle w:val="Bibliography"/>
      </w:pPr>
      <w:r>
        <w:t xml:space="preserve">EDUTECH CONTRIBUTORS (2023): </w:t>
      </w:r>
      <w:proofErr w:type="gramStart"/>
      <w:r>
        <w:t>3D</w:t>
      </w:r>
      <w:proofErr w:type="gramEnd"/>
      <w:r>
        <w:t xml:space="preserve">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30CC29A5" w14:textId="77777777" w:rsidR="001B7830" w:rsidRDefault="001B7830" w:rsidP="001B7830">
      <w:pPr>
        <w:pStyle w:val="Bibliography"/>
      </w:pPr>
      <w:r>
        <w:t xml:space="preserve">ESPINOSA, A. (2023): </w:t>
      </w:r>
      <w:proofErr w:type="spellStart"/>
      <w:r>
        <w:t>CesiumJS</w:t>
      </w:r>
      <w:proofErr w:type="spellEnd"/>
      <w:r>
        <w:t xml:space="preserve">. </w:t>
      </w:r>
    </w:p>
    <w:p w14:paraId="23667928" w14:textId="77777777" w:rsidR="001B7830" w:rsidRDefault="001B7830" w:rsidP="001B7830">
      <w:pPr>
        <w:pStyle w:val="Bibliography"/>
      </w:pPr>
      <w:r>
        <w:t>ESRI (</w:t>
      </w:r>
      <w:proofErr w:type="gramStart"/>
      <w:r>
        <w:t>2023a</w:t>
      </w:r>
      <w:proofErr w:type="gramEnd"/>
      <w:r>
        <w:t xml:space="preserve">):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2D42C1AF" w14:textId="77777777" w:rsidR="001B7830" w:rsidRDefault="001B7830" w:rsidP="001B7830">
      <w:pPr>
        <w:pStyle w:val="Bibliography"/>
      </w:pPr>
      <w:r>
        <w:t>ESRI (</w:t>
      </w:r>
      <w:proofErr w:type="gramStart"/>
      <w:r>
        <w:t>2023b</w:t>
      </w:r>
      <w:proofErr w:type="gramEnd"/>
      <w:r>
        <w:t xml:space="preserve">):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750D1B5B" w14:textId="77777777" w:rsidR="001B7830" w:rsidRDefault="001B7830" w:rsidP="001B7830">
      <w:pPr>
        <w:pStyle w:val="Bibliography"/>
      </w:pPr>
      <w:r>
        <w:lastRenderedPageBreak/>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12DF6886" w14:textId="77777777" w:rsidR="001B7830" w:rsidRDefault="001B7830" w:rsidP="001B7830">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1FB996E7" w14:textId="77777777" w:rsidR="001B7830" w:rsidRDefault="001B7830" w:rsidP="001B7830">
      <w:pPr>
        <w:pStyle w:val="Bibliography"/>
      </w:pPr>
      <w:r>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2DDED491" w14:textId="77777777" w:rsidR="001B7830" w:rsidRDefault="001B7830" w:rsidP="001B7830">
      <w:pPr>
        <w:pStyle w:val="Bibliography"/>
      </w:pPr>
      <w:r>
        <w:t xml:space="preserve">GAUTIER, J., CHRISTOPHE, S., BRÉDIF, M. (2020): VISUALIZING </w:t>
      </w:r>
      <w:proofErr w:type="gramStart"/>
      <w:r>
        <w:t>3D</w:t>
      </w:r>
      <w:proofErr w:type="gramEnd"/>
      <w:r>
        <w:t xml:space="preserve">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588D7E70" w14:textId="77777777" w:rsidR="001B7830" w:rsidRDefault="001B7830" w:rsidP="001B7830">
      <w:pPr>
        <w:pStyle w:val="Bibliography"/>
      </w:pPr>
      <w:proofErr w:type="spellStart"/>
      <w:r>
        <w:t>Geospatial</w:t>
      </w:r>
      <w:proofErr w:type="spellEnd"/>
      <w:r>
        <w:t xml:space="preserve"> </w:t>
      </w:r>
      <w:proofErr w:type="spellStart"/>
      <w:r>
        <w:t>Webinar</w:t>
      </w:r>
      <w:proofErr w:type="spellEnd"/>
      <w:r>
        <w:t xml:space="preserve"> (2023): </w:t>
      </w:r>
    </w:p>
    <w:p w14:paraId="47387EA1" w14:textId="77777777" w:rsidR="001B7830" w:rsidRDefault="001B7830" w:rsidP="001B7830">
      <w:pPr>
        <w:pStyle w:val="Bibliography"/>
      </w:pPr>
      <w:r>
        <w:t>GHAYOUR, F., CANTOR, D. (2018): Real-</w:t>
      </w:r>
      <w:proofErr w:type="spellStart"/>
      <w:r>
        <w:t>time</w:t>
      </w:r>
      <w:proofErr w:type="spellEnd"/>
      <w:r>
        <w:t xml:space="preserve"> </w:t>
      </w:r>
      <w:proofErr w:type="gramStart"/>
      <w:r>
        <w:t>3D</w:t>
      </w:r>
      <w:proofErr w:type="gramEnd"/>
      <w:r>
        <w:t xml:space="preserve">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5D5ECE90" w14:textId="77777777" w:rsidR="001B7830" w:rsidRDefault="001B7830" w:rsidP="001B7830">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19274F9E" w14:textId="77777777" w:rsidR="001B7830" w:rsidRDefault="001B7830" w:rsidP="001B7830">
      <w:pPr>
        <w:pStyle w:val="Bibliography"/>
      </w:pPr>
      <w:r>
        <w:t xml:space="preserve">GODBER, A. (2022): </w:t>
      </w:r>
      <w:proofErr w:type="spellStart"/>
      <w:r>
        <w:t>godber</w:t>
      </w:r>
      <w:proofErr w:type="spellEnd"/>
      <w:r>
        <w:t>/</w:t>
      </w:r>
      <w:proofErr w:type="spellStart"/>
      <w:r>
        <w:t>webvr.dev</w:t>
      </w:r>
      <w:proofErr w:type="spellEnd"/>
      <w:r>
        <w:t xml:space="preserve">. </w:t>
      </w:r>
    </w:p>
    <w:p w14:paraId="14262A0E" w14:textId="77777777" w:rsidR="001B7830" w:rsidRDefault="001B7830" w:rsidP="001B7830">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172823C5" w14:textId="77777777" w:rsidR="001B7830" w:rsidRDefault="001B7830" w:rsidP="001B7830">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79F0F762" w14:textId="77777777" w:rsidR="001B7830" w:rsidRDefault="001B7830" w:rsidP="001B7830">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2C4F5AFF" w14:textId="77777777" w:rsidR="001B7830" w:rsidRDefault="001B7830" w:rsidP="001B7830">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w:t>
      </w:r>
      <w:proofErr w:type="gramStart"/>
      <w:r>
        <w:t>3D</w:t>
      </w:r>
      <w:proofErr w:type="gramEnd"/>
      <w:r>
        <w:t xml:space="preserve">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7B62ADCB" w14:textId="77777777" w:rsidR="001B7830" w:rsidRDefault="001B7830" w:rsidP="001B7830">
      <w:pPr>
        <w:pStyle w:val="Bibliography"/>
      </w:pPr>
      <w:r>
        <w:t xml:space="preserve">HERMAN, L. (2011): Moderní kartografické metody modelování měst. Masarykova univerzita, Přírodovědecká fakulta. </w:t>
      </w:r>
    </w:p>
    <w:p w14:paraId="13B237B0" w14:textId="77777777" w:rsidR="001B7830" w:rsidRDefault="001B7830" w:rsidP="001B7830">
      <w:pPr>
        <w:pStyle w:val="Bibliography"/>
      </w:pPr>
      <w:r>
        <w:t xml:space="preserve">HERMAN, L. (2014): Vizualizace 3D modelů měst na webu. Masarykova univerzita, Přírodovědecká fakulta. </w:t>
      </w:r>
    </w:p>
    <w:p w14:paraId="370F26FE" w14:textId="77777777" w:rsidR="001B7830" w:rsidRDefault="001B7830" w:rsidP="001B7830">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Geovisualizations</w:t>
      </w:r>
      <w:proofErr w:type="spellEnd"/>
      <w:r>
        <w:t xml:space="preserve">. Masarykova univerzita, Přírodovědecká fakulta. </w:t>
      </w:r>
    </w:p>
    <w:p w14:paraId="5B579FC2" w14:textId="77777777" w:rsidR="001B7830" w:rsidRDefault="001B7830" w:rsidP="001B7830">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4B98CC3D" w14:textId="77777777" w:rsidR="001B7830" w:rsidRDefault="001B7830" w:rsidP="001B7830">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3FE0162E" w14:textId="77777777" w:rsidR="001B7830" w:rsidRDefault="001B7830" w:rsidP="001B7830">
      <w:pPr>
        <w:pStyle w:val="Bibliography"/>
      </w:pPr>
      <w:r>
        <w:t xml:space="preserve">HORÁK, J. (2023): std_etapy_transformer.py. Brno. </w:t>
      </w:r>
    </w:p>
    <w:p w14:paraId="12BFAA45" w14:textId="77777777" w:rsidR="001B7830" w:rsidRDefault="001B7830" w:rsidP="001B7830">
      <w:pPr>
        <w:pStyle w:val="Bibliography"/>
      </w:pPr>
      <w:r>
        <w:lastRenderedPageBreak/>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5DF3DE73" w14:textId="77777777" w:rsidR="001B7830" w:rsidRDefault="001B7830" w:rsidP="001B7830">
      <w:pPr>
        <w:pStyle w:val="Bibliography"/>
      </w:pPr>
      <w:r>
        <w:t xml:space="preserve">HUTTER, M. (2021): </w:t>
      </w:r>
      <w:proofErr w:type="spellStart"/>
      <w:r>
        <w:t>glTF-</w:t>
      </w:r>
      <w:proofErr w:type="gramStart"/>
      <w:r>
        <w:t>Tutorials</w:t>
      </w:r>
      <w:proofErr w:type="spellEnd"/>
      <w:r>
        <w:t xml:space="preserve"> - </w:t>
      </w:r>
      <w:proofErr w:type="spellStart"/>
      <w:r>
        <w:t>Textures</w:t>
      </w:r>
      <w:proofErr w:type="spellEnd"/>
      <w:proofErr w:type="gramEnd"/>
      <w:r>
        <w:t xml:space="preserve">, GitHub, https://github.com/KhronosGroup/glTF-Tutorials/blob/master/gltfTutorial/gltfTutorial_012_TexturesImagesSamplers.md (15. 10. 2023). </w:t>
      </w:r>
    </w:p>
    <w:p w14:paraId="6FA9C342" w14:textId="77777777" w:rsidR="001B7830" w:rsidRDefault="001B7830" w:rsidP="001B7830">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5EB4A0E1" w14:textId="77777777" w:rsidR="001B7830" w:rsidRDefault="001B7830" w:rsidP="001B7830">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528CB2C6" w14:textId="77777777" w:rsidR="001B7830" w:rsidRDefault="001B7830" w:rsidP="001B7830">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7AB34A5D" w14:textId="77777777" w:rsidR="001B7830" w:rsidRDefault="001B7830" w:rsidP="001B7830">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4B38DC54" w14:textId="77777777" w:rsidR="001B7830" w:rsidRDefault="001B7830" w:rsidP="001B7830">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5F6956CF" w14:textId="77777777" w:rsidR="001B7830" w:rsidRDefault="001B7830" w:rsidP="001B7830">
      <w:pPr>
        <w:pStyle w:val="Bibliography"/>
      </w:pPr>
      <w:r>
        <w:t xml:space="preserve">ITOWNS CONTRIBUTORS (2023): </w:t>
      </w:r>
      <w:proofErr w:type="spellStart"/>
      <w:r>
        <w:t>iTowns</w:t>
      </w:r>
      <w:proofErr w:type="spellEnd"/>
      <w:r>
        <w:t xml:space="preserve">, https://github.com/iTowns/itowns/tree/master (9. 9. 2023). </w:t>
      </w:r>
    </w:p>
    <w:p w14:paraId="67342A4C" w14:textId="77777777" w:rsidR="001B7830" w:rsidRDefault="001B7830" w:rsidP="001B7830">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w:t>
      </w:r>
      <w:proofErr w:type="gramStart"/>
      <w:r>
        <w:t>3D</w:t>
      </w:r>
      <w:proofErr w:type="gramEnd"/>
      <w:r>
        <w:t xml:space="preserve">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5747A36A" w14:textId="77777777" w:rsidR="001B7830" w:rsidRDefault="001B7830" w:rsidP="001B7830">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7254F25F" w14:textId="77777777" w:rsidR="001B7830" w:rsidRDefault="001B7830" w:rsidP="001B7830">
      <w:pPr>
        <w:pStyle w:val="Bibliography"/>
      </w:pPr>
      <w:r>
        <w:t xml:space="preserve">KAM BRNO (2023): </w:t>
      </w:r>
      <w:proofErr w:type="gramStart"/>
      <w:r>
        <w:t>Brno - 3D</w:t>
      </w:r>
      <w:proofErr w:type="gramEnd"/>
      <w:r>
        <w:t xml:space="preserve"> model, https://webmaps.kambrno.cz/webmaps.kambrno.cz/3d-model/ (31. 8. 2023). </w:t>
      </w:r>
    </w:p>
    <w:p w14:paraId="3FE310AF" w14:textId="77777777" w:rsidR="001B7830" w:rsidRDefault="001B7830" w:rsidP="001B7830">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w:t>
      </w:r>
      <w:proofErr w:type="gramStart"/>
      <w:r>
        <w:t>3D</w:t>
      </w:r>
      <w:proofErr w:type="gramEnd"/>
      <w:r>
        <w:t xml:space="preserve"> Open Web. </w:t>
      </w:r>
      <w:proofErr w:type="spellStart"/>
      <w:r>
        <w:t>Creator</w:t>
      </w:r>
      <w:proofErr w:type="spellEnd"/>
      <w:r>
        <w:t xml:space="preserve"> </w:t>
      </w:r>
      <w:proofErr w:type="spellStart"/>
      <w:r>
        <w:t>Labs</w:t>
      </w:r>
      <w:proofErr w:type="spellEnd"/>
      <w:r>
        <w:t xml:space="preserve">. </w:t>
      </w:r>
    </w:p>
    <w:p w14:paraId="0503F241" w14:textId="77777777" w:rsidR="001B7830" w:rsidRDefault="001B7830" w:rsidP="001B7830">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w:t>
      </w:r>
      <w:proofErr w:type="gramStart"/>
      <w:r>
        <w:t xml:space="preserve">KN - </w:t>
      </w:r>
      <w:proofErr w:type="spellStart"/>
      <w:r>
        <w:t>Journal</w:t>
      </w:r>
      <w:proofErr w:type="spellEnd"/>
      <w:proofErr w:type="gram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03715194" w14:textId="77777777" w:rsidR="001B7830" w:rsidRDefault="001B7830" w:rsidP="001B7830">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2D534374" w14:textId="77777777" w:rsidR="001B7830" w:rsidRDefault="001B7830" w:rsidP="001B7830">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6E4F84D1" w14:textId="77777777" w:rsidR="001B7830" w:rsidRDefault="001B7830" w:rsidP="001B7830">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7BA7314B" w14:textId="77777777" w:rsidR="001B7830" w:rsidRDefault="001B7830" w:rsidP="001B7830">
      <w:pPr>
        <w:pStyle w:val="Bibliography"/>
      </w:pPr>
      <w:r>
        <w:t xml:space="preserve">KHRONOS GROUP (2022): </w:t>
      </w:r>
      <w:proofErr w:type="spellStart"/>
      <w:r>
        <w:t>EXT_structural_metadata</w:t>
      </w:r>
      <w:proofErr w:type="spellEnd"/>
      <w:r>
        <w:t xml:space="preserve">: </w:t>
      </w:r>
      <w:proofErr w:type="spellStart"/>
      <w:r>
        <w:t>Properties</w:t>
      </w:r>
      <w:proofErr w:type="spellEnd"/>
      <w:r>
        <w:t xml:space="preserve"> </w:t>
      </w:r>
      <w:proofErr w:type="spellStart"/>
      <w:r>
        <w:t>for</w:t>
      </w:r>
      <w:proofErr w:type="spellEnd"/>
      <w:r>
        <w:t xml:space="preserve"> </w:t>
      </w:r>
      <w:proofErr w:type="spellStart"/>
      <w:r>
        <w:t>structured</w:t>
      </w:r>
      <w:proofErr w:type="spellEnd"/>
      <w:r>
        <w:t xml:space="preserve"> data by </w:t>
      </w:r>
      <w:proofErr w:type="spellStart"/>
      <w:r>
        <w:t>javagl</w:t>
      </w:r>
      <w:proofErr w:type="spellEnd"/>
      <w:r>
        <w:t xml:space="preserve"> · </w:t>
      </w:r>
      <w:proofErr w:type="spellStart"/>
      <w:r>
        <w:t>Pull</w:t>
      </w:r>
      <w:proofErr w:type="spellEnd"/>
      <w:r>
        <w:t xml:space="preserve"> </w:t>
      </w:r>
      <w:proofErr w:type="spellStart"/>
      <w:r>
        <w:t>Request</w:t>
      </w:r>
      <w:proofErr w:type="spellEnd"/>
      <w:r>
        <w:t xml:space="preserve"> #2151 · </w:t>
      </w:r>
      <w:proofErr w:type="spellStart"/>
      <w:r>
        <w:t>KhronosGroup</w:t>
      </w:r>
      <w:proofErr w:type="spellEnd"/>
      <w:r>
        <w:t>/</w:t>
      </w:r>
      <w:proofErr w:type="spellStart"/>
      <w:r>
        <w:t>glTF</w:t>
      </w:r>
      <w:proofErr w:type="spellEnd"/>
      <w:r>
        <w:t xml:space="preserve">, GitHub, https://github.com/KhronosGroup/glTF/pull/2151 (26. 11. 2023). </w:t>
      </w:r>
    </w:p>
    <w:p w14:paraId="581B15B0" w14:textId="77777777" w:rsidR="001B7830" w:rsidRDefault="001B7830" w:rsidP="001B7830">
      <w:pPr>
        <w:pStyle w:val="Bibliography"/>
      </w:pPr>
      <w:r>
        <w:t>KHRONOS GROUP (</w:t>
      </w:r>
      <w:proofErr w:type="gramStart"/>
      <w:r>
        <w:t>2023a</w:t>
      </w:r>
      <w:proofErr w:type="gramEnd"/>
      <w:r>
        <w:t xml:space="preserve">):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221BDC21" w14:textId="77777777" w:rsidR="001B7830" w:rsidRDefault="001B7830" w:rsidP="001B7830">
      <w:pPr>
        <w:pStyle w:val="Bibliography"/>
      </w:pPr>
      <w:r>
        <w:lastRenderedPageBreak/>
        <w:t>KHRONOS GROUP (</w:t>
      </w:r>
      <w:proofErr w:type="gramStart"/>
      <w:r>
        <w:t>2023b</w:t>
      </w:r>
      <w:proofErr w:type="gramEnd"/>
      <w:r>
        <w:t xml:space="preserve">):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21D893A4" w14:textId="77777777" w:rsidR="001B7830" w:rsidRDefault="001B7830" w:rsidP="001B7830">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0CA4B028" w14:textId="77777777" w:rsidR="001B7830" w:rsidRDefault="001B7830" w:rsidP="001B7830">
      <w:pPr>
        <w:pStyle w:val="Bibliography"/>
      </w:pPr>
      <w:r>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25069D23" w14:textId="77777777" w:rsidR="001B7830" w:rsidRDefault="001B7830" w:rsidP="001B7830">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09C720CF" w14:textId="77777777" w:rsidR="001B7830" w:rsidRDefault="001B7830" w:rsidP="001B7830">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3742578D" w14:textId="77777777" w:rsidR="001B7830" w:rsidRDefault="001B7830" w:rsidP="001B7830">
      <w:pPr>
        <w:pStyle w:val="Bibliography"/>
      </w:pPr>
      <w:r>
        <w:t xml:space="preserve">KUBÍČEK, P., STACHOŇ, Z. (2009): NOVÉ MAPOVÉ TECHNOLOGIE V KARTOGRAFICKÉ KOMUNIKACI. </w:t>
      </w:r>
      <w:proofErr w:type="spellStart"/>
      <w:r>
        <w:t>Karografické</w:t>
      </w:r>
      <w:proofErr w:type="spellEnd"/>
      <w:r>
        <w:t xml:space="preserve"> listy, 17, 8. </w:t>
      </w:r>
    </w:p>
    <w:p w14:paraId="07259877" w14:textId="77777777" w:rsidR="001B7830" w:rsidRDefault="001B7830" w:rsidP="001B7830">
      <w:pPr>
        <w:pStyle w:val="Bibliography"/>
      </w:pPr>
      <w:r>
        <w:t xml:space="preserve">KVARDA, O. (2020): Virtuální realita jako prostředek kartografické komunikace. Masarykova univerzita, Přírodovědecká fakulta. </w:t>
      </w:r>
    </w:p>
    <w:p w14:paraId="4856B159" w14:textId="77777777" w:rsidR="001B7830" w:rsidRDefault="001B7830" w:rsidP="001B7830">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40DE6BF0" w14:textId="77777777" w:rsidR="001B7830" w:rsidRDefault="001B7830" w:rsidP="001B7830">
      <w:pPr>
        <w:pStyle w:val="Bibliography"/>
      </w:pPr>
      <w:r>
        <w:t xml:space="preserve">LAVALLE, S. (2020): </w:t>
      </w:r>
      <w:proofErr w:type="spellStart"/>
      <w:r>
        <w:t>Virtual</w:t>
      </w:r>
      <w:proofErr w:type="spellEnd"/>
      <w:r>
        <w:t xml:space="preserve"> </w:t>
      </w:r>
      <w:proofErr w:type="gramStart"/>
      <w:r>
        <w:t xml:space="preserve">Reality - </w:t>
      </w:r>
      <w:proofErr w:type="spellStart"/>
      <w:r>
        <w:t>LaValle</w:t>
      </w:r>
      <w:proofErr w:type="spellEnd"/>
      <w:proofErr w:type="gramEnd"/>
      <w:r>
        <w:t xml:space="preserve">. </w:t>
      </w:r>
    </w:p>
    <w:p w14:paraId="2FDFB067" w14:textId="77777777" w:rsidR="001B7830" w:rsidRDefault="001B7830" w:rsidP="001B7830">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337F2D92" w14:textId="77777777" w:rsidR="001B7830" w:rsidRDefault="001B7830" w:rsidP="001B7830">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3103FED3" w14:textId="77777777" w:rsidR="001B7830" w:rsidRDefault="001B7830" w:rsidP="001B7830">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0153B4C1" w14:textId="77777777" w:rsidR="001B7830" w:rsidRDefault="001B7830" w:rsidP="001B7830">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034A0A43" w14:textId="77777777" w:rsidR="001B7830" w:rsidRDefault="001B7830" w:rsidP="001B7830">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4A785E05" w14:textId="77777777" w:rsidR="001B7830" w:rsidRDefault="001B7830" w:rsidP="001B7830">
      <w:pPr>
        <w:pStyle w:val="Bibliography"/>
      </w:pPr>
      <w:r>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06BBB534" w14:textId="77777777" w:rsidR="001B7830" w:rsidRDefault="001B7830" w:rsidP="001B7830">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6A234CC7" w14:textId="77777777" w:rsidR="001B7830" w:rsidRDefault="001B7830" w:rsidP="001B7830">
      <w:pPr>
        <w:pStyle w:val="Bibliography"/>
      </w:pPr>
      <w:r>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674553AB" w14:textId="77777777" w:rsidR="001B7830" w:rsidRDefault="001B7830" w:rsidP="001B7830">
      <w:pPr>
        <w:pStyle w:val="Bibliography"/>
      </w:pPr>
      <w:r>
        <w:lastRenderedPageBreak/>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w:t>
      </w:r>
      <w:proofErr w:type="gramStart"/>
      <w:r>
        <w:t>Symposium</w:t>
      </w:r>
      <w:proofErr w:type="gramEnd"/>
      <w:r>
        <w:t xml:space="preserve">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69A7BE1B" w14:textId="77777777" w:rsidR="001B7830" w:rsidRDefault="001B7830" w:rsidP="001B7830">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6334FCBB" w14:textId="77777777" w:rsidR="001B7830" w:rsidRDefault="001B7830" w:rsidP="001B7830">
      <w:pPr>
        <w:pStyle w:val="Bibliography"/>
      </w:pPr>
      <w:r>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w:t>
      </w:r>
      <w:proofErr w:type="gramStart"/>
      <w:r>
        <w:t>3D</w:t>
      </w:r>
      <w:proofErr w:type="gramEnd"/>
      <w:r>
        <w:t xml:space="preserve">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02D0737F" w14:textId="77777777" w:rsidR="001B7830" w:rsidRDefault="001B7830" w:rsidP="001B7830">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w:t>
      </w:r>
      <w:proofErr w:type="gramStart"/>
      <w:r>
        <w:t>3D</w:t>
      </w:r>
      <w:proofErr w:type="gramEnd"/>
      <w:r>
        <w:t xml:space="preserve">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11EB6F49" w14:textId="77777777" w:rsidR="001B7830" w:rsidRDefault="001B7830" w:rsidP="001B7830">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1018F414" w14:textId="77777777" w:rsidR="001B7830" w:rsidRDefault="001B7830" w:rsidP="001B7830">
      <w:pPr>
        <w:pStyle w:val="Bibliography"/>
      </w:pPr>
      <w:r>
        <w:t xml:space="preserve">MAZURYK, T., GERVAUTZ, M. (1999): </w:t>
      </w:r>
      <w:proofErr w:type="spellStart"/>
      <w:r>
        <w:t>Virtual</w:t>
      </w:r>
      <w:proofErr w:type="spellEnd"/>
      <w:r>
        <w:t xml:space="preserve"> </w:t>
      </w:r>
      <w:proofErr w:type="gramStart"/>
      <w:r>
        <w:t xml:space="preserve">Reality - </w:t>
      </w:r>
      <w:proofErr w:type="spellStart"/>
      <w:r>
        <w:t>History</w:t>
      </w:r>
      <w:proofErr w:type="spellEnd"/>
      <w:proofErr w:type="gramEnd"/>
      <w:r>
        <w:t xml:space="preserve">, </w:t>
      </w:r>
      <w:proofErr w:type="spellStart"/>
      <w:r>
        <w:t>Applications</w:t>
      </w:r>
      <w:proofErr w:type="spellEnd"/>
      <w:r>
        <w:t xml:space="preserve">, Technology and </w:t>
      </w:r>
      <w:proofErr w:type="spellStart"/>
      <w:r>
        <w:t>Future</w:t>
      </w:r>
      <w:proofErr w:type="spellEnd"/>
      <w:r>
        <w:t xml:space="preserve">. </w:t>
      </w:r>
    </w:p>
    <w:p w14:paraId="2858625B" w14:textId="77777777" w:rsidR="001B7830" w:rsidRDefault="001B7830" w:rsidP="001B7830">
      <w:pPr>
        <w:pStyle w:val="Bibliography"/>
      </w:pPr>
      <w:r>
        <w:t xml:space="preserve">MAZZEI, M., QUARONI, D. (2022): Development </w:t>
      </w:r>
      <w:proofErr w:type="spellStart"/>
      <w:r>
        <w:t>of</w:t>
      </w:r>
      <w:proofErr w:type="spellEnd"/>
      <w:r>
        <w:t xml:space="preserve"> a </w:t>
      </w:r>
      <w:proofErr w:type="gramStart"/>
      <w:r>
        <w:t>3D</w:t>
      </w:r>
      <w:proofErr w:type="gramEnd"/>
      <w:r>
        <w:t xml:space="preserve">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61C214A6" w14:textId="77777777" w:rsidR="001B7830" w:rsidRDefault="001B7830" w:rsidP="001B7830">
      <w:pPr>
        <w:pStyle w:val="Bibliography"/>
      </w:pPr>
      <w:r>
        <w:t>MDN CONTRIBUTORS (</w:t>
      </w:r>
      <w:proofErr w:type="gramStart"/>
      <w:r>
        <w:t>2022a</w:t>
      </w:r>
      <w:proofErr w:type="gramEnd"/>
      <w:r>
        <w:t xml:space="preserve">):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6D9F0B1B" w14:textId="77777777" w:rsidR="001B7830" w:rsidRDefault="001B7830" w:rsidP="001B7830">
      <w:pPr>
        <w:pStyle w:val="Bibliography"/>
      </w:pPr>
      <w:r>
        <w:t>MDN CONTRIBUTORS (</w:t>
      </w:r>
      <w:proofErr w:type="gramStart"/>
      <w:r>
        <w:t>2022b</w:t>
      </w:r>
      <w:proofErr w:type="gramEnd"/>
      <w:r>
        <w:t xml:space="preserve">):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0979ECBE" w14:textId="77777777" w:rsidR="001B7830" w:rsidRDefault="001B7830" w:rsidP="001B7830">
      <w:pPr>
        <w:pStyle w:val="Bibliography"/>
      </w:pPr>
      <w:r>
        <w:t>MDN CONTRIBUTORS (</w:t>
      </w:r>
      <w:proofErr w:type="gramStart"/>
      <w:r>
        <w:t>2023a</w:t>
      </w:r>
      <w:proofErr w:type="gramEnd"/>
      <w:r>
        <w:t xml:space="preserve">):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257BF816" w14:textId="77777777" w:rsidR="001B7830" w:rsidRDefault="001B7830" w:rsidP="001B7830">
      <w:pPr>
        <w:pStyle w:val="Bibliography"/>
      </w:pPr>
      <w:r>
        <w:t xml:space="preserve">MDN CONTRIBUTORS (2023b): </w:t>
      </w:r>
      <w:proofErr w:type="spellStart"/>
      <w:r>
        <w:t>XRSystem</w:t>
      </w:r>
      <w:proofErr w:type="spellEnd"/>
      <w:r>
        <w:t xml:space="preserve">: </w:t>
      </w:r>
      <w:proofErr w:type="spellStart"/>
      <w:proofErr w:type="gramStart"/>
      <w:r>
        <w:t>requestSession</w:t>
      </w:r>
      <w:proofErr w:type="spellEnd"/>
      <w:r>
        <w:t>(</w:t>
      </w:r>
      <w:proofErr w:type="gram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1FE92D46" w14:textId="77777777" w:rsidR="001B7830" w:rsidRDefault="001B7830" w:rsidP="001B7830">
      <w:pPr>
        <w:pStyle w:val="Bibliography"/>
      </w:pPr>
      <w:r>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4F7AA2A2" w14:textId="77777777" w:rsidR="001B7830" w:rsidRDefault="001B7830" w:rsidP="001B7830">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2EBDF047" w14:textId="77777777" w:rsidR="001B7830" w:rsidRDefault="001B7830" w:rsidP="001B7830">
      <w:pPr>
        <w:pStyle w:val="Bibliography"/>
      </w:pPr>
      <w:r>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47B79BF3" w14:textId="77777777" w:rsidR="001B7830" w:rsidRDefault="001B7830" w:rsidP="001B7830">
      <w:pPr>
        <w:pStyle w:val="Bibliography"/>
      </w:pPr>
      <w:r>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69E6900B" w14:textId="77777777" w:rsidR="001B7830" w:rsidRDefault="001B7830" w:rsidP="001B7830">
      <w:pPr>
        <w:pStyle w:val="Bibliography"/>
      </w:pPr>
      <w:r>
        <w:t>META QUEST (</w:t>
      </w:r>
      <w:proofErr w:type="gramStart"/>
      <w:r>
        <w:t>2023a</w:t>
      </w:r>
      <w:proofErr w:type="gramEnd"/>
      <w:r>
        <w:t xml:space="preserve">):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4D30DCDF" w14:textId="77777777" w:rsidR="001B7830" w:rsidRDefault="001B7830" w:rsidP="001B7830">
      <w:pPr>
        <w:pStyle w:val="Bibliography"/>
      </w:pPr>
      <w:r>
        <w:lastRenderedPageBreak/>
        <w:t>META QUEST (</w:t>
      </w:r>
      <w:proofErr w:type="gramStart"/>
      <w:r>
        <w:t>2023b</w:t>
      </w:r>
      <w:proofErr w:type="gramEnd"/>
      <w:r>
        <w:t xml:space="preserve">):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66963FE9" w14:textId="77777777" w:rsidR="001B7830" w:rsidRDefault="001B7830" w:rsidP="001B7830">
      <w:pPr>
        <w:pStyle w:val="Bibliography"/>
      </w:pPr>
      <w:r>
        <w:t xml:space="preserve">MEZZO, D. B. (2019): FOSS4G 2021 - 3D Urban data in QGIS. </w:t>
      </w:r>
    </w:p>
    <w:p w14:paraId="2D1EB2E0" w14:textId="77777777" w:rsidR="001B7830" w:rsidRDefault="001B7830" w:rsidP="001B7830">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0DC0FE11" w14:textId="77777777" w:rsidR="001B7830" w:rsidRDefault="001B7830" w:rsidP="001B7830">
      <w:pPr>
        <w:pStyle w:val="Bibliography"/>
      </w:pPr>
      <w:r>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3FDF789D" w14:textId="77777777" w:rsidR="001B7830" w:rsidRDefault="001B7830" w:rsidP="001B7830">
      <w:pPr>
        <w:pStyle w:val="Bibliography"/>
      </w:pPr>
      <w:r>
        <w:t>MOZZILA CORPORATION (</w:t>
      </w:r>
      <w:proofErr w:type="gramStart"/>
      <w:r>
        <w:t>2023a</w:t>
      </w:r>
      <w:proofErr w:type="gramEnd"/>
      <w:r>
        <w:t xml:space="preserve">): </w:t>
      </w:r>
      <w:proofErr w:type="spellStart"/>
      <w:r>
        <w:t>Hubs</w:t>
      </w:r>
      <w:proofErr w:type="spellEnd"/>
      <w:r>
        <w:t xml:space="preserve"> Demo | </w:t>
      </w:r>
      <w:proofErr w:type="spellStart"/>
      <w:r>
        <w:t>Hubs</w:t>
      </w:r>
      <w:proofErr w:type="spellEnd"/>
      <w:r>
        <w:t xml:space="preserve"> by Mozilla, https://hubs.mozilla.com/Pvg5MMt/hubs-demo (11. 10. 2023). </w:t>
      </w:r>
    </w:p>
    <w:p w14:paraId="7B22FFD7" w14:textId="77777777" w:rsidR="001B7830" w:rsidRDefault="001B7830" w:rsidP="001B7830">
      <w:pPr>
        <w:pStyle w:val="Bibliography"/>
      </w:pPr>
      <w:r>
        <w:t>MOZZILA CORPORATION (</w:t>
      </w:r>
      <w:proofErr w:type="gramStart"/>
      <w:r>
        <w:t>2023b</w:t>
      </w:r>
      <w:proofErr w:type="gramEnd"/>
      <w:r>
        <w:t xml:space="preserve">): </w:t>
      </w:r>
      <w:proofErr w:type="spellStart"/>
      <w:r>
        <w:t>Optimizing</w:t>
      </w:r>
      <w:proofErr w:type="spellEnd"/>
      <w:r>
        <w:t xml:space="preserve"> </w:t>
      </w:r>
      <w:proofErr w:type="spellStart"/>
      <w:r>
        <w:t>Scenes</w:t>
      </w:r>
      <w:proofErr w:type="spellEnd"/>
      <w:r>
        <w:t xml:space="preserve">, https://hubs.mozilla.com/docs/index.html (28. 10. 2023). </w:t>
      </w:r>
    </w:p>
    <w:p w14:paraId="08BDCF06" w14:textId="77777777" w:rsidR="001B7830" w:rsidRDefault="001B7830" w:rsidP="001B7830">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74BBCCA7" w14:textId="77777777" w:rsidR="001B7830" w:rsidRDefault="001B7830" w:rsidP="001B7830">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63A71AB4" w14:textId="77777777" w:rsidR="001B7830" w:rsidRDefault="001B7830" w:rsidP="001B7830">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1CB844EF" w14:textId="77777777" w:rsidR="001B7830" w:rsidRDefault="001B7830" w:rsidP="001B7830">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t>
      </w:r>
      <w:proofErr w:type="spellStart"/>
      <w:r>
        <w:t>Wonderland</w:t>
      </w:r>
      <w:proofErr w:type="spellEnd"/>
      <w:r>
        <w:t xml:space="preserve"> </w:t>
      </w:r>
      <w:proofErr w:type="spellStart"/>
      <w:r>
        <w:t>Engine</w:t>
      </w:r>
      <w:proofErr w:type="spellEnd"/>
      <w:r>
        <w:t xml:space="preserve">. </w:t>
      </w:r>
    </w:p>
    <w:p w14:paraId="64393A9F" w14:textId="77777777" w:rsidR="001B7830" w:rsidRDefault="001B7830" w:rsidP="001B7830">
      <w:pPr>
        <w:pStyle w:val="Bibliography"/>
      </w:pPr>
      <w:r>
        <w:t xml:space="preserve">OGC (2023): </w:t>
      </w:r>
      <w:proofErr w:type="spellStart"/>
      <w:r>
        <w:t>Indexed</w:t>
      </w:r>
      <w:proofErr w:type="spellEnd"/>
      <w:r>
        <w:t xml:space="preserve"> </w:t>
      </w:r>
      <w:proofErr w:type="gramStart"/>
      <w:r>
        <w:t>3D</w:t>
      </w:r>
      <w:proofErr w:type="gramEnd"/>
      <w:r>
        <w:t xml:space="preserve">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028ACFA4" w14:textId="77777777" w:rsidR="001B7830" w:rsidRDefault="001B7830" w:rsidP="001B7830">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w:t>
      </w:r>
      <w:proofErr w:type="gramStart"/>
      <w:r>
        <w:t>3D</w:t>
      </w:r>
      <w:proofErr w:type="gramEnd"/>
      <w:r>
        <w:t xml:space="preserve">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224C6CF2" w14:textId="77777777" w:rsidR="001B7830" w:rsidRDefault="001B7830" w:rsidP="001B7830">
      <w:pPr>
        <w:pStyle w:val="Bibliography"/>
      </w:pPr>
      <w:r>
        <w:t xml:space="preserve">PARACUELLOS, A., MACINTYRE, B. (2018): </w:t>
      </w:r>
      <w:proofErr w:type="spellStart"/>
      <w:r>
        <w:t>Progressive</w:t>
      </w:r>
      <w:proofErr w:type="spellEnd"/>
      <w:r>
        <w:t xml:space="preserve"> </w:t>
      </w:r>
      <w:proofErr w:type="spellStart"/>
      <w:r>
        <w:t>WebXR</w:t>
      </w:r>
      <w:proofErr w:type="spellEnd"/>
      <w:r>
        <w:t xml:space="preserve">, Mozilla </w:t>
      </w:r>
      <w:proofErr w:type="spellStart"/>
      <w:r>
        <w:t>Mixed</w:t>
      </w:r>
      <w:proofErr w:type="spellEnd"/>
      <w:r>
        <w:t xml:space="preserve"> Reality Blog, https://blog.mozvr.com/progressive-webxr-ar-store/ (8. 11. 2023). </w:t>
      </w:r>
    </w:p>
    <w:p w14:paraId="68FC3364" w14:textId="77777777" w:rsidR="001B7830" w:rsidRDefault="001B7830" w:rsidP="001B7830">
      <w:pPr>
        <w:pStyle w:val="Bibliography"/>
      </w:pPr>
      <w:r>
        <w:t xml:space="preserve">PEGG, D. (2008): Design </w:t>
      </w:r>
      <w:proofErr w:type="spellStart"/>
      <w:r>
        <w:t>Issues</w:t>
      </w:r>
      <w:proofErr w:type="spellEnd"/>
      <w:r>
        <w:t xml:space="preserve"> </w:t>
      </w:r>
      <w:proofErr w:type="spellStart"/>
      <w:r>
        <w:t>with</w:t>
      </w:r>
      <w:proofErr w:type="spellEnd"/>
      <w:r>
        <w:t xml:space="preserve"> </w:t>
      </w:r>
      <w:proofErr w:type="gramStart"/>
      <w:r>
        <w:t>3D</w:t>
      </w:r>
      <w:proofErr w:type="gramEnd"/>
      <w:r>
        <w:t xml:space="preserve">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2E4C6C01" w14:textId="77777777" w:rsidR="001B7830" w:rsidRDefault="001B7830" w:rsidP="001B7830">
      <w:pPr>
        <w:pStyle w:val="Bibliography"/>
      </w:pPr>
      <w:r>
        <w:t xml:space="preserve">PEŇÁK, M. (2017): Výzkum a vývoj webové aplikace pro vizualizaci viditelnosti. Masarykova univerzita, Přírodovědecká fakulta. </w:t>
      </w:r>
    </w:p>
    <w:p w14:paraId="44D832B0" w14:textId="77777777" w:rsidR="001B7830" w:rsidRDefault="001B7830" w:rsidP="001B7830">
      <w:pPr>
        <w:pStyle w:val="Bibliography"/>
      </w:pPr>
      <w:r>
        <w:t xml:space="preserve">PETERS, R., DUKAI, B., VITALIS, S., LIEMPT, J., STOTER, J. (2021): </w:t>
      </w:r>
      <w:proofErr w:type="spellStart"/>
      <w:r>
        <w:t>Automated</w:t>
      </w:r>
      <w:proofErr w:type="spellEnd"/>
      <w:r>
        <w:t xml:space="preserve"> </w:t>
      </w:r>
      <w:proofErr w:type="gramStart"/>
      <w:r>
        <w:t>3D</w:t>
      </w:r>
      <w:proofErr w:type="gramEnd"/>
      <w:r>
        <w:t xml:space="preserve">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351D58FD" w14:textId="77777777" w:rsidR="001B7830" w:rsidRDefault="001B7830" w:rsidP="001B7830">
      <w:pPr>
        <w:pStyle w:val="Bibliography"/>
      </w:pPr>
      <w:r>
        <w:t xml:space="preserve">PLAČKOVÁ, B. (2022): Využití </w:t>
      </w:r>
      <w:proofErr w:type="gramStart"/>
      <w:r>
        <w:t>3D</w:t>
      </w:r>
      <w:proofErr w:type="gramEnd"/>
      <w:r>
        <w:t xml:space="preserve"> vizualizací v územním plánování. Masarykova univerzita, Přírodovědecká fakulta. </w:t>
      </w:r>
    </w:p>
    <w:p w14:paraId="41EBAD97" w14:textId="77777777" w:rsidR="001B7830" w:rsidRDefault="001B7830" w:rsidP="001B7830">
      <w:pPr>
        <w:pStyle w:val="Bibliography"/>
      </w:pPr>
      <w:r>
        <w:t xml:space="preserve">RAFIEE, A., VAN DER MALE, P., DIAS, E., SCHOLTEN, H. (2018): </w:t>
      </w:r>
      <w:proofErr w:type="spellStart"/>
      <w:r>
        <w:t>Interactive</w:t>
      </w:r>
      <w:proofErr w:type="spellEnd"/>
      <w:r>
        <w:t xml:space="preserve"> </w:t>
      </w:r>
      <w:proofErr w:type="gramStart"/>
      <w:r>
        <w:t>3D</w:t>
      </w:r>
      <w:proofErr w:type="gramEnd"/>
      <w:r>
        <w:t xml:space="preserve">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096F3EDE" w14:textId="77777777" w:rsidR="001B7830" w:rsidRDefault="001B7830" w:rsidP="001B7830">
      <w:pPr>
        <w:pStyle w:val="Bibliography"/>
      </w:pPr>
      <w:r>
        <w:lastRenderedPageBreak/>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0BCB894B" w14:textId="77777777" w:rsidR="001B7830" w:rsidRDefault="001B7830" w:rsidP="001B7830">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1A5EB008" w14:textId="77777777" w:rsidR="001B7830" w:rsidRDefault="001B7830" w:rsidP="001B7830">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3D93D5B5" w14:textId="77777777" w:rsidR="001B7830" w:rsidRDefault="001B7830" w:rsidP="001B7830">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6B7A606F" w14:textId="77777777" w:rsidR="001B7830" w:rsidRDefault="001B7830" w:rsidP="001B7830">
      <w:pPr>
        <w:pStyle w:val="Bibliography"/>
      </w:pPr>
      <w:r>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50D280CD" w14:textId="77777777" w:rsidR="001B7830" w:rsidRDefault="001B7830" w:rsidP="001B7830">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36A429B1" w14:textId="77777777" w:rsidR="001B7830" w:rsidRDefault="001B7830" w:rsidP="001B7830">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52E03062" w14:textId="77777777" w:rsidR="001B7830" w:rsidRDefault="001B7830" w:rsidP="001B7830">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7DAD0B92" w14:textId="77777777" w:rsidR="001B7830" w:rsidRDefault="001B7830" w:rsidP="001B7830">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72A1D66C" w14:textId="77777777" w:rsidR="001B7830" w:rsidRDefault="001B7830" w:rsidP="001B7830">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w:t>
      </w:r>
      <w:proofErr w:type="gramStart"/>
      <w:r>
        <w:t>3D</w:t>
      </w:r>
      <w:proofErr w:type="gramEnd"/>
      <w:r>
        <w:t xml:space="preserve"> </w:t>
      </w:r>
      <w:proofErr w:type="spellStart"/>
      <w:r>
        <w:t>Geovirtual</w:t>
      </w:r>
      <w:proofErr w:type="spellEnd"/>
      <w:r>
        <w:t xml:space="preserve"> </w:t>
      </w:r>
      <w:proofErr w:type="spellStart"/>
      <w:r>
        <w:t>Environments</w:t>
      </w:r>
      <w:proofErr w:type="spellEnd"/>
      <w:r>
        <w:t xml:space="preserve">. </w:t>
      </w:r>
    </w:p>
    <w:p w14:paraId="45ABED23" w14:textId="77777777" w:rsidR="001B7830" w:rsidRDefault="001B7830" w:rsidP="001B7830">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6FB533F3" w14:textId="77777777" w:rsidR="001B7830" w:rsidRDefault="001B7830" w:rsidP="001B7830">
      <w:pPr>
        <w:pStyle w:val="Bibliography"/>
      </w:pPr>
      <w:r>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1596E21F" w14:textId="77777777" w:rsidR="001B7830" w:rsidRDefault="001B7830" w:rsidP="001B7830">
      <w:pPr>
        <w:pStyle w:val="Bibliography"/>
      </w:pPr>
      <w:r>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586D8804" w14:textId="77777777" w:rsidR="001B7830" w:rsidRDefault="001B7830" w:rsidP="001B7830">
      <w:pPr>
        <w:pStyle w:val="Bibliography"/>
      </w:pPr>
      <w:r>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7D07E99A" w14:textId="77777777" w:rsidR="001B7830" w:rsidRDefault="001B7830" w:rsidP="001B7830">
      <w:pPr>
        <w:pStyle w:val="Bibliography"/>
      </w:pPr>
      <w:r>
        <w:t xml:space="preserve">SOMMERVILLE, I. (2016): Software </w:t>
      </w:r>
      <w:proofErr w:type="spellStart"/>
      <w:r>
        <w:t>engineering</w:t>
      </w:r>
      <w:proofErr w:type="spellEnd"/>
      <w:r>
        <w:t xml:space="preserve">. </w:t>
      </w:r>
      <w:proofErr w:type="spellStart"/>
      <w:r>
        <w:t>Pearson</w:t>
      </w:r>
      <w:proofErr w:type="spellEnd"/>
      <w:r>
        <w:t xml:space="preserve">, Boston </w:t>
      </w:r>
      <w:proofErr w:type="spellStart"/>
      <w:r>
        <w:t>Munich</w:t>
      </w:r>
      <w:proofErr w:type="spellEnd"/>
      <w:r>
        <w:t xml:space="preserve">. </w:t>
      </w:r>
    </w:p>
    <w:p w14:paraId="3399A538" w14:textId="77777777" w:rsidR="001B7830" w:rsidRDefault="001B7830" w:rsidP="001B7830">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28641AF4" w14:textId="77777777" w:rsidR="001B7830" w:rsidRDefault="001B7830" w:rsidP="001B7830">
      <w:pPr>
        <w:pStyle w:val="Bibliography"/>
      </w:pPr>
      <w:r>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w:t>
      </w:r>
      <w:proofErr w:type="gramStart"/>
      <w:r>
        <w:t xml:space="preserve">AI - </w:t>
      </w:r>
      <w:proofErr w:type="spellStart"/>
      <w:r>
        <w:t>Knowledge</w:t>
      </w:r>
      <w:proofErr w:type="spellEnd"/>
      <w:proofErr w:type="gram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236AD2AB" w14:textId="77777777" w:rsidR="001B7830" w:rsidRDefault="001B7830" w:rsidP="001B7830">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54209D4C" w14:textId="77777777" w:rsidR="001B7830" w:rsidRDefault="001B7830" w:rsidP="001B7830">
      <w:pPr>
        <w:pStyle w:val="Bibliography"/>
      </w:pPr>
      <w:r>
        <w:lastRenderedPageBreak/>
        <w:t xml:space="preserve">TAKLE (2022): VR by </w:t>
      </w:r>
      <w:proofErr w:type="spellStart"/>
      <w:r>
        <w:t>the</w:t>
      </w:r>
      <w:proofErr w:type="spellEnd"/>
      <w:r>
        <w:t xml:space="preserve"> </w:t>
      </w:r>
      <w:proofErr w:type="spellStart"/>
      <w:proofErr w:type="gramStart"/>
      <w:r>
        <w:t>numbers</w:t>
      </w:r>
      <w:proofErr w:type="spellEnd"/>
      <w:r>
        <w:t xml:space="preserve"> - HMD</w:t>
      </w:r>
      <w:proofErr w:type="gramEnd"/>
      <w:r>
        <w:t xml:space="preserve">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023F48C6" w14:textId="77777777" w:rsidR="001B7830" w:rsidRDefault="001B7830" w:rsidP="001B7830">
      <w:pPr>
        <w:pStyle w:val="Bibliography"/>
      </w:pPr>
      <w:r>
        <w:t>THREE.JS CONTRIBUTORS (</w:t>
      </w:r>
      <w:proofErr w:type="gramStart"/>
      <w:r>
        <w:t>2023a</w:t>
      </w:r>
      <w:proofErr w:type="gramEnd"/>
      <w:r>
        <w:t xml:space="preserve">): </w:t>
      </w:r>
      <w:proofErr w:type="spellStart"/>
      <w:r>
        <w:t>Camera</w:t>
      </w:r>
      <w:proofErr w:type="spellEnd"/>
      <w:r>
        <w:t xml:space="preserve"> – three.js </w:t>
      </w:r>
      <w:proofErr w:type="spellStart"/>
      <w:r>
        <w:t>docs</w:t>
      </w:r>
      <w:proofErr w:type="spellEnd"/>
      <w:r>
        <w:t xml:space="preserve">, https://threejs.org/docs/#api/en/cameras/Camera (21. 9. 2023). </w:t>
      </w:r>
    </w:p>
    <w:p w14:paraId="50D79770" w14:textId="77777777" w:rsidR="001B7830" w:rsidRDefault="001B7830" w:rsidP="001B7830">
      <w:pPr>
        <w:pStyle w:val="Bibliography"/>
      </w:pPr>
      <w:r>
        <w:t>THREE.JS CONTRIBUTORS (</w:t>
      </w:r>
      <w:proofErr w:type="gramStart"/>
      <w:r>
        <w:t>2023b</w:t>
      </w:r>
      <w:proofErr w:type="gramEnd"/>
      <w:r>
        <w:t xml:space="preserve">): </w:t>
      </w:r>
      <w:proofErr w:type="spellStart"/>
      <w:r>
        <w:t>Lights</w:t>
      </w:r>
      <w:proofErr w:type="spellEnd"/>
      <w:r>
        <w:t xml:space="preserve"> - three.js </w:t>
      </w:r>
      <w:proofErr w:type="spellStart"/>
      <w:r>
        <w:t>manual</w:t>
      </w:r>
      <w:proofErr w:type="spellEnd"/>
      <w:r>
        <w:t xml:space="preserve">, https://threejs.org/manual/#en/lights (17. 10. 2023). </w:t>
      </w:r>
    </w:p>
    <w:p w14:paraId="79D996C7" w14:textId="77777777" w:rsidR="001B7830" w:rsidRDefault="001B7830" w:rsidP="001B7830">
      <w:pPr>
        <w:pStyle w:val="Bibliography"/>
      </w:pPr>
      <w:r>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2B7A4123" w14:textId="77777777" w:rsidR="001B7830" w:rsidRDefault="001B7830" w:rsidP="001B7830">
      <w:pPr>
        <w:pStyle w:val="Bibliography"/>
      </w:pPr>
      <w:r>
        <w:t>THREE.JS CONTRIBUTORS (</w:t>
      </w:r>
      <w:proofErr w:type="gramStart"/>
      <w:r>
        <w:t>2023d</w:t>
      </w:r>
      <w:proofErr w:type="gramEnd"/>
      <w:r>
        <w:t xml:space="preserve">): </w:t>
      </w:r>
      <w:proofErr w:type="spellStart"/>
      <w:r>
        <w:t>Shadows</w:t>
      </w:r>
      <w:proofErr w:type="spellEnd"/>
      <w:r>
        <w:t xml:space="preserve"> - three.js </w:t>
      </w:r>
      <w:proofErr w:type="spellStart"/>
      <w:r>
        <w:t>manual</w:t>
      </w:r>
      <w:proofErr w:type="spellEnd"/>
      <w:r>
        <w:t xml:space="preserve">, https://threejs.org/manual/#en/shadows (18. 10. 2023). </w:t>
      </w:r>
    </w:p>
    <w:p w14:paraId="0C21A479" w14:textId="77777777" w:rsidR="001B7830" w:rsidRDefault="001B7830" w:rsidP="001B7830">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01AF77C0" w14:textId="77777777" w:rsidR="001B7830" w:rsidRDefault="001B7830" w:rsidP="001B7830">
      <w:pPr>
        <w:pStyle w:val="Bibliography"/>
      </w:pPr>
      <w:r>
        <w:t xml:space="preserve">THREE.JS CONTRIBUTORS (2023f): VR - three.js </w:t>
      </w:r>
      <w:proofErr w:type="spellStart"/>
      <w:r>
        <w:t>manual</w:t>
      </w:r>
      <w:proofErr w:type="spellEnd"/>
      <w:r>
        <w:t xml:space="preserve">, https://threejs.org/manual/#en/webxr-basics (5. 11. 2023). </w:t>
      </w:r>
    </w:p>
    <w:p w14:paraId="4391A04C" w14:textId="77777777" w:rsidR="001B7830" w:rsidRDefault="001B7830" w:rsidP="001B7830">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w:t>
      </w:r>
      <w:proofErr w:type="gramStart"/>
      <w:r>
        <w:t>museum</w:t>
      </w:r>
      <w:proofErr w:type="gramEnd"/>
      <w:r>
        <w:t xml:space="preserve">.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44BF4925" w14:textId="77777777" w:rsidR="001B7830" w:rsidRDefault="001B7830" w:rsidP="001B7830">
      <w:pPr>
        <w:pStyle w:val="Bibliography"/>
      </w:pPr>
      <w:r>
        <w:t xml:space="preserve">UNITY (2022): </w:t>
      </w:r>
      <w:proofErr w:type="gramStart"/>
      <w:r>
        <w:t xml:space="preserve">Unity - </w:t>
      </w:r>
      <w:proofErr w:type="spellStart"/>
      <w:r>
        <w:t>Manual</w:t>
      </w:r>
      <w:proofErr w:type="spellEnd"/>
      <w:proofErr w:type="gram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7965F07F" w14:textId="77777777" w:rsidR="001B7830" w:rsidRDefault="001B7830" w:rsidP="001B7830">
      <w:pPr>
        <w:pStyle w:val="Bibliography"/>
      </w:pPr>
      <w:r>
        <w:t xml:space="preserve">VICENTE, I. P., DASCOLA, J. R., HOLDER, W. M., PALANGIE, A. H., BURNS, A. M., CONESA, P. P. I., III, W. A. S., LEMAY, S. O., MCKENZIE, C. D., CHIU, S.-S., BOESEL, B. H., RAVASZ, J. (2022): </w:t>
      </w:r>
      <w:proofErr w:type="spellStart"/>
      <w:r>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56C83318" w14:textId="77777777" w:rsidR="001B7830" w:rsidRDefault="001B7830" w:rsidP="001B7830">
      <w:pPr>
        <w:pStyle w:val="Bibliography"/>
      </w:pPr>
      <w:r>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595CFC67" w14:textId="77777777" w:rsidR="001B7830" w:rsidRDefault="001B7830" w:rsidP="001B7830">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5F4BEFB5" w14:textId="77777777" w:rsidR="001B7830" w:rsidRDefault="001B7830" w:rsidP="001B7830">
      <w:pPr>
        <w:pStyle w:val="Bibliography"/>
      </w:pPr>
      <w:r>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7F37C8FE" w14:textId="77777777" w:rsidR="001B7830" w:rsidRDefault="001B7830" w:rsidP="001B7830">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1A26BB1A" w14:textId="77777777" w:rsidR="001B7830" w:rsidRDefault="001B7830" w:rsidP="001B7830">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5AE48D9D" w14:textId="77777777" w:rsidR="001B7830" w:rsidRDefault="001B7830" w:rsidP="001B7830">
      <w:pPr>
        <w:pStyle w:val="Bibliography"/>
      </w:pPr>
      <w:r>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w:t>
      </w:r>
      <w:proofErr w:type="gramStart"/>
      <w:r>
        <w:t xml:space="preserve">reality - </w:t>
      </w:r>
      <w:proofErr w:type="spellStart"/>
      <w:r>
        <w:t>visualization</w:t>
      </w:r>
      <w:proofErr w:type="spellEnd"/>
      <w:proofErr w:type="gram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4CE5B2D5" w14:textId="2D97F0DD"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6A6EF" w14:textId="77777777" w:rsidR="00FD41D2" w:rsidRDefault="00FD41D2" w:rsidP="0057088F">
      <w:pPr>
        <w:spacing w:after="0" w:line="240" w:lineRule="auto"/>
      </w:pPr>
      <w:r>
        <w:separator/>
      </w:r>
    </w:p>
  </w:endnote>
  <w:endnote w:type="continuationSeparator" w:id="0">
    <w:p w14:paraId="0F368EF1" w14:textId="77777777" w:rsidR="00FD41D2" w:rsidRDefault="00FD41D2"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27EB5" w14:textId="77777777" w:rsidR="00FD41D2" w:rsidRDefault="00FD41D2" w:rsidP="0057088F">
      <w:pPr>
        <w:spacing w:after="0" w:line="240" w:lineRule="auto"/>
      </w:pPr>
      <w:r>
        <w:separator/>
      </w:r>
    </w:p>
  </w:footnote>
  <w:footnote w:type="continuationSeparator" w:id="0">
    <w:p w14:paraId="4F449D92" w14:textId="77777777" w:rsidR="00FD41D2" w:rsidRDefault="00FD41D2"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proofErr w:type="spellStart"/>
      <w:r>
        <w:t>geoprostrorová</w:t>
      </w:r>
      <w:proofErr w:type="spellEnd"/>
      <w:r>
        <w:t xml:space="preserve">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6">
    <w:p w14:paraId="7901F71F" w14:textId="494A877A"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1"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9"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6"/>
  </w:num>
  <w:num w:numId="6" w16cid:durableId="521938209">
    <w:abstractNumId w:val="55"/>
  </w:num>
  <w:num w:numId="7" w16cid:durableId="619992562">
    <w:abstractNumId w:val="29"/>
  </w:num>
  <w:num w:numId="8" w16cid:durableId="208229350">
    <w:abstractNumId w:val="12"/>
  </w:num>
  <w:num w:numId="9" w16cid:durableId="2076317703">
    <w:abstractNumId w:val="21"/>
  </w:num>
  <w:num w:numId="10" w16cid:durableId="802234337">
    <w:abstractNumId w:val="34"/>
  </w:num>
  <w:num w:numId="11" w16cid:durableId="385684583">
    <w:abstractNumId w:val="25"/>
  </w:num>
  <w:num w:numId="12" w16cid:durableId="65956355">
    <w:abstractNumId w:val="51"/>
  </w:num>
  <w:num w:numId="13" w16cid:durableId="354035738">
    <w:abstractNumId w:val="61"/>
  </w:num>
  <w:num w:numId="14" w16cid:durableId="395475347">
    <w:abstractNumId w:val="1"/>
  </w:num>
  <w:num w:numId="15" w16cid:durableId="1336884254">
    <w:abstractNumId w:val="32"/>
  </w:num>
  <w:num w:numId="16" w16cid:durableId="757364363">
    <w:abstractNumId w:val="43"/>
  </w:num>
  <w:num w:numId="17" w16cid:durableId="2033720445">
    <w:abstractNumId w:val="62"/>
  </w:num>
  <w:num w:numId="18" w16cid:durableId="837696955">
    <w:abstractNumId w:val="53"/>
  </w:num>
  <w:num w:numId="19" w16cid:durableId="414474922">
    <w:abstractNumId w:val="31"/>
  </w:num>
  <w:num w:numId="20" w16cid:durableId="2059282820">
    <w:abstractNumId w:val="15"/>
  </w:num>
  <w:num w:numId="21" w16cid:durableId="1490631062">
    <w:abstractNumId w:val="30"/>
  </w:num>
  <w:num w:numId="22" w16cid:durableId="1901403376">
    <w:abstractNumId w:val="2"/>
  </w:num>
  <w:num w:numId="23" w16cid:durableId="901527545">
    <w:abstractNumId w:val="49"/>
  </w:num>
  <w:num w:numId="24" w16cid:durableId="13649980">
    <w:abstractNumId w:val="7"/>
  </w:num>
  <w:num w:numId="25" w16cid:durableId="1364744581">
    <w:abstractNumId w:val="16"/>
  </w:num>
  <w:num w:numId="26" w16cid:durableId="1671255231">
    <w:abstractNumId w:val="38"/>
  </w:num>
  <w:num w:numId="27" w16cid:durableId="1198667109">
    <w:abstractNumId w:val="54"/>
  </w:num>
  <w:num w:numId="28" w16cid:durableId="619802950">
    <w:abstractNumId w:val="4"/>
  </w:num>
  <w:num w:numId="29" w16cid:durableId="367877274">
    <w:abstractNumId w:val="37"/>
  </w:num>
  <w:num w:numId="30" w16cid:durableId="802776096">
    <w:abstractNumId w:val="6"/>
  </w:num>
  <w:num w:numId="31" w16cid:durableId="742023868">
    <w:abstractNumId w:val="24"/>
  </w:num>
  <w:num w:numId="32" w16cid:durableId="404689245">
    <w:abstractNumId w:val="47"/>
  </w:num>
  <w:num w:numId="33" w16cid:durableId="1361203164">
    <w:abstractNumId w:val="50"/>
  </w:num>
  <w:num w:numId="34" w16cid:durableId="2136636456">
    <w:abstractNumId w:val="35"/>
  </w:num>
  <w:num w:numId="35" w16cid:durableId="882057253">
    <w:abstractNumId w:val="14"/>
  </w:num>
  <w:num w:numId="36" w16cid:durableId="2002463788">
    <w:abstractNumId w:val="56"/>
  </w:num>
  <w:num w:numId="37" w16cid:durableId="1464738753">
    <w:abstractNumId w:val="22"/>
  </w:num>
  <w:num w:numId="38" w16cid:durableId="1462070677">
    <w:abstractNumId w:val="3"/>
  </w:num>
  <w:num w:numId="39" w16cid:durableId="1886866115">
    <w:abstractNumId w:val="41"/>
  </w:num>
  <w:num w:numId="40" w16cid:durableId="965311621">
    <w:abstractNumId w:val="46"/>
  </w:num>
  <w:num w:numId="41" w16cid:durableId="818768559">
    <w:abstractNumId w:val="52"/>
  </w:num>
  <w:num w:numId="42" w16cid:durableId="1967276253">
    <w:abstractNumId w:val="18"/>
  </w:num>
  <w:num w:numId="43" w16cid:durableId="1442647274">
    <w:abstractNumId w:val="13"/>
  </w:num>
  <w:num w:numId="44" w16cid:durableId="1146313284">
    <w:abstractNumId w:val="28"/>
  </w:num>
  <w:num w:numId="45" w16cid:durableId="1133062556">
    <w:abstractNumId w:val="10"/>
  </w:num>
  <w:num w:numId="46" w16cid:durableId="1318923120">
    <w:abstractNumId w:val="27"/>
  </w:num>
  <w:num w:numId="47" w16cid:durableId="976765939">
    <w:abstractNumId w:val="33"/>
  </w:num>
  <w:num w:numId="48" w16cid:durableId="1987278381">
    <w:abstractNumId w:val="59"/>
  </w:num>
  <w:num w:numId="49" w16cid:durableId="344286222">
    <w:abstractNumId w:val="45"/>
  </w:num>
  <w:num w:numId="50" w16cid:durableId="586889268">
    <w:abstractNumId w:val="58"/>
  </w:num>
  <w:num w:numId="51" w16cid:durableId="1214346142">
    <w:abstractNumId w:val="40"/>
  </w:num>
  <w:num w:numId="52" w16cid:durableId="1666350155">
    <w:abstractNumId w:val="8"/>
  </w:num>
  <w:num w:numId="53" w16cid:durableId="1936208616">
    <w:abstractNumId w:val="42"/>
  </w:num>
  <w:num w:numId="54" w16cid:durableId="1802922892">
    <w:abstractNumId w:val="19"/>
  </w:num>
  <w:num w:numId="55" w16cid:durableId="2044668093">
    <w:abstractNumId w:val="20"/>
  </w:num>
  <w:num w:numId="56" w16cid:durableId="1700474541">
    <w:abstractNumId w:val="48"/>
  </w:num>
  <w:num w:numId="57" w16cid:durableId="2082558311">
    <w:abstractNumId w:val="44"/>
  </w:num>
  <w:num w:numId="58" w16cid:durableId="1871141540">
    <w:abstractNumId w:val="60"/>
  </w:num>
  <w:num w:numId="59" w16cid:durableId="1538816812">
    <w:abstractNumId w:val="11"/>
  </w:num>
  <w:num w:numId="60" w16cid:durableId="747965305">
    <w:abstractNumId w:val="39"/>
  </w:num>
  <w:num w:numId="61" w16cid:durableId="2103643924">
    <w:abstractNumId w:val="5"/>
  </w:num>
  <w:num w:numId="62" w16cid:durableId="457264442">
    <w:abstractNumId w:val="57"/>
  </w:num>
  <w:num w:numId="63" w16cid:durableId="496380383">
    <w:abstractNumId w:val="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11"/>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foam-jumpy-dianella.glitch.me" TargetMode="External"/><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3.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hyperlink" Target="https://developers.google.com/maps/documentation/tile/use-renderer"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hyperlink" Target="https://github.com/jendahorak/kam-topgis-batch-loader.git" TargetMode="External"/><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image" Target="media/image45.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15677</TotalTime>
  <Pages>92</Pages>
  <Words>75149</Words>
  <Characters>428350</Characters>
  <Application>Microsoft Office Word</Application>
  <DocSecurity>0</DocSecurity>
  <Lines>3569</Lines>
  <Paragraphs>1004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502495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181</cp:revision>
  <cp:lastPrinted>2023-11-02T09:14:00Z</cp:lastPrinted>
  <dcterms:created xsi:type="dcterms:W3CDTF">2023-08-27T13:40:00Z</dcterms:created>
  <dcterms:modified xsi:type="dcterms:W3CDTF">2023-11-28T13:19:00Z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id="0url4QgG"/&gt;&lt;style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