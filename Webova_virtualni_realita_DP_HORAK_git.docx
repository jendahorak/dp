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F80528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D88697B"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56A18C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863307">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482084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B020FB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5DB4104"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FEED75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16F2C8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B9DFA7E"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63307">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AA16FF4" w:rsidR="001100A3" w:rsidRDefault="001100A3" w:rsidP="001100A3">
      <w:pPr>
        <w:pStyle w:val="Caption"/>
      </w:pPr>
      <w:r>
        <w:t xml:space="preserve">Obr. </w:t>
      </w:r>
      <w:r>
        <w:fldChar w:fldCharType="begin"/>
      </w:r>
      <w:r>
        <w:instrText xml:space="preserve"> SEQ Obr. \* ARABIC </w:instrText>
      </w:r>
      <w:r>
        <w:fldChar w:fldCharType="separate"/>
      </w:r>
      <w:r w:rsidR="00863307">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EEAC16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0E0C85A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2AC28A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BF1B85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60952229"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3"/>
                    <a:stretch>
                      <a:fillRect/>
                    </a:stretch>
                  </pic:blipFill>
                  <pic:spPr>
                    <a:xfrm>
                      <a:off x="0" y="0"/>
                      <a:ext cx="5579745" cy="3993515"/>
                    </a:xfrm>
                    <a:prstGeom prst="rect">
                      <a:avLst/>
                    </a:prstGeom>
                  </pic:spPr>
                </pic:pic>
              </a:graphicData>
            </a:graphic>
          </wp:inline>
        </w:drawing>
      </w:r>
    </w:p>
    <w:p w14:paraId="00AB9F73" w14:textId="5A855994" w:rsidR="00B2682C" w:rsidRPr="001F6849" w:rsidRDefault="00B2682C" w:rsidP="00B2682C">
      <w:pPr>
        <w:pStyle w:val="Caption"/>
      </w:pPr>
      <w:r>
        <w:t xml:space="preserve">Obr. </w:t>
      </w:r>
      <w:r>
        <w:fldChar w:fldCharType="begin"/>
      </w:r>
      <w:r>
        <w:instrText xml:space="preserve"> SEQ Obr. \* ARABIC </w:instrText>
      </w:r>
      <w:r>
        <w:fldChar w:fldCharType="separate"/>
      </w:r>
      <w:r w:rsidR="00863307">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w:t>
      </w:r>
      <w:proofErr w:type="spellStart"/>
      <w:r w:rsidR="00FC773C" w:rsidRPr="00FC773C">
        <w:t>Chadwick</w:t>
      </w:r>
      <w:proofErr w:type="spellEnd"/>
      <w:r w:rsidR="00FC773C" w:rsidRPr="00FC773C">
        <w:t xml:space="preserve"> 2023)</w:t>
      </w:r>
      <w:r w:rsidR="00FC773C">
        <w:rPr>
          <w:lang w:eastAsia="en-US"/>
        </w:rPr>
        <w:fldChar w:fldCharType="end"/>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5B050E32" w:rsidR="00B1180A" w:rsidRPr="00B1180A" w:rsidRDefault="00EE12F5" w:rsidP="003A5BDB">
      <w:pPr>
        <w:pStyle w:val="Caption"/>
      </w:pPr>
      <w:r>
        <w:t xml:space="preserve">Obr. </w:t>
      </w:r>
      <w:r>
        <w:fldChar w:fldCharType="begin"/>
      </w:r>
      <w:r>
        <w:instrText xml:space="preserve"> SEQ Obr. \* ARABIC </w:instrText>
      </w:r>
      <w:r>
        <w:fldChar w:fldCharType="separate"/>
      </w:r>
      <w:r w:rsidR="00863307">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 xml:space="preserve">(Ghayour, Cantor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7"/>
                    <a:stretch>
                      <a:fillRect/>
                    </a:stretch>
                  </pic:blipFill>
                  <pic:spPr>
                    <a:xfrm>
                      <a:off x="0" y="0"/>
                      <a:ext cx="2671063" cy="1939387"/>
                    </a:xfrm>
                    <a:prstGeom prst="rect">
                      <a:avLst/>
                    </a:prstGeom>
                  </pic:spPr>
                </pic:pic>
              </a:graphicData>
            </a:graphic>
          </wp:inline>
        </w:drawing>
      </w:r>
    </w:p>
    <w:p w14:paraId="62B42586" w14:textId="55B2F76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63307">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78A695B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63307">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FA4614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63307">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450C906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75894F41" w:rsidR="008A7EFA" w:rsidRDefault="008A7EFA" w:rsidP="008A7EFA">
      <w:pPr>
        <w:pStyle w:val="Caption"/>
      </w:pPr>
      <w:r>
        <w:t xml:space="preserve">Obr. </w:t>
      </w:r>
      <w:r>
        <w:fldChar w:fldCharType="begin"/>
      </w:r>
      <w:r>
        <w:instrText xml:space="preserve"> SEQ Obr. \* ARABIC </w:instrText>
      </w:r>
      <w:r>
        <w:fldChar w:fldCharType="separate"/>
      </w:r>
      <w:r w:rsidR="00863307">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4BD5F5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63307">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CB481D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2AD9E6D" w:rsidR="00637A27" w:rsidRPr="00637A27" w:rsidRDefault="00637A27" w:rsidP="00637A27">
      <w:pPr>
        <w:pStyle w:val="Caption"/>
      </w:pPr>
      <w:r>
        <w:t xml:space="preserve">Obr. </w:t>
      </w:r>
      <w:r>
        <w:fldChar w:fldCharType="begin"/>
      </w:r>
      <w:r>
        <w:instrText xml:space="preserve"> SEQ Obr. \* ARABIC </w:instrText>
      </w:r>
      <w:r>
        <w:fldChar w:fldCharType="separate"/>
      </w:r>
      <w:r w:rsidR="00863307">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1E5382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6"/>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7"/>
                    <a:stretch>
                      <a:fillRect/>
                    </a:stretch>
                  </pic:blipFill>
                  <pic:spPr>
                    <a:xfrm>
                      <a:off x="0" y="0"/>
                      <a:ext cx="3850119" cy="2269673"/>
                    </a:xfrm>
                    <a:prstGeom prst="rect">
                      <a:avLst/>
                    </a:prstGeom>
                  </pic:spPr>
                </pic:pic>
              </a:graphicData>
            </a:graphic>
          </wp:inline>
        </w:drawing>
      </w:r>
    </w:p>
    <w:p w14:paraId="39CC6B3E" w14:textId="13CA9162" w:rsidR="0021568E" w:rsidRPr="0021568E" w:rsidRDefault="00D926B2" w:rsidP="00D926B2">
      <w:pPr>
        <w:pStyle w:val="Caption"/>
      </w:pPr>
      <w:r>
        <w:t xml:space="preserve">Obr. </w:t>
      </w:r>
      <w:r>
        <w:fldChar w:fldCharType="begin"/>
      </w:r>
      <w:r>
        <w:instrText xml:space="preserve"> SEQ Obr. \* ARABIC </w:instrText>
      </w:r>
      <w:r>
        <w:fldChar w:fldCharType="separate"/>
      </w:r>
      <w:r w:rsidR="00863307">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lastRenderedPageBreak/>
        <w:t>Ski Fit 365</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w:t>
      </w:r>
      <w:r w:rsidRPr="008F062B">
        <w:lastRenderedPageBreak/>
        <w:t xml:space="preserve">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037693" cy="2287936"/>
                    </a:xfrm>
                    <a:prstGeom prst="rect">
                      <a:avLst/>
                    </a:prstGeom>
                  </pic:spPr>
                </pic:pic>
              </a:graphicData>
            </a:graphic>
          </wp:inline>
        </w:drawing>
      </w:r>
    </w:p>
    <w:p w14:paraId="112B699F" w14:textId="12F2F342"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63307">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w:t>
      </w:r>
      <w:r>
        <w:rPr>
          <w:lang w:eastAsia="en-US"/>
        </w:rPr>
        <w:lastRenderedPageBreak/>
        <w:t xml:space="preserve">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77777777"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 xml:space="preserve">. </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1804D13C" w14:textId="77777777" w:rsidR="00EF7E0B" w:rsidRDefault="00EF7E0B" w:rsidP="00EF7E0B">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0"/>
                    <a:stretch>
                      <a:fillRect/>
                    </a:stretch>
                  </pic:blipFill>
                  <pic:spPr>
                    <a:xfrm>
                      <a:off x="0" y="0"/>
                      <a:ext cx="5579745" cy="2852420"/>
                    </a:xfrm>
                    <a:prstGeom prst="rect">
                      <a:avLst/>
                    </a:prstGeom>
                  </pic:spPr>
                </pic:pic>
              </a:graphicData>
            </a:graphic>
          </wp:inline>
        </w:drawing>
      </w:r>
    </w:p>
    <w:p w14:paraId="6E019035" w14:textId="4507426E" w:rsidR="00B40019" w:rsidRDefault="00B40019" w:rsidP="00B40019">
      <w:pPr>
        <w:pStyle w:val="Caption"/>
      </w:pPr>
      <w:r>
        <w:t xml:space="preserve">Obr. </w:t>
      </w:r>
      <w:r>
        <w:fldChar w:fldCharType="begin"/>
      </w:r>
      <w:r>
        <w:instrText xml:space="preserve"> SEQ Obr. \* ARABIC </w:instrText>
      </w:r>
      <w:r>
        <w:fldChar w:fldCharType="separate"/>
      </w:r>
      <w:r w:rsidR="00863307">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1"/>
                    <a:stretch>
                      <a:fillRect/>
                    </a:stretch>
                  </pic:blipFill>
                  <pic:spPr>
                    <a:xfrm>
                      <a:off x="0" y="0"/>
                      <a:ext cx="5579745" cy="2602865"/>
                    </a:xfrm>
                    <a:prstGeom prst="rect">
                      <a:avLst/>
                    </a:prstGeom>
                  </pic:spPr>
                </pic:pic>
              </a:graphicData>
            </a:graphic>
          </wp:inline>
        </w:drawing>
      </w:r>
    </w:p>
    <w:p w14:paraId="4AFAB6CE" w14:textId="0BAEC1F2" w:rsidR="003635FB" w:rsidRPr="003635FB" w:rsidRDefault="003635FB" w:rsidP="003635FB">
      <w:pPr>
        <w:pStyle w:val="Caption"/>
      </w:pPr>
      <w:r>
        <w:t xml:space="preserve">Obr. </w:t>
      </w:r>
      <w:r>
        <w:fldChar w:fldCharType="begin"/>
      </w:r>
      <w:r>
        <w:instrText xml:space="preserve"> SEQ Obr. \* ARABIC </w:instrText>
      </w:r>
      <w:r>
        <w:fldChar w:fldCharType="separate"/>
      </w:r>
      <w:r w:rsidR="00863307">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45F9105A"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2"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w:t>
      </w:r>
      <w:r>
        <w:lastRenderedPageBreak/>
        <w:t xml:space="preserve">poskytuje pouze základní podporu optimalizačních procesů. Je tedy na </w:t>
      </w:r>
      <w:proofErr w:type="gramStart"/>
      <w:r>
        <w:t>vývojáři</w:t>
      </w:r>
      <w:proofErr w:type="gramEnd"/>
      <w:r>
        <w:t xml:space="preserve"> aby tyto techniky implementoval. </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3"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4"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5"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6"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Pr="001F684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57C42A" w14:textId="5A55CFB9" w:rsidR="00F973CB" w:rsidRDefault="009F3D5B" w:rsidP="001D0D02">
      <w:pPr>
        <w:pStyle w:val="ListParagraph"/>
        <w:numPr>
          <w:ilvl w:val="0"/>
          <w:numId w:val="17"/>
        </w:numPr>
        <w:rPr>
          <w:lang w:eastAsia="cs-CZ"/>
        </w:rPr>
      </w:pPr>
      <w:r w:rsidRPr="001F6849">
        <w:rPr>
          <w:lang w:eastAsia="cs-CZ"/>
        </w:rPr>
        <w:t>Hostování webové stránky na webu</w:t>
      </w:r>
    </w:p>
    <w:p w14:paraId="3AE3FD16" w14:textId="77777777" w:rsidR="001D0D02" w:rsidRDefault="001D0D02" w:rsidP="001D0D02">
      <w:pPr>
        <w:rPr>
          <w:lang w:eastAsia="cs-CZ"/>
        </w:rPr>
      </w:pPr>
    </w:p>
    <w:p w14:paraId="252F123B" w14:textId="58BB1FBF" w:rsidR="001D0D02" w:rsidRPr="001D0D02" w:rsidRDefault="001D0D02" w:rsidP="001D0D02">
      <w:pPr>
        <w:pStyle w:val="Normlnprvnodsazen"/>
        <w:ind w:firstLine="0"/>
      </w:pPr>
      <w:r>
        <w:t xml:space="preserve">Návrh aplikace. Měřítko objektů je důležitý prvek při návrhu aplikace. </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8"/>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59"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0"/>
          <w:footerReference w:type="default" r:id="rId6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EF2EF" w14:textId="77777777" w:rsidR="00904767" w:rsidRDefault="00904767" w:rsidP="0057088F">
      <w:pPr>
        <w:spacing w:after="0" w:line="240" w:lineRule="auto"/>
      </w:pPr>
      <w:r>
        <w:separator/>
      </w:r>
    </w:p>
  </w:endnote>
  <w:endnote w:type="continuationSeparator" w:id="0">
    <w:p w14:paraId="33027D45" w14:textId="77777777" w:rsidR="00904767" w:rsidRDefault="00904767"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BECDA" w14:textId="77777777" w:rsidR="00904767" w:rsidRDefault="00904767" w:rsidP="0057088F">
      <w:pPr>
        <w:spacing w:after="0" w:line="240" w:lineRule="auto"/>
      </w:pPr>
      <w:r>
        <w:separator/>
      </w:r>
    </w:p>
  </w:footnote>
  <w:footnote w:type="continuationSeparator" w:id="0">
    <w:p w14:paraId="65A09742" w14:textId="77777777" w:rsidR="00904767" w:rsidRDefault="00904767"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r>
        <w:t>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r>
        <w:t>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interesting-parallel-bit.glitch.me"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bBJ9sxc?hub_invite_id=Lr9efka" TargetMode="External"/><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glitch.com/edit/" TargetMode="External"/><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developer.oculus.com/documentation/web/webxr-perf/?intern_source=devblog&amp;intern_content=project-flowerbed-a-webxr-case-study"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ubs.mozilla.com/jkemrr4"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svg"/><Relationship Id="rId49" Type="http://schemas.openxmlformats.org/officeDocument/2006/relationships/image" Target="media/image34.sv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oam-jumpy-dianella.glitch.me"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13766</TotalTime>
  <Pages>72</Pages>
  <Words>68719</Words>
  <Characters>391704</Characters>
  <Application>Microsoft Office Word</Application>
  <DocSecurity>0</DocSecurity>
  <Lines>3264</Lines>
  <Paragraphs>919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138</cp:revision>
  <cp:lastPrinted>2023-11-02T09:14:00Z</cp:lastPrinted>
  <dcterms:created xsi:type="dcterms:W3CDTF">2023-08-27T13:40:00Z</dcterms:created>
  <dcterms:modified xsi:type="dcterms:W3CDTF">2023-11-08T14:09:00Z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