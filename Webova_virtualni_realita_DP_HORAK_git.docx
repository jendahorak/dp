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C8AD4" w14:textId="77777777" w:rsidR="005B580D" w:rsidRPr="00CE62D7" w:rsidRDefault="005B580D" w:rsidP="007C69D4">
      <w:pPr>
        <w:pStyle w:val="Default"/>
        <w:rPr>
          <w:lang w:val="cs-CZ"/>
        </w:rPr>
      </w:pPr>
    </w:p>
    <w:p w14:paraId="7E6F4809" w14:textId="56394257" w:rsidR="0001323F" w:rsidRPr="001F6849" w:rsidRDefault="007C69D4" w:rsidP="007C69D4">
      <w:pPr>
        <w:pStyle w:val="Title"/>
      </w:pPr>
      <w:r w:rsidRPr="001F6849">
        <w:t xml:space="preserve"> </w:t>
      </w:r>
      <w:r w:rsidR="00341D2E" w:rsidRPr="001F6849">
        <w:t>Webová virtuální realita: nový způsob prezentace geoprostorových dat</w:t>
      </w:r>
    </w:p>
    <w:p w14:paraId="16C5BA9D" w14:textId="39829BE2" w:rsidR="0001323F" w:rsidRPr="001F6849" w:rsidRDefault="00341D2E" w:rsidP="0001323F">
      <w:pPr>
        <w:pStyle w:val="subnazev"/>
      </w:pPr>
      <w:r w:rsidRPr="001F6849">
        <w:t>Diplomová práce</w:t>
      </w:r>
    </w:p>
    <w:p w14:paraId="7A9BC211" w14:textId="77777777" w:rsidR="0001323F" w:rsidRPr="001F6849" w:rsidRDefault="0001323F" w:rsidP="0001323F">
      <w:pPr>
        <w:pStyle w:val="Default"/>
        <w:rPr>
          <w:lang w:val="cs-CZ"/>
        </w:rPr>
      </w:pPr>
    </w:p>
    <w:p w14:paraId="6145CF0E" w14:textId="216B060C" w:rsidR="0001323F" w:rsidRPr="001F6849" w:rsidRDefault="0001323F" w:rsidP="00737CA5">
      <w:pPr>
        <w:pStyle w:val="Title"/>
      </w:pPr>
      <w:r w:rsidRPr="001F6849">
        <w:t xml:space="preserve"> Jan Horák </w:t>
      </w:r>
    </w:p>
    <w:p w14:paraId="21D3B448" w14:textId="5AF080A5" w:rsidR="00737CA5" w:rsidRPr="001F6849" w:rsidRDefault="00737CA5" w:rsidP="00737CA5">
      <w:pPr>
        <w:spacing w:before="1200" w:after="0"/>
        <w:jc w:val="center"/>
        <w:rPr>
          <w:sz w:val="24"/>
          <w:szCs w:val="24"/>
        </w:rPr>
      </w:pPr>
      <w:r w:rsidRPr="001F6849">
        <w:rPr>
          <w:sz w:val="24"/>
          <w:szCs w:val="24"/>
        </w:rPr>
        <w:t xml:space="preserve">Vedoucí práce: </w:t>
      </w:r>
      <w:r w:rsidR="00341D2E" w:rsidRPr="001F6849">
        <w:rPr>
          <w:rFonts w:eastAsia="Times New Roman" w:cs="Times New Roman"/>
          <w:noProof/>
          <w:sz w:val="24"/>
          <w:szCs w:val="24"/>
          <w:lang w:eastAsia="cs-CZ"/>
        </w:rPr>
        <w:t>RNDr. Lukáš Herman, Ph.D.</w:t>
      </w:r>
    </w:p>
    <w:p w14:paraId="12307771" w14:textId="7CA0B67C" w:rsidR="00737CA5" w:rsidRPr="001F6849" w:rsidRDefault="00737CA5" w:rsidP="00737CA5">
      <w:pPr>
        <w:spacing w:before="360" w:after="0"/>
        <w:jc w:val="center"/>
        <w:rPr>
          <w:sz w:val="24"/>
          <w:szCs w:val="24"/>
        </w:rPr>
      </w:pPr>
      <w:r w:rsidRPr="001F6849">
        <w:rPr>
          <w:sz w:val="24"/>
          <w:szCs w:val="24"/>
        </w:rPr>
        <w:t>Geografický ústav</w:t>
      </w:r>
    </w:p>
    <w:p w14:paraId="10570A5A" w14:textId="0A83FE70" w:rsidR="00737CA5" w:rsidRPr="001F6849" w:rsidRDefault="00737CA5" w:rsidP="00737CA5">
      <w:pPr>
        <w:spacing w:before="1560" w:after="0"/>
        <w:jc w:val="center"/>
        <w:rPr>
          <w:b/>
          <w:bCs/>
          <w:sz w:val="28"/>
          <w:szCs w:val="28"/>
        </w:rPr>
      </w:pPr>
      <w:r w:rsidRPr="001F6849">
        <w:rPr>
          <w:b/>
          <w:bCs/>
          <w:sz w:val="28"/>
          <w:szCs w:val="28"/>
        </w:rPr>
        <w:t>BRNO 202</w:t>
      </w:r>
      <w:r w:rsidR="00580D09">
        <w:rPr>
          <w:b/>
          <w:bCs/>
          <w:sz w:val="28"/>
          <w:szCs w:val="28"/>
        </w:rPr>
        <w:t>4</w:t>
      </w:r>
    </w:p>
    <w:p w14:paraId="0704A754" w14:textId="70F4253F" w:rsidR="007C69D4" w:rsidRPr="001F6849" w:rsidRDefault="007C69D4" w:rsidP="0001323F">
      <w:pPr>
        <w:pStyle w:val="subnazev"/>
        <w:sectPr w:rsidR="007C69D4" w:rsidRPr="001F6849" w:rsidSect="0057088F">
          <w:footerReference w:type="default" r:id="rId11"/>
          <w:pgSz w:w="11906" w:h="16838" w:code="9"/>
          <w:pgMar w:top="1701" w:right="1134" w:bottom="1418" w:left="1985" w:header="709" w:footer="709" w:gutter="0"/>
          <w:pgNumType w:start="1"/>
          <w:cols w:space="708"/>
          <w:docGrid w:linePitch="360"/>
        </w:sectPr>
      </w:pPr>
      <w:r w:rsidRPr="001F6849">
        <w:rPr>
          <w:noProof/>
        </w:rPr>
        <w:drawing>
          <wp:anchor distT="0" distB="0" distL="114300" distR="114300" simplePos="0" relativeHeight="251659264" behindDoc="0" locked="0" layoutInCell="1" allowOverlap="0" wp14:anchorId="0B2C01AB" wp14:editId="0454A0F2">
            <wp:simplePos x="0" y="0"/>
            <wp:positionH relativeFrom="column">
              <wp:align>center</wp:align>
            </wp:positionH>
            <wp:positionV relativeFrom="margin">
              <wp:align>top</wp:align>
            </wp:positionV>
            <wp:extent cx="3020400" cy="1522800"/>
            <wp:effectExtent l="0" t="0" r="8890" b="1270"/>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20400" cy="1522800"/>
                    </a:xfrm>
                    <a:prstGeom prst="rect">
                      <a:avLst/>
                    </a:prstGeom>
                  </pic:spPr>
                </pic:pic>
              </a:graphicData>
            </a:graphic>
            <wp14:sizeRelH relativeFrom="page">
              <wp14:pctWidth>0</wp14:pctWidth>
            </wp14:sizeRelH>
            <wp14:sizeRelV relativeFrom="page">
              <wp14:pctHeight>0</wp14:pctHeight>
            </wp14:sizeRelV>
          </wp:anchor>
        </w:drawing>
      </w:r>
    </w:p>
    <w:p w14:paraId="0CD4B4C2" w14:textId="4126C29C" w:rsidR="00684388" w:rsidRPr="001F6849" w:rsidRDefault="00684388" w:rsidP="00684388">
      <w:pPr>
        <w:pStyle w:val="nadpisbibabstraktpodekovani"/>
      </w:pPr>
      <w:r w:rsidRPr="001F6849">
        <w:lastRenderedPageBreak/>
        <w:t>Bibliografický záznam</w:t>
      </w:r>
    </w:p>
    <w:p w14:paraId="0756179E" w14:textId="77777777" w:rsidR="00684388" w:rsidRPr="001F6849" w:rsidRDefault="006843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6009"/>
      </w:tblGrid>
      <w:tr w:rsidR="00684388" w:rsidRPr="001F6849" w14:paraId="74F87978" w14:textId="77777777" w:rsidTr="008255C2">
        <w:tc>
          <w:tcPr>
            <w:tcW w:w="2802" w:type="dxa"/>
          </w:tcPr>
          <w:p w14:paraId="6B3FA04B" w14:textId="77777777" w:rsidR="00684388" w:rsidRPr="001F6849" w:rsidRDefault="00684388" w:rsidP="008255C2">
            <w:pPr>
              <w:pStyle w:val="bibentrybold"/>
              <w:rPr>
                <w:szCs w:val="24"/>
              </w:rPr>
            </w:pPr>
            <w:r w:rsidRPr="001F6849">
              <w:rPr>
                <w:szCs w:val="24"/>
              </w:rPr>
              <w:t>Autor/Autorka:</w:t>
            </w:r>
          </w:p>
        </w:tc>
        <w:tc>
          <w:tcPr>
            <w:tcW w:w="6125" w:type="dxa"/>
          </w:tcPr>
          <w:p w14:paraId="02F54088" w14:textId="50C15A24" w:rsidR="00684388" w:rsidRPr="001F6849" w:rsidRDefault="001D4061" w:rsidP="00684388">
            <w:pPr>
              <w:pStyle w:val="bibentrytext"/>
              <w:rPr>
                <w:szCs w:val="24"/>
              </w:rPr>
            </w:pPr>
            <w:r w:rsidRPr="001F6849">
              <w:rPr>
                <w:szCs w:val="24"/>
              </w:rPr>
              <w:t xml:space="preserve">Bc. </w:t>
            </w:r>
            <w:r w:rsidR="006E266F" w:rsidRPr="001F6849">
              <w:rPr>
                <w:szCs w:val="24"/>
              </w:rPr>
              <w:t>Jan Horák</w:t>
            </w:r>
          </w:p>
          <w:p w14:paraId="15B94872" w14:textId="77777777" w:rsidR="00684388" w:rsidRPr="001F6849" w:rsidRDefault="00684388" w:rsidP="00684388">
            <w:pPr>
              <w:pStyle w:val="bibentrytext"/>
              <w:rPr>
                <w:szCs w:val="24"/>
              </w:rPr>
            </w:pPr>
            <w:r w:rsidRPr="001F6849">
              <w:rPr>
                <w:szCs w:val="24"/>
              </w:rPr>
              <w:t>Přírodovědecká fakulta, Masarykova univerzita</w:t>
            </w:r>
          </w:p>
          <w:p w14:paraId="001D0940" w14:textId="77777777" w:rsidR="00684388" w:rsidRPr="001F6849" w:rsidRDefault="00684388" w:rsidP="00684388">
            <w:pPr>
              <w:pStyle w:val="bibentrytext"/>
              <w:rPr>
                <w:szCs w:val="24"/>
              </w:rPr>
            </w:pPr>
            <w:r w:rsidRPr="001F6849">
              <w:rPr>
                <w:szCs w:val="24"/>
              </w:rPr>
              <w:t>Geografický ústav</w:t>
            </w:r>
          </w:p>
        </w:tc>
      </w:tr>
      <w:tr w:rsidR="00684388" w:rsidRPr="001F6849" w14:paraId="2C411521" w14:textId="77777777" w:rsidTr="008255C2">
        <w:tc>
          <w:tcPr>
            <w:tcW w:w="2802" w:type="dxa"/>
          </w:tcPr>
          <w:p w14:paraId="7B58EAA6" w14:textId="77777777" w:rsidR="00684388" w:rsidRPr="001F6849" w:rsidRDefault="00684388" w:rsidP="008255C2">
            <w:pPr>
              <w:pStyle w:val="bibentrybold"/>
              <w:rPr>
                <w:szCs w:val="24"/>
              </w:rPr>
            </w:pPr>
            <w:r w:rsidRPr="001F6849">
              <w:rPr>
                <w:szCs w:val="24"/>
              </w:rPr>
              <w:t>Název práce:</w:t>
            </w:r>
          </w:p>
        </w:tc>
        <w:tc>
          <w:tcPr>
            <w:tcW w:w="6125" w:type="dxa"/>
          </w:tcPr>
          <w:p w14:paraId="1D2EECD9" w14:textId="599D61E8" w:rsidR="00684388" w:rsidRPr="001F6849" w:rsidRDefault="00341D2E" w:rsidP="008255C2">
            <w:pPr>
              <w:pStyle w:val="bibentrytext"/>
              <w:rPr>
                <w:szCs w:val="24"/>
              </w:rPr>
            </w:pPr>
            <w:r w:rsidRPr="001F6849">
              <w:t>Webová virtuální realita: nový způsob prezentace geoprostorových dat</w:t>
            </w:r>
          </w:p>
        </w:tc>
      </w:tr>
      <w:tr w:rsidR="00684388" w:rsidRPr="001F6849" w14:paraId="27FDF1F5" w14:textId="77777777" w:rsidTr="008255C2">
        <w:tc>
          <w:tcPr>
            <w:tcW w:w="2802" w:type="dxa"/>
          </w:tcPr>
          <w:p w14:paraId="57D453BA" w14:textId="77777777" w:rsidR="00684388" w:rsidRPr="001F6849" w:rsidRDefault="00684388" w:rsidP="008255C2">
            <w:pPr>
              <w:pStyle w:val="bibentrybold"/>
              <w:rPr>
                <w:szCs w:val="24"/>
              </w:rPr>
            </w:pPr>
            <w:r w:rsidRPr="001F6849">
              <w:rPr>
                <w:szCs w:val="24"/>
              </w:rPr>
              <w:t>Studijní program:</w:t>
            </w:r>
          </w:p>
        </w:tc>
        <w:tc>
          <w:tcPr>
            <w:tcW w:w="6125" w:type="dxa"/>
          </w:tcPr>
          <w:p w14:paraId="079CDE04" w14:textId="214DE7B1" w:rsidR="00684388" w:rsidRPr="001F6849" w:rsidRDefault="00341D2E" w:rsidP="008255C2">
            <w:pPr>
              <w:pStyle w:val="bibentrytext"/>
              <w:rPr>
                <w:szCs w:val="24"/>
              </w:rPr>
            </w:pPr>
            <w:r w:rsidRPr="001F6849">
              <w:rPr>
                <w:szCs w:val="24"/>
              </w:rPr>
              <w:t>Geografická kartografie a geoinformatika</w:t>
            </w:r>
          </w:p>
        </w:tc>
      </w:tr>
      <w:tr w:rsidR="00684388" w:rsidRPr="001F6849" w14:paraId="3B36D79D" w14:textId="77777777" w:rsidTr="008255C2">
        <w:tc>
          <w:tcPr>
            <w:tcW w:w="2802" w:type="dxa"/>
          </w:tcPr>
          <w:p w14:paraId="543807D0" w14:textId="77777777" w:rsidR="00684388" w:rsidRPr="001F6849" w:rsidRDefault="00684388" w:rsidP="008255C2">
            <w:pPr>
              <w:pStyle w:val="bibentrybold"/>
              <w:rPr>
                <w:szCs w:val="24"/>
              </w:rPr>
            </w:pPr>
            <w:r w:rsidRPr="001F6849">
              <w:rPr>
                <w:szCs w:val="24"/>
              </w:rPr>
              <w:t>Studijní obor:</w:t>
            </w:r>
          </w:p>
        </w:tc>
        <w:tc>
          <w:tcPr>
            <w:tcW w:w="6125" w:type="dxa"/>
          </w:tcPr>
          <w:p w14:paraId="04909F2B" w14:textId="5340FBC1" w:rsidR="00684388" w:rsidRPr="001F6849" w:rsidRDefault="006E266F" w:rsidP="008255C2">
            <w:pPr>
              <w:pStyle w:val="bibentrytext"/>
              <w:rPr>
                <w:szCs w:val="24"/>
              </w:rPr>
            </w:pPr>
            <w:r w:rsidRPr="001F6849">
              <w:rPr>
                <w:szCs w:val="24"/>
              </w:rPr>
              <w:t>Geografická kartografie a geoinformatika</w:t>
            </w:r>
          </w:p>
        </w:tc>
      </w:tr>
      <w:tr w:rsidR="00684388" w:rsidRPr="001F6849" w14:paraId="06995F7C" w14:textId="77777777" w:rsidTr="008255C2">
        <w:tc>
          <w:tcPr>
            <w:tcW w:w="2802" w:type="dxa"/>
          </w:tcPr>
          <w:p w14:paraId="41FA7535" w14:textId="77777777" w:rsidR="00684388" w:rsidRPr="001F6849" w:rsidRDefault="00684388" w:rsidP="008255C2">
            <w:pPr>
              <w:pStyle w:val="bibentrybold"/>
              <w:rPr>
                <w:szCs w:val="24"/>
              </w:rPr>
            </w:pPr>
            <w:r w:rsidRPr="001F6849">
              <w:rPr>
                <w:szCs w:val="24"/>
              </w:rPr>
              <w:t>Vedoucí práce:</w:t>
            </w:r>
          </w:p>
        </w:tc>
        <w:tc>
          <w:tcPr>
            <w:tcW w:w="6125" w:type="dxa"/>
          </w:tcPr>
          <w:p w14:paraId="406F3D8F" w14:textId="55EC2BA2" w:rsidR="00684388" w:rsidRPr="001F6849" w:rsidRDefault="00341D2E" w:rsidP="008255C2">
            <w:pPr>
              <w:pStyle w:val="bibentrytext"/>
              <w:rPr>
                <w:szCs w:val="24"/>
              </w:rPr>
            </w:pPr>
            <w:r w:rsidRPr="001F6849">
              <w:rPr>
                <w:noProof/>
                <w:szCs w:val="24"/>
              </w:rPr>
              <w:t>RNDr. Lukáš Herman, Ph.D.</w:t>
            </w:r>
          </w:p>
        </w:tc>
      </w:tr>
      <w:tr w:rsidR="00684388" w:rsidRPr="001F6849" w14:paraId="4BEBE0B5" w14:textId="77777777" w:rsidTr="008255C2">
        <w:tc>
          <w:tcPr>
            <w:tcW w:w="2802" w:type="dxa"/>
          </w:tcPr>
          <w:p w14:paraId="44F0C4EE" w14:textId="77777777" w:rsidR="00684388" w:rsidRPr="001F6849" w:rsidRDefault="00684388" w:rsidP="008255C2">
            <w:pPr>
              <w:pStyle w:val="bibentrybold"/>
              <w:rPr>
                <w:szCs w:val="24"/>
              </w:rPr>
            </w:pPr>
            <w:r w:rsidRPr="001F6849">
              <w:rPr>
                <w:szCs w:val="24"/>
              </w:rPr>
              <w:t>Akademický rok:</w:t>
            </w:r>
          </w:p>
        </w:tc>
        <w:tc>
          <w:tcPr>
            <w:tcW w:w="6125" w:type="dxa"/>
          </w:tcPr>
          <w:p w14:paraId="63BFB0BB" w14:textId="6859E6B5" w:rsidR="00684388" w:rsidRPr="001F6849" w:rsidRDefault="006E266F" w:rsidP="008255C2">
            <w:pPr>
              <w:pStyle w:val="bibentrytext"/>
              <w:rPr>
                <w:szCs w:val="24"/>
              </w:rPr>
            </w:pPr>
            <w:r w:rsidRPr="001F6849">
              <w:rPr>
                <w:szCs w:val="24"/>
              </w:rPr>
              <w:t>202</w:t>
            </w:r>
            <w:r w:rsidR="00341D2E" w:rsidRPr="001F6849">
              <w:rPr>
                <w:szCs w:val="24"/>
              </w:rPr>
              <w:t>2</w:t>
            </w:r>
            <w:r w:rsidR="00684388" w:rsidRPr="001F6849">
              <w:rPr>
                <w:szCs w:val="24"/>
              </w:rPr>
              <w:t>/</w:t>
            </w:r>
            <w:r w:rsidRPr="001F6849">
              <w:rPr>
                <w:szCs w:val="24"/>
              </w:rPr>
              <w:t>202</w:t>
            </w:r>
            <w:r w:rsidR="00341D2E" w:rsidRPr="001F6849">
              <w:rPr>
                <w:szCs w:val="24"/>
              </w:rPr>
              <w:t>3</w:t>
            </w:r>
          </w:p>
        </w:tc>
      </w:tr>
      <w:tr w:rsidR="00684388" w:rsidRPr="001F6849" w14:paraId="7DABC84A" w14:textId="77777777" w:rsidTr="008255C2">
        <w:tc>
          <w:tcPr>
            <w:tcW w:w="2802" w:type="dxa"/>
          </w:tcPr>
          <w:p w14:paraId="33185360" w14:textId="77777777" w:rsidR="00684388" w:rsidRPr="001F6849" w:rsidRDefault="00684388" w:rsidP="008255C2">
            <w:pPr>
              <w:pStyle w:val="bibentrybold"/>
              <w:rPr>
                <w:szCs w:val="24"/>
              </w:rPr>
            </w:pPr>
            <w:r w:rsidRPr="001F6849">
              <w:rPr>
                <w:szCs w:val="24"/>
              </w:rPr>
              <w:t>Počet stran:</w:t>
            </w:r>
          </w:p>
        </w:tc>
        <w:tc>
          <w:tcPr>
            <w:tcW w:w="6125" w:type="dxa"/>
          </w:tcPr>
          <w:p w14:paraId="474358A0" w14:textId="77777777" w:rsidR="00684388" w:rsidRPr="001F6849" w:rsidRDefault="00684388" w:rsidP="008255C2">
            <w:pPr>
              <w:pStyle w:val="bibentrytext"/>
              <w:rPr>
                <w:szCs w:val="24"/>
              </w:rPr>
            </w:pPr>
            <w:proofErr w:type="spellStart"/>
            <w:r w:rsidRPr="001F6849">
              <w:rPr>
                <w:szCs w:val="24"/>
              </w:rPr>
              <w:t>xx</w:t>
            </w:r>
            <w:proofErr w:type="spellEnd"/>
          </w:p>
        </w:tc>
      </w:tr>
      <w:tr w:rsidR="00684388" w:rsidRPr="001F6849" w14:paraId="10DDB55D" w14:textId="77777777" w:rsidTr="008255C2">
        <w:tc>
          <w:tcPr>
            <w:tcW w:w="2802" w:type="dxa"/>
          </w:tcPr>
          <w:p w14:paraId="422FBABD" w14:textId="77777777" w:rsidR="00684388" w:rsidRPr="001F6849" w:rsidRDefault="00684388" w:rsidP="008255C2">
            <w:pPr>
              <w:pStyle w:val="bibentrybold"/>
              <w:rPr>
                <w:szCs w:val="24"/>
              </w:rPr>
            </w:pPr>
            <w:r w:rsidRPr="001F6849">
              <w:rPr>
                <w:szCs w:val="24"/>
              </w:rPr>
              <w:t>Klíčová slova:</w:t>
            </w:r>
          </w:p>
        </w:tc>
        <w:tc>
          <w:tcPr>
            <w:tcW w:w="6125" w:type="dxa"/>
          </w:tcPr>
          <w:p w14:paraId="3C1BC83E" w14:textId="77777777" w:rsidR="00684388" w:rsidRPr="001F6849" w:rsidRDefault="00684388" w:rsidP="008255C2">
            <w:pPr>
              <w:pStyle w:val="bibentrytext"/>
              <w:rPr>
                <w:szCs w:val="24"/>
              </w:rPr>
            </w:pPr>
            <w:r w:rsidRPr="001F6849">
              <w:rPr>
                <w:szCs w:val="24"/>
              </w:rPr>
              <w:t>Klíčové slovo, Klíčové slovo, Klíčové slovo, Klíčové slovo, Klíčové slovo, Klíčové slovo, Klíčové slovo, Klíčové slovo</w:t>
            </w:r>
          </w:p>
        </w:tc>
      </w:tr>
    </w:tbl>
    <w:p w14:paraId="2EFEB644"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402FEB4C" w14:textId="196958F3" w:rsidR="00D64539" w:rsidRPr="001F6849" w:rsidRDefault="00D64539" w:rsidP="00D64539">
      <w:pPr>
        <w:pStyle w:val="nadpisbibabstraktpodekovani"/>
      </w:pPr>
      <w:r w:rsidRPr="001F6849">
        <w:lastRenderedPageBreak/>
        <w:t>Bibliografický entry</w:t>
      </w:r>
    </w:p>
    <w:p w14:paraId="79861F44" w14:textId="77777777" w:rsidR="00CF480D" w:rsidRPr="001F6849" w:rsidRDefault="00CF480D" w:rsidP="00CF480D">
      <w:pPr>
        <w:rPr>
          <w:lang w:eastAsia="cs-C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6015"/>
      </w:tblGrid>
      <w:tr w:rsidR="00D64539" w:rsidRPr="001F6849" w14:paraId="777B8F85" w14:textId="77777777" w:rsidTr="008255C2">
        <w:tc>
          <w:tcPr>
            <w:tcW w:w="2802" w:type="dxa"/>
          </w:tcPr>
          <w:p w14:paraId="505FCEC1" w14:textId="77777777" w:rsidR="00D64539" w:rsidRPr="001F6849" w:rsidRDefault="00D64539" w:rsidP="00D64539">
            <w:pPr>
              <w:pStyle w:val="bibentrybold"/>
            </w:pPr>
            <w:proofErr w:type="spellStart"/>
            <w:r w:rsidRPr="001F6849">
              <w:t>Author</w:t>
            </w:r>
            <w:proofErr w:type="spellEnd"/>
            <w:r w:rsidRPr="001F6849">
              <w:t>:</w:t>
            </w:r>
          </w:p>
        </w:tc>
        <w:tc>
          <w:tcPr>
            <w:tcW w:w="6125" w:type="dxa"/>
          </w:tcPr>
          <w:p w14:paraId="068B9477" w14:textId="33549638" w:rsidR="00D64539" w:rsidRPr="001F6849" w:rsidRDefault="001D4061" w:rsidP="00D64539">
            <w:pPr>
              <w:pStyle w:val="bibentrytext"/>
              <w:rPr>
                <w:szCs w:val="24"/>
              </w:rPr>
            </w:pPr>
            <w:r w:rsidRPr="001F6849">
              <w:rPr>
                <w:szCs w:val="24"/>
              </w:rPr>
              <w:t>Bc. Jan Horák</w:t>
            </w:r>
          </w:p>
          <w:p w14:paraId="33CB5540" w14:textId="77777777" w:rsidR="00D64539" w:rsidRPr="001F6849" w:rsidRDefault="00D64539" w:rsidP="00D64539">
            <w:pPr>
              <w:pStyle w:val="bibentrytext"/>
              <w:rPr>
                <w:szCs w:val="24"/>
              </w:rPr>
            </w:pPr>
            <w:proofErr w:type="spellStart"/>
            <w:r w:rsidRPr="001F6849">
              <w:rPr>
                <w:szCs w:val="24"/>
              </w:rPr>
              <w:t>Faculty</w:t>
            </w:r>
            <w:proofErr w:type="spellEnd"/>
            <w:r w:rsidRPr="001F6849">
              <w:rPr>
                <w:szCs w:val="24"/>
              </w:rPr>
              <w:t xml:space="preserve"> </w:t>
            </w:r>
            <w:proofErr w:type="spellStart"/>
            <w:r w:rsidRPr="001F6849">
              <w:rPr>
                <w:szCs w:val="24"/>
              </w:rPr>
              <w:t>of</w:t>
            </w:r>
            <w:proofErr w:type="spellEnd"/>
            <w:r w:rsidRPr="001F6849">
              <w:rPr>
                <w:szCs w:val="24"/>
              </w:rPr>
              <w:t xml:space="preserve"> Science, Masaryk University</w:t>
            </w:r>
          </w:p>
          <w:p w14:paraId="1A923EAF" w14:textId="77777777" w:rsidR="00D64539" w:rsidRPr="001F6849" w:rsidRDefault="00D64539" w:rsidP="00D64539">
            <w:pPr>
              <w:pStyle w:val="bibentrytext"/>
              <w:rPr>
                <w:szCs w:val="24"/>
              </w:rPr>
            </w:pPr>
            <w:r w:rsidRPr="001F6849">
              <w:rPr>
                <w:szCs w:val="24"/>
              </w:rPr>
              <w:t xml:space="preserve">Department </w:t>
            </w:r>
            <w:proofErr w:type="spellStart"/>
            <w:r w:rsidRPr="001F6849">
              <w:rPr>
                <w:szCs w:val="24"/>
              </w:rPr>
              <w:t>of</w:t>
            </w:r>
            <w:proofErr w:type="spellEnd"/>
            <w:r w:rsidRPr="001F6849">
              <w:rPr>
                <w:szCs w:val="24"/>
              </w:rPr>
              <w:t xml:space="preserve"> Geography</w:t>
            </w:r>
          </w:p>
        </w:tc>
      </w:tr>
      <w:tr w:rsidR="00D64539" w:rsidRPr="001F6849" w14:paraId="727C6FA5" w14:textId="77777777" w:rsidTr="008255C2">
        <w:tc>
          <w:tcPr>
            <w:tcW w:w="2802" w:type="dxa"/>
          </w:tcPr>
          <w:p w14:paraId="5A3DDA40" w14:textId="77777777" w:rsidR="00D64539" w:rsidRPr="001F6849" w:rsidRDefault="00D64539" w:rsidP="00D64539">
            <w:pPr>
              <w:pStyle w:val="bibentrybold"/>
            </w:pPr>
            <w:proofErr w:type="spellStart"/>
            <w:r w:rsidRPr="001F6849">
              <w:t>Title</w:t>
            </w:r>
            <w:proofErr w:type="spellEnd"/>
            <w:r w:rsidRPr="001F6849">
              <w:t xml:space="preserve"> </w:t>
            </w:r>
            <w:proofErr w:type="spellStart"/>
            <w:r w:rsidRPr="001F6849">
              <w:t>of</w:t>
            </w:r>
            <w:proofErr w:type="spellEnd"/>
            <w:r w:rsidRPr="001F6849">
              <w:t xml:space="preserve"> Thesis:</w:t>
            </w:r>
          </w:p>
        </w:tc>
        <w:tc>
          <w:tcPr>
            <w:tcW w:w="6125" w:type="dxa"/>
          </w:tcPr>
          <w:p w14:paraId="11EAA9B0" w14:textId="2B821CEC" w:rsidR="00D64539" w:rsidRPr="001F6849" w:rsidRDefault="00341D2E" w:rsidP="00D64539">
            <w:pPr>
              <w:pStyle w:val="bibentrytext"/>
              <w:rPr>
                <w:szCs w:val="24"/>
              </w:rPr>
            </w:pPr>
            <w:r w:rsidRPr="001F6849">
              <w:t xml:space="preserve">Web </w:t>
            </w:r>
            <w:proofErr w:type="spellStart"/>
            <w:r w:rsidRPr="001F6849">
              <w:t>virtual</w:t>
            </w:r>
            <w:proofErr w:type="spellEnd"/>
            <w:r w:rsidRPr="001F6849">
              <w:t xml:space="preserve"> reality: a </w:t>
            </w:r>
            <w:proofErr w:type="spellStart"/>
            <w:r w:rsidRPr="001F6849">
              <w:t>new</w:t>
            </w:r>
            <w:proofErr w:type="spellEnd"/>
            <w:r w:rsidRPr="001F6849">
              <w:t xml:space="preserve"> </w:t>
            </w:r>
            <w:proofErr w:type="spellStart"/>
            <w:r w:rsidRPr="001F6849">
              <w:t>way</w:t>
            </w:r>
            <w:proofErr w:type="spellEnd"/>
            <w:r w:rsidRPr="001F6849">
              <w:t xml:space="preserve"> </w:t>
            </w:r>
            <w:proofErr w:type="spellStart"/>
            <w:r w:rsidRPr="001F6849">
              <w:t>of</w:t>
            </w:r>
            <w:proofErr w:type="spellEnd"/>
            <w:r w:rsidRPr="001F6849">
              <w:t xml:space="preserve"> </w:t>
            </w:r>
            <w:proofErr w:type="spellStart"/>
            <w:r w:rsidRPr="001F6849">
              <w:t>presenting</w:t>
            </w:r>
            <w:proofErr w:type="spellEnd"/>
            <w:r w:rsidRPr="001F6849">
              <w:t xml:space="preserve"> </w:t>
            </w:r>
            <w:proofErr w:type="spellStart"/>
            <w:r w:rsidRPr="001F6849">
              <w:t>geospatial</w:t>
            </w:r>
            <w:proofErr w:type="spellEnd"/>
            <w:r w:rsidRPr="001F6849">
              <w:t xml:space="preserve"> data</w:t>
            </w:r>
          </w:p>
        </w:tc>
      </w:tr>
      <w:tr w:rsidR="00D64539" w:rsidRPr="001F6849" w14:paraId="062E9DD2" w14:textId="77777777" w:rsidTr="008255C2">
        <w:tc>
          <w:tcPr>
            <w:tcW w:w="2802" w:type="dxa"/>
          </w:tcPr>
          <w:p w14:paraId="2AD3FB50" w14:textId="77777777" w:rsidR="00D64539" w:rsidRPr="001F6849" w:rsidRDefault="00D64539" w:rsidP="00D64539">
            <w:pPr>
              <w:pStyle w:val="bibentrybold"/>
            </w:pPr>
            <w:proofErr w:type="spellStart"/>
            <w:r w:rsidRPr="001F6849">
              <w:t>Degree</w:t>
            </w:r>
            <w:proofErr w:type="spellEnd"/>
            <w:r w:rsidRPr="001F6849">
              <w:t xml:space="preserve"> </w:t>
            </w:r>
            <w:proofErr w:type="spellStart"/>
            <w:r w:rsidRPr="001F6849">
              <w:t>Programme</w:t>
            </w:r>
            <w:proofErr w:type="spellEnd"/>
            <w:r w:rsidRPr="001F6849">
              <w:t>:</w:t>
            </w:r>
          </w:p>
        </w:tc>
        <w:tc>
          <w:tcPr>
            <w:tcW w:w="6125" w:type="dxa"/>
          </w:tcPr>
          <w:p w14:paraId="215CF4F8" w14:textId="2556747D"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4907EFE5" w14:textId="77777777" w:rsidTr="008255C2">
        <w:tc>
          <w:tcPr>
            <w:tcW w:w="2802" w:type="dxa"/>
          </w:tcPr>
          <w:p w14:paraId="45693EF4" w14:textId="77777777" w:rsidR="00D64539" w:rsidRPr="001F6849" w:rsidRDefault="00D64539" w:rsidP="00D64539">
            <w:pPr>
              <w:pStyle w:val="bibentrybold"/>
            </w:pPr>
            <w:proofErr w:type="spellStart"/>
            <w:r w:rsidRPr="001F6849">
              <w:t>Field</w:t>
            </w:r>
            <w:proofErr w:type="spellEnd"/>
            <w:r w:rsidRPr="001F6849">
              <w:t xml:space="preserve"> </w:t>
            </w:r>
            <w:proofErr w:type="spellStart"/>
            <w:r w:rsidRPr="001F6849">
              <w:t>of</w:t>
            </w:r>
            <w:proofErr w:type="spellEnd"/>
            <w:r w:rsidRPr="001F6849">
              <w:t xml:space="preserve"> Study:</w:t>
            </w:r>
          </w:p>
        </w:tc>
        <w:tc>
          <w:tcPr>
            <w:tcW w:w="6125" w:type="dxa"/>
          </w:tcPr>
          <w:p w14:paraId="71A10349" w14:textId="6ABD1B77" w:rsidR="00D64539" w:rsidRPr="001F6849" w:rsidRDefault="00341D2E" w:rsidP="00D64539">
            <w:pPr>
              <w:pStyle w:val="bibentrytext"/>
              <w:rPr>
                <w:szCs w:val="24"/>
              </w:rPr>
            </w:pPr>
            <w:proofErr w:type="spellStart"/>
            <w:r w:rsidRPr="001F6849">
              <w:rPr>
                <w:szCs w:val="24"/>
              </w:rPr>
              <w:t>Cartography</w:t>
            </w:r>
            <w:proofErr w:type="spellEnd"/>
            <w:r w:rsidRPr="001F6849">
              <w:rPr>
                <w:szCs w:val="24"/>
              </w:rPr>
              <w:t xml:space="preserve"> and </w:t>
            </w:r>
            <w:proofErr w:type="spellStart"/>
            <w:r w:rsidRPr="001F6849">
              <w:rPr>
                <w:szCs w:val="24"/>
              </w:rPr>
              <w:t>geoinformatics</w:t>
            </w:r>
            <w:proofErr w:type="spellEnd"/>
          </w:p>
        </w:tc>
      </w:tr>
      <w:tr w:rsidR="00D64539" w:rsidRPr="001F6849" w14:paraId="6853B39F" w14:textId="77777777" w:rsidTr="008255C2">
        <w:tc>
          <w:tcPr>
            <w:tcW w:w="2802" w:type="dxa"/>
          </w:tcPr>
          <w:p w14:paraId="508AFF14" w14:textId="77777777" w:rsidR="00D64539" w:rsidRPr="001F6849" w:rsidRDefault="00D64539" w:rsidP="00D64539">
            <w:pPr>
              <w:pStyle w:val="bibentrybold"/>
            </w:pPr>
            <w:r w:rsidRPr="001F6849">
              <w:t>Supervisor:</w:t>
            </w:r>
          </w:p>
        </w:tc>
        <w:tc>
          <w:tcPr>
            <w:tcW w:w="6125" w:type="dxa"/>
          </w:tcPr>
          <w:p w14:paraId="7F6888C4" w14:textId="1DE25623" w:rsidR="00D64539" w:rsidRPr="001F6849" w:rsidRDefault="00341D2E" w:rsidP="00D64539">
            <w:pPr>
              <w:pStyle w:val="bibentrytext"/>
              <w:rPr>
                <w:szCs w:val="24"/>
              </w:rPr>
            </w:pPr>
            <w:r w:rsidRPr="001F6849">
              <w:rPr>
                <w:noProof/>
                <w:szCs w:val="24"/>
              </w:rPr>
              <w:t>RNDr. Lukáš Herman, Ph.D.</w:t>
            </w:r>
          </w:p>
        </w:tc>
      </w:tr>
      <w:tr w:rsidR="00D64539" w:rsidRPr="001F6849" w14:paraId="15E51525" w14:textId="77777777" w:rsidTr="008255C2">
        <w:tc>
          <w:tcPr>
            <w:tcW w:w="2802" w:type="dxa"/>
          </w:tcPr>
          <w:p w14:paraId="6E1ED4AB" w14:textId="77777777" w:rsidR="00D64539" w:rsidRPr="001F6849" w:rsidRDefault="00D64539" w:rsidP="00D64539">
            <w:pPr>
              <w:pStyle w:val="bibentrybold"/>
            </w:pPr>
            <w:proofErr w:type="spellStart"/>
            <w:r w:rsidRPr="001F6849">
              <w:t>Academic</w:t>
            </w:r>
            <w:proofErr w:type="spellEnd"/>
            <w:r w:rsidRPr="001F6849">
              <w:t xml:space="preserve"> </w:t>
            </w:r>
            <w:proofErr w:type="spellStart"/>
            <w:r w:rsidRPr="001F6849">
              <w:t>Year</w:t>
            </w:r>
            <w:proofErr w:type="spellEnd"/>
            <w:r w:rsidRPr="001F6849">
              <w:t>:</w:t>
            </w:r>
          </w:p>
        </w:tc>
        <w:tc>
          <w:tcPr>
            <w:tcW w:w="6125" w:type="dxa"/>
          </w:tcPr>
          <w:p w14:paraId="2FD19244" w14:textId="04E5E8DF" w:rsidR="00D64539" w:rsidRPr="001F6849" w:rsidRDefault="007C69D4" w:rsidP="00D64539">
            <w:pPr>
              <w:pStyle w:val="bibentrytext"/>
              <w:rPr>
                <w:szCs w:val="24"/>
              </w:rPr>
            </w:pPr>
            <w:r w:rsidRPr="001F6849">
              <w:rPr>
                <w:szCs w:val="24"/>
              </w:rPr>
              <w:t>202</w:t>
            </w:r>
            <w:r w:rsidR="00341D2E" w:rsidRPr="001F6849">
              <w:rPr>
                <w:szCs w:val="24"/>
              </w:rPr>
              <w:t>2</w:t>
            </w:r>
            <w:r w:rsidRPr="001F6849">
              <w:rPr>
                <w:szCs w:val="24"/>
              </w:rPr>
              <w:t>/202</w:t>
            </w:r>
            <w:r w:rsidR="00341D2E" w:rsidRPr="001F6849">
              <w:rPr>
                <w:szCs w:val="24"/>
              </w:rPr>
              <w:t>3</w:t>
            </w:r>
          </w:p>
        </w:tc>
      </w:tr>
      <w:tr w:rsidR="00D64539" w:rsidRPr="001F6849" w14:paraId="48A6BBF0" w14:textId="77777777" w:rsidTr="008255C2">
        <w:tc>
          <w:tcPr>
            <w:tcW w:w="2802" w:type="dxa"/>
          </w:tcPr>
          <w:p w14:paraId="1068E923" w14:textId="77777777" w:rsidR="00D64539" w:rsidRPr="001F6849" w:rsidRDefault="00D64539" w:rsidP="00D64539">
            <w:pPr>
              <w:pStyle w:val="bibentrybold"/>
            </w:pPr>
            <w:proofErr w:type="spellStart"/>
            <w:r w:rsidRPr="001F6849">
              <w:t>Number</w:t>
            </w:r>
            <w:proofErr w:type="spellEnd"/>
            <w:r w:rsidRPr="001F6849">
              <w:t xml:space="preserve"> </w:t>
            </w:r>
            <w:proofErr w:type="spellStart"/>
            <w:r w:rsidRPr="001F6849">
              <w:t>of</w:t>
            </w:r>
            <w:proofErr w:type="spellEnd"/>
            <w:r w:rsidRPr="001F6849">
              <w:t xml:space="preserve"> </w:t>
            </w:r>
            <w:proofErr w:type="spellStart"/>
            <w:r w:rsidRPr="001F6849">
              <w:t>Pages</w:t>
            </w:r>
            <w:proofErr w:type="spellEnd"/>
            <w:r w:rsidRPr="001F6849">
              <w:t>:</w:t>
            </w:r>
          </w:p>
        </w:tc>
        <w:tc>
          <w:tcPr>
            <w:tcW w:w="6125" w:type="dxa"/>
          </w:tcPr>
          <w:p w14:paraId="23C49C23" w14:textId="77777777" w:rsidR="00D64539" w:rsidRPr="001F6849" w:rsidRDefault="00D64539" w:rsidP="00D64539">
            <w:pPr>
              <w:pStyle w:val="bibentrytext"/>
              <w:rPr>
                <w:szCs w:val="24"/>
              </w:rPr>
            </w:pPr>
            <w:proofErr w:type="spellStart"/>
            <w:r w:rsidRPr="001F6849">
              <w:rPr>
                <w:szCs w:val="24"/>
              </w:rPr>
              <w:t>xx</w:t>
            </w:r>
            <w:proofErr w:type="spellEnd"/>
          </w:p>
        </w:tc>
      </w:tr>
      <w:tr w:rsidR="00D64539" w:rsidRPr="001F6849" w14:paraId="38BFFB0E" w14:textId="77777777" w:rsidTr="008255C2">
        <w:tc>
          <w:tcPr>
            <w:tcW w:w="2802" w:type="dxa"/>
          </w:tcPr>
          <w:p w14:paraId="3F84BC21" w14:textId="77777777" w:rsidR="00D64539" w:rsidRPr="001F6849" w:rsidRDefault="00D64539" w:rsidP="00D64539">
            <w:pPr>
              <w:pStyle w:val="bibentrybold"/>
            </w:pPr>
            <w:proofErr w:type="spellStart"/>
            <w:r w:rsidRPr="001F6849">
              <w:t>Keywords</w:t>
            </w:r>
            <w:proofErr w:type="spellEnd"/>
            <w:r w:rsidRPr="001F6849">
              <w:t>:</w:t>
            </w:r>
          </w:p>
        </w:tc>
        <w:tc>
          <w:tcPr>
            <w:tcW w:w="6125" w:type="dxa"/>
          </w:tcPr>
          <w:p w14:paraId="623224F0" w14:textId="77777777" w:rsidR="00D64539" w:rsidRPr="001F6849" w:rsidRDefault="00D64539" w:rsidP="00D64539">
            <w:pPr>
              <w:pStyle w:val="bibentrytext"/>
              <w:rPr>
                <w:szCs w:val="24"/>
              </w:rPr>
            </w:pP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r w:rsidRPr="001F6849">
              <w:rPr>
                <w:szCs w:val="24"/>
              </w:rPr>
              <w:t xml:space="preserve">, </w:t>
            </w:r>
            <w:proofErr w:type="spellStart"/>
            <w:r w:rsidRPr="001F6849">
              <w:rPr>
                <w:szCs w:val="24"/>
              </w:rPr>
              <w:t>Keyword</w:t>
            </w:r>
            <w:proofErr w:type="spellEnd"/>
          </w:p>
        </w:tc>
      </w:tr>
    </w:tbl>
    <w:p w14:paraId="700F3EA0" w14:textId="77777777" w:rsidR="00D64539" w:rsidRPr="001F6849" w:rsidRDefault="00D64539" w:rsidP="00684388">
      <w:pPr>
        <w:sectPr w:rsidR="00D64539" w:rsidRPr="001F6849" w:rsidSect="00AE1261">
          <w:pgSz w:w="11906" w:h="16838" w:code="9"/>
          <w:pgMar w:top="1701" w:right="1134" w:bottom="1418" w:left="1985" w:header="709" w:footer="709" w:gutter="0"/>
          <w:cols w:space="708"/>
          <w:docGrid w:linePitch="360"/>
        </w:sectPr>
      </w:pPr>
    </w:p>
    <w:p w14:paraId="0C9CEA05" w14:textId="24ABE4A2" w:rsidR="009A0956" w:rsidRPr="001F6849" w:rsidRDefault="00AE1261" w:rsidP="00AE1261">
      <w:pPr>
        <w:pStyle w:val="nadpisbibabstraktpodekovani"/>
      </w:pPr>
      <w:r w:rsidRPr="001F6849">
        <w:lastRenderedPageBreak/>
        <w:t>Abstrakt</w:t>
      </w:r>
    </w:p>
    <w:p w14:paraId="716ECE40" w14:textId="712CE5E0" w:rsidR="001D4061" w:rsidRPr="001F6849" w:rsidRDefault="001D4061" w:rsidP="001D4061">
      <w:pPr>
        <w:rPr>
          <w:lang w:eastAsia="cs-CZ"/>
        </w:rPr>
      </w:pPr>
      <w:r w:rsidRPr="001F6849">
        <w:rPr>
          <w:lang w:eastAsia="cs-CZ"/>
        </w:rPr>
        <w:t xml:space="preserve">Tato práce se </w:t>
      </w:r>
      <w:proofErr w:type="gramStart"/>
      <w:r w:rsidRPr="001F6849">
        <w:rPr>
          <w:lang w:eastAsia="cs-CZ"/>
        </w:rPr>
        <w:t>zabývá..</w:t>
      </w:r>
      <w:proofErr w:type="gramEnd"/>
    </w:p>
    <w:p w14:paraId="272C22C0" w14:textId="2769BB15" w:rsidR="00AE1261" w:rsidRPr="001F6849" w:rsidRDefault="00AE1261" w:rsidP="007B01D8">
      <w:pPr>
        <w:pStyle w:val="nadpisbibabstraktpodekovani"/>
      </w:pPr>
      <w:r w:rsidRPr="001F6849">
        <w:t>Abstract</w:t>
      </w:r>
    </w:p>
    <w:p w14:paraId="50A084D5" w14:textId="2921D12A" w:rsidR="007B01D8" w:rsidRPr="001F6849" w:rsidRDefault="002415B0" w:rsidP="002415B0">
      <w:proofErr w:type="spellStart"/>
      <w:r w:rsidRPr="001F6849">
        <w:t>Bachelor</w:t>
      </w:r>
      <w:proofErr w:type="spellEnd"/>
      <w:r w:rsidRPr="001F6849">
        <w:t xml:space="preserve"> </w:t>
      </w:r>
      <w:proofErr w:type="gramStart"/>
      <w:r w:rsidRPr="001F6849">
        <w:t>thesis</w:t>
      </w:r>
      <w:r w:rsidR="001D4061" w:rsidRPr="001F6849">
        <w:t>..</w:t>
      </w:r>
      <w:proofErr w:type="gramEnd"/>
    </w:p>
    <w:p w14:paraId="32FA98F0" w14:textId="64126C2C" w:rsidR="008D3600" w:rsidRPr="001F6849" w:rsidRDefault="008D3600" w:rsidP="00AE1261"/>
    <w:p w14:paraId="50294FA5" w14:textId="77777777" w:rsidR="007B01D8" w:rsidRPr="001F6849" w:rsidRDefault="007B01D8" w:rsidP="00AE1261"/>
    <w:p w14:paraId="24CB7090" w14:textId="2BA9FB50"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228D97E7" w14:textId="6F779006" w:rsidR="00AE1261" w:rsidRPr="001F6849" w:rsidRDefault="00AE1261" w:rsidP="00AE1261">
      <w:pPr>
        <w:rPr>
          <w:b/>
          <w:sz w:val="28"/>
          <w:szCs w:val="28"/>
        </w:rPr>
      </w:pPr>
    </w:p>
    <w:tbl>
      <w:tblPr>
        <w:tblW w:w="9212" w:type="dxa"/>
        <w:tblLayout w:type="fixed"/>
        <w:tblCellMar>
          <w:left w:w="70" w:type="dxa"/>
          <w:right w:w="70" w:type="dxa"/>
        </w:tblCellMar>
        <w:tblLook w:val="0000" w:firstRow="0" w:lastRow="0" w:firstColumn="0" w:lastColumn="0" w:noHBand="0" w:noVBand="0"/>
      </w:tblPr>
      <w:tblGrid>
        <w:gridCol w:w="1488"/>
        <w:gridCol w:w="6502"/>
        <w:gridCol w:w="1222"/>
      </w:tblGrid>
      <w:tr w:rsidR="00D85329" w:rsidRPr="001F6849" w14:paraId="0390E7E2" w14:textId="77777777" w:rsidTr="00D85329">
        <w:trPr>
          <w:cantSplit/>
          <w:trHeight w:val="440"/>
        </w:trPr>
        <w:tc>
          <w:tcPr>
            <w:tcW w:w="1488" w:type="dxa"/>
            <w:vMerge w:val="restart"/>
          </w:tcPr>
          <w:p w14:paraId="6D49A14E"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noProof/>
                <w:sz w:val="36"/>
                <w:szCs w:val="24"/>
                <w:lang w:eastAsia="cs-CZ"/>
              </w:rPr>
              <w:drawing>
                <wp:anchor distT="0" distB="0" distL="114300" distR="114300" simplePos="0" relativeHeight="251661312" behindDoc="1" locked="1" layoutInCell="1" allowOverlap="1" wp14:anchorId="76E985CC" wp14:editId="77BEDCA4">
                  <wp:simplePos x="0" y="0"/>
                  <wp:positionH relativeFrom="page">
                    <wp:posOffset>-15875</wp:posOffset>
                  </wp:positionH>
                  <wp:positionV relativeFrom="page">
                    <wp:posOffset>13970</wp:posOffset>
                  </wp:positionV>
                  <wp:extent cx="938530" cy="647700"/>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tek_law_cz.emf"/>
                          <pic:cNvPicPr/>
                        </pic:nvPicPr>
                        <pic:blipFill>
                          <a:blip r:embed="rId13">
                            <a:extLst>
                              <a:ext uri="{28A0092B-C50C-407E-A947-70E740481C1C}">
                                <a14:useLocalDpi xmlns:a14="http://schemas.microsoft.com/office/drawing/2010/main" val="0"/>
                              </a:ext>
                            </a:extLst>
                          </a:blip>
                          <a:stretch>
                            <a:fillRect/>
                          </a:stretch>
                        </pic:blipFill>
                        <pic:spPr>
                          <a:xfrm>
                            <a:off x="0" y="0"/>
                            <a:ext cx="938530" cy="647700"/>
                          </a:xfrm>
                          <a:prstGeom prst="rect">
                            <a:avLst/>
                          </a:prstGeom>
                        </pic:spPr>
                      </pic:pic>
                    </a:graphicData>
                  </a:graphic>
                  <wp14:sizeRelH relativeFrom="margin">
                    <wp14:pctWidth>0</wp14:pctWidth>
                  </wp14:sizeRelH>
                  <wp14:sizeRelV relativeFrom="margin">
                    <wp14:pctHeight>0</wp14:pctHeight>
                  </wp14:sizeRelV>
                </wp:anchor>
              </w:drawing>
            </w:r>
          </w:p>
        </w:tc>
        <w:tc>
          <w:tcPr>
            <w:tcW w:w="6502" w:type="dxa"/>
          </w:tcPr>
          <w:p w14:paraId="3CBE1BC8"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Masarykova univerzita </w:t>
            </w:r>
          </w:p>
        </w:tc>
        <w:tc>
          <w:tcPr>
            <w:tcW w:w="1222" w:type="dxa"/>
            <w:vMerge w:val="restart"/>
          </w:tcPr>
          <w:p w14:paraId="643C979A"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5EAE3BED" w14:textId="77777777" w:rsidTr="00D85329">
        <w:trPr>
          <w:cantSplit/>
          <w:trHeight w:val="338"/>
        </w:trPr>
        <w:tc>
          <w:tcPr>
            <w:tcW w:w="1488" w:type="dxa"/>
            <w:vMerge/>
          </w:tcPr>
          <w:p w14:paraId="691C8305"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05DB4052" w14:textId="77777777" w:rsidR="00D85329" w:rsidRPr="001F6849" w:rsidRDefault="00D85329" w:rsidP="00D85329">
            <w:pPr>
              <w:spacing w:after="0" w:line="240" w:lineRule="auto"/>
              <w:jc w:val="left"/>
              <w:rPr>
                <w:rFonts w:eastAsia="Times New Roman" w:cs="Times New Roman"/>
                <w:b/>
                <w:bCs/>
                <w:sz w:val="10"/>
                <w:szCs w:val="24"/>
                <w:lang w:eastAsia="cs-CZ"/>
              </w:rPr>
            </w:pPr>
          </w:p>
        </w:tc>
        <w:tc>
          <w:tcPr>
            <w:tcW w:w="1222" w:type="dxa"/>
            <w:vMerge/>
          </w:tcPr>
          <w:p w14:paraId="473F33AD"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r w:rsidR="00D85329" w:rsidRPr="001F6849" w14:paraId="78FC28EE" w14:textId="77777777" w:rsidTr="00D85329">
        <w:trPr>
          <w:cantSplit/>
          <w:trHeight w:val="278"/>
        </w:trPr>
        <w:tc>
          <w:tcPr>
            <w:tcW w:w="1488" w:type="dxa"/>
            <w:vMerge/>
          </w:tcPr>
          <w:p w14:paraId="5D3DE942" w14:textId="77777777" w:rsidR="00D85329" w:rsidRPr="001F6849" w:rsidRDefault="00D85329" w:rsidP="00D85329">
            <w:pPr>
              <w:spacing w:after="0" w:line="240" w:lineRule="auto"/>
              <w:jc w:val="center"/>
              <w:rPr>
                <w:rFonts w:eastAsia="Times New Roman" w:cs="Times New Roman"/>
                <w:b/>
                <w:bCs/>
                <w:sz w:val="36"/>
                <w:szCs w:val="24"/>
                <w:lang w:eastAsia="cs-CZ"/>
              </w:rPr>
            </w:pPr>
          </w:p>
        </w:tc>
        <w:tc>
          <w:tcPr>
            <w:tcW w:w="6502" w:type="dxa"/>
          </w:tcPr>
          <w:p w14:paraId="2B2A73FA" w14:textId="77777777" w:rsidR="00D85329" w:rsidRPr="001F6849" w:rsidRDefault="00D8532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Přírodovědecká fakulta</w:t>
            </w:r>
          </w:p>
        </w:tc>
        <w:tc>
          <w:tcPr>
            <w:tcW w:w="1222" w:type="dxa"/>
            <w:vMerge/>
          </w:tcPr>
          <w:p w14:paraId="16AFFFFC" w14:textId="77777777" w:rsidR="00D85329" w:rsidRPr="001F6849" w:rsidRDefault="00D85329" w:rsidP="00D85329">
            <w:pPr>
              <w:spacing w:after="0" w:line="240" w:lineRule="auto"/>
              <w:jc w:val="center"/>
              <w:rPr>
                <w:rFonts w:eastAsia="Times New Roman" w:cs="Times New Roman"/>
                <w:b/>
                <w:bCs/>
                <w:sz w:val="36"/>
                <w:szCs w:val="24"/>
                <w:lang w:eastAsia="cs-CZ"/>
              </w:rPr>
            </w:pPr>
          </w:p>
        </w:tc>
      </w:tr>
    </w:tbl>
    <w:p w14:paraId="7CBB301D"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3431B9E7" w14:textId="77777777" w:rsidR="00D85329" w:rsidRPr="001F6849" w:rsidRDefault="00D85329" w:rsidP="00D85329">
      <w:pPr>
        <w:spacing w:after="0" w:line="240" w:lineRule="auto"/>
        <w:jc w:val="center"/>
        <w:rPr>
          <w:rFonts w:eastAsia="Times New Roman" w:cs="Times New Roman"/>
          <w:b/>
          <w:bCs/>
          <w:sz w:val="36"/>
          <w:szCs w:val="24"/>
          <w:lang w:eastAsia="cs-CZ"/>
        </w:rPr>
      </w:pPr>
    </w:p>
    <w:p w14:paraId="72B5A603" w14:textId="52E9D3C7" w:rsidR="00D85329" w:rsidRPr="001F6849" w:rsidRDefault="00774419" w:rsidP="00D85329">
      <w:pPr>
        <w:spacing w:after="0" w:line="240" w:lineRule="auto"/>
        <w:jc w:val="center"/>
        <w:rPr>
          <w:rFonts w:eastAsia="Times New Roman" w:cs="Times New Roman"/>
          <w:b/>
          <w:bCs/>
          <w:sz w:val="36"/>
          <w:szCs w:val="24"/>
          <w:lang w:eastAsia="cs-CZ"/>
        </w:rPr>
      </w:pPr>
      <w:r w:rsidRPr="001F6849">
        <w:rPr>
          <w:rFonts w:eastAsia="Times New Roman" w:cs="Times New Roman"/>
          <w:b/>
          <w:bCs/>
          <w:sz w:val="36"/>
          <w:szCs w:val="24"/>
          <w:lang w:eastAsia="cs-CZ"/>
        </w:rPr>
        <w:t xml:space="preserve">ZADÁNÍ </w:t>
      </w:r>
      <w:r w:rsidR="008C4FDE">
        <w:rPr>
          <w:rFonts w:eastAsia="Times New Roman" w:cs="Times New Roman"/>
          <w:b/>
          <w:bCs/>
          <w:sz w:val="36"/>
          <w:szCs w:val="24"/>
          <w:lang w:eastAsia="cs-CZ"/>
        </w:rPr>
        <w:t>DIPLOMOVÉ</w:t>
      </w:r>
      <w:r w:rsidRPr="001F6849">
        <w:rPr>
          <w:rFonts w:eastAsia="Times New Roman" w:cs="Times New Roman"/>
          <w:b/>
          <w:bCs/>
          <w:sz w:val="36"/>
          <w:szCs w:val="24"/>
          <w:lang w:eastAsia="cs-CZ"/>
        </w:rPr>
        <w:t xml:space="preserve"> PRÁCE</w:t>
      </w:r>
    </w:p>
    <w:p w14:paraId="3DAEABCA" w14:textId="77777777" w:rsidR="00D85329" w:rsidRPr="001F6849" w:rsidRDefault="00D85329" w:rsidP="00D85329">
      <w:pPr>
        <w:spacing w:after="0" w:line="240" w:lineRule="auto"/>
        <w:jc w:val="left"/>
        <w:rPr>
          <w:rFonts w:eastAsia="Times New Roman" w:cs="Times New Roman"/>
          <w:b/>
          <w:bCs/>
          <w:sz w:val="44"/>
          <w:szCs w:val="24"/>
          <w:lang w:eastAsia="cs-CZ"/>
        </w:rPr>
      </w:pPr>
    </w:p>
    <w:p w14:paraId="71013108" w14:textId="20C518A8" w:rsidR="00D85329" w:rsidRPr="001F6849" w:rsidRDefault="0077441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Student: </w:t>
      </w:r>
      <w:r w:rsidRPr="001F6849">
        <w:rPr>
          <w:rFonts w:eastAsia="Times New Roman" w:cs="Times New Roman"/>
          <w:b/>
          <w:bCs/>
          <w:sz w:val="28"/>
          <w:szCs w:val="24"/>
          <w:lang w:eastAsia="cs-CZ"/>
        </w:rPr>
        <w:tab/>
      </w:r>
      <w:r w:rsidR="00D85329" w:rsidRPr="001F6849">
        <w:rPr>
          <w:rFonts w:eastAsia="Times New Roman" w:cs="Times New Roman"/>
          <w:b/>
          <w:bCs/>
          <w:sz w:val="28"/>
          <w:szCs w:val="24"/>
          <w:lang w:eastAsia="cs-CZ"/>
        </w:rPr>
        <w:tab/>
      </w:r>
      <w:r w:rsidR="001D4061" w:rsidRPr="001F6849">
        <w:rPr>
          <w:rFonts w:eastAsia="Times New Roman" w:cs="Times New Roman"/>
          <w:b/>
          <w:bCs/>
          <w:sz w:val="28"/>
          <w:szCs w:val="24"/>
          <w:lang w:eastAsia="cs-CZ"/>
        </w:rPr>
        <w:t xml:space="preserve">Bc. </w:t>
      </w:r>
      <w:r w:rsidR="00D85329" w:rsidRPr="001F6849">
        <w:rPr>
          <w:rFonts w:eastAsia="Times New Roman" w:cs="Times New Roman"/>
          <w:b/>
          <w:bCs/>
          <w:noProof/>
          <w:sz w:val="28"/>
          <w:szCs w:val="24"/>
          <w:lang w:eastAsia="cs-CZ"/>
        </w:rPr>
        <w:t>Jan Horák</w:t>
      </w:r>
    </w:p>
    <w:p w14:paraId="55C2F924" w14:textId="77777777" w:rsidR="00D85329" w:rsidRPr="001F6849" w:rsidRDefault="00D85329" w:rsidP="00D85329">
      <w:pPr>
        <w:spacing w:after="0" w:line="240" w:lineRule="auto"/>
        <w:jc w:val="left"/>
        <w:rPr>
          <w:rFonts w:eastAsia="Times New Roman" w:cs="Times New Roman"/>
          <w:b/>
          <w:bCs/>
          <w:sz w:val="8"/>
          <w:szCs w:val="24"/>
          <w:lang w:eastAsia="cs-CZ"/>
        </w:rPr>
      </w:pPr>
    </w:p>
    <w:p w14:paraId="33DCB006" w14:textId="56D5C71E"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program: </w:t>
      </w:r>
      <w:r w:rsidR="00774419"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345996C5" w14:textId="77777777" w:rsidR="00D85329" w:rsidRPr="001F6849" w:rsidRDefault="00D85329" w:rsidP="00D85329">
      <w:pPr>
        <w:spacing w:after="0" w:line="240" w:lineRule="auto"/>
        <w:ind w:left="2340" w:hanging="2340"/>
        <w:jc w:val="left"/>
        <w:rPr>
          <w:rFonts w:eastAsia="Times New Roman" w:cs="Times New Roman"/>
          <w:b/>
          <w:bCs/>
          <w:sz w:val="8"/>
          <w:szCs w:val="24"/>
          <w:lang w:eastAsia="cs-CZ"/>
        </w:rPr>
      </w:pPr>
    </w:p>
    <w:p w14:paraId="6BF9CD12" w14:textId="3A89C02C" w:rsidR="00D85329" w:rsidRPr="001F6849" w:rsidRDefault="00D85329" w:rsidP="00D85329">
      <w:pPr>
        <w:spacing w:after="0" w:line="240" w:lineRule="auto"/>
        <w:ind w:left="2340" w:hanging="2340"/>
        <w:jc w:val="left"/>
        <w:rPr>
          <w:rFonts w:eastAsia="Times New Roman" w:cs="Times New Roman"/>
          <w:b/>
          <w:bCs/>
          <w:sz w:val="28"/>
          <w:szCs w:val="24"/>
          <w:lang w:eastAsia="cs-CZ"/>
        </w:rPr>
      </w:pPr>
      <w:r w:rsidRPr="001F6849">
        <w:rPr>
          <w:rFonts w:eastAsia="Times New Roman" w:cs="Times New Roman"/>
          <w:b/>
          <w:bCs/>
          <w:sz w:val="28"/>
          <w:szCs w:val="24"/>
          <w:lang w:eastAsia="cs-CZ"/>
        </w:rPr>
        <w:t xml:space="preserve">Studijní </w:t>
      </w:r>
      <w:r w:rsidR="00774419" w:rsidRPr="001F6849">
        <w:rPr>
          <w:rFonts w:eastAsia="Times New Roman" w:cs="Times New Roman"/>
          <w:b/>
          <w:bCs/>
          <w:sz w:val="28"/>
          <w:szCs w:val="24"/>
          <w:lang w:eastAsia="cs-CZ"/>
        </w:rPr>
        <w:t xml:space="preserve">obor: </w:t>
      </w:r>
      <w:r w:rsidR="00774419" w:rsidRPr="001F6849">
        <w:rPr>
          <w:rFonts w:eastAsia="Times New Roman" w:cs="Times New Roman"/>
          <w:b/>
          <w:bCs/>
          <w:sz w:val="28"/>
          <w:szCs w:val="24"/>
          <w:lang w:eastAsia="cs-CZ"/>
        </w:rPr>
        <w:tab/>
      </w:r>
      <w:r w:rsidRPr="001F6849">
        <w:rPr>
          <w:rFonts w:eastAsia="Times New Roman" w:cs="Times New Roman"/>
          <w:b/>
          <w:bCs/>
          <w:sz w:val="28"/>
          <w:szCs w:val="24"/>
          <w:lang w:eastAsia="cs-CZ"/>
        </w:rPr>
        <w:tab/>
      </w:r>
      <w:r w:rsidR="001D4061" w:rsidRPr="001F6849">
        <w:rPr>
          <w:rFonts w:eastAsia="Times New Roman" w:cs="Times New Roman"/>
          <w:b/>
          <w:bCs/>
          <w:noProof/>
          <w:sz w:val="28"/>
          <w:szCs w:val="24"/>
          <w:lang w:eastAsia="cs-CZ"/>
        </w:rPr>
        <w:t>Geografická kartografie a geoinformatika</w:t>
      </w:r>
    </w:p>
    <w:p w14:paraId="693D0CA5" w14:textId="77777777" w:rsidR="00D85329" w:rsidRPr="001F6849" w:rsidRDefault="00D85329" w:rsidP="00D85329">
      <w:pPr>
        <w:spacing w:after="0" w:line="240" w:lineRule="auto"/>
        <w:ind w:left="2340" w:hanging="2340"/>
        <w:jc w:val="left"/>
        <w:rPr>
          <w:rFonts w:eastAsia="Times New Roman" w:cs="Times New Roman"/>
          <w:b/>
          <w:bCs/>
          <w:sz w:val="28"/>
          <w:szCs w:val="24"/>
          <w:lang w:eastAsia="cs-CZ"/>
        </w:rPr>
      </w:pPr>
    </w:p>
    <w:p w14:paraId="661AFF5D" w14:textId="77777777" w:rsidR="00D85329" w:rsidRPr="001F6849" w:rsidRDefault="00D85329" w:rsidP="00D85329">
      <w:pPr>
        <w:spacing w:after="0" w:line="240" w:lineRule="auto"/>
        <w:jc w:val="center"/>
        <w:rPr>
          <w:rFonts w:eastAsia="Times New Roman" w:cs="Times New Roman"/>
          <w:bCs/>
          <w:sz w:val="24"/>
          <w:szCs w:val="24"/>
          <w:lang w:eastAsia="cs-CZ"/>
        </w:rPr>
      </w:pPr>
    </w:p>
    <w:p w14:paraId="34C3826E" w14:textId="77777777" w:rsidR="00D85329" w:rsidRPr="001F6849" w:rsidRDefault="00D85329" w:rsidP="00D85329">
      <w:pPr>
        <w:spacing w:after="0" w:line="240" w:lineRule="auto"/>
        <w:ind w:left="2160" w:hanging="2160"/>
        <w:jc w:val="center"/>
        <w:rPr>
          <w:rFonts w:eastAsia="Times New Roman" w:cs="Times New Roman"/>
          <w:b/>
          <w:sz w:val="32"/>
          <w:szCs w:val="24"/>
          <w:lang w:eastAsia="cs-CZ"/>
        </w:rPr>
      </w:pPr>
    </w:p>
    <w:p w14:paraId="4B6F822A" w14:textId="77777777" w:rsidR="00D85329" w:rsidRPr="001F6849" w:rsidRDefault="00D85329" w:rsidP="00D85329">
      <w:pPr>
        <w:spacing w:after="0" w:line="240" w:lineRule="auto"/>
        <w:rPr>
          <w:rFonts w:eastAsia="Times New Roman" w:cs="Times New Roman"/>
          <w:sz w:val="24"/>
          <w:szCs w:val="24"/>
          <w:lang w:eastAsia="cs-CZ"/>
        </w:rPr>
      </w:pPr>
      <w:r w:rsidRPr="001F6849">
        <w:rPr>
          <w:rFonts w:eastAsia="Times New Roman" w:cs="Times New Roman"/>
          <w:sz w:val="24"/>
          <w:szCs w:val="24"/>
          <w:lang w:eastAsia="cs-CZ"/>
        </w:rPr>
        <w:t>Ředitel Geografického ústavu Přírodovědecké fakulty MU Vám ve smyslu Studijního a zkušebního řádu MU určuje bakalářskou práci s tématem:</w:t>
      </w:r>
    </w:p>
    <w:p w14:paraId="527A85BB" w14:textId="77777777" w:rsidR="00D85329" w:rsidRPr="001F6849" w:rsidRDefault="00D85329" w:rsidP="00D85329">
      <w:pPr>
        <w:spacing w:after="0" w:line="240" w:lineRule="auto"/>
        <w:jc w:val="left"/>
        <w:rPr>
          <w:rFonts w:eastAsia="Times New Roman" w:cs="Times New Roman"/>
          <w:sz w:val="24"/>
          <w:szCs w:val="24"/>
          <w:lang w:eastAsia="cs-CZ"/>
        </w:rPr>
      </w:pPr>
    </w:p>
    <w:p w14:paraId="41692DB3" w14:textId="77777777" w:rsidR="00D85329" w:rsidRPr="001F6849" w:rsidRDefault="00D85329" w:rsidP="00D85329">
      <w:pPr>
        <w:spacing w:after="0" w:line="240" w:lineRule="auto"/>
        <w:jc w:val="left"/>
        <w:rPr>
          <w:rFonts w:eastAsia="Times New Roman" w:cs="Times New Roman"/>
          <w:b/>
          <w:bCs/>
          <w:sz w:val="28"/>
          <w:szCs w:val="28"/>
          <w:lang w:eastAsia="cs-CZ"/>
        </w:rPr>
      </w:pPr>
    </w:p>
    <w:p w14:paraId="72E110D1" w14:textId="53FE821B" w:rsidR="00D85329" w:rsidRPr="001F6849" w:rsidRDefault="00530769" w:rsidP="00530769">
      <w:pPr>
        <w:spacing w:after="0" w:line="240" w:lineRule="auto"/>
        <w:jc w:val="center"/>
        <w:rPr>
          <w:rFonts w:eastAsia="Times New Roman" w:cs="Times New Roman"/>
          <w:sz w:val="24"/>
          <w:szCs w:val="24"/>
          <w:lang w:eastAsia="cs-CZ"/>
        </w:rPr>
      </w:pPr>
      <w:r w:rsidRPr="001F6849">
        <w:rPr>
          <w:b/>
          <w:bCs/>
          <w:noProof/>
          <w:sz w:val="28"/>
          <w:szCs w:val="28"/>
          <w:lang w:eastAsia="cs-CZ"/>
        </w:rPr>
        <w:t>Webová virtuální realita: nový způsob prezentace geoprostorových dat</w:t>
      </w:r>
    </w:p>
    <w:p w14:paraId="55D24C4B" w14:textId="5FCCD638" w:rsidR="00D85329" w:rsidRPr="001F6849" w:rsidRDefault="00530769" w:rsidP="00D85329">
      <w:pPr>
        <w:spacing w:after="0" w:line="240" w:lineRule="auto"/>
        <w:jc w:val="center"/>
        <w:rPr>
          <w:rFonts w:eastAsia="Times New Roman" w:cs="Times New Roman"/>
          <w:b/>
          <w:bCs/>
          <w:sz w:val="28"/>
          <w:szCs w:val="28"/>
          <w:lang w:eastAsia="cs-CZ"/>
        </w:rPr>
      </w:pPr>
      <w:r w:rsidRPr="001F6849">
        <w:rPr>
          <w:b/>
          <w:noProof/>
          <w:sz w:val="28"/>
          <w:lang w:eastAsia="cs-CZ"/>
        </w:rPr>
        <w:t>Web virtual reality: a new way of presenting geospatial data</w:t>
      </w:r>
    </w:p>
    <w:p w14:paraId="01B19F45" w14:textId="77777777" w:rsidR="008A5991" w:rsidRDefault="008A5991" w:rsidP="008A5991">
      <w:pPr>
        <w:rPr>
          <w:lang w:eastAsia="cs-CZ"/>
        </w:rPr>
      </w:pPr>
    </w:p>
    <w:p w14:paraId="7FC5AD03" w14:textId="13AA2748" w:rsidR="00D85329" w:rsidRPr="001F6849" w:rsidRDefault="00D85329" w:rsidP="008A5991">
      <w:pPr>
        <w:rPr>
          <w:lang w:eastAsia="cs-CZ"/>
        </w:rPr>
      </w:pPr>
      <w:r w:rsidRPr="001F6849">
        <w:rPr>
          <w:lang w:eastAsia="cs-CZ"/>
        </w:rPr>
        <w:t>Zásady pro vypracování:</w:t>
      </w:r>
    </w:p>
    <w:p w14:paraId="4968649A"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Práce bude zaměřena na technologie pro tvorbu virtuální reality v rámci webového prostředí (např. WebXR, Three.js). Tyto technologie jsou podporovány na různých hardwarových a softwarových platformách, jejich funkcionalita se může v různých podmínkách lišit. Na základě srovnání dostupných technologiích bude vybrána technologie pro vytvoření vlastní vizualizace prostorových dat z vybrané aplikační oblasti. Vytvořená vizualizace bude následně uživatelsky evaluována a zhodnocena tak její funkcionalita.</w:t>
      </w:r>
    </w:p>
    <w:p w14:paraId="44E84C59"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Pro naplnění hlavního cíle diplomové práce postupujte přes následující dílčí cíle:</w:t>
      </w:r>
    </w:p>
    <w:p w14:paraId="1EC5DB75"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1. Popis a analýza technologií pro tvorbu virtuální reality v rámci webového prostředí</w:t>
      </w:r>
    </w:p>
    <w:p w14:paraId="2780EB47"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2. Praktické porovnání konkrétních technologií na různých hardwarových a softwarových platformách</w:t>
      </w:r>
    </w:p>
    <w:p w14:paraId="17CEB91E"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3. Návrh a implementace vlastní aplikace na principech virtuální reality</w:t>
      </w:r>
    </w:p>
    <w:p w14:paraId="70A081D2" w14:textId="77777777" w:rsidR="006F2CB3"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4. Uživatelské ověření vytvořené aplikace</w:t>
      </w:r>
    </w:p>
    <w:p w14:paraId="4EF1D0E8" w14:textId="58A151E5" w:rsidR="00D85329" w:rsidRPr="001F6849" w:rsidRDefault="006F2CB3" w:rsidP="006F2CB3">
      <w:pPr>
        <w:spacing w:after="0" w:line="240" w:lineRule="auto"/>
        <w:contextualSpacing/>
        <w:jc w:val="left"/>
        <w:rPr>
          <w:rFonts w:eastAsia="Times New Roman" w:cs="Times New Roman"/>
          <w:noProof/>
          <w:sz w:val="24"/>
          <w:szCs w:val="24"/>
          <w:lang w:eastAsia="cs-CZ"/>
        </w:rPr>
      </w:pPr>
      <w:r w:rsidRPr="001F6849">
        <w:rPr>
          <w:rFonts w:eastAsia="Times New Roman" w:cs="Times New Roman"/>
          <w:noProof/>
          <w:sz w:val="24"/>
          <w:szCs w:val="24"/>
          <w:lang w:eastAsia="cs-CZ"/>
        </w:rPr>
        <w:t>5. Diskuse zjištěných výsledků a závěr</w:t>
      </w:r>
    </w:p>
    <w:p w14:paraId="2DE83D08" w14:textId="77777777" w:rsidR="00D85329" w:rsidRPr="001F6849" w:rsidRDefault="00D85329" w:rsidP="00D85329">
      <w:pPr>
        <w:spacing w:after="0" w:line="240" w:lineRule="auto"/>
        <w:rPr>
          <w:rFonts w:eastAsia="Times New Roman" w:cs="Times New Roman"/>
          <w:noProof/>
          <w:sz w:val="24"/>
          <w:szCs w:val="24"/>
          <w:lang w:eastAsia="cs-CZ"/>
        </w:rPr>
      </w:pPr>
    </w:p>
    <w:p w14:paraId="417A3333" w14:textId="61B10D56" w:rsidR="00D85329" w:rsidRPr="001F6849" w:rsidRDefault="00D85329" w:rsidP="00D85329">
      <w:pPr>
        <w:spacing w:after="0" w:line="480" w:lineRule="auto"/>
        <w:jc w:val="left"/>
        <w:rPr>
          <w:rFonts w:eastAsia="Times New Roman" w:cs="Times New Roman"/>
          <w:sz w:val="24"/>
          <w:lang w:eastAsia="cs-CZ"/>
        </w:rPr>
      </w:pPr>
      <w:r w:rsidRPr="001F6849">
        <w:rPr>
          <w:rFonts w:eastAsia="Times New Roman" w:cs="Times New Roman"/>
          <w:sz w:val="24"/>
          <w:szCs w:val="24"/>
          <w:lang w:eastAsia="cs-CZ"/>
        </w:rPr>
        <w:t>Rozsah grafických prací:</w:t>
      </w:r>
      <w:r w:rsidRPr="001F6849">
        <w:rPr>
          <w:rFonts w:eastAsia="Times New Roman" w:cs="Arial"/>
          <w:sz w:val="24"/>
          <w:lang w:eastAsia="cs-CZ"/>
        </w:rPr>
        <w:t xml:space="preserve"> </w:t>
      </w:r>
      <w:r w:rsidRPr="001F6849">
        <w:rPr>
          <w:rFonts w:eastAsia="Times New Roman" w:cs="Arial"/>
          <w:sz w:val="24"/>
          <w:lang w:eastAsia="cs-CZ"/>
        </w:rPr>
        <w:tab/>
      </w:r>
      <w:r w:rsidR="00341D2E" w:rsidRPr="001F6849">
        <w:rPr>
          <w:rFonts w:eastAsia="Times New Roman" w:cs="Times New Roman"/>
          <w:sz w:val="24"/>
          <w:lang w:eastAsia="cs-CZ"/>
        </w:rPr>
        <w:t>?</w:t>
      </w:r>
    </w:p>
    <w:p w14:paraId="080AF676" w14:textId="1A6FB7ED" w:rsidR="00D85329" w:rsidRPr="001F6849" w:rsidRDefault="00D85329" w:rsidP="00D85329">
      <w:pPr>
        <w:spacing w:after="0" w:line="48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Rozsah průvodní </w:t>
      </w:r>
      <w:proofErr w:type="gramStart"/>
      <w:r w:rsidRPr="001F6849">
        <w:rPr>
          <w:rFonts w:eastAsia="Times New Roman" w:cs="Times New Roman"/>
          <w:sz w:val="24"/>
          <w:szCs w:val="24"/>
          <w:lang w:eastAsia="cs-CZ"/>
        </w:rPr>
        <w:t xml:space="preserve">zprávy:  </w:t>
      </w:r>
      <w:r w:rsidRPr="001F6849">
        <w:rPr>
          <w:rFonts w:eastAsia="Times New Roman" w:cs="Times New Roman"/>
          <w:sz w:val="24"/>
          <w:szCs w:val="24"/>
          <w:lang w:eastAsia="cs-CZ"/>
        </w:rPr>
        <w:tab/>
      </w:r>
      <w:proofErr w:type="gramEnd"/>
      <w:r w:rsidR="006F2CB3" w:rsidRPr="001F6849">
        <w:rPr>
          <w:rFonts w:eastAsia="Times New Roman" w:cs="Times New Roman"/>
          <w:sz w:val="24"/>
          <w:szCs w:val="24"/>
          <w:lang w:eastAsia="cs-CZ"/>
        </w:rPr>
        <w:t>?</w:t>
      </w:r>
    </w:p>
    <w:p w14:paraId="279DB28F" w14:textId="60597AF3" w:rsidR="00D85329" w:rsidRPr="001F6849" w:rsidRDefault="00D85329" w:rsidP="00D85329">
      <w:pPr>
        <w:spacing w:after="0" w:line="360" w:lineRule="auto"/>
        <w:jc w:val="left"/>
        <w:rPr>
          <w:rFonts w:eastAsia="Times New Roman" w:cs="Times New Roman"/>
          <w:sz w:val="24"/>
          <w:szCs w:val="24"/>
          <w:lang w:eastAsia="cs-CZ"/>
        </w:rPr>
      </w:pPr>
      <w:r w:rsidRPr="001F6849">
        <w:rPr>
          <w:rFonts w:eastAsia="Times New Roman" w:cs="Times New Roman"/>
          <w:sz w:val="24"/>
          <w:szCs w:val="24"/>
          <w:lang w:eastAsia="cs-CZ"/>
        </w:rPr>
        <w:lastRenderedPageBreak/>
        <w:t xml:space="preserve">Seznam odborné literatury:  </w:t>
      </w:r>
    </w:p>
    <w:p w14:paraId="4DB347D0" w14:textId="77777777" w:rsidR="00341D2E" w:rsidRPr="001F6849" w:rsidRDefault="00341D2E" w:rsidP="00341D2E">
      <w:pPr>
        <w:pStyle w:val="Normlnprvnodsazen"/>
        <w:ind w:firstLine="0"/>
      </w:pPr>
      <w:r w:rsidRPr="001F6849">
        <w:t xml:space="preserve">BUTCHER, P. W. S., JOHN, N. W., RITSOS, P. D. (2021): VRIA: A </w:t>
      </w:r>
      <w:proofErr w:type="gramStart"/>
      <w:r w:rsidRPr="001F6849">
        <w:t>Web</w:t>
      </w:r>
      <w:proofErr w:type="gramEnd"/>
      <w:r w:rsidRPr="001F6849">
        <w:t>-</w:t>
      </w:r>
      <w:proofErr w:type="spellStart"/>
      <w:r w:rsidRPr="001F6849">
        <w:t>Based</w:t>
      </w:r>
      <w:proofErr w:type="spellEnd"/>
      <w:r w:rsidRPr="001F6849">
        <w:t xml:space="preserve"> Framework </w:t>
      </w:r>
      <w:proofErr w:type="spellStart"/>
      <w:r w:rsidRPr="001F6849">
        <w:t>for</w:t>
      </w:r>
      <w:proofErr w:type="spellEnd"/>
      <w:r w:rsidRPr="001F6849">
        <w:t xml:space="preserve"> </w:t>
      </w:r>
      <w:proofErr w:type="spellStart"/>
      <w:r w:rsidRPr="001F6849">
        <w:t>Creating</w:t>
      </w:r>
      <w:proofErr w:type="spellEnd"/>
      <w:r w:rsidRPr="001F6849">
        <w:t xml:space="preserve"> </w:t>
      </w:r>
      <w:proofErr w:type="spellStart"/>
      <w:r w:rsidRPr="001F6849">
        <w:t>Immersive</w:t>
      </w:r>
      <w:proofErr w:type="spellEnd"/>
      <w:r w:rsidRPr="001F6849">
        <w:t xml:space="preserve"> </w:t>
      </w:r>
      <w:proofErr w:type="spellStart"/>
      <w:r w:rsidRPr="001F6849">
        <w:t>Analytics</w:t>
      </w:r>
      <w:proofErr w:type="spellEnd"/>
      <w:r w:rsidRPr="001F6849">
        <w:t xml:space="preserve"> </w:t>
      </w:r>
      <w:proofErr w:type="spellStart"/>
      <w:r w:rsidRPr="001F6849">
        <w:t>Experiences</w:t>
      </w:r>
      <w:proofErr w:type="spellEnd"/>
      <w:r w:rsidRPr="001F6849">
        <w:t xml:space="preserve">. IEEE </w:t>
      </w:r>
      <w:proofErr w:type="spellStart"/>
      <w:r w:rsidRPr="001F6849">
        <w:t>Transactions</w:t>
      </w:r>
      <w:proofErr w:type="spellEnd"/>
      <w:r w:rsidRPr="001F6849">
        <w:t xml:space="preserve"> on </w:t>
      </w:r>
      <w:proofErr w:type="spellStart"/>
      <w:r w:rsidRPr="001F6849">
        <w:t>Visualization</w:t>
      </w:r>
      <w:proofErr w:type="spellEnd"/>
      <w:r w:rsidRPr="001F6849">
        <w:t xml:space="preserve"> and </w:t>
      </w:r>
      <w:proofErr w:type="spellStart"/>
      <w:r w:rsidRPr="001F6849">
        <w:t>Computer</w:t>
      </w:r>
      <w:proofErr w:type="spellEnd"/>
      <w:r w:rsidRPr="001F6849">
        <w:t xml:space="preserve"> </w:t>
      </w:r>
      <w:proofErr w:type="spellStart"/>
      <w:r w:rsidRPr="001F6849">
        <w:t>Graphics</w:t>
      </w:r>
      <w:proofErr w:type="spellEnd"/>
      <w:r w:rsidRPr="001F6849">
        <w:t xml:space="preserve">, roč. 27, č. 7, s. 3213–3225. http://doi.org/10.1109/TVCG.2020.2965109   </w:t>
      </w:r>
    </w:p>
    <w:p w14:paraId="71D6DA11" w14:textId="77777777" w:rsidR="00341D2E" w:rsidRPr="001F6849" w:rsidRDefault="00341D2E" w:rsidP="00341D2E">
      <w:pPr>
        <w:pStyle w:val="Normlnprvnodsazen"/>
        <w:ind w:firstLine="0"/>
      </w:pPr>
      <w:r w:rsidRPr="001F6849">
        <w:t xml:space="preserve">LAKONSO, D., ADITYA, T. (2019): </w:t>
      </w:r>
      <w:proofErr w:type="spellStart"/>
      <w:r w:rsidRPr="001F6849">
        <w:t>Utilizing</w:t>
      </w:r>
      <w:proofErr w:type="spellEnd"/>
      <w:r w:rsidRPr="001F6849">
        <w:t xml:space="preserve"> A Game </w:t>
      </w:r>
      <w:proofErr w:type="spellStart"/>
      <w:r w:rsidRPr="001F6849">
        <w:t>Engine</w:t>
      </w:r>
      <w:proofErr w:type="spellEnd"/>
      <w:r w:rsidRPr="001F6849">
        <w:t xml:space="preserve"> </w:t>
      </w:r>
      <w:proofErr w:type="spellStart"/>
      <w:r w:rsidRPr="001F6849">
        <w:t>for</w:t>
      </w:r>
      <w:proofErr w:type="spellEnd"/>
      <w:r w:rsidRPr="001F6849">
        <w:t xml:space="preserve"> </w:t>
      </w:r>
      <w:proofErr w:type="spellStart"/>
      <w:r w:rsidRPr="001F6849">
        <w:t>Interactive</w:t>
      </w:r>
      <w:proofErr w:type="spellEnd"/>
      <w:r w:rsidRPr="001F6849">
        <w:t xml:space="preserve"> </w:t>
      </w:r>
      <w:proofErr w:type="gramStart"/>
      <w:r w:rsidRPr="001F6849">
        <w:t>3D</w:t>
      </w:r>
      <w:proofErr w:type="gramEnd"/>
      <w:r w:rsidRPr="001F6849">
        <w:t xml:space="preserve"> </w:t>
      </w:r>
      <w:proofErr w:type="spellStart"/>
      <w:r w:rsidRPr="001F6849">
        <w:t>Topographic</w:t>
      </w:r>
      <w:proofErr w:type="spellEnd"/>
      <w:r w:rsidRPr="001F6849">
        <w:t xml:space="preserve"> Data </w:t>
      </w:r>
      <w:proofErr w:type="spellStart"/>
      <w:r w:rsidRPr="001F6849">
        <w:t>Visualization</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roč. 8, č. 8. https://doi.org/10.3390/ijgi8080361</w:t>
      </w:r>
    </w:p>
    <w:p w14:paraId="5A78A068" w14:textId="77777777" w:rsidR="00341D2E" w:rsidRPr="001F6849" w:rsidRDefault="00341D2E" w:rsidP="00341D2E">
      <w:pPr>
        <w:pStyle w:val="Normlnprvnodsazen"/>
        <w:ind w:firstLine="0"/>
      </w:pPr>
      <w:r w:rsidRPr="001F6849">
        <w:t xml:space="preserve">RZESZEWSKI, M., ORYLSKI, M. (2021): </w:t>
      </w:r>
      <w:proofErr w:type="spellStart"/>
      <w:r w:rsidRPr="001F6849">
        <w:t>Usability</w:t>
      </w:r>
      <w:proofErr w:type="spellEnd"/>
      <w:r w:rsidRPr="001F6849">
        <w:t xml:space="preserve"> </w:t>
      </w:r>
      <w:proofErr w:type="spellStart"/>
      <w:r w:rsidRPr="001F6849">
        <w:t>of</w:t>
      </w:r>
      <w:proofErr w:type="spellEnd"/>
      <w:r w:rsidRPr="001F6849">
        <w:t xml:space="preserve"> </w:t>
      </w:r>
      <w:proofErr w:type="spellStart"/>
      <w:r w:rsidRPr="001F6849">
        <w:t>WebXR</w:t>
      </w:r>
      <w:proofErr w:type="spellEnd"/>
      <w:r w:rsidRPr="001F6849">
        <w:t xml:space="preserve"> </w:t>
      </w:r>
      <w:proofErr w:type="spellStart"/>
      <w:r w:rsidRPr="001F6849">
        <w:t>Visualizations</w:t>
      </w:r>
      <w:proofErr w:type="spellEnd"/>
      <w:r w:rsidRPr="001F6849">
        <w:t xml:space="preserve"> in Urban </w:t>
      </w:r>
      <w:proofErr w:type="spellStart"/>
      <w:r w:rsidRPr="001F6849">
        <w:t>Planning</w:t>
      </w:r>
      <w:proofErr w:type="spellEnd"/>
      <w:r w:rsidRPr="001F6849">
        <w:t xml:space="preserve">. ISPRS International </w:t>
      </w:r>
      <w:proofErr w:type="spellStart"/>
      <w:r w:rsidRPr="001F6849">
        <w:t>Journal</w:t>
      </w:r>
      <w:proofErr w:type="spellEnd"/>
      <w:r w:rsidRPr="001F6849">
        <w:t xml:space="preserve"> of </w:t>
      </w:r>
      <w:proofErr w:type="spellStart"/>
      <w:r w:rsidRPr="001F6849">
        <w:t>Geo-Information</w:t>
      </w:r>
      <w:proofErr w:type="spellEnd"/>
      <w:r w:rsidRPr="001F6849">
        <w:t xml:space="preserve">, roč. 10, č. 11. https://doi.org/10.3390/ijgi10110721 </w:t>
      </w:r>
    </w:p>
    <w:p w14:paraId="60AE94B7" w14:textId="77777777" w:rsidR="00341D2E" w:rsidRPr="001F6849" w:rsidRDefault="00341D2E" w:rsidP="00341D2E">
      <w:pPr>
        <w:pStyle w:val="Normlnprvnodsazen"/>
        <w:ind w:firstLine="0"/>
      </w:pPr>
      <w:r w:rsidRPr="001F6849">
        <w:t xml:space="preserve">STACHOŇ, Z., KUBÍČEK, P. HERMAN, L. (2020): </w:t>
      </w:r>
      <w:proofErr w:type="spellStart"/>
      <w:r w:rsidRPr="001F6849">
        <w:t>Virtual</w:t>
      </w:r>
      <w:proofErr w:type="spellEnd"/>
      <w:r w:rsidRPr="001F6849">
        <w:t xml:space="preserve"> and </w:t>
      </w:r>
      <w:proofErr w:type="spellStart"/>
      <w:r w:rsidRPr="001F6849">
        <w:t>Immersive</w:t>
      </w:r>
      <w:proofErr w:type="spellEnd"/>
      <w:r w:rsidRPr="001F6849">
        <w:t xml:space="preserve"> </w:t>
      </w:r>
      <w:proofErr w:type="spellStart"/>
      <w:r w:rsidRPr="001F6849">
        <w:t>Environments</w:t>
      </w:r>
      <w:proofErr w:type="spellEnd"/>
      <w:r w:rsidRPr="001F6849">
        <w:t xml:space="preserve">. Wilson, J. P.: </w:t>
      </w:r>
      <w:proofErr w:type="spellStart"/>
      <w:r w:rsidRPr="001F6849">
        <w:t>The</w:t>
      </w:r>
      <w:proofErr w:type="spellEnd"/>
      <w:r w:rsidRPr="001F6849">
        <w:t xml:space="preserve"> </w:t>
      </w:r>
      <w:proofErr w:type="spellStart"/>
      <w:r w:rsidRPr="001F6849">
        <w:t>Geographic</w:t>
      </w:r>
      <w:proofErr w:type="spellEnd"/>
      <w:r w:rsidRPr="001F6849">
        <w:t xml:space="preserve"> </w:t>
      </w:r>
      <w:proofErr w:type="spellStart"/>
      <w:r w:rsidRPr="001F6849">
        <w:t>Information</w:t>
      </w:r>
      <w:proofErr w:type="spellEnd"/>
      <w:r w:rsidRPr="001F6849">
        <w:t xml:space="preserve"> Science &amp; Technology Body </w:t>
      </w:r>
      <w:proofErr w:type="spellStart"/>
      <w:r w:rsidRPr="001F6849">
        <w:t>of</w:t>
      </w:r>
      <w:proofErr w:type="spellEnd"/>
      <w:r w:rsidRPr="001F6849">
        <w:t xml:space="preserve"> </w:t>
      </w:r>
      <w:proofErr w:type="spellStart"/>
      <w:r w:rsidRPr="001F6849">
        <w:t>Knowledge</w:t>
      </w:r>
      <w:proofErr w:type="spellEnd"/>
      <w:r w:rsidRPr="001F6849">
        <w:t xml:space="preserve">. </w:t>
      </w:r>
      <w:proofErr w:type="spellStart"/>
      <w:r w:rsidRPr="001F6849">
        <w:t>Ithaca</w:t>
      </w:r>
      <w:proofErr w:type="spellEnd"/>
      <w:r w:rsidRPr="001F6849">
        <w:t xml:space="preserve">, New York, UCGIS. https://gistbok.ucgis.org/bok-topics/virtual-and-immersive-environments </w:t>
      </w:r>
    </w:p>
    <w:p w14:paraId="248C0FA4" w14:textId="77777777" w:rsidR="00341D2E" w:rsidRPr="001F6849" w:rsidRDefault="00341D2E" w:rsidP="00341D2E">
      <w:pPr>
        <w:pStyle w:val="Normlnprvnodsazen"/>
        <w:ind w:firstLine="0"/>
      </w:pPr>
      <w:r w:rsidRPr="001F6849">
        <w:t xml:space="preserve">SEO, D., YOO, B. (2020): </w:t>
      </w:r>
      <w:proofErr w:type="spellStart"/>
      <w:r w:rsidRPr="001F6849">
        <w:t>Interoperable</w:t>
      </w:r>
      <w:proofErr w:type="spellEnd"/>
      <w:r w:rsidRPr="001F6849">
        <w:t xml:space="preserve"> </w:t>
      </w:r>
      <w:proofErr w:type="spellStart"/>
      <w:r w:rsidRPr="001F6849">
        <w:t>information</w:t>
      </w:r>
      <w:proofErr w:type="spellEnd"/>
      <w:r w:rsidRPr="001F6849">
        <w:t xml:space="preserve"> model </w:t>
      </w:r>
      <w:proofErr w:type="spellStart"/>
      <w:r w:rsidRPr="001F6849">
        <w:t>for</w:t>
      </w:r>
      <w:proofErr w:type="spellEnd"/>
      <w:r w:rsidRPr="001F6849">
        <w:t xml:space="preserve"> </w:t>
      </w:r>
      <w:proofErr w:type="spellStart"/>
      <w:r w:rsidRPr="001F6849">
        <w:t>geovisualization</w:t>
      </w:r>
      <w:proofErr w:type="spellEnd"/>
      <w:r w:rsidRPr="001F6849">
        <w:t xml:space="preserve"> and </w:t>
      </w:r>
      <w:proofErr w:type="spellStart"/>
      <w:r w:rsidRPr="001F6849">
        <w:t>interaction</w:t>
      </w:r>
      <w:proofErr w:type="spellEnd"/>
      <w:r w:rsidRPr="001F6849">
        <w:t xml:space="preserve"> in XR </w:t>
      </w:r>
      <w:proofErr w:type="spellStart"/>
      <w:r w:rsidRPr="001F6849">
        <w:t>environments</w:t>
      </w:r>
      <w:proofErr w:type="spellEnd"/>
      <w:r w:rsidRPr="001F6849">
        <w:t xml:space="preserve">, International </w:t>
      </w:r>
      <w:proofErr w:type="spellStart"/>
      <w:r w:rsidRPr="001F6849">
        <w:t>Journal</w:t>
      </w:r>
      <w:proofErr w:type="spellEnd"/>
      <w:r w:rsidRPr="001F6849">
        <w:t xml:space="preserve"> </w:t>
      </w:r>
      <w:proofErr w:type="spellStart"/>
      <w:r w:rsidRPr="001F6849">
        <w:t>of</w:t>
      </w:r>
      <w:proofErr w:type="spellEnd"/>
      <w:r w:rsidRPr="001F6849">
        <w:t xml:space="preserve"> </w:t>
      </w:r>
      <w:proofErr w:type="spellStart"/>
      <w:r w:rsidRPr="001F6849">
        <w:t>Geographical</w:t>
      </w:r>
      <w:proofErr w:type="spellEnd"/>
      <w:r w:rsidRPr="001F6849">
        <w:t xml:space="preserve"> </w:t>
      </w:r>
      <w:proofErr w:type="spellStart"/>
      <w:r w:rsidRPr="001F6849">
        <w:t>Information</w:t>
      </w:r>
      <w:proofErr w:type="spellEnd"/>
      <w:r w:rsidRPr="001F6849">
        <w:t xml:space="preserve"> Science, roč. 34, č. 1. s. 1–30. https://doi.org/10.1080/13658816.2019.1706739 </w:t>
      </w:r>
    </w:p>
    <w:p w14:paraId="23E6F2A6" w14:textId="4E1C8F7E" w:rsidR="00D85329" w:rsidRPr="001F6849" w:rsidRDefault="00341D2E" w:rsidP="00341D2E">
      <w:pPr>
        <w:pStyle w:val="Normlnprvnodsazen"/>
        <w:ind w:firstLine="0"/>
      </w:pPr>
      <w:r w:rsidRPr="001F6849">
        <w:t xml:space="preserve">ŠTĚRBA, Z., ŠAŠINKA, Č., STACHOŇ, Z., ŠTAMPACH, R., MORONG, K. (2015): </w:t>
      </w:r>
      <w:proofErr w:type="spellStart"/>
      <w:r w:rsidRPr="001F6849">
        <w:t>Selected</w:t>
      </w:r>
      <w:proofErr w:type="spellEnd"/>
      <w:r w:rsidRPr="001F6849">
        <w:t xml:space="preserve"> </w:t>
      </w:r>
      <w:proofErr w:type="spellStart"/>
      <w:r w:rsidRPr="001F6849">
        <w:t>Issues</w:t>
      </w:r>
      <w:proofErr w:type="spellEnd"/>
      <w:r w:rsidRPr="001F6849">
        <w:t xml:space="preserve"> </w:t>
      </w:r>
      <w:proofErr w:type="spellStart"/>
      <w:r w:rsidRPr="001F6849">
        <w:t>of</w:t>
      </w:r>
      <w:proofErr w:type="spellEnd"/>
      <w:r w:rsidRPr="001F6849">
        <w:t xml:space="preserve"> </w:t>
      </w:r>
      <w:proofErr w:type="spellStart"/>
      <w:r w:rsidRPr="001F6849">
        <w:t>Experimental</w:t>
      </w:r>
      <w:proofErr w:type="spellEnd"/>
      <w:r w:rsidRPr="001F6849">
        <w:t xml:space="preserve"> Testing in </w:t>
      </w:r>
      <w:proofErr w:type="spellStart"/>
      <w:r w:rsidRPr="001F6849">
        <w:t>Cartography</w:t>
      </w:r>
      <w:proofErr w:type="spellEnd"/>
      <w:r w:rsidRPr="001F6849">
        <w:t>. Masaryk University, Brno, 107 s., ISBN 978-80-210-7909-0.</w:t>
      </w:r>
    </w:p>
    <w:p w14:paraId="6DF78FB0" w14:textId="77777777" w:rsidR="00D85329" w:rsidRPr="001F6849" w:rsidRDefault="00D85329" w:rsidP="00D85329">
      <w:pPr>
        <w:spacing w:after="0" w:line="240" w:lineRule="auto"/>
        <w:jc w:val="left"/>
        <w:rPr>
          <w:rFonts w:eastAsia="Times New Roman" w:cs="Times New Roman"/>
          <w:i/>
          <w:iCs/>
          <w:sz w:val="24"/>
          <w:szCs w:val="24"/>
          <w:lang w:eastAsia="cs-CZ"/>
        </w:rPr>
      </w:pPr>
    </w:p>
    <w:p w14:paraId="4D50346B" w14:textId="77777777" w:rsidR="00D85329" w:rsidRPr="001F6849" w:rsidRDefault="00D85329" w:rsidP="00D85329">
      <w:pPr>
        <w:spacing w:after="0" w:line="240" w:lineRule="auto"/>
        <w:ind w:left="3600" w:hanging="3600"/>
        <w:rPr>
          <w:rFonts w:eastAsia="Times New Roman" w:cs="Times New Roman"/>
          <w:noProof/>
          <w:sz w:val="24"/>
          <w:szCs w:val="24"/>
          <w:lang w:eastAsia="cs-CZ"/>
        </w:rPr>
      </w:pPr>
      <w:r w:rsidRPr="001F6849">
        <w:rPr>
          <w:rFonts w:eastAsia="Times New Roman" w:cs="Times New Roman"/>
          <w:i/>
          <w:iCs/>
          <w:sz w:val="24"/>
          <w:szCs w:val="24"/>
          <w:lang w:eastAsia="cs-CZ"/>
        </w:rPr>
        <w:t>Jazyk závěrečné práce:</w:t>
      </w:r>
      <w:r w:rsidRPr="001F6849">
        <w:rPr>
          <w:rFonts w:eastAsia="Times New Roman" w:cs="Times New Roman"/>
          <w:i/>
          <w:iCs/>
          <w:sz w:val="24"/>
          <w:szCs w:val="24"/>
          <w:lang w:eastAsia="cs-CZ"/>
        </w:rPr>
        <w:tab/>
      </w:r>
      <w:r w:rsidRPr="001F6849">
        <w:rPr>
          <w:rFonts w:eastAsia="Times New Roman" w:cs="Times New Roman"/>
          <w:i/>
          <w:iCs/>
          <w:sz w:val="24"/>
          <w:szCs w:val="24"/>
          <w:lang w:eastAsia="cs-CZ"/>
        </w:rPr>
        <w:tab/>
      </w:r>
      <w:r w:rsidRPr="001F6849">
        <w:rPr>
          <w:rFonts w:eastAsia="Times New Roman" w:cs="Times New Roman"/>
          <w:noProof/>
          <w:sz w:val="24"/>
          <w:szCs w:val="24"/>
          <w:lang w:eastAsia="cs-CZ"/>
        </w:rPr>
        <w:t>čeština</w:t>
      </w:r>
    </w:p>
    <w:p w14:paraId="18F7D2DA" w14:textId="77777777" w:rsidR="00D85329" w:rsidRPr="001F6849" w:rsidRDefault="00D85329" w:rsidP="00D85329">
      <w:pPr>
        <w:spacing w:after="0" w:line="240" w:lineRule="auto"/>
        <w:jc w:val="left"/>
        <w:rPr>
          <w:rFonts w:eastAsia="Times New Roman" w:cs="Times New Roman"/>
          <w:iCs/>
          <w:sz w:val="24"/>
          <w:szCs w:val="24"/>
          <w:lang w:eastAsia="cs-CZ"/>
        </w:rPr>
      </w:pPr>
    </w:p>
    <w:p w14:paraId="7660B0D6" w14:textId="7D314BB0" w:rsidR="00D85329" w:rsidRPr="001F6849" w:rsidRDefault="00D85329" w:rsidP="00D85329">
      <w:pPr>
        <w:spacing w:after="0" w:line="240" w:lineRule="auto"/>
        <w:ind w:left="3600" w:hanging="3600"/>
        <w:rPr>
          <w:rFonts w:eastAsia="Times New Roman" w:cs="Times New Roman"/>
          <w:sz w:val="24"/>
          <w:szCs w:val="24"/>
          <w:lang w:eastAsia="cs-CZ"/>
        </w:rPr>
      </w:pPr>
      <w:r w:rsidRPr="001F6849">
        <w:rPr>
          <w:rFonts w:eastAsia="Times New Roman" w:cs="Times New Roman"/>
          <w:i/>
          <w:sz w:val="24"/>
          <w:szCs w:val="24"/>
          <w:lang w:eastAsia="cs-CZ"/>
        </w:rPr>
        <w:t xml:space="preserve">Vedoucí bakalářské </w:t>
      </w:r>
      <w:proofErr w:type="gramStart"/>
      <w:r w:rsidRPr="001F6849">
        <w:rPr>
          <w:rFonts w:eastAsia="Times New Roman" w:cs="Times New Roman"/>
          <w:i/>
          <w:sz w:val="24"/>
          <w:szCs w:val="24"/>
          <w:lang w:eastAsia="cs-CZ"/>
        </w:rPr>
        <w:t>práce</w:t>
      </w:r>
      <w:r w:rsidRPr="001F6849">
        <w:rPr>
          <w:rFonts w:eastAsia="Times New Roman" w:cs="Times New Roman"/>
          <w:sz w:val="24"/>
          <w:szCs w:val="24"/>
          <w:lang w:eastAsia="cs-CZ"/>
        </w:rPr>
        <w:t xml:space="preserve">:  </w:t>
      </w:r>
      <w:r w:rsidRPr="001F6849">
        <w:rPr>
          <w:rFonts w:eastAsia="Times New Roman" w:cs="Times New Roman"/>
          <w:sz w:val="24"/>
          <w:szCs w:val="24"/>
          <w:lang w:eastAsia="cs-CZ"/>
        </w:rPr>
        <w:tab/>
      </w:r>
      <w:proofErr w:type="gramEnd"/>
      <w:r w:rsidRPr="001F6849">
        <w:rPr>
          <w:rFonts w:eastAsia="Times New Roman" w:cs="Times New Roman"/>
          <w:sz w:val="24"/>
          <w:szCs w:val="24"/>
          <w:lang w:eastAsia="cs-CZ"/>
        </w:rPr>
        <w:tab/>
      </w:r>
      <w:r w:rsidRPr="001F6849">
        <w:rPr>
          <w:rFonts w:eastAsia="Times New Roman" w:cs="Times New Roman"/>
          <w:noProof/>
          <w:sz w:val="24"/>
          <w:szCs w:val="24"/>
          <w:lang w:eastAsia="cs-CZ"/>
        </w:rPr>
        <w:t xml:space="preserve">RNDr. </w:t>
      </w:r>
      <w:r w:rsidR="006F2CB3" w:rsidRPr="001F6849">
        <w:rPr>
          <w:rFonts w:eastAsia="Times New Roman" w:cs="Times New Roman"/>
          <w:noProof/>
          <w:sz w:val="24"/>
          <w:szCs w:val="24"/>
          <w:lang w:eastAsia="cs-CZ"/>
        </w:rPr>
        <w:t>Lukáš Herman</w:t>
      </w:r>
      <w:r w:rsidRPr="001F6849">
        <w:rPr>
          <w:rFonts w:eastAsia="Times New Roman" w:cs="Times New Roman"/>
          <w:noProof/>
          <w:sz w:val="24"/>
          <w:szCs w:val="24"/>
          <w:lang w:eastAsia="cs-CZ"/>
        </w:rPr>
        <w:t>, Ph.D.</w:t>
      </w:r>
    </w:p>
    <w:p w14:paraId="766CF20F" w14:textId="77777777" w:rsidR="00D85329" w:rsidRPr="001F6849" w:rsidRDefault="00D85329" w:rsidP="00D85329">
      <w:pPr>
        <w:spacing w:after="0" w:line="240" w:lineRule="auto"/>
        <w:rPr>
          <w:rFonts w:eastAsia="Times New Roman" w:cs="Times New Roman"/>
          <w:sz w:val="4"/>
          <w:szCs w:val="24"/>
          <w:lang w:eastAsia="cs-CZ"/>
        </w:rPr>
      </w:pPr>
    </w:p>
    <w:p w14:paraId="4C8F0E14" w14:textId="77777777" w:rsidR="00D85329" w:rsidRPr="001F6849" w:rsidRDefault="00D85329" w:rsidP="00D85329">
      <w:pPr>
        <w:spacing w:after="0" w:line="240" w:lineRule="auto"/>
        <w:ind w:left="3600" w:hanging="3600"/>
        <w:rPr>
          <w:rFonts w:eastAsia="Times New Roman" w:cs="Times New Roman"/>
          <w:i/>
          <w:sz w:val="24"/>
          <w:szCs w:val="24"/>
          <w:lang w:eastAsia="cs-CZ"/>
        </w:rPr>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552"/>
      </w:tblGrid>
      <w:tr w:rsidR="00D85329" w:rsidRPr="001F6849" w14:paraId="06BBA323" w14:textId="77777777" w:rsidTr="00D85329">
        <w:tc>
          <w:tcPr>
            <w:tcW w:w="4253" w:type="dxa"/>
          </w:tcPr>
          <w:p w14:paraId="271BED02" w14:textId="31E2ECF8" w:rsidR="00D85329" w:rsidRPr="001F6849" w:rsidRDefault="00D85329" w:rsidP="00D85329">
            <w:pPr>
              <w:spacing w:after="0"/>
              <w:jc w:val="left"/>
              <w:rPr>
                <w:i/>
                <w:sz w:val="24"/>
                <w:szCs w:val="24"/>
              </w:rPr>
            </w:pPr>
            <w:r w:rsidRPr="001F6849">
              <w:rPr>
                <w:i/>
                <w:sz w:val="24"/>
                <w:szCs w:val="24"/>
              </w:rPr>
              <w:t xml:space="preserve">Datum zadání </w:t>
            </w:r>
            <w:r w:rsidR="00FD35D9" w:rsidRPr="001F6849">
              <w:rPr>
                <w:i/>
                <w:sz w:val="24"/>
                <w:szCs w:val="24"/>
              </w:rPr>
              <w:t>diplomové</w:t>
            </w:r>
            <w:r w:rsidRPr="001F6849">
              <w:rPr>
                <w:i/>
                <w:sz w:val="24"/>
                <w:szCs w:val="24"/>
              </w:rPr>
              <w:t xml:space="preserve"> práce</w:t>
            </w:r>
            <w:r w:rsidRPr="001F6849">
              <w:rPr>
                <w:sz w:val="24"/>
                <w:szCs w:val="24"/>
              </w:rPr>
              <w:t xml:space="preserve">:  </w:t>
            </w:r>
          </w:p>
        </w:tc>
        <w:tc>
          <w:tcPr>
            <w:tcW w:w="2552" w:type="dxa"/>
          </w:tcPr>
          <w:p w14:paraId="75603419" w14:textId="5D3DF538" w:rsidR="00D85329" w:rsidRPr="001F6849" w:rsidRDefault="00341D2E" w:rsidP="00D85329">
            <w:pPr>
              <w:spacing w:after="0"/>
              <w:ind w:left="3600" w:hanging="3600"/>
              <w:rPr>
                <w:sz w:val="24"/>
                <w:szCs w:val="24"/>
              </w:rPr>
            </w:pPr>
            <w:r w:rsidRPr="001F6849">
              <w:rPr>
                <w:sz w:val="24"/>
                <w:szCs w:val="24"/>
              </w:rPr>
              <w:t>?</w:t>
            </w:r>
          </w:p>
        </w:tc>
      </w:tr>
      <w:tr w:rsidR="00D85329" w:rsidRPr="001F6849" w14:paraId="78413D82" w14:textId="77777777" w:rsidTr="00D85329">
        <w:tc>
          <w:tcPr>
            <w:tcW w:w="4253" w:type="dxa"/>
          </w:tcPr>
          <w:p w14:paraId="676E3986" w14:textId="77777777" w:rsidR="00D85329" w:rsidRPr="001F6849" w:rsidRDefault="00D85329" w:rsidP="00D85329">
            <w:pPr>
              <w:spacing w:after="0"/>
              <w:jc w:val="left"/>
              <w:rPr>
                <w:i/>
                <w:sz w:val="24"/>
                <w:szCs w:val="24"/>
              </w:rPr>
            </w:pPr>
            <w:r w:rsidRPr="001F6849">
              <w:rPr>
                <w:i/>
                <w:sz w:val="24"/>
                <w:szCs w:val="24"/>
              </w:rPr>
              <w:t>Datum odevzdání bakalářské práce</w:t>
            </w:r>
            <w:r w:rsidRPr="001F6849">
              <w:rPr>
                <w:sz w:val="24"/>
                <w:szCs w:val="24"/>
              </w:rPr>
              <w:t xml:space="preserve">:  </w:t>
            </w:r>
          </w:p>
        </w:tc>
        <w:tc>
          <w:tcPr>
            <w:tcW w:w="2552" w:type="dxa"/>
          </w:tcPr>
          <w:p w14:paraId="0AA1B248" w14:textId="77777777" w:rsidR="00D85329" w:rsidRPr="001F6849" w:rsidRDefault="00D85329" w:rsidP="00D85329">
            <w:pPr>
              <w:spacing w:after="0"/>
              <w:jc w:val="left"/>
              <w:rPr>
                <w:i/>
                <w:sz w:val="24"/>
                <w:szCs w:val="24"/>
              </w:rPr>
            </w:pPr>
            <w:r w:rsidRPr="001F6849">
              <w:rPr>
                <w:sz w:val="24"/>
                <w:szCs w:val="24"/>
              </w:rPr>
              <w:t>podle harmonogramu</w:t>
            </w:r>
          </w:p>
        </w:tc>
      </w:tr>
    </w:tbl>
    <w:p w14:paraId="79E19DC2" w14:textId="77777777" w:rsidR="00D85329" w:rsidRPr="001F6849" w:rsidRDefault="00D85329" w:rsidP="00D85329">
      <w:pPr>
        <w:spacing w:after="0" w:line="240" w:lineRule="auto"/>
        <w:rPr>
          <w:rFonts w:eastAsia="Times New Roman" w:cs="Times New Roman"/>
          <w:sz w:val="24"/>
          <w:szCs w:val="24"/>
          <w:lang w:eastAsia="cs-CZ"/>
        </w:rPr>
      </w:pPr>
    </w:p>
    <w:p w14:paraId="5F6E0D4B" w14:textId="77777777" w:rsidR="00D85329" w:rsidRPr="001F6849" w:rsidRDefault="00D85329" w:rsidP="00D85329">
      <w:pPr>
        <w:spacing w:after="0" w:line="240" w:lineRule="auto"/>
        <w:rPr>
          <w:rFonts w:eastAsia="Times New Roman" w:cs="Times New Roman"/>
          <w:sz w:val="24"/>
          <w:szCs w:val="24"/>
          <w:lang w:eastAsia="cs-CZ"/>
        </w:rPr>
      </w:pPr>
    </w:p>
    <w:p w14:paraId="764D418F" w14:textId="77777777" w:rsidR="00D85329" w:rsidRPr="001F6849" w:rsidRDefault="00D85329" w:rsidP="00341D2E">
      <w:pPr>
        <w:spacing w:after="0" w:line="240" w:lineRule="auto"/>
        <w:rPr>
          <w:rFonts w:eastAsia="Times New Roman" w:cs="Times New Roman"/>
          <w:sz w:val="24"/>
          <w:szCs w:val="24"/>
          <w:lang w:eastAsia="cs-CZ"/>
        </w:rPr>
      </w:pPr>
    </w:p>
    <w:p w14:paraId="0CD91379" w14:textId="77777777" w:rsidR="00D85329" w:rsidRPr="001F6849" w:rsidRDefault="00D85329" w:rsidP="00D85329">
      <w:pPr>
        <w:spacing w:after="0" w:line="240" w:lineRule="auto"/>
        <w:jc w:val="center"/>
        <w:rPr>
          <w:rFonts w:eastAsia="Times New Roman" w:cs="Times New Roman"/>
          <w:sz w:val="24"/>
          <w:szCs w:val="24"/>
          <w:lang w:eastAsia="cs-CZ"/>
        </w:rPr>
      </w:pPr>
    </w:p>
    <w:p w14:paraId="7ECCBAA2" w14:textId="77777777" w:rsidR="00D85329" w:rsidRPr="001F6849" w:rsidRDefault="00D85329" w:rsidP="00D85329">
      <w:pPr>
        <w:spacing w:after="0" w:line="240" w:lineRule="auto"/>
        <w:ind w:left="4956"/>
        <w:jc w:val="left"/>
        <w:rPr>
          <w:rFonts w:eastAsia="Times New Roman" w:cs="Times New Roman"/>
          <w:sz w:val="24"/>
          <w:szCs w:val="24"/>
          <w:lang w:eastAsia="cs-CZ"/>
        </w:rPr>
      </w:pPr>
      <w:r w:rsidRPr="001F6849">
        <w:rPr>
          <w:rFonts w:eastAsia="Times New Roman" w:cs="Times New Roman"/>
          <w:sz w:val="24"/>
          <w:szCs w:val="24"/>
          <w:lang w:eastAsia="cs-CZ"/>
        </w:rPr>
        <w:t xml:space="preserve">     RNDr. Vladimír </w:t>
      </w:r>
      <w:proofErr w:type="spellStart"/>
      <w:r w:rsidRPr="001F6849">
        <w:rPr>
          <w:rFonts w:eastAsia="Times New Roman" w:cs="Times New Roman"/>
          <w:sz w:val="24"/>
          <w:szCs w:val="24"/>
          <w:lang w:eastAsia="cs-CZ"/>
        </w:rPr>
        <w:t>Herber</w:t>
      </w:r>
      <w:proofErr w:type="spellEnd"/>
      <w:r w:rsidRPr="001F6849">
        <w:rPr>
          <w:rFonts w:eastAsia="Times New Roman" w:cs="Times New Roman"/>
          <w:sz w:val="24"/>
          <w:szCs w:val="24"/>
          <w:lang w:eastAsia="cs-CZ"/>
        </w:rPr>
        <w:t>, CSc.</w:t>
      </w:r>
    </w:p>
    <w:p w14:paraId="0F20C31A" w14:textId="77777777" w:rsidR="00D85329" w:rsidRPr="001F6849" w:rsidRDefault="00D85329" w:rsidP="00D85329">
      <w:pPr>
        <w:spacing w:after="0" w:line="240" w:lineRule="auto"/>
        <w:jc w:val="left"/>
        <w:rPr>
          <w:rFonts w:eastAsia="Times New Roman" w:cs="Times New Roman"/>
          <w:sz w:val="24"/>
          <w:szCs w:val="24"/>
          <w:lang w:eastAsia="cs-CZ"/>
        </w:rPr>
      </w:pPr>
      <w:r w:rsidRPr="001F6849">
        <w:rPr>
          <w:rFonts w:eastAsia="Times New Roman" w:cs="Times New Roman"/>
          <w:sz w:val="24"/>
          <w:szCs w:val="24"/>
          <w:lang w:eastAsia="cs-CZ"/>
        </w:rPr>
        <w:t xml:space="preserve">                                                                                 pedagogický zástupce ředitele ústavu</w:t>
      </w:r>
    </w:p>
    <w:p w14:paraId="25A9FE05" w14:textId="77777777" w:rsidR="00AE1261" w:rsidRPr="001F6849" w:rsidRDefault="00AE1261" w:rsidP="00AE1261">
      <w:pPr>
        <w:sectPr w:rsidR="00AE1261" w:rsidRPr="001F6849" w:rsidSect="00AE1261">
          <w:pgSz w:w="11906" w:h="16838" w:code="9"/>
          <w:pgMar w:top="1701" w:right="1134" w:bottom="1418" w:left="1985" w:header="709" w:footer="709" w:gutter="0"/>
          <w:cols w:space="708"/>
          <w:docGrid w:linePitch="360"/>
        </w:sectPr>
      </w:pPr>
    </w:p>
    <w:p w14:paraId="7EF798F0" w14:textId="16BC9528" w:rsidR="00AE1261" w:rsidRPr="001F6849" w:rsidRDefault="00AE1261" w:rsidP="00AE1261">
      <w:pPr>
        <w:pStyle w:val="nadpisbibabstraktpodekovani"/>
      </w:pPr>
      <w:r w:rsidRPr="001F6849">
        <w:lastRenderedPageBreak/>
        <w:t>Poděkování</w:t>
      </w:r>
    </w:p>
    <w:p w14:paraId="029B0993" w14:textId="4CAFDFD3" w:rsidR="008D3600" w:rsidRPr="001F6849" w:rsidRDefault="00B8782B" w:rsidP="00AE1261">
      <w:pPr>
        <w:rPr>
          <w:lang w:eastAsia="cs-CZ"/>
        </w:rPr>
      </w:pPr>
      <w:r w:rsidRPr="001F6849">
        <w:rPr>
          <w:lang w:eastAsia="cs-CZ"/>
        </w:rPr>
        <w:t xml:space="preserve">Lukáš Herman, … atd. </w:t>
      </w:r>
    </w:p>
    <w:p w14:paraId="71A7E57B" w14:textId="511B97DE" w:rsidR="00BC794A" w:rsidRPr="001F6849" w:rsidRDefault="00BC794A" w:rsidP="00BC794A">
      <w:pPr>
        <w:pStyle w:val="Normlnprvnodsazen"/>
      </w:pPr>
    </w:p>
    <w:p w14:paraId="2A9E06FA" w14:textId="77777777" w:rsidR="00BC794A" w:rsidRPr="001F6849" w:rsidRDefault="00BC794A" w:rsidP="00BC794A">
      <w:pPr>
        <w:pStyle w:val="Normlnprvnodsazen"/>
      </w:pPr>
    </w:p>
    <w:p w14:paraId="3CDCA16E" w14:textId="008E2309" w:rsidR="00AE1261" w:rsidRPr="001F6849" w:rsidRDefault="00AE1261" w:rsidP="00AE1261">
      <w:pPr>
        <w:pStyle w:val="nadpisbibabstraktpodekovani"/>
      </w:pPr>
      <w:r w:rsidRPr="001F6849">
        <w:t>Prohlášení (</w:t>
      </w:r>
      <w:r w:rsidRPr="001F6849">
        <w:rPr>
          <w:highlight w:val="yellow"/>
        </w:rPr>
        <w:t>dodelat odsazení podle délky poděkování</w:t>
      </w:r>
      <w:r w:rsidRPr="001F6849">
        <w:t>)</w:t>
      </w:r>
    </w:p>
    <w:p w14:paraId="2A6753BE" w14:textId="0F8ACAF9" w:rsidR="00AE1261" w:rsidRPr="001F6849" w:rsidRDefault="00AE1261" w:rsidP="00AE1261">
      <w:r w:rsidRPr="001F6849">
        <w:t xml:space="preserve">Prohlašuji, že jsem svoji bakalářskou/diplomovou práci vypracoval(-a) samostatně pod vedením </w:t>
      </w:r>
      <w:r w:rsidR="00B8782B" w:rsidRPr="001F6849">
        <w:t xml:space="preserve">RNDr. Lukáše Hermana, Ph.D. </w:t>
      </w:r>
      <w:r w:rsidRPr="001F6849">
        <w:t>a s využitím informačních zdrojů, které jsou v práci citovány.</w:t>
      </w:r>
    </w:p>
    <w:p w14:paraId="2E602AA1" w14:textId="4C7A95E1" w:rsidR="006E266F" w:rsidRPr="001F6849" w:rsidRDefault="006E266F" w:rsidP="006E266F">
      <w:pPr>
        <w:spacing w:before="480"/>
      </w:pPr>
      <w:r w:rsidRPr="001F6849">
        <w:t>Brno … 202</w:t>
      </w:r>
      <w:r w:rsidR="00B8782B" w:rsidRPr="001F6849">
        <w:t>3</w:t>
      </w:r>
      <w:r w:rsidR="00F13197" w:rsidRPr="001F6849">
        <w:t xml:space="preserve"> </w:t>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r>
      <w:r w:rsidR="00F13197" w:rsidRPr="001F6849">
        <w:tab/>
        <w:t>Jan Horák</w:t>
      </w:r>
    </w:p>
    <w:tbl>
      <w:tblPr>
        <w:tblStyle w:val="TableGrid"/>
        <w:tblpPr w:leftFromText="141" w:rightFromText="141" w:vertAnchor="text" w:horzAnchor="margin" w:tblpXSpec="right" w:tblpY="65"/>
        <w:tblW w:w="0" w:type="auto"/>
        <w:tblBorders>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936"/>
      </w:tblGrid>
      <w:tr w:rsidR="006E266F" w:rsidRPr="001F6849" w14:paraId="33695137" w14:textId="77777777" w:rsidTr="008255C2">
        <w:trPr>
          <w:trHeight w:val="548"/>
        </w:trPr>
        <w:tc>
          <w:tcPr>
            <w:tcW w:w="3936" w:type="dxa"/>
            <w:tcBorders>
              <w:top w:val="dotted" w:sz="8" w:space="0" w:color="auto"/>
              <w:left w:val="nil"/>
              <w:bottom w:val="nil"/>
              <w:right w:val="nil"/>
            </w:tcBorders>
            <w:vAlign w:val="center"/>
          </w:tcPr>
          <w:p w14:paraId="3A503E0D" w14:textId="38993B9A" w:rsidR="006E266F" w:rsidRPr="001F6849" w:rsidRDefault="006E266F" w:rsidP="006E266F">
            <w:pPr>
              <w:jc w:val="center"/>
            </w:pPr>
            <w:r w:rsidRPr="001F6849">
              <w:t>Jméno Příjmení</w:t>
            </w:r>
          </w:p>
        </w:tc>
      </w:tr>
    </w:tbl>
    <w:p w14:paraId="31825E2B" w14:textId="50AE13E6" w:rsidR="006E266F" w:rsidRPr="001F6849" w:rsidRDefault="006E266F" w:rsidP="006E266F">
      <w:pPr>
        <w:spacing w:before="480"/>
      </w:pPr>
    </w:p>
    <w:p w14:paraId="09370070" w14:textId="50911617" w:rsidR="00B536F3" w:rsidRPr="001F6849" w:rsidRDefault="00B536F3" w:rsidP="00774419">
      <w:pPr>
        <w:spacing w:after="160"/>
        <w:jc w:val="left"/>
        <w:sectPr w:rsidR="00B536F3" w:rsidRPr="001F6849" w:rsidSect="00AE1261">
          <w:pgSz w:w="11906" w:h="16838" w:code="9"/>
          <w:pgMar w:top="1701" w:right="1134" w:bottom="1418" w:left="1985" w:header="709" w:footer="709" w:gutter="0"/>
          <w:cols w:space="708"/>
          <w:docGrid w:linePitch="360"/>
        </w:sectPr>
      </w:pPr>
    </w:p>
    <w:p w14:paraId="158EACC4" w14:textId="7111BF2F" w:rsidR="00606D42" w:rsidRPr="001F6849" w:rsidRDefault="0033353E" w:rsidP="00CD2025">
      <w:pPr>
        <w:pStyle w:val="nadpisbibabstraktpodekovani"/>
      </w:pPr>
      <w:r w:rsidRPr="001F6849">
        <w:lastRenderedPageBreak/>
        <w:t>OBSAH</w:t>
      </w:r>
    </w:p>
    <w:p w14:paraId="71832228" w14:textId="1BCC22F8" w:rsidR="001D4061" w:rsidRPr="001F6849" w:rsidRDefault="001D4061">
      <w:r w:rsidRPr="001F6849">
        <w:t>--- obsah až bude ---</w:t>
      </w:r>
    </w:p>
    <w:p w14:paraId="6A690684" w14:textId="1B136D3A" w:rsidR="00F13197" w:rsidRPr="001F6849" w:rsidRDefault="00CD2025" w:rsidP="00547466">
      <w:pPr>
        <w:spacing w:after="160"/>
        <w:jc w:val="left"/>
        <w:rPr>
          <w:lang w:eastAsia="cs-CZ"/>
        </w:rPr>
      </w:pPr>
      <w:r w:rsidRPr="001F6849">
        <w:rPr>
          <w:lang w:eastAsia="cs-CZ"/>
        </w:rPr>
        <w:br w:type="page"/>
      </w:r>
      <w:bookmarkStart w:id="0" w:name="_Toc71984844"/>
    </w:p>
    <w:p w14:paraId="2ED8B639" w14:textId="3C4EBB22" w:rsidR="00CD2025" w:rsidRPr="001F6849" w:rsidRDefault="00B51182" w:rsidP="002656D4">
      <w:pPr>
        <w:pStyle w:val="Heading1"/>
        <w:rPr>
          <w:lang w:val="cs-CZ"/>
        </w:rPr>
      </w:pPr>
      <w:bookmarkStart w:id="1" w:name="_Toc72672080"/>
      <w:bookmarkStart w:id="2" w:name="_Toc106476064"/>
      <w:bookmarkStart w:id="3" w:name="_Toc106476105"/>
      <w:r w:rsidRPr="001F6849">
        <w:rPr>
          <w:lang w:val="cs-CZ"/>
        </w:rPr>
        <w:lastRenderedPageBreak/>
        <w:t>Úvod</w:t>
      </w:r>
      <w:bookmarkEnd w:id="0"/>
      <w:bookmarkEnd w:id="1"/>
      <w:bookmarkEnd w:id="2"/>
      <w:bookmarkEnd w:id="3"/>
    </w:p>
    <w:p w14:paraId="418AC368" w14:textId="138C7BAD" w:rsidR="00B04AF2" w:rsidRPr="00B71937" w:rsidRDefault="00B04AF2" w:rsidP="00B04AF2">
      <w:pPr>
        <w:pStyle w:val="Normlnprvnodsazen"/>
        <w:ind w:firstLine="0"/>
        <w:rPr>
          <w:color w:val="000000" w:themeColor="text1"/>
          <w:highlight w:val="yellow"/>
        </w:rPr>
      </w:pPr>
      <w:r w:rsidRPr="00B71937">
        <w:rPr>
          <w:color w:val="000000" w:themeColor="text1"/>
          <w:highlight w:val="yellow"/>
        </w:rPr>
        <w:t xml:space="preserve">Tvorba virtuálních realit (alternativních světů) má kořeny hluboko v lidské historii. Při dostatečné abstrakci je možné vnímat virtuální realitu jako médium komunikace a způsob zobrazení reálných nebo fiktivních světů. S touto definicí </w:t>
      </w:r>
      <w:r w:rsidR="00EE7FB6" w:rsidRPr="00B71937">
        <w:rPr>
          <w:color w:val="000000" w:themeColor="text1"/>
          <w:highlight w:val="yellow"/>
        </w:rPr>
        <w:t>je možné</w:t>
      </w:r>
      <w:r w:rsidRPr="00B71937">
        <w:rPr>
          <w:color w:val="000000" w:themeColor="text1"/>
          <w:highlight w:val="yellow"/>
        </w:rPr>
        <w:t xml:space="preserve"> nahlížet na historii virtuální reality skrze prizma obrazů na stěnách jeskyň, vyprávění reálných i imaginárních událostí, malby na plátnech, fotografie, filmy, videohry – a dospět až k současné virtuální realitě.</w:t>
      </w:r>
    </w:p>
    <w:p w14:paraId="3655815C" w14:textId="0BB8AC6B" w:rsidR="00CB0E3C" w:rsidRPr="00B71937" w:rsidRDefault="00B04AF2" w:rsidP="00B04AF2">
      <w:pPr>
        <w:pStyle w:val="Normlnprvnodsazen"/>
        <w:rPr>
          <w:color w:val="000000" w:themeColor="text1"/>
          <w:highlight w:val="yellow"/>
        </w:rPr>
      </w:pPr>
      <w:r w:rsidRPr="00B71937">
        <w:rPr>
          <w:color w:val="000000" w:themeColor="text1"/>
          <w:highlight w:val="yellow"/>
        </w:rPr>
        <w:t>Tato myšlenka vede k názoru, že vývoj technologie je pevně provázán s rozvojem médií určených pro tvorbu různých forem virtuální reality. Dnes umožňuje práci s tvorbou virtuální reality především výpočetní technika, která</w:t>
      </w:r>
      <w:r w:rsidR="00530769" w:rsidRPr="00B71937">
        <w:rPr>
          <w:color w:val="000000" w:themeColor="text1"/>
          <w:highlight w:val="yellow"/>
        </w:rPr>
        <w:t xml:space="preserve"> </w:t>
      </w:r>
      <w:proofErr w:type="gramStart"/>
      <w:r w:rsidRPr="00B71937">
        <w:rPr>
          <w:color w:val="000000" w:themeColor="text1"/>
          <w:highlight w:val="yellow"/>
        </w:rPr>
        <w:t>slouží</w:t>
      </w:r>
      <w:proofErr w:type="gramEnd"/>
      <w:r w:rsidRPr="00B71937">
        <w:rPr>
          <w:color w:val="000000" w:themeColor="text1"/>
          <w:highlight w:val="yellow"/>
        </w:rPr>
        <w:t xml:space="preserve"> jako médium i nástroj pro lidskou komunikaci ve virtuálním prostoru. Za účelem tvorby kvalitní virtuální reality je nutná znalost nástrojů pro její tvorbu. Stejně jako malíř musel znát výhody a nevýhody druhů plátna, barev a štětců musí dnes člověk který chce tvořit virtuální realitu znát jemu dostupné technologie a zvolit nejlepší pro jeho účel. </w:t>
      </w:r>
    </w:p>
    <w:p w14:paraId="72FFAA3D" w14:textId="2A67C1F3" w:rsidR="00B32117" w:rsidRPr="00B71937" w:rsidRDefault="00B32117" w:rsidP="00B04AF2">
      <w:pPr>
        <w:pStyle w:val="Normlnprvnodsazen"/>
        <w:rPr>
          <w:color w:val="000000" w:themeColor="text1"/>
          <w:highlight w:val="yellow"/>
        </w:rPr>
      </w:pPr>
      <w:r w:rsidRPr="00B71937">
        <w:rPr>
          <w:color w:val="000000" w:themeColor="text1"/>
          <w:highlight w:val="yellow"/>
        </w:rPr>
        <w:t xml:space="preserve">Virtuální realita nemusí znamenat čistě fiktivní světy, ale v případě prostorové informace je primárním zájmem imitace reálného světa v tom digitálním s přístupem umožňujícím pocit přítomnosti blížící se reálnému zážitku. Na druhou stranu virtuální realita se nemusí snažit o kopii reálného světa, ale může cílit k tvorbě zjednodušené verze reality, kdy je kladen důraz na specifickou charakteristiku, kterou v realitě není schopné pozorovat (např. zobrazení statistických dat pomocí prostorových proměnných). </w:t>
      </w:r>
    </w:p>
    <w:p w14:paraId="0C91EB93" w14:textId="626BAE1B" w:rsidR="00EE7FB6" w:rsidRPr="00B71937" w:rsidRDefault="005E4F9C" w:rsidP="00EE7FB6">
      <w:pPr>
        <w:pStyle w:val="Normlnprvnodsazen"/>
        <w:rPr>
          <w:color w:val="000000" w:themeColor="text1"/>
          <w:highlight w:val="yellow"/>
        </w:rPr>
      </w:pPr>
      <w:r w:rsidRPr="00B71937">
        <w:rPr>
          <w:color w:val="000000" w:themeColor="text1"/>
          <w:highlight w:val="yellow"/>
        </w:rPr>
        <w:t xml:space="preserve">V případě pohledu na virtuální realitu jako způsobu komunikace </w:t>
      </w:r>
      <w:r w:rsidR="00530769" w:rsidRPr="00B71937">
        <w:rPr>
          <w:color w:val="000000" w:themeColor="text1"/>
          <w:highlight w:val="yellow"/>
        </w:rPr>
        <w:t>se nabízí</w:t>
      </w:r>
      <w:r w:rsidRPr="00B71937">
        <w:rPr>
          <w:color w:val="000000" w:themeColor="text1"/>
          <w:highlight w:val="yellow"/>
        </w:rPr>
        <w:t xml:space="preserve"> myšlenka jejího propojení s internetovým prostředím, kte</w:t>
      </w:r>
      <w:r w:rsidR="00530769" w:rsidRPr="00B71937">
        <w:rPr>
          <w:color w:val="000000" w:themeColor="text1"/>
          <w:highlight w:val="yellow"/>
        </w:rPr>
        <w:t xml:space="preserve">ré je možné považovat za stále rostoucí způsob </w:t>
      </w:r>
      <w:r w:rsidRPr="00B71937">
        <w:rPr>
          <w:color w:val="000000" w:themeColor="text1"/>
          <w:highlight w:val="yellow"/>
        </w:rPr>
        <w:t>lidské komunikace a interakce. Toto propojení přináší jednak dostupnost tak i možnost sdílení, interakce, popř. vzájemné kolaborace což odborná literatura považuje za stěžejní pilíře virtuální reality.</w:t>
      </w:r>
      <w:r w:rsidR="00EE7FB6" w:rsidRPr="00B71937">
        <w:rPr>
          <w:color w:val="000000" w:themeColor="text1"/>
          <w:highlight w:val="yellow"/>
        </w:rPr>
        <w:t xml:space="preserve"> </w:t>
      </w:r>
    </w:p>
    <w:p w14:paraId="665132E9" w14:textId="607F551A" w:rsidR="005E4F9C" w:rsidRPr="00B71937" w:rsidRDefault="005E4F9C" w:rsidP="00EE7FB6">
      <w:pPr>
        <w:pStyle w:val="Normlnprvnodsazen"/>
        <w:rPr>
          <w:color w:val="000000" w:themeColor="text1"/>
          <w:highlight w:val="yellow"/>
        </w:rPr>
      </w:pPr>
      <w:r w:rsidRPr="00B71937">
        <w:rPr>
          <w:color w:val="000000" w:themeColor="text1"/>
          <w:highlight w:val="yellow"/>
        </w:rPr>
        <w:t xml:space="preserve">Přestože existuje nabídka desktopových softwarů, které umožňují vytváření virtuálních realit, nejsou vždy snadno dostupné pro běžné uživatele. Mnoho lidí má zájem o atraktivní výsledky, které jim umožní vizualizovat svět kolem nich, avšak </w:t>
      </w:r>
      <w:r w:rsidR="008C5718" w:rsidRPr="00B71937">
        <w:rPr>
          <w:color w:val="000000" w:themeColor="text1"/>
          <w:highlight w:val="yellow"/>
        </w:rPr>
        <w:t>nechtějí</w:t>
      </w:r>
      <w:r w:rsidR="00EE7FB6" w:rsidRPr="00B71937">
        <w:rPr>
          <w:color w:val="000000" w:themeColor="text1"/>
          <w:highlight w:val="yellow"/>
        </w:rPr>
        <w:t xml:space="preserve"> naučit</w:t>
      </w:r>
      <w:r w:rsidR="008C5718" w:rsidRPr="00B71937">
        <w:rPr>
          <w:color w:val="000000" w:themeColor="text1"/>
          <w:highlight w:val="yellow"/>
        </w:rPr>
        <w:t>,</w:t>
      </w:r>
      <w:r w:rsidRPr="00B71937">
        <w:rPr>
          <w:color w:val="000000" w:themeColor="text1"/>
          <w:highlight w:val="yellow"/>
        </w:rPr>
        <w:t xml:space="preserve"> popř. ani nejsou schopni </w:t>
      </w:r>
      <w:r w:rsidR="00EE7FB6" w:rsidRPr="00B71937">
        <w:rPr>
          <w:color w:val="000000" w:themeColor="text1"/>
          <w:highlight w:val="yellow"/>
        </w:rPr>
        <w:t>pracovat s často složitými desktopovými</w:t>
      </w:r>
      <w:r w:rsidRPr="00B71937">
        <w:rPr>
          <w:color w:val="000000" w:themeColor="text1"/>
          <w:highlight w:val="yellow"/>
        </w:rPr>
        <w:t xml:space="preserve"> programy. Právě v této souvislosti umožňují nástroje ve webovém prostředí alternativu. </w:t>
      </w:r>
      <w:r w:rsidR="00035264" w:rsidRPr="00B71937">
        <w:rPr>
          <w:color w:val="000000" w:themeColor="text1"/>
          <w:highlight w:val="yellow"/>
        </w:rPr>
        <w:t xml:space="preserve">Volba webového prostředí jakožto </w:t>
      </w:r>
      <w:r w:rsidR="00240083" w:rsidRPr="00B71937">
        <w:rPr>
          <w:color w:val="000000" w:themeColor="text1"/>
          <w:highlight w:val="yellow"/>
        </w:rPr>
        <w:t>platformy pro</w:t>
      </w:r>
      <w:r w:rsidR="00035264" w:rsidRPr="00B71937">
        <w:rPr>
          <w:color w:val="000000" w:themeColor="text1"/>
          <w:highlight w:val="yellow"/>
        </w:rPr>
        <w:t xml:space="preserve"> virtuální realitu</w:t>
      </w:r>
      <w:r w:rsidR="00EE7FB6" w:rsidRPr="00B71937">
        <w:rPr>
          <w:color w:val="000000" w:themeColor="text1"/>
          <w:highlight w:val="yellow"/>
        </w:rPr>
        <w:t xml:space="preserve"> však</w:t>
      </w:r>
      <w:r w:rsidR="00035264" w:rsidRPr="00B71937">
        <w:rPr>
          <w:color w:val="000000" w:themeColor="text1"/>
          <w:highlight w:val="yellow"/>
        </w:rPr>
        <w:t xml:space="preserve"> </w:t>
      </w:r>
      <w:r w:rsidR="00240083" w:rsidRPr="00B71937">
        <w:rPr>
          <w:color w:val="000000" w:themeColor="text1"/>
          <w:highlight w:val="yellow"/>
        </w:rPr>
        <w:t xml:space="preserve">nepřináší pouze benefity. Ačkoliv </w:t>
      </w:r>
      <w:r w:rsidR="00035264" w:rsidRPr="00B71937">
        <w:rPr>
          <w:color w:val="000000" w:themeColor="text1"/>
          <w:highlight w:val="yellow"/>
        </w:rPr>
        <w:t xml:space="preserve">odstraňuje mnohé překážky pro </w:t>
      </w:r>
      <w:r w:rsidR="00240083" w:rsidRPr="00B71937">
        <w:rPr>
          <w:color w:val="000000" w:themeColor="text1"/>
          <w:highlight w:val="yellow"/>
        </w:rPr>
        <w:t>uživatele</w:t>
      </w:r>
      <w:r w:rsidR="00EE7FB6" w:rsidRPr="00B71937">
        <w:rPr>
          <w:color w:val="000000" w:themeColor="text1"/>
          <w:highlight w:val="yellow"/>
        </w:rPr>
        <w:t xml:space="preserve">, </w:t>
      </w:r>
      <w:r w:rsidR="00240083" w:rsidRPr="00B71937">
        <w:rPr>
          <w:color w:val="000000" w:themeColor="text1"/>
          <w:highlight w:val="yellow"/>
        </w:rPr>
        <w:t>v některých aspektech (detail, výkonost, komplexita) je přenáší na vývojáře / tvůrce</w:t>
      </w:r>
      <w:r w:rsidR="00EE7FB6" w:rsidRPr="00B71937">
        <w:rPr>
          <w:color w:val="000000" w:themeColor="text1"/>
          <w:highlight w:val="yellow"/>
        </w:rPr>
        <w:t xml:space="preserve"> virtuální reality</w:t>
      </w:r>
      <w:r w:rsidR="00240083" w:rsidRPr="00B71937">
        <w:rPr>
          <w:color w:val="000000" w:themeColor="text1"/>
          <w:highlight w:val="yellow"/>
        </w:rPr>
        <w:t>. Webové prostředí samo o sobě je velice rozmanitý ekosystém technologií, k tomu navíc je nutné uvažovat možnosti hardwarových zobrazovacích a vstupních zařízení. Je tedy žádoucí vyjasnit, jak se v tomto systému zorientovat pro účel vizualizace geografických dat ve virtuální realitě.</w:t>
      </w:r>
    </w:p>
    <w:p w14:paraId="6074A96E" w14:textId="280A88A3" w:rsidR="00035264" w:rsidRDefault="007F6369" w:rsidP="00240083">
      <w:pPr>
        <w:pStyle w:val="Normlnprvnodsazen"/>
        <w:rPr>
          <w:color w:val="000000" w:themeColor="text1"/>
        </w:rPr>
      </w:pPr>
      <w:r w:rsidRPr="00B71937">
        <w:rPr>
          <w:color w:val="000000" w:themeColor="text1"/>
          <w:highlight w:val="yellow"/>
        </w:rPr>
        <w:t>Dosavadní způsob, jakým byla geografická informace</w:t>
      </w:r>
      <w:r w:rsidR="00530769" w:rsidRPr="00B71937">
        <w:rPr>
          <w:color w:val="000000" w:themeColor="text1"/>
          <w:highlight w:val="yellow"/>
        </w:rPr>
        <w:t xml:space="preserve"> vizualizována a komunikována </w:t>
      </w:r>
      <w:r w:rsidRPr="00B71937">
        <w:rPr>
          <w:color w:val="000000" w:themeColor="text1"/>
          <w:highlight w:val="yellow"/>
        </w:rPr>
        <w:t xml:space="preserve">se převážně soustředil na </w:t>
      </w:r>
      <w:proofErr w:type="gramStart"/>
      <w:r w:rsidRPr="00B71937">
        <w:rPr>
          <w:color w:val="000000" w:themeColor="text1"/>
          <w:highlight w:val="yellow"/>
        </w:rPr>
        <w:t>2D</w:t>
      </w:r>
      <w:proofErr w:type="gramEnd"/>
      <w:r w:rsidRPr="00B71937">
        <w:rPr>
          <w:color w:val="000000" w:themeColor="text1"/>
          <w:highlight w:val="yellow"/>
        </w:rPr>
        <w:t xml:space="preserve"> reprezentaci, tedy na mapy. Avšak v dnešní digitální éře technologický vývoj vede k tomu, že je možné si představit a prozkoumávat prostor ve třetí dimenzi. Zde se naskýtá otázka, jaký vztah existuje mezi tradičními mapami a novou formou virtuální realit</w:t>
      </w:r>
      <w:r w:rsidR="00530769" w:rsidRPr="00B71937">
        <w:rPr>
          <w:color w:val="000000" w:themeColor="text1"/>
          <w:highlight w:val="yellow"/>
        </w:rPr>
        <w:t>y?</w:t>
      </w:r>
      <w:r w:rsidRPr="00B71937">
        <w:rPr>
          <w:color w:val="000000" w:themeColor="text1"/>
          <w:highlight w:val="yellow"/>
        </w:rPr>
        <w:t xml:space="preserve"> Je virtuální realita pouze dalším médium nebo znamená pokrok ve způsobu, jakým komunikujeme prostorové informace? Je možné virtuální realitu zobrazující geoprostorovou informaci považovat za interaktivní </w:t>
      </w:r>
      <w:proofErr w:type="gramStart"/>
      <w:r w:rsidRPr="00B71937">
        <w:rPr>
          <w:color w:val="000000" w:themeColor="text1"/>
          <w:highlight w:val="yellow"/>
        </w:rPr>
        <w:t>3D</w:t>
      </w:r>
      <w:proofErr w:type="gramEnd"/>
      <w:r w:rsidRPr="00B71937">
        <w:rPr>
          <w:color w:val="000000" w:themeColor="text1"/>
          <w:highlight w:val="yellow"/>
        </w:rPr>
        <w:t xml:space="preserve"> mapu? Kde </w:t>
      </w:r>
      <w:proofErr w:type="gramStart"/>
      <w:r w:rsidRPr="00B71937">
        <w:rPr>
          <w:color w:val="000000" w:themeColor="text1"/>
          <w:highlight w:val="yellow"/>
        </w:rPr>
        <w:t>leží</w:t>
      </w:r>
      <w:proofErr w:type="gramEnd"/>
      <w:r w:rsidRPr="00B71937">
        <w:rPr>
          <w:color w:val="000000" w:themeColor="text1"/>
          <w:highlight w:val="yellow"/>
        </w:rPr>
        <w:t xml:space="preserve"> hranice</w:t>
      </w:r>
      <w:r w:rsidR="00530769" w:rsidRPr="00B71937">
        <w:rPr>
          <w:color w:val="000000" w:themeColor="text1"/>
          <w:highlight w:val="yellow"/>
        </w:rPr>
        <w:t xml:space="preserve"> mezi mapou a virtuální realitou</w:t>
      </w:r>
      <w:r w:rsidRPr="00B71937">
        <w:rPr>
          <w:color w:val="000000" w:themeColor="text1"/>
          <w:highlight w:val="yellow"/>
        </w:rPr>
        <w:t xml:space="preserve"> do jaké míry jsou oba tyto prostředky abstrakcí reality?</w:t>
      </w:r>
      <w:r w:rsidR="00035264" w:rsidRPr="00B71937">
        <w:rPr>
          <w:color w:val="000000" w:themeColor="text1"/>
          <w:highlight w:val="yellow"/>
        </w:rPr>
        <w:t xml:space="preserve"> </w:t>
      </w:r>
    </w:p>
    <w:p w14:paraId="2C88F803" w14:textId="77777777" w:rsidR="00736AD5" w:rsidRPr="00B71937" w:rsidRDefault="00736AD5" w:rsidP="00240083">
      <w:pPr>
        <w:pStyle w:val="Normlnprvnodsazen"/>
        <w:rPr>
          <w:color w:val="000000" w:themeColor="text1"/>
        </w:rPr>
      </w:pPr>
    </w:p>
    <w:p w14:paraId="2D988960" w14:textId="3151316D" w:rsidR="00B32117" w:rsidRPr="001F6849" w:rsidRDefault="00240083" w:rsidP="00827743">
      <w:pPr>
        <w:pStyle w:val="Normlnprvnodsazen"/>
      </w:pPr>
      <w:r w:rsidRPr="001F6849">
        <w:lastRenderedPageBreak/>
        <w:t xml:space="preserve">Práce se nejdříve </w:t>
      </w:r>
      <w:proofErr w:type="gramStart"/>
      <w:r w:rsidRPr="001F6849">
        <w:t>zaměří</w:t>
      </w:r>
      <w:proofErr w:type="gramEnd"/>
      <w:r w:rsidRPr="001F6849">
        <w:t xml:space="preserve"> na teoretické základy virtuální reality. </w:t>
      </w:r>
      <w:r w:rsidR="00EE7FB6" w:rsidRPr="001F6849">
        <w:t>Následně na analýzu možných využití virtuální reality jakožto média pro vizualizaci geoprostorové informace. Klíčovou částí pak bude analýza soudobých technologií a jejich zhodnocení</w:t>
      </w:r>
      <w:r w:rsidR="00827743" w:rsidRPr="001F6849">
        <w:t xml:space="preserve"> spolu s </w:t>
      </w:r>
      <w:r w:rsidR="00EE7FB6" w:rsidRPr="001F6849">
        <w:t>pilotní implementac</w:t>
      </w:r>
      <w:r w:rsidR="00827743" w:rsidRPr="001F6849">
        <w:t xml:space="preserve">í </w:t>
      </w:r>
      <w:r w:rsidR="00EE7FB6" w:rsidRPr="001F6849">
        <w:t xml:space="preserve">webové aplikace zobrazující geografická data </w:t>
      </w:r>
      <w:r w:rsidR="00EE7FB6" w:rsidRPr="001F6849">
        <w:rPr>
          <w:highlight w:val="yellow"/>
        </w:rPr>
        <w:t>pro vybraný účel.</w:t>
      </w:r>
      <w:r w:rsidR="00827743" w:rsidRPr="001F6849">
        <w:t xml:space="preserve"> Finální částí pak bude uživatelské zhodnocení výsledné pilotní aplikace.</w:t>
      </w:r>
    </w:p>
    <w:p w14:paraId="493FC1CF" w14:textId="73A48622" w:rsidR="00E33F0C" w:rsidRPr="001F6849" w:rsidRDefault="006A1F68" w:rsidP="002656D4">
      <w:pPr>
        <w:pStyle w:val="Heading2"/>
        <w:rPr>
          <w:ins w:id="4" w:author="Jan Horák" w:date="2023-06-15T11:14:00Z"/>
          <w:lang w:val="cs-CZ"/>
        </w:rPr>
      </w:pPr>
      <w:bookmarkStart w:id="5" w:name="_Toc71984845"/>
      <w:bookmarkStart w:id="6" w:name="_Toc72672081"/>
      <w:bookmarkStart w:id="7" w:name="_Toc106476065"/>
      <w:bookmarkStart w:id="8" w:name="_Toc106476106"/>
      <w:r w:rsidRPr="001F6849">
        <w:rPr>
          <w:lang w:val="cs-CZ"/>
        </w:rPr>
        <w:t>Cíle práce</w:t>
      </w:r>
      <w:bookmarkEnd w:id="5"/>
      <w:bookmarkEnd w:id="6"/>
      <w:bookmarkEnd w:id="7"/>
      <w:bookmarkEnd w:id="8"/>
    </w:p>
    <w:p w14:paraId="343E3383" w14:textId="5CA1A2AF" w:rsidR="006C4BF4" w:rsidRPr="001F6849" w:rsidRDefault="006C4BF4" w:rsidP="006C4BF4">
      <w:pPr>
        <w:rPr>
          <w:ins w:id="9" w:author="Jan Horák" w:date="2023-06-15T11:15:00Z"/>
          <w:lang w:eastAsia="cs-CZ"/>
        </w:rPr>
      </w:pPr>
      <w:ins w:id="10" w:author="Jan Horák" w:date="2023-06-15T11:14:00Z">
        <w:r w:rsidRPr="001F6849">
          <w:rPr>
            <w:lang w:eastAsia="cs-CZ"/>
          </w:rPr>
          <w:t>Hlavní cíle práce</w:t>
        </w:r>
      </w:ins>
      <w:ins w:id="11" w:author="Jan Horák" w:date="2023-06-15T11:15:00Z">
        <w:r w:rsidRPr="001F6849">
          <w:rPr>
            <w:lang w:eastAsia="cs-CZ"/>
          </w:rPr>
          <w:t>:</w:t>
        </w:r>
      </w:ins>
    </w:p>
    <w:p w14:paraId="3D3451B7" w14:textId="1BDCC940" w:rsidR="00BC3D00" w:rsidRPr="001F6849" w:rsidRDefault="006C4BF4" w:rsidP="00BC3D00">
      <w:pPr>
        <w:pStyle w:val="Normlnprvnodsazen"/>
        <w:numPr>
          <w:ilvl w:val="0"/>
          <w:numId w:val="26"/>
        </w:numPr>
      </w:pPr>
      <w:ins w:id="12" w:author="Jan Horák" w:date="2023-06-15T11:15:00Z">
        <w:r w:rsidRPr="001F6849">
          <w:t xml:space="preserve">Analýza a zhodnocení aktuálních webových </w:t>
        </w:r>
      </w:ins>
      <w:ins w:id="13" w:author="Jan Horák" w:date="2023-06-15T11:16:00Z">
        <w:r w:rsidRPr="001F6849">
          <w:t>technologií</w:t>
        </w:r>
      </w:ins>
      <w:ins w:id="14" w:author="Jan Horák" w:date="2023-06-15T11:15:00Z">
        <w:r w:rsidRPr="001F6849">
          <w:t xml:space="preserve"> </w:t>
        </w:r>
      </w:ins>
      <w:ins w:id="15" w:author="Jan Horák" w:date="2023-06-15T11:16:00Z">
        <w:r w:rsidRPr="001F6849">
          <w:t>umožňující</w:t>
        </w:r>
      </w:ins>
      <w:ins w:id="16" w:author="Jan Horák" w:date="2023-06-15T11:15:00Z">
        <w:r w:rsidRPr="001F6849">
          <w:t xml:space="preserve"> publikaci prostorových dat v rámci virtuální reality. </w:t>
        </w:r>
      </w:ins>
    </w:p>
    <w:p w14:paraId="3E9646F5" w14:textId="76511054" w:rsidR="00E9514F" w:rsidRPr="001F6849" w:rsidRDefault="006C4BF4" w:rsidP="00E9514F">
      <w:pPr>
        <w:pStyle w:val="Normlnprvnodsazen"/>
        <w:numPr>
          <w:ilvl w:val="0"/>
          <w:numId w:val="26"/>
        </w:numPr>
      </w:pPr>
      <w:ins w:id="17" w:author="Jan Horák" w:date="2023-06-15T11:15:00Z">
        <w:r w:rsidRPr="001F6849">
          <w:rPr>
            <w:highlight w:val="yellow"/>
          </w:rPr>
          <w:t>Vývoj pilotní aplikace pomocí vybraných technologií.</w:t>
        </w:r>
      </w:ins>
      <w:r w:rsidR="00E9514F">
        <w:t xml:space="preserve"> </w:t>
      </w:r>
    </w:p>
    <w:p w14:paraId="09BAB2B4" w14:textId="679474F5" w:rsidR="00FB3633" w:rsidRPr="001F6849" w:rsidRDefault="00FB3633" w:rsidP="00FB3633">
      <w:pPr>
        <w:rPr>
          <w:highlight w:val="yellow"/>
          <w:lang w:eastAsia="cs-CZ"/>
        </w:rPr>
      </w:pPr>
      <w:r w:rsidRPr="001F6849">
        <w:rPr>
          <w:highlight w:val="yellow"/>
          <w:lang w:eastAsia="cs-CZ"/>
        </w:rPr>
        <w:t xml:space="preserve">Hlavním cílem práce je analýza a následné zhodnocení soudobých technologií, a to jak hardwarových (HMD, mobilní telefony, stolní počítače) tak softwarových (webové prohlížeče, knihovny, frameworky) a jejich propojení, umožňujících tvorbu virtuálních prostředí s geografickou konotací v rámci webového prostředí. Mimo výslednou vizualizační aplikaci by výstupem práce </w:t>
      </w:r>
      <w:r w:rsidRPr="001F6849">
        <w:rPr>
          <w:color w:val="000000" w:themeColor="text1"/>
          <w:highlight w:val="yellow"/>
          <w:lang w:eastAsia="cs-CZ"/>
        </w:rPr>
        <w:t>bude</w:t>
      </w:r>
      <w:r w:rsidRPr="001F6849">
        <w:rPr>
          <w:highlight w:val="yellow"/>
          <w:lang w:eastAsia="cs-CZ"/>
        </w:rPr>
        <w:t xml:space="preserve"> i odborné doporučení, jaké technologie jsou vhodné s ohledem na zvolený účel. </w:t>
      </w:r>
    </w:p>
    <w:p w14:paraId="2EADB28B" w14:textId="1D9F5D10" w:rsidR="00584638" w:rsidRDefault="00FB3633" w:rsidP="00736AD5">
      <w:pPr>
        <w:rPr>
          <w:highlight w:val="yellow"/>
          <w:lang w:eastAsia="cs-CZ"/>
        </w:rPr>
      </w:pPr>
      <w:r w:rsidRPr="001F6849">
        <w:rPr>
          <w:highlight w:val="yellow"/>
          <w:lang w:eastAsia="cs-CZ"/>
        </w:rPr>
        <w:t xml:space="preserve">Dalším cílem </w:t>
      </w:r>
      <w:r w:rsidR="00EA580B" w:rsidRPr="001F6849">
        <w:rPr>
          <w:highlight w:val="yellow"/>
          <w:lang w:eastAsia="cs-CZ"/>
        </w:rPr>
        <w:t xml:space="preserve">této práce je vytvoření a následná </w:t>
      </w:r>
      <w:r w:rsidR="00E33F0C" w:rsidRPr="001F6849">
        <w:rPr>
          <w:highlight w:val="yellow"/>
          <w:lang w:eastAsia="cs-CZ"/>
        </w:rPr>
        <w:t xml:space="preserve">uživatelská </w:t>
      </w:r>
      <w:r w:rsidR="00EA580B" w:rsidRPr="001F6849">
        <w:rPr>
          <w:highlight w:val="yellow"/>
          <w:lang w:eastAsia="cs-CZ"/>
        </w:rPr>
        <w:t xml:space="preserve">evaluace </w:t>
      </w:r>
      <w:r w:rsidR="00BC4F54" w:rsidRPr="001F6849">
        <w:rPr>
          <w:highlight w:val="yellow"/>
          <w:lang w:eastAsia="cs-CZ"/>
        </w:rPr>
        <w:t xml:space="preserve">funkcionality </w:t>
      </w:r>
      <w:r w:rsidR="00EA580B" w:rsidRPr="001F6849">
        <w:rPr>
          <w:highlight w:val="yellow"/>
          <w:lang w:eastAsia="cs-CZ"/>
        </w:rPr>
        <w:t>webové aplikace využívající prostředků virtuální reality</w:t>
      </w:r>
      <w:r w:rsidR="00E2457D" w:rsidRPr="001F6849">
        <w:rPr>
          <w:highlight w:val="yellow"/>
          <w:lang w:eastAsia="cs-CZ"/>
        </w:rPr>
        <w:t xml:space="preserve">, jakožto nástroje k prezentaci geografických dat. </w:t>
      </w:r>
      <w:r w:rsidRPr="001F6849">
        <w:rPr>
          <w:highlight w:val="yellow"/>
          <w:lang w:eastAsia="cs-CZ"/>
        </w:rPr>
        <w:t>Aplikace bude vytvořena na základě analýze technologií v první fázi práce. Tato praktická část bude následně podkladem pro odborné doporučení vhodnosti technologií pro daný účel.</w:t>
      </w:r>
    </w:p>
    <w:p w14:paraId="70C004A1" w14:textId="60D7CF23" w:rsidR="007C3B87" w:rsidRDefault="001E5873">
      <w:pPr>
        <w:pStyle w:val="Heading3"/>
      </w:pPr>
      <w:bookmarkStart w:id="18" w:name="_Toc72672082"/>
      <w:bookmarkStart w:id="19" w:name="_Toc106476066"/>
      <w:bookmarkStart w:id="20" w:name="_Toc106476107"/>
      <w:r w:rsidRPr="001F6849">
        <w:t>Výzkumné otázky</w:t>
      </w:r>
      <w:bookmarkEnd w:id="18"/>
      <w:bookmarkEnd w:id="19"/>
      <w:bookmarkEnd w:id="20"/>
      <w:r w:rsidR="00B8782B" w:rsidRPr="001F6849">
        <w:t xml:space="preserve"> </w:t>
      </w:r>
    </w:p>
    <w:p w14:paraId="0EB2BE91" w14:textId="77777777" w:rsidR="00736AD5" w:rsidRPr="00736AD5" w:rsidRDefault="00736AD5" w:rsidP="00736AD5">
      <w:pPr>
        <w:pStyle w:val="Malnadpis"/>
        <w:rPr>
          <w:highlight w:val="yellow"/>
        </w:rPr>
      </w:pPr>
      <w:r w:rsidRPr="00736AD5">
        <w:rPr>
          <w:highlight w:val="yellow"/>
        </w:rPr>
        <w:t>TLDR</w:t>
      </w:r>
    </w:p>
    <w:p w14:paraId="2EABC509" w14:textId="578296F3" w:rsidR="00736AD5" w:rsidRPr="00736AD5" w:rsidRDefault="00736AD5" w:rsidP="00736AD5">
      <w:pPr>
        <w:pStyle w:val="Malnadpis"/>
        <w:rPr>
          <w:lang w:val="en-US"/>
        </w:rPr>
      </w:pPr>
      <w:r w:rsidRPr="00736AD5">
        <w:rPr>
          <w:highlight w:val="yellow"/>
          <w:lang w:val="en-US"/>
        </w:rPr>
        <w:t xml:space="preserve">“Jak </w:t>
      </w:r>
      <w:proofErr w:type="spellStart"/>
      <w:r w:rsidRPr="00736AD5">
        <w:rPr>
          <w:highlight w:val="yellow"/>
          <w:lang w:val="en-US"/>
        </w:rPr>
        <w:t>dostat</w:t>
      </w:r>
      <w:proofErr w:type="spellEnd"/>
      <w:r w:rsidRPr="00736AD5">
        <w:rPr>
          <w:highlight w:val="yellow"/>
          <w:lang w:val="en-US"/>
        </w:rPr>
        <w:t xml:space="preserve"> </w:t>
      </w:r>
      <w:proofErr w:type="spellStart"/>
      <w:r w:rsidRPr="00736AD5">
        <w:rPr>
          <w:highlight w:val="yellow"/>
          <w:lang w:val="en-US"/>
        </w:rPr>
        <w:t>geografická</w:t>
      </w:r>
      <w:proofErr w:type="spellEnd"/>
      <w:r w:rsidRPr="00736AD5">
        <w:rPr>
          <w:highlight w:val="yellow"/>
          <w:lang w:val="en-US"/>
        </w:rPr>
        <w:t xml:space="preserve"> data </w:t>
      </w:r>
      <w:proofErr w:type="spellStart"/>
      <w:r w:rsidRPr="00736AD5">
        <w:rPr>
          <w:highlight w:val="yellow"/>
          <w:lang w:val="en-US"/>
        </w:rPr>
        <w:t>na</w:t>
      </w:r>
      <w:proofErr w:type="spellEnd"/>
      <w:r w:rsidRPr="00736AD5">
        <w:rPr>
          <w:highlight w:val="yellow"/>
          <w:lang w:val="en-US"/>
        </w:rPr>
        <w:t xml:space="preserve"> web </w:t>
      </w:r>
      <w:proofErr w:type="spellStart"/>
      <w:r w:rsidRPr="00736AD5">
        <w:rPr>
          <w:highlight w:val="yellow"/>
          <w:lang w:val="en-US"/>
        </w:rPr>
        <w:t>ve</w:t>
      </w:r>
      <w:proofErr w:type="spellEnd"/>
      <w:r w:rsidRPr="00736AD5">
        <w:rPr>
          <w:highlight w:val="yellow"/>
          <w:lang w:val="en-US"/>
        </w:rPr>
        <w:t xml:space="preserve"> VR.”</w:t>
      </w:r>
      <w:r w:rsidRPr="00A46F0E">
        <w:rPr>
          <w:lang w:val="en-US"/>
        </w:rPr>
        <w:t xml:space="preserve"> </w:t>
      </w:r>
    </w:p>
    <w:p w14:paraId="4CD8FE7A" w14:textId="00873BA7" w:rsidR="00CA385D" w:rsidRDefault="00CA385D" w:rsidP="00190CD2">
      <w:pPr>
        <w:pStyle w:val="Normlnprvnodsazen"/>
        <w:ind w:firstLine="0"/>
        <w:rPr>
          <w:lang w:eastAsia="en-US"/>
        </w:rPr>
      </w:pPr>
      <w:r w:rsidRPr="001F6849">
        <w:rPr>
          <w:lang w:eastAsia="en-US"/>
        </w:rPr>
        <w:t xml:space="preserve">Jsou současné technologie umožňující tvorbu virtuální reality ve webovém prostředí vhodné pro </w:t>
      </w:r>
      <w:r w:rsidR="00D33C5B" w:rsidRPr="001F6849">
        <w:rPr>
          <w:lang w:eastAsia="en-US"/>
        </w:rPr>
        <w:t>prezentaci</w:t>
      </w:r>
      <w:r w:rsidRPr="001F6849">
        <w:rPr>
          <w:lang w:eastAsia="en-US"/>
        </w:rPr>
        <w:t xml:space="preserve"> geografických dat?</w:t>
      </w:r>
    </w:p>
    <w:p w14:paraId="6EDE337A" w14:textId="2CC5687A" w:rsidR="001078D6" w:rsidRDefault="001078D6" w:rsidP="00190CD2">
      <w:pPr>
        <w:pStyle w:val="Normlnprvnodsazen"/>
        <w:ind w:firstLine="0"/>
        <w:rPr>
          <w:lang w:eastAsia="en-US"/>
        </w:rPr>
      </w:pPr>
      <w:proofErr w:type="spellStart"/>
      <w:r>
        <w:rPr>
          <w:lang w:eastAsia="en-US"/>
        </w:rPr>
        <w:t>Navrh</w:t>
      </w:r>
      <w:proofErr w:type="spellEnd"/>
      <w:r>
        <w:rPr>
          <w:lang w:eastAsia="en-US"/>
        </w:rPr>
        <w:t>:</w:t>
      </w:r>
    </w:p>
    <w:p w14:paraId="7064EDEE" w14:textId="5A3A2AC7" w:rsidR="001078D6" w:rsidRDefault="001078D6" w:rsidP="00190CD2">
      <w:pPr>
        <w:pStyle w:val="Normlnprvnodsazen"/>
        <w:ind w:firstLine="0"/>
        <w:rPr>
          <w:lang w:eastAsia="en-US"/>
        </w:rPr>
      </w:pPr>
      <w:r w:rsidRPr="001078D6">
        <w:rPr>
          <w:lang w:eastAsia="en-US"/>
        </w:rPr>
        <w:t>Jak dostat geografická data do VR pomocí webových technologií?</w:t>
      </w:r>
    </w:p>
    <w:p w14:paraId="0D49C5B4" w14:textId="0FA62B7D" w:rsidR="001078D6" w:rsidRDefault="001078D6" w:rsidP="00190CD2">
      <w:pPr>
        <w:pStyle w:val="Normlnprvnodsazen"/>
        <w:ind w:firstLine="0"/>
        <w:rPr>
          <w:lang w:eastAsia="en-US"/>
        </w:rPr>
      </w:pPr>
      <w:r w:rsidRPr="001078D6">
        <w:rPr>
          <w:lang w:eastAsia="en-US"/>
        </w:rPr>
        <w:t>Jaké v jsou v současnosti dostupné webové technologie podporující tvorbu VR?</w:t>
      </w:r>
    </w:p>
    <w:p w14:paraId="49B5F913" w14:textId="77777777" w:rsidR="001078D6" w:rsidRDefault="001078D6" w:rsidP="00190CD2">
      <w:pPr>
        <w:pStyle w:val="Normlnprvnodsazen"/>
        <w:ind w:firstLine="0"/>
        <w:rPr>
          <w:lang w:eastAsia="en-US"/>
        </w:rPr>
      </w:pPr>
    </w:p>
    <w:p w14:paraId="0E8D1BE0" w14:textId="77777777" w:rsidR="00736AD5" w:rsidRPr="001F6849" w:rsidRDefault="00736AD5" w:rsidP="00190CD2">
      <w:pPr>
        <w:pStyle w:val="Normlnprvnodsazen"/>
        <w:ind w:firstLine="0"/>
        <w:rPr>
          <w:lang w:eastAsia="en-US"/>
        </w:rPr>
      </w:pPr>
    </w:p>
    <w:p w14:paraId="472BE984" w14:textId="08D60428" w:rsidR="00224D8F" w:rsidRDefault="001D4061" w:rsidP="00736AD5">
      <w:pPr>
        <w:pStyle w:val="Heading1"/>
        <w:numPr>
          <w:ilvl w:val="0"/>
          <w:numId w:val="0"/>
        </w:numPr>
        <w:ind w:left="432"/>
        <w:rPr>
          <w:highlight w:val="yellow"/>
          <w:lang w:val="cs-CZ"/>
        </w:rPr>
      </w:pPr>
      <w:r w:rsidRPr="001F6849">
        <w:rPr>
          <w:highlight w:val="yellow"/>
          <w:lang w:val="cs-CZ"/>
        </w:rPr>
        <w:lastRenderedPageBreak/>
        <w:t>Metodika</w:t>
      </w:r>
      <w:r w:rsidR="0052704B" w:rsidRPr="001F6849">
        <w:rPr>
          <w:highlight w:val="yellow"/>
          <w:lang w:val="cs-CZ"/>
        </w:rPr>
        <w:t xml:space="preserve"> </w:t>
      </w:r>
    </w:p>
    <w:p w14:paraId="01B82F1B" w14:textId="0637B692" w:rsidR="006D0E6E" w:rsidRDefault="006D0E6E" w:rsidP="006D0E6E">
      <w:pPr>
        <w:pStyle w:val="ListParagraph"/>
        <w:numPr>
          <w:ilvl w:val="0"/>
          <w:numId w:val="49"/>
        </w:numPr>
        <w:rPr>
          <w:highlight w:val="yellow"/>
          <w:lang w:eastAsia="cs-CZ"/>
        </w:rPr>
      </w:pPr>
      <w:r>
        <w:rPr>
          <w:highlight w:val="yellow"/>
          <w:lang w:eastAsia="cs-CZ"/>
        </w:rPr>
        <w:t xml:space="preserve">Zpracovat metodiku VR, </w:t>
      </w:r>
      <w:proofErr w:type="gramStart"/>
      <w:r>
        <w:rPr>
          <w:highlight w:val="yellow"/>
          <w:lang w:eastAsia="cs-CZ"/>
        </w:rPr>
        <w:t>3D</w:t>
      </w:r>
      <w:proofErr w:type="gramEnd"/>
      <w:r>
        <w:rPr>
          <w:highlight w:val="yellow"/>
          <w:lang w:eastAsia="cs-CZ"/>
        </w:rPr>
        <w:t xml:space="preserve"> </w:t>
      </w:r>
      <w:proofErr w:type="spellStart"/>
      <w:r>
        <w:rPr>
          <w:highlight w:val="yellow"/>
          <w:lang w:eastAsia="cs-CZ"/>
        </w:rPr>
        <w:t>modelovani</w:t>
      </w:r>
      <w:proofErr w:type="spellEnd"/>
      <w:r w:rsidR="00776F6B">
        <w:rPr>
          <w:highlight w:val="yellow"/>
          <w:lang w:eastAsia="cs-CZ"/>
        </w:rPr>
        <w:t>.</w:t>
      </w:r>
    </w:p>
    <w:p w14:paraId="66231F5B" w14:textId="0E6EDD2A" w:rsidR="00776F6B" w:rsidRDefault="00776F6B" w:rsidP="006D0E6E">
      <w:pPr>
        <w:pStyle w:val="ListParagraph"/>
        <w:numPr>
          <w:ilvl w:val="0"/>
          <w:numId w:val="49"/>
        </w:numPr>
        <w:rPr>
          <w:highlight w:val="yellow"/>
          <w:lang w:eastAsia="cs-CZ"/>
        </w:rPr>
      </w:pPr>
      <w:r>
        <w:rPr>
          <w:highlight w:val="yellow"/>
          <w:lang w:eastAsia="cs-CZ"/>
        </w:rPr>
        <w:t>Popsat</w:t>
      </w:r>
      <w:r w:rsidR="00736AD5">
        <w:rPr>
          <w:highlight w:val="yellow"/>
          <w:lang w:eastAsia="cs-CZ"/>
        </w:rPr>
        <w:t xml:space="preserve"> a otestovat</w:t>
      </w:r>
      <w:r>
        <w:rPr>
          <w:highlight w:val="yellow"/>
          <w:lang w:eastAsia="cs-CZ"/>
        </w:rPr>
        <w:t xml:space="preserve"> základní technologie umožňující VR na webu – SW – základní API </w:t>
      </w:r>
      <w:proofErr w:type="spellStart"/>
      <w:r>
        <w:rPr>
          <w:highlight w:val="yellow"/>
          <w:lang w:eastAsia="cs-CZ"/>
        </w:rPr>
        <w:t>WebGL</w:t>
      </w:r>
      <w:proofErr w:type="spellEnd"/>
      <w:r>
        <w:rPr>
          <w:highlight w:val="yellow"/>
          <w:lang w:eastAsia="cs-CZ"/>
        </w:rPr>
        <w:t>, XR atd.</w:t>
      </w:r>
    </w:p>
    <w:p w14:paraId="53E11633" w14:textId="7F92ACB4" w:rsidR="00776F6B" w:rsidRDefault="00776F6B" w:rsidP="006D0E6E">
      <w:pPr>
        <w:pStyle w:val="ListParagraph"/>
        <w:numPr>
          <w:ilvl w:val="0"/>
          <w:numId w:val="49"/>
        </w:numPr>
        <w:rPr>
          <w:highlight w:val="yellow"/>
          <w:lang w:eastAsia="cs-CZ"/>
        </w:rPr>
      </w:pPr>
      <w:r>
        <w:rPr>
          <w:highlight w:val="yellow"/>
          <w:lang w:eastAsia="cs-CZ"/>
        </w:rPr>
        <w:t>Seznam a popsat nástavby nad základními API</w:t>
      </w:r>
    </w:p>
    <w:p w14:paraId="2DA4A6E6" w14:textId="71444EE0" w:rsidR="00776F6B" w:rsidRDefault="00776F6B" w:rsidP="006D0E6E">
      <w:pPr>
        <w:pStyle w:val="ListParagraph"/>
        <w:numPr>
          <w:ilvl w:val="0"/>
          <w:numId w:val="49"/>
        </w:numPr>
        <w:rPr>
          <w:highlight w:val="yellow"/>
          <w:lang w:eastAsia="cs-CZ"/>
        </w:rPr>
      </w:pPr>
      <w:r>
        <w:rPr>
          <w:highlight w:val="yellow"/>
          <w:lang w:eastAsia="cs-CZ"/>
        </w:rPr>
        <w:t>Vybrat tech</w:t>
      </w:r>
    </w:p>
    <w:p w14:paraId="6F63F19F" w14:textId="4AE2900B" w:rsidR="00776F6B" w:rsidRPr="006D0E6E" w:rsidRDefault="00776F6B" w:rsidP="006D0E6E">
      <w:pPr>
        <w:pStyle w:val="ListParagraph"/>
        <w:numPr>
          <w:ilvl w:val="0"/>
          <w:numId w:val="49"/>
        </w:numPr>
        <w:rPr>
          <w:highlight w:val="yellow"/>
          <w:lang w:eastAsia="cs-CZ"/>
        </w:rPr>
      </w:pPr>
      <w:r>
        <w:rPr>
          <w:highlight w:val="yellow"/>
          <w:lang w:eastAsia="cs-CZ"/>
        </w:rPr>
        <w:t xml:space="preserve">Udělat </w:t>
      </w:r>
      <w:proofErr w:type="spellStart"/>
      <w:r>
        <w:rPr>
          <w:highlight w:val="yellow"/>
          <w:lang w:eastAsia="cs-CZ"/>
        </w:rPr>
        <w:t>appku</w:t>
      </w:r>
      <w:proofErr w:type="spellEnd"/>
      <w:r>
        <w:rPr>
          <w:highlight w:val="yellow"/>
          <w:lang w:eastAsia="cs-CZ"/>
        </w:rPr>
        <w:t xml:space="preserve"> </w:t>
      </w:r>
      <w:r w:rsidRPr="00776F6B">
        <w:rPr>
          <mc:AlternateContent>
            <mc:Choice Requires="w16se"/>
            <mc:Fallback>
              <w:rFonts w:ascii="Segoe UI Emoji" w:eastAsia="Segoe UI Emoji" w:hAnsi="Segoe UI Emoji" w:cs="Segoe UI Emoji"/>
            </mc:Fallback>
          </mc:AlternateContent>
          <w:highlight w:val="yellow"/>
          <w:lang w:eastAsia="cs-CZ"/>
        </w:rPr>
        <mc:AlternateContent>
          <mc:Choice Requires="w16se">
            <w16se:symEx w16se:font="Segoe UI Emoji" w16se:char="1F60A"/>
          </mc:Choice>
          <mc:Fallback>
            <w:t>😊</w:t>
          </mc:Fallback>
        </mc:AlternateContent>
      </w:r>
    </w:p>
    <w:p w14:paraId="28C60FE8" w14:textId="399CEF71" w:rsidR="0039259F" w:rsidRPr="001F6849" w:rsidRDefault="0039259F" w:rsidP="002656D4">
      <w:pPr>
        <w:pStyle w:val="Heading1"/>
        <w:rPr>
          <w:lang w:val="cs-CZ"/>
        </w:rPr>
      </w:pPr>
      <w:bookmarkStart w:id="21" w:name="_Toc106476068"/>
      <w:bookmarkStart w:id="22" w:name="_Toc106476109"/>
      <w:r w:rsidRPr="001F6849">
        <w:rPr>
          <w:lang w:val="cs-CZ"/>
        </w:rPr>
        <w:lastRenderedPageBreak/>
        <w:t>Rešerše – Současný stav řešené problematiky</w:t>
      </w:r>
      <w:bookmarkEnd w:id="21"/>
      <w:bookmarkEnd w:id="22"/>
      <w:r w:rsidRPr="001F6849">
        <w:rPr>
          <w:lang w:val="cs-CZ"/>
        </w:rPr>
        <w:t xml:space="preserve"> </w:t>
      </w:r>
    </w:p>
    <w:p w14:paraId="1BB38B24" w14:textId="62D918E9" w:rsidR="00A677BE" w:rsidRDefault="00A677BE" w:rsidP="00884983">
      <w:r w:rsidRPr="001F6849">
        <w:t>Za účelem získání obecného přehledu o problematice je vhodný průzkum obecných publikací jednak z oblast</w:t>
      </w:r>
      <w:r w:rsidR="007E0450" w:rsidRPr="001F6849">
        <w:t>í</w:t>
      </w:r>
      <w:r w:rsidRPr="001F6849">
        <w:t xml:space="preserve"> počítačové grafiky </w:t>
      </w:r>
      <w:r w:rsidR="000949FB" w:rsidRPr="001F6849">
        <w:fldChar w:fldCharType="begin"/>
      </w:r>
      <w:r w:rsidR="009F7D92" w:rsidRPr="001F6849">
        <w:instrText xml:space="preserve"> ADDIN ZOTERO_ITEM CSL_CITATION {"citationID":"SySGS82q","properties":{"formattedCitation":"(\\uc0\\u381{}\\uc0\\u225{}ra, Bene\\uc0\\u353{}, Felkel 2005; Marschner et al. 2021)","plainCitation":"(Žára, Beneš, Felkel 2005; Marschner et al. 2021)","noteIndex":0},"citationItems":[{"id":946,"uris":["http://zotero.org/groups/4599106/items/U3YVL7RV"],"itemData":{"id":946,"type":"book","ISBN":"80-251-0454-0","number-of-pages":"608","publisher":"Computer Press","title":"Moderní počítačová grafika","URL":"https://www.megaknihy.cz/grafika/24375-moderni-pocitacova-grafika.html","author":[{"family":"Žára","given":"Jiří"},{"family":"Beneš","given":"Bedřich"},{"family":"Felkel","given":"Petr"}],"accessed":{"date-parts":[["2022",6,25]]},"issued":{"date-parts":[["2005"]]},"citation-key":"zaraModerniPocitacovaGrafika2005"}},{"id":941,"uris":["http://zotero.org/groups/4599106/items/82BQACZL"],"itemData":{"id":941,"type":"book","edition":"5th edition","event-place":"Boca Raton","ISBN":"978-0-367-50503-5","language":"English","number-of-pages":"700","publisher":"A K Peters/CRC Press","publisher-place":"Boca Raton","source":"Amazon","title":"Fundamentals of Computer Graphics","author":[{"family":"Marschner","given":"Steve"},{"family":"Shirley","given":"Peter"},{"family":"Ashikhmin","given":"Michael"},{"family":"Gleicher","given":"Michael"},{"family":"Hoffman","given":"Naty"},{"family":"Johnson","given":"Garrett"},{"family":"Munzner","given":"Tamara"},{"family":"Reinhard","given":"Erik"},{"family":"Thompson","given":"William B."},{"family":"Willemsen","given":"Peter"},{"family":"Wyvill","given":"Brian"}],"issued":{"date-parts":[["2021",9,30]]},"citation-key":"marschnerFundamentalsComputerGraphics2021"}}],"schema":"https://github.com/citation-style-language/schema/raw/master/csl-citation.json"} </w:instrText>
      </w:r>
      <w:r w:rsidR="000949FB" w:rsidRPr="001F6849">
        <w:fldChar w:fldCharType="separate"/>
      </w:r>
      <w:r w:rsidR="000949FB" w:rsidRPr="001F6849">
        <w:rPr>
          <w:rFonts w:cs="Times New Roman"/>
          <w:szCs w:val="24"/>
        </w:rPr>
        <w:t>(Žára, Beneš, Felkel 2005; Marschner et al. 2021)</w:t>
      </w:r>
      <w:r w:rsidR="000949FB" w:rsidRPr="001F6849">
        <w:fldChar w:fldCharType="end"/>
      </w:r>
      <w:r w:rsidR="007E0450" w:rsidRPr="001F6849">
        <w:t xml:space="preserve">, </w:t>
      </w:r>
      <w:r w:rsidR="000949FB" w:rsidRPr="001F6849">
        <w:t>geoinforma</w:t>
      </w:r>
      <w:r w:rsidR="00C94C46" w:rsidRPr="001F6849">
        <w:t>ční vědy</w:t>
      </w:r>
      <w:r w:rsidR="000949FB" w:rsidRPr="001F6849">
        <w:t xml:space="preserve"> </w:t>
      </w:r>
      <w:r w:rsidR="000949FB" w:rsidRPr="001F6849">
        <w:fldChar w:fldCharType="begin"/>
      </w:r>
      <w:r w:rsidR="00FE5E44">
        <w:instrText xml:space="preserve"> ADDIN ZOTERO_ITEM CSL_CITATION {"citationID":"qKNsQ42E","properties":{"formattedCitation":"(Guo, Goodchild, Annoni 2020; Bolstad 2019; Kresse, Danko 2012; Longley et al. 2015)","plainCitation":"(Guo, Goodchild, Annoni 2020; Bolstad 2019; Kresse, Danko 2012; Longley et al. 2015)","noteIndex":0},"citationItems":[{"id":949,"uris":["http://zotero.org/groups/4599106/items/4B5E7TZU"],"itemData":{"id":949,"type":"book","abstract":"This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id":956,"uris":["http://zotero.org/groups/4599106/items/VAEUZHY6"],"itemData":{"id":956,"type":"book","edition":"Sixth edition","event-place":"Ann Arbor, MI","ISBN":"978-1-59399-552-2","language":"English","number-of-pages":"764","publisher":"XanEdu Publishing Inc","publisher-place":"Ann Arbor, MI","source":"Amazon","title":"GIS Fundamentals: A First Text on Geographic Information Systems, Sixth Edition","title-short":"GIS Fundamentals","author":[{"family":"Bolstad","given":"Paul"}],"issued":{"date-parts":[["2019",7,15]]},"citation-key":"bolstadGISFundamentalsFirst2019"}},{"id":"wUJ3dlIS/3iIHuTXp","uris":["http://zotero.org/groups/4599106/items/6NCMRXIX"],"itemData":{"id":951,"type":"book","edition":"2012th edition","event-place":"Berlin ; New York","ISBN":"978-3-540-72678-4","language":"English","number-of-pages":"1151","publisher":"Springer","publisher-place":"Berlin ; New York","source":"Amazon","title":"Springer Handbook of Geographic Information","editor":[{"family":"Kresse","given":"Wolfgang"},{"family":"Danko","given":"David M."}],"issued":{"date-parts":[["2012",2,10]]}}},{"id":959,"uris":["http://zotero.org/groups/4599106/items/G544945Z"],"itemData":{"id":959,"type":"book","edition":"4th edition","language":"English","number-of-pages":"496","publisher":"Wiley","source":"Amazon","title":"Geographic Information Science and Systems, 4th Edition","author":[{"family":"Longley","given":"Paul A."},{"family":"Goodchild","given":"Michael F."},{"family":"Maguire","given":"David J."},{"family":"Rhind","given":"David W."}],"issued":{"date-parts":[["2015",2,26]]},"citation-key":"longleyGeographicInformationScience2015"}}],"schema":"https://github.com/citation-style-language/schema/raw/master/csl-citation.json"} </w:instrText>
      </w:r>
      <w:r w:rsidR="000949FB" w:rsidRPr="001F6849">
        <w:fldChar w:fldCharType="separate"/>
      </w:r>
      <w:r w:rsidR="00ED0766" w:rsidRPr="001F6849">
        <w:t>(Guo, Goodchild, Annoni 2020; Bolstad 2019; Kresse, Danko 2012; Longley et al. 2015)</w:t>
      </w:r>
      <w:r w:rsidR="000949FB" w:rsidRPr="001F6849">
        <w:fldChar w:fldCharType="end"/>
      </w:r>
      <w:r w:rsidR="00071441" w:rsidRPr="001F6849">
        <w:t>,</w:t>
      </w:r>
      <w:r w:rsidR="007E0450" w:rsidRPr="001F6849">
        <w:t xml:space="preserve"> kartografické </w:t>
      </w:r>
      <w:proofErr w:type="spellStart"/>
      <w:r w:rsidR="00071441" w:rsidRPr="001F6849">
        <w:t>geo</w:t>
      </w:r>
      <w:proofErr w:type="spellEnd"/>
      <w:r w:rsidR="00071441" w:rsidRPr="001F6849">
        <w:t>-</w:t>
      </w:r>
      <w:r w:rsidR="007E0450" w:rsidRPr="001F6849">
        <w:t xml:space="preserve">vizualizace </w:t>
      </w:r>
      <w:r w:rsidR="007E0450" w:rsidRPr="001F6849">
        <w:fldChar w:fldCharType="begin"/>
      </w:r>
      <w:r w:rsidR="0014392A" w:rsidRPr="001F6849">
        <w:instrText xml:space="preserve"> ADDIN ZOTERO_ITEM CSL_CITATION {"citationID":"o4aujbrE","properties":{"formattedCitation":"(Slocum 2014; \\uc0\\u199{}\\uc0\\u246{}ltekin et al. 2020a; Christophe 2020; Dykes, MacEachren, Kraak 2005)","plainCitation":"(Slocum 2014; Çöltekin et al. 2020a; Christophe 2020; Dykes, MacEachren, Kraak 2005)","noteIndex":0},"citationItems":[{"id":6,"uris":["http://zotero.org/users/7422084/items/PQEFFG25"],"itemData":{"id":6,"type":"book","edition":"3.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id":962,"uris":["http://zotero.org/groups/4599106/items/8MJJFIRW"],"itemData":{"id":962,"type":"paper-conference","abstract":"The purpose of this position paper is to emphasize the remaining challenges for geovisualization in an evolutive context of data, users and spatio-temporal problems to solve in an interdisciplinary approach. Geovisualization is the visualization of spatio-temporal data, phenomena and dynamics on earth, based on the user interaction with heterogeneous data, and their capacities of perception and cognition. This implies to bring closer together knowledge, concepts and models from related scientific visualization domains, for a better understanding, interpretation and analysis of spatio-temporal phenomena on earth. We currently face and cross several types of complexities, regarding spaces, data, models and tools. Our position here, based on past and on-going works, as first proofs of concept, is to model a multidimensional exploration of the territory, because integrating explorations of uses, styles, interaction and immersion capacities, until various ’points of view’ on the represente d spatio-temporal phenomenon.","DOI":"10.5220/0009355703250332","page":"325-332","source":"ResearchGate","title":"Geovisualization: Multidimensional Exploration of the Territory","title-short":"Geovisualization","author":[{"family":"Christophe","given":"Sidonie"}],"issued":{"date-parts":[["2020",3,20]]},"citation-key":"christopheGeovisualizationMultidimensionalExploration2020"}},{"id":971,"uris":["http://zotero.org/groups/4599106/items/S3TB8FK7"],"itemData":{"id":971,"type":"book","edition":"HAR/CDR edition","event-place":"Amsterdam","ISBN":"978-0-08-044531-1","language":"English","number-of-pages":"730","publisher":"Pergamon","publisher-place":"Amsterdam","source":"Amazon","title":"Exploring Geovisualization","author":[{"family":"Dykes","given":"J."},{"family":"MacEachren","given":"A. M."},{"family":"Kraak","given":"M.-J."}],"issued":{"date-parts":[["2005",3,22]]},"citation-key":"dykesExploringGeovisualization2005"}}],"schema":"https://github.com/citation-style-language/schema/raw/master/csl-citation.json"} </w:instrText>
      </w:r>
      <w:r w:rsidR="007E0450" w:rsidRPr="001F6849">
        <w:fldChar w:fldCharType="separate"/>
      </w:r>
      <w:r w:rsidR="00B60F35" w:rsidRPr="001F6849">
        <w:rPr>
          <w:rFonts w:cs="Times New Roman"/>
          <w:szCs w:val="24"/>
        </w:rPr>
        <w:t>(</w:t>
      </w:r>
      <w:proofErr w:type="spellStart"/>
      <w:r w:rsidR="00B60F35" w:rsidRPr="001F6849">
        <w:rPr>
          <w:rFonts w:cs="Times New Roman"/>
          <w:szCs w:val="24"/>
        </w:rPr>
        <w:t>Slocum</w:t>
      </w:r>
      <w:proofErr w:type="spellEnd"/>
      <w:r w:rsidR="00B60F35" w:rsidRPr="001F6849">
        <w:rPr>
          <w:rFonts w:cs="Times New Roman"/>
          <w:szCs w:val="24"/>
        </w:rPr>
        <w:t xml:space="preserve"> 2014; </w:t>
      </w:r>
      <w:proofErr w:type="spellStart"/>
      <w:r w:rsidR="00B60F35" w:rsidRPr="001F6849">
        <w:rPr>
          <w:rFonts w:cs="Times New Roman"/>
          <w:szCs w:val="24"/>
        </w:rPr>
        <w:t>Çöltekin</w:t>
      </w:r>
      <w:proofErr w:type="spellEnd"/>
      <w:r w:rsidR="00B60F35" w:rsidRPr="001F6849">
        <w:rPr>
          <w:rFonts w:cs="Times New Roman"/>
          <w:szCs w:val="24"/>
        </w:rPr>
        <w:t xml:space="preserve"> et al. 2020a; Christophe 2020; Dykes, MacEachren, Kraak 2005)</w:t>
      </w:r>
      <w:r w:rsidR="007E0450" w:rsidRPr="001F6849">
        <w:fldChar w:fldCharType="end"/>
      </w:r>
      <w:r w:rsidR="006D4C0E" w:rsidRPr="001F6849">
        <w:t>,</w:t>
      </w:r>
      <w:r w:rsidR="00C94C46" w:rsidRPr="001F6849">
        <w:t xml:space="preserve"> webových technologií </w:t>
      </w:r>
      <w:r w:rsidR="00C94C46" w:rsidRPr="001F6849">
        <w:fldChar w:fldCharType="begin"/>
      </w:r>
      <w:r w:rsidR="0014392A" w:rsidRPr="001F6849">
        <w:instrText xml:space="preserve"> ADDIN ZOTERO_ITEM CSL_CITATION {"citationID":"XSjAxvl2","properties":{"formattedCitation":"(Dorman 2020)","plainCitation":"(Dorman 2020)","noteIndex":0},"citationItems":[{"id":973,"uris":["http://zotero.org/groups/4599106/items/9CIJYR97"],"itemData":{"id":973,"type":"book","edition":"1st edition","event-place":"Boca Raton","ISBN":"978-0-367-86118-6","language":"English","number-of-pages":"366","publisher":"Chapman and Hall/CRC","publisher-place":"Boca Raton","source":"Amazon","title":"Introduction to Web Mapping","author":[{"family":"Dorman","given":"Michael"}],"issued":{"date-parts":[["2020",2,4]]},"citation-key":"dormanIntroductionWebMapping2020"}}],"schema":"https://github.com/citation-style-language/schema/raw/master/csl-citation.json"} </w:instrText>
      </w:r>
      <w:r w:rsidR="00C94C46" w:rsidRPr="001F6849">
        <w:fldChar w:fldCharType="separate"/>
      </w:r>
      <w:r w:rsidR="003A4332" w:rsidRPr="001F6849">
        <w:t>(Dorman 2020)</w:t>
      </w:r>
      <w:r w:rsidR="00C94C46" w:rsidRPr="001F6849">
        <w:fldChar w:fldCharType="end"/>
      </w:r>
      <w:r w:rsidR="006D4C0E" w:rsidRPr="001F6849">
        <w:t xml:space="preserve"> a virtuální / rozšířené reality </w:t>
      </w:r>
      <w:r w:rsidR="006D4C0E" w:rsidRPr="001F6849">
        <w:fldChar w:fldCharType="begin"/>
      </w:r>
      <w:r w:rsidR="0014392A" w:rsidRPr="001F6849">
        <w:instrText xml:space="preserve"> ADDIN ZOTERO_ITEM CSL_CITATION {"citationID":"FRSLeMDG","properties":{"formattedCitation":"(Milgram, Kishino 1994; LaValle 2020; Sherman, Craig 2019; Mazuryk, Gervautz 1999)","plainCitation":"(Milgram, Kishino 1994; LaValle 2020; Sherman, Craig 2019; Mazuryk, Gervautz 1999)","noteIndex":0},"citationItems":[{"id":811,"uris":["http://zotero.org/groups/4599106/items/SHWYMDD8"],"itemData":{"id":811,"type":"article-journal","abstract":"Mixed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id":1132,"uris":["http://zotero.org/groups/4599106/items/AY2KPZYI"],"itemData":{"id":1132,"type":"book","title":"Virtual Reality - LaValle","URL":"http://lavalle.pl/vr/","author":[{"family":"LaValle","given":"Steven"}],"accessed":{"date-parts":[["2022",10,22]]},"issued":{"date-parts":[["2020"]]},"citation-key":"lavalleVirtualRealityLaValle2020"}},{"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B."}],"issued":{"date-parts":[["2019"]]},"citation-key":"shermanUnderstandingVirtualReality2019"},"label":"page"},{"id":693,"uris":["http://zotero.org/groups/4599106/items/3VXSPK83"],"itemData":{"id":693,"type":"article-journal","abstract":"Virtual Reality (VR), sometimes called Virtual Environments (VE) has drawn much attention in the last few years. Extensive media coverage causes this interest to grow rapidly. Very few people, however, really know what VR is, what its basic principles and its open problems are. In this paper a historical overview of virtual reality is presented, basic terminology and classes of VR systems are listed, followed by applications of this technology in science, work, and entertainment areas. An insightful study of typical VR systems is done. All components of VR application and interrelations between them are thoroughly examined: input devices, output devices and software. Additionally human factors and their implication on the design issues of VE are discussed . Finally, the future of VR is considered in two aspects: technological and social. New research directions, technological frontiers and potential applications are pointed out. The possible positive and negative influence of VR on li...","source":"ResearchGate","title":"Virtual Reality - History, Applications, Technology and Future","author":[{"family":"Mazuryk","given":"Tomasz"},{"family":"Gervautz","given":"Michael"}],"issued":{"date-parts":[["1999",12,30]]},"citation-key":"mazurykVirtualRealityHistory1999"}}],"schema":"https://github.com/citation-style-language/schema/raw/master/csl-citation.json"} </w:instrText>
      </w:r>
      <w:r w:rsidR="006D4C0E" w:rsidRPr="001F6849">
        <w:fldChar w:fldCharType="separate"/>
      </w:r>
      <w:r w:rsidR="004278FB" w:rsidRPr="001F6849">
        <w:t>(Milgram, Kishino 1994; LaValle 2020; Sherman, Craig 2019; Mazuryk, Gervautz 1999)</w:t>
      </w:r>
      <w:r w:rsidR="006D4C0E" w:rsidRPr="001F6849">
        <w:fldChar w:fldCharType="end"/>
      </w:r>
      <w:r w:rsidR="00884983" w:rsidRPr="001F6849">
        <w:t xml:space="preserve">. </w:t>
      </w:r>
    </w:p>
    <w:p w14:paraId="01CBD4A1" w14:textId="468600AF" w:rsidR="003D53F7" w:rsidRPr="001F6849" w:rsidRDefault="00826027" w:rsidP="00174B1A">
      <w:pPr>
        <w:pStyle w:val="Normlnprvnodsazen"/>
      </w:pPr>
      <w:r w:rsidRPr="001F6849">
        <w:t>Koncept virtuální reality obec</w:t>
      </w:r>
      <w:r w:rsidR="00884983" w:rsidRPr="001F6849">
        <w:t>ně představují výše uvedené publikace</w:t>
      </w:r>
      <w:r w:rsidR="007337BF" w:rsidRPr="001F6849">
        <w:t>.</w:t>
      </w:r>
      <w:r w:rsidR="00884983" w:rsidRPr="001F6849">
        <w:t xml:space="preserve"> </w:t>
      </w:r>
      <w:r w:rsidR="007337BF" w:rsidRPr="001F6849">
        <w:t>Z</w:t>
      </w:r>
      <w:r w:rsidR="00884983" w:rsidRPr="001F6849">
        <w:t xml:space="preserve"> hlediska geoinformatiky a geografie je </w:t>
      </w:r>
      <w:r w:rsidR="007337BF" w:rsidRPr="001F6849">
        <w:t xml:space="preserve">vhodnější koncept </w:t>
      </w:r>
      <w:r w:rsidR="00884983" w:rsidRPr="001F6849">
        <w:t>virtuální</w:t>
      </w:r>
      <w:r w:rsidR="007337BF" w:rsidRPr="001F6849">
        <w:t>ch</w:t>
      </w:r>
      <w:r w:rsidR="00884983" w:rsidRPr="001F6849">
        <w:t xml:space="preserve"> </w:t>
      </w:r>
      <w:r w:rsidR="00805D18" w:rsidRPr="001F6849">
        <w:t>geografických prostředí, tedy VGE (</w:t>
      </w:r>
      <w:proofErr w:type="spellStart"/>
      <w:r w:rsidR="00805D18" w:rsidRPr="001F6849">
        <w:rPr>
          <w:i/>
          <w:iCs/>
        </w:rPr>
        <w:t>virtual</w:t>
      </w:r>
      <w:proofErr w:type="spellEnd"/>
      <w:r w:rsidR="00805D18" w:rsidRPr="001F6849">
        <w:rPr>
          <w:i/>
          <w:iCs/>
        </w:rPr>
        <w:t xml:space="preserve"> </w:t>
      </w:r>
      <w:proofErr w:type="spellStart"/>
      <w:r w:rsidR="00805D18" w:rsidRPr="001F6849">
        <w:rPr>
          <w:i/>
          <w:iCs/>
        </w:rPr>
        <w:t>geographic</w:t>
      </w:r>
      <w:proofErr w:type="spellEnd"/>
      <w:r w:rsidR="00805D18" w:rsidRPr="001F6849">
        <w:rPr>
          <w:i/>
          <w:iCs/>
        </w:rPr>
        <w:t xml:space="preserve"> environment</w:t>
      </w:r>
      <w:r w:rsidR="00805D18" w:rsidRPr="001F6849">
        <w:t>)</w:t>
      </w:r>
      <w:r w:rsidR="00884983" w:rsidRPr="001F6849">
        <w:t xml:space="preserve"> tento způsob pohledu představují </w:t>
      </w:r>
      <w:r w:rsidR="00805D18" w:rsidRPr="001F6849">
        <w:fldChar w:fldCharType="begin"/>
      </w:r>
      <w:r w:rsidR="0014392A" w:rsidRPr="001F6849">
        <w:instrText xml:space="preserve"> ADDIN ZOTERO_ITEM CSL_CITATION {"citationID":"hq8SQz0h","properties":{"formattedCitation":"(Stachon, Kubicek, Herman 2020; \\uc0\\u199{}\\uc0\\u246{}ltekin et al. 2020b; Batty 1997; Lin, Batty 2011; MacEachren et al. 1999; Blokdyk 2018; Lin et al. 2013)","plainCitation":"(Stachon, Kubicek, Herman 2020; Çöltekin et al. 2020b; Batty 1997; Lin, Batty 2011; MacEachren et al. 1999; Blokdyk 2018; Lin et al. 2013)","noteIndex":0},"citationItems":[{"id":696,"uris":["http://zotero.org/groups/4599106/items/YTW7VR2V"],"itemData":{"id":696,"type":"article-journal","container-title":"Geographic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id":819,"uris":["http://zotero.org/groups/4599106/items/Z3ZU4WKG"],"itemData":{"id":819,"type":"article-journal","abstract":"Geography and its study are changing in subtle and dramatic ways in the rapid transition to a digital world. Here we present a preliminary discussion of how this new geography, which we call ‘virtual geography’, might be classified. Virtual geography is not merely Cyberspace per se for it comprises many types of place and space in which the digital world finds expression. We define cspace—the space within computers, cyberspace—the use of computers to communicate, and cyberplace—the infrastructure of the digital world, as key components of what Castells1 refers to as ‘real virtuality’. Virtual geography is all this as well as the study of these worlds from traditional geographic perspectives. Like all classifications, the interesting questions lie at the boundaries between classes—between espace and cyberspace, cyberspace and cyberplace, and between all of these. We illustrate this variety and complexity with examples.","collection-title":"Time and Space Geographic Perspectives on the Future","container-title":"Futures","DOI":"10.1016/S0016-3287(97)00018-9","ISSN":"0016-3287","issue":"4","journalAbbreviation":"Futures","language":"en","page":"337-352","source":"ScienceDirect","title":"Virtual geography","volume":"29","author":[{"family":"Batty","given":"Michael"}],"issued":{"date-parts":[["1997",5,1]]},"citation-key":"battyVirtualGeography1997"}},{"id":787,"uris":["http://zotero.org/groups/4599106/items/PFKYISAJ"],"itemData":{"id":787,"type":"book","edition":"1st edition","event-place":"Redlands, Calif","ISBN":"978-1-58948-318-7","language":"English","number-of-pages":"364","publisher":"Esri Press","publisher-place":"Redlands, Calif","source":"Amazon","title":"Virtual Geographic Environments","author":[{"family":"Lin","given":"Hui"},{"family":"Batty","given":"Michael"}],"issued":{"date-parts":[["2011",11,1]]},"citation-key":"linVirtualGeographicEnvironments2011"}},{"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id":789,"uris":["http://zotero.org/groups/4599106/items/G9VQJYBQ"],"itemData":{"id":789,"type":"book","language":"English","number-of-pages":"91","publisher":"5STARCooks","source":"Amazon","title":"Virtual geographic environments A Complete Guide","author":[{"family":"Blokdyk","given":"Gerardus"}],"issued":{"date-parts":[["2018",5,3]]},"citation-key":"blokdykVirtualGeographicEnvironments2018"}},{"id":987,"uris":["http://zotero.org/groups/4599106/items/6DMKM32A"],"itemData":{"id":987,"type":"article-journal","abstract":"Virtual Geographic Environments (VGEs) are proposed as a new generation of geographic analysis tool to contribute to human understanding of the geographic world and assist in solving geographic problems at a deeper level. The development of VGEs is focused on meeting the three scientific requirements of Geographic Information Science (GIScience) — multi-dimensional visualization, dynamic phenomenon simulation, and public participation. To provide a clearer image that improves user understanding of VGEs and to contribute to future scientific development, this article reviews several aspects of VGEs. First, the evolutionary process from maps to previous GISystems and then to VGEs is illustrated, with a particular focus on the reasons VGEs were created. Then, extended from the conceptual framework and the components of a complete VGE, three use cases are identified that together encompass the current state of VGEs at different application levels: 1) a tool for geo-object-based multi-dimensional spatial analysis and multi-channel interaction, 2) a platform for geo-process-based simulation of dynamic geographic phenomena, and 3) a workspace for multi-participant-based collaborative geographic experiments. Based on the above analysis, the differences between VGEs and other similar platforms are discussed to draw their clear boundaries. Finally, a short summary of the limitations of current VGEs is given, and future directions are proposed to facilitate ongoing progress toward forming a comprehensive version of VGEs.","container-title":"Earth-Science Reviews","DOI":"10.1016/j.earscirev.2013.08.001","ISSN":"0012-8252","journalAbbreviation":"Earth-Science Reviews","language":"en","page":"74-84","source":"ScienceDirect","title":"Virtual Geographic Environments (VGEs): A New Generation of Geographic Analysis Tool","title-short":"Virtual Geographic Environments (VGEs)","volume":"126","author":[{"family":"Lin","given":"Hui"},{"family":"Chen","given":"Min"},{"family":"Lu","given":"Guonian"},{"family":"Zhu","given":"Qing"},{"family":"Gong","given":"Jiahua"},{"family":"You","given":"Xiong"},{"family":"Wen","given":"Yongning"},{"family":"Xu","given":"Bingli"},{"family":"Hu","given":"Mingyuan"}],"issued":{"date-parts":[["2013",11,1]]},"citation-key":"linVirtualGeographicEnvironments2013"}}],"schema":"https://github.com/citation-style-language/schema/raw/master/csl-citation.json"} </w:instrText>
      </w:r>
      <w:r w:rsidR="00805D18" w:rsidRPr="001F6849">
        <w:fldChar w:fldCharType="separate"/>
      </w:r>
      <w:r w:rsidR="00AC2D8B" w:rsidRPr="001F6849">
        <w:rPr>
          <w:rFonts w:cs="Times New Roman"/>
          <w:szCs w:val="24"/>
        </w:rPr>
        <w:t>(Stachon, Kubicek, Herman 2020; Çöltekin et al. 2020b; Batty 1997; Lin, Batty 2011; MacEachren et al. 1999; Blokdyk 2018; Lin et al. 2013)</w:t>
      </w:r>
      <w:r w:rsidR="00805D18" w:rsidRPr="001F6849">
        <w:fldChar w:fldCharType="end"/>
      </w:r>
      <w:r w:rsidR="00D10A98" w:rsidRPr="001F6849">
        <w:t xml:space="preserve">. </w:t>
      </w:r>
    </w:p>
    <w:p w14:paraId="681159D4" w14:textId="1B458350" w:rsidR="00D10A98" w:rsidRPr="001F6849" w:rsidRDefault="003D53F7" w:rsidP="00D10A98">
      <w:pPr>
        <w:pStyle w:val="Normlnprvnodsazen"/>
      </w:pPr>
      <w:r w:rsidRPr="001F6849">
        <w:t>Prerekvizitou úspěšné geoprostorové vizualizace</w:t>
      </w:r>
      <w:r w:rsidR="000022AF" w:rsidRPr="001F6849">
        <w:t xml:space="preserve">, jak tradiční, tak v rámci virtuálních prostředí, </w:t>
      </w:r>
      <w:r w:rsidRPr="001F6849">
        <w:t>je podrobné porozumění vstupním datům</w:t>
      </w:r>
      <w:r w:rsidR="00B82F54" w:rsidRPr="001F6849">
        <w:t xml:space="preserve"> tedy datovým modelům, metodám zpracování a výměny mezi technologiemi</w:t>
      </w:r>
      <w:r w:rsidR="008D4F69" w:rsidRPr="001F6849">
        <w:t xml:space="preserve"> </w:t>
      </w:r>
      <w:r w:rsidR="008D4F69" w:rsidRPr="001F6849">
        <w:fldChar w:fldCharType="begin"/>
      </w:r>
      <w:r w:rsidR="0014392A" w:rsidRPr="001F6849">
        <w:instrText xml:space="preserve"> ADDIN ZOTERO_ITEM CSL_CITATION {"citationID":"lUOTIqy4","properties":{"formattedCitation":"(Keil et al. 2021)","plainCitation":"(Keil et al. 2021)","noteIndex":0},"citationItems":[{"id":722,"uris":["http://zotero.org/groups/4599106/items/6KTVH8FL"],"itemData":{"id":722,"type":"article-journal","abstract":"Modern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8D4F69" w:rsidRPr="001F6849">
        <w:fldChar w:fldCharType="separate"/>
      </w:r>
      <w:r w:rsidR="008D4F69" w:rsidRPr="001F6849">
        <w:t>(Keil et al. 2021)</w:t>
      </w:r>
      <w:r w:rsidR="008D4F69" w:rsidRPr="001F6849">
        <w:fldChar w:fldCharType="end"/>
      </w:r>
      <w:r w:rsidR="00B82F54" w:rsidRPr="001F6849">
        <w:t>.</w:t>
      </w:r>
      <w:r w:rsidR="000022AF" w:rsidRPr="001F6849">
        <w:t xml:space="preserve"> Jelikož předností virtuální reality je prezentace </w:t>
      </w:r>
      <w:r w:rsidR="00174B1A" w:rsidRPr="001F6849">
        <w:t xml:space="preserve">více rozměrných dat </w:t>
      </w:r>
      <w:r w:rsidR="000022AF" w:rsidRPr="001F6849">
        <w:t xml:space="preserve">(šířka, délka, </w:t>
      </w:r>
      <w:r w:rsidR="00174B1A" w:rsidRPr="001F6849">
        <w:t>výška,</w:t>
      </w:r>
      <w:r w:rsidR="000022AF" w:rsidRPr="001F6849">
        <w:t xml:space="preserve"> popř. </w:t>
      </w:r>
      <w:r w:rsidR="00E2062E" w:rsidRPr="001F6849">
        <w:t>jiná veličina)</w:t>
      </w:r>
      <w:r w:rsidR="00174B1A" w:rsidRPr="001F6849">
        <w:t>. Z</w:t>
      </w:r>
      <w:r w:rsidR="00E2062E" w:rsidRPr="001F6849">
        <w:t>áklady modelování takových to dat řeší</w:t>
      </w:r>
      <w:r w:rsidR="000022AF" w:rsidRPr="001F6849">
        <w:t xml:space="preserve"> </w:t>
      </w:r>
      <w:r w:rsidR="000022AF" w:rsidRPr="001F6849">
        <w:fldChar w:fldCharType="begin"/>
      </w:r>
      <w:r w:rsidR="0014392A" w:rsidRPr="001F6849">
        <w:instrText xml:space="preserve"> ADDIN ZOTERO_ITEM CSL_CITATION {"citationID":"lROZwZj1","properties":{"formattedCitation":"(Abdul-Rahman, Pilouk 2008)","plainCitation":"(Abdul-Rahman, Pilouk 2008)","noteIndex":0},"citationItems":[{"id":986,"uris":["http://zotero.org/groups/4599106/items/NLB4PN43"],"itemData":{"id":986,"type":"book","call-number":"G70.212 .A19 2008","event-place":"Berlin ; New York","ISBN":"978-3-540-74166-4","note":"OCLC: ocn174167821","number-of-pages":"289","publisher":"Springer","publisher-place":"Berlin ; New York","source":"Library of Congress ISBN","title":"Spatial data modelling for 3D GIS","author":[{"family":"Abdul-Rahman","given":"Alias"},{"family":"Pilouk","given":"Morakot"}],"issued":{"date-parts":[["2008"]]},"citation-key":"abdul-rahmanSpatialDataModelling2008"}}],"schema":"https://github.com/citation-style-language/schema/raw/master/csl-citation.json"} </w:instrText>
      </w:r>
      <w:r w:rsidR="000022AF" w:rsidRPr="001F6849">
        <w:fldChar w:fldCharType="separate"/>
      </w:r>
      <w:r w:rsidR="000022AF" w:rsidRPr="001F6849">
        <w:t>(Abdul-Rahman, Pilouk 2008)</w:t>
      </w:r>
      <w:r w:rsidR="000022AF" w:rsidRPr="001F6849">
        <w:fldChar w:fldCharType="end"/>
      </w:r>
      <w:r w:rsidR="000022AF" w:rsidRPr="001F6849">
        <w:t xml:space="preserve">. </w:t>
      </w:r>
      <w:r w:rsidR="00747000" w:rsidRPr="001F6849">
        <w:t xml:space="preserve">Problematiku převodu 2D do 3D dat rozebírá </w:t>
      </w:r>
      <w:r w:rsidR="00747000" w:rsidRPr="001F6849">
        <w:fldChar w:fldCharType="begin"/>
      </w:r>
      <w:r w:rsidR="0014392A" w:rsidRPr="001F6849">
        <w:instrText xml:space="preserve"> ADDIN ZOTERO_ITEM CSL_CITATION {"citationID":"OZqQX6Ry","properties":{"formattedCitation":"(Halik 2018)","plainCitation":"(Halik 2018)","noteIndex":0},"citationItems":[{"id":894,"uris":["http://zotero.org/groups/4599106/items/K73IBXLQ"],"itemData":{"id":894,"type":"article-journal","abstract":"Virtual reality (VR) is a display and control technology. VR creates artificial worlds of sensory experience or immerses the user in representations of real spatial environments that might otherwise be inaccessible by virtue of distance, scale, time or physical incompatibilities of the user and the environment. The idea of VR is not new the first instances of VR were created in 1960s. But despite this, the issue of using VR technology in the aspect of existing topographic databases has not yet been researched by cartographers. The experiment was carried out on the Polish topographic database (BDOT 10k) in scale 1:10 000 to identify challenges in converting built-up areas into 3D VR geovisualization. In this paper, the author describes main features of VR, advantages and disadvantages of the analysed 2D topographic database in the context of 3D geovisualization, cartographic principles which may be applied into VR.","container-title":"The Cartographic Journal","DOI":"10.1080/00087041.2018.1541204","ISSN":"0008-7041","issue":"4","note":"publisher: Taylor &amp; Francis\n_eprint: https://doi.org/10.1080/00087041.2018.1541204","page":"391-399","source":"Taylor and Francis+NEJM","title":"Challenges in Converting the Polish Topographic Database of Built-Up Areas into 3D Virtual Reality Geovisualization","volume":"55","author":[{"family":"Halik","given":"Łukasz"}],"issued":{"date-parts":[["2018",10,2]]},"citation-key":"halikChallengesConvertingPolish2018"}}],"schema":"https://github.com/citation-style-language/schema/raw/master/csl-citation.json"} </w:instrText>
      </w:r>
      <w:r w:rsidR="00747000" w:rsidRPr="001F6849">
        <w:fldChar w:fldCharType="separate"/>
      </w:r>
      <w:r w:rsidR="00747000" w:rsidRPr="001F6849">
        <w:t>(Halik 2018)</w:t>
      </w:r>
      <w:r w:rsidR="00747000" w:rsidRPr="001F6849">
        <w:fldChar w:fldCharType="end"/>
      </w:r>
      <w:r w:rsidR="00747000" w:rsidRPr="001F6849">
        <w:t xml:space="preserve">. </w:t>
      </w:r>
      <w:r w:rsidR="00B82F54" w:rsidRPr="001F6849">
        <w:t xml:space="preserve">Kompletní postup od získání geoprostorových dat přes integraci po jejich vizualizaci představují </w:t>
      </w:r>
      <w:r w:rsidR="00B82F54" w:rsidRPr="001F6849">
        <w:fldChar w:fldCharType="begin"/>
      </w:r>
      <w:r w:rsidR="0014392A" w:rsidRPr="001F6849">
        <w:instrText xml:space="preserve"> ADDIN ZOTERO_ITEM CSL_CITATION {"citationID":"dqKFM0Ts","properties":{"formattedCitation":"(Zhao et al. 2019; Laksono, Aditya 2019; Herman 2011; 2014; Buyuksalih et al. 2017; Keil et al. 2021)","plainCitation":"(Zhao et al. 2019; Laksono, Aditya 2019; Herman 2011; 2014; Buyuksalih et al. 2017; Keil et al. 2021)","noteIndex":0},"citationItems":[{"id":885,"uris":["http://zotero.org/groups/4599106/items/XFHD7ACM"],"itemData":{"id":885,"type":"article-journal","abstract":"The availability and quantity of remotely sensed and terrestrial geospatial data sets are on the rise. Historically, these data sets have been analyzed and quarried on 2D desktop computers; however, immersive technologies and specifically immersive virtual reality (iVR) allow for the integration, visualization, analysis, and exploration of these 3D geospatial data sets. iVR can deliver remote and large-scale geospatial data sets to the laboratory, providing embodied experiences of field sites across the earth and beyond. We describe a workflow for the ingestion of geospatial data sets and the development of an iVR workbench, and present the application of these for an experience of Iceland’s Thrihnukar volcano where we: (1) combined satellite imagery with terrain elevation data to create a basic reconstruction of the physical site; (2) used terrestrial LiDAR data to provide a geo-referenced point cloud model of the magmatic-volcanic system, as well as the LiDAR intensity values for the identification of rock types; and (3) used Structure-from-Motion (SfM) to construct a photorealistic point cloud of the inside volcano. The workbench provides tools for the direct manipulation of the georeferenced data sets, including scaling, rotation, and translation, and a suite of geometric measurement tools, including length, area, and volume. Future developments will be inspired by an ongoing user study that formally evaluates the workbench’s mature components in the context of fieldwork and analyses activities.","container-title":"Geo-spatial Information Science","DOI":"10.1080/10095020.2019.1621544","ISSN":"1009-5020","issue":"4","note":"publisher: Taylor &amp; Francis\n_eprint: https://doi.org/10.1080/10095020.2019.1621544","page":"237-250","source":"Taylor and Francis+NEJM","title":"Harnessing the power of immersive virtual reality - visualization and analysis of 3D earth science data sets","volume":"22","author":[{"family":"Zhao","given":"Jiayan"},{"family":"Wallgrün","given":"Jan Oliver"},{"family":"LaFemina","given":"Peter C."},{"family":"Normandeau","given":"Jim"},{"family":"Klippel","given":"Alexander"}],"issued":{"date-parts":[["2019",10,2]]},"citation-key":"zhaoHarnessingPowerImmersive2019"}},{"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756,"uris":["http://zotero.org/groups/4599106/items/JR6E3ZKU"],"itemData":{"id":756,"type":"thesis","language":"cze","publisher":"Masarykova univerzita, Přírodovědecká fakulta","source":"is.muni.cz","title":"Moderní kartografické metody modelování měst","URL":"https://is.muni.cz/auth/th/edmr7/","author":[{"family":"Herman","given":"Lukáš"}],"accessed":{"date-parts":[["2022",6,18]]},"issued":{"date-parts":[["2011"]]},"citation-key":"hermanModerniKartografickeMetody2011"}},{"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id":847,"uris":["http://zotero.org/groups/4599106/items/NX2IY4TK"],"itemData":{"id":847,"type":"paper-conference","abstract":"3D City modelling is increasingly popular and becoming valuable tools in managing big cities. Urban and energy planning, landscape, noise-sewage modelling, underground mapping and navigation are among the applications/fields which really depend on 3D modelling for their effectiveness operations. Several research areas and implementation projects had been carried out to provide the most reliable 3D data format for sharing and functionalities as well as visualization platform and analysis. For instance, BIMTAS company has recently completed a project to estimate potential solar energy on 3D buildings for the whole Istanbul and now focussing on 3D utility underground mapping for a pilot case study. The research and implementation standard on 3D City Model domain (3D data sharing and visualization schema) is based on CityGML schema version 2.0. However, there are some limitations and issues in implementation phase for large dataset. Most of the limitations were due to the visualization, database integration and analysis platform (Unity3D game engine) as highlighted in this paper.","DOI":"10.5194/isprs-annals-IV-4-W4-161-2017","event-title":"ISPRS Annals of Photogrammetry, Remote Sensing and Spatial Information Sciences","page":"161-166","source":"ResearchGate","title":"3D MODELLING AND VISUALIZATION BASED ON THE UNITY GAME ENGINE – ADVANTAGES AND CHALLENGES","volume":"IV-4/W4","author":[{"family":"Buyuksalih","given":"Ismail"},{"family":"Bayburt","given":"Serdar"},{"family":"Buyuksalih","given":"G."},{"family":"Baskaraca","given":"A."},{"family":"Karim","given":"Hairi"},{"family":"Rahman","given":"Alias"}],"issued":{"date-parts":[["2017",11,13]]},"citation-key":"buyuksalih3DMODELLINGVISUALIZATION2017"}},{"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B82F54" w:rsidRPr="001F6849">
        <w:fldChar w:fldCharType="separate"/>
      </w:r>
      <w:r w:rsidR="00992828" w:rsidRPr="001F6849">
        <w:t>(Zhao et al. 2019; Laksono, Aditya 2019; Herman 2011; 2014; Buyuksalih et al. 2017; Keil et al. 2021)</w:t>
      </w:r>
      <w:r w:rsidR="00B82F54" w:rsidRPr="001F6849">
        <w:fldChar w:fldCharType="end"/>
      </w:r>
      <w:r w:rsidR="00B82F54" w:rsidRPr="001F6849">
        <w:t>.</w:t>
      </w:r>
      <w:ins w:id="23" w:author="Jan Horák" w:date="2023-06-15T11:09:00Z">
        <w:r w:rsidR="00B869A5" w:rsidRPr="001F6849">
          <w:t xml:space="preserve"> Zaměření na technické aspekty sběru a následně publikace 3D pomocí webového informačního sytému řeší</w:t>
        </w:r>
      </w:ins>
      <w:r w:rsidR="0010089A" w:rsidRPr="001F6849">
        <w:t xml:space="preserve"> </w:t>
      </w:r>
      <w:commentRangeStart w:id="24"/>
      <w:commentRangeStart w:id="25"/>
      <w:r w:rsidR="00737CE9" w:rsidRPr="001F6849">
        <w:fldChar w:fldCharType="begin"/>
      </w:r>
      <w:r w:rsidR="0014392A" w:rsidRPr="001F6849">
        <w:instrText xml:space="preserve"> ADDIN ZOTERO_ITEM CSL_CITATION {"citationID":"ADj3WzTN","properties":{"formattedCitation":"(Cibula 2021)","plainCitation":"(Cibula 2021)","noteIndex":0},"citationItems":[{"id":598,"uris":["http://zotero.org/groups/4599106/items/IM98Z997"],"itemData":{"id":598,"type":"thesis","language":"sla","publisher":"Masarykova univerzita, Přírodovědecká fakulta","source":"is.muni.cz","title":"Vývoj informačného systému na vizualizáciu 3D modelov a vývoj prototypu na meranie 3D objektov","URL":"https://is.muni.cz/auth/th/ngrk6/","author":[{"family":"Cibula","given":"Róbert"}],"accessed":{"date-parts":[["2022",3,1]]},"issued":{"date-parts":[["2021"]]},"citation-key":"cibulaVyvojInformacnehoSystemu2021"}}],"schema":"https://github.com/citation-style-language/schema/raw/master/csl-citation.json"} </w:instrText>
      </w:r>
      <w:r w:rsidR="00737CE9" w:rsidRPr="001F6849">
        <w:fldChar w:fldCharType="separate"/>
      </w:r>
      <w:r w:rsidR="00737CE9" w:rsidRPr="001F6849">
        <w:t>(Cibula 2021)</w:t>
      </w:r>
      <w:r w:rsidR="00737CE9" w:rsidRPr="001F6849">
        <w:fldChar w:fldCharType="end"/>
      </w:r>
      <w:del w:id="26" w:author="Jan Horák" w:date="2023-06-15T11:09:00Z">
        <w:r w:rsidR="00737CE9" w:rsidRPr="001F6849" w:rsidDel="00B869A5">
          <w:delText xml:space="preserve"> řeší </w:delText>
        </w:r>
        <w:commentRangeEnd w:id="24"/>
        <w:r w:rsidR="00AC3EB7" w:rsidRPr="001F6849" w:rsidDel="00B869A5">
          <w:rPr>
            <w:rStyle w:val="CommentReference"/>
            <w:lang w:eastAsia="en-US"/>
          </w:rPr>
          <w:commentReference w:id="24"/>
        </w:r>
      </w:del>
      <w:commentRangeEnd w:id="25"/>
      <w:r w:rsidR="00B869A5" w:rsidRPr="001F6849">
        <w:rPr>
          <w:rStyle w:val="CommentReference"/>
          <w:lang w:eastAsia="en-US"/>
        </w:rPr>
        <w:commentReference w:id="25"/>
      </w:r>
      <w:del w:id="27" w:author="Jan Horák" w:date="2023-06-15T11:09:00Z">
        <w:r w:rsidR="00737CE9" w:rsidRPr="001F6849" w:rsidDel="00B869A5">
          <w:delText>vývoj webového informačního systému pro publikaci 2D a 3D dat</w:delText>
        </w:r>
      </w:del>
      <w:r w:rsidR="00737CE9" w:rsidRPr="001F6849">
        <w:t xml:space="preserve">. </w:t>
      </w:r>
      <w:r w:rsidR="0010089A" w:rsidRPr="001F6849">
        <w:t xml:space="preserve">Mimo samotná data je také nutné mít na paměti kartografická pravidla a principy při vizualizaci především 3D dat </w:t>
      </w:r>
      <w:r w:rsidR="00B93299" w:rsidRPr="001F6849">
        <w:fldChar w:fldCharType="begin"/>
      </w:r>
      <w:r w:rsidR="0014392A" w:rsidRPr="001F6849">
        <w:instrText xml:space="preserve"> ADDIN ZOTERO_ITEM CSL_CITATION {"citationID":"28feK83L","properties":{"formattedCitation":"(Pegg 2008)","plainCitation":"(Pegg 2008)","noteIndex":0},"citationItems":[{"id":795,"uris":["http://zotero.org/groups/4599106/items/W5IWD4ZE"],"itemData":{"id":795,"type":"article-journal","abstract":"Design issues regarding the presentation of geographical information in a th reedimensional perspective are varied and complex. This paper looks at some of issues of 3D mapping stemming from its rapid development as a cartographic tool, its growing popularity and accessibility amongst users, and the 3D cartographic principles proposed to manage the design and presentation that are not covered by traditional cartographic principles.","language":"en","page":"11","source":"Zotero","title":"Design Issues with 3D Maps and the Need for 3D Cartographic Design Principles","author":[{"family":"Pegg","given":"Dave"}],"issued":{"date-parts":[["2008"]]},"citation-key":"peggDesignIssues3D2008"}}],"schema":"https://github.com/citation-style-language/schema/raw/master/csl-citation.json"} </w:instrText>
      </w:r>
      <w:r w:rsidR="00B93299" w:rsidRPr="001F6849">
        <w:fldChar w:fldCharType="separate"/>
      </w:r>
      <w:r w:rsidR="00B93299" w:rsidRPr="001F6849">
        <w:t>(Pegg 2008)</w:t>
      </w:r>
      <w:r w:rsidR="00B93299" w:rsidRPr="001F6849">
        <w:fldChar w:fldCharType="end"/>
      </w:r>
      <w:r w:rsidR="00B93299" w:rsidRPr="001F6849">
        <w:t>.</w:t>
      </w:r>
    </w:p>
    <w:p w14:paraId="5BB89594" w14:textId="557EB761" w:rsidR="004F5876" w:rsidRPr="001F6849" w:rsidRDefault="00D10A98" w:rsidP="004F5876">
      <w:pPr>
        <w:pStyle w:val="Normlnprvnodsazen"/>
      </w:pPr>
      <w:r w:rsidRPr="001F6849">
        <w:t xml:space="preserve">Proto aby vizualizace plnila svůj účel je </w:t>
      </w:r>
      <w:r w:rsidR="0064029B" w:rsidRPr="001F6849">
        <w:t>nutné,</w:t>
      </w:r>
      <w:r w:rsidRPr="001F6849">
        <w:t xml:space="preserve"> aby byla přístupná uživatelům</w:t>
      </w:r>
      <w:r w:rsidR="0064029B" w:rsidRPr="001F6849">
        <w:t xml:space="preserve">. Přístupnost v kontextu této práce představuje publikace vizualizace ve webovém prostředí. Problematikou rozšířené reality ve webovém prostředí se zabývá </w:t>
      </w:r>
      <w:r w:rsidR="0064029B" w:rsidRPr="001F6849">
        <w:fldChar w:fldCharType="begin"/>
      </w:r>
      <w:r w:rsidR="0014392A" w:rsidRPr="001F6849">
        <w:instrText xml:space="preserve"> ADDIN ZOTERO_ITEM CSL_CITATION {"citationID":"TcG249KQ","properties":{"formattedCitation":"(Maclntyre, Smith 2018)","plainCitation":"(Maclntyre, Smith 2018)","noteIndex":0},"citationItems":[{"id":878,"uris":["http://zotero.org/groups/4599106/items/EK4YUSGK"],"itemData":{"id":878,"type":"paper-conference","abstract":"The web has a long history as a platform for design and creativity, and new standards aim to bring a wide range of emerging technologies (AR, VR, voice, IoT, etc) to the web. The WebXR Device API hopes to bring AR and VR capabilities to the web and allow these technologies to be added to new or existing web sites. How these technologies are exposed, and what capabilities they have, needs to be informed by designers and others with real use-cases in mind. This position paper outlines some of the questions and ideas we have on future directions for the immersive web. In addition to expanding the initial WebXR Device API to support a more comprehensive set of capabilities, additional web APIs and frameworks will need to be created or expanded to fulfill the promised of Web-based AR and VR. As part of charting this path forward, the community will also need to decide what will and will not be possible on the web, and in what areas web-based AR and VR will excel.","container-title":"2018 IEEE International Symposium on Mixed and Augmented Reality Adjunct (ISMAR-Adjunct)","DOI":"10.1109/ISMAR-Adjunct.2018.00099","event-title":"2018 IEEE International Symposium on Mixed and Augmented Reality Adjunct (ISMAR-Adjunct)","page":"338-342","source":"IEEE Xplore","title":"Thoughts on the Future of WebXR and the Immersive Web","author":[{"family":"Maclntyre","given":"Blair"},{"family":"Smith","given":"Trevor F."}],"issued":{"date-parts":[["2018",10]]},"citation-key":"maclntyreThoughtsFutureWebXR2018"}}],"schema":"https://github.com/citation-style-language/schema/raw/master/csl-citation.json"} </w:instrText>
      </w:r>
      <w:r w:rsidR="0064029B" w:rsidRPr="001F6849">
        <w:fldChar w:fldCharType="separate"/>
      </w:r>
      <w:r w:rsidR="0064029B" w:rsidRPr="001F6849">
        <w:t>(Maclntyre, Smith 2018)</w:t>
      </w:r>
      <w:r w:rsidR="0064029B" w:rsidRPr="001F6849">
        <w:fldChar w:fldCharType="end"/>
      </w:r>
      <w:r w:rsidR="0064029B" w:rsidRPr="001F6849">
        <w:t xml:space="preserve">. </w:t>
      </w:r>
      <w:r w:rsidR="00E2062E" w:rsidRPr="001F6849">
        <w:t xml:space="preserve">Podrobný návod tvorby VR prostředí na webu představuje </w:t>
      </w:r>
      <w:r w:rsidR="00E2062E" w:rsidRPr="001F6849">
        <w:fldChar w:fldCharType="begin"/>
      </w:r>
      <w:r w:rsidR="0014392A" w:rsidRPr="001F6849">
        <w:instrText xml:space="preserve"> ADDIN ZOTERO_ITEM CSL_CITATION {"citationID":"tDsCOojp","properties":{"formattedCitation":"(Baruah 2021)","plainCitation":"(Baruah 2021)","noteIndex":0},"citationItems":[{"id":751,"uris":["http://zotero.org/groups/4599106/items/NX9GCM84"],"itemData":{"id":751,"type":"book","event-place":"Berkeley, CA","ISBN":"978-1-4842-6317-4","language":"en","note":"DOI: 10.1007/978-1-4842-6318-1","publisher":"Apress","publisher-place":"Berkeley, CA","source":"DOI.org (Crossref)","title":"AR and VR Using the WebXR API: Learn to Create Immersive Content with WebGL, Three.js, and A-Frame","title-short":"AR and VR Using the WebXR API","URL":"http://link.springer.com/10.1007/978-1-4842-6318-1","author":[{"family":"Baruah","given":"Rakesh"}],"accessed":{"date-parts":[["2022",6,1]]},"issued":{"date-parts":[["2021"]]},"citation-key":"baruahARVRUsing2021"}}],"schema":"https://github.com/citation-style-language/schema/raw/master/csl-citation.json"} </w:instrText>
      </w:r>
      <w:r w:rsidR="00E2062E" w:rsidRPr="001F6849">
        <w:fldChar w:fldCharType="separate"/>
      </w:r>
      <w:r w:rsidR="00E2062E" w:rsidRPr="001F6849">
        <w:t>(Baruah 2021)</w:t>
      </w:r>
      <w:r w:rsidR="00E2062E" w:rsidRPr="001F6849">
        <w:fldChar w:fldCharType="end"/>
      </w:r>
      <w:r w:rsidR="00E2062E" w:rsidRPr="001F6849">
        <w:t>.</w:t>
      </w:r>
      <w:r w:rsidR="004F5876" w:rsidRPr="001F6849">
        <w:t xml:space="preserve"> </w:t>
      </w:r>
      <w:r w:rsidR="004F5876" w:rsidRPr="001F6849">
        <w:fldChar w:fldCharType="begin"/>
      </w:r>
      <w:r w:rsidR="0014392A" w:rsidRPr="001F6849">
        <w:instrText xml:space="preserve"> ADDIN ZOTERO_ITEM CSL_CITATION {"citationID":"hEeUfH0K","properties":{"formattedCitation":"(Butcher, John, Ritsos 2021)","plainCitation":"(Butcher, John, Ritsos 2021)","noteIndex":0},"citationItems":[{"id":663,"uris":["http://zotero.org/groups/4599106/items/MP4ET9XP"],"itemData":{"id":663,"type":"article-journal","abstract":"We present VRIA, a Web-based framework for creating Immersive Analytics (IA) experiences in Virtual Reality. VRIA is built upon WebVR, A-Frame, React and D3.js, and offers a visualization creation workflow which enables users, of different levels of expertise, to rapidly develop Immersive Analytics experiences for the Web. The use of these open-standards Web-based technologies allows us to implement VR experiences in a browser and offers strong synergies with popular visualization libraries, through the HTML Document Object Model (DOM). This makes VRIA ubiquitous and platform-independent. Moreover, by using WebVR's progressive enhancement, the experiences VRIA creates are accessible on a plethora of devices. We elaborate on our motivation for focusing on open-standards Web technologies, present the VRIA creation workflow and detail the underlying mechanics of our framework. We also report on techniques and optimizations necessary for implementing Immersive Analytics experiences on the Web, discuss scalability implications of our framework, and present a series of use case applications to demonstrate the various features of VRIA. Finally, we discuss current limitations of our framework, the lessons learned from its development, and outline further extensions.","container-title":"IEEE Transactions on Visualization and Computer Graphics","DOI":"10.1109/TVCG.2020.2965109","ISSN":"1941-0506","issue":"7","note":"event-title: IEEE Transactions on Visualization and Computer Graphics","page":"3213-3225","source":"IEEE Xplore","title":"VRIA: A Web-Based Framework for Creating Immersive Analytics Experiences","title-short":"VRIA","volume":"27","author":[{"family":"Butcher","given":"Peter W. S."},{"family":"John","given":"Nigel W."},{"family":"Ritsos","given":"Panagiotis D."}],"issued":{"date-parts":[["2021",7]]},"citation-key":"butcherVRIAWebBasedFramework2021"}}],"schema":"https://github.com/citation-style-language/schema/raw/master/csl-citation.json"} </w:instrText>
      </w:r>
      <w:r w:rsidR="004F5876" w:rsidRPr="001F6849">
        <w:fldChar w:fldCharType="separate"/>
      </w:r>
      <w:r w:rsidR="004F5876" w:rsidRPr="001F6849">
        <w:t>(Butcher, John, Ritsos 2021)</w:t>
      </w:r>
      <w:r w:rsidR="004F5876" w:rsidRPr="001F6849">
        <w:fldChar w:fldCharType="end"/>
      </w:r>
      <w:r w:rsidR="004F5876" w:rsidRPr="001F6849">
        <w:t xml:space="preserve"> představuje webový framework pro tvorbu obecných vizualizací dat ve VR na webu.</w:t>
      </w:r>
      <w:r w:rsidR="00E2062E" w:rsidRPr="001F6849">
        <w:t xml:space="preserve"> </w:t>
      </w:r>
      <w:r w:rsidR="0064029B" w:rsidRPr="001F6849">
        <w:t xml:space="preserve">V případě VGE je často řešena problematika distribuovaných </w:t>
      </w:r>
      <w:r w:rsidR="0064029B" w:rsidRPr="001F6849">
        <w:rPr>
          <w:i/>
          <w:iCs/>
        </w:rPr>
        <w:t xml:space="preserve">kolaborativních </w:t>
      </w:r>
      <w:r w:rsidR="0064029B" w:rsidRPr="001F6849">
        <w:t xml:space="preserve">prostředí v rámci rozšířené reality. Obecně tuto problematiku řeší </w:t>
      </w:r>
      <w:del w:id="28" w:author="Lukáš Herman" w:date="2023-02-21T16:14:00Z">
        <w:r w:rsidR="0064029B" w:rsidRPr="001F6849" w:rsidDel="00AC3EB7">
          <w:delText xml:space="preserve">í </w:delText>
        </w:r>
      </w:del>
      <w:r w:rsidR="0064029B" w:rsidRPr="001F6849">
        <w:fldChar w:fldCharType="begin"/>
      </w:r>
      <w:r w:rsidR="0014392A" w:rsidRPr="001F6849">
        <w:instrText xml:space="preserve"> ADDIN ZOTERO_ITEM CSL_CITATION {"citationID":"ulD8JJpW","properties":{"formattedCitation":"(Lee, Yoo 2021; \\uc0\\u352{}a\\uc0\\u353{}inka et al. 2019)","plainCitation":"(Lee, Yoo 2021; Šašinka et al. 2019)","noteIndex":0},"citationItems":[{"id":643,"uris":["http://zotero.org/groups/4599106/items/MZLBIDCP"],"itemData":{"id":643,"type":"article-journal","abstract":"Collaborating in a physically remote location saves time and money. Many remote collaboration systems have been studied and commercialized. Their capabilities have been confined to virtual objects and information. More recent studies have focused on collaborating in a physical environment and with physical objects. However, they have limitations including shaky and unstable views (scenes), view dependence, low scalability, and poor content expression. In this paper, we propose a web-based extended reality (XR) collaboration system that alleviates the aforementioned issues and enables effective, reproducible cooperation. Our proposed system comprises three parts: interaction device webization, which expands the web browser’s device interfaces; unified XR representation, which describes content interoperable in both virtual reality (VR) and augmented reality (AR); and unified coordinate creation, which enables presenting physical objects’ pose in world coordinates. With this system, a user in VR can intuitively instruct the manipulation of a physical object by manipulating a virtual object representative of the physical object. Conversely, a user in AR can catch up with the instruction by observing the augmented virtual object on the physical object. Moreover, as the pose of the physical object at the AR user’s worksite is reflected in the virtual object, the VR user can recognize the working progress and give feedback to the AR user. To improve remote collaboration, we surveyed XR collaboration studies and proposed a new method for classifying XR collaborative applications based on the virtual–real engagement and ubiquitous computing continuum. We implemented a prototype and conducted a survey among submarine crews, most of whom were positively inclined to use our system, to convey that the system would be helpful in improving their job performance. Furthermore, we suggested possible improvements to it to enhance each participant’s understanding of the other user’s context within the XR collaboration.","DOI":"10.1093/jcde/qwab012","page":"756-772","source":"ResearchGate","title":"XR collaboration beyond virtual reality: work in the real world","title-short":"XR collaboration beyond virtual reality","volume":"8","author":[{"family":"Lee","given":"Yongjae"},{"family":"Yoo","given":"Byounghyun"}],"issued":{"date-parts":[["2021",4,28]]},"citation-key":"leeXRCollaborationVirtual2021"}},{"id":899,"uris":["http://zotero.org/groups/4599106/items/A3BHJCBG"],"itemData":{"id":899,"type":"article-journal","abstract":"Immersive virtual reality (iVR) devices are rapidly becoming an important part of our lives and forming a new way for people to interact with computers and each other. The impact and consequences of this innovative technology have not yet been satisfactory explored. This empirical study investigated the cognitive and social aspects of collaboration in a shared, immersive virtual reality. A unique application for implementing a collaborative immersive virtual environment (CIVE) was developed by our interdisciplinary team as a software solution for educational purposes, with two scenarios for learning about hypsography, i.e., explanations of contour line principles. Both scenarios allow switching between a usual 2D contour map and a 3D model of the corresponding terrain to increase the intelligibility and clarity of the educational content. Gamification principles were also applied to both scenarios to augment user engagement during the completion of tasks. A qualitative research approach was adopted to obtain a deep insight into the lived experience of users in a CIVE. It was thus possible to form a deep understanding of very new subject matter. Twelve pairs of participants were observed during their CIVE experience and then interviewed either in a semistructured interview or a focus group. Data from these three research techniques were analyzed using interpretative phenomenological analysis, which is research method for studying individual experience. Four superordinate themes—with detailed descriptions of experiences shared by numerous participants—emerged as results from the analysis; we called these (1) Appreciation for having a collaborator, (2) The Surprising “Fun with Maps”, (3) Communication as a challenge, and (4) Cognition in two realities. The findings of the study indicate the importance of the social dimension during education in a virtual environment and the effectiveness of dynamic and interactive 3D visualization.","container-title":"ISPRS International Journal of Geo-Information","DOI":"10.3390/ijgi8010003","ISSN":"2220-9964","issue":"1","language":"en","license":"http://creativecommons.org/licenses/by/3.0/","note":"number: 1\npublisher: Multidisciplinary Digital Publishing Institute","page":"3","source":"www.mdpi.com","title":"Collaborative Immersive Virtual Environments for Education in Geography","volume":"8","author":[{"family":"Šašinka","given":"Čeněk"},{"family":"Stachoň","given":"Zdeněk"},{"family":"Sedlák","given":"Michal"},{"family":"Chmelík","given":"Jiří"},{"family":"Herman","given":"Lukáš"},{"family":"Kubíček","given":"Petr"},{"family":"Šašinková","given":"Alžběta"},{"family":"Doležal","given":"Milan"},{"family":"Tejkl","given":"Hynek"},{"family":"Urbánek","given":"Tomáš"},{"family":"Svatoňová","given":"Hana"},{"family":"Ugwitz","given":"Pavel"},{"family":"Juřík","given":"Vojtěch"}],"issued":{"date-parts":[["2019",1]]},"citation-key":"sasinkaCollaborativeImmersiveVirtual2019"}}],"schema":"https://github.com/citation-style-language/schema/raw/master/csl-citation.json"} </w:instrText>
      </w:r>
      <w:r w:rsidR="0064029B" w:rsidRPr="001F6849">
        <w:fldChar w:fldCharType="separate"/>
      </w:r>
      <w:r w:rsidR="00B9144D" w:rsidRPr="001F6849">
        <w:rPr>
          <w:rFonts w:cs="Times New Roman"/>
          <w:szCs w:val="24"/>
        </w:rPr>
        <w:t>(Lee, Yoo 2021; Šašinka et al. 2019)</w:t>
      </w:r>
      <w:r w:rsidR="0064029B" w:rsidRPr="001F6849">
        <w:fldChar w:fldCharType="end"/>
      </w:r>
      <w:r w:rsidR="0064029B" w:rsidRPr="001F6849">
        <w:t xml:space="preserve">, v geoinformačním kontextu pak </w:t>
      </w:r>
      <w:r w:rsidR="0064029B" w:rsidRPr="001F6849">
        <w:fldChar w:fldCharType="begin"/>
      </w:r>
      <w:r w:rsidR="0014392A" w:rsidRPr="001F6849">
        <w:instrText xml:space="preserve"> ADDIN ZOTERO_ITEM CSL_CITATION {"citationID":"pXK4rjPm","properties":{"formattedCitation":"(Sermet, Demir 2021)","plainCitation":"(Sermet, Demir 2021)","noteIndex":0},"citationItems":[{"id":620,"uris":["http://zotero.org/groups/4599106/items/VG2JRLIH"],"itemData":{"id":620,"type":"article-journal","abstract":"This research introduces GeospatialVR, an open-source collaborative virtual reality framework to dynamically create 3D real-world environments that can be served on any web platform and accessed via desktop and mobile devices and virtual reality headsets. The framework can generate realistic simulations of desired locations entailing the terrain, elevation model, infrastructures, dynamic visualizations (e.g. water and fire simulation), and information layers (e.g. disaster damages and extent, sensor readings, occupancy, traffic, weather). These layers enable in-situ visualization of useful data to aid public, scientists, officials, and decision-makers in acquiring a bird's eye view of the current, historical, or forecasted condition of a community. The framework incorporates multiuser support to allow different stakeholders to remotely work on the same VR environment and observe other users' actions and 3D positions via avatars in real-time, and thus, presenting the potential to be utilized as a virtual incident command center or a meeting room. GeospatialVR's purpose is to enhance existing web-based cyberinfrastructure systems with the integration of immersive geospatial capabilities to assist the development of next-generation information and decision support systems powered by virtual reality. Finally, several case studies have been developed for flooding, wildfire, transportation, and public safety.","container-title":"Computers &amp; Geosciences","DOI":"10.1016/j.cageo.2021.105010","journalAbbreviation":"Computers &amp; Geosciences","page":"105010","source":"ResearchGate","title":"GeospatialVR: A web-based virtual reality framework for collaborative environmental simulations","title-short":"GeospatialVR","volume":"159","author":[{"family":"Sermet","given":"Yusuf"},{"family":"Demir","given":"Ibrahim"}],"issued":{"date-parts":[["2021",11,1]]},"citation-key":"sermetGeospatialVRWebbasedVirtual2021"}}],"schema":"https://github.com/citation-style-language/schema/raw/master/csl-citation.json"} </w:instrText>
      </w:r>
      <w:r w:rsidR="0064029B" w:rsidRPr="001F6849">
        <w:fldChar w:fldCharType="separate"/>
      </w:r>
      <w:r w:rsidR="0064029B" w:rsidRPr="001F6849">
        <w:t>(Sermet, Demir 2021)</w:t>
      </w:r>
      <w:r w:rsidR="0064029B" w:rsidRPr="001F6849">
        <w:fldChar w:fldCharType="end"/>
      </w:r>
      <w:r w:rsidR="0064029B" w:rsidRPr="001F6849">
        <w:t>.</w:t>
      </w:r>
    </w:p>
    <w:p w14:paraId="15477509" w14:textId="71618547" w:rsidR="002B3EE7" w:rsidRPr="001F6849" w:rsidRDefault="00174B1A" w:rsidP="002B3EE7">
      <w:pPr>
        <w:pStyle w:val="Normlnprvnodsazen"/>
        <w:divId w:val="1117915535"/>
      </w:pPr>
      <w:r w:rsidRPr="001F6849">
        <w:t xml:space="preserve">Za účelem vhodného výběru technologie pro vývoj </w:t>
      </w:r>
      <w:r w:rsidR="00D96F27" w:rsidRPr="001F6849">
        <w:t>XR</w:t>
      </w:r>
      <w:r w:rsidRPr="001F6849">
        <w:t xml:space="preserve"> aplikace pro prezentaci geoprostorových dat je vhodný široký průzkum případových studií a jejich následná typologie na základě tematického zaměření, ale i využité technologie. </w:t>
      </w:r>
      <w:r w:rsidR="00E85CCE" w:rsidRPr="001F6849">
        <w:t xml:space="preserve">Vizualizaci terénu pomocí herních </w:t>
      </w:r>
      <w:proofErr w:type="spellStart"/>
      <w:r w:rsidR="00E85CCE" w:rsidRPr="001F6849">
        <w:t>enginů</w:t>
      </w:r>
      <w:proofErr w:type="spellEnd"/>
      <w:r w:rsidR="00E85CCE" w:rsidRPr="001F6849">
        <w:t xml:space="preserve"> řeší </w:t>
      </w:r>
      <w:r w:rsidR="00E85CCE" w:rsidRPr="001F6849">
        <w:fldChar w:fldCharType="begin"/>
      </w:r>
      <w:r w:rsidR="0014392A" w:rsidRPr="001F6849">
        <w:instrText xml:space="preserve"> ADDIN ZOTERO_ITEM CSL_CITATION {"citationID":"unGJ9MDN","properties":{"formattedCitation":"(Mat et al. 2014)","plainCitation":"(Mat et al. 2014)","noteIndex":0},"citationItems":[{"id":823,"uris":["http://zotero.org/groups/4599106/items/DREZMRI2"],"itemData":{"id":823,"type":"article-journal","abstract":"This paper reviews on the 3D terrain visualisation of GIS data using game engines that are available in the market as well as open source. 3D terrain visualisation is a technique used to visualise terrain information from GIS data such as a digital elevation model (DEM), triangular irregular network (TIN) and contour. Much research has been conducted to transform the 2D view of map to 3D. There are several terrain visualisation softwares that are available for free, which include Cesium, Hftool and Landserf. This review paper will help interested users to better understand the current state of art in 3D terrain visualisation of GIS data using game engines.","container-title":"IOP Conference Series: Earth and Environmental Science","DOI":"10.1088/1755-1315/20/1/012037","ISSN":"1755-1315","journalAbbreviation":"IOP Conf. Ser.: Earth Environ. Sci.","language":"en","note":"publisher: IOP Publishing","page":"012037","source":"Institute of Physics","title":"Using game engine for 3D terrain visualisation of GIS data: A review","title-short":"Using game engine for 3D terrain visualisation of GIS data","volume":"20","author":[{"family":"Mat","given":"Ruzinoor Che"},{"family":"Shariff","given":"Abdul Rashid Mohammed"},{"family":"Zulkifli","given":"Abdul Nasir"},{"family":"Rahim","given":"Mohd Shafry Mohd"},{"family":"Mahayudin","given":"Mohd Hafiz"}],"issued":{"date-parts":[["2014",6]]},"citation-key":"matUsingGameEngine2014"}}],"schema":"https://github.com/citation-style-language/schema/raw/master/csl-citation.json"} </w:instrText>
      </w:r>
      <w:r w:rsidR="00E85CCE" w:rsidRPr="001F6849">
        <w:fldChar w:fldCharType="separate"/>
      </w:r>
      <w:r w:rsidR="00E85CCE" w:rsidRPr="001F6849">
        <w:t>(Mat et al. 2014)</w:t>
      </w:r>
      <w:r w:rsidR="00E85CCE" w:rsidRPr="001F6849">
        <w:fldChar w:fldCharType="end"/>
      </w:r>
      <w:r w:rsidR="00E85CCE" w:rsidRPr="001F6849">
        <w:t xml:space="preserve">. Komplexnější scény za pomocí herních </w:t>
      </w:r>
      <w:proofErr w:type="spellStart"/>
      <w:r w:rsidR="00E85CCE" w:rsidRPr="001F6849">
        <w:t>enginů</w:t>
      </w:r>
      <w:proofErr w:type="spellEnd"/>
      <w:r w:rsidR="00E85CCE" w:rsidRPr="001F6849">
        <w:t xml:space="preserve"> pak představují </w:t>
      </w:r>
      <w:r w:rsidR="00E85CCE" w:rsidRPr="001F6849">
        <w:fldChar w:fldCharType="begin"/>
      </w:r>
      <w:r w:rsidR="0014392A" w:rsidRPr="001F6849">
        <w:instrText xml:space="preserve"> ADDIN ZOTERO_ITEM CSL_CITATION {"citationID":"3X5ubpa3","properties":{"formattedCitation":"(Ugwitz, Stacho\\uc0\\u328{}, Kubicek 2021; Laksono, Aditya 2019; Keil et al. 2021)","plainCitation":"(Ugwitz, Stachoň, Kubicek 2021; Laksono, Aditya 2019; Keil et al. 2021)","noteIndex":0},"citationItems":[{"id":570,"uris":["http://zotero.org/groups/4599106/items/J8S7N4ZR"],"itemData":{"id":570,"type":"article-journal","container-title":"Abstracts of the ICA","DOI":"10.5194/ica-abs-3-296-2021","journalAbbreviation":"Abstracts of the ICA","page":"1-1","source":"ResearchGate","title":"Building a virtual cartographic museum","volume":"3","author":[{"family":"Ugwitz","given":"Pavel"},{"family":"Stachoň","given":"Zdeněk"},{"family":"Kubicek","given":"Petr"}],"issued":{"date-parts":[["2021",12,13]]},"citation-key":"ugwitzBuildingVirtualCartographic2021"}},{"id":666,"uris":["http://zotero.org/groups/4599106/items/BR5KW623"],"itemData":{"id":666,"type":"article-journal","abstract":"Developers have long used game engines for visualizing virtual worlds for players to explore. However, using real-world data in a game engine is always a challenging task, since most game engines have very little support for geospatial data. This paper presents our findings from exploring the Unity3D game engine for visualizing large-scale topographic data from mixed sources of terrestrial laser scanner models and topographic map data. Level of detail (LOD) 3 3D models of two buildings of the Universitas Gadjah Mada campus were obtained using a terrestrial laser scanner converted into the FBX format. Mapbox for Unity was used to provide georeferencing support for the 3D model. Unity3D also used road and place name layers via Mapbox for Unity based on OpenStreetMap (OSM) data. LOD1 buildings were modeled from topographic map data using Mapbox, and 3D models from the terrestrial laser scanner replaced two of these buildings. Building information and attributes, as well as visual appearances, were added to 3D features. The Unity3D game engine provides a rich set of libraries and assets for user interactions, and custom C# scripts were used to provide a bird’s-eye-view mode of 3D zoom, pan, and orbital display. In addition to basic 3D navigation tools, a first-person view of the scene was utilized to enable users to gain a walk-through experience while virtually inspecting the objects on the ground. For a fly-through experience, a drone view was offered to help users inspect objects from the air. The result was a multiplatform 3D visualization capable of displaying 3D models in LOD3, as well as providing user interfaces for exploring the scene using “on the ground” and “from the air” types of first person view interactions. Using the Unity3D game engine to visualize mixed sources of topographic data creates many opportunities to optimize large-scale topographic data use.","container-title":"ISPRS International Journal of Geo-Information","DOI":"10.3390/ijgi8080361","ISSN":"2220-9964","issue":"8","language":"en","license":"http://creativecommons.org/licenses/by/3.0/","note":"number: 8\npublisher: Multidisciplinary Digital Publishing Institute","page":"361","source":"www.mdpi.com","title":"Utilizing A Game Engine for Interactive 3D Topographic Data Visualization","volume":"8","author":[{"family":"Laksono","given":"Dany"},{"family":"Aditya","given":"Trias"}],"issued":{"date-parts":[["2019",8]]},"citation-key":"laksonoUtilizingGameEngine2019"}},{"id":722,"uris":["http://zotero.org/groups/4599106/items/6KTVH8FL"],"itemData":{"id":722,"type":"article-journal","abstract":"Modern game engines like Unity allow users to create realistic 3D environments containing terrains as well as natural and artificial objects easily and swiftly. In addition, recent advances of game engine capabilities enable effortless implementation of virtual reality (VR) compatibility. 3D environments created with VR compatibility can be experienced from an egocentric and stereoscopic perspective that surpasses the immersion of the ‘classical’ screen-based perception of 3D environments. Not only game developers benefit from the possibilities provided by game engines. The ability to use geospatial data to shape virtual 3D environments opens a multitude of possibilities for geographic applications, such as construction planning, spatial hazard simulations or representation of historical places. The multi-perspective, multimodal reconstruction of three-dimensional space based on game engine technology today supports the possibility of linking different approaches of geographic work more closely. Free geospatial data that can be used for spatial reconstructions is provided by numerous national and regional official institutions. However, the file format of these data sources is not standardized and game engines only support a limited number of file formats. Therefore, format transformation is usually required to apply geospatial data to virtual 3D environments. This paper presents several workflows to apply digital elevation data and 3D city model data from OpenStreetMap and the Open.NRW initiative to Unity-based 3D environments. Advantages and disadvantages of different sources of geospatial data are discussed. In addition, implementation of VR compatibility is described. Finally, benefits of immersive VR implementation and characteristics of current VR hardware are discussed in the context of specific geographic application scenarios.","container-title":"KN - Journal of Cartography and Geographic Information","DOI":"10.1007/s42489-020-00069-6","ISSN":"2524-4957, 2524-4965","issue":"1","journalAbbreviation":"KN J. Cartogr. Geogr. Inf.","language":"en","page":"53-65","source":"DOI.org (Crossref)","title":"Creating Immersive Virtual Environments Based on Open Geospatial Data and Game Engines","volume":"71","author":[{"family":"Keil","given":"Julian"},{"family":"Edler","given":"Dennis"},{"family":"Schmitt","given":"Thomas"},{"family":"Dickmann","given":"Frank"}],"issued":{"date-parts":[["2021",3]]},"citation-key":"keilCreatingImmersiveVirtual2021"}}],"schema":"https://github.com/citation-style-language/schema/raw/master/csl-citation.json"} </w:instrText>
      </w:r>
      <w:r w:rsidR="00E85CCE" w:rsidRPr="001F6849">
        <w:fldChar w:fldCharType="separate"/>
      </w:r>
      <w:r w:rsidR="00DF109F" w:rsidRPr="001F6849">
        <w:rPr>
          <w:rFonts w:cs="Times New Roman"/>
          <w:szCs w:val="24"/>
        </w:rPr>
        <w:t>(</w:t>
      </w:r>
      <w:proofErr w:type="spellStart"/>
      <w:r w:rsidR="00DF109F" w:rsidRPr="001F6849">
        <w:rPr>
          <w:rFonts w:cs="Times New Roman"/>
          <w:szCs w:val="24"/>
        </w:rPr>
        <w:t>Ugwitz</w:t>
      </w:r>
      <w:proofErr w:type="spellEnd"/>
      <w:r w:rsidR="00DF109F" w:rsidRPr="001F6849">
        <w:rPr>
          <w:rFonts w:cs="Times New Roman"/>
          <w:szCs w:val="24"/>
        </w:rPr>
        <w:t>, Stachoň, Kubicek 2021; Laksono, Aditya 2019; Keil et al. 2021)</w:t>
      </w:r>
      <w:r w:rsidR="00E85CCE" w:rsidRPr="001F6849">
        <w:fldChar w:fldCharType="end"/>
      </w:r>
      <w:r w:rsidR="004D50E3" w:rsidRPr="001F6849">
        <w:t xml:space="preserve">. Vizualizace </w:t>
      </w:r>
      <w:r w:rsidR="00CF2502" w:rsidRPr="001F6849">
        <w:t xml:space="preserve">terénu je řešena pomocí webových technologií v </w:t>
      </w:r>
      <w:r w:rsidR="00CF2502" w:rsidRPr="001F6849">
        <w:fldChar w:fldCharType="begin"/>
      </w:r>
      <w:r w:rsidR="0014392A" w:rsidRPr="001F6849">
        <w:instrText xml:space="preserve"> ADDIN ZOTERO_ITEM CSL_CITATION {"citationID":"dsIMRcmQ","properties":{"formattedCitation":"(Herman, \\uc0\\u344{}ezn\\uc0\\u237{}k 2015)","plainCitation":"(Herman, Řezník 2015)","noteIndex":0},"citationItems":[{"id":916,"uris":["http://zotero.org/groups/4599106/items/6NZ7FLXH"],"itemData":{"id":916,"type":"article-journal","abstract":"Abstract. 3D information is essential for a number of applications used daily in various domains such as crisis management, energy management, urban planning, and cultural heritage, as well as pollution and noise mapping, etc. This paper is devoted to the issue of 3D modelling from the levels of buildings to cities. The theoretical sections comprise an analysis of cartographic principles for the 3D visualization of spatial data as well as a review of technologies and data formats used in the visualization of 3D models. Emphasis was placed on the verification of available web technologies; for example, X3DOM library was chosen for the implementation of a proof-of-concept web application. The created web application displays a 3D model of the city district of Nový Lískovec in Brno, the Czech Republic. The developed 3D visualization shows a terrain model, 3D buildings, noise pollution, and other related information. Attention was paid to the areas important for handling heterogeneous input data, the design of interactive functionality, and navigation assistants. The advantages, limitations, and future development of the proposed concept are discussed in the conclusions.","container-title":"The International Archives of the Photogrammetry, Remote Sensing and Spatial Information Sciences","DOI":"10.5194/isprsarchives-XL-3-W3-479-2015","ISSN":"2194-9034","journalAbbreviation":"Int. Arch. Photogramm. Remote Sens. Spatial Inf. Sci.","language":"en","page":"479-485","source":"DOI.org (Crossref)","title":"3D WEB VISUALIZATION OF ENVIRONMENTAL INFORMATION – INTEGRATION OF HETEROGENEOUS DATA SOURCES WHEN PROVIDING NAVIGATION AND INTERACTION","volume":"XL-3/W3","author":[{"family":"Herman","given":"L."},{"family":"Řezník","given":"T."}],"issued":{"date-parts":[["2015",8,20]]},"citation-key":"herman3DWEBVISUALIZATION2015"}}],"schema":"https://github.com/citation-style-language/schema/raw/master/csl-citation.json"} </w:instrText>
      </w:r>
      <w:r w:rsidR="00CF2502" w:rsidRPr="001F6849">
        <w:fldChar w:fldCharType="separate"/>
      </w:r>
      <w:r w:rsidR="00CF2502" w:rsidRPr="001F6849">
        <w:rPr>
          <w:rFonts w:cs="Times New Roman"/>
          <w:szCs w:val="24"/>
        </w:rPr>
        <w:t>(Herman, Řezník 2015)</w:t>
      </w:r>
      <w:r w:rsidR="00CF2502" w:rsidRPr="001F6849">
        <w:fldChar w:fldCharType="end"/>
      </w:r>
      <w:r w:rsidR="002B3EE7">
        <w:t xml:space="preserve">. </w:t>
      </w:r>
    </w:p>
    <w:p w14:paraId="5B73E8F3" w14:textId="3D7B1DD9" w:rsidR="008A172B" w:rsidRPr="001F6849" w:rsidRDefault="00DF109F" w:rsidP="008A172B">
      <w:pPr>
        <w:pStyle w:val="Normlnprvnodsazen"/>
        <w:divId w:val="1117915535"/>
        <w:rPr>
          <w:color w:val="FF0000"/>
          <w:lang w:eastAsia="en-US"/>
        </w:rPr>
      </w:pPr>
      <w:r w:rsidRPr="001F6849">
        <w:rPr>
          <w:lang w:eastAsia="en-US"/>
        </w:rPr>
        <w:t xml:space="preserve">Široké využití nachází </w:t>
      </w:r>
      <w:r w:rsidR="00D96F27" w:rsidRPr="001F6849">
        <w:rPr>
          <w:lang w:eastAsia="en-US"/>
        </w:rPr>
        <w:t>3D vizualizace a XR v</w:t>
      </w:r>
      <w:ins w:id="29" w:author="Lukáš Herman" w:date="2023-02-21T16:14:00Z">
        <w:r w:rsidR="00AC3EB7" w:rsidRPr="001F6849">
          <w:rPr>
            <w:lang w:eastAsia="en-US"/>
          </w:rPr>
          <w:t xml:space="preserve"> případě </w:t>
        </w:r>
      </w:ins>
      <w:del w:id="30" w:author="Lukáš Herman" w:date="2023-02-21T16:14:00Z">
        <w:r w:rsidR="00D96F27" w:rsidRPr="001F6849" w:rsidDel="00AC3EB7">
          <w:rPr>
            <w:lang w:eastAsia="en-US"/>
          </w:rPr>
          <w:delText> </w:delText>
        </w:r>
      </w:del>
      <w:r w:rsidR="00D96F27" w:rsidRPr="001F6849">
        <w:rPr>
          <w:lang w:eastAsia="en-US"/>
        </w:rPr>
        <w:t>urbánních prostředí</w:t>
      </w:r>
      <w:del w:id="31" w:author="Lukáš Herman" w:date="2023-02-21T16:15:00Z">
        <w:r w:rsidR="00D96F27" w:rsidRPr="001F6849" w:rsidDel="00AC3EB7">
          <w:rPr>
            <w:lang w:eastAsia="en-US"/>
          </w:rPr>
          <w:delText>ch</w:delText>
        </w:r>
      </w:del>
      <w:r w:rsidR="00D96F27" w:rsidRPr="001F6849">
        <w:rPr>
          <w:lang w:eastAsia="en-US"/>
        </w:rPr>
        <w:t xml:space="preserve"> a to v různých odvětvích např. urbánní </w:t>
      </w:r>
      <w:r w:rsidR="004D50E3" w:rsidRPr="001F6849">
        <w:rPr>
          <w:lang w:eastAsia="en-US"/>
        </w:rPr>
        <w:t>plánování,</w:t>
      </w:r>
      <w:r w:rsidR="00D96F27" w:rsidRPr="001F6849">
        <w:rPr>
          <w:lang w:eastAsia="en-US"/>
        </w:rPr>
        <w:t xml:space="preserve"> architektura, meteorologie aj</w:t>
      </w:r>
      <w:r w:rsidR="00CF2502" w:rsidRPr="001F6849">
        <w:rPr>
          <w:lang w:eastAsia="en-US"/>
        </w:rPr>
        <w:t>.</w:t>
      </w:r>
      <w:r w:rsidR="004D50E3" w:rsidRPr="001F6849">
        <w:rPr>
          <w:lang w:eastAsia="en-US"/>
        </w:rPr>
        <w:t xml:space="preserve"> Vizualizaci 3D city modelů napříč projekty shrnuje </w:t>
      </w:r>
      <w:r w:rsidR="004D50E3" w:rsidRPr="001F6849">
        <w:rPr>
          <w:lang w:eastAsia="en-US"/>
        </w:rPr>
        <w:fldChar w:fldCharType="begin"/>
      </w:r>
      <w:r w:rsidR="0014392A" w:rsidRPr="001F6849">
        <w:rPr>
          <w:lang w:eastAsia="en-US"/>
        </w:rPr>
        <w:instrText xml:space="preserve"> ADDIN ZOTERO_ITEM CSL_CITATION {"citationID":"iKgR6KjV","properties":{"formattedCitation":"(Julin et al. 2018; Herman 2014)","plainCitation":"(Julin et al. 2018; Herman 2014)","noteIndex":0},"citationItems":[{"id":855,"uris":["http://zotero.org/groups/4599106/items/X5BPYMW2"],"itemData":{"id":855,"type":"article-journal","abstract":"3D city models have become common geospatial data assets for cities that can be utilized in numerous fields, in tasks related to planning, visualization, and decision-making among others. We present a study of 3D city modeling focusing on the six largest cities in Finland. The study portrays a contradiction between the realized 3D city modeling projects and the expectations towards them: models do not appear to reach the broad applicability envisioned. In order to deal with contradiction and to support the development of future 3D city models, characteristics of different operational cultures in 3D city modeling are presented, and a concept for harmonizing the 3D city modeling is suggested.","container-title":"ISPRS International Journal of Geo-Information","DOI":"10.3390/ijgi7020055","ISSN":"2220-9964","issue":"2","language":"en","license":"http://creativecommons.org/licenses/by/3.0/","note":"number: 2\npublisher: Multidisciplinary Digital Publishing Institute","page":"55","source":"www.mdpi.com","title":"Characterizing 3D City Modeling Projects: Towards a Harmonized Interoperable System","title-short":"Characterizing 3D City Modeling Projects","volume":"7","author":[{"family":"Julin","given":"Arttu"},{"family":"Jaalama","given":"Kaisa"},{"family":"Virtanen","given":"Juho-Pekka"},{"family":"Pouke","given":"Matti"},{"family":"Ylipulli","given":"Johanna"},{"family":"Vaaja","given":"Matti"},{"family":"Hyyppä","given":"Juha"},{"family":"Hyyppä","given":"Hannu"}],"issued":{"date-parts":[["2018",2]]},"citation-key":"julinCharacterizing3DCity2018"}},{"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004D50E3" w:rsidRPr="001F6849">
        <w:rPr>
          <w:lang w:eastAsia="en-US"/>
        </w:rPr>
        <w:fldChar w:fldCharType="separate"/>
      </w:r>
      <w:r w:rsidR="00CF2502" w:rsidRPr="001F6849">
        <w:t>(Julin et al. 2018; Herman 2014)</w:t>
      </w:r>
      <w:r w:rsidR="004D50E3" w:rsidRPr="001F6849">
        <w:rPr>
          <w:lang w:eastAsia="en-US"/>
        </w:rPr>
        <w:fldChar w:fldCharType="end"/>
      </w:r>
      <w:r w:rsidR="00CF2502" w:rsidRPr="001F6849">
        <w:rPr>
          <w:lang w:eastAsia="en-US"/>
        </w:rPr>
        <w:t xml:space="preserve">. </w:t>
      </w:r>
      <w:r w:rsidR="00D96F27" w:rsidRPr="001F6849">
        <w:rPr>
          <w:lang w:eastAsia="en-US"/>
        </w:rPr>
        <w:t xml:space="preserve">Koncept AR aplikace pro terénní urbánní plánování shrnuje </w:t>
      </w:r>
      <w:r w:rsidR="00D96F27" w:rsidRPr="001F6849">
        <w:rPr>
          <w:lang w:eastAsia="en-US"/>
        </w:rPr>
        <w:fldChar w:fldCharType="begin"/>
      </w:r>
      <w:r w:rsidR="0014392A" w:rsidRPr="001F6849">
        <w:rPr>
          <w:lang w:eastAsia="en-US"/>
        </w:rPr>
        <w:instrText xml:space="preserve"> ADDIN ZOTERO_ITEM CSL_CITATION {"citationID":"QgtcLEc9","properties":{"formattedCitation":"(Cirulis, Brigmanis 2013)","plainCitation":"(Cirulis, Brigmanis 2013)","noteIndex":0},"citationItems":[{"id":708,"uris":["http://zotero.org/groups/4599106/items/EJTR7GIR"],"itemData":{"id":708,"type":"article-journal","abstract":"The aim of this paper is directed in field of architecture and urban planning process improvement, by allowing more precise evaluation of new constructions and objects look and visual influence on environmental surrounding. Nowadays there are several solutions for city visualization in virtual reality which provide wide functionality, including spatial visualization. Despite all modern technologies, which provide photorealistic models on stereoscopic monitors and screens, it is still noticeable barrier among virtual buildings and buildings in real environment. To enhance the immersion level of urban planning solution, main task is to find a way how to use augmented reality to allow urban planning experts move around the city streets and project virtual three dimensional buildings, allowing to see real city and virtual buildings at the same time.","collection-title":"2013 International Conference on Virtual and Augmented Reality in Education","container-title":"Procedia Computer Science","DOI":"10.1016/j.procs.2013.11.009","ISSN":"1877-0509","journalAbbreviation":"Procedia Computer Science","language":"en","page":"71-79","source":"ScienceDirect","title":"3D Outdoor Augmented Reality for Architecture and Urban Planning","volume":"25","author":[{"family":"Cirulis","given":"Arnis"},{"family":"Brigmanis","given":"Kristaps Brigis"}],"issued":{"date-parts":[["2013",1,1]]},"citation-key":"cirulis3DOutdoorAugmented2013"}}],"schema":"https://github.com/citation-style-language/schema/raw/master/csl-citation.json"} </w:instrText>
      </w:r>
      <w:r w:rsidR="00D96F27" w:rsidRPr="001F6849">
        <w:rPr>
          <w:lang w:eastAsia="en-US"/>
        </w:rPr>
        <w:fldChar w:fldCharType="separate"/>
      </w:r>
      <w:r w:rsidR="00D96F27" w:rsidRPr="001F6849">
        <w:t>(Cirulis, Brigmanis 2013)</w:t>
      </w:r>
      <w:r w:rsidR="00D96F27" w:rsidRPr="001F6849">
        <w:rPr>
          <w:lang w:eastAsia="en-US"/>
        </w:rPr>
        <w:fldChar w:fldCharType="end"/>
      </w:r>
      <w:r w:rsidR="004D50E3" w:rsidRPr="001F6849">
        <w:rPr>
          <w:lang w:eastAsia="en-US"/>
        </w:rPr>
        <w:t xml:space="preserve">. </w:t>
      </w:r>
      <w:r w:rsidR="00CF2502" w:rsidRPr="001F6849">
        <w:rPr>
          <w:lang w:eastAsia="en-US"/>
        </w:rPr>
        <w:t xml:space="preserve">V oblasti </w:t>
      </w:r>
      <w:r w:rsidR="004D50E3" w:rsidRPr="001F6849">
        <w:rPr>
          <w:lang w:eastAsia="en-US"/>
        </w:rPr>
        <w:t xml:space="preserve">meteorologie využívá 3D vizualizace </w:t>
      </w:r>
      <w:r w:rsidR="004D50E3" w:rsidRPr="001F6849">
        <w:rPr>
          <w:lang w:eastAsia="en-US"/>
        </w:rPr>
        <w:fldChar w:fldCharType="begin"/>
      </w:r>
      <w:r w:rsidR="0014392A" w:rsidRPr="001F6849">
        <w:rPr>
          <w:lang w:eastAsia="en-US"/>
        </w:rPr>
        <w:instrText xml:space="preserve"> ADDIN ZOTERO_ITEM CSL_CITATION {"citationID":"19Tz5iAi","properties":{"formattedCitation":"(Gautier, Christophe, Br\\uc0\\u233{}dif 2020; Gautier, Br\\uc0\\u233{}dif, Christophe 2020)","plainCitation":"(Gautier, Christophe, Brédif 2020; Gautier, Brédif, Christophe 2020)","noteIndex":0},"citationItems":[{"id":980,"uris":["http://zotero.org/groups/4599106/items/59YSHJW8"],"itemData":{"id":980,"type":"article-journal","abstract":"In order to understand and explain urban climate, the visual analysis of urban climate data and their relationships with the urban morphology is at stake. This involves partly to co-visualize 3D ﬁeld climate data, obtained from simulation, with urban 3D models. We propose two ways to visualize and navigate into simulated climate data in urban 3D models, using series of horizontal 2D planes and 3D point clouds. We then explore different parameters regarding transparency, 3D semiologic rules, ﬁltering and animation functions in order to improve the visual analysis of climate data 3D distribution. To achieve this, we apply our propositions to the co-visualization of air temperature data with a 3D urban city model.","container-title":"The International Archives of the Photogrammetry, Remote Sensing and Spatial Information Sciences","DOI":"10.5194/isprs-archives-XLIII-B4-2020-781-2020","ISSN":"2194-9034","journalAbbreviation":"Int. Arch. Photogramm. Remote Sens. Spatial Inf. Sci.","language":"en","page":"781-789","source":"DOI.org (Crossref)","title":"VISUALIZING 3D CLIMATE DATA IN URBAN 3D MODELS","volume":"XLIII-B4-2020","author":[{"family":"Gautier","given":"J."},{"family":"Christophe","given":"S."},{"family":"Brédif","given":"M."}],"issued":{"date-parts":[["2020",8,25]]},"citation-key":"gautierVISUALIZING3DCLIMATE2020"}},{"id":981,"uris":["http://zotero.org/groups/4599106/items/MWCY687C"],"itemData":{"id":981,"type":"paper-conference","abstract":"Urban climate data remain complex to analyze regarding their spatial distribution. The co-visualization of simulated air temperature into urban models could help experts to analyze horizontal and vertical spatial distributions. We design a co-visualization framework enabling simulated air temperature data exploration, based on the graphic representation of three types of geometric proxies, and their co-visualization with a 3D urban model with various possible rendering styles. Through this framework, we aim at allowing meteorological researchers to visually analyze and interpret the relationships between simulated air temperature data and urban morphology.","container-title":"2020 IEEE Visualization Conference (VIS)","DOI":"10.1109/VIS47514.2020.00021","event-title":"2020 IEEE Visualization Conference (VIS)","page":"71-75","source":"IEEE Xplore","title":"Co-Visualization of Air Temperature and Urban Data for Visual Exploration","author":[{"family":"Gautier","given":"Jacques"},{"family":"Brédif","given":"Mathieu"},{"family":"Christophe","given":"Sidonie"}],"issued":{"date-parts":[["2020",10]]},"citation-key":"gautierCoVisualizationAirTemperature2020"}}],"schema":"https://github.com/citation-style-language/schema/raw/master/csl-citation.json"} </w:instrText>
      </w:r>
      <w:r w:rsidR="004D50E3" w:rsidRPr="001F6849">
        <w:rPr>
          <w:lang w:eastAsia="en-US"/>
        </w:rPr>
        <w:fldChar w:fldCharType="separate"/>
      </w:r>
      <w:r w:rsidR="004D50E3" w:rsidRPr="001F6849">
        <w:rPr>
          <w:rFonts w:cs="Times New Roman"/>
          <w:szCs w:val="24"/>
        </w:rPr>
        <w:t>(Gautier, Christophe, Brédif 2020; Gautier, Brédif, Christophe 2020)</w:t>
      </w:r>
      <w:r w:rsidR="004D50E3" w:rsidRPr="001F6849">
        <w:rPr>
          <w:lang w:eastAsia="en-US"/>
        </w:rPr>
        <w:fldChar w:fldCharType="end"/>
      </w:r>
      <w:r w:rsidR="00CF2502" w:rsidRPr="001F6849">
        <w:rPr>
          <w:lang w:eastAsia="en-US"/>
        </w:rPr>
        <w:t xml:space="preserve">, v kontextu plánování umístění větrných elektráren pak </w:t>
      </w:r>
      <w:r w:rsidR="00CF2502" w:rsidRPr="001F6849">
        <w:rPr>
          <w:lang w:eastAsia="en-US"/>
        </w:rPr>
        <w:fldChar w:fldCharType="begin"/>
      </w:r>
      <w:r w:rsidR="0014392A" w:rsidRPr="001F6849">
        <w:rPr>
          <w:lang w:eastAsia="en-US"/>
        </w:rPr>
        <w:instrText xml:space="preserve"> ADDIN ZOTERO_ITEM CSL_CITATION {"citationID":"D9eGx4E8","properties":{"formattedCitation":"(Rafiee et al. 2018)","plainCitation":"(Rafiee et al. 2018)","noteIndex":0},"citationItems":[{"id":827,"uris":["http://zotero.org/groups/4599106/items/XR9L4AU8"],"itemData":{"id":827,"type":"article-journal","abstract":"Wind turbine site planning is a multidisciplinary task comprising of several stakeholder groups from different domains and with different priorities. An information system capable of integrating the knowledge on the multiple aspects of a wind turbine plays a crucial role on providing a common picture to the involved groups. In this study, we have developed an interactive and intuitive 3D system (Falcon) for planning wind turbine locations. This system supports iterative design loops (wind turbine configurations), based on the emerging field of geodesign. The integration of GIS, game engine and the analytical models has resulted in an interactive platform with real-time feedback on the multiple wind turbine aspects which performs efficiently for different use cases and different environmental settings. The implementation of tiling techniques and open standard web services support flexible and on-the-fly loading and querying of different (massive) geospatial elements from different resources. This boosts data accessibility and interoperability that are of high importance in a multidisciplinary process. The incorporation of the analytical models in Falcon makes this system independent from external tools for different environmental impacts estimations and results in a unified platform for performing different environmental analysis in every stage of the scenario design. Game engine techniques, such as collision detection, are applied in Falcon for the real-time implementation of different environmental models (e.g. noise and visibility). The interactivity and real-time performance of Falcon in any location in the whole country assist the stakeholders in the seamless exploration of various scenarios and their resulting environmental effects and provides a scope for an interwoven discussion process. The flexible architecture of the system enables the effortless application of Falcon in other countries, conditional to input data availability. The embedded open web standards in Falcon results in a smooth integration of different input data which are increasingly available online and through standardized access mechanisms.","container-title":"Journal of Environmental Management","DOI":"10.1016/j.jenvman.2017.09.042","ISSN":"1095-8630","journalAbbreviation":"J Environ Manage","language":"eng","note":"PMID: 28972925","page":"107-124","source":"PubMed","title":"Interactive 3D geodesign tool for multidisciplinary wind turbine planning","volume":"205","author":[{"family":"Rafiee","given":"Azarakhsh"},{"family":"Van der Male","given":"Pim"},{"family":"Dias","given":"Eduardo"},{"family":"Scholten","given":"Henk"}],"issued":{"date-parts":[["2018",1,1]]},"citation-key":"rafieeInteractive3DGeodesign2018"}}],"schema":"https://github.com/citation-style-language/schema/raw/master/csl-citation.json"} </w:instrText>
      </w:r>
      <w:r w:rsidR="00CF2502" w:rsidRPr="001F6849">
        <w:rPr>
          <w:lang w:eastAsia="en-US"/>
        </w:rPr>
        <w:fldChar w:fldCharType="separate"/>
      </w:r>
      <w:r w:rsidR="00CF2502" w:rsidRPr="001F6849">
        <w:t>(Rafiee et al. 2018)</w:t>
      </w:r>
      <w:r w:rsidR="00CF2502" w:rsidRPr="001F6849">
        <w:rPr>
          <w:lang w:eastAsia="en-US"/>
        </w:rPr>
        <w:fldChar w:fldCharType="end"/>
      </w:r>
      <w:r w:rsidR="000558F0" w:rsidRPr="001F6849">
        <w:rPr>
          <w:lang w:eastAsia="en-US"/>
        </w:rPr>
        <w:t xml:space="preserve">. V případě územního plánování se využitím 3D vizualizace zabývá </w:t>
      </w:r>
      <w:r w:rsidR="000558F0" w:rsidRPr="001F6849">
        <w:rPr>
          <w:lang w:eastAsia="en-US"/>
        </w:rPr>
        <w:fldChar w:fldCharType="begin"/>
      </w:r>
      <w:r w:rsidR="0014392A" w:rsidRPr="001F6849">
        <w:rPr>
          <w:lang w:eastAsia="en-US"/>
        </w:rPr>
        <w:instrText xml:space="preserve"> ADDIN ZOTERO_ITEM CSL_CITATION {"citationID":"S7fDBlkD","properties":{"formattedCitation":"(Judge, Harrie 2020)","plainCitation":"(Judge, Harrie 2020)","noteIndex":0},"citationItems":[{"id":1095,"uris":["http://zotero.org/groups/4599106/items/3UQIQ6AW"],"itemData":{"id":1095,"type":"article-journal","abstract":"Detailed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schema":"https://github.com/citation-style-language/schema/raw/master/csl-citation.json"} </w:instrText>
      </w:r>
      <w:r w:rsidR="000558F0" w:rsidRPr="001F6849">
        <w:rPr>
          <w:lang w:eastAsia="en-US"/>
        </w:rPr>
        <w:fldChar w:fldCharType="separate"/>
      </w:r>
      <w:r w:rsidR="000558F0" w:rsidRPr="001F6849">
        <w:t>(Judge, Harrie 2020)</w:t>
      </w:r>
      <w:r w:rsidR="000558F0" w:rsidRPr="001F6849">
        <w:rPr>
          <w:lang w:eastAsia="en-US"/>
        </w:rPr>
        <w:fldChar w:fldCharType="end"/>
      </w:r>
      <w:r w:rsidR="000558F0" w:rsidRPr="001F6849">
        <w:rPr>
          <w:lang w:eastAsia="en-US"/>
        </w:rPr>
        <w:t xml:space="preserve">. </w:t>
      </w:r>
      <w:r w:rsidR="00CF2502" w:rsidRPr="001F6849">
        <w:rPr>
          <w:lang w:eastAsia="en-US"/>
        </w:rPr>
        <w:t xml:space="preserve"> </w:t>
      </w:r>
      <w:r w:rsidR="006B05E9" w:rsidRPr="001F6849">
        <w:rPr>
          <w:lang w:eastAsia="en-US"/>
        </w:rPr>
        <w:t xml:space="preserve">3D webové vizualizace seismických hazardů infrastruktury využívají  </w:t>
      </w:r>
      <w:r w:rsidR="006B05E9" w:rsidRPr="001F6849">
        <w:rPr>
          <w:lang w:eastAsia="en-US"/>
        </w:rPr>
        <w:fldChar w:fldCharType="begin"/>
      </w:r>
      <w:r w:rsidR="0014392A" w:rsidRPr="001F6849">
        <w:rPr>
          <w:lang w:eastAsia="en-US"/>
        </w:rPr>
        <w:instrText xml:space="preserve"> ADDIN ZOTERO_ITEM CSL_CITATION {"citationID":"3sGbK654","properties":{"formattedCitation":"(Mazzei, Quaroni 2022)","plainCitation":"(Mazzei, Quaroni 2022)","noteIndex":0},"citationItems":[{"id":1246,"uris":["http://zotero.org/groups/4599106/items/VBUAF3F4"],"itemData":{"id":1246,"type":"article-journal","abstract":"In this paper we describe the potentialities of a tool for the visualization of experimental results directly on a three-dimensional model. The case study concerns the visualization of the results of a dynamic finite element analysis (FEA/FEM) applied to the calculation of seismic risk on works belonging to the Italian infrastructural heritage, specifically bridges, viaducts and overpasses. The project is based on finite element analysis performed on an exemplary set of eight structures located on the Italian territory, performed by means of the open-source software framework OpenSees, according to the guidelines indicated in the Technical Standards for Construction NTC08. The application created for this project is classifiable as a webGIS, since all data are georeferenced and visualized on a map through an application executed through a browser. The graphical interface displays the interested works on the map of the Italian territory and allows to select them by mouse click. Following the selection, a 3D rendering of the model of the work and the surrounding terrain is shown, in which the results of the analysis are represented using color gradients directly on the three-dimensional model. The necessary tools are present for the selection of the type of result and for the animation in real time of the response of the work to the seismic action. The 3D representation is freely navigable by the user due to intuitive tools of panning, rotation and zoom through mouse and keyboard. The application takes advantage of HTML5, CSS and Javascript to show graphical features such as Cartesian diagrams of accelerograms used in modal analysis.","container-title":"ISPRS International Journal of Geo-Information","DOI":"10.3390/ijgi11010022","ISSN":"2220-9964","issue":"1","language":"en","license":"http://creativecommons.org/licenses/by/3.0/","note":"number: 1\npublisher: Multidisciplinary Digital Publishing Institute","page":"22","source":"www.mdpi.com","title":"Development of a 3D WebGIS Application for the Visualization of Seismic Risk on Infrastructural Work","volume":"11","author":[{"family":"Mazzei","given":"Mauro"},{"family":"Quaroni","given":"Davide"}],"issued":{"date-parts":[["2022",1]]},"citation-key":"mazzeiDevelopment3DWebGIS2022"}}],"schema":"https://github.com/citation-style-language/schema/raw/master/csl-citation.json"} </w:instrText>
      </w:r>
      <w:r w:rsidR="006B05E9" w:rsidRPr="001F6849">
        <w:rPr>
          <w:lang w:eastAsia="en-US"/>
        </w:rPr>
        <w:fldChar w:fldCharType="separate"/>
      </w:r>
      <w:r w:rsidR="006B05E9" w:rsidRPr="001F6849">
        <w:t>(Mazzei, Quaroni 2022)</w:t>
      </w:r>
      <w:r w:rsidR="006B05E9" w:rsidRPr="001F6849">
        <w:rPr>
          <w:lang w:eastAsia="en-US"/>
        </w:rPr>
        <w:fldChar w:fldCharType="end"/>
      </w:r>
      <w:r w:rsidR="006B05E9" w:rsidRPr="001F6849">
        <w:rPr>
          <w:lang w:eastAsia="en-US"/>
        </w:rPr>
        <w:t>.</w:t>
      </w:r>
    </w:p>
    <w:p w14:paraId="4C7139A4" w14:textId="2BBC70DF" w:rsidR="00413905" w:rsidRPr="001F6849" w:rsidRDefault="008A172B" w:rsidP="00736AD5">
      <w:pPr>
        <w:pStyle w:val="Normlnprvnodsazen"/>
        <w:divId w:val="1117915535"/>
      </w:pPr>
      <w:r w:rsidRPr="001F6849">
        <w:rPr>
          <w:lang w:eastAsia="en-US"/>
        </w:rPr>
        <w:lastRenderedPageBreak/>
        <w:t xml:space="preserve">V rámci územního plánování je </w:t>
      </w:r>
      <w:r w:rsidR="00E40374" w:rsidRPr="001F6849">
        <w:rPr>
          <w:lang w:eastAsia="en-US"/>
        </w:rPr>
        <w:t xml:space="preserve">VR </w:t>
      </w:r>
      <w:r w:rsidRPr="001F6849">
        <w:rPr>
          <w:lang w:eastAsia="en-US"/>
        </w:rPr>
        <w:t xml:space="preserve">3D vizualizace často </w:t>
      </w:r>
      <w:r w:rsidR="00C6634E" w:rsidRPr="001F6849">
        <w:rPr>
          <w:lang w:eastAsia="en-US"/>
        </w:rPr>
        <w:t>zmiňována</w:t>
      </w:r>
      <w:r w:rsidRPr="001F6849">
        <w:rPr>
          <w:lang w:eastAsia="en-US"/>
        </w:rPr>
        <w:t xml:space="preserve"> v kontextu zvýšení participace veřejnosti na vývoji územního plánu. Autoři </w:t>
      </w:r>
      <w:r w:rsidR="002E5F3C" w:rsidRPr="001F6849">
        <w:rPr>
          <w:lang w:eastAsia="en-US"/>
        </w:rPr>
        <w:fldChar w:fldCharType="begin"/>
      </w:r>
      <w:r w:rsidR="0014392A" w:rsidRPr="001F6849">
        <w:rPr>
          <w:lang w:eastAsia="en-US"/>
        </w:rPr>
        <w:instrText xml:space="preserve"> ADDIN ZOTERO_ITEM CSL_CITATION {"citationID":"ApPb8nEd","properties":{"formattedCitation":"(Judge, Harrie 2020; Onyimbi, Koeva, Flacke 2018; Rzeszewski, Orylski 2021)","plainCitation":"(Judge, Harrie 2020; Onyimbi, Koeva, Flacke 2018; Rzeszewski, Orylski 2021)","noteIndex":0},"citationItems":[{"id":1095,"uris":["http://zotero.org/groups/4599106/items/3UQIQ6AW"],"itemData":{"id":1095,"type":"article-journal","abstract":"Detailed development plans (DDPs) legally define what can be built on a specific property. A proper visualization of these plans is important to facilitate public participation in the urban planning process. In most countries, visualizations of DDPs are still in the form of static 2D maps, but there is a movement towards 3D interactive maps. This movement could potentially benefit public participation by improving communication of the plan proposal, but it also raises issues concerning the cartographic design. A challenge is that a DDP visualization does not convey what will be built in an area, but rather what could be built within the legal frame of the DDP. This implies that the uncertainty in the cartographic design needs to be addressed. In this study, we develop (based on literature review) and implement preliminary guidelines of a 3D DDP visualization, including interactivity possibilities to explicitly address the issue of uncertainty in DDP visualization. The preliminary guidelines are evaluated by semi-structured interviews with urban planning professionals, and based on the outcome of these interviews, the guidelines are updated. The movement toward 3D DDP visualizations was stressed by the participants as important for improving the public understanding and participation in the urban planning process, when the appropriate cartography and functionality is applied.","container-title":"Journal of Geovisualization and Spatial Analysis","DOI":"10.1007/s41651-020-00049-4","ISSN":"2509-8810, 2509-8829","issue":"1","journalAbbreviation":"J geovis spat anal","language":"en","page":"7","source":"DOI.org (Crossref)","title":"Visualizing a Possible Future: Map Guidelines for a 3D Detailed Development Plan","title-short":"Visualizing a Possible Future","volume":"4","author":[{"family":"Judge","given":"Stephanie"},{"family":"Harrie","given":"Lars"}],"issued":{"date-parts":[["2020",6]]},"citation-key":"judgeVisualizingPossibleFuture2020"}},{"id":1110,"uris":["http://zotero.org/groups/4599106/items/DUZVTMA5"],"itemData":{"id":1110,"type":"article-journal","abstract":"Public participation is significant for the success of any urban planning project. However, most members of the general public are not planning professionals and may not understand the technical details of a 2D paper-based plan, which might hamper their participation. One way to expand the participation of citizens is to present plans in well-designed, user-friendly and interactive platforms that allow participation regardless of the technical skills of the participants. This paper investigates the impacts of the combined use of 3D visualization and e-participation on public participation in Kisumu, Kenya. A 3D city model, created with CityEngine2016, was exported into a web-based geoportal and used as a Planning Support System in two stakeholder workshops in order to evaluate its usability. In order to assess the workshops 300 questionnaires were given out to planning practitioners and interview were done with key informants. Five indicators were developed for evaluating the usability of the 3D model while the usability of e-participation was evaluated using communication, collaboration and learning as indicators. Results showed that effectiveness and efficiency varied within different professional groups while the questionnaires showed strong preference for e-participation methods, especially Short Message Servicess/Unstructured Supplementary Service Data and emails. The study concludes that the use of 3D visualization and e-participation has the potential to improve the quality and quantity of public participation and recommends further research on the subject.","container-title":"ISPRS International Journal of Geo-Information","DOI":"10.3390/ijgi7120454","ISSN":"2220-9964","issue":"12","language":"en","license":"http://creativecommons.org/licenses/by/3.0/","note":"number: 12\npublisher: Multidisciplinary Digital Publishing Institute","page":"454","source":"www.mdpi.com","title":"Public Participation Using 3D Web-Based City Models: Opportunities for E-Participation in Kisumu, Kenya","title-short":"Public Participation Using 3D Web-Based City Models","volume":"7","author":[{"family":"Onyimbi","given":"Jacob R."},{"family":"Koeva","given":"Mila"},{"family":"Flacke","given":"Johannes"}],"issued":{"date-parts":[["2018",12]]},"citation-key":"onyimbiPublicParticipationUsing2018"}},{"id":669,"uris":["http://zotero.org/groups/4599106/items/LL6J4BB7"],"itemData":{"id":669,"type":"article-journal","abstract":"Extended reality (XR) technology is increasingly often considered in practical applications related to urban planning and smart city management. It offers many advantages as a new visualization technique that gives its users access to places that are not available in material space and a unique perspective on existing objects. It can provide immersive multi-sensory experience that can induce emotional response in participatory planning. However, standard mode of implementation that relies on mobile phone applications and VR headsets has a disadvantage when it comes to availability and accessibility. Here we test the WebXR solution that can mitigate those problems. We have created six AR and VR environments that resembled common urban planning scenarios and conducted usability tests with people having planning and GIS background. Results indicate that WebXR can provide useful solution in urban planning when the interface and environment resemble common practices and situations encountered in real life. Environments that have introduced new digital affordances like AR measurements or semi-transparent walkable scale models were rated lower. Users evaluated presented environment as having high usability and expressed their positive attitude toward using XR in their professional practice mainly as a participatory and visualization tool.","container-title":"ISPRS International Journal of Geo-Information","DOI":"10.3390/ijgi10110721","ISSN":"2220-9964","issue":"11","language":"en","license":"http://creativecommons.org/licenses/by/3.0/","note":"number: 11\npublisher: Multidisciplinary Digital Publishing Institute","page":"721","source":"www.mdpi.com","title":"Usability of WebXR Visualizations in Urban Planning","volume":"10","author":[{"family":"Rzeszewski","given":"Michał"},{"family":"Orylski","given":"Matuesz"}],"issued":{"date-parts":[["2021",11]]},"citation-key":"rzeszewskiUsabilityWebXRVisualizations2021"}}],"schema":"https://github.com/citation-style-language/schema/raw/master/csl-citation.json"} </w:instrText>
      </w:r>
      <w:r w:rsidR="002E5F3C" w:rsidRPr="001F6849">
        <w:rPr>
          <w:lang w:eastAsia="en-US"/>
        </w:rPr>
        <w:fldChar w:fldCharType="separate"/>
      </w:r>
      <w:r w:rsidR="002E5F3C" w:rsidRPr="001F6849">
        <w:t>(Judge, Harrie 2020; Onyimbi, Koeva, Flacke 2018; Rzeszewski, Orylski 2021)</w:t>
      </w:r>
      <w:r w:rsidR="002E5F3C" w:rsidRPr="001F6849">
        <w:rPr>
          <w:lang w:eastAsia="en-US"/>
        </w:rPr>
        <w:fldChar w:fldCharType="end"/>
      </w:r>
      <w:r w:rsidRPr="001F6849">
        <w:rPr>
          <w:lang w:eastAsia="en-US"/>
        </w:rPr>
        <w:t xml:space="preserve"> považují 3D vizualizace za přínosné v tomto ohledu.</w:t>
      </w:r>
      <w:r w:rsidR="00413905" w:rsidRPr="001F6849">
        <w:rPr>
          <w:lang w:eastAsia="en-US"/>
        </w:rPr>
        <w:t xml:space="preserve"> </w:t>
      </w:r>
      <w:r w:rsidR="00271086" w:rsidRPr="001F6849">
        <w:t xml:space="preserve">Virtuální prostředí v kontextu geografie jsou často zmiňována i v oblasti výuky. Vývoj systému pro sběr a </w:t>
      </w:r>
      <w:proofErr w:type="spellStart"/>
      <w:r w:rsidR="00271086" w:rsidRPr="001F6849">
        <w:t>goevizualizaci</w:t>
      </w:r>
      <w:proofErr w:type="spellEnd"/>
      <w:r w:rsidR="00271086" w:rsidRPr="001F6849">
        <w:t xml:space="preserve"> dat v rámci virtuální reality představuje </w:t>
      </w:r>
      <w:r w:rsidR="00271086" w:rsidRPr="001F6849">
        <w:fldChar w:fldCharType="begin"/>
      </w:r>
      <w:r w:rsidR="00271086" w:rsidRPr="001F6849">
        <w:instrText xml:space="preserve"> ADDIN ZOTERO_ITEM CSL_CITATION {"citationID":"S4yzN0Hg","properties":{"formattedCitation":"(Bernardes et al. 2018)","plainCitation":"(Bernardes et al. 2018)","noteIndex":0},"citationItems":[{"id":1289,"uris":["http://zotero.org/groups/4599106/items/9M4AHFUL"],"itemData":{"id":1289,"type":"paper-conference","abstract":"&lt;p&gt;&lt;strong class=\"journal-contentHeaderColor\"&gt;Abstract.&lt;/strong&gt; In this age of computer gaming, portable device video and high definition entertainment, students are exposed to sophisticated graphics and virtual reality every day. As a result, students arrive at universities with a high level of expectation and experience in visualization and 3D graphics. Traditional materials for education and outreach rely predominantly on two-dimensional displays of maps, photographs, data graphs/histograms and conceptual diagrams. Advances in geospatial technologies, including unmanned aerial systems and virtual/ augmented reality devices can be used to enhance and innovate instructional materials in classrooms from pre-K to graduate degree programs. This work reports on these technologies and the integration of the 3D Immersion and Geovisualization (3DIG) system at the Center for Geospatial Research at the University of Georgia, USA. We present system components, lessons learned during design and implementation of the system, and the incorporation of 3DIG into teaching, learning and research. Data flow is used as a multi-component system integrator and shows how interconnected and complementary technologies can provide hands-on and immersive experiential learning to students in the geosciences. System evaluation shows increased student interest/engagement and indicates that 3DIG facilitates the understanding of complex concepts.&lt;/p&gt;","container-title":"The International Archives of the Photogrammetry, Remote Sensing and Spatial Information Sciences","DOI":"10.5194/isprs-archives-XLII-4-45-2018","event-title":"ISPRS TC IV Mid-term Symposium “3D Spatial Information Science – The Engine of Change” (Volume XLII-4) - 1&amp;ndash;5 October 2018, Delft, The Netherlands","language":"English","note":"ISSN: 1682-1750","page":"45-49","publisher":"Copernicus GmbH","source":"www.int-arch-photogramm-remote-sens-spatial-inf-sci.net","title":"A MULTI-COMPONENT SYSTEM FOR DATA ACQUISITION AND VISUALIZATION IN THE GEOSCIENCES BASED ON UAVS, AUGMENTED AND VIRTUAL REALITY","URL":"https://www.int-arch-photogramm-remote-sens-spatial-inf-sci.net/XLII-4/45/2018/","volume":"XLII-4","author":[{"family":"Bernardes","given":"S."},{"family":"Madden","given":"M."},{"family":"Knight","given":"A."},{"family":"Neel","given":"N."},{"family":"Morgan","given":"N."},{"family":"Cameron","given":"K."},{"family":"Knox","given":"J."}],"accessed":{"date-parts":[["2023",1,30]]},"issued":{"date-parts":[["2018",9,19]]},"citation-key":"bernardesMULTICOMPONENTSYSTEMDATA2018"}}],"schema":"https://github.com/citation-style-language/schema/raw/master/csl-citation.json"} </w:instrText>
      </w:r>
      <w:r w:rsidR="00271086" w:rsidRPr="001F6849">
        <w:fldChar w:fldCharType="separate"/>
      </w:r>
      <w:r w:rsidR="00271086" w:rsidRPr="001F6849">
        <w:t>(Bernardes et al. 2018)</w:t>
      </w:r>
      <w:r w:rsidR="00271086" w:rsidRPr="001F6849">
        <w:fldChar w:fldCharType="end"/>
      </w:r>
      <w:r w:rsidR="00271086" w:rsidRPr="001F6849">
        <w:t xml:space="preserve">. </w:t>
      </w:r>
      <w:proofErr w:type="spellStart"/>
      <w:r w:rsidR="00B12CF6" w:rsidRPr="001F6849">
        <w:t>Geovizualizace</w:t>
      </w:r>
      <w:proofErr w:type="spellEnd"/>
      <w:r w:rsidR="00B12CF6" w:rsidRPr="001F6849">
        <w:t xml:space="preserve"> v rámci tohoto výzkumu spočívala ve vytvoření virtuálních prostředí univerzitního kampusu pomocí herních </w:t>
      </w:r>
      <w:proofErr w:type="spellStart"/>
      <w:r w:rsidR="00B12CF6" w:rsidRPr="001F6849">
        <w:t>enginů</w:t>
      </w:r>
      <w:proofErr w:type="spellEnd"/>
      <w:r w:rsidR="00B12CF6" w:rsidRPr="001F6849">
        <w:t xml:space="preserve"> (</w:t>
      </w:r>
      <w:ins w:id="32" w:author="Lukáš Herman" w:date="2023-02-21T16:15:00Z">
        <w:r w:rsidR="00AA587E" w:rsidRPr="001F6849">
          <w:t xml:space="preserve">např. </w:t>
        </w:r>
      </w:ins>
      <w:r w:rsidR="00B12CF6" w:rsidRPr="001F6849">
        <w:t xml:space="preserve">Unity, </w:t>
      </w:r>
      <w:proofErr w:type="spellStart"/>
      <w:r w:rsidR="00B12CF6" w:rsidRPr="001F6849">
        <w:t>Unreal</w:t>
      </w:r>
      <w:proofErr w:type="spellEnd"/>
      <w:r w:rsidR="00B12CF6" w:rsidRPr="001F6849">
        <w:t>).</w:t>
      </w:r>
      <w:r w:rsidR="00736AD5">
        <w:t xml:space="preserve"> </w:t>
      </w:r>
      <w:r w:rsidR="009F7D92" w:rsidRPr="001F6849">
        <w:t xml:space="preserve">Důležitým aspektem vývoje pro webové prostředí je porozumění ekosystému </w:t>
      </w:r>
      <w:proofErr w:type="spellStart"/>
      <w:r w:rsidR="009F7D92" w:rsidRPr="001F6849">
        <w:t>techologií</w:t>
      </w:r>
      <w:proofErr w:type="spellEnd"/>
      <w:r w:rsidR="009F7D92" w:rsidRPr="001F6849">
        <w:t xml:space="preserve">, které jej umožňují. Vývoj aplikací pro web zahrnující propojení s geoprostorovou informací se zabývá </w:t>
      </w:r>
      <w:r w:rsidR="009F7D92" w:rsidRPr="001F6849">
        <w:fldChar w:fldCharType="begin"/>
      </w:r>
      <w:r w:rsidR="009F7D92" w:rsidRPr="001F6849">
        <w:instrText xml:space="preserve"> ADDIN ZOTERO_ITEM CSL_CITATION {"citationID":"8snmSFsX","properties":{"formattedCitation":"(Pe\\uc0\\u328{}\\uc0\\u225{}k 2017)","plainCitation":"(Peňák 2017)","noteIndex":0},"citationItems":[{"id":1864,"uris":["http://zotero.org/groups/4599106/items/U7BHF23J"],"itemData":{"id":1864,"type":"thesis","language":"eng","publisher":"Masarykova univerzita, Přírodovědecká fakulta","source":"is.muni.cz","title":"Výzkum a vývoj webové aplikace pro vizualizaci viditelnosti","URL":"https://is.muni.cz/auth/th/o43hs/","author":[{"family":"Peňák","given":"Martin"}],"accessed":{"date-parts":[["2023",8,27]]},"issued":{"date-parts":[["2017"]]},"citation-key":"penakVyzkumVyvojWebove2017"}}],"schema":"https://github.com/citation-style-language/schema/raw/master/csl-citation.json"} </w:instrText>
      </w:r>
      <w:r w:rsidR="009F7D92" w:rsidRPr="001F6849">
        <w:fldChar w:fldCharType="separate"/>
      </w:r>
      <w:r w:rsidR="009F7D92" w:rsidRPr="001F6849">
        <w:rPr>
          <w:rFonts w:cs="Times New Roman"/>
          <w:szCs w:val="24"/>
        </w:rPr>
        <w:t>(Peňák 2017)</w:t>
      </w:r>
      <w:r w:rsidR="009F7D92" w:rsidRPr="001F6849">
        <w:fldChar w:fldCharType="end"/>
      </w:r>
      <w:r w:rsidR="00736AD5">
        <w:t xml:space="preserve"> … </w:t>
      </w:r>
      <w:del w:id="33" w:author="Jan Horák" w:date="2023-06-15T11:55:00Z">
        <w:r w:rsidR="00413905" w:rsidRPr="001F6849" w:rsidDel="00BC59E7">
          <w:rPr>
            <w:highlight w:val="yellow"/>
          </w:rPr>
          <w:delText>a !testování</w:delText>
        </w:r>
      </w:del>
    </w:p>
    <w:p w14:paraId="4042B2BB" w14:textId="7A89F66A" w:rsidR="0045592A" w:rsidRPr="001F6849" w:rsidDel="00BC59E7" w:rsidRDefault="0045592A" w:rsidP="0045592A">
      <w:pPr>
        <w:pStyle w:val="Normlnprvnodsazen"/>
        <w:ind w:firstLine="0"/>
        <w:divId w:val="1117915535"/>
        <w:rPr>
          <w:del w:id="34" w:author="Jan Horák" w:date="2023-06-15T11:55:00Z"/>
          <w:lang w:eastAsia="en-US"/>
        </w:rPr>
      </w:pPr>
      <w:del w:id="35" w:author="Jan Horák" w:date="2023-06-15T11:55:00Z">
        <w:r w:rsidRPr="001F6849" w:rsidDel="00BC59E7">
          <w:rPr>
            <w:highlight w:val="yellow"/>
            <w:lang w:eastAsia="en-US"/>
          </w:rPr>
          <w:delText>#TODO Tematická kartografie?</w:delText>
        </w:r>
      </w:del>
    </w:p>
    <w:p w14:paraId="239B3D05" w14:textId="6CEFA2BA" w:rsidR="004F5876" w:rsidRPr="001F6849" w:rsidRDefault="004278FB" w:rsidP="00353294">
      <w:pPr>
        <w:pStyle w:val="Normlnprvnodsazen"/>
        <w:ind w:firstLine="0"/>
      </w:pPr>
      <w:r w:rsidRPr="001F6849">
        <w:rPr>
          <w:highlight w:val="yellow"/>
        </w:rPr>
        <w:t xml:space="preserve">#TODO </w:t>
      </w:r>
      <w:proofErr w:type="spellStart"/>
      <w:r w:rsidR="004F5876" w:rsidRPr="001F6849">
        <w:rPr>
          <w:highlight w:val="yellow"/>
        </w:rPr>
        <w:t>Usability</w:t>
      </w:r>
      <w:proofErr w:type="spellEnd"/>
      <w:r w:rsidR="004F5876" w:rsidRPr="001F6849">
        <w:rPr>
          <w:highlight w:val="yellow"/>
        </w:rPr>
        <w:t xml:space="preserve"> and user testing</w:t>
      </w:r>
    </w:p>
    <w:p w14:paraId="0CB0C325" w14:textId="0DE3DDBD" w:rsidR="004F5876" w:rsidRPr="001F6849" w:rsidRDefault="00C00B9F" w:rsidP="002656D4">
      <w:pPr>
        <w:pStyle w:val="Heading1"/>
        <w:rPr>
          <w:lang w:val="cs-CZ"/>
        </w:rPr>
      </w:pPr>
      <w:r w:rsidRPr="001F6849">
        <w:rPr>
          <w:lang w:val="cs-CZ"/>
        </w:rPr>
        <w:lastRenderedPageBreak/>
        <w:t>Teoretické základy</w:t>
      </w:r>
    </w:p>
    <w:p w14:paraId="222F1009" w14:textId="444C7B64" w:rsidR="0003071A" w:rsidRPr="001F6849" w:rsidRDefault="0003071A" w:rsidP="0003071A">
      <w:pPr>
        <w:rPr>
          <w:lang w:eastAsia="cs-CZ"/>
        </w:rPr>
      </w:pPr>
      <w:r w:rsidRPr="001F6849">
        <w:rPr>
          <w:lang w:eastAsia="cs-CZ"/>
        </w:rPr>
        <w:t xml:space="preserve">V teoretické části je nutné objasnit podstatné pojmy a koncepty. Teoretická část se zabývá především tématikou </w:t>
      </w:r>
      <w:r w:rsidR="006A3876" w:rsidRPr="001F6849">
        <w:rPr>
          <w:lang w:eastAsia="cs-CZ"/>
        </w:rPr>
        <w:t>virtuální</w:t>
      </w:r>
      <w:r w:rsidRPr="001F6849">
        <w:rPr>
          <w:lang w:eastAsia="cs-CZ"/>
        </w:rPr>
        <w:t xml:space="preserve"> reality, a to z pohledu koncepčního (obecného, komunikačního), inženýrského, popř. technického, ale i fyziologického (percepčního). Následně je prozkoumána oblast 3D modelování.  </w:t>
      </w:r>
    </w:p>
    <w:p w14:paraId="79BE4F0F" w14:textId="07926BF2" w:rsidR="0003071A" w:rsidRPr="001F6849" w:rsidDel="00571A2A" w:rsidRDefault="0003071A" w:rsidP="0003071A">
      <w:pPr>
        <w:rPr>
          <w:del w:id="36" w:author="Jan Horák" w:date="2023-06-15T11:55:00Z"/>
          <w:lang w:eastAsia="cs-CZ"/>
        </w:rPr>
      </w:pPr>
      <w:del w:id="37" w:author="Jan Horák" w:date="2023-06-15T11:55:00Z">
        <w:r w:rsidRPr="001F6849" w:rsidDel="00571A2A">
          <w:rPr>
            <w:highlight w:val="yellow"/>
            <w:lang w:eastAsia="cs-CZ"/>
          </w:rPr>
          <w:delText>#TODO – webový vývoj? – výhody a nevýhody zaměření na web – platformní nezávislost atd. ??</w:delText>
        </w:r>
      </w:del>
    </w:p>
    <w:p w14:paraId="60AE0FC2" w14:textId="14A55078" w:rsidR="00C5669B" w:rsidRPr="001F6849" w:rsidRDefault="00814D81" w:rsidP="002656D4">
      <w:pPr>
        <w:pStyle w:val="Heading2"/>
        <w:rPr>
          <w:lang w:val="cs-CZ"/>
        </w:rPr>
      </w:pPr>
      <w:r w:rsidRPr="001F6849">
        <w:rPr>
          <w:lang w:val="cs-CZ"/>
        </w:rPr>
        <w:t>Virtuální realita</w:t>
      </w:r>
    </w:p>
    <w:p w14:paraId="1E08659F" w14:textId="40F42FD3" w:rsidR="00A06586" w:rsidRPr="001F6849" w:rsidRDefault="002757F2" w:rsidP="00A06586">
      <w:pPr>
        <w:rPr>
          <w:color w:val="000000" w:themeColor="text1"/>
          <w:lang w:eastAsia="cs-CZ"/>
        </w:rPr>
      </w:pPr>
      <w:r w:rsidRPr="001F6849">
        <w:rPr>
          <w:color w:val="000000" w:themeColor="text1"/>
          <w:lang w:eastAsia="cs-CZ"/>
        </w:rPr>
        <w:t>Definovat koncept virtuální reality je obtížný úkol, převážně z důvodu, že se jedná o široký a z pohledu specifických technologií rychle měnící se pojem.</w:t>
      </w:r>
      <w:r w:rsidR="00A06586" w:rsidRPr="001F6849">
        <w:rPr>
          <w:color w:val="000000" w:themeColor="text1"/>
          <w:lang w:eastAsia="cs-CZ"/>
        </w:rPr>
        <w:t xml:space="preserve"> Definice je </w:t>
      </w:r>
      <w:r w:rsidR="00E7237C" w:rsidRPr="001F6849">
        <w:rPr>
          <w:color w:val="000000" w:themeColor="text1"/>
          <w:lang w:eastAsia="cs-CZ"/>
        </w:rPr>
        <w:t>navíc</w:t>
      </w:r>
      <w:r w:rsidR="00A06586" w:rsidRPr="001F6849">
        <w:rPr>
          <w:color w:val="000000" w:themeColor="text1"/>
          <w:lang w:eastAsia="cs-CZ"/>
        </w:rPr>
        <w:t xml:space="preserve"> rozdílně interpretována napříč. obory, které se jí zabývají. </w:t>
      </w:r>
      <w:proofErr w:type="spellStart"/>
      <w:r w:rsidR="00E7237C" w:rsidRPr="001F6849">
        <w:rPr>
          <w:color w:val="000000" w:themeColor="text1"/>
          <w:lang w:eastAsia="cs-CZ"/>
        </w:rPr>
        <w:t>Sherman</w:t>
      </w:r>
      <w:proofErr w:type="spellEnd"/>
      <w:r w:rsidR="00E7237C" w:rsidRPr="001F6849">
        <w:rPr>
          <w:color w:val="000000" w:themeColor="text1"/>
          <w:lang w:eastAsia="cs-CZ"/>
        </w:rPr>
        <w:t xml:space="preserve"> a Craig definují virtuální realitu následovně: </w:t>
      </w:r>
    </w:p>
    <w:p w14:paraId="488CEC18" w14:textId="7A8A3B69" w:rsidR="00DD7256" w:rsidRPr="001F6849" w:rsidRDefault="00E7237C" w:rsidP="001078D6">
      <w:pPr>
        <w:pStyle w:val="Quote"/>
        <w:jc w:val="both"/>
      </w:pPr>
      <w:proofErr w:type="spellStart"/>
      <w:r w:rsidRPr="001F6849">
        <w:t>Virtual</w:t>
      </w:r>
      <w:proofErr w:type="spellEnd"/>
      <w:r w:rsidRPr="001F6849">
        <w:t xml:space="preserve"> reality: a medium </w:t>
      </w:r>
      <w:proofErr w:type="spellStart"/>
      <w:r w:rsidRPr="001F6849">
        <w:t>composed</w:t>
      </w:r>
      <w:proofErr w:type="spellEnd"/>
      <w:r w:rsidRPr="001F6849">
        <w:t xml:space="preserve"> </w:t>
      </w:r>
      <w:proofErr w:type="spellStart"/>
      <w:r w:rsidRPr="001F6849">
        <w:t>of</w:t>
      </w:r>
      <w:proofErr w:type="spellEnd"/>
      <w:r w:rsidRPr="001F6849">
        <w:t xml:space="preserve"> </w:t>
      </w:r>
      <w:proofErr w:type="spellStart"/>
      <w:r w:rsidRPr="001F6849">
        <w:t>interactive</w:t>
      </w:r>
      <w:proofErr w:type="spellEnd"/>
      <w:r w:rsidRPr="001F6849">
        <w:t xml:space="preserve"> </w:t>
      </w:r>
      <w:proofErr w:type="spellStart"/>
      <w:r w:rsidRPr="001F6849">
        <w:t>computer</w:t>
      </w:r>
      <w:proofErr w:type="spellEnd"/>
      <w:r w:rsidRPr="001F6849">
        <w:t xml:space="preserve"> </w:t>
      </w:r>
      <w:proofErr w:type="spellStart"/>
      <w:r w:rsidRPr="001F6849">
        <w:t>simulations</w:t>
      </w:r>
      <w:proofErr w:type="spellEnd"/>
      <w:r w:rsidRPr="001F6849">
        <w:t xml:space="preserve"> </w:t>
      </w:r>
      <w:proofErr w:type="spellStart"/>
      <w:r w:rsidRPr="001F6849">
        <w:t>that</w:t>
      </w:r>
      <w:proofErr w:type="spellEnd"/>
      <w:r w:rsidRPr="001F6849">
        <w:t xml:space="preserve"> </w:t>
      </w:r>
      <w:proofErr w:type="spellStart"/>
      <w:r w:rsidRPr="001F6849">
        <w:t>sense</w:t>
      </w:r>
      <w:proofErr w:type="spellEnd"/>
      <w:r w:rsidRPr="001F6849">
        <w:t xml:space="preserve"> </w:t>
      </w:r>
      <w:proofErr w:type="spellStart"/>
      <w:r w:rsidRPr="001F6849">
        <w:t>the</w:t>
      </w:r>
      <w:proofErr w:type="spellEnd"/>
      <w:r w:rsidRPr="001F6849">
        <w:t xml:space="preserve"> </w:t>
      </w:r>
      <w:proofErr w:type="spellStart"/>
      <w:r w:rsidRPr="001F6849">
        <w:t>participant’s</w:t>
      </w:r>
      <w:proofErr w:type="spellEnd"/>
      <w:r w:rsidRPr="001F6849">
        <w:t xml:space="preserve"> </w:t>
      </w:r>
      <w:proofErr w:type="spellStart"/>
      <w:r w:rsidRPr="001F6849">
        <w:t>position</w:t>
      </w:r>
      <w:proofErr w:type="spellEnd"/>
      <w:r w:rsidRPr="001F6849">
        <w:t xml:space="preserve"> and </w:t>
      </w:r>
      <w:proofErr w:type="spellStart"/>
      <w:r w:rsidRPr="001F6849">
        <w:t>actions</w:t>
      </w:r>
      <w:proofErr w:type="spellEnd"/>
      <w:r w:rsidRPr="001F6849">
        <w:t xml:space="preserve"> and </w:t>
      </w:r>
      <w:proofErr w:type="spellStart"/>
      <w:r w:rsidRPr="001F6849">
        <w:t>replace</w:t>
      </w:r>
      <w:proofErr w:type="spellEnd"/>
      <w:r w:rsidRPr="001F6849">
        <w:t xml:space="preserve"> </w:t>
      </w:r>
      <w:proofErr w:type="spellStart"/>
      <w:r w:rsidRPr="001F6849">
        <w:t>or</w:t>
      </w:r>
      <w:proofErr w:type="spellEnd"/>
      <w:r w:rsidRPr="001F6849">
        <w:t xml:space="preserve"> augment </w:t>
      </w:r>
      <w:proofErr w:type="spellStart"/>
      <w:r w:rsidRPr="001F6849">
        <w:t>the</w:t>
      </w:r>
      <w:proofErr w:type="spellEnd"/>
      <w:r w:rsidRPr="001F6849">
        <w:t xml:space="preserve"> feedback to </w:t>
      </w:r>
      <w:proofErr w:type="spellStart"/>
      <w:r w:rsidRPr="001F6849">
        <w:t>one</w:t>
      </w:r>
      <w:proofErr w:type="spellEnd"/>
      <w:r w:rsidRPr="001F6849">
        <w:t xml:space="preserve"> </w:t>
      </w:r>
      <w:proofErr w:type="spellStart"/>
      <w:r w:rsidRPr="001F6849">
        <w:t>or</w:t>
      </w:r>
      <w:proofErr w:type="spellEnd"/>
      <w:r w:rsidRPr="001F6849">
        <w:t xml:space="preserve"> more </w:t>
      </w:r>
      <w:proofErr w:type="spellStart"/>
      <w:r w:rsidRPr="001F6849">
        <w:t>senses</w:t>
      </w:r>
      <w:proofErr w:type="spellEnd"/>
      <w:r w:rsidRPr="001F6849">
        <w:t xml:space="preserve">, </w:t>
      </w:r>
      <w:proofErr w:type="spellStart"/>
      <w:r w:rsidRPr="001F6849">
        <w:t>giving</w:t>
      </w:r>
      <w:proofErr w:type="spellEnd"/>
      <w:r w:rsidRPr="001F6849">
        <w:t xml:space="preserve"> </w:t>
      </w:r>
      <w:proofErr w:type="spellStart"/>
      <w:r w:rsidRPr="001F6849">
        <w:t>the</w:t>
      </w:r>
      <w:proofErr w:type="spellEnd"/>
      <w:r w:rsidRPr="001F6849">
        <w:t xml:space="preserve"> feeling </w:t>
      </w:r>
      <w:proofErr w:type="spellStart"/>
      <w:r w:rsidRPr="001F6849">
        <w:t>of</w:t>
      </w:r>
      <w:proofErr w:type="spellEnd"/>
      <w:r w:rsidRPr="001F6849">
        <w:t xml:space="preserve"> </w:t>
      </w:r>
      <w:proofErr w:type="spellStart"/>
      <w:r w:rsidRPr="001F6849">
        <w:t>being</w:t>
      </w:r>
      <w:proofErr w:type="spellEnd"/>
      <w:r w:rsidRPr="001F6849">
        <w:t xml:space="preserve"> </w:t>
      </w:r>
      <w:proofErr w:type="spellStart"/>
      <w:r w:rsidRPr="001F6849">
        <w:t>mentally</w:t>
      </w:r>
      <w:proofErr w:type="spellEnd"/>
      <w:r w:rsidRPr="001F6849">
        <w:t xml:space="preserve"> </w:t>
      </w:r>
      <w:proofErr w:type="spellStart"/>
      <w:r w:rsidRPr="001F6849">
        <w:t>immersed</w:t>
      </w:r>
      <w:proofErr w:type="spellEnd"/>
      <w:r w:rsidRPr="001F6849">
        <w:t xml:space="preserve"> </w:t>
      </w:r>
      <w:proofErr w:type="spellStart"/>
      <w:r w:rsidRPr="001F6849">
        <w:t>or</w:t>
      </w:r>
      <w:proofErr w:type="spellEnd"/>
      <w:r w:rsidRPr="001F6849">
        <w:t xml:space="preserve"> </w:t>
      </w:r>
      <w:proofErr w:type="spellStart"/>
      <w:r w:rsidRPr="001F6849">
        <w:t>present</w:t>
      </w:r>
      <w:proofErr w:type="spellEnd"/>
      <w:r w:rsidRPr="001F6849">
        <w:t xml:space="preserve"> in </w:t>
      </w:r>
      <w:proofErr w:type="spellStart"/>
      <w:r w:rsidRPr="001F6849">
        <w:t>the</w:t>
      </w:r>
      <w:proofErr w:type="spellEnd"/>
      <w:r w:rsidRPr="001F6849">
        <w:t xml:space="preserve"> </w:t>
      </w:r>
      <w:proofErr w:type="spellStart"/>
      <w:r w:rsidRPr="001F6849">
        <w:t>simulation</w:t>
      </w:r>
      <w:proofErr w:type="spellEnd"/>
      <w:r w:rsidRPr="001F6849">
        <w:t xml:space="preserve"> (a </w:t>
      </w:r>
      <w:proofErr w:type="spellStart"/>
      <w:r w:rsidRPr="001F6849">
        <w:t>virtual</w:t>
      </w:r>
      <w:proofErr w:type="spellEnd"/>
      <w:r w:rsidRPr="001F6849">
        <w:t xml:space="preserve"> </w:t>
      </w:r>
      <w:proofErr w:type="spellStart"/>
      <w:r w:rsidRPr="001F6849">
        <w:t>world</w:t>
      </w:r>
      <w:proofErr w:type="spellEnd"/>
      <w:r w:rsidRPr="001F6849">
        <w:t xml:space="preserve">). </w:t>
      </w:r>
      <w:r w:rsidRPr="001F6849">
        <w:fldChar w:fldCharType="begin"/>
      </w:r>
      <w:r w:rsidR="0014392A" w:rsidRPr="001F6849">
        <w:instrText xml:space="preserve"> ADDIN ZOTERO_ITEM CSL_CITATION {"citationID":"p4CFph48","properties":{"formattedCitation":"(Sherman,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p>
    <w:p w14:paraId="470EE23A" w14:textId="2ADA502F" w:rsidR="00E7237C" w:rsidRPr="001F6849" w:rsidRDefault="00E7237C" w:rsidP="00E7237C">
      <w:pPr>
        <w:pStyle w:val="Normlnprvnodsazen"/>
        <w:rPr>
          <w:lang w:eastAsia="en-US"/>
        </w:rPr>
      </w:pPr>
      <w:r w:rsidRPr="001F6849">
        <w:rPr>
          <w:lang w:eastAsia="en-US"/>
        </w:rPr>
        <w:t>Důležitým konceptem je pak také chápání virtuální reality jako zážitku (</w:t>
      </w:r>
      <w:proofErr w:type="spellStart"/>
      <w:r w:rsidRPr="001F6849">
        <w:rPr>
          <w:i/>
          <w:iCs/>
          <w:lang w:eastAsia="en-US"/>
        </w:rPr>
        <w:t>experience</w:t>
      </w:r>
      <w:proofErr w:type="spellEnd"/>
      <w:r w:rsidRPr="001F6849">
        <w:rPr>
          <w:lang w:eastAsia="en-US"/>
        </w:rPr>
        <w:t xml:space="preserve">), jelikož virtuální realita je reálná až v případě, kdy jí někdo (Účastník) zažívá / vnímá. Jakožto zážitek definuje virtuální realitu i </w:t>
      </w:r>
      <w:proofErr w:type="spellStart"/>
      <w:r w:rsidRPr="001F6849">
        <w:rPr>
          <w:lang w:eastAsia="en-US"/>
        </w:rPr>
        <w:t>LaValle</w:t>
      </w:r>
      <w:proofErr w:type="spellEnd"/>
      <w:r w:rsidRPr="001F6849">
        <w:rPr>
          <w:lang w:eastAsia="en-US"/>
        </w:rPr>
        <w:t xml:space="preserve"> následovně: </w:t>
      </w:r>
    </w:p>
    <w:p w14:paraId="6C73CD1F" w14:textId="29B40232" w:rsidR="003061F0" w:rsidRPr="001F6849" w:rsidRDefault="00E7237C" w:rsidP="001078D6">
      <w:pPr>
        <w:pStyle w:val="Quote"/>
        <w:jc w:val="both"/>
        <w:rPr>
          <w:lang w:eastAsia="cs-CZ"/>
        </w:rPr>
      </w:pPr>
      <w:proofErr w:type="spellStart"/>
      <w:r w:rsidRPr="001F6849">
        <w:rPr>
          <w:lang w:eastAsia="cs-CZ"/>
        </w:rPr>
        <w:t>Inducing</w:t>
      </w:r>
      <w:proofErr w:type="spellEnd"/>
      <w:r w:rsidRPr="001F6849">
        <w:rPr>
          <w:lang w:eastAsia="cs-CZ"/>
        </w:rPr>
        <w:t xml:space="preserve"> </w:t>
      </w:r>
      <w:proofErr w:type="spellStart"/>
      <w:r w:rsidRPr="001F6849">
        <w:rPr>
          <w:lang w:eastAsia="cs-CZ"/>
        </w:rPr>
        <w:t>targeted</w:t>
      </w:r>
      <w:proofErr w:type="spellEnd"/>
      <w:r w:rsidRPr="001F6849">
        <w:rPr>
          <w:lang w:eastAsia="cs-CZ"/>
        </w:rPr>
        <w:t xml:space="preserve"> </w:t>
      </w:r>
      <w:proofErr w:type="spellStart"/>
      <w:r w:rsidRPr="001F6849">
        <w:rPr>
          <w:lang w:eastAsia="cs-CZ"/>
        </w:rPr>
        <w:t>behavior</w:t>
      </w:r>
      <w:proofErr w:type="spellEnd"/>
      <w:r w:rsidRPr="001F6849">
        <w:rPr>
          <w:lang w:eastAsia="cs-CZ"/>
        </w:rPr>
        <w:t xml:space="preserve"> in </w:t>
      </w:r>
      <w:proofErr w:type="spellStart"/>
      <w:r w:rsidRPr="001F6849">
        <w:rPr>
          <w:lang w:eastAsia="cs-CZ"/>
        </w:rPr>
        <w:t>an</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by </w:t>
      </w:r>
      <w:proofErr w:type="spellStart"/>
      <w:r w:rsidRPr="001F6849">
        <w:rPr>
          <w:lang w:eastAsia="cs-CZ"/>
        </w:rPr>
        <w:t>using</w:t>
      </w:r>
      <w:proofErr w:type="spellEnd"/>
      <w:r w:rsidRPr="001F6849">
        <w:rPr>
          <w:lang w:eastAsia="cs-CZ"/>
        </w:rPr>
        <w:t xml:space="preserve"> </w:t>
      </w:r>
      <w:proofErr w:type="spellStart"/>
      <w:r w:rsidRPr="001F6849">
        <w:rPr>
          <w:lang w:eastAsia="cs-CZ"/>
        </w:rPr>
        <w:t>artificial</w:t>
      </w:r>
      <w:proofErr w:type="spellEnd"/>
      <w:r w:rsidRPr="001F6849">
        <w:rPr>
          <w:lang w:eastAsia="cs-CZ"/>
        </w:rPr>
        <w:t xml:space="preserve"> sensory </w:t>
      </w:r>
      <w:proofErr w:type="spellStart"/>
      <w:r w:rsidRPr="001F6849">
        <w:rPr>
          <w:lang w:eastAsia="cs-CZ"/>
        </w:rPr>
        <w:t>stimulation</w:t>
      </w:r>
      <w:proofErr w:type="spellEnd"/>
      <w:r w:rsidRPr="001F6849">
        <w:rPr>
          <w:lang w:eastAsia="cs-CZ"/>
        </w:rPr>
        <w:t xml:space="preserve"> </w:t>
      </w:r>
      <w:proofErr w:type="spellStart"/>
      <w:r w:rsidRPr="001F6849">
        <w:rPr>
          <w:lang w:eastAsia="cs-CZ"/>
        </w:rPr>
        <w:t>while</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w:t>
      </w:r>
      <w:proofErr w:type="spellStart"/>
      <w:r w:rsidRPr="001F6849">
        <w:rPr>
          <w:lang w:eastAsia="cs-CZ"/>
        </w:rPr>
        <w:t>organism</w:t>
      </w:r>
      <w:proofErr w:type="spellEnd"/>
      <w:r w:rsidRPr="001F6849">
        <w:rPr>
          <w:lang w:eastAsia="cs-CZ"/>
        </w:rPr>
        <w:t xml:space="preserve"> has </w:t>
      </w:r>
      <w:proofErr w:type="spellStart"/>
      <w:r w:rsidRPr="001F6849">
        <w:rPr>
          <w:lang w:eastAsia="cs-CZ"/>
        </w:rPr>
        <w:t>little</w:t>
      </w:r>
      <w:proofErr w:type="spellEnd"/>
      <w:r w:rsidRPr="001F6849">
        <w:rPr>
          <w:lang w:eastAsia="cs-CZ"/>
        </w:rPr>
        <w:t xml:space="preserve"> </w:t>
      </w:r>
      <w:proofErr w:type="spellStart"/>
      <w:r w:rsidRPr="001F6849">
        <w:rPr>
          <w:lang w:eastAsia="cs-CZ"/>
        </w:rPr>
        <w:t>or</w:t>
      </w:r>
      <w:proofErr w:type="spellEnd"/>
      <w:r w:rsidRPr="001F6849">
        <w:rPr>
          <w:lang w:eastAsia="cs-CZ"/>
        </w:rPr>
        <w:t xml:space="preserve"> no </w:t>
      </w:r>
      <w:proofErr w:type="spellStart"/>
      <w:r w:rsidRPr="001F6849">
        <w:rPr>
          <w:lang w:eastAsia="cs-CZ"/>
        </w:rPr>
        <w:t>awareness</w:t>
      </w:r>
      <w:proofErr w:type="spellEnd"/>
      <w:r w:rsidRPr="001F6849">
        <w:rPr>
          <w:lang w:eastAsia="cs-CZ"/>
        </w:rPr>
        <w:t xml:space="preserve"> </w:t>
      </w:r>
      <w:proofErr w:type="spellStart"/>
      <w:r w:rsidRPr="001F6849">
        <w:rPr>
          <w:lang w:eastAsia="cs-CZ"/>
        </w:rPr>
        <w:t>of</w:t>
      </w:r>
      <w:proofErr w:type="spellEnd"/>
      <w:r w:rsidRPr="001F6849">
        <w:rPr>
          <w:lang w:eastAsia="cs-CZ"/>
        </w:rPr>
        <w:t xml:space="preserve"> </w:t>
      </w:r>
      <w:proofErr w:type="spellStart"/>
      <w:r w:rsidRPr="001F6849">
        <w:rPr>
          <w:lang w:eastAsia="cs-CZ"/>
        </w:rPr>
        <w:t>the</w:t>
      </w:r>
      <w:proofErr w:type="spellEnd"/>
      <w:r w:rsidRPr="001F6849">
        <w:rPr>
          <w:lang w:eastAsia="cs-CZ"/>
        </w:rPr>
        <w:t xml:space="preserve"> interference. </w:t>
      </w:r>
      <w:r w:rsidR="00FD6B41" w:rsidRPr="001F6849">
        <w:rPr>
          <w:lang w:eastAsia="cs-CZ"/>
        </w:rPr>
        <w:fldChar w:fldCharType="begin"/>
      </w:r>
      <w:r w:rsidR="0014392A" w:rsidRPr="001F6849">
        <w:rPr>
          <w:lang w:eastAsia="cs-CZ"/>
        </w:rPr>
        <w:instrText xml:space="preserve"> ADDIN ZOTERO_ITEM CSL_CITATION {"citationID":"UCedvduG","properties":{"formattedCitation":"(LaValle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rPr>
          <w:lang w:eastAsia="cs-CZ"/>
        </w:rPr>
        <w:fldChar w:fldCharType="separate"/>
      </w:r>
      <w:r w:rsidR="004278FB" w:rsidRPr="001F6849">
        <w:t>(LaValle 2020)</w:t>
      </w:r>
      <w:r w:rsidR="00FD6B41" w:rsidRPr="001F6849">
        <w:rPr>
          <w:lang w:eastAsia="cs-CZ"/>
        </w:rPr>
        <w:fldChar w:fldCharType="end"/>
      </w:r>
    </w:p>
    <w:p w14:paraId="0A9AEBFD" w14:textId="4773E48E" w:rsidR="00471E68" w:rsidRPr="001F6849" w:rsidRDefault="00471E68" w:rsidP="003061F0">
      <w:pPr>
        <w:pStyle w:val="Normlnprvnodsazen"/>
      </w:pPr>
      <w:r w:rsidRPr="001F6849">
        <w:t xml:space="preserve">V oblasti kartografie </w:t>
      </w:r>
      <w:r w:rsidR="003061F0" w:rsidRPr="001F6849">
        <w:t xml:space="preserve">a českém prostředí je možné se setkat s definicí </w:t>
      </w:r>
      <w:r w:rsidRPr="001F6849">
        <w:t xml:space="preserve">pak </w:t>
      </w:r>
      <w:r w:rsidR="005F3570" w:rsidRPr="001F6849">
        <w:t>virtuální</w:t>
      </w:r>
      <w:r w:rsidRPr="001F6849">
        <w:t xml:space="preserve"> realitu popř. vir</w:t>
      </w:r>
      <w:r w:rsidR="008E2259" w:rsidRPr="001F6849">
        <w:t>t</w:t>
      </w:r>
      <w:r w:rsidRPr="001F6849">
        <w:t xml:space="preserve">ualitu v návaznosti na </w:t>
      </w:r>
      <w:r w:rsidR="004278FB" w:rsidRPr="001F6849">
        <w:t>virtuální</w:t>
      </w:r>
      <w:r w:rsidRPr="001F6849">
        <w:t xml:space="preserve"> geografická prostředí (VGE) definuje </w:t>
      </w:r>
      <w:proofErr w:type="spellStart"/>
      <w:r w:rsidRPr="001F6849">
        <w:t>MacEachren</w:t>
      </w:r>
      <w:proofErr w:type="spellEnd"/>
      <w:r w:rsidRPr="001F6849">
        <w:t xml:space="preserve"> pomocí 4 I virtuální reality</w:t>
      </w:r>
      <w:r w:rsidR="002C061B" w:rsidRPr="001F6849">
        <w:t xml:space="preserve"> </w:t>
      </w:r>
      <w:r w:rsidR="002C061B" w:rsidRPr="001F6849">
        <w:fldChar w:fldCharType="begin"/>
      </w:r>
      <w:r w:rsidR="0014392A" w:rsidRPr="001F6849">
        <w:instrText xml:space="preserve"> ADDIN ZOTERO_ITEM CSL_CITATION {"citationID":"XAZ17o8W","properties":{"formattedCitation":"(MacEachren et al. 1999)","plainCitation":"(MacEachren et al. 1999)","noteIndex":0},"citationItems":[{"id":984,"uris":["http://zotero.org/groups/4599106/items/WTG23YNG"],"itemData":{"id":984,"type":"paper-conference","abstract":"Virtual environment (VE) technologies have considerable potential to extend the power of information visualization methods, and those of scientific visualization more broadly. Our specific focus here is on VE technologies as a medium for geographic visualization and on some of the challenges that must be addressed if the potential of VE is to be realized in this context.","collection-title":"NPIVM '99","container-title":"Proceedings of the 1999 workshop on new paradigms in information visualization and manipulation in conjunction with the eighth ACM internation conference on Information and knowledge management","DOI":"10.1145/331770.331781","event-place":"New York, NY, USA","ISBN":"978-1-58113-254-0","page":"35–40","publisher":"Association for Computing Machinery","publisher-place":"New York, NY, USA","source":"ACM Digital Library","title":"Virtual environments for geographic visualization: potential and challenges","title-short":"Virtual environments for geographic visualization","URL":"https://doi.org/10.1145/331770.331781","author":[{"family":"MacEachren","given":"Alan M."},{"family":"Edsall","given":"Robert"},{"family":"Haug","given":"Daniel"},{"family":"Baxter","given":"Ryan"},{"family":"Otto","given":"George"},{"family":"Masters","given":"Raymon"},{"family":"Fuhrmann","given":"Sven"},{"family":"Qian","given":"Liujian"}],"accessed":{"date-parts":[["2022",6,25]]},"issued":{"date-parts":[["1999",11,1]]},"citation-key":"maceachrenVirtualEnvironmentsGeographic1999"}}],"schema":"https://github.com/citation-style-language/schema/raw/master/csl-citation.json"} </w:instrText>
      </w:r>
      <w:r w:rsidR="002C061B" w:rsidRPr="001F6849">
        <w:fldChar w:fldCharType="separate"/>
      </w:r>
      <w:r w:rsidR="002C061B" w:rsidRPr="001F6849">
        <w:t>(MacEachren et al. 1999)</w:t>
      </w:r>
      <w:r w:rsidR="002C061B" w:rsidRPr="001F6849">
        <w:fldChar w:fldCharType="end"/>
      </w:r>
      <w:r w:rsidRPr="001F6849">
        <w:t xml:space="preserve"> a to:</w:t>
      </w:r>
    </w:p>
    <w:p w14:paraId="543AEE25" w14:textId="236E2BBA" w:rsidR="00471E68" w:rsidRPr="001F6849" w:rsidRDefault="00471E68">
      <w:pPr>
        <w:pStyle w:val="Normlnprvnodsazen"/>
        <w:numPr>
          <w:ilvl w:val="0"/>
          <w:numId w:val="5"/>
        </w:numPr>
      </w:pPr>
      <w:r w:rsidRPr="001F6849">
        <w:t>Imerze</w:t>
      </w:r>
    </w:p>
    <w:p w14:paraId="54903771" w14:textId="07C78F46" w:rsidR="00471E68" w:rsidRPr="001F6849" w:rsidRDefault="00471E68">
      <w:pPr>
        <w:pStyle w:val="Normlnprvnodsazen"/>
        <w:numPr>
          <w:ilvl w:val="0"/>
          <w:numId w:val="5"/>
        </w:numPr>
      </w:pPr>
      <w:r w:rsidRPr="001F6849">
        <w:t xml:space="preserve">Interaktivita </w:t>
      </w:r>
    </w:p>
    <w:p w14:paraId="2792BBF6" w14:textId="507F5AE7" w:rsidR="00471E68" w:rsidRPr="001F6849" w:rsidRDefault="00471E68">
      <w:pPr>
        <w:pStyle w:val="Normlnprvnodsazen"/>
        <w:numPr>
          <w:ilvl w:val="0"/>
          <w:numId w:val="5"/>
        </w:numPr>
      </w:pPr>
      <w:r w:rsidRPr="001F6849">
        <w:t xml:space="preserve">Informační intenzita </w:t>
      </w:r>
    </w:p>
    <w:p w14:paraId="40CF3944" w14:textId="37BD53DC" w:rsidR="00471E68" w:rsidRPr="001F6849" w:rsidRDefault="00471E68">
      <w:pPr>
        <w:pStyle w:val="Normlnprvnodsazen"/>
        <w:numPr>
          <w:ilvl w:val="0"/>
          <w:numId w:val="5"/>
        </w:numPr>
      </w:pPr>
      <w:r w:rsidRPr="001F6849">
        <w:t>Inteligence objektů</w:t>
      </w:r>
    </w:p>
    <w:p w14:paraId="4E922C4C" w14:textId="437CEEE6" w:rsidR="00471E68" w:rsidRPr="001F6849" w:rsidRDefault="00E7237C" w:rsidP="00471E68">
      <w:r w:rsidRPr="001F6849">
        <w:t xml:space="preserve">Definice </w:t>
      </w:r>
      <w:proofErr w:type="spellStart"/>
      <w:r w:rsidRPr="001F6849">
        <w:t>Shermana</w:t>
      </w:r>
      <w:proofErr w:type="spellEnd"/>
      <w:r w:rsidRPr="001F6849">
        <w:t xml:space="preserve"> a Craiga</w:t>
      </w:r>
      <w:r w:rsidR="00471E68" w:rsidRPr="001F6849">
        <w:t xml:space="preserve"> </w:t>
      </w:r>
      <w:r w:rsidR="002C061B" w:rsidRPr="001F6849">
        <w:t>pohlížející</w:t>
      </w:r>
      <w:r w:rsidR="00471E68" w:rsidRPr="001F6849">
        <w:t xml:space="preserve"> na </w:t>
      </w:r>
      <w:r w:rsidR="002C061B" w:rsidRPr="001F6849">
        <w:t>virtuální</w:t>
      </w:r>
      <w:r w:rsidR="00471E68" w:rsidRPr="001F6849">
        <w:t xml:space="preserve"> realitu více z pohledu </w:t>
      </w:r>
      <w:r w:rsidR="002C061B" w:rsidRPr="001F6849">
        <w:t xml:space="preserve">zážitku stejně jako </w:t>
      </w:r>
      <w:proofErr w:type="spellStart"/>
      <w:r w:rsidR="002C061B" w:rsidRPr="001F6849">
        <w:t>LaValle</w:t>
      </w:r>
      <w:proofErr w:type="spellEnd"/>
      <w:r w:rsidR="002C061B" w:rsidRPr="001F6849">
        <w:t>,</w:t>
      </w:r>
      <w:r w:rsidRPr="001F6849">
        <w:t xml:space="preserve"> je založena na 5 klíčových elementech:</w:t>
      </w:r>
    </w:p>
    <w:p w14:paraId="5509ED1B" w14:textId="162828F9" w:rsidR="00DD7256" w:rsidRPr="001F6849" w:rsidRDefault="00471E68">
      <w:pPr>
        <w:pStyle w:val="ListParagraph"/>
        <w:numPr>
          <w:ilvl w:val="0"/>
          <w:numId w:val="4"/>
        </w:numPr>
      </w:pPr>
      <w:r w:rsidRPr="001F6849">
        <w:t>Ú</w:t>
      </w:r>
      <w:r w:rsidR="00DD7256" w:rsidRPr="001F6849">
        <w:t xml:space="preserve">častník </w:t>
      </w:r>
    </w:p>
    <w:p w14:paraId="56EA9161" w14:textId="3D5A80BE" w:rsidR="00DD7256" w:rsidRPr="001F6849" w:rsidRDefault="00471E68">
      <w:pPr>
        <w:pStyle w:val="Normlnprvnodsazen"/>
        <w:numPr>
          <w:ilvl w:val="0"/>
          <w:numId w:val="4"/>
        </w:numPr>
        <w:rPr>
          <w:lang w:eastAsia="en-US"/>
        </w:rPr>
      </w:pPr>
      <w:r w:rsidRPr="001F6849">
        <w:rPr>
          <w:lang w:eastAsia="en-US"/>
        </w:rPr>
        <w:t>T</w:t>
      </w:r>
      <w:r w:rsidR="00DD7256" w:rsidRPr="001F6849">
        <w:rPr>
          <w:lang w:eastAsia="en-US"/>
        </w:rPr>
        <w:t>vůrce</w:t>
      </w:r>
    </w:p>
    <w:p w14:paraId="32A539D5" w14:textId="7A9630D0" w:rsidR="00DD7256" w:rsidRPr="001F6849" w:rsidRDefault="00471E68">
      <w:pPr>
        <w:pStyle w:val="Normlnprvnodsazen"/>
        <w:numPr>
          <w:ilvl w:val="0"/>
          <w:numId w:val="4"/>
        </w:numPr>
        <w:rPr>
          <w:lang w:eastAsia="en-US"/>
        </w:rPr>
      </w:pPr>
      <w:r w:rsidRPr="001F6849">
        <w:rPr>
          <w:lang w:eastAsia="en-US"/>
        </w:rPr>
        <w:t>V</w:t>
      </w:r>
      <w:r w:rsidR="00DD7256" w:rsidRPr="001F6849">
        <w:rPr>
          <w:lang w:eastAsia="en-US"/>
        </w:rPr>
        <w:t>irtuální svět / prostředí</w:t>
      </w:r>
    </w:p>
    <w:p w14:paraId="3E4707FC" w14:textId="3DFAB541"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merze</w:t>
      </w:r>
    </w:p>
    <w:p w14:paraId="46271945" w14:textId="165726FD" w:rsidR="00DD7256" w:rsidRPr="001F6849" w:rsidRDefault="00471E68">
      <w:pPr>
        <w:pStyle w:val="Normlnprvnodsazen"/>
        <w:numPr>
          <w:ilvl w:val="0"/>
          <w:numId w:val="4"/>
        </w:numPr>
        <w:rPr>
          <w:lang w:eastAsia="en-US"/>
        </w:rPr>
      </w:pPr>
      <w:r w:rsidRPr="001F6849">
        <w:rPr>
          <w:lang w:eastAsia="en-US"/>
        </w:rPr>
        <w:t>I</w:t>
      </w:r>
      <w:r w:rsidR="00BA1AC6" w:rsidRPr="001F6849">
        <w:rPr>
          <w:lang w:eastAsia="en-US"/>
        </w:rPr>
        <w:t>nteraktivita</w:t>
      </w:r>
    </w:p>
    <w:p w14:paraId="460AF7E3" w14:textId="35E214D3" w:rsidR="00D36A82" w:rsidRPr="001F6849" w:rsidRDefault="00602CE4" w:rsidP="00E230EE">
      <w:pPr>
        <w:pStyle w:val="Normlnprvnodsazen"/>
      </w:pPr>
      <w:r w:rsidRPr="001F6849">
        <w:rPr>
          <w:b/>
          <w:bCs/>
        </w:rPr>
        <w:t>Virtuálním světem</w:t>
      </w:r>
      <w:r w:rsidR="00BA1AC6" w:rsidRPr="001F6849">
        <w:t xml:space="preserve"> </w:t>
      </w:r>
      <w:proofErr w:type="spellStart"/>
      <w:r w:rsidRPr="001F6849">
        <w:t>Sherman</w:t>
      </w:r>
      <w:proofErr w:type="spellEnd"/>
      <w:r w:rsidRPr="001F6849">
        <w:t xml:space="preserve"> a Craig</w:t>
      </w:r>
      <w:r w:rsidR="00E7237C" w:rsidRPr="001F6849">
        <w:t xml:space="preserve"> chápou</w:t>
      </w:r>
      <w:r w:rsidRPr="001F6849">
        <w:t xml:space="preserve"> kolekci objektů, pravidel a vztahů mezi objekty v</w:t>
      </w:r>
      <w:r w:rsidR="00683A89" w:rsidRPr="001F6849">
        <w:t> </w:t>
      </w:r>
      <w:r w:rsidRPr="001F6849">
        <w:t>prostoru</w:t>
      </w:r>
      <w:r w:rsidR="003643F2" w:rsidRPr="001F6849">
        <w:t>.</w:t>
      </w:r>
      <w:r w:rsidR="00683A89" w:rsidRPr="001F6849">
        <w:t xml:space="preserve"> Jedná se tedy o jakýkoliv virtuální svět, který je prezentování </w:t>
      </w:r>
      <w:r w:rsidR="00683A89" w:rsidRPr="001F6849">
        <w:rPr>
          <w:b/>
          <w:bCs/>
        </w:rPr>
        <w:t>účastníkovi</w:t>
      </w:r>
      <w:r w:rsidR="00683A89" w:rsidRPr="001F6849">
        <w:t xml:space="preserve"> skrze médium </w:t>
      </w:r>
      <w:r w:rsidR="00E2742B" w:rsidRPr="001F6849">
        <w:t xml:space="preserve">(způsob komunikace mezi účastníky) </w:t>
      </w:r>
      <w:r w:rsidR="00683A89" w:rsidRPr="001F6849">
        <w:t>virtuální reality. V případě, že virtuální svět je vytvořen na základě reálného / geografického, je možné mluvit o virtuálním geografickém prostředí (VGE).</w:t>
      </w:r>
      <w:r w:rsidR="003643F2" w:rsidRPr="001F6849">
        <w:t xml:space="preserve"> </w:t>
      </w:r>
      <w:r w:rsidR="003643F2" w:rsidRPr="001F6849">
        <w:rPr>
          <w:b/>
          <w:bCs/>
        </w:rPr>
        <w:t>Imerzi</w:t>
      </w:r>
      <w:r w:rsidR="003643F2" w:rsidRPr="001F6849">
        <w:t xml:space="preserve"> </w:t>
      </w:r>
      <w:proofErr w:type="spellStart"/>
      <w:r w:rsidR="003643F2" w:rsidRPr="001F6849">
        <w:t>Sherman</w:t>
      </w:r>
      <w:proofErr w:type="spellEnd"/>
      <w:r w:rsidR="003643F2" w:rsidRPr="001F6849">
        <w:t xml:space="preserve"> a Craig rozdělují na </w:t>
      </w:r>
      <w:r w:rsidR="003643F2" w:rsidRPr="001F6849">
        <w:rPr>
          <w:b/>
          <w:bCs/>
        </w:rPr>
        <w:t>mentální</w:t>
      </w:r>
      <w:r w:rsidR="003643F2" w:rsidRPr="001F6849">
        <w:rPr>
          <w:sz w:val="24"/>
          <w:szCs w:val="24"/>
        </w:rPr>
        <w:t xml:space="preserve"> </w:t>
      </w:r>
      <w:r w:rsidR="003643F2" w:rsidRPr="001F6849">
        <w:t>a (stav</w:t>
      </w:r>
      <w:r w:rsidR="00D36A82" w:rsidRPr="001F6849">
        <w:t xml:space="preserve"> zapojení </w:t>
      </w:r>
      <w:r w:rsidR="00D36A82" w:rsidRPr="001F6849">
        <w:lastRenderedPageBreak/>
        <w:t>do virtuální reality</w:t>
      </w:r>
      <w:r w:rsidR="003643F2" w:rsidRPr="001F6849">
        <w:t xml:space="preserve">) </w:t>
      </w:r>
      <w:r w:rsidR="003643F2" w:rsidRPr="001F6849">
        <w:rPr>
          <w:b/>
          <w:bCs/>
        </w:rPr>
        <w:t xml:space="preserve">fyzickou </w:t>
      </w:r>
      <w:r w:rsidR="003643F2" w:rsidRPr="001F6849">
        <w:t xml:space="preserve">(stimulace senzorů). Dohromady imerzi pak definují jakožto: pocit bytí ve virtuálním prostředí. </w:t>
      </w:r>
      <w:proofErr w:type="spellStart"/>
      <w:r w:rsidR="003643F2" w:rsidRPr="001F6849">
        <w:t>LaValle</w:t>
      </w:r>
      <w:proofErr w:type="spellEnd"/>
      <w:r w:rsidR="003643F2" w:rsidRPr="001F6849">
        <w:t xml:space="preserve"> definuje stejný koncept pomocí termínu </w:t>
      </w:r>
      <w:proofErr w:type="spellStart"/>
      <w:r w:rsidR="0047600E" w:rsidRPr="001F6849">
        <w:rPr>
          <w:i/>
          <w:iCs/>
        </w:rPr>
        <w:t>Awareness</w:t>
      </w:r>
      <w:proofErr w:type="spellEnd"/>
      <w:r w:rsidR="003643F2" w:rsidRPr="001F6849">
        <w:rPr>
          <w:i/>
          <w:iCs/>
        </w:rPr>
        <w:t xml:space="preserve">: </w:t>
      </w:r>
      <w:r w:rsidR="003643F2" w:rsidRPr="001F6849">
        <w:t>tedy míru do jaké je uživatel oklamán, že je součástí virtuální reality.</w:t>
      </w:r>
      <w:r w:rsidR="00471E68" w:rsidRPr="001F6849">
        <w:t xml:space="preserve"> </w:t>
      </w:r>
      <w:r w:rsidR="003643F2" w:rsidRPr="001F6849">
        <w:t xml:space="preserve"> </w:t>
      </w:r>
      <w:r w:rsidR="00D36A82" w:rsidRPr="001F6849">
        <w:rPr>
          <w:b/>
          <w:bCs/>
        </w:rPr>
        <w:t>Interaktivita</w:t>
      </w:r>
      <w:r w:rsidR="00D36A82" w:rsidRPr="001F6849">
        <w:t xml:space="preserve"> je podle </w:t>
      </w:r>
      <w:proofErr w:type="spellStart"/>
      <w:r w:rsidR="00D36A82" w:rsidRPr="001F6849">
        <w:t>Shermana</w:t>
      </w:r>
      <w:proofErr w:type="spellEnd"/>
      <w:r w:rsidR="00D36A82" w:rsidRPr="001F6849">
        <w:t xml:space="preserve"> a Craiga klíčovým prvkem k autenticitě virtuální reality.</w:t>
      </w:r>
      <w:r w:rsidR="00BA1AC6" w:rsidRPr="001F6849">
        <w:t xml:space="preserve"> </w:t>
      </w:r>
      <w:proofErr w:type="spellStart"/>
      <w:r w:rsidR="00BA1AC6" w:rsidRPr="001F6849">
        <w:t>LaValle</w:t>
      </w:r>
      <w:proofErr w:type="spellEnd"/>
      <w:r w:rsidR="00BA1AC6" w:rsidRPr="001F6849">
        <w:t xml:space="preserve"> interakci konkretizuje pomocí </w:t>
      </w:r>
      <w:r w:rsidR="00353294" w:rsidRPr="001F6849">
        <w:t>toho,</w:t>
      </w:r>
      <w:r w:rsidR="00BA1AC6" w:rsidRPr="001F6849">
        <w:t xml:space="preserve"> zdali </w:t>
      </w:r>
      <w:r w:rsidR="00BA1AC6" w:rsidRPr="001F6849">
        <w:rPr>
          <w:b/>
          <w:bCs/>
        </w:rPr>
        <w:t>účastník</w:t>
      </w:r>
      <w:r w:rsidR="0001411B" w:rsidRPr="001F6849">
        <w:t xml:space="preserve"> má vliv na virtuální realitu, a to na</w:t>
      </w:r>
      <w:r w:rsidR="00BA1AC6" w:rsidRPr="001F6849">
        <w:t xml:space="preserve"> </w:t>
      </w:r>
      <w:r w:rsidR="00BA1AC6" w:rsidRPr="001F6849">
        <w:rPr>
          <w:i/>
          <w:iCs/>
        </w:rPr>
        <w:t>open-</w:t>
      </w:r>
      <w:proofErr w:type="spellStart"/>
      <w:r w:rsidR="00BA1AC6" w:rsidRPr="001F6849">
        <w:rPr>
          <w:i/>
          <w:iCs/>
        </w:rPr>
        <w:t>loop</w:t>
      </w:r>
      <w:proofErr w:type="spellEnd"/>
      <w:r w:rsidR="00BA1AC6" w:rsidRPr="001F6849">
        <w:rPr>
          <w:i/>
          <w:iCs/>
        </w:rPr>
        <w:t xml:space="preserve"> </w:t>
      </w:r>
      <w:r w:rsidR="0001411B" w:rsidRPr="001F6849">
        <w:t xml:space="preserve">(nemá vliv) </w:t>
      </w:r>
      <w:r w:rsidR="00BA1AC6" w:rsidRPr="001F6849">
        <w:t xml:space="preserve">a </w:t>
      </w:r>
      <w:proofErr w:type="spellStart"/>
      <w:r w:rsidR="00BA1AC6" w:rsidRPr="001F6849">
        <w:rPr>
          <w:i/>
          <w:iCs/>
        </w:rPr>
        <w:t>closed-</w:t>
      </w:r>
      <w:r w:rsidR="00471E68" w:rsidRPr="001F6849">
        <w:rPr>
          <w:i/>
          <w:iCs/>
        </w:rPr>
        <w:t>loop</w:t>
      </w:r>
      <w:proofErr w:type="spellEnd"/>
      <w:r w:rsidR="00471E68" w:rsidRPr="001F6849">
        <w:t xml:space="preserve"> (</w:t>
      </w:r>
      <w:r w:rsidR="0001411B" w:rsidRPr="001F6849">
        <w:t xml:space="preserve">má vliv). </w:t>
      </w:r>
      <w:r w:rsidR="00E7237C" w:rsidRPr="001F6849">
        <w:t xml:space="preserve">Míra interakce se </w:t>
      </w:r>
      <w:proofErr w:type="gramStart"/>
      <w:r w:rsidR="00E7237C" w:rsidRPr="001F6849">
        <w:t>liší</w:t>
      </w:r>
      <w:proofErr w:type="gramEnd"/>
      <w:r w:rsidR="00E7237C" w:rsidRPr="001F6849">
        <w:t xml:space="preserve"> </w:t>
      </w:r>
      <w:r w:rsidR="00471E68" w:rsidRPr="001F6849">
        <w:t>na základě</w:t>
      </w:r>
      <w:r w:rsidR="00E7237C" w:rsidRPr="001F6849">
        <w:t xml:space="preserve"> zvoleného média (technologie) pomocí které je virtuální realita vytvořena. </w:t>
      </w:r>
      <w:r w:rsidR="002C061B" w:rsidRPr="001F6849">
        <w:t>Výše zmíněné koncepty je možné přímo překrýt s </w:t>
      </w:r>
      <w:proofErr w:type="spellStart"/>
      <w:r w:rsidR="002C061B" w:rsidRPr="001F6849">
        <w:t>MacEachrenovy</w:t>
      </w:r>
      <w:proofErr w:type="spellEnd"/>
      <w:r w:rsidR="002C061B" w:rsidRPr="001F6849">
        <w:t xml:space="preserve">, kromě konceptu </w:t>
      </w:r>
      <w:r w:rsidR="002C061B" w:rsidRPr="001F6849">
        <w:rPr>
          <w:b/>
          <w:bCs/>
        </w:rPr>
        <w:t>informační intenzity</w:t>
      </w:r>
      <w:r w:rsidR="002C061B" w:rsidRPr="001F6849">
        <w:t xml:space="preserve"> a </w:t>
      </w:r>
      <w:r w:rsidR="00D747AA" w:rsidRPr="001F6849">
        <w:rPr>
          <w:b/>
          <w:bCs/>
        </w:rPr>
        <w:t>inteligence objektů,</w:t>
      </w:r>
      <w:r w:rsidR="00D747AA" w:rsidRPr="001F6849">
        <w:t xml:space="preserve"> a to především protože se tyto koncepty vztahují více k VGE nežli k obecnému konceptu virtuální reality. </w:t>
      </w:r>
      <w:r w:rsidR="00D747AA" w:rsidRPr="001F6849">
        <w:rPr>
          <w:b/>
          <w:bCs/>
        </w:rPr>
        <w:t xml:space="preserve">Informační intenzitou </w:t>
      </w:r>
      <w:r w:rsidR="00D747AA" w:rsidRPr="001F6849">
        <w:t xml:space="preserve">je myšlena míra abstrakce vytvořeného virtuálního prostředí od prostředí reálného </w:t>
      </w:r>
      <w:r w:rsidR="00D747AA" w:rsidRPr="001F6849">
        <w:rPr>
          <w:highlight w:val="yellow"/>
        </w:rPr>
        <w:t>(viz dále LOD a LOA)</w:t>
      </w:r>
      <w:r w:rsidR="00D747AA" w:rsidRPr="001F6849">
        <w:t xml:space="preserve">. Inteligencí objektů se pak chápe míra do jaké jsou objekty ve virtuálním prostředí schopny interakce na základě různých vjemů (např. vzdálenost od účastníka aj.) </w:t>
      </w:r>
      <w:r w:rsidR="00D747AA" w:rsidRPr="001F6849">
        <w:fldChar w:fldCharType="begin"/>
      </w:r>
      <w:r w:rsidR="0014392A" w:rsidRPr="001F6849">
        <w:instrText xml:space="preserve"> ADDIN ZOTERO_ITEM CSL_CITATION {"citationID":"GJ6M2C4J","properties":{"formattedCitation":"(Stachon,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D747AA" w:rsidRPr="001F6849">
        <w:fldChar w:fldCharType="separate"/>
      </w:r>
      <w:r w:rsidR="00D747AA" w:rsidRPr="001F6849">
        <w:t>(Stachon, Kubicek, Herman 2020)</w:t>
      </w:r>
      <w:r w:rsidR="00D747AA" w:rsidRPr="001F6849">
        <w:fldChar w:fldCharType="end"/>
      </w:r>
      <w:r w:rsidR="00D747AA" w:rsidRPr="001F6849">
        <w:t>.</w:t>
      </w:r>
    </w:p>
    <w:p w14:paraId="14BB0C2C" w14:textId="77777777" w:rsidR="00B70690" w:rsidRDefault="00D36A82" w:rsidP="001F1455">
      <w:pPr>
        <w:pStyle w:val="Normlnprvnodsazen"/>
      </w:pPr>
      <w:r w:rsidRPr="001F6849">
        <w:t xml:space="preserve">Důležité je objasnit mimo definice i zužívanou terminologii. </w:t>
      </w:r>
      <w:proofErr w:type="spellStart"/>
      <w:r w:rsidR="00C22B58" w:rsidRPr="001F6849">
        <w:t>LaValle</w:t>
      </w:r>
      <w:proofErr w:type="spellEnd"/>
      <w:r w:rsidR="00C22B58" w:rsidRPr="001F6849">
        <w:t xml:space="preserve"> pod termín virtuální reality řadí termíny AR (</w:t>
      </w:r>
      <w:proofErr w:type="spellStart"/>
      <w:r w:rsidR="00C22B58" w:rsidRPr="001F6849">
        <w:rPr>
          <w:i/>
          <w:iCs/>
        </w:rPr>
        <w:t>Augmented</w:t>
      </w:r>
      <w:proofErr w:type="spellEnd"/>
      <w:r w:rsidR="00C22B58" w:rsidRPr="001F6849">
        <w:rPr>
          <w:i/>
          <w:iCs/>
        </w:rPr>
        <w:t xml:space="preserve"> reality</w:t>
      </w:r>
      <w:r w:rsidR="00C22B58" w:rsidRPr="001F6849">
        <w:t>), MR (</w:t>
      </w:r>
      <w:proofErr w:type="spellStart"/>
      <w:r w:rsidR="00C22B58" w:rsidRPr="001F6849">
        <w:rPr>
          <w:i/>
          <w:iCs/>
        </w:rPr>
        <w:t>Mixed</w:t>
      </w:r>
      <w:proofErr w:type="spellEnd"/>
      <w:r w:rsidR="00C22B58" w:rsidRPr="001F6849">
        <w:rPr>
          <w:i/>
          <w:iCs/>
        </w:rPr>
        <w:t xml:space="preserve"> reality</w:t>
      </w:r>
      <w:r w:rsidR="00C22B58" w:rsidRPr="001F6849">
        <w:t>) a XR (</w:t>
      </w:r>
      <w:proofErr w:type="spellStart"/>
      <w:r w:rsidR="00C22B58" w:rsidRPr="001F6849">
        <w:rPr>
          <w:i/>
          <w:iCs/>
        </w:rPr>
        <w:t>Extended</w:t>
      </w:r>
      <w:proofErr w:type="spellEnd"/>
      <w:r w:rsidR="00C22B58" w:rsidRPr="001F6849">
        <w:rPr>
          <w:i/>
          <w:iCs/>
        </w:rPr>
        <w:t xml:space="preserve"> reality</w:t>
      </w:r>
      <w:r w:rsidR="00C22B58" w:rsidRPr="001F6849">
        <w:t xml:space="preserve">). Tyto termíny jsou obecně vnímány jako distinktivní body na </w:t>
      </w:r>
      <w:r w:rsidR="00C22B58" w:rsidRPr="001F6849">
        <w:rPr>
          <w:i/>
          <w:iCs/>
        </w:rPr>
        <w:t>virtuálním kontinuu</w:t>
      </w:r>
      <w:r w:rsidR="00C22B58" w:rsidRPr="001F6849">
        <w:t xml:space="preserve"> </w:t>
      </w:r>
      <w:r w:rsidR="00C22B58" w:rsidRPr="001F6849">
        <w:fldChar w:fldCharType="begin"/>
      </w:r>
      <w:r w:rsidR="0014392A" w:rsidRPr="001F6849">
        <w:instrText xml:space="preserve"> ADDIN ZOTERO_ITEM CSL_CITATION {"citationID":"MsuRNwdW","properties":{"formattedCitation":"(Milgram, Kishino 1994)","plainCitation":"(Milgram, Kishino 1994)","noteIndex":0},"citationItems":[{"id":811,"uris":["http://zotero.org/groups/4599106/items/SHWYMDD8"],"itemData":{"id":811,"type":"article-journal","abstract":"Mixed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12","author":[{"family":"Milgram","given":"Paul"},{"family":"Kishino","given":"Fumio"}],"issued":{"date-parts":[["1994",12,1]]},"citation-key":"milgramTaxonomyMixedReality1994"}}],"schema":"https://github.com/citation-style-language/schema/raw/master/csl-citation.json"} </w:instrText>
      </w:r>
      <w:r w:rsidR="00C22B58" w:rsidRPr="001F6849">
        <w:fldChar w:fldCharType="separate"/>
      </w:r>
      <w:r w:rsidR="00C22B58" w:rsidRPr="001F6849">
        <w:t>(Milgram, Kishino 1994)</w:t>
      </w:r>
      <w:r w:rsidR="00C22B58" w:rsidRPr="001F6849">
        <w:fldChar w:fldCharType="end"/>
      </w:r>
      <w:r w:rsidR="00C22B58" w:rsidRPr="001F6849">
        <w:t xml:space="preserve">. MR a XR jsou pak považovány za generalizace VR, AR a jiných termínů nacházejících se na virtuálním kontinuu. XR je považován za novější termín, který zaštiťuje ostatní více z pohledu technologického než koncepčního. </w:t>
      </w:r>
      <w:r w:rsidR="00353294" w:rsidRPr="001F6849">
        <w:t>Na konkrétní definice se názory napříč literaturou různí</w:t>
      </w:r>
      <w:r w:rsidR="00574ABF" w:rsidRPr="001F6849">
        <w:t xml:space="preserve"> </w:t>
      </w:r>
      <w:r w:rsidR="00574ABF" w:rsidRPr="001F6849">
        <w:fldChar w:fldCharType="begin"/>
      </w:r>
      <w:r w:rsidR="0014392A" w:rsidRPr="001F6849">
        <w:instrText xml:space="preserve"> ADDIN ZOTERO_ITEM CSL_CITATION {"citationID":"dq33ewmU","properties":{"formattedCitation":"(\\uc0\\u199{}\\uc0\\u246{}ltekin et al. 2020b)","plainCitation":"(Çöltekin et al. 2020b)","noteIndex":0},"citationItems":[{"id":920,"uris":["http://zotero.org/groups/4599106/items/JZIZJVEZ"],"itemData":{"id":920,"type":"article-journal","abstract":"This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research.","container-title":"ISPRS International Journal of Geo-Information","DOI":"10.3390/ijgi9070439","ISSN":"2220-9964","issue":"7","language":"en","license":"http://creativecommons.org/licenses/by/3.0/","note":"number: 7\npublisher: Multidisciplinary Digital Publishing Institute","page":"439","source":"www.mdpi.com","title":"Extended Reality in Spatial Sciences: A Review of Research Challenges and Future Directions","title-short":"Extended Reality in Spatial Sciences","volume":"9","author":[{"family":"Çöltekin","given":"Arzu"},{"family":"Lochhead","given":"Ian"},{"family":"Madden","given":"Marguerite"},{"family":"Christophe","given":"Sidonie"},{"family":"Devaux","given":"Alexandre"},{"family":"Pettit","given":"Christopher"},{"family":"Lock","given":"Oliver"},{"family":"Shukla","given":"Shashwat"},{"family":"Herman","given":"Lukáš"},{"family":"Stachoň","given":"Zdeněk"},{"family":"Kubíček","given":"Petr"},{"family":"Snopková","given":"Dajana"},{"family":"Bernardes","given":"Sergio"},{"family":"Hedley","given":"Nicholas"}],"issued":{"date-parts":[["2020",7]]},"citation-key":"coltekinExtendedRealitySpatial2020"}}],"schema":"https://github.com/citation-style-language/schema/raw/master/csl-citation.json"} </w:instrText>
      </w:r>
      <w:r w:rsidR="00574ABF" w:rsidRPr="001F6849">
        <w:fldChar w:fldCharType="separate"/>
      </w:r>
      <w:r w:rsidR="00574ABF" w:rsidRPr="001F6849">
        <w:rPr>
          <w:rFonts w:cs="Times New Roman"/>
          <w:szCs w:val="24"/>
        </w:rPr>
        <w:t>(Çöltekin et al. 2020b)</w:t>
      </w:r>
      <w:r w:rsidR="00574ABF" w:rsidRPr="001F6849">
        <w:fldChar w:fldCharType="end"/>
      </w:r>
      <w:r w:rsidR="00353294" w:rsidRPr="001F6849">
        <w:t xml:space="preserve">. </w:t>
      </w:r>
    </w:p>
    <w:p w14:paraId="3D7E86CE" w14:textId="07CA4065" w:rsidR="00B70690" w:rsidRDefault="00B70690" w:rsidP="00B70690">
      <w:pPr>
        <w:pStyle w:val="Normlnprvnodsazen"/>
      </w:pPr>
      <w:r w:rsidRPr="00B70690">
        <w:t>Někteří autoři rozlišují mezi termíny virtuální realita a virtuální prostředí</w:t>
      </w:r>
      <w:r>
        <w:t>.</w:t>
      </w:r>
      <w:r w:rsidRPr="00B70690">
        <w:t xml:space="preserve"> </w:t>
      </w:r>
      <w:r>
        <w:t>T</w:t>
      </w:r>
      <w:r w:rsidRPr="00B70690">
        <w:t>ermín virtuální realita se přesněji nevztahuje k napodobení reality (ale k zážitku, který se pro uživatele jeví jako reálný). Přestože slovo "realita" může vyvolat dojem napodobení skutečnosti, objevil se termín virtuální prostředí. Termín vznikl, protože s využitím vizualizačního prostředí lze také zobrazit fikční (nebo plánovaná) prostředí, a tak termín "prostředí" lépe zahrnuje rozsah činností, které lze v takovém vizualizačním prostředí provádět</w:t>
      </w:r>
      <w:r>
        <w:t xml:space="preserve"> </w:t>
      </w:r>
      <w:r>
        <w:fldChar w:fldCharType="begin"/>
      </w:r>
      <w:r>
        <w:instrText xml:space="preserve"> ADDIN ZOTERO_ITEM CSL_CITATION {"citationID":"bCAQmy5m","properties":{"formattedCitation":"(\\uc0\\u199{}\\uc0\\u246{}ltekin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fldChar w:fldCharType="separate"/>
      </w:r>
      <w:r w:rsidRPr="00B70690">
        <w:rPr>
          <w:rFonts w:cs="Times New Roman"/>
          <w:szCs w:val="24"/>
        </w:rPr>
        <w:t>(Çöltekin et al. 2020a)</w:t>
      </w:r>
      <w:r>
        <w:fldChar w:fldCharType="end"/>
      </w:r>
      <w:r w:rsidRPr="00B70690">
        <w:t>.</w:t>
      </w:r>
      <w:r>
        <w:t xml:space="preserve"> </w:t>
      </w:r>
      <w:r w:rsidRPr="00B70690">
        <w:t xml:space="preserve"> </w:t>
      </w:r>
    </w:p>
    <w:p w14:paraId="0DBB450C" w14:textId="4005E118" w:rsidR="00A450C9" w:rsidRDefault="00A450C9" w:rsidP="001F1455">
      <w:pPr>
        <w:pStyle w:val="Normlnprvnodsazen"/>
      </w:pPr>
      <w:ins w:id="38" w:author="Jan Horák" w:date="2023-06-15T11:27:00Z">
        <w:r w:rsidRPr="001F6849">
          <w:t xml:space="preserve">Dalším z pohledů na definování VR je dělení na základě míry imerze. </w:t>
        </w:r>
      </w:ins>
      <w:r w:rsidR="00A52AAA">
        <w:t xml:space="preserve">Základním dělením virtuální reality podle míry imerze jsou </w:t>
      </w:r>
      <w:r w:rsidR="00713779">
        <w:t>kategorie</w:t>
      </w:r>
      <w:r w:rsidR="00A52AAA">
        <w:t xml:space="preserve"> </w:t>
      </w:r>
      <w:r w:rsidR="00A52AAA">
        <w:fldChar w:fldCharType="begin"/>
      </w:r>
      <w:r w:rsidR="00713779">
        <w:instrText xml:space="preserve"> ADDIN ZOTERO_ITEM CSL_CITATION {"citationID":"tYz9SRwt","properties":{"formattedCitation":"(Riva 2006; Kvarda 2020; Burdea, Coiffet 2003)","plainCitation":"(Riva 2006; Kvarda 2020; Burdea, Coiffet 2003)","noteIndex":0},"citationItems":[{"id":1893,"uris":["http://zotero.org/groups/4599106/items/LRQIP9C5"],"itemData":{"id":1893,"type":"chapter","call-number":"610.28","container-title":"Wiley encyclopedia of biomedical engineering","event-place":"Hoboken","ISBN":"978-0-471-24967-2","language":"eng","publisher":"John Wiley","publisher-place":"Hoboken","source":"BnF ISBN","title":"Virtual Reality, Wiley encyclopedia of biomedical engineering","author":[{"family":"Riva","given":"G."}],"issued":{"date-parts":[["2006"]]},"citation-key":"rivaVirtualRealityWiley2006"}},{"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A52AAA">
        <w:fldChar w:fldCharType="separate"/>
      </w:r>
      <w:r w:rsidR="00713779" w:rsidRPr="00713779">
        <w:t>(Riva 2006; Kvarda 2020; Burdea, Coiffet 2003)</w:t>
      </w:r>
      <w:r w:rsidR="00A52AAA">
        <w:fldChar w:fldCharType="end"/>
      </w:r>
      <w:r w:rsidR="00A52AAA">
        <w:t xml:space="preserve">: </w:t>
      </w:r>
    </w:p>
    <w:p w14:paraId="54CA4C08" w14:textId="7D92DC42" w:rsidR="00A52AAA" w:rsidRDefault="00A52AAA" w:rsidP="00A52AAA">
      <w:pPr>
        <w:pStyle w:val="Normlnprvnodsazen"/>
        <w:numPr>
          <w:ilvl w:val="0"/>
          <w:numId w:val="31"/>
        </w:numPr>
      </w:pPr>
      <w:r>
        <w:t xml:space="preserve">Desktop VR </w:t>
      </w:r>
    </w:p>
    <w:p w14:paraId="7D738F02" w14:textId="4918790A" w:rsidR="00A52AAA" w:rsidRDefault="00A52AAA" w:rsidP="00A52AAA">
      <w:pPr>
        <w:pStyle w:val="Normlnprvnodsazen"/>
        <w:numPr>
          <w:ilvl w:val="0"/>
          <w:numId w:val="31"/>
        </w:numPr>
      </w:pPr>
      <w:proofErr w:type="spellStart"/>
      <w:r>
        <w:t>Teleprezence</w:t>
      </w:r>
      <w:proofErr w:type="spellEnd"/>
    </w:p>
    <w:p w14:paraId="4F2DF193" w14:textId="021024A9" w:rsidR="00A52AAA" w:rsidRDefault="00A52AAA" w:rsidP="00A52AAA">
      <w:pPr>
        <w:pStyle w:val="Normlnprvnodsazen"/>
        <w:numPr>
          <w:ilvl w:val="0"/>
          <w:numId w:val="31"/>
        </w:numPr>
      </w:pPr>
      <w:r>
        <w:t>CAV</w:t>
      </w:r>
      <w:r w:rsidR="00713779">
        <w:t>E</w:t>
      </w:r>
    </w:p>
    <w:p w14:paraId="5619981A" w14:textId="369F47EB" w:rsidR="00A52AAA" w:rsidRDefault="00A52AAA" w:rsidP="00A52AAA">
      <w:pPr>
        <w:pStyle w:val="Normlnprvnodsazen"/>
        <w:numPr>
          <w:ilvl w:val="0"/>
          <w:numId w:val="31"/>
        </w:numPr>
      </w:pPr>
      <w:proofErr w:type="spellStart"/>
      <w:r>
        <w:t>Imerzivní</w:t>
      </w:r>
      <w:proofErr w:type="spellEnd"/>
      <w:r>
        <w:t xml:space="preserve"> VR (VR)</w:t>
      </w:r>
    </w:p>
    <w:p w14:paraId="7F296570" w14:textId="5B16A067" w:rsidR="00A52AAA" w:rsidRDefault="00A52AAA" w:rsidP="00A52AAA">
      <w:pPr>
        <w:pStyle w:val="Normlnprvnodsazen"/>
        <w:numPr>
          <w:ilvl w:val="0"/>
          <w:numId w:val="31"/>
        </w:numPr>
      </w:pPr>
      <w:r>
        <w:t>Rozšířená realita (AR)</w:t>
      </w:r>
    </w:p>
    <w:p w14:paraId="0E685DA2" w14:textId="4807470F" w:rsidR="00A52AAA" w:rsidRDefault="00A52AAA" w:rsidP="00A52AAA">
      <w:pPr>
        <w:pStyle w:val="Normlnprvnodsazen"/>
        <w:numPr>
          <w:ilvl w:val="0"/>
          <w:numId w:val="31"/>
        </w:numPr>
      </w:pPr>
      <w:r>
        <w:t>Smíšená realita (MR)</w:t>
      </w:r>
    </w:p>
    <w:p w14:paraId="15FDFEF1" w14:textId="682521C2" w:rsidR="00A52AAA" w:rsidRDefault="00A52AAA" w:rsidP="00A52AAA">
      <w:pPr>
        <w:pStyle w:val="Normlnprvnodsazen"/>
      </w:pPr>
      <w:r>
        <w:t>Kdy první dvě kategorie nejsou považovány za imerzní</w:t>
      </w:r>
      <w:r w:rsidR="00215816">
        <w:t xml:space="preserve">. Technologie CAVE </w:t>
      </w:r>
      <w:r w:rsidR="00713779">
        <w:t>umožňující</w:t>
      </w:r>
      <w:r w:rsidR="00215816">
        <w:t xml:space="preserve"> projekci virtuálního světa na přímé fyzické okolí již za imerzní považovaná je. V případě VR, AR a MR se jedná kombinace práce s reálným a virtuálním světem. </w:t>
      </w:r>
      <w:r w:rsidR="00215816">
        <w:fldChar w:fldCharType="begin"/>
      </w:r>
      <w:r w:rsidR="00713779">
        <w:instrText xml:space="preserve"> ADDIN ZOTERO_ITEM CSL_CITATION {"citationID":"jrftVddQ","properties":{"formattedCitation":"(Kvarda 2020; Burdea, Coiffet 2003)","plainCitation":"(Kvarda 2020; Burdea, Coiffet 2003)","noteIndex":0},"citationItems":[{"id":525,"uris":["http://zotero.org/groups/4599106/items/CXQ65D7F"],"itemData":{"id":525,"type":"thesis","language":"cze","publisher":"Masarykova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id":1894,"uris":["http://zotero.org/groups/4599106/items/XWNSLGGA"],"itemData":{"id":1894,"type":"book","call-number":"QA76.9.H85 B8713 2003","edition":"2nd ed","event-place":"Hoboken, N.J","ISBN":"978-0-471-36089-6","language":"eng","number-of-pages":"444","publisher":"J. Wiley-Interscience","publisher-place":"Hoboken, N.J","source":"Library of Congress ISBN","title":"Virtual reality technology","author":[{"family":"Burdea","given":"Grigore"},{"family":"Coiffet","given":"Philippe"}],"issued":{"date-parts":[["2003"]]},"citation-key":"burdeaVirtualRealityTechnology2003"}}],"schema":"https://github.com/citation-style-language/schema/raw/master/csl-citation.json"} </w:instrText>
      </w:r>
      <w:r w:rsidR="00215816">
        <w:fldChar w:fldCharType="separate"/>
      </w:r>
      <w:r w:rsidR="00713779" w:rsidRPr="00713779">
        <w:t>(Kvarda 2020; Burdea, Coiffet 2003)</w:t>
      </w:r>
      <w:r w:rsidR="00215816">
        <w:fldChar w:fldCharType="end"/>
      </w:r>
      <w:r w:rsidR="00215816">
        <w:t xml:space="preserve"> Záměrem této práce je primárně imerzní VR</w:t>
      </w:r>
      <w:r w:rsidR="00713779">
        <w:t xml:space="preserve"> tedy systém zobrazující </w:t>
      </w:r>
      <w:r w:rsidR="0079621B">
        <w:t>virtuální</w:t>
      </w:r>
      <w:r w:rsidR="00713779">
        <w:t xml:space="preserve"> svět v zobrazovacím zařízení (HMD). V rámci </w:t>
      </w:r>
      <w:r w:rsidR="0079621B">
        <w:t>imerzního</w:t>
      </w:r>
      <w:r w:rsidR="00713779">
        <w:t xml:space="preserve"> VR je m</w:t>
      </w:r>
      <w:ins w:id="39" w:author="Jan Horák" w:date="2023-06-15T11:40:00Z">
        <w:r w:rsidR="00713779" w:rsidRPr="001F6849">
          <w:t>íra</w:t>
        </w:r>
      </w:ins>
      <w:ins w:id="40" w:author="Jan Horák" w:date="2023-06-15T11:41:00Z">
        <w:r w:rsidR="00713779" w:rsidRPr="001F6849">
          <w:t xml:space="preserve"> imerze</w:t>
        </w:r>
      </w:ins>
      <w:r w:rsidR="00713779">
        <w:t xml:space="preserve"> </w:t>
      </w:r>
      <w:ins w:id="41" w:author="Jan Horák" w:date="2023-06-15T11:42:00Z">
        <w:r w:rsidR="00713779" w:rsidRPr="001F6849">
          <w:t xml:space="preserve">určována především </w:t>
        </w:r>
      </w:ins>
      <w:ins w:id="42" w:author="Jan Horák" w:date="2023-06-15T11:46:00Z">
        <w:r w:rsidR="00713779" w:rsidRPr="001F6849">
          <w:t>úrovní,</w:t>
        </w:r>
      </w:ins>
      <w:ins w:id="43" w:author="Jan Horák" w:date="2023-06-15T11:42:00Z">
        <w:r w:rsidR="00713779" w:rsidRPr="001F6849">
          <w:t xml:space="preserve"> do jaké umožňuje hardware a software </w:t>
        </w:r>
      </w:ins>
      <w:ins w:id="44" w:author="Jan Horák" w:date="2023-06-15T11:43:00Z">
        <w:r w:rsidR="00713779" w:rsidRPr="001F6849">
          <w:t>naplnit tvorbu virtuálního prostředí, interaktivit</w:t>
        </w:r>
      </w:ins>
      <w:ins w:id="45" w:author="Jan Horák" w:date="2023-06-15T11:47:00Z">
        <w:r w:rsidR="00713779" w:rsidRPr="001F6849">
          <w:t>u</w:t>
        </w:r>
      </w:ins>
      <w:ins w:id="46" w:author="Jan Horák" w:date="2023-06-15T11:43:00Z">
        <w:r w:rsidR="00713779" w:rsidRPr="001F6849">
          <w:t xml:space="preserve"> informační intenzity atd. </w:t>
        </w:r>
      </w:ins>
      <w:r w:rsidR="00713779" w:rsidRPr="001F6849">
        <w:t>Míra imerze tedy závisí na tom, jaké smysly</w:t>
      </w:r>
      <w:r w:rsidR="0079621B">
        <w:t xml:space="preserve"> a do jaké míry</w:t>
      </w:r>
      <w:r w:rsidR="00713779" w:rsidRPr="001F6849">
        <w:t xml:space="preserve"> jsou ovlivněny virtuální realitou. </w:t>
      </w:r>
      <w:ins w:id="47" w:author="Jan Horák" w:date="2023-06-15T11:44:00Z">
        <w:r w:rsidR="00713779" w:rsidRPr="001F6849">
          <w:t>Tato schopnost je primárně ovlivňována kompetencí hardwaru tudíž je možné jej dělit dle použitých zobrazovací</w:t>
        </w:r>
      </w:ins>
      <w:ins w:id="48" w:author="Jan Horák" w:date="2023-06-15T11:45:00Z">
        <w:r w:rsidR="00713779" w:rsidRPr="001F6849">
          <w:t>ch</w:t>
        </w:r>
      </w:ins>
      <w:ins w:id="49" w:author="Jan Horák" w:date="2023-06-15T11:44:00Z">
        <w:r w:rsidR="00713779" w:rsidRPr="001F6849">
          <w:t xml:space="preserve"> zařízení</w:t>
        </w:r>
      </w:ins>
      <w:r w:rsidR="00713779" w:rsidRPr="001F6849">
        <w:t xml:space="preserve"> (vizuální, zvykové, </w:t>
      </w:r>
      <w:r w:rsidR="00713779" w:rsidRPr="001F6849">
        <w:lastRenderedPageBreak/>
        <w:t>haptické)</w:t>
      </w:r>
      <w:ins w:id="50" w:author="Jan Horák" w:date="2023-06-15T11:45:00Z">
        <w:r w:rsidR="00713779" w:rsidRPr="001F6849">
          <w:t xml:space="preserve">. Terminologie následně obsahuje tedy termíny jakožto mobile VR, desktop VR a HMD – </w:t>
        </w:r>
        <w:proofErr w:type="spellStart"/>
        <w:r w:rsidR="00713779" w:rsidRPr="001F6849">
          <w:t>immersive</w:t>
        </w:r>
        <w:proofErr w:type="spellEnd"/>
        <w:r w:rsidR="00713779" w:rsidRPr="001F6849">
          <w:t xml:space="preserve"> VR</w:t>
        </w:r>
      </w:ins>
      <w:ins w:id="51" w:author="Jan Horák" w:date="2023-06-15T11:46:00Z">
        <w:r w:rsidR="00713779" w:rsidRPr="001F6849">
          <w:t xml:space="preserve"> (</w:t>
        </w:r>
        <w:r w:rsidR="00713779" w:rsidRPr="001F6849">
          <w:rPr>
            <w:highlight w:val="yellow"/>
            <w:rPrChange w:id="52" w:author="Jan Horák" w:date="2023-06-15T11:46:00Z">
              <w:rPr>
                <w:lang w:val="en-US"/>
              </w:rPr>
            </w:rPrChange>
          </w:rPr>
          <w:t>viz. kap. Zobrazovací zařízení</w:t>
        </w:r>
        <w:r w:rsidR="00713779" w:rsidRPr="001F6849">
          <w:t>)</w:t>
        </w:r>
      </w:ins>
      <w:r w:rsidR="00713779" w:rsidRPr="001F6849">
        <w:t>.</w:t>
      </w:r>
    </w:p>
    <w:p w14:paraId="612FF0AC" w14:textId="485C559D" w:rsidR="008E2259" w:rsidRPr="001F6849" w:rsidRDefault="006A3876" w:rsidP="00253E9C">
      <w:pPr>
        <w:pStyle w:val="Heading3"/>
      </w:pPr>
      <w:r w:rsidRPr="001F6849">
        <w:t>Komunikační medium</w:t>
      </w:r>
    </w:p>
    <w:p w14:paraId="7EE9B17C" w14:textId="75FF7DC0" w:rsidR="00351E30" w:rsidRPr="001F6849" w:rsidRDefault="001F7D8F" w:rsidP="00351E30">
      <w:r w:rsidRPr="001F6849">
        <w:t xml:space="preserve">Virtuální realita je médium, tudíž je možné ji chápat jako formu mezilidské komunikace a dále zkoumat její vztah k dalším formám komunikace </w:t>
      </w:r>
      <w:r w:rsidRPr="001F6849">
        <w:fldChar w:fldCharType="begin"/>
      </w:r>
      <w:r w:rsidR="0014392A" w:rsidRPr="001F6849">
        <w:instrText xml:space="preserve"> ADDIN ZOTERO_ITEM CSL_CITATION {"citationID":"uIFvlnmQ","properties":{"formattedCitation":"(Sherman,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fldChar w:fldCharType="separate"/>
      </w:r>
      <w:r w:rsidRPr="001F6849">
        <w:t>(Sherman, Craig 2019)</w:t>
      </w:r>
      <w:r w:rsidRPr="001F6849">
        <w:fldChar w:fldCharType="end"/>
      </w:r>
      <w:r w:rsidR="009F5DD8" w:rsidRPr="001F6849">
        <w:t xml:space="preserve">. </w:t>
      </w:r>
      <w:r w:rsidR="001052AF" w:rsidRPr="001F6849">
        <w:t xml:space="preserve">V rámci kartografie je možné obdobné definice najít ve dvou teoretických koncepcích kartografie, a to v informační a komunikační teorii mapy, které byly rozpracovány již 60. letech minulého století </w:t>
      </w:r>
      <w:r w:rsidR="001052AF" w:rsidRPr="001F6849">
        <w:fldChar w:fldCharType="begin"/>
      </w:r>
      <w:r w:rsidR="0014392A" w:rsidRPr="001F6849">
        <w:instrText xml:space="preserve"> ADDIN ZOTERO_ITEM CSL_CITATION {"citationID":"b2uGpm8C","properties":{"formattedCitation":"(Kub\\uc0\\u237{}\\uc0\\u269{}ek,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001052AF" w:rsidRPr="001F6849">
        <w:fldChar w:fldCharType="separate"/>
      </w:r>
      <w:r w:rsidR="001052AF" w:rsidRPr="001F6849">
        <w:rPr>
          <w:rFonts w:cs="Times New Roman"/>
          <w:szCs w:val="24"/>
        </w:rPr>
        <w:t>(Kubíček, Stachoň 2009)</w:t>
      </w:r>
      <w:r w:rsidR="001052AF" w:rsidRPr="001F6849">
        <w:fldChar w:fldCharType="end"/>
      </w:r>
      <w:r w:rsidR="001052AF" w:rsidRPr="001F6849">
        <w:t xml:space="preserve">. Teorie kartografické komunikace představuje mapu jako prostředek komunikace, kdy tvůrce je „odesílatelem“ informace a čtenář příjemce </w:t>
      </w:r>
      <w:r w:rsidR="001052AF" w:rsidRPr="001F6849">
        <w:fldChar w:fldCharType="begin"/>
      </w:r>
      <w:r w:rsidR="0014392A" w:rsidRPr="001F6849">
        <w:instrText xml:space="preserve"> ADDIN ZOTERO_ITEM CSL_CITATION {"citationID":"nqHjbYBw","properties":{"formattedCitation":"(Kub\\uc0\\u237{}\\uc0\\u269{}ek,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label":"page"}],"schema":"https://github.com/citation-style-language/schema/raw/master/csl-citation.json"} </w:instrText>
      </w:r>
      <w:r w:rsidR="001052AF" w:rsidRPr="001F6849">
        <w:fldChar w:fldCharType="separate"/>
      </w:r>
      <w:r w:rsidR="00351E30" w:rsidRPr="001F6849">
        <w:rPr>
          <w:rFonts w:cs="Times New Roman"/>
          <w:szCs w:val="24"/>
        </w:rPr>
        <w:t>(Kubíček, Stachoň 2009)</w:t>
      </w:r>
      <w:r w:rsidR="001052AF" w:rsidRPr="001F6849">
        <w:fldChar w:fldCharType="end"/>
      </w:r>
      <w:r w:rsidR="00351E30" w:rsidRPr="001F6849">
        <w:t xml:space="preserve">. </w:t>
      </w:r>
      <w:proofErr w:type="spellStart"/>
      <w:r w:rsidR="00351E30" w:rsidRPr="001F6849">
        <w:t>Sherman</w:t>
      </w:r>
      <w:proofErr w:type="spellEnd"/>
      <w:r w:rsidR="00351E30" w:rsidRPr="001F6849">
        <w:t xml:space="preserve"> a Craig tuto myšlenku představují obecněji na různých formách medií. Společný je však fakt, že se jedná o lineární proces</w:t>
      </w:r>
      <w:r w:rsidR="00177BD6" w:rsidRPr="001F6849">
        <w:t xml:space="preserve"> </w:t>
      </w:r>
      <w:r w:rsidR="00177BD6" w:rsidRPr="001F6849">
        <w:fldChar w:fldCharType="begin"/>
      </w:r>
      <w:r w:rsidR="0014392A" w:rsidRPr="001F6849">
        <w:instrText xml:space="preserve"> ADDIN ZOTERO_ITEM CSL_CITATION {"citationID":"4pN2pBJY","properties":{"formattedCitation":"(Kol\\uc0\\u225{}\\uc0\\u269{}n\\uc0\\u253{} 1969)","plainCitation":"(Koláčný 1969)","noteIndex":0},"citationItems":[{"id":1176,"uris":["http://zotero.org/groups/4599106/items/BT9SWTXC"],"itemData":{"id":1176,"type":"article-journal","container-title":"The Cartographic Journal","DOI":"10.1179/caj.1969.6.1.47","ISSN":"0008-7041, 1743-2774","issue":"1","journalAbbreviation":"The Cartographic Journal","language":"en","page":"47-49","source":"DOI.org (Crossref)","title":"Cartographic Information—a Fundamental Concept and Term in Modern Cartography","volume":"6","author":[{"family":"Koláčný","given":"A."}],"issued":{"date-parts":[["1969",6]]},"citation-key":"kolacnyCartographicInformationFundamental1969"}}],"schema":"https://github.com/citation-style-language/schema/raw/master/csl-citation.json"} </w:instrText>
      </w:r>
      <w:r w:rsidR="00177BD6" w:rsidRPr="001F6849">
        <w:fldChar w:fldCharType="separate"/>
      </w:r>
      <w:r w:rsidR="00177BD6" w:rsidRPr="001F6849">
        <w:rPr>
          <w:rFonts w:cs="Times New Roman"/>
          <w:szCs w:val="24"/>
        </w:rPr>
        <w:t>(Koláčný 1969)</w:t>
      </w:r>
      <w:r w:rsidR="00177BD6" w:rsidRPr="001F6849">
        <w:fldChar w:fldCharType="end"/>
      </w:r>
      <w:r w:rsidR="00351E30" w:rsidRPr="001F6849">
        <w:t xml:space="preserve">, kdy tvůrce myšlenky si vybere médium (film, mapa, virtuální realita atd. ), následně vytvoří virtuální svět (příběh, reprezentace prostoru na mapě, reprezentace prostoru v počítači), který </w:t>
      </w:r>
      <w:r w:rsidR="00177BD6" w:rsidRPr="001F6849">
        <w:t>nás ledě</w:t>
      </w:r>
      <w:r w:rsidR="00351E30" w:rsidRPr="001F6849">
        <w:t xml:space="preserve"> realizuje pomocí technologií příslušící danému médiu, čímž vytváří pro účastníka jedinečný zážitek </w:t>
      </w:r>
      <w:r w:rsidR="00351E30" w:rsidRPr="001F6849">
        <w:fldChar w:fldCharType="begin"/>
      </w:r>
      <w:r w:rsidR="0014392A" w:rsidRPr="001F6849">
        <w:instrText xml:space="preserve"> ADDIN ZOTERO_ITEM CSL_CITATION {"citationID":"A2aT7cDS","properties":{"formattedCitation":"(Sherman,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51E30" w:rsidRPr="001F6849">
        <w:fldChar w:fldCharType="separate"/>
      </w:r>
      <w:r w:rsidR="00351E30" w:rsidRPr="001F6849">
        <w:t>(Sherman, Craig 2019)</w:t>
      </w:r>
      <w:r w:rsidR="00351E30" w:rsidRPr="001F6849">
        <w:fldChar w:fldCharType="end"/>
      </w:r>
      <w:r w:rsidR="00351E30" w:rsidRPr="001F6849">
        <w:t xml:space="preserve">. </w:t>
      </w:r>
    </w:p>
    <w:p w14:paraId="436A863F" w14:textId="77777777" w:rsidR="00177BD6" w:rsidRPr="001F6849" w:rsidRDefault="00177BD6" w:rsidP="00177BD6">
      <w:pPr>
        <w:keepNext/>
      </w:pPr>
      <w:r w:rsidRPr="001F6849">
        <w:rPr>
          <w:noProof/>
        </w:rPr>
        <w:drawing>
          <wp:inline distT="0" distB="0" distL="0" distR="0" wp14:anchorId="32AC2C26" wp14:editId="67DAE3B3">
            <wp:extent cx="5579745" cy="64833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79745" cy="648335"/>
                    </a:xfrm>
                    <a:prstGeom prst="rect">
                      <a:avLst/>
                    </a:prstGeom>
                  </pic:spPr>
                </pic:pic>
              </a:graphicData>
            </a:graphic>
          </wp:inline>
        </w:drawing>
      </w:r>
    </w:p>
    <w:p w14:paraId="255DD01C" w14:textId="3C1DF79F" w:rsidR="00177BD6" w:rsidRPr="001F6849" w:rsidRDefault="00177BD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w:t>
      </w:r>
      <w:r w:rsidRPr="001F6849">
        <w:fldChar w:fldCharType="end"/>
      </w:r>
      <w:r w:rsidRPr="001F6849">
        <w:t xml:space="preserve"> </w:t>
      </w:r>
      <w:r w:rsidR="00C16799" w:rsidRPr="001F6849">
        <w:t>Základní m</w:t>
      </w:r>
      <w:r w:rsidRPr="001F6849">
        <w:t xml:space="preserve">odel komunikace skrze médium.  </w:t>
      </w:r>
      <w:r w:rsidRPr="001F6849">
        <w:fldChar w:fldCharType="begin"/>
      </w:r>
      <w:r w:rsidR="00B4226C">
        <w:instrText xml:space="preserve"> ADDIN ZOTERO_ITEM CSL_CITATION {"citationID":"VMSlwatI","properties":{"formattedCitation":"(vytvo\\uc0\\u345{}eno podle: Sherman, Craig 2019)","plainCitation":"(vytvořeno podle: Sherman, Craig 2019)","dontUpdate":true,"noteIndex":0},"citationItems":[{"id":804,"uris":["http://zotero.org/groups/4599106/items/N9AEVJFD"],"itemData":{"id":804,"type":"book","abstract":"Addresses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B."}],"issued":{"date-parts":[["2019"]]},"citation-key":"shermanUnderstandingVirtualReality2019"},"label":"page","prefix":"vytvořeno podle: "}],"schema":"https://github.com/citation-style-language/schema/raw/master/csl-citation.json"} </w:instrText>
      </w:r>
      <w:r w:rsidRPr="001F6849">
        <w:fldChar w:fldCharType="separate"/>
      </w:r>
      <w:r w:rsidRPr="001F6849">
        <w:rPr>
          <w:rFonts w:cs="Times New Roman"/>
          <w:szCs w:val="24"/>
        </w:rPr>
        <w:t>(</w:t>
      </w:r>
      <w:r w:rsidR="001078D6">
        <w:rPr>
          <w:rFonts w:cs="Times New Roman"/>
          <w:szCs w:val="24"/>
        </w:rPr>
        <w:t>upraveno</w:t>
      </w:r>
      <w:r w:rsidRPr="001F6849">
        <w:rPr>
          <w:rFonts w:cs="Times New Roman"/>
          <w:szCs w:val="24"/>
        </w:rPr>
        <w:t xml:space="preserve"> podle: Sherman, Craig 2019)</w:t>
      </w:r>
      <w:r w:rsidRPr="001F6849">
        <w:fldChar w:fldCharType="end"/>
      </w:r>
    </w:p>
    <w:p w14:paraId="461CD8A6" w14:textId="6F5E3B9C" w:rsidR="00177BD6" w:rsidRPr="001F6849" w:rsidRDefault="00DB56E5" w:rsidP="00177BD6">
      <w:r w:rsidRPr="001F6849">
        <w:t xml:space="preserve">Výše zmíněný model, však není možné zcela aplikovat v případě přidání konceptu interaktivity a vlivu účastníka na tvorbu zážitku. Stejná problematika se vyskytuje i v dalších názorech na teorii kartografické komunikace </w:t>
      </w:r>
      <w:r w:rsidRPr="001F6849">
        <w:fldChar w:fldCharType="begin"/>
      </w:r>
      <w:r w:rsidR="0014392A" w:rsidRPr="001F6849">
        <w:instrText xml:space="preserve"> ADDIN ZOTERO_ITEM CSL_CITATION {"citationID":"tZMp9VdR","properties":{"formattedCitation":"(Slocum 2014; MacEachren 2004)","plainCitation":"(Slocum 2014; MacEachren 2004)","noteIndex":0},"citationItems":[{"id":6,"uris":["http://zotero.org/users/7422084/items/PQEFFG25"],"itemData":{"id":6,"type":"book","edition":"3. ed., Pearson New Internat. Ed","event-place":"Harlow","ISBN":"978-1-292-04067-7","language":"eng","note":"OCLC: 897431145","number-of-pages":"618","publisher":"Pearson Education","publisher-place":"Harlow","title":"Thematic cartography and geovisualization","editor":[{"family":"Slocum","given":"Terry A."}],"issued":{"date-parts":[["2014"]]},"citation-key":"slocumThematicCartographyGeovisualization2014"}},{"id":1177,"uris":["http://zotero.org/groups/4599106/items/KGSI7FLF"],"itemData":{"id":1177,"type":"book","edition":"1st edition","event-place":"New York","ISBN":"978-1-57230-040-8","language":"English","number-of-pages":"513","publisher":"The Guilford Press","publisher-place":"New York","source":"Amazon","title":"How Maps Work: Representation, Visualization, and Design","title-short":"How Maps Work","author":[{"family":"MacEachren","given":"Alan M."}],"issued":{"date-parts":[["2004",6,21]]},"citation-key":"maceachrenHowMapsWork2004"}}],"schema":"https://github.com/citation-style-language/schema/raw/master/csl-citation.json"} </w:instrText>
      </w:r>
      <w:r w:rsidRPr="001F6849">
        <w:fldChar w:fldCharType="separate"/>
      </w:r>
      <w:r w:rsidR="0023580C" w:rsidRPr="001F6849">
        <w:t>(Slocum 2014; MacEachren 2004)</w:t>
      </w:r>
      <w:r w:rsidRPr="001F6849">
        <w:fldChar w:fldCharType="end"/>
      </w:r>
      <w:r w:rsidR="0023580C" w:rsidRPr="001F6849">
        <w:t>.</w:t>
      </w:r>
    </w:p>
    <w:p w14:paraId="1B939B17" w14:textId="1B01F4B0" w:rsidR="00957EA9" w:rsidRDefault="0023580C" w:rsidP="00957EA9">
      <w:pPr>
        <w:pStyle w:val="Normlnprvnodsazen"/>
        <w:rPr>
          <w:lang w:eastAsia="en-US"/>
        </w:rPr>
      </w:pPr>
      <w:r w:rsidRPr="001F6849">
        <w:rPr>
          <w:lang w:eastAsia="en-US"/>
        </w:rPr>
        <w:t xml:space="preserve">Kubíček a </w:t>
      </w:r>
      <w:proofErr w:type="spellStart"/>
      <w:r w:rsidRPr="001F6849">
        <w:rPr>
          <w:lang w:eastAsia="en-US"/>
        </w:rPr>
        <w:t>Stachoň</w:t>
      </w:r>
      <w:proofErr w:type="spellEnd"/>
      <w:r w:rsidRPr="001F6849">
        <w:rPr>
          <w:lang w:eastAsia="en-US"/>
        </w:rPr>
        <w:t xml:space="preserve"> představují myšlenku rozšíření komunikačních možností mapy skrze nové technologie (web, aj.), pomocí tohoto rozšíření pak představují skutečnost, kdy účastník má mnohem větší vliv na tvorbu mapy (komunikačního média) </w:t>
      </w:r>
      <w:r w:rsidRPr="001F6849">
        <w:rPr>
          <w:lang w:eastAsia="en-US"/>
        </w:rPr>
        <w:fldChar w:fldCharType="begin"/>
      </w:r>
      <w:r w:rsidR="0014392A" w:rsidRPr="001F6849">
        <w:rPr>
          <w:lang w:eastAsia="en-US"/>
        </w:rPr>
        <w:instrText xml:space="preserve"> ADDIN ZOTERO_ITEM CSL_CITATION {"citationID":"1srvXsne","properties":{"formattedCitation":"(Kub\\uc0\\u237{}\\uc0\\u269{}ek, Stacho\\uc0\\u328{} 2009)","plainCitation":"(Kubíček, Stachoň 2009)","noteIndex":0},"citationItems":[{"id":1173,"uris":["http://zotero.org/groups/4599106/items/669BZZTQ"],"itemData":{"id":1173,"type":"article-journal","abstract":"Maps are representing one of possible ways of spatial information transmission. Theoretical cartography is trying to describe information transmision proces from cartographer to user. Solutions proposed in the past are not proper for changing technological possibilities and demands on form of presented information. This article aims on position of map as medium in the scope of information culture which covers topic of forepast methods of information organization and visualization as well as user interaction. Basic principles of “New media” are also decribed and applied in terms of cartographic communication and theretical cartographic communication approaches (Koláčný 1968, Bertin 1974, Pravda 1990, 2003, Morita 2004). Special attention is given to possibilities Web 2.0 and mashups as new means of cartographic communication, their possibilities and extension to the process of cartographic communication.","container-title":"Karografické listy","issue":"17","language":"cs","page":"8","source":"Zotero","title":"NOVÉ MAPOVÉ TECHNOLOGIE V KARTOGRAFICKÉ KOMUNIKACI","author":[{"family":"Kubíček","given":"Petr"},{"family":"Stachoň","given":"Zdeněk"}],"issued":{"date-parts":[["2009"]]},"citation-key":"kubicekNOVEMAPOVETECHNOLOGIE2009"}}],"schema":"https://github.com/citation-style-language/schema/raw/master/csl-citation.json"} </w:instrText>
      </w:r>
      <w:r w:rsidRPr="001F6849">
        <w:rPr>
          <w:lang w:eastAsia="en-US"/>
        </w:rPr>
        <w:fldChar w:fldCharType="separate"/>
      </w:r>
      <w:r w:rsidRPr="001F6849">
        <w:rPr>
          <w:rFonts w:cs="Times New Roman"/>
          <w:szCs w:val="24"/>
        </w:rPr>
        <w:t>(Kubíček, Stachoň 2009)</w:t>
      </w:r>
      <w:r w:rsidRPr="001F6849">
        <w:rPr>
          <w:lang w:eastAsia="en-US"/>
        </w:rPr>
        <w:fldChar w:fldCharType="end"/>
      </w:r>
      <w:r w:rsidRPr="001F6849">
        <w:rPr>
          <w:lang w:eastAsia="en-US"/>
        </w:rPr>
        <w:t xml:space="preserve">. </w:t>
      </w:r>
      <w:r w:rsidR="0042562D" w:rsidRPr="001F6849">
        <w:rPr>
          <w:lang w:eastAsia="en-US"/>
        </w:rPr>
        <w:t xml:space="preserve">V tomto případě autoři zkoumají interaktivní kartografické vizualizace ve webovém prostředí, skrze prizmat využití map podle </w:t>
      </w:r>
      <w:r w:rsidR="00B51927" w:rsidRPr="001F6849">
        <w:rPr>
          <w:lang w:eastAsia="en-US"/>
        </w:rPr>
        <w:fldChar w:fldCharType="begin"/>
      </w:r>
      <w:r w:rsidR="0014392A" w:rsidRPr="001F6849">
        <w:rPr>
          <w:lang w:eastAsia="en-US"/>
        </w:rPr>
        <w:instrText xml:space="preserve"> ADDIN ZOTERO_ITEM CSL_CITATION {"citationID":"sgS8uQUR","properties":{"formattedCitation":"(MacEachren, Taylor 1994)","plainCitation":"(MacEachren, Taylor 1994)","noteIndex":0},"citationItems":[{"id":1186,"uris":["http://zotero.org/groups/4599106/items/EG4IXIXK"],"itemData":{"id":1186,"type":"book","archive_location":"Přírodovědecká fakulta (ÚK volný výběr) 2-18341","collection-title":"Modern cartography: vol. 2","edition":"1st ed.","ISBN":"978-0-08-042416-3","publisher":"Pergamon","source":"EBSCOhost","title":"Visualization in modern cartography","author":[{"family":"MacEachren","given":"Alan M."},{"family":"Taylor","given":"Fraser D. R."}],"issued":{"date-parts":[["1994"]]},"citation-key":"maceachrenVisualizationModernCartography1994"}}],"schema":"https://github.com/citation-style-language/schema/raw/master/csl-citation.json"} </w:instrText>
      </w:r>
      <w:r w:rsidR="00B51927" w:rsidRPr="001F6849">
        <w:rPr>
          <w:lang w:eastAsia="en-US"/>
        </w:rPr>
        <w:fldChar w:fldCharType="separate"/>
      </w:r>
      <w:r w:rsidR="00B51927" w:rsidRPr="001F6849">
        <w:t>(MacEachren, Taylor 1994)</w:t>
      </w:r>
      <w:r w:rsidR="00B51927" w:rsidRPr="001F6849">
        <w:rPr>
          <w:lang w:eastAsia="en-US"/>
        </w:rPr>
        <w:fldChar w:fldCharType="end"/>
      </w:r>
      <w:r w:rsidR="00B51927" w:rsidRPr="001F6849">
        <w:rPr>
          <w:lang w:eastAsia="en-US"/>
        </w:rPr>
        <w:t xml:space="preserve">. V případě této práce se jedná o obdobné zhodnocení, kdy je však medium mapy, jakožto medium komunikace prostorové informace, „nahrazeno“ médiem virtuální </w:t>
      </w:r>
      <w:r w:rsidR="007C5CC6" w:rsidRPr="001F6849">
        <w:rPr>
          <w:lang w:eastAsia="en-US"/>
        </w:rPr>
        <w:t>reality,</w:t>
      </w:r>
      <w:r w:rsidR="004278FB" w:rsidRPr="001F6849">
        <w:rPr>
          <w:lang w:eastAsia="en-US"/>
        </w:rPr>
        <w:t xml:space="preserve"> popř. virtuálním geografickým prostředím. </w:t>
      </w:r>
    </w:p>
    <w:p w14:paraId="429255E8" w14:textId="4E9625EC" w:rsidR="006E31FC" w:rsidRDefault="006E31FC" w:rsidP="006E31FC">
      <w:pPr>
        <w:pStyle w:val="Heading3"/>
      </w:pPr>
      <w:r>
        <w:t>VR a kartografie</w:t>
      </w:r>
    </w:p>
    <w:p w14:paraId="103720AC" w14:textId="3CDB7CB0" w:rsidR="00957EA9" w:rsidRDefault="006E31FC" w:rsidP="00957EA9">
      <w:pPr>
        <w:rPr>
          <w:lang w:val="en-US" w:eastAsia="cs-CZ"/>
        </w:rPr>
      </w:pPr>
      <w:r>
        <w:rPr>
          <w:lang w:eastAsia="cs-CZ"/>
        </w:rPr>
        <w:t>Kartografie v posledních 30 letech prošla tzv. „</w:t>
      </w:r>
      <w:proofErr w:type="spellStart"/>
      <w:r>
        <w:rPr>
          <w:lang w:eastAsia="cs-CZ"/>
        </w:rPr>
        <w:t>geoinformatizací</w:t>
      </w:r>
      <w:proofErr w:type="spellEnd"/>
      <w:r>
        <w:rPr>
          <w:lang w:eastAsia="cs-CZ"/>
        </w:rPr>
        <w:t>“, kdy se od papírových map přešlo k digitalizaci a automatizaci analytických i vizualizačních procesů. Digitalizace dále umožnila nové způsoby interakce a dynamické práce s prostorovými daty, a to skrze geografické informační systémy GIS</w:t>
      </w:r>
      <w:r w:rsidR="00D311E6">
        <w:rPr>
          <w:lang w:val="en-US" w:eastAsia="cs-CZ"/>
        </w:rPr>
        <w:t xml:space="preserve">. </w:t>
      </w:r>
      <w:r w:rsidR="00D311E6">
        <w:rPr>
          <w:lang w:val="en-US" w:eastAsia="cs-CZ"/>
        </w:rPr>
        <w:fldChar w:fldCharType="begin"/>
      </w:r>
      <w:r w:rsidR="00D311E6">
        <w:rPr>
          <w:lang w:val="en-US" w:eastAsia="cs-CZ"/>
        </w:rPr>
        <w:instrText xml:space="preserve"> ADDIN ZOTERO_ITEM CSL_CITATION {"citationID":"OhrhbtVA","properties":{"formattedCitation":"(Kone\\uc0\\u269{}n\\uc0\\u253{} 2011)","plainCitation":"(Konečný 2011)","noteIndex":0},"citationItems":[{"id":1932,"uris":["http://zotero.org/groups/4599106/items/YDVCVL98"],"itemData":{"id":1932,"type":"article-journal","abstract":"The author analyzed previous development and current state of the art of cartography on the background of latest scientific results coming with improvement of virtual geographic environments. Cartography has been influenced by development of information and communication technologies and geographical thinking. The strongest and most visible contemporary streams in cartography and geographic information systems are the existence and use of Web 2.0, which supports Web-based services for many people all around the world and fast development of crowd-sourcing allowing collection of voluntary information. The author deals with the current position of cartography which is influenced by progressively new environment, especially realization of idea of spatial information infrastructures through projects such as Global Monitoring for Environment and Security, Infrastructure for Spatial Information in Europe or Shared Environmental Information System, and others. New achievements of ubiquitous cartography, especially adaptive and context mapping are overviewed as well. The article also highlights virtual environments and explains immersive, perception, and interaction aspects. Basics of neo-geography and volunteer geographic information are also described. The core of this article includes analyses, ideas, and considerations of cartographical challenges in virtual geographic environment era. The author delimits the so-called inner and outer development of cartography. The former deals with selective aspects of contemporary cartography development, such as user interface and cartographic generalization streams. The latter deals with development of three-dimensional maps and models in cartography, new and still hypothetical investigations of recognition, and possible use of cognitive styles in cartography. The last part of the article is devoted to the role of cartography in realization of the concepts of spatially enabled society and digital earth.","container-title":"Annals of GIS","DOI":"10.1080/19475683.2011.602027","journalAbbreviation":"Annals of GIS","page":"135-146","source":"ResearchGate","title":"Cartography: Challenges and potential in the virtual geographic environments era","title-short":"Cartography","volume":"17","author":[{"family":"Konečný","given":"Milan"}],"issued":{"date-parts":[["2011",9,1]]},"citation-key":"konecnyCartographyChallengesPotential2011"}}],"schema":"https://github.com/citation-style-language/schema/raw/master/csl-citation.json"} </w:instrText>
      </w:r>
      <w:r w:rsidR="00D311E6">
        <w:rPr>
          <w:lang w:val="en-US" w:eastAsia="cs-CZ"/>
        </w:rPr>
        <w:fldChar w:fldCharType="separate"/>
      </w:r>
      <w:r w:rsidR="00D311E6" w:rsidRPr="00D311E6">
        <w:rPr>
          <w:rFonts w:cs="Times New Roman"/>
          <w:szCs w:val="24"/>
        </w:rPr>
        <w:t>(Konečný 2011)</w:t>
      </w:r>
      <w:r w:rsidR="00D311E6">
        <w:rPr>
          <w:lang w:val="en-US" w:eastAsia="cs-CZ"/>
        </w:rPr>
        <w:fldChar w:fldCharType="end"/>
      </w:r>
      <w:r>
        <w:rPr>
          <w:lang w:eastAsia="cs-CZ"/>
        </w:rPr>
        <w:t xml:space="preserve"> Vývoj virtuální reality přirozeně zasáhl i geoinformační vědy, kdy zpočátku vedl k tvorbě Desktop VR vizualizacím, tedy zobrazování geoprostorové informace v 3D prostředí. Následně pak nastal posun do </w:t>
      </w:r>
      <w:proofErr w:type="spellStart"/>
      <w:r>
        <w:rPr>
          <w:lang w:eastAsia="cs-CZ"/>
        </w:rPr>
        <w:t>Immersive</w:t>
      </w:r>
      <w:proofErr w:type="spellEnd"/>
      <w:r>
        <w:rPr>
          <w:lang w:eastAsia="cs-CZ"/>
        </w:rPr>
        <w:t xml:space="preserve"> VR, kdy byl uživatel přímo vnořen do prostředí vytvořeného na základě geografických dat</w:t>
      </w:r>
      <w:r w:rsidR="00D311E6">
        <w:rPr>
          <w:lang w:eastAsia="cs-CZ"/>
        </w:rPr>
        <w:t xml:space="preserve"> </w:t>
      </w:r>
      <w:r w:rsidR="00D311E6">
        <w:rPr>
          <w:lang w:eastAsia="cs-CZ"/>
        </w:rPr>
        <w:fldChar w:fldCharType="begin"/>
      </w:r>
      <w:r w:rsidR="00D311E6">
        <w:rPr>
          <w:lang w:eastAsia="cs-CZ"/>
        </w:rPr>
        <w:instrText xml:space="preserve"> ADDIN ZOTERO_ITEM CSL_CITATION {"citationID":"OgqxT5fp","properties":{"formattedCitation":"(Kvarda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D311E6">
        <w:rPr>
          <w:lang w:eastAsia="cs-CZ"/>
        </w:rPr>
        <w:fldChar w:fldCharType="separate"/>
      </w:r>
      <w:r w:rsidR="00D311E6" w:rsidRPr="00D311E6">
        <w:t>(Kvarda 2020)</w:t>
      </w:r>
      <w:r w:rsidR="00D311E6">
        <w:rPr>
          <w:lang w:eastAsia="cs-CZ"/>
        </w:rPr>
        <w:fldChar w:fldCharType="end"/>
      </w:r>
      <w:r w:rsidR="00212457">
        <w:rPr>
          <w:lang w:val="en-US" w:eastAsia="cs-CZ"/>
        </w:rPr>
        <w:t xml:space="preserve">. </w:t>
      </w:r>
    </w:p>
    <w:p w14:paraId="6BD86132" w14:textId="45D08D58" w:rsidR="006847D4" w:rsidRPr="006847D4" w:rsidRDefault="006847D4" w:rsidP="006847D4">
      <w:pPr>
        <w:pStyle w:val="Normlnprvnodsazen"/>
      </w:pPr>
      <w:r w:rsidRPr="00D311E6">
        <w:t xml:space="preserve">Obecný přehled témat v kartografii využívajících 3D prostředí a různých úrovní jejich vizualizace poskytuje </w:t>
      </w:r>
      <w:r w:rsidRPr="00D311E6">
        <w:fldChar w:fldCharType="begin"/>
      </w:r>
      <w:r w:rsidRPr="00D311E6">
        <w:instrText xml:space="preserve"> ADDIN ZOTERO_ITEM CSL_CITATION {"citationID":"N7AzFHqb","properties":{"formattedCitation":"(Herman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D311E6">
        <w:fldChar w:fldCharType="separate"/>
      </w:r>
      <w:r w:rsidRPr="00D311E6">
        <w:t>(Herman 2019)</w:t>
      </w:r>
      <w:r w:rsidRPr="00D311E6">
        <w:fldChar w:fldCharType="end"/>
      </w:r>
      <w:r w:rsidRPr="00D311E6">
        <w:t>. Jedná se o: topografická data a analýz nad nimi, 3D katastr, dokumentace a uchování kulturního dědictví, virtuální turismus, výuka geografie, orientace a navigace v zastavěných oblastech</w:t>
      </w:r>
      <w:r>
        <w:t xml:space="preserve">, vizualizace v hydrologii, podpora při krizovém řízení, vojenské simulace, geologie a geofyzika, meteorologie a teplotní, hlukové, ekologické a hlukové studie urbánních prostředí, modelování budov a facility management. </w:t>
      </w:r>
    </w:p>
    <w:p w14:paraId="1EF7D50A" w14:textId="5C10650E" w:rsidR="00957EA9" w:rsidRDefault="00957EA9" w:rsidP="00957EA9">
      <w:pPr>
        <w:pStyle w:val="Normlnprvnodsazen"/>
      </w:pPr>
      <w:r w:rsidRPr="00957EA9">
        <w:lastRenderedPageBreak/>
        <w:t xml:space="preserve">V případě přidání 3. dimenze do kartografie vyvstává terminologický konflikt ohledně toho, co je 3D model a co mapa, popř. co je 3D mapa. Definice se různí napříč literaturou, </w:t>
      </w:r>
      <w:r w:rsidRPr="00957EA9">
        <w:fldChar w:fldCharType="begin"/>
      </w:r>
      <w:r w:rsidRPr="00957EA9">
        <w:instrText xml:space="preserve"> ADDIN ZOTERO_ITEM CSL_CITATION {"citationID":"5HFOAV9s","properties":{"formattedCitation":"(Herman 2019)","plainCitation":"(Herman 2019)","noteIndex":0},"citationItems":[{"id":539,"uris":["http://zotero.org/groups/4599106/items/ILNKX7NQ"],"itemData":{"id":539,"type":"thesis","language":"eng","publisher":"Masarykova univerzita, Přírodovědecká fakulta","source":"is.muni.cz","title":"User Issues of Interactive 3D Geovisualizations","URL":"https://is.muni.cz/auth/th/xaw2n/","author":[{"family":"Herman","given":"Lukáš"}],"accessed":{"date-parts":[["2022",2,22]]},"issued":{"date-parts":[["2019"]]},"citation-key":"hermanUserIssuesInteractive2019"}}],"schema":"https://github.com/citation-style-language/schema/raw/master/csl-citation.json"} </w:instrText>
      </w:r>
      <w:r w:rsidRPr="00957EA9">
        <w:fldChar w:fldCharType="separate"/>
      </w:r>
      <w:r w:rsidRPr="00957EA9">
        <w:t>(Herman 2019)</w:t>
      </w:r>
      <w:r w:rsidRPr="00957EA9">
        <w:fldChar w:fldCharType="end"/>
      </w:r>
      <w:r w:rsidRPr="00957EA9">
        <w:t xml:space="preserve"> definuje 3D mapu jako: “3D mapu lze definovat jako reprezentaci povrchu Země nebo různých přírodních a socioekonomických prvků ve </w:t>
      </w:r>
      <w:r>
        <w:t xml:space="preserve">formě </w:t>
      </w:r>
      <w:r>
        <w:rPr>
          <w:i/>
          <w:iCs/>
        </w:rPr>
        <w:t xml:space="preserve">rea-3D </w:t>
      </w:r>
      <w:r>
        <w:t xml:space="preserve">(využívá binokulárních i monokulárních vodítek) </w:t>
      </w:r>
      <w:r w:rsidRPr="00957EA9">
        <w:t xml:space="preserve">nebo ve formě </w:t>
      </w:r>
      <w:r>
        <w:rPr>
          <w:i/>
          <w:iCs/>
        </w:rPr>
        <w:t xml:space="preserve">pseudo-3D </w:t>
      </w:r>
      <w:r>
        <w:rPr>
          <w:lang w:val="en-US"/>
        </w:rPr>
        <w:t>(</w:t>
      </w:r>
      <w:proofErr w:type="spellStart"/>
      <w:r>
        <w:rPr>
          <w:lang w:val="en-US"/>
        </w:rPr>
        <w:t>vyu</w:t>
      </w:r>
      <w:r>
        <w:t>žívá</w:t>
      </w:r>
      <w:proofErr w:type="spellEnd"/>
      <w:r>
        <w:t xml:space="preserve"> pouze monokulárních vodítek </w:t>
      </w:r>
      <w:r w:rsidRPr="00957EA9">
        <w:rPr>
          <w:highlight w:val="yellow"/>
        </w:rPr>
        <w:t>– viz. kap. X</w:t>
      </w:r>
      <w:r>
        <w:t xml:space="preserve">), </w:t>
      </w:r>
      <w:r w:rsidRPr="00957EA9">
        <w:t>s využitím matematického základu. Tento základ zahrnuje geografické nebo projekční souřadnicové systémy a zahrnuje škálu Z</w:t>
      </w:r>
      <w:r>
        <w:t xml:space="preserve"> (výškové)</w:t>
      </w:r>
      <w:r w:rsidRPr="00957EA9">
        <w:t xml:space="preserve"> osy pro vstupní data. Tyto 3D mapy často také zahrnují</w:t>
      </w:r>
      <w:r>
        <w:t xml:space="preserve"> </w:t>
      </w:r>
      <w:r w:rsidRPr="00957EA9">
        <w:t>perspektivní nebo ortogonální grafické projekce</w:t>
      </w:r>
      <w:r>
        <w:t xml:space="preserve">. </w:t>
      </w:r>
    </w:p>
    <w:p w14:paraId="7711C968" w14:textId="7592982C" w:rsidR="006847D4" w:rsidRPr="00957EA9" w:rsidRDefault="006847D4" w:rsidP="00957EA9">
      <w:pPr>
        <w:pStyle w:val="Normlnprvnodsazen"/>
      </w:pPr>
      <w:r>
        <w:t xml:space="preserve">Virtuální prostředí v kartografii a geoinformatice jsou často spojovány s termíny VGE, Digital </w:t>
      </w:r>
      <w:proofErr w:type="spellStart"/>
      <w:r>
        <w:t>Earth</w:t>
      </w:r>
      <w:proofErr w:type="spellEnd"/>
      <w:r>
        <w:t xml:space="preserve"> a </w:t>
      </w:r>
      <w:proofErr w:type="spellStart"/>
      <w:r>
        <w:t>Metaverse</w:t>
      </w:r>
      <w:proofErr w:type="spellEnd"/>
      <w:r>
        <w:t xml:space="preserve">. Následující podkapitoly se </w:t>
      </w:r>
      <w:proofErr w:type="gramStart"/>
      <w:r>
        <w:t>snaží</w:t>
      </w:r>
      <w:proofErr w:type="gramEnd"/>
      <w:r>
        <w:t xml:space="preserve"> tyto termíny objasnit a vysvětlit postoj této práce vůči nim.</w:t>
      </w:r>
    </w:p>
    <w:p w14:paraId="1C5AABBA" w14:textId="77777777" w:rsidR="00B70690" w:rsidRDefault="00B70690" w:rsidP="00B70690">
      <w:pPr>
        <w:pStyle w:val="Normlnprvnodsazen"/>
        <w:ind w:firstLine="0"/>
        <w:rPr>
          <w:b/>
          <w:bCs/>
          <w:lang w:val="en-US"/>
        </w:rPr>
      </w:pPr>
      <w:r w:rsidRPr="00401020">
        <w:rPr>
          <w:b/>
          <w:bCs/>
          <w:lang w:val="en-US"/>
        </w:rPr>
        <w:t>VGE</w:t>
      </w:r>
    </w:p>
    <w:p w14:paraId="26DE51DE" w14:textId="54762761" w:rsidR="00BA3606" w:rsidRDefault="00B70690" w:rsidP="00A92BCE">
      <w:pPr>
        <w:pStyle w:val="Normlnprvnodsazen"/>
        <w:ind w:firstLine="0"/>
      </w:pPr>
      <w:r>
        <w:t xml:space="preserve">Koncept VGE, zkratka pro </w:t>
      </w:r>
      <w:r w:rsidR="00A92BCE">
        <w:t xml:space="preserve">virtuální geografická </w:t>
      </w:r>
      <w:r w:rsidR="003B54F9">
        <w:t>prostředí</w:t>
      </w:r>
      <w:r>
        <w:t xml:space="preserve">, představuje vývojový krok po dřívějších konceptualizacích jako "virtuální geografie." Tento termín byl poprvé formálně navržen na počátku 21. století a od té doby prošel významným vývojem. Moderní popis VGE je </w:t>
      </w:r>
    </w:p>
    <w:p w14:paraId="724CFC59" w14:textId="4A0490EC" w:rsidR="00B70690" w:rsidRPr="00BA3606" w:rsidRDefault="00BA3606" w:rsidP="001078D6">
      <w:pPr>
        <w:pStyle w:val="Quote"/>
        <w:jc w:val="both"/>
      </w:pPr>
      <w:r>
        <w:t>D</w:t>
      </w:r>
      <w:r w:rsidR="00B70690" w:rsidRPr="00BA3606">
        <w:rPr>
          <w:rStyle w:val="QuoteChar"/>
          <w:i/>
          <w:iCs/>
          <w:sz w:val="22"/>
        </w:rPr>
        <w:t>igitální geografické prostředí, které je generováno počítači a souvisejícími technologiemi, které uživatelům umožňují zažít a rozpoznat složité geografické systémy a provádět komplexní geografické analýzy. Toto prostředí zahrnuje</w:t>
      </w:r>
      <w:r w:rsidRPr="00BA3606">
        <w:rPr>
          <w:rStyle w:val="QuoteChar"/>
          <w:i/>
          <w:iCs/>
          <w:sz w:val="22"/>
        </w:rPr>
        <w:t xml:space="preserve"> </w:t>
      </w:r>
      <w:r w:rsidR="00B70690" w:rsidRPr="00BA3606">
        <w:rPr>
          <w:rStyle w:val="QuoteChar"/>
          <w:i/>
          <w:iCs/>
          <w:sz w:val="22"/>
        </w:rPr>
        <w:t xml:space="preserve">interakci mezi člověkem a počítačem, distribuované geografické modelování a simulace a síťovou </w:t>
      </w:r>
      <w:proofErr w:type="spellStart"/>
      <w:r w:rsidR="00B70690" w:rsidRPr="00BA3606">
        <w:rPr>
          <w:rStyle w:val="QuoteChar"/>
          <w:i/>
          <w:iCs/>
          <w:sz w:val="22"/>
        </w:rPr>
        <w:t>geo</w:t>
      </w:r>
      <w:proofErr w:type="spellEnd"/>
      <w:r w:rsidR="00B70690" w:rsidRPr="00BA3606">
        <w:rPr>
          <w:rStyle w:val="QuoteChar"/>
          <w:i/>
          <w:iCs/>
          <w:sz w:val="22"/>
        </w:rPr>
        <w:t>-kolaboraci</w:t>
      </w:r>
      <w:r>
        <w:t xml:space="preserve">. </w:t>
      </w:r>
      <w:r>
        <w:fldChar w:fldCharType="begin"/>
      </w:r>
      <w:r>
        <w:instrText xml:space="preserve"> ADDIN ZOTERO_ITEM CSL_CITATION {"citationID":"Yy7SIprR","properties":{"formattedCitation":"(Chen, Lin 2018)","plainCitation":"(Chen, Lin 2018)","noteIndex":0},"citationItems":[{"id":1926,"uris":["http://zotero.org/groups/4599106/items/9YCDBRZA"],"itemData":{"id":1926,"type":"article-journal","container-title":"International Journal of Digital Earth","DOI":"10.1080/17538947.2017.1419452","ISSN":"1753-8947","issue":"4","note":"publisher: Taylor &amp; Francis\n_eprint: https://www.tandfonline.com/doi/pdf/10.1080/17538947.2017.1419452","page":"329-333","source":"Taylor and Francis+NEJM","title":"Virtual geographic environments (VGEs): originating from or beyond virtual reality (VR)?","title-short":"Virtual geographic environments (VGEs)","volume":"11","author":[{"family":"Chen","given":"Min"},{"family":"Lin","given":"Hui"}],"issued":{"date-parts":[["2018",4,3]]},"citation-key":"chenVirtualGeographicEnvironments2018"}}],"schema":"https://github.com/citation-style-language/schema/raw/master/csl-citation.json"} </w:instrText>
      </w:r>
      <w:r>
        <w:fldChar w:fldCharType="separate"/>
      </w:r>
      <w:r w:rsidRPr="00BA3606">
        <w:t>(Chen, Lin 2018)</w:t>
      </w:r>
      <w:r>
        <w:fldChar w:fldCharType="end"/>
      </w:r>
    </w:p>
    <w:p w14:paraId="74FD1333" w14:textId="5910587B" w:rsidR="00B70690" w:rsidRDefault="00B70690" w:rsidP="00BA3606">
      <w:pPr>
        <w:pStyle w:val="Normlnprvnodsazen"/>
      </w:pPr>
      <w:r>
        <w:t xml:space="preserve">VGE </w:t>
      </w:r>
      <w:r w:rsidR="00BA3606">
        <w:t>by mělo zrcadlit</w:t>
      </w:r>
      <w:r>
        <w:t xml:space="preserve"> skutečné geografické prostředí ve virtuálním světě, </w:t>
      </w:r>
      <w:r w:rsidR="00BA3606">
        <w:t xml:space="preserve">a zároveň umožňovat </w:t>
      </w:r>
      <w:r>
        <w:t>uživatelům vizuálně vnímat a zkoumat</w:t>
      </w:r>
      <w:r w:rsidR="00BA3606">
        <w:t xml:space="preserve"> analýzy </w:t>
      </w:r>
      <w:r>
        <w:t xml:space="preserve">v rámci virtuálního světa. </w:t>
      </w:r>
      <w:r w:rsidR="00BA3606">
        <w:t xml:space="preserve">VGE by tohoto měli dosáhnout skrze </w:t>
      </w:r>
      <w:r>
        <w:t xml:space="preserve">kombinaci tradičního geografického informačního systému (GIS) s technologiemi pro </w:t>
      </w:r>
      <w:r w:rsidR="00BA3606">
        <w:t>imerzní</w:t>
      </w:r>
      <w:r>
        <w:t xml:space="preserve"> vizualizaci.</w:t>
      </w:r>
      <w:r w:rsidR="00A92BCE">
        <w:t xml:space="preserve"> </w:t>
      </w:r>
      <w:r w:rsidR="00A92BCE">
        <w:fldChar w:fldCharType="begin"/>
      </w:r>
      <w:r w:rsidR="00A92BCE">
        <w:instrText xml:space="preserve"> ADDIN ZOTERO_ITEM CSL_CITATION {"citationID":"7NJNQB24","properties":{"formattedCitation":"(\\uc0\\u199{}\\uc0\\u246{}ltekin et al. 2020a)","plainCitation":"(Çöltekin et al. 2020a)","noteIndex":0},"citationItems":[{"id":965,"uris":["http://zotero.org/groups/4599106/items/8UTBIYG2"],"itemData":{"id":965,"type":"chapter","abstract":"In this chapter, we review and summarize the current state of the art in geovisualization and extended reality (i.e., virtual, augmented and mixed reality), covering a wide range of approaches to these subjects in domains that are related to geographic information science. We introduce the relationship between geovisualization, extended reality and Digital Earth, provide some fundamental definitions of related terms, and discuss the introduced topics from a human-centric perspective. We describe related research areas including geovisual analytics and movement visualization, both of which have attracted wide interest from multidisciplinary communities in recent years. The last few sections describe the current progress in the use of immersive technologies and introduce the spectrum of terminology on virtual, augmented and mixed reality, as well as proposed research concepts in geographic information science and beyond. We finish with an overview of “dashboards”, which are used in visual analytics as well as in various immersive technologies. We believe the chapter covers important aspects of visualizing and interacting with current and future Digital Earth applications.","container-title":"Manual of Digital Earth","event-place":"Singapore","ISBN":"978-981-329-915-3","language":"en","note":"DOI: 10.1007/978-981-32-9915-3_7","page":"229-277","publisher":"Springer","publisher-place":"Singapore","source":"Springer Link","title":"Geospatial Information Visualization and Extended Reality Displays","URL":"https://doi.org/10.1007/978-981-32-9915-3_7","author":[{"family":"Çöltekin","given":"Arzu"},{"family":"Griffin","given":"Amy L."},{"family":"Slingsby","given":"Aidan"},{"family":"Robinson","given":"Anthony C."},{"family":"Christophe","given":"Sidonie"},{"family":"Rautenbach","given":"Victoria"},{"family":"Chen","given":"Min"},{"family":"Pettit","given":"Christopher"},{"family":"Klippel","given":"Alexander"}],"editor":[{"family":"Guo","given":"Huadong"},{"family":"Goodchild","given":"Michael F."},{"family":"Annoni","given":"Alessandro"}],"accessed":{"date-parts":[["2022",6,25]]},"issued":{"date-parts":[["2020"]]},"citation-key":"coltekinGeospatialInformationVisualization2020"}}],"schema":"https://github.com/citation-style-language/schema/raw/master/csl-citation.json"} </w:instrText>
      </w:r>
      <w:r w:rsidR="00A92BCE">
        <w:fldChar w:fldCharType="separate"/>
      </w:r>
      <w:r w:rsidR="00A92BCE" w:rsidRPr="00A92BCE">
        <w:rPr>
          <w:rFonts w:cs="Times New Roman"/>
          <w:szCs w:val="24"/>
        </w:rPr>
        <w:t>(Çöltekin et al. 2020a)</w:t>
      </w:r>
      <w:r w:rsidR="00A92BCE">
        <w:fldChar w:fldCharType="end"/>
      </w:r>
    </w:p>
    <w:p w14:paraId="5E51B8AA" w14:textId="3A896AED" w:rsidR="00B70690" w:rsidRDefault="00B70690" w:rsidP="00A92BCE">
      <w:pPr>
        <w:pStyle w:val="Normlnprvnodsazen"/>
      </w:pPr>
      <w:r>
        <w:t>VGE lze rozčlenit do čtyř hlavních</w:t>
      </w:r>
      <w:r w:rsidR="00BA3606">
        <w:t xml:space="preserve"> </w:t>
      </w:r>
      <w:r w:rsidR="00A92BCE">
        <w:t xml:space="preserve">komponentů </w:t>
      </w:r>
      <w:r w:rsidR="00A92BCE">
        <w:fldChar w:fldCharType="begin"/>
      </w:r>
      <w:r w:rsidR="00A92BCE">
        <w:instrText xml:space="preserve"> ADDIN ZOTERO_ITEM CSL_CITATION {"citationID":"P9EUtrmY","properties":{"formattedCitation":"(Lin, Chen, Lu 2013)","plainCitation":"(Lin, Chen, Lu 2013)","noteIndex":0},"citationItems":[{"id":1928,"uris":["http://zotero.org/groups/4599106/items/SUZ7C3PV"],"itemData":{"id":1928,"type":"article-journal","abstract":"A virtual geographic environment (VGE) is a type of workspace for computer-aided geographic experiments (CAGEs) and geographic analyses. By supporting geo-visualization, geo-simulation, geo-collaboration, and human participation, it provides open virtual environments that correspond to the real world to assist computer-aided geographic experiments involving both the physical and human dimensions. Based on a discussion of how VGEs can contribute to CAGEs and geographic analyses, this article proposes a clear, systematic framework for VGEs. Four subenvironments are discussed according to their different functions, pertinent issues, and corresponding solutions: (1) the data environment, (2) the modeling and simulation environment, (3) the interactive environment, and (4) the collaborative environment. Furthermore, a case on the simulation of air pollution and its analysis at different geographic scales is used to demonstrate VGEs’ ability to facilitate computer-aided geographic experiments.","container-title":"Annals of the Association of American Geographers","DOI":"10.1080/00045608.2012.689234","ISSN":"0004-5608","issue":"3","note":"publisher: Routledge\n_eprint: https://doi.org/10.1080/00045608.2012.689234","page":"465-482","source":"Taylor and Francis+NEJM","title":"Virtual Geographic Environment: A Workspace for Computer-Aided Geographic Experiments","title-short":"Virtual Geographic Environment","volume":"103","author":[{"family":"Lin","given":"Hui"},{"family":"Chen","given":"Min"},{"family":"Lu","given":"Guonian"}],"issued":{"date-parts":[["2013",5,1]]},"citation-key":"linVirtualGeographicEnvironment2013"}}],"schema":"https://github.com/citation-style-language/schema/raw/master/csl-citation.json"} </w:instrText>
      </w:r>
      <w:r w:rsidR="00A92BCE">
        <w:fldChar w:fldCharType="separate"/>
      </w:r>
      <w:r w:rsidR="00A92BCE" w:rsidRPr="00A92BCE">
        <w:t>(Lin, Chen, Lu 2013)</w:t>
      </w:r>
      <w:r w:rsidR="00A92BCE">
        <w:fldChar w:fldCharType="end"/>
      </w:r>
      <w:r>
        <w:t xml:space="preserve">: </w:t>
      </w:r>
      <w:r w:rsidRPr="009F23F8">
        <w:rPr>
          <w:b/>
          <w:bCs/>
        </w:rPr>
        <w:t>datový prostor</w:t>
      </w:r>
      <w:r>
        <w:t xml:space="preserve">, </w:t>
      </w:r>
      <w:r w:rsidRPr="009F23F8">
        <w:rPr>
          <w:b/>
          <w:bCs/>
        </w:rPr>
        <w:t>prostor pro modelování a simulace</w:t>
      </w:r>
      <w:r>
        <w:t xml:space="preserve">, </w:t>
      </w:r>
      <w:r w:rsidRPr="009F23F8">
        <w:rPr>
          <w:b/>
          <w:bCs/>
        </w:rPr>
        <w:t>prostor pro interakci</w:t>
      </w:r>
      <w:r>
        <w:t xml:space="preserve"> a </w:t>
      </w:r>
      <w:r w:rsidRPr="009F23F8">
        <w:rPr>
          <w:b/>
          <w:bCs/>
        </w:rPr>
        <w:t>prostor pro spolupráci</w:t>
      </w:r>
      <w:r>
        <w:t>. Data jsou v datovém prostoru organizována, manipulována a vizualizována, aby vytvořila digitální infrastrukturu pro VGE. Modelování a simulace jsou klíčovými prostředky pro moderní geografický výzkum, a VGE tuto technologii integrují. Interakce ve VGE vyžaduje odlišné myšlení než u desktopových počítačů, protože cílem je vytvořit zážitky srovnatelné se skutečným světem. Prostředí pro spolupráci umožňuje interakce mezi uživateli a je klíčem k řešení složitých geografických problémů pomocí spolupráce napříč různými oblastmi a odvětvími</w:t>
      </w:r>
      <w:r w:rsidR="00D311E6">
        <w:t xml:space="preserve"> </w:t>
      </w:r>
      <w:r w:rsidR="00D311E6">
        <w:fldChar w:fldCharType="begin"/>
      </w:r>
      <w:r w:rsidR="00D311E6">
        <w:instrText xml:space="preserve"> ADDIN ZOTERO_ITEM CSL_CITATION {"citationID":"iXZaXgd8","properties":{"formattedCitation":"(Guo,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D311E6">
        <w:fldChar w:fldCharType="separate"/>
      </w:r>
      <w:r w:rsidR="00D311E6" w:rsidRPr="00D311E6">
        <w:t>(Guo, Goodchild, Annoni 2020)</w:t>
      </w:r>
      <w:r w:rsidR="00D311E6">
        <w:fldChar w:fldCharType="end"/>
      </w:r>
      <w:r>
        <w:t>.</w:t>
      </w:r>
    </w:p>
    <w:p w14:paraId="56B637F9" w14:textId="6786F791" w:rsidR="00B70690" w:rsidRDefault="00A92BCE" w:rsidP="009F23F8">
      <w:pPr>
        <w:pStyle w:val="Normlnprvnodsazen"/>
      </w:pPr>
      <w:r>
        <w:t xml:space="preserve">VGE je tedy možné chápat jako virtuální pracovny pro </w:t>
      </w:r>
      <w:r w:rsidR="009F23F8">
        <w:t xml:space="preserve">spolupráci na tvorbě analýz, vizualizací a následných interpretací nad geografickými daty. Tato práce bude zaměřena na určité aspekty datového prostoru, prostoru pro interakci a případě prostorou pro spolupráci. Cílem této práce není vytvořit kompletní VGE, ale představit možnosti a omezení současných technologií, které mohou být při budoucí tvorbě VGE využity. </w:t>
      </w:r>
    </w:p>
    <w:p w14:paraId="289EC07E" w14:textId="002641C8" w:rsidR="00212457" w:rsidRDefault="00212457" w:rsidP="00212457">
      <w:pPr>
        <w:pStyle w:val="Normlnprvnodsazen"/>
        <w:ind w:firstLine="0"/>
        <w:rPr>
          <w:b/>
          <w:bCs/>
          <w:lang w:eastAsia="en-US"/>
        </w:rPr>
      </w:pPr>
      <w:r w:rsidRPr="00212457">
        <w:rPr>
          <w:b/>
          <w:bCs/>
          <w:lang w:eastAsia="en-US"/>
        </w:rPr>
        <w:t xml:space="preserve">Digital </w:t>
      </w:r>
      <w:proofErr w:type="spellStart"/>
      <w:r w:rsidRPr="00212457">
        <w:rPr>
          <w:b/>
          <w:bCs/>
          <w:lang w:eastAsia="en-US"/>
        </w:rPr>
        <w:t>Earth</w:t>
      </w:r>
      <w:proofErr w:type="spellEnd"/>
    </w:p>
    <w:p w14:paraId="54D30151" w14:textId="64552959" w:rsidR="00573340" w:rsidRPr="00573340" w:rsidRDefault="00573340" w:rsidP="00212457">
      <w:pPr>
        <w:pStyle w:val="Normlnprvnodsazen"/>
        <w:ind w:firstLine="0"/>
        <w:rPr>
          <w:lang w:eastAsia="en-US"/>
        </w:rPr>
      </w:pPr>
      <w:r>
        <w:rPr>
          <w:lang w:eastAsia="en-US"/>
        </w:rPr>
        <w:t xml:space="preserve">Digital </w:t>
      </w:r>
      <w:proofErr w:type="spellStart"/>
      <w:r>
        <w:rPr>
          <w:lang w:eastAsia="en-US"/>
        </w:rPr>
        <w:t>Earth</w:t>
      </w:r>
      <w:proofErr w:type="spellEnd"/>
      <w:r>
        <w:rPr>
          <w:lang w:eastAsia="en-US"/>
        </w:rPr>
        <w:t xml:space="preserve"> (dále jen DE) </w:t>
      </w:r>
      <w:r w:rsidRPr="00573340">
        <w:rPr>
          <w:lang w:eastAsia="en-US"/>
        </w:rPr>
        <w:t xml:space="preserve">je popisována jako virtuální </w:t>
      </w:r>
      <w:r>
        <w:rPr>
          <w:lang w:eastAsia="en-US"/>
        </w:rPr>
        <w:t>atlas (</w:t>
      </w:r>
      <w:r w:rsidRPr="009F23F8">
        <w:rPr>
          <w:i/>
          <w:iCs/>
          <w:lang w:eastAsia="en-US"/>
        </w:rPr>
        <w:t>globe</w:t>
      </w:r>
      <w:r>
        <w:rPr>
          <w:lang w:eastAsia="en-US"/>
        </w:rPr>
        <w:t xml:space="preserve"> – ve smyslu celé </w:t>
      </w:r>
      <w:r w:rsidR="009F23F8">
        <w:rPr>
          <w:lang w:eastAsia="en-US"/>
        </w:rPr>
        <w:t>země</w:t>
      </w:r>
      <w:r>
        <w:rPr>
          <w:lang w:eastAsia="en-US"/>
        </w:rPr>
        <w:t xml:space="preserve">) </w:t>
      </w:r>
      <w:r w:rsidRPr="00573340">
        <w:rPr>
          <w:lang w:eastAsia="en-US"/>
        </w:rPr>
        <w:t>sestavená z masivních dat pozorování Země s více rozlišeními, více časovými obdobími, různými typy dat o Zemi a spřízněnými analytickými algoritmy a modely</w:t>
      </w:r>
      <w:r>
        <w:rPr>
          <w:lang w:eastAsia="en-US"/>
        </w:rPr>
        <w:t xml:space="preserve"> </w:t>
      </w:r>
      <w:r>
        <w:rPr>
          <w:lang w:eastAsia="en-US"/>
        </w:rPr>
        <w:fldChar w:fldCharType="begin"/>
      </w:r>
      <w:r>
        <w:rPr>
          <w:lang w:eastAsia="en-US"/>
        </w:rPr>
        <w:instrText xml:space="preserve"> ADDIN ZOTERO_ITEM CSL_CITATION {"citationID":"YX2ImDvQ","properties":{"formattedCitation":"(Goodchild 2013; Grossner, Goodchild, Clarke 2008; Guo, Goodchild, Annoni 2020)","plainCitation":"(Goodchild 2013; Grossner, Goodchild, Clarke 2008; Guo, Goodchild, Annoni 2020)","noteIndex":0},"citationItems":[{"id":1922,"uris":["http://zotero.org/groups/4599106/items/3QJL8KU4"],"itemData":{"id":1922,"type":"article-journal","abstract":"Big data is distinguished by volume, velocity, and variety. A large proportion of all big data is likely to be geographically referenced, and much may be real time. While examples can be found of high-quality big data, problems arise in meeting the normal scientific standards of replicability and rigorous sampling. These standards can be relaxed in certain stages of science, during hypothesis generation and exploration. Three methods of quality improvement and assurance are proposed. Only the third is sufficiently robust and rapid, especially in time-critical situations.","container-title":"Dialogues in Human Geography","DOI":"10.1177/2043820613513392","ISSN":"2043-8206","issue":"3","language":"en","note":"publisher: SAGE Publications","page":"280-284","source":"SAGE Journals","title":"The quality of big (geo)data","volume":"3","author":[{"family":"Goodchild","given":"Michael F"}],"issued":{"date-parts":[["2013",11,1]]},"citation-key":"goodchildQualityBigGeo2013"}},{"id":1923,"uris":["http://zotero.org/groups/4599106/items/Z6CXXYFC"],"itemData":{"id":1923,"type":"article-journal","abstract":"In a 1998 speech before the California Science Center in Los Angeles, then US Vice-President Al Gore called for a global undertaking to build a multi-faceted computing system for education and research, which he termed “Digital Earth.” The vision was that of a system providing access to what is known about the planet and its inhabitants’ activities – currently and for any time in history – via responses to queries and exploratory tools. Furthermore, it would accommodate modeling extensions for predicting future conditions. Organized efforts towards realizing that vision have diminished significantly since 2001, but progress on key requisites has been made. As the 10 year anniversary of that influential speech approaches, we re-examine it from the perspective of a systematic software design process and find the envisioned system to be in many respects inclusive of concepts of distributed geolibraries and digital atlases. A preliminary definition for a particular digital earth system as: “a comprehensive, distributed geographic information and knowledge organization system,” is offered and discussed. We suggest that resumption of earlier design and focused research efforts can and should be undertaken, and may prove a worthwhile “Grand Challenge” for the GIScience community.","container-title":"T. GIS","DOI":"10.1111/j.1467-9671.2008.01090.x","journalAbbreviation":"T. GIS","page":"145-160","source":"ResearchGate","title":"Defining a Digital Earth System","volume":"12","author":[{"family":"Grossner","given":"Karl"},{"family":"Goodchild","given":"Michael"},{"family":"Clarke","given":"Keith"}],"issued":{"date-parts":[["2008",2,1]]},"citation-key":"grossnerDefiningDigitalEarth2008"}},{"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Pr>
          <w:lang w:eastAsia="en-US"/>
        </w:rPr>
        <w:fldChar w:fldCharType="separate"/>
      </w:r>
      <w:r w:rsidRPr="00573340">
        <w:t>(Goodchild 2013; Grossner, Goodchild, Clarke 2008; Guo, Goodchild, Annoni 2020)</w:t>
      </w:r>
      <w:r>
        <w:rPr>
          <w:lang w:eastAsia="en-US"/>
        </w:rPr>
        <w:fldChar w:fldCharType="end"/>
      </w:r>
      <w:r w:rsidRPr="00573340">
        <w:rPr>
          <w:lang w:eastAsia="en-US"/>
        </w:rPr>
        <w:t xml:space="preserve">. Z vědeckého hlediska má </w:t>
      </w:r>
      <w:r w:rsidR="0079621B">
        <w:rPr>
          <w:lang w:eastAsia="en-US"/>
        </w:rPr>
        <w:t>DE</w:t>
      </w:r>
      <w:r w:rsidRPr="00573340">
        <w:rPr>
          <w:lang w:eastAsia="en-US"/>
        </w:rPr>
        <w:t xml:space="preserve"> dv</w:t>
      </w:r>
      <w:r w:rsidR="0079621B">
        <w:rPr>
          <w:lang w:eastAsia="en-US"/>
        </w:rPr>
        <w:t>a</w:t>
      </w:r>
      <w:r w:rsidRPr="00573340">
        <w:rPr>
          <w:lang w:eastAsia="en-US"/>
        </w:rPr>
        <w:t xml:space="preserve"> základní aspekty.</w:t>
      </w:r>
      <w:r w:rsidR="0079621B">
        <w:rPr>
          <w:lang w:eastAsia="en-US"/>
        </w:rPr>
        <w:t xml:space="preserve"> DE </w:t>
      </w:r>
      <w:r w:rsidRPr="00573340">
        <w:rPr>
          <w:lang w:eastAsia="en-US"/>
        </w:rPr>
        <w:t>představuje rozsáhlý systém dat a informací, který agreguje a prezentuje data a informace týkající se Země</w:t>
      </w:r>
      <w:r w:rsidR="0079621B">
        <w:rPr>
          <w:lang w:eastAsia="en-US"/>
        </w:rPr>
        <w:t xml:space="preserve"> a</w:t>
      </w:r>
      <w:r w:rsidRPr="00573340">
        <w:rPr>
          <w:lang w:eastAsia="en-US"/>
        </w:rPr>
        <w:t xml:space="preserve"> </w:t>
      </w:r>
      <w:r w:rsidR="0079621B">
        <w:rPr>
          <w:lang w:eastAsia="en-US"/>
        </w:rPr>
        <w:t xml:space="preserve">DE je </w:t>
      </w:r>
      <w:r w:rsidRPr="00573340">
        <w:rPr>
          <w:lang w:eastAsia="en-US"/>
        </w:rPr>
        <w:t xml:space="preserve">virtuálním systémem Země, který může </w:t>
      </w:r>
      <w:r w:rsidRPr="00573340">
        <w:rPr>
          <w:lang w:eastAsia="en-US"/>
        </w:rPr>
        <w:lastRenderedPageBreak/>
        <w:t xml:space="preserve">provádět simulace systému a podporu rozhodování pro složité </w:t>
      </w:r>
      <w:proofErr w:type="spellStart"/>
      <w:r w:rsidRPr="00573340">
        <w:rPr>
          <w:lang w:eastAsia="en-US"/>
        </w:rPr>
        <w:t>geovědní</w:t>
      </w:r>
      <w:proofErr w:type="spellEnd"/>
      <w:r w:rsidRPr="00573340">
        <w:rPr>
          <w:lang w:eastAsia="en-US"/>
        </w:rPr>
        <w:t xml:space="preserve"> procesy a socioekonomické jevy</w:t>
      </w:r>
      <w:r w:rsidR="00B2682C">
        <w:rPr>
          <w:lang w:eastAsia="en-US"/>
        </w:rPr>
        <w:t xml:space="preserve"> </w:t>
      </w:r>
      <w:r w:rsidR="00B2682C">
        <w:rPr>
          <w:lang w:eastAsia="en-US"/>
        </w:rPr>
        <w:fldChar w:fldCharType="begin"/>
      </w:r>
      <w:r w:rsidR="00B2682C">
        <w:rPr>
          <w:lang w:eastAsia="en-US"/>
        </w:rPr>
        <w:instrText xml:space="preserve"> ADDIN ZOTERO_ITEM CSL_CITATION {"citationID":"RmOlzVy7","properties":{"formattedCitation":"(Guo, Goodchild, Annoni 2020)","plainCitation":"(Guo, Goodchild, Annoni 2020)","noteIndex":0},"citationItems":[{"id":949,"uris":["http://zotero.org/groups/4599106/items/4B5E7TZU"],"itemData":{"id":949,"type":"book","abstract":"This open access book offers a summary of the development of Digital Earth over the past twenty years. By reviewing the initial vision of Digital Earth, the evolution of that vision, the relevant key technologies, and the role of Digital Earth in helping people respond to global challenges, this publication reveals how and why Digital Earth is becoming vital for acquiring, processing, analysing and mining the rapidly growing volume of global data sets about the Earth. The main aspects of Digital Earth covered here include: Digital Earth platforms, remote sensing and navigation satellites, processing and visualizing geospatial information, geospatial information infrastructures, big data and cloud computing, transformation and zooming, artificial intelligence, Internet of Things, and social media. Moreover, the book covers in detail the multi-layered/multi-faceted roles of Digital Earth in response to sustainable development goals, climate changes, and mitigating disasters, the applications of Digital Earth (such as digital city and digital heritage), the citizen science in support of Digital Earth, the economic value of Digital Earth, and so on. This book also reviews the regional and national development of Digital Earth around the world, and discusses the role and effect of education and ethics. Lastly, it concludes with a summary of the challenges and forecasts the future trends of Digital Earth. By sharing case studies and a broad range of general and scientific insights into the science and technology of Digital Earth, this book offers an essential introduction for an ever-growing international audience.","language":"English","note":"Accepted: 2020-03-18 13:36:15\nDOI: 10.1007/978-981-32-9915-3","publisher":"Springer Nature","source":"library.oapen.org","title":"Manual of Digital Earth","URL":"https://library.oapen.org/handle/20.500.12657/23172","editor":[{"family":"Guo","given":"Huadong"},{"family":"Goodchild","given":"Michael F."},{"family":"Annoni","given":"Alessandro"}],"accessed":{"date-parts":[["2022",6,25]]},"issued":{"date-parts":[["2020"]]},"citation-key":"guoManualDigitalEarth2020"}}],"schema":"https://github.com/citation-style-language/schema/raw/master/csl-citation.json"} </w:instrText>
      </w:r>
      <w:r w:rsidR="00B2682C">
        <w:rPr>
          <w:lang w:eastAsia="en-US"/>
        </w:rPr>
        <w:fldChar w:fldCharType="separate"/>
      </w:r>
      <w:r w:rsidR="00B2682C" w:rsidRPr="00B2682C">
        <w:t>(Guo, Goodchild, Annoni 2020)</w:t>
      </w:r>
      <w:r w:rsidR="00B2682C">
        <w:rPr>
          <w:lang w:eastAsia="en-US"/>
        </w:rPr>
        <w:fldChar w:fldCharType="end"/>
      </w:r>
      <w:r w:rsidR="00B2682C">
        <w:rPr>
          <w:lang w:eastAsia="en-US"/>
        </w:rPr>
        <w:t xml:space="preserve">. </w:t>
      </w:r>
      <w:r>
        <w:rPr>
          <w:lang w:eastAsia="en-US"/>
        </w:rPr>
        <w:t xml:space="preserve"> </w:t>
      </w:r>
      <w:r w:rsidR="009F23F8">
        <w:rPr>
          <w:lang w:eastAsia="en-US"/>
        </w:rPr>
        <w:t xml:space="preserve">Z hlediska VGE se jedná o další abstrakci nad konceptem VGE. </w:t>
      </w:r>
    </w:p>
    <w:p w14:paraId="2714887E" w14:textId="454A1A9B" w:rsidR="008D1D5F" w:rsidRDefault="008D1D5F" w:rsidP="008D1D5F">
      <w:pPr>
        <w:pStyle w:val="Malnadpis"/>
      </w:pPr>
      <w:proofErr w:type="spellStart"/>
      <w:r w:rsidRPr="001F6849">
        <w:t>Metaverse</w:t>
      </w:r>
      <w:proofErr w:type="spellEnd"/>
    </w:p>
    <w:p w14:paraId="6076359C" w14:textId="14E70136" w:rsidR="006A7E8F" w:rsidRPr="00FC59D6" w:rsidRDefault="006A7E8F" w:rsidP="00FC59D6">
      <w:pPr>
        <w:pStyle w:val="Malnadpis"/>
        <w:rPr>
          <w:b w:val="0"/>
          <w:bCs/>
        </w:rPr>
      </w:pPr>
      <w:r w:rsidRPr="00FC59D6">
        <w:rPr>
          <w:b w:val="0"/>
          <w:bCs/>
        </w:rPr>
        <w:t xml:space="preserve">Podobně jako v případě definice virtuální reality, i koncept </w:t>
      </w:r>
      <w:proofErr w:type="spellStart"/>
      <w:r w:rsidRPr="00FC59D6">
        <w:rPr>
          <w:b w:val="0"/>
          <w:bCs/>
        </w:rPr>
        <w:t>Metaverse</w:t>
      </w:r>
      <w:proofErr w:type="spellEnd"/>
      <w:r w:rsidRPr="00FC59D6">
        <w:rPr>
          <w:b w:val="0"/>
          <w:bCs/>
        </w:rPr>
        <w:t xml:space="preserve"> je </w:t>
      </w:r>
      <w:r w:rsidR="009F23F8">
        <w:rPr>
          <w:b w:val="0"/>
          <w:bCs/>
        </w:rPr>
        <w:t>obtížně definovatelný</w:t>
      </w:r>
      <w:r w:rsidRPr="00FC59D6">
        <w:rPr>
          <w:b w:val="0"/>
          <w:bCs/>
        </w:rPr>
        <w:t xml:space="preserve"> a jeho význam se mění v závislosti na perspektivě a kontextu. Existuje mnoho různých názorů a přístupů k tomu, co </w:t>
      </w:r>
      <w:proofErr w:type="spellStart"/>
      <w:r w:rsidRPr="00FC59D6">
        <w:rPr>
          <w:b w:val="0"/>
          <w:bCs/>
        </w:rPr>
        <w:t>Metaverse</w:t>
      </w:r>
      <w:proofErr w:type="spellEnd"/>
      <w:r w:rsidRPr="00FC59D6">
        <w:rPr>
          <w:b w:val="0"/>
          <w:bCs/>
        </w:rPr>
        <w:t xml:space="preserve"> skutečně představuje</w:t>
      </w:r>
      <w:r w:rsidR="00FC59D6" w:rsidRPr="00FC59D6">
        <w:rPr>
          <w:b w:val="0"/>
          <w:bCs/>
        </w:rPr>
        <w:t xml:space="preserve"> </w:t>
      </w:r>
      <w:r w:rsidRPr="00FC59D6">
        <w:rPr>
          <w:b w:val="0"/>
          <w:bCs/>
        </w:rPr>
        <w:t xml:space="preserve">Jedním z aspektů, který ilustruje nejednoznačnost </w:t>
      </w:r>
      <w:proofErr w:type="spellStart"/>
      <w:r w:rsidRPr="00FC59D6">
        <w:rPr>
          <w:b w:val="0"/>
          <w:bCs/>
        </w:rPr>
        <w:t>Metaverse</w:t>
      </w:r>
      <w:proofErr w:type="spellEnd"/>
      <w:r w:rsidRPr="00FC59D6">
        <w:rPr>
          <w:b w:val="0"/>
          <w:bCs/>
        </w:rPr>
        <w:t xml:space="preserve">, je různorodost definic a pohledů na tento koncept. Někteří ho vidí jako kolektivní termín pro digitální trojrozměrné světy, zatímco jiní vnímají </w:t>
      </w:r>
      <w:proofErr w:type="spellStart"/>
      <w:r w:rsidRPr="00FC59D6">
        <w:rPr>
          <w:b w:val="0"/>
          <w:bCs/>
        </w:rPr>
        <w:t>Metaverse</w:t>
      </w:r>
      <w:proofErr w:type="spellEnd"/>
      <w:r w:rsidRPr="00FC59D6">
        <w:rPr>
          <w:b w:val="0"/>
          <w:bCs/>
        </w:rPr>
        <w:t xml:space="preserve"> jako potenciální následující generaci internetu, která by mohla definovat Web 3.0 nebo se alespoň stát jeho součástí. Existují také představy o </w:t>
      </w:r>
      <w:proofErr w:type="spellStart"/>
      <w:r w:rsidRPr="00FC59D6">
        <w:rPr>
          <w:b w:val="0"/>
          <w:bCs/>
        </w:rPr>
        <w:t>Metaverse</w:t>
      </w:r>
      <w:proofErr w:type="spellEnd"/>
      <w:r w:rsidRPr="00FC59D6">
        <w:rPr>
          <w:b w:val="0"/>
          <w:bCs/>
        </w:rPr>
        <w:t xml:space="preserve"> jako o verzi internetu, kterým se člověk může procházet</w:t>
      </w:r>
      <w:r w:rsidR="00FC59D6" w:rsidRPr="00FC59D6">
        <w:rPr>
          <w:b w:val="0"/>
          <w:bCs/>
        </w:rPr>
        <w:t xml:space="preserve"> a „být v něm“ </w:t>
      </w:r>
      <w:r w:rsidR="00FC59D6" w:rsidRPr="00FC59D6">
        <w:rPr>
          <w:b w:val="0"/>
          <w:bCs/>
        </w:rPr>
        <w:fldChar w:fldCharType="begin"/>
      </w:r>
      <w:r w:rsidR="00FC59D6" w:rsidRPr="00FC59D6">
        <w:rPr>
          <w:b w:val="0"/>
          <w:bCs/>
        </w:rPr>
        <w:instrText xml:space="preserve"> ADDIN ZOTERO_ITEM CSL_CITATION {"citationID":"O78dQxPa","properties":{"formattedCitation":"(Kiong 2022; Newton 2021)","plainCitation":"(Kiong 2022; Newton 2021)","noteIndex":0},"citationItems":[{"id":1920,"uris":["http://zotero.org/groups/4599106/items/9F7IKPB4"],"itemData":{"id":1920,"type":"book","abstract":"In recent months, the term metaverse has become the newest buzzword in the crypto and gaming space, and start-ups venturing into metaverse have been mushrooming around the globe. These start-ups were able to attract investments from angel investors and VCs. The biggest news this year was the direct listing of Roblox on the New York Stock Exchange in which the company’s stock closed at $69.50 per share, giving the company a market cap of $38.26 billion. Another sensational story was Epic Games, the company that built Unreal Engine and the popular metaverse game Fortnite. At the time of writing, Epic Games has just completed a $1 billion round of funding to support the long-term vision for the metaverse.But all these developments paled in comparison to Facebook changed its name to Meta on 29th Oct 2021, boldly announced its official entry into the metaverse. This was a game-changing milestone, which not only showed that Zuckerberg has continuously strengthened his worldview that \"the metaverse is the next stop of the Internet\", but also raised the metaverse to the same level of ambition as Musk’s vision of colonizing Mars and Google’s project to radically extend the human lifespan.Though metaverses have existed for more than two decades particularly in the gaming space like the famous Second Life, Fortnite, Roblox and more, it was neither widely known nor adopted outside the gaming industry. However, with the meteoric rise of the DeFi and NFT applications in the last two years, metaverse suddenly became a buzzword as metaverse platforms were mushrooming by integrating DeFi and NFT into GameFi to create sensational 3D VR experiences and allow users to monetize while playing (aka Play to Earn).Besides gaming, the latest trend shows that there is immense potential in business and commercial metaverse applications. Industries such as tourism, real estate, medicine, engineering, education, event management, manufacturing, town planning and more could benefit greatly from Metaverse. As Metaverse is evolving fast, I have written this book to help you gain a better understanding of the metaverse as well as how to invest in metaverse projects to gain profits from NFT trading, DeFi staking and Play to Earn.","ISBN":"9798798340927","language":"English","number-of-pages":"122","publisher":"Independently published","source":"Amazon","title":"Metaverse Made Easy: A Beginner's Guide to the Metaverse: Everything you need to know about Metaverse, NFT and GameFi","title-short":"Metaverse Made Easy","author":[{"family":"Kiong","given":"Dr Liew Voon"}],"issued":{"date-parts":[["2022",1,9]]},"citation-key":"kiongMetaverseMadeEasy2022"}},{"id":1918,"uris":["http://zotero.org/groups/4599106/items/AXABFZ7A"],"itemData":{"id":1918,"type":"webpage","abstract":"An interview with the CEO about his most sci-fi speculation.","container-title":"The Verge","language":"en-US","title":"Mark Zuckerberg is betting Facebook’s future on the metaverse","URL":"https://www.theverge.com/22588022/mark-zuckerberg-facebook-ceo-metaverse-interview","author":[{"family":"Newton","given":"Casey"}],"accessed":{"date-parts":[["2023",9,1]]},"issued":{"date-parts":[["2021",7,22]]},"citation-key":"newtonMarkZuckerbergBetting2021"}}],"schema":"https://github.com/citation-style-language/schema/raw/master/csl-citation.json"} </w:instrText>
      </w:r>
      <w:r w:rsidR="00FC59D6" w:rsidRPr="00FC59D6">
        <w:rPr>
          <w:b w:val="0"/>
          <w:bCs/>
        </w:rPr>
        <w:fldChar w:fldCharType="separate"/>
      </w:r>
      <w:r w:rsidR="00FC59D6" w:rsidRPr="00FC59D6">
        <w:rPr>
          <w:b w:val="0"/>
          <w:bCs/>
        </w:rPr>
        <w:t>(Kiong 2022; Newton 2021)</w:t>
      </w:r>
      <w:r w:rsidR="00FC59D6" w:rsidRPr="00FC59D6">
        <w:rPr>
          <w:b w:val="0"/>
          <w:bCs/>
        </w:rPr>
        <w:fldChar w:fldCharType="end"/>
      </w:r>
      <w:r w:rsidR="00FC59D6">
        <w:rPr>
          <w:b w:val="0"/>
          <w:bCs/>
        </w:rPr>
        <w:t>.</w:t>
      </w:r>
      <w:r w:rsidR="00FC59D6" w:rsidRPr="00FC59D6">
        <w:rPr>
          <w:b w:val="0"/>
          <w:bCs/>
        </w:rPr>
        <w:t xml:space="preserve"> </w:t>
      </w:r>
      <w:r w:rsidR="00FC59D6">
        <w:rPr>
          <w:b w:val="0"/>
          <w:bCs/>
        </w:rPr>
        <w:t xml:space="preserve">Dále je </w:t>
      </w:r>
      <w:proofErr w:type="spellStart"/>
      <w:r w:rsidR="00FC59D6">
        <w:rPr>
          <w:b w:val="0"/>
          <w:bCs/>
        </w:rPr>
        <w:t>metaverse</w:t>
      </w:r>
      <w:proofErr w:type="spellEnd"/>
      <w:r w:rsidR="00FC59D6">
        <w:rPr>
          <w:b w:val="0"/>
          <w:bCs/>
        </w:rPr>
        <w:t xml:space="preserve"> často spojován s MMORPG počítačovými hrami, jelikož koncept individuálních virtuálních světů umožňujících sociální interakce odpovídá představám o </w:t>
      </w:r>
      <w:proofErr w:type="spellStart"/>
      <w:r w:rsidR="00FC59D6">
        <w:rPr>
          <w:b w:val="0"/>
          <w:bCs/>
        </w:rPr>
        <w:t>Metaverse</w:t>
      </w:r>
      <w:proofErr w:type="spellEnd"/>
      <w:r w:rsidR="00FC59D6">
        <w:rPr>
          <w:b w:val="0"/>
          <w:bCs/>
        </w:rPr>
        <w:t xml:space="preserve">. </w:t>
      </w:r>
      <w:r w:rsidR="00FC59D6" w:rsidRPr="00FC59D6">
        <w:rPr>
          <w:b w:val="0"/>
          <w:bCs/>
        </w:rPr>
        <w:t xml:space="preserve">Autoři </w:t>
      </w:r>
      <w:r w:rsidR="00FC59D6" w:rsidRPr="00FC59D6">
        <w:rPr>
          <w:b w:val="0"/>
          <w:bCs/>
        </w:rPr>
        <w:fldChar w:fldCharType="begin"/>
      </w:r>
      <w:r w:rsidR="00FC59D6" w:rsidRPr="00FC59D6">
        <w:rPr>
          <w:b w:val="0"/>
          <w:bCs/>
        </w:rPr>
        <w:instrText xml:space="preserve"> ADDIN ZOTERO_ITEM CSL_CITATION {"citationID":"uWtNAC0V","properties":{"formattedCitation":"(Ritterbusch, Teichmann 2023)","plainCitation":"(Ritterbusch, Teichmann 2023)","noteIndex":0},"citationItems":[{"id":1915,"uris":["http://zotero.org/groups/4599106/items/2V54YDUQ"],"itemData":{"id":1915,"type":"article-journal","abstract":"The term Metaverse is emerging as a result of the late push by multinational technology conglomerates and a recent surge of interest in Web 3.0, Blockchain, NFT, and Cryptocurrencies. From a scientific point of view, there is no definite consensus on what the Metaverse will be like. This paper collects, analyzes, and synthesizes scientific definitions and the accompanying major characteristics of the Metaverse using the methodology of a Systematic Literature Review (SLR). Two revised definitions for the Metaverse are presented, both condensing the key attributes, where the first one is rather simplistic holistic describing “a three-dimensional online environment in which users represented by avatars interact with each other in virtual spaces decoupled from the real physical world”. In contrast, the second definition is specified in a more detailed manner in the paper and further discussed. These comprehensive definitions offer specialized and general scholars an application within and beyond the scientific context of the system science, information system science, computer science, and business informatics, by also introducing open research challenges. Furthermore, an outlook on the social, economic, and technical implications is given, and the preconditions that are necessary for a successful implementation are discussed.","container-title":"IEEE Access","DOI":"10.1109/ACCESS.2023.3241809","ISSN":"2169-3536","note":"event-title: IEEE Access","page":"12368-12377","source":"IEEE Xplore","title":"Defining the Metaverse: A Systematic Literature Review","title-short":"Defining the Metaverse","volume":"11","author":[{"family":"Ritterbusch","given":"Georg David"},{"family":"Teichmann","given":"Malte Rolf"}],"issued":{"date-parts":[["2023"]]},"citation-key":"ritterbuschDefiningMetaverseSystematic2023"}}],"schema":"https://github.com/citation-style-language/schema/raw/master/csl-citation.json"} </w:instrText>
      </w:r>
      <w:r w:rsidR="00FC59D6" w:rsidRPr="00FC59D6">
        <w:rPr>
          <w:b w:val="0"/>
          <w:bCs/>
        </w:rPr>
        <w:fldChar w:fldCharType="separate"/>
      </w:r>
      <w:r w:rsidR="00FC59D6" w:rsidRPr="00FC59D6">
        <w:rPr>
          <w:b w:val="0"/>
          <w:bCs/>
        </w:rPr>
        <w:t>(Ritterbusch, Teichmann 2023)</w:t>
      </w:r>
      <w:r w:rsidR="00FC59D6" w:rsidRPr="00FC59D6">
        <w:rPr>
          <w:b w:val="0"/>
          <w:bCs/>
        </w:rPr>
        <w:fldChar w:fldCharType="end"/>
      </w:r>
      <w:r w:rsidR="00FC59D6" w:rsidRPr="00FC59D6">
        <w:rPr>
          <w:b w:val="0"/>
          <w:bCs/>
        </w:rPr>
        <w:t xml:space="preserve"> na základě systematického průzkumu literatury vytvořili definici:</w:t>
      </w:r>
    </w:p>
    <w:p w14:paraId="489173CE" w14:textId="0AC8944F" w:rsidR="00F55C43" w:rsidRDefault="00FC59D6" w:rsidP="001078D6">
      <w:pPr>
        <w:pStyle w:val="Quote"/>
        <w:jc w:val="both"/>
      </w:pPr>
      <w:proofErr w:type="spellStart"/>
      <w:r w:rsidRPr="00FC59D6">
        <w:t>Metaverse</w:t>
      </w:r>
      <w:proofErr w:type="spellEnd"/>
      <w:r w:rsidRPr="00FC59D6">
        <w:t xml:space="preserve">, </w:t>
      </w:r>
      <w:r>
        <w:t>spojení</w:t>
      </w:r>
      <w:r w:rsidRPr="00FC59D6">
        <w:t xml:space="preserve"> slov "meta"</w:t>
      </w:r>
      <w:r>
        <w:t xml:space="preserve"> </w:t>
      </w:r>
      <w:r w:rsidRPr="00FC59D6">
        <w:t xml:space="preserve">a "vesmír", popisuje (decentralizovaný) trojrozměrný online prostor, který je trvalý a </w:t>
      </w:r>
      <w:r>
        <w:t>imerzní</w:t>
      </w:r>
      <w:r w:rsidRPr="00FC59D6">
        <w:t>, ve kterém se uživatelé zastoupení avatary mohou sociálně a ekonomicky účastnit, spolupracovat a být kreativní ve virtuálních prostorách oddělených od reálného fyzického světa.</w:t>
      </w:r>
    </w:p>
    <w:p w14:paraId="78EA2ED1" w14:textId="0BE33214" w:rsidR="003B54F9" w:rsidRPr="003B54F9" w:rsidRDefault="003B54F9" w:rsidP="0079621B">
      <w:pPr>
        <w:pStyle w:val="Normlnprvnodsazen"/>
      </w:pPr>
      <w:r>
        <w:t>Všechny výše uvedené termíny</w:t>
      </w:r>
      <w:r w:rsidR="0079621B">
        <w:t xml:space="preserve"> (VGE, DE, </w:t>
      </w:r>
      <w:proofErr w:type="spellStart"/>
      <w:r w:rsidR="0079621B">
        <w:t>Metaverse</w:t>
      </w:r>
      <w:proofErr w:type="spellEnd"/>
      <w:r w:rsidR="0079621B">
        <w:t>)</w:t>
      </w:r>
      <w:r>
        <w:t xml:space="preserve"> se v různých měřítkách </w:t>
      </w:r>
      <w:proofErr w:type="gramStart"/>
      <w:r>
        <w:t>snaží</w:t>
      </w:r>
      <w:proofErr w:type="gramEnd"/>
      <w:r>
        <w:t xml:space="preserve"> definovat koncept virtuálního světa vytvořeného pomocí současné technologie. Světa, který existuje paralelně se světem „reálným“ a je s ním oboustranně propojen, a to tak že z něj čerpá a zároveň jej zpětně ovlivňuje. Výše uvedené definice se zdají velice podobné a při pohledu z různých kontextů zaměnitelné. Pro tuto práci není </w:t>
      </w:r>
      <w:r w:rsidR="00D311E6">
        <w:t>důležité,</w:t>
      </w:r>
      <w:r>
        <w:t xml:space="preserve"> zdali se výsledný </w:t>
      </w:r>
      <w:r w:rsidR="002E252E">
        <w:t>virtuální</w:t>
      </w:r>
      <w:r>
        <w:t xml:space="preserve"> svět jmenuje Digital </w:t>
      </w:r>
      <w:proofErr w:type="spellStart"/>
      <w:r>
        <w:t>Earth</w:t>
      </w:r>
      <w:proofErr w:type="spellEnd"/>
      <w:r>
        <w:t xml:space="preserve">, </w:t>
      </w:r>
      <w:proofErr w:type="spellStart"/>
      <w:r>
        <w:t>Metaverse</w:t>
      </w:r>
      <w:proofErr w:type="spellEnd"/>
      <w:r>
        <w:t xml:space="preserve"> nebo VGE, ale zdali je možné k těmto vizím technologicky dospět. </w:t>
      </w:r>
    </w:p>
    <w:p w14:paraId="4C9745A1" w14:textId="4E9B95A4" w:rsidR="003061F0" w:rsidRPr="001F6849" w:rsidRDefault="009774FA" w:rsidP="002656D4">
      <w:pPr>
        <w:pStyle w:val="Heading2"/>
        <w:rPr>
          <w:lang w:val="cs-CZ"/>
        </w:rPr>
      </w:pPr>
      <w:r w:rsidRPr="001F6849">
        <w:rPr>
          <w:lang w:val="cs-CZ"/>
        </w:rPr>
        <w:t>Systém virtuální reality</w:t>
      </w:r>
    </w:p>
    <w:p w14:paraId="6C155A27" w14:textId="7DDD90C0" w:rsidR="00566D5F" w:rsidRPr="001F6849" w:rsidRDefault="00413905" w:rsidP="00F64BDA">
      <w:pPr>
        <w:pStyle w:val="Normlnprvnodsazen"/>
        <w:ind w:firstLine="0"/>
      </w:pPr>
      <w:r w:rsidRPr="001F6849">
        <w:t xml:space="preserve">Z obecného hlediska popisuje </w:t>
      </w:r>
      <w:r w:rsidR="007854CF" w:rsidRPr="001F6849">
        <w:t xml:space="preserve">systém </w:t>
      </w:r>
      <w:r w:rsidR="003061F0" w:rsidRPr="001F6849">
        <w:t>virtuální</w:t>
      </w:r>
      <w:r w:rsidR="007854CF" w:rsidRPr="001F6849">
        <w:t xml:space="preserve"> reality </w:t>
      </w:r>
      <w:proofErr w:type="spellStart"/>
      <w:r w:rsidR="007854CF" w:rsidRPr="001F6849">
        <w:t>Sherman</w:t>
      </w:r>
      <w:proofErr w:type="spellEnd"/>
      <w:r w:rsidR="007854CF" w:rsidRPr="001F6849">
        <w:t xml:space="preserve"> a Craig a dělí jej na základní komponenty (Software, Hardware, </w:t>
      </w:r>
      <w:del w:id="53" w:author="Jan Horák" w:date="2023-06-15T11:49:00Z">
        <w:r w:rsidR="007854CF" w:rsidRPr="001F6849" w:rsidDel="00BC59E7">
          <w:delText>Virutální</w:delText>
        </w:r>
      </w:del>
      <w:ins w:id="54" w:author="Jan Horák" w:date="2023-06-15T11:49:00Z">
        <w:r w:rsidR="00BC59E7" w:rsidRPr="001F6849">
          <w:t>Virtuální</w:t>
        </w:r>
      </w:ins>
      <w:r w:rsidR="007854CF" w:rsidRPr="001F6849">
        <w:t xml:space="preserve"> svět, </w:t>
      </w:r>
      <w:del w:id="55" w:author="Jan Horák" w:date="2023-06-15T11:49:00Z">
        <w:r w:rsidR="007854CF" w:rsidRPr="001F6849" w:rsidDel="00BC59E7">
          <w:delText>Účastník</w:delText>
        </w:r>
      </w:del>
      <w:r w:rsidR="007E1EA4" w:rsidRPr="001F6849">
        <w:t>Uživatel</w:t>
      </w:r>
      <w:r w:rsidR="007854CF" w:rsidRPr="001F6849">
        <w:t xml:space="preserve">) viz. </w:t>
      </w:r>
      <w:r w:rsidR="007854CF" w:rsidRPr="001F6849">
        <w:rPr>
          <w:highlight w:val="yellow"/>
        </w:rPr>
        <w:t xml:space="preserve">Obr. </w:t>
      </w:r>
      <w:r w:rsidR="00566D5F" w:rsidRPr="001F6849">
        <w:rPr>
          <w:highlight w:val="yellow"/>
        </w:rPr>
        <w:t xml:space="preserve"> </w:t>
      </w:r>
      <w:r w:rsidR="007854CF" w:rsidRPr="001F6849">
        <w:rPr>
          <w:highlight w:val="yellow"/>
        </w:rPr>
        <w:t>X</w:t>
      </w:r>
      <w:r w:rsidR="003061F0" w:rsidRPr="001F6849">
        <w:t xml:space="preserve">. </w:t>
      </w:r>
      <w:proofErr w:type="spellStart"/>
      <w:r w:rsidR="003061F0" w:rsidRPr="001F6849">
        <w:t>LaValle</w:t>
      </w:r>
      <w:proofErr w:type="spellEnd"/>
      <w:r w:rsidR="003061F0" w:rsidRPr="001F6849">
        <w:t xml:space="preserve"> rozděluje systém virtuální reality na obdobné komponenty (Hardware, Software </w:t>
      </w:r>
      <w:ins w:id="56" w:author="Jan Horák" w:date="2023-06-15T11:48:00Z">
        <w:r w:rsidR="00BC59E7" w:rsidRPr="001F6849">
          <w:t xml:space="preserve">a </w:t>
        </w:r>
      </w:ins>
      <w:del w:id="57" w:author="Jan Horák" w:date="2023-06-15T11:48:00Z">
        <w:r w:rsidR="003061F0" w:rsidRPr="001F6849" w:rsidDel="00BC59E7">
          <w:delText>a Účastník</w:delText>
        </w:r>
      </w:del>
      <w:ins w:id="58" w:author="Jan Horák" w:date="2023-06-15T11:48:00Z">
        <w:r w:rsidR="00BC59E7" w:rsidRPr="001F6849">
          <w:t>Uživatel</w:t>
        </w:r>
      </w:ins>
      <w:r w:rsidR="003061F0" w:rsidRPr="001F6849">
        <w:t>)</w:t>
      </w:r>
      <w:r w:rsidR="00BA1BB7" w:rsidRPr="001F6849">
        <w:t xml:space="preserve">. Toto rozdělení je patrné i v případě </w:t>
      </w:r>
      <w:r w:rsidR="00BA1BB7" w:rsidRPr="001F6849">
        <w:fldChar w:fldCharType="begin"/>
      </w:r>
      <w:r w:rsidR="00FE5E44">
        <w:instrText xml:space="preserve"> ADDIN ZOTERO_ITEM CSL_CITATION {"citationID":"3CtlPLsy","properties":{"formattedCitation":"(Coltekin et al. 2020)","plainCitation":"(Coltekin et al. 2020)","noteIndex":0},"citationItems":[{"id":"wUJ3dlIS/Sl3ToWUd","uris":["http://zotero.org/groups/4599106/items/F54Y7ICM"],"itemData":{"id":"9DyV48Zt/oRbg8WmZ","type":"article-journal","abstract":"This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BA1BB7" w:rsidRPr="001F6849">
        <w:fldChar w:fldCharType="separate"/>
      </w:r>
      <w:r w:rsidR="00C05E88" w:rsidRPr="001F6849">
        <w:t>(Coltekin et al. 2020)</w:t>
      </w:r>
      <w:r w:rsidR="00BA1BB7" w:rsidRPr="001F6849">
        <w:fldChar w:fldCharType="end"/>
      </w:r>
      <w:r w:rsidR="00BA1BB7" w:rsidRPr="001F6849">
        <w:t>, kde autoři využívají rozdělení na (Technologie, Design a Uživatel).</w:t>
      </w:r>
      <w:r w:rsidR="00FA3CC8">
        <w:t xml:space="preserve"> Kvarda</w:t>
      </w:r>
      <w:r w:rsidR="007E1EA4">
        <w:t xml:space="preserve"> </w:t>
      </w:r>
      <w:r w:rsidR="00FA3CC8">
        <w:t xml:space="preserve">definuje </w:t>
      </w:r>
      <w:r w:rsidR="00713779">
        <w:t>virtuální</w:t>
      </w:r>
      <w:r w:rsidR="00FA3CC8">
        <w:t xml:space="preserve"> realitu jako systém kombinující počítačově generovaný svět s rozhraním uživatel-počítač</w:t>
      </w:r>
      <w:r w:rsidR="007E1EA4">
        <w:t xml:space="preserve"> </w:t>
      </w:r>
      <w:r w:rsidR="007E1EA4">
        <w:fldChar w:fldCharType="begin"/>
      </w:r>
      <w:r w:rsidR="007E1EA4">
        <w:instrText xml:space="preserve"> ADDIN ZOTERO_ITEM CSL_CITATION {"citationID":"qmSBC9LU","properties":{"formattedCitation":"(Kvarda 2020)","plainCitation":"(Kvarda 2020)","noteIndex":0},"citationItems":[{"id":525,"uris":["http://zotero.org/groups/4599106/items/CXQ65D7F"],"itemData":{"id":525,"type":"thesis","language":"cze","publisher":"Masarykova univerzita, Přírodovědecká fakulta","source":"is.muni.cz","title":"Virtuální realita jako prostředek kartografické komunikace","URL":"https://is.muni.cz/auth/th/rnc3c/","author":[{"family":"Kvarda","given":"Ondřej"}],"accessed":{"date-parts":[["2022",2,16]]},"issued":{"date-parts":[["2020"]]},"citation-key":"kvardaVirtualniRealitaJako2020"}}],"schema":"https://github.com/citation-style-language/schema/raw/master/csl-citation.json"} </w:instrText>
      </w:r>
      <w:r w:rsidR="007E1EA4">
        <w:fldChar w:fldCharType="separate"/>
      </w:r>
      <w:r w:rsidR="007E1EA4" w:rsidRPr="007E1EA4">
        <w:t>(Kvarda 2020)</w:t>
      </w:r>
      <w:r w:rsidR="007E1EA4">
        <w:fldChar w:fldCharType="end"/>
      </w:r>
      <w:r w:rsidR="00FA3CC8">
        <w:t>.</w:t>
      </w:r>
      <w:r w:rsidR="00F64BDA">
        <w:t xml:space="preserve"> </w:t>
      </w:r>
    </w:p>
    <w:p w14:paraId="5CEB873E" w14:textId="03046F19" w:rsidR="003E3DDB" w:rsidRPr="001F6849" w:rsidRDefault="009323BA" w:rsidP="003E3DDB">
      <w:pPr>
        <w:pStyle w:val="Normlnprvnodsazen"/>
        <w:keepNext/>
        <w:ind w:firstLine="0"/>
      </w:pPr>
      <w:r>
        <w:rPr>
          <w:noProof/>
          <w:sz w:val="16"/>
          <w:szCs w:val="16"/>
          <w:lang w:eastAsia="en-US"/>
        </w:rPr>
        <w:lastRenderedPageBreak/>
        <w:drawing>
          <wp:inline distT="0" distB="0" distL="0" distR="0" wp14:anchorId="5C26C9C1" wp14:editId="2A285DD7">
            <wp:extent cx="4392705" cy="2619026"/>
            <wp:effectExtent l="0" t="0" r="8255" b="0"/>
            <wp:docPr id="8560299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972" name="Picture 5"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5483" cy="2620682"/>
                    </a:xfrm>
                    <a:prstGeom prst="rect">
                      <a:avLst/>
                    </a:prstGeom>
                  </pic:spPr>
                </pic:pic>
              </a:graphicData>
            </a:graphic>
          </wp:inline>
        </w:drawing>
      </w:r>
      <w:commentRangeStart w:id="59"/>
      <w:commentRangeEnd w:id="59"/>
      <w:r w:rsidR="00FB781A" w:rsidRPr="001F6849">
        <w:rPr>
          <w:rStyle w:val="CommentReference"/>
          <w:lang w:eastAsia="en-US"/>
        </w:rPr>
        <w:commentReference w:id="59"/>
      </w:r>
    </w:p>
    <w:p w14:paraId="4D63C7D5" w14:textId="008A7157" w:rsidR="003E3DDB" w:rsidRPr="001F6849" w:rsidRDefault="003E3DDB"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w:t>
      </w:r>
      <w:r w:rsidRPr="001F6849">
        <w:fldChar w:fldCharType="end"/>
      </w:r>
      <w:r w:rsidR="003F28A1" w:rsidRPr="001F6849">
        <w:t xml:space="preserve"> </w:t>
      </w:r>
      <w:r w:rsidR="00BA1BB7" w:rsidRPr="001F6849">
        <w:t xml:space="preserve">Systém </w:t>
      </w:r>
      <w:r w:rsidR="00B6437D" w:rsidRPr="001F6849">
        <w:t>virtuální</w:t>
      </w:r>
      <w:r w:rsidR="00BA1BB7" w:rsidRPr="001F6849">
        <w:t xml:space="preserve"> reality dle: </w:t>
      </w:r>
      <w:r w:rsidR="00B6437D">
        <w:t xml:space="preserve">upraveno dle: </w:t>
      </w:r>
      <w:r w:rsidR="003F28A1" w:rsidRPr="001F6849">
        <w:fldChar w:fldCharType="begin"/>
      </w:r>
      <w:r w:rsidR="003F28A1" w:rsidRPr="001F6849">
        <w:instrText xml:space="preserve"> ADDIN ZOTERO_ITEM CSL_CITATION {"citationID":"ViRvcslX","properties":{"formattedCitation":"(Sherman,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F28A1" w:rsidRPr="001F6849">
        <w:fldChar w:fldCharType="separate"/>
      </w:r>
      <w:r w:rsidR="003F28A1" w:rsidRPr="001F6849">
        <w:t>(Sherman, Craig 2019)</w:t>
      </w:r>
      <w:r w:rsidR="003F28A1" w:rsidRPr="001F6849">
        <w:fldChar w:fldCharType="end"/>
      </w:r>
    </w:p>
    <w:p w14:paraId="05D9F40C" w14:textId="7505F115" w:rsidR="00F729B0" w:rsidRPr="001F6849" w:rsidRDefault="00B6437D" w:rsidP="00A25270">
      <w:r>
        <w:rPr>
          <w:noProof/>
        </w:rPr>
        <w:drawing>
          <wp:inline distT="0" distB="0" distL="0" distR="0" wp14:anchorId="7FFEB620" wp14:editId="6B8FBFEB">
            <wp:extent cx="5579745" cy="2693035"/>
            <wp:effectExtent l="0" t="0" r="1905" b="0"/>
            <wp:docPr id="4149024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2483"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14:paraId="17EA06BD" w14:textId="34E58441" w:rsidR="00BA1BB7" w:rsidRPr="001F6849" w:rsidDel="00BC59E7" w:rsidRDefault="003061F0" w:rsidP="00713779">
      <w:pPr>
        <w:pStyle w:val="Caption"/>
        <w:rPr>
          <w:del w:id="60" w:author="Jan Horák" w:date="2023-06-15T11:49:00Z"/>
          <w:highlight w:val="yellow"/>
        </w:rPr>
      </w:pPr>
      <w:r w:rsidRPr="001F6849">
        <w:t xml:space="preserve">Obr. </w:t>
      </w:r>
      <w:r w:rsidRPr="001F6849">
        <w:rPr>
          <w:b w:val="0"/>
          <w:iCs w:val="0"/>
          <w:lang w:eastAsia="cs-CZ"/>
        </w:rPr>
        <w:fldChar w:fldCharType="begin"/>
      </w:r>
      <w:r w:rsidRPr="001F6849">
        <w:instrText xml:space="preserve"> SEQ Obr. \* ARABIC </w:instrText>
      </w:r>
      <w:r w:rsidRPr="001F6849">
        <w:rPr>
          <w:b w:val="0"/>
          <w:iCs w:val="0"/>
          <w:lang w:eastAsia="cs-CZ"/>
        </w:rPr>
        <w:fldChar w:fldCharType="separate"/>
      </w:r>
      <w:r w:rsidR="002165DC">
        <w:rPr>
          <w:noProof/>
        </w:rPr>
        <w:t>3</w:t>
      </w:r>
      <w:r w:rsidRPr="001F6849">
        <w:rPr>
          <w:b w:val="0"/>
          <w:iCs w:val="0"/>
          <w:lang w:eastAsia="cs-CZ"/>
        </w:rPr>
        <w:fldChar w:fldCharType="end"/>
      </w:r>
      <w:r w:rsidRPr="001F6849">
        <w:t xml:space="preserve"> Systém </w:t>
      </w:r>
      <w:r w:rsidR="00B6437D" w:rsidRPr="001F6849">
        <w:t>virtuální</w:t>
      </w:r>
      <w:r w:rsidRPr="001F6849">
        <w:t xml:space="preserve"> reality dle: </w:t>
      </w:r>
      <w:r w:rsidR="00B6437D">
        <w:t xml:space="preserve">upraveno dle: </w:t>
      </w:r>
      <w:r w:rsidRPr="001F6849">
        <w:rPr>
          <w:b w:val="0"/>
          <w:iCs w:val="0"/>
          <w:lang w:eastAsia="cs-CZ"/>
        </w:rPr>
        <w:fldChar w:fldCharType="begin"/>
      </w:r>
      <w:r w:rsidRPr="001F6849">
        <w:instrText xml:space="preserve"> ADDIN ZOTERO_ITEM CSL_CITATION {"citationID":"wQpKvbZv","properties":{"formattedCitation":"(LaValle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rPr>
          <w:b w:val="0"/>
          <w:iCs w:val="0"/>
          <w:lang w:eastAsia="cs-CZ"/>
        </w:rPr>
        <w:fldChar w:fldCharType="separate"/>
      </w:r>
      <w:r w:rsidRPr="001F6849">
        <w:t>(LaValle 2020)</w:t>
      </w:r>
      <w:r w:rsidRPr="001F6849">
        <w:rPr>
          <w:b w:val="0"/>
          <w:iCs w:val="0"/>
          <w:lang w:eastAsia="cs-CZ"/>
        </w:rPr>
        <w:fldChar w:fldCharType="end"/>
      </w:r>
    </w:p>
    <w:p w14:paraId="0D6C743B" w14:textId="08114752" w:rsidR="00D8680E" w:rsidRPr="001F6849" w:rsidRDefault="00D8680E">
      <w:pPr>
        <w:pStyle w:val="Caption"/>
        <w:pPrChange w:id="61" w:author="Jan Horák" w:date="2023-06-15T11:49:00Z">
          <w:pPr>
            <w:pStyle w:val="Caption"/>
            <w:ind w:left="0" w:firstLine="0"/>
          </w:pPr>
        </w:pPrChange>
      </w:pPr>
    </w:p>
    <w:p w14:paraId="65DCD45B" w14:textId="2109DDCB" w:rsidR="00F729B0" w:rsidRPr="001F6849" w:rsidRDefault="00BA1BB7" w:rsidP="00B6437D">
      <w:pPr>
        <w:pStyle w:val="Normlnprvnodsazen"/>
      </w:pPr>
      <w:proofErr w:type="spellStart"/>
      <w:r w:rsidRPr="001F6849">
        <w:t>LaValle</w:t>
      </w:r>
      <w:proofErr w:type="spellEnd"/>
      <w:r w:rsidRPr="001F6849">
        <w:t xml:space="preserve"> </w:t>
      </w:r>
      <w:r w:rsidRPr="00B6437D">
        <w:t>představuje</w:t>
      </w:r>
      <w:r w:rsidRPr="001F6849">
        <w:t xml:space="preserve"> koncept tzv. </w:t>
      </w:r>
      <w:proofErr w:type="spellStart"/>
      <w:r w:rsidRPr="001F6849">
        <w:rPr>
          <w:i/>
          <w:iCs/>
        </w:rPr>
        <w:t>virutal</w:t>
      </w:r>
      <w:proofErr w:type="spellEnd"/>
      <w:r w:rsidRPr="001F6849">
        <w:rPr>
          <w:i/>
          <w:iCs/>
        </w:rPr>
        <w:t xml:space="preserve"> </w:t>
      </w:r>
      <w:proofErr w:type="spellStart"/>
      <w:r w:rsidRPr="001F6849">
        <w:rPr>
          <w:i/>
          <w:iCs/>
        </w:rPr>
        <w:t>world</w:t>
      </w:r>
      <w:proofErr w:type="spellEnd"/>
      <w:r w:rsidRPr="001F6849">
        <w:rPr>
          <w:i/>
          <w:iCs/>
        </w:rPr>
        <w:t xml:space="preserve"> </w:t>
      </w:r>
      <w:proofErr w:type="spellStart"/>
      <w:r w:rsidRPr="001F6849">
        <w:rPr>
          <w:i/>
          <w:iCs/>
        </w:rPr>
        <w:t>generator</w:t>
      </w:r>
      <w:proofErr w:type="spellEnd"/>
      <w:r w:rsidRPr="001F6849">
        <w:rPr>
          <w:i/>
          <w:iCs/>
        </w:rPr>
        <w:t xml:space="preserve">, </w:t>
      </w:r>
      <w:r w:rsidRPr="001F6849">
        <w:t xml:space="preserve">komponenta, která </w:t>
      </w:r>
      <w:proofErr w:type="gramStart"/>
      <w:r w:rsidRPr="001F6849">
        <w:t>vytváří</w:t>
      </w:r>
      <w:proofErr w:type="gramEnd"/>
      <w:r w:rsidRPr="001F6849">
        <w:t xml:space="preserve"> alternativní prostředí (může být VGE). Následně pak pomocí komponenty displeje, který je specifický pro daný smyslový orgán je percepce reálného světa nahrazena světem alternativním. </w:t>
      </w:r>
      <w:r w:rsidR="00F729B0" w:rsidRPr="001F6849">
        <w:t>Zmíněný VWG (</w:t>
      </w:r>
      <w:proofErr w:type="spellStart"/>
      <w:r w:rsidR="00F729B0" w:rsidRPr="001F6849">
        <w:rPr>
          <w:i/>
          <w:iCs/>
        </w:rPr>
        <w:t>vir</w:t>
      </w:r>
      <w:del w:id="62" w:author="Lukáš Herman" w:date="2023-02-21T16:18:00Z">
        <w:r w:rsidR="00F729B0" w:rsidRPr="001F6849" w:rsidDel="006613F9">
          <w:rPr>
            <w:i/>
            <w:iCs/>
          </w:rPr>
          <w:delText>u</w:delText>
        </w:r>
      </w:del>
      <w:r w:rsidR="00F729B0" w:rsidRPr="001F6849">
        <w:rPr>
          <w:i/>
          <w:iCs/>
        </w:rPr>
        <w:t>t</w:t>
      </w:r>
      <w:ins w:id="63" w:author="Lukáš Herman" w:date="2023-02-21T16:18:00Z">
        <w:r w:rsidR="006613F9" w:rsidRPr="001F6849">
          <w:rPr>
            <w:i/>
            <w:iCs/>
          </w:rPr>
          <w:t>u</w:t>
        </w:r>
      </w:ins>
      <w:r w:rsidR="00F729B0" w:rsidRPr="001F6849">
        <w:rPr>
          <w:i/>
          <w:iCs/>
        </w:rPr>
        <w:t>al</w:t>
      </w:r>
      <w:proofErr w:type="spellEnd"/>
      <w:r w:rsidR="00F729B0" w:rsidRPr="001F6849">
        <w:rPr>
          <w:i/>
          <w:iCs/>
        </w:rPr>
        <w:t xml:space="preserve"> </w:t>
      </w:r>
      <w:proofErr w:type="spellStart"/>
      <w:r w:rsidR="00F729B0" w:rsidRPr="001F6849">
        <w:rPr>
          <w:i/>
          <w:iCs/>
        </w:rPr>
        <w:t>world</w:t>
      </w:r>
      <w:proofErr w:type="spellEnd"/>
      <w:r w:rsidR="00F729B0" w:rsidRPr="001F6849">
        <w:rPr>
          <w:i/>
          <w:iCs/>
        </w:rPr>
        <w:t xml:space="preserve"> </w:t>
      </w:r>
      <w:proofErr w:type="spellStart"/>
      <w:r w:rsidR="00F729B0" w:rsidRPr="001F6849">
        <w:rPr>
          <w:i/>
          <w:iCs/>
        </w:rPr>
        <w:t>generator</w:t>
      </w:r>
      <w:proofErr w:type="spellEnd"/>
      <w:r w:rsidR="00F729B0" w:rsidRPr="001F6849">
        <w:t xml:space="preserve">) je tedy softwarová komponenta, která </w:t>
      </w:r>
      <w:proofErr w:type="gramStart"/>
      <w:r w:rsidR="00F729B0" w:rsidRPr="001F6849">
        <w:t>vytváří</w:t>
      </w:r>
      <w:proofErr w:type="gramEnd"/>
      <w:r w:rsidR="00F729B0" w:rsidRPr="001F6849">
        <w:t xml:space="preserve"> „jiný svět“, jímž může být kompletně syntetický svět, záznam </w:t>
      </w:r>
      <w:r w:rsidR="00FD6B41" w:rsidRPr="001F6849">
        <w:t>existujícího</w:t>
      </w:r>
      <w:r w:rsidR="00F729B0" w:rsidRPr="001F6849">
        <w:t xml:space="preserve"> světa a vše mezi tím. </w:t>
      </w:r>
      <w:r w:rsidR="00FD6B41" w:rsidRPr="001F6849">
        <w:t>Člověk pak vnímá daný svět skrze jednotlivé smyslové orgány</w:t>
      </w:r>
      <w:r w:rsidRPr="001F6849">
        <w:t xml:space="preserve">. </w:t>
      </w:r>
      <w:r w:rsidR="00FD6B41" w:rsidRPr="001F6849">
        <w:t xml:space="preserve">Proces převodu VWG na display se </w:t>
      </w:r>
      <w:r w:rsidR="008C0C63" w:rsidRPr="001F6849">
        <w:t>nazývá</w:t>
      </w:r>
      <w:r w:rsidR="00FD6B41" w:rsidRPr="001F6849">
        <w:t xml:space="preserve"> </w:t>
      </w:r>
      <w:proofErr w:type="spellStart"/>
      <w:r w:rsidR="00FD6B41" w:rsidRPr="001F6849">
        <w:rPr>
          <w:i/>
          <w:iCs/>
        </w:rPr>
        <w:t>rendering</w:t>
      </w:r>
      <w:proofErr w:type="spellEnd"/>
      <w:r w:rsidR="00FD6B41" w:rsidRPr="001F6849">
        <w:rPr>
          <w:i/>
          <w:iCs/>
        </w:rPr>
        <w:t xml:space="preserve">. </w:t>
      </w:r>
      <w:r w:rsidR="00FD6B41" w:rsidRPr="001F6849">
        <w:t xml:space="preserve">Úspěšným VR systémem se pak rozumí takový systém, který je schopný do určité míry nahradit reálný svět světem vytvořeným. </w:t>
      </w:r>
      <w:r w:rsidR="00FD6B41" w:rsidRPr="001F6849">
        <w:fldChar w:fldCharType="begin"/>
      </w:r>
      <w:r w:rsidR="0014392A" w:rsidRPr="001F6849">
        <w:instrText xml:space="preserve"> ADDIN ZOTERO_ITEM CSL_CITATION {"citationID":"3HYD2AHh","properties":{"formattedCitation":"(LaValle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FD6B41" w:rsidRPr="001F6849">
        <w:fldChar w:fldCharType="separate"/>
      </w:r>
      <w:r w:rsidR="004278FB" w:rsidRPr="001F6849">
        <w:t>(LaValle 2020)</w:t>
      </w:r>
      <w:r w:rsidR="00FD6B41" w:rsidRPr="001F6849">
        <w:fldChar w:fldCharType="end"/>
      </w:r>
    </w:p>
    <w:p w14:paraId="479C34AA" w14:textId="7D67A97F" w:rsidR="00EB4302" w:rsidRPr="001F6849" w:rsidRDefault="00EB4302" w:rsidP="00EB4302">
      <w:pPr>
        <w:pStyle w:val="Heading3"/>
      </w:pPr>
      <w:r w:rsidRPr="001F6849">
        <w:t>Hardware</w:t>
      </w:r>
    </w:p>
    <w:p w14:paraId="0CDE694C" w14:textId="0869CFF3" w:rsidR="00EB4302" w:rsidRPr="001F6849" w:rsidRDefault="00EB4302" w:rsidP="00192B15">
      <w:proofErr w:type="spellStart"/>
      <w:r w:rsidRPr="001F6849">
        <w:t>LaValle</w:t>
      </w:r>
      <w:proofErr w:type="spellEnd"/>
      <w:r w:rsidRPr="001F6849">
        <w:t xml:space="preserve"> dělí hardware na 3 kategorie a to: </w:t>
      </w:r>
      <w:r w:rsidR="00B16D48" w:rsidRPr="001F6849">
        <w:rPr>
          <w:b/>
          <w:bCs/>
        </w:rPr>
        <w:t>displeje</w:t>
      </w:r>
      <w:r w:rsidRPr="001F6849">
        <w:t xml:space="preserve"> (výstup), </w:t>
      </w:r>
      <w:r w:rsidRPr="001F6849">
        <w:rPr>
          <w:b/>
          <w:bCs/>
        </w:rPr>
        <w:t>sen</w:t>
      </w:r>
      <w:ins w:id="64" w:author="Lukáš Herman" w:date="2023-02-21T16:18:00Z">
        <w:r w:rsidR="00247F6B" w:rsidRPr="001F6849">
          <w:rPr>
            <w:b/>
            <w:bCs/>
          </w:rPr>
          <w:t>z</w:t>
        </w:r>
      </w:ins>
      <w:del w:id="65" w:author="Lukáš Herman" w:date="2023-02-21T16:18:00Z">
        <w:r w:rsidRPr="001F6849" w:rsidDel="00247F6B">
          <w:rPr>
            <w:b/>
            <w:bCs/>
          </w:rPr>
          <w:delText>s</w:delText>
        </w:r>
      </w:del>
      <w:r w:rsidRPr="001F6849">
        <w:rPr>
          <w:b/>
          <w:bCs/>
        </w:rPr>
        <w:t>ory</w:t>
      </w:r>
      <w:r w:rsidRPr="001F6849">
        <w:t xml:space="preserve"> (vstup) </w:t>
      </w:r>
      <w:r w:rsidRPr="001F6849">
        <w:rPr>
          <w:b/>
          <w:bCs/>
        </w:rPr>
        <w:t>a výpočetní jednotky</w:t>
      </w:r>
      <w:r w:rsidRPr="001F6849">
        <w:t xml:space="preserve"> (</w:t>
      </w:r>
      <w:proofErr w:type="spellStart"/>
      <w:r w:rsidRPr="001F6849">
        <w:rPr>
          <w:i/>
          <w:iCs/>
        </w:rPr>
        <w:t>processing</w:t>
      </w:r>
      <w:proofErr w:type="spellEnd"/>
      <w:r w:rsidRPr="001F6849">
        <w:rPr>
          <w:i/>
          <w:iCs/>
        </w:rPr>
        <w:t xml:space="preserve"> unit</w:t>
      </w:r>
      <w:r w:rsidRPr="001F6849">
        <w:t>)</w:t>
      </w:r>
      <w:r w:rsidR="007E1EA4">
        <w:t xml:space="preserve"> </w:t>
      </w:r>
      <w:r w:rsidR="007E1EA4" w:rsidRPr="007E1EA4">
        <w:rPr>
          <w:highlight w:val="yellow"/>
        </w:rPr>
        <w:t>(viz. kap.  X)</w:t>
      </w:r>
      <w:r w:rsidRPr="001F6849">
        <w:t xml:space="preserve">. </w:t>
      </w:r>
      <w:r w:rsidR="00643DB4" w:rsidRPr="001F6849">
        <w:t xml:space="preserve">Specifický displej pro každý smyslový orgán, na který se daný systém soustředí. </w:t>
      </w:r>
      <w:r w:rsidR="00E3650B" w:rsidRPr="001F6849">
        <w:t>Nejdůležitějším</w:t>
      </w:r>
      <w:r w:rsidR="00643DB4" w:rsidRPr="001F6849">
        <w:t xml:space="preserve"> je zrak, </w:t>
      </w:r>
      <w:r w:rsidR="008C0C63" w:rsidRPr="001F6849">
        <w:t>způsoby,</w:t>
      </w:r>
      <w:r w:rsidR="00643DB4" w:rsidRPr="001F6849">
        <w:t xml:space="preserve"> jakými je tento smysl ovládán se </w:t>
      </w:r>
      <w:proofErr w:type="gramStart"/>
      <w:r w:rsidR="00643DB4" w:rsidRPr="001F6849">
        <w:t>liší</w:t>
      </w:r>
      <w:proofErr w:type="gramEnd"/>
      <w:r w:rsidR="00643DB4" w:rsidRPr="001F6849">
        <w:t xml:space="preserve"> na základě samotného </w:t>
      </w:r>
      <w:r w:rsidR="00B16D48" w:rsidRPr="001F6849">
        <w:t>hardwarového</w:t>
      </w:r>
      <w:r w:rsidR="00643DB4" w:rsidRPr="001F6849">
        <w:t xml:space="preserve"> zařízení. V případě HMD se jedná o LED obrazovky s vysokým rozlišením nastavené blízko očí a zaostřeny skrze čočky. </w:t>
      </w:r>
      <w:r w:rsidR="00192B15" w:rsidRPr="001F6849">
        <w:t xml:space="preserve">Klíčové pro vytvoření virtuálního zážitku je sledování polohy HMD v prostoru. </w:t>
      </w:r>
      <w:r w:rsidR="008C0C63" w:rsidRPr="001F6849">
        <w:t xml:space="preserve">Orientace je měřena pomocí IMU </w:t>
      </w:r>
      <w:r w:rsidR="008C0C63" w:rsidRPr="001F6849">
        <w:lastRenderedPageBreak/>
        <w:t>(</w:t>
      </w:r>
      <w:proofErr w:type="spellStart"/>
      <w:r w:rsidR="008C0C63" w:rsidRPr="001F6849">
        <w:rPr>
          <w:i/>
          <w:iCs/>
        </w:rPr>
        <w:t>intertial</w:t>
      </w:r>
      <w:proofErr w:type="spellEnd"/>
      <w:r w:rsidR="008C0C63" w:rsidRPr="001F6849">
        <w:rPr>
          <w:i/>
          <w:iCs/>
        </w:rPr>
        <w:t xml:space="preserve"> </w:t>
      </w:r>
      <w:proofErr w:type="spellStart"/>
      <w:r w:rsidR="008C0C63" w:rsidRPr="001F6849">
        <w:rPr>
          <w:i/>
          <w:iCs/>
        </w:rPr>
        <w:t>measurement</w:t>
      </w:r>
      <w:proofErr w:type="spellEnd"/>
      <w:r w:rsidR="008C0C63" w:rsidRPr="001F6849">
        <w:rPr>
          <w:i/>
          <w:iCs/>
        </w:rPr>
        <w:t xml:space="preserve"> unit</w:t>
      </w:r>
      <w:r w:rsidR="008C0C63" w:rsidRPr="001F6849">
        <w:t>), podrobněji pomocí gyroskopu a akcelometru.</w:t>
      </w:r>
      <w:r w:rsidR="0032481E" w:rsidRPr="001F6849">
        <w:t xml:space="preserve"> Další z klíčových vstupů sensorů je snímání okolí, části lidského těla nebo i celé postavy pomocí digitálních kamer a tzv. </w:t>
      </w:r>
      <w:proofErr w:type="spellStart"/>
      <w:r w:rsidR="0032481E" w:rsidRPr="001F6849">
        <w:rPr>
          <w:i/>
          <w:iCs/>
        </w:rPr>
        <w:t>depth</w:t>
      </w:r>
      <w:proofErr w:type="spellEnd"/>
      <w:r w:rsidR="0032481E" w:rsidRPr="001F6849">
        <w:rPr>
          <w:i/>
          <w:iCs/>
        </w:rPr>
        <w:t xml:space="preserve"> </w:t>
      </w:r>
      <w:r w:rsidR="0032481E" w:rsidRPr="001F6849">
        <w:t xml:space="preserve">kamer využívající infračerveného záření. Mimo kamery pak součástí VR hardwaru jsou i mechanické vstupy jako klasické klávesnice, myš a jiné </w:t>
      </w:r>
      <w:r w:rsidR="00B16D48" w:rsidRPr="001F6849">
        <w:t>ovladače</w:t>
      </w:r>
      <w:r w:rsidR="0032481E" w:rsidRPr="001F6849">
        <w:t xml:space="preserve">. </w:t>
      </w:r>
    </w:p>
    <w:p w14:paraId="3EBF2A80" w14:textId="625381F2" w:rsidR="00A03F48" w:rsidRPr="001F6849" w:rsidRDefault="00A03F48" w:rsidP="00A03F48">
      <w:pPr>
        <w:pStyle w:val="Normlnprvnodsazen"/>
      </w:pPr>
      <w:r w:rsidRPr="001F6849">
        <w:t xml:space="preserve">Výpočetní jednotka, je klíčová v případě </w:t>
      </w:r>
      <w:r w:rsidRPr="001F6849">
        <w:rPr>
          <w:i/>
          <w:iCs/>
        </w:rPr>
        <w:t>body-</w:t>
      </w:r>
      <w:proofErr w:type="spellStart"/>
      <w:r w:rsidRPr="001F6849">
        <w:rPr>
          <w:i/>
          <w:iCs/>
        </w:rPr>
        <w:t>fixed</w:t>
      </w:r>
      <w:proofErr w:type="spellEnd"/>
      <w:r w:rsidRPr="001F6849">
        <w:rPr>
          <w:i/>
          <w:iCs/>
        </w:rPr>
        <w:t xml:space="preserve"> </w:t>
      </w:r>
      <w:r w:rsidR="00B16D48" w:rsidRPr="001F6849">
        <w:t>hardware</w:t>
      </w:r>
      <w:r w:rsidRPr="001F6849">
        <w:t xml:space="preserve">. </w:t>
      </w:r>
      <w:r w:rsidR="003A1D6C" w:rsidRPr="001F6849">
        <w:t xml:space="preserve">Hlavní dělení je tedy v tom, kde je výčetní </w:t>
      </w:r>
      <w:r w:rsidR="00C46C06" w:rsidRPr="001F6849">
        <w:t>jednotka,</w:t>
      </w:r>
      <w:r w:rsidR="003A1D6C" w:rsidRPr="001F6849">
        <w:t xml:space="preserve"> na které je VWG spouštěn</w:t>
      </w:r>
      <w:r w:rsidR="007E1EA4">
        <w:t xml:space="preserve">, </w:t>
      </w:r>
      <w:r w:rsidR="003A1D6C" w:rsidRPr="001F6849">
        <w:t xml:space="preserve">v rámci </w:t>
      </w:r>
      <w:r w:rsidR="00E3650B" w:rsidRPr="001F6849">
        <w:t>displeje</w:t>
      </w:r>
      <w:r w:rsidR="003A1D6C" w:rsidRPr="001F6849">
        <w:t xml:space="preserve"> (HMD) či na externím počítači</w:t>
      </w:r>
      <w:r w:rsidR="00192B15" w:rsidRPr="001F6849">
        <w:t>, popř. jiném zařízení.</w:t>
      </w:r>
      <w:r w:rsidR="00713779">
        <w:t xml:space="preserve"> V případě této práce se nejčastějším případem pak ten, kdy výpočetní jednotka je součástí HMD. </w:t>
      </w:r>
    </w:p>
    <w:p w14:paraId="65BF6DF2" w14:textId="20E8AB11" w:rsidR="008A4628" w:rsidRPr="001F6849" w:rsidRDefault="008A4628" w:rsidP="008A4628">
      <w:pPr>
        <w:pStyle w:val="Heading3"/>
      </w:pPr>
      <w:r w:rsidRPr="001F6849">
        <w:t>Software</w:t>
      </w:r>
    </w:p>
    <w:p w14:paraId="18F77D4D" w14:textId="4DA7D221" w:rsidR="008A4628" w:rsidRPr="001F6849" w:rsidRDefault="008A4628" w:rsidP="008A4628">
      <w:proofErr w:type="spellStart"/>
      <w:r w:rsidRPr="001F6849">
        <w:t>LaValle</w:t>
      </w:r>
      <w:proofErr w:type="spellEnd"/>
      <w:r w:rsidRPr="001F6849">
        <w:t xml:space="preserve"> zmiňuje, že v ideálním případě by bylo </w:t>
      </w:r>
      <w:r w:rsidR="00921C6E" w:rsidRPr="001F6849">
        <w:t>vhodné,</w:t>
      </w:r>
      <w:r w:rsidRPr="001F6849">
        <w:t xml:space="preserve"> aby existoval nějaký specializovaný </w:t>
      </w:r>
      <w:r w:rsidRPr="001F6849">
        <w:rPr>
          <w:i/>
          <w:iCs/>
        </w:rPr>
        <w:t xml:space="preserve">VR </w:t>
      </w:r>
      <w:proofErr w:type="spellStart"/>
      <w:r w:rsidRPr="001F6849">
        <w:rPr>
          <w:i/>
          <w:iCs/>
        </w:rPr>
        <w:t>engine</w:t>
      </w:r>
      <w:proofErr w:type="spellEnd"/>
      <w:r w:rsidRPr="001F6849">
        <w:t xml:space="preserve">, díky němuž by vývoj VR systémů nemusel obsahovat nízko-úrovňové problémy (integrace HMD, aj.). Právě odhalení vhodné kombinace softwarových technologií pro tvorbu VR </w:t>
      </w:r>
      <w:r w:rsidR="00A25270" w:rsidRPr="001F6849">
        <w:t xml:space="preserve">systému ve webovém prostředí </w:t>
      </w:r>
      <w:r w:rsidR="007E1EA4">
        <w:t xml:space="preserve">s užitím geografických dat </w:t>
      </w:r>
      <w:r w:rsidR="00A25270" w:rsidRPr="001F6849">
        <w:t>je jedním z cílů této práce</w:t>
      </w:r>
      <w:r w:rsidR="007E1EA4">
        <w:t xml:space="preserve"> </w:t>
      </w:r>
      <w:r w:rsidR="007E1EA4" w:rsidRPr="001F6849">
        <w:t xml:space="preserve">viz. </w:t>
      </w:r>
      <w:r w:rsidR="007E1EA4" w:rsidRPr="001F6849">
        <w:rPr>
          <w:highlight w:val="yellow"/>
        </w:rPr>
        <w:t>(kap. Analýza technologií)</w:t>
      </w:r>
      <w:r w:rsidR="00A25270" w:rsidRPr="001F6849">
        <w:t xml:space="preserve">. </w:t>
      </w:r>
      <w:r w:rsidR="007B3717">
        <w:t xml:space="preserve">Souhrn softwarových komponent potřebných pro vývoj virtuálního zážitku jsou zdůrazněny </w:t>
      </w:r>
      <w:r w:rsidR="007B3717" w:rsidRPr="007B3717">
        <w:rPr>
          <w:highlight w:val="yellow"/>
        </w:rPr>
        <w:t>Obr. X.</w:t>
      </w:r>
      <w:r w:rsidR="007B3717">
        <w:t xml:space="preserve"> VWG dostává input z </w:t>
      </w:r>
      <w:r w:rsidR="00080800">
        <w:t>nízko úrovňových</w:t>
      </w:r>
      <w:r w:rsidR="007B3717">
        <w:t xml:space="preserve"> systémů, které </w:t>
      </w:r>
      <w:r w:rsidR="00B4099E">
        <w:t>vyjadřují,</w:t>
      </w:r>
      <w:r w:rsidR="007B3717">
        <w:t xml:space="preserve"> co uživatel dělá v reálném světe. Jedná se o vstupní zařízení </w:t>
      </w:r>
      <w:r w:rsidR="00080800">
        <w:t xml:space="preserve">určující především polohu, orientaci (HMD) a následně interakci v prostoru (klávesnice, myš, </w:t>
      </w:r>
      <w:r w:rsidR="007E1EA4">
        <w:t>kontroléry</w:t>
      </w:r>
      <w:r w:rsidR="00080800">
        <w:t xml:space="preserve">). </w:t>
      </w:r>
      <w:r w:rsidR="00080800">
        <w:fldChar w:fldCharType="begin"/>
      </w:r>
      <w:r w:rsidR="00080800">
        <w:instrText xml:space="preserve"> ADDIN ZOTERO_ITEM CSL_CITATION {"citationID":"lr1vanyc","properties":{"formattedCitation":"(LaValle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80800">
        <w:fldChar w:fldCharType="separate"/>
      </w:r>
      <w:r w:rsidR="00080800" w:rsidRPr="00080800">
        <w:t>(LaValle 2020)</w:t>
      </w:r>
      <w:r w:rsidR="00080800">
        <w:fldChar w:fldCharType="end"/>
      </w:r>
      <w:r w:rsidR="00080800">
        <w:t xml:space="preserve">  Různé typy virtuální reality využívají různé vstupní zařízení </w:t>
      </w:r>
      <w:r w:rsidR="00080800" w:rsidRPr="00B4099E">
        <w:rPr>
          <w:highlight w:val="yellow"/>
        </w:rPr>
        <w:t xml:space="preserve">(viz. dělení </w:t>
      </w:r>
      <w:r w:rsidR="00B4099E" w:rsidRPr="00B4099E">
        <w:rPr>
          <w:highlight w:val="yellow"/>
        </w:rPr>
        <w:t>virtuální</w:t>
      </w:r>
      <w:r w:rsidR="00080800" w:rsidRPr="00B4099E">
        <w:rPr>
          <w:highlight w:val="yellow"/>
        </w:rPr>
        <w:t xml:space="preserve"> reality dle míry imerze</w:t>
      </w:r>
      <w:r w:rsidR="00B4099E" w:rsidRPr="00B4099E">
        <w:rPr>
          <w:highlight w:val="yellow"/>
        </w:rPr>
        <w:t xml:space="preserve"> kap. 4.1</w:t>
      </w:r>
      <w:r w:rsidR="00080800" w:rsidRPr="00B4099E">
        <w:rPr>
          <w:highlight w:val="yellow"/>
        </w:rPr>
        <w:t>)</w:t>
      </w:r>
      <w:r w:rsidR="00080800">
        <w:t xml:space="preserve"> tím pádem i schéma </w:t>
      </w:r>
      <w:proofErr w:type="spellStart"/>
      <w:r w:rsidR="00080800" w:rsidRPr="00080800">
        <w:rPr>
          <w:highlight w:val="yellow"/>
        </w:rPr>
        <w:t>Obr.X</w:t>
      </w:r>
      <w:proofErr w:type="spellEnd"/>
      <w:r w:rsidR="00080800">
        <w:t xml:space="preserve"> nezobrazuje úplný výčet. </w:t>
      </w:r>
      <w:r w:rsidR="00080800" w:rsidRPr="007E1EA4">
        <w:rPr>
          <w:highlight w:val="yellow"/>
        </w:rPr>
        <w:t xml:space="preserve">V případě Imerzní virtuální reality, využívající primárně HMD a kompletně virtuální svět jsou vstupní zařízení </w:t>
      </w:r>
      <w:r w:rsidR="00B4099E" w:rsidRPr="007E1EA4">
        <w:rPr>
          <w:highlight w:val="yellow"/>
        </w:rPr>
        <w:t>z Obr. X považovány za hlavní</w:t>
      </w:r>
      <w:r w:rsidR="00080800" w:rsidRPr="007E1EA4">
        <w:rPr>
          <w:highlight w:val="yellow"/>
        </w:rPr>
        <w:t>.</w:t>
      </w:r>
    </w:p>
    <w:p w14:paraId="3FA056E0" w14:textId="16D8A2FA" w:rsidR="00B16D48" w:rsidRPr="001F6849" w:rsidRDefault="00D221D1" w:rsidP="00B16D48">
      <w:pPr>
        <w:keepNext/>
      </w:pPr>
      <w:r>
        <w:rPr>
          <w:noProof/>
          <w:sz w:val="16"/>
          <w:szCs w:val="16"/>
        </w:rPr>
        <w:drawing>
          <wp:inline distT="0" distB="0" distL="0" distR="0" wp14:anchorId="0FF11768" wp14:editId="0689EBD8">
            <wp:extent cx="5579745" cy="2801620"/>
            <wp:effectExtent l="0" t="0" r="1905" b="0"/>
            <wp:docPr id="1230750815" name="Picture 1" descr="A diagram of a virtual world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0815" name="Picture 1" descr="A diagram of a virtual world genera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commentRangeStart w:id="66"/>
      <w:commentRangeStart w:id="67"/>
      <w:commentRangeEnd w:id="66"/>
      <w:r w:rsidR="00FB781A" w:rsidRPr="001F6849">
        <w:rPr>
          <w:rStyle w:val="CommentReference"/>
        </w:rPr>
        <w:commentReference w:id="66"/>
      </w:r>
      <w:commentRangeEnd w:id="67"/>
      <w:r w:rsidR="00080800">
        <w:rPr>
          <w:rStyle w:val="CommentReference"/>
        </w:rPr>
        <w:commentReference w:id="67"/>
      </w:r>
    </w:p>
    <w:p w14:paraId="17C65BD7" w14:textId="0F09FA0C" w:rsidR="00A25270" w:rsidRPr="001F6849" w:rsidRDefault="00B16D48"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4</w:t>
      </w:r>
      <w:r w:rsidRPr="001F6849">
        <w:fldChar w:fldCharType="end"/>
      </w:r>
      <w:r w:rsidRPr="001F6849">
        <w:t xml:space="preserve"> </w:t>
      </w:r>
      <w:r w:rsidR="007E1EA4">
        <w:t>Komponenty systému virtuální reality</w:t>
      </w:r>
      <w:r w:rsidRPr="001F6849">
        <w:t xml:space="preserve">– </w:t>
      </w:r>
      <w:r w:rsidR="00D221D1">
        <w:t>upraveno dle:</w:t>
      </w:r>
      <w:r w:rsidRPr="001F6849">
        <w:t xml:space="preserve"> </w:t>
      </w:r>
      <w:r w:rsidRPr="001F6849">
        <w:fldChar w:fldCharType="begin"/>
      </w:r>
      <w:r w:rsidRPr="001F6849">
        <w:instrText xml:space="preserve"> ADDIN ZOTERO_ITEM CSL_CITATION {"citationID":"yx3UEoR5","properties":{"formattedCitation":"(LaValle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p>
    <w:p w14:paraId="61F4F267" w14:textId="75BB0D95" w:rsidR="00921C6E" w:rsidRPr="00C17E1F" w:rsidDel="00BC59E7" w:rsidRDefault="00B725D6">
      <w:pPr>
        <w:rPr>
          <w:moveFrom w:id="68" w:author="Jan Horák" w:date="2023-06-15T11:51:00Z"/>
        </w:rPr>
        <w:pPrChange w:id="69" w:author="Jan Horák" w:date="2023-06-15T11:51:00Z">
          <w:pPr>
            <w:pStyle w:val="Heading3"/>
          </w:pPr>
        </w:pPrChange>
      </w:pPr>
      <w:moveFromRangeStart w:id="70" w:author="Jan Horák" w:date="2023-06-15T11:51:00Z" w:name="move137722320"/>
      <w:moveFrom w:id="71" w:author="Jan Horák" w:date="2023-06-15T11:51:00Z">
        <w:r w:rsidRPr="00C17E1F" w:rsidDel="00BC59E7">
          <w:t>Účastník – percepce</w:t>
        </w:r>
        <w:r w:rsidR="00921C6E" w:rsidRPr="00C17E1F" w:rsidDel="00BC59E7">
          <w:t xml:space="preserve"> a </w:t>
        </w:r>
        <w:r w:rsidR="00BA4D29" w:rsidRPr="00C17E1F" w:rsidDel="00BC59E7">
          <w:t>fyziologie</w:t>
        </w:r>
      </w:moveFrom>
    </w:p>
    <w:p w14:paraId="07179C56" w14:textId="7EEF2CB1" w:rsidR="003F28A1" w:rsidRPr="00C17E1F" w:rsidDel="00BC59E7" w:rsidRDefault="000B5D5D">
      <w:pPr>
        <w:rPr>
          <w:moveFrom w:id="72" w:author="Jan Horák" w:date="2023-06-15T11:51:00Z"/>
          <w:i/>
          <w:iCs/>
        </w:rPr>
      </w:pPr>
      <w:moveFrom w:id="73" w:author="Jan Horák" w:date="2023-06-15T11:51:00Z">
        <w:r w:rsidRPr="00C17E1F" w:rsidDel="00BC59E7">
          <w:rPr>
            <w:highlight w:val="yellow"/>
          </w:rPr>
          <w:t>#TODO</w:t>
        </w:r>
        <w:r w:rsidR="00952B19" w:rsidRPr="00C17E1F" w:rsidDel="00BC59E7">
          <w:rPr>
            <w:highlight w:val="yellow"/>
          </w:rPr>
          <w:t xml:space="preserve"> </w:t>
        </w:r>
        <w:r w:rsidRPr="00C17E1F" w:rsidDel="00BC59E7">
          <w:rPr>
            <w:highlight w:val="yellow"/>
          </w:rPr>
          <w:t xml:space="preserve">– co vybrat ? visuální percepci, imerze, </w:t>
        </w:r>
        <w:r w:rsidRPr="00C17E1F" w:rsidDel="00BC59E7">
          <w:rPr>
            <w:i/>
            <w:iCs/>
            <w:highlight w:val="yellow"/>
          </w:rPr>
          <w:t>presence??</w:t>
        </w:r>
      </w:moveFrom>
    </w:p>
    <w:p w14:paraId="3762F649" w14:textId="0DAF13F0" w:rsidR="000B5D5D" w:rsidRPr="00C17E1F" w:rsidDel="00BC59E7" w:rsidRDefault="000B5D5D">
      <w:pPr>
        <w:rPr>
          <w:moveFrom w:id="74" w:author="Jan Horák" w:date="2023-06-15T11:51:00Z"/>
        </w:rPr>
        <w:pPrChange w:id="75" w:author="Jan Horák" w:date="2023-06-15T11:51:00Z">
          <w:pPr>
            <w:pStyle w:val="Normlnprvnodsazen"/>
            <w:ind w:firstLine="0"/>
          </w:pPr>
        </w:pPrChange>
      </w:pPr>
      <w:moveFrom w:id="76" w:author="Jan Horák" w:date="2023-06-15T11:51:00Z">
        <w:r w:rsidRPr="00C17E1F" w:rsidDel="00BC59E7">
          <w:t>Nejdůležitějším komponentem v rámci systému zážitku virtuální reality je účastník, proto je nutné rozumět procesu vnímání (percepce)</w:t>
        </w:r>
        <w:r w:rsidRPr="00C17E1F" w:rsidDel="00BC59E7">
          <w:rPr>
            <w:rFonts w:eastAsiaTheme="majorEastAsia" w:cstheme="majorBidi"/>
            <w:b/>
            <w:color w:val="000000" w:themeColor="text1"/>
            <w:sz w:val="28"/>
            <w:szCs w:val="26"/>
            <w:lang w:eastAsia="cs-CZ"/>
          </w:rPr>
          <w:fldChar w:fldCharType="begin"/>
        </w:r>
        <w:r w:rsidRPr="00C17E1F" w:rsidDel="00BC59E7">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C17E1F" w:rsidDel="00BC59E7">
          <w:rPr>
            <w:rFonts w:eastAsiaTheme="majorEastAsia" w:cstheme="majorBidi"/>
            <w:b/>
            <w:color w:val="000000" w:themeColor="text1"/>
            <w:sz w:val="28"/>
            <w:szCs w:val="26"/>
            <w:lang w:eastAsia="cs-CZ"/>
          </w:rPr>
          <w:fldChar w:fldCharType="separate"/>
        </w:r>
        <w:r w:rsidRPr="00C17E1F" w:rsidDel="00BC59E7">
          <w:t>(Sherman, Craig 2019)</w:t>
        </w:r>
        <w:r w:rsidRPr="00C17E1F" w:rsidDel="00BC59E7">
          <w:rPr>
            <w:rFonts w:eastAsiaTheme="majorEastAsia" w:cstheme="majorBidi"/>
            <w:b/>
            <w:color w:val="000000" w:themeColor="text1"/>
            <w:sz w:val="28"/>
            <w:szCs w:val="26"/>
            <w:lang w:eastAsia="cs-CZ"/>
          </w:rPr>
          <w:fldChar w:fldCharType="end"/>
        </w:r>
        <w:r w:rsidRPr="00C17E1F" w:rsidDel="00BC59E7">
          <w:t xml:space="preserve">. </w:t>
        </w:r>
      </w:moveFrom>
    </w:p>
    <w:p w14:paraId="1BBDA451" w14:textId="1D5E6087" w:rsidR="00783575" w:rsidRPr="00C17E1F" w:rsidDel="00BC59E7" w:rsidRDefault="001B7FFC">
      <w:pPr>
        <w:rPr>
          <w:moveFrom w:id="77" w:author="Jan Horák" w:date="2023-06-15T11:51:00Z"/>
        </w:rPr>
      </w:pPr>
      <w:moveFrom w:id="78" w:author="Jan Horák" w:date="2023-06-15T11:51:00Z">
        <w:r w:rsidRPr="00C17E1F" w:rsidDel="00BC59E7">
          <w:t xml:space="preserve">Percepce se uskutečňuje po převodu podnětů smyslovými orgány (a jejich receptory) na nervové impulzy. </w:t>
        </w:r>
        <w:r w:rsidR="00E3650B" w:rsidRPr="00C17E1F" w:rsidDel="00BC59E7">
          <w:t xml:space="preserve">Výše zmíněné koncepty virtuální reality jsou diskutovány obecně, proto je nutné zmínit, že práce se zabývá především vizuálním vjemem, tedy především koncepty Imerze a Interaktivity budou diskutovány v kontextu vizuálních vjemů. </w:t>
        </w:r>
      </w:moveFrom>
    </w:p>
    <w:moveFromRangeEnd w:id="70"/>
    <w:p w14:paraId="424A8332" w14:textId="25AE1442" w:rsidR="0069447E" w:rsidRPr="00C17E1F" w:rsidRDefault="007E1EA4" w:rsidP="002656D4">
      <w:pPr>
        <w:pStyle w:val="Heading2"/>
        <w:rPr>
          <w:lang w:val="cs-CZ"/>
        </w:rPr>
      </w:pPr>
      <w:r w:rsidRPr="00C17E1F">
        <w:rPr>
          <w:lang w:val="cs-CZ"/>
        </w:rPr>
        <w:t xml:space="preserve">Komponenty systému </w:t>
      </w:r>
      <w:r w:rsidR="00D92D85" w:rsidRPr="00C17E1F">
        <w:rPr>
          <w:lang w:val="cs-CZ"/>
        </w:rPr>
        <w:t>virtuální</w:t>
      </w:r>
      <w:r w:rsidRPr="00C17E1F">
        <w:rPr>
          <w:lang w:val="cs-CZ"/>
        </w:rPr>
        <w:t xml:space="preserve"> reality</w:t>
      </w:r>
    </w:p>
    <w:p w14:paraId="3F5834AA" w14:textId="35E9398C" w:rsidR="00CD0161" w:rsidRPr="00CD0161" w:rsidRDefault="007E1EA4" w:rsidP="00CD0161">
      <w:pPr>
        <w:rPr>
          <w:lang w:eastAsia="cs-CZ"/>
        </w:rPr>
      </w:pPr>
      <w:r>
        <w:rPr>
          <w:lang w:eastAsia="cs-CZ"/>
        </w:rPr>
        <w:t>Tato kapitola podrobněji popisuje zmíněné hardwarové komponenty virtuální reality</w:t>
      </w:r>
      <w:r w:rsidR="00CD0161">
        <w:rPr>
          <w:lang w:eastAsia="cs-CZ"/>
        </w:rPr>
        <w:t>, rozdělené na výstupní a vstupní zařízení.</w:t>
      </w:r>
    </w:p>
    <w:p w14:paraId="48DCC65C" w14:textId="3D0F2134" w:rsidR="000E53C2" w:rsidRPr="000E53C2" w:rsidRDefault="00CD0161" w:rsidP="000E53C2">
      <w:pPr>
        <w:pStyle w:val="Heading3"/>
        <w:rPr>
          <w:lang w:eastAsia="cs-CZ"/>
        </w:rPr>
      </w:pPr>
      <w:r>
        <w:rPr>
          <w:lang w:eastAsia="cs-CZ"/>
        </w:rPr>
        <w:t>Výstup – Output</w:t>
      </w:r>
    </w:p>
    <w:p w14:paraId="4F77B700" w14:textId="7D1BB991" w:rsidR="005B68D0" w:rsidRDefault="0047600E" w:rsidP="00D221D1">
      <w:pPr>
        <w:rPr>
          <w:b/>
        </w:rPr>
      </w:pPr>
      <w:r w:rsidRPr="001F6849">
        <w:t xml:space="preserve">Zobrazovací zařízení je možné klasifikovat dle míry imerze, kterou poskytují na ne-imerzní, </w:t>
      </w:r>
      <w:proofErr w:type="spellStart"/>
      <w:r w:rsidRPr="001F6849">
        <w:t>semi</w:t>
      </w:r>
      <w:proofErr w:type="spellEnd"/>
      <w:r w:rsidRPr="001F6849">
        <w:t>-imerzní a plně-imerzní</w:t>
      </w:r>
      <w:r w:rsidR="00E3650B" w:rsidRPr="001F6849">
        <w:t xml:space="preserve"> </w:t>
      </w:r>
      <w:r w:rsidR="00E3650B" w:rsidRPr="001F6849">
        <w:fldChar w:fldCharType="begin"/>
      </w:r>
      <w:r w:rsidR="00FE5E44">
        <w:instrText xml:space="preserve"> ADDIN ZOTERO_ITEM CSL_CITATION {"citationID":"1qIlQgrk","properties":{"formattedCitation":"(Coltekin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E3650B" w:rsidRPr="001F6849">
        <w:fldChar w:fldCharType="separate"/>
      </w:r>
      <w:r w:rsidR="00C05E88" w:rsidRPr="001F6849">
        <w:t>(</w:t>
      </w:r>
      <w:proofErr w:type="spellStart"/>
      <w:r w:rsidR="00C05E88" w:rsidRPr="001F6849">
        <w:t>Coltekin</w:t>
      </w:r>
      <w:proofErr w:type="spellEnd"/>
      <w:r w:rsidR="00C05E88" w:rsidRPr="001F6849">
        <w:t xml:space="preserve"> et al. 2020)</w:t>
      </w:r>
      <w:r w:rsidR="00E3650B" w:rsidRPr="001F6849">
        <w:fldChar w:fldCharType="end"/>
      </w:r>
      <w:r w:rsidR="005B68D0">
        <w:t xml:space="preserve"> </w:t>
      </w:r>
      <w:r w:rsidR="005B68D0" w:rsidRPr="00D221D1">
        <w:rPr>
          <w:highlight w:val="yellow"/>
        </w:rPr>
        <w:t>(viz. Obr. X)</w:t>
      </w:r>
      <w:r w:rsidRPr="00D221D1">
        <w:rPr>
          <w:highlight w:val="yellow"/>
        </w:rPr>
        <w:t>.</w:t>
      </w:r>
      <w:r w:rsidRPr="001F6849">
        <w:t xml:space="preserve"> Ne-imerzní by neměly být </w:t>
      </w:r>
      <w:r w:rsidRPr="001F6849">
        <w:lastRenderedPageBreak/>
        <w:t xml:space="preserve">považovány za zobrazovací zařízení pro virtuální realitu. Za </w:t>
      </w:r>
      <w:proofErr w:type="spellStart"/>
      <w:r w:rsidRPr="001F6849">
        <w:t>semi-imrezní</w:t>
      </w:r>
      <w:proofErr w:type="spellEnd"/>
      <w:r w:rsidRPr="001F6849">
        <w:t xml:space="preserve"> jsou považovány často stereoskopické displeje, popř. monoskopické displeje, které zakrývají výraznou část zorné pole uživatele. Plně-imerzní jsou následně displeje, které kompletně vyplňují zorné pole uživatele</w:t>
      </w:r>
      <w:r w:rsidR="00F11FD9" w:rsidRPr="001F6849">
        <w:t>. Plně imerzní v aktuální době jsou především HMD (</w:t>
      </w:r>
      <w:proofErr w:type="spellStart"/>
      <w:r w:rsidR="00F11FD9" w:rsidRPr="001F6849">
        <w:rPr>
          <w:i/>
          <w:iCs/>
        </w:rPr>
        <w:t>head</w:t>
      </w:r>
      <w:proofErr w:type="spellEnd"/>
      <w:r w:rsidR="00F11FD9" w:rsidRPr="001F6849">
        <w:rPr>
          <w:i/>
          <w:iCs/>
        </w:rPr>
        <w:t xml:space="preserve"> </w:t>
      </w:r>
      <w:proofErr w:type="spellStart"/>
      <w:r w:rsidR="00F11FD9" w:rsidRPr="001F6849">
        <w:rPr>
          <w:i/>
          <w:iCs/>
        </w:rPr>
        <w:t>mounted</w:t>
      </w:r>
      <w:proofErr w:type="spellEnd"/>
      <w:r w:rsidR="00F11FD9" w:rsidRPr="001F6849">
        <w:rPr>
          <w:i/>
          <w:iCs/>
        </w:rPr>
        <w:t xml:space="preserve"> display). </w:t>
      </w:r>
      <w:proofErr w:type="spellStart"/>
      <w:r w:rsidR="00192B15" w:rsidRPr="001F6849">
        <w:t>Sherman</w:t>
      </w:r>
      <w:proofErr w:type="spellEnd"/>
      <w:r w:rsidR="00192B15" w:rsidRPr="001F6849">
        <w:t xml:space="preserve"> a Craig dělí </w:t>
      </w:r>
      <w:r w:rsidR="00901C02" w:rsidRPr="001F6849">
        <w:t xml:space="preserve">VR </w:t>
      </w:r>
      <w:r w:rsidR="00192B15" w:rsidRPr="001F6849">
        <w:t xml:space="preserve">na 3 paradigmata, podle hardwaru, který zážitek zprostředkovává na: </w:t>
      </w:r>
      <w:r w:rsidR="00192B15" w:rsidRPr="001F6849">
        <w:rPr>
          <w:i/>
          <w:iCs/>
        </w:rPr>
        <w:t xml:space="preserve">hand </w:t>
      </w:r>
      <w:proofErr w:type="spellStart"/>
      <w:r w:rsidR="00192B15" w:rsidRPr="001F6849">
        <w:rPr>
          <w:i/>
          <w:iCs/>
        </w:rPr>
        <w:t>based</w:t>
      </w:r>
      <w:proofErr w:type="spellEnd"/>
      <w:r w:rsidR="00192B15" w:rsidRPr="001F6849">
        <w:t xml:space="preserve">, </w:t>
      </w:r>
      <w:proofErr w:type="spellStart"/>
      <w:r w:rsidR="00192B15" w:rsidRPr="001F6849">
        <w:rPr>
          <w:i/>
          <w:iCs/>
        </w:rPr>
        <w:t>stacionary</w:t>
      </w:r>
      <w:proofErr w:type="spellEnd"/>
      <w:r w:rsidR="00192B15" w:rsidRPr="001F6849">
        <w:t xml:space="preserve"> a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t xml:space="preserve">. Nejrozšířenější terminologií pro tento hardware je </w:t>
      </w:r>
      <w:proofErr w:type="spellStart"/>
      <w:r w:rsidR="00192B15" w:rsidRPr="001F6849">
        <w:rPr>
          <w:i/>
          <w:iCs/>
        </w:rPr>
        <w:t>head</w:t>
      </w:r>
      <w:proofErr w:type="spellEnd"/>
      <w:r w:rsidR="00192B15" w:rsidRPr="001F6849">
        <w:rPr>
          <w:i/>
          <w:iCs/>
        </w:rPr>
        <w:t xml:space="preserve"> </w:t>
      </w:r>
      <w:proofErr w:type="spellStart"/>
      <w:r w:rsidR="00192B15" w:rsidRPr="001F6849">
        <w:rPr>
          <w:i/>
          <w:iCs/>
        </w:rPr>
        <w:t>mounted</w:t>
      </w:r>
      <w:proofErr w:type="spellEnd"/>
      <w:r w:rsidR="00192B15" w:rsidRPr="001F6849">
        <w:rPr>
          <w:i/>
          <w:iCs/>
        </w:rPr>
        <w:t xml:space="preserve"> display </w:t>
      </w:r>
      <w:r w:rsidR="00192B15" w:rsidRPr="001F6849">
        <w:t xml:space="preserve">termín. Tyto displeje dosahují plného zaplnění zorného pole položením obrazovky velice blízko k očím. Lidské oko však není schopno ostřit na potřebně blízkou vzdálenost (cca </w:t>
      </w:r>
      <w:r w:rsidR="00901C02" w:rsidRPr="001F6849">
        <w:t>5–10</w:t>
      </w:r>
      <w:r w:rsidR="00192B15" w:rsidRPr="001F6849">
        <w:t xml:space="preserve"> cm). HMD tedy využívají </w:t>
      </w:r>
      <w:r w:rsidR="00192B15" w:rsidRPr="001F6849">
        <w:rPr>
          <w:bCs/>
        </w:rPr>
        <w:t>konvexní</w:t>
      </w:r>
      <w:r w:rsidR="00192B15" w:rsidRPr="001F6849">
        <w:t xml:space="preserve"> čočky položené do jejich fokální vzdálenosti. Díky tomuto se pak obrazovka jeví jako obrovský </w:t>
      </w:r>
      <w:r w:rsidR="00192B15" w:rsidRPr="001F6849">
        <w:rPr>
          <w:bCs/>
        </w:rPr>
        <w:t>virtuální</w:t>
      </w:r>
      <w:r w:rsidR="00192B15" w:rsidRPr="001F6849">
        <w:t xml:space="preserve"> obraz, který je nekonečně daleko. </w:t>
      </w:r>
      <w:r w:rsidR="00192B15" w:rsidRPr="001F6849">
        <w:rPr>
          <w:b/>
        </w:rPr>
        <w:fldChar w:fldCharType="begin"/>
      </w:r>
      <w:r w:rsidR="00192B15" w:rsidRPr="001F6849">
        <w:instrText xml:space="preserve"> ADDIN ZOTERO_ITEM CSL_CITATION {"citationID":"2UxV1q8R","properties":{"formattedCitation":"(LaValle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192B15" w:rsidRPr="001F6849">
        <w:rPr>
          <w:b/>
        </w:rPr>
        <w:fldChar w:fldCharType="separate"/>
      </w:r>
      <w:r w:rsidR="00192B15" w:rsidRPr="001F6849">
        <w:t>(LaValle 2020)</w:t>
      </w:r>
      <w:r w:rsidR="00192B15" w:rsidRPr="001F6849">
        <w:rPr>
          <w:b/>
        </w:rPr>
        <w:fldChar w:fldCharType="end"/>
      </w:r>
      <w:r w:rsidR="00192B15" w:rsidRPr="001F6849">
        <w:rPr>
          <w:b/>
        </w:rPr>
        <w:t>.</w:t>
      </w:r>
    </w:p>
    <w:p w14:paraId="3B36A6A6" w14:textId="539D2A97" w:rsidR="00404AA2" w:rsidRDefault="00192B15" w:rsidP="00404AA2">
      <w:pPr>
        <w:pStyle w:val="Normlnprvnodsazen"/>
        <w:rPr>
          <w:b/>
        </w:rPr>
      </w:pPr>
      <w:r w:rsidRPr="001F6849">
        <w:rPr>
          <w:b/>
        </w:rPr>
        <w:t xml:space="preserve"> </w:t>
      </w:r>
      <w:r w:rsidR="005B68D0" w:rsidRPr="001F6849">
        <w:rPr>
          <w:noProof/>
        </w:rPr>
        <w:drawing>
          <wp:inline distT="0" distB="0" distL="0" distR="0" wp14:anchorId="22D924BA" wp14:editId="78FB168D">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5579745" cy="2735580"/>
                    </a:xfrm>
                    <a:prstGeom prst="rect">
                      <a:avLst/>
                    </a:prstGeom>
                  </pic:spPr>
                </pic:pic>
              </a:graphicData>
            </a:graphic>
          </wp:inline>
        </w:drawing>
      </w:r>
    </w:p>
    <w:p w14:paraId="70FC0AF6" w14:textId="736BD395" w:rsidR="005B68D0" w:rsidRDefault="005B68D0" w:rsidP="005B68D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5</w:t>
      </w:r>
      <w:r w:rsidRPr="001F6849">
        <w:fldChar w:fldCharType="end"/>
      </w:r>
      <w:r w:rsidRPr="001F6849">
        <w:t xml:space="preserve"> Dělení HMD, zdroj: </w:t>
      </w:r>
      <w:r w:rsidRPr="001F6849">
        <w:fldChar w:fldCharType="begin"/>
      </w:r>
      <w:r w:rsidR="00FE5E44">
        <w:instrText xml:space="preserve"> ADDIN ZOTERO_ITEM CSL_CITATION {"citationID":"o3pU5io5","properties":{"formattedCitation":"(Coltekin et al. 2020)","plainCitation":"(Coltekin et al. 2020)","noteIndex":0},"citationItems":[{"id":"wUJ3dlIS/Sl3ToWUd","uris":["http://zotero.org/groups/4599106/items/F54Y7ICM"],"itemData":{"id":"9DyV48Zt/oRbg8WmZ","type":"article-journal","abstract":"This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Pr="001F6849">
        <w:t>(Coltekin et al. 2020)</w:t>
      </w:r>
      <w:r w:rsidRPr="001F6849">
        <w:fldChar w:fldCharType="end"/>
      </w:r>
      <w:r w:rsidR="003B1D9A">
        <w:t xml:space="preserve"> </w:t>
      </w:r>
      <w:r w:rsidR="003B1D9A" w:rsidRPr="003B1D9A">
        <w:rPr>
          <w:highlight w:val="yellow"/>
          <w:lang w:val="en-US"/>
        </w:rPr>
        <w:t>#TODO p</w:t>
      </w:r>
      <w:proofErr w:type="spellStart"/>
      <w:r w:rsidR="003B1D9A" w:rsidRPr="003B1D9A">
        <w:rPr>
          <w:highlight w:val="yellow"/>
        </w:rPr>
        <w:t>ředělat</w:t>
      </w:r>
      <w:proofErr w:type="spellEnd"/>
      <w:r w:rsidR="003B1D9A" w:rsidRPr="003B1D9A">
        <w:rPr>
          <w:highlight w:val="yellow"/>
        </w:rPr>
        <w:t xml:space="preserve"> do češtiny</w:t>
      </w:r>
      <w:r w:rsidR="001078D6">
        <w:rPr>
          <w:highlight w:val="yellow"/>
        </w:rPr>
        <w:t xml:space="preserve"> – Vzít z PPT</w:t>
      </w:r>
      <w:r w:rsidR="003B1D9A" w:rsidRPr="003B1D9A">
        <w:rPr>
          <w:highlight w:val="yellow"/>
        </w:rPr>
        <w:t>?</w:t>
      </w:r>
    </w:p>
    <w:p w14:paraId="4A7CAC41" w14:textId="77777777" w:rsidR="00863307" w:rsidRDefault="00863307" w:rsidP="00863307">
      <w:pPr>
        <w:keepNext/>
      </w:pPr>
      <w:r>
        <w:rPr>
          <w:noProof/>
        </w:rPr>
        <w:lastRenderedPageBreak/>
        <w:drawing>
          <wp:inline distT="0" distB="0" distL="0" distR="0" wp14:anchorId="54B811C4" wp14:editId="4D0F702C">
            <wp:extent cx="4209690" cy="4209690"/>
            <wp:effectExtent l="0" t="0" r="635" b="635"/>
            <wp:docPr id="1157306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662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592" cy="4211592"/>
                    </a:xfrm>
                    <a:prstGeom prst="rect">
                      <a:avLst/>
                    </a:prstGeom>
                  </pic:spPr>
                </pic:pic>
              </a:graphicData>
            </a:graphic>
          </wp:inline>
        </w:drawing>
      </w:r>
    </w:p>
    <w:p w14:paraId="440FB6F5" w14:textId="5432B4F9" w:rsidR="00863307" w:rsidRPr="00736AD5" w:rsidRDefault="00863307" w:rsidP="00863307">
      <w:pPr>
        <w:pStyle w:val="Caption"/>
      </w:pPr>
      <w:r>
        <w:t xml:space="preserve">Obr. </w:t>
      </w:r>
      <w:r>
        <w:fldChar w:fldCharType="begin"/>
      </w:r>
      <w:r>
        <w:instrText xml:space="preserve"> SEQ Obr. \* ARABIC </w:instrText>
      </w:r>
      <w:r>
        <w:fldChar w:fldCharType="separate"/>
      </w:r>
      <w:r w:rsidR="002165DC">
        <w:rPr>
          <w:noProof/>
        </w:rPr>
        <w:t>6</w:t>
      </w:r>
      <w:r>
        <w:fldChar w:fldCharType="end"/>
      </w:r>
      <w:r>
        <w:t xml:space="preserve"> Dělení zobrazovacích zařízení dle míry imerze a operačních systémů. </w:t>
      </w:r>
      <w:r w:rsidR="00572B4B">
        <w:fldChar w:fldCharType="begin"/>
      </w:r>
      <w:r w:rsidR="00572B4B">
        <w:instrText xml:space="preserve"> ADDIN ZOTERO_ITEM CSL_CITATION {"citationID":"PKOByKYT","properties":{"formattedCitation":"(Paracuellos, MacIntyre 2018)","plainCitation":"(Paracuellos, MacIntyre 2018)","noteIndex":0},"citationItems":[{"id":2085,"uris":["http://zotero.org/groups/4599106/items/L6UKXJXP"],"itemData":{"id":2085,"type":"post-weblog","abstract":"The promise of WebXR is having web pages work in 2D, and across the full range of AR and VR devices. What does it mean to build Progressive XR apps?","container-title":"Mozilla Mixed Reality Blog","title":"Progressive WebXR","URL":"https://blog.mozvr.com/progressive-webxr-ar-store/","author":[{"family":"Paracuellos","given":"Arturo"},{"family":"MacIntyre","given":"Blair"}],"accessed":{"date-parts":[["2023",11,8]]},"issued":{"date-parts":[["2018",4,5]]},"citation-key":"paracuellosProgressiveWebXR2018"}}],"schema":"https://github.com/citation-style-language/schema/raw/master/csl-citation.json"} </w:instrText>
      </w:r>
      <w:r w:rsidR="00572B4B">
        <w:fldChar w:fldCharType="separate"/>
      </w:r>
      <w:r w:rsidR="00572B4B" w:rsidRPr="00572B4B">
        <w:t>(Paracuellos, MacIntyre 2018)</w:t>
      </w:r>
      <w:r w:rsidR="00572B4B">
        <w:fldChar w:fldCharType="end"/>
      </w:r>
      <w:r w:rsidR="00736AD5">
        <w:t xml:space="preserve"> </w:t>
      </w:r>
      <w:r w:rsidR="00736AD5" w:rsidRPr="00736AD5">
        <w:rPr>
          <w:highlight w:val="yellow"/>
          <w:lang w:val="en-US"/>
        </w:rPr>
        <w:t>#</w:t>
      </w:r>
      <w:r w:rsidR="00736AD5">
        <w:rPr>
          <w:highlight w:val="yellow"/>
          <w:lang w:val="en-US"/>
        </w:rPr>
        <w:t xml:space="preserve"> </w:t>
      </w:r>
      <w:proofErr w:type="gramStart"/>
      <w:r w:rsidR="00736AD5">
        <w:rPr>
          <w:highlight w:val="yellow"/>
          <w:lang w:val="en-US"/>
        </w:rPr>
        <w:t xml:space="preserve">TODO - </w:t>
      </w:r>
      <w:r w:rsidR="00736AD5" w:rsidRPr="00736AD5">
        <w:rPr>
          <w:highlight w:val="yellow"/>
        </w:rPr>
        <w:t>čeština</w:t>
      </w:r>
      <w:proofErr w:type="gramEnd"/>
    </w:p>
    <w:p w14:paraId="1EA73358" w14:textId="0EA1A45D" w:rsidR="005B68D0" w:rsidRPr="005B68D0" w:rsidRDefault="005B68D0" w:rsidP="005B68D0">
      <w:pPr>
        <w:pStyle w:val="Normlnprvnodsazen"/>
      </w:pPr>
      <w:r w:rsidRPr="001F6849">
        <w:t>V případě mobilních tradičních displejů je možné mluvit o „případné“ imerzi, kterou je možné dosáhnout kombinace s nástavci umožňující pohled na obrazovku skrze čočky a umístění displ</w:t>
      </w:r>
      <w:r>
        <w:t>ej</w:t>
      </w:r>
      <w:r w:rsidRPr="001F6849">
        <w:t xml:space="preserve">e do vhodné vzdálenosti od očí. Tato skutečnost není validní v případě klasických displejů, které zakrývají pouze omezenou část zorného pole. Výše zmíněné kategorie </w:t>
      </w:r>
      <w:r w:rsidRPr="00D221D1">
        <w:rPr>
          <w:highlight w:val="yellow"/>
        </w:rPr>
        <w:t>(</w:t>
      </w:r>
      <w:proofErr w:type="spellStart"/>
      <w:r w:rsidRPr="00D221D1">
        <w:rPr>
          <w:highlight w:val="yellow"/>
        </w:rPr>
        <w:t>Obr.X</w:t>
      </w:r>
      <w:proofErr w:type="spellEnd"/>
      <w:r w:rsidRPr="00D221D1">
        <w:rPr>
          <w:highlight w:val="yellow"/>
        </w:rPr>
        <w:t>)</w:t>
      </w:r>
      <w:r w:rsidRPr="001F6849">
        <w:t xml:space="preserve"> jsou tedy v určitých případech propojitelné. Nutné však zmínit, že mobilní zařízení „vylepšené“ o nástavec na hlavu s čočkami se imerzí zdaleka nevyrovná speciálním </w:t>
      </w:r>
      <w:r w:rsidR="00D221D1">
        <w:t xml:space="preserve">HMD </w:t>
      </w:r>
      <w:r w:rsidRPr="001F6849">
        <w:t>zařízením</w:t>
      </w:r>
      <w:r w:rsidR="00D221D1">
        <w:t xml:space="preserve">. </w:t>
      </w:r>
    </w:p>
    <w:p w14:paraId="5CCB7D08" w14:textId="2253D5CA" w:rsidR="00192B15" w:rsidRDefault="00192B15" w:rsidP="00404AA2">
      <w:pPr>
        <w:pStyle w:val="Normlnprvnodsazen"/>
      </w:pPr>
      <w:commentRangeStart w:id="79"/>
      <w:commentRangeStart w:id="80"/>
      <w:r w:rsidRPr="001F6849">
        <w:t xml:space="preserve"> HMD systémy také musí počítat s různou délkou mezi zornicemi (</w:t>
      </w:r>
      <w:proofErr w:type="spellStart"/>
      <w:r w:rsidRPr="001F6849">
        <w:rPr>
          <w:i/>
          <w:iCs/>
        </w:rPr>
        <w:t>interpupillary</w:t>
      </w:r>
      <w:proofErr w:type="spellEnd"/>
      <w:r w:rsidRPr="001F6849">
        <w:rPr>
          <w:i/>
          <w:iCs/>
        </w:rPr>
        <w:t xml:space="preserve"> distance – IPD</w:t>
      </w:r>
      <w:r w:rsidRPr="001F6849">
        <w:t xml:space="preserve">). Dalším z problémů je pak rozlišení obrazovky, které je potřeba aby nebylo možné rozeznat jednotlivé pixely. Na základě výpočtů založených na fyziologii lidského oka bylo zjištěno, že display by musel mít 16 000 x 16 000 </w:t>
      </w:r>
      <w:proofErr w:type="spellStart"/>
      <w:r w:rsidRPr="001F6849">
        <w:t>px</w:t>
      </w:r>
      <w:proofErr w:type="spellEnd"/>
      <w:r w:rsidRPr="001F6849">
        <w:t xml:space="preserve"> rozlišení na to, aby nebylo možné rozeznat pixely. Tento přístup je však velice výpočetně náročný tudíž, se aplikuje proces, kdy vysoké rozlišení je pouze tam kde je lidské oko aktuálně zaostřeno, k čemuž je však potřeba aby HMD implementoval </w:t>
      </w:r>
      <w:proofErr w:type="spellStart"/>
      <w:r w:rsidRPr="001F6849">
        <w:t>tracking</w:t>
      </w:r>
      <w:proofErr w:type="spellEnd"/>
      <w:r w:rsidRPr="001F6849">
        <w:t xml:space="preserve"> očí </w:t>
      </w:r>
      <w:r w:rsidRPr="001F6849">
        <w:fldChar w:fldCharType="begin"/>
      </w:r>
      <w:r w:rsidRPr="001F6849">
        <w:instrText xml:space="preserve"> ADDIN ZOTERO_ITEM CSL_CITATION {"citationID":"x17SOgx7","properties":{"formattedCitation":"(LaValle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w:t>
      </w:r>
      <w:proofErr w:type="spellStart"/>
      <w:r w:rsidRPr="001F6849">
        <w:t>LaValle</w:t>
      </w:r>
      <w:proofErr w:type="spellEnd"/>
      <w:r w:rsidRPr="001F6849">
        <w:t xml:space="preserve"> 2020)</w:t>
      </w:r>
      <w:r w:rsidRPr="001F6849">
        <w:fldChar w:fldCharType="end"/>
      </w:r>
      <w:r w:rsidRPr="001F6849">
        <w:t>.</w:t>
      </w:r>
      <w:commentRangeEnd w:id="79"/>
      <w:r w:rsidR="00FB781A" w:rsidRPr="001F6849">
        <w:rPr>
          <w:rStyle w:val="CommentReference"/>
          <w:lang w:eastAsia="en-US"/>
        </w:rPr>
        <w:commentReference w:id="79"/>
      </w:r>
      <w:commentRangeEnd w:id="80"/>
      <w:r w:rsidR="005B68D0">
        <w:rPr>
          <w:rStyle w:val="CommentReference"/>
          <w:lang w:eastAsia="en-US"/>
        </w:rPr>
        <w:commentReference w:id="80"/>
      </w:r>
      <w:r w:rsidR="00404AA2" w:rsidRPr="001F6849">
        <w:t xml:space="preserve"> </w:t>
      </w:r>
    </w:p>
    <w:p w14:paraId="619BABF8" w14:textId="792061C3" w:rsidR="00D221D1" w:rsidRDefault="00A744C1" w:rsidP="00F55C43">
      <w:pPr>
        <w:pStyle w:val="Normlnprvnodsazen"/>
        <w:rPr>
          <w:b/>
          <w:iCs/>
          <w:color w:val="000000" w:themeColor="text1"/>
          <w:sz w:val="20"/>
          <w:szCs w:val="18"/>
        </w:rPr>
      </w:pPr>
      <w:r>
        <w:t>Výstupem není pouze vizuální, ale i haptický, popř. zvukový. Možnosti jednotlivých HMD se i těchto aspektech výrazně odlišují. V </w:t>
      </w:r>
      <w:r w:rsidRPr="00A744C1">
        <w:rPr>
          <w:highlight w:val="yellow"/>
        </w:rPr>
        <w:t>Tab.</w:t>
      </w:r>
      <w:r>
        <w:t xml:space="preserve"> jsou shrnuty klíčové charakteristiky populárních HMD.</w:t>
      </w:r>
      <w:r w:rsidR="00D26A67">
        <w:t xml:space="preserve"> Pro vývoj aplikace je primárním </w:t>
      </w:r>
      <w:r w:rsidR="00736AD5">
        <w:t>kritériem,</w:t>
      </w:r>
      <w:r w:rsidR="00D26A67">
        <w:t xml:space="preserve"> jaký způsob </w:t>
      </w:r>
      <w:proofErr w:type="gramStart"/>
      <w:r w:rsidR="00D26A67">
        <w:t>snímání</w:t>
      </w:r>
      <w:proofErr w:type="gramEnd"/>
      <w:r w:rsidR="00D26A67">
        <w:t xml:space="preserve"> popř. interakce (</w:t>
      </w:r>
      <w:proofErr w:type="spellStart"/>
      <w:r w:rsidR="00D26A67">
        <w:rPr>
          <w:i/>
          <w:iCs/>
        </w:rPr>
        <w:t>tracking</w:t>
      </w:r>
      <w:proofErr w:type="spellEnd"/>
      <w:r w:rsidR="00D26A67">
        <w:rPr>
          <w:i/>
          <w:iCs/>
        </w:rPr>
        <w:t>)</w:t>
      </w:r>
      <w:r w:rsidR="00D26A67">
        <w:t xml:space="preserve"> implementuje </w:t>
      </w:r>
      <w:r w:rsidR="00D26A67" w:rsidRPr="00D26A67">
        <w:rPr>
          <w:highlight w:val="yellow"/>
        </w:rPr>
        <w:t>(viz. kap. Input)</w:t>
      </w:r>
      <w:r w:rsidR="00D26A67">
        <w:t xml:space="preserve">. V Tabulce nejsou zahrnuty nededikované HMD jako Google </w:t>
      </w:r>
      <w:proofErr w:type="spellStart"/>
      <w:r w:rsidR="00D26A67">
        <w:t>Carboard</w:t>
      </w:r>
      <w:proofErr w:type="spellEnd"/>
      <w:r w:rsidR="00D26A67">
        <w:t xml:space="preserve"> aj., které pomocí čoček umožňu</w:t>
      </w:r>
      <w:r w:rsidR="009844CD">
        <w:t xml:space="preserve">jí základní imerzi skrze </w:t>
      </w:r>
      <w:r w:rsidR="00D26A67">
        <w:t>mobilní telefon či jiné zobrazovací zařízení</w:t>
      </w:r>
      <w:r w:rsidR="009844CD">
        <w:t xml:space="preserve">. </w:t>
      </w:r>
    </w:p>
    <w:p w14:paraId="3AA10B76" w14:textId="5BD0DB6C" w:rsidR="00B972DB" w:rsidRDefault="00B972DB" w:rsidP="00B972DB">
      <w:pPr>
        <w:pStyle w:val="Caption"/>
        <w:keepNext/>
      </w:pPr>
      <w:r>
        <w:lastRenderedPageBreak/>
        <w:t xml:space="preserve">Tab. </w:t>
      </w:r>
      <w:r>
        <w:fldChar w:fldCharType="begin"/>
      </w:r>
      <w:r>
        <w:instrText xml:space="preserve"> SEQ Tab. \* ARABIC </w:instrText>
      </w:r>
      <w:r>
        <w:fldChar w:fldCharType="separate"/>
      </w:r>
      <w:r w:rsidR="007B5CF8">
        <w:rPr>
          <w:noProof/>
        </w:rPr>
        <w:t>1</w:t>
      </w:r>
      <w:r>
        <w:fldChar w:fldCharType="end"/>
      </w:r>
      <w:r>
        <w:t xml:space="preserve"> Přehled rozlišení populárních HMD. </w:t>
      </w:r>
      <w:r w:rsidR="005B68D0">
        <w:t xml:space="preserve">sestaveno dle: </w:t>
      </w:r>
      <w:r w:rsidR="005B68D0">
        <w:fldChar w:fldCharType="begin"/>
      </w:r>
      <w:r w:rsidR="00C37657">
        <w:instrText xml:space="preserve"> ADDIN ZOTERO_ITEM CSL_CITATION {"citationID":"ncPaVI5q","properties":{"formattedCitation":"(Takle 2022; Mehrfard et al. 2019; Brown 2023)","plainCitation":"(Takle 2022; Mehrfard et al. 2019; Brown 2023)","noteIndex":0},"citationItems":[{"id":1886,"uris":["http://zotero.org/groups/4599106/items/56RS9Q6P"],"itemData":{"id":1886,"type":"webpage","abstract":"When we first started TheVirtualReport.biz in the summer of 2016, the range of virtual reality consumer hardware was considerably smaller than it is now. Disregarding mobile solutions utilising sm...","container-title":"thevirtualreport.biz","title":"VR by the numbers - HMD specs comparison","URL":"https://www.thevirtualreport.biz/data-and-research/65085/vr-by-the-numbers-hmd-specs-comparison/","author":[{"family":"Takle","given":""}],"accessed":{"date-parts":[["2023",8,29]]},"issued":{"date-parts":[["2022",8,9]]},"citation-key":"takleVRNumbersHMD2022"}},{"id":1889,"uris":["http://zotero.org/groups/4599106/items/ZP9NTTXW"],"itemData":{"id":1889,"type":"article","abstract":"With recent advances of Virtual Reality (VR) technology, the deployment of such will dramatically increase in nonentertainment environments, such as professional education and training, manufacturing, service, or low frequency/high risk scenarios. Clinical education is an area that especially stands to beneﬁt from VR technology due to the complexity, high cost, and difﬁcult logistics. The effectiveness of the deployment of VR systems, is subject to factors that may not be necessarily considered for devices targeting the entertainment market. In this work, we systematically compare a wide range of VR Head-Mounted Displays (HMDs) technologies and designs by deﬁning a new set of metrics that are 1) relevant to most generic VR solutions and 2) are of paramount importance for VR-based education and training. We evaluated ten HMDs based on various criteria, including neck strain, heat development, and color accuracy. Other metrics such as text readability, comfort, and contrast perception were evaluated in a multi-user study on three selected HMDs, namely Oculus Rift S, HTC Vive Pro and Samsung Odyssey+. Results indicate that the HTC Vive Pro performs best with regards to comfort, display quality and compatibility with glasses.","language":"en","note":"arXiv:1912.02913 [cs]","number":"arXiv:1912.02913","publisher":"arXiv","source":"arXiv.org","title":"A Comparative Analysis of Virtual Reality Head-Mounted Display Systems","URL":"http://arxiv.org/abs/1912.02913","author":[{"family":"Mehrfard","given":"Arian"},{"family":"Fotouhi","given":"Javad"},{"family":"Taylor","given":"Giacomo"},{"family":"Forster","given":"Tess"},{"family":"Navab","given":"Nassir"},{"family":"Fuerst","given":"Bernhard"}],"accessed":{"date-parts":[["2023",8,29]]},"issued":{"date-parts":[["2019",12,5]]},"citation-key":"mehrfardComparativeAnalysisVirtual2019"}},{"id":1978,"uris":["http://zotero.org/groups/4599106/items/GT3PBJBN"],"itemData":{"id":1978,"type":"webpage","abstract":"View and compare prices, specifications, and reviews of VR &amp; AR headsets. Create custom comparisons with our compare tool.","container-title":"VRcompare","language":"en","title":"VRcompare - The Internet's Largest VR &amp; AR Headset Database","URL":"https://vr-compare.com/","author":[{"family":"Brown","given":"Rory"}],"accessed":{"date-parts":[["2023",10,8]]},"issued":{"date-parts":[["2023"]]},"citation-key":"brownVRcompareInternetLargest2023"}}],"schema":"https://github.com/citation-style-language/schema/raw/master/csl-citation.json"} </w:instrText>
      </w:r>
      <w:r w:rsidR="005B68D0">
        <w:fldChar w:fldCharType="separate"/>
      </w:r>
      <w:r w:rsidR="00C37657" w:rsidRPr="00C37657">
        <w:t>(Takle 2022; Mehrfard et al. 2019; Brown 2023)</w:t>
      </w:r>
      <w:r w:rsidR="005B68D0">
        <w:fldChar w:fldCharType="end"/>
      </w:r>
    </w:p>
    <w:p w14:paraId="7F3C8C0D" w14:textId="6F4B7F1B" w:rsidR="00AF234A" w:rsidRDefault="001078D6" w:rsidP="00AF234A">
      <w:r w:rsidRPr="001078D6">
        <w:rPr>
          <w:noProof/>
        </w:rPr>
        <w:drawing>
          <wp:inline distT="0" distB="0" distL="0" distR="0" wp14:anchorId="43AECD3C" wp14:editId="647A44F1">
            <wp:extent cx="5579745" cy="4424680"/>
            <wp:effectExtent l="0" t="0" r="1905" b="0"/>
            <wp:docPr id="15562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4680"/>
                    </a:xfrm>
                    <a:prstGeom prst="rect">
                      <a:avLst/>
                    </a:prstGeom>
                    <a:noFill/>
                    <a:ln>
                      <a:noFill/>
                    </a:ln>
                  </pic:spPr>
                </pic:pic>
              </a:graphicData>
            </a:graphic>
          </wp:inline>
        </w:drawing>
      </w:r>
    </w:p>
    <w:p w14:paraId="061B6AE4" w14:textId="18473803" w:rsidR="000E53C2" w:rsidRDefault="00CD0161" w:rsidP="009323BA">
      <w:pPr>
        <w:pStyle w:val="Heading3"/>
      </w:pPr>
      <w:r>
        <w:t>Vstup – Input</w:t>
      </w:r>
    </w:p>
    <w:p w14:paraId="7ADE2B22" w14:textId="37F0DCD6" w:rsidR="007160C1" w:rsidRPr="001F6849" w:rsidRDefault="005D6E09" w:rsidP="000E53C2">
      <w:commentRangeStart w:id="81"/>
      <w:commentRangeStart w:id="82"/>
      <w:commentRangeEnd w:id="81"/>
      <w:r w:rsidRPr="001F6849">
        <w:rPr>
          <w:rStyle w:val="CommentReference"/>
        </w:rPr>
        <w:commentReference w:id="81"/>
      </w:r>
      <w:commentRangeEnd w:id="82"/>
      <w:r w:rsidR="00E22988" w:rsidRPr="001F6849">
        <w:rPr>
          <w:rStyle w:val="CommentReference"/>
        </w:rPr>
        <w:commentReference w:id="82"/>
      </w:r>
      <w:r w:rsidR="00F11FD9" w:rsidRPr="001F6849">
        <w:t xml:space="preserve">Důležitým aspektem hardware pro VR je </w:t>
      </w:r>
      <w:proofErr w:type="spellStart"/>
      <w:r w:rsidR="00F11FD9" w:rsidRPr="00CD0161">
        <w:rPr>
          <w:i/>
          <w:iCs/>
        </w:rPr>
        <w:t>tracking</w:t>
      </w:r>
      <w:proofErr w:type="spellEnd"/>
      <w:r w:rsidR="00E12F85" w:rsidRPr="001F6849">
        <w:t xml:space="preserve"> </w:t>
      </w:r>
      <w:r w:rsidR="00F11FD9" w:rsidRPr="001F6849">
        <w:fldChar w:fldCharType="begin"/>
      </w:r>
      <w:r w:rsidR="00FE5E44">
        <w:instrText xml:space="preserve"> ADDIN ZOTERO_ITEM CSL_CITATION {"citationID":"Vvs5N4QI","properties":{"formattedCitation":"(Coltekin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F11FD9" w:rsidRPr="001F6849">
        <w:fldChar w:fldCharType="separate"/>
      </w:r>
      <w:r w:rsidR="00C05E88" w:rsidRPr="001F6849">
        <w:t>(</w:t>
      </w:r>
      <w:proofErr w:type="spellStart"/>
      <w:r w:rsidR="00C05E88" w:rsidRPr="001F6849">
        <w:t>Coltekin</w:t>
      </w:r>
      <w:proofErr w:type="spellEnd"/>
      <w:r w:rsidR="00C05E88" w:rsidRPr="001F6849">
        <w:t xml:space="preserve"> et al. 2020)</w:t>
      </w:r>
      <w:r w:rsidR="00F11FD9" w:rsidRPr="001F6849">
        <w:fldChar w:fldCharType="end"/>
      </w:r>
      <w:r w:rsidR="00F11FD9" w:rsidRPr="001F6849">
        <w:t xml:space="preserve">. </w:t>
      </w:r>
      <w:r w:rsidR="00DB3E90" w:rsidRPr="001F6849">
        <w:t>Jedná se o z</w:t>
      </w:r>
      <w:r w:rsidR="007160C1" w:rsidRPr="001F6849">
        <w:t xml:space="preserve">ískávání kontinuální informace o poloze a pohybu v rámci reálného světa je klíčovou součástí VR systému. Díky vývoji mobilních telefonů a zmenšení a vylepšení </w:t>
      </w:r>
      <w:r w:rsidR="00B23419">
        <w:t>Inerciálních měřících jednotek (</w:t>
      </w:r>
      <w:r w:rsidR="007160C1" w:rsidRPr="001F6849">
        <w:t>IMU</w:t>
      </w:r>
      <w:r w:rsidR="00B23419">
        <w:t xml:space="preserve"> – </w:t>
      </w:r>
      <w:r w:rsidR="00B23419" w:rsidRPr="00B23419">
        <w:rPr>
          <w:lang w:val="en-US"/>
        </w:rPr>
        <w:t>Inertial measurement unit</w:t>
      </w:r>
      <w:r w:rsidR="00B23419">
        <w:t>)</w:t>
      </w:r>
      <w:r w:rsidR="007160C1" w:rsidRPr="001F6849">
        <w:t xml:space="preserve"> byl umožněn vývoj přesných metod pro snímání polohy</w:t>
      </w:r>
      <w:r w:rsidR="00340495" w:rsidRPr="001F6849">
        <w:t xml:space="preserve"> </w:t>
      </w:r>
      <w:r w:rsidR="00DB3E90" w:rsidRPr="001F6849">
        <w:fldChar w:fldCharType="begin"/>
      </w:r>
      <w:r w:rsidR="0014392A" w:rsidRPr="001F6849">
        <w:instrText xml:space="preserve"> ADDIN ZOTERO_ITEM CSL_CITATION {"citationID":"6J1YsNVS","properties":{"formattedCitation":"(LaValle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DB3E90" w:rsidRPr="001F6849">
        <w:fldChar w:fldCharType="separate"/>
      </w:r>
      <w:r w:rsidR="00DB3E90" w:rsidRPr="001F6849">
        <w:t>(LaValle 2020)</w:t>
      </w:r>
      <w:r w:rsidR="00DB3E90" w:rsidRPr="001F6849">
        <w:fldChar w:fldCharType="end"/>
      </w:r>
      <w:r w:rsidR="007160C1" w:rsidRPr="001F6849">
        <w:t xml:space="preserve">. </w:t>
      </w:r>
      <w:proofErr w:type="spellStart"/>
      <w:r w:rsidR="007160C1" w:rsidRPr="001F6849">
        <w:t>LaValle</w:t>
      </w:r>
      <w:proofErr w:type="spellEnd"/>
      <w:r w:rsidR="007160C1" w:rsidRPr="001F6849">
        <w:t xml:space="preserve"> uvádí 3 hlavní </w:t>
      </w:r>
      <w:r w:rsidR="00E3650B" w:rsidRPr="001F6849">
        <w:t>kategorie</w:t>
      </w:r>
      <w:r w:rsidR="007160C1" w:rsidRPr="001F6849">
        <w:t xml:space="preserve"> toho co VR systém potřebuje snímat: </w:t>
      </w:r>
    </w:p>
    <w:p w14:paraId="421A1333" w14:textId="04970488" w:rsidR="007160C1" w:rsidRPr="001F6849" w:rsidRDefault="007160C1" w:rsidP="001E0F8C">
      <w:pPr>
        <w:pStyle w:val="ListParagraph"/>
        <w:numPr>
          <w:ilvl w:val="0"/>
          <w:numId w:val="10"/>
        </w:numPr>
      </w:pPr>
      <w:r w:rsidRPr="001F6849">
        <w:t xml:space="preserve">Smyslové orgány uživatele – převážně sledování pozice </w:t>
      </w:r>
      <w:r w:rsidR="00E3650B" w:rsidRPr="001F6849">
        <w:t>hlavy,</w:t>
      </w:r>
      <w:r w:rsidR="001E0F8C" w:rsidRPr="001F6849">
        <w:t xml:space="preserve"> popř. očí</w:t>
      </w:r>
    </w:p>
    <w:p w14:paraId="2BFB71BD" w14:textId="283AED65" w:rsidR="001E0F8C" w:rsidRPr="001F6849" w:rsidRDefault="001E0F8C" w:rsidP="001E0F8C">
      <w:pPr>
        <w:pStyle w:val="ListParagraph"/>
        <w:numPr>
          <w:ilvl w:val="0"/>
          <w:numId w:val="10"/>
        </w:numPr>
      </w:pPr>
      <w:r w:rsidRPr="001F6849">
        <w:t>Ostatní části těla – obličej, ruce aj.</w:t>
      </w:r>
    </w:p>
    <w:p w14:paraId="31048422" w14:textId="3C85692A" w:rsidR="00E12F85" w:rsidRPr="001F6849" w:rsidRDefault="001E0F8C" w:rsidP="00E12F85">
      <w:pPr>
        <w:pStyle w:val="ListParagraph"/>
        <w:numPr>
          <w:ilvl w:val="0"/>
          <w:numId w:val="10"/>
        </w:numPr>
      </w:pPr>
      <w:r w:rsidRPr="001F6849">
        <w:t>Okolní prostředí – reálné objekty v okolí uživatele</w:t>
      </w:r>
    </w:p>
    <w:p w14:paraId="5EE347C5" w14:textId="58617676" w:rsidR="00F93097" w:rsidRDefault="00E12F85" w:rsidP="00F93097">
      <w:pPr>
        <w:pStyle w:val="Normlnprvnodsazen"/>
        <w:rPr>
          <w:lang w:eastAsia="en-US"/>
        </w:rPr>
      </w:pPr>
      <w:r w:rsidRPr="001F6849">
        <w:rPr>
          <w:lang w:eastAsia="en-US"/>
        </w:rPr>
        <w:t xml:space="preserve">Důležitým konceptem pro </w:t>
      </w:r>
      <w:proofErr w:type="spellStart"/>
      <w:r w:rsidRPr="001F6849">
        <w:rPr>
          <w:i/>
          <w:iCs/>
          <w:lang w:eastAsia="en-US"/>
        </w:rPr>
        <w:t>tracking</w:t>
      </w:r>
      <w:proofErr w:type="spellEnd"/>
      <w:r w:rsidRPr="001F6849">
        <w:rPr>
          <w:i/>
          <w:iCs/>
          <w:lang w:eastAsia="en-US"/>
        </w:rPr>
        <w:t xml:space="preserve"> </w:t>
      </w:r>
      <w:r w:rsidRPr="001F6849">
        <w:rPr>
          <w:lang w:eastAsia="en-US"/>
        </w:rPr>
        <w:t xml:space="preserve">je koncept </w:t>
      </w:r>
      <w:proofErr w:type="spellStart"/>
      <w:r w:rsidRPr="001F6849">
        <w:rPr>
          <w:lang w:eastAsia="en-US"/>
        </w:rPr>
        <w:t>DoF</w:t>
      </w:r>
      <w:proofErr w:type="spellEnd"/>
      <w:r w:rsidRPr="001F6849">
        <w:rPr>
          <w:lang w:eastAsia="en-US"/>
        </w:rPr>
        <w:t xml:space="preserve"> (</w:t>
      </w:r>
      <w:proofErr w:type="spellStart"/>
      <w:r w:rsidRPr="001F6849">
        <w:rPr>
          <w:i/>
          <w:iCs/>
          <w:lang w:eastAsia="en-US"/>
        </w:rPr>
        <w:t>degrees</w:t>
      </w:r>
      <w:proofErr w:type="spellEnd"/>
      <w:r w:rsidRPr="001F6849">
        <w:rPr>
          <w:i/>
          <w:iCs/>
          <w:lang w:eastAsia="en-US"/>
        </w:rPr>
        <w:t xml:space="preserve"> </w:t>
      </w:r>
      <w:proofErr w:type="spellStart"/>
      <w:r w:rsidRPr="001F6849">
        <w:rPr>
          <w:i/>
          <w:iCs/>
          <w:lang w:eastAsia="en-US"/>
        </w:rPr>
        <w:t>of</w:t>
      </w:r>
      <w:proofErr w:type="spellEnd"/>
      <w:r w:rsidRPr="001F6849">
        <w:rPr>
          <w:i/>
          <w:iCs/>
          <w:lang w:eastAsia="en-US"/>
        </w:rPr>
        <w:t xml:space="preserve"> </w:t>
      </w:r>
      <w:proofErr w:type="spellStart"/>
      <w:r w:rsidRPr="001F6849">
        <w:rPr>
          <w:i/>
          <w:iCs/>
          <w:lang w:eastAsia="en-US"/>
        </w:rPr>
        <w:t>freedom</w:t>
      </w:r>
      <w:proofErr w:type="spellEnd"/>
      <w:r w:rsidRPr="001F6849">
        <w:rPr>
          <w:i/>
          <w:iCs/>
          <w:lang w:eastAsia="en-US"/>
        </w:rPr>
        <w:t xml:space="preserve"> – </w:t>
      </w:r>
      <w:r w:rsidRPr="001F6849">
        <w:rPr>
          <w:lang w:eastAsia="en-US"/>
        </w:rPr>
        <w:t xml:space="preserve">stupně volnosti). </w:t>
      </w:r>
      <w:proofErr w:type="spellStart"/>
      <w:r w:rsidR="00C75062" w:rsidRPr="001F6849">
        <w:rPr>
          <w:lang w:eastAsia="en-US"/>
        </w:rPr>
        <w:t>DoF</w:t>
      </w:r>
      <w:proofErr w:type="spellEnd"/>
      <w:r w:rsidR="00C75062" w:rsidRPr="001F6849">
        <w:rPr>
          <w:lang w:eastAsia="en-US"/>
        </w:rPr>
        <w:t xml:space="preserve"> je specifický způsob jakým se může pohybovat objekt v prostoru. Pohyby je možné zjednodušit na rotaci či posun po dané přímce.</w:t>
      </w:r>
      <w:r w:rsidR="00412B84" w:rsidRPr="001F6849">
        <w:rPr>
          <w:lang w:eastAsia="en-US"/>
        </w:rPr>
        <w:t xml:space="preserve"> Jakýkoliv objekt se v prostoru může pohybovat </w:t>
      </w:r>
      <w:r w:rsidR="006D3644">
        <w:rPr>
          <w:lang w:eastAsia="en-US"/>
        </w:rPr>
        <w:t xml:space="preserve">maximálně </w:t>
      </w:r>
      <w:r w:rsidR="00412B84" w:rsidRPr="001F6849">
        <w:rPr>
          <w:lang w:eastAsia="en-US"/>
        </w:rPr>
        <w:t xml:space="preserve">pomocí 6 </w:t>
      </w:r>
      <w:proofErr w:type="spellStart"/>
      <w:r w:rsidR="00412B84" w:rsidRPr="001F6849">
        <w:rPr>
          <w:lang w:eastAsia="en-US"/>
        </w:rPr>
        <w:t>DoF</w:t>
      </w:r>
      <w:proofErr w:type="spellEnd"/>
      <w:r w:rsidR="00412B84" w:rsidRPr="001F6849">
        <w:rPr>
          <w:lang w:eastAsia="en-US"/>
        </w:rPr>
        <w:t>, tedy translací a rotací kolem X, Y, Z</w:t>
      </w:r>
      <w:r w:rsidR="00340495" w:rsidRPr="001F6849">
        <w:rPr>
          <w:lang w:eastAsia="en-US"/>
        </w:rPr>
        <w:t> </w:t>
      </w:r>
      <w:r w:rsidR="00412B84" w:rsidRPr="001F6849">
        <w:rPr>
          <w:lang w:eastAsia="en-US"/>
        </w:rPr>
        <w:t>os</w:t>
      </w:r>
      <w:r w:rsidR="00340495" w:rsidRPr="001F6849">
        <w:rPr>
          <w:lang w:eastAsia="en-US"/>
        </w:rPr>
        <w:t xml:space="preserve"> </w:t>
      </w:r>
      <w:r w:rsidR="00340495" w:rsidRPr="001F6849">
        <w:rPr>
          <w:lang w:eastAsia="en-US"/>
        </w:rPr>
        <w:fldChar w:fldCharType="begin"/>
      </w:r>
      <w:r w:rsidR="006B2254" w:rsidRPr="001F6849">
        <w:rPr>
          <w:lang w:eastAsia="en-US"/>
        </w:rPr>
        <w:instrText xml:space="preserve"> ADDIN ZOTERO_ITEM CSL_CITATION {"citationID":"98FDZklT","properties":{"formattedCitation":"(Sherman,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00340495" w:rsidRPr="001F6849">
        <w:rPr>
          <w:lang w:eastAsia="en-US"/>
        </w:rPr>
        <w:fldChar w:fldCharType="separate"/>
      </w:r>
      <w:r w:rsidR="006B2254" w:rsidRPr="001F6849">
        <w:t>(Sherman, Craig 2019)</w:t>
      </w:r>
      <w:r w:rsidR="00340495" w:rsidRPr="001F6849">
        <w:rPr>
          <w:lang w:eastAsia="en-US"/>
        </w:rPr>
        <w:fldChar w:fldCharType="end"/>
      </w:r>
      <w:r w:rsidR="00B23419">
        <w:rPr>
          <w:lang w:eastAsia="en-US"/>
        </w:rPr>
        <w:t xml:space="preserve"> viz. </w:t>
      </w:r>
      <w:proofErr w:type="spellStart"/>
      <w:r w:rsidR="00B23419" w:rsidRPr="00B23419">
        <w:rPr>
          <w:highlight w:val="yellow"/>
          <w:lang w:eastAsia="en-US"/>
        </w:rPr>
        <w:t>Obr.X</w:t>
      </w:r>
      <w:proofErr w:type="spellEnd"/>
      <w:r w:rsidR="00412B84" w:rsidRPr="001F6849">
        <w:rPr>
          <w:lang w:eastAsia="en-US"/>
        </w:rPr>
        <w:t>.</w:t>
      </w:r>
      <w:r w:rsidR="006D3644">
        <w:rPr>
          <w:lang w:eastAsia="en-US"/>
        </w:rPr>
        <w:t xml:space="preserve"> Obecně 3 </w:t>
      </w:r>
      <w:proofErr w:type="spellStart"/>
      <w:r w:rsidR="006D3644">
        <w:rPr>
          <w:lang w:eastAsia="en-US"/>
        </w:rPr>
        <w:t>DoF</w:t>
      </w:r>
      <w:proofErr w:type="spellEnd"/>
      <w:r w:rsidR="006D3644">
        <w:rPr>
          <w:lang w:eastAsia="en-US"/>
        </w:rPr>
        <w:t xml:space="preserve"> znamenají rotace na daném místě a 6 </w:t>
      </w:r>
      <w:proofErr w:type="spellStart"/>
      <w:r w:rsidR="006D3644">
        <w:rPr>
          <w:lang w:eastAsia="en-US"/>
        </w:rPr>
        <w:t>DoF</w:t>
      </w:r>
      <w:proofErr w:type="spellEnd"/>
      <w:r w:rsidR="006D3644">
        <w:rPr>
          <w:lang w:eastAsia="en-US"/>
        </w:rPr>
        <w:t xml:space="preserve"> znamená rotace na daném místě a pohyb v prostoru (translace). </w:t>
      </w:r>
      <w:proofErr w:type="spellStart"/>
      <w:r w:rsidR="006D3644">
        <w:rPr>
          <w:lang w:eastAsia="en-US"/>
        </w:rPr>
        <w:t>Tracking</w:t>
      </w:r>
      <w:proofErr w:type="spellEnd"/>
      <w:r w:rsidR="006D3644">
        <w:rPr>
          <w:lang w:eastAsia="en-US"/>
        </w:rPr>
        <w:t xml:space="preserve"> pozice v prostoru je následně možné dělit na </w:t>
      </w:r>
      <w:proofErr w:type="spellStart"/>
      <w:r w:rsidR="006D3644">
        <w:rPr>
          <w:i/>
          <w:iCs/>
          <w:lang w:eastAsia="en-US"/>
        </w:rPr>
        <w:t>inside</w:t>
      </w:r>
      <w:proofErr w:type="spellEnd"/>
      <w:r w:rsidR="006D3644">
        <w:rPr>
          <w:i/>
          <w:iCs/>
          <w:lang w:eastAsia="en-US"/>
        </w:rPr>
        <w:t xml:space="preserve">-out </w:t>
      </w:r>
      <w:r w:rsidR="006D3644">
        <w:rPr>
          <w:lang w:eastAsia="en-US"/>
        </w:rPr>
        <w:t xml:space="preserve">a </w:t>
      </w:r>
      <w:proofErr w:type="spellStart"/>
      <w:r w:rsidR="006D3644">
        <w:rPr>
          <w:i/>
          <w:iCs/>
          <w:lang w:eastAsia="en-US"/>
        </w:rPr>
        <w:t>outside</w:t>
      </w:r>
      <w:proofErr w:type="spellEnd"/>
      <w:r w:rsidR="006D3644">
        <w:rPr>
          <w:i/>
          <w:iCs/>
          <w:lang w:eastAsia="en-US"/>
        </w:rPr>
        <w:t>-in</w:t>
      </w:r>
      <w:r w:rsidR="006D3644">
        <w:rPr>
          <w:lang w:eastAsia="en-US"/>
        </w:rPr>
        <w:t xml:space="preserve"> přístupy. Jedná se o rozdělení na základě </w:t>
      </w:r>
      <w:r w:rsidR="000E53C2">
        <w:rPr>
          <w:lang w:eastAsia="en-US"/>
        </w:rPr>
        <w:t>toho,</w:t>
      </w:r>
      <w:r w:rsidR="006D3644">
        <w:rPr>
          <w:lang w:eastAsia="en-US"/>
        </w:rPr>
        <w:t xml:space="preserve"> jak zařízení snímá </w:t>
      </w:r>
      <w:r w:rsidR="006B71AC">
        <w:rPr>
          <w:lang w:eastAsia="en-US"/>
        </w:rPr>
        <w:t>svoji</w:t>
      </w:r>
      <w:r w:rsidR="006D3644">
        <w:rPr>
          <w:lang w:eastAsia="en-US"/>
        </w:rPr>
        <w:t xml:space="preserve"> polohu v prostoru. </w:t>
      </w:r>
      <w:proofErr w:type="spellStart"/>
      <w:r w:rsidR="006D3644" w:rsidRPr="006D3644">
        <w:rPr>
          <w:i/>
          <w:iCs/>
          <w:lang w:eastAsia="en-US"/>
        </w:rPr>
        <w:t>Inside</w:t>
      </w:r>
      <w:proofErr w:type="spellEnd"/>
      <w:r w:rsidR="006D3644" w:rsidRPr="006D3644">
        <w:rPr>
          <w:i/>
          <w:iCs/>
          <w:lang w:eastAsia="en-US"/>
        </w:rPr>
        <w:t>-out</w:t>
      </w:r>
      <w:r w:rsidR="006D3644">
        <w:rPr>
          <w:lang w:eastAsia="en-US"/>
        </w:rPr>
        <w:t xml:space="preserve"> snímá okolní prostředí kamerami v rámci HMD, kdežto </w:t>
      </w:r>
      <w:proofErr w:type="spellStart"/>
      <w:r w:rsidR="006D3644">
        <w:rPr>
          <w:i/>
          <w:iCs/>
          <w:lang w:eastAsia="en-US"/>
        </w:rPr>
        <w:t>outside</w:t>
      </w:r>
      <w:proofErr w:type="spellEnd"/>
      <w:r w:rsidR="006D3644">
        <w:rPr>
          <w:i/>
          <w:iCs/>
          <w:lang w:eastAsia="en-US"/>
        </w:rPr>
        <w:t xml:space="preserve">-in </w:t>
      </w:r>
      <w:r w:rsidR="006D3644">
        <w:rPr>
          <w:lang w:eastAsia="en-US"/>
        </w:rPr>
        <w:t xml:space="preserve">vyžaduje externí kamery, které snímají zařízení a tím určují jeho polohu. </w:t>
      </w:r>
    </w:p>
    <w:p w14:paraId="2B8E30EC" w14:textId="5FE2219F" w:rsidR="00F93097" w:rsidRDefault="00F93097" w:rsidP="00F93097">
      <w:pPr>
        <w:pStyle w:val="Normlnprvnodsazen"/>
        <w:rPr>
          <w:lang w:eastAsia="en-US"/>
        </w:rPr>
      </w:pPr>
      <w:r>
        <w:rPr>
          <w:lang w:eastAsia="en-US"/>
        </w:rPr>
        <w:t xml:space="preserve">Návazně na výše zmíněné kategorie zobrazovacích zařízení je možné vytvořit dělení dle VR hardwarem poskytnutých </w:t>
      </w:r>
      <w:proofErr w:type="spellStart"/>
      <w:r>
        <w:rPr>
          <w:lang w:eastAsia="en-US"/>
        </w:rPr>
        <w:t>DoF</w:t>
      </w:r>
      <w:proofErr w:type="spellEnd"/>
      <w:r>
        <w:rPr>
          <w:lang w:eastAsia="en-US"/>
        </w:rPr>
        <w:t xml:space="preserve">, které </w:t>
      </w:r>
      <w:r w:rsidR="006B71AC">
        <w:rPr>
          <w:lang w:eastAsia="en-US"/>
        </w:rPr>
        <w:t>odpovídá</w:t>
      </w:r>
      <w:r>
        <w:rPr>
          <w:lang w:eastAsia="en-US"/>
        </w:rPr>
        <w:t xml:space="preserve"> i historickému vývoji těchto zařízení:</w:t>
      </w:r>
    </w:p>
    <w:p w14:paraId="3FC8BF2C" w14:textId="3C4740B4" w:rsidR="00F93097" w:rsidRDefault="00F778AF" w:rsidP="00F93097">
      <w:pPr>
        <w:pStyle w:val="Normlnprvnodsazen"/>
        <w:numPr>
          <w:ilvl w:val="0"/>
          <w:numId w:val="39"/>
        </w:numPr>
        <w:rPr>
          <w:lang w:eastAsia="en-US"/>
        </w:rPr>
      </w:pPr>
      <w:r w:rsidRPr="005F5B27">
        <w:rPr>
          <w:b/>
          <w:bCs/>
          <w:lang w:eastAsia="en-US"/>
        </w:rPr>
        <w:lastRenderedPageBreak/>
        <w:t>3DoF</w:t>
      </w:r>
      <w:r>
        <w:rPr>
          <w:lang w:eastAsia="en-US"/>
        </w:rPr>
        <w:t xml:space="preserve"> – </w:t>
      </w:r>
      <w:proofErr w:type="spellStart"/>
      <w:r w:rsidR="00F93097">
        <w:rPr>
          <w:lang w:eastAsia="en-US"/>
        </w:rPr>
        <w:t>Gooogle</w:t>
      </w:r>
      <w:proofErr w:type="spellEnd"/>
      <w:r w:rsidR="00F93097">
        <w:rPr>
          <w:lang w:eastAsia="en-US"/>
        </w:rPr>
        <w:t xml:space="preserve"> </w:t>
      </w:r>
      <w:proofErr w:type="spellStart"/>
      <w:r w:rsidR="00F93097">
        <w:rPr>
          <w:lang w:eastAsia="en-US"/>
        </w:rPr>
        <w:t>Cardboard</w:t>
      </w:r>
      <w:proofErr w:type="spellEnd"/>
      <w:r w:rsidR="00F93097">
        <w:rPr>
          <w:lang w:eastAsia="en-US"/>
        </w:rPr>
        <w:t xml:space="preserve">, </w:t>
      </w:r>
      <w:r>
        <w:rPr>
          <w:lang w:eastAsia="en-US"/>
        </w:rPr>
        <w:t xml:space="preserve">Google </w:t>
      </w:r>
      <w:proofErr w:type="spellStart"/>
      <w:r>
        <w:rPr>
          <w:lang w:eastAsia="en-US"/>
        </w:rPr>
        <w:t>Daydream</w:t>
      </w:r>
      <w:proofErr w:type="spellEnd"/>
      <w:r>
        <w:rPr>
          <w:lang w:eastAsia="en-US"/>
        </w:rPr>
        <w:t xml:space="preserve">, Samsung </w:t>
      </w:r>
      <w:proofErr w:type="spellStart"/>
      <w:r>
        <w:rPr>
          <w:lang w:eastAsia="en-US"/>
        </w:rPr>
        <w:t>GearVR</w:t>
      </w:r>
      <w:proofErr w:type="spellEnd"/>
      <w:r>
        <w:rPr>
          <w:lang w:eastAsia="en-US"/>
        </w:rPr>
        <w:t xml:space="preserve">, </w:t>
      </w:r>
      <w:proofErr w:type="spellStart"/>
      <w:r>
        <w:rPr>
          <w:lang w:eastAsia="en-US"/>
        </w:rPr>
        <w:t>Oculus</w:t>
      </w:r>
      <w:proofErr w:type="spellEnd"/>
      <w:r>
        <w:rPr>
          <w:lang w:eastAsia="en-US"/>
        </w:rPr>
        <w:t xml:space="preserve"> Go</w:t>
      </w:r>
      <w:r w:rsidR="00F93097">
        <w:rPr>
          <w:lang w:eastAsia="en-US"/>
        </w:rPr>
        <w:t xml:space="preserve"> atd. tedy „mobilní HMD“, kdy se jedná o </w:t>
      </w:r>
      <w:r w:rsidR="006B71AC">
        <w:rPr>
          <w:lang w:eastAsia="en-US"/>
        </w:rPr>
        <w:t>obal</w:t>
      </w:r>
      <w:r w:rsidR="00F93097">
        <w:rPr>
          <w:lang w:eastAsia="en-US"/>
        </w:rPr>
        <w:t xml:space="preserve"> s čočkami </w:t>
      </w:r>
      <w:r w:rsidR="006B71AC">
        <w:rPr>
          <w:lang w:eastAsia="en-US"/>
        </w:rPr>
        <w:t xml:space="preserve">pro </w:t>
      </w:r>
      <w:r w:rsidR="00F93097">
        <w:rPr>
          <w:lang w:eastAsia="en-US"/>
        </w:rPr>
        <w:t xml:space="preserve">mobilní telefon. Produkty </w:t>
      </w:r>
      <w:proofErr w:type="spellStart"/>
      <w:r w:rsidR="00F93097">
        <w:rPr>
          <w:lang w:eastAsia="en-US"/>
        </w:rPr>
        <w:t>Daydream</w:t>
      </w:r>
      <w:proofErr w:type="spellEnd"/>
      <w:r w:rsidR="00F93097">
        <w:rPr>
          <w:lang w:eastAsia="en-US"/>
        </w:rPr>
        <w:t xml:space="preserve"> </w:t>
      </w:r>
      <w:proofErr w:type="spellStart"/>
      <w:r w:rsidR="00F93097">
        <w:rPr>
          <w:lang w:eastAsia="en-US"/>
        </w:rPr>
        <w:t>GearVR</w:t>
      </w:r>
      <w:proofErr w:type="spellEnd"/>
      <w:r w:rsidR="00F93097">
        <w:rPr>
          <w:lang w:eastAsia="en-US"/>
        </w:rPr>
        <w:t xml:space="preserve"> a </w:t>
      </w:r>
      <w:proofErr w:type="spellStart"/>
      <w:r w:rsidR="00F93097">
        <w:rPr>
          <w:lang w:eastAsia="en-US"/>
        </w:rPr>
        <w:t>Oculus</w:t>
      </w:r>
      <w:proofErr w:type="spellEnd"/>
      <w:r w:rsidR="00F93097">
        <w:rPr>
          <w:lang w:eastAsia="en-US"/>
        </w:rPr>
        <w:t xml:space="preserve"> Go poskytovali i </w:t>
      </w:r>
      <w:r w:rsidR="00466AC8">
        <w:rPr>
          <w:lang w:eastAsia="en-US"/>
        </w:rPr>
        <w:t>ovladač</w:t>
      </w:r>
      <w:r w:rsidR="00F93097">
        <w:rPr>
          <w:lang w:eastAsia="en-US"/>
        </w:rPr>
        <w:t xml:space="preserve">, nejednalo se tedy pouze o stacionární HMD, ale byla zde možnost interakce. S nástupem HMD </w:t>
      </w:r>
      <w:proofErr w:type="spellStart"/>
      <w:r w:rsidR="00F93097">
        <w:rPr>
          <w:lang w:eastAsia="en-US"/>
        </w:rPr>
        <w:t>Oculus</w:t>
      </w:r>
      <w:proofErr w:type="spellEnd"/>
      <w:r w:rsidR="00F93097">
        <w:rPr>
          <w:lang w:eastAsia="en-US"/>
        </w:rPr>
        <w:t xml:space="preserve"> </w:t>
      </w:r>
      <w:proofErr w:type="spellStart"/>
      <w:r w:rsidR="00F93097">
        <w:rPr>
          <w:lang w:eastAsia="en-US"/>
        </w:rPr>
        <w:t>Quest</w:t>
      </w:r>
      <w:proofErr w:type="spellEnd"/>
      <w:r w:rsidR="00F93097">
        <w:rPr>
          <w:lang w:eastAsia="en-US"/>
        </w:rPr>
        <w:t xml:space="preserve"> se tyto produkty přestali vyrábět</w:t>
      </w:r>
      <w:r w:rsidR="000E680D">
        <w:rPr>
          <w:rStyle w:val="FootnoteReference"/>
          <w:lang w:eastAsia="en-US"/>
        </w:rPr>
        <w:footnoteReference w:id="1"/>
      </w:r>
      <w:r w:rsidR="00466AC8">
        <w:rPr>
          <w:lang w:eastAsia="en-US"/>
        </w:rPr>
        <w:t xml:space="preserve"> </w:t>
      </w:r>
      <w:r w:rsidR="00466AC8">
        <w:rPr>
          <w:lang w:eastAsia="en-US"/>
        </w:rPr>
        <w:fldChar w:fldCharType="begin"/>
      </w:r>
      <w:r w:rsidR="00733285">
        <w:rPr>
          <w:lang w:eastAsia="en-US"/>
        </w:rPr>
        <w:instrText xml:space="preserve"> ADDIN ZOTERO_ITEM CSL_CITATION {"citationID":"auo2P5ST","properties":{"formattedCitation":"(RoadToVR 2023)","plainCitation":"(RoadToVR 2023)","noteIndex":0},"citationItems":[{"id":1988,"uris":["http://zotero.org/groups/4599106/items/4AEMF42F"],"itemData":{"id":1988,"type":"post-weblog","container-title":"Road to VR","language":"en-US","title":"Google Cardboard Archives","URL":"https://www.roadtovr.com/category/google-cardboard/","author":[{"family":"RoadToVR","given":""}],"accessed":{"date-parts":[["2023",10,11]]},"issued":{"date-parts":[["2023",8,31]]},"citation-key":"roadtovrGoogleCardboardArchives2023"}}],"schema":"https://github.com/citation-style-language/schema/raw/master/csl-citation.json"} </w:instrText>
      </w:r>
      <w:r w:rsidR="00466AC8">
        <w:rPr>
          <w:lang w:eastAsia="en-US"/>
        </w:rPr>
        <w:fldChar w:fldCharType="separate"/>
      </w:r>
      <w:r w:rsidR="00733285" w:rsidRPr="00733285">
        <w:t>(RoadToVR 2023)</w:t>
      </w:r>
      <w:r w:rsidR="00466AC8">
        <w:rPr>
          <w:lang w:eastAsia="en-US"/>
        </w:rPr>
        <w:fldChar w:fldCharType="end"/>
      </w:r>
      <w:r w:rsidR="00F93097">
        <w:rPr>
          <w:lang w:eastAsia="en-US"/>
        </w:rPr>
        <w:t>.</w:t>
      </w:r>
    </w:p>
    <w:p w14:paraId="765E082B" w14:textId="4C8CA1E5" w:rsidR="00F93097" w:rsidRPr="006D3644" w:rsidRDefault="00F93097" w:rsidP="00F93097">
      <w:pPr>
        <w:pStyle w:val="Normlnprvnodsazen"/>
        <w:numPr>
          <w:ilvl w:val="0"/>
          <w:numId w:val="39"/>
        </w:numPr>
        <w:rPr>
          <w:lang w:eastAsia="en-US"/>
        </w:rPr>
      </w:pPr>
      <w:r w:rsidRPr="005F5B27">
        <w:rPr>
          <w:b/>
          <w:bCs/>
          <w:lang w:eastAsia="en-US"/>
        </w:rPr>
        <w:t>6DoF</w:t>
      </w:r>
      <w:r>
        <w:rPr>
          <w:lang w:eastAsia="en-US"/>
        </w:rPr>
        <w:t xml:space="preserve"> </w:t>
      </w:r>
      <w:r w:rsidR="005F5B27">
        <w:rPr>
          <w:lang w:eastAsia="en-US"/>
        </w:rPr>
        <w:t>–</w:t>
      </w:r>
      <w:r>
        <w:rPr>
          <w:lang w:eastAsia="en-US"/>
        </w:rPr>
        <w:t xml:space="preserve"> </w:t>
      </w:r>
      <w:proofErr w:type="spellStart"/>
      <w:r w:rsidR="005F5B27">
        <w:rPr>
          <w:lang w:eastAsia="en-US"/>
        </w:rPr>
        <w:t>Oculus</w:t>
      </w:r>
      <w:proofErr w:type="spellEnd"/>
      <w:r w:rsidR="005F5B27">
        <w:rPr>
          <w:lang w:eastAsia="en-US"/>
        </w:rPr>
        <w:t xml:space="preserve"> </w:t>
      </w:r>
      <w:proofErr w:type="spellStart"/>
      <w:r w:rsidR="005F5B27">
        <w:rPr>
          <w:lang w:eastAsia="en-US"/>
        </w:rPr>
        <w:t>Quest</w:t>
      </w:r>
      <w:proofErr w:type="spellEnd"/>
      <w:r w:rsidR="005F5B27">
        <w:rPr>
          <w:lang w:eastAsia="en-US"/>
        </w:rPr>
        <w:t xml:space="preserve"> 2, HTC </w:t>
      </w:r>
      <w:proofErr w:type="spellStart"/>
      <w:r w:rsidR="005F5B27">
        <w:rPr>
          <w:lang w:eastAsia="en-US"/>
        </w:rPr>
        <w:t>Vive</w:t>
      </w:r>
      <w:proofErr w:type="spellEnd"/>
      <w:r w:rsidR="005F5B27">
        <w:rPr>
          <w:lang w:eastAsia="en-US"/>
        </w:rPr>
        <w:t xml:space="preserve">, PlayStation VR aj. umožňují snímání stacionární polohy i polohy v rámci prostoru pomocí metod zmíněných výše. Součástí těchto produktů jsou i </w:t>
      </w:r>
      <w:r w:rsidR="00733285">
        <w:rPr>
          <w:lang w:eastAsia="en-US"/>
        </w:rPr>
        <w:t>ovladače</w:t>
      </w:r>
      <w:r w:rsidR="005F5B27">
        <w:rPr>
          <w:lang w:eastAsia="en-US"/>
        </w:rPr>
        <w:t xml:space="preserve">, které taktéž umožňují 6DoF. Tyto zařízení tedy umožňují </w:t>
      </w:r>
      <w:r w:rsidR="009844CD">
        <w:rPr>
          <w:lang w:eastAsia="en-US"/>
        </w:rPr>
        <w:t xml:space="preserve">rozšířenou </w:t>
      </w:r>
      <w:r w:rsidR="005F5B27">
        <w:rPr>
          <w:lang w:eastAsia="en-US"/>
        </w:rPr>
        <w:t>interakci s virtuálním prostředím.</w:t>
      </w:r>
    </w:p>
    <w:p w14:paraId="67D9073A" w14:textId="77777777" w:rsidR="006B5504" w:rsidRPr="001F6849" w:rsidRDefault="006B5504" w:rsidP="006B5504">
      <w:pPr>
        <w:pStyle w:val="Normlnprvnodsazen"/>
        <w:keepNext/>
      </w:pPr>
      <w:r w:rsidRPr="001F6849">
        <w:rPr>
          <w:noProof/>
          <w:lang w:eastAsia="en-US"/>
        </w:rPr>
        <w:drawing>
          <wp:inline distT="0" distB="0" distL="0" distR="0" wp14:anchorId="31DBFC9E" wp14:editId="7F5F8290">
            <wp:extent cx="3804183" cy="209799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585" cy="2127444"/>
                    </a:xfrm>
                    <a:prstGeom prst="rect">
                      <a:avLst/>
                    </a:prstGeom>
                  </pic:spPr>
                </pic:pic>
              </a:graphicData>
            </a:graphic>
          </wp:inline>
        </w:drawing>
      </w:r>
    </w:p>
    <w:p w14:paraId="13CB0B4F" w14:textId="5A0F5D80" w:rsidR="006B5504" w:rsidRDefault="006B5504"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7</w:t>
      </w:r>
      <w:r w:rsidRPr="001F6849">
        <w:fldChar w:fldCharType="end"/>
      </w:r>
      <w:r w:rsidRPr="001F6849">
        <w:t xml:space="preserve"> Stupně volnosti – </w:t>
      </w:r>
      <w:proofErr w:type="spellStart"/>
      <w:r w:rsidRPr="003B1D9A">
        <w:rPr>
          <w:i/>
          <w:iCs w:val="0"/>
        </w:rPr>
        <w:t>Degrees</w:t>
      </w:r>
      <w:proofErr w:type="spellEnd"/>
      <w:r w:rsidRPr="003B1D9A">
        <w:rPr>
          <w:i/>
          <w:iCs w:val="0"/>
        </w:rPr>
        <w:t xml:space="preserve"> </w:t>
      </w:r>
      <w:proofErr w:type="spellStart"/>
      <w:r w:rsidRPr="003B1D9A">
        <w:rPr>
          <w:i/>
          <w:iCs w:val="0"/>
        </w:rPr>
        <w:t>of</w:t>
      </w:r>
      <w:proofErr w:type="spellEnd"/>
      <w:r w:rsidRPr="003B1D9A">
        <w:rPr>
          <w:i/>
          <w:iCs w:val="0"/>
        </w:rPr>
        <w:t xml:space="preserve"> </w:t>
      </w:r>
      <w:proofErr w:type="spellStart"/>
      <w:r w:rsidR="003B1D9A">
        <w:rPr>
          <w:i/>
          <w:iCs w:val="0"/>
        </w:rPr>
        <w:t>F</w:t>
      </w:r>
      <w:r w:rsidRPr="003B1D9A">
        <w:rPr>
          <w:i/>
          <w:iCs w:val="0"/>
        </w:rPr>
        <w:t>reedom</w:t>
      </w:r>
      <w:proofErr w:type="spellEnd"/>
      <w:r w:rsidRPr="001F6849">
        <w:t xml:space="preserve"> – </w:t>
      </w:r>
      <w:proofErr w:type="spellStart"/>
      <w:r w:rsidRPr="001F6849">
        <w:t>DoF</w:t>
      </w:r>
      <w:proofErr w:type="spellEnd"/>
      <w:r w:rsidRPr="001F6849">
        <w:t xml:space="preserve"> (zdroj: </w:t>
      </w:r>
      <w:r w:rsidRPr="001F6849">
        <w:fldChar w:fldCharType="begin"/>
      </w:r>
      <w:r w:rsidRPr="001F6849">
        <w:instrText xml:space="preserve"> ADDIN ZOTERO_ITEM CSL_CITATION {"citationID":"kwEDV5ci","properties":{"formattedCitation":"(Dupin 2016)","plainCitation":"(Dupin 2016)","noteIndex":0},"citationItems":[{"id":1293,"uris":["http://zotero.org/groups/4599106/items/N5T23S7K"],"itemData":{"id":1293,"type":"webpage","title":"devices-vr-awwwards-3.png (PNG Image, 941 × 519 pixels)","URL":"https://www.awwwards.com/awards/gallery/2016/03/devices-vr-awwwards-3.png","author":[{"family":"Dupin","given":"Lucas"}],"accessed":{"date-parts":[["2023",1,30]]},"issued":{"date-parts":[["2016"]]},"citation-key":"dupinDevicesvrawwwards3PngPNG2016"}}],"schema":"https://github.com/citation-style-language/schema/raw/master/csl-citation.json"} </w:instrText>
      </w:r>
      <w:r w:rsidRPr="001F6849">
        <w:fldChar w:fldCharType="separate"/>
      </w:r>
      <w:r w:rsidRPr="001F6849">
        <w:t>(</w:t>
      </w:r>
      <w:proofErr w:type="spellStart"/>
      <w:r w:rsidRPr="001F6849">
        <w:t>Dupin</w:t>
      </w:r>
      <w:proofErr w:type="spellEnd"/>
      <w:r w:rsidRPr="001F6849">
        <w:t xml:space="preserve"> 2016)</w:t>
      </w:r>
      <w:r w:rsidRPr="001F6849">
        <w:fldChar w:fldCharType="end"/>
      </w:r>
      <w:r w:rsidRPr="001F6849">
        <w:t>)</w:t>
      </w:r>
    </w:p>
    <w:p w14:paraId="70517A4E" w14:textId="77777777" w:rsidR="00B01E6E" w:rsidRDefault="00B01E6E" w:rsidP="00B01E6E">
      <w:pPr>
        <w:pStyle w:val="Normlnprvnodsazen"/>
      </w:pPr>
      <w:r>
        <w:t xml:space="preserve">Stupně </w:t>
      </w:r>
      <w:r w:rsidRPr="00CD0161">
        <w:t>volnosti</w:t>
      </w:r>
      <w:r>
        <w:t>, které umožňuje vstupní zařízení je důležitým parametrem při vývoji VR aplikace</w:t>
      </w:r>
      <w:r w:rsidRPr="001F6849">
        <w:t>, kdy je nutné v návrhu počítat</w:t>
      </w:r>
      <w:r>
        <w:t xml:space="preserve"> s možnými variantami</w:t>
      </w:r>
      <w:r w:rsidRPr="001F6849">
        <w:t>.</w:t>
      </w:r>
      <w:r>
        <w:t xml:space="preserve"> O to víc pokud aplikace cílí na webové prostředí, kde cílovým uživatelem může být kdokoliv.</w:t>
      </w:r>
      <w:r w:rsidRPr="001F6849">
        <w:t xml:space="preserve"> Je </w:t>
      </w:r>
      <w:r>
        <w:t>nutné tedy počítat s </w:t>
      </w:r>
      <w:r w:rsidRPr="001F6849">
        <w:t>kritéri</w:t>
      </w:r>
      <w:r>
        <w:t>i:</w:t>
      </w:r>
    </w:p>
    <w:p w14:paraId="00CE01CB" w14:textId="77777777" w:rsidR="00B01E6E" w:rsidRPr="001F6849" w:rsidRDefault="00B01E6E" w:rsidP="00B01E6E">
      <w:pPr>
        <w:pStyle w:val="Normlnprvnodsazen"/>
        <w:numPr>
          <w:ilvl w:val="0"/>
          <w:numId w:val="19"/>
        </w:numPr>
      </w:pPr>
      <w:r w:rsidRPr="002F3AE8">
        <w:t xml:space="preserve">Kolik </w:t>
      </w:r>
      <w:proofErr w:type="spellStart"/>
      <w:r w:rsidRPr="002F3AE8">
        <w:t>DoF</w:t>
      </w:r>
      <w:proofErr w:type="spellEnd"/>
      <w:r w:rsidRPr="002F3AE8">
        <w:t xml:space="preserve"> </w:t>
      </w:r>
      <w:r>
        <w:t>aplikace bude podporovat, aneb jaké možnosti pohybu uživatel má.</w:t>
      </w:r>
    </w:p>
    <w:p w14:paraId="7A277B2B" w14:textId="77777777" w:rsidR="00B01E6E" w:rsidRPr="001F6849" w:rsidRDefault="00B01E6E" w:rsidP="00B01E6E">
      <w:pPr>
        <w:pStyle w:val="Normlnprvnodsazen"/>
        <w:numPr>
          <w:ilvl w:val="0"/>
          <w:numId w:val="19"/>
        </w:numPr>
        <w:rPr>
          <w:lang w:eastAsia="en-US"/>
        </w:rPr>
      </w:pPr>
      <w:r w:rsidRPr="001F6849">
        <w:rPr>
          <w:lang w:eastAsia="en-US"/>
        </w:rPr>
        <w:t xml:space="preserve">Zda HMD </w:t>
      </w:r>
      <w:r>
        <w:rPr>
          <w:lang w:eastAsia="en-US"/>
        </w:rPr>
        <w:t xml:space="preserve">je </w:t>
      </w:r>
      <w:r w:rsidRPr="001F6849">
        <w:rPr>
          <w:lang w:eastAsia="en-US"/>
        </w:rPr>
        <w:t>pouze display nebo j</w:t>
      </w:r>
      <w:r>
        <w:rPr>
          <w:lang w:eastAsia="en-US"/>
        </w:rPr>
        <w:t xml:space="preserve">sou </w:t>
      </w:r>
      <w:r w:rsidRPr="001F6849">
        <w:rPr>
          <w:lang w:eastAsia="en-US"/>
        </w:rPr>
        <w:t>k</w:t>
      </w:r>
      <w:r>
        <w:rPr>
          <w:lang w:eastAsia="en-US"/>
        </w:rPr>
        <w:t> </w:t>
      </w:r>
      <w:r w:rsidRPr="001F6849">
        <w:rPr>
          <w:lang w:eastAsia="en-US"/>
        </w:rPr>
        <w:t>n</w:t>
      </w:r>
      <w:r>
        <w:rPr>
          <w:lang w:eastAsia="en-US"/>
        </w:rPr>
        <w:t xml:space="preserve">ěmu </w:t>
      </w:r>
      <w:r w:rsidRPr="001F6849">
        <w:rPr>
          <w:lang w:eastAsia="en-US"/>
        </w:rPr>
        <w:t xml:space="preserve">přiřazeny i dodatečné ovladače. Následně pak kolik </w:t>
      </w:r>
      <w:proofErr w:type="spellStart"/>
      <w:r w:rsidRPr="001F6849">
        <w:rPr>
          <w:lang w:eastAsia="en-US"/>
        </w:rPr>
        <w:t>DoF</w:t>
      </w:r>
      <w:proofErr w:type="spellEnd"/>
      <w:r w:rsidRPr="001F6849">
        <w:rPr>
          <w:lang w:eastAsia="en-US"/>
        </w:rPr>
        <w:t xml:space="preserve"> tyto ovladače mají (2 – klávesnice a myš, 3 – rotační, 6 – rotační i poziční).</w:t>
      </w:r>
    </w:p>
    <w:p w14:paraId="6ADFBD57" w14:textId="02A5303A" w:rsidR="00B01E6E" w:rsidRDefault="00B01E6E" w:rsidP="00DA2CF1">
      <w:pPr>
        <w:pStyle w:val="Normlnprvnodsazen"/>
        <w:numPr>
          <w:ilvl w:val="0"/>
          <w:numId w:val="19"/>
        </w:numPr>
        <w:rPr>
          <w:lang w:eastAsia="en-US"/>
        </w:rPr>
      </w:pPr>
      <w:r w:rsidRPr="001F6849">
        <w:rPr>
          <w:lang w:eastAsia="en-US"/>
        </w:rPr>
        <w:t xml:space="preserve">Zda výpočetní jednotka je stolní počítač, mobilní telefon, popř. samotný HMD. </w:t>
      </w:r>
    </w:p>
    <w:p w14:paraId="7766706A" w14:textId="0949FC07" w:rsidR="007C35E4" w:rsidRDefault="00B01E6E" w:rsidP="00B01E6E">
      <w:pPr>
        <w:pStyle w:val="Normlnprvnodsazen"/>
        <w:rPr>
          <w:lang w:eastAsia="en-US"/>
        </w:rPr>
      </w:pPr>
      <w:r>
        <w:rPr>
          <w:lang w:eastAsia="en-US"/>
        </w:rPr>
        <w:t xml:space="preserve">Pro tvorbu virtuálních prostředí je nutné zmínit problematiku </w:t>
      </w:r>
      <w:r w:rsidRPr="00DA2CF1">
        <w:rPr>
          <w:b/>
          <w:bCs/>
          <w:lang w:eastAsia="en-US"/>
        </w:rPr>
        <w:t>lokomoce</w:t>
      </w:r>
      <w:r>
        <w:rPr>
          <w:lang w:eastAsia="en-US"/>
        </w:rPr>
        <w:t xml:space="preserve">, tedy pohybu ve virtuálním a reálném prostředí. </w:t>
      </w:r>
      <w:r w:rsidR="007C35E4">
        <w:rPr>
          <w:lang w:eastAsia="en-US"/>
        </w:rPr>
        <w:t xml:space="preserve">Ve většině případů při tvorbě VR je </w:t>
      </w:r>
      <w:r w:rsidR="00EA6697">
        <w:rPr>
          <w:lang w:eastAsia="en-US"/>
        </w:rPr>
        <w:t>virtuální</w:t>
      </w:r>
      <w:r w:rsidR="007C35E4">
        <w:rPr>
          <w:lang w:eastAsia="en-US"/>
        </w:rPr>
        <w:t xml:space="preserve"> </w:t>
      </w:r>
      <w:r w:rsidR="00CD0161">
        <w:rPr>
          <w:lang w:eastAsia="en-US"/>
        </w:rPr>
        <w:t>svět,</w:t>
      </w:r>
      <w:r w:rsidR="007C35E4">
        <w:rPr>
          <w:lang w:eastAsia="en-US"/>
        </w:rPr>
        <w:t xml:space="preserve"> ve kterém má uživatel umožněn pohyb větší než fyzické </w:t>
      </w:r>
      <w:r w:rsidR="009B6571">
        <w:rPr>
          <w:lang w:eastAsia="en-US"/>
        </w:rPr>
        <w:t>prostředí,</w:t>
      </w:r>
      <w:r w:rsidR="007C35E4">
        <w:rPr>
          <w:lang w:eastAsia="en-US"/>
        </w:rPr>
        <w:t xml:space="preserve"> ve kterém se nachází. Z toho důvodů musí dojít při přenosu pohybů (translace a rotace) k </w:t>
      </w:r>
      <w:r w:rsidR="007C35E4" w:rsidRPr="00CC6079">
        <w:t>nahrazení</w:t>
      </w:r>
      <w:r w:rsidR="007C35E4">
        <w:rPr>
          <w:lang w:eastAsia="en-US"/>
        </w:rPr>
        <w:t xml:space="preserve"> (</w:t>
      </w:r>
      <w:proofErr w:type="spellStart"/>
      <w:r w:rsidR="007C35E4" w:rsidRPr="007C35E4">
        <w:rPr>
          <w:i/>
          <w:iCs/>
          <w:lang w:eastAsia="en-US"/>
        </w:rPr>
        <w:t>remapping</w:t>
      </w:r>
      <w:proofErr w:type="spellEnd"/>
      <w:r w:rsidR="007C35E4">
        <w:rPr>
          <w:lang w:eastAsia="en-US"/>
        </w:rPr>
        <w:t>)</w:t>
      </w:r>
      <w:r w:rsidR="00733285">
        <w:rPr>
          <w:lang w:eastAsia="en-US"/>
        </w:rPr>
        <w:t xml:space="preserve"> </w:t>
      </w:r>
      <w:r w:rsidR="007C35E4">
        <w:rPr>
          <w:lang w:eastAsia="en-US"/>
        </w:rPr>
        <w:t xml:space="preserve">pohybů z fyzického světa do světa virtuálního pomocí </w:t>
      </w:r>
      <w:r w:rsidR="00EA6697">
        <w:rPr>
          <w:lang w:eastAsia="en-US"/>
        </w:rPr>
        <w:t>náhradních</w:t>
      </w:r>
      <w:r w:rsidR="007C35E4">
        <w:rPr>
          <w:lang w:eastAsia="en-US"/>
        </w:rPr>
        <w:t xml:space="preserve"> vstupů (</w:t>
      </w:r>
      <w:r w:rsidR="00CD0161">
        <w:rPr>
          <w:lang w:eastAsia="en-US"/>
        </w:rPr>
        <w:t>kontrolérů</w:t>
      </w:r>
      <w:r w:rsidR="007C35E4">
        <w:rPr>
          <w:lang w:eastAsia="en-US"/>
        </w:rPr>
        <w:t>)</w:t>
      </w:r>
      <w:r w:rsidR="00EA6697">
        <w:rPr>
          <w:lang w:eastAsia="en-US"/>
        </w:rPr>
        <w:t xml:space="preserve"> nežli jen snímání reálné polohy</w:t>
      </w:r>
      <w:r w:rsidR="007C35E4">
        <w:rPr>
          <w:lang w:eastAsia="en-US"/>
        </w:rPr>
        <w:t xml:space="preserve">. </w:t>
      </w:r>
      <w:r w:rsidR="00CC6079">
        <w:rPr>
          <w:lang w:eastAsia="en-US"/>
        </w:rPr>
        <w:t xml:space="preserve">La </w:t>
      </w:r>
      <w:proofErr w:type="spellStart"/>
      <w:r w:rsidR="00CC6079">
        <w:rPr>
          <w:lang w:eastAsia="en-US"/>
        </w:rPr>
        <w:t>Valle</w:t>
      </w:r>
      <w:proofErr w:type="spellEnd"/>
      <w:r w:rsidR="00CC6079">
        <w:rPr>
          <w:lang w:eastAsia="en-US"/>
        </w:rPr>
        <w:t xml:space="preserve"> poskytuje vysvětlení ve formě pohybového spektra, které </w:t>
      </w:r>
      <w:r w:rsidR="00CD0161">
        <w:rPr>
          <w:lang w:eastAsia="en-US"/>
        </w:rPr>
        <w:t>vyjadřuje,</w:t>
      </w:r>
      <w:r w:rsidR="00CC6079">
        <w:rPr>
          <w:lang w:eastAsia="en-US"/>
        </w:rPr>
        <w:t xml:space="preserve"> do jaké míry j</w:t>
      </w:r>
      <w:r w:rsidR="00CD0161">
        <w:rPr>
          <w:lang w:eastAsia="en-US"/>
        </w:rPr>
        <w:t>sou</w:t>
      </w:r>
      <w:r w:rsidR="00CC6079">
        <w:rPr>
          <w:lang w:eastAsia="en-US"/>
        </w:rPr>
        <w:t xml:space="preserve"> pohyb a poloha v </w:t>
      </w:r>
      <w:r w:rsidR="00EA6697">
        <w:rPr>
          <w:lang w:eastAsia="en-US"/>
        </w:rPr>
        <w:t>reálném</w:t>
      </w:r>
      <w:r w:rsidR="00CC6079">
        <w:rPr>
          <w:lang w:eastAsia="en-US"/>
        </w:rPr>
        <w:t xml:space="preserve"> světe snímány a </w:t>
      </w:r>
      <w:r w:rsidR="00342747">
        <w:rPr>
          <w:lang w:eastAsia="en-US"/>
        </w:rPr>
        <w:t>projektovány,</w:t>
      </w:r>
      <w:r w:rsidR="00CC6079">
        <w:rPr>
          <w:lang w:eastAsia="en-US"/>
        </w:rPr>
        <w:t xml:space="preserve"> popř. nahrazeny ve světě virtuálním viz. </w:t>
      </w:r>
      <w:r w:rsidR="00CC6079" w:rsidRPr="00CC6079">
        <w:rPr>
          <w:highlight w:val="yellow"/>
          <w:lang w:eastAsia="en-US"/>
        </w:rPr>
        <w:t>Obr. X.</w:t>
      </w:r>
      <w:r w:rsidR="00EA6697">
        <w:rPr>
          <w:lang w:eastAsia="en-US"/>
        </w:rPr>
        <w:t xml:space="preserve"> Při řešení nahrazení pohybu je nutné brát v potaz problematiku neshody </w:t>
      </w:r>
      <w:r w:rsidR="00342747">
        <w:rPr>
          <w:lang w:eastAsia="en-US"/>
        </w:rPr>
        <w:t>reálného</w:t>
      </w:r>
      <w:r w:rsidR="00EA6697">
        <w:rPr>
          <w:lang w:eastAsia="en-US"/>
        </w:rPr>
        <w:t xml:space="preserve"> pohybu a jeho nahrazení</w:t>
      </w:r>
      <w:r w:rsidR="00342747">
        <w:rPr>
          <w:lang w:eastAsia="en-US"/>
        </w:rPr>
        <w:t xml:space="preserve"> pomocí vizuálního vjemu, který může vést k tzv. </w:t>
      </w:r>
      <w:proofErr w:type="spellStart"/>
      <w:r w:rsidR="00342747" w:rsidRPr="00733285">
        <w:rPr>
          <w:b/>
          <w:bCs/>
          <w:lang w:eastAsia="en-US"/>
        </w:rPr>
        <w:t>vekci</w:t>
      </w:r>
      <w:proofErr w:type="spellEnd"/>
      <w:r w:rsidR="00342747">
        <w:rPr>
          <w:lang w:eastAsia="en-US"/>
        </w:rPr>
        <w:t xml:space="preserve"> (</w:t>
      </w:r>
      <w:r w:rsidR="00342747" w:rsidRPr="00342747">
        <w:rPr>
          <w:highlight w:val="yellow"/>
          <w:lang w:eastAsia="en-US"/>
        </w:rPr>
        <w:t>viz. Percepce pohybu).</w:t>
      </w:r>
    </w:p>
    <w:p w14:paraId="1339222B" w14:textId="25C8F131" w:rsidR="00CC6079" w:rsidRDefault="00F80471" w:rsidP="00CC6079">
      <w:pPr>
        <w:pStyle w:val="Normlnprvnodsazen"/>
        <w:keepNext/>
        <w:ind w:firstLine="0"/>
      </w:pPr>
      <w:r>
        <w:rPr>
          <w:noProof/>
        </w:rPr>
        <w:lastRenderedPageBreak/>
        <w:drawing>
          <wp:inline distT="0" distB="0" distL="0" distR="0" wp14:anchorId="28D9AEC2" wp14:editId="79590CE2">
            <wp:extent cx="5579745" cy="2270125"/>
            <wp:effectExtent l="0" t="0" r="0" b="0"/>
            <wp:docPr id="1263063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21" name="Picture 1"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270125"/>
                    </a:xfrm>
                    <a:prstGeom prst="rect">
                      <a:avLst/>
                    </a:prstGeom>
                  </pic:spPr>
                </pic:pic>
              </a:graphicData>
            </a:graphic>
          </wp:inline>
        </w:drawing>
      </w:r>
    </w:p>
    <w:p w14:paraId="4365CD18" w14:textId="50A3849F" w:rsidR="006B71AC" w:rsidRDefault="00CC6079" w:rsidP="00EA6697">
      <w:pPr>
        <w:pStyle w:val="Caption"/>
        <w:rPr>
          <w:lang w:val="en-US"/>
        </w:rPr>
      </w:pPr>
      <w:r>
        <w:t xml:space="preserve">Obr. </w:t>
      </w:r>
      <w:r>
        <w:fldChar w:fldCharType="begin"/>
      </w:r>
      <w:r>
        <w:instrText xml:space="preserve"> SEQ Obr. \* ARABIC </w:instrText>
      </w:r>
      <w:r>
        <w:fldChar w:fldCharType="separate"/>
      </w:r>
      <w:r w:rsidR="002165DC">
        <w:rPr>
          <w:noProof/>
        </w:rPr>
        <w:t>8</w:t>
      </w:r>
      <w:r>
        <w:fldChar w:fldCharType="end"/>
      </w:r>
      <w:r>
        <w:t xml:space="preserve"> Pohybové spektrum</w:t>
      </w:r>
      <w:r w:rsidR="00EA6697">
        <w:t xml:space="preserve"> a lokalizace typů vstupních a výstupních zařízení v jeho rámci</w:t>
      </w:r>
      <w:r>
        <w:t xml:space="preserve">. </w:t>
      </w:r>
      <w:r w:rsidR="00EA6697">
        <w:t xml:space="preserve">upraveno </w:t>
      </w:r>
      <w:r>
        <w:t xml:space="preserve">podle:  </w:t>
      </w:r>
      <w:r>
        <w:fldChar w:fldCharType="begin"/>
      </w:r>
      <w:r>
        <w:instrText xml:space="preserve"> ADDIN ZOTERO_ITEM CSL_CITATION {"citationID":"8s7tBEMy","properties":{"formattedCitation":"(LaValle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fldChar w:fldCharType="separate"/>
      </w:r>
      <w:r w:rsidRPr="00CC6079">
        <w:t>(LaValle 2020)</w:t>
      </w:r>
      <w:r>
        <w:fldChar w:fldCharType="end"/>
      </w:r>
      <w:r w:rsidR="007E1EA4">
        <w:t xml:space="preserve"> </w:t>
      </w:r>
    </w:p>
    <w:p w14:paraId="09286B37" w14:textId="77777777" w:rsidR="00DA2CF1" w:rsidRPr="00B442EC" w:rsidRDefault="00DA2CF1" w:rsidP="00DA2CF1">
      <w:r w:rsidRPr="00B442EC">
        <w:t xml:space="preserve">Kategorizaci způsobů lokomoce rozvádí </w:t>
      </w:r>
      <w:r w:rsidRPr="00B442EC">
        <w:fldChar w:fldCharType="begin"/>
      </w:r>
      <w:r w:rsidRPr="00B442EC">
        <w:instrText xml:space="preserve"> ADDIN ZOTERO_ITEM CSL_CITATION {"citationID":"mcPa4kKP","properties":{"formattedCitation":"(Boletsis 2017)","plainCitation":"(Boletsis 2017)","noteIndex":0},"citationItems":[{"id":1986,"uris":["http://zotero.org/groups/4599106/items/CDAIGN7V"],"itemData":{"id":1986,"type":"article-journal","abstract":"The latest technical and interaction advancements that took place in the Virtual Reality (VR) field have marked a new era, not only for VR, but also for VR locomotion. Although the latest advancements in VR locomotion have raised the interest of both researchers and users in analyzing and experiencing current VR locomotion techniques, the field of research on VR locomotion, in its new era, is still uncharted. In this work, VR locomotion is explored through a systematic literature review investigating empirical studies of VR locomotion techniques from 2014–2017. The review analyzes the VR locomotion techniques that have been studied, their interaction-related characteristics and the research topics that were addressed in these studies. Thirty-six articles were identified as relevant to the literature review, and the analysis of the articles resulted in 73 instances of 11 VR locomotion techniques, such as real-walking, walking-in-place, point and teleport, joystick-based locomotion, and more. Results showed that since the VR revival, the focus of VR locomotion research has been on VR technology and various technological aspects, overshadowing the investigation of user experience. From an interaction perspective, the majority of the utilized and studied VR locomotion techniques were found to be based on physical interaction, exploiting physical motion cues for navigation in VR environments. A significant contribution of the literature review lies in the proposed typology for VR locomotion, introducing four distinct VR locomotion types: motion-based, room scale-based, controller-based and teleportation-based locomotion.","container-title":"Multimodal Technologies and Interaction","DOI":"10.3390/mti1040024","ISSN":"2414-4088","issue":"4","language":"en","license":"http://creativecommons.org/licenses/by/3.0/","note":"number: 4\npublisher: Multidisciplinary Digital Publishing Institute","page":"24","source":"www.mdpi.com","title":"The New Era of Virtual Reality Locomotion: A Systematic Literature Review of Techniques and a Proposed Typology","title-short":"The New Era of Virtual Reality Locomotion","volume":"1","author":[{"family":"Boletsis","given":"Costas"}],"issued":{"date-parts":[["2017",12]]},"citation-key":"boletsisNewEraVirtual2017"}}],"schema":"https://github.com/citation-style-language/schema/raw/master/csl-citation.json"} </w:instrText>
      </w:r>
      <w:r w:rsidRPr="00B442EC">
        <w:fldChar w:fldCharType="separate"/>
      </w:r>
      <w:r w:rsidRPr="00B442EC">
        <w:t>(Boletsis 2017)</w:t>
      </w:r>
      <w:r w:rsidRPr="00B442EC">
        <w:fldChar w:fldCharType="end"/>
      </w:r>
      <w:r w:rsidRPr="00B442EC">
        <w:t xml:space="preserve">, který uvádí kategorie: </w:t>
      </w:r>
    </w:p>
    <w:p w14:paraId="43A3B4E0" w14:textId="2DDC4DCD" w:rsidR="00DA2CF1" w:rsidRPr="00B442EC" w:rsidRDefault="00DA2CF1" w:rsidP="00DA2CF1">
      <w:pPr>
        <w:pStyle w:val="ListParagraph"/>
        <w:numPr>
          <w:ilvl w:val="0"/>
          <w:numId w:val="48"/>
        </w:numPr>
      </w:pPr>
      <w:r w:rsidRPr="00B442EC">
        <w:rPr>
          <w:b/>
          <w:bCs/>
        </w:rPr>
        <w:t>Pohybové</w:t>
      </w:r>
      <w:r w:rsidRPr="00B442EC">
        <w:t xml:space="preserve"> –</w:t>
      </w:r>
      <w:r w:rsidR="00B442EC">
        <w:t xml:space="preserve"> P</w:t>
      </w:r>
      <w:r w:rsidRPr="00B442EC">
        <w:t xml:space="preserve">ohyb v </w:t>
      </w:r>
      <w:r w:rsidR="00B442EC" w:rsidRPr="00B442EC">
        <w:t>reálném</w:t>
      </w:r>
      <w:r w:rsidRPr="00B442EC">
        <w:t xml:space="preserve"> světe je promítán do </w:t>
      </w:r>
      <w:r w:rsidR="00B442EC" w:rsidRPr="00B442EC">
        <w:t>virtuálního</w:t>
      </w:r>
      <w:r w:rsidRPr="00B442EC">
        <w:t xml:space="preserve">, v případě většího VP </w:t>
      </w:r>
      <w:r w:rsidR="001078D6" w:rsidRPr="001078D6">
        <w:rPr>
          <w:highlight w:val="yellow"/>
          <w:lang w:val="en-US"/>
        </w:rPr>
        <w:t xml:space="preserve">(#TODO – </w:t>
      </w:r>
      <w:proofErr w:type="spellStart"/>
      <w:r w:rsidR="001078D6" w:rsidRPr="001078D6">
        <w:rPr>
          <w:highlight w:val="yellow"/>
          <w:lang w:val="en-US"/>
        </w:rPr>
        <w:t>vysv</w:t>
      </w:r>
      <w:r w:rsidR="001078D6" w:rsidRPr="001078D6">
        <w:rPr>
          <w:highlight w:val="yellow"/>
        </w:rPr>
        <w:t>ětlit</w:t>
      </w:r>
      <w:proofErr w:type="spellEnd"/>
      <w:r w:rsidR="001078D6" w:rsidRPr="001078D6">
        <w:rPr>
          <w:highlight w:val="yellow"/>
        </w:rPr>
        <w:t xml:space="preserve"> zkratku, udělat seznam zkratek</w:t>
      </w:r>
      <w:r w:rsidR="001078D6" w:rsidRPr="001078D6">
        <w:rPr>
          <w:highlight w:val="yellow"/>
          <w:lang w:val="en-US"/>
        </w:rPr>
        <w:t>)</w:t>
      </w:r>
      <w:r w:rsidR="001078D6">
        <w:rPr>
          <w:lang w:val="en-US"/>
        </w:rPr>
        <w:t xml:space="preserve"> </w:t>
      </w:r>
      <w:r w:rsidRPr="00B442EC">
        <w:t>jsou pak implementovány techniky chůze na místě, pohyb rukou aj.</w:t>
      </w:r>
    </w:p>
    <w:p w14:paraId="2F66CC76" w14:textId="6B5D3A3F" w:rsidR="00DA2CF1" w:rsidRPr="00B442EC" w:rsidRDefault="00DA2CF1" w:rsidP="00DA2CF1">
      <w:pPr>
        <w:pStyle w:val="ListParagraph"/>
        <w:numPr>
          <w:ilvl w:val="0"/>
          <w:numId w:val="48"/>
        </w:numPr>
      </w:pPr>
      <w:r w:rsidRPr="00B442EC">
        <w:rPr>
          <w:b/>
          <w:bCs/>
        </w:rPr>
        <w:t xml:space="preserve">Omezené </w:t>
      </w:r>
      <w:r w:rsidRPr="00B442EC">
        <w:t xml:space="preserve">– </w:t>
      </w:r>
      <w:r w:rsidR="00B442EC">
        <w:t>V</w:t>
      </w:r>
      <w:r w:rsidRPr="00B442EC">
        <w:t xml:space="preserve">elikost virtuálního prostředí je definována překážkami v reálném prostředí, pohyb je tedy mapován 1:1. </w:t>
      </w:r>
    </w:p>
    <w:p w14:paraId="5BEFC527" w14:textId="62742D3E" w:rsidR="00DA2CF1" w:rsidRPr="00B442EC" w:rsidRDefault="00DA2CF1" w:rsidP="00DA2CF1">
      <w:pPr>
        <w:pStyle w:val="ListParagraph"/>
        <w:numPr>
          <w:ilvl w:val="0"/>
          <w:numId w:val="48"/>
        </w:numPr>
      </w:pPr>
      <w:r w:rsidRPr="00B442EC">
        <w:rPr>
          <w:b/>
          <w:bCs/>
        </w:rPr>
        <w:t xml:space="preserve">Pomocí ovladačů </w:t>
      </w:r>
      <w:r w:rsidR="00B442EC" w:rsidRPr="00B442EC">
        <w:t>–</w:t>
      </w:r>
      <w:r w:rsidRPr="00B442EC">
        <w:t xml:space="preserve"> </w:t>
      </w:r>
      <w:r w:rsidR="00B442EC">
        <w:t>P</w:t>
      </w:r>
      <w:r w:rsidR="00B442EC" w:rsidRPr="00B442EC">
        <w:t xml:space="preserve">ohyb je realizován pomocí </w:t>
      </w:r>
      <w:r w:rsidR="00733285" w:rsidRPr="00B442EC">
        <w:t>ovladačů,</w:t>
      </w:r>
      <w:r w:rsidR="00B442EC" w:rsidRPr="00B442EC">
        <w:t xml:space="preserve"> a to pomocí joysticků, </w:t>
      </w:r>
      <w:r w:rsidR="001D4F08" w:rsidRPr="00B442EC">
        <w:t>tlačítek,</w:t>
      </w:r>
      <w:r w:rsidR="00B442EC" w:rsidRPr="00B442EC">
        <w:t xml:space="preserve"> popř. pomocí náklonů hlavy</w:t>
      </w:r>
      <w:r w:rsidR="00B442EC">
        <w:t>.</w:t>
      </w:r>
    </w:p>
    <w:p w14:paraId="26600AA5" w14:textId="04A5FD32" w:rsidR="00B442EC" w:rsidRPr="00B442EC" w:rsidRDefault="00B442EC" w:rsidP="00DA2CF1">
      <w:pPr>
        <w:pStyle w:val="ListParagraph"/>
        <w:numPr>
          <w:ilvl w:val="0"/>
          <w:numId w:val="48"/>
        </w:numPr>
        <w:rPr>
          <w:b/>
          <w:bCs/>
        </w:rPr>
      </w:pPr>
      <w:r w:rsidRPr="00B442EC">
        <w:rPr>
          <w:b/>
          <w:bCs/>
        </w:rPr>
        <w:t xml:space="preserve">Teleportací </w:t>
      </w:r>
      <w:r w:rsidRPr="00B442EC">
        <w:t xml:space="preserve">– </w:t>
      </w:r>
      <w:r>
        <w:t>R</w:t>
      </w:r>
      <w:r w:rsidRPr="00B442EC">
        <w:t>ealizuje pohyb ve VP nekontinuálně, uživatel je teleportován na vyznačené místo instantně, inicializace teleportace je často implementována skrze tlačítka ovladačů</w:t>
      </w:r>
      <w:r>
        <w:t>.</w:t>
      </w:r>
    </w:p>
    <w:p w14:paraId="0670A9CE" w14:textId="3EAC6B66" w:rsidR="00724435" w:rsidRDefault="00DA2CF1" w:rsidP="00724435">
      <w:pPr>
        <w:pStyle w:val="Normlnprvnodsazen"/>
        <w:rPr>
          <w:color w:val="000000" w:themeColor="text1"/>
        </w:rPr>
      </w:pPr>
      <w:r>
        <w:t xml:space="preserve">Interakce s virtuálním prostředím nespočívá však pouze v pohybu uživatele prostředím, ale i interakce s objekty. </w:t>
      </w:r>
      <w:r w:rsidR="00733285" w:rsidRPr="004A6BEA">
        <w:t xml:space="preserve">Interakce s virtuálními objekty často probíhá skrze procesy </w:t>
      </w:r>
      <w:r w:rsidR="00733285" w:rsidRPr="001100A3">
        <w:rPr>
          <w:b/>
          <w:bCs/>
        </w:rPr>
        <w:t>selekce</w:t>
      </w:r>
      <w:r w:rsidR="00733285" w:rsidRPr="004A6BEA">
        <w:t xml:space="preserve">, </w:t>
      </w:r>
      <w:r w:rsidR="00733285" w:rsidRPr="001100A3">
        <w:rPr>
          <w:b/>
          <w:bCs/>
        </w:rPr>
        <w:t>manipulace</w:t>
      </w:r>
      <w:r w:rsidR="00733285" w:rsidRPr="004A6BEA">
        <w:t xml:space="preserve"> a </w:t>
      </w:r>
      <w:r w:rsidR="00733285" w:rsidRPr="001100A3">
        <w:rPr>
          <w:b/>
          <w:bCs/>
        </w:rPr>
        <w:t>umístění</w:t>
      </w:r>
      <w:r w:rsidR="00733285" w:rsidRPr="004A6BEA">
        <w:t xml:space="preserve"> objektů, tedy způsoby pohybu (translace, rotace</w:t>
      </w:r>
      <w:r w:rsidR="009D57ED">
        <w:t xml:space="preserve"> a transformace</w:t>
      </w:r>
      <w:r w:rsidR="00733285" w:rsidRPr="004A6BEA">
        <w:t xml:space="preserve">) virtuálních objektů. </w:t>
      </w:r>
      <w:r w:rsidR="00733285">
        <w:t>Druh vstupní informace lze následně rozdělit na</w:t>
      </w:r>
      <w:r w:rsidR="00647ED4">
        <w:t xml:space="preserve"> </w:t>
      </w:r>
      <w:r w:rsidR="00647ED4">
        <w:fldChar w:fldCharType="begin"/>
      </w:r>
      <w:r w:rsidR="00647ED4">
        <w:instrText xml:space="preserve"> ADDIN ZOTERO_ITEM CSL_CITATION {"citationID":"CaWxd4ff","properties":{"formattedCitation":"(Menard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fldChar w:fldCharType="separate"/>
      </w:r>
      <w:r w:rsidR="00647ED4" w:rsidRPr="00647ED4">
        <w:t>(Menard 2019)</w:t>
      </w:r>
      <w:r w:rsidR="00647ED4">
        <w:fldChar w:fldCharType="end"/>
      </w:r>
      <w:r w:rsidR="00733285">
        <w:t>:</w:t>
      </w:r>
      <w:r w:rsidR="0093570D">
        <w:t xml:space="preserve"> </w:t>
      </w:r>
      <w:r w:rsidR="00733285" w:rsidRPr="0093570D">
        <w:rPr>
          <w:b/>
          <w:bCs/>
          <w:color w:val="000000" w:themeColor="text1"/>
        </w:rPr>
        <w:t>Metrické</w:t>
      </w:r>
      <w:r w:rsidR="00733285" w:rsidRPr="004A6BEA">
        <w:rPr>
          <w:color w:val="000000" w:themeColor="text1"/>
        </w:rPr>
        <w:t xml:space="preserve"> – pohyby jsou snímány v prostoru (různé úrovně </w:t>
      </w:r>
      <w:proofErr w:type="spellStart"/>
      <w:r w:rsidR="00733285" w:rsidRPr="004A6BEA">
        <w:rPr>
          <w:color w:val="000000" w:themeColor="text1"/>
        </w:rPr>
        <w:t>DoF</w:t>
      </w:r>
      <w:proofErr w:type="spellEnd"/>
      <w:r w:rsidR="00733285" w:rsidRPr="004A6BEA">
        <w:rPr>
          <w:color w:val="000000" w:themeColor="text1"/>
        </w:rPr>
        <w:t xml:space="preserve"> – myš: 2, HMD kontrolér: 6, snímání rukou: 6 atd.), popř. joystick umístěný na kontroléru.</w:t>
      </w:r>
      <w:r w:rsidR="0093570D">
        <w:t xml:space="preserve"> </w:t>
      </w:r>
      <w:r w:rsidR="00733285" w:rsidRPr="0093570D">
        <w:rPr>
          <w:b/>
          <w:bCs/>
          <w:color w:val="000000" w:themeColor="text1"/>
        </w:rPr>
        <w:t>Binární</w:t>
      </w:r>
      <w:r w:rsidR="00733285" w:rsidRPr="004A6BEA">
        <w:rPr>
          <w:color w:val="000000" w:themeColor="text1"/>
        </w:rPr>
        <w:t xml:space="preserve"> – stlačení tlačítka</w:t>
      </w:r>
      <w:r w:rsidR="00724435">
        <w:rPr>
          <w:color w:val="000000" w:themeColor="text1"/>
        </w:rPr>
        <w:t xml:space="preserve">. V případě webových technologií </w:t>
      </w:r>
      <w:r w:rsidR="00947531">
        <w:rPr>
          <w:color w:val="000000" w:themeColor="text1"/>
        </w:rPr>
        <w:t>kategorizaci</w:t>
      </w:r>
      <w:r w:rsidR="00724435">
        <w:rPr>
          <w:color w:val="000000" w:themeColor="text1"/>
        </w:rPr>
        <w:t xml:space="preserve"> a standardizaci práce s různými vstupy zprostředkovává </w:t>
      </w:r>
      <w:proofErr w:type="spellStart"/>
      <w:r w:rsidR="00724435">
        <w:rPr>
          <w:color w:val="000000" w:themeColor="text1"/>
        </w:rPr>
        <w:t>WebXR</w:t>
      </w:r>
      <w:proofErr w:type="spellEnd"/>
      <w:r w:rsidR="00724435">
        <w:rPr>
          <w:color w:val="000000" w:themeColor="text1"/>
        </w:rPr>
        <w:t xml:space="preserve"> API </w:t>
      </w:r>
      <w:r w:rsidR="00724435" w:rsidRPr="00724435">
        <w:rPr>
          <w:color w:val="000000" w:themeColor="text1"/>
          <w:highlight w:val="yellow"/>
        </w:rPr>
        <w:t>(viz. X).</w:t>
      </w:r>
      <w:r w:rsidR="00724435">
        <w:rPr>
          <w:color w:val="000000" w:themeColor="text1"/>
        </w:rPr>
        <w:t xml:space="preserve"> Dle tohoto API lze vstupy rozdělit na dvě hlavní kategorie, jimiž j</w:t>
      </w:r>
      <w:r w:rsidR="00672AF9">
        <w:rPr>
          <w:color w:val="000000" w:themeColor="text1"/>
        </w:rPr>
        <w:t xml:space="preserve">sou </w:t>
      </w:r>
      <w:r w:rsidR="00672AF9">
        <w:rPr>
          <w:color w:val="000000" w:themeColor="text1"/>
        </w:rPr>
        <w:fldChar w:fldCharType="begin"/>
      </w:r>
      <w:r w:rsidR="00672AF9">
        <w:rPr>
          <w:color w:val="000000" w:themeColor="text1"/>
        </w:rPr>
        <w:instrText xml:space="preserve"> ADDIN ZOTERO_ITEM CSL_CITATION {"citationID":"jcvM9pC6","properties":{"formattedCitation":"(MDN Contributors 2023a)","plainCitation":"(MDN Contributors 2023a)","noteIndex":0},"citationItems":[{"id":2009,"uris":["http://zotero.org/groups/4599106/items/YXXS9UJ2"],"itemData":{"id":2009,"type":"webpage","abstract":"A full WebXR experience isn't just about showing the user a wholly virtual scene or augmenting reality by adding to or altering the world around them. In order to make an experience that's fulfilling and engaging, the user needs to be able to interact with it. To that end, WebXR provides support for a variety of kinds of input devices.","language":"en-US","title":"Inputs and input sources - Web APIs | MDN","URL":"https://developer.mozilla.org/en-US/docs/Web/API/WebXR_Device_API/Inputs","author":[{"family":"MDN Contributors","given":""}],"accessed":{"date-parts":[["2023",10,15]]},"issued":{"date-parts":[["2023",3,16]]},"citation-key":"mdncontributorsInputsInputSources2023"}}],"schema":"https://github.com/citation-style-language/schema/raw/master/csl-citation.json"} </w:instrText>
      </w:r>
      <w:r w:rsidR="00672AF9">
        <w:rPr>
          <w:color w:val="000000" w:themeColor="text1"/>
        </w:rPr>
        <w:fldChar w:fldCharType="separate"/>
      </w:r>
      <w:r w:rsidR="00672AF9" w:rsidRPr="00672AF9">
        <w:t>(MDN Contributors 2023a)</w:t>
      </w:r>
      <w:r w:rsidR="00672AF9">
        <w:rPr>
          <w:color w:val="000000" w:themeColor="text1"/>
        </w:rPr>
        <w:fldChar w:fldCharType="end"/>
      </w:r>
      <w:r w:rsidR="00724435">
        <w:rPr>
          <w:color w:val="000000" w:themeColor="text1"/>
        </w:rPr>
        <w:t>:</w:t>
      </w:r>
    </w:p>
    <w:p w14:paraId="07AAD13E" w14:textId="5F18C219" w:rsidR="00672AF9" w:rsidRPr="001D4F08" w:rsidRDefault="00724435" w:rsidP="001D4F08">
      <w:pPr>
        <w:pStyle w:val="Normlnprvnodsazen"/>
        <w:numPr>
          <w:ilvl w:val="0"/>
          <w:numId w:val="50"/>
        </w:numPr>
        <w:rPr>
          <w:b/>
          <w:bCs/>
          <w:color w:val="000000" w:themeColor="text1"/>
        </w:rPr>
      </w:pPr>
      <w:r w:rsidRPr="00724435">
        <w:rPr>
          <w:b/>
          <w:bCs/>
          <w:color w:val="000000" w:themeColor="text1"/>
        </w:rPr>
        <w:t>Zaměření</w:t>
      </w:r>
      <w:r>
        <w:rPr>
          <w:b/>
          <w:bCs/>
          <w:color w:val="000000" w:themeColor="text1"/>
        </w:rPr>
        <w:t xml:space="preserve"> (</w:t>
      </w:r>
      <w:proofErr w:type="spellStart"/>
      <w:r w:rsidRPr="00724435">
        <w:rPr>
          <w:b/>
          <w:bCs/>
          <w:i/>
          <w:iCs/>
          <w:color w:val="000000" w:themeColor="text1"/>
        </w:rPr>
        <w:t>targeting</w:t>
      </w:r>
      <w:proofErr w:type="spellEnd"/>
      <w:r>
        <w:rPr>
          <w:b/>
          <w:bCs/>
          <w:color w:val="000000" w:themeColor="text1"/>
        </w:rPr>
        <w:t xml:space="preserve">) </w:t>
      </w:r>
      <w:r>
        <w:rPr>
          <w:color w:val="000000" w:themeColor="text1"/>
        </w:rPr>
        <w:t xml:space="preserve">– Specifikace bodu ve </w:t>
      </w:r>
      <w:r w:rsidR="00672AF9">
        <w:rPr>
          <w:color w:val="000000" w:themeColor="text1"/>
        </w:rPr>
        <w:t>virtuálním</w:t>
      </w:r>
      <w:r>
        <w:rPr>
          <w:color w:val="000000" w:themeColor="text1"/>
        </w:rPr>
        <w:t xml:space="preserve"> prostoru uživatelským vstupem, tedy dotykem obrazovky, sledování očí, popř. použití joysticku.</w:t>
      </w:r>
      <w:r w:rsidR="00672AF9">
        <w:rPr>
          <w:color w:val="000000" w:themeColor="text1"/>
        </w:rPr>
        <w:t>)</w:t>
      </w:r>
    </w:p>
    <w:p w14:paraId="73B9238E" w14:textId="14A39D5B" w:rsidR="00947531" w:rsidRPr="00947531" w:rsidRDefault="00724435" w:rsidP="00947531">
      <w:pPr>
        <w:pStyle w:val="Normlnprvnodsazen"/>
        <w:numPr>
          <w:ilvl w:val="0"/>
          <w:numId w:val="50"/>
        </w:numPr>
        <w:rPr>
          <w:b/>
          <w:bCs/>
          <w:color w:val="000000" w:themeColor="text1"/>
        </w:rPr>
      </w:pPr>
      <w:r>
        <w:rPr>
          <w:b/>
          <w:bCs/>
          <w:color w:val="000000" w:themeColor="text1"/>
        </w:rPr>
        <w:t>Akce (</w:t>
      </w:r>
      <w:proofErr w:type="spellStart"/>
      <w:r w:rsidRPr="00724435">
        <w:rPr>
          <w:b/>
          <w:bCs/>
          <w:i/>
          <w:iCs/>
          <w:color w:val="000000" w:themeColor="text1"/>
        </w:rPr>
        <w:t>action</w:t>
      </w:r>
      <w:proofErr w:type="spellEnd"/>
      <w:r>
        <w:rPr>
          <w:b/>
          <w:bCs/>
          <w:color w:val="000000" w:themeColor="text1"/>
        </w:rPr>
        <w:t xml:space="preserve">) </w:t>
      </w:r>
      <w:r>
        <w:rPr>
          <w:color w:val="000000" w:themeColor="text1"/>
          <w:lang w:val="en-US"/>
        </w:rPr>
        <w:t xml:space="preserve">– </w:t>
      </w:r>
      <w:r w:rsidRPr="00724435">
        <w:rPr>
          <w:color w:val="000000" w:themeColor="text1"/>
        </w:rPr>
        <w:t>Jedná se o stlačení tlačítka, popř. jiná binární operace.</w:t>
      </w:r>
      <w:r>
        <w:rPr>
          <w:color w:val="000000" w:themeColor="text1"/>
          <w:lang w:val="en-US"/>
        </w:rPr>
        <w:t xml:space="preserve"> </w:t>
      </w:r>
    </w:p>
    <w:p w14:paraId="4C3C04AD" w14:textId="20D0E8DC" w:rsidR="00081BEF" w:rsidRDefault="00BB0775" w:rsidP="00647ED4">
      <w:pPr>
        <w:pStyle w:val="Normlnprvnodsazen"/>
      </w:pPr>
      <w:r w:rsidRPr="00645171">
        <w:t xml:space="preserve">Dělení dle míry interakce popisuje </w:t>
      </w:r>
      <w:r w:rsidRPr="00645171">
        <w:fldChar w:fldCharType="begin"/>
      </w:r>
      <w:r w:rsidRPr="00645171">
        <w:instrText xml:space="preserve"> ADDIN ZOTERO_ITEM CSL_CITATION {"citationID":"9UfKoVOt","properties":{"formattedCitation":"(Bo\\uc0\\u345{}il 2022)","plainCitation":"(Bořil 2022)","noteIndex":0},"citationItems":[{"id":1211,"uris":["http://zotero.org/groups/4599106/items/UQWDSI5Z"],"itemData":{"id":1211,"type":"thesis","language":"cze","publisher":"Masarykova univerzita, Přírodovědecká fakulta","source":"is.muni.cz","title":"Využití VGE pro výuku prostorových úloh - role interakce","URL":"https://is.muni.cz/auth/th/w0lfr/?id=413912","author":[{"family":"Bořil","given":"Jan"}],"accessed":{"date-parts":[["2023",1,18]]},"issued":{"date-parts":[["2022"]]},"citation-key":"borilVyuzitiVGEPro2022"}}],"schema":"https://github.com/citation-style-language/schema/raw/master/csl-citation.json"} </w:instrText>
      </w:r>
      <w:r w:rsidRPr="00645171">
        <w:fldChar w:fldCharType="separate"/>
      </w:r>
      <w:r w:rsidRPr="00645171">
        <w:rPr>
          <w:rFonts w:cs="Times New Roman"/>
          <w:szCs w:val="24"/>
        </w:rPr>
        <w:t>(Bořil 2022)</w:t>
      </w:r>
      <w:r w:rsidRPr="00645171">
        <w:fldChar w:fldCharType="end"/>
      </w:r>
      <w:r w:rsidRPr="00645171">
        <w:t xml:space="preserve"> ve své diplomové práci. Interakce může být nulová, kdy uživatel pouze sleduje virtuální </w:t>
      </w:r>
      <w:r w:rsidR="00B01E6E" w:rsidRPr="00645171">
        <w:t>prostředí</w:t>
      </w:r>
      <w:r w:rsidR="00733285" w:rsidRPr="00645171">
        <w:t>m.</w:t>
      </w:r>
      <w:r w:rsidR="00485474" w:rsidRPr="00645171">
        <w:t xml:space="preserve"> Další úrovní možností interakce ve VP je pomocí pohledu (</w:t>
      </w:r>
      <w:proofErr w:type="spellStart"/>
      <w:r w:rsidR="00485474" w:rsidRPr="00645171">
        <w:rPr>
          <w:i/>
          <w:iCs/>
        </w:rPr>
        <w:t>gaze</w:t>
      </w:r>
      <w:proofErr w:type="spellEnd"/>
      <w:r w:rsidR="00485474" w:rsidRPr="00645171">
        <w:rPr>
          <w:i/>
          <w:iCs/>
        </w:rPr>
        <w:t xml:space="preserve"> </w:t>
      </w:r>
      <w:proofErr w:type="spellStart"/>
      <w:r w:rsidR="00485474" w:rsidRPr="00645171">
        <w:rPr>
          <w:i/>
          <w:iCs/>
        </w:rPr>
        <w:t>based</w:t>
      </w:r>
      <w:proofErr w:type="spellEnd"/>
      <w:r w:rsidR="00485474" w:rsidRPr="00645171">
        <w:t>)</w:t>
      </w:r>
      <w:r w:rsidR="001C1704" w:rsidRPr="00645171">
        <w:t>, použitelný v případě HMD bez ovladačů</w:t>
      </w:r>
      <w:r w:rsidR="00645171" w:rsidRPr="00645171">
        <w:t>, kdy ve směru pohledu uživatele je vysílán paprsek, pomocí kterého je možné interagovat s VP.</w:t>
      </w:r>
      <w:r w:rsidR="00947531">
        <w:t xml:space="preserve"> </w:t>
      </w:r>
      <w:r w:rsidR="00645171" w:rsidRPr="00645171">
        <w:t>Interakce</w:t>
      </w:r>
      <w:r w:rsidR="00947531">
        <w:t xml:space="preserve"> (akce) </w:t>
      </w:r>
      <w:r w:rsidR="00645171" w:rsidRPr="00645171">
        <w:t>je zpravidla realizována pomocí časového prodlení na daném objektu, popř. tlačítkem. V případě existence ovladačů, je zdroj paprsku vysílán z ovladače a interakce spouštěna pomocí tlačítek</w:t>
      </w:r>
      <w:r w:rsidR="00645171">
        <w:t xml:space="preserve"> (</w:t>
      </w:r>
      <w:r w:rsidR="00645171" w:rsidRPr="00645171">
        <w:rPr>
          <w:i/>
          <w:iCs/>
        </w:rPr>
        <w:t xml:space="preserve">pointer </w:t>
      </w:r>
      <w:proofErr w:type="spellStart"/>
      <w:r w:rsidR="00645171" w:rsidRPr="00645171">
        <w:rPr>
          <w:i/>
          <w:iCs/>
        </w:rPr>
        <w:t>based</w:t>
      </w:r>
      <w:proofErr w:type="spellEnd"/>
      <w:r w:rsidR="00645171">
        <w:t>)</w:t>
      </w:r>
      <w:r w:rsidR="00645171" w:rsidRPr="00645171">
        <w:t>. V případě neexistence ovladačů je vhodně v aplikaci umožnit interakci pomocí tradičních vstupních zařízení jako je myš a klávesnice</w:t>
      </w:r>
      <w:r w:rsidR="00647ED4">
        <w:t xml:space="preserve"> </w:t>
      </w:r>
      <w:r w:rsidR="00647ED4" w:rsidRPr="00645171">
        <w:fldChar w:fldCharType="begin"/>
      </w:r>
      <w:r w:rsidR="00647ED4" w:rsidRPr="00645171">
        <w:instrText xml:space="preserve"> ADDIN ZOTERO_ITEM CSL_CITATION {"citationID":"LeVOLaaY","properties":{"formattedCitation":"(Menard 2019)","plainCitation":"(Menard 2019)","noteIndex":0},"citationItems":[{"id":1992,"uris":["http://zotero.org/groups/4599106/items/UNE7WYX8"],"itemData":{"id":1992,"type":"post-weblog","abstract":"Add support of VR inputs with Three.JS and WebXR","container-title":"Medium","language":"en","title":"Adding support for VR inputs with WebXR and Three.JS","URL":"https://medium.com/@darktears/adding-support-for-vr-inputs-with-webxr-and-three-js-235b40beb6f0","author":[{"family":"Menard","given":"Alexis"}],"accessed":{"date-parts":[["2023",10,11]]},"issued":{"date-parts":[["2019",3,1]]},"citation-key":"menardAddingSupportVR2019"}}],"schema":"https://github.com/citation-style-language/schema/raw/master/csl-citation.json"} </w:instrText>
      </w:r>
      <w:r w:rsidR="00647ED4" w:rsidRPr="00645171">
        <w:fldChar w:fldCharType="separate"/>
      </w:r>
      <w:r w:rsidR="00647ED4" w:rsidRPr="00645171">
        <w:t>(Menard 2019)</w:t>
      </w:r>
      <w:r w:rsidR="00647ED4" w:rsidRPr="00645171">
        <w:fldChar w:fldCharType="end"/>
      </w:r>
      <w:r w:rsidR="00645171" w:rsidRPr="00645171">
        <w:t>.</w:t>
      </w:r>
      <w:r w:rsidR="00647ED4">
        <w:t xml:space="preserve"> Způsoby </w:t>
      </w:r>
      <w:r w:rsidR="00DA2CF1">
        <w:t xml:space="preserve">interakce ve VP jsou </w:t>
      </w:r>
      <w:r w:rsidR="00647ED4">
        <w:t xml:space="preserve">ovlivněny </w:t>
      </w:r>
      <w:r w:rsidR="00BA1F9F">
        <w:t>tím, že uživatel není schopen vidět reálné vstupní zařízení</w:t>
      </w:r>
      <w:r w:rsidR="00647ED4">
        <w:t xml:space="preserve"> (např. polohu </w:t>
      </w:r>
      <w:r w:rsidR="00647ED4">
        <w:lastRenderedPageBreak/>
        <w:t>tlačítek na klávesnici). Řešením je převod klávesnice</w:t>
      </w:r>
      <w:r w:rsidR="00947531">
        <w:t xml:space="preserve">, ovladačů aj. </w:t>
      </w:r>
      <w:r w:rsidR="00647ED4">
        <w:t>do virtuálního prostředí</w:t>
      </w:r>
      <w:r w:rsidR="00947531">
        <w:t xml:space="preserve"> nebo i</w:t>
      </w:r>
      <w:r w:rsidR="00647ED4">
        <w:t xml:space="preserve"> vstup pomocí snímání pohybů rukou popř. ovládaní pomocí hlasu </w:t>
      </w:r>
      <w:r w:rsidR="00647ED4">
        <w:fldChar w:fldCharType="begin"/>
      </w:r>
      <w:r w:rsidR="00647ED4">
        <w:instrText xml:space="preserve"> ADDIN ZOTERO_ITEM CSL_CITATION {"citationID":"KG8qCcSy","properties":{"formattedCitation":"(Vicente et al. 2022)","plainCitation":"(Vicente et al. 2022)","noteIndex":0},"citationItems":[{"id":1994,"uris":["http://zotero.org/groups/4599106/items/NIL2J6UA"],"itemData":{"id":1994,"type":"patent","authority":"United States","call-number":"US17448875","number":"US20220121344A1","title":"Methods for interacting with virtual controls and/or an affordance for moving virtual objects in virtual environments","URL":"https://patents.google.com/patent/US20220121344A1/en/","author":[{"family":"Vicente","given":"Israel Pastrana"},{"family":"DASCOLA","given":"Jonathan R."},{"family":"Holder","given":"Wesley M."},{"family":"Palangie","given":"Alexis Henri"},{"family":"Burns","given":"Aaron Mackay"},{"family":"Conesa","given":"Pol Pla I."},{"family":"III","given":"William A. Sorrentino"},{"family":"Lemay","given":"Stephen O."},{"family":"MCKENZIE","given":"Christopher D."},{"family":"Chiu","given":"Shih-Sang"},{"family":"BOESEL","given":"Benjamin Hunter"},{"family":"Ravasz","given":"Jonathan"}],"accessed":{"date-parts":[["2023",10,11]]},"issued":{"date-parts":[["2022",4,21]]},"submitted":{"date-parts":[["2021",9,25]]},"citation-key":"vicenteMethodsInteractingVirtual2022"}}],"schema":"https://github.com/citation-style-language/schema/raw/master/csl-citation.json"} </w:instrText>
      </w:r>
      <w:r w:rsidR="00647ED4">
        <w:fldChar w:fldCharType="separate"/>
      </w:r>
      <w:r w:rsidR="00647ED4" w:rsidRPr="00647ED4">
        <w:t>(Vicente et al. 2022)</w:t>
      </w:r>
      <w:r w:rsidR="00647ED4">
        <w:fldChar w:fldCharType="end"/>
      </w:r>
      <w:r w:rsidR="00647ED4">
        <w:t>.</w:t>
      </w:r>
    </w:p>
    <w:p w14:paraId="77586B9E" w14:textId="77777777" w:rsidR="001100A3" w:rsidRDefault="001100A3" w:rsidP="001100A3">
      <w:r>
        <w:rPr>
          <w:noProof/>
        </w:rPr>
        <w:drawing>
          <wp:inline distT="0" distB="0" distL="0" distR="0" wp14:anchorId="32E75169" wp14:editId="3097575A">
            <wp:extent cx="5579745" cy="5509895"/>
            <wp:effectExtent l="0" t="0" r="1905" b="0"/>
            <wp:docPr id="96375932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25" name="Picture 5" descr="A screenshot of a video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5509895"/>
                    </a:xfrm>
                    <a:prstGeom prst="rect">
                      <a:avLst/>
                    </a:prstGeom>
                  </pic:spPr>
                </pic:pic>
              </a:graphicData>
            </a:graphic>
          </wp:inline>
        </w:drawing>
      </w:r>
    </w:p>
    <w:p w14:paraId="52C62439" w14:textId="4A0E48C5" w:rsidR="001100A3" w:rsidRDefault="001100A3" w:rsidP="001100A3">
      <w:pPr>
        <w:pStyle w:val="Caption"/>
      </w:pPr>
      <w:r>
        <w:t xml:space="preserve">Obr. </w:t>
      </w:r>
      <w:r>
        <w:fldChar w:fldCharType="begin"/>
      </w:r>
      <w:r>
        <w:instrText xml:space="preserve"> SEQ Obr. \* ARABIC </w:instrText>
      </w:r>
      <w:r>
        <w:fldChar w:fldCharType="separate"/>
      </w:r>
      <w:r w:rsidR="002165DC">
        <w:rPr>
          <w:noProof/>
        </w:rPr>
        <w:t>9</w:t>
      </w:r>
      <w:r>
        <w:fldChar w:fldCharType="end"/>
      </w:r>
      <w:r>
        <w:t xml:space="preserve"> Vybrané příklady řešení interakce ve VP. </w:t>
      </w:r>
      <w:r w:rsidR="0093570D">
        <w:t xml:space="preserve">zdroj: </w:t>
      </w:r>
      <w:r w:rsidR="0093570D">
        <w:fldChar w:fldCharType="begin"/>
      </w:r>
      <w:r w:rsidR="00BF699A">
        <w:instrText xml:space="preserve"> ADDIN ZOTERO_ITEM CSL_CITATION {"citationID":"kpNWpLw1","properties":{"formattedCitation":"(Mozzila Corporation 2023a; Ravasz 2019)","plainCitation":"(Mozzila Corporation 2023a; Ravasz 2019)","noteIndex":0},"citationItems":[{"id":1996,"uris":["http://zotero.org/groups/4599106/items/J9XM8VB6"],"itemData":{"id":1996,"type":"webpage","abstract":"Join others in VR at Hubs Demo, right in your browser.","title":"Hubs Demo | Hubs by Mozilla","URL":"https://hubs.mozilla.com/Pvg5MMt/hubs-demo","author":[{"family":"Mozzila Corporation","given":""}],"accessed":{"date-parts":[["2023",10,11]]},"issued":{"date-parts":[["2023"]]},"citation-key":"mozzilacorporationHubsDemoHubs2023"}},{"id":1999,"uris":["http://zotero.org/groups/4599106/items/CWSGJFWN"],"itemData":{"id":1999,"type":"webpage","title":"Oculus Quest Hand Input","URL":"https://jonathanravasz.com/hands.html","author":[{"family":"Ravasz","given":"Jonathan"}],"accessed":{"date-parts":[["2023",10,11]]},"issued":{"date-parts":[["2019"]]},"citation-key":"ravaszOculusQuestHand2019"}}],"schema":"https://github.com/citation-style-language/schema/raw/master/csl-citation.json"} </w:instrText>
      </w:r>
      <w:r w:rsidR="0093570D">
        <w:fldChar w:fldCharType="separate"/>
      </w:r>
      <w:r w:rsidR="00BF699A" w:rsidRPr="00BF699A">
        <w:t>(Mozzila Corporation 2023a; Ravasz 2019)</w:t>
      </w:r>
      <w:r w:rsidR="0093570D">
        <w:fldChar w:fldCharType="end"/>
      </w:r>
    </w:p>
    <w:p w14:paraId="1EE37CD6" w14:textId="5E75CFF3" w:rsidR="00DD2072" w:rsidRDefault="00DD2072" w:rsidP="00DD2072">
      <w:r>
        <w:t xml:space="preserve">Typ </w:t>
      </w:r>
      <w:r w:rsidR="008D5F3F">
        <w:t>interakce</w:t>
      </w:r>
      <w:r>
        <w:t xml:space="preserve"> s </w:t>
      </w:r>
      <w:r w:rsidR="008D5F3F">
        <w:t>aplikací</w:t>
      </w:r>
      <w:r>
        <w:t xml:space="preserve"> je klíčový v návrhové části, jelikož je nutné definovat jaké typy interakce bude podporovat, což je přímo spojené s rozhodnutím, jaké vstupní zařízení bude podporováno. Obecně při návrhu aplikace je volba mezi alternativami:</w:t>
      </w:r>
    </w:p>
    <w:p w14:paraId="084B4F56" w14:textId="3D1871E7" w:rsidR="00DD2072" w:rsidRDefault="00DD2072" w:rsidP="00DD2072">
      <w:pPr>
        <w:pStyle w:val="Normlnprvnodsazen"/>
        <w:numPr>
          <w:ilvl w:val="0"/>
          <w:numId w:val="57"/>
        </w:numPr>
        <w:rPr>
          <w:lang w:eastAsia="en-US"/>
        </w:rPr>
      </w:pPr>
      <w:r>
        <w:rPr>
          <w:lang w:eastAsia="en-US"/>
        </w:rPr>
        <w:t>3DOF HMD a žádným input</w:t>
      </w:r>
    </w:p>
    <w:p w14:paraId="6F0E72CE" w14:textId="5B2F1CCD" w:rsidR="00DD2072" w:rsidRDefault="00DD2072" w:rsidP="00DD2072">
      <w:pPr>
        <w:pStyle w:val="Normlnprvnodsazen"/>
        <w:numPr>
          <w:ilvl w:val="0"/>
          <w:numId w:val="57"/>
        </w:numPr>
        <w:rPr>
          <w:lang w:eastAsia="en-US"/>
        </w:rPr>
      </w:pPr>
      <w:r>
        <w:rPr>
          <w:lang w:eastAsia="en-US"/>
        </w:rPr>
        <w:t>3DOF HMD a 3DOF input.</w:t>
      </w:r>
    </w:p>
    <w:p w14:paraId="021849D5" w14:textId="77777777" w:rsidR="00DD2072" w:rsidRDefault="00DD2072" w:rsidP="00DD2072">
      <w:pPr>
        <w:pStyle w:val="Normlnprvnodsazen"/>
        <w:numPr>
          <w:ilvl w:val="0"/>
          <w:numId w:val="57"/>
        </w:numPr>
        <w:rPr>
          <w:lang w:eastAsia="en-US"/>
        </w:rPr>
      </w:pPr>
      <w:r>
        <w:rPr>
          <w:lang w:eastAsia="en-US"/>
        </w:rPr>
        <w:t>6DOF HMD a 6DOF input.</w:t>
      </w:r>
    </w:p>
    <w:p w14:paraId="112F4C9A" w14:textId="383B8134" w:rsidR="00DD2072" w:rsidRPr="00DD2072" w:rsidRDefault="00DD2072" w:rsidP="00736AD5">
      <w:pPr>
        <w:pStyle w:val="Normlnprvnodsazen"/>
        <w:rPr>
          <w:lang w:eastAsia="en-US"/>
        </w:rPr>
      </w:pPr>
      <w:r>
        <w:rPr>
          <w:lang w:eastAsia="en-US"/>
        </w:rPr>
        <w:t xml:space="preserve">V případě č.1 je obecným přístupem implementovat </w:t>
      </w:r>
      <w:proofErr w:type="spellStart"/>
      <w:r>
        <w:rPr>
          <w:i/>
          <w:iCs/>
          <w:lang w:eastAsia="en-US"/>
        </w:rPr>
        <w:t>gazed</w:t>
      </w:r>
      <w:proofErr w:type="spellEnd"/>
      <w:r>
        <w:rPr>
          <w:i/>
          <w:iCs/>
          <w:lang w:eastAsia="en-US"/>
        </w:rPr>
        <w:t xml:space="preserve"> </w:t>
      </w:r>
      <w:proofErr w:type="spellStart"/>
      <w:r>
        <w:rPr>
          <w:i/>
          <w:iCs/>
          <w:lang w:eastAsia="en-US"/>
        </w:rPr>
        <w:t>based</w:t>
      </w:r>
      <w:proofErr w:type="spellEnd"/>
      <w:r>
        <w:rPr>
          <w:lang w:eastAsia="en-US"/>
        </w:rPr>
        <w:t xml:space="preserve"> input. Kdy uživatel interaguje s uživatelským </w:t>
      </w:r>
      <w:r w:rsidR="00D06836" w:rsidRPr="00736AD5">
        <w:t>rozhraním</w:t>
      </w:r>
      <w:r w:rsidR="00D06836">
        <w:rPr>
          <w:lang w:eastAsia="en-US"/>
        </w:rPr>
        <w:t>,</w:t>
      </w:r>
      <w:r>
        <w:rPr>
          <w:lang w:eastAsia="en-US"/>
        </w:rPr>
        <w:t xml:space="preserve"> popř. celkově s objekty ve scéně pomocí paprsku ve směru pohledu. Interakce je uživateli komunikována skrze časovač, který ukazuje interval </w:t>
      </w:r>
      <w:r w:rsidR="00D06836">
        <w:rPr>
          <w:lang w:eastAsia="en-US"/>
        </w:rPr>
        <w:t>prodlení,</w:t>
      </w:r>
      <w:r>
        <w:rPr>
          <w:lang w:eastAsia="en-US"/>
        </w:rPr>
        <w:t xml:space="preserve"> než bude interakce vykonána. </w:t>
      </w:r>
      <w:r w:rsidR="000D4A30">
        <w:rPr>
          <w:lang w:eastAsia="en-US"/>
        </w:rPr>
        <w:t xml:space="preserve">V druhém případě je uživatel schopen zaměřit v prostoru nezávisle na pohledu. Třetí variantou je plná podpora pro pohyb uživatele i zpravidla dvou ovladačů. Využití potenciálu takovéto míry interakce vyžaduje často </w:t>
      </w:r>
      <w:r w:rsidR="000D4A30">
        <w:rPr>
          <w:lang w:eastAsia="en-US"/>
        </w:rPr>
        <w:lastRenderedPageBreak/>
        <w:t>implementaci pokročilého pohybu (</w:t>
      </w:r>
      <w:proofErr w:type="spellStart"/>
      <w:r w:rsidR="000D4A30">
        <w:rPr>
          <w:lang w:eastAsia="en-US"/>
        </w:rPr>
        <w:t>teleporatace</w:t>
      </w:r>
      <w:proofErr w:type="spellEnd"/>
      <w:r w:rsidR="000D4A30">
        <w:rPr>
          <w:lang w:eastAsia="en-US"/>
        </w:rPr>
        <w:t xml:space="preserve">) a interakce s objekty (translace, rotace) popř. přímá manipulace (chycení objektu). </w:t>
      </w:r>
      <w:r w:rsidR="000D4A30">
        <w:rPr>
          <w:lang w:eastAsia="en-US"/>
        </w:rPr>
        <w:fldChar w:fldCharType="begin"/>
      </w:r>
      <w:r w:rsidR="000D4A30">
        <w:rPr>
          <w:lang w:eastAsia="en-US"/>
        </w:rPr>
        <w:instrText xml:space="preserve"> ADDIN ZOTERO_ITEM CSL_CITATION {"citationID":"EK6bMvw5","properties":{"formattedCitation":"(three.js Contributors 2023f)","plainCitation":"(three.js Contributors 2023f)","noteIndex":0},"citationItems":[{"id":2068,"uris":["http://zotero.org/groups/4599106/items/JZDXMUFM"],"itemData":{"id":2068,"type":"webpage","title":"VR - three.js manual","URL":"https://threejs.org/manual/#en/webxr-basics","author":[{"family":"three.js Contributors","given":""}],"accessed":{"date-parts":[["2023",11,5]]},"issued":{"date-parts":[["2023"]]},"citation-key":"three.jscontributorsVRThreeJs2023"}}],"schema":"https://github.com/citation-style-language/schema/raw/master/csl-citation.json"} </w:instrText>
      </w:r>
      <w:r w:rsidR="000D4A30">
        <w:rPr>
          <w:lang w:eastAsia="en-US"/>
        </w:rPr>
        <w:fldChar w:fldCharType="separate"/>
      </w:r>
      <w:r w:rsidR="000D4A30" w:rsidRPr="000D4A30">
        <w:t>(three.js Contributors 2023f)</w:t>
      </w:r>
      <w:r w:rsidR="000D4A30">
        <w:rPr>
          <w:lang w:eastAsia="en-US"/>
        </w:rPr>
        <w:fldChar w:fldCharType="end"/>
      </w:r>
      <w:r w:rsidR="00736AD5">
        <w:rPr>
          <w:lang w:eastAsia="en-US"/>
        </w:rPr>
        <w:t xml:space="preserve"> Z</w:t>
      </w:r>
      <w:r>
        <w:rPr>
          <w:lang w:eastAsia="en-US"/>
        </w:rPr>
        <w:t>ároveň je vhodné zahrnout i podporu pro neimerzní zařízení, tedy podporu pro pohyb a interakci s </w:t>
      </w:r>
      <w:proofErr w:type="gramStart"/>
      <w:r>
        <w:rPr>
          <w:lang w:eastAsia="en-US"/>
        </w:rPr>
        <w:t>3D</w:t>
      </w:r>
      <w:proofErr w:type="gramEnd"/>
      <w:r>
        <w:rPr>
          <w:lang w:eastAsia="en-US"/>
        </w:rPr>
        <w:t xml:space="preserve"> scénou pomocí tradičních vstupních zařízení (klávesnice, myš). </w:t>
      </w:r>
    </w:p>
    <w:p w14:paraId="76961227" w14:textId="5E25F962" w:rsidR="00BA4D29" w:rsidRPr="001F6849" w:rsidRDefault="00BA4D29" w:rsidP="002656D4">
      <w:pPr>
        <w:pStyle w:val="Heading2"/>
        <w:rPr>
          <w:ins w:id="83" w:author="Jan Horák" w:date="2023-06-15T11:51:00Z"/>
          <w:lang w:val="cs-CZ"/>
        </w:rPr>
      </w:pPr>
      <w:r w:rsidRPr="001F6849">
        <w:rPr>
          <w:lang w:val="cs-CZ"/>
        </w:rPr>
        <w:t>Percepce</w:t>
      </w:r>
    </w:p>
    <w:p w14:paraId="71DD0F4C" w14:textId="4614AA29" w:rsidR="00BA4D29" w:rsidRPr="001F6849" w:rsidRDefault="00BC59E7" w:rsidP="003B1D9A">
      <w:pPr>
        <w:pStyle w:val="Normlnprvnodsazen"/>
        <w:ind w:firstLine="0"/>
        <w:rPr>
          <w:lang w:eastAsia="en-US"/>
        </w:rPr>
      </w:pPr>
      <w:moveToRangeStart w:id="84" w:author="Jan Horák" w:date="2023-06-15T11:51:00Z" w:name="move137722320"/>
      <w:moveTo w:id="85" w:author="Jan Horák" w:date="2023-06-15T11:51:00Z">
        <w:r w:rsidRPr="001F6849">
          <w:rPr>
            <w:lang w:eastAsia="en-US"/>
          </w:rPr>
          <w:t>Nejdůležitějším komponentem v rámci systému zážitku virtuální reality je účastník</w:t>
        </w:r>
      </w:moveTo>
      <w:r w:rsidR="003B1D9A">
        <w:rPr>
          <w:lang w:eastAsia="en-US"/>
        </w:rPr>
        <w:t xml:space="preserve"> / uživatel</w:t>
      </w:r>
      <w:moveTo w:id="86" w:author="Jan Horák" w:date="2023-06-15T11:51:00Z">
        <w:r w:rsidRPr="001F6849">
          <w:rPr>
            <w:lang w:eastAsia="en-US"/>
          </w:rPr>
          <w:t>, proto je nutné rozumět procesu vnímání (percepce)</w:t>
        </w:r>
        <w:r w:rsidRPr="001F6849">
          <w:rPr>
            <w:lang w:eastAsia="en-US"/>
          </w:rPr>
          <w:fldChar w:fldCharType="begin"/>
        </w:r>
        <w:r w:rsidRPr="001F6849">
          <w:rPr>
            <w:lang w:eastAsia="en-US"/>
          </w:rPr>
          <w:instrText xml:space="preserve"> ADDIN ZOTERO_ITEM CSL_CITATION {"citationID":"Cq7FDxPd","properties":{"formattedCitation":"(Sherman,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en-US"/>
          </w:rPr>
          <w:fldChar w:fldCharType="separate"/>
        </w:r>
        <w:r w:rsidRPr="001F6849">
          <w:t>(Sherman, Craig 2019)</w:t>
        </w:r>
        <w:r w:rsidRPr="001F6849">
          <w:rPr>
            <w:lang w:eastAsia="en-US"/>
          </w:rPr>
          <w:fldChar w:fldCharType="end"/>
        </w:r>
        <w:r w:rsidRPr="001F6849">
          <w:rPr>
            <w:lang w:eastAsia="en-US"/>
          </w:rPr>
          <w:t xml:space="preserve">. </w:t>
        </w:r>
      </w:moveTo>
      <w:moveToRangeEnd w:id="84"/>
      <w:r w:rsidR="00BA4D29" w:rsidRPr="001F6849">
        <w:t>Za účelem tvorby VR prostředí / zážitku je nutné znát způsob jakým lidský mozek interpretuje předanou informaci skrze smyslové orgány</w:t>
      </w:r>
      <w:r w:rsidR="00421AD6" w:rsidRPr="001F6849">
        <w:t xml:space="preserve"> </w:t>
      </w:r>
      <w:r w:rsidR="00421AD6" w:rsidRPr="001F6849">
        <w:fldChar w:fldCharType="begin"/>
      </w:r>
      <w:r w:rsidR="0014392A" w:rsidRPr="001F6849">
        <w:instrText xml:space="preserve"> ADDIN ZOTERO_ITEM CSL_CITATION {"citationID":"IQFrTwdM","properties":{"formattedCitation":"(LaValle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w:t>
      </w:r>
      <w:r w:rsidR="00421AD6" w:rsidRPr="001F6849">
        <w:t xml:space="preserve"> V případě percepce je možné hovořit o počitcích, které jsou inicializované podněty ze smyslových orgánů. Více počitků pak </w:t>
      </w:r>
      <w:proofErr w:type="gramStart"/>
      <w:r w:rsidR="00421AD6" w:rsidRPr="001F6849">
        <w:t>tvoří</w:t>
      </w:r>
      <w:proofErr w:type="gramEnd"/>
      <w:r w:rsidR="00421AD6" w:rsidRPr="001F6849">
        <w:t xml:space="preserve"> vjem. </w:t>
      </w:r>
      <w:r w:rsidR="00421AD6" w:rsidRPr="001F6849">
        <w:fldChar w:fldCharType="begin"/>
      </w:r>
      <w:r w:rsidR="0014392A" w:rsidRPr="001F6849">
        <w:instrText xml:space="preserve"> ADDIN ZOTERO_ITEM CSL_CITATION {"citationID":"s2gIahcQ","properties":{"formattedCitation":"(Chloupkov\\uc0\\u225{}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00421AD6" w:rsidRPr="001F6849">
        <w:fldChar w:fldCharType="separate"/>
      </w:r>
      <w:r w:rsidR="00421AD6" w:rsidRPr="001F6849">
        <w:rPr>
          <w:rFonts w:cs="Times New Roman"/>
          <w:szCs w:val="24"/>
        </w:rPr>
        <w:t>(Chloupková 2007)</w:t>
      </w:r>
      <w:r w:rsidR="00421AD6" w:rsidRPr="001F6849">
        <w:fldChar w:fldCharType="end"/>
      </w:r>
      <w:r w:rsidR="00421AD6" w:rsidRPr="001F6849">
        <w:t xml:space="preserve"> </w:t>
      </w:r>
      <w:r w:rsidR="00BA4D29" w:rsidRPr="001F6849">
        <w:t>Pro VR je klíčová percepce</w:t>
      </w:r>
      <w:r w:rsidR="00421AD6" w:rsidRPr="001F6849">
        <w:t xml:space="preserve"> (vnímání)</w:t>
      </w:r>
      <w:r w:rsidR="00BA4D29" w:rsidRPr="001F6849">
        <w:t xml:space="preserve"> vzdálenosti a měřítka, pohybu, barvy a následně jejich kombinace</w:t>
      </w:r>
      <w:r w:rsidR="00421AD6" w:rsidRPr="001F6849">
        <w:t xml:space="preserve"> </w:t>
      </w:r>
      <w:r w:rsidR="00421AD6" w:rsidRPr="001F6849">
        <w:fldChar w:fldCharType="begin"/>
      </w:r>
      <w:r w:rsidR="0014392A" w:rsidRPr="001F6849">
        <w:instrText xml:space="preserve"> ADDIN ZOTERO_ITEM CSL_CITATION {"citationID":"UhR0ljzy","properties":{"formattedCitation":"(LaValle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421AD6" w:rsidRPr="001F6849">
        <w:fldChar w:fldCharType="separate"/>
      </w:r>
      <w:r w:rsidR="00421AD6" w:rsidRPr="001F6849">
        <w:t>(LaValle 2020)</w:t>
      </w:r>
      <w:r w:rsidR="00421AD6" w:rsidRPr="001F6849">
        <w:fldChar w:fldCharType="end"/>
      </w:r>
      <w:r w:rsidR="00BA4D29" w:rsidRPr="001F6849">
        <w:t xml:space="preserve">. </w:t>
      </w:r>
    </w:p>
    <w:p w14:paraId="12610B6E" w14:textId="2AB36BAA" w:rsidR="00BA4D29" w:rsidRPr="001F6849" w:rsidRDefault="00BA4D29" w:rsidP="00BA4D29">
      <w:pPr>
        <w:pStyle w:val="Heading3"/>
      </w:pPr>
      <w:r w:rsidRPr="001F6849">
        <w:t>Percepce vzdálenosti</w:t>
      </w:r>
    </w:p>
    <w:p w14:paraId="40362F60" w14:textId="7C1F3296" w:rsidR="00CA6A8E" w:rsidRPr="001F6849" w:rsidRDefault="00CA6A8E" w:rsidP="00CA6A8E">
      <w:r w:rsidRPr="001F6849">
        <w:t xml:space="preserve">Percepce vzdálenosti má za úkol dle </w:t>
      </w:r>
      <w:r w:rsidRPr="001F6849">
        <w:fldChar w:fldCharType="begin"/>
      </w:r>
      <w:r w:rsidR="0014392A" w:rsidRPr="001F6849">
        <w:instrText xml:space="preserve"> ADDIN ZOTERO_ITEM CSL_CITATION {"citationID":"ws6ocXyE","properties":{"formattedCitation":"(Mather 2016)","plainCitation":"(Mather 2016)","noteIndex":0},"citationItems":[{"id":935,"uris":["http://zotero.org/groups/4599106/items/AEZXLW22"],"itemData":{"id":935,"type":"book","edition":"0","ISBN":"978-1-317-37255-4","language":"en","note":"DOI: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schema":"https://github.com/citation-style-language/schema/raw/master/csl-citation.json"} </w:instrText>
      </w:r>
      <w:r w:rsidRPr="001F6849">
        <w:fldChar w:fldCharType="separate"/>
      </w:r>
      <w:r w:rsidRPr="001F6849">
        <w:t>(Mather 2016)</w:t>
      </w:r>
      <w:r w:rsidRPr="001F6849">
        <w:fldChar w:fldCharType="end"/>
      </w:r>
      <w:r w:rsidRPr="001F6849">
        <w:t xml:space="preserve"> vyřešit 4 hlavní problémy jimiž jsou:</w:t>
      </w:r>
    </w:p>
    <w:p w14:paraId="1FF83DBE" w14:textId="5B47576B" w:rsidR="00CA6A8E" w:rsidRPr="001F6849" w:rsidRDefault="00CA6A8E" w:rsidP="00CA6A8E">
      <w:pPr>
        <w:pStyle w:val="Normlnprvnodsazen"/>
        <w:numPr>
          <w:ilvl w:val="0"/>
          <w:numId w:val="8"/>
        </w:numPr>
        <w:rPr>
          <w:lang w:eastAsia="en-US"/>
        </w:rPr>
      </w:pPr>
      <w:r w:rsidRPr="001F6849">
        <w:rPr>
          <w:lang w:eastAsia="en-US"/>
        </w:rPr>
        <w:t xml:space="preserve">Stanovení pořadí objektů v prostoru </w:t>
      </w:r>
    </w:p>
    <w:p w14:paraId="7A1ED0A7" w14:textId="0AF45AAD" w:rsidR="00CA6A8E" w:rsidRPr="001F6849" w:rsidRDefault="00CA6A8E" w:rsidP="00CA6A8E">
      <w:pPr>
        <w:pStyle w:val="Normlnprvnodsazen"/>
        <w:numPr>
          <w:ilvl w:val="0"/>
          <w:numId w:val="8"/>
        </w:numPr>
        <w:rPr>
          <w:lang w:eastAsia="en-US"/>
        </w:rPr>
      </w:pPr>
      <w:r w:rsidRPr="001F6849">
        <w:rPr>
          <w:lang w:eastAsia="en-US"/>
        </w:rPr>
        <w:t xml:space="preserve">Stanovení intervalů mezi objekty </w:t>
      </w:r>
    </w:p>
    <w:p w14:paraId="3B82ED37" w14:textId="6E869B2A" w:rsidR="00CA6A8E" w:rsidRPr="001F6849" w:rsidRDefault="00CA6A8E" w:rsidP="00CA6A8E">
      <w:pPr>
        <w:pStyle w:val="Normlnprvnodsazen"/>
        <w:numPr>
          <w:ilvl w:val="0"/>
          <w:numId w:val="8"/>
        </w:numPr>
        <w:rPr>
          <w:lang w:eastAsia="en-US"/>
        </w:rPr>
      </w:pPr>
      <w:r w:rsidRPr="001F6849">
        <w:rPr>
          <w:lang w:eastAsia="en-US"/>
        </w:rPr>
        <w:t>Stanovení absolutní vzdálenosti objektu od pozorovatele</w:t>
      </w:r>
    </w:p>
    <w:p w14:paraId="6B0FF981" w14:textId="60FBA99F" w:rsidR="00CA6A8E" w:rsidRPr="001F6849" w:rsidRDefault="00CA6A8E" w:rsidP="00CA6A8E">
      <w:pPr>
        <w:pStyle w:val="Normlnprvnodsazen"/>
        <w:numPr>
          <w:ilvl w:val="0"/>
          <w:numId w:val="8"/>
        </w:numPr>
        <w:rPr>
          <w:lang w:eastAsia="en-US"/>
        </w:rPr>
      </w:pPr>
      <w:r w:rsidRPr="001F6849">
        <w:rPr>
          <w:lang w:eastAsia="en-US"/>
        </w:rPr>
        <w:t>Stanovení odhadu trojrozměrného povrchu a jeho tvaru</w:t>
      </w:r>
    </w:p>
    <w:p w14:paraId="065BFD3A" w14:textId="42D0012B" w:rsidR="00A37799" w:rsidRDefault="00CA6A8E" w:rsidP="00A37799">
      <w:pPr>
        <w:pStyle w:val="Normlnprvnodsazen"/>
      </w:pPr>
      <w:r w:rsidRPr="001F6849">
        <w:t xml:space="preserve">Za účelem dosažení těchto cílů využívá určitá vodítka, jelikož obraz na sítnici je dvojrozměrný. Vodítka je možné dělit na monokulární a binokulární na základě </w:t>
      </w:r>
      <w:r w:rsidR="00FE3EBA" w:rsidRPr="001F6849">
        <w:t>toho,</w:t>
      </w:r>
      <w:r w:rsidRPr="001F6849">
        <w:t xml:space="preserve"> zda jsou vnímána jedním či oběma očima. </w:t>
      </w:r>
      <w:r w:rsidR="001F0D3F" w:rsidRPr="001F6849">
        <w:t xml:space="preserve">Dále je pak možné vodítka rozdělit na statická a dynamická. </w:t>
      </w:r>
      <w:r w:rsidRPr="001F6849">
        <w:t xml:space="preserve">Při vnímání jsou tato vodítka kombinována. </w:t>
      </w:r>
      <w:r w:rsidRPr="001F6849">
        <w:fldChar w:fldCharType="begin"/>
      </w:r>
      <w:r w:rsidR="0014392A" w:rsidRPr="001F6849">
        <w:instrText xml:space="preserve"> ADDIN ZOTERO_ITEM CSL_CITATION {"citationID":"hrk0GeAO","properties":{"formattedCitation":"(Mather 2016; Chloupkov\\uc0\\u225{} 2007)","plainCitation":"(Mather 2016; Chloupková 2007)","noteIndex":0},"citationItems":[{"id":935,"uris":["http://zotero.org/groups/4599106/items/AEZXLW22"],"itemData":{"id":935,"type":"book","edition":"0","ISBN":"978-1-317-37255-4","language":"en","note":"DOI: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sidRPr="001F6849">
        <w:fldChar w:fldCharType="separate"/>
      </w:r>
      <w:r w:rsidR="006F1B49" w:rsidRPr="001F6849">
        <w:rPr>
          <w:rFonts w:cs="Times New Roman"/>
          <w:szCs w:val="24"/>
        </w:rPr>
        <w:t>(Mather 2016; Chloupková 2007)</w:t>
      </w:r>
      <w:r w:rsidRPr="001F6849">
        <w:fldChar w:fldCharType="end"/>
      </w:r>
      <w:r w:rsidR="006F1B49" w:rsidRPr="001F6849">
        <w:t xml:space="preserve">. </w:t>
      </w:r>
      <w:r w:rsidR="00A37799">
        <w:t xml:space="preserve">Monokulární vodítka (viz. </w:t>
      </w:r>
      <w:proofErr w:type="spellStart"/>
      <w:r w:rsidR="00A37799">
        <w:t>Obr.X</w:t>
      </w:r>
      <w:proofErr w:type="spellEnd"/>
      <w:r w:rsidR="00A37799">
        <w:t>)</w:t>
      </w:r>
      <w:r w:rsidR="00EB2A0C">
        <w:t xml:space="preserve"> </w:t>
      </w:r>
      <w:r w:rsidR="00EB2A0C">
        <w:fldChar w:fldCharType="begin"/>
      </w:r>
      <w:r w:rsidR="00EB2A0C">
        <w:instrText xml:space="preserve"> ADDIN ZOTERO_ITEM CSL_CITATION {"citationID":"7NIvHo3I","properties":{"formattedCitation":"(Mather 2016; Chloupkov\\uc0\\u225{} 2007; Matatko, Bollmann, M\\uc0\\u252{}ller 2011)","plainCitation":"(Mather 2016; Chloupková 2007; Matatko, Bollmann, Müller 2011)","noteIndex":0},"citationItems":[{"id":935,"uris":["http://zotero.org/groups/4599106/items/AEZXLW22"],"itemData":{"id":935,"type":"book","edition":"0","ISBN":"978-1-317-37255-4","language":"en","note":"DOI: 10.4324/9781315672236","publisher":"Psychology Press","source":"DOI.org (Crossref)","title":"Foundations of Sensation and Perception","URL":"https://www.taylorfrancis.com/books/9781317372554","author":[{"family":"Mather","given":"George"}],"accessed":{"date-parts":[["2022",6,24]]},"issued":{"date-parts":[["2016",8,12]]},"citation-key":"matherFoundationsSensationPerception2016"}},{"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rsidR="00EB2A0C">
        <w:fldChar w:fldCharType="separate"/>
      </w:r>
      <w:r w:rsidR="00EB2A0C" w:rsidRPr="00EB2A0C">
        <w:rPr>
          <w:rFonts w:cs="Times New Roman"/>
          <w:szCs w:val="24"/>
        </w:rPr>
        <w:t>(</w:t>
      </w:r>
      <w:proofErr w:type="spellStart"/>
      <w:r w:rsidR="00EB2A0C" w:rsidRPr="00EB2A0C">
        <w:rPr>
          <w:rFonts w:cs="Times New Roman"/>
          <w:szCs w:val="24"/>
        </w:rPr>
        <w:t>Mather</w:t>
      </w:r>
      <w:proofErr w:type="spellEnd"/>
      <w:r w:rsidR="00EB2A0C" w:rsidRPr="00EB2A0C">
        <w:rPr>
          <w:rFonts w:cs="Times New Roman"/>
          <w:szCs w:val="24"/>
        </w:rPr>
        <w:t xml:space="preserve"> 2016; Chloupková 2007; Matatko, Bollmann, Müller 2011)</w:t>
      </w:r>
      <w:r w:rsidR="00EB2A0C">
        <w:fldChar w:fldCharType="end"/>
      </w:r>
      <w:r w:rsidR="00A37799">
        <w:t>:</w:t>
      </w:r>
    </w:p>
    <w:p w14:paraId="178DC143" w14:textId="2FA03783" w:rsidR="00A37799" w:rsidRDefault="00A37799" w:rsidP="00EB2A0C">
      <w:pPr>
        <w:pStyle w:val="Normlnprvnodsazen"/>
        <w:numPr>
          <w:ilvl w:val="0"/>
          <w:numId w:val="34"/>
        </w:numPr>
      </w:pPr>
      <w:proofErr w:type="spellStart"/>
      <w:r w:rsidRPr="00EB2A0C">
        <w:rPr>
          <w:b/>
          <w:bCs/>
        </w:rPr>
        <w:t>Interpozice</w:t>
      </w:r>
      <w:proofErr w:type="spellEnd"/>
      <w:r>
        <w:t xml:space="preserve"> – překrývaný objekt je vnímán jako vzdálenější</w:t>
      </w:r>
    </w:p>
    <w:p w14:paraId="7ECBA90B" w14:textId="59F3DF85" w:rsidR="00A37799" w:rsidRDefault="00A37799" w:rsidP="00EB2A0C">
      <w:pPr>
        <w:pStyle w:val="Normlnprvnodsazen"/>
        <w:numPr>
          <w:ilvl w:val="0"/>
          <w:numId w:val="34"/>
        </w:numPr>
      </w:pPr>
      <w:r w:rsidRPr="00EB2A0C">
        <w:rPr>
          <w:b/>
          <w:bCs/>
        </w:rPr>
        <w:t>Relativní velikost</w:t>
      </w:r>
      <w:r>
        <w:t xml:space="preserve"> </w:t>
      </w:r>
      <w:r w:rsidR="005D4B5B">
        <w:t>–</w:t>
      </w:r>
      <w:r>
        <w:t xml:space="preserve"> </w:t>
      </w:r>
      <w:r w:rsidR="005D4B5B">
        <w:t xml:space="preserve">menší objekty jsou považovány za vzdálenější, </w:t>
      </w:r>
    </w:p>
    <w:p w14:paraId="1413FFBF" w14:textId="51A31514" w:rsidR="00EB2A0C" w:rsidRDefault="00EB2A0C" w:rsidP="00EB2A0C">
      <w:pPr>
        <w:pStyle w:val="Normlnprvnodsazen"/>
        <w:numPr>
          <w:ilvl w:val="0"/>
          <w:numId w:val="34"/>
        </w:numPr>
      </w:pPr>
      <w:r w:rsidRPr="00EB2A0C">
        <w:rPr>
          <w:b/>
          <w:bCs/>
        </w:rPr>
        <w:t>Vržený stín</w:t>
      </w:r>
      <w:r>
        <w:rPr>
          <w:b/>
          <w:bCs/>
        </w:rPr>
        <w:t xml:space="preserve"> – </w:t>
      </w:r>
      <w:r>
        <w:t xml:space="preserve">objekt </w:t>
      </w:r>
      <w:proofErr w:type="gramStart"/>
      <w:r>
        <w:t>vytváří</w:t>
      </w:r>
      <w:proofErr w:type="gramEnd"/>
      <w:r>
        <w:t xml:space="preserve"> stín na jiném povrchu / objektu</w:t>
      </w:r>
    </w:p>
    <w:p w14:paraId="734D7E39" w14:textId="0718C61C" w:rsidR="00EB2A0C" w:rsidRDefault="00EB2A0C" w:rsidP="00EB2A0C">
      <w:pPr>
        <w:pStyle w:val="Normlnprvnodsazen"/>
        <w:numPr>
          <w:ilvl w:val="0"/>
          <w:numId w:val="34"/>
        </w:numPr>
      </w:pPr>
      <w:r>
        <w:rPr>
          <w:b/>
          <w:bCs/>
        </w:rPr>
        <w:t xml:space="preserve">Stínování – </w:t>
      </w:r>
      <w:proofErr w:type="spellStart"/>
      <w:r>
        <w:rPr>
          <w:lang w:val="en-US"/>
        </w:rPr>
        <w:t>tvar</w:t>
      </w:r>
      <w:proofErr w:type="spellEnd"/>
      <w:r>
        <w:rPr>
          <w:lang w:val="en-US"/>
        </w:rPr>
        <w:t xml:space="preserve"> </w:t>
      </w:r>
      <w:proofErr w:type="spellStart"/>
      <w:r>
        <w:rPr>
          <w:lang w:val="en-US"/>
        </w:rPr>
        <w:t>objektu</w:t>
      </w:r>
      <w:proofErr w:type="spellEnd"/>
      <w:r>
        <w:rPr>
          <w:lang w:val="en-US"/>
        </w:rPr>
        <w:t xml:space="preserve"> </w:t>
      </w:r>
      <w:proofErr w:type="spellStart"/>
      <w:proofErr w:type="gramStart"/>
      <w:r>
        <w:rPr>
          <w:lang w:val="en-US"/>
        </w:rPr>
        <w:t>vytv</w:t>
      </w:r>
      <w:r>
        <w:t>áří</w:t>
      </w:r>
      <w:proofErr w:type="spellEnd"/>
      <w:proofErr w:type="gramEnd"/>
      <w:r>
        <w:t xml:space="preserve"> stín na sobě samém</w:t>
      </w:r>
    </w:p>
    <w:p w14:paraId="076CEA0D" w14:textId="52DC5F79" w:rsidR="00EB2A0C" w:rsidRDefault="00EB2A0C" w:rsidP="00EB2A0C">
      <w:pPr>
        <w:pStyle w:val="Normlnprvnodsazen"/>
        <w:numPr>
          <w:ilvl w:val="0"/>
          <w:numId w:val="34"/>
        </w:numPr>
      </w:pPr>
      <w:r>
        <w:rPr>
          <w:b/>
          <w:bCs/>
        </w:rPr>
        <w:t xml:space="preserve">Umístění v rovině obrazu – </w:t>
      </w:r>
      <w:r>
        <w:t>objekt blíže horizontu je považován za vzdálenější</w:t>
      </w:r>
    </w:p>
    <w:p w14:paraId="342DE35F" w14:textId="2FF074CA" w:rsidR="00EB2A0C" w:rsidRPr="00EB2A0C" w:rsidRDefault="00EB2A0C" w:rsidP="00EB2A0C">
      <w:pPr>
        <w:pStyle w:val="Normlnprvnodsazen"/>
        <w:numPr>
          <w:ilvl w:val="0"/>
          <w:numId w:val="34"/>
        </w:numPr>
      </w:pPr>
      <w:r>
        <w:rPr>
          <w:b/>
          <w:bCs/>
        </w:rPr>
        <w:t xml:space="preserve">Gradient textury – </w:t>
      </w:r>
      <w:r>
        <w:t>textura je s rostoucí vzdáleností hustší a jednotlivé prvky jí tvořící jsou menší</w:t>
      </w:r>
    </w:p>
    <w:p w14:paraId="3FEB35C4" w14:textId="6F8D7062" w:rsidR="009C7ECC" w:rsidRPr="001F6849" w:rsidRDefault="00A37799" w:rsidP="00A37799">
      <w:pPr>
        <w:pStyle w:val="Normlnprvnodsazen"/>
        <w:keepNext/>
        <w:ind w:firstLine="0"/>
      </w:pPr>
      <w:r>
        <w:rPr>
          <w:noProof/>
        </w:rPr>
        <w:lastRenderedPageBreak/>
        <w:drawing>
          <wp:inline distT="0" distB="0" distL="0" distR="0" wp14:anchorId="201D41D6" wp14:editId="114569A0">
            <wp:extent cx="3049222" cy="3316077"/>
            <wp:effectExtent l="0" t="0" r="0" b="0"/>
            <wp:docPr id="143934198" name="Picture 1" descr="A diagram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198" name="Picture 1" descr="A diagram of different types of shap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7487" cy="3325065"/>
                    </a:xfrm>
                    <a:prstGeom prst="rect">
                      <a:avLst/>
                    </a:prstGeom>
                  </pic:spPr>
                </pic:pic>
              </a:graphicData>
            </a:graphic>
          </wp:inline>
        </w:drawing>
      </w:r>
    </w:p>
    <w:p w14:paraId="4D9E183C" w14:textId="73BA0C68" w:rsidR="006F1B49" w:rsidRDefault="009C7ECC"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10</w:t>
      </w:r>
      <w:r w:rsidRPr="001F6849">
        <w:fldChar w:fldCharType="end"/>
      </w:r>
      <w:r w:rsidRPr="001F6849">
        <w:t xml:space="preserve"> Monokulární prostorová vodítka (upraveno dle: </w:t>
      </w:r>
      <w:r w:rsidR="00EC211D" w:rsidRPr="001F6849">
        <w:fldChar w:fldCharType="begin"/>
      </w:r>
      <w:r w:rsidR="0014392A" w:rsidRPr="001F6849">
        <w:instrText xml:space="preserve"> ADDIN ZOTERO_ITEM CSL_CITATION {"citationID":"0YUejni5","properties":{"formattedCitation":"(Bogdanova, Boulanger, Zheng 2016)","plainCitation":"(Bogdanova, Boulanger, Zheng 2016)","noteIndex":0},"citationItems":[{"id":1241,"uris":["http://zotero.org/groups/4599106/items/9CGKF777"],"itemData":{"id":1241,"type":"article-journal","abstract":"Minimally invasive surgery (MIS) poses visual challenges to the surgeons. In MIS, binocular disparity is not freely available for surgeons, who are required to mentally rebuild the 3-dimensional (3D) patient anatomy from a limited number of monoscopic visual cues. The insufficient depth cues from the MIS environment could cause surgeons to misjudge spatial depth, which could lead to performance errors thus jeopardizing patient safety. In this article, we will first discuss the natural human depth perception by exploring the main depth cues available for surgeons in open procedures. Subsequently, we will reveal what depth cues are lost in MIS and how surgeons compensate for the incomplete depth presentation. Next, we will further expand our knowledge by exploring some of the available solutions for improving depth presentation to surgeons. Here we will review the innovative approaches (multiple 2D camera assembly, shadow introduction) and devices (3D monitors, head-mounted devices, and auto-stereoscopic monitors) for 3D image presentation from the past few years.","container-title":"Surgical Innovation","DOI":"10.1177/1553350616639141","journalAbbreviation":"Surgical Innovation","source":"ResearchGate","title":"Depth Perception of Surgeons in Minimally Invasive Surgery","volume":"23","author":[{"family":"Bogdanova","given":"Rositsa"},{"family":"Boulanger","given":"Pierre"},{"family":"Zheng","given":"Bin"}],"issued":{"date-parts":[["2016",3,23]]},"citation-key":"bogdanovaDepthPerceptionSurgeons2016"}}],"schema":"https://github.com/citation-style-language/schema/raw/master/csl-citation.json"} </w:instrText>
      </w:r>
      <w:r w:rsidR="00EC211D" w:rsidRPr="001F6849">
        <w:fldChar w:fldCharType="separate"/>
      </w:r>
      <w:r w:rsidR="00EC211D" w:rsidRPr="001F6849">
        <w:t>(Bogdanova, Boulanger, Zheng 2016)</w:t>
      </w:r>
      <w:r w:rsidR="00EC211D" w:rsidRPr="001F6849">
        <w:fldChar w:fldCharType="end"/>
      </w:r>
      <w:r w:rsidRPr="001F6849">
        <w:t>)</w:t>
      </w:r>
      <w:r w:rsidR="00A11AF5" w:rsidRPr="001F6849">
        <w:t xml:space="preserve"> </w:t>
      </w:r>
    </w:p>
    <w:p w14:paraId="2EA57A3E" w14:textId="4B0386F9" w:rsidR="00EB2A0C" w:rsidRDefault="001A784B" w:rsidP="00EB2A0C">
      <w:r>
        <w:t xml:space="preserve">Dynamická vodítka jsou pak </w:t>
      </w:r>
      <w:r w:rsidRPr="001A784B">
        <w:rPr>
          <w:b/>
          <w:bCs/>
        </w:rPr>
        <w:t>paralaxa pohybu</w:t>
      </w:r>
      <w:r>
        <w:rPr>
          <w:i/>
          <w:iCs/>
        </w:rPr>
        <w:t xml:space="preserve"> – </w:t>
      </w:r>
      <w:r>
        <w:t xml:space="preserve">kdy pohyb vzdálenějších objektů po sítnici oka je pomalejší </w:t>
      </w:r>
      <w:r>
        <w:fldChar w:fldCharType="begin"/>
      </w:r>
      <w:r>
        <w:instrText xml:space="preserve"> ADDIN ZOTERO_ITEM CSL_CITATION {"citationID":"I0AmkeFw","properties":{"formattedCitation":"(Chloupkov\\uc0\\u225{}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fldChar w:fldCharType="separate"/>
      </w:r>
      <w:r w:rsidRPr="001A784B">
        <w:rPr>
          <w:rFonts w:cs="Times New Roman"/>
          <w:szCs w:val="24"/>
        </w:rPr>
        <w:t>(Chloupková 2007)</w:t>
      </w:r>
      <w:r>
        <w:fldChar w:fldCharType="end"/>
      </w:r>
      <w:r>
        <w:t xml:space="preserve">, </w:t>
      </w:r>
      <w:r w:rsidRPr="001A784B">
        <w:rPr>
          <w:b/>
          <w:bCs/>
        </w:rPr>
        <w:t>mizení</w:t>
      </w:r>
      <w:r>
        <w:rPr>
          <w:b/>
          <w:bCs/>
        </w:rPr>
        <w:t xml:space="preserve"> (</w:t>
      </w:r>
      <w:proofErr w:type="spellStart"/>
      <w:r w:rsidRPr="001A784B">
        <w:rPr>
          <w:b/>
          <w:bCs/>
          <w:i/>
          <w:iCs/>
        </w:rPr>
        <w:t>deletion</w:t>
      </w:r>
      <w:proofErr w:type="spellEnd"/>
      <w:r>
        <w:rPr>
          <w:b/>
          <w:bCs/>
        </w:rPr>
        <w:t>)</w:t>
      </w:r>
      <w:r w:rsidRPr="001A784B">
        <w:t xml:space="preserve"> a </w:t>
      </w:r>
      <w:r w:rsidRPr="001A784B">
        <w:rPr>
          <w:b/>
          <w:bCs/>
        </w:rPr>
        <w:t>přirůstání</w:t>
      </w:r>
      <w:r>
        <w:rPr>
          <w:b/>
          <w:bCs/>
        </w:rPr>
        <w:t xml:space="preserve"> (</w:t>
      </w:r>
      <w:proofErr w:type="spellStart"/>
      <w:r w:rsidRPr="001A784B">
        <w:rPr>
          <w:b/>
          <w:bCs/>
          <w:i/>
          <w:iCs/>
        </w:rPr>
        <w:t>accretion</w:t>
      </w:r>
      <w:proofErr w:type="spellEnd"/>
      <w:r>
        <w:rPr>
          <w:b/>
          <w:bCs/>
        </w:rPr>
        <w:t>)</w:t>
      </w:r>
      <w:r>
        <w:t xml:space="preserve"> –</w:t>
      </w:r>
      <w:r w:rsidRPr="001A784B">
        <w:t xml:space="preserve"> </w:t>
      </w:r>
      <w:r>
        <w:t>p</w:t>
      </w:r>
      <w:r w:rsidRPr="001A784B">
        <w:t>ři nepříčných pohybech se objekty ve různých vzdálenostech jeví, že se relativně pohybují jeden k druhému. Tento jev se nazývá "</w:t>
      </w:r>
      <w:r>
        <w:t>mizení</w:t>
      </w:r>
      <w:r w:rsidRPr="001A784B">
        <w:t>", když objekt vzadu postupně mizí za objektem vpředu. Označuje se jako "přirůstání", když objekt vzadu vystupuje zpoza objektu vpředu</w:t>
      </w:r>
      <w:r>
        <w:t xml:space="preserve"> </w:t>
      </w:r>
      <w:r>
        <w:fldChar w:fldCharType="begin"/>
      </w:r>
      <w:r>
        <w:instrText xml:space="preserve"> ADDIN ZOTERO_ITEM CSL_CITATION {"citationID":"GYxpy6A3","properties":{"formattedCitation":"(Matatko, Bollmann, M\\uc0\\u252{}ller 2011)","plainCitation":"(Matatko, Bollmann, Müller 2011)","noteIndex":0},"citationItems":[{"id":1895,"uris":["http://zotero.org/groups/4599106/items/23WCXGI3"],"itemData":{"id":1895,"type":"chapter","abstract":"Thematic 3D cityscapes represent a combination of the advantages of thematic 2D maps with those of 3D modelling. The application of thematic 3D cityscapes, however, poses the question of difficulties for orientation in the space represented. Here is where, among other things, factors of depth perception must be applied. This study by the University of Trier examines empirically the phenomenon of depth perception in thematic 3D cityscapes to be able to offer recommendations to makers of such models, recommendations for so-called depth cues which improve perception of the spatial environment and which can be technologically implemented. These recommendations are based on theoretical approaches to depth perception which were established in recent years in the field of perception psychology and geovisualisation.","collection-title":"Lecture Notes in Geoinformation and Cartography","container-title":"Advances in 3D Geo-Information Sciences","event-place":"Berlin, Heidelberg","ISBN":"978-3-642-12670-3","language":"en","note":"DOI: 10.1007/978-3-642-12670-3_7","page":"115-129","publisher":"Springer","publisher-place":"Berlin, Heidelberg","source":"Springer Link","title":"Depth Perception in Virtual Reality","URL":"https://doi.org/10.1007/978-3-642-12670-3_7","author":[{"family":"Matatko","given":"Anja"},{"family":"Bollmann","given":"Jürgen"},{"family":"Müller","given":"Andreas"}],"editor":[{"family":"Kolbe","given":"Thomas H."},{"family":"König","given":"Gerhard"},{"family":"Nagel","given":"Claus"}],"accessed":{"date-parts":[["2023",8,30]]},"issued":{"date-parts":[["2011"]]},"citation-key":"matatkoDepthPerceptionVirtual2011"}}],"schema":"https://github.com/citation-style-language/schema/raw/master/csl-citation.json"} </w:instrText>
      </w:r>
      <w:r>
        <w:fldChar w:fldCharType="separate"/>
      </w:r>
      <w:r w:rsidRPr="001A784B">
        <w:rPr>
          <w:rFonts w:cs="Times New Roman"/>
          <w:szCs w:val="24"/>
        </w:rPr>
        <w:t>(Matatko, Bollmann, Müller 2011)</w:t>
      </w:r>
      <w:r>
        <w:fldChar w:fldCharType="end"/>
      </w:r>
      <w:r w:rsidRPr="001A784B">
        <w:t>.</w:t>
      </w:r>
      <w:r w:rsidR="00E64528">
        <w:t xml:space="preserve"> </w:t>
      </w:r>
    </w:p>
    <w:p w14:paraId="68764AD2" w14:textId="4AAED879" w:rsidR="00E64528" w:rsidRDefault="00E64528" w:rsidP="00E64528">
      <w:pPr>
        <w:pStyle w:val="Normlnprvnodsazen"/>
        <w:rPr>
          <w:lang w:eastAsia="en-US"/>
        </w:rPr>
      </w:pPr>
      <w:r>
        <w:rPr>
          <w:lang w:eastAsia="en-US"/>
        </w:rPr>
        <w:t xml:space="preserve">Mezi binokulární vodítka se pak řadí: </w:t>
      </w:r>
      <w:r>
        <w:rPr>
          <w:b/>
          <w:bCs/>
          <w:lang w:eastAsia="en-US"/>
        </w:rPr>
        <w:t xml:space="preserve">binokulární disparita </w:t>
      </w:r>
      <w:r>
        <w:rPr>
          <w:lang w:eastAsia="en-US"/>
        </w:rPr>
        <w:t xml:space="preserve">– rozdílná poloha očí umožňuje vidět prostor z jiného úhlu, což dodává možnost vytvořit percepci vzdálenosti, </w:t>
      </w:r>
      <w:r>
        <w:rPr>
          <w:b/>
          <w:bCs/>
          <w:lang w:eastAsia="en-US"/>
        </w:rPr>
        <w:t xml:space="preserve">binokulární konvergence </w:t>
      </w:r>
      <w:r>
        <w:rPr>
          <w:lang w:eastAsia="en-US"/>
        </w:rPr>
        <w:t xml:space="preserve">– jedná se o vjem pohybu očí, kdy s blížícím se objektem se oči stáčí k sobě a se vzdalujícím naopak, mozek tedy tyto pohyby interpretuje jako změnu ve vzdálenosti objektu. </w:t>
      </w:r>
      <w:r>
        <w:rPr>
          <w:lang w:eastAsia="en-US"/>
        </w:rPr>
        <w:fldChar w:fldCharType="begin"/>
      </w:r>
      <w:r>
        <w:rPr>
          <w:lang w:eastAsia="en-US"/>
        </w:rPr>
        <w:instrText xml:space="preserve"> ADDIN ZOTERO_ITEM CSL_CITATION {"citationID":"SGDKak6y","properties":{"formattedCitation":"(Chloupkov\\uc0\\u225{} 2007)","plainCitation":"(Chloupková 2007)","noteIndex":0},"citationItems":[{"id":1197,"uris":["http://zotero.org/groups/4599106/items/J3MJB73K"],"itemData":{"id":1197,"type":"thesis","language":"cze","publisher":"Masarykova univerzita, Přírodovědecká fakulta","source":"is.muni.cz","title":"Fyziologické principy procesu vidění - tvorba a vnímání obrazu","URL":"https://is.muni.cz/auth/th/xxypw/","author":[{"family":"Chloupková","given":"Tereza"}],"accessed":{"date-parts":[["2023",1,17]]},"issued":{"date-parts":[["2007"]]},"citation-key":"chloupkovaFyziologickePrincipyProcesu2007"}}],"schema":"https://github.com/citation-style-language/schema/raw/master/csl-citation.json"} </w:instrText>
      </w:r>
      <w:r>
        <w:rPr>
          <w:lang w:eastAsia="en-US"/>
        </w:rPr>
        <w:fldChar w:fldCharType="separate"/>
      </w:r>
      <w:r w:rsidRPr="00E64528">
        <w:rPr>
          <w:rFonts w:cs="Times New Roman"/>
          <w:szCs w:val="24"/>
        </w:rPr>
        <w:t>(Chloupková 2007)</w:t>
      </w:r>
      <w:r>
        <w:rPr>
          <w:lang w:eastAsia="en-US"/>
        </w:rPr>
        <w:fldChar w:fldCharType="end"/>
      </w:r>
    </w:p>
    <w:p w14:paraId="13B28827" w14:textId="46B69FB1" w:rsidR="00F01A0F" w:rsidRDefault="00F01A0F" w:rsidP="00E64528">
      <w:pPr>
        <w:pStyle w:val="Normlnprvnodsazen"/>
        <w:rPr>
          <w:lang w:eastAsia="en-US"/>
        </w:rPr>
      </w:pPr>
      <w:r>
        <w:rPr>
          <w:lang w:eastAsia="en-US"/>
        </w:rPr>
        <w:t>Binokulární disparita a konvergence jsou základ</w:t>
      </w:r>
      <w:r w:rsidR="00353B15">
        <w:rPr>
          <w:lang w:eastAsia="en-US"/>
        </w:rPr>
        <w:t>ní procesem při vnímání VP skrze HMD.</w:t>
      </w:r>
      <w:r>
        <w:rPr>
          <w:lang w:eastAsia="en-US"/>
        </w:rPr>
        <w:t xml:space="preserve"> </w:t>
      </w:r>
      <w:r w:rsidR="00353B15">
        <w:rPr>
          <w:lang w:eastAsia="en-US"/>
        </w:rPr>
        <w:t xml:space="preserve">HMD </w:t>
      </w:r>
      <w:r>
        <w:rPr>
          <w:lang w:eastAsia="en-US"/>
        </w:rPr>
        <w:t>imituj</w:t>
      </w:r>
      <w:r w:rsidR="00353B15">
        <w:rPr>
          <w:lang w:eastAsia="en-US"/>
        </w:rPr>
        <w:t xml:space="preserve">e stereoskopické vidění </w:t>
      </w:r>
      <w:r>
        <w:rPr>
          <w:lang w:eastAsia="en-US"/>
        </w:rPr>
        <w:t xml:space="preserve">pomocí dvou nezávislých </w:t>
      </w:r>
      <w:r w:rsidR="00353B15">
        <w:rPr>
          <w:lang w:eastAsia="en-US"/>
        </w:rPr>
        <w:t xml:space="preserve">displejů, na nichž zobrazovaný obraz je mírně posunut, za účelem vytvoření iluze hloubky. </w:t>
      </w:r>
    </w:p>
    <w:p w14:paraId="1D8108EA" w14:textId="3D3BB328" w:rsidR="00EE6D7D" w:rsidRPr="001F6849" w:rsidRDefault="00337667" w:rsidP="00353B15">
      <w:pPr>
        <w:pStyle w:val="Normlnprvnodsazen"/>
      </w:pPr>
      <w:r w:rsidRPr="00353B15">
        <w:t>Znalost</w:t>
      </w:r>
      <w:r w:rsidRPr="001F6849">
        <w:t xml:space="preserve"> těchto procesů je </w:t>
      </w:r>
      <w:r w:rsidR="00353B15">
        <w:t xml:space="preserve">zároveň </w:t>
      </w:r>
      <w:r w:rsidRPr="001F6849">
        <w:t>klíčová pro tvorbu VR prostředí</w:t>
      </w:r>
      <w:r w:rsidR="00F01A0F">
        <w:t xml:space="preserve">, </w:t>
      </w:r>
      <w:r w:rsidRPr="001F6849">
        <w:t xml:space="preserve">může snadno dojít k neshodám v reálné velikosti či vzdálenosti objektů, tedy špatnému vnímání měřítka, kvůli špatné interpretaci prostorových vodítek. </w:t>
      </w:r>
      <w:r w:rsidR="00DF14FD" w:rsidRPr="001F6849">
        <w:t>Příkladem neshody může být (</w:t>
      </w:r>
      <w:proofErr w:type="spellStart"/>
      <w:r w:rsidR="00DF14FD" w:rsidRPr="001A784B">
        <w:rPr>
          <w:i/>
          <w:iCs/>
        </w:rPr>
        <w:t>vergence</w:t>
      </w:r>
      <w:proofErr w:type="spellEnd"/>
      <w:r w:rsidR="00DF14FD" w:rsidRPr="001A784B">
        <w:rPr>
          <w:i/>
          <w:iCs/>
        </w:rPr>
        <w:t xml:space="preserve"> </w:t>
      </w:r>
      <w:proofErr w:type="spellStart"/>
      <w:r w:rsidR="00DF14FD" w:rsidRPr="001A784B">
        <w:rPr>
          <w:i/>
          <w:iCs/>
        </w:rPr>
        <w:t>accomodation</w:t>
      </w:r>
      <w:proofErr w:type="spellEnd"/>
      <w:r w:rsidR="00DF14FD" w:rsidRPr="001A784B">
        <w:rPr>
          <w:i/>
          <w:iCs/>
        </w:rPr>
        <w:t xml:space="preserve"> </w:t>
      </w:r>
      <w:proofErr w:type="spellStart"/>
      <w:r w:rsidR="00DF14FD" w:rsidRPr="001A784B">
        <w:rPr>
          <w:i/>
          <w:iCs/>
        </w:rPr>
        <w:t>mismatch</w:t>
      </w:r>
      <w:proofErr w:type="spellEnd"/>
      <w:r w:rsidR="00DF14FD" w:rsidRPr="001F6849">
        <w:t xml:space="preserve">). </w:t>
      </w:r>
      <w:r w:rsidR="0026039C" w:rsidRPr="001F6849">
        <w:t xml:space="preserve">Dalšími příčinami neshod je pak nedokonalý </w:t>
      </w:r>
      <w:proofErr w:type="spellStart"/>
      <w:r w:rsidR="0026039C" w:rsidRPr="001F6849">
        <w:t>tracking</w:t>
      </w:r>
      <w:proofErr w:type="spellEnd"/>
      <w:r w:rsidR="0026039C" w:rsidRPr="001F6849">
        <w:t xml:space="preserve"> hlavy uživatele, kdy výrazná latence působí opoždění zobrazení. Problematické je i když </w:t>
      </w:r>
      <w:proofErr w:type="spellStart"/>
      <w:r w:rsidR="0026039C" w:rsidRPr="001F6849">
        <w:t>tracking</w:t>
      </w:r>
      <w:proofErr w:type="spellEnd"/>
      <w:r w:rsidR="0026039C" w:rsidRPr="001F6849">
        <w:t xml:space="preserve"> sleduje pouze orientaci hlavy a tím pádem znemožňuje použití paralaxy pohybu. </w:t>
      </w:r>
      <w:r w:rsidR="0026039C" w:rsidRPr="001F6849">
        <w:fldChar w:fldCharType="begin"/>
      </w:r>
      <w:r w:rsidR="0014392A" w:rsidRPr="001F6849">
        <w:instrText xml:space="preserve"> ADDIN ZOTERO_ITEM CSL_CITATION {"citationID":"ZVxVTva7","properties":{"formattedCitation":"(LaValle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26039C" w:rsidRPr="001F6849">
        <w:fldChar w:fldCharType="separate"/>
      </w:r>
      <w:r w:rsidR="0026039C" w:rsidRPr="001F6849">
        <w:t>(LaValle 2020)</w:t>
      </w:r>
      <w:r w:rsidR="0026039C" w:rsidRPr="001F6849">
        <w:fldChar w:fldCharType="end"/>
      </w:r>
      <w:r w:rsidR="0026039C" w:rsidRPr="001F6849">
        <w:t xml:space="preserve"> zmiňuje fakt, že monokulárních vodítek by mělo při tvorbě </w:t>
      </w:r>
      <w:del w:id="87" w:author="Jan Horák" w:date="2023-06-15T11:53:00Z">
        <w:r w:rsidR="0026039C" w:rsidRPr="001F6849" w:rsidDel="00BC59E7">
          <w:delText>virutální</w:delText>
        </w:r>
      </w:del>
      <w:ins w:id="88" w:author="Jan Horák" w:date="2023-06-15T11:53:00Z">
        <w:r w:rsidR="00BC59E7" w:rsidRPr="001F6849">
          <w:t>virtuální</w:t>
        </w:r>
      </w:ins>
      <w:r w:rsidR="0026039C" w:rsidRPr="001F6849">
        <w:t xml:space="preserve"> prostředí být využíváno co nejvíce.</w:t>
      </w:r>
    </w:p>
    <w:p w14:paraId="6BCBBF4E" w14:textId="7838949D" w:rsidR="00BA4D29" w:rsidRPr="001F6849" w:rsidRDefault="00506131" w:rsidP="00506131">
      <w:pPr>
        <w:pStyle w:val="Heading3"/>
      </w:pPr>
      <w:r w:rsidRPr="001F6849">
        <w:t>Percepce pohybu</w:t>
      </w:r>
    </w:p>
    <w:p w14:paraId="6D3F8C52" w14:textId="77777777" w:rsidR="00931B57" w:rsidRPr="001F6849" w:rsidRDefault="00A11AF5" w:rsidP="00931B57">
      <w:r w:rsidRPr="001F6849">
        <w:t xml:space="preserve">Percepce pohybu velice výrazně závisí na vizuálním vjemu. Většina soudobých HMD se soustředí primárně na vizuální vjem, tudíž neshody ve virtuálním prostředí mohou vést k nekorektním vjemům pohybu, což může vést k nevolnosti. </w:t>
      </w:r>
      <w:r w:rsidR="00506131" w:rsidRPr="001F6849">
        <w:t xml:space="preserve">Problém pro VR systémy </w:t>
      </w:r>
      <w:proofErr w:type="gramStart"/>
      <w:r w:rsidR="00506131" w:rsidRPr="001F6849">
        <w:t>tvoří</w:t>
      </w:r>
      <w:proofErr w:type="gramEnd"/>
      <w:r w:rsidR="00506131" w:rsidRPr="001F6849">
        <w:t xml:space="preserve"> </w:t>
      </w:r>
      <w:r w:rsidR="00506131" w:rsidRPr="001F6849">
        <w:lastRenderedPageBreak/>
        <w:t>iluze vlastního pohybu z důvodu vnímání pohybu vizuálně. Jedná se tedy o konflikt visuálního a rovnovážného aparátu</w:t>
      </w:r>
      <w:r w:rsidR="00931B57" w:rsidRPr="001F6849">
        <w:t xml:space="preserve"> nazvaný </w:t>
      </w:r>
      <w:proofErr w:type="spellStart"/>
      <w:r w:rsidR="00931B57" w:rsidRPr="001F6849">
        <w:rPr>
          <w:i/>
          <w:iCs/>
        </w:rPr>
        <w:t>vection</w:t>
      </w:r>
      <w:proofErr w:type="spellEnd"/>
      <w:r w:rsidR="00931B57" w:rsidRPr="001F6849">
        <w:rPr>
          <w:i/>
          <w:iCs/>
        </w:rPr>
        <w:t xml:space="preserve">. </w:t>
      </w:r>
      <w:r w:rsidR="00506131" w:rsidRPr="001F6849">
        <w:t>Problém se vyskytuje často v případě akcelerace pohybu avatara ve virtuálním prostředí. V </w:t>
      </w:r>
      <w:r w:rsidR="00165789" w:rsidRPr="001F6849">
        <w:t>případě,</w:t>
      </w:r>
      <w:r w:rsidR="00506131" w:rsidRPr="001F6849">
        <w:t xml:space="preserve"> kdy akcelerace je postupná dochází v mozku k detekování neshody ve vizuálních a rovnovážných (střední ucho) vjemech. Absolutní akcelerace / teleportace v transpozici i v rotaci je řešením pro tento problém, jelikož mozek vyhodnotí nárůst rychlosti jako extrémní případ a nestihne spustit reakci na něj (bolest hlavy, nevolnost).</w:t>
      </w:r>
      <w:r w:rsidR="00931B57" w:rsidRPr="001F6849">
        <w:t xml:space="preserve"> </w:t>
      </w:r>
    </w:p>
    <w:p w14:paraId="5256E854" w14:textId="1386EA66" w:rsidR="00165789" w:rsidRPr="001F6849" w:rsidRDefault="005573D0" w:rsidP="00931B57">
      <w:pPr>
        <w:pStyle w:val="Normlnprvnodsazen"/>
        <w:rPr>
          <w:sz w:val="24"/>
          <w:szCs w:val="24"/>
        </w:rPr>
      </w:pPr>
      <w:proofErr w:type="spellStart"/>
      <w:r w:rsidRPr="001F6849">
        <w:rPr>
          <w:i/>
          <w:iCs/>
        </w:rPr>
        <w:t>Retinal</w:t>
      </w:r>
      <w:proofErr w:type="spellEnd"/>
      <w:r w:rsidRPr="001F6849">
        <w:rPr>
          <w:i/>
          <w:iCs/>
        </w:rPr>
        <w:t xml:space="preserve"> image slip</w:t>
      </w:r>
      <w:r w:rsidR="00165789" w:rsidRPr="001F6849">
        <w:t xml:space="preserve"> aneb problém kolik FPS (</w:t>
      </w:r>
      <w:proofErr w:type="spellStart"/>
      <w:r w:rsidR="00165789" w:rsidRPr="00B23419">
        <w:rPr>
          <w:i/>
          <w:iCs/>
        </w:rPr>
        <w:t>frame</w:t>
      </w:r>
      <w:r w:rsidR="00B23419">
        <w:rPr>
          <w:i/>
          <w:iCs/>
        </w:rPr>
        <w:t>s</w:t>
      </w:r>
      <w:proofErr w:type="spellEnd"/>
      <w:r w:rsidR="00165789" w:rsidRPr="00B23419">
        <w:rPr>
          <w:i/>
          <w:iCs/>
        </w:rPr>
        <w:t xml:space="preserve"> per second</w:t>
      </w:r>
      <w:r w:rsidR="00165789" w:rsidRPr="001F6849">
        <w:t xml:space="preserve">) je dostatečné pro VR display. VR display vyžaduje vyšší hodnoty FPS, jelikož je nutné vhodně upravit pohyb pozorovaného objektu ve virtuálním světě tak aby zůstal zaostřený i při pohybu hlavy. </w:t>
      </w:r>
      <w:r w:rsidRPr="001F6849">
        <w:t xml:space="preserve">Je nutné zachovat tento objekt v jednom bodě na sítnici (VOR), tudíž v rámci virtuálního světa je </w:t>
      </w:r>
      <w:r w:rsidR="00A11AF5" w:rsidRPr="001F6849">
        <w:t>nutné,</w:t>
      </w:r>
      <w:r w:rsidRPr="001F6849">
        <w:t xml:space="preserve"> aby se tento fixovaný objekt posunul po obrazovce opačně od pohybu hlavy. Z důvodu </w:t>
      </w:r>
      <w:r w:rsidR="002B781B" w:rsidRPr="001F6849">
        <w:t>nedostatečné</w:t>
      </w:r>
      <w:r w:rsidRPr="001F6849">
        <w:t xml:space="preserve"> hodnoty FPS je obraz objektu na obrazovce příliš dlouho a uživateli se pak jeví jako přeskakující </w:t>
      </w:r>
      <w:r w:rsidR="002B781B" w:rsidRPr="001F6849">
        <w:t>(„</w:t>
      </w:r>
      <w:proofErr w:type="spellStart"/>
      <w:r w:rsidR="002B781B" w:rsidRPr="001F6849">
        <w:rPr>
          <w:i/>
          <w:iCs/>
        </w:rPr>
        <w:t>judder</w:t>
      </w:r>
      <w:proofErr w:type="spellEnd"/>
      <w:r w:rsidR="00931B57" w:rsidRPr="001F6849">
        <w:rPr>
          <w:i/>
          <w:iCs/>
        </w:rPr>
        <w:t>“</w:t>
      </w:r>
      <w:r w:rsidR="002B781B" w:rsidRPr="001F6849">
        <w:rPr>
          <w:i/>
          <w:iCs/>
        </w:rPr>
        <w:t xml:space="preserve">) </w:t>
      </w:r>
      <w:r w:rsidRPr="001F6849">
        <w:t>namísto plynule se pohybující</w:t>
      </w:r>
      <w:r w:rsidR="002B781B" w:rsidRPr="001F6849">
        <w:t>ho</w:t>
      </w:r>
      <w:r w:rsidRPr="001F6849">
        <w:t>. Jelikož vysoké FPS hodnoty jsou</w:t>
      </w:r>
      <w:r w:rsidR="009919FF">
        <w:t xml:space="preserve"> </w:t>
      </w:r>
      <w:r w:rsidR="00353B15">
        <w:t xml:space="preserve">zatím </w:t>
      </w:r>
      <w:r w:rsidR="00353B15" w:rsidRPr="001F6849">
        <w:t>nevyřešený</w:t>
      </w:r>
      <w:r w:rsidR="009919FF">
        <w:t xml:space="preserve"> </w:t>
      </w:r>
      <w:r w:rsidRPr="001F6849">
        <w:t xml:space="preserve">výrobní problém je </w:t>
      </w:r>
      <w:proofErr w:type="spellStart"/>
      <w:r w:rsidRPr="001F6849">
        <w:rPr>
          <w:i/>
          <w:iCs/>
        </w:rPr>
        <w:t>retinal</w:t>
      </w:r>
      <w:proofErr w:type="spellEnd"/>
      <w:r w:rsidRPr="001F6849">
        <w:rPr>
          <w:i/>
          <w:iCs/>
        </w:rPr>
        <w:t xml:space="preserve"> image slip </w:t>
      </w:r>
      <w:r w:rsidRPr="001F6849">
        <w:t xml:space="preserve">řešen skrze </w:t>
      </w:r>
      <w:proofErr w:type="spellStart"/>
      <w:r w:rsidRPr="001F6849">
        <w:rPr>
          <w:i/>
          <w:iCs/>
        </w:rPr>
        <w:t>low</w:t>
      </w:r>
      <w:proofErr w:type="spellEnd"/>
      <w:r w:rsidRPr="001F6849">
        <w:rPr>
          <w:i/>
          <w:iCs/>
        </w:rPr>
        <w:t xml:space="preserve"> persistence</w:t>
      </w:r>
      <w:r w:rsidRPr="001F6849">
        <w:t xml:space="preserve"> přístup. Kdy je obraz objektu zobrazen jen v dané intervaly, které </w:t>
      </w:r>
      <w:proofErr w:type="gramStart"/>
      <w:r w:rsidRPr="001F6849">
        <w:t>stačí</w:t>
      </w:r>
      <w:proofErr w:type="gramEnd"/>
      <w:r w:rsidRPr="001F6849">
        <w:t xml:space="preserve"> očním receptorům na zaznamenání obrazu. </w:t>
      </w:r>
      <w:r w:rsidR="00316178" w:rsidRPr="001F6849">
        <w:t xml:space="preserve">Pro příklad moderní HMD </w:t>
      </w:r>
      <w:proofErr w:type="spellStart"/>
      <w:r w:rsidR="00316178" w:rsidRPr="001F6849">
        <w:t>Oculus</w:t>
      </w:r>
      <w:proofErr w:type="spellEnd"/>
      <w:r w:rsidR="00316178" w:rsidRPr="001F6849">
        <w:t xml:space="preserve"> </w:t>
      </w:r>
      <w:proofErr w:type="spellStart"/>
      <w:r w:rsidR="00316178" w:rsidRPr="001F6849">
        <w:t>Quest</w:t>
      </w:r>
      <w:proofErr w:type="spellEnd"/>
      <w:r w:rsidR="00316178" w:rsidRPr="001F6849">
        <w:t xml:space="preserve"> 2 umožňuje hodnoty FPS až </w:t>
      </w:r>
      <w:proofErr w:type="gramStart"/>
      <w:r w:rsidR="00316178" w:rsidRPr="001F6849">
        <w:t>120Hz</w:t>
      </w:r>
      <w:proofErr w:type="gramEnd"/>
      <w:r w:rsidR="00316178" w:rsidRPr="001F6849">
        <w:t xml:space="preserve">. </w:t>
      </w:r>
      <w:r w:rsidR="000B6ABB" w:rsidRPr="001F6849">
        <w:fldChar w:fldCharType="begin"/>
      </w:r>
      <w:r w:rsidR="0014392A" w:rsidRPr="001F6849">
        <w:instrText xml:space="preserve"> ADDIN ZOTERO_ITEM CSL_CITATION {"citationID":"HPsiYwsr","properties":{"formattedCitation":"(LaValle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000B6ABB" w:rsidRPr="001F6849">
        <w:fldChar w:fldCharType="separate"/>
      </w:r>
      <w:r w:rsidR="000B6ABB" w:rsidRPr="001F6849">
        <w:t>(LaValle 2020)</w:t>
      </w:r>
      <w:r w:rsidR="000B6ABB" w:rsidRPr="001F6849">
        <w:fldChar w:fldCharType="end"/>
      </w:r>
    </w:p>
    <w:p w14:paraId="1A8E10EB" w14:textId="707A55E2" w:rsidR="00931B57" w:rsidRPr="001F6849" w:rsidRDefault="00B92997" w:rsidP="00736AD5">
      <w:pPr>
        <w:pStyle w:val="Normlnprvnodsazen"/>
      </w:pPr>
      <w:r w:rsidRPr="001F6849">
        <w:t xml:space="preserve">V případě, že nejsou všechny smyslové vjemy nahrazeny virtuálními vstupy nebo pokud vstupy nejsou dokonalé (nejsou v konfliktu s lidskou fyziologií) dochází ke konfliktům vnímání. Nejvíce problematickým se dlouhodobě jeví </w:t>
      </w:r>
      <w:proofErr w:type="spellStart"/>
      <w:proofErr w:type="gramStart"/>
      <w:r w:rsidRPr="001F6849">
        <w:t>vekce</w:t>
      </w:r>
      <w:proofErr w:type="spellEnd"/>
      <w:proofErr w:type="gramEnd"/>
      <w:r w:rsidRPr="001F6849">
        <w:t xml:space="preserve"> a to konflikt mezi vizuálními a rovnovážnými vjemy. Dalším z častých problémů je konflikt ve výšce uživatele (např. v sedě) a avatara v rámci virtuálního světa. Navíc k nesouladům mezi smysly přispívají i nedokonalosti v hardware, software, obsahu a rozhraních VR, což způsobuje nesoulad s reálnými zkušenostmi. Tyto konflikty pak vedou </w:t>
      </w:r>
      <w:r w:rsidR="00931B57" w:rsidRPr="001F6849">
        <w:t>ke</w:t>
      </w:r>
      <w:r w:rsidRPr="001F6849">
        <w:t xml:space="preserve"> špatným či nechtěným </w:t>
      </w:r>
      <w:r w:rsidR="00931B57" w:rsidRPr="001F6849">
        <w:t>interpretacím,</w:t>
      </w:r>
      <w:r w:rsidRPr="001F6849">
        <w:t xml:space="preserve"> popř. k nevolnosti a únavě. </w:t>
      </w:r>
      <w:r w:rsidRPr="001F6849">
        <w:fldChar w:fldCharType="begin"/>
      </w:r>
      <w:r w:rsidR="0014392A" w:rsidRPr="001F6849">
        <w:instrText xml:space="preserve"> ADDIN ZOTERO_ITEM CSL_CITATION {"citationID":"3MkPLPUt","properties":{"formattedCitation":"(LaValle 2020)","plainCitation":"(LaValle 2020)","noteIndex":0},"citationItems":[{"id":1132,"uris":["http://zotero.org/groups/4599106/items/AY2KPZYI"],"itemData":{"id":1132,"type":"book","title":"Virtual Reality - LaValle","URL":"http://lavalle.pl/vr/","author":[{"family":"LaValle","given":"Steven"}],"accessed":{"date-parts":[["2022",10,22]]},"issued":{"date-parts":[["2020"]]},"citation-key":"lavalleVirtualRealityLaValle2020"}}],"schema":"https://github.com/citation-style-language/schema/raw/master/csl-citation.json"} </w:instrText>
      </w:r>
      <w:r w:rsidRPr="001F6849">
        <w:fldChar w:fldCharType="separate"/>
      </w:r>
      <w:r w:rsidRPr="001F6849">
        <w:t>(LaValle 2020)</w:t>
      </w:r>
      <w:r w:rsidRPr="001F6849">
        <w:fldChar w:fldCharType="end"/>
      </w:r>
      <w:r w:rsidR="00D90163">
        <w:t xml:space="preserve"> </w:t>
      </w:r>
    </w:p>
    <w:p w14:paraId="7518A19C" w14:textId="3A108E4A" w:rsidR="00181BBF" w:rsidRDefault="006E31FC" w:rsidP="002656D4">
      <w:pPr>
        <w:pStyle w:val="Heading2"/>
        <w:rPr>
          <w:lang w:val="cs-CZ"/>
        </w:rPr>
      </w:pPr>
      <w:r>
        <w:rPr>
          <w:lang w:val="cs-CZ"/>
        </w:rPr>
        <w:t>3D modelování koncepty a principy</w:t>
      </w:r>
    </w:p>
    <w:p w14:paraId="2452CA65" w14:textId="14A7C4D8" w:rsidR="00181BBF" w:rsidRPr="001F6849" w:rsidRDefault="004A11B2" w:rsidP="00181BBF">
      <w:pPr>
        <w:pStyle w:val="Heading3"/>
      </w:pPr>
      <w:r w:rsidRPr="001F6849">
        <w:t xml:space="preserve">Level </w:t>
      </w:r>
      <w:proofErr w:type="spellStart"/>
      <w:r w:rsidRPr="001F6849">
        <w:t>of</w:t>
      </w:r>
      <w:proofErr w:type="spellEnd"/>
      <w:r w:rsidRPr="001F6849">
        <w:t xml:space="preserve"> Detail, Level </w:t>
      </w:r>
      <w:proofErr w:type="spellStart"/>
      <w:r w:rsidRPr="001F6849">
        <w:t>of</w:t>
      </w:r>
      <w:proofErr w:type="spellEnd"/>
      <w:r w:rsidRPr="001F6849">
        <w:t xml:space="preserve"> </w:t>
      </w:r>
      <w:proofErr w:type="spellStart"/>
      <w:r w:rsidRPr="001F6849">
        <w:t>Realism</w:t>
      </w:r>
      <w:proofErr w:type="spellEnd"/>
      <w:r w:rsidRPr="001F6849">
        <w:t xml:space="preserve">, Level </w:t>
      </w:r>
      <w:proofErr w:type="spellStart"/>
      <w:r w:rsidRPr="001F6849">
        <w:t>of</w:t>
      </w:r>
      <w:proofErr w:type="spellEnd"/>
      <w:r w:rsidRPr="001F6849">
        <w:t xml:space="preserve"> </w:t>
      </w:r>
      <w:proofErr w:type="spellStart"/>
      <w:r w:rsidRPr="001F6849">
        <w:t>Abstraction</w:t>
      </w:r>
      <w:proofErr w:type="spellEnd"/>
    </w:p>
    <w:p w14:paraId="0C0827B2" w14:textId="39199A25" w:rsidR="00331DCE" w:rsidRPr="001F6849" w:rsidRDefault="006E3574" w:rsidP="00331DCE">
      <w:r w:rsidRPr="001F6849">
        <w:t>LOD (</w:t>
      </w:r>
      <w:r w:rsidR="00FC2EB8" w:rsidRPr="001F6849">
        <w:rPr>
          <w:i/>
          <w:iCs/>
        </w:rPr>
        <w:t xml:space="preserve">level </w:t>
      </w:r>
      <w:proofErr w:type="spellStart"/>
      <w:r w:rsidR="00FC2EB8" w:rsidRPr="001F6849">
        <w:rPr>
          <w:i/>
          <w:iCs/>
        </w:rPr>
        <w:t>of</w:t>
      </w:r>
      <w:proofErr w:type="spellEnd"/>
      <w:r w:rsidR="00FC2EB8" w:rsidRPr="001F6849">
        <w:rPr>
          <w:i/>
          <w:iCs/>
        </w:rPr>
        <w:t xml:space="preserve"> detail</w:t>
      </w:r>
      <w:r w:rsidR="00FC2EB8" w:rsidRPr="001F6849">
        <w:t>)</w:t>
      </w:r>
      <w:r w:rsidRPr="001F6849">
        <w:t xml:space="preserve"> je široce </w:t>
      </w:r>
      <w:r w:rsidR="00DB26F1">
        <w:t>využívaná</w:t>
      </w:r>
      <w:r w:rsidRPr="001F6849">
        <w:t xml:space="preserve"> technika v oblasti počítačové grafiky, GIS</w:t>
      </w:r>
      <w:r w:rsidR="004A11B2" w:rsidRPr="001F6849">
        <w:t xml:space="preserve"> </w:t>
      </w:r>
      <w:r w:rsidRPr="001F6849">
        <w:t xml:space="preserve">a geoprostorové vědy. Cílem je dosáhnout vyváženého poměru mezi vizuální kvalitou a výkonem prostřednictvím přizpůsobení úrovně detailu na základě vzdálenosti objektu nebo scény od pozorovatele. V počítačové grafice se LOD používá k optimalizaci renderování pomocí dynamického přepínání mezi různými reprezentacemi objektu nebo scény </w:t>
      </w:r>
      <w:r w:rsidRPr="001F6849">
        <w:rPr>
          <w:highlight w:val="yellow"/>
        </w:rPr>
        <w:t>(</w:t>
      </w:r>
      <w:r w:rsidR="00FC2EB8" w:rsidRPr="001F6849">
        <w:rPr>
          <w:highlight w:val="yellow"/>
        </w:rPr>
        <w:t>Obr. X</w:t>
      </w:r>
      <w:r w:rsidRPr="001F6849">
        <w:rPr>
          <w:highlight w:val="yellow"/>
        </w:rPr>
        <w:t>)</w:t>
      </w:r>
      <w:r w:rsidRPr="001F6849">
        <w:t xml:space="preserve">. S rostoucí vzdáleností pozorovatele od objektu se používají verze s nižším stupněm detailu, což snižuje výpočetní nároky a zlepšuje rychlost renderování. </w:t>
      </w:r>
      <w:r w:rsidR="00331DCE" w:rsidRPr="001F6849">
        <w:t xml:space="preserve">Nižší stupně detailu mohou být dosaženy </w:t>
      </w:r>
      <w:r w:rsidR="006832EB" w:rsidRPr="001F6849">
        <w:t>sémantickým</w:t>
      </w:r>
      <w:r w:rsidR="00331DCE" w:rsidRPr="001F6849">
        <w:t xml:space="preserve"> zjednodušením (3D modely měst – </w:t>
      </w:r>
      <w:proofErr w:type="spellStart"/>
      <w:r w:rsidR="00331DCE" w:rsidRPr="001F6849">
        <w:t>CityGML</w:t>
      </w:r>
      <w:proofErr w:type="spellEnd"/>
      <w:r w:rsidR="00331DCE" w:rsidRPr="001F6849">
        <w:t xml:space="preserve">) nebo algoritmickým (menší počet vertexů). </w:t>
      </w:r>
      <w:r w:rsidRPr="001F6849">
        <w:t xml:space="preserve">Tímto je umožněno </w:t>
      </w:r>
      <w:proofErr w:type="spellStart"/>
      <w:r w:rsidRPr="001F6849">
        <w:rPr>
          <w:i/>
          <w:iCs/>
        </w:rPr>
        <w:t>real-time</w:t>
      </w:r>
      <w:proofErr w:type="spellEnd"/>
      <w:r w:rsidRPr="001F6849">
        <w:t xml:space="preserve"> renderování složitých scén nebo velkých datových sad, což jsou klíčové požadavky pro tvorbu úspěšné virtuální reality. V GIS techniky LOD pomáhají spravovat tato data prostřednictvím automatického přizpůsobování úrovně detailu na základě prostorového kontextu nebo úrovně přiblížení uživatele.</w:t>
      </w:r>
      <w:r w:rsidR="00186AD4" w:rsidRPr="001F6849">
        <w:t xml:space="preserve"> V případě prostorových věd je pak možné mluvit o generalizaci.</w:t>
      </w:r>
      <w:r w:rsidR="00331DCE" w:rsidRPr="001F6849">
        <w:t xml:space="preserve"> V některých případech však tento přístup není zcela vhodný </w:t>
      </w:r>
      <w:r w:rsidR="00331DCE" w:rsidRPr="001F6849">
        <w:rPr>
          <w:highlight w:val="yellow"/>
        </w:rPr>
        <w:t>viz. (Obr. X)</w:t>
      </w:r>
      <w:r w:rsidR="00331DCE" w:rsidRPr="001F6849">
        <w:t xml:space="preserve"> z nějž je patrné, že aplikovaný LOD přístup na data DMT vede k tomu že budovy (hrad Petrov) jsou při pohledu z dostatečné vzdálenosti nevhodně zobrazeny nad zjednodušeným terénem. Případně řešení tohoto problému pak poskytuje práce </w:t>
      </w:r>
      <w:r w:rsidR="00331DCE" w:rsidRPr="001F6849">
        <w:fldChar w:fldCharType="begin"/>
      </w:r>
      <w:r w:rsidR="00331DCE" w:rsidRPr="001F6849">
        <w:instrText xml:space="preserve"> ADDIN ZOTERO_ITEM CSL_CITATION {"citationID":"jLSwieVj","properties":{"formattedCitation":"(Semmo, D\\uc0\\u246{}llner 2014)","plainCitation":"(Semmo, Döllner 2014)","noteIndex":0},"citationItems":[{"id":1553,"uris":["http://zotero.org/groups/4599106/items/RT5KA6WU"],"itemData":{"id":1553,"type":"book","abstract":"3D geovirtual environments constitute effective media for the analysis and communication of complex geospatial data. Today, these environments are often visualized using static graphical variants (e.g., 2D maps, 3D photorealistic) from which a user is able to choose from. To serve the different interests of users in specific information, however, the spatial and thematic granularity at which model contents are represented (i.e., level of abstraction) should be dynamically adapted to the user's context, which requires specialized interaction techniques for parameterization. In this work, we present a framework that enables interaction interfaces to parameterize the level-of-abstraction visualization according to spatial, semantic, and thematic data. The framework is implemented in a visualization system that provides image-based rendering techniques for context-aware abstraction and highlighting. Using touch and natural language interfaces, we demonstrate its versatile application to geospatial tasks, including exploration, navigation, and orientation.","note":"journalAbbreviation: MapInteract 2014 - Proceedings of the 2nd ACM SIGSPATIAL International Workshop on MapInteraction\ncontainer-title: MapInteract 2014 - Proceedings of the 2nd ACM SIGSPATIAL International Workshop on MapInteraction\nDOI: 10.1145/2677068.2677072","source":"ResearchGate","title":"An Interaction Framework for Level-of-Abstraction Visualization of 3D Geovirtual Environments","author":[{"family":"Semmo","given":"Amir"},{"family":"Döllner","given":"Jürgen"}],"issued":{"date-parts":[["2014",11,1]]},"citation-key":"semmoInteractionFrameworkLevelofAbstraction2014"}}],"schema":"https://github.com/citation-style-language/schema/raw/master/csl-citation.json"} </w:instrText>
      </w:r>
      <w:r w:rsidR="00331DCE" w:rsidRPr="001F6849">
        <w:fldChar w:fldCharType="separate"/>
      </w:r>
      <w:r w:rsidR="00331DCE" w:rsidRPr="001F6849">
        <w:rPr>
          <w:rFonts w:cs="Times New Roman"/>
          <w:szCs w:val="24"/>
        </w:rPr>
        <w:t>(Semmo, Döllner 2014)</w:t>
      </w:r>
      <w:r w:rsidR="00331DCE" w:rsidRPr="001F6849">
        <w:fldChar w:fldCharType="end"/>
      </w:r>
      <w:r w:rsidR="00331DCE" w:rsidRPr="001F6849">
        <w:t xml:space="preserve">, kde autoři navrhují interaktivní změnu LOA dle akcí uživatele. </w:t>
      </w:r>
    </w:p>
    <w:p w14:paraId="7F1322F4" w14:textId="2179AF90" w:rsidR="00E22988" w:rsidRPr="001F6849" w:rsidRDefault="001B0814" w:rsidP="001B0814">
      <w:pPr>
        <w:pStyle w:val="Normlnprvnodsazen"/>
        <w:ind w:firstLine="0"/>
      </w:pPr>
      <w:r w:rsidRPr="001F6849">
        <w:rPr>
          <w:noProof/>
        </w:rPr>
        <w:lastRenderedPageBreak/>
        <w:drawing>
          <wp:inline distT="0" distB="0" distL="0" distR="0" wp14:anchorId="010693DF" wp14:editId="009543DC">
            <wp:extent cx="5407025" cy="2819280"/>
            <wp:effectExtent l="0" t="0" r="3175" b="635"/>
            <wp:docPr id="1595065313" name="Picture 5" descr="A picture containing origam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313" name="Picture 5" descr="A picture containing origami&#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983" cy="2826036"/>
                    </a:xfrm>
                    <a:prstGeom prst="rect">
                      <a:avLst/>
                    </a:prstGeom>
                  </pic:spPr>
                </pic:pic>
              </a:graphicData>
            </a:graphic>
          </wp:inline>
        </w:drawing>
      </w:r>
    </w:p>
    <w:p w14:paraId="402F7640" w14:textId="56F9EB67" w:rsidR="00C576A2" w:rsidRPr="001F6849" w:rsidRDefault="00C576A2" w:rsidP="00C576A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11</w:t>
      </w:r>
      <w:r w:rsidRPr="001F6849">
        <w:fldChar w:fldCharType="end"/>
      </w:r>
      <w:r w:rsidRPr="001F6849">
        <w:t xml:space="preserve"> Příklad konceptu </w:t>
      </w:r>
      <w:r w:rsidR="001B0814" w:rsidRPr="001F6849">
        <w:t xml:space="preserve">sémantického </w:t>
      </w:r>
      <w:r w:rsidRPr="001F6849">
        <w:t xml:space="preserve">LOD v případě specifikace </w:t>
      </w:r>
      <w:proofErr w:type="spellStart"/>
      <w:r w:rsidRPr="001F6849">
        <w:t>CityGML</w:t>
      </w:r>
      <w:proofErr w:type="spellEnd"/>
      <w:r w:rsidRPr="001F6849">
        <w:t xml:space="preserve"> </w:t>
      </w:r>
      <w:r w:rsidR="001B0814" w:rsidRPr="001F6849">
        <w:t xml:space="preserve">– nahoře; v případě redukce vertexů – dole. </w:t>
      </w:r>
      <w:r w:rsidRPr="001F6849">
        <w:t xml:space="preserve">(převzato z: </w:t>
      </w:r>
      <w:r w:rsidRPr="001F6849">
        <w:fldChar w:fldCharType="begin"/>
      </w:r>
      <w:r w:rsidRPr="001F6849">
        <w:instrText xml:space="preserve"> ADDIN ZOTERO_ITEM CSL_CITATION {"citationID":"qm9f23wo","properties":{"formattedCitation":"(Biljecki, Ledoux, Stoter 2016)","plainCitation":"(Biljecki, Ledoux, Stoter 2016)","noteIndex":0},"citationItems":[{"id":743,"uris":["http://zotero.org/groups/4599106/items/6FH28YZA"],"itemData":{"id":743,"type":"article-journal","abstract":"The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 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 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operation.","container-title":"Computers, Environment and Urban Systems","DOI":"10.1016/j.compenvurbsys.2016.04.005","ISSN":"0198-9715","journalAbbreviation":"Computers, Environment and Urban Systems","language":"en","page":"25-37","source":"ScienceDirect","title":"An improved LOD specification for 3D building models","volume":"59","author":[{"family":"Biljecki","given":"Filip"},{"family":"Ledoux","given":"Hugo"},{"family":"Stoter","given":"Jantien"}],"issued":{"date-parts":[["2016",9,1]]},"citation-key":"biljeckiImprovedLODSpecification2016"}}],"schema":"https://github.com/citation-style-language/schema/raw/master/csl-citation.json"} </w:instrText>
      </w:r>
      <w:r w:rsidRPr="001F6849">
        <w:fldChar w:fldCharType="separate"/>
      </w:r>
      <w:r w:rsidRPr="001F6849">
        <w:t>(Biljecki, Ledoux, Stoter 2016)</w:t>
      </w:r>
      <w:r w:rsidRPr="001F6849">
        <w:fldChar w:fldCharType="end"/>
      </w:r>
      <w:r w:rsidR="00036776" w:rsidRPr="001F6849">
        <w:t xml:space="preserve"> a </w:t>
      </w:r>
      <w:r w:rsidR="00036776" w:rsidRPr="001F6849">
        <w:fldChar w:fldCharType="begin"/>
      </w:r>
      <w:r w:rsidR="00036776" w:rsidRPr="001F6849">
        <w:instrText xml:space="preserve"> ADDIN ZOTERO_ITEM CSL_CITATION {"citationID":"5lQGgob1","properties":{"formattedCitation":"(Ghulam et al. 2013)","plainCitation":"(Ghulam et al. 2013)","noteIndex":0},"citationItems":[{"id":1559,"uris":["http://zotero.org/groups/4599106/items/ATYTGMBA"],"itemData":{"id":1559,"type":"article-journal","abstract":"This paper suggests multi-agent systems (MASs) for implementing game artificial intelligence (AI) for video games. One of main hindrances against using MASs technology in video games has been the real-time constraints for frame rendering. In order to deal with the real-time constraints, we introduce an adaptation-oriented approach for maintaining frame rate in acceptable ranges. The adaptation approach is inspired from the level of detail (LoD) technique in 3D graphics. We introduce agent organizations for defining different roles of agents in game AI. The computational requirements of agent roles have been prioritized according to their functional roles in a game. In this way, adapting computational requirements of game AI works as a means for maintaining frame rate in acceptable ranges. The proposed approach has been evaluated through a pilot experiment by using a proof of concept game. The pilot experiment shows that LoD based adaptation allows maintaining frame rate in acceptable ranges and therefore enhancing the quality of service.","container-title":"ICAART 2013 - Proceedings of the 5th International Conference on Agents and Artificial Intelligence","journalAbbreviation":"ICAART 2013 - Proceedings of the 5th International Conference on Agents and Artificial Intelligence","source":"ResearchGate","title":"Level Of Detail Based AI Adaptation for Agents in Video Games","volume":"2","author":[{"family":"Ghulam","given":"Mahdi"},{"family":"Francillette","given":"Yannick"},{"family":"Gouaich","given":"Abdelkader"},{"family":"Michel","given":"Fabien"},{"family":"Hocine","given":"Nadia"}],"issued":{"date-parts":[["2013",2,15]]},"citation-key":"ghulamLevelDetailBased2013"}}],"schema":"https://github.com/citation-style-language/schema/raw/master/csl-citation.json"} </w:instrText>
      </w:r>
      <w:r w:rsidR="00036776" w:rsidRPr="001F6849">
        <w:fldChar w:fldCharType="separate"/>
      </w:r>
      <w:r w:rsidR="00036776" w:rsidRPr="001F6849">
        <w:t>(Ghulam et al. 2013)</w:t>
      </w:r>
      <w:r w:rsidR="00036776" w:rsidRPr="001F6849">
        <w:fldChar w:fldCharType="end"/>
      </w:r>
      <w:r w:rsidRPr="001F6849">
        <w:t>)</w:t>
      </w:r>
    </w:p>
    <w:p w14:paraId="6F7F7E6B" w14:textId="6E980433" w:rsidR="00320A6F" w:rsidRPr="001F6849" w:rsidRDefault="006E3574" w:rsidP="00320A6F">
      <w:pPr>
        <w:pStyle w:val="Normlnprvnodsazen"/>
        <w:keepNext/>
        <w:ind w:firstLine="0"/>
      </w:pPr>
      <w:r w:rsidRPr="001F6849">
        <w:rPr>
          <w:noProof/>
        </w:rPr>
        <w:drawing>
          <wp:inline distT="0" distB="0" distL="0" distR="0" wp14:anchorId="58E5FEBA" wp14:editId="5BF6D836">
            <wp:extent cx="5548537" cy="2424023"/>
            <wp:effectExtent l="0" t="0" r="0" b="0"/>
            <wp:docPr id="957362346" name="Picture 4" descr="A picture containing sky, building, outdoor,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2346" name="Picture 4" descr="A picture containing sky, building, outdoor, stadiu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869" cy="2428974"/>
                    </a:xfrm>
                    <a:prstGeom prst="rect">
                      <a:avLst/>
                    </a:prstGeom>
                  </pic:spPr>
                </pic:pic>
              </a:graphicData>
            </a:graphic>
          </wp:inline>
        </w:drawing>
      </w:r>
    </w:p>
    <w:p w14:paraId="7AF21F9E" w14:textId="2E7961D9" w:rsidR="004A11B2" w:rsidRPr="001F6849" w:rsidRDefault="00320A6F" w:rsidP="004A11B2">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12</w:t>
      </w:r>
      <w:r w:rsidRPr="001F6849">
        <w:fldChar w:fldCharType="end"/>
      </w:r>
      <w:r w:rsidRPr="001F6849">
        <w:t xml:space="preserve"> Snímky obrazovky z aplikace 3D model města Brna. Hrad </w:t>
      </w:r>
      <w:r w:rsidR="00353B15">
        <w:t>Špilberk</w:t>
      </w:r>
      <w:r w:rsidRPr="001F6849">
        <w:t xml:space="preserve"> pohledu ze směru Vila </w:t>
      </w:r>
      <w:r w:rsidR="006E3574" w:rsidRPr="001F6849">
        <w:t>Tugendhat – Petrov</w:t>
      </w:r>
      <w:r w:rsidRPr="001F6849">
        <w:t xml:space="preserve">. </w:t>
      </w:r>
      <w:r w:rsidR="006E3574" w:rsidRPr="001F6849">
        <w:t>vlevo – terén</w:t>
      </w:r>
      <w:r w:rsidRPr="001F6849">
        <w:t xml:space="preserve"> je vykreslován v plném rozlišení</w:t>
      </w:r>
      <w:r w:rsidR="006E3574" w:rsidRPr="001F6849">
        <w:t>;</w:t>
      </w:r>
      <w:r w:rsidRPr="001F6849">
        <w:t xml:space="preserve"> </w:t>
      </w:r>
      <w:r w:rsidR="004A11B2" w:rsidRPr="001F6849">
        <w:t>vpravo – terén</w:t>
      </w:r>
      <w:r w:rsidRPr="001F6849">
        <w:t xml:space="preserve"> je vykreslován zjednodušeně, model hradu je posazen nad terénem. </w:t>
      </w:r>
      <w:r w:rsidR="00365067">
        <w:fldChar w:fldCharType="begin"/>
      </w:r>
      <w:r w:rsidR="00365067">
        <w:instrText xml:space="preserve"> ADDIN ZOTERO_ITEM CSL_CITATION {"citationID":"aa3CR7YB","properties":{"formattedCitation":"(KAM Brno 2023)","plainCitation":"(KAM Brno 2023)","noteIndex":0},"citationItems":[{"id":1900,"uris":["http://zotero.org/groups/4599106/items/MBXIAVCD"],"itemData":{"id":1900,"type":"webpage","title":"Brno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rsidR="00365067">
        <w:fldChar w:fldCharType="separate"/>
      </w:r>
      <w:r w:rsidR="00365067" w:rsidRPr="00365067">
        <w:t>(KAM Brno 2023)</w:t>
      </w:r>
      <w:r w:rsidR="00365067">
        <w:fldChar w:fldCharType="end"/>
      </w:r>
    </w:p>
    <w:p w14:paraId="536FD56B" w14:textId="77777777" w:rsidR="00B41874" w:rsidRDefault="00B41874" w:rsidP="00B41874">
      <w:pPr>
        <w:pStyle w:val="Heading3"/>
      </w:pPr>
      <w:r>
        <w:t>Problém měřítka</w:t>
      </w:r>
    </w:p>
    <w:p w14:paraId="045B4896" w14:textId="77777777" w:rsidR="00B41874" w:rsidRPr="001F6849" w:rsidRDefault="00B41874" w:rsidP="00B41874">
      <w:r w:rsidRPr="001F6849">
        <w:t xml:space="preserve">V kontextu kartografie je problematika v konfliktu s konceptem měřítka, jelikož v tradiční </w:t>
      </w:r>
      <w:proofErr w:type="gramStart"/>
      <w:r w:rsidRPr="001F6849">
        <w:t>2D</w:t>
      </w:r>
      <w:proofErr w:type="gramEnd"/>
      <w:r w:rsidRPr="001F6849">
        <w:t xml:space="preserve"> kartografii je jednoznačně možné říct jaké měřítko jaká vizualizace (mapa) má, kdežto v případě 3D map či virtuálních prostředí se odborná literatura není schopná shodnout zdali je koncept měřítka aplikovatelný, jelikož je nutné brát v potaz zobrazené území, LOD, míru přiblížení a následně tedy i jejich změnu v případě interakce. </w:t>
      </w:r>
      <w:r w:rsidRPr="001F6849">
        <w:fldChar w:fldCharType="begin"/>
      </w:r>
      <w:r w:rsidRPr="001F6849">
        <w:instrText xml:space="preserve"> ADDIN ZOTERO_ITEM CSL_CITATION {"citationID":"vX8lCjed","properties":{"formattedCitation":"(Bandrova, Bonchev 2013)","plainCitation":"(Bandrova, Bonchev 2013)","noteIndex":0},"citationItems":[{"id":1556,"uris":["http://zotero.org/groups/4599106/items/VPFAHSUF"],"itemData":{"id":1556,"type":"book","abstract":"Nowadays the three-dimensional (3D) maps are very popular and essential part of the cartography. Day after day the cyber 3D worlds become more realistic, more detailed, more accessible to people and useful for many purposes. 3D maps undoubtedly offer very good way for perfect visualization of geographical data but we should know, if these data is correct enough. In the traditional 2D mapping the elements such as scale and accuracy are clearer than in 3D mapping. There is a clear definition about the scale of 2D map and people can calculate the accuracy of the map on this base. The cartographical theory still does not clearly define the same topics about 3D maps. What does large-scale 3D map mean and what does small-scale 3D map mean? The purpose of this paper is to describe and analyze the terms scale, accuracy and level of detail (LoD) in 3D mapping and to provoke a discussion about the topic. A Questionnaire has been made about the discussed three topics above: scale, accuracy and LoD. The participants in the questionnaire are professionals (cartographers, geodesists, geographers, computer graphics scientists) and also students who are not familiar with 3D modelling. The results helped us to make analyses and to discuss the problems in every one of the pointed topics. There are many discussions opened in the cartographical society and authors hope to find right directions to determine clear definitions and explanations about these new fields in cartography that results from the computer graphics technology.","source":"ResearchGate","title":"3D Maps – Scale, Accuracy, Level of Detail","author":[{"family":"Bandrova","given":"Temenoujka"},{"family":"Bonchev","given":"Stefan"}],"issued":{"date-parts":[["2013",8,25]]},"citation-key":"bandrova3DMapsScale2013"}}],"schema":"https://github.com/citation-style-language/schema/raw/master/csl-citation.json"} </w:instrText>
      </w:r>
      <w:r w:rsidRPr="001F6849">
        <w:fldChar w:fldCharType="separate"/>
      </w:r>
      <w:r w:rsidRPr="001F6849">
        <w:t>(Bandrova, Bonchev 2013)</w:t>
      </w:r>
      <w:r w:rsidRPr="001F6849">
        <w:fldChar w:fldCharType="end"/>
      </w:r>
    </w:p>
    <w:p w14:paraId="7810ED7E" w14:textId="77777777" w:rsidR="00B41874" w:rsidRDefault="00B41874" w:rsidP="00B41874">
      <w:pPr>
        <w:pStyle w:val="Normlnprvnodsazen"/>
      </w:pPr>
      <w:r>
        <w:t xml:space="preserve">Ve virtuálním prostředí na rozdíl od tradičních map je měřítko dynamické, uživatel je tedy případě schopen interagovat s daty v libovolném měřítku. Dynamické měřítko umožňují i webové mapy. Webové mapy definují pro možná měřítka hranice. Vnější hranice, tedy minimální měřítko je často určena tím, že v tomto měřítku je možné kompletně obsáhnout mapované území. Maximální měřítko je určeno na základě podrobnosti dat, tedy jaká nejpodrobnější data je možné zobrazit. Tato hranice by měla končit na maximálním měřítku </w:t>
      </w:r>
      <w:r>
        <w:lastRenderedPageBreak/>
        <w:t xml:space="preserve">v jakém byla mapa / data pořízeny.  Například při vizualizaci rastrové mapy pořízené v měřítku 1:5000. Webové mapy dosahují dynamického měřítka pomocí vykreslování mapy v daném měřítku na základě míry přiblížení (virtuálně vypočtené měřítko pro obrazovku). Technologicky je toto dosaženo pomocí </w:t>
      </w:r>
      <w:proofErr w:type="spellStart"/>
      <w:r>
        <w:t>dlaždicování</w:t>
      </w:r>
      <w:proofErr w:type="spellEnd"/>
      <w:r>
        <w:t xml:space="preserve"> (</w:t>
      </w:r>
      <w:proofErr w:type="spellStart"/>
      <w:r>
        <w:t>MapTiler</w:t>
      </w:r>
      <w:proofErr w:type="spellEnd"/>
      <w:r>
        <w:t xml:space="preserve">, Mapy.cz, </w:t>
      </w:r>
      <w:proofErr w:type="spellStart"/>
      <w:r>
        <w:t>Mapbox</w:t>
      </w:r>
      <w:proofErr w:type="spellEnd"/>
      <w:r>
        <w:t xml:space="preserve"> atd.), popř. vykreslování map ve vhodném měřítku pro určené intervaly přiblížení (CUZK) </w:t>
      </w:r>
      <w:r w:rsidRPr="00CB5279">
        <w:rPr>
          <w:highlight w:val="yellow"/>
        </w:rPr>
        <w:t xml:space="preserve">viz. </w:t>
      </w:r>
      <w:proofErr w:type="spellStart"/>
      <w:r w:rsidRPr="00CB5279">
        <w:rPr>
          <w:highlight w:val="yellow"/>
        </w:rPr>
        <w:t>Obr.X</w:t>
      </w:r>
      <w:proofErr w:type="spellEnd"/>
      <w:r>
        <w:t xml:space="preserve">. </w:t>
      </w:r>
    </w:p>
    <w:p w14:paraId="3C73F6B5" w14:textId="26255E73" w:rsidR="00B41874" w:rsidRDefault="00B41874" w:rsidP="00B41874">
      <w:pPr>
        <w:pStyle w:val="Normlnprvnodsazen"/>
        <w:rPr>
          <w:lang w:val="en-US"/>
        </w:rPr>
      </w:pPr>
      <w:r>
        <w:t xml:space="preserve">Ve virtuálním prostředí je však koncept měřítka složitější a je spekulativní, zda je vůbec aplikovatelný. Jelikož se jedná o 3D prostředí tudíž vykreslování dat je skrze perspektivní pohled, není jasné k čemu měřítko vztahovat. Zároveň ve virtuálním prostředí je běžný pohyb ve všech osách. Obdobný přístup jako pro </w:t>
      </w:r>
      <w:proofErr w:type="gramStart"/>
      <w:r>
        <w:t>2D</w:t>
      </w:r>
      <w:proofErr w:type="gramEnd"/>
      <w:r>
        <w:t xml:space="preserve"> webové mapy je umožněn pomocí 3D </w:t>
      </w:r>
      <w:proofErr w:type="spellStart"/>
      <w:r>
        <w:t>dlaždicování</w:t>
      </w:r>
      <w:proofErr w:type="spellEnd"/>
      <w:r>
        <w:t xml:space="preserve"> (jedná se o krychle), kdy data jsou zobrazována uživateli v daném rozlišení (měřítku?) na základě jeho vzdálenosti. Dynamické měřítko je tedy řešeno dynamickými daty. </w:t>
      </w:r>
      <w:r w:rsidRPr="00CB5279">
        <w:rPr>
          <w:highlight w:val="yellow"/>
          <w:lang w:val="en-US"/>
        </w:rPr>
        <w:t>#TODO – google map 3D tiles API</w:t>
      </w:r>
      <w:r>
        <w:rPr>
          <w:lang w:val="en-US"/>
        </w:rPr>
        <w:t xml:space="preserve">. </w:t>
      </w:r>
      <w:r w:rsidRPr="00CB5279">
        <w:rPr>
          <w:highlight w:val="yellow"/>
          <w:lang w:val="en-US"/>
        </w:rPr>
        <w:t xml:space="preserve">Viz. </w:t>
      </w:r>
      <w:proofErr w:type="spellStart"/>
      <w:r w:rsidRPr="00CB5279">
        <w:rPr>
          <w:highlight w:val="yellow"/>
          <w:lang w:val="en-US"/>
        </w:rPr>
        <w:t>kap</w:t>
      </w:r>
      <w:proofErr w:type="spellEnd"/>
      <w:r w:rsidRPr="00CB5279">
        <w:rPr>
          <w:highlight w:val="yellow"/>
          <w:lang w:val="en-US"/>
        </w:rPr>
        <w:t xml:space="preserve"> GLTF</w:t>
      </w:r>
      <w:r>
        <w:rPr>
          <w:lang w:val="en-US"/>
        </w:rPr>
        <w:t xml:space="preserve"> - </w:t>
      </w:r>
      <w:hyperlink r:id="rId32" w:history="1">
        <w:r w:rsidR="00AB173B" w:rsidRPr="008F59DC">
          <w:rPr>
            <w:rStyle w:val="Hyperlink"/>
            <w:lang w:val="en-US"/>
          </w:rPr>
          <w:t>https://github.com/pka/awesome-3d-tiles</w:t>
        </w:r>
      </w:hyperlink>
    </w:p>
    <w:p w14:paraId="00CB6616" w14:textId="3B62E374" w:rsidR="00AB173B" w:rsidRPr="00AB173B" w:rsidRDefault="00AB173B" w:rsidP="00AB173B">
      <w:pPr>
        <w:pStyle w:val="Normlnprvnodsazen"/>
      </w:pPr>
      <w:r w:rsidRPr="00AB173B">
        <w:t>Virtuální prostředí umožnuje i inverzní pohled na měřítko, kdy je možné data zobrazovat zvětšená oproti jejich originální velikosti. Je tedy možné vytvořit vizualizaci v měřítku např. 3:1. Navíc jelikož se jedná o trojrozměrný prostor aplikované měřítko může být různé ve všech třech osách. Možné využití je v případě vizualizace terénních tvarů, kdy je žádoucí vizualizovat např. čtvercovou „mapu“ ve virtuálním prostoru v měřítku 1:20 000 pro osy X a Y a 1:</w:t>
      </w:r>
      <w:r w:rsidRPr="00AB173B">
        <w:rPr>
          <w:lang w:val="en-US"/>
        </w:rPr>
        <w:t>1</w:t>
      </w:r>
      <w:r w:rsidRPr="00AB173B">
        <w:t>0 000 pro Z (nahoru) osu. Dojde tedy k 2x zvýraznění relativní nadmořské výšky v rámci mapované oblasti.</w:t>
      </w:r>
      <w:r w:rsidR="00D83A28">
        <w:t xml:space="preserve"> </w:t>
      </w:r>
      <w:r w:rsidR="00D83A28" w:rsidRPr="00D83A28">
        <w:rPr>
          <w:highlight w:val="yellow"/>
          <w:lang w:val="en-US"/>
        </w:rPr>
        <w:t xml:space="preserve">#todo - </w:t>
      </w:r>
      <w:r w:rsidR="00D83A28" w:rsidRPr="00D83A28">
        <w:rPr>
          <w:highlight w:val="yellow"/>
        </w:rPr>
        <w:t xml:space="preserve">Dynamika </w:t>
      </w:r>
      <w:proofErr w:type="spellStart"/>
      <w:r w:rsidR="00D83A28" w:rsidRPr="00D83A28">
        <w:rPr>
          <w:highlight w:val="yellow"/>
        </w:rPr>
        <w:t>zvětšní</w:t>
      </w:r>
      <w:proofErr w:type="spellEnd"/>
      <w:r w:rsidR="00D83A28" w:rsidRPr="00D83A28">
        <w:rPr>
          <w:highlight w:val="yellow"/>
        </w:rPr>
        <w:t xml:space="preserve"> zmenšení na základě vstupu může být ve </w:t>
      </w:r>
      <w:proofErr w:type="spellStart"/>
      <w:r w:rsidR="00D83A28" w:rsidRPr="00D83A28">
        <w:rPr>
          <w:highlight w:val="yellow"/>
        </w:rPr>
        <w:t>virutálním</w:t>
      </w:r>
      <w:proofErr w:type="spellEnd"/>
      <w:r w:rsidR="00D83A28" w:rsidRPr="00D83A28">
        <w:rPr>
          <w:highlight w:val="yellow"/>
        </w:rPr>
        <w:t xml:space="preserve"> prostředí dosažena na základě uživatelského vstupu obdobně jako v případě přibližování 2D webových map s tím rozdílem. Uživatel </w:t>
      </w:r>
      <w:r w:rsidR="001D37CB">
        <w:rPr>
          <w:highlight w:val="yellow"/>
        </w:rPr>
        <w:t xml:space="preserve">zmáčkne čudlík </w:t>
      </w:r>
      <w:r w:rsidR="00D83A28" w:rsidRPr="00D83A28">
        <w:rPr>
          <w:highlight w:val="yellow"/>
        </w:rPr>
        <w:t>a reliéf se zvětší 2x – 3x atd</w:t>
      </w:r>
      <w:r w:rsidR="001D37CB">
        <w:rPr>
          <w:highlight w:val="yellow"/>
        </w:rPr>
        <w:t xml:space="preserve"> (</w:t>
      </w:r>
      <w:proofErr w:type="spellStart"/>
      <w:r w:rsidR="001D37CB">
        <w:rPr>
          <w:highlight w:val="yellow"/>
        </w:rPr>
        <w:t>scale</w:t>
      </w:r>
      <w:proofErr w:type="spellEnd"/>
      <w:r w:rsidR="001D37CB">
        <w:rPr>
          <w:highlight w:val="yellow"/>
        </w:rPr>
        <w:t xml:space="preserve"> v Z ose</w:t>
      </w:r>
      <w:proofErr w:type="gramStart"/>
      <w:r w:rsidR="001D37CB">
        <w:rPr>
          <w:highlight w:val="yellow"/>
        </w:rPr>
        <w:t xml:space="preserve">) </w:t>
      </w:r>
      <w:r w:rsidR="00D83A28" w:rsidRPr="00D83A28">
        <w:rPr>
          <w:highlight w:val="yellow"/>
        </w:rPr>
        <w:t>.</w:t>
      </w:r>
      <w:proofErr w:type="gramEnd"/>
    </w:p>
    <w:p w14:paraId="47CC4203" w14:textId="48B081C4" w:rsidR="00B41874" w:rsidRPr="00D47513" w:rsidRDefault="00B41874" w:rsidP="00B41874">
      <w:pPr>
        <w:pStyle w:val="Normlnprvnodsazen"/>
        <w:rPr>
          <w:lang w:val="en-US"/>
        </w:rPr>
      </w:pPr>
      <w:r>
        <w:rPr>
          <w:lang w:val="en-US"/>
        </w:rPr>
        <w:t>V </w:t>
      </w:r>
      <w:r>
        <w:t>případě tvorby virtuální aplikace na základě dat statických, tedy „ne-</w:t>
      </w:r>
      <w:proofErr w:type="spellStart"/>
      <w:proofErr w:type="gramStart"/>
      <w:r>
        <w:t>dlaždicovaných</w:t>
      </w:r>
      <w:proofErr w:type="spellEnd"/>
      <w:r>
        <w:t>“</w:t>
      </w:r>
      <w:proofErr w:type="gramEnd"/>
      <w:r>
        <w:t xml:space="preserve">, je nutné vzít v potaz jaký typ v jakém měřítku dává smysl popř. je možné zobrazovat ve virtuálním prostředí. Toto rozhodnutí je klíčové, jelikož virtuální realita umožňuje zobrazení dat v libovolných měřítkách. Rozhodování je možné rozdělit na základě tradičního dělení kartografické tvorby tedy </w:t>
      </w:r>
      <w:r w:rsidRPr="00CB5279">
        <w:rPr>
          <w:b/>
          <w:bCs/>
        </w:rPr>
        <w:t>Topografické</w:t>
      </w:r>
      <w:r>
        <w:t xml:space="preserve"> a </w:t>
      </w:r>
      <w:r w:rsidRPr="00CB5279">
        <w:rPr>
          <w:b/>
          <w:bCs/>
        </w:rPr>
        <w:t>Tematické mapy</w:t>
      </w:r>
      <w:r w:rsidR="00B4226C">
        <w:rPr>
          <w:b/>
          <w:bCs/>
        </w:rPr>
        <w:t xml:space="preserve"> </w:t>
      </w:r>
      <w:r w:rsidR="00B4226C">
        <w:rPr>
          <w:b/>
          <w:bCs/>
        </w:rPr>
        <w:fldChar w:fldCharType="begin"/>
      </w:r>
      <w:r w:rsidR="00B4226C">
        <w:rPr>
          <w:b/>
          <w:bCs/>
        </w:rPr>
        <w:instrText xml:space="preserve"> ADDIN ZOTERO_ITEM CSL_CITATION {"citationID":"rmAEs7rE","properties":{"formattedCitation":"(Kraak, Ormeling 2020)","plainCitation":"(Kraak, Ormeling 2020)","noteIndex":0},"citationItems":[{"id":2095,"uris":["http://zotero.org/groups/4599106/items/PCAKS2Q9"],"itemData":{"id":2095,"type":"book","abstract":"\"This fourth edition serves as an excellent introduction to general cartographic principles and as an examination of the best ways to optimize the visualization and use of spatio-temporal data. It incorporates all the changes and new developments in the world of maps such as open street maps and GPS-based crowdsourcing, the use of new web mapping technology, and adds new case studies and examples. Printed in full color, this fully-revised edition provides students with the knowledge and skills needed to read and understand maps and mapping changes, and offers professional cartographers an updated reference with the latest developments in cartography\"--","call-number":"GA105.3 .K73 2020","edition":"Fourth edition","event-place":"Boca Raton ; London","ISBN":"978-1-138-61395-9","publisher":"CRC Press","publisher-place":"Boca Raton ; London","source":"Library of Congress ISBN","title":"Cartography: visualization of geospatial data","title-short":"Cartography","author":[{"family":"Kraak","given":"M. J."},{"family":"Ormeling","given":"Ferjan"}],"issued":{"date-parts":[["2020"]]},"citation-key":"kraakCartographyVisualizationGeospatial2020a"}}],"schema":"https://github.com/citation-style-language/schema/raw/master/csl-citation.json"} </w:instrText>
      </w:r>
      <w:r w:rsidR="00B4226C">
        <w:rPr>
          <w:b/>
          <w:bCs/>
        </w:rPr>
        <w:fldChar w:fldCharType="separate"/>
      </w:r>
      <w:r w:rsidR="00B4226C" w:rsidRPr="00B4226C">
        <w:t>(Kraak, Ormeling 2020)</w:t>
      </w:r>
      <w:r w:rsidR="00B4226C">
        <w:rPr>
          <w:b/>
          <w:bCs/>
        </w:rPr>
        <w:fldChar w:fldCharType="end"/>
      </w:r>
      <w:r>
        <w:t>.</w:t>
      </w:r>
    </w:p>
    <w:p w14:paraId="020D5924" w14:textId="77777777" w:rsidR="00B41874" w:rsidRDefault="00B41874" w:rsidP="001D37CB">
      <w:pPr>
        <w:pStyle w:val="Malnadpis"/>
      </w:pPr>
      <w:r w:rsidRPr="009276C4">
        <w:t>Topografické mapy:</w:t>
      </w:r>
      <w:r>
        <w:t xml:space="preserve"> </w:t>
      </w:r>
    </w:p>
    <w:p w14:paraId="55216AB5" w14:textId="77777777" w:rsidR="00B41874" w:rsidRDefault="00B41874" w:rsidP="00B41874">
      <w:r>
        <w:t xml:space="preserve">Zpravidla topografické mapy zobrazují území tak jak existuje v realitě, tedy zobrazují tvar povrchu, vegetaci, vodstvo, urbánní prostředí (zastavěné plochy, komunikace atd.). </w:t>
      </w:r>
    </w:p>
    <w:p w14:paraId="7E07772C" w14:textId="77777777" w:rsidR="00B41874" w:rsidRPr="00F76A7D" w:rsidRDefault="00B41874" w:rsidP="00B41874">
      <w:pPr>
        <w:pStyle w:val="Normlnprvnodsazen"/>
        <w:numPr>
          <w:ilvl w:val="0"/>
          <w:numId w:val="7"/>
        </w:numPr>
        <w:rPr>
          <w:b/>
          <w:bCs/>
          <w:lang w:eastAsia="en-US"/>
        </w:rPr>
      </w:pPr>
      <w:r w:rsidRPr="00F76A7D">
        <w:rPr>
          <w:b/>
          <w:bCs/>
          <w:lang w:eastAsia="en-US"/>
        </w:rPr>
        <w:t xml:space="preserve">Velká měřítka </w:t>
      </w:r>
      <w:r w:rsidRPr="00F76A7D">
        <w:rPr>
          <w:b/>
          <w:bCs/>
          <w:lang w:val="en-US" w:eastAsia="en-US"/>
        </w:rPr>
        <w:t>(</w:t>
      </w:r>
      <w:proofErr w:type="gramStart"/>
      <w:r w:rsidRPr="00F76A7D">
        <w:rPr>
          <w:b/>
          <w:bCs/>
          <w:lang w:val="en-US" w:eastAsia="en-US"/>
        </w:rPr>
        <w:t>1 :</w:t>
      </w:r>
      <w:proofErr w:type="gramEnd"/>
      <w:r w:rsidRPr="00F76A7D">
        <w:rPr>
          <w:b/>
          <w:bCs/>
          <w:lang w:val="en-US" w:eastAsia="en-US"/>
        </w:rPr>
        <w:t xml:space="preserve"> 1 – 1 : 5 000)</w:t>
      </w:r>
      <w:r w:rsidRPr="00F76A7D">
        <w:rPr>
          <w:b/>
          <w:bCs/>
          <w:lang w:eastAsia="en-US"/>
        </w:rPr>
        <w:t>:</w:t>
      </w:r>
    </w:p>
    <w:p w14:paraId="7F73C685" w14:textId="306B643F" w:rsidR="00B41874" w:rsidRPr="0080777D" w:rsidRDefault="00B41874" w:rsidP="00B41874">
      <w:pPr>
        <w:pStyle w:val="Normlnprvnodsazen"/>
        <w:numPr>
          <w:ilvl w:val="1"/>
          <w:numId w:val="7"/>
        </w:numPr>
        <w:rPr>
          <w:lang w:eastAsia="en-US"/>
        </w:rPr>
      </w:pPr>
      <w:r w:rsidRPr="0080777D">
        <w:rPr>
          <w:b/>
          <w:bCs/>
          <w:lang w:eastAsia="en-US"/>
        </w:rPr>
        <w:t>Měřítko pořízení</w:t>
      </w:r>
      <w:r>
        <w:rPr>
          <w:lang w:eastAsia="en-US"/>
        </w:rPr>
        <w:t xml:space="preserve"> – Největší</w:t>
      </w:r>
      <w:r>
        <w:t xml:space="preserve"> </w:t>
      </w:r>
      <w:r w:rsidR="001D37CB">
        <w:t>měřítko,</w:t>
      </w:r>
      <w:r>
        <w:t xml:space="preserve"> v jakém jsou tyto zdroje poskytovány je 1:5</w:t>
      </w:r>
      <w:r>
        <w:rPr>
          <w:lang w:val="en-US"/>
        </w:rPr>
        <w:t xml:space="preserve">000. Pro </w:t>
      </w:r>
      <w:r>
        <w:t xml:space="preserve">větší měřítka následně chybí informace a </w:t>
      </w:r>
      <w:r>
        <w:rPr>
          <w:lang w:val="en-US"/>
        </w:rPr>
        <w:t xml:space="preserve">jak je </w:t>
      </w:r>
      <w:proofErr w:type="spellStart"/>
      <w:r>
        <w:rPr>
          <w:lang w:val="en-US"/>
        </w:rPr>
        <w:t>patrn</w:t>
      </w:r>
      <w:proofErr w:type="spellEnd"/>
      <w:r>
        <w:t>é z </w:t>
      </w:r>
      <w:proofErr w:type="spellStart"/>
      <w:r w:rsidRPr="0080777D">
        <w:rPr>
          <w:highlight w:val="yellow"/>
        </w:rPr>
        <w:t>Obr.X</w:t>
      </w:r>
      <w:proofErr w:type="spellEnd"/>
      <w:r>
        <w:t xml:space="preserve"> dosažení větších měřítek i v případě 2D map z toho důvodu vede ke ztrátě kvality vizualizace. </w:t>
      </w:r>
    </w:p>
    <w:p w14:paraId="1793E01E" w14:textId="77777777" w:rsidR="00B41874" w:rsidRDefault="00B41874" w:rsidP="00B41874">
      <w:pPr>
        <w:pStyle w:val="Normlnprvnodsazen"/>
        <w:numPr>
          <w:ilvl w:val="1"/>
          <w:numId w:val="7"/>
        </w:numPr>
        <w:rPr>
          <w:lang w:eastAsia="en-US"/>
        </w:rPr>
      </w:pPr>
      <w:r w:rsidRPr="00B41874">
        <w:rPr>
          <w:b/>
          <w:bCs/>
          <w:lang w:eastAsia="en-US"/>
        </w:rPr>
        <w:t>Technická omezení</w:t>
      </w:r>
      <w:r>
        <w:rPr>
          <w:lang w:eastAsia="en-US"/>
        </w:rPr>
        <w:t xml:space="preserve"> – Při práci s </w:t>
      </w:r>
      <w:proofErr w:type="spellStart"/>
      <w:r>
        <w:rPr>
          <w:lang w:eastAsia="en-US"/>
        </w:rPr>
        <w:t>neinstancovanými</w:t>
      </w:r>
      <w:proofErr w:type="spellEnd"/>
      <w:r>
        <w:rPr>
          <w:lang w:eastAsia="en-US"/>
        </w:rPr>
        <w:t xml:space="preserve"> daty, je pro zobrazení ve velkých měřítkách je vyžadováno vysoké podrobnosti, což v 3D virtuálním prostředí znamená podrobný </w:t>
      </w:r>
      <w:proofErr w:type="spellStart"/>
      <w:r>
        <w:rPr>
          <w:lang w:eastAsia="en-US"/>
        </w:rPr>
        <w:t>mesh</w:t>
      </w:r>
      <w:proofErr w:type="spellEnd"/>
      <w:r>
        <w:rPr>
          <w:lang w:eastAsia="en-US"/>
        </w:rPr>
        <w:t xml:space="preserve"> a detailní textury. Míra podrobnosti je však rázně omezena hranicemi možností technologií umožňující VR </w:t>
      </w:r>
      <w:r w:rsidRPr="00B41874">
        <w:rPr>
          <w:highlight w:val="yellow"/>
          <w:lang w:eastAsia="en-US"/>
        </w:rPr>
        <w:t xml:space="preserve">viz kap </w:t>
      </w:r>
      <w:r w:rsidRPr="00B41874">
        <w:rPr>
          <w:highlight w:val="yellow"/>
          <w:lang w:val="en-US" w:eastAsia="en-US"/>
        </w:rPr>
        <w:t>(V</w:t>
      </w:r>
      <w:proofErr w:type="spellStart"/>
      <w:r w:rsidRPr="00B41874">
        <w:rPr>
          <w:highlight w:val="yellow"/>
          <w:lang w:eastAsia="en-US"/>
        </w:rPr>
        <w:t>ýkon</w:t>
      </w:r>
      <w:proofErr w:type="spellEnd"/>
      <w:r w:rsidRPr="00B41874">
        <w:rPr>
          <w:highlight w:val="yellow"/>
          <w:lang w:val="en-US" w:eastAsia="en-US"/>
        </w:rPr>
        <w:t>)</w:t>
      </w:r>
      <w:r w:rsidRPr="00B41874">
        <w:rPr>
          <w:highlight w:val="yellow"/>
          <w:lang w:eastAsia="en-US"/>
        </w:rPr>
        <w:t>.</w:t>
      </w:r>
    </w:p>
    <w:p w14:paraId="0B351979" w14:textId="6DEBB20F" w:rsidR="00B41874" w:rsidRPr="00F76A7D" w:rsidRDefault="00B41874" w:rsidP="00B41874">
      <w:pPr>
        <w:pStyle w:val="Normlnprvnodsazen"/>
        <w:numPr>
          <w:ilvl w:val="1"/>
          <w:numId w:val="7"/>
        </w:numPr>
        <w:rPr>
          <w:b/>
          <w:bCs/>
          <w:lang w:eastAsia="en-US"/>
        </w:rPr>
      </w:pPr>
      <w:r w:rsidRPr="00B41874">
        <w:rPr>
          <w:b/>
          <w:bCs/>
          <w:lang w:eastAsia="en-US"/>
        </w:rPr>
        <w:t>Práce s</w:t>
      </w:r>
      <w:r>
        <w:rPr>
          <w:b/>
          <w:bCs/>
          <w:lang w:eastAsia="en-US"/>
        </w:rPr>
        <w:t> </w:t>
      </w:r>
      <w:r w:rsidRPr="00B41874">
        <w:rPr>
          <w:b/>
          <w:bCs/>
          <w:lang w:eastAsia="en-US"/>
        </w:rPr>
        <w:t>LOR</w:t>
      </w:r>
      <w:r>
        <w:rPr>
          <w:b/>
          <w:bCs/>
          <w:lang w:eastAsia="en-US"/>
        </w:rPr>
        <w:t xml:space="preserve"> </w:t>
      </w:r>
      <w:r>
        <w:rPr>
          <w:b/>
          <w:bCs/>
          <w:lang w:val="en-US" w:eastAsia="en-US"/>
        </w:rPr>
        <w:t xml:space="preserve">– </w:t>
      </w:r>
      <w:r>
        <w:rPr>
          <w:lang w:val="en-US" w:eastAsia="en-US"/>
        </w:rPr>
        <w:t xml:space="preserve">Za </w:t>
      </w:r>
      <w:r>
        <w:rPr>
          <w:lang w:eastAsia="en-US"/>
        </w:rPr>
        <w:t xml:space="preserve">účelem vyřešení </w:t>
      </w:r>
      <w:r w:rsidR="00F76A7D">
        <w:rPr>
          <w:lang w:eastAsia="en-US"/>
        </w:rPr>
        <w:t xml:space="preserve">výše zmíněných problémů je možná práce s nižším LOR. </w:t>
      </w:r>
    </w:p>
    <w:p w14:paraId="422CE765" w14:textId="5778DE07" w:rsidR="00F76A7D" w:rsidRPr="00DE0E0C" w:rsidRDefault="00F76A7D" w:rsidP="00DE0E0C">
      <w:pPr>
        <w:pStyle w:val="Normlnprvnodsazen"/>
        <w:numPr>
          <w:ilvl w:val="0"/>
          <w:numId w:val="7"/>
        </w:numPr>
        <w:rPr>
          <w:b/>
          <w:bCs/>
          <w:lang w:eastAsia="en-US"/>
        </w:rPr>
      </w:pPr>
      <w:r>
        <w:rPr>
          <w:b/>
          <w:bCs/>
          <w:lang w:eastAsia="en-US"/>
        </w:rPr>
        <w:t xml:space="preserve">Střední měřítka </w:t>
      </w:r>
      <w:r>
        <w:rPr>
          <w:b/>
          <w:bCs/>
          <w:lang w:val="en-US" w:eastAsia="en-US"/>
        </w:rPr>
        <w:t>(1:</w:t>
      </w:r>
      <w:r w:rsidR="00F66363">
        <w:rPr>
          <w:b/>
          <w:bCs/>
          <w:lang w:eastAsia="en-US"/>
        </w:rPr>
        <w:t>5000–1</w:t>
      </w:r>
      <w:r>
        <w:rPr>
          <w:b/>
          <w:bCs/>
          <w:lang w:eastAsia="en-US"/>
        </w:rPr>
        <w:t>: 1</w:t>
      </w:r>
      <w:r w:rsidR="0074531A">
        <w:rPr>
          <w:b/>
          <w:bCs/>
          <w:lang w:eastAsia="en-US"/>
        </w:rPr>
        <w:t xml:space="preserve"> 0</w:t>
      </w:r>
      <w:r>
        <w:rPr>
          <w:b/>
          <w:bCs/>
          <w:lang w:eastAsia="en-US"/>
        </w:rPr>
        <w:t>00 000):</w:t>
      </w:r>
    </w:p>
    <w:p w14:paraId="7F35AAD0" w14:textId="3A92E678" w:rsidR="00F76A7D" w:rsidRPr="00DE0E0C" w:rsidRDefault="00F76A7D" w:rsidP="00F76A7D">
      <w:pPr>
        <w:pStyle w:val="Normlnprvnodsazen"/>
        <w:numPr>
          <w:ilvl w:val="1"/>
          <w:numId w:val="7"/>
        </w:numPr>
        <w:rPr>
          <w:b/>
          <w:bCs/>
          <w:lang w:eastAsia="en-US"/>
        </w:rPr>
      </w:pPr>
      <w:r>
        <w:rPr>
          <w:b/>
          <w:bCs/>
          <w:lang w:eastAsia="en-US"/>
        </w:rPr>
        <w:t xml:space="preserve">Zobrazitelný obsah – </w:t>
      </w:r>
      <w:r>
        <w:rPr>
          <w:lang w:eastAsia="en-US"/>
        </w:rPr>
        <w:t xml:space="preserve">Ve virtuální realitě je klíčovým prvkem možnost zobrazit data ve 3 dimenzích. V případě topografických map třetí dimenze znamená nadmořskou výšku. Je tedy nutné vzít v potaz rozsah hodnot </w:t>
      </w:r>
      <w:r>
        <w:rPr>
          <w:lang w:eastAsia="en-US"/>
        </w:rPr>
        <w:lastRenderedPageBreak/>
        <w:t>nadmořské výšky zobrazovaných dat v daném měřítku, tak aby relativní rozdíl např. ve výšce terénu nebyl příliš malý</w:t>
      </w:r>
      <w:r w:rsidR="0074531A">
        <w:rPr>
          <w:lang w:eastAsia="en-US"/>
        </w:rPr>
        <w:t xml:space="preserve"> (možné řešení skrze různé hodnoty měřítka v různých osách – zvýraznění </w:t>
      </w:r>
      <w:proofErr w:type="spellStart"/>
      <w:r w:rsidR="0074531A">
        <w:rPr>
          <w:lang w:eastAsia="en-US"/>
        </w:rPr>
        <w:t>nadm</w:t>
      </w:r>
      <w:proofErr w:type="spellEnd"/>
      <w:r w:rsidR="0074531A">
        <w:rPr>
          <w:lang w:eastAsia="en-US"/>
        </w:rPr>
        <w:t>. výšky)</w:t>
      </w:r>
      <w:r>
        <w:rPr>
          <w:lang w:eastAsia="en-US"/>
        </w:rPr>
        <w:t>.</w:t>
      </w:r>
      <w:r w:rsidR="0074531A">
        <w:rPr>
          <w:lang w:eastAsia="en-US"/>
        </w:rPr>
        <w:t xml:space="preserve"> </w:t>
      </w:r>
    </w:p>
    <w:p w14:paraId="0F1F4F23" w14:textId="6D5CF47D" w:rsidR="00DE0E0C" w:rsidRPr="00DE0E0C" w:rsidRDefault="00DE0E0C" w:rsidP="00DE0E0C">
      <w:pPr>
        <w:pStyle w:val="Normlnprvnodsazen"/>
        <w:numPr>
          <w:ilvl w:val="0"/>
          <w:numId w:val="7"/>
        </w:numPr>
        <w:rPr>
          <w:b/>
          <w:bCs/>
          <w:lang w:eastAsia="en-US"/>
        </w:rPr>
      </w:pPr>
      <w:r>
        <w:rPr>
          <w:b/>
          <w:bCs/>
          <w:lang w:eastAsia="en-US"/>
        </w:rPr>
        <w:t xml:space="preserve">Malá měřítka </w:t>
      </w:r>
      <w:r>
        <w:rPr>
          <w:b/>
          <w:bCs/>
          <w:lang w:val="en-US" w:eastAsia="en-US"/>
        </w:rPr>
        <w:t>(</w:t>
      </w:r>
      <w:proofErr w:type="gramStart"/>
      <w:r>
        <w:rPr>
          <w:b/>
          <w:bCs/>
          <w:lang w:val="en-US" w:eastAsia="en-US"/>
        </w:rPr>
        <w:t>1</w:t>
      </w:r>
      <w:r w:rsidR="00D47513">
        <w:rPr>
          <w:b/>
          <w:bCs/>
          <w:lang w:val="en-US" w:eastAsia="en-US"/>
        </w:rPr>
        <w:t xml:space="preserve"> :</w:t>
      </w:r>
      <w:proofErr w:type="gramEnd"/>
      <w:r>
        <w:rPr>
          <w:b/>
          <w:bCs/>
          <w:lang w:val="en-US" w:eastAsia="en-US"/>
        </w:rPr>
        <w:t xml:space="preserve"> </w:t>
      </w:r>
      <w:r w:rsidR="00D47513">
        <w:rPr>
          <w:b/>
          <w:bCs/>
          <w:lang w:val="en-US" w:eastAsia="en-US"/>
        </w:rPr>
        <w:t xml:space="preserve">1 </w:t>
      </w:r>
      <w:r>
        <w:rPr>
          <w:b/>
          <w:bCs/>
          <w:lang w:val="en-US" w:eastAsia="en-US"/>
        </w:rPr>
        <w:t xml:space="preserve">000 000 </w:t>
      </w:r>
      <w:r w:rsidR="00D47513">
        <w:rPr>
          <w:b/>
          <w:bCs/>
          <w:lang w:val="en-US" w:eastAsia="en-US"/>
        </w:rPr>
        <w:t>–</w:t>
      </w:r>
      <w:r w:rsidR="001D37CB">
        <w:rPr>
          <w:b/>
          <w:bCs/>
          <w:lang w:val="en-US" w:eastAsia="en-US"/>
        </w:rPr>
        <w:t xml:space="preserve"> </w:t>
      </w:r>
      <w:r>
        <w:rPr>
          <w:b/>
          <w:bCs/>
          <w:lang w:eastAsia="en-US"/>
        </w:rPr>
        <w:t>1</w:t>
      </w:r>
      <w:r w:rsidR="00D47513">
        <w:rPr>
          <w:b/>
          <w:bCs/>
          <w:lang w:eastAsia="en-US"/>
        </w:rPr>
        <w:t>: 1</w:t>
      </w:r>
      <w:r>
        <w:rPr>
          <w:b/>
          <w:bCs/>
          <w:lang w:val="en-US" w:eastAsia="en-US"/>
        </w:rPr>
        <w:t>00 000 000):</w:t>
      </w:r>
    </w:p>
    <w:p w14:paraId="5A988562" w14:textId="1573B198" w:rsidR="00D83A28" w:rsidRPr="00D83A28" w:rsidRDefault="00DE0E0C" w:rsidP="00D83A28">
      <w:pPr>
        <w:pStyle w:val="Normlnprvnodsazen"/>
        <w:numPr>
          <w:ilvl w:val="1"/>
          <w:numId w:val="7"/>
        </w:numPr>
        <w:rPr>
          <w:b/>
          <w:bCs/>
          <w:lang w:eastAsia="en-US"/>
        </w:rPr>
      </w:pPr>
      <w:proofErr w:type="spellStart"/>
      <w:r>
        <w:rPr>
          <w:b/>
          <w:bCs/>
          <w:lang w:val="en-US" w:eastAsia="en-US"/>
        </w:rPr>
        <w:t>Zobraziteln</w:t>
      </w:r>
      <w:proofErr w:type="spellEnd"/>
      <w:r>
        <w:rPr>
          <w:b/>
          <w:bCs/>
          <w:lang w:eastAsia="en-US"/>
        </w:rPr>
        <w:t>ý</w:t>
      </w:r>
      <w:r w:rsidR="00D83A28">
        <w:rPr>
          <w:b/>
          <w:bCs/>
          <w:lang w:eastAsia="en-US"/>
        </w:rPr>
        <w:t xml:space="preserve"> </w:t>
      </w:r>
      <w:r>
        <w:rPr>
          <w:b/>
          <w:bCs/>
          <w:lang w:eastAsia="en-US"/>
        </w:rPr>
        <w:t xml:space="preserve">obsah – </w:t>
      </w:r>
      <w:r>
        <w:rPr>
          <w:lang w:eastAsia="en-US"/>
        </w:rPr>
        <w:t xml:space="preserve">V těchto měřítcích přetrvává problém malých relativních hodnot nadmořské výšky. V případě vizualizace celého světa se pak jedná o virtuální glóby, kdy nadmořská výška je vůči velikosti země mizivá. </w:t>
      </w:r>
      <w:r w:rsidR="00D83A28">
        <w:rPr>
          <w:lang w:eastAsia="en-US"/>
        </w:rPr>
        <w:t>Řešení je tedy obdobné jako využívají reálné glóby se zvýrazněným reliéfem.</w:t>
      </w:r>
    </w:p>
    <w:p w14:paraId="5ED4355D" w14:textId="1802EE9A" w:rsidR="00D83A28" w:rsidRDefault="00D83A28" w:rsidP="00D83A28">
      <w:pPr>
        <w:pStyle w:val="Malnadpis"/>
      </w:pPr>
      <w:r>
        <w:t>Tematické mapy</w:t>
      </w:r>
    </w:p>
    <w:p w14:paraId="5E0AB9FF" w14:textId="2FE1F3C8" w:rsidR="00D83A28" w:rsidRPr="00F66363" w:rsidRDefault="00D83A28" w:rsidP="00D83A28">
      <w:pPr>
        <w:rPr>
          <w:lang w:val="en-US"/>
        </w:rPr>
      </w:pPr>
      <w:r>
        <w:t xml:space="preserve">Tematické mapy umožňují mnohem větší volnost ve volbě měřítka na rozdíl od topografických. Tematická data jsou zpravidla dostupná napříč. měřítky v různých seskupení (budovy, admin. Jednotky, státy, kontinenty atd.). V případě tematických map je využití </w:t>
      </w:r>
      <w:proofErr w:type="gramStart"/>
      <w:r>
        <w:t>3tí</w:t>
      </w:r>
      <w:proofErr w:type="gramEnd"/>
      <w:r>
        <w:t xml:space="preserve"> dimenze na autorovi vizualizace, jelikož je možné pomocí 3. dimenze zobrazovat libovolné charakteristiky. </w:t>
      </w:r>
      <w:r w:rsidR="00F66363" w:rsidRPr="00F66363">
        <w:rPr>
          <w:highlight w:val="yellow"/>
          <w:lang w:val="en-US"/>
        </w:rPr>
        <w:t xml:space="preserve"># </w:t>
      </w:r>
      <w:proofErr w:type="spellStart"/>
      <w:r w:rsidR="00F66363" w:rsidRPr="00F66363">
        <w:rPr>
          <w:highlight w:val="yellow"/>
          <w:lang w:val="en-US"/>
        </w:rPr>
        <w:t>todo</w:t>
      </w:r>
      <w:proofErr w:type="spellEnd"/>
      <w:r w:rsidR="00F66363" w:rsidRPr="00F66363">
        <w:rPr>
          <w:highlight w:val="yellow"/>
          <w:lang w:val="en-US"/>
        </w:rPr>
        <w:t xml:space="preserve"> – not finished</w:t>
      </w:r>
    </w:p>
    <w:p w14:paraId="502C9CEC" w14:textId="77777777" w:rsidR="00B41874" w:rsidRDefault="00B41874" w:rsidP="00B41874">
      <w:pPr>
        <w:pStyle w:val="Normlnprvnodsazen"/>
        <w:rPr>
          <w:lang w:eastAsia="en-US"/>
        </w:rPr>
      </w:pPr>
    </w:p>
    <w:p w14:paraId="5A8CE5D2" w14:textId="77777777" w:rsidR="00B41874" w:rsidRDefault="00B41874" w:rsidP="00B41874">
      <w:pPr>
        <w:pStyle w:val="Normlnprvnodsazen"/>
        <w:keepNext/>
        <w:ind w:firstLine="0"/>
      </w:pPr>
      <w:r>
        <w:rPr>
          <w:noProof/>
        </w:rPr>
        <w:drawing>
          <wp:inline distT="0" distB="0" distL="0" distR="0" wp14:anchorId="07A37BC8" wp14:editId="25D06F4A">
            <wp:extent cx="5579745" cy="4162425"/>
            <wp:effectExtent l="0" t="0" r="1905" b="9525"/>
            <wp:docPr id="178754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3589" name="Picture 1787543589"/>
                    <pic:cNvPicPr/>
                  </pic:nvPicPr>
                  <pic:blipFill>
                    <a:blip r:embed="rId33">
                      <a:extLst>
                        <a:ext uri="{28A0092B-C50C-407E-A947-70E740481C1C}">
                          <a14:useLocalDpi xmlns:a14="http://schemas.microsoft.com/office/drawing/2010/main" val="0"/>
                        </a:ext>
                      </a:extLst>
                    </a:blip>
                    <a:stretch>
                      <a:fillRect/>
                    </a:stretch>
                  </pic:blipFill>
                  <pic:spPr>
                    <a:xfrm>
                      <a:off x="0" y="0"/>
                      <a:ext cx="5579745" cy="4162425"/>
                    </a:xfrm>
                    <a:prstGeom prst="rect">
                      <a:avLst/>
                    </a:prstGeom>
                  </pic:spPr>
                </pic:pic>
              </a:graphicData>
            </a:graphic>
          </wp:inline>
        </w:drawing>
      </w:r>
    </w:p>
    <w:p w14:paraId="697F4B12" w14:textId="5F674DFA" w:rsidR="00B41874" w:rsidRDefault="00B41874" w:rsidP="001D37CB">
      <w:pPr>
        <w:pStyle w:val="Caption"/>
      </w:pPr>
      <w:r>
        <w:t xml:space="preserve">Obr. </w:t>
      </w:r>
      <w:r>
        <w:fldChar w:fldCharType="begin"/>
      </w:r>
      <w:r>
        <w:instrText xml:space="preserve"> SEQ Obr. \* ARABIC </w:instrText>
      </w:r>
      <w:r>
        <w:fldChar w:fldCharType="separate"/>
      </w:r>
      <w:r w:rsidR="002165DC">
        <w:rPr>
          <w:noProof/>
        </w:rPr>
        <w:t>13</w:t>
      </w:r>
      <w:r>
        <w:fldChar w:fldCharType="end"/>
      </w:r>
      <w:r>
        <w:t xml:space="preserve"> Porovnání měřítek map ve webovém prostředí ve 2D prostředí a 3D prostředí. </w:t>
      </w:r>
      <w:r w:rsidRPr="00746A41">
        <w:rPr>
          <w:highlight w:val="yellow"/>
        </w:rPr>
        <w:t>zdroj: CUZK #todo citovat</w:t>
      </w:r>
      <w:r>
        <w:t xml:space="preserve">, </w:t>
      </w:r>
      <w:proofErr w:type="spellStart"/>
      <w:r>
        <w:t>google</w:t>
      </w:r>
      <w:proofErr w:type="spellEnd"/>
      <w:r>
        <w:t xml:space="preserve"> </w:t>
      </w:r>
      <w:proofErr w:type="spellStart"/>
      <w:r>
        <w:t>earth</w:t>
      </w:r>
      <w:proofErr w:type="spellEnd"/>
      <w:r>
        <w:t xml:space="preserve"> – vlastní úprava</w:t>
      </w:r>
      <w:r w:rsidR="001C20B3">
        <w:t>. Zmenšeno – měřítka odpovídají zobrazení v rámci internetového prohlížeče namísto velikosti obrázku v textu</w:t>
      </w:r>
      <w:r>
        <w:t>.</w:t>
      </w:r>
    </w:p>
    <w:p w14:paraId="4674482E" w14:textId="014F30EE" w:rsidR="00AB45B4" w:rsidRDefault="00AB45B4" w:rsidP="00331DCE">
      <w:pPr>
        <w:pStyle w:val="Normlnprvnodsazen"/>
      </w:pPr>
      <w:r w:rsidRPr="001F6849">
        <w:t xml:space="preserve">Jako důležitou problematiku zmiňuje </w:t>
      </w:r>
      <w:r w:rsidRPr="001F6849">
        <w:fldChar w:fldCharType="begin"/>
      </w:r>
      <w:r w:rsidR="00FE5E44">
        <w:instrText xml:space="preserve"> ADDIN ZOTERO_ITEM CSL_CITATION {"citationID":"pyYXfhhk","properties":{"formattedCitation":"(Coltekin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w:t>
      </w:r>
      <w:r w:rsidR="00A32AF4" w:rsidRPr="001F6849">
        <w:t xml:space="preserve">míru abstrakce v návrhu virtuálních prostředí. Obecně je snaha dosáhnout co nejvíce realistické vizualizace. Ta je však nutná překonat problémy náročnosti zpracování množství dat a jeho vykreslení za předpokladu udržení nízké latence, vysokých hodnot FPS a dostatečného rozlišení. Díky této </w:t>
      </w:r>
      <w:r w:rsidR="00A32AF4" w:rsidRPr="001F6849">
        <w:lastRenderedPageBreak/>
        <w:t>problematice je nutné využívat LOD a LOR přístupy</w:t>
      </w:r>
      <w:r w:rsidR="000B14FA" w:rsidRPr="001F6849">
        <w:t xml:space="preserve"> </w:t>
      </w:r>
      <w:r w:rsidR="00A32AF4" w:rsidRPr="001F6849">
        <w:fldChar w:fldCharType="begin"/>
      </w:r>
      <w:r w:rsidR="00FE5E44">
        <w:instrText xml:space="preserve"> ADDIN ZOTERO_ITEM CSL_CITATION {"citationID":"cz6cyLsT","properties":{"formattedCitation":"(Coltekin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00A32AF4" w:rsidRPr="001F6849">
        <w:fldChar w:fldCharType="separate"/>
      </w:r>
      <w:r w:rsidR="00C05E88" w:rsidRPr="001F6849">
        <w:t>(Coltekin et al. 2020)</w:t>
      </w:r>
      <w:r w:rsidR="00A32AF4" w:rsidRPr="001F6849">
        <w:fldChar w:fldCharType="end"/>
      </w:r>
      <w:r w:rsidR="00A32AF4" w:rsidRPr="001F6849">
        <w:t xml:space="preserve">. </w:t>
      </w:r>
      <w:r w:rsidR="000B14FA" w:rsidRPr="001F6849">
        <w:t>Při zanedbání některých z těchto aspektů v návrhu vizualizace se pak jedná o snížení míry imerze.</w:t>
      </w:r>
      <w:r w:rsidR="00FC2EB8" w:rsidRPr="001F6849">
        <w:t xml:space="preserve"> </w:t>
      </w:r>
      <w:r w:rsidR="000B14FA" w:rsidRPr="001F6849">
        <w:t xml:space="preserve"> </w:t>
      </w:r>
    </w:p>
    <w:p w14:paraId="79B9D0C5" w14:textId="77777777" w:rsidR="00B2682C" w:rsidRDefault="00B2682C" w:rsidP="00B2682C">
      <w:pPr>
        <w:pStyle w:val="Normlnprvnodsazen"/>
        <w:keepNext/>
        <w:ind w:firstLine="0"/>
      </w:pPr>
      <w:r w:rsidRPr="00B2682C">
        <w:rPr>
          <w:noProof/>
        </w:rPr>
        <w:drawing>
          <wp:inline distT="0" distB="0" distL="0" distR="0" wp14:anchorId="22DC7275" wp14:editId="408F6BB7">
            <wp:extent cx="5579745" cy="3993515"/>
            <wp:effectExtent l="0" t="0" r="1905" b="6985"/>
            <wp:docPr id="1249181618"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1618" name="Picture 1" descr="A close-up of a diagram&#10;&#10;Description automatically generated"/>
                    <pic:cNvPicPr/>
                  </pic:nvPicPr>
                  <pic:blipFill>
                    <a:blip r:embed="rId34"/>
                    <a:stretch>
                      <a:fillRect/>
                    </a:stretch>
                  </pic:blipFill>
                  <pic:spPr>
                    <a:xfrm>
                      <a:off x="0" y="0"/>
                      <a:ext cx="5579745" cy="3993515"/>
                    </a:xfrm>
                    <a:prstGeom prst="rect">
                      <a:avLst/>
                    </a:prstGeom>
                  </pic:spPr>
                </pic:pic>
              </a:graphicData>
            </a:graphic>
          </wp:inline>
        </w:drawing>
      </w:r>
    </w:p>
    <w:p w14:paraId="00AB9F73" w14:textId="730E186B" w:rsidR="00B2682C" w:rsidRPr="001F6849" w:rsidRDefault="00B2682C" w:rsidP="00B2682C">
      <w:pPr>
        <w:pStyle w:val="Caption"/>
      </w:pPr>
      <w:r>
        <w:t xml:space="preserve">Obr. </w:t>
      </w:r>
      <w:r>
        <w:fldChar w:fldCharType="begin"/>
      </w:r>
      <w:r>
        <w:instrText xml:space="preserve"> SEQ Obr. \* ARABIC </w:instrText>
      </w:r>
      <w:r>
        <w:fldChar w:fldCharType="separate"/>
      </w:r>
      <w:r w:rsidR="002165DC">
        <w:rPr>
          <w:noProof/>
        </w:rPr>
        <w:t>14</w:t>
      </w:r>
      <w:r>
        <w:fldChar w:fldCharType="end"/>
      </w:r>
      <w:r>
        <w:t xml:space="preserve"> </w:t>
      </w:r>
      <w:r w:rsidR="00B71937">
        <w:t xml:space="preserve">Klasifikace </w:t>
      </w:r>
      <w:proofErr w:type="gramStart"/>
      <w:r w:rsidR="00B71937">
        <w:t>3D</w:t>
      </w:r>
      <w:proofErr w:type="gramEnd"/>
      <w:r w:rsidR="00B71937">
        <w:t xml:space="preserve"> vizualizací, na </w:t>
      </w:r>
      <w:r w:rsidR="00B36706">
        <w:t>základě</w:t>
      </w:r>
      <w:r w:rsidR="00B71937">
        <w:t xml:space="preserve"> LOR a míry imerze</w:t>
      </w:r>
      <w:r>
        <w:t>.</w:t>
      </w:r>
      <w:r w:rsidR="00B71937">
        <w:t xml:space="preserve"> Zdroj:</w:t>
      </w:r>
      <w:r>
        <w:t xml:space="preserve"> </w:t>
      </w:r>
      <w:r w:rsidR="00B71937">
        <w:fldChar w:fldCharType="begin"/>
      </w:r>
      <w:r w:rsidR="00792292">
        <w:instrText xml:space="preserve"> ADDIN ZOTERO_ITEM CSL_CITATION {"citationID":"qpEChG6C","properties":{"formattedCitation":"(\\uc0\\u199{}\\uc0\\u246{}ltekin, Lokka, Zahner 2016)","plainCitation":"(Çöltekin, Lokka, Zahner 2016)","noteIndex":0},"citationItems":[{"id":1042,"uris":["http://zotero.org/groups/4599106/items/36WEN6A4"],"itemData":{"id":1042,"type":"article-journal","abstract":"Whether and when should we show data in 3D is an on-going debate in communities conducting visualization research. A strong opposition exists in the information visualization (Infovis) community, and seemingly unnecessary/unwarranted use of 3D, e.g., in plots, bar or pie charts, is heavily criticized. The scientific visualization (Scivis) community, on the other hand, is more supportive of the use of 3D as it allows ‘seeing’ invisible phenomena, or designing and printing things that are used in e.g., surgeries, educational settings etc. Geographic visualization (Geovis) stands between the Infovis and Scivis communities. In geographic information science, most visuo-spatial analyses have been sufficiently conducted in 2D or 2.5D, including analyses related to terrain and much of the urban phenomena. On the other hand, there has always been a strong interest in 3D, with similar motivations as in Scivis community. Among many types of 3D visualizations, a popular one that is exploited both for visual analysis and visualization is the highly realistic (geo)virtual environments. Such environments may be engaging and memorable for the viewers because they offer highly immersive experiences. However, it is not yet well-established if we should opt to show the data in 3D; and if yes, a) what type of 3D we should use, b) for what task types, and c) for whom. In this paper, we identify some of the central arguments for and against the use of 3D visualizations around these three considerations in a concise interdisciplinary literature review.","container-title":"ISPRS - International Archives of the Photogrammetry, Remote Sensing and Spatial Information Sciences","DOI":"10.5194/isprsarchives-XLI-B2-387-2016","ISSN":"2194-9034","journalAbbreviation":"Int. Arch. Photogramm. Remote Sens. Spatial Inf. Sci.","language":"en","page":"387-392","source":"DOI.org (Crossref)","title":"ON THE USABILITY AND USEFULNESS OF 3D (GEO)VISUALIZATIONS","volume":"XLI-B2","author":[{"family":"Çöltekin","given":"A."},{"family":"Lokka","given":"I."},{"family":"Zahner","given":"M."}],"issued":{"date-parts":[["2016",6,8]]},"citation-key":"coltekinUSABILITYUSEFULNESS3D2016"}}],"schema":"https://github.com/citation-style-language/schema/raw/master/csl-citation.json"} </w:instrText>
      </w:r>
      <w:r w:rsidR="00B71937">
        <w:fldChar w:fldCharType="separate"/>
      </w:r>
      <w:r w:rsidR="00B71937" w:rsidRPr="00B71937">
        <w:rPr>
          <w:rFonts w:cs="Times New Roman"/>
          <w:szCs w:val="24"/>
        </w:rPr>
        <w:t>(Çöltekin, Lokka, Zahner 2016)</w:t>
      </w:r>
      <w:r w:rsidR="00B71937">
        <w:fldChar w:fldCharType="end"/>
      </w:r>
    </w:p>
    <w:p w14:paraId="3E7A8760" w14:textId="57330583" w:rsidR="00054069" w:rsidRDefault="000B14FA" w:rsidP="004A11B2">
      <w:pPr>
        <w:pStyle w:val="Normlnprvnodsazen"/>
      </w:pPr>
      <w:r w:rsidRPr="001D37CB">
        <w:rPr>
          <w:highlight w:val="yellow"/>
        </w:rPr>
        <w:t xml:space="preserve">Další z problematik je pak tvorba virtuálního obsahu. Vytvoření obsahu s vysokým LOD a LOR zahrnuje řadu komplexních operací </w:t>
      </w:r>
      <w:r w:rsidRPr="001D37CB">
        <w:rPr>
          <w:highlight w:val="yellow"/>
        </w:rPr>
        <w:fldChar w:fldCharType="begin"/>
      </w:r>
      <w:r w:rsidR="00FE5E44">
        <w:rPr>
          <w:highlight w:val="yellow"/>
        </w:rPr>
        <w:instrText xml:space="preserve"> ADDIN ZOTERO_ITEM CSL_CITATION {"citationID":"Qk91xJhn","properties":{"formattedCitation":"(Coltekin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D37CB">
        <w:rPr>
          <w:highlight w:val="yellow"/>
        </w:rPr>
        <w:fldChar w:fldCharType="separate"/>
      </w:r>
      <w:r w:rsidR="00C05E88" w:rsidRPr="001D37CB">
        <w:rPr>
          <w:highlight w:val="yellow"/>
        </w:rPr>
        <w:t>(Coltekin et al. 2020)</w:t>
      </w:r>
      <w:r w:rsidRPr="001D37CB">
        <w:rPr>
          <w:highlight w:val="yellow"/>
        </w:rPr>
        <w:fldChar w:fldCharType="end"/>
      </w:r>
      <w:r w:rsidRPr="001D37CB">
        <w:rPr>
          <w:highlight w:val="yellow"/>
        </w:rPr>
        <w:t>. Za hlavní úskalí se považuje kombinace množství vstupních dat (</w:t>
      </w:r>
      <w:proofErr w:type="spellStart"/>
      <w:r w:rsidRPr="001D37CB">
        <w:rPr>
          <w:highlight w:val="yellow"/>
        </w:rPr>
        <w:t>LiDAR</w:t>
      </w:r>
      <w:proofErr w:type="spellEnd"/>
      <w:r w:rsidRPr="001D37CB">
        <w:rPr>
          <w:highlight w:val="yellow"/>
        </w:rPr>
        <w:t xml:space="preserve">, tomografie, </w:t>
      </w:r>
      <w:proofErr w:type="spellStart"/>
      <w:r w:rsidRPr="001D37CB">
        <w:rPr>
          <w:highlight w:val="yellow"/>
        </w:rPr>
        <w:t>sterofotogrametrie</w:t>
      </w:r>
      <w:proofErr w:type="spellEnd"/>
      <w:r w:rsidRPr="001D37CB">
        <w:rPr>
          <w:highlight w:val="yellow"/>
        </w:rPr>
        <w:t xml:space="preserve"> aj.), manuální práce při samotném modelování jako např.: segmentace textur od povrchů, tvorba topologicky správný</w:t>
      </w:r>
      <w:r w:rsidR="00054069" w:rsidRPr="001D37CB">
        <w:rPr>
          <w:highlight w:val="yellow"/>
        </w:rPr>
        <w:t xml:space="preserve"> povrchů, fyzikální simulace aj. Z hlediska této práce je klíčový výběr vstupních dat uskutečnit tak, aby potřeba výše zmíněných kroků byla </w:t>
      </w:r>
      <w:r w:rsidR="00253E9C" w:rsidRPr="001D37CB">
        <w:rPr>
          <w:highlight w:val="yellow"/>
        </w:rPr>
        <w:t>minimalizována,</w:t>
      </w:r>
      <w:r w:rsidR="004A11B2" w:rsidRPr="001D37CB">
        <w:rPr>
          <w:highlight w:val="yellow"/>
        </w:rPr>
        <w:t xml:space="preserve"> popř. ošetřena již existujícími řešeními.</w:t>
      </w:r>
      <w:r w:rsidR="004A11B2" w:rsidRPr="001F6849">
        <w:t xml:space="preserve"> </w:t>
      </w:r>
    </w:p>
    <w:p w14:paraId="24820803" w14:textId="3F54E222" w:rsidR="008D5F3F" w:rsidRPr="008D5F3F" w:rsidRDefault="008D5F3F" w:rsidP="008D5F3F">
      <w:pPr>
        <w:pStyle w:val="Normlnprvnodsazen"/>
        <w:ind w:firstLine="0"/>
      </w:pPr>
      <w:r w:rsidRPr="008D5F3F">
        <w:rPr>
          <w:highlight w:val="yellow"/>
          <w:lang w:val="en-US"/>
        </w:rPr>
        <w:t xml:space="preserve">#TODO – </w:t>
      </w:r>
      <w:proofErr w:type="spellStart"/>
      <w:r w:rsidRPr="008D5F3F">
        <w:rPr>
          <w:highlight w:val="yellow"/>
          <w:lang w:val="en-US"/>
        </w:rPr>
        <w:t>zopakovat</w:t>
      </w:r>
      <w:proofErr w:type="spellEnd"/>
      <w:r w:rsidRPr="008D5F3F">
        <w:rPr>
          <w:highlight w:val="yellow"/>
          <w:lang w:val="en-US"/>
        </w:rPr>
        <w:t xml:space="preserve"> argument </w:t>
      </w:r>
      <w:proofErr w:type="spellStart"/>
      <w:r w:rsidRPr="008D5F3F">
        <w:rPr>
          <w:highlight w:val="yellow"/>
          <w:lang w:val="en-US"/>
        </w:rPr>
        <w:t>dynamick</w:t>
      </w:r>
      <w:r w:rsidRPr="008D5F3F">
        <w:rPr>
          <w:highlight w:val="yellow"/>
        </w:rPr>
        <w:t>ých</w:t>
      </w:r>
      <w:proofErr w:type="spellEnd"/>
      <w:r w:rsidRPr="008D5F3F">
        <w:rPr>
          <w:highlight w:val="yellow"/>
        </w:rPr>
        <w:t xml:space="preserve"> (</w:t>
      </w:r>
      <w:proofErr w:type="spellStart"/>
      <w:r w:rsidRPr="008D5F3F">
        <w:rPr>
          <w:highlight w:val="yellow"/>
        </w:rPr>
        <w:t>instancovaných</w:t>
      </w:r>
      <w:proofErr w:type="spellEnd"/>
      <w:r w:rsidRPr="008D5F3F">
        <w:rPr>
          <w:highlight w:val="yellow"/>
        </w:rPr>
        <w:t>) x statických dat.</w:t>
      </w:r>
      <w:r>
        <w:t xml:space="preserve"> </w:t>
      </w:r>
    </w:p>
    <w:p w14:paraId="3F9CCEDF" w14:textId="064F2C8B" w:rsidR="00D727F5" w:rsidRDefault="00253E9C" w:rsidP="00253E9C">
      <w:pPr>
        <w:pStyle w:val="Heading3"/>
      </w:pPr>
      <w:r>
        <w:t>Datové modely a formáty</w:t>
      </w:r>
    </w:p>
    <w:p w14:paraId="3F63D5BF" w14:textId="0F7D81CB" w:rsidR="006C458C" w:rsidRDefault="004B36EC" w:rsidP="001D37CB">
      <w:r>
        <w:t xml:space="preserve">Pokud má virtuální realita zobrazovat realitu </w:t>
      </w:r>
      <w:r w:rsidR="001309C1">
        <w:t>skutečnou,</w:t>
      </w:r>
      <w:r>
        <w:t xml:space="preserve"> a to v různých úrovních abstrakce, je pravidlem, že data </w:t>
      </w:r>
      <w:proofErr w:type="gramStart"/>
      <w:r>
        <w:t>3D</w:t>
      </w:r>
      <w:proofErr w:type="gramEnd"/>
      <w:r>
        <w:t xml:space="preserve"> scén jsou často velice obsáhlá</w:t>
      </w:r>
      <w:r w:rsidR="00EC1C95">
        <w:t>.</w:t>
      </w:r>
      <w:r>
        <w:t xml:space="preserve"> V případě, kdy se vizualizace pohybuje v prostředí internetu je </w:t>
      </w:r>
      <w:r w:rsidR="00EC1C95">
        <w:t>velikost,</w:t>
      </w:r>
      <w:r>
        <w:t xml:space="preserve"> a hlavně rychlost načítání dat významným faktorem. Je proto nutné pečlivě vybrat datový formát. Kritéria výběru formátu</w:t>
      </w:r>
      <w:r w:rsidR="000A08D9">
        <w:t xml:space="preserve"> závisí primárně na podpoře ve webovém prostředí, </w:t>
      </w:r>
      <w:r>
        <w:t>možnosti přenosu geografických dat</w:t>
      </w:r>
      <w:r w:rsidR="000A08D9">
        <w:t xml:space="preserve">, </w:t>
      </w:r>
      <w:r>
        <w:t>interoperabilitě s jinými formáty (např. zdali je přístupná transformace z jiných vstupních formátů)</w:t>
      </w:r>
      <w:r w:rsidR="001309C1">
        <w:t>, zda se jedná o proprietární či otevřený formát</w:t>
      </w:r>
      <w:r w:rsidR="00D947C0">
        <w:t xml:space="preserve">, </w:t>
      </w:r>
      <w:r w:rsidR="00A93670">
        <w:t>k jakému účelu je formát primárně určen</w:t>
      </w:r>
      <w:r w:rsidR="00D947C0">
        <w:t xml:space="preserve"> a jak moc je formát aktuální (do jaké míry je využíván)</w:t>
      </w:r>
      <w:r>
        <w:t>.</w:t>
      </w:r>
      <w:r w:rsidR="00153841">
        <w:t xml:space="preserve"> Jelikož je možných formátů pro </w:t>
      </w:r>
      <w:proofErr w:type="gramStart"/>
      <w:r w:rsidR="00153841">
        <w:t>3D</w:t>
      </w:r>
      <w:proofErr w:type="gramEnd"/>
      <w:r w:rsidR="00153841">
        <w:t xml:space="preserve"> geografickou vizualizaci </w:t>
      </w:r>
      <w:r w:rsidR="000A08D9">
        <w:t>mnoho budou</w:t>
      </w:r>
      <w:r w:rsidR="00153841">
        <w:t xml:space="preserve"> pro analýzu budou vybrány pouze </w:t>
      </w:r>
      <w:r w:rsidR="00D947C0">
        <w:t>relevantní pro tuto práci</w:t>
      </w:r>
      <w:r w:rsidR="00153841">
        <w:t xml:space="preserve">. </w:t>
      </w:r>
      <w:r w:rsidR="000A08D9">
        <w:t>Z nich pak budou vybráni kandidáti pro tvorbu pilotní aplikace, kteří budou podrobněji popsáni.</w:t>
      </w:r>
    </w:p>
    <w:p w14:paraId="4841E980" w14:textId="77777777" w:rsidR="004E6E7C" w:rsidRDefault="004E6E7C" w:rsidP="004E6E7C">
      <w:pPr>
        <w:pStyle w:val="Normlnprvnodsazen"/>
        <w:ind w:firstLine="0"/>
        <w:rPr>
          <w:lang w:eastAsia="en-US"/>
        </w:rPr>
      </w:pPr>
    </w:p>
    <w:p w14:paraId="7397A9EE" w14:textId="453042DE" w:rsidR="004E6E7C" w:rsidRDefault="004E6E7C" w:rsidP="004E6E7C">
      <w:pPr>
        <w:pStyle w:val="Malnadpis"/>
      </w:pPr>
      <w:proofErr w:type="spellStart"/>
      <w:r>
        <w:lastRenderedPageBreak/>
        <w:t>glTF</w:t>
      </w:r>
      <w:proofErr w:type="spellEnd"/>
    </w:p>
    <w:p w14:paraId="59AAF2AE" w14:textId="23A7B356" w:rsidR="00E86C62" w:rsidRDefault="006C458C" w:rsidP="004E6E7C">
      <w:pPr>
        <w:pStyle w:val="Normlnprvnodsazen"/>
        <w:ind w:firstLine="0"/>
        <w:rPr>
          <w:lang w:eastAsia="en-US"/>
        </w:rPr>
      </w:pPr>
      <w:r>
        <w:rPr>
          <w:lang w:eastAsia="en-US"/>
        </w:rPr>
        <w:t xml:space="preserve">Formát </w:t>
      </w:r>
      <w:proofErr w:type="spellStart"/>
      <w:r w:rsidRPr="00A93670">
        <w:rPr>
          <w:b/>
          <w:bCs/>
          <w:lang w:eastAsia="en-US"/>
        </w:rPr>
        <w:t>gltf</w:t>
      </w:r>
      <w:proofErr w:type="spellEnd"/>
      <w:r>
        <w:rPr>
          <w:lang w:eastAsia="en-US"/>
        </w:rPr>
        <w:t xml:space="preserve"> p</w:t>
      </w:r>
      <w:r w:rsidRPr="001F6849">
        <w:rPr>
          <w:lang w:eastAsia="en-US"/>
        </w:rPr>
        <w:t xml:space="preserve">řezdívaný </w:t>
      </w:r>
      <w:r w:rsidRPr="001F6849">
        <w:rPr>
          <w:i/>
          <w:iCs/>
          <w:lang w:eastAsia="en-US"/>
        </w:rPr>
        <w:t xml:space="preserve">JPG pro </w:t>
      </w:r>
      <w:proofErr w:type="gramStart"/>
      <w:r w:rsidRPr="001F6849">
        <w:rPr>
          <w:i/>
          <w:iCs/>
          <w:lang w:eastAsia="en-US"/>
        </w:rPr>
        <w:t>3D</w:t>
      </w:r>
      <w:proofErr w:type="gramEnd"/>
      <w:r w:rsidRPr="001F6849">
        <w:rPr>
          <w:lang w:eastAsia="en-US"/>
        </w:rPr>
        <w:t xml:space="preserve">, jedná se o otevřený formát vytvořený skupinou </w:t>
      </w:r>
      <w:proofErr w:type="spellStart"/>
      <w:r w:rsidRPr="001F6849">
        <w:rPr>
          <w:lang w:eastAsia="en-US"/>
        </w:rPr>
        <w:t>Khronos</w:t>
      </w:r>
      <w:proofErr w:type="spellEnd"/>
      <w:r w:rsidRPr="001F6849">
        <w:rPr>
          <w:lang w:eastAsia="en-US"/>
        </w:rPr>
        <w:t xml:space="preserve">. Jedná se o formát určený pro sdílení </w:t>
      </w:r>
      <w:proofErr w:type="gramStart"/>
      <w:r w:rsidRPr="001F6849">
        <w:rPr>
          <w:lang w:eastAsia="en-US"/>
        </w:rPr>
        <w:t>3D</w:t>
      </w:r>
      <w:proofErr w:type="gramEnd"/>
      <w:r w:rsidRPr="001F6849">
        <w:rPr>
          <w:lang w:eastAsia="en-US"/>
        </w:rPr>
        <w:t xml:space="preserve"> scén. Může být ve dvou formách – jakožto binární </w:t>
      </w:r>
      <w:proofErr w:type="gramStart"/>
      <w:r w:rsidRPr="001F6849">
        <w:rPr>
          <w:lang w:eastAsia="en-US"/>
        </w:rPr>
        <w:t xml:space="preserve">balík </w:t>
      </w:r>
      <w:r w:rsidRPr="001F6849">
        <w:rPr>
          <w:i/>
          <w:iCs/>
          <w:lang w:eastAsia="en-US"/>
        </w:rPr>
        <w:t>.</w:t>
      </w:r>
      <w:proofErr w:type="spellStart"/>
      <w:r w:rsidRPr="001F6849">
        <w:rPr>
          <w:i/>
          <w:iCs/>
          <w:lang w:eastAsia="en-US"/>
        </w:rPr>
        <w:t>glb</w:t>
      </w:r>
      <w:proofErr w:type="spellEnd"/>
      <w:proofErr w:type="gramEnd"/>
      <w:r w:rsidRPr="001F6849">
        <w:rPr>
          <w:lang w:eastAsia="en-US"/>
        </w:rPr>
        <w:t xml:space="preserve"> nebo jako JSON soubor </w:t>
      </w:r>
      <w:r w:rsidRPr="001F6849">
        <w:rPr>
          <w:i/>
          <w:iCs/>
          <w:lang w:eastAsia="en-US"/>
        </w:rPr>
        <w:t>.</w:t>
      </w:r>
      <w:proofErr w:type="spellStart"/>
      <w:r w:rsidRPr="001F6849">
        <w:rPr>
          <w:i/>
          <w:iCs/>
          <w:lang w:eastAsia="en-US"/>
        </w:rPr>
        <w:t>gltf</w:t>
      </w:r>
      <w:proofErr w:type="spellEnd"/>
      <w:r w:rsidRPr="001F6849">
        <w:rPr>
          <w:lang w:eastAsia="en-US"/>
        </w:rPr>
        <w:t xml:space="preserve"> indexující připojené binární soubory (</w:t>
      </w:r>
      <w:del w:id="89" w:author="Lukáš Herman" w:date="2023-02-06T14:25:00Z">
        <w:r w:rsidRPr="001F6849" w:rsidDel="00227A2E">
          <w:rPr>
            <w:lang w:eastAsia="en-US"/>
          </w:rPr>
          <w:delText>atiributy</w:delText>
        </w:r>
      </w:del>
      <w:ins w:id="90" w:author="Lukáš Herman" w:date="2023-02-06T14:25:00Z">
        <w:r w:rsidRPr="001F6849">
          <w:rPr>
            <w:lang w:eastAsia="en-US"/>
          </w:rPr>
          <w:t>atributy</w:t>
        </w:r>
      </w:ins>
      <w:r w:rsidRPr="001F6849">
        <w:rPr>
          <w:lang w:eastAsia="en-US"/>
        </w:rPr>
        <w:t xml:space="preserve"> - </w:t>
      </w:r>
      <w:r w:rsidRPr="001F6849">
        <w:rPr>
          <w:i/>
          <w:iCs/>
          <w:lang w:eastAsia="en-US"/>
        </w:rPr>
        <w:t xml:space="preserve">.bin, </w:t>
      </w:r>
      <w:r w:rsidRPr="001F6849">
        <w:rPr>
          <w:lang w:eastAsia="en-US"/>
        </w:rPr>
        <w:t xml:space="preserve">textury - </w:t>
      </w:r>
      <w:r w:rsidRPr="001F6849">
        <w:rPr>
          <w:i/>
          <w:iCs/>
          <w:lang w:eastAsia="en-US"/>
        </w:rPr>
        <w:t>.</w:t>
      </w:r>
      <w:proofErr w:type="spellStart"/>
      <w:r w:rsidRPr="001F6849">
        <w:rPr>
          <w:i/>
          <w:iCs/>
          <w:lang w:eastAsia="en-US"/>
        </w:rPr>
        <w:t>jpg</w:t>
      </w:r>
      <w:proofErr w:type="spellEnd"/>
      <w:r w:rsidRPr="001F6849">
        <w:rPr>
          <w:i/>
          <w:iCs/>
          <w:lang w:eastAsia="en-US"/>
        </w:rPr>
        <w:t>, .</w:t>
      </w:r>
      <w:proofErr w:type="spellStart"/>
      <w:r w:rsidRPr="001F6849">
        <w:rPr>
          <w:i/>
          <w:iCs/>
          <w:lang w:eastAsia="en-US"/>
        </w:rPr>
        <w:t>png</w:t>
      </w:r>
      <w:proofErr w:type="spellEnd"/>
      <w:r w:rsidRPr="001F6849">
        <w:rPr>
          <w:i/>
          <w:iCs/>
          <w:lang w:eastAsia="en-US"/>
        </w:rPr>
        <w:t xml:space="preserve">. </w:t>
      </w:r>
      <w:proofErr w:type="gramStart"/>
      <w:r w:rsidRPr="001F6849">
        <w:rPr>
          <w:i/>
          <w:iCs/>
          <w:lang w:eastAsia="en-US"/>
        </w:rPr>
        <w:t>.</w:t>
      </w:r>
      <w:proofErr w:type="spellStart"/>
      <w:r w:rsidRPr="001F6849">
        <w:rPr>
          <w:i/>
          <w:iCs/>
          <w:lang w:eastAsia="en-US"/>
        </w:rPr>
        <w:t>webP</w:t>
      </w:r>
      <w:proofErr w:type="spellEnd"/>
      <w:proofErr w:type="gramEnd"/>
      <w:r w:rsidRPr="001F6849">
        <w:rPr>
          <w:lang w:eastAsia="en-US"/>
        </w:rPr>
        <w:t xml:space="preserve">). Formát je podporovaný ve většině </w:t>
      </w:r>
      <w:proofErr w:type="spellStart"/>
      <w:r w:rsidRPr="001F6849">
        <w:rPr>
          <w:lang w:eastAsia="en-US"/>
        </w:rPr>
        <w:t>WebGL</w:t>
      </w:r>
      <w:proofErr w:type="spellEnd"/>
      <w:r w:rsidRPr="001F6849">
        <w:rPr>
          <w:lang w:eastAsia="en-US"/>
        </w:rPr>
        <w:t xml:space="preserve"> knihoven</w:t>
      </w:r>
      <w:r>
        <w:rPr>
          <w:lang w:eastAsia="en-US"/>
        </w:rPr>
        <w:t xml:space="preserve">, grafických softwarů a nástrojů pro konverzi, kompresi atd. </w:t>
      </w:r>
    </w:p>
    <w:p w14:paraId="1491A952" w14:textId="6CA04D12" w:rsidR="006C458C" w:rsidRDefault="006C458C" w:rsidP="002128A9">
      <w:pPr>
        <w:pStyle w:val="Normlnprvnodsazen"/>
        <w:rPr>
          <w:lang w:eastAsia="en-US"/>
        </w:rPr>
      </w:pPr>
      <w:r>
        <w:rPr>
          <w:lang w:eastAsia="en-US"/>
        </w:rPr>
        <w:t xml:space="preserve">V kontextu geoprostorových dat, </w:t>
      </w:r>
      <w:r w:rsidR="004E6E7C">
        <w:rPr>
          <w:lang w:eastAsia="en-US"/>
        </w:rPr>
        <w:t xml:space="preserve">není </w:t>
      </w:r>
      <w:proofErr w:type="spellStart"/>
      <w:r w:rsidR="004E6E7C">
        <w:rPr>
          <w:lang w:eastAsia="en-US"/>
        </w:rPr>
        <w:t>glTF</w:t>
      </w:r>
      <w:proofErr w:type="spellEnd"/>
      <w:r w:rsidR="004E6E7C">
        <w:rPr>
          <w:lang w:eastAsia="en-US"/>
        </w:rPr>
        <w:t xml:space="preserve"> dokonalým formátem, jelikož geografická data jsou často velice obsáhlá a vyžadují velká množství geometrie pro adekvátní vyobrazení. Druhým problémem je uchování vztahu atributových dat (metadat) a jim přiřazené geometrie. Jakým způsobem identifikovat jednotlivé prvky v kontinuální nepravidelné trojúhelníkové síti (</w:t>
      </w:r>
      <w:proofErr w:type="spellStart"/>
      <w:r w:rsidR="004E6E7C">
        <w:rPr>
          <w:lang w:eastAsia="en-US"/>
        </w:rPr>
        <w:t>mesh</w:t>
      </w:r>
      <w:proofErr w:type="spellEnd"/>
      <w:r w:rsidR="004E6E7C">
        <w:rPr>
          <w:lang w:eastAsia="en-US"/>
        </w:rPr>
        <w:t xml:space="preserve">). Posledním problémem je pak </w:t>
      </w:r>
      <w:r w:rsidR="002128A9">
        <w:rPr>
          <w:lang w:eastAsia="en-US"/>
        </w:rPr>
        <w:t xml:space="preserve">způsob zápisu souřadnicových systémů.  Z tohoto důvodu je ve vývoji </w:t>
      </w:r>
      <w:r>
        <w:rPr>
          <w:lang w:eastAsia="en-US"/>
        </w:rPr>
        <w:t xml:space="preserve">tzv. geoprostorový profil. Jedná se o standardizovaný způsob, jak umožnit </w:t>
      </w:r>
      <w:proofErr w:type="spellStart"/>
      <w:r>
        <w:rPr>
          <w:lang w:eastAsia="en-US"/>
        </w:rPr>
        <w:t>glTF</w:t>
      </w:r>
      <w:proofErr w:type="spellEnd"/>
      <w:r>
        <w:rPr>
          <w:lang w:eastAsia="en-US"/>
        </w:rPr>
        <w:t xml:space="preserve"> streamování obsáhlých terénních dat s texturami, bodových mračen a CAD modelů a aby bylo možné propojit metadata (atributy) s geometrií. Formát je podporován v mnoha desktopových i webových řešeních </w:t>
      </w:r>
      <w:r>
        <w:rPr>
          <w:lang w:eastAsia="en-US"/>
        </w:rPr>
        <w:fldChar w:fldCharType="begin"/>
      </w:r>
      <w:r>
        <w:rPr>
          <w:lang w:eastAsia="en-US"/>
        </w:rPr>
        <w:instrText xml:space="preserve"> ADDIN ZOTERO_ITEM CSL_CITATION {"citationID":"3weOPpLA","properties":{"formattedCitation":"(Khronos Group 2017)","plainCitation":"(Khronos Group 2017)","noteIndex":0},"citationItems":[{"id":1980,"uris":["http://zotero.org/groups/4599106/items/6XZD6H6N"],"itemData":{"id":1980,"type":"webpage","abstract":"Following the successful release of glTF 2.0, Khronos’ 3D asset transmission format continues to gain strong industry momentum, including support from Microsoft and Google. Today, Khronos has revealed that Google has released a new draft extension to use Draco geometry compression to make glTF files significantly more compact, that the Blender Exporter for glTF 2.0 is now complete and in beta, as well as Microsoft continuing to use glTF 2.0 to","container-title":"The Khronos Group","language":"en","note":"section: Blogs","title":"Strong glTF Ecosystem Momentum at SIGGRAPH 2017","URL":"https://www.khronos.org/blog/gltf-2.0-ecosystem-advancement","author":[{"family":"Khronos Group","given":""}],"accessed":{"date-parts":[["2023",10,8]]},"issued":{"date-parts":[["2017",7,31]]},"citation-key":"khronosgroupStrongGlTFEcosystem2017"}}],"schema":"https://github.com/citation-style-language/schema/raw/master/csl-citation.json"} </w:instrText>
      </w:r>
      <w:r>
        <w:rPr>
          <w:lang w:eastAsia="en-US"/>
        </w:rPr>
        <w:fldChar w:fldCharType="separate"/>
      </w:r>
      <w:r w:rsidRPr="000D323F">
        <w:t>(Khronos Group 2017)</w:t>
      </w:r>
      <w:r>
        <w:rPr>
          <w:lang w:eastAsia="en-US"/>
        </w:rPr>
        <w:fldChar w:fldCharType="end"/>
      </w:r>
      <w:r>
        <w:rPr>
          <w:lang w:eastAsia="en-US"/>
        </w:rPr>
        <w:t xml:space="preserve">. Formát </w:t>
      </w:r>
      <w:proofErr w:type="spellStart"/>
      <w:r w:rsidR="002128A9">
        <w:rPr>
          <w:lang w:eastAsia="en-US"/>
        </w:rPr>
        <w:t>gl</w:t>
      </w:r>
      <w:r>
        <w:rPr>
          <w:lang w:eastAsia="en-US"/>
        </w:rPr>
        <w:t>TF</w:t>
      </w:r>
      <w:proofErr w:type="spellEnd"/>
      <w:r>
        <w:rPr>
          <w:lang w:eastAsia="en-US"/>
        </w:rPr>
        <w:t xml:space="preserve"> je schopen obsáhnout kompletní </w:t>
      </w:r>
      <w:proofErr w:type="gramStart"/>
      <w:r>
        <w:rPr>
          <w:lang w:eastAsia="en-US"/>
        </w:rPr>
        <w:t>3D</w:t>
      </w:r>
      <w:proofErr w:type="gramEnd"/>
      <w:r>
        <w:rPr>
          <w:lang w:eastAsia="en-US"/>
        </w:rPr>
        <w:t xml:space="preserve"> scénu se všemi komponenty </w:t>
      </w:r>
      <w:r w:rsidRPr="007A18E9">
        <w:rPr>
          <w:highlight w:val="yellow"/>
          <w:lang w:eastAsia="en-US"/>
        </w:rPr>
        <w:t>(viz. kap. X)</w:t>
      </w:r>
      <w:r>
        <w:rPr>
          <w:lang w:eastAsia="en-US"/>
        </w:rPr>
        <w:t xml:space="preserve">. </w:t>
      </w:r>
    </w:p>
    <w:p w14:paraId="208F53DB" w14:textId="77777777" w:rsidR="004E6E7C" w:rsidRDefault="006C458C" w:rsidP="00FC3789">
      <w:pPr>
        <w:pStyle w:val="Normlnprvnodsazen"/>
        <w:rPr>
          <w:lang w:eastAsia="en-US"/>
        </w:rPr>
      </w:pPr>
      <w:r>
        <w:rPr>
          <w:lang w:eastAsia="en-US"/>
        </w:rPr>
        <w:t xml:space="preserve">Pro velké objemy primárně geografických dat v 3D scénách vytvořila </w:t>
      </w:r>
      <w:r w:rsidR="004E6E7C">
        <w:rPr>
          <w:lang w:eastAsia="en-US"/>
        </w:rPr>
        <w:t>společnost</w:t>
      </w:r>
      <w:r>
        <w:rPr>
          <w:lang w:eastAsia="en-US"/>
        </w:rPr>
        <w:t xml:space="preserve"> Cesium formát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Jedná se o otevřený formát a OGC standard. Formát je vytvořen na základě </w:t>
      </w:r>
      <w:proofErr w:type="spellStart"/>
      <w:r>
        <w:rPr>
          <w:lang w:eastAsia="en-US"/>
        </w:rPr>
        <w:t>glTF</w:t>
      </w:r>
      <w:proofErr w:type="spellEnd"/>
      <w:r>
        <w:rPr>
          <w:lang w:eastAsia="en-US"/>
        </w:rPr>
        <w:t xml:space="preserve"> specifikace. Hlavní předností je hierarchický LOD přístup, kdy data jsou definována ve stromové struktuře, kde koncové </w:t>
      </w:r>
      <w:proofErr w:type="spellStart"/>
      <w:r>
        <w:rPr>
          <w:lang w:eastAsia="en-US"/>
        </w:rPr>
        <w:t>nódy</w:t>
      </w:r>
      <w:proofErr w:type="spellEnd"/>
      <w:r>
        <w:rPr>
          <w:lang w:eastAsia="en-US"/>
        </w:rPr>
        <w:t xml:space="preserve"> mají maximální rozlišení a každý rodič je zjednodušenou verzí svých </w:t>
      </w:r>
      <w:r w:rsidR="00F33FE8">
        <w:rPr>
          <w:lang w:eastAsia="en-US"/>
        </w:rPr>
        <w:t>potomků</w:t>
      </w:r>
      <w:r>
        <w:rPr>
          <w:lang w:eastAsia="en-US"/>
        </w:rPr>
        <w:t xml:space="preserve">.  Tento přístup tedy umožňuje </w:t>
      </w:r>
      <w:proofErr w:type="spellStart"/>
      <w:r>
        <w:rPr>
          <w:lang w:eastAsia="en-US"/>
        </w:rPr>
        <w:t>streamovat</w:t>
      </w:r>
      <w:proofErr w:type="spellEnd"/>
      <w:r>
        <w:rPr>
          <w:lang w:eastAsia="en-US"/>
        </w:rPr>
        <w:t xml:space="preserve"> pouze data potřebná pro dané zobrazení. 3DTiles formát sám o sobě určuje způsob jakým rozdělit 3D model do objemových dlaždic, kdy každá dlaždice odkazuje na </w:t>
      </w:r>
      <w:proofErr w:type="spellStart"/>
      <w:r>
        <w:rPr>
          <w:lang w:eastAsia="en-US"/>
        </w:rPr>
        <w:t>glTF</w:t>
      </w:r>
      <w:proofErr w:type="spellEnd"/>
      <w:r>
        <w:rPr>
          <w:lang w:eastAsia="en-US"/>
        </w:rPr>
        <w:t xml:space="preserve">. V rámci </w:t>
      </w:r>
      <w:proofErr w:type="spellStart"/>
      <w:r>
        <w:rPr>
          <w:lang w:eastAsia="en-US"/>
        </w:rPr>
        <w:t>glTF</w:t>
      </w:r>
      <w:proofErr w:type="spellEnd"/>
      <w:r>
        <w:rPr>
          <w:lang w:eastAsia="en-US"/>
        </w:rPr>
        <w:t xml:space="preserve"> je pak zakódována samotná geometrie, textury, komprese, identifikace prvku a metadata. </w:t>
      </w:r>
      <w:r w:rsidRPr="00615C3B">
        <w:rPr>
          <w:lang w:eastAsia="en-US"/>
        </w:rPr>
        <w:fldChar w:fldCharType="begin"/>
      </w:r>
      <w:r w:rsidRPr="00615C3B">
        <w:rPr>
          <w:lang w:eastAsia="en-US"/>
        </w:rPr>
        <w:instrText xml:space="preserve"> ADDIN ZOTERO_ITEM CSL_CITATION {"citationID":"f6VwMSFh","properties":{"formattedCitation":"(Geospatial Webinar 2023)","plainCitation":"(Geospatial Webinar 2023)","noteIndex":0},"citationItems":[{"id":1941,"uris":["http://zotero.org/groups/4599106/items/BURSQN7I"],"itemData":{"id":1941,"type":"motion_picture","abstract":"glTF’s Geospatial Special Interest Group, presented on the limitations of today’s glTF and solutions to extend it for the Geospatial and AEC industries. Topics: Hierarchical Level of Detail (HLOD), point clouds, geometry and texture compression, and meta-data solutions for the urban digital twin and how it applies to the Metaverse. \n\nAgenda\n00:00:40 - Introduction\n00:04:42 - Scaling glTF with 3D Tiles\n00:15:25 - I3S &amp; glTF in Geospatial\n00:28:44 - Point Clouds and glTF\n00:44:25 - The \"Geospatial Profile\" in glTF\n00:48:06 - Ask the Experts\n\nPresenters: Sean Lilley, Cesium; Tam Belayneh, Esri; Michael Beale, Autodesk; Leonard Daly, Daly Realism","dimensions":"1:04:04","source":"YouTube","title":"Geospatial Webinar","URL":"https://www.youtube.com/watch?v=e9Ont3uJYa0","director":[{"literal":"The Khronos Group"}],"accessed":{"date-parts":[["2023",9,3]]},"issued":{"date-parts":[["2023"]]},"citation-key":"thekhronosgroupGeospatialWebinar2023"}}],"schema":"https://github.com/citation-style-language/schema/raw/master/csl-citation.json"} </w:instrText>
      </w:r>
      <w:r w:rsidRPr="00615C3B">
        <w:rPr>
          <w:lang w:eastAsia="en-US"/>
        </w:rPr>
        <w:fldChar w:fldCharType="separate"/>
      </w:r>
      <w:r w:rsidRPr="00615C3B">
        <w:t>(Geospatial Webinar 2023)</w:t>
      </w:r>
      <w:r w:rsidRPr="00615C3B">
        <w:rPr>
          <w:lang w:eastAsia="en-US"/>
        </w:rPr>
        <w:fldChar w:fldCharType="end"/>
      </w:r>
      <w:r>
        <w:rPr>
          <w:lang w:eastAsia="en-US"/>
        </w:rPr>
        <w:t xml:space="preserve"> </w:t>
      </w:r>
    </w:p>
    <w:p w14:paraId="13E3A211" w14:textId="63431BD3" w:rsidR="00FC3789" w:rsidRDefault="006C458C" w:rsidP="00FC3789">
      <w:pPr>
        <w:pStyle w:val="Normlnprvnodsazen"/>
        <w:rPr>
          <w:lang w:eastAsia="en-US"/>
        </w:rPr>
      </w:pPr>
      <w:r>
        <w:rPr>
          <w:lang w:eastAsia="en-US"/>
        </w:rPr>
        <w:t xml:space="preserve">Obdobným formátem jako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je I3S/SLPK (</w:t>
      </w:r>
      <w:proofErr w:type="spellStart"/>
      <w:r w:rsidRPr="005C35FA">
        <w:rPr>
          <w:i/>
          <w:iCs/>
          <w:lang w:eastAsia="en-US"/>
        </w:rPr>
        <w:t>Indexed</w:t>
      </w:r>
      <w:proofErr w:type="spellEnd"/>
      <w:r w:rsidRPr="005C35FA">
        <w:rPr>
          <w:i/>
          <w:iCs/>
          <w:lang w:eastAsia="en-US"/>
        </w:rPr>
        <w:t xml:space="preserve"> 3D </w:t>
      </w:r>
      <w:proofErr w:type="spellStart"/>
      <w:r w:rsidRPr="005C35FA">
        <w:rPr>
          <w:i/>
          <w:iCs/>
          <w:lang w:eastAsia="en-US"/>
        </w:rPr>
        <w:t>Scene</w:t>
      </w:r>
      <w:proofErr w:type="spellEnd"/>
      <w:r w:rsidRPr="005C35FA">
        <w:rPr>
          <w:i/>
          <w:iCs/>
          <w:lang w:eastAsia="en-US"/>
        </w:rPr>
        <w:t xml:space="preserve"> </w:t>
      </w:r>
      <w:proofErr w:type="spellStart"/>
      <w:r w:rsidRPr="005C35FA">
        <w:rPr>
          <w:i/>
          <w:iCs/>
          <w:lang w:eastAsia="en-US"/>
        </w:rPr>
        <w:t>Layers</w:t>
      </w:r>
      <w:proofErr w:type="spellEnd"/>
      <w:r>
        <w:rPr>
          <w:lang w:eastAsia="en-US"/>
        </w:rPr>
        <w:t>), formát podporuje sdílení 3D objektů, povrchových síti s texturami, bodová mračna aj. Formát primárně vytvořen a využíván v </w:t>
      </w:r>
      <w:proofErr w:type="spellStart"/>
      <w:r>
        <w:rPr>
          <w:lang w:eastAsia="en-US"/>
        </w:rPr>
        <w:t>Esri</w:t>
      </w:r>
      <w:proofErr w:type="spellEnd"/>
      <w:r>
        <w:rPr>
          <w:lang w:eastAsia="en-US"/>
        </w:rPr>
        <w:t xml:space="preserve"> technologiích a zároveň OGC standard. </w:t>
      </w:r>
      <w:r>
        <w:rPr>
          <w:lang w:eastAsia="en-US"/>
        </w:rPr>
        <w:fldChar w:fldCharType="begin"/>
      </w:r>
      <w:r>
        <w:rPr>
          <w:lang w:eastAsia="en-US"/>
        </w:rPr>
        <w:instrText xml:space="preserve"> ADDIN ZOTERO_ITEM CSL_CITATION {"citationID":"lWG6bwqy","properties":{"formattedCitation":"(OGC 2023)","plainCitation":"(OGC 2023)","noteIndex":0},"citationItems":[{"id":1947,"uris":["http://zotero.org/groups/4599106/items/K7AV6JMB"],"itemData":{"id":1947,"type":"post-weblog","abstract":"Overview A single I3S data set, referred to as a Scene Layer, is a container for arbitrarily large amounts of heterogeneously distributed 3D geographic data....","container-title":"Open Geospatial Consortium","title":"Indexed 3D Scene Layers (I3S)","URL":"https://www.ogc.org/standard/i3s/","author":[{"family":"OGC","given":""}],"accessed":{"date-parts":[["2023",9,4]]},"issued":{"date-parts":[["2023"]]},"citation-key":"ogcIndexed3DScene2023"}}],"schema":"https://github.com/citation-style-language/schema/raw/master/csl-citation.json"} </w:instrText>
      </w:r>
      <w:r>
        <w:rPr>
          <w:lang w:eastAsia="en-US"/>
        </w:rPr>
        <w:fldChar w:fldCharType="separate"/>
      </w:r>
      <w:r w:rsidRPr="00083F62">
        <w:t>(OGC 2023)</w:t>
      </w:r>
      <w:r>
        <w:rPr>
          <w:lang w:eastAsia="en-US"/>
        </w:rPr>
        <w:fldChar w:fldCharType="end"/>
      </w:r>
      <w:r>
        <w:rPr>
          <w:lang w:eastAsia="en-US"/>
        </w:rPr>
        <w:t xml:space="preserve"> </w:t>
      </w:r>
    </w:p>
    <w:p w14:paraId="3DE137B0" w14:textId="13350422" w:rsidR="00775801" w:rsidRPr="00775801" w:rsidRDefault="00775801" w:rsidP="00775801">
      <w:pPr>
        <w:pStyle w:val="Normlnprvnodsazen"/>
        <w:rPr>
          <w:lang w:val="en-US" w:eastAsia="en-US"/>
        </w:rPr>
      </w:pPr>
      <w:r>
        <w:rPr>
          <w:lang w:eastAsia="en-US"/>
        </w:rPr>
        <w:t xml:space="preserve">Mezi nejpopulárnější formáty pro výměnu </w:t>
      </w:r>
      <w:proofErr w:type="gramStart"/>
      <w:r>
        <w:rPr>
          <w:lang w:eastAsia="en-US"/>
        </w:rPr>
        <w:t>3D</w:t>
      </w:r>
      <w:proofErr w:type="gramEnd"/>
      <w:r>
        <w:rPr>
          <w:lang w:eastAsia="en-US"/>
        </w:rPr>
        <w:t xml:space="preserve"> dat se také řadí FBX, OBJ a DAE, každý z těchto formátů však má určité nedostatky, které zabránily rozsáhlé adopci napříč softwary. OBJ neumo</w:t>
      </w:r>
      <w:r w:rsidR="002128A9">
        <w:rPr>
          <w:lang w:eastAsia="en-US"/>
        </w:rPr>
        <w:t>ž</w:t>
      </w:r>
      <w:r>
        <w:rPr>
          <w:lang w:eastAsia="en-US"/>
        </w:rPr>
        <w:t xml:space="preserve">ňuje ukládání animace, FBX je proprietární formát a DAE má příliš komplexní strukturu </w:t>
      </w:r>
      <w:r>
        <w:rPr>
          <w:lang w:eastAsia="en-US"/>
        </w:rPr>
        <w:fldChar w:fldCharType="begin"/>
      </w:r>
      <w:r>
        <w:rPr>
          <w:lang w:eastAsia="en-US"/>
        </w:rPr>
        <w:instrText xml:space="preserve"> ADDIN ZOTERO_ITEM CSL_CITATION {"citationID":"yWe3A359","properties":{"formattedCitation":"(Discover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Pr>
          <w:lang w:eastAsia="en-US"/>
        </w:rPr>
        <w:fldChar w:fldCharType="separate"/>
      </w:r>
      <w:r w:rsidRPr="00D169E7">
        <w:t>(Discover three.js Contributors 2023)</w:t>
      </w:r>
      <w:r>
        <w:rPr>
          <w:lang w:eastAsia="en-US"/>
        </w:rPr>
        <w:fldChar w:fldCharType="end"/>
      </w:r>
      <w:r>
        <w:rPr>
          <w:lang w:eastAsia="en-US"/>
        </w:rPr>
        <w:t>.</w:t>
      </w:r>
      <w:r w:rsidR="002128A9">
        <w:rPr>
          <w:lang w:eastAsia="en-US"/>
        </w:rPr>
        <w:t xml:space="preserve"> Žádný z těchto formátů na rozdíl od </w:t>
      </w:r>
      <w:proofErr w:type="spellStart"/>
      <w:r w:rsidR="002128A9">
        <w:rPr>
          <w:lang w:eastAsia="en-US"/>
        </w:rPr>
        <w:t>glTF</w:t>
      </w:r>
      <w:proofErr w:type="spellEnd"/>
      <w:r w:rsidR="002128A9">
        <w:rPr>
          <w:lang w:eastAsia="en-US"/>
        </w:rPr>
        <w:t xml:space="preserve"> nemá aspirace pro podporu geografických dat. </w:t>
      </w:r>
      <w:r>
        <w:rPr>
          <w:lang w:eastAsia="en-US"/>
        </w:rPr>
        <w:t xml:space="preserve">Z těchto důvodů bude v rámci této práce primárním </w:t>
      </w:r>
      <w:r w:rsidR="002128A9">
        <w:rPr>
          <w:lang w:eastAsia="en-US"/>
        </w:rPr>
        <w:t>výměnným</w:t>
      </w:r>
      <w:r>
        <w:rPr>
          <w:lang w:eastAsia="en-US"/>
        </w:rPr>
        <w:t xml:space="preserve"> formátem </w:t>
      </w:r>
      <w:proofErr w:type="spellStart"/>
      <w:r>
        <w:rPr>
          <w:lang w:eastAsia="en-US"/>
        </w:rPr>
        <w:t>gltf</w:t>
      </w:r>
      <w:proofErr w:type="spellEnd"/>
      <w:r>
        <w:rPr>
          <w:lang w:eastAsia="en-US"/>
        </w:rPr>
        <w:t xml:space="preserve">. </w:t>
      </w:r>
    </w:p>
    <w:p w14:paraId="20D8D1CA" w14:textId="58B6AFF6" w:rsidR="00FC3789" w:rsidRDefault="00FC3789" w:rsidP="00FC3789">
      <w:pPr>
        <w:pStyle w:val="Normlnprvnodsazen"/>
        <w:rPr>
          <w:lang w:eastAsia="en-US"/>
        </w:rPr>
      </w:pPr>
      <w:r>
        <w:rPr>
          <w:lang w:eastAsia="en-US"/>
        </w:rPr>
        <w:t xml:space="preserve">V případě tvorby 3D prostředí je nutné zmínit také možné formáty pro textury, jelikož standardním postupem dosažení vizuálního </w:t>
      </w:r>
      <w:r w:rsidR="00A8032F">
        <w:rPr>
          <w:lang w:eastAsia="en-US"/>
        </w:rPr>
        <w:t>realismu</w:t>
      </w:r>
      <w:r>
        <w:rPr>
          <w:lang w:eastAsia="en-US"/>
        </w:rPr>
        <w:t xml:space="preserve"> při tvorbě VP je využití bitmap pro určení vzhledu geometrie. V kontextu </w:t>
      </w:r>
      <w:r w:rsidR="00775801">
        <w:rPr>
          <w:lang w:eastAsia="en-US"/>
        </w:rPr>
        <w:t>virtuální</w:t>
      </w:r>
      <w:r>
        <w:rPr>
          <w:lang w:eastAsia="en-US"/>
        </w:rPr>
        <w:t xml:space="preserve"> tvorby je možné hovořit o 3 hlavních kategoriích. </w:t>
      </w:r>
    </w:p>
    <w:p w14:paraId="5809D67C" w14:textId="0DC3FA61" w:rsidR="00FC3789" w:rsidRDefault="00FC3789" w:rsidP="00FC3789">
      <w:pPr>
        <w:pStyle w:val="Normlnprvnodsazen"/>
        <w:numPr>
          <w:ilvl w:val="0"/>
          <w:numId w:val="26"/>
        </w:numPr>
        <w:rPr>
          <w:lang w:eastAsia="en-US"/>
        </w:rPr>
      </w:pPr>
      <w:r w:rsidRPr="00FC3789">
        <w:rPr>
          <w:b/>
          <w:bCs/>
          <w:lang w:eastAsia="en-US"/>
        </w:rPr>
        <w:t>Běžné formáty:</w:t>
      </w:r>
      <w:r>
        <w:rPr>
          <w:lang w:eastAsia="en-US"/>
        </w:rPr>
        <w:t xml:space="preserve"> PNG, JPG </w:t>
      </w:r>
    </w:p>
    <w:p w14:paraId="28DBC739" w14:textId="73510BA5" w:rsidR="00FC3789" w:rsidRDefault="00FC3789" w:rsidP="00FC3789">
      <w:pPr>
        <w:pStyle w:val="Normlnprvnodsazen"/>
        <w:numPr>
          <w:ilvl w:val="0"/>
          <w:numId w:val="26"/>
        </w:numPr>
        <w:rPr>
          <w:lang w:eastAsia="en-US"/>
        </w:rPr>
      </w:pPr>
      <w:r w:rsidRPr="00FC3789">
        <w:rPr>
          <w:b/>
          <w:bCs/>
          <w:lang w:eastAsia="en-US"/>
        </w:rPr>
        <w:t>Webové formáty:</w:t>
      </w:r>
      <w:r>
        <w:rPr>
          <w:lang w:eastAsia="en-US"/>
        </w:rPr>
        <w:t xml:space="preserve"> WEBP </w:t>
      </w:r>
    </w:p>
    <w:p w14:paraId="230FF5A0" w14:textId="34DF147C" w:rsidR="00FC3789" w:rsidRDefault="00FC3789" w:rsidP="00FC3789">
      <w:pPr>
        <w:pStyle w:val="Normlnprvnodsazen"/>
        <w:numPr>
          <w:ilvl w:val="0"/>
          <w:numId w:val="26"/>
        </w:numPr>
        <w:rPr>
          <w:lang w:eastAsia="en-US"/>
        </w:rPr>
      </w:pPr>
      <w:r w:rsidRPr="00FC3789">
        <w:rPr>
          <w:b/>
          <w:bCs/>
          <w:lang w:eastAsia="en-US"/>
        </w:rPr>
        <w:t>Komprimované / Optimalizované</w:t>
      </w:r>
      <w:proofErr w:type="gramStart"/>
      <w:r>
        <w:rPr>
          <w:lang w:eastAsia="en-US"/>
        </w:rPr>
        <w:t>: .</w:t>
      </w:r>
      <w:proofErr w:type="spellStart"/>
      <w:r>
        <w:rPr>
          <w:lang w:eastAsia="en-US"/>
        </w:rPr>
        <w:t>basis</w:t>
      </w:r>
      <w:proofErr w:type="spellEnd"/>
      <w:proofErr w:type="gramEnd"/>
      <w:r>
        <w:rPr>
          <w:lang w:eastAsia="en-US"/>
        </w:rPr>
        <w:t>, KTX2</w:t>
      </w:r>
    </w:p>
    <w:p w14:paraId="0B6E3FB8" w14:textId="5A0EED4D" w:rsidR="00714A80" w:rsidRDefault="00FC3789" w:rsidP="003A5BDB">
      <w:pPr>
        <w:pStyle w:val="Normlnprvnodsazen"/>
        <w:rPr>
          <w:lang w:eastAsia="en-US"/>
        </w:rPr>
      </w:pPr>
      <w:r>
        <w:rPr>
          <w:lang w:eastAsia="en-US"/>
        </w:rPr>
        <w:t xml:space="preserve">Tyto formáty je nutné využívat na základě účelu 3D modelů. PNG formát je vhodný při převodu modelů mezi formáty, jelikož je </w:t>
      </w:r>
      <w:r w:rsidR="00A8032F">
        <w:rPr>
          <w:lang w:eastAsia="en-US"/>
        </w:rPr>
        <w:t>bezztrátový</w:t>
      </w:r>
      <w:r>
        <w:rPr>
          <w:lang w:eastAsia="en-US"/>
        </w:rPr>
        <w:t xml:space="preserve"> a široce podporován. WEBP je vhodný v případě malých až středních scén, kdy </w:t>
      </w:r>
      <w:r w:rsidRPr="003A5BDB">
        <w:t>není</w:t>
      </w:r>
      <w:r>
        <w:rPr>
          <w:lang w:eastAsia="en-US"/>
        </w:rPr>
        <w:t xml:space="preserve"> výrazný důraz na výkon. KTX2 je optimalizovaný formát minimalizující GPU paměť</w:t>
      </w:r>
      <w:r w:rsidR="00A8032F">
        <w:rPr>
          <w:lang w:eastAsia="en-US"/>
        </w:rPr>
        <w:t xml:space="preserve">. KTX2 je tedy vhodný v případě prostředí obsahující velké množství modelů vyžadujících detailní textury. V kontextu geoprostorových informací je toto </w:t>
      </w:r>
      <w:r w:rsidR="00A8032F">
        <w:rPr>
          <w:lang w:eastAsia="en-US"/>
        </w:rPr>
        <w:lastRenderedPageBreak/>
        <w:t>aktuální problém, protože při prezentování geografické informace (terén, objekty) v měřítku 1:1, měly by být textury dostatečně detailní.</w:t>
      </w:r>
      <w:r w:rsidR="003A5BDB">
        <w:rPr>
          <w:lang w:eastAsia="en-US"/>
        </w:rPr>
        <w:t xml:space="preserve"> GLTF podporuje všechny výše zmíněné formáty. </w:t>
      </w:r>
      <w:r w:rsidR="00FC773C">
        <w:rPr>
          <w:lang w:eastAsia="en-US"/>
        </w:rPr>
        <w:fldChar w:fldCharType="begin"/>
      </w:r>
      <w:r w:rsidR="00FD6309">
        <w:rPr>
          <w:lang w:eastAsia="en-US"/>
        </w:rPr>
        <w:instrText xml:space="preserve"> ADDIN ZOTERO_ITEM CSL_CITATION {"citationID":"DzwnyPLx","properties":{"formattedCitation":"(Chadwick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FC773C">
        <w:rPr>
          <w:lang w:eastAsia="en-US"/>
        </w:rPr>
        <w:fldChar w:fldCharType="separate"/>
      </w:r>
      <w:r w:rsidR="00FC773C" w:rsidRPr="00FC773C">
        <w:t>(Chadwick 2023)</w:t>
      </w:r>
      <w:r w:rsidR="00FC773C">
        <w:rPr>
          <w:lang w:eastAsia="en-US"/>
        </w:rPr>
        <w:fldChar w:fldCharType="end"/>
      </w:r>
    </w:p>
    <w:p w14:paraId="337A6935" w14:textId="29111E03" w:rsidR="001D37CB" w:rsidRDefault="001D37CB" w:rsidP="003A5BDB">
      <w:pPr>
        <w:pStyle w:val="Normlnprvnodsazen"/>
        <w:rPr>
          <w:lang w:eastAsia="en-US"/>
        </w:rPr>
      </w:pPr>
      <w:r>
        <w:rPr>
          <w:lang w:eastAsia="en-US"/>
        </w:rPr>
        <w:t>V </w:t>
      </w:r>
      <w:r w:rsidRPr="0087744F">
        <w:rPr>
          <w:highlight w:val="yellow"/>
          <w:lang w:eastAsia="en-US"/>
        </w:rPr>
        <w:t>Tab.</w:t>
      </w:r>
      <w:r w:rsidRPr="0087744F">
        <w:rPr>
          <w:highlight w:val="yellow"/>
          <w:lang w:val="en-US" w:eastAsia="en-US"/>
        </w:rPr>
        <w:t>X</w:t>
      </w:r>
      <w:r>
        <w:rPr>
          <w:lang w:val="en-US" w:eastAsia="en-US"/>
        </w:rPr>
        <w:t xml:space="preserve"> </w:t>
      </w:r>
      <w:r>
        <w:rPr>
          <w:lang w:eastAsia="en-US"/>
        </w:rPr>
        <w:t xml:space="preserve">Sloupec „web“ </w:t>
      </w:r>
      <w:r w:rsidRPr="0087744F">
        <w:rPr>
          <w:lang w:eastAsia="en-US"/>
        </w:rPr>
        <w:t xml:space="preserve">udává, jak často daný datový formát nalézá uplatnění na internetu v současném kontextu. </w:t>
      </w:r>
      <w:r>
        <w:rPr>
          <w:lang w:eastAsia="en-US"/>
        </w:rPr>
        <w:t xml:space="preserve">Sloupec </w:t>
      </w:r>
      <w:r w:rsidRPr="0087744F">
        <w:rPr>
          <w:lang w:eastAsia="en-US"/>
        </w:rPr>
        <w:t xml:space="preserve">indikuje, </w:t>
      </w:r>
      <w:r>
        <w:rPr>
          <w:lang w:eastAsia="en-US"/>
        </w:rPr>
        <w:t xml:space="preserve">zda </w:t>
      </w:r>
      <w:r w:rsidRPr="0087744F">
        <w:rPr>
          <w:lang w:eastAsia="en-US"/>
        </w:rPr>
        <w:t xml:space="preserve">webové využití </w:t>
      </w:r>
      <w:r>
        <w:rPr>
          <w:lang w:eastAsia="en-US"/>
        </w:rPr>
        <w:t xml:space="preserve">formátu </w:t>
      </w:r>
      <w:r w:rsidRPr="0087744F">
        <w:rPr>
          <w:lang w:eastAsia="en-US"/>
        </w:rPr>
        <w:t>je omezené</w:t>
      </w:r>
      <w:r>
        <w:rPr>
          <w:lang w:eastAsia="en-US"/>
        </w:rPr>
        <w:t xml:space="preserve"> (např. licencovaným softwarem)</w:t>
      </w:r>
      <w:r w:rsidRPr="0087744F">
        <w:rPr>
          <w:lang w:eastAsia="en-US"/>
        </w:rPr>
        <w:t xml:space="preserve">, </w:t>
      </w:r>
      <w:r>
        <w:rPr>
          <w:lang w:eastAsia="en-US"/>
        </w:rPr>
        <w:t xml:space="preserve">popř. </w:t>
      </w:r>
      <w:r w:rsidRPr="0087744F">
        <w:rPr>
          <w:lang w:eastAsia="en-US"/>
        </w:rPr>
        <w:t>méně běžné vzhledem k modernějším technologiím a standardům.</w:t>
      </w:r>
      <w:r>
        <w:rPr>
          <w:lang w:eastAsia="en-US"/>
        </w:rPr>
        <w:t xml:space="preserve"> Toto dělení je utvořeno na základě autorovy znalosti není tedy výsledkem exaktního výzkumu, tudíž by nemělo být bráno jako stoprocentně směrodatné. Formáty lze dále dělit na základě druhu dat pro který jsou primárně určeny. Zpravidla se jedná o mračna bodů (PCD, EPT), 3D modely (3DS, OBJ), 3D scény (</w:t>
      </w:r>
      <w:proofErr w:type="spellStart"/>
      <w:r>
        <w:rPr>
          <w:lang w:eastAsia="en-US"/>
        </w:rPr>
        <w:t>Collada</w:t>
      </w:r>
      <w:proofErr w:type="spellEnd"/>
      <w:r>
        <w:rPr>
          <w:lang w:eastAsia="en-US"/>
        </w:rPr>
        <w:t xml:space="preserve">, </w:t>
      </w:r>
      <w:proofErr w:type="spellStart"/>
      <w:r>
        <w:rPr>
          <w:lang w:eastAsia="en-US"/>
        </w:rPr>
        <w:t>glTF</w:t>
      </w:r>
      <w:proofErr w:type="spellEnd"/>
      <w:r>
        <w:rPr>
          <w:lang w:eastAsia="en-US"/>
        </w:rPr>
        <w:t>, KML), modely měst (</w:t>
      </w:r>
      <w:proofErr w:type="spellStart"/>
      <w:r>
        <w:rPr>
          <w:lang w:eastAsia="en-US"/>
        </w:rPr>
        <w:t>CityGML</w:t>
      </w:r>
      <w:proofErr w:type="spellEnd"/>
      <w:r>
        <w:rPr>
          <w:lang w:eastAsia="en-US"/>
        </w:rPr>
        <w:t xml:space="preserve">, City JSON) </w:t>
      </w:r>
      <w:r>
        <w:rPr>
          <w:lang w:eastAsia="en-US"/>
        </w:rPr>
        <w:fldChar w:fldCharType="begin"/>
      </w:r>
      <w:r>
        <w:rPr>
          <w:lang w:eastAsia="en-US"/>
        </w:rPr>
        <w:instrText xml:space="preserve"> ADDIN ZOTERO_ITEM CSL_CITATION {"citationID":"sbDN3HNf","properties":{"formattedCitation":"(Mezzo 2019)","plainCitation":"(Mezzo 2019)","noteIndex":0},"citationItems":[{"id":2001,"uris":["http://zotero.org/groups/4599106/items/CGZUVW7Y"],"itemData":{"id":2001,"type":"speech","abstract":"3D data become more and more common these days. Sensors like drones or \"streetview\" cars produce large amounts of images used to create 3D models through photogrammetry. 3D editing software also eases the production of 3D models, especially for BIM. AI systems begin to be ready to generate 3D objects of the world.\n\nIt is now frequent for municipalities to acquire a full 3D dataset of all urban objects. These datasets pose a certain amount of issues : how to visualize them efficiently ? How to integrate these 3D data with other GIS data ? How to make them available on the web ? How to manage this data with my favorite GIS software ?\n\nWe worked on these issues in order to be able to manage urban data efficiently in QGIS. Based on the emerging 3D capabilities of QGIS, we explored the 3D Tiles format and implemented it in QGIS, so as to be able to visualize large amount of urban data.\n\nIn this presentation, we will present our work on urban data visualization, the state of the art in QGIS 3D visualization, and future work planned in this area. We will showcase the features with a real-world example.\n\nAuthors and Affiliations –\nBenoît De Mezzo - Oslandia\n\nTrack –\nUse cases &amp; applications\n\nTopic –\nData visualization: spatial analysis, manipulation and visualization\n\nLevel –\n2 - Basic. General basic knowledge is required.\n\nLanguage of the Presentation –\nEnglish","title":"FOSS4G 2021 - 3D Urban data in QGIS","URL":"https://www.youtube.com/watch?v=8WDrHxAKVuc","author":[{"family":"Mezzo","given":"De Benoit"}],"accessed":{"date-parts":[["2023",10,13]]},"issued":{"date-parts":[["2019"]]},"citation-key":"mezzoFOSS4G20213D2019"}}],"schema":"https://github.com/citation-style-language/schema/raw/master/csl-citation.json"} </w:instrText>
      </w:r>
      <w:r>
        <w:rPr>
          <w:lang w:eastAsia="en-US"/>
        </w:rPr>
        <w:fldChar w:fldCharType="separate"/>
      </w:r>
      <w:r w:rsidRPr="00EC1C95">
        <w:t>(</w:t>
      </w:r>
      <w:proofErr w:type="spellStart"/>
      <w:r w:rsidRPr="00EC1C95">
        <w:t>Mezzo</w:t>
      </w:r>
      <w:proofErr w:type="spellEnd"/>
      <w:r w:rsidRPr="00EC1C95">
        <w:t xml:space="preserve"> 2019)</w:t>
      </w:r>
      <w:r>
        <w:rPr>
          <w:lang w:eastAsia="en-US"/>
        </w:rPr>
        <w:fldChar w:fldCharType="end"/>
      </w:r>
      <w:r>
        <w:rPr>
          <w:lang w:eastAsia="en-US"/>
        </w:rPr>
        <w:t>.</w:t>
      </w:r>
    </w:p>
    <w:p w14:paraId="10C4F004" w14:textId="4EA56745" w:rsidR="0087744F" w:rsidRPr="00153841" w:rsidRDefault="0087744F" w:rsidP="0087744F">
      <w:pPr>
        <w:pStyle w:val="Caption"/>
        <w:keepNext/>
      </w:pPr>
      <w:r>
        <w:t xml:space="preserve">Tab. </w:t>
      </w:r>
      <w:r>
        <w:fldChar w:fldCharType="begin"/>
      </w:r>
      <w:r>
        <w:instrText xml:space="preserve"> SEQ Tab. \* ARABIC </w:instrText>
      </w:r>
      <w:r>
        <w:fldChar w:fldCharType="separate"/>
      </w:r>
      <w:r w:rsidR="007B5CF8">
        <w:rPr>
          <w:noProof/>
        </w:rPr>
        <w:t>2</w:t>
      </w:r>
      <w:r>
        <w:fldChar w:fldCharType="end"/>
      </w:r>
      <w:r>
        <w:t xml:space="preserve"> </w:t>
      </w:r>
      <w:r w:rsidR="00153841">
        <w:t>Seznam relevantní</w:t>
      </w:r>
      <w:r>
        <w:t xml:space="preserve"> datových formátů umožňující </w:t>
      </w:r>
      <w:r w:rsidR="00F33FE8">
        <w:t xml:space="preserve">tvorbu </w:t>
      </w:r>
      <w:r>
        <w:t>3D vizualizace</w:t>
      </w:r>
      <w:r w:rsidR="006C458C">
        <w:t xml:space="preserve">. </w:t>
      </w:r>
      <w:r w:rsidR="006C458C">
        <w:fldChar w:fldCharType="begin"/>
      </w:r>
      <w:r w:rsidR="006C458C">
        <w:instrText xml:space="preserve"> ADDIN ZOTERO_ITEM CSL_CITATION {"citationID":"aRnPvW8W","properties":{"formattedCitation":"(EduTech Contributors 2023)","plainCitation":"(EduTech Contributors 2023)","noteIndex":0},"citationItems":[{"id":2034,"uris":["http://zotero.org/groups/4599106/items/ELP4LYPX"],"itemData":{"id":2034,"type":"webpage","title":"3D file format - EduTech Wiki","URL":"https://edutechwiki.unige.ch/en/3D_file_format","author":[{"family":"EduTech Contributors","given":""}],"accessed":{"date-parts":[["2023",10,19]]},"issued":{"date-parts":[["2023"]]},"citation-key":"edutechcontributors3DFileFormat2023"}}],"schema":"https://github.com/citation-style-language/schema/raw/master/csl-citation.json"} </w:instrText>
      </w:r>
      <w:r w:rsidR="006C458C">
        <w:fldChar w:fldCharType="separate"/>
      </w:r>
      <w:r w:rsidR="006C458C" w:rsidRPr="006C458C">
        <w:t>(EduTech Contributors 2023)</w:t>
      </w:r>
      <w:r w:rsidR="006C458C">
        <w:fldChar w:fldCharType="end"/>
      </w:r>
    </w:p>
    <w:tbl>
      <w:tblPr>
        <w:tblW w:w="8771" w:type="dxa"/>
        <w:tblCellMar>
          <w:left w:w="0" w:type="dxa"/>
          <w:right w:w="0" w:type="dxa"/>
        </w:tblCellMar>
        <w:tblLook w:val="04A0" w:firstRow="1" w:lastRow="0" w:firstColumn="1" w:lastColumn="0" w:noHBand="0" w:noVBand="1"/>
      </w:tblPr>
      <w:tblGrid>
        <w:gridCol w:w="2916"/>
        <w:gridCol w:w="1869"/>
        <w:gridCol w:w="1736"/>
        <w:gridCol w:w="1784"/>
        <w:gridCol w:w="466"/>
      </w:tblGrid>
      <w:tr w:rsidR="0087744F" w:rsidRPr="0087744F" w14:paraId="366507B1" w14:textId="77777777" w:rsidTr="0087744F">
        <w:trPr>
          <w:trHeight w:val="315"/>
        </w:trPr>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968421"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Formát</w:t>
            </w:r>
            <w:proofErr w:type="spellEnd"/>
            <w:r w:rsidRPr="00775801">
              <w:rPr>
                <w:rFonts w:eastAsia="Times New Roman" w:cs="Arial"/>
                <w:b/>
                <w:bCs/>
                <w:sz w:val="18"/>
                <w:szCs w:val="18"/>
                <w:lang w:val="en-US"/>
              </w:rPr>
              <w:t xml:space="preserve"> </w:t>
            </w:r>
            <w:proofErr w:type="spellStart"/>
            <w:r w:rsidRPr="00775801">
              <w:rPr>
                <w:rFonts w:eastAsia="Times New Roman" w:cs="Arial"/>
                <w:b/>
                <w:bCs/>
                <w:sz w:val="18"/>
                <w:szCs w:val="18"/>
                <w:lang w:val="en-US"/>
              </w:rPr>
              <w:t>dat</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57921F"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Použití</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8D8893"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Notace</w:t>
            </w:r>
            <w:proofErr w:type="spellEnd"/>
          </w:p>
        </w:tc>
        <w:tc>
          <w:tcPr>
            <w:tcW w:w="0" w:type="auto"/>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BD5D06" w14:textId="77777777" w:rsidR="0087744F" w:rsidRPr="00775801" w:rsidRDefault="0087744F" w:rsidP="0087744F">
            <w:pPr>
              <w:spacing w:after="0" w:line="240" w:lineRule="auto"/>
              <w:jc w:val="center"/>
              <w:rPr>
                <w:rFonts w:eastAsia="Times New Roman" w:cs="Arial"/>
                <w:b/>
                <w:bCs/>
                <w:sz w:val="18"/>
                <w:szCs w:val="18"/>
                <w:lang w:val="en-US"/>
              </w:rPr>
            </w:pPr>
            <w:proofErr w:type="spellStart"/>
            <w:r w:rsidRPr="00775801">
              <w:rPr>
                <w:rFonts w:eastAsia="Times New Roman" w:cs="Arial"/>
                <w:b/>
                <w:bCs/>
                <w:sz w:val="18"/>
                <w:szCs w:val="18"/>
                <w:lang w:val="en-US"/>
              </w:rPr>
              <w:t>Otevřenost</w:t>
            </w:r>
            <w:proofErr w:type="spellEnd"/>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8A67F0E" w14:textId="77777777" w:rsidR="0087744F" w:rsidRPr="00775801" w:rsidRDefault="0087744F" w:rsidP="0087744F">
            <w:pPr>
              <w:spacing w:after="0" w:line="240" w:lineRule="auto"/>
              <w:jc w:val="center"/>
              <w:rPr>
                <w:rFonts w:eastAsia="Times New Roman" w:cs="Arial"/>
                <w:b/>
                <w:bCs/>
                <w:sz w:val="18"/>
                <w:szCs w:val="18"/>
                <w:lang w:val="en-US"/>
              </w:rPr>
            </w:pPr>
            <w:r w:rsidRPr="00775801">
              <w:rPr>
                <w:rFonts w:eastAsia="Times New Roman" w:cs="Arial"/>
                <w:b/>
                <w:bCs/>
                <w:sz w:val="18"/>
                <w:szCs w:val="18"/>
                <w:lang w:val="en-US"/>
              </w:rPr>
              <w:t>Web</w:t>
            </w:r>
          </w:p>
        </w:tc>
      </w:tr>
      <w:tr w:rsidR="0087744F" w:rsidRPr="0087744F" w14:paraId="043D1F0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E4CF57"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3D Tiles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F325BB"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FB4AB5" w14:textId="75220B52"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6DB81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3BA531"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87744F" w:rsidRPr="0087744F" w14:paraId="5D40A2FF"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7DCC575"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i3s (I3S Scene Layer)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8FF8E4"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4BFF12" w14:textId="0A68F461" w:rsidR="0087744F" w:rsidRPr="00775801" w:rsidRDefault="005C35FA"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 </w:t>
            </w:r>
            <w:proofErr w:type="spellStart"/>
            <w:r w:rsidR="0087744F"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8530E0"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B0EB53" w14:textId="77777777" w:rsidR="0087744F" w:rsidRPr="00775801" w:rsidRDefault="0087744F" w:rsidP="0087744F">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12C6A9"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E3C4507" w14:textId="33033695"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slpk</w:t>
            </w:r>
            <w:proofErr w:type="spellEnd"/>
            <w:r w:rsidRPr="00775801">
              <w:rPr>
                <w:rFonts w:eastAsia="Times New Roman" w:cs="Arial"/>
                <w:sz w:val="18"/>
                <w:szCs w:val="18"/>
                <w:lang w:val="en-US"/>
              </w:rPr>
              <w:t xml:space="preserve"> (Scene Layer Package)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930DD61" w14:textId="1D51ADED"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2A9C926" w14:textId="618A0EA0"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6969AC3" w14:textId="642F45A9"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ABBEA27" w14:textId="62FE5622"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0DEBDCB2"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B9F4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KML (Keyhole Markup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DDAB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F7E85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992A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0207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151616B"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E626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GeoJSON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918C5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Web 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C1C2A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55E48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CD0C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333CADDE"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80DFA7"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CityJSON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1109F3"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WebGIS</w:t>
            </w:r>
            <w:proofErr w:type="spellEnd"/>
            <w:r w:rsidRPr="00775801">
              <w:rPr>
                <w:rFonts w:eastAsia="Times New Roman" w:cs="Arial"/>
                <w:sz w:val="18"/>
                <w:szCs w:val="18"/>
                <w:lang w:val="en-US"/>
              </w:rPr>
              <w:t xml:space="preserve"> / </w:t>
            </w: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7618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JSON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E2659D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51F55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10300E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E6F32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CityGML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0A8F95"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Urbanismus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3329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C68D5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29BB4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18BD1E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470B9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IFC (Industry Foundation Classes)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947FFD"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staveb</w:t>
            </w:r>
            <w:proofErr w:type="spellEnd"/>
            <w:r w:rsidRPr="00775801">
              <w:rPr>
                <w:rFonts w:eastAsia="Times New Roman" w:cs="Arial"/>
                <w:sz w:val="18"/>
                <w:szCs w:val="18"/>
                <w:lang w:val="en-US"/>
              </w:rPr>
              <w:t xml:space="preserve"> (BIM)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FEE878"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29427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E6FD2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65EC762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FFB4D4" w14:textId="2041D5B5"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Shapefile - Polygon Z / </w:t>
            </w:r>
            <w:proofErr w:type="spellStart"/>
            <w:r w:rsidRPr="00775801">
              <w:rPr>
                <w:rFonts w:eastAsia="Times New Roman" w:cs="Arial"/>
                <w:sz w:val="18"/>
                <w:szCs w:val="18"/>
                <w:lang w:val="en-US"/>
              </w:rPr>
              <w:t>Multipatch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C8E7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GIS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1ABE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DD275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(ESRI)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88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2674670A"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7E64C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DWG (AutoCAD)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EDFF1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60D1E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625B9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Proprietární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AutoDesk</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FCE2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97BEF6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AA1BF6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Collada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37B0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780451"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4A4C2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92F6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25710A44"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9B7D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OBJ (Wavefront)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CB38F"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F1624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53CB6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0170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BBC095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A3A38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glTF</w:t>
            </w:r>
            <w:proofErr w:type="spellEnd"/>
            <w:r w:rsidRPr="00775801">
              <w:rPr>
                <w:rFonts w:eastAsia="Times New Roman" w:cs="Arial"/>
                <w:sz w:val="18"/>
                <w:szCs w:val="18"/>
                <w:lang w:val="en-US"/>
              </w:rPr>
              <w:t xml:space="preserve"> (GL Transmission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C631B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6D024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JSON, </w:t>
            </w:r>
            <w:proofErr w:type="spellStart"/>
            <w:r w:rsidRPr="00775801">
              <w:rPr>
                <w:rFonts w:eastAsia="Times New Roman" w:cs="Arial"/>
                <w:sz w:val="18"/>
                <w:szCs w:val="18"/>
                <w:lang w:val="en-US"/>
              </w:rPr>
              <w:t>Binární</w:t>
            </w:r>
            <w:proofErr w:type="spellEnd"/>
            <w:r w:rsidRPr="00775801">
              <w:rPr>
                <w:rFonts w:eastAsia="Times New Roman" w:cs="Arial"/>
                <w:sz w:val="18"/>
                <w:szCs w:val="18"/>
                <w:lang w:val="en-US"/>
              </w:rPr>
              <w:t xml:space="preserve"> (</w:t>
            </w:r>
            <w:proofErr w:type="spellStart"/>
            <w:r w:rsidRPr="00775801">
              <w:rPr>
                <w:rFonts w:eastAsia="Times New Roman" w:cs="Arial"/>
                <w:sz w:val="18"/>
                <w:szCs w:val="18"/>
                <w:lang w:val="en-US"/>
              </w:rPr>
              <w:t>glb</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FD59B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67F8AE"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76F04935"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BE6E0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8FB0D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80586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CC9D6B"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BFF39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r w:rsidR="00FB52CA" w:rsidRPr="0087744F" w14:paraId="1832C47C"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356B5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VRML (Virtual Reality Modeling Language)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4CB6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VR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DB97D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Text (VRML), XML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DDFA4"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 (X3D)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94ED9"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1B08CDA3"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A880DE"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netCDF</w:t>
            </w:r>
            <w:proofErr w:type="spellEnd"/>
            <w:r w:rsidRPr="00775801">
              <w:rPr>
                <w:rFonts w:eastAsia="Times New Roman" w:cs="Arial"/>
                <w:sz w:val="18"/>
                <w:szCs w:val="18"/>
                <w:lang w:val="en-US"/>
              </w:rPr>
              <w:t xml:space="preserve"> (Network Common Data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64AADA"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B3DBF"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C85F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2CAD80"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7AA95131"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C59A4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HDF5 (Hierarchical Data Format)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BCEBF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Vědecká</w:t>
            </w:r>
            <w:proofErr w:type="spellEnd"/>
            <w:r w:rsidRPr="00775801">
              <w:rPr>
                <w:rFonts w:eastAsia="Times New Roman" w:cs="Arial"/>
                <w:sz w:val="18"/>
                <w:szCs w:val="18"/>
                <w:lang w:val="en-US"/>
              </w:rPr>
              <w:t xml:space="preserve"> data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B434F9"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6105A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23BA27"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462C165D" w14:textId="77777777" w:rsidTr="008774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9CBBA3"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FBX (</w:t>
            </w:r>
            <w:proofErr w:type="spellStart"/>
            <w:r w:rsidRPr="00775801">
              <w:rPr>
                <w:rFonts w:eastAsia="Times New Roman" w:cs="Arial"/>
                <w:sz w:val="18"/>
                <w:szCs w:val="18"/>
                <w:lang w:val="en-US"/>
              </w:rPr>
              <w:t>Filmbox</w:t>
            </w:r>
            <w:proofErr w:type="spellEnd"/>
            <w:r w:rsidRPr="00775801">
              <w:rPr>
                <w:rFonts w:eastAsia="Times New Roman" w:cs="Arial"/>
                <w:sz w:val="18"/>
                <w:szCs w:val="18"/>
                <w:lang w:val="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7395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Modelování</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Animace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C00311"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42870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Proprietární (Autodesk)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4402CC"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Ne</w:t>
            </w:r>
          </w:p>
        </w:tc>
      </w:tr>
      <w:tr w:rsidR="00FB52CA" w:rsidRPr="0087744F" w14:paraId="3F5B0CD9" w14:textId="77777777" w:rsidTr="0087744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62C7DA"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PLY (Polygon File Format)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C99B668"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 xml:space="preserve">3D </w:t>
            </w:r>
            <w:proofErr w:type="spellStart"/>
            <w:r w:rsidRPr="00775801">
              <w:rPr>
                <w:rFonts w:eastAsia="Times New Roman" w:cs="Arial"/>
                <w:sz w:val="18"/>
                <w:szCs w:val="18"/>
                <w:lang w:val="en-US"/>
              </w:rPr>
              <w:t>Grafika</w:t>
            </w:r>
            <w:proofErr w:type="spellEnd"/>
            <w:r w:rsidRPr="00775801">
              <w:rPr>
                <w:rFonts w:eastAsia="Times New Roman" w:cs="Arial"/>
                <w:sz w:val="18"/>
                <w:szCs w:val="18"/>
                <w:lang w:val="en-US"/>
              </w:rPr>
              <w:t xml:space="preserve"> a </w:t>
            </w:r>
            <w:proofErr w:type="spellStart"/>
            <w:r w:rsidRPr="00775801">
              <w:rPr>
                <w:rFonts w:eastAsia="Times New Roman" w:cs="Arial"/>
                <w:sz w:val="18"/>
                <w:szCs w:val="18"/>
                <w:lang w:val="en-US"/>
              </w:rPr>
              <w:t>Vizualizace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F7A72C" w14:textId="77777777" w:rsidR="00FB52CA" w:rsidRPr="00775801" w:rsidRDefault="00FB52CA" w:rsidP="00FB52CA">
            <w:pPr>
              <w:spacing w:after="0" w:line="240" w:lineRule="auto"/>
              <w:jc w:val="center"/>
              <w:rPr>
                <w:rFonts w:eastAsia="Times New Roman" w:cs="Arial"/>
                <w:sz w:val="18"/>
                <w:szCs w:val="18"/>
                <w:lang w:val="en-US"/>
              </w:rPr>
            </w:pPr>
            <w:proofErr w:type="spellStart"/>
            <w:r w:rsidRPr="00775801">
              <w:rPr>
                <w:rFonts w:eastAsia="Times New Roman" w:cs="Arial"/>
                <w:sz w:val="18"/>
                <w:szCs w:val="18"/>
                <w:lang w:val="en-US"/>
              </w:rPr>
              <w:t>Binární</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D51255"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Open Source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2D2E6D" w14:textId="77777777" w:rsidR="00FB52CA" w:rsidRPr="00775801" w:rsidRDefault="00FB52CA" w:rsidP="00FB52CA">
            <w:pPr>
              <w:spacing w:after="0" w:line="240" w:lineRule="auto"/>
              <w:jc w:val="center"/>
              <w:rPr>
                <w:rFonts w:eastAsia="Times New Roman" w:cs="Arial"/>
                <w:sz w:val="18"/>
                <w:szCs w:val="18"/>
                <w:lang w:val="en-US"/>
              </w:rPr>
            </w:pPr>
            <w:r w:rsidRPr="00775801">
              <w:rPr>
                <w:rFonts w:eastAsia="Times New Roman" w:cs="Arial"/>
                <w:sz w:val="18"/>
                <w:szCs w:val="18"/>
                <w:lang w:val="en-US"/>
              </w:rPr>
              <w:t>Ano</w:t>
            </w:r>
          </w:p>
        </w:tc>
      </w:tr>
    </w:tbl>
    <w:p w14:paraId="7ABCEBF4" w14:textId="77777777" w:rsidR="00714A80" w:rsidRDefault="00714A80" w:rsidP="00714A80">
      <w:pPr>
        <w:pStyle w:val="Normlnprvnodsazen"/>
        <w:rPr>
          <w:lang w:eastAsia="en-US"/>
        </w:rPr>
      </w:pPr>
    </w:p>
    <w:p w14:paraId="627DEBAE" w14:textId="67CD8018" w:rsidR="00714A80" w:rsidRPr="00775801" w:rsidRDefault="00714A80" w:rsidP="00714A80">
      <w:pPr>
        <w:pStyle w:val="Caption"/>
        <w:keepNext/>
        <w:rPr>
          <w:lang w:val="en-US"/>
        </w:rPr>
      </w:pPr>
      <w:r>
        <w:t xml:space="preserve">Tab. </w:t>
      </w:r>
      <w:r>
        <w:fldChar w:fldCharType="begin"/>
      </w:r>
      <w:r>
        <w:instrText xml:space="preserve"> SEQ Tab. \* ARABIC </w:instrText>
      </w:r>
      <w:r>
        <w:fldChar w:fldCharType="separate"/>
      </w:r>
      <w:r w:rsidR="007B5CF8">
        <w:rPr>
          <w:noProof/>
        </w:rPr>
        <w:t>3</w:t>
      </w:r>
      <w:r>
        <w:fldChar w:fldCharType="end"/>
      </w:r>
      <w:r>
        <w:t xml:space="preserve"> Formáty pro textury. </w:t>
      </w:r>
      <w:r w:rsidR="00470CBF">
        <w:fldChar w:fldCharType="begin"/>
      </w:r>
      <w:r w:rsidR="00FD6309">
        <w:instrText xml:space="preserve"> ADDIN ZOTERO_ITEM CSL_CITATION {"citationID":"3JpsbARx","properties":{"formattedCitation":"(Chadwick 2023)","plainCitation":"(Chadwick 2023)","noteIndex":0},"citationItems":[{"id":2087,"uris":["http://zotero.org/groups/4599106/items/7T73MBBG"],"itemData":{"id":2087,"type":"speech","abstract":"Presentation by Eric Chadwick from DGG about “Best Practices for Compressing glTF textures”. Recorded at the DGG 3D Pipeline Days on October 13, 2023. \n\nMore about the 3D Pipeline Days: https://www.rapidcompact.com/3d-pipel...","title":"ingBest Practices for Compress glTF Textures","URL":"https://www.youtube.com/watch?v=vX7jPajwLUo","author":[{"family":"Chadwick","given":"Eric"}],"accessed":{"date-parts":[["2023",11,8]]},"issued":{"date-parts":[["2023"]]},"citation-key":"chadwickIngBestPracticesCompress2023"}}],"schema":"https://github.com/citation-style-language/schema/raw/master/csl-citation.json"} </w:instrText>
      </w:r>
      <w:r w:rsidR="00470CBF">
        <w:fldChar w:fldCharType="separate"/>
      </w:r>
      <w:r w:rsidR="00BC7A8B" w:rsidRPr="00BC7A8B">
        <w:t>(Chadwick 2023)</w:t>
      </w:r>
      <w:r w:rsidR="00470CBF">
        <w:fldChar w:fldCharType="end"/>
      </w:r>
      <w:r w:rsidR="00775801">
        <w:t xml:space="preserve"> </w:t>
      </w:r>
      <w:r w:rsidR="00775801" w:rsidRPr="00775801">
        <w:rPr>
          <w:highlight w:val="yellow"/>
          <w:lang w:val="en-US"/>
        </w:rPr>
        <w:t xml:space="preserve">#todo – </w:t>
      </w:r>
      <w:proofErr w:type="spellStart"/>
      <w:r w:rsidR="00775801" w:rsidRPr="00775801">
        <w:rPr>
          <w:highlight w:val="yellow"/>
          <w:lang w:val="en-US"/>
        </w:rPr>
        <w:t>sjednotit</w:t>
      </w:r>
      <w:proofErr w:type="spellEnd"/>
      <w:r w:rsidR="00775801" w:rsidRPr="00775801">
        <w:rPr>
          <w:highlight w:val="yellow"/>
          <w:lang w:val="en-US"/>
        </w:rPr>
        <w:t xml:space="preserve"> </w:t>
      </w:r>
      <w:proofErr w:type="spellStart"/>
      <w:r w:rsidR="00775801" w:rsidRPr="00775801">
        <w:rPr>
          <w:highlight w:val="yellow"/>
          <w:lang w:val="en-US"/>
        </w:rPr>
        <w:t>styl</w:t>
      </w:r>
      <w:proofErr w:type="spellEnd"/>
      <w:r w:rsidR="00775801" w:rsidRPr="00775801">
        <w:rPr>
          <w:highlight w:val="yellow"/>
          <w:lang w:val="en-US"/>
        </w:rPr>
        <w:t xml:space="preserve"> </w:t>
      </w:r>
      <w:proofErr w:type="spellStart"/>
      <w:r w:rsidR="00775801" w:rsidRPr="00775801">
        <w:rPr>
          <w:highlight w:val="yellow"/>
          <w:lang w:val="en-US"/>
        </w:rPr>
        <w:t>tabulek</w:t>
      </w:r>
      <w:proofErr w:type="spellEnd"/>
    </w:p>
    <w:tbl>
      <w:tblPr>
        <w:tblW w:w="8820" w:type="dxa"/>
        <w:tblLook w:val="04A0" w:firstRow="1" w:lastRow="0" w:firstColumn="1" w:lastColumn="0" w:noHBand="0" w:noVBand="1"/>
      </w:tblPr>
      <w:tblGrid>
        <w:gridCol w:w="919"/>
        <w:gridCol w:w="1274"/>
        <w:gridCol w:w="1035"/>
        <w:gridCol w:w="1693"/>
        <w:gridCol w:w="719"/>
        <w:gridCol w:w="1048"/>
        <w:gridCol w:w="2132"/>
      </w:tblGrid>
      <w:tr w:rsidR="00714A80" w:rsidRPr="00714A80" w14:paraId="47D6238F" w14:textId="77777777" w:rsidTr="00714A80">
        <w:trPr>
          <w:trHeight w:val="480"/>
        </w:trPr>
        <w:tc>
          <w:tcPr>
            <w:tcW w:w="919" w:type="dxa"/>
            <w:tcBorders>
              <w:top w:val="single" w:sz="4" w:space="0" w:color="auto"/>
              <w:left w:val="nil"/>
              <w:bottom w:val="single" w:sz="8" w:space="0" w:color="auto"/>
              <w:right w:val="nil"/>
            </w:tcBorders>
            <w:shd w:val="clear" w:color="auto" w:fill="auto"/>
            <w:vAlign w:val="center"/>
            <w:hideMark/>
          </w:tcPr>
          <w:p w14:paraId="22AEA37A"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Formáty</w:t>
            </w:r>
            <w:proofErr w:type="spellEnd"/>
          </w:p>
        </w:tc>
        <w:tc>
          <w:tcPr>
            <w:tcW w:w="1280" w:type="dxa"/>
            <w:tcBorders>
              <w:top w:val="single" w:sz="4" w:space="0" w:color="auto"/>
              <w:left w:val="nil"/>
              <w:bottom w:val="single" w:sz="8" w:space="0" w:color="auto"/>
              <w:right w:val="nil"/>
            </w:tcBorders>
            <w:shd w:val="clear" w:color="auto" w:fill="auto"/>
            <w:vAlign w:val="center"/>
            <w:hideMark/>
          </w:tcPr>
          <w:p w14:paraId="20C23B57"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Komprese</w:t>
            </w:r>
            <w:proofErr w:type="spellEnd"/>
          </w:p>
        </w:tc>
        <w:tc>
          <w:tcPr>
            <w:tcW w:w="1041" w:type="dxa"/>
            <w:tcBorders>
              <w:top w:val="single" w:sz="4" w:space="0" w:color="auto"/>
              <w:left w:val="nil"/>
              <w:bottom w:val="single" w:sz="8" w:space="0" w:color="auto"/>
              <w:right w:val="nil"/>
            </w:tcBorders>
            <w:shd w:val="clear" w:color="auto" w:fill="auto"/>
            <w:vAlign w:val="center"/>
            <w:hideMark/>
          </w:tcPr>
          <w:p w14:paraId="566B3F09"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(disk)</w:t>
            </w:r>
          </w:p>
        </w:tc>
        <w:tc>
          <w:tcPr>
            <w:tcW w:w="1710" w:type="dxa"/>
            <w:tcBorders>
              <w:top w:val="single" w:sz="4" w:space="0" w:color="auto"/>
              <w:left w:val="nil"/>
              <w:bottom w:val="single" w:sz="8" w:space="0" w:color="auto"/>
              <w:right w:val="nil"/>
            </w:tcBorders>
            <w:shd w:val="clear" w:color="auto" w:fill="auto"/>
            <w:vAlign w:val="center"/>
            <w:hideMark/>
          </w:tcPr>
          <w:p w14:paraId="6B5E3294"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Velikost</w:t>
            </w:r>
            <w:proofErr w:type="spellEnd"/>
            <w:r w:rsidRPr="00714A80">
              <w:rPr>
                <w:rFonts w:eastAsia="Times New Roman" w:cs="Calibri"/>
                <w:b/>
                <w:bCs/>
                <w:color w:val="000000"/>
                <w:sz w:val="18"/>
                <w:szCs w:val="18"/>
                <w:lang w:val="en-US"/>
              </w:rPr>
              <w:t xml:space="preserve"> (GPU)</w:t>
            </w:r>
          </w:p>
        </w:tc>
        <w:tc>
          <w:tcPr>
            <w:tcW w:w="720" w:type="dxa"/>
            <w:tcBorders>
              <w:top w:val="single" w:sz="4" w:space="0" w:color="auto"/>
              <w:left w:val="nil"/>
              <w:bottom w:val="single" w:sz="8" w:space="0" w:color="auto"/>
              <w:right w:val="nil"/>
            </w:tcBorders>
            <w:shd w:val="clear" w:color="auto" w:fill="auto"/>
            <w:vAlign w:val="center"/>
            <w:hideMark/>
          </w:tcPr>
          <w:p w14:paraId="17C750B4" w14:textId="77777777" w:rsidR="00714A80" w:rsidRPr="00714A80" w:rsidRDefault="00714A80" w:rsidP="00714A80">
            <w:pPr>
              <w:spacing w:after="0" w:line="240" w:lineRule="auto"/>
              <w:jc w:val="center"/>
              <w:rPr>
                <w:rFonts w:eastAsia="Times New Roman" w:cs="Calibri"/>
                <w:b/>
                <w:bCs/>
                <w:color w:val="000000"/>
                <w:sz w:val="18"/>
                <w:szCs w:val="18"/>
                <w:lang w:val="en-US"/>
              </w:rPr>
            </w:pPr>
            <w:r w:rsidRPr="00714A80">
              <w:rPr>
                <w:rFonts w:eastAsia="Times New Roman" w:cs="Calibri"/>
                <w:b/>
                <w:bCs/>
                <w:color w:val="000000"/>
                <w:sz w:val="18"/>
                <w:szCs w:val="18"/>
                <w:lang w:val="en-US"/>
              </w:rPr>
              <w:t>Alpha</w:t>
            </w:r>
          </w:p>
        </w:tc>
        <w:tc>
          <w:tcPr>
            <w:tcW w:w="990" w:type="dxa"/>
            <w:tcBorders>
              <w:top w:val="single" w:sz="4" w:space="0" w:color="auto"/>
              <w:left w:val="nil"/>
              <w:bottom w:val="single" w:sz="8" w:space="0" w:color="auto"/>
              <w:right w:val="nil"/>
            </w:tcBorders>
            <w:shd w:val="clear" w:color="auto" w:fill="auto"/>
            <w:vAlign w:val="center"/>
            <w:hideMark/>
          </w:tcPr>
          <w:p w14:paraId="546FC376" w14:textId="3F0B3376" w:rsidR="00714A80" w:rsidRPr="003A5BDB" w:rsidRDefault="003A5BDB" w:rsidP="00714A80">
            <w:pPr>
              <w:spacing w:after="0" w:line="240" w:lineRule="auto"/>
              <w:jc w:val="center"/>
              <w:rPr>
                <w:rFonts w:eastAsia="Times New Roman" w:cs="Calibri"/>
                <w:b/>
                <w:bCs/>
                <w:color w:val="000000"/>
                <w:sz w:val="18"/>
                <w:szCs w:val="18"/>
                <w:highlight w:val="yellow"/>
                <w:lang w:val="en-US"/>
              </w:rPr>
            </w:pPr>
            <w:r w:rsidRPr="003A5BDB">
              <w:rPr>
                <w:rFonts w:eastAsia="Times New Roman" w:cs="Calibri"/>
                <w:b/>
                <w:bCs/>
                <w:color w:val="000000"/>
                <w:sz w:val="18"/>
                <w:szCs w:val="18"/>
                <w:highlight w:val="yellow"/>
                <w:lang w:val="en-US"/>
              </w:rPr>
              <w:t>Podpora</w:t>
            </w:r>
          </w:p>
        </w:tc>
        <w:tc>
          <w:tcPr>
            <w:tcW w:w="2160" w:type="dxa"/>
            <w:tcBorders>
              <w:top w:val="single" w:sz="4" w:space="0" w:color="auto"/>
              <w:left w:val="nil"/>
              <w:bottom w:val="single" w:sz="8" w:space="0" w:color="auto"/>
              <w:right w:val="nil"/>
            </w:tcBorders>
            <w:shd w:val="clear" w:color="auto" w:fill="auto"/>
            <w:vAlign w:val="center"/>
            <w:hideMark/>
          </w:tcPr>
          <w:p w14:paraId="5EAA56F0" w14:textId="77777777" w:rsidR="00714A80" w:rsidRPr="00714A80" w:rsidRDefault="00714A80" w:rsidP="00714A80">
            <w:pPr>
              <w:spacing w:after="0" w:line="240" w:lineRule="auto"/>
              <w:jc w:val="center"/>
              <w:rPr>
                <w:rFonts w:eastAsia="Times New Roman" w:cs="Calibri"/>
                <w:b/>
                <w:bCs/>
                <w:color w:val="000000"/>
                <w:sz w:val="18"/>
                <w:szCs w:val="18"/>
                <w:lang w:val="en-US"/>
              </w:rPr>
            </w:pPr>
            <w:proofErr w:type="spellStart"/>
            <w:r w:rsidRPr="00714A80">
              <w:rPr>
                <w:rFonts w:eastAsia="Times New Roman" w:cs="Calibri"/>
                <w:b/>
                <w:bCs/>
                <w:color w:val="000000"/>
                <w:sz w:val="18"/>
                <w:szCs w:val="18"/>
                <w:lang w:val="en-US"/>
              </w:rPr>
              <w:t>Charakteristika</w:t>
            </w:r>
            <w:proofErr w:type="spellEnd"/>
          </w:p>
        </w:tc>
      </w:tr>
      <w:tr w:rsidR="00714A80" w:rsidRPr="00714A80" w14:paraId="269B5757" w14:textId="77777777" w:rsidTr="00714A80">
        <w:trPr>
          <w:trHeight w:val="720"/>
        </w:trPr>
        <w:tc>
          <w:tcPr>
            <w:tcW w:w="919" w:type="dxa"/>
            <w:tcBorders>
              <w:top w:val="nil"/>
              <w:left w:val="nil"/>
              <w:bottom w:val="nil"/>
              <w:right w:val="nil"/>
            </w:tcBorders>
            <w:shd w:val="clear" w:color="auto" w:fill="auto"/>
            <w:vAlign w:val="center"/>
            <w:hideMark/>
          </w:tcPr>
          <w:p w14:paraId="7D1EEDC7"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lastRenderedPageBreak/>
              <w:t>PNG</w:t>
            </w:r>
          </w:p>
        </w:tc>
        <w:tc>
          <w:tcPr>
            <w:tcW w:w="1280" w:type="dxa"/>
            <w:tcBorders>
              <w:top w:val="nil"/>
              <w:left w:val="nil"/>
              <w:bottom w:val="nil"/>
              <w:right w:val="nil"/>
            </w:tcBorders>
            <w:shd w:val="clear" w:color="auto" w:fill="auto"/>
            <w:vAlign w:val="center"/>
            <w:hideMark/>
          </w:tcPr>
          <w:p w14:paraId="2694DA6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Bezstrátová</w:t>
            </w:r>
            <w:proofErr w:type="spellEnd"/>
          </w:p>
        </w:tc>
        <w:tc>
          <w:tcPr>
            <w:tcW w:w="1041" w:type="dxa"/>
            <w:tcBorders>
              <w:top w:val="nil"/>
              <w:left w:val="nil"/>
              <w:bottom w:val="nil"/>
              <w:right w:val="nil"/>
            </w:tcBorders>
            <w:shd w:val="clear" w:color="auto" w:fill="auto"/>
            <w:vAlign w:val="center"/>
            <w:hideMark/>
          </w:tcPr>
          <w:p w14:paraId="378BD65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1710" w:type="dxa"/>
            <w:tcBorders>
              <w:top w:val="nil"/>
              <w:left w:val="nil"/>
              <w:bottom w:val="nil"/>
              <w:right w:val="nil"/>
            </w:tcBorders>
            <w:shd w:val="clear" w:color="auto" w:fill="auto"/>
            <w:vAlign w:val="center"/>
            <w:hideMark/>
          </w:tcPr>
          <w:p w14:paraId="0AABC76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7B0D08BD"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3E152A74" w14:textId="2F5B5C65" w:rsidR="003A5BDB" w:rsidRPr="003A5BDB" w:rsidRDefault="003A5BDB" w:rsidP="003A5BDB">
            <w:pPr>
              <w:spacing w:after="0" w:line="240" w:lineRule="auto"/>
              <w:jc w:val="center"/>
              <w:rPr>
                <w:rFonts w:eastAsia="Times New Roman" w:cs="Calibri"/>
                <w:color w:val="000000"/>
                <w:sz w:val="18"/>
                <w:szCs w:val="18"/>
                <w:highlight w:val="yellow"/>
                <w:lang w:val="en-US"/>
              </w:rPr>
            </w:pPr>
            <w:r>
              <w:rPr>
                <w:rFonts w:eastAsia="Times New Roman" w:cs="Calibri"/>
                <w:color w:val="000000"/>
                <w:sz w:val="18"/>
                <w:szCs w:val="18"/>
                <w:highlight w:val="yellow"/>
                <w:lang w:val="en-US"/>
              </w:rPr>
              <w:t xml:space="preserve">Babylon.js, Three.js, Cesium </w:t>
            </w:r>
            <w:proofErr w:type="spellStart"/>
            <w:r>
              <w:rPr>
                <w:rFonts w:eastAsia="Times New Roman" w:cs="Calibri"/>
                <w:color w:val="000000"/>
                <w:sz w:val="18"/>
                <w:szCs w:val="18"/>
                <w:highlight w:val="yellow"/>
                <w:lang w:val="en-US"/>
              </w:rPr>
              <w:t>aj</w:t>
            </w:r>
            <w:proofErr w:type="spellEnd"/>
            <w:r>
              <w:rPr>
                <w:rFonts w:eastAsia="Times New Roman" w:cs="Calibri"/>
                <w:color w:val="000000"/>
                <w:sz w:val="18"/>
                <w:szCs w:val="18"/>
                <w:highlight w:val="yellow"/>
                <w:lang w:val="en-US"/>
              </w:rPr>
              <w:t>.</w:t>
            </w:r>
          </w:p>
        </w:tc>
        <w:tc>
          <w:tcPr>
            <w:tcW w:w="2160" w:type="dxa"/>
            <w:tcBorders>
              <w:top w:val="nil"/>
              <w:left w:val="nil"/>
              <w:bottom w:val="nil"/>
              <w:right w:val="nil"/>
            </w:tcBorders>
            <w:shd w:val="clear" w:color="auto" w:fill="auto"/>
            <w:vAlign w:val="center"/>
            <w:hideMark/>
          </w:tcPr>
          <w:p w14:paraId="4D0A7E4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Vysoká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kvalita</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5F831222" w14:textId="77777777" w:rsidTr="00714A80">
        <w:trPr>
          <w:trHeight w:val="720"/>
        </w:trPr>
        <w:tc>
          <w:tcPr>
            <w:tcW w:w="919" w:type="dxa"/>
            <w:tcBorders>
              <w:top w:val="nil"/>
              <w:left w:val="nil"/>
              <w:bottom w:val="nil"/>
              <w:right w:val="nil"/>
            </w:tcBorders>
            <w:shd w:val="clear" w:color="auto" w:fill="auto"/>
            <w:vAlign w:val="center"/>
            <w:hideMark/>
          </w:tcPr>
          <w:p w14:paraId="30726D83"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JPG</w:t>
            </w:r>
          </w:p>
        </w:tc>
        <w:tc>
          <w:tcPr>
            <w:tcW w:w="1280" w:type="dxa"/>
            <w:tcBorders>
              <w:top w:val="nil"/>
              <w:left w:val="nil"/>
              <w:bottom w:val="nil"/>
              <w:right w:val="nil"/>
            </w:tcBorders>
            <w:shd w:val="clear" w:color="auto" w:fill="auto"/>
            <w:vAlign w:val="center"/>
            <w:hideMark/>
          </w:tcPr>
          <w:p w14:paraId="30E00A51"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1DF88318"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Malá</w:t>
            </w:r>
          </w:p>
        </w:tc>
        <w:tc>
          <w:tcPr>
            <w:tcW w:w="1710" w:type="dxa"/>
            <w:tcBorders>
              <w:top w:val="nil"/>
              <w:left w:val="nil"/>
              <w:bottom w:val="nil"/>
              <w:right w:val="nil"/>
            </w:tcBorders>
            <w:shd w:val="clear" w:color="auto" w:fill="auto"/>
            <w:vAlign w:val="center"/>
            <w:hideMark/>
          </w:tcPr>
          <w:p w14:paraId="61C9F60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1BEF4661"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Ne</w:t>
            </w:r>
          </w:p>
        </w:tc>
        <w:tc>
          <w:tcPr>
            <w:tcW w:w="990" w:type="dxa"/>
            <w:tcBorders>
              <w:top w:val="nil"/>
              <w:left w:val="nil"/>
              <w:bottom w:val="nil"/>
              <w:right w:val="nil"/>
            </w:tcBorders>
            <w:shd w:val="clear" w:color="auto" w:fill="auto"/>
            <w:vAlign w:val="center"/>
            <w:hideMark/>
          </w:tcPr>
          <w:p w14:paraId="456BABB0"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Ano</w:t>
            </w:r>
          </w:p>
        </w:tc>
        <w:tc>
          <w:tcPr>
            <w:tcW w:w="2160" w:type="dxa"/>
            <w:tcBorders>
              <w:top w:val="nil"/>
              <w:left w:val="nil"/>
              <w:bottom w:val="nil"/>
              <w:right w:val="nil"/>
            </w:tcBorders>
            <w:shd w:val="clear" w:color="auto" w:fill="auto"/>
            <w:vAlign w:val="center"/>
            <w:hideMark/>
          </w:tcPr>
          <w:p w14:paraId="4EA65E78"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Výborná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kompatiblita</w:t>
            </w:r>
            <w:proofErr w:type="spellEnd"/>
          </w:p>
        </w:tc>
      </w:tr>
      <w:tr w:rsidR="00714A80" w:rsidRPr="00714A80" w14:paraId="341B89FA" w14:textId="77777777" w:rsidTr="00714A80">
        <w:trPr>
          <w:trHeight w:val="480"/>
        </w:trPr>
        <w:tc>
          <w:tcPr>
            <w:tcW w:w="919" w:type="dxa"/>
            <w:tcBorders>
              <w:top w:val="nil"/>
              <w:left w:val="nil"/>
              <w:bottom w:val="nil"/>
              <w:right w:val="nil"/>
            </w:tcBorders>
            <w:shd w:val="clear" w:color="auto" w:fill="auto"/>
            <w:vAlign w:val="center"/>
            <w:hideMark/>
          </w:tcPr>
          <w:p w14:paraId="425B9BCF"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WEBP</w:t>
            </w:r>
          </w:p>
        </w:tc>
        <w:tc>
          <w:tcPr>
            <w:tcW w:w="1280" w:type="dxa"/>
            <w:tcBorders>
              <w:top w:val="nil"/>
              <w:left w:val="nil"/>
              <w:bottom w:val="nil"/>
              <w:right w:val="nil"/>
            </w:tcBorders>
            <w:shd w:val="clear" w:color="auto" w:fill="auto"/>
            <w:vAlign w:val="center"/>
            <w:hideMark/>
          </w:tcPr>
          <w:p w14:paraId="4F753EE6"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nil"/>
              <w:right w:val="nil"/>
            </w:tcBorders>
            <w:shd w:val="clear" w:color="auto" w:fill="auto"/>
            <w:vAlign w:val="center"/>
            <w:hideMark/>
          </w:tcPr>
          <w:p w14:paraId="5FFACA34"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Velice</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malá</w:t>
            </w:r>
            <w:proofErr w:type="spellEnd"/>
          </w:p>
        </w:tc>
        <w:tc>
          <w:tcPr>
            <w:tcW w:w="1710" w:type="dxa"/>
            <w:tcBorders>
              <w:top w:val="nil"/>
              <w:left w:val="nil"/>
              <w:bottom w:val="nil"/>
              <w:right w:val="nil"/>
            </w:tcBorders>
            <w:shd w:val="clear" w:color="auto" w:fill="auto"/>
            <w:vAlign w:val="center"/>
            <w:hideMark/>
          </w:tcPr>
          <w:p w14:paraId="332C262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Vysoká</w:t>
            </w:r>
            <w:proofErr w:type="spellEnd"/>
          </w:p>
        </w:tc>
        <w:tc>
          <w:tcPr>
            <w:tcW w:w="720" w:type="dxa"/>
            <w:tcBorders>
              <w:top w:val="nil"/>
              <w:left w:val="nil"/>
              <w:bottom w:val="nil"/>
              <w:right w:val="nil"/>
            </w:tcBorders>
            <w:shd w:val="clear" w:color="auto" w:fill="auto"/>
            <w:vAlign w:val="center"/>
            <w:hideMark/>
          </w:tcPr>
          <w:p w14:paraId="3FBF6F6B"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nil"/>
              <w:right w:val="nil"/>
            </w:tcBorders>
            <w:shd w:val="clear" w:color="auto" w:fill="auto"/>
            <w:vAlign w:val="center"/>
            <w:hideMark/>
          </w:tcPr>
          <w:p w14:paraId="2E2234E3"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nil"/>
              <w:right w:val="nil"/>
            </w:tcBorders>
            <w:shd w:val="clear" w:color="auto" w:fill="auto"/>
            <w:vAlign w:val="center"/>
            <w:hideMark/>
          </w:tcPr>
          <w:p w14:paraId="7153BA35"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Jednoduché</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Malá </w:t>
            </w:r>
            <w:proofErr w:type="spellStart"/>
            <w:r w:rsidRPr="00714A80">
              <w:rPr>
                <w:rFonts w:eastAsia="Times New Roman" w:cs="Calibri"/>
                <w:color w:val="000000"/>
                <w:sz w:val="18"/>
                <w:szCs w:val="18"/>
                <w:lang w:val="en-US"/>
              </w:rPr>
              <w:t>velikost</w:t>
            </w:r>
            <w:proofErr w:type="spellEnd"/>
            <w:r w:rsidRPr="00714A80">
              <w:rPr>
                <w:rFonts w:eastAsia="Times New Roman" w:cs="Calibri"/>
                <w:color w:val="000000"/>
                <w:sz w:val="18"/>
                <w:szCs w:val="18"/>
                <w:lang w:val="en-US"/>
              </w:rPr>
              <w:t xml:space="preserve"> </w:t>
            </w:r>
          </w:p>
        </w:tc>
      </w:tr>
      <w:tr w:rsidR="00714A80" w:rsidRPr="00714A80" w14:paraId="26A19B44" w14:textId="77777777" w:rsidTr="00714A80">
        <w:trPr>
          <w:trHeight w:val="480"/>
        </w:trPr>
        <w:tc>
          <w:tcPr>
            <w:tcW w:w="919" w:type="dxa"/>
            <w:tcBorders>
              <w:top w:val="nil"/>
              <w:left w:val="nil"/>
              <w:bottom w:val="single" w:sz="4" w:space="0" w:color="auto"/>
              <w:right w:val="nil"/>
            </w:tcBorders>
            <w:shd w:val="clear" w:color="auto" w:fill="auto"/>
            <w:vAlign w:val="center"/>
            <w:hideMark/>
          </w:tcPr>
          <w:p w14:paraId="1F890614"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KTX2</w:t>
            </w:r>
          </w:p>
        </w:tc>
        <w:tc>
          <w:tcPr>
            <w:tcW w:w="1280" w:type="dxa"/>
            <w:tcBorders>
              <w:top w:val="nil"/>
              <w:left w:val="nil"/>
              <w:bottom w:val="single" w:sz="4" w:space="0" w:color="auto"/>
              <w:right w:val="nil"/>
            </w:tcBorders>
            <w:shd w:val="clear" w:color="auto" w:fill="auto"/>
            <w:vAlign w:val="center"/>
            <w:hideMark/>
          </w:tcPr>
          <w:p w14:paraId="66BAE0F7"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Ztrátová</w:t>
            </w:r>
            <w:proofErr w:type="spellEnd"/>
          </w:p>
        </w:tc>
        <w:tc>
          <w:tcPr>
            <w:tcW w:w="1041" w:type="dxa"/>
            <w:tcBorders>
              <w:top w:val="nil"/>
              <w:left w:val="nil"/>
              <w:bottom w:val="single" w:sz="4" w:space="0" w:color="auto"/>
              <w:right w:val="nil"/>
            </w:tcBorders>
            <w:shd w:val="clear" w:color="auto" w:fill="auto"/>
            <w:vAlign w:val="center"/>
            <w:hideMark/>
          </w:tcPr>
          <w:p w14:paraId="2A554A4F"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Střední</w:t>
            </w:r>
            <w:proofErr w:type="spellEnd"/>
          </w:p>
        </w:tc>
        <w:tc>
          <w:tcPr>
            <w:tcW w:w="1710" w:type="dxa"/>
            <w:tcBorders>
              <w:top w:val="nil"/>
              <w:left w:val="nil"/>
              <w:bottom w:val="single" w:sz="4" w:space="0" w:color="auto"/>
              <w:right w:val="nil"/>
            </w:tcBorders>
            <w:shd w:val="clear" w:color="auto" w:fill="auto"/>
            <w:vAlign w:val="center"/>
            <w:hideMark/>
          </w:tcPr>
          <w:p w14:paraId="251085BA"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Nízká</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komprimace</w:t>
            </w:r>
            <w:proofErr w:type="spellEnd"/>
            <w:r w:rsidRPr="00714A80">
              <w:rPr>
                <w:rFonts w:eastAsia="Times New Roman" w:cs="Calibri"/>
                <w:color w:val="000000"/>
                <w:sz w:val="18"/>
                <w:szCs w:val="18"/>
                <w:lang w:val="en-US"/>
              </w:rPr>
              <w:t>)</w:t>
            </w:r>
          </w:p>
        </w:tc>
        <w:tc>
          <w:tcPr>
            <w:tcW w:w="720" w:type="dxa"/>
            <w:tcBorders>
              <w:top w:val="nil"/>
              <w:left w:val="nil"/>
              <w:bottom w:val="single" w:sz="4" w:space="0" w:color="auto"/>
              <w:right w:val="nil"/>
            </w:tcBorders>
            <w:shd w:val="clear" w:color="auto" w:fill="auto"/>
            <w:vAlign w:val="center"/>
            <w:hideMark/>
          </w:tcPr>
          <w:p w14:paraId="05E6FFEC" w14:textId="77777777" w:rsidR="00714A80" w:rsidRPr="00714A80" w:rsidRDefault="00714A80" w:rsidP="00714A80">
            <w:pPr>
              <w:spacing w:after="0" w:line="240" w:lineRule="auto"/>
              <w:jc w:val="center"/>
              <w:rPr>
                <w:rFonts w:eastAsia="Times New Roman" w:cs="Calibri"/>
                <w:color w:val="000000"/>
                <w:sz w:val="18"/>
                <w:szCs w:val="18"/>
                <w:lang w:val="en-US"/>
              </w:rPr>
            </w:pPr>
            <w:r w:rsidRPr="00714A80">
              <w:rPr>
                <w:rFonts w:eastAsia="Times New Roman" w:cs="Calibri"/>
                <w:color w:val="000000"/>
                <w:sz w:val="18"/>
                <w:szCs w:val="18"/>
                <w:lang w:val="en-US"/>
              </w:rPr>
              <w:t>Ano</w:t>
            </w:r>
          </w:p>
        </w:tc>
        <w:tc>
          <w:tcPr>
            <w:tcW w:w="990" w:type="dxa"/>
            <w:tcBorders>
              <w:top w:val="nil"/>
              <w:left w:val="nil"/>
              <w:bottom w:val="single" w:sz="4" w:space="0" w:color="auto"/>
              <w:right w:val="nil"/>
            </w:tcBorders>
            <w:shd w:val="clear" w:color="auto" w:fill="auto"/>
            <w:vAlign w:val="center"/>
            <w:hideMark/>
          </w:tcPr>
          <w:p w14:paraId="09F4C1ED" w14:textId="77777777" w:rsidR="00714A80" w:rsidRPr="003A5BDB" w:rsidRDefault="00714A80" w:rsidP="00714A80">
            <w:pPr>
              <w:spacing w:after="0" w:line="240" w:lineRule="auto"/>
              <w:jc w:val="center"/>
              <w:rPr>
                <w:rFonts w:eastAsia="Times New Roman" w:cs="Calibri"/>
                <w:color w:val="000000"/>
                <w:sz w:val="18"/>
                <w:szCs w:val="18"/>
                <w:highlight w:val="yellow"/>
                <w:lang w:val="en-US"/>
              </w:rPr>
            </w:pPr>
            <w:r w:rsidRPr="003A5BDB">
              <w:rPr>
                <w:rFonts w:eastAsia="Times New Roman" w:cs="Calibri"/>
                <w:color w:val="000000"/>
                <w:sz w:val="18"/>
                <w:szCs w:val="18"/>
                <w:highlight w:val="yellow"/>
                <w:lang w:val="en-US"/>
              </w:rPr>
              <w:t>plugin</w:t>
            </w:r>
          </w:p>
        </w:tc>
        <w:tc>
          <w:tcPr>
            <w:tcW w:w="2160" w:type="dxa"/>
            <w:tcBorders>
              <w:top w:val="nil"/>
              <w:left w:val="nil"/>
              <w:bottom w:val="single" w:sz="4" w:space="0" w:color="auto"/>
              <w:right w:val="nil"/>
            </w:tcBorders>
            <w:shd w:val="clear" w:color="auto" w:fill="auto"/>
            <w:vAlign w:val="center"/>
            <w:hideMark/>
          </w:tcPr>
          <w:p w14:paraId="0DC055A0" w14:textId="77777777" w:rsidR="00714A80" w:rsidRPr="00714A80" w:rsidRDefault="00714A80" w:rsidP="00714A80">
            <w:pPr>
              <w:spacing w:after="0" w:line="240" w:lineRule="auto"/>
              <w:jc w:val="center"/>
              <w:rPr>
                <w:rFonts w:eastAsia="Times New Roman" w:cs="Calibri"/>
                <w:color w:val="000000"/>
                <w:sz w:val="18"/>
                <w:szCs w:val="18"/>
                <w:lang w:val="en-US"/>
              </w:rPr>
            </w:pPr>
            <w:proofErr w:type="spellStart"/>
            <w:r w:rsidRPr="00714A80">
              <w:rPr>
                <w:rFonts w:eastAsia="Times New Roman" w:cs="Calibri"/>
                <w:color w:val="000000"/>
                <w:sz w:val="18"/>
                <w:szCs w:val="18"/>
                <w:lang w:val="en-US"/>
              </w:rPr>
              <w:t>Komplexní</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modely</w:t>
            </w:r>
            <w:proofErr w:type="spellEnd"/>
            <w:r w:rsidRPr="00714A80">
              <w:rPr>
                <w:rFonts w:eastAsia="Times New Roman" w:cs="Calibri"/>
                <w:color w:val="000000"/>
                <w:sz w:val="18"/>
                <w:szCs w:val="18"/>
                <w:lang w:val="en-US"/>
              </w:rPr>
              <w:t xml:space="preserve">, </w:t>
            </w:r>
            <w:proofErr w:type="spellStart"/>
            <w:r w:rsidRPr="00714A80">
              <w:rPr>
                <w:rFonts w:eastAsia="Times New Roman" w:cs="Calibri"/>
                <w:color w:val="000000"/>
                <w:sz w:val="18"/>
                <w:szCs w:val="18"/>
                <w:lang w:val="en-US"/>
              </w:rPr>
              <w:t>Rychlé</w:t>
            </w:r>
            <w:proofErr w:type="spellEnd"/>
            <w:r w:rsidRPr="00714A80">
              <w:rPr>
                <w:rFonts w:eastAsia="Times New Roman" w:cs="Calibri"/>
                <w:color w:val="000000"/>
                <w:sz w:val="18"/>
                <w:szCs w:val="18"/>
                <w:lang w:val="en-US"/>
              </w:rPr>
              <w:t xml:space="preserve"> GPU </w:t>
            </w:r>
            <w:proofErr w:type="spellStart"/>
            <w:r w:rsidRPr="00714A80">
              <w:rPr>
                <w:rFonts w:eastAsia="Times New Roman" w:cs="Calibri"/>
                <w:color w:val="000000"/>
                <w:sz w:val="18"/>
                <w:szCs w:val="18"/>
                <w:lang w:val="en-US"/>
              </w:rPr>
              <w:t>načítání</w:t>
            </w:r>
            <w:proofErr w:type="spellEnd"/>
            <w:r w:rsidRPr="00714A80">
              <w:rPr>
                <w:rFonts w:eastAsia="Times New Roman" w:cs="Calibri"/>
                <w:color w:val="000000"/>
                <w:sz w:val="18"/>
                <w:szCs w:val="18"/>
                <w:lang w:val="en-US"/>
              </w:rPr>
              <w:t xml:space="preserve">, </w:t>
            </w:r>
          </w:p>
        </w:tc>
      </w:tr>
    </w:tbl>
    <w:p w14:paraId="05703710" w14:textId="77777777" w:rsidR="00714A80" w:rsidRPr="00714A80" w:rsidRDefault="00714A80" w:rsidP="00714A80"/>
    <w:p w14:paraId="26EB6AAD" w14:textId="11559056" w:rsidR="005D7C60" w:rsidRDefault="005D7C60" w:rsidP="005D7C60">
      <w:pPr>
        <w:pStyle w:val="Heading2"/>
        <w:rPr>
          <w:lang w:val="cs-CZ"/>
        </w:rPr>
      </w:pPr>
      <w:r>
        <w:rPr>
          <w:lang w:val="cs-CZ"/>
        </w:rPr>
        <w:t xml:space="preserve">3D </w:t>
      </w:r>
      <w:r w:rsidR="00082CAD">
        <w:rPr>
          <w:lang w:val="cs-CZ"/>
        </w:rPr>
        <w:t>grafika</w:t>
      </w:r>
    </w:p>
    <w:p w14:paraId="62E2656E" w14:textId="089E690E" w:rsidR="002C3253" w:rsidRPr="002C3253" w:rsidRDefault="002C3253" w:rsidP="002C3253">
      <w:pPr>
        <w:pStyle w:val="Heading3"/>
        <w:rPr>
          <w:lang w:eastAsia="cs-CZ"/>
        </w:rPr>
      </w:pPr>
      <w:proofErr w:type="spellStart"/>
      <w:r>
        <w:rPr>
          <w:lang w:eastAsia="cs-CZ"/>
        </w:rPr>
        <w:t>Rendering</w:t>
      </w:r>
      <w:proofErr w:type="spellEnd"/>
      <w:r>
        <w:rPr>
          <w:lang w:eastAsia="cs-CZ"/>
        </w:rPr>
        <w:t xml:space="preserve"> </w:t>
      </w:r>
      <w:proofErr w:type="spellStart"/>
      <w:r>
        <w:rPr>
          <w:lang w:eastAsia="cs-CZ"/>
        </w:rPr>
        <w:t>pipeline</w:t>
      </w:r>
      <w:proofErr w:type="spellEnd"/>
    </w:p>
    <w:p w14:paraId="477C2266" w14:textId="1E16BF2D" w:rsidR="00082CAD" w:rsidRDefault="008812DD" w:rsidP="00082CAD">
      <w:r>
        <w:rPr>
          <w:lang w:eastAsia="cs-CZ"/>
        </w:rPr>
        <w:t>Za účelem úspěšné práce s </w:t>
      </w:r>
      <w:proofErr w:type="gramStart"/>
      <w:r>
        <w:rPr>
          <w:lang w:eastAsia="cs-CZ"/>
        </w:rPr>
        <w:t>3D</w:t>
      </w:r>
      <w:proofErr w:type="gramEnd"/>
      <w:r>
        <w:rPr>
          <w:lang w:eastAsia="cs-CZ"/>
        </w:rPr>
        <w:t xml:space="preserve"> grafikou je nutné mít základní přehled o procesech, které umožňují vykreslování 3D prostředí na 2D obrazovku. Tento proces se v oblasti počítačové grafiky nazývá </w:t>
      </w:r>
      <w:proofErr w:type="spellStart"/>
      <w:r w:rsidRPr="008812DD">
        <w:rPr>
          <w:i/>
          <w:iCs/>
          <w:lang w:eastAsia="cs-CZ"/>
        </w:rPr>
        <w:t>graphics</w:t>
      </w:r>
      <w:proofErr w:type="spellEnd"/>
      <w:r w:rsidRPr="008812DD">
        <w:rPr>
          <w:i/>
          <w:iCs/>
          <w:lang w:eastAsia="cs-CZ"/>
        </w:rPr>
        <w:t xml:space="preserve"> </w:t>
      </w:r>
      <w:proofErr w:type="spellStart"/>
      <w:r w:rsidRPr="008812DD">
        <w:rPr>
          <w:i/>
          <w:iCs/>
          <w:lang w:eastAsia="cs-CZ"/>
        </w:rPr>
        <w:t>rendering</w:t>
      </w:r>
      <w:proofErr w:type="spellEnd"/>
      <w:r w:rsidRPr="008812DD">
        <w:rPr>
          <w:i/>
          <w:iCs/>
          <w:lang w:eastAsia="cs-CZ"/>
        </w:rPr>
        <w:t xml:space="preserve"> </w:t>
      </w:r>
      <w:proofErr w:type="spellStart"/>
      <w:r w:rsidRPr="008812DD">
        <w:rPr>
          <w:i/>
          <w:iCs/>
          <w:lang w:eastAsia="cs-CZ"/>
        </w:rPr>
        <w:t>pipeline</w:t>
      </w:r>
      <w:proofErr w:type="spellEnd"/>
      <w:r>
        <w:rPr>
          <w:i/>
          <w:iCs/>
          <w:lang w:eastAsia="cs-CZ"/>
        </w:rPr>
        <w:t xml:space="preserve">. </w:t>
      </w:r>
      <w:r>
        <w:t>Proces se skládá z několika etap</w:t>
      </w:r>
      <w:r w:rsidR="0020162A">
        <w:t xml:space="preserve">, </w:t>
      </w:r>
      <w:r w:rsidR="00EE12F5">
        <w:t xml:space="preserve">pořadí a specifikace etap se </w:t>
      </w:r>
      <w:r w:rsidR="008F5059">
        <w:t>různí</w:t>
      </w:r>
      <w:r w:rsidR="00EE12F5">
        <w:t xml:space="preserve"> </w:t>
      </w:r>
      <w:r w:rsidR="0020162A">
        <w:t>napříč implementacemi</w:t>
      </w:r>
      <w:r w:rsidR="00E62835">
        <w:t xml:space="preserve"> </w:t>
      </w:r>
      <w:r w:rsidR="00E62835">
        <w:fldChar w:fldCharType="begin"/>
      </w:r>
      <w:r w:rsidR="00E62835">
        <w:instrText xml:space="preserve"> ADDIN ZOTERO_ITEM CSL_CITATION {"citationID":"YKSIfmBA","properties":{"formattedCitation":"(Dunn,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20162A">
        <w:t xml:space="preserve">. </w:t>
      </w:r>
      <w:r w:rsidR="00B1180A">
        <w:t xml:space="preserve">Následující popis je tedy velice obecný. </w:t>
      </w:r>
      <w:r w:rsidR="0020162A">
        <w:t xml:space="preserve">Rozdělení etap v případě </w:t>
      </w:r>
      <w:proofErr w:type="spellStart"/>
      <w:r w:rsidR="0020162A">
        <w:t>WebGL</w:t>
      </w:r>
      <w:proofErr w:type="spellEnd"/>
      <w:r w:rsidR="0020162A">
        <w:t xml:space="preserve"> </w:t>
      </w:r>
      <w:r w:rsidR="0020162A" w:rsidRPr="00EE12F5">
        <w:rPr>
          <w:highlight w:val="yellow"/>
        </w:rPr>
        <w:t>(</w:t>
      </w:r>
      <w:proofErr w:type="gramStart"/>
      <w:r w:rsidR="0020162A" w:rsidRPr="00EE12F5">
        <w:rPr>
          <w:highlight w:val="yellow"/>
        </w:rPr>
        <w:t>viz .</w:t>
      </w:r>
      <w:proofErr w:type="gramEnd"/>
      <w:r w:rsidR="0020162A" w:rsidRPr="00EE12F5">
        <w:rPr>
          <w:highlight w:val="yellow"/>
        </w:rPr>
        <w:t xml:space="preserve"> … )</w:t>
      </w:r>
      <w:r w:rsidR="0020162A">
        <w:t xml:space="preserve"> </w:t>
      </w:r>
      <w:r>
        <w:t xml:space="preserve"> </w:t>
      </w:r>
      <w:r w:rsidR="0020162A">
        <w:t xml:space="preserve">je následující: </w:t>
      </w:r>
      <w:r>
        <w:fldChar w:fldCharType="begin"/>
      </w:r>
      <w:r w:rsidR="00B1180A">
        <w:instrText xml:space="preserve"> ADDIN ZOTERO_ITEM CSL_CITATION {"citationID":"cg4ch67J","properties":{"formattedCitation":"(Ghayour, Cantor 2018; Ari\\uc0\\u235{}n 2017; Sherif 2018; Dunn, Parberry 2011)","plainCitation":"(Ghayour, Cantor 2018; Ariën 2017; Sherif 2018; Dunn, Parberry 2011)","noteIndex":0},"citationItems":[{"id":1944,"uris":["http://zotero.org/groups/4599106/items/QU65J23Y"],"itemData":{"id":1944,"type":"book","edition":"Second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fldChar w:fldCharType="separate"/>
      </w:r>
      <w:r w:rsidR="00B1180A" w:rsidRPr="00B1180A">
        <w:rPr>
          <w:rFonts w:cs="Times New Roman"/>
          <w:szCs w:val="24"/>
        </w:rPr>
        <w:t>(Ghayour, Cantor 2018; Ariën 2017; Sherif 2018; Dunn, Parberry 2011)</w:t>
      </w:r>
      <w:r>
        <w:fldChar w:fldCharType="end"/>
      </w:r>
      <w:r>
        <w:t>:</w:t>
      </w:r>
    </w:p>
    <w:p w14:paraId="6B038E2B" w14:textId="3C058236" w:rsidR="00301FA1" w:rsidRDefault="00301FA1" w:rsidP="00301FA1">
      <w:pPr>
        <w:pStyle w:val="Normlnprvnodsazen"/>
        <w:numPr>
          <w:ilvl w:val="0"/>
          <w:numId w:val="44"/>
        </w:numPr>
        <w:rPr>
          <w:lang w:eastAsia="en-US"/>
        </w:rPr>
      </w:pPr>
      <w:r>
        <w:rPr>
          <w:b/>
          <w:bCs/>
          <w:lang w:eastAsia="en-US"/>
        </w:rPr>
        <w:t xml:space="preserve">Nastavení scény: </w:t>
      </w:r>
      <w:r w:rsidR="00B1180A" w:rsidRPr="00B1180A">
        <w:rPr>
          <w:lang w:eastAsia="en-US"/>
        </w:rPr>
        <w:t xml:space="preserve">Základním nastavením je definování kamery, tedy bodu, ze kterého bude scéna </w:t>
      </w:r>
      <w:proofErr w:type="spellStart"/>
      <w:r w:rsidR="00B1180A" w:rsidRPr="00B1180A">
        <w:rPr>
          <w:lang w:eastAsia="en-US"/>
        </w:rPr>
        <w:t>renderována</w:t>
      </w:r>
      <w:proofErr w:type="spellEnd"/>
      <w:r w:rsidR="00B1180A">
        <w:rPr>
          <w:lang w:eastAsia="en-US"/>
        </w:rPr>
        <w:t>.</w:t>
      </w:r>
      <w:r w:rsidR="00B1180A" w:rsidRPr="00B1180A">
        <w:rPr>
          <w:lang w:eastAsia="en-US"/>
        </w:rPr>
        <w:t xml:space="preserve"> </w:t>
      </w:r>
      <w:r w:rsidR="00B1180A">
        <w:rPr>
          <w:lang w:eastAsia="en-US"/>
        </w:rPr>
        <w:t xml:space="preserve">Dále následuje nastavení osvětlení, objektů, materiálů aj. komponentů </w:t>
      </w:r>
      <w:r w:rsidR="00B1180A" w:rsidRPr="00B1180A">
        <w:rPr>
          <w:highlight w:val="yellow"/>
          <w:lang w:eastAsia="en-US"/>
        </w:rPr>
        <w:t xml:space="preserve">3D scény (viz. </w:t>
      </w:r>
      <w:proofErr w:type="spellStart"/>
      <w:r w:rsidR="00B1180A" w:rsidRPr="00B1180A">
        <w:rPr>
          <w:highlight w:val="yellow"/>
          <w:lang w:eastAsia="en-US"/>
        </w:rPr>
        <w:t>xx</w:t>
      </w:r>
      <w:proofErr w:type="spellEnd"/>
      <w:r w:rsidR="00B1180A" w:rsidRPr="00B1180A">
        <w:rPr>
          <w:highlight w:val="yellow"/>
          <w:lang w:eastAsia="en-US"/>
        </w:rPr>
        <w:t>)</w:t>
      </w:r>
      <w:r w:rsidR="00B1180A">
        <w:rPr>
          <w:lang w:eastAsia="en-US"/>
        </w:rPr>
        <w:t>.</w:t>
      </w:r>
    </w:p>
    <w:p w14:paraId="152502D8" w14:textId="201AF5DF" w:rsidR="00301FA1" w:rsidRDefault="00301FA1" w:rsidP="00301FA1">
      <w:pPr>
        <w:pStyle w:val="Normlnprvnodsazen"/>
        <w:numPr>
          <w:ilvl w:val="0"/>
          <w:numId w:val="44"/>
        </w:numPr>
        <w:rPr>
          <w:lang w:eastAsia="en-US"/>
        </w:rPr>
      </w:pPr>
      <w:r>
        <w:rPr>
          <w:b/>
          <w:bCs/>
          <w:lang w:eastAsia="en-US"/>
        </w:rPr>
        <w:t xml:space="preserve">Vertex </w:t>
      </w:r>
      <w:proofErr w:type="spellStart"/>
      <w:r>
        <w:rPr>
          <w:b/>
          <w:bCs/>
          <w:lang w:eastAsia="en-US"/>
        </w:rPr>
        <w:t>shader</w:t>
      </w:r>
      <w:proofErr w:type="spellEnd"/>
      <w:r>
        <w:rPr>
          <w:b/>
          <w:bCs/>
          <w:lang w:eastAsia="en-US"/>
        </w:rPr>
        <w:t xml:space="preserve">: </w:t>
      </w:r>
      <w:r>
        <w:rPr>
          <w:lang w:eastAsia="en-US"/>
        </w:rPr>
        <w:t>Program, jehož hlavním úkolem je</w:t>
      </w:r>
      <w:r w:rsidRPr="00301FA1">
        <w:rPr>
          <w:lang w:eastAsia="en-US"/>
        </w:rPr>
        <w:t xml:space="preserve"> transformovat 3D souřadnice vrcholu z objektového prostoru do prostoru kamery</w:t>
      </w:r>
      <w:r>
        <w:rPr>
          <w:lang w:eastAsia="en-US"/>
        </w:rPr>
        <w:t xml:space="preserve"> (tedy relativizovat souřadnice vůči pohledové kameře) a aplikovat požadovanou projekci. </w:t>
      </w:r>
      <w:r w:rsidRPr="00301FA1">
        <w:rPr>
          <w:lang w:eastAsia="en-US"/>
        </w:rPr>
        <w:t>T</w:t>
      </w:r>
      <w:r>
        <w:rPr>
          <w:lang w:eastAsia="en-US"/>
        </w:rPr>
        <w:t>y</w:t>
      </w:r>
      <w:r w:rsidRPr="00301FA1">
        <w:rPr>
          <w:lang w:eastAsia="en-US"/>
        </w:rPr>
        <w:t>to transformace obvykle zahrnuj</w:t>
      </w:r>
      <w:r>
        <w:rPr>
          <w:lang w:eastAsia="en-US"/>
        </w:rPr>
        <w:t>í</w:t>
      </w:r>
      <w:r w:rsidRPr="00301FA1">
        <w:rPr>
          <w:lang w:eastAsia="en-US"/>
        </w:rPr>
        <w:t xml:space="preserve"> operace jako posunutí, rotaci a změnu velikosti</w:t>
      </w:r>
      <w:r>
        <w:rPr>
          <w:lang w:eastAsia="en-US"/>
        </w:rPr>
        <w:t xml:space="preserve"> definované jedinou transformační maticí</w:t>
      </w:r>
      <w:r w:rsidRPr="00301FA1">
        <w:rPr>
          <w:lang w:eastAsia="en-US"/>
        </w:rPr>
        <w:t>.</w:t>
      </w:r>
      <w:r>
        <w:rPr>
          <w:lang w:eastAsia="en-US"/>
        </w:rPr>
        <w:t xml:space="preserve"> Dále může </w:t>
      </w:r>
      <w:r w:rsidRPr="00E17ACB">
        <w:rPr>
          <w:i/>
          <w:iCs/>
          <w:lang w:eastAsia="en-US"/>
        </w:rPr>
        <w:t xml:space="preserve">vertex </w:t>
      </w:r>
      <w:proofErr w:type="spellStart"/>
      <w:r w:rsidRPr="00E17ACB">
        <w:rPr>
          <w:i/>
          <w:iCs/>
          <w:lang w:eastAsia="en-US"/>
        </w:rPr>
        <w:t>shader</w:t>
      </w:r>
      <w:proofErr w:type="spellEnd"/>
      <w:r w:rsidRPr="00E17ACB">
        <w:rPr>
          <w:i/>
          <w:iCs/>
          <w:lang w:eastAsia="en-US"/>
        </w:rPr>
        <w:t xml:space="preserve"> </w:t>
      </w:r>
      <w:r w:rsidRPr="00301FA1">
        <w:rPr>
          <w:lang w:eastAsia="en-US"/>
        </w:rPr>
        <w:t>provádět výpočty osvětlení, mapování textur a další operace na úrovni vrcholu, aby připravily vrchol pro vykreslování.</w:t>
      </w:r>
    </w:p>
    <w:p w14:paraId="40330569" w14:textId="438D9EC5" w:rsidR="00301FA1" w:rsidRDefault="00E17ACB" w:rsidP="00301FA1">
      <w:pPr>
        <w:pStyle w:val="Normlnprvnodsazen"/>
        <w:numPr>
          <w:ilvl w:val="0"/>
          <w:numId w:val="44"/>
        </w:numPr>
        <w:rPr>
          <w:lang w:eastAsia="en-US"/>
        </w:rPr>
      </w:pPr>
      <w:r w:rsidRPr="00E17ACB">
        <w:rPr>
          <w:b/>
          <w:bCs/>
          <w:lang w:eastAsia="en-US"/>
        </w:rPr>
        <w:t>Urč</w:t>
      </w:r>
      <w:r>
        <w:rPr>
          <w:b/>
          <w:bCs/>
          <w:lang w:eastAsia="en-US"/>
        </w:rPr>
        <w:t>ení</w:t>
      </w:r>
      <w:r w:rsidRPr="00E17ACB">
        <w:rPr>
          <w:b/>
          <w:bCs/>
          <w:lang w:eastAsia="en-US"/>
        </w:rPr>
        <w:t xml:space="preserve"> viditelných částí </w:t>
      </w:r>
      <w:r>
        <w:rPr>
          <w:b/>
          <w:bCs/>
          <w:lang w:eastAsia="en-US"/>
        </w:rPr>
        <w:t>(</w:t>
      </w:r>
      <w:proofErr w:type="spellStart"/>
      <w:r>
        <w:rPr>
          <w:b/>
          <w:bCs/>
          <w:lang w:eastAsia="en-US"/>
        </w:rPr>
        <w:t>culling</w:t>
      </w:r>
      <w:proofErr w:type="spellEnd"/>
      <w:r>
        <w:rPr>
          <w:b/>
          <w:bCs/>
          <w:lang w:eastAsia="en-US"/>
        </w:rPr>
        <w:t xml:space="preserve">): </w:t>
      </w:r>
      <w:r w:rsidRPr="00E17ACB">
        <w:rPr>
          <w:lang w:eastAsia="en-US"/>
        </w:rPr>
        <w:t xml:space="preserve">Ořezávání je proces, při kterém jsou odstraněny části </w:t>
      </w:r>
      <w:proofErr w:type="gramStart"/>
      <w:r w:rsidRPr="00E17ACB">
        <w:rPr>
          <w:lang w:eastAsia="en-US"/>
        </w:rPr>
        <w:t>3D</w:t>
      </w:r>
      <w:proofErr w:type="gramEnd"/>
      <w:r w:rsidRPr="00E17ACB">
        <w:rPr>
          <w:lang w:eastAsia="en-US"/>
        </w:rPr>
        <w:t xml:space="preserve"> objektů, které nejsou viditelné </w:t>
      </w:r>
      <w:r>
        <w:rPr>
          <w:lang w:eastAsia="en-US"/>
        </w:rPr>
        <w:t>v zorném poli kamery (</w:t>
      </w:r>
      <w:proofErr w:type="spellStart"/>
      <w:r w:rsidRPr="00E17ACB">
        <w:rPr>
          <w:i/>
          <w:iCs/>
          <w:lang w:eastAsia="en-US"/>
        </w:rPr>
        <w:t>frustum</w:t>
      </w:r>
      <w:proofErr w:type="spellEnd"/>
      <w:r>
        <w:rPr>
          <w:lang w:eastAsia="en-US"/>
        </w:rPr>
        <w:t>) popř. částí objektů, které jsou zakryté jinými objekty.</w:t>
      </w:r>
      <w:r w:rsidRPr="00E17ACB">
        <w:rPr>
          <w:lang w:eastAsia="en-US"/>
        </w:rPr>
        <w:t xml:space="preserve"> Ořezávání pomáhá ušetřit výpočetní výkon tím, že se neprovádí vykreslování neviditelných částí.</w:t>
      </w:r>
      <w:r>
        <w:rPr>
          <w:lang w:eastAsia="en-US"/>
        </w:rPr>
        <w:t xml:space="preserve"> </w:t>
      </w:r>
    </w:p>
    <w:p w14:paraId="2D66D06C" w14:textId="3B26C7CD" w:rsidR="00E17ACB" w:rsidRPr="00BD0F8E" w:rsidRDefault="00BD0F8E" w:rsidP="00301FA1">
      <w:pPr>
        <w:pStyle w:val="Normlnprvnodsazen"/>
        <w:numPr>
          <w:ilvl w:val="0"/>
          <w:numId w:val="44"/>
        </w:numPr>
        <w:rPr>
          <w:b/>
          <w:bCs/>
          <w:lang w:eastAsia="en-US"/>
        </w:rPr>
      </w:pPr>
      <w:proofErr w:type="spellStart"/>
      <w:r w:rsidRPr="00BD0F8E">
        <w:rPr>
          <w:b/>
          <w:bCs/>
          <w:lang w:eastAsia="en-US"/>
        </w:rPr>
        <w:t>Rasterizace</w:t>
      </w:r>
      <w:proofErr w:type="spellEnd"/>
      <w:r>
        <w:rPr>
          <w:b/>
          <w:bCs/>
          <w:lang w:eastAsia="en-US"/>
        </w:rPr>
        <w:t xml:space="preserve">: </w:t>
      </w:r>
      <w:r>
        <w:rPr>
          <w:lang w:eastAsia="en-US"/>
        </w:rPr>
        <w:t xml:space="preserve">Proces </w:t>
      </w:r>
      <w:r w:rsidRPr="00BD0F8E">
        <w:rPr>
          <w:lang w:eastAsia="en-US"/>
        </w:rPr>
        <w:t>kdy se body na povrchu 3D modelu převádějí na pixely na obrazovce s cílem vytvořit "fragmenty".</w:t>
      </w:r>
      <w:r>
        <w:rPr>
          <w:lang w:eastAsia="en-US"/>
        </w:rPr>
        <w:t xml:space="preserve"> </w:t>
      </w:r>
      <w:r w:rsidRPr="00BD0F8E">
        <w:rPr>
          <w:lang w:eastAsia="en-US"/>
        </w:rPr>
        <w:t xml:space="preserve">Při </w:t>
      </w:r>
      <w:proofErr w:type="spellStart"/>
      <w:r w:rsidRPr="00BD0F8E">
        <w:rPr>
          <w:lang w:eastAsia="en-US"/>
        </w:rPr>
        <w:t>rasterizaci</w:t>
      </w:r>
      <w:proofErr w:type="spellEnd"/>
      <w:r w:rsidRPr="00BD0F8E">
        <w:rPr>
          <w:lang w:eastAsia="en-US"/>
        </w:rPr>
        <w:t xml:space="preserve"> se určuje, které body nebo vrcholy </w:t>
      </w:r>
      <w:proofErr w:type="gramStart"/>
      <w:r w:rsidRPr="00BD0F8E">
        <w:rPr>
          <w:lang w:eastAsia="en-US"/>
        </w:rPr>
        <w:t>3D</w:t>
      </w:r>
      <w:proofErr w:type="gramEnd"/>
      <w:r w:rsidRPr="00BD0F8E">
        <w:rPr>
          <w:lang w:eastAsia="en-US"/>
        </w:rPr>
        <w:t xml:space="preserve"> objektu spadají do tohoto pixelového rastru na obrazovce.</w:t>
      </w:r>
      <w:r>
        <w:rPr>
          <w:lang w:eastAsia="en-US"/>
        </w:rPr>
        <w:t xml:space="preserve"> Atributy vertexů v rámci jednoho pixelu jsou interpolovány. Interpolace probíhá zpravidla na atributech polohy, normálových vektorů, barev aj.</w:t>
      </w:r>
    </w:p>
    <w:p w14:paraId="7D019737" w14:textId="7D286944" w:rsidR="00BD0F8E" w:rsidRPr="00BA409B" w:rsidRDefault="00BD0F8E" w:rsidP="00301FA1">
      <w:pPr>
        <w:pStyle w:val="Normlnprvnodsazen"/>
        <w:numPr>
          <w:ilvl w:val="0"/>
          <w:numId w:val="44"/>
        </w:numPr>
        <w:rPr>
          <w:b/>
          <w:bCs/>
          <w:lang w:eastAsia="en-US"/>
        </w:rPr>
      </w:pPr>
      <w:r w:rsidRPr="00BD0F8E">
        <w:rPr>
          <w:b/>
          <w:bCs/>
          <w:lang w:eastAsia="en-US"/>
        </w:rPr>
        <w:t xml:space="preserve">Fragment </w:t>
      </w:r>
      <w:proofErr w:type="spellStart"/>
      <w:r w:rsidRPr="00BD0F8E">
        <w:rPr>
          <w:b/>
          <w:bCs/>
          <w:lang w:eastAsia="en-US"/>
        </w:rPr>
        <w:t>Shader</w:t>
      </w:r>
      <w:proofErr w:type="spellEnd"/>
      <w:r>
        <w:rPr>
          <w:b/>
          <w:bCs/>
          <w:lang w:eastAsia="en-US"/>
        </w:rPr>
        <w:t xml:space="preserve">: </w:t>
      </w:r>
      <w:r w:rsidR="00BA409B" w:rsidRPr="00BA409B">
        <w:rPr>
          <w:lang w:eastAsia="en-US"/>
        </w:rPr>
        <w:t xml:space="preserve">Když je pixel vygenerován během </w:t>
      </w:r>
      <w:proofErr w:type="spellStart"/>
      <w:r w:rsidR="00BA409B" w:rsidRPr="00BA409B">
        <w:rPr>
          <w:lang w:eastAsia="en-US"/>
        </w:rPr>
        <w:t>rasterizace</w:t>
      </w:r>
      <w:proofErr w:type="spellEnd"/>
      <w:r w:rsidR="00BA409B" w:rsidRPr="00BA409B">
        <w:rPr>
          <w:lang w:eastAsia="en-US"/>
        </w:rPr>
        <w:t xml:space="preserve"> (převodu vrcholů na pixely), fragment </w:t>
      </w:r>
      <w:proofErr w:type="spellStart"/>
      <w:r w:rsidR="00BA409B" w:rsidRPr="00BA409B">
        <w:rPr>
          <w:lang w:eastAsia="en-US"/>
        </w:rPr>
        <w:t>shader</w:t>
      </w:r>
      <w:proofErr w:type="spellEnd"/>
      <w:r w:rsidR="00BA409B" w:rsidRPr="00BA409B">
        <w:rPr>
          <w:lang w:eastAsia="en-US"/>
        </w:rPr>
        <w:t xml:space="preserve"> bere do úvahy různé informace, jako jsou barvy textur, umístění světla a pozici kamery, a na základě těchto informací vypočítá konečnou barvu pixelu.</w:t>
      </w:r>
    </w:p>
    <w:p w14:paraId="66B907A0" w14:textId="6EBDFF81" w:rsidR="008812DD" w:rsidRDefault="004F485A" w:rsidP="00EE12F5">
      <w:pPr>
        <w:pStyle w:val="Normlnprvnodsazen"/>
        <w:numPr>
          <w:ilvl w:val="0"/>
          <w:numId w:val="44"/>
        </w:numPr>
        <w:rPr>
          <w:b/>
          <w:bCs/>
          <w:lang w:eastAsia="en-US"/>
        </w:rPr>
      </w:pPr>
      <w:r>
        <w:rPr>
          <w:b/>
          <w:bCs/>
          <w:lang w:eastAsia="en-US"/>
        </w:rPr>
        <w:t>Vykreslení (</w:t>
      </w:r>
      <w:proofErr w:type="spellStart"/>
      <w:r>
        <w:rPr>
          <w:b/>
          <w:bCs/>
          <w:lang w:eastAsia="en-US"/>
        </w:rPr>
        <w:t>render</w:t>
      </w:r>
      <w:proofErr w:type="spellEnd"/>
      <w:r>
        <w:rPr>
          <w:b/>
          <w:bCs/>
          <w:lang w:eastAsia="en-US"/>
        </w:rPr>
        <w:t>)</w:t>
      </w:r>
      <w:r w:rsidR="00BA409B">
        <w:rPr>
          <w:b/>
          <w:bCs/>
          <w:lang w:eastAsia="en-US"/>
        </w:rPr>
        <w:t xml:space="preserve">: </w:t>
      </w:r>
      <w:r w:rsidR="003009DB">
        <w:rPr>
          <w:lang w:eastAsia="en-US"/>
        </w:rPr>
        <w:t>Z</w:t>
      </w:r>
      <w:r w:rsidR="003009DB" w:rsidRPr="003009DB">
        <w:rPr>
          <w:lang w:eastAsia="en-US"/>
        </w:rPr>
        <w:t>ávěrečný</w:t>
      </w:r>
      <w:r w:rsidR="003009DB">
        <w:rPr>
          <w:lang w:eastAsia="en-US"/>
        </w:rPr>
        <w:t xml:space="preserve"> </w:t>
      </w:r>
      <w:r w:rsidR="003009DB" w:rsidRPr="003009DB">
        <w:rPr>
          <w:lang w:eastAsia="en-US"/>
        </w:rPr>
        <w:t>krok</w:t>
      </w:r>
      <w:r w:rsidR="003009DB">
        <w:rPr>
          <w:lang w:eastAsia="en-US"/>
        </w:rPr>
        <w:t xml:space="preserve"> </w:t>
      </w:r>
      <w:r w:rsidR="003009DB" w:rsidRPr="003009DB">
        <w:rPr>
          <w:lang w:eastAsia="en-US"/>
        </w:rPr>
        <w:t>v procesu zpracování grafiky, při kterém se barvy a vlastnosti aplikují na pixely na obrazovce. Zahrnuje některou logiku, jako je míchání (</w:t>
      </w:r>
      <w:proofErr w:type="spellStart"/>
      <w:r w:rsidR="003009DB" w:rsidRPr="004F485A">
        <w:rPr>
          <w:i/>
          <w:iCs/>
          <w:lang w:eastAsia="en-US"/>
        </w:rPr>
        <w:t>blending</w:t>
      </w:r>
      <w:proofErr w:type="spellEnd"/>
      <w:r w:rsidR="003009DB" w:rsidRPr="003009DB">
        <w:rPr>
          <w:lang w:eastAsia="en-US"/>
        </w:rPr>
        <w:t>) a test hloubky (</w:t>
      </w:r>
      <w:proofErr w:type="spellStart"/>
      <w:r w:rsidR="003009DB" w:rsidRPr="004F485A">
        <w:rPr>
          <w:i/>
          <w:iCs/>
          <w:lang w:eastAsia="en-US"/>
        </w:rPr>
        <w:t>depth</w:t>
      </w:r>
      <w:proofErr w:type="spellEnd"/>
      <w:r w:rsidR="003009DB" w:rsidRPr="004F485A">
        <w:rPr>
          <w:i/>
          <w:iCs/>
          <w:lang w:eastAsia="en-US"/>
        </w:rPr>
        <w:t xml:space="preserve"> testing</w:t>
      </w:r>
      <w:r w:rsidR="003009DB" w:rsidRPr="003009DB">
        <w:rPr>
          <w:lang w:eastAsia="en-US"/>
        </w:rPr>
        <w:t>)</w:t>
      </w:r>
    </w:p>
    <w:p w14:paraId="3716CCF6" w14:textId="77777777" w:rsidR="00EE12F5" w:rsidRPr="00EE12F5" w:rsidRDefault="00EE12F5" w:rsidP="00EE12F5">
      <w:pPr>
        <w:pStyle w:val="Normlnprvnodsazen"/>
        <w:ind w:left="357" w:firstLine="0"/>
        <w:rPr>
          <w:b/>
          <w:bCs/>
          <w:lang w:eastAsia="en-US"/>
        </w:rPr>
      </w:pPr>
    </w:p>
    <w:p w14:paraId="5818C338" w14:textId="77777777" w:rsidR="00EE12F5" w:rsidRDefault="00EE12F5" w:rsidP="008F5059">
      <w:r>
        <w:rPr>
          <w:noProof/>
        </w:rPr>
        <w:lastRenderedPageBreak/>
        <w:drawing>
          <wp:inline distT="0" distB="0" distL="0" distR="0" wp14:anchorId="44595180" wp14:editId="2541BFC5">
            <wp:extent cx="5579745" cy="2477135"/>
            <wp:effectExtent l="0" t="0" r="1270" b="0"/>
            <wp:docPr id="16580910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1007" name="Picture 2"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2477135"/>
                    </a:xfrm>
                    <a:prstGeom prst="rect">
                      <a:avLst/>
                    </a:prstGeom>
                  </pic:spPr>
                </pic:pic>
              </a:graphicData>
            </a:graphic>
          </wp:inline>
        </w:drawing>
      </w:r>
    </w:p>
    <w:p w14:paraId="10910C53" w14:textId="4B482926" w:rsidR="00B1180A" w:rsidRPr="00B1180A" w:rsidRDefault="00EE12F5" w:rsidP="003A5BDB">
      <w:pPr>
        <w:pStyle w:val="Caption"/>
      </w:pPr>
      <w:r>
        <w:t xml:space="preserve">Obr. </w:t>
      </w:r>
      <w:r>
        <w:fldChar w:fldCharType="begin"/>
      </w:r>
      <w:r>
        <w:instrText xml:space="preserve"> SEQ Obr. \* ARABIC </w:instrText>
      </w:r>
      <w:r>
        <w:fldChar w:fldCharType="separate"/>
      </w:r>
      <w:r w:rsidR="002165DC">
        <w:rPr>
          <w:noProof/>
        </w:rPr>
        <w:t>15</w:t>
      </w:r>
      <w:r>
        <w:fldChar w:fldCharType="end"/>
      </w:r>
      <w:r>
        <w:t xml:space="preserve"> </w:t>
      </w:r>
      <w:proofErr w:type="spellStart"/>
      <w:r>
        <w:rPr>
          <w:i/>
          <w:iCs w:val="0"/>
        </w:rPr>
        <w:t>Graphics</w:t>
      </w:r>
      <w:proofErr w:type="spellEnd"/>
      <w:r>
        <w:rPr>
          <w:i/>
          <w:iCs w:val="0"/>
        </w:rPr>
        <w:t xml:space="preserve"> </w:t>
      </w:r>
      <w:proofErr w:type="spellStart"/>
      <w:r>
        <w:rPr>
          <w:i/>
          <w:iCs w:val="0"/>
        </w:rPr>
        <w:t>rendering</w:t>
      </w:r>
      <w:proofErr w:type="spellEnd"/>
      <w:r>
        <w:rPr>
          <w:i/>
          <w:iCs w:val="0"/>
        </w:rPr>
        <w:t xml:space="preserve"> </w:t>
      </w:r>
      <w:proofErr w:type="spellStart"/>
      <w:r>
        <w:rPr>
          <w:i/>
          <w:iCs w:val="0"/>
        </w:rPr>
        <w:t>pipeline</w:t>
      </w:r>
      <w:proofErr w:type="spellEnd"/>
      <w:r w:rsidR="008F5059">
        <w:t xml:space="preserve">. vlastní tvorba dle </w:t>
      </w:r>
      <w:r w:rsidR="008F5059">
        <w:fldChar w:fldCharType="begin"/>
      </w:r>
      <w:r w:rsidR="000D403B">
        <w:instrText xml:space="preserve"> ADDIN ZOTERO_ITEM CSL_CITATION {"citationID":"8dawMtoF","properties":{"formattedCitation":"(Ghayour, Cantor 2018; Ari\\uc0\\u235{}n 2017; Sherif 2018)","plainCitation":"(Ghayour, Cantor 2018; Ariën 2017; Sherif 2018)","noteIndex":0},"citationItems":[{"id":1944,"uris":["http://zotero.org/groups/4599106/items/QU65J23Y"],"itemData":{"id":1944,"type":"book","edition":"Second edition","event-place":"Birmingham Mumbai","ISBN":"978-1-78862-969-0","language":"eng","number-of-pages":"480","publisher":"Packt","publisher-place":"Birmingham Mumbai","source":"K10plus ISBN","title":"Real-time 3D graphics with WebGL 2: build interactive 3D applications with JavaScript and WebGL 2 (OpenGL ES 3.0)","title-short":"Real-time 3D graphics with WebGL 2","author":[{"family":"Ghayour","given":"Farhad"},{"family":"Cantor","given":"Diego"}],"issued":{"date-parts":[["2018"]]},"citation-key":"ghayourRealtime3DGraphics2018"}},{"id":1963,"uris":["http://zotero.org/groups/4599106/items/GDAFW8I7"],"itemData":{"id":1963,"type":"webpage","abstract":"WebGL is a javascript API for rendering 2D and 3D graphics within a compatible web browser using the GPU. It’s based on OpenGL ES, which is a low-level graphics API for mobile and embedded devices, and is widely supported in modern browsers. Today we’ll be taking a look at the real-time rendering pipeline and how it’s implemented in WebGL. As an example we’ll go over the steps necessary to render a rotating cube.","container-title":"Geert Arien","language":"en_US","title":"Overview of the rendering pipeline in WebGL","URL":"http://www.geertarien.com/blog/2017/07/16/overview-of-the-rendering-pipeline-in-webgl/","author":[{"family":"Ariën","given":"Geert"}],"accessed":{"date-parts":[["2023",9,17]]},"issued":{"date-parts":[["2017",7,16]]},"citation-key":"arienOverviewRenderingPipeline2017"}},{"id":1965,"uris":["http://zotero.org/groups/4599106/items/5DP9K797"],"itemData":{"id":1965,"type":"webpage","title":"The WebGL Graphics Pipeline","URL":"https://tsherif.github.io/webgl-presentation/#/13","author":[{"family":"Sherif","given":"Tarek"}],"accessed":{"date-parts":[["2023",9,17]]},"issued":{"date-parts":[["2018"]]},"citation-key":"sherifWebGLGraphicsPipeline2018"}}],"schema":"https://github.com/citation-style-language/schema/raw/master/csl-citation.json"} </w:instrText>
      </w:r>
      <w:r w:rsidR="008F5059">
        <w:fldChar w:fldCharType="separate"/>
      </w:r>
      <w:r w:rsidR="008F5059" w:rsidRPr="00BD0F8E">
        <w:rPr>
          <w:rFonts w:cs="Times New Roman"/>
          <w:szCs w:val="24"/>
        </w:rPr>
        <w:t>(Ghayour, Cantor 2018; Ariën 2017; Sherif 2018)</w:t>
      </w:r>
      <w:r w:rsidR="008F5059">
        <w:fldChar w:fldCharType="end"/>
      </w:r>
      <w:r w:rsidR="008F5059">
        <w:t>.</w:t>
      </w:r>
    </w:p>
    <w:p w14:paraId="2F87E04E" w14:textId="6CED18BB" w:rsidR="002C3253" w:rsidRDefault="002C3253" w:rsidP="002C3253">
      <w:pPr>
        <w:pStyle w:val="Heading3"/>
      </w:pPr>
      <w:r>
        <w:t>Komponenty 3D vizualizace</w:t>
      </w:r>
    </w:p>
    <w:p w14:paraId="4E405B11" w14:textId="2F526153" w:rsidR="002C3253" w:rsidRPr="002C3253" w:rsidRDefault="002C3253" w:rsidP="002C3253">
      <w:pPr>
        <w:rPr>
          <w:lang w:eastAsia="cs-CZ"/>
        </w:rPr>
      </w:pPr>
      <w:r>
        <w:rPr>
          <w:lang w:eastAsia="cs-CZ"/>
        </w:rPr>
        <w:t xml:space="preserve">Systémy umožňující </w:t>
      </w:r>
      <w:proofErr w:type="gramStart"/>
      <w:r>
        <w:rPr>
          <w:lang w:eastAsia="cs-CZ"/>
        </w:rPr>
        <w:t>3D</w:t>
      </w:r>
      <w:proofErr w:type="gramEnd"/>
      <w:r>
        <w:rPr>
          <w:lang w:eastAsia="cs-CZ"/>
        </w:rPr>
        <w:t xml:space="preserve"> vizualizaci popř. </w:t>
      </w:r>
      <w:proofErr w:type="spellStart"/>
      <w:r>
        <w:rPr>
          <w:lang w:eastAsia="cs-CZ"/>
        </w:rPr>
        <w:t>virutální</w:t>
      </w:r>
      <w:proofErr w:type="spellEnd"/>
      <w:r>
        <w:rPr>
          <w:lang w:eastAsia="cs-CZ"/>
        </w:rPr>
        <w:t xml:space="preserve"> realitu se ve většině případů skládají z obdobných komponentů.</w:t>
      </w:r>
      <w:r w:rsidR="00B71937">
        <w:rPr>
          <w:lang w:eastAsia="cs-CZ"/>
        </w:rPr>
        <w:t xml:space="preserve"> Následující popis se </w:t>
      </w:r>
      <w:proofErr w:type="gramStart"/>
      <w:r w:rsidR="00B71937">
        <w:rPr>
          <w:lang w:eastAsia="cs-CZ"/>
        </w:rPr>
        <w:t>snaží</w:t>
      </w:r>
      <w:proofErr w:type="gramEnd"/>
      <w:r w:rsidR="00B71937">
        <w:rPr>
          <w:lang w:eastAsia="cs-CZ"/>
        </w:rPr>
        <w:t xml:space="preserve"> o obecný popis klíčových komponent pro tvorbu 3D scény. </w:t>
      </w:r>
    </w:p>
    <w:p w14:paraId="5D90A747" w14:textId="77777777" w:rsidR="00D2399F" w:rsidRDefault="00D81069" w:rsidP="00B71937">
      <w:pPr>
        <w:pStyle w:val="Normlnprvnodsazen"/>
      </w:pPr>
      <w:r w:rsidRPr="00B71937">
        <w:rPr>
          <w:b/>
          <w:bCs/>
        </w:rPr>
        <w:t>Scéna:</w:t>
      </w:r>
      <w:r>
        <w:t xml:space="preserve"> </w:t>
      </w:r>
      <w:r w:rsidRPr="00D81069">
        <w:t xml:space="preserve">Scéna je jedním z klíčových prvků virtuální reality a </w:t>
      </w:r>
      <w:proofErr w:type="gramStart"/>
      <w:r w:rsidRPr="00D81069">
        <w:t>3D</w:t>
      </w:r>
      <w:proofErr w:type="gramEnd"/>
      <w:r w:rsidRPr="00D81069">
        <w:t xml:space="preserve"> vizualizací a představuje digitální prostředí, ve kterém se odehrává uživatelský zážitek. Scéna funguje jako základní stavební blok, do kterého umisťujeme všechny objekty, které chceme zobrazit a s nimiž chceme interagovat.</w:t>
      </w:r>
      <w:r>
        <w:t xml:space="preserve"> Struktura scény je implementována pomocí hierarchické stromové datové struktury obdobně jako je DOM v prohlížečích.</w:t>
      </w:r>
      <w:r w:rsidRPr="00D81069">
        <w:t xml:space="preserve"> </w:t>
      </w:r>
      <w:r>
        <w:t xml:space="preserve">Tato struktura se nazývá graf scény </w:t>
      </w:r>
      <w:r w:rsidRPr="00D81069">
        <w:t>(</w:t>
      </w:r>
      <w:proofErr w:type="spellStart"/>
      <w:r w:rsidRPr="00D81069">
        <w:rPr>
          <w:i/>
          <w:iCs/>
        </w:rPr>
        <w:t>scene</w:t>
      </w:r>
      <w:proofErr w:type="spellEnd"/>
      <w:r w:rsidRPr="00D81069">
        <w:rPr>
          <w:i/>
          <w:iCs/>
        </w:rPr>
        <w:t xml:space="preserve"> </w:t>
      </w:r>
      <w:proofErr w:type="spellStart"/>
      <w:r w:rsidRPr="00D81069">
        <w:rPr>
          <w:i/>
          <w:iCs/>
        </w:rPr>
        <w:t>graph</w:t>
      </w:r>
      <w:proofErr w:type="spellEnd"/>
      <w:r w:rsidRPr="00D81069">
        <w:t>).</w:t>
      </w:r>
      <w:r>
        <w:t xml:space="preserve"> Tato struktura se využívá napříč </w:t>
      </w:r>
      <w:proofErr w:type="gramStart"/>
      <w:r>
        <w:t>3D</w:t>
      </w:r>
      <w:proofErr w:type="gramEnd"/>
      <w:r>
        <w:t xml:space="preserve"> softwarem</w:t>
      </w:r>
      <w:r w:rsidR="00DA6E08">
        <w:t xml:space="preserve"> např. formát </w:t>
      </w:r>
      <w:proofErr w:type="spellStart"/>
      <w:r w:rsidR="00DA6E08">
        <w:t>gltf</w:t>
      </w:r>
      <w:proofErr w:type="spellEnd"/>
      <w:r w:rsidR="00DA6E08">
        <w:t xml:space="preserve">, </w:t>
      </w:r>
      <w:proofErr w:type="spellStart"/>
      <w:r w:rsidR="00DA6E08">
        <w:t>Blender</w:t>
      </w:r>
      <w:proofErr w:type="spellEnd"/>
      <w:r w:rsidR="00DA6E08">
        <w:t xml:space="preserve"> nebo three.js. </w:t>
      </w:r>
      <w:r w:rsidR="00C41253">
        <w:t xml:space="preserve">Scéna zpravidla obsahuje druhy objektů, které jsou Světla, Objekty, </w:t>
      </w:r>
      <w:proofErr w:type="spellStart"/>
      <w:r w:rsidR="00C41253">
        <w:t>Meshe</w:t>
      </w:r>
      <w:proofErr w:type="spellEnd"/>
      <w:r w:rsidR="00C41253">
        <w:t xml:space="preserve">. </w:t>
      </w:r>
      <w:proofErr w:type="spellStart"/>
      <w:r w:rsidR="00C41253">
        <w:rPr>
          <w:b/>
          <w:bCs/>
        </w:rPr>
        <w:t>Mesh</w:t>
      </w:r>
      <w:proofErr w:type="spellEnd"/>
      <w:r w:rsidR="00C41253">
        <w:t xml:space="preserve"> tedy objekt, který se skládá z Geometrie (tvaru) a Materiálu (</w:t>
      </w:r>
      <w:r w:rsidR="00A35D7E">
        <w:t>pravidel,</w:t>
      </w:r>
      <w:r w:rsidR="00C41253">
        <w:t xml:space="preserve"> jak má</w:t>
      </w:r>
      <w:r w:rsidR="00A35D7E">
        <w:t xml:space="preserve"> </w:t>
      </w:r>
      <w:proofErr w:type="spellStart"/>
      <w:r w:rsidR="00A35D7E">
        <w:t>mesh</w:t>
      </w:r>
      <w:proofErr w:type="spellEnd"/>
      <w:r w:rsidR="00C41253">
        <w:t xml:space="preserve"> vypadat). </w:t>
      </w:r>
      <w:r w:rsidR="00B31D05">
        <w:t xml:space="preserve">Geometrie je </w:t>
      </w:r>
      <w:r w:rsidR="004774DB">
        <w:t xml:space="preserve">datová </w:t>
      </w:r>
      <w:r w:rsidR="00600A23">
        <w:t>struktura,</w:t>
      </w:r>
      <w:r w:rsidR="004774DB">
        <w:t xml:space="preserve"> </w:t>
      </w:r>
      <w:r w:rsidR="00B31D05">
        <w:t>kter</w:t>
      </w:r>
      <w:r w:rsidR="004774DB">
        <w:t>á</w:t>
      </w:r>
      <w:r w:rsidR="00B31D05">
        <w:t xml:space="preserve"> reprezentuje polohová data jednotlivých vertexů</w:t>
      </w:r>
      <w:r w:rsidR="004774DB">
        <w:t>.</w:t>
      </w:r>
      <w:r w:rsidR="00E672E7">
        <w:t xml:space="preserve"> Zdrojem geometrie je zpravidla soubor v daném formátů (např. </w:t>
      </w:r>
      <w:proofErr w:type="spellStart"/>
      <w:r w:rsidR="00E672E7">
        <w:t>gltf</w:t>
      </w:r>
      <w:proofErr w:type="spellEnd"/>
      <w:r w:rsidR="00E672E7">
        <w:t xml:space="preserve">´, </w:t>
      </w:r>
      <w:proofErr w:type="spellStart"/>
      <w:r w:rsidR="00E672E7">
        <w:t>obj</w:t>
      </w:r>
      <w:proofErr w:type="spellEnd"/>
      <w:r w:rsidR="00E672E7">
        <w:t xml:space="preserve">. aj.). </w:t>
      </w:r>
      <w:r w:rsidR="00D2399F">
        <w:t xml:space="preserve"> </w:t>
      </w:r>
    </w:p>
    <w:p w14:paraId="0CA35219" w14:textId="1516CB7A" w:rsidR="00EF0008" w:rsidRPr="00C41253" w:rsidRDefault="00E672E7" w:rsidP="00EF0008">
      <w:pPr>
        <w:pStyle w:val="Normlnprvnodsazen"/>
      </w:pPr>
      <w:proofErr w:type="spellStart"/>
      <w:r w:rsidRPr="00E672E7">
        <w:rPr>
          <w:b/>
          <w:bCs/>
        </w:rPr>
        <w:t>Mesh</w:t>
      </w:r>
      <w:proofErr w:type="spellEnd"/>
      <w:r>
        <w:t xml:space="preserve"> je tedy sémantická struktura pro tvorbu objektů z geometrie a jednoho či více materiálů. </w:t>
      </w:r>
      <w:r w:rsidR="00EF0008">
        <w:t>Nejběžnější geometrickou reprezentací je</w:t>
      </w:r>
      <w:r w:rsidR="00377EFF">
        <w:t xml:space="preserve"> indexovaná</w:t>
      </w:r>
      <w:r w:rsidR="00EF0008">
        <w:t xml:space="preserve"> polygonov</w:t>
      </w:r>
      <w:r w:rsidR="00377EFF">
        <w:t>á</w:t>
      </w:r>
      <w:r w:rsidR="00EF0008">
        <w:t xml:space="preserve"> </w:t>
      </w:r>
      <w:r w:rsidR="00377EFF">
        <w:t>síť (</w:t>
      </w:r>
      <w:proofErr w:type="spellStart"/>
      <w:r w:rsidR="00377EFF">
        <w:t>mesh</w:t>
      </w:r>
      <w:proofErr w:type="spellEnd"/>
      <w:r w:rsidR="00377EFF">
        <w:t>)</w:t>
      </w:r>
      <w:r w:rsidR="00EF0008">
        <w:t>. Hardware tedy GPU jsou optimalizovány pro práci se sítí trojúhelníků (</w:t>
      </w:r>
      <w:r w:rsidR="00EF0008" w:rsidRPr="00EF0008">
        <w:rPr>
          <w:i/>
          <w:iCs/>
        </w:rPr>
        <w:t xml:space="preserve">triangle </w:t>
      </w:r>
      <w:proofErr w:type="spellStart"/>
      <w:r w:rsidR="00EF0008" w:rsidRPr="00EF0008">
        <w:rPr>
          <w:i/>
          <w:iCs/>
        </w:rPr>
        <w:t>mesh</w:t>
      </w:r>
      <w:proofErr w:type="spellEnd"/>
      <w:r w:rsidR="00EF0008">
        <w:t xml:space="preserve">) a to z toho důvodu, že jakýkoliv polygon je možné rozdělit na </w:t>
      </w:r>
      <w:r w:rsidR="00377EFF">
        <w:t>trojúhelníky. Objekt je definován trojúhelníky, které se skládají z vertexů, hran a ploch. Objekty jsou reprezentovány jako</w:t>
      </w:r>
      <w:r w:rsidR="005C376A">
        <w:t xml:space="preserve"> pole souřadnic vertexů a pole trojúhelníků, které </w:t>
      </w:r>
      <w:proofErr w:type="gramStart"/>
      <w:r w:rsidR="005C376A">
        <w:t>tvoří</w:t>
      </w:r>
      <w:proofErr w:type="gramEnd"/>
      <w:r w:rsidR="005C376A">
        <w:t>.</w:t>
      </w:r>
      <w:r w:rsidR="00377EFF">
        <w:t xml:space="preserve"> </w:t>
      </w:r>
      <w:r w:rsidR="00377EFF">
        <w:fldChar w:fldCharType="begin"/>
      </w:r>
      <w:r w:rsidR="00377EFF">
        <w:instrText xml:space="preserve"> ADDIN ZOTERO_ITEM CSL_CITATION {"citationID":"03Bh39lt","properties":{"formattedCitation":"(Dunn,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77EFF">
        <w:fldChar w:fldCharType="separate"/>
      </w:r>
      <w:r w:rsidR="00377EFF" w:rsidRPr="00377EFF">
        <w:t>(Dunn, Parberry 2011)</w:t>
      </w:r>
      <w:r w:rsidR="00377EFF">
        <w:fldChar w:fldCharType="end"/>
      </w:r>
      <w:r w:rsidR="00EF0008">
        <w:t xml:space="preserve"> </w:t>
      </w:r>
    </w:p>
    <w:p w14:paraId="6D8E730A" w14:textId="66A071F9" w:rsidR="00D81069" w:rsidRDefault="00D81069" w:rsidP="00EB7408">
      <w:r w:rsidRPr="001F6849">
        <w:rPr>
          <w:noProof/>
        </w:rPr>
        <w:drawing>
          <wp:inline distT="0" distB="0" distL="0" distR="0" wp14:anchorId="51233C59" wp14:editId="31E62ED3">
            <wp:extent cx="2922104" cy="1940420"/>
            <wp:effectExtent l="0" t="0" r="0" b="3175"/>
            <wp:docPr id="801976793" name="Graphic 80197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65622" cy="1969318"/>
                    </a:xfrm>
                    <a:prstGeom prst="rect">
                      <a:avLst/>
                    </a:prstGeom>
                  </pic:spPr>
                </pic:pic>
              </a:graphicData>
            </a:graphic>
          </wp:inline>
        </w:drawing>
      </w:r>
      <w:r w:rsidR="00DA6E08" w:rsidRPr="00DA6E08">
        <w:rPr>
          <w:noProof/>
        </w:rPr>
        <w:drawing>
          <wp:inline distT="0" distB="0" distL="0" distR="0" wp14:anchorId="34414DB3" wp14:editId="4B4BB9CD">
            <wp:extent cx="2657641" cy="1929641"/>
            <wp:effectExtent l="0" t="0" r="0" b="0"/>
            <wp:docPr id="172667042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0421" name="Picture 1" descr="A diagram of a car&#10;&#10;Description automatically generated"/>
                    <pic:cNvPicPr/>
                  </pic:nvPicPr>
                  <pic:blipFill>
                    <a:blip r:embed="rId38"/>
                    <a:stretch>
                      <a:fillRect/>
                    </a:stretch>
                  </pic:blipFill>
                  <pic:spPr>
                    <a:xfrm>
                      <a:off x="0" y="0"/>
                      <a:ext cx="2671063" cy="1939387"/>
                    </a:xfrm>
                    <a:prstGeom prst="rect">
                      <a:avLst/>
                    </a:prstGeom>
                  </pic:spPr>
                </pic:pic>
              </a:graphicData>
            </a:graphic>
          </wp:inline>
        </w:drawing>
      </w:r>
    </w:p>
    <w:p w14:paraId="62B42586" w14:textId="33D30DDD" w:rsidR="00D81069" w:rsidRDefault="00D81069" w:rsidP="00D81069">
      <w:pPr>
        <w:pStyle w:val="Caption"/>
      </w:pPr>
      <w:r w:rsidRPr="00DA6E08">
        <w:rPr>
          <w:highlight w:val="yellow"/>
        </w:rPr>
        <w:lastRenderedPageBreak/>
        <w:t xml:space="preserve">Obr. </w:t>
      </w:r>
      <w:r w:rsidRPr="00DA6E08">
        <w:rPr>
          <w:highlight w:val="yellow"/>
        </w:rPr>
        <w:fldChar w:fldCharType="begin"/>
      </w:r>
      <w:r w:rsidRPr="00DA6E08">
        <w:rPr>
          <w:highlight w:val="yellow"/>
        </w:rPr>
        <w:instrText xml:space="preserve"> SEQ Obr. \* ARABIC </w:instrText>
      </w:r>
      <w:r w:rsidRPr="00DA6E08">
        <w:rPr>
          <w:highlight w:val="yellow"/>
        </w:rPr>
        <w:fldChar w:fldCharType="separate"/>
      </w:r>
      <w:r w:rsidR="002165DC">
        <w:rPr>
          <w:noProof/>
          <w:highlight w:val="yellow"/>
        </w:rPr>
        <w:t>16</w:t>
      </w:r>
      <w:r w:rsidRPr="00DA6E08">
        <w:rPr>
          <w:highlight w:val="yellow"/>
        </w:rPr>
        <w:fldChar w:fldCharType="end"/>
      </w:r>
      <w:r w:rsidRPr="00DA6E08">
        <w:rPr>
          <w:highlight w:val="yellow"/>
        </w:rPr>
        <w:t xml:space="preserve"> Příklad obecného grafu scény knihovny three.js.</w:t>
      </w:r>
      <w:r w:rsidR="00DA6E08" w:rsidRPr="00DA6E08">
        <w:rPr>
          <w:highlight w:val="yellow"/>
        </w:rPr>
        <w:t xml:space="preserve"> a formátu </w:t>
      </w:r>
      <w:proofErr w:type="spellStart"/>
      <w:r w:rsidR="00DA6E08" w:rsidRPr="00DA6E08">
        <w:rPr>
          <w:highlight w:val="yellow"/>
        </w:rPr>
        <w:t>gltf</w:t>
      </w:r>
      <w:proofErr w:type="spellEnd"/>
      <w:r w:rsidR="00DA6E08" w:rsidRPr="007C3EEE">
        <w:rPr>
          <w:highlight w:val="yellow"/>
        </w:rPr>
        <w:t>.</w:t>
      </w:r>
      <w:r w:rsidR="007C3EEE" w:rsidRPr="007C3EEE">
        <w:rPr>
          <w:highlight w:val="yellow"/>
        </w:rPr>
        <w:t xml:space="preserve"> </w:t>
      </w:r>
      <w:r w:rsidR="000D403B">
        <w:fldChar w:fldCharType="begin"/>
      </w:r>
      <w:r w:rsidR="006168A6">
        <w:instrText xml:space="preserve"> ADDIN ZOTERO_ITEM CSL_CITATION {"citationID":"ph0cGAMu","properties":{"formattedCitation":"(three.js Contributors 2023c; Khronos Group 2023a)","plainCitation":"(three.js Contributors 2023c; Khronos Group 2023a)","noteIndex":0},"citationItems":[{"id":1967,"uris":["http://zotero.org/groups/4599106/items/ZRQ8KL49"],"itemData":{"id":1967,"type":"webpage","title":"Scene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1969,"uris":["http://zotero.org/groups/4599106/items/JM3W772I"],"itemData":{"id":1969,"type":"webpage","abstract":"glTF Tutorials","container-title":"glTF-Tutorials","language":"en-US","title":"glTF-Tutorials-Scenes and Nodes","URL":"https://github.khronos.org/glTF-Tutorials/gltfTutorial/gltfTutorial_004_ScenesNodes.html","author":[{"family":"Khronos Group","given":""}],"accessed":{"date-parts":[["2023",9,21]]},"issued":{"date-parts":[["2023"]]},"citation-key":"khronosgroupGlTFTutorialsScenesNodes2023"}}],"schema":"https://github.com/citation-style-language/schema/raw/master/csl-citation.json"} </w:instrText>
      </w:r>
      <w:r w:rsidR="000D403B">
        <w:fldChar w:fldCharType="separate"/>
      </w:r>
      <w:r w:rsidR="006168A6" w:rsidRPr="006168A6">
        <w:t>(three.js Contributors 2023c; Khronos Group 2023a)</w:t>
      </w:r>
      <w:r w:rsidR="000D403B">
        <w:fldChar w:fldCharType="end"/>
      </w:r>
    </w:p>
    <w:p w14:paraId="450503B2" w14:textId="28AB9F62" w:rsidR="0064106A" w:rsidRDefault="00D81069" w:rsidP="0064106A">
      <w:pPr>
        <w:pStyle w:val="Normlnprvnodsazen"/>
      </w:pPr>
      <w:r w:rsidRPr="00D81069">
        <w:rPr>
          <w:b/>
          <w:bCs/>
        </w:rPr>
        <w:t>Kamera:</w:t>
      </w:r>
      <w:r>
        <w:t xml:space="preserve"> Kamera určuje pohled uživatele do virtuálního světa. </w:t>
      </w:r>
      <w:r w:rsidR="00DA6E08">
        <w:t xml:space="preserve">Hlavní dělení typů kamer je dle typu zobrazení na </w:t>
      </w:r>
      <w:r w:rsidR="00DA6E08" w:rsidRPr="00DA6E08">
        <w:rPr>
          <w:b/>
          <w:bCs/>
        </w:rPr>
        <w:t>perspektivní</w:t>
      </w:r>
      <w:r w:rsidR="00DA6E08">
        <w:rPr>
          <w:b/>
          <w:bCs/>
        </w:rPr>
        <w:t xml:space="preserve"> </w:t>
      </w:r>
      <w:r w:rsidR="00DA6E08">
        <w:t xml:space="preserve">a </w:t>
      </w:r>
      <w:r w:rsidR="00DA6E08">
        <w:rPr>
          <w:b/>
          <w:bCs/>
        </w:rPr>
        <w:t>ortografické</w:t>
      </w:r>
      <w:r w:rsidR="00DA6E08" w:rsidRPr="0064106A">
        <w:rPr>
          <w:b/>
          <w:bCs/>
        </w:rPr>
        <w:t>.</w:t>
      </w:r>
      <w:r w:rsidR="0064106A" w:rsidRPr="0064106A">
        <w:rPr>
          <w:b/>
          <w:bCs/>
        </w:rPr>
        <w:t xml:space="preserve"> </w:t>
      </w:r>
      <w:r w:rsidR="00DA6E08" w:rsidRPr="0064106A">
        <w:rPr>
          <w:b/>
          <w:bCs/>
        </w:rPr>
        <w:t>Perspektivní</w:t>
      </w:r>
      <w:r w:rsidR="00DA6E08" w:rsidRPr="00E62FF5">
        <w:t xml:space="preserve"> </w:t>
      </w:r>
      <w:r w:rsidR="00DA6E08" w:rsidRPr="00E62FF5">
        <w:rPr>
          <w:b/>
          <w:bCs/>
        </w:rPr>
        <w:t>kamera</w:t>
      </w:r>
      <w:r w:rsidR="00DA6E08">
        <w:t xml:space="preserve"> </w:t>
      </w:r>
      <w:proofErr w:type="gramStart"/>
      <w:r w:rsidR="00DA6E08" w:rsidRPr="00DA6E08">
        <w:t>vytváří</w:t>
      </w:r>
      <w:proofErr w:type="gramEnd"/>
      <w:r w:rsidR="00DA6E08" w:rsidRPr="00DA6E08">
        <w:t xml:space="preserve"> scénu s iluzí hloubky. Objekty vzdálenější od kamery jsou zobrazovány </w:t>
      </w:r>
      <w:proofErr w:type="gramStart"/>
      <w:r w:rsidR="00E62FF5" w:rsidRPr="00DA6E08">
        <w:t>menší</w:t>
      </w:r>
      <w:proofErr w:type="gramEnd"/>
      <w:r w:rsidR="00DA6E08" w:rsidRPr="00DA6E08">
        <w:t xml:space="preserve"> než objekty blíže ke kameře, což vytváří dojem trojrozměrného prostoru</w:t>
      </w:r>
      <w:r w:rsidR="00DA6E08">
        <w:t xml:space="preserve">. </w:t>
      </w:r>
      <w:r w:rsidR="0064106A" w:rsidRPr="0064106A">
        <w:rPr>
          <w:b/>
          <w:bCs/>
        </w:rPr>
        <w:t>Ortografická kamera</w:t>
      </w:r>
      <w:r w:rsidR="0064106A" w:rsidRPr="0064106A">
        <w:t xml:space="preserve"> zobrazuje objekty ve scéně bez perspektivy. To znamená, že objekty mají stálou velikost, bez ohledu na jejich vzdálenost od kamery. Tento typ kamery se často používá pro technické výkresy, architektonické plány a 2D vizualizace, kde je důležitá přesná geometrie.</w:t>
      </w:r>
      <w:r w:rsidR="0064106A">
        <w:t xml:space="preserve"> V rámci </w:t>
      </w:r>
      <w:r w:rsidR="0079621B">
        <w:t>virtuální</w:t>
      </w:r>
      <w:r w:rsidR="0064106A">
        <w:t xml:space="preserve"> kamery jsou pak klíčové parametry</w:t>
      </w:r>
      <w:r w:rsidR="00377EFF">
        <w:t xml:space="preserve"> </w:t>
      </w:r>
      <w:r w:rsidR="00377EFF">
        <w:fldChar w:fldCharType="begin"/>
      </w:r>
      <w:r w:rsidR="00377EFF">
        <w:instrText xml:space="preserve"> ADDIN ZOTERO_ITEM CSL_CITATION {"citationID":"5SjDIE4p","properties":{"formattedCitation":"(Dunn, Parberry 2011; three.js Contributors 2023a)","plainCitation":"(Dunn, Parberry 2011; three.js Contributors 2023a)","noteIndex":0},"citationItems":[{"id":2027,"uris":["http://zotero.org/groups/4599106/items/BTGUDUBJ"],"itemData":{"id":2027,"type":"book","abstract":"\"This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377EFF">
        <w:fldChar w:fldCharType="separate"/>
      </w:r>
      <w:r w:rsidR="00377EFF" w:rsidRPr="00377EFF">
        <w:t>(Dunn, Parberry 2011; three.js Contributors 2023a)</w:t>
      </w:r>
      <w:r w:rsidR="00377EFF">
        <w:fldChar w:fldCharType="end"/>
      </w:r>
      <w:r w:rsidR="00E672E7">
        <w:t>:</w:t>
      </w:r>
    </w:p>
    <w:p w14:paraId="7D648AD7" w14:textId="77777777" w:rsidR="0064106A" w:rsidRDefault="0064106A" w:rsidP="0064106A">
      <w:pPr>
        <w:pStyle w:val="Normlnprvnodsazen"/>
        <w:numPr>
          <w:ilvl w:val="0"/>
          <w:numId w:val="45"/>
        </w:numPr>
      </w:pPr>
      <w:r>
        <w:rPr>
          <w:b/>
          <w:bCs/>
        </w:rPr>
        <w:t>Z</w:t>
      </w:r>
      <w:r w:rsidRPr="0064106A">
        <w:rPr>
          <w:b/>
          <w:bCs/>
        </w:rPr>
        <w:t>orný úhel:</w:t>
      </w:r>
      <w:r>
        <w:t xml:space="preserve"> Zorný úhel (</w:t>
      </w:r>
      <w:proofErr w:type="gramStart"/>
      <w:r w:rsidRPr="0064106A">
        <w:rPr>
          <w:i/>
          <w:iCs/>
        </w:rPr>
        <w:t>FOV -</w:t>
      </w:r>
      <w:r>
        <w:t xml:space="preserve"> </w:t>
      </w:r>
      <w:proofErr w:type="spellStart"/>
      <w:r w:rsidRPr="0064106A">
        <w:rPr>
          <w:i/>
          <w:iCs/>
        </w:rPr>
        <w:t>field</w:t>
      </w:r>
      <w:proofErr w:type="spellEnd"/>
      <w:proofErr w:type="gramEnd"/>
      <w:r w:rsidRPr="0064106A">
        <w:rPr>
          <w:i/>
          <w:iCs/>
        </w:rPr>
        <w:t xml:space="preserve"> </w:t>
      </w:r>
      <w:proofErr w:type="spellStart"/>
      <w:r w:rsidRPr="0064106A">
        <w:rPr>
          <w:i/>
          <w:iCs/>
        </w:rPr>
        <w:t>of</w:t>
      </w:r>
      <w:proofErr w:type="spellEnd"/>
      <w:r w:rsidRPr="0064106A">
        <w:rPr>
          <w:i/>
          <w:iCs/>
        </w:rPr>
        <w:t xml:space="preserve"> </w:t>
      </w:r>
      <w:proofErr w:type="spellStart"/>
      <w:r w:rsidRPr="0064106A">
        <w:rPr>
          <w:i/>
          <w:iCs/>
        </w:rPr>
        <w:t>view</w:t>
      </w:r>
      <w:proofErr w:type="spellEnd"/>
      <w:r>
        <w:t xml:space="preserve">) určuje, jak široký úhel zobrazení kamera má. </w:t>
      </w:r>
    </w:p>
    <w:p w14:paraId="544C5E95" w14:textId="77777777" w:rsidR="0064106A" w:rsidRDefault="0064106A" w:rsidP="0064106A">
      <w:pPr>
        <w:pStyle w:val="Normlnprvnodsazen"/>
        <w:numPr>
          <w:ilvl w:val="0"/>
          <w:numId w:val="45"/>
        </w:numPr>
      </w:pPr>
      <w:r w:rsidRPr="0064106A">
        <w:rPr>
          <w:b/>
          <w:bCs/>
        </w:rPr>
        <w:t xml:space="preserve">Poměr stran </w:t>
      </w:r>
      <w:r w:rsidRPr="0064106A">
        <w:t>(</w:t>
      </w:r>
      <w:proofErr w:type="spellStart"/>
      <w:r w:rsidRPr="0064106A">
        <w:rPr>
          <w:i/>
          <w:iCs/>
        </w:rPr>
        <w:t>aspect</w:t>
      </w:r>
      <w:proofErr w:type="spellEnd"/>
      <w:r w:rsidRPr="0064106A">
        <w:rPr>
          <w:i/>
          <w:iCs/>
        </w:rPr>
        <w:t xml:space="preserve"> ratio</w:t>
      </w:r>
      <w:r w:rsidRPr="0064106A">
        <w:t>):</w:t>
      </w:r>
      <w:r>
        <w:t xml:space="preserve"> Poměr stran definuje proporci mezi šířkou a výškou obrazovky nebo zobrazovacího okna kamery. Správný poměr stran je důležitý pro zachování proporcí objektů ve scéně. </w:t>
      </w:r>
    </w:p>
    <w:p w14:paraId="183795E4" w14:textId="6149916B" w:rsidR="00D81069" w:rsidRDefault="0064106A" w:rsidP="0064106A">
      <w:pPr>
        <w:pStyle w:val="Normlnprvnodsazen"/>
        <w:numPr>
          <w:ilvl w:val="0"/>
          <w:numId w:val="45"/>
        </w:numPr>
      </w:pPr>
      <w:proofErr w:type="spellStart"/>
      <w:r w:rsidRPr="0064106A">
        <w:rPr>
          <w:b/>
          <w:bCs/>
        </w:rPr>
        <w:t>Výřezové</w:t>
      </w:r>
      <w:proofErr w:type="spellEnd"/>
      <w:r w:rsidRPr="0064106A">
        <w:rPr>
          <w:b/>
          <w:bCs/>
        </w:rPr>
        <w:t xml:space="preserve"> roviny</w:t>
      </w:r>
      <w:r>
        <w:t xml:space="preserve"> (</w:t>
      </w:r>
      <w:proofErr w:type="spellStart"/>
      <w:r w:rsidRPr="0064106A">
        <w:rPr>
          <w:i/>
          <w:iCs/>
        </w:rPr>
        <w:t>clipping</w:t>
      </w:r>
      <w:proofErr w:type="spellEnd"/>
      <w:r w:rsidRPr="0064106A">
        <w:rPr>
          <w:i/>
          <w:iCs/>
        </w:rPr>
        <w:t xml:space="preserve"> </w:t>
      </w:r>
      <w:proofErr w:type="spellStart"/>
      <w:r w:rsidRPr="0064106A">
        <w:rPr>
          <w:i/>
          <w:iCs/>
        </w:rPr>
        <w:t>planes</w:t>
      </w:r>
      <w:proofErr w:type="spellEnd"/>
      <w:r>
        <w:t xml:space="preserve">): určují, které objekty jsou viditelné a které ne. Kamera může mít dvě </w:t>
      </w:r>
      <w:proofErr w:type="spellStart"/>
      <w:r>
        <w:t>výřezové</w:t>
      </w:r>
      <w:proofErr w:type="spellEnd"/>
      <w:r>
        <w:t xml:space="preserve"> roviny: blízkou (</w:t>
      </w:r>
      <w:proofErr w:type="spellStart"/>
      <w:r>
        <w:rPr>
          <w:i/>
          <w:iCs/>
        </w:rPr>
        <w:t>near</w:t>
      </w:r>
      <w:proofErr w:type="spellEnd"/>
      <w:r>
        <w:t xml:space="preserve">) a </w:t>
      </w:r>
      <w:r w:rsidR="007C3EEE">
        <w:t>vzdálenou</w:t>
      </w:r>
      <w:r>
        <w:t xml:space="preserve"> (</w:t>
      </w:r>
      <w:r>
        <w:rPr>
          <w:i/>
          <w:iCs/>
        </w:rPr>
        <w:t>far</w:t>
      </w:r>
      <w:r>
        <w:t>). Objekty mimo tyto roviny nebudou zobrazeny</w:t>
      </w:r>
      <w:r w:rsidR="007C3EEE">
        <w:t xml:space="preserve"> (viz. </w:t>
      </w:r>
      <w:proofErr w:type="spellStart"/>
      <w:r w:rsidR="00F33FE8">
        <w:rPr>
          <w:i/>
          <w:iCs/>
        </w:rPr>
        <w:t>frustum</w:t>
      </w:r>
      <w:proofErr w:type="spellEnd"/>
      <w:r w:rsidR="007C3EEE" w:rsidRPr="007C3EEE">
        <w:rPr>
          <w:i/>
          <w:iCs/>
        </w:rPr>
        <w:t xml:space="preserve"> </w:t>
      </w:r>
      <w:proofErr w:type="spellStart"/>
      <w:r w:rsidR="007C3EEE" w:rsidRPr="007C3EEE">
        <w:rPr>
          <w:i/>
          <w:iCs/>
        </w:rPr>
        <w:t>culling</w:t>
      </w:r>
      <w:proofErr w:type="spellEnd"/>
      <w:r w:rsidR="007C3EEE">
        <w:t>)</w:t>
      </w:r>
      <w:r>
        <w:t>.</w:t>
      </w:r>
    </w:p>
    <w:p w14:paraId="63338878" w14:textId="77777777" w:rsidR="00EB7408" w:rsidRDefault="00EB7408" w:rsidP="00EB7408">
      <w:pPr>
        <w:pStyle w:val="Normlnprvnodsazen"/>
      </w:pPr>
    </w:p>
    <w:p w14:paraId="31AABB61" w14:textId="77777777" w:rsidR="007C3EEE" w:rsidRDefault="007C3EEE" w:rsidP="00EB7408">
      <w:r>
        <w:rPr>
          <w:noProof/>
        </w:rPr>
        <w:drawing>
          <wp:inline distT="0" distB="0" distL="0" distR="0" wp14:anchorId="28B66D41" wp14:editId="188DCE6C">
            <wp:extent cx="5579745" cy="2689225"/>
            <wp:effectExtent l="0" t="0" r="1905" b="0"/>
            <wp:docPr id="152963740"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740" name="Picture 4"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9745" cy="2689225"/>
                    </a:xfrm>
                    <a:prstGeom prst="rect">
                      <a:avLst/>
                    </a:prstGeom>
                  </pic:spPr>
                </pic:pic>
              </a:graphicData>
            </a:graphic>
          </wp:inline>
        </w:drawing>
      </w:r>
    </w:p>
    <w:p w14:paraId="181226AA" w14:textId="4CA8E37A" w:rsidR="007C3EEE" w:rsidRPr="007E1724" w:rsidRDefault="007C3EEE" w:rsidP="00A35D7E">
      <w:pPr>
        <w:pStyle w:val="Caption"/>
        <w:rPr>
          <w:lang w:val="en-US"/>
        </w:rPr>
      </w:pPr>
      <w:r>
        <w:t xml:space="preserve">Obr. </w:t>
      </w:r>
      <w:r>
        <w:fldChar w:fldCharType="begin"/>
      </w:r>
      <w:r>
        <w:instrText xml:space="preserve"> SEQ Obr. \* ARABIC </w:instrText>
      </w:r>
      <w:r>
        <w:fldChar w:fldCharType="separate"/>
      </w:r>
      <w:r w:rsidR="002165DC">
        <w:rPr>
          <w:noProof/>
        </w:rPr>
        <w:t>17</w:t>
      </w:r>
      <w:r>
        <w:fldChar w:fldCharType="end"/>
      </w:r>
      <w:r>
        <w:t xml:space="preserve"> Příklady perspektivní a ortografické kamery. </w:t>
      </w:r>
      <w:r w:rsidR="00EB7408">
        <w:fldChar w:fldCharType="begin"/>
      </w:r>
      <w:r w:rsidR="00EB7408">
        <w:instrText xml:space="preserve"> ADDIN ZOTERO_ITEM CSL_CITATION {"citationID":"AkYfQibc","properties":{"formattedCitation":"(three.js Contributors 2023a)","plainCitation":"(three.js Contributors 2023a)","noteIndex":0},"citationItems":[{"id":1971,"uris":["http://zotero.org/groups/4599106/items/4JJL98ZP"],"itemData":{"id":1971,"type":"webpage","title":"Camera – three.js docs","URL":"https://threejs.org/docs/#api/en/cameras/Camera","author":[{"family":"three.js Contributors","given":""}],"accessed":{"date-parts":[["2023",9,21]]},"issued":{"date-parts":[["2023"]]},"citation-key":"three.jscontributorsCameraThreeJs2023"}}],"schema":"https://github.com/citation-style-language/schema/raw/master/csl-citation.json"} </w:instrText>
      </w:r>
      <w:r w:rsidR="00EB7408">
        <w:fldChar w:fldCharType="separate"/>
      </w:r>
      <w:r w:rsidR="00EB7408" w:rsidRPr="00EB7408">
        <w:t>(three.js Contributors 2023a)</w:t>
      </w:r>
      <w:r w:rsidR="00EB7408">
        <w:fldChar w:fldCharType="end"/>
      </w:r>
    </w:p>
    <w:p w14:paraId="26FA8D85" w14:textId="1881F98F" w:rsidR="0078088F" w:rsidRPr="00B918D1" w:rsidRDefault="00D81069" w:rsidP="003B280C">
      <w:pPr>
        <w:pStyle w:val="Normlnprvnodsazen"/>
      </w:pPr>
      <w:r w:rsidRPr="00D81069">
        <w:rPr>
          <w:b/>
          <w:bCs/>
        </w:rPr>
        <w:t>Materiály:</w:t>
      </w:r>
      <w:r>
        <w:t xml:space="preserve"> </w:t>
      </w:r>
      <w:r w:rsidR="000177DE">
        <w:t>„</w:t>
      </w:r>
      <w:r w:rsidR="000177DE" w:rsidRPr="000177DE">
        <w:t>Parametrizovaný přiblížený popis vizuálních vlastností reálného objektu reprezentovaného síťovým primitivem</w:t>
      </w:r>
      <w:r w:rsidR="00792292">
        <w:t xml:space="preserve"> (</w:t>
      </w:r>
      <w:proofErr w:type="spellStart"/>
      <w:r w:rsidR="00792292">
        <w:t>mesh</w:t>
      </w:r>
      <w:proofErr w:type="spellEnd"/>
      <w:r w:rsidR="00792292">
        <w:t>)</w:t>
      </w:r>
      <w:r w:rsidR="000177DE" w:rsidRPr="000177DE">
        <w:t>.</w:t>
      </w:r>
      <w:r w:rsidR="000177DE">
        <w:t xml:space="preserve">“ </w:t>
      </w:r>
      <w:r w:rsidR="00792292">
        <w:fldChar w:fldCharType="begin"/>
      </w:r>
      <w:r w:rsidR="00792292">
        <w:instrText xml:space="preserve"> ADDIN ZOTERO_ITEM CSL_CITATION {"citationID":"9Xet8heJ","properties":{"formattedCitation":"(Khronos Group 2021)","plainCitation":"(Khronos Group 2021)","noteIndex":0},"citationItems":[{"id":2038,"uris":["http://zotero.org/groups/4599106/items/FPLG2EYR"],"itemData":{"id":2038,"type":"article-journal","source":"Zotero","title":"glTF™ 2.0 Specification","author":[{"family":"Khronos Group","given":""}],"issued":{"date-parts":[["2021"]]},"citation-key":"khronosgroupGlTFSpecification2021"}}],"schema":"https://github.com/citation-style-language/schema/raw/master/csl-citation.json"} </w:instrText>
      </w:r>
      <w:r w:rsidR="00792292">
        <w:fldChar w:fldCharType="separate"/>
      </w:r>
      <w:r w:rsidR="00792292" w:rsidRPr="00792292">
        <w:t>(</w:t>
      </w:r>
      <w:proofErr w:type="spellStart"/>
      <w:r w:rsidR="00792292" w:rsidRPr="00792292">
        <w:t>Khronos</w:t>
      </w:r>
      <w:proofErr w:type="spellEnd"/>
      <w:r w:rsidR="00792292" w:rsidRPr="00792292">
        <w:t xml:space="preserve"> Group 2021)</w:t>
      </w:r>
      <w:r w:rsidR="00792292">
        <w:fldChar w:fldCharType="end"/>
      </w:r>
      <w:r w:rsidR="000177DE">
        <w:t xml:space="preserve"> </w:t>
      </w:r>
      <w:r>
        <w:t>Materiály určují vzhled a povrchy objektů ve scéně.</w:t>
      </w:r>
      <w:r w:rsidR="002C3253">
        <w:t xml:space="preserve"> </w:t>
      </w:r>
      <w:r w:rsidR="00603358">
        <w:t xml:space="preserve">Jedná se o soubory </w:t>
      </w:r>
      <w:r w:rsidR="002C3253" w:rsidRPr="002C3253">
        <w:t xml:space="preserve">vlastností a </w:t>
      </w:r>
      <w:r w:rsidR="002C3253" w:rsidRPr="003B280C">
        <w:t>charakteristik</w:t>
      </w:r>
      <w:r w:rsidR="002C3253" w:rsidRPr="002C3253">
        <w:t>, které definují, jak objekt interaguje s</w:t>
      </w:r>
      <w:r w:rsidR="00A35D7E">
        <w:t>e</w:t>
      </w:r>
      <w:r w:rsidR="002C3253" w:rsidRPr="002C3253">
        <w:t xml:space="preserve"> světlem a jak se jeví pozorovateli.</w:t>
      </w:r>
      <w:r w:rsidR="0078088F">
        <w:t xml:space="preserve"> </w:t>
      </w:r>
      <w:r w:rsidR="0078088F" w:rsidRPr="0078088F">
        <w:t>Zahrnují</w:t>
      </w:r>
      <w:r w:rsidR="0078088F">
        <w:t xml:space="preserve"> textury, barvy, lesk a další optické vlastnosti, které dávají objektům jejich vizuální charakter </w:t>
      </w:r>
      <w:r w:rsidR="0078088F">
        <w:fldChar w:fldCharType="begin"/>
      </w:r>
      <w:r w:rsidR="006168A6">
        <w:instrText xml:space="preserve"> ADDIN ZOTERO_ITEM CSL_CITATION {"citationID":"oDQ7egti","properties":{"formattedCitation":"(Blender Documentation Team 2023a)","plainCitation":"(Blender Documentation Team 2023a)","noteIndex":0},"citationItems":[{"id":2011,"uris":["http://zotero.org/groups/4599106/items/8HEVYNYS"],"itemData":{"id":2011,"type":"webpage","title":"Introduction — Blender Manual","URL":"https://docs.blender.org/manual/en/latest/render/materials/introduction.html","author":[{"family":"Blender Documentation Team","given":""}],"accessed":{"date-parts":[["2023",10,15]]},"issued":{"date-parts":[["2023"]]},"citation-key":"blenderdocumentationteamIntroductionBlenderManual2023"}}],"schema":"https://github.com/citation-style-language/schema/raw/master/csl-citation.json"} </w:instrText>
      </w:r>
      <w:r w:rsidR="0078088F">
        <w:fldChar w:fldCharType="separate"/>
      </w:r>
      <w:r w:rsidR="006168A6" w:rsidRPr="006168A6">
        <w:t>(Blender Documentation Team 2023a)</w:t>
      </w:r>
      <w:r w:rsidR="0078088F">
        <w:fldChar w:fldCharType="end"/>
      </w:r>
      <w:r w:rsidR="0078088F">
        <w:t xml:space="preserve">. </w:t>
      </w:r>
      <w:r w:rsidR="00B918D1">
        <w:t>Způsob,</w:t>
      </w:r>
      <w:r w:rsidR="0078088F">
        <w:t xml:space="preserve"> jakým jsou tyto charakteristiky zpracovány se pak nazývá </w:t>
      </w:r>
      <w:proofErr w:type="spellStart"/>
      <w:r w:rsidR="0078088F">
        <w:rPr>
          <w:i/>
          <w:iCs/>
        </w:rPr>
        <w:t>shading</w:t>
      </w:r>
      <w:proofErr w:type="spellEnd"/>
      <w:r w:rsidR="0078088F">
        <w:rPr>
          <w:i/>
          <w:iCs/>
        </w:rPr>
        <w:t xml:space="preserve"> </w:t>
      </w:r>
      <w:r w:rsidR="0078088F" w:rsidRPr="0078088F">
        <w:rPr>
          <w:i/>
          <w:iCs/>
        </w:rPr>
        <w:t>model</w:t>
      </w:r>
      <w:r w:rsidR="0078088F">
        <w:rPr>
          <w:i/>
          <w:iCs/>
        </w:rPr>
        <w:t>.</w:t>
      </w:r>
      <w:r w:rsidR="0078088F">
        <w:t xml:space="preserve"> Mezi tyto modely se řadí </w:t>
      </w:r>
      <w:proofErr w:type="spellStart"/>
      <w:r w:rsidR="0078088F">
        <w:t>Labertův</w:t>
      </w:r>
      <w:proofErr w:type="spellEnd"/>
      <w:r w:rsidR="0078088F">
        <w:t xml:space="preserve">, </w:t>
      </w:r>
      <w:proofErr w:type="spellStart"/>
      <w:r w:rsidR="0078088F">
        <w:t>Phongův</w:t>
      </w:r>
      <w:proofErr w:type="spellEnd"/>
      <w:r w:rsidR="0078088F">
        <w:t xml:space="preserve">, </w:t>
      </w:r>
      <w:proofErr w:type="spellStart"/>
      <w:r w:rsidR="0078088F">
        <w:t>Blinn-Phongův</w:t>
      </w:r>
      <w:proofErr w:type="spellEnd"/>
      <w:r w:rsidR="0078088F">
        <w:t xml:space="preserve"> a PBR </w:t>
      </w:r>
      <w:r w:rsidR="0078088F">
        <w:rPr>
          <w:lang w:val="en-US"/>
        </w:rPr>
        <w:t>(</w:t>
      </w:r>
      <w:proofErr w:type="spellStart"/>
      <w:r w:rsidR="0078088F" w:rsidRPr="0078088F">
        <w:rPr>
          <w:i/>
          <w:iCs/>
        </w:rPr>
        <w:t>Physically</w:t>
      </w:r>
      <w:proofErr w:type="spellEnd"/>
      <w:r w:rsidR="0078088F" w:rsidRPr="0078088F">
        <w:rPr>
          <w:i/>
          <w:iCs/>
        </w:rPr>
        <w:t xml:space="preserve"> </w:t>
      </w:r>
      <w:proofErr w:type="spellStart"/>
      <w:r w:rsidR="0078088F" w:rsidRPr="0078088F">
        <w:rPr>
          <w:i/>
          <w:iCs/>
        </w:rPr>
        <w:t>Based</w:t>
      </w:r>
      <w:proofErr w:type="spellEnd"/>
      <w:r w:rsidR="0078088F" w:rsidRPr="0078088F">
        <w:rPr>
          <w:i/>
          <w:iCs/>
        </w:rPr>
        <w:t xml:space="preserve"> </w:t>
      </w:r>
      <w:proofErr w:type="spellStart"/>
      <w:r w:rsidR="0078088F" w:rsidRPr="0078088F">
        <w:rPr>
          <w:i/>
          <w:iCs/>
        </w:rPr>
        <w:t>Rendering</w:t>
      </w:r>
      <w:proofErr w:type="spellEnd"/>
      <w:r w:rsidR="0078088F">
        <w:t xml:space="preserve">). Jednotlivé modely umožňují simulaci způsobů, jakým světlo interaguje s různými typy povrchů. </w:t>
      </w:r>
      <w:proofErr w:type="spellStart"/>
      <w:r w:rsidR="0078088F">
        <w:t>Lambertův</w:t>
      </w:r>
      <w:proofErr w:type="spellEnd"/>
      <w:r w:rsidR="0078088F">
        <w:t xml:space="preserve"> model – simuluje jakým způsobem světlo interaguje s hrubými matnými povrchy, </w:t>
      </w:r>
      <w:proofErr w:type="spellStart"/>
      <w:r w:rsidR="000E25E3">
        <w:t>Phongův</w:t>
      </w:r>
      <w:proofErr w:type="spellEnd"/>
      <w:r w:rsidR="000E25E3">
        <w:t xml:space="preserve"> – jakým</w:t>
      </w:r>
      <w:r w:rsidR="0078088F">
        <w:t xml:space="preserve"> způsobem se světlo odráží od lesklých povrchů a PBR model simuluje fyzikální chování světla.</w:t>
      </w:r>
      <w:r w:rsidR="000E25E3">
        <w:t xml:space="preserve"> Tato simulace je provedena na základě parametrů: </w:t>
      </w:r>
      <w:r w:rsidR="000E25E3">
        <w:lastRenderedPageBreak/>
        <w:t xml:space="preserve">Base </w:t>
      </w:r>
      <w:proofErr w:type="spellStart"/>
      <w:r w:rsidR="000E25E3">
        <w:t>Color</w:t>
      </w:r>
      <w:proofErr w:type="spellEnd"/>
      <w:r w:rsidR="000E25E3">
        <w:t xml:space="preserve"> (základní barv</w:t>
      </w:r>
      <w:r w:rsidR="00BD3EFA">
        <w:t>a</w:t>
      </w:r>
      <w:r w:rsidR="000E25E3">
        <w:t xml:space="preserve">), </w:t>
      </w:r>
      <w:proofErr w:type="spellStart"/>
      <w:r w:rsidR="000E25E3">
        <w:t>Rougness</w:t>
      </w:r>
      <w:proofErr w:type="spellEnd"/>
      <w:r w:rsidR="000E25E3">
        <w:t xml:space="preserve"> (hrubost), </w:t>
      </w:r>
      <w:proofErr w:type="spellStart"/>
      <w:r w:rsidR="000E25E3">
        <w:t>Metalness</w:t>
      </w:r>
      <w:proofErr w:type="spellEnd"/>
      <w:r w:rsidR="000E25E3">
        <w:t xml:space="preserve"> (do jaké míry se povrch chová jako kov), </w:t>
      </w:r>
      <w:proofErr w:type="spellStart"/>
      <w:r w:rsidR="000E25E3">
        <w:t>Specular</w:t>
      </w:r>
      <w:proofErr w:type="spellEnd"/>
      <w:r w:rsidR="000E25E3">
        <w:t xml:space="preserve"> (Odrazivost). </w:t>
      </w:r>
      <w:proofErr w:type="spellStart"/>
      <w:r w:rsidR="00BD3EFA">
        <w:t>Zárověň</w:t>
      </w:r>
      <w:proofErr w:type="spellEnd"/>
      <w:r w:rsidR="00BD3EFA">
        <w:t xml:space="preserve"> PBR model je schopný simulovat, jakým způsobem se světlo chová v průsvitných, popř. částečně průsvitných materiálech. </w:t>
      </w:r>
      <w:r w:rsidR="003B280C">
        <w:fldChar w:fldCharType="begin"/>
      </w:r>
      <w:r w:rsidR="00E62835">
        <w:instrText xml:space="preserve"> ADDIN ZOTERO_ITEM CSL_CITATION {"citationID":"BhYDbIj8","properties":{"formattedCitation":"(Chow 2018; Dunn, Parberry 2011)","plainCitation":"(Chow 2018; Dunn, Parberry 2011)","noteIndex":0},"citationItems":[{"id":2013,"uris":["http://zotero.org/groups/4599106/items/3P7DFB82"],"itemData":{"id":2013,"type":"webpage","abstract":"glTF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3B280C">
        <w:fldChar w:fldCharType="separate"/>
      </w:r>
      <w:r w:rsidR="00E62835" w:rsidRPr="00E62835">
        <w:t>(Chow 2018; Dunn, Parberry 2011)</w:t>
      </w:r>
      <w:r w:rsidR="003B280C">
        <w:fldChar w:fldCharType="end"/>
      </w:r>
      <w:r w:rsidR="00B918D1">
        <w:t xml:space="preserve"> </w:t>
      </w:r>
      <w:r w:rsidR="00B918D1" w:rsidRPr="00B918D1">
        <w:t xml:space="preserve">PBR model je standardem pro simulaci interakce světla s objekty napříč vykreslovacím softwarem. Jelikož je PBR založen na simulaci chování světla na základě reálných fyzikálních procesů, je nutné při tvorbě VP brát v potaz fyzikálně přesné velikosti scén. </w:t>
      </w:r>
      <w:r w:rsidR="00B918D1">
        <w:t xml:space="preserve">Je nutné tedy adaptovat velikost VP na jednotky intenzity světel. Tedy při simulaci žárovky o 100 wattech není možné osvětlovat prostor větší než standardní místnost </w:t>
      </w:r>
      <w:r w:rsidR="00B918D1">
        <w:fldChar w:fldCharType="begin"/>
      </w:r>
      <w:r w:rsidR="00B918D1">
        <w:instrText xml:space="preserve"> ADDIN ZOTERO_ITEM CSL_CITATION {"citationID":"Mgj14pEk","properties":{"formattedCitation":"(Discover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B918D1">
        <w:fldChar w:fldCharType="separate"/>
      </w:r>
      <w:r w:rsidR="00B918D1" w:rsidRPr="00B918D1">
        <w:t>(Discover three.js Contributors 2023)</w:t>
      </w:r>
      <w:r w:rsidR="00B918D1">
        <w:fldChar w:fldCharType="end"/>
      </w:r>
      <w:r w:rsidR="00B918D1">
        <w:t xml:space="preserve">. </w:t>
      </w:r>
    </w:p>
    <w:p w14:paraId="4D0B9C39" w14:textId="77777777" w:rsidR="00BD3EFA" w:rsidRDefault="00BD3EFA" w:rsidP="00BD3EFA">
      <w:pPr>
        <w:pStyle w:val="Normlnprvnodsazen"/>
        <w:keepNext/>
        <w:ind w:firstLine="0"/>
      </w:pPr>
      <w:r>
        <w:rPr>
          <w:noProof/>
        </w:rPr>
        <w:drawing>
          <wp:inline distT="0" distB="0" distL="0" distR="0" wp14:anchorId="2D57D181" wp14:editId="4F47810D">
            <wp:extent cx="3028950" cy="2800350"/>
            <wp:effectExtent l="0" t="0" r="0" b="0"/>
            <wp:docPr id="217187453" name="Picture 1" descr="A graph of metal and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7453" name="Picture 1" descr="A graph of metal and sphe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800350"/>
                    </a:xfrm>
                    <a:prstGeom prst="rect">
                      <a:avLst/>
                    </a:prstGeom>
                    <a:noFill/>
                    <a:ln>
                      <a:noFill/>
                    </a:ln>
                  </pic:spPr>
                </pic:pic>
              </a:graphicData>
            </a:graphic>
          </wp:inline>
        </w:drawing>
      </w:r>
    </w:p>
    <w:p w14:paraId="7A569CE3" w14:textId="7C018E5B" w:rsidR="00BD3EFA" w:rsidRPr="00BD3EFA" w:rsidRDefault="00BD3EFA" w:rsidP="00BD3EFA">
      <w:pPr>
        <w:pStyle w:val="Caption"/>
        <w:rPr>
          <w:i/>
          <w:iCs w:val="0"/>
        </w:rPr>
      </w:pPr>
      <w:r>
        <w:t xml:space="preserve">Obr. </w:t>
      </w:r>
      <w:r>
        <w:fldChar w:fldCharType="begin"/>
      </w:r>
      <w:r>
        <w:instrText xml:space="preserve"> SEQ Obr. \* ARABIC </w:instrText>
      </w:r>
      <w:r>
        <w:fldChar w:fldCharType="separate"/>
      </w:r>
      <w:r w:rsidR="002165DC">
        <w:rPr>
          <w:noProof/>
        </w:rPr>
        <w:t>18</w:t>
      </w:r>
      <w:r>
        <w:fldChar w:fldCharType="end"/>
      </w:r>
      <w:r>
        <w:t xml:space="preserve"> PBR </w:t>
      </w:r>
      <w:proofErr w:type="spellStart"/>
      <w:r>
        <w:t>Metalic</w:t>
      </w:r>
      <w:proofErr w:type="spellEnd"/>
      <w:r>
        <w:t xml:space="preserve"> a </w:t>
      </w:r>
      <w:proofErr w:type="spellStart"/>
      <w:r>
        <w:t>Roughness</w:t>
      </w:r>
      <w:proofErr w:type="spellEnd"/>
      <w:r>
        <w:t xml:space="preserve"> parametry</w:t>
      </w:r>
      <w:r w:rsidR="003B280C">
        <w:t xml:space="preserve">. Zdroj: </w:t>
      </w:r>
      <w:r w:rsidR="003B280C">
        <w:fldChar w:fldCharType="begin"/>
      </w:r>
      <w:r w:rsidR="003B280C">
        <w:instrText xml:space="preserve"> ADDIN ZOTERO_ITEM CSL_CITATION {"citationID":"1PEaOJWF","properties":{"formattedCitation":"(Chow 2018)","plainCitation":"(Chow 2018)","noteIndex":0},"citationItems":[{"id":2013,"uris":["http://zotero.org/groups/4599106/items/3P7DFB82"],"itemData":{"id":2013,"type":"webpage","abstract":"glTF Tutorials. Contribute to KhronosGroup/glTF-Tutorials development by creating an account on GitHub.","container-title":"GitHub","language":"en","title":"glTF-Tutorials - Materials","URL":"https://github.com/KhronosGroup/glTF-Tutorials/blob/master/gltfTutorial/gltfTutorial_010_Materials.md","author":[{"family":"Chow","given":"Sarah"}],"accessed":{"date-parts":[["2023",10,15]]},"issued":{"date-parts":[["2018"]]},"citation-key":"chowGlTFTutorialsMaterials2018"}}],"schema":"https://github.com/citation-style-language/schema/raw/master/csl-citation.json"} </w:instrText>
      </w:r>
      <w:r w:rsidR="003B280C">
        <w:fldChar w:fldCharType="separate"/>
      </w:r>
      <w:r w:rsidR="003B280C" w:rsidRPr="003B280C">
        <w:t>(Chow 2018)</w:t>
      </w:r>
      <w:r w:rsidR="003B280C">
        <w:fldChar w:fldCharType="end"/>
      </w:r>
    </w:p>
    <w:p w14:paraId="4F592C3D" w14:textId="1EFB41ED" w:rsidR="007E3F0A" w:rsidRPr="00353C5F" w:rsidRDefault="00603358" w:rsidP="00E62835">
      <w:pPr>
        <w:pStyle w:val="Normlnprvnodsazen"/>
      </w:pPr>
      <w:r w:rsidRPr="00B44B8E">
        <w:rPr>
          <w:b/>
          <w:bCs/>
        </w:rPr>
        <w:t>Textury:</w:t>
      </w:r>
      <w:r w:rsidRPr="00603358">
        <w:t xml:space="preserve"> </w:t>
      </w:r>
      <w:r w:rsidR="003B280C" w:rsidRPr="003B280C">
        <w:t>Textury jsou grafické vzory, které se aplikují na povrchy trojrozměrných objektů. Tyto vzory mohou obsahovat detaily</w:t>
      </w:r>
      <w:r w:rsidR="005C376A">
        <w:t xml:space="preserve"> a </w:t>
      </w:r>
      <w:r w:rsidR="003B280C" w:rsidRPr="003B280C">
        <w:t>barv</w:t>
      </w:r>
      <w:r w:rsidR="005C376A">
        <w:t>y. J</w:t>
      </w:r>
      <w:r w:rsidR="003B280C" w:rsidRPr="003B280C">
        <w:t>sou klíčovým prvkem pro definici vizuálního vzhledu a povrchového charakteru objektů</w:t>
      </w:r>
      <w:r w:rsidR="003B280C">
        <w:t>. V kontextu materiálů jsou</w:t>
      </w:r>
      <w:r w:rsidR="003B280C" w:rsidRPr="003B280C">
        <w:t xml:space="preserve"> textury využity k definici vlastností, jako jsou barva, lesk, hrubost a další optické charakteristiky.</w:t>
      </w:r>
      <w:r w:rsidR="003B280C">
        <w:t xml:space="preserve"> </w:t>
      </w:r>
      <w:r w:rsidR="005C376A">
        <w:t>Textura je obyčejná 2D bitmapa, kterou je nutně namapovat na 3D objekt, skrze proces UV mapování, tedy přiřazení souřadnic na povrchu objektu souřadnicím v rámci textury</w:t>
      </w:r>
      <w:r w:rsidR="00E62835">
        <w:t xml:space="preserve"> </w:t>
      </w:r>
      <w:r w:rsidR="00E62835">
        <w:fldChar w:fldCharType="begin"/>
      </w:r>
      <w:r w:rsidR="00E62835">
        <w:instrText xml:space="preserve"> ADDIN ZOTERO_ITEM CSL_CITATION {"citationID":"bEWL8DZO","properties":{"formattedCitation":"(Dunn,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5C376A">
        <w:t xml:space="preserve">. </w:t>
      </w:r>
      <w:r w:rsidR="00E62835">
        <w:t xml:space="preserve"> Texturování lze použít i pro definování jiných charakteristik než barvy povrchu. Běžnou technikou je tzv. </w:t>
      </w:r>
      <w:proofErr w:type="spellStart"/>
      <w:r w:rsidR="00E62835">
        <w:rPr>
          <w:i/>
          <w:iCs/>
        </w:rPr>
        <w:t>bump</w:t>
      </w:r>
      <w:proofErr w:type="spellEnd"/>
      <w:r w:rsidR="00E62835">
        <w:rPr>
          <w:i/>
          <w:iCs/>
        </w:rPr>
        <w:t xml:space="preserve"> </w:t>
      </w:r>
      <w:proofErr w:type="spellStart"/>
      <w:r w:rsidR="00E62835">
        <w:rPr>
          <w:i/>
          <w:iCs/>
        </w:rPr>
        <w:t>mapping</w:t>
      </w:r>
      <w:proofErr w:type="spellEnd"/>
      <w:r w:rsidR="00E62835">
        <w:rPr>
          <w:i/>
          <w:iCs/>
        </w:rPr>
        <w:t xml:space="preserve"> / </w:t>
      </w:r>
      <w:proofErr w:type="spellStart"/>
      <w:r w:rsidR="00E62835">
        <w:rPr>
          <w:i/>
          <w:iCs/>
        </w:rPr>
        <w:t>normal</w:t>
      </w:r>
      <w:proofErr w:type="spellEnd"/>
      <w:r w:rsidR="00E62835">
        <w:rPr>
          <w:i/>
          <w:iCs/>
        </w:rPr>
        <w:t xml:space="preserve"> </w:t>
      </w:r>
      <w:proofErr w:type="spellStart"/>
      <w:r w:rsidR="00E62835">
        <w:rPr>
          <w:i/>
          <w:iCs/>
        </w:rPr>
        <w:t>mapping</w:t>
      </w:r>
      <w:proofErr w:type="spellEnd"/>
      <w:r w:rsidR="00E62835">
        <w:t xml:space="preserve">, kdy textura modifikuje normálový vektor povrchu na úrovni </w:t>
      </w:r>
      <w:proofErr w:type="spellStart"/>
      <w:r w:rsidR="00E62835">
        <w:t>jednolitvých</w:t>
      </w:r>
      <w:proofErr w:type="spellEnd"/>
      <w:r w:rsidR="00E62835">
        <w:t xml:space="preserve"> pixelů. Tímto tedy při osvětlení modelu umožňuje vytvořit iluzi podrobnější geometrie </w:t>
      </w:r>
      <w:r w:rsidR="00E62835">
        <w:fldChar w:fldCharType="begin"/>
      </w:r>
      <w:r w:rsidR="00E62835">
        <w:instrText xml:space="preserve"> ADDIN ZOTERO_ITEM CSL_CITATION {"citationID":"HpPSsYA6","properties":{"formattedCitation":"(Dunn,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E62835">
        <w:fldChar w:fldCharType="separate"/>
      </w:r>
      <w:r w:rsidR="00E62835" w:rsidRPr="00E62835">
        <w:t>(Dunn, Parberry 2011)</w:t>
      </w:r>
      <w:r w:rsidR="00E62835">
        <w:fldChar w:fldCharType="end"/>
      </w:r>
      <w:r w:rsidR="00E62835">
        <w:t xml:space="preserve"> . </w:t>
      </w:r>
      <w:r w:rsidR="00B44B8E">
        <w:t xml:space="preserve">Pro práci s texturami ve webovém prostředí je důležité brát v potaz jejich velikost a detail za účelem minimalizace času stažení textury a množství operační paměti, kterou zobrazení textury vyžaduje </w:t>
      </w:r>
      <w:r w:rsidR="00B44B8E">
        <w:fldChar w:fldCharType="begin"/>
      </w:r>
      <w:r w:rsidR="00B358A5">
        <w:instrText xml:space="preserve"> ADDIN ZOTERO_ITEM CSL_CITATION {"citationID":"HchJAu7g","properties":{"formattedCitation":"(Hutter 2021; three.js Contributors 2023e)","plainCitation":"(Hutter 2021; three.js Contributors 2023e)","noteIndex":0},"citationItems":[{"id":2016,"uris":["http://zotero.org/groups/4599106/items/4W5M9EXC"],"itemData":{"id":2016,"type":"webpage","abstract":"glTF Tutorials. Contribute to KhronosGroup/glTF-Tutorials development by creating an account on GitHub.","container-title":"GitHub","language":"en","title":"glTF-Tutorials - Textures","URL":"https://github.com/KhronosGroup/glTF-Tutorials/blob/master/gltfTutorial/gltfTutorial_012_TexturesImagesSamplers.md","author":[{"family":"Hutter","given":"Marco"}],"accessed":{"date-parts":[["2023",10,15]]},"issued":{"date-parts":[["2021"]]},"citation-key":"hutterGlTFTutorialsTextures2021"}},{"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rsidR="00B44B8E">
        <w:fldChar w:fldCharType="separate"/>
      </w:r>
      <w:r w:rsidR="00B358A5" w:rsidRPr="00B358A5">
        <w:t>(Hutter 2021; three.js Contributors 2023e)</w:t>
      </w:r>
      <w:r w:rsidR="00B44B8E">
        <w:fldChar w:fldCharType="end"/>
      </w:r>
      <w:r w:rsidR="00B44B8E">
        <w:t>.</w:t>
      </w:r>
      <w:r w:rsidR="00353C5F">
        <w:t xml:space="preserve"> Textury lze ve vykreslovacích </w:t>
      </w:r>
      <w:proofErr w:type="spellStart"/>
      <w:r w:rsidR="00353C5F">
        <w:t>enginech</w:t>
      </w:r>
      <w:proofErr w:type="spellEnd"/>
      <w:r w:rsidR="00353C5F">
        <w:t xml:space="preserve"> využít k projektování videa popř. jiných vstupů (např. </w:t>
      </w:r>
      <w:r w:rsidR="00353C5F">
        <w:rPr>
          <w:lang w:val="en-US"/>
        </w:rPr>
        <w:t>&lt;canvas&gt; html element</w:t>
      </w:r>
      <w:r w:rsidR="00353C5F">
        <w:t xml:space="preserve">) </w:t>
      </w:r>
      <w:r w:rsidR="00353C5F">
        <w:fldChar w:fldCharType="begin"/>
      </w:r>
      <w:r w:rsidR="00353C5F">
        <w:instrText xml:space="preserve"> ADDIN ZOTERO_ITEM CSL_CITATION {"citationID":"4M0Lo4SL","properties":{"formattedCitation":"(Discover three.js Contributors 2023)","plainCitation":"(Discover three.js Contributors 2023)","noteIndex":0},"citationItems":[{"id":2054,"uris":["http://zotero.org/groups/4599106/items/W2QP8V64"],"itemData":{"id":2054,"type":"book","abstract":"Amazingly,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rsidR="00353C5F">
        <w:fldChar w:fldCharType="separate"/>
      </w:r>
      <w:r w:rsidR="00353C5F" w:rsidRPr="00353C5F">
        <w:t>(Discover three.js Contributors 2023)</w:t>
      </w:r>
      <w:r w:rsidR="00353C5F">
        <w:fldChar w:fldCharType="end"/>
      </w:r>
      <w:r w:rsidR="00353C5F">
        <w:t xml:space="preserve"> . </w:t>
      </w:r>
    </w:p>
    <w:p w14:paraId="646D98B1" w14:textId="08A6B1CC" w:rsidR="00DD4B34" w:rsidRDefault="00D81069" w:rsidP="00FA2F48">
      <w:pPr>
        <w:pStyle w:val="Normlnprvnodsazen"/>
      </w:pPr>
      <w:r w:rsidRPr="00D81069">
        <w:rPr>
          <w:b/>
          <w:bCs/>
        </w:rPr>
        <w:t>Osvětlení:</w:t>
      </w:r>
      <w:r>
        <w:t xml:space="preserve"> </w:t>
      </w:r>
      <w:r w:rsidR="00DD4B34">
        <w:t xml:space="preserve">Osvětlení v reálnem světě vzniká pomocí nekonečného množství paprsků odrážejících se nekonečné mnohokrát od prostředí se slábnoucí energií, dokud netrefí </w:t>
      </w:r>
      <w:r w:rsidR="00F33FE8">
        <w:t>oko,</w:t>
      </w:r>
      <w:r w:rsidR="00DD4B34">
        <w:t xml:space="preserve"> popř. kameru. Takováto simulace v počítači není možná, tudíž vznikly abstrakce přímého, nepřímého osvětlení</w:t>
      </w:r>
      <w:r w:rsidR="00F33FE8">
        <w:t xml:space="preserve"> </w:t>
      </w:r>
      <w:r w:rsidR="00F33FE8">
        <w:fldChar w:fldCharType="begin"/>
      </w:r>
      <w:r w:rsidR="00F33FE8">
        <w:instrText xml:space="preserve"> ADDIN ZOTERO_ITEM CSL_CITATION {"citationID":"G1Aa2oaq","properties":{"formattedCitation":"(Dunn, Parberry 2011)","plainCitation":"(Dunn, Parberry 2011)","noteIndex":0},"citationItems":[{"id":2027,"uris":["http://zotero.org/groups/4599106/items/BTGUDUBJ"],"itemData":{"id":2027,"type":"book","abstract":"\"This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F33FE8">
        <w:fldChar w:fldCharType="separate"/>
      </w:r>
      <w:r w:rsidR="00F33FE8" w:rsidRPr="00F33FE8">
        <w:t>(Dunn, Parberry 2011)</w:t>
      </w:r>
      <w:r w:rsidR="00F33FE8">
        <w:fldChar w:fldCharType="end"/>
      </w:r>
      <w:r w:rsidR="00DD4B34">
        <w:t xml:space="preserve">. </w:t>
      </w:r>
    </w:p>
    <w:p w14:paraId="1811FC78" w14:textId="6A65C872" w:rsidR="00DD4B34" w:rsidRDefault="00DD4B34" w:rsidP="00DD4B34">
      <w:pPr>
        <w:pStyle w:val="Normlnprvnodsazen"/>
        <w:numPr>
          <w:ilvl w:val="0"/>
          <w:numId w:val="56"/>
        </w:numPr>
      </w:pPr>
      <w:r>
        <w:t xml:space="preserve">Přímé (Direct) – Světlo dopadá ze zdroje přímo na objekt. </w:t>
      </w:r>
    </w:p>
    <w:p w14:paraId="137E72B4" w14:textId="0B3457D9" w:rsidR="00DD4B34" w:rsidRDefault="00DD4B34" w:rsidP="00DD4B34">
      <w:pPr>
        <w:pStyle w:val="Normlnprvnodsazen"/>
        <w:numPr>
          <w:ilvl w:val="0"/>
          <w:numId w:val="56"/>
        </w:numPr>
      </w:pPr>
      <w:r>
        <w:t>Nepřímého (</w:t>
      </w:r>
      <w:proofErr w:type="spellStart"/>
      <w:r>
        <w:t>Indirect</w:t>
      </w:r>
      <w:proofErr w:type="spellEnd"/>
      <w:r>
        <w:t xml:space="preserve">) – Světlo odražené od jiných objektů ve scéně. </w:t>
      </w:r>
    </w:p>
    <w:p w14:paraId="5084C922" w14:textId="51481045" w:rsidR="00D81069" w:rsidRDefault="00D81069" w:rsidP="00DD4B34">
      <w:pPr>
        <w:pStyle w:val="Normlnprvnodsazen"/>
        <w:ind w:firstLine="0"/>
      </w:pPr>
      <w:r>
        <w:lastRenderedPageBreak/>
        <w:t>Osvětlení ovlivňuje</w:t>
      </w:r>
      <w:r w:rsidR="00DD4B34">
        <w:t xml:space="preserve"> tedy </w:t>
      </w:r>
      <w:r w:rsidR="00F33FE8">
        <w:t>ovlivňuje,</w:t>
      </w:r>
      <w:r>
        <w:t xml:space="preserve"> jak se objekty ve scéně zobrazují. To může zahrnovat sluneční světlo, umělé světlo, stínování a další efekt</w:t>
      </w:r>
      <w:r w:rsidR="00A35D7E">
        <w:t xml:space="preserve">y. </w:t>
      </w:r>
      <w:r w:rsidR="0049679B">
        <w:t>Obecně se světla v </w:t>
      </w:r>
      <w:proofErr w:type="spellStart"/>
      <w:r w:rsidR="0049679B">
        <w:t>rederovacích</w:t>
      </w:r>
      <w:proofErr w:type="spellEnd"/>
      <w:r w:rsidR="0049679B">
        <w:t xml:space="preserve"> </w:t>
      </w:r>
      <w:proofErr w:type="spellStart"/>
      <w:r w:rsidR="0049679B">
        <w:t>enginech</w:t>
      </w:r>
      <w:proofErr w:type="spellEnd"/>
      <w:r w:rsidR="0049679B">
        <w:t xml:space="preserve"> dělí na</w:t>
      </w:r>
      <w:r w:rsidR="006168A6">
        <w:t xml:space="preserve"> </w:t>
      </w:r>
      <w:r w:rsidR="006168A6">
        <w:fldChar w:fldCharType="begin"/>
      </w:r>
      <w:r w:rsidR="00377EFF">
        <w:instrText xml:space="preserve"> ADDIN ZOTERO_ITEM CSL_CITATION {"citationID":"PoJ2Tem1","properties":{"formattedCitation":"(Unity 2022; three.js Contributors 2023b; Blender Documentation Team 2023b; Dunn, Parberry 2011)","plainCitation":"(Unity 2022; three.js Contributors 2023b; Blender Documentation Team 2023b; Dunn, Parberry 2011)","noteIndex":0},"citationItems":[{"id":2025,"uris":["http://zotero.org/groups/4599106/items/64CA7JB5"],"itemData":{"id":2025,"type":"webpage","language":"en","title":"Unity - Manual: Types of light","title-short":"Unity - Manual","URL":"https://docs.unity3d.com/Manual/Lighting.html","author":[{"family":"Unity","given":""}],"accessed":{"date-parts":[["2023",10,17]]},"issued":{"date-parts":[["2022"]]},"citation-key":"unityUnityManualTypes2022"}},{"id":2021,"uris":["http://zotero.org/groups/4599106/items/89M57QAC"],"itemData":{"id":2021,"type":"webpage","title":"Lights - three.js manual","URL":"https://threejs.org/manual/#en/lights","author":[{"family":"three.js Contributors","given":""}],"accessed":{"date-parts":[["2023",10,17]]},"issued":{"date-parts":[["2023"]]},"citation-key":"three.jscontributorsLightsThreeJs2023"}},{"id":2023,"uris":["http://zotero.org/groups/4599106/items/CTBY8P3E"],"itemData":{"id":2023,"type":"webpage","title":"Light Objects — Blender Manual","URL":"https://docs.blender.org/manual/en/latest/render/lights/light_object.html","author":[{"family":"Blender Documentation Team","given":""}],"accessed":{"date-parts":[["2023",10,17]]},"issued":{"date-parts":[["2023"]]},"citation-key":"blenderdocumentationteamLightObjectsBlender2023"}},{"id":2027,"uris":["http://zotero.org/groups/4599106/items/BTGUDUBJ"],"itemData":{"id":2027,"type":"book","abstract":"\"This book presents the essential math needed to describe, simulate, and render a 3D world. It provides an introduction to mathematics for game designers, including fundamentals of coordinate spaces, vectors, and matrices, orientation in three dimensions, introduction to calculus and dynamics, graphics, and parametric curves\"--Provided by publisher","collection-title":"An A. K. Peters book","edition":"2. ed","event-place":"Boca Raton, Fla.","ISBN":"978-1-56881-723-1","language":"eng","number-of-pages":"824","publisher":"CRC Press","publisher-place":"Boca Raton, Fla.","source":"K10plus ISBN","title":"3D math primer for graphics and game development","author":[{"family":"Dunn","given":"Fletcher"},{"family":"Parberry","given":"Ian"}],"issued":{"date-parts":[["2011"]]},"citation-key":"dunn3DMathPrimer2011"}}],"schema":"https://github.com/citation-style-language/schema/raw/master/csl-citation.json"} </w:instrText>
      </w:r>
      <w:r w:rsidR="006168A6">
        <w:fldChar w:fldCharType="separate"/>
      </w:r>
      <w:r w:rsidR="00377EFF" w:rsidRPr="00377EFF">
        <w:t>(Unity 2022; three.js Contributors 2023b; Blender Documentation Team 2023b; Dunn, Parberry 2011)</w:t>
      </w:r>
      <w:r w:rsidR="006168A6">
        <w:fldChar w:fldCharType="end"/>
      </w:r>
      <w:r w:rsidR="0049679B">
        <w:t xml:space="preserve">: </w:t>
      </w:r>
    </w:p>
    <w:p w14:paraId="7298A694" w14:textId="352724AA" w:rsidR="0049679B" w:rsidRDefault="0049679B" w:rsidP="0049679B">
      <w:pPr>
        <w:pStyle w:val="Normlnprvnodsazen"/>
        <w:numPr>
          <w:ilvl w:val="0"/>
          <w:numId w:val="51"/>
        </w:numPr>
      </w:pPr>
      <w:r w:rsidRPr="0049679B">
        <w:rPr>
          <w:b/>
          <w:bCs/>
        </w:rPr>
        <w:t xml:space="preserve">Point </w:t>
      </w:r>
      <w:proofErr w:type="spellStart"/>
      <w:r w:rsidRPr="0049679B">
        <w:rPr>
          <w:b/>
          <w:bCs/>
        </w:rPr>
        <w:t>Light</w:t>
      </w:r>
      <w:proofErr w:type="spellEnd"/>
      <w:r>
        <w:t xml:space="preserve"> – Jedná se o </w:t>
      </w:r>
      <w:proofErr w:type="gramStart"/>
      <w:r>
        <w:t>bod</w:t>
      </w:r>
      <w:proofErr w:type="gramEnd"/>
      <w:r>
        <w:t xml:space="preserve"> ze kterého je vyzařováno světlo do všech stran. Síla světla zpravidla slábne se vzdáleností od něj. </w:t>
      </w:r>
    </w:p>
    <w:p w14:paraId="5D4983D8" w14:textId="0BA05E32" w:rsidR="0049679B" w:rsidRDefault="0049679B" w:rsidP="0049679B">
      <w:pPr>
        <w:pStyle w:val="Normlnprvnodsazen"/>
        <w:numPr>
          <w:ilvl w:val="0"/>
          <w:numId w:val="51"/>
        </w:numPr>
      </w:pPr>
      <w:r>
        <w:rPr>
          <w:b/>
          <w:bCs/>
        </w:rPr>
        <w:t xml:space="preserve">Spot </w:t>
      </w:r>
      <w:proofErr w:type="spellStart"/>
      <w:r>
        <w:rPr>
          <w:b/>
          <w:bCs/>
        </w:rPr>
        <w:t>Light</w:t>
      </w:r>
      <w:proofErr w:type="spellEnd"/>
      <w:r>
        <w:rPr>
          <w:b/>
          <w:bCs/>
        </w:rPr>
        <w:t xml:space="preserve"> – </w:t>
      </w:r>
      <w:r>
        <w:t xml:space="preserve">Obdobné jako Point </w:t>
      </w:r>
      <w:proofErr w:type="spellStart"/>
      <w:r>
        <w:t>Light</w:t>
      </w:r>
      <w:proofErr w:type="spellEnd"/>
      <w:r>
        <w:t xml:space="preserve">, světlo je ve tvaru kužele, který se rozšiřuje se vzdáleností od zdroje světla. </w:t>
      </w:r>
    </w:p>
    <w:p w14:paraId="46449805" w14:textId="0173AE34" w:rsidR="006168A6" w:rsidRDefault="006168A6" w:rsidP="0049679B">
      <w:pPr>
        <w:pStyle w:val="Normlnprvnodsazen"/>
        <w:numPr>
          <w:ilvl w:val="0"/>
          <w:numId w:val="51"/>
        </w:numPr>
      </w:pPr>
      <w:r w:rsidRPr="006168A6">
        <w:rPr>
          <w:b/>
          <w:bCs/>
        </w:rPr>
        <w:t xml:space="preserve">Area </w:t>
      </w:r>
      <w:proofErr w:type="spellStart"/>
      <w:r w:rsidRPr="006168A6">
        <w:rPr>
          <w:b/>
          <w:bCs/>
        </w:rPr>
        <w:t>Light</w:t>
      </w:r>
      <w:proofErr w:type="spellEnd"/>
      <w:r>
        <w:t xml:space="preserve"> – Světlo, jehož zdrojem je plocha, popř. povrch. </w:t>
      </w:r>
    </w:p>
    <w:p w14:paraId="767FEC6F" w14:textId="5A01B4BE" w:rsidR="006168A6" w:rsidRDefault="006168A6" w:rsidP="0049679B">
      <w:pPr>
        <w:pStyle w:val="Normlnprvnodsazen"/>
        <w:numPr>
          <w:ilvl w:val="0"/>
          <w:numId w:val="51"/>
        </w:numPr>
      </w:pPr>
      <w:r w:rsidRPr="006168A6">
        <w:rPr>
          <w:b/>
          <w:bCs/>
        </w:rPr>
        <w:t xml:space="preserve">Sun </w:t>
      </w:r>
      <w:proofErr w:type="spellStart"/>
      <w:r w:rsidRPr="006168A6">
        <w:rPr>
          <w:b/>
          <w:bCs/>
        </w:rPr>
        <w:t>Light</w:t>
      </w:r>
      <w:proofErr w:type="spellEnd"/>
      <w:r w:rsidRPr="006168A6">
        <w:rPr>
          <w:b/>
          <w:bCs/>
        </w:rPr>
        <w:t xml:space="preserve"> / </w:t>
      </w:r>
      <w:proofErr w:type="spellStart"/>
      <w:r w:rsidRPr="006168A6">
        <w:rPr>
          <w:b/>
          <w:bCs/>
        </w:rPr>
        <w:t>Directional</w:t>
      </w:r>
      <w:proofErr w:type="spellEnd"/>
      <w:r w:rsidRPr="006168A6">
        <w:rPr>
          <w:b/>
          <w:bCs/>
        </w:rPr>
        <w:t xml:space="preserve"> </w:t>
      </w:r>
      <w:proofErr w:type="spellStart"/>
      <w:r w:rsidRPr="006168A6">
        <w:rPr>
          <w:b/>
          <w:bCs/>
        </w:rPr>
        <w:t>Light</w:t>
      </w:r>
      <w:proofErr w:type="spellEnd"/>
      <w:r>
        <w:t xml:space="preserve"> – Světlo, které vychází z nekonečně vzdáleného bodu v daném směru.</w:t>
      </w:r>
    </w:p>
    <w:p w14:paraId="4D859F3C" w14:textId="70F07C79" w:rsidR="00B918D1" w:rsidRPr="00BC581D" w:rsidRDefault="006168A6" w:rsidP="00441CF7">
      <w:pPr>
        <w:pStyle w:val="Normlnprvnodsazen"/>
        <w:numPr>
          <w:ilvl w:val="0"/>
          <w:numId w:val="51"/>
        </w:numPr>
      </w:pPr>
      <w:r w:rsidRPr="006168A6">
        <w:rPr>
          <w:b/>
          <w:bCs/>
        </w:rPr>
        <w:t xml:space="preserve">Ambient </w:t>
      </w:r>
      <w:proofErr w:type="spellStart"/>
      <w:r w:rsidRPr="006168A6">
        <w:rPr>
          <w:b/>
          <w:bCs/>
        </w:rPr>
        <w:t>Light</w:t>
      </w:r>
      <w:proofErr w:type="spellEnd"/>
      <w:r>
        <w:t xml:space="preserve"> – Světlo osvětlující veškeré objekty stejně, ze všech směrů. </w:t>
      </w:r>
    </w:p>
    <w:p w14:paraId="5CCD1977" w14:textId="1BEFD683" w:rsidR="00713631" w:rsidRDefault="00B358A5" w:rsidP="003A5BDB">
      <w:pPr>
        <w:pStyle w:val="Normlnprvnodsazen"/>
      </w:pPr>
      <w:r w:rsidRPr="00B358A5">
        <w:rPr>
          <w:b/>
          <w:bCs/>
        </w:rPr>
        <w:t xml:space="preserve">Stíny: </w:t>
      </w:r>
      <w:r>
        <w:t>Simulace stínu v je možné dosáhnout pomocí</w:t>
      </w:r>
      <w:r w:rsidR="00BC581D">
        <w:t xml:space="preserve"> techniky</w:t>
      </w:r>
      <w:r>
        <w:t xml:space="preserve"> </w:t>
      </w:r>
      <w:proofErr w:type="spellStart"/>
      <w:r w:rsidR="00BC581D">
        <w:t>stínovacího</w:t>
      </w:r>
      <w:proofErr w:type="spellEnd"/>
      <w:r>
        <w:t xml:space="preserve"> mapování (</w:t>
      </w:r>
      <w:proofErr w:type="spellStart"/>
      <w:r>
        <w:t>shadow</w:t>
      </w:r>
      <w:proofErr w:type="spellEnd"/>
      <w:r>
        <w:t xml:space="preserve"> </w:t>
      </w:r>
      <w:proofErr w:type="spellStart"/>
      <w:r>
        <w:t>maps</w:t>
      </w:r>
      <w:proofErr w:type="spellEnd"/>
      <w:r>
        <w:t xml:space="preserve">), kdy pro každý zdroj světa, který </w:t>
      </w:r>
      <w:proofErr w:type="gramStart"/>
      <w:r>
        <w:t>vytváří</w:t>
      </w:r>
      <w:proofErr w:type="gramEnd"/>
      <w:r>
        <w:t xml:space="preserve"> stíny jsou všechny objekty schopné vytvářet stíny vykreslovány z pohledu daného světla. Tento způsob vede k opakovaní vykreslení celé scény (</w:t>
      </w:r>
      <w:proofErr w:type="spellStart"/>
      <w:r w:rsidRPr="00B358A5">
        <w:rPr>
          <w:i/>
          <w:iCs/>
          <w:u w:val="single"/>
        </w:rPr>
        <w:t>draw</w:t>
      </w:r>
      <w:proofErr w:type="spellEnd"/>
      <w:r w:rsidRPr="00B358A5">
        <w:rPr>
          <w:i/>
          <w:iCs/>
          <w:u w:val="single"/>
        </w:rPr>
        <w:t xml:space="preserve"> </w:t>
      </w:r>
      <w:proofErr w:type="spellStart"/>
      <w:r w:rsidRPr="00B358A5">
        <w:rPr>
          <w:i/>
          <w:iCs/>
          <w:u w:val="single"/>
        </w:rPr>
        <w:t>calls</w:t>
      </w:r>
      <w:proofErr w:type="spellEnd"/>
      <w:r>
        <w:t xml:space="preserve">) pro každé světlo plus pro samotnou kameru </w:t>
      </w:r>
      <w:r>
        <w:fldChar w:fldCharType="begin"/>
      </w:r>
      <w:r>
        <w:instrText xml:space="preserve"> ADDIN ZOTERO_ITEM CSL_CITATION {"citationID":"jk7D3uWp","properties":{"formattedCitation":"(three.js Contributors 2023d)","plainCitation":"(three.js Contributors 2023d)","noteIndex":0},"citationItems":[{"id":2032,"uris":["http://zotero.org/groups/4599106/items/PFWN62AE"],"itemData":{"id":2032,"type":"webpage","title":"Shadows - three.js manual","URL":"https://threejs.org/manual/#en/shadows","author":[{"family":"three.js Contributors","given":""}],"accessed":{"date-parts":[["2023",10,18]]},"issued":{"date-parts":[["2023"]]},"citation-key":"three.jscontributorsShadowsThreeJs2023"}}],"schema":"https://github.com/citation-style-language/schema/raw/master/csl-citation.json"} </w:instrText>
      </w:r>
      <w:r>
        <w:fldChar w:fldCharType="separate"/>
      </w:r>
      <w:r w:rsidRPr="00B358A5">
        <w:t>(three.js Contributors 2023d)</w:t>
      </w:r>
      <w:r>
        <w:fldChar w:fldCharType="end"/>
      </w:r>
      <w:r w:rsidR="00BC581D">
        <w:t>. Simulace stínů v 3D aplikaci je úzce spjatá s optimalizací výkonu, jelikož se jedná o náročnou operaci. Hlavní dva přístupy simulace stínů je dynamický (</w:t>
      </w:r>
      <w:proofErr w:type="spellStart"/>
      <w:r w:rsidR="00BC581D" w:rsidRPr="00D2399F">
        <w:rPr>
          <w:i/>
          <w:iCs/>
        </w:rPr>
        <w:t>shadows</w:t>
      </w:r>
      <w:proofErr w:type="spellEnd"/>
      <w:r w:rsidR="00BC581D" w:rsidRPr="00D2399F">
        <w:rPr>
          <w:i/>
          <w:iCs/>
        </w:rPr>
        <w:t xml:space="preserve"> </w:t>
      </w:r>
      <w:proofErr w:type="spellStart"/>
      <w:r w:rsidR="00BC581D" w:rsidRPr="00D2399F">
        <w:rPr>
          <w:i/>
          <w:iCs/>
        </w:rPr>
        <w:t>maps</w:t>
      </w:r>
      <w:proofErr w:type="spellEnd"/>
      <w:r w:rsidR="00BC581D">
        <w:t>) a statické mapování, kdy simulované stíny jsou integrovány do textury (</w:t>
      </w:r>
      <w:proofErr w:type="spellStart"/>
      <w:r w:rsidR="00BC581D">
        <w:rPr>
          <w:i/>
          <w:iCs/>
        </w:rPr>
        <w:t>baked</w:t>
      </w:r>
      <w:proofErr w:type="spellEnd"/>
      <w:r w:rsidR="00BC581D">
        <w:rPr>
          <w:i/>
          <w:iCs/>
        </w:rPr>
        <w:t xml:space="preserve"> </w:t>
      </w:r>
      <w:proofErr w:type="spellStart"/>
      <w:r w:rsidR="00BC581D">
        <w:rPr>
          <w:i/>
          <w:iCs/>
        </w:rPr>
        <w:t>shadows</w:t>
      </w:r>
      <w:proofErr w:type="spellEnd"/>
      <w:r w:rsidR="00BC581D">
        <w:t>).</w:t>
      </w:r>
    </w:p>
    <w:p w14:paraId="7430C6C0" w14:textId="2093A91B" w:rsidR="00713631" w:rsidRDefault="009F4413" w:rsidP="00713631">
      <w:pPr>
        <w:pStyle w:val="Heading3"/>
      </w:pPr>
      <w:r>
        <w:t>Vývoj</w:t>
      </w:r>
    </w:p>
    <w:p w14:paraId="4F4F52F8" w14:textId="659BC563" w:rsidR="009F4413" w:rsidRPr="009F4413" w:rsidRDefault="009F4413" w:rsidP="00AC4DE3">
      <w:r>
        <w:t xml:space="preserve">Vývoj pro virtuální realitu má řadu omezujících </w:t>
      </w:r>
      <w:r w:rsidR="00BE6F26">
        <w:t>požadavků,</w:t>
      </w:r>
      <w:r>
        <w:t xml:space="preserve"> a to především ze strany optimalizace výkonu, interakce a specifických pracovních postupů (iterace testování aplikací napříč zařízeními</w:t>
      </w:r>
      <w:r w:rsidR="00795B89">
        <w:t>)</w:t>
      </w:r>
      <w:r>
        <w:t>.</w:t>
      </w:r>
      <w:r w:rsidR="00AC4DE3">
        <w:t xml:space="preserve"> V případě vývoje pro web přibývají další požadavky ve formě optimalizace doby načítání (přenos dat po síti), limitace grafických API</w:t>
      </w:r>
      <w:r w:rsidR="00795B89">
        <w:t xml:space="preserve">, požadavek vysoce optimalizovaných 3D modelů </w:t>
      </w:r>
      <w:r w:rsidR="00AC4DE3">
        <w:t xml:space="preserve">aj. </w:t>
      </w:r>
      <w:r w:rsidR="00AC4DE3">
        <w:fldChar w:fldCharType="begin"/>
      </w:r>
      <w:r w:rsidR="00AC4DE3">
        <w:instrText xml:space="preserve"> ADDIN ZOTERO_ITEM CSL_CITATION {"citationID":"4IrW97cu","properties":{"formattedCitation":"(Oculus VR 2022)","plainCitation":"(Oculus VR 2022)","noteIndex":0},"citationItems":[{"id":2083,"uris":["http://zotero.org/groups/4599106/items/CVGMIAL2"],"itemData":{"id":2083,"type":"article-magazine","abstract":"Playko’s Ski Fit 365 is a WebXR-based downhill skiing experience built on the Wonderland Engine development platform. We recently sat down with Playko CEO/CTO Yinch Yeap and Wonderland CEO Jonathan Hale for a look at how Ski Fit 365 was built.","language":"en","title":"Developing with WebXR: How Playko Built Ski Fit 365 on the Wonderland Engine","title-short":"Developing with WebXR","URL":"https://developer.oculus.com/blog/developing-with-webxr-how-playko-built-ski-fit-365-on-the-wonderland-engine/","author":[{"family":"Oculus VR","given":""}],"accessed":{"date-parts":[["2023",11,6]]},"issued":{"date-parts":[["2022"]]},"citation-key":"oculusvrDevelopingWebXRHow2022"}}],"schema":"https://github.com/citation-style-language/schema/raw/master/csl-citation.json"} </w:instrText>
      </w:r>
      <w:r w:rsidR="00AC4DE3">
        <w:fldChar w:fldCharType="separate"/>
      </w:r>
      <w:r w:rsidR="00AC4DE3" w:rsidRPr="00AC4DE3">
        <w:t>(Oculus VR 2022)</w:t>
      </w:r>
      <w:r w:rsidR="00AC4DE3">
        <w:fldChar w:fldCharType="end"/>
      </w:r>
      <w:r w:rsidR="00AC4DE3">
        <w:t xml:space="preserve">  Tyto specifika je při vývoji nutné mít na paměti a upravit dle nich návrhová rozhodnutí a tedy i výběr technologie.</w:t>
      </w:r>
    </w:p>
    <w:p w14:paraId="17370FFE" w14:textId="5631F61D" w:rsidR="00151A3A" w:rsidRPr="00151A3A" w:rsidRDefault="009F4413" w:rsidP="00151A3A">
      <w:pPr>
        <w:pStyle w:val="Normlnprvnodsazen"/>
        <w:ind w:firstLine="0"/>
        <w:rPr>
          <w:b/>
          <w:bCs/>
          <w:lang w:eastAsia="en-US"/>
        </w:rPr>
      </w:pPr>
      <w:r>
        <w:rPr>
          <w:b/>
          <w:bCs/>
          <w:lang w:eastAsia="en-US"/>
        </w:rPr>
        <w:t>Architektura</w:t>
      </w:r>
    </w:p>
    <w:p w14:paraId="1A8BE9CA" w14:textId="0E3B81C8" w:rsidR="00631F2D" w:rsidRPr="00631F2D" w:rsidRDefault="00713631" w:rsidP="00AC4DE3">
      <w:pPr>
        <w:rPr>
          <w:i/>
          <w:iCs/>
        </w:rPr>
      </w:pPr>
      <w:r>
        <w:t xml:space="preserve">Vývoj virtuálních zážitků </w:t>
      </w:r>
      <w:r w:rsidR="00883CEB">
        <w:t>sdílí</w:t>
      </w:r>
      <w:r>
        <w:t xml:space="preserve"> velkou část problematiky s herním vývojářstvím. Jedná se o tvorbu virtuálního světa, ve kterém je jeden nebo více uživatelů, kteří se světem interagují, a to skrze pohyb ve světe či s jeho objekty. Z tohoto důvod vývoj virtuálních zážitků a tvorba her sdílí i některé návrhové vzory. J</w:t>
      </w:r>
      <w:r w:rsidRPr="00713631">
        <w:t xml:space="preserve">edním z těchto vzorů je </w:t>
      </w:r>
      <w:r w:rsidR="00BF3BF0">
        <w:t xml:space="preserve">ECS </w:t>
      </w:r>
      <w:r w:rsidRPr="00713631">
        <w:t>(</w:t>
      </w:r>
      <w:r w:rsidR="00BF3BF0">
        <w:rPr>
          <w:i/>
          <w:iCs/>
        </w:rPr>
        <w:t xml:space="preserve">Entity </w:t>
      </w:r>
      <w:proofErr w:type="spellStart"/>
      <w:r w:rsidR="00BF3BF0">
        <w:rPr>
          <w:i/>
          <w:iCs/>
        </w:rPr>
        <w:t>component</w:t>
      </w:r>
      <w:proofErr w:type="spellEnd"/>
      <w:r w:rsidR="00BF3BF0">
        <w:rPr>
          <w:i/>
          <w:iCs/>
        </w:rPr>
        <w:t xml:space="preserve"> </w:t>
      </w:r>
      <w:proofErr w:type="spellStart"/>
      <w:r w:rsidR="00BF3BF0">
        <w:rPr>
          <w:i/>
          <w:iCs/>
        </w:rPr>
        <w:t>system</w:t>
      </w:r>
      <w:proofErr w:type="spellEnd"/>
      <w:r w:rsidRPr="00713631">
        <w:t xml:space="preserve">). ECS představuje způsob, jak </w:t>
      </w:r>
      <w:r w:rsidR="008A7EFA">
        <w:t xml:space="preserve">abstrahovat a </w:t>
      </w:r>
      <w:r w:rsidRPr="00713631">
        <w:t xml:space="preserve">strukturovat systémy </w:t>
      </w:r>
      <w:r w:rsidR="008A7EFA">
        <w:t xml:space="preserve">rozdělní na systémy, </w:t>
      </w:r>
      <w:r w:rsidRPr="00713631">
        <w:t xml:space="preserve">entity </w:t>
      </w:r>
      <w:r w:rsidR="008A7EFA">
        <w:t xml:space="preserve">a </w:t>
      </w:r>
      <w:r w:rsidRPr="00713631">
        <w:t>komponenty.</w:t>
      </w:r>
      <w:r w:rsidR="008A7EFA">
        <w:t xml:space="preserve"> </w:t>
      </w:r>
      <w:r w:rsidR="006A51B8">
        <w:t xml:space="preserve">Komponenty jsou soubory specifických typů dat (udržují stav), entity jsou pak indexované soubory jednoho či více komponentů. Veškerá </w:t>
      </w:r>
      <w:r w:rsidR="00AC4DE3">
        <w:t>funkcionalita</w:t>
      </w:r>
      <w:r w:rsidR="006A51B8">
        <w:t xml:space="preserve"> je následně definována v rámci systémů, které přistupují ke komponentům a mění jejich stav. Základními pravidly ECS je, komponenty nemají funkcionalitu, systémy neudržují stav (data), entity samotné jsou indexy</w:t>
      </w:r>
      <w:r w:rsidR="00F84273">
        <w:t xml:space="preserve"> </w:t>
      </w:r>
      <w:r w:rsidR="00F84273">
        <w:fldChar w:fldCharType="begin"/>
      </w:r>
      <w:r w:rsidR="00F84273">
        <w:instrText xml:space="preserve"> ADDIN ZOTERO_ITEM CSL_CITATION {"citationID":"Xetx9NYe","properties":{"formattedCitation":"(Rez Bot 2018)","plainCitation":"(Rez Bot 2018)","noteIndex":0},"citationItems":[{"id":2053,"uris":["http://zotero.org/groups/4599106/items/XCIHFTF7"],"itemData":{"id":2053,"type":"speech","abstract":"This series goes through the design an implementation of an Entity Component System from the ground up.\n\nThis video covers several methods for representing game objects and some of their advantages and disadvantages.  We discuss the basic idea of ECS and DOD as well.","title":"Entity Component System #1","URL":"https://www.youtube.com/watch?v=5KugyHKsXLQ","author":[{"literal":"Rez Bot"}],"accessed":{"date-parts":[["2023",10,29]]},"issued":{"date-parts":[["2018"]]},"citation-key":"rezbotEntityComponentSystem2018"}}],"schema":"https://github.com/citation-style-language/schema/raw/master/csl-citation.json"} </w:instrText>
      </w:r>
      <w:r w:rsidR="00F84273">
        <w:fldChar w:fldCharType="separate"/>
      </w:r>
      <w:r w:rsidR="00F84273" w:rsidRPr="00F84273">
        <w:t>(Rez Bot 2018)</w:t>
      </w:r>
      <w:r w:rsidR="00F84273">
        <w:fldChar w:fldCharType="end"/>
      </w:r>
      <w:r w:rsidR="006A51B8">
        <w:t xml:space="preserve">. </w:t>
      </w:r>
      <w:r w:rsidR="00883CEB" w:rsidRPr="00883CEB">
        <w:t xml:space="preserve">Tím se </w:t>
      </w:r>
      <w:proofErr w:type="gramStart"/>
      <w:r w:rsidR="00883CEB" w:rsidRPr="00883CEB">
        <w:t>vytváří</w:t>
      </w:r>
      <w:proofErr w:type="gramEnd"/>
      <w:r w:rsidR="00883CEB" w:rsidRPr="00883CEB">
        <w:t xml:space="preserve"> modulární a flexibilní architektura,</w:t>
      </w:r>
      <w:r w:rsidR="00F84273">
        <w:t xml:space="preserve"> která umožňuje kompozici různých kombinací dat a chování a dále </w:t>
      </w:r>
      <w:r w:rsidR="00883CEB" w:rsidRPr="00883CEB">
        <w:t>usnadňuje tvorbu, úpravu a rozšiřování virtuálního světa.</w:t>
      </w:r>
      <w:r w:rsidR="00883CEB">
        <w:t xml:space="preserve"> </w:t>
      </w:r>
      <w:r w:rsidR="00631F2D">
        <w:t xml:space="preserve">V praxi pak entitou může být např. miniatura 3D modelu města, které je přiřazen komponenty, které umožňují rotaci pomocí kurzoru aj. </w:t>
      </w:r>
    </w:p>
    <w:p w14:paraId="1C2A8778" w14:textId="4830FDF8" w:rsidR="00713631" w:rsidRDefault="00883CEB" w:rsidP="00631F2D">
      <w:pPr>
        <w:pStyle w:val="Normlnprvnodsazen"/>
      </w:pPr>
      <w:r>
        <w:t xml:space="preserve">Tento přístup využívá řada herních </w:t>
      </w:r>
      <w:proofErr w:type="spellStart"/>
      <w:r>
        <w:t>enginů</w:t>
      </w:r>
      <w:proofErr w:type="spellEnd"/>
      <w:r>
        <w:t xml:space="preserve"> (</w:t>
      </w:r>
      <w:proofErr w:type="spellStart"/>
      <w:r>
        <w:t>Unreal</w:t>
      </w:r>
      <w:proofErr w:type="spellEnd"/>
      <w:r>
        <w:t xml:space="preserve"> </w:t>
      </w:r>
      <w:proofErr w:type="spellStart"/>
      <w:r>
        <w:t>Engine</w:t>
      </w:r>
      <w:proofErr w:type="spellEnd"/>
      <w:r>
        <w:t>, Unity, Godot) a také webové řešení jako Babylon.js a A-</w:t>
      </w:r>
      <w:proofErr w:type="spellStart"/>
      <w:proofErr w:type="gramStart"/>
      <w:r>
        <w:t>Frame</w:t>
      </w:r>
      <w:proofErr w:type="spellEnd"/>
      <w:proofErr w:type="gramEnd"/>
      <w:r w:rsidR="008A7EFA">
        <w:t xml:space="preserve"> popř. řešení jako </w:t>
      </w:r>
      <w:proofErr w:type="spellStart"/>
      <w:r w:rsidR="008A7EFA">
        <w:t>Mozzila</w:t>
      </w:r>
      <w:proofErr w:type="spellEnd"/>
      <w:r w:rsidR="008A7EFA">
        <w:t xml:space="preserve"> </w:t>
      </w:r>
      <w:proofErr w:type="spellStart"/>
      <w:r w:rsidR="008A7EFA">
        <w:t>Hubs</w:t>
      </w:r>
      <w:proofErr w:type="spellEnd"/>
      <w:r w:rsidR="008A7EFA">
        <w:t xml:space="preserve">, </w:t>
      </w:r>
      <w:proofErr w:type="spellStart"/>
      <w:r w:rsidR="008A7EFA">
        <w:t>Third</w:t>
      </w:r>
      <w:proofErr w:type="spellEnd"/>
      <w:r w:rsidR="008A7EFA">
        <w:t xml:space="preserve"> </w:t>
      </w:r>
      <w:proofErr w:type="spellStart"/>
      <w:r w:rsidR="008A7EFA">
        <w:t>Room</w:t>
      </w:r>
      <w:proofErr w:type="spellEnd"/>
      <w:r w:rsidR="008A7EFA">
        <w:t xml:space="preserve"> a </w:t>
      </w:r>
      <w:proofErr w:type="spellStart"/>
      <w:r w:rsidR="008A7EFA">
        <w:t>Ethereal</w:t>
      </w:r>
      <w:proofErr w:type="spellEnd"/>
      <w:r w:rsidR="008A7EFA">
        <w:t xml:space="preserve"> </w:t>
      </w:r>
      <w:proofErr w:type="spellStart"/>
      <w:r w:rsidR="008A7EFA">
        <w:t>Engine</w:t>
      </w:r>
      <w:proofErr w:type="spellEnd"/>
      <w:r w:rsidR="008A7EFA">
        <w:t xml:space="preserve"> (</w:t>
      </w:r>
      <w:r w:rsidR="008A7EFA" w:rsidRPr="008A7EFA">
        <w:rPr>
          <w:highlight w:val="yellow"/>
        </w:rPr>
        <w:t xml:space="preserve">podrobný rozbor </w:t>
      </w:r>
      <w:proofErr w:type="spellStart"/>
      <w:r w:rsidR="008A7EFA" w:rsidRPr="008A7EFA">
        <w:rPr>
          <w:highlight w:val="yellow"/>
        </w:rPr>
        <w:t>technologiíí</w:t>
      </w:r>
      <w:proofErr w:type="spellEnd"/>
      <w:r w:rsidR="008A7EFA" w:rsidRPr="008A7EFA">
        <w:rPr>
          <w:highlight w:val="yellow"/>
        </w:rPr>
        <w:t xml:space="preserve"> viz. X</w:t>
      </w:r>
      <w:r w:rsidR="008A7EFA">
        <w:t>).</w:t>
      </w:r>
      <w:r w:rsidR="006A51B8">
        <w:t xml:space="preserve"> </w:t>
      </w:r>
      <w:r w:rsidR="006A51B8">
        <w:fldChar w:fldCharType="begin"/>
      </w:r>
      <w:r w:rsidR="006A51B8">
        <w:instrText xml:space="preserve"> ADDIN ZOTERO_ITEM CSL_CITATION {"citationID":"d6HEncIp","properties":{"formattedCitation":"(Stapley 2022; Ford 2017; Mozilla Hubs 2022)","plainCitation":"(Stapley 2022; Ford 2017; Mozilla Hubs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id":2051,"uris":["http://zotero.org/groups/4599106/items/VVUCTGI3"],"itemData":{"id":2051,"type":"speech","abstract":"'Overwatch' uses a cutting-edge Entity Component System (ECS) architecture to create a rich variety of gameplay. Each hero in 'Overwatch' must stand on their own in terms of depth. Blizzard's team leverages ECS to curtail complexity, even as they...","title":"'Overwatch' Gameplay Architecture and Netcode","URL":"https://www.gdcvault.com/play/1024001/-Overwatch-Gameplay-Architecture-and","author":[{"family":"Ford","given":"Tim"}],"accessed":{"date-parts":[["2023",10,29]]},"issued":{"date-parts":[["2017"]]},"citation-key":"fordOverwatchGameplayArchitecture2017"}},{"id":2050,"uris":["http://zotero.org/groups/4599106/items/5LEYLNPG"],"itemData":{"id":2050,"type":"speech","abstract":"Hubs Engineering Manager John and Senior Staff Engineer Dom to chat about why Hubs is adopting a new entity component system and plans for the future.\n\n  / mozillahubs","title":"Hubs New Entity Component System","URL":"https://www.youtube.com/watch?v=sAhcJ0XLkK4","author":[{"literal":"Mozilla Hubs"}],"accessed":{"date-parts":[["2023",10,29]]},"issued":{"date-parts":[["2022"]]},"citation-key":"mozillahubsHubsNewEntity2022"}}],"schema":"https://github.com/citation-style-language/schema/raw/master/csl-citation.json"} </w:instrText>
      </w:r>
      <w:r w:rsidR="006A51B8">
        <w:fldChar w:fldCharType="separate"/>
      </w:r>
      <w:r w:rsidR="006A51B8" w:rsidRPr="006A51B8">
        <w:t>(Stapley 2022; Ford 2017; Mozilla Hubs 2022)</w:t>
      </w:r>
      <w:r w:rsidR="006A51B8">
        <w:fldChar w:fldCharType="end"/>
      </w:r>
    </w:p>
    <w:p w14:paraId="5E693909" w14:textId="77777777" w:rsidR="008A7EFA" w:rsidRDefault="008A7EFA" w:rsidP="008A7EFA">
      <w:pPr>
        <w:pStyle w:val="Normlnprvnodsazen"/>
        <w:rPr>
          <w:lang w:val="en-US" w:eastAsia="en-US"/>
        </w:rPr>
      </w:pPr>
    </w:p>
    <w:p w14:paraId="126F7C9D" w14:textId="77777777" w:rsidR="008A7EFA" w:rsidRDefault="008A7EFA" w:rsidP="008A7EFA">
      <w:pPr>
        <w:keepNext/>
      </w:pPr>
      <w:r>
        <w:rPr>
          <w:noProof/>
        </w:rPr>
        <w:lastRenderedPageBreak/>
        <w:drawing>
          <wp:inline distT="0" distB="0" distL="0" distR="0" wp14:anchorId="7DF40D4B" wp14:editId="79385156">
            <wp:extent cx="3390181" cy="2518619"/>
            <wp:effectExtent l="0" t="0" r="1270" b="0"/>
            <wp:docPr id="163493758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010" cy="2526664"/>
                    </a:xfrm>
                    <a:prstGeom prst="rect">
                      <a:avLst/>
                    </a:prstGeom>
                    <a:noFill/>
                    <a:ln>
                      <a:noFill/>
                    </a:ln>
                  </pic:spPr>
                </pic:pic>
              </a:graphicData>
            </a:graphic>
          </wp:inline>
        </w:drawing>
      </w:r>
    </w:p>
    <w:p w14:paraId="64F963C0" w14:textId="00EEFD05" w:rsidR="008A7EFA" w:rsidRDefault="008A7EFA" w:rsidP="008A7EFA">
      <w:pPr>
        <w:pStyle w:val="Caption"/>
      </w:pPr>
      <w:r>
        <w:t xml:space="preserve">Obr. </w:t>
      </w:r>
      <w:r>
        <w:fldChar w:fldCharType="begin"/>
      </w:r>
      <w:r>
        <w:instrText xml:space="preserve"> SEQ Obr. \* ARABIC </w:instrText>
      </w:r>
      <w:r>
        <w:fldChar w:fldCharType="separate"/>
      </w:r>
      <w:r w:rsidR="002165DC">
        <w:rPr>
          <w:noProof/>
        </w:rPr>
        <w:t>19</w:t>
      </w:r>
      <w:r>
        <w:fldChar w:fldCharType="end"/>
      </w:r>
      <w:r>
        <w:t xml:space="preserve"> Architektura ECS návrhového vzoru. Zdroj: </w:t>
      </w:r>
      <w:r>
        <w:fldChar w:fldCharType="begin"/>
      </w:r>
      <w:r>
        <w:instrText xml:space="preserve"> ADDIN ZOTERO_ITEM CSL_CITATION {"citationID":"EnUWM80E","properties":{"formattedCitation":"(Stapley 2022)","plainCitation":"(Stapley 2022)","noteIndex":0},"citationItems":[{"id":2048,"uris":["http://zotero.org/groups/4599106/items/WIGAIFSJ"],"itemData":{"id":2048,"type":"webpage","abstract":"The latest open-source solution! Creator writes an ECS framework + behavior tree to implementation for fighting game AI  Introduction There are many ways to implement game AI. The most commonly used ones are finite state machines and behavior trees. Compared with finite state machines, behavior trees have better scalability and flexibility and can implement more complex AI requirements. Developer “honmono” implemented a fighting AI Demo with an ECS + BehaviorTree framework in Cocos Creator. Let...","container-title":"Cocos Forums","language":"en","title":"Implementation ECS Framework + Behavior Tree For Fighting Game AI - Knowledge base","URL":"https://discuss.cocos2d-x.org/t/implementation-ecs-framework-behavior-tree-for-fighting-game-ai/56409","author":[{"family":"Stapley","given":"Luke"}],"accessed":{"date-parts":[["2023",10,29]]},"issued":{"date-parts":[["2022",7,5]]},"citation-key":"stapleyImplementationECSFramework2022"}}],"schema":"https://github.com/citation-style-language/schema/raw/master/csl-citation.json"} </w:instrText>
      </w:r>
      <w:r>
        <w:fldChar w:fldCharType="separate"/>
      </w:r>
      <w:r w:rsidRPr="008A7EFA">
        <w:t>(Stapley 2022)</w:t>
      </w:r>
      <w:r>
        <w:fldChar w:fldCharType="end"/>
      </w:r>
    </w:p>
    <w:p w14:paraId="060C1624" w14:textId="6D8128CA" w:rsidR="009F4413" w:rsidRDefault="009F4413" w:rsidP="009F4413">
      <w:pPr>
        <w:pStyle w:val="Malnadpis"/>
      </w:pPr>
      <w:r>
        <w:t>Výkon</w:t>
      </w:r>
    </w:p>
    <w:p w14:paraId="40655F5C" w14:textId="3E3CEC8C" w:rsidR="009F4413" w:rsidRDefault="009F4413" w:rsidP="00AC4DE3">
      <w:r>
        <w:t xml:space="preserve">Při vývoji VR aplikace pro web. Je nutné mít na paměti parametry ovlivňující virtuální zážitek. Jedná se primárně o přenosovou náročnost tedy velikost dané scény (bajty) a následně výpočetní, popř. vykreslovací náročnost. Velikost scény přímo ovlivňuje </w:t>
      </w:r>
      <w:r w:rsidR="00BE6F26">
        <w:t>čas,</w:t>
      </w:r>
      <w:r>
        <w:t xml:space="preserve"> jaký je potřeba pro její stažení. V případě webového prostředí nelze počítat s tím, že každé zařízení má rychlé připojení k internetu. Výkon se většinou </w:t>
      </w:r>
      <w:proofErr w:type="gramStart"/>
      <w:r>
        <w:t>měří</w:t>
      </w:r>
      <w:proofErr w:type="gramEnd"/>
      <w:r>
        <w:t xml:space="preserve"> pomocí velikosti využité RAM, počtu vykreslovacích příkazů (</w:t>
      </w:r>
      <w:proofErr w:type="spellStart"/>
      <w:r w:rsidRPr="00BE6F26">
        <w:rPr>
          <w:i/>
          <w:iCs/>
        </w:rPr>
        <w:t>draw</w:t>
      </w:r>
      <w:proofErr w:type="spellEnd"/>
      <w:r w:rsidRPr="00BE6F26">
        <w:rPr>
          <w:i/>
          <w:iCs/>
        </w:rPr>
        <w:t xml:space="preserve"> </w:t>
      </w:r>
      <w:proofErr w:type="spellStart"/>
      <w:r w:rsidRPr="00BE6F26">
        <w:rPr>
          <w:i/>
          <w:iCs/>
        </w:rPr>
        <w:t>calls</w:t>
      </w:r>
      <w:proofErr w:type="spellEnd"/>
      <w:r>
        <w:t>), a s</w:t>
      </w:r>
      <w:r w:rsidRPr="00BF699A">
        <w:t>nímková frekvence aplikace</w:t>
      </w:r>
      <w:r>
        <w:rPr>
          <w:lang w:val="en-US"/>
        </w:rPr>
        <w:t xml:space="preserve">; </w:t>
      </w:r>
      <w:r>
        <w:t>FPS (</w:t>
      </w:r>
      <w:proofErr w:type="spellStart"/>
      <w:r w:rsidRPr="00BE6F26">
        <w:rPr>
          <w:i/>
          <w:iCs/>
        </w:rPr>
        <w:t>frames</w:t>
      </w:r>
      <w:proofErr w:type="spellEnd"/>
      <w:r w:rsidRPr="00BE6F26">
        <w:rPr>
          <w:i/>
          <w:iCs/>
        </w:rPr>
        <w:t xml:space="preserve"> per second</w:t>
      </w:r>
      <w:r>
        <w:t xml:space="preserve">), které je aplikace schopná vykreslit.  Z hlediska výkonu hrají roli při optimalizaci výkonu pak </w:t>
      </w:r>
      <w:r>
        <w:fldChar w:fldCharType="begin"/>
      </w:r>
      <w:r>
        <w:instrText xml:space="preserve"> ADDIN ZOTERO_ITEM CSL_CITATION {"citationID":"i3di14lv","properties":{"formattedCitation":"(Mozzila Corporation 2023b)","plainCitation":"(Mozzila Corporation 2023b)","noteIndex":0},"citationItems":[{"id":2046,"uris":["http://zotero.org/groups/4599106/items/CMHT4UDG"],"itemData":{"id":2046,"type":"webpage","abstract":"## Improving Performance","language":"en","title":"Optimizing Scenes","URL":"https://hubs.mozilla.com/docs/index.html","author":[{"family":"Mozzila Corporation","given":""}],"accessed":{"date-parts":[["2023",10,28]]},"issued":{"date-parts":[["2023"]]},"citation-key":"mozzilacorporationOptimizingScenes2023"}}],"schema":"https://github.com/citation-style-language/schema/raw/master/csl-citation.json"} </w:instrText>
      </w:r>
      <w:r>
        <w:fldChar w:fldCharType="separate"/>
      </w:r>
      <w:r w:rsidRPr="00BF699A">
        <w:t>(Mozzila Corporation 2023b)</w:t>
      </w:r>
      <w:r>
        <w:fldChar w:fldCharType="end"/>
      </w:r>
      <w:r>
        <w:t xml:space="preserve">: </w:t>
      </w:r>
    </w:p>
    <w:p w14:paraId="0C08309B" w14:textId="77777777" w:rsidR="009F4413" w:rsidRDefault="009F4413" w:rsidP="009F4413">
      <w:pPr>
        <w:pStyle w:val="Normlnprvnodsazen"/>
        <w:numPr>
          <w:ilvl w:val="0"/>
          <w:numId w:val="54"/>
        </w:numPr>
      </w:pPr>
      <w:r w:rsidRPr="00D2399F">
        <w:rPr>
          <w:b/>
          <w:bCs/>
        </w:rPr>
        <w:t>Počet polygonů –</w:t>
      </w:r>
      <w:r>
        <w:t xml:space="preserve"> Počet polygonů by zpravidla neměl zasahovat do řádu statisíců. </w:t>
      </w:r>
    </w:p>
    <w:p w14:paraId="313D582A" w14:textId="77777777" w:rsidR="009F4413" w:rsidRDefault="009F4413" w:rsidP="009F4413">
      <w:pPr>
        <w:pStyle w:val="Normlnprvnodsazen"/>
        <w:numPr>
          <w:ilvl w:val="0"/>
          <w:numId w:val="54"/>
        </w:numPr>
      </w:pPr>
      <w:r w:rsidRPr="00D2399F">
        <w:rPr>
          <w:b/>
          <w:bCs/>
        </w:rPr>
        <w:t>Počet materiálů</w:t>
      </w:r>
      <w:r>
        <w:t xml:space="preserve"> – Vyšší počty materiálů zvyšují počet potřebných vykreslovacích příkazů, tedy zatěžují GPU zařízení. </w:t>
      </w:r>
    </w:p>
    <w:p w14:paraId="196C2365" w14:textId="0FC3437F" w:rsidR="009F4413" w:rsidRDefault="009F4413" w:rsidP="009F4413">
      <w:pPr>
        <w:pStyle w:val="Normlnprvnodsazen"/>
        <w:numPr>
          <w:ilvl w:val="0"/>
          <w:numId w:val="54"/>
        </w:numPr>
      </w:pPr>
      <w:r w:rsidRPr="00D2399F">
        <w:rPr>
          <w:b/>
          <w:bCs/>
        </w:rPr>
        <w:t>Velikost a počet textur</w:t>
      </w:r>
      <w:r>
        <w:t xml:space="preserve"> – Textury je zpravidla nutné nejvíce </w:t>
      </w:r>
      <w:r w:rsidR="00E97AB2">
        <w:t>optimalizovat,</w:t>
      </w:r>
      <w:r>
        <w:t xml:space="preserve"> a to jak jejich </w:t>
      </w:r>
      <w:proofErr w:type="gramStart"/>
      <w:r>
        <w:t>velikost</w:t>
      </w:r>
      <w:proofErr w:type="gramEnd"/>
      <w:r>
        <w:t xml:space="preserve"> tak jejich rozlišení. V </w:t>
      </w:r>
      <w:proofErr w:type="spellStart"/>
      <w:r>
        <w:t>rendering</w:t>
      </w:r>
      <w:proofErr w:type="spellEnd"/>
      <w:r>
        <w:t xml:space="preserve"> </w:t>
      </w:r>
      <w:proofErr w:type="spellStart"/>
      <w:r>
        <w:t>enginu</w:t>
      </w:r>
      <w:proofErr w:type="spellEnd"/>
      <w:r>
        <w:t xml:space="preserve"> three.js textura zabere </w:t>
      </w:r>
      <w:r>
        <w:rPr>
          <w:i/>
          <w:iCs/>
        </w:rPr>
        <w:t xml:space="preserve">šířka * výška * 4 * 1.33 </w:t>
      </w:r>
      <w:r>
        <w:t xml:space="preserve">bajtů operační paměti. Což pro texturu o rozlišení 1024x1024 znamená 5.19 MB operační paměti. </w:t>
      </w:r>
      <w:r>
        <w:fldChar w:fldCharType="begin"/>
      </w:r>
      <w:r>
        <w:instrText xml:space="preserve"> ADDIN ZOTERO_ITEM CSL_CITATION {"citationID":"no6BDw5s","properties":{"formattedCitation":"(three.js Contributors 2023e)","plainCitation":"(three.js Contributors 2023e)","noteIndex":0},"citationItems":[{"id":2019,"uris":["http://zotero.org/groups/4599106/items/Q5D4778C"],"itemData":{"id":2019,"type":"webpage","title":"Textures - three.js manual","URL":"https://threejs.org/manual/#en/textures#memory","author":[{"family":"three.js Contributors","given":""}],"accessed":{"date-parts":[["2023",10,15]]},"issued":{"date-parts":[["2023"]]},"citation-key":"three.jscontributorsTexturesThreeJs2023"}}],"schema":"https://github.com/citation-style-language/schema/raw/master/csl-citation.json"} </w:instrText>
      </w:r>
      <w:r>
        <w:fldChar w:fldCharType="separate"/>
      </w:r>
      <w:r w:rsidRPr="00D72ECF">
        <w:t>(three.js Contributors 2023e)</w:t>
      </w:r>
      <w:r>
        <w:fldChar w:fldCharType="end"/>
      </w:r>
      <w:r>
        <w:t xml:space="preserve"> </w:t>
      </w:r>
    </w:p>
    <w:p w14:paraId="64968EE3" w14:textId="77777777" w:rsidR="009F4413" w:rsidRDefault="009F4413" w:rsidP="009F4413">
      <w:pPr>
        <w:pStyle w:val="Normlnprvnodsazen"/>
        <w:numPr>
          <w:ilvl w:val="0"/>
          <w:numId w:val="54"/>
        </w:numPr>
      </w:pPr>
      <w:r w:rsidRPr="00D2399F">
        <w:rPr>
          <w:b/>
          <w:bCs/>
        </w:rPr>
        <w:t>Počet světel</w:t>
      </w:r>
      <w:r>
        <w:rPr>
          <w:b/>
          <w:bCs/>
        </w:rPr>
        <w:t xml:space="preserve"> </w:t>
      </w:r>
      <w:r>
        <w:t xml:space="preserve">– Větší počet dynamických světel znamená větší počet vykreslení a větší výpočetní náročnost pro simulaci osvětlení. </w:t>
      </w:r>
    </w:p>
    <w:p w14:paraId="6742FCF9" w14:textId="4E964825" w:rsidR="00BE6F26" w:rsidRDefault="00BE6F26" w:rsidP="00BE6F26">
      <w:pPr>
        <w:pStyle w:val="Normlnprvnodsazen"/>
        <w:ind w:firstLine="0"/>
      </w:pPr>
      <w:r>
        <w:t xml:space="preserve">Optimalizace výkonu je pro VR aplikace klíčová </w:t>
      </w:r>
      <w:r w:rsidRPr="00A8032F">
        <w:rPr>
          <w:highlight w:val="yellow"/>
        </w:rPr>
        <w:t xml:space="preserve">(citovat WLE Hale, Meta </w:t>
      </w:r>
      <w:proofErr w:type="spellStart"/>
      <w:r w:rsidRPr="00A8032F">
        <w:rPr>
          <w:highlight w:val="yellow"/>
        </w:rPr>
        <w:t>Quest</w:t>
      </w:r>
      <w:proofErr w:type="spellEnd"/>
      <w:r w:rsidRPr="00A8032F">
        <w:rPr>
          <w:highlight w:val="yellow"/>
        </w:rPr>
        <w:t xml:space="preserve"> prezentaci).</w:t>
      </w:r>
      <w:r>
        <w:t xml:space="preserve"> Jedná se tedy o snahu snížit základní metriky zmíněné výše. Jelikož je tento proces nezbytný pro jakýkoliv jiný než malý projekt, </w:t>
      </w:r>
      <w:proofErr w:type="spellStart"/>
      <w:r>
        <w:t>exitují</w:t>
      </w:r>
      <w:proofErr w:type="spellEnd"/>
      <w:r>
        <w:t xml:space="preserve"> standardy, technologie a procesy pro jeho </w:t>
      </w:r>
      <w:proofErr w:type="spellStart"/>
      <w:r>
        <w:t>usnadění</w:t>
      </w:r>
      <w:proofErr w:type="spellEnd"/>
      <w:r>
        <w:t xml:space="preserve"> </w:t>
      </w:r>
      <w:r w:rsidRPr="006E15C8">
        <w:rPr>
          <w:highlight w:val="yellow"/>
          <w:lang w:val="en-US"/>
        </w:rPr>
        <w:t>(</w:t>
      </w:r>
      <w:r w:rsidRPr="006E15C8">
        <w:rPr>
          <w:highlight w:val="yellow"/>
        </w:rPr>
        <w:t xml:space="preserve">viz. kap. </w:t>
      </w:r>
      <w:proofErr w:type="spellStart"/>
      <w:r w:rsidRPr="006E15C8">
        <w:rPr>
          <w:highlight w:val="yellow"/>
        </w:rPr>
        <w:t>Asset</w:t>
      </w:r>
      <w:proofErr w:type="spellEnd"/>
      <w:r w:rsidRPr="006E15C8">
        <w:rPr>
          <w:highlight w:val="yellow"/>
        </w:rPr>
        <w:t xml:space="preserve"> </w:t>
      </w:r>
      <w:proofErr w:type="spellStart"/>
      <w:r w:rsidRPr="006E15C8">
        <w:rPr>
          <w:highlight w:val="yellow"/>
        </w:rPr>
        <w:t>pipeline</w:t>
      </w:r>
      <w:proofErr w:type="spellEnd"/>
      <w:r w:rsidRPr="006E15C8">
        <w:rPr>
          <w:highlight w:val="yellow"/>
        </w:rPr>
        <w:t>).</w:t>
      </w:r>
    </w:p>
    <w:p w14:paraId="3C0C1768" w14:textId="76F102F6" w:rsidR="00B15BD2" w:rsidRPr="00BE6F26" w:rsidRDefault="00B15BD2" w:rsidP="00BE6F26">
      <w:pPr>
        <w:pStyle w:val="Normlnprvnodsazen"/>
        <w:ind w:firstLine="0"/>
      </w:pPr>
      <w:proofErr w:type="spellStart"/>
      <w:r>
        <w:t>Spojovnání</w:t>
      </w:r>
      <w:proofErr w:type="spellEnd"/>
      <w:r>
        <w:t xml:space="preserve"> textur do atlasů a „spékání“ světelných efektů do textur. </w:t>
      </w:r>
      <w:proofErr w:type="spellStart"/>
      <w:r>
        <w:t>Engine</w:t>
      </w:r>
      <w:proofErr w:type="spellEnd"/>
      <w:r>
        <w:t xml:space="preserve"> pak načítá </w:t>
      </w:r>
      <w:proofErr w:type="spellStart"/>
      <w:r>
        <w:t>pozue</w:t>
      </w:r>
      <w:proofErr w:type="spellEnd"/>
      <w:r>
        <w:t xml:space="preserve"> texturu a nemusí vypočítávat osvětlení. </w:t>
      </w:r>
    </w:p>
    <w:p w14:paraId="0F580FDE" w14:textId="6ED4D310" w:rsidR="009F4413" w:rsidRPr="009F4413" w:rsidRDefault="009F4413" w:rsidP="00AC4DE3">
      <w:pPr>
        <w:pStyle w:val="Normlnprvnodsazen"/>
        <w:ind w:firstLine="0"/>
      </w:pPr>
      <w:r w:rsidRPr="00D2399F">
        <w:rPr>
          <w:highlight w:val="yellow"/>
          <w:lang w:val="en-US"/>
        </w:rPr>
        <w:t xml:space="preserve">#todo </w:t>
      </w:r>
      <w:r w:rsidRPr="00D2399F">
        <w:rPr>
          <w:highlight w:val="yellow"/>
        </w:rPr>
        <w:t xml:space="preserve">Techniky optimalizace – stručně – až je použiju </w:t>
      </w:r>
      <w:r w:rsidRPr="00D2399F">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r w:rsidRPr="00D2399F">
        <w:rPr>
          <w:highlight w:val="yellow"/>
        </w:rPr>
        <w:t>.</w:t>
      </w:r>
    </w:p>
    <w:p w14:paraId="6C764B62" w14:textId="37926C15" w:rsidR="001D0278" w:rsidRDefault="000558F0" w:rsidP="002656D4">
      <w:pPr>
        <w:pStyle w:val="Heading1"/>
        <w:rPr>
          <w:lang w:val="cs-CZ"/>
        </w:rPr>
      </w:pPr>
      <w:r w:rsidRPr="001F6849">
        <w:rPr>
          <w:lang w:val="cs-CZ"/>
        </w:rPr>
        <w:lastRenderedPageBreak/>
        <w:t>Analýza technologií</w:t>
      </w:r>
    </w:p>
    <w:p w14:paraId="4D168E40" w14:textId="48DC7281" w:rsidR="0070296D" w:rsidRDefault="00D92D85" w:rsidP="00FA6C16">
      <w:pPr>
        <w:rPr>
          <w:lang w:eastAsia="cs-CZ"/>
        </w:rPr>
      </w:pPr>
      <w:r>
        <w:rPr>
          <w:lang w:eastAsia="cs-CZ"/>
        </w:rPr>
        <w:t>Stěžejní</w:t>
      </w:r>
      <w:r w:rsidR="00D90163">
        <w:rPr>
          <w:lang w:eastAsia="cs-CZ"/>
        </w:rPr>
        <w:t xml:space="preserve"> kapitola práce se zaměřuje převážně na </w:t>
      </w:r>
      <w:r>
        <w:rPr>
          <w:lang w:eastAsia="cs-CZ"/>
        </w:rPr>
        <w:t xml:space="preserve">analýzu technologií, které mohou tvořit vhodný tzv. </w:t>
      </w:r>
      <w:proofErr w:type="spellStart"/>
      <w:r>
        <w:rPr>
          <w:i/>
          <w:iCs/>
          <w:lang w:eastAsia="cs-CZ"/>
        </w:rPr>
        <w:t>Virtual</w:t>
      </w:r>
      <w:proofErr w:type="spellEnd"/>
      <w:r>
        <w:rPr>
          <w:i/>
          <w:iCs/>
          <w:lang w:eastAsia="cs-CZ"/>
        </w:rPr>
        <w:t xml:space="preserve"> </w:t>
      </w:r>
      <w:proofErr w:type="spellStart"/>
      <w:r>
        <w:rPr>
          <w:i/>
          <w:iCs/>
          <w:lang w:eastAsia="cs-CZ"/>
        </w:rPr>
        <w:t>World</w:t>
      </w:r>
      <w:proofErr w:type="spellEnd"/>
      <w:r>
        <w:rPr>
          <w:i/>
          <w:iCs/>
          <w:lang w:eastAsia="cs-CZ"/>
        </w:rPr>
        <w:t xml:space="preserve"> </w:t>
      </w:r>
      <w:proofErr w:type="spellStart"/>
      <w:r>
        <w:rPr>
          <w:i/>
          <w:iCs/>
          <w:lang w:eastAsia="cs-CZ"/>
        </w:rPr>
        <w:t>Generator</w:t>
      </w:r>
      <w:proofErr w:type="spellEnd"/>
      <w:r>
        <w:rPr>
          <w:lang w:eastAsia="cs-CZ"/>
        </w:rPr>
        <w:t xml:space="preserve"> </w:t>
      </w:r>
      <w:r w:rsidRPr="00D92D85">
        <w:rPr>
          <w:highlight w:val="yellow"/>
          <w:lang w:eastAsia="cs-CZ"/>
        </w:rPr>
        <w:t>(viz. kap. Systém virtuální reality)</w:t>
      </w:r>
      <w:r>
        <w:rPr>
          <w:lang w:eastAsia="cs-CZ"/>
        </w:rPr>
        <w:t xml:space="preserve"> pro účely vizualizace geografických dat na webu. </w:t>
      </w:r>
      <w:r w:rsidR="00976012">
        <w:rPr>
          <w:lang w:eastAsia="cs-CZ"/>
        </w:rPr>
        <w:t xml:space="preserve">Za účelem úspěšné analýzy je vhodné dostupné technologie klasifikovat. Klasifikačními kritérii v tomto případě je obor a primární účel v jakém technologie figuruje. Takto je možné definovat kategorie na CAD, GIS, herní vývojářství, 3D modelování (umění) </w:t>
      </w:r>
      <w:proofErr w:type="gramStart"/>
      <w:r w:rsidR="00976012">
        <w:rPr>
          <w:lang w:eastAsia="cs-CZ"/>
        </w:rPr>
        <w:t>aj..</w:t>
      </w:r>
      <w:proofErr w:type="gramEnd"/>
      <w:r w:rsidR="00976012">
        <w:rPr>
          <w:lang w:eastAsia="cs-CZ"/>
        </w:rPr>
        <w:t xml:space="preserve"> Dalším klasifikačním kritériem je následně zda se jedná o technologie nativní či webové. Z hlediska vývoje je vhodné klasifikovat technologie na základě míry abstrakce jakou uživateli poskytují, tedy zda se jedná o psaní kódu pro grafické </w:t>
      </w:r>
      <w:proofErr w:type="spellStart"/>
      <w:r w:rsidR="00976012">
        <w:rPr>
          <w:lang w:eastAsia="cs-CZ"/>
        </w:rPr>
        <w:t>shadery</w:t>
      </w:r>
      <w:proofErr w:type="spellEnd"/>
      <w:r w:rsidR="00976012">
        <w:rPr>
          <w:lang w:eastAsia="cs-CZ"/>
        </w:rPr>
        <w:t xml:space="preserve"> či o knihovnu až po kompletně řešenou aplikaci s GUI.</w:t>
      </w:r>
      <w:r w:rsidR="007B08B5">
        <w:rPr>
          <w:lang w:eastAsia="cs-CZ"/>
        </w:rPr>
        <w:t xml:space="preserve"> Proces vývoje aplikace přesahuje přes více zmíněných účelů užití, napříč mírami abstrakce a využívá nativních i webových řešení.</w:t>
      </w:r>
      <w:r w:rsidR="00FA6C16">
        <w:rPr>
          <w:lang w:eastAsia="cs-CZ"/>
        </w:rPr>
        <w:t xml:space="preserve"> Tudíž i za účelem tvorby </w:t>
      </w:r>
      <w:r w:rsidR="00FA6C16" w:rsidRPr="00FA6C16">
        <w:t xml:space="preserve">aplikace pro vizualizaci dat na webu ve virtuální realitě je potřeba souhra více technologií, které umožní </w:t>
      </w:r>
      <w:r w:rsidR="00260F6F" w:rsidRPr="00FA6C16">
        <w:t>pořízení dat, úpravu dat, vizualizaci, interakci a následně publikaci</w:t>
      </w:r>
      <w:r w:rsidR="00A1051A" w:rsidRPr="00FA6C16">
        <w:t>.</w:t>
      </w:r>
      <w:r w:rsidR="00695EF6" w:rsidRPr="00FA6C16">
        <w:t xml:space="preserve"> </w:t>
      </w:r>
      <w:r w:rsidR="00260F6F" w:rsidRPr="00FA6C16">
        <w:t xml:space="preserve">Nejedná se tedy o jednotlivou technologii, ale souhru více tzv. </w:t>
      </w:r>
      <w:r w:rsidR="00260F6F" w:rsidRPr="00FA6C16">
        <w:rPr>
          <w:i/>
          <w:iCs/>
        </w:rPr>
        <w:t xml:space="preserve">tech </w:t>
      </w:r>
      <w:proofErr w:type="spellStart"/>
      <w:r w:rsidR="00260F6F" w:rsidRPr="00FA6C16">
        <w:rPr>
          <w:i/>
          <w:iCs/>
        </w:rPr>
        <w:t>stack</w:t>
      </w:r>
      <w:proofErr w:type="spellEnd"/>
      <w:r w:rsidR="00260F6F" w:rsidRPr="00FA6C16">
        <w:t>. Na základě této skutečnosti je tedy nutné hodnotit i vzájemnou kompatibilitu jednotlivých technologií, což může přinést výraznou míru komplexity, jelikož je nutné technologie na různých úrovních kombinovat. Za účelem získání reprezentativních výsledků je nutné hodnotit vhodnost jednotlivých technologií v </w:t>
      </w:r>
      <w:r w:rsidR="00260F6F" w:rsidRPr="00FA6C16">
        <w:rPr>
          <w:i/>
          <w:iCs/>
        </w:rPr>
        <w:t xml:space="preserve">tech </w:t>
      </w:r>
      <w:proofErr w:type="spellStart"/>
      <w:r w:rsidR="00260F6F" w:rsidRPr="00FA6C16">
        <w:rPr>
          <w:i/>
          <w:iCs/>
        </w:rPr>
        <w:t>stacku</w:t>
      </w:r>
      <w:proofErr w:type="spellEnd"/>
      <w:r w:rsidR="00260F6F" w:rsidRPr="00FA6C16">
        <w:t xml:space="preserve"> v kontextu </w:t>
      </w:r>
      <w:r w:rsidR="00260F6F" w:rsidRPr="00FA6C16">
        <w:rPr>
          <w:color w:val="FF0000"/>
        </w:rPr>
        <w:t>specifického využití.</w:t>
      </w:r>
      <w:r w:rsidR="00260F6F" w:rsidRPr="00FA6C16">
        <w:t xml:space="preserve"> </w:t>
      </w:r>
    </w:p>
    <w:p w14:paraId="0195418E" w14:textId="59F3B4C8" w:rsidR="00081BEF" w:rsidRPr="00976012" w:rsidRDefault="00081BEF" w:rsidP="00081BEF">
      <w:pPr>
        <w:pStyle w:val="Normlnprvnodsazen"/>
        <w:rPr>
          <w:highlight w:val="yellow"/>
          <w:lang w:eastAsia="en-US"/>
        </w:rPr>
      </w:pPr>
      <w:r w:rsidRPr="00976012">
        <w:rPr>
          <w:highlight w:val="yellow"/>
          <w:lang w:eastAsia="en-US"/>
        </w:rPr>
        <w:t>Obecný postup tvorby virtuálního prostředí je možné zjednodušit dle úkolů na:</w:t>
      </w:r>
    </w:p>
    <w:p w14:paraId="06B34DB3" w14:textId="32E2754E" w:rsidR="00081BEF" w:rsidRPr="00976012" w:rsidRDefault="00081BEF" w:rsidP="00081BEF">
      <w:pPr>
        <w:pStyle w:val="Normlnprvnodsazen"/>
        <w:numPr>
          <w:ilvl w:val="0"/>
          <w:numId w:val="47"/>
        </w:numPr>
        <w:rPr>
          <w:highlight w:val="yellow"/>
          <w:lang w:eastAsia="en-US"/>
        </w:rPr>
      </w:pPr>
      <w:r w:rsidRPr="00976012">
        <w:rPr>
          <w:highlight w:val="yellow"/>
          <w:lang w:eastAsia="en-US"/>
        </w:rPr>
        <w:t>Získání dat pro zobrazení – SLAM</w:t>
      </w:r>
    </w:p>
    <w:p w14:paraId="063E33CF" w14:textId="6CDBFDE2" w:rsidR="00081BEF" w:rsidRPr="00976012" w:rsidRDefault="00081BEF" w:rsidP="00081BEF">
      <w:pPr>
        <w:pStyle w:val="Normlnprvnodsazen"/>
        <w:numPr>
          <w:ilvl w:val="1"/>
          <w:numId w:val="47"/>
        </w:numPr>
        <w:rPr>
          <w:highlight w:val="yellow"/>
          <w:lang w:eastAsia="en-US"/>
        </w:rPr>
      </w:pPr>
      <w:r w:rsidRPr="00976012">
        <w:rPr>
          <w:highlight w:val="yellow"/>
          <w:lang w:eastAsia="en-US"/>
        </w:rPr>
        <w:t>Lidar, fotogrammetrie, tradiční mapování (textury)</w:t>
      </w:r>
    </w:p>
    <w:p w14:paraId="15ACCC0D" w14:textId="595772EA" w:rsidR="00081BEF" w:rsidRPr="00976012" w:rsidRDefault="00081BEF" w:rsidP="00081BEF">
      <w:pPr>
        <w:pStyle w:val="Normlnprvnodsazen"/>
        <w:numPr>
          <w:ilvl w:val="0"/>
          <w:numId w:val="47"/>
        </w:numPr>
        <w:rPr>
          <w:highlight w:val="yellow"/>
          <w:lang w:eastAsia="en-US"/>
        </w:rPr>
      </w:pPr>
      <w:r w:rsidRPr="00976012">
        <w:rPr>
          <w:highlight w:val="yellow"/>
          <w:lang w:eastAsia="en-US"/>
        </w:rPr>
        <w:t>Zpracování dat</w:t>
      </w:r>
    </w:p>
    <w:p w14:paraId="5956730C" w14:textId="1BF315BE"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Vytvoření </w:t>
      </w:r>
      <w:proofErr w:type="gramStart"/>
      <w:r w:rsidRPr="00976012">
        <w:rPr>
          <w:highlight w:val="yellow"/>
          <w:lang w:eastAsia="en-US"/>
        </w:rPr>
        <w:t>3D</w:t>
      </w:r>
      <w:proofErr w:type="gramEnd"/>
      <w:r w:rsidRPr="00976012">
        <w:rPr>
          <w:highlight w:val="yellow"/>
          <w:lang w:eastAsia="en-US"/>
        </w:rPr>
        <w:t xml:space="preserve"> objektů (</w:t>
      </w:r>
      <w:proofErr w:type="spellStart"/>
      <w:r w:rsidRPr="00976012">
        <w:rPr>
          <w:highlight w:val="yellow"/>
          <w:lang w:eastAsia="en-US"/>
        </w:rPr>
        <w:t>mesh</w:t>
      </w:r>
      <w:proofErr w:type="spellEnd"/>
      <w:r w:rsidRPr="00976012">
        <w:rPr>
          <w:highlight w:val="yellow"/>
          <w:lang w:eastAsia="en-US"/>
        </w:rPr>
        <w:t>), zpracování textur, vytvoření 3D scény</w:t>
      </w:r>
    </w:p>
    <w:p w14:paraId="5BB59B74" w14:textId="3E5F9F11" w:rsidR="00081BEF" w:rsidRPr="00976012" w:rsidRDefault="00081BEF" w:rsidP="00081BEF">
      <w:pPr>
        <w:pStyle w:val="Normlnprvnodsazen"/>
        <w:numPr>
          <w:ilvl w:val="0"/>
          <w:numId w:val="47"/>
        </w:numPr>
        <w:rPr>
          <w:highlight w:val="yellow"/>
          <w:lang w:eastAsia="en-US"/>
        </w:rPr>
      </w:pPr>
      <w:r w:rsidRPr="00976012">
        <w:rPr>
          <w:highlight w:val="yellow"/>
          <w:lang w:eastAsia="en-US"/>
        </w:rPr>
        <w:t>Vizualizace dat</w:t>
      </w:r>
    </w:p>
    <w:p w14:paraId="543AD929" w14:textId="3EF6CF5B" w:rsidR="00081BEF" w:rsidRPr="00976012" w:rsidRDefault="00081BEF" w:rsidP="00081BEF">
      <w:pPr>
        <w:pStyle w:val="Normlnprvnodsazen"/>
        <w:numPr>
          <w:ilvl w:val="1"/>
          <w:numId w:val="47"/>
        </w:numPr>
        <w:rPr>
          <w:highlight w:val="yellow"/>
          <w:lang w:eastAsia="en-US"/>
        </w:rPr>
      </w:pPr>
      <w:r w:rsidRPr="00976012">
        <w:rPr>
          <w:highlight w:val="yellow"/>
          <w:lang w:eastAsia="en-US"/>
        </w:rPr>
        <w:t xml:space="preserve">Zobrazení dat pomocí vybraného vykreslovacího </w:t>
      </w:r>
      <w:proofErr w:type="spellStart"/>
      <w:r w:rsidRPr="00976012">
        <w:rPr>
          <w:highlight w:val="yellow"/>
          <w:lang w:eastAsia="en-US"/>
        </w:rPr>
        <w:t>enginu</w:t>
      </w:r>
      <w:proofErr w:type="spellEnd"/>
      <w:r w:rsidRPr="00976012">
        <w:rPr>
          <w:highlight w:val="yellow"/>
          <w:lang w:eastAsia="en-US"/>
        </w:rPr>
        <w:t>, aplikační logika – implementace uživatelské implementace s daty</w:t>
      </w:r>
    </w:p>
    <w:p w14:paraId="1F14CE57" w14:textId="761D400E" w:rsidR="00081BEF" w:rsidRPr="00976012" w:rsidRDefault="00081BEF" w:rsidP="00081BEF">
      <w:pPr>
        <w:pStyle w:val="Normlnprvnodsazen"/>
        <w:numPr>
          <w:ilvl w:val="0"/>
          <w:numId w:val="47"/>
        </w:numPr>
        <w:rPr>
          <w:highlight w:val="yellow"/>
          <w:lang w:eastAsia="en-US"/>
        </w:rPr>
      </w:pPr>
      <w:r w:rsidRPr="00976012">
        <w:rPr>
          <w:highlight w:val="yellow"/>
          <w:lang w:eastAsia="en-US"/>
        </w:rPr>
        <w:t>Publikace dat</w:t>
      </w:r>
    </w:p>
    <w:p w14:paraId="3EE3A746" w14:textId="67E17198" w:rsidR="00081BEF" w:rsidRPr="00976012" w:rsidRDefault="00081BEF" w:rsidP="00081BEF">
      <w:pPr>
        <w:pStyle w:val="Normlnprvnodsazen"/>
        <w:numPr>
          <w:ilvl w:val="1"/>
          <w:numId w:val="47"/>
        </w:numPr>
        <w:rPr>
          <w:highlight w:val="yellow"/>
          <w:lang w:eastAsia="en-US"/>
        </w:rPr>
      </w:pPr>
      <w:proofErr w:type="spellStart"/>
      <w:r w:rsidRPr="00976012">
        <w:rPr>
          <w:highlight w:val="yellow"/>
          <w:lang w:eastAsia="en-US"/>
        </w:rPr>
        <w:t>Zvěřejnění</w:t>
      </w:r>
      <w:proofErr w:type="spellEnd"/>
      <w:r w:rsidRPr="00976012">
        <w:rPr>
          <w:highlight w:val="yellow"/>
          <w:lang w:eastAsia="en-US"/>
        </w:rPr>
        <w:t xml:space="preserve"> vizualizace v rámci internetu, testování, optimalizace </w:t>
      </w:r>
    </w:p>
    <w:p w14:paraId="0EFAF088" w14:textId="79B45411" w:rsidR="00F66363" w:rsidRPr="00F66363" w:rsidRDefault="00642A9C" w:rsidP="00F66363">
      <w:pPr>
        <w:pStyle w:val="Heading2"/>
        <w:rPr>
          <w:lang w:val="cs-CZ"/>
        </w:rPr>
      </w:pPr>
      <w:r>
        <w:rPr>
          <w:lang w:val="cs-CZ"/>
        </w:rPr>
        <w:t>Taxonomie technologií</w:t>
      </w:r>
    </w:p>
    <w:p w14:paraId="57714D2B" w14:textId="7EB3D6D4" w:rsidR="00F66363" w:rsidRPr="00F66363" w:rsidRDefault="00D90163" w:rsidP="00F66363">
      <w:r>
        <w:rPr>
          <w:lang w:eastAsia="cs-CZ"/>
        </w:rPr>
        <w:t>Z hlediska funkce kategorizují</w:t>
      </w:r>
      <w:r w:rsidR="00D92D85">
        <w:rPr>
          <w:lang w:eastAsia="cs-CZ"/>
        </w:rPr>
        <w:t xml:space="preserve"> </w:t>
      </w:r>
      <w:r>
        <w:rPr>
          <w:lang w:eastAsia="cs-CZ"/>
        </w:rPr>
        <w:fldChar w:fldCharType="begin"/>
      </w:r>
      <w:r>
        <w:rPr>
          <w:lang w:eastAsia="cs-CZ"/>
        </w:rPr>
        <w:instrText xml:space="preserve"> ADDIN ZOTERO_ITEM CSL_CITATION {"citationID":"B0sLFfe7","properties":{"formattedCitation":"(Stachon,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Pr>
          <w:lang w:eastAsia="cs-CZ"/>
        </w:rPr>
        <w:fldChar w:fldCharType="separate"/>
      </w:r>
      <w:r w:rsidRPr="00D90163">
        <w:t>(Stachon, Kubicek, Herman 2020)</w:t>
      </w:r>
      <w:r>
        <w:rPr>
          <w:lang w:eastAsia="cs-CZ"/>
        </w:rPr>
        <w:fldChar w:fldCharType="end"/>
      </w:r>
      <w:r>
        <w:rPr>
          <w:lang w:eastAsia="cs-CZ"/>
        </w:rPr>
        <w:t xml:space="preserve"> </w:t>
      </w:r>
      <w:r w:rsidR="00D92D85">
        <w:rPr>
          <w:lang w:eastAsia="cs-CZ"/>
        </w:rPr>
        <w:t>do třech hlavních skupin na CAD (</w:t>
      </w:r>
      <w:proofErr w:type="spellStart"/>
      <w:r w:rsidR="00D92D85">
        <w:rPr>
          <w:lang w:eastAsia="cs-CZ"/>
        </w:rPr>
        <w:t>computer</w:t>
      </w:r>
      <w:proofErr w:type="spellEnd"/>
      <w:r w:rsidR="00D92D85">
        <w:rPr>
          <w:lang w:eastAsia="cs-CZ"/>
        </w:rPr>
        <w:t xml:space="preserve"> </w:t>
      </w:r>
      <w:proofErr w:type="spellStart"/>
      <w:r w:rsidR="00D92D85">
        <w:rPr>
          <w:lang w:eastAsia="cs-CZ"/>
        </w:rPr>
        <w:t>aided</w:t>
      </w:r>
      <w:proofErr w:type="spellEnd"/>
      <w:r w:rsidR="00D92D85">
        <w:rPr>
          <w:lang w:eastAsia="cs-CZ"/>
        </w:rPr>
        <w:t xml:space="preserve"> design), GIS, programy pro tvorbu 3D grafiky a fotogrammetrické programy. Dále zmiňují i herní </w:t>
      </w:r>
      <w:proofErr w:type="spellStart"/>
      <w:r w:rsidR="00D92D85">
        <w:rPr>
          <w:lang w:eastAsia="cs-CZ"/>
        </w:rPr>
        <w:t>enginy</w:t>
      </w:r>
      <w:proofErr w:type="spellEnd"/>
      <w:r w:rsidR="00D92D85">
        <w:rPr>
          <w:lang w:eastAsia="cs-CZ"/>
        </w:rPr>
        <w:t xml:space="preserve"> a </w:t>
      </w:r>
      <w:r w:rsidR="003A0BA8">
        <w:rPr>
          <w:lang w:eastAsia="cs-CZ"/>
        </w:rPr>
        <w:t xml:space="preserve">webové technologie. Autoři dále zmiňují dělení na webové aplikace a nativní software. </w:t>
      </w:r>
      <w:r w:rsidR="00976012">
        <w:rPr>
          <w:lang w:eastAsia="cs-CZ"/>
        </w:rPr>
        <w:t xml:space="preserve"> </w:t>
      </w:r>
      <w:r w:rsidR="003A0BA8" w:rsidRPr="001F6849">
        <w:t>Za nativní software – vyvinutý pro daný operační systém a jehož runtime prostředí je specifické pro daný hardware a operační systém – je možné považovat GIS</w:t>
      </w:r>
      <w:r w:rsidR="003A0BA8">
        <w:t xml:space="preserve"> a CAD</w:t>
      </w:r>
      <w:r w:rsidR="003A0BA8" w:rsidRPr="001F6849">
        <w:t xml:space="preserve"> řešení (QGIS, </w:t>
      </w:r>
      <w:proofErr w:type="spellStart"/>
      <w:r w:rsidR="003A0BA8" w:rsidRPr="001F6849">
        <w:t>ArcGIS</w:t>
      </w:r>
      <w:proofErr w:type="spellEnd"/>
      <w:r w:rsidR="003A0BA8" w:rsidRPr="001F6849">
        <w:t>, GRASS</w:t>
      </w:r>
      <w:r w:rsidR="003A0BA8">
        <w:t xml:space="preserve">, FME, Autodesk, Bentley </w:t>
      </w:r>
      <w:proofErr w:type="spellStart"/>
      <w:r w:rsidR="003A0BA8">
        <w:t>Microstation</w:t>
      </w:r>
      <w:proofErr w:type="spellEnd"/>
      <w:r w:rsidR="003A0BA8" w:rsidRPr="001F6849">
        <w:t xml:space="preserve"> aj.</w:t>
      </w:r>
      <w:del w:id="91" w:author="Lukáš Herman" w:date="2023-02-21T16:22:00Z">
        <w:r w:rsidR="003A0BA8" w:rsidRPr="001F6849" w:rsidDel="00247F6B">
          <w:delText xml:space="preserve"> </w:delText>
        </w:r>
      </w:del>
      <w:r w:rsidR="003A0BA8" w:rsidRPr="001F6849">
        <w:t>), aplikace pro tvorbu 3D grafiky (</w:t>
      </w:r>
      <w:proofErr w:type="spellStart"/>
      <w:r w:rsidR="003A0BA8" w:rsidRPr="001F6849">
        <w:t>Blender</w:t>
      </w:r>
      <w:proofErr w:type="spellEnd"/>
      <w:r w:rsidR="003A0BA8" w:rsidRPr="001F6849">
        <w:t xml:space="preserve">, </w:t>
      </w:r>
      <w:proofErr w:type="spellStart"/>
      <w:r w:rsidR="003A0BA8" w:rsidRPr="001F6849">
        <w:t>SketchUP</w:t>
      </w:r>
      <w:proofErr w:type="spellEnd"/>
      <w:r w:rsidR="003A0BA8" w:rsidRPr="001F6849">
        <w:t xml:space="preserve">, </w:t>
      </w:r>
      <w:proofErr w:type="spellStart"/>
      <w:r w:rsidR="003A0BA8" w:rsidRPr="001F6849">
        <w:t>Microstation</w:t>
      </w:r>
      <w:proofErr w:type="spellEnd"/>
      <w:r w:rsidR="003A0BA8">
        <w:t xml:space="preserve">, </w:t>
      </w:r>
      <w:r w:rsidR="003A0BA8" w:rsidRPr="003A0BA8">
        <w:t xml:space="preserve">Rhinoceros </w:t>
      </w:r>
      <w:proofErr w:type="gramStart"/>
      <w:r w:rsidR="003A0BA8" w:rsidRPr="003A0BA8">
        <w:t>3D</w:t>
      </w:r>
      <w:proofErr w:type="gramEnd"/>
      <w:r w:rsidR="003A0BA8">
        <w:t xml:space="preserve"> aj.</w:t>
      </w:r>
      <w:r w:rsidR="003A0BA8" w:rsidRPr="001F6849">
        <w:t xml:space="preserve">) a herní </w:t>
      </w:r>
      <w:proofErr w:type="spellStart"/>
      <w:r w:rsidR="003A0BA8" w:rsidRPr="001F6849">
        <w:t>enginy</w:t>
      </w:r>
      <w:proofErr w:type="spellEnd"/>
      <w:r w:rsidR="003A0BA8" w:rsidRPr="001F6849">
        <w:t xml:space="preserve"> (Unity, </w:t>
      </w:r>
      <w:proofErr w:type="spellStart"/>
      <w:r w:rsidR="003A0BA8" w:rsidRPr="001F6849">
        <w:t>Unreal</w:t>
      </w:r>
      <w:proofErr w:type="spellEnd"/>
      <w:r w:rsidR="003A0BA8" w:rsidRPr="001F6849">
        <w:t xml:space="preserve"> </w:t>
      </w:r>
      <w:proofErr w:type="spellStart"/>
      <w:r w:rsidR="003A0BA8" w:rsidRPr="001F6849">
        <w:t>Engine</w:t>
      </w:r>
      <w:proofErr w:type="spellEnd"/>
      <w:r w:rsidR="003A0BA8" w:rsidRPr="001F6849">
        <w:t xml:space="preserve">, Godot, </w:t>
      </w:r>
      <w:proofErr w:type="spellStart"/>
      <w:r w:rsidR="003A0BA8" w:rsidRPr="001F6849">
        <w:t>Wonderland</w:t>
      </w:r>
      <w:proofErr w:type="spellEnd"/>
      <w:r w:rsidR="003A0BA8" w:rsidRPr="001F6849">
        <w:t>). Webový software, tedy software, jehož runtime prostředí je buďto v rámci klienta, tím pádem v prohlížeči uživatele nebo v rámci serveru.</w:t>
      </w:r>
      <w:r w:rsidR="003A0BA8">
        <w:t xml:space="preserve"> Webové technologie dříve závislé na externích rozšířeních do vybraných internetových prohlížečů, jsou nyní nahrazeny standardizovanými technologiemi jako je HTML5, </w:t>
      </w:r>
      <w:proofErr w:type="spellStart"/>
      <w:r w:rsidR="003A0BA8">
        <w:t>WebGL</w:t>
      </w:r>
      <w:proofErr w:type="spellEnd"/>
      <w:r w:rsidR="003A0BA8">
        <w:t xml:space="preserve">, </w:t>
      </w:r>
      <w:proofErr w:type="spellStart"/>
      <w:r w:rsidR="003A0BA8">
        <w:t>WebXR</w:t>
      </w:r>
      <w:proofErr w:type="spellEnd"/>
      <w:r w:rsidR="00007055">
        <w:t xml:space="preserve"> popř. rozsáhlý ekosystém  knihoven a frameworků v jazyce JavaScript usnadňující tvorbu virtuálních prostředí </w:t>
      </w:r>
      <w:r w:rsidR="00007055">
        <w:fldChar w:fldCharType="begin"/>
      </w:r>
      <w:r w:rsidR="00007055">
        <w:instrText xml:space="preserve"> ADDIN ZOTERO_ITEM CSL_CITATION {"citationID":"PlqnfO05","properties":{"formattedCitation":"(Stachon, Kubicek, Herman 2020)","plainCitation":"(Stachon, Kubicek, Herman 2020)","noteIndex":0},"citationItems":[{"id":696,"uris":["http://zotero.org/groups/4599106/items/YTW7VR2V"],"itemData":{"id":696,"type":"article-journal","container-title":"Geographic Information Science &amp; Technology Body of Knowledge","DOI":"10.22224/gistbok/2020.3.9","ISSN":"25772848","issue":"Q3","journalAbbreviation":"GIS&amp;T BoK","language":"cze","source":"DOI.org (Crossref)","title":"Virtual and Immersive Environments","URL":"https://gistbok.ucgis.org/bok-topics/virtual-and-immersive-environments","volume":"2020","author":[{"family":"Stachon","given":"Zdenik"},{"family":"Kubicek","given":"Petr"},{"family":"Herman","given":"Lukas"}],"accessed":{"date-parts":[["2022",3,30]]},"issued":{"date-parts":[["2020",7,1]]},"citation-key":"stachonVirtualImmersiveEnvironments2020"}}],"schema":"https://github.com/citation-style-language/schema/raw/master/csl-citation.json"} </w:instrText>
      </w:r>
      <w:r w:rsidR="00007055">
        <w:fldChar w:fldCharType="separate"/>
      </w:r>
      <w:r w:rsidR="00007055" w:rsidRPr="00007055">
        <w:t>(Stachon, Kubicek, Herman 2020)</w:t>
      </w:r>
      <w:r w:rsidR="00007055">
        <w:fldChar w:fldCharType="end"/>
      </w:r>
      <w:r w:rsidR="00007055">
        <w:t>.</w:t>
      </w:r>
    </w:p>
    <w:p w14:paraId="3C0BA332" w14:textId="77777777" w:rsidR="00B95DF6" w:rsidRDefault="003A0BA8" w:rsidP="00976012">
      <w:pPr>
        <w:pStyle w:val="Normlnprvnodsazen"/>
      </w:pPr>
      <w:r w:rsidRPr="001F6849">
        <w:lastRenderedPageBreak/>
        <w:t>Pro dosažení daného případu užití je v mnoha případech využíváno technologií napříč všemi zmíněnými kategoriemi.</w:t>
      </w:r>
      <w:r>
        <w:t xml:space="preserve"> Zde je nutné zmínit, že pro vývoj výsledné webové vizualizace neznamená využití pouze webových technologií. Tento fakt je prominentní především při přípravě </w:t>
      </w:r>
      <w:r w:rsidR="00007055">
        <w:t xml:space="preserve">a zpracování </w:t>
      </w:r>
      <w:r>
        <w:t xml:space="preserve">geoprostorových dat. </w:t>
      </w:r>
      <w:r w:rsidR="006C458C">
        <w:t xml:space="preserve">Za účelem výběru technologie pro vývoj VR aplikace na webu zmiňuje </w:t>
      </w:r>
      <w:r w:rsidR="00B95DF6">
        <w:fldChar w:fldCharType="begin"/>
      </w:r>
      <w:r w:rsidR="00B95DF6">
        <w:instrText xml:space="preserve"> ADDIN ZOTERO_ITEM CSL_CITATION {"citationID":"CW9MY09Z","properties":{"formattedCitation":"(Godber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00B95DF6">
        <w:fldChar w:fldCharType="separate"/>
      </w:r>
      <w:r w:rsidR="00B95DF6" w:rsidRPr="00B95DF6">
        <w:t>(Godber 2022)</w:t>
      </w:r>
      <w:r w:rsidR="00B95DF6">
        <w:fldChar w:fldCharType="end"/>
      </w:r>
      <w:r w:rsidR="00B95DF6">
        <w:t xml:space="preserve"> 4 základní postupy: </w:t>
      </w:r>
    </w:p>
    <w:p w14:paraId="70BD1FB6" w14:textId="77777777" w:rsidR="00B95DF6" w:rsidRDefault="00B95DF6" w:rsidP="00B95DF6">
      <w:pPr>
        <w:pStyle w:val="ListParagraph"/>
        <w:numPr>
          <w:ilvl w:val="0"/>
          <w:numId w:val="53"/>
        </w:numPr>
      </w:pPr>
      <w:r w:rsidRPr="006C458C">
        <w:t xml:space="preserve">Přímý vývoj nad </w:t>
      </w:r>
      <w:proofErr w:type="spellStart"/>
      <w:r w:rsidRPr="006C458C">
        <w:t>WebGL</w:t>
      </w:r>
      <w:proofErr w:type="spellEnd"/>
      <w:r w:rsidRPr="006C458C">
        <w:t xml:space="preserve"> a </w:t>
      </w:r>
      <w:proofErr w:type="spellStart"/>
      <w:r w:rsidRPr="006C458C">
        <w:t>WebXR</w:t>
      </w:r>
      <w:proofErr w:type="spellEnd"/>
    </w:p>
    <w:p w14:paraId="4CCDB2E0" w14:textId="3C780194" w:rsidR="00B95DF6" w:rsidRDefault="00B95DF6" w:rsidP="00B95DF6">
      <w:pPr>
        <w:pStyle w:val="ListParagraph"/>
        <w:numPr>
          <w:ilvl w:val="0"/>
          <w:numId w:val="53"/>
        </w:numPr>
      </w:pPr>
      <w:r>
        <w:t xml:space="preserve">Vývoj skrze </w:t>
      </w:r>
      <w:proofErr w:type="spellStart"/>
      <w:r>
        <w:t>Javascriptový</w:t>
      </w:r>
      <w:proofErr w:type="spellEnd"/>
      <w:r>
        <w:t xml:space="preserve"> framework </w:t>
      </w:r>
      <w:r>
        <w:rPr>
          <w:lang w:val="en-US"/>
        </w:rPr>
        <w:t xml:space="preserve">/ </w:t>
      </w:r>
      <w:r>
        <w:t xml:space="preserve">knihovnu pro renderování a </w:t>
      </w:r>
      <w:r w:rsidRPr="006C458C">
        <w:t xml:space="preserve">pro </w:t>
      </w:r>
      <w:proofErr w:type="spellStart"/>
      <w:r w:rsidRPr="006C458C">
        <w:t>WebXR</w:t>
      </w:r>
      <w:proofErr w:type="spellEnd"/>
      <w:r>
        <w:t>.</w:t>
      </w:r>
    </w:p>
    <w:p w14:paraId="713FE2FD" w14:textId="0927CCD0" w:rsidR="00B95DF6" w:rsidRDefault="00B95DF6" w:rsidP="00B95DF6">
      <w:pPr>
        <w:pStyle w:val="ListParagraph"/>
        <w:numPr>
          <w:ilvl w:val="0"/>
          <w:numId w:val="53"/>
        </w:numPr>
      </w:pPr>
      <w:r>
        <w:t xml:space="preserve">Vývoj v rámci desktopového herního </w:t>
      </w:r>
      <w:proofErr w:type="spellStart"/>
      <w:r>
        <w:t>enginu</w:t>
      </w:r>
      <w:proofErr w:type="spellEnd"/>
      <w:r>
        <w:t xml:space="preserve"> a export </w:t>
      </w:r>
      <w:proofErr w:type="spellStart"/>
      <w:r>
        <w:t>WebGL</w:t>
      </w:r>
      <w:proofErr w:type="spellEnd"/>
      <w:r>
        <w:t xml:space="preserve"> aplikace skrze WASM (</w:t>
      </w:r>
      <w:r w:rsidRPr="00B95DF6">
        <w:rPr>
          <w:i/>
          <w:iCs/>
        </w:rPr>
        <w:t xml:space="preserve">Web </w:t>
      </w:r>
      <w:proofErr w:type="spellStart"/>
      <w:r w:rsidRPr="00B95DF6">
        <w:rPr>
          <w:i/>
          <w:iCs/>
        </w:rPr>
        <w:t>Assembly</w:t>
      </w:r>
      <w:proofErr w:type="spellEnd"/>
      <w:r>
        <w:t xml:space="preserve">). </w:t>
      </w:r>
    </w:p>
    <w:p w14:paraId="7C318EDC" w14:textId="6F220A00" w:rsidR="00B95DF6" w:rsidRDefault="00B95DF6" w:rsidP="00B95DF6">
      <w:pPr>
        <w:pStyle w:val="ListParagraph"/>
        <w:numPr>
          <w:ilvl w:val="0"/>
          <w:numId w:val="53"/>
        </w:numPr>
      </w:pPr>
      <w:r>
        <w:t xml:space="preserve">Vývoj skrze dedikovaný </w:t>
      </w:r>
      <w:proofErr w:type="spellStart"/>
      <w:r w:rsidR="002F5A56">
        <w:t>Web</w:t>
      </w:r>
      <w:r>
        <w:t>XR</w:t>
      </w:r>
      <w:proofErr w:type="spellEnd"/>
      <w:r>
        <w:t xml:space="preserve"> </w:t>
      </w:r>
      <w:proofErr w:type="spellStart"/>
      <w:r>
        <w:t>engine</w:t>
      </w:r>
      <w:proofErr w:type="spellEnd"/>
      <w:r>
        <w:t xml:space="preserve">. </w:t>
      </w:r>
    </w:p>
    <w:p w14:paraId="0775D027" w14:textId="3675B04E" w:rsidR="00B95DF6" w:rsidRDefault="00B95DF6" w:rsidP="00976012">
      <w:pPr>
        <w:pStyle w:val="Normlnprvnodsazen"/>
      </w:pPr>
      <w:r>
        <w:t xml:space="preserve">Pro účely geoprostorové vizualizace je možné vyloučit postup č. 1, jelikož se jedná o příliš nízko-úrovňový vývoj. V rámci této práce však bude role základních API teoreticky představena (viz. kap. X). Hlavním zaměřením je pak postup č. 2, kdy vývoj probíhá na základě standardních webových technologií. Postup č. 3 je méně flexibilní, jelikož exportéry </w:t>
      </w:r>
      <w:r w:rsidR="002F5A56">
        <w:t xml:space="preserve">virtuálních prostředí vytvořených v herních </w:t>
      </w:r>
      <w:proofErr w:type="spellStart"/>
      <w:r w:rsidR="002F5A56">
        <w:t>enginech</w:t>
      </w:r>
      <w:proofErr w:type="spellEnd"/>
      <w:r w:rsidR="002F5A56">
        <w:t xml:space="preserve"> skrze WASM jsou často černými skříňkami. Alternativně, existují nástroje, které se </w:t>
      </w:r>
      <w:proofErr w:type="gramStart"/>
      <w:r w:rsidR="002F5A56">
        <w:t>snaží</w:t>
      </w:r>
      <w:proofErr w:type="gramEnd"/>
      <w:r w:rsidR="002F5A56">
        <w:t xml:space="preserve"> tento problém řešit propojení postupu 2 a 3 (viz. </w:t>
      </w:r>
      <w:proofErr w:type="spellStart"/>
      <w:r w:rsidR="002F5A56">
        <w:t>Needle</w:t>
      </w:r>
      <w:proofErr w:type="spellEnd"/>
      <w:r w:rsidR="002F5A56">
        <w:t xml:space="preserve"> </w:t>
      </w:r>
      <w:proofErr w:type="spellStart"/>
      <w:r w:rsidR="002F5A56">
        <w:t>engine</w:t>
      </w:r>
      <w:proofErr w:type="spellEnd"/>
      <w:r w:rsidR="002F5A56">
        <w:t xml:space="preserve">). Postup č. 4 je uživatelsky nejpřívětivější </w:t>
      </w:r>
      <w:r w:rsidR="00FA6C16">
        <w:t>cestou,</w:t>
      </w:r>
      <w:r w:rsidR="002F5A56">
        <w:t xml:space="preserve"> jelikož umožňuje tvorbu VP v rámci GUI a přímou kompatibilitu s </w:t>
      </w:r>
      <w:proofErr w:type="spellStart"/>
      <w:r w:rsidR="002F5A56">
        <w:t>WebXR</w:t>
      </w:r>
      <w:proofErr w:type="spellEnd"/>
      <w:r w:rsidR="002F5A56">
        <w:t xml:space="preserve"> API</w:t>
      </w:r>
      <w:r w:rsidR="001D37CB">
        <w:t xml:space="preserve"> </w:t>
      </w:r>
      <w:r w:rsidR="001D37CB" w:rsidRPr="001D37CB">
        <w:rPr>
          <w:highlight w:val="yellow"/>
        </w:rPr>
        <w:t xml:space="preserve">(viz. </w:t>
      </w:r>
      <w:proofErr w:type="spellStart"/>
      <w:r w:rsidR="001D37CB" w:rsidRPr="001D37CB">
        <w:rPr>
          <w:highlight w:val="yellow"/>
        </w:rPr>
        <w:t>Wonderland</w:t>
      </w:r>
      <w:proofErr w:type="spellEnd"/>
      <w:r w:rsidR="001D37CB" w:rsidRPr="001D37CB">
        <w:rPr>
          <w:highlight w:val="yellow"/>
        </w:rPr>
        <w:t>)</w:t>
      </w:r>
      <w:r w:rsidR="001D37CB">
        <w:t>.</w:t>
      </w:r>
    </w:p>
    <w:p w14:paraId="3AF052DC" w14:textId="42FA3B53" w:rsidR="004D6387" w:rsidRDefault="00F66363" w:rsidP="00F66363">
      <w:pPr>
        <w:pStyle w:val="Normlnprvnodsazen"/>
        <w:ind w:firstLine="0"/>
        <w:rPr>
          <w:color w:val="FF0000"/>
        </w:rPr>
      </w:pPr>
      <w:r w:rsidRPr="00F66363">
        <w:rPr>
          <w:color w:val="FF0000"/>
          <w:highlight w:val="yellow"/>
        </w:rPr>
        <w:t xml:space="preserve">#TODO – </w:t>
      </w:r>
      <w:proofErr w:type="spellStart"/>
      <w:r w:rsidRPr="00F66363">
        <w:rPr>
          <w:color w:val="FF0000"/>
          <w:highlight w:val="yellow"/>
        </w:rPr>
        <w:t>pipeline</w:t>
      </w:r>
      <w:proofErr w:type="spellEnd"/>
      <w:r w:rsidRPr="00F66363">
        <w:rPr>
          <w:color w:val="FF0000"/>
          <w:highlight w:val="yellow"/>
        </w:rPr>
        <w:t xml:space="preserve"> </w:t>
      </w:r>
      <w:proofErr w:type="gramStart"/>
      <w:r w:rsidRPr="00F66363">
        <w:rPr>
          <w:color w:val="FF0000"/>
          <w:highlight w:val="yellow"/>
        </w:rPr>
        <w:t>pohled !!!!!!!!!!!!!!!!!!!!</w:t>
      </w:r>
      <w:proofErr w:type="gramEnd"/>
      <w:r w:rsidRPr="00F66363">
        <w:rPr>
          <w:color w:val="FF0000"/>
        </w:rPr>
        <w:t xml:space="preserve"> </w:t>
      </w:r>
      <w:r w:rsidRPr="00F66363">
        <w:rPr>
          <w:color w:val="FF0000"/>
          <w:highlight w:val="yellow"/>
        </w:rPr>
        <w:t xml:space="preserve">– Felix </w:t>
      </w:r>
      <w:proofErr w:type="spellStart"/>
      <w:r w:rsidRPr="00F66363">
        <w:rPr>
          <w:color w:val="FF0000"/>
          <w:highlight w:val="yellow"/>
        </w:rPr>
        <w:t>Herbst</w:t>
      </w:r>
      <w:proofErr w:type="spellEnd"/>
      <w:r w:rsidRPr="00F66363">
        <w:rPr>
          <w:color w:val="FF0000"/>
        </w:rPr>
        <w:t xml:space="preserve"> </w:t>
      </w:r>
      <w:r w:rsidRPr="00F66363">
        <w:rPr>
          <w:color w:val="FF0000"/>
          <w:highlight w:val="yellow"/>
        </w:rPr>
        <w:t xml:space="preserve">– </w:t>
      </w:r>
      <w:proofErr w:type="spellStart"/>
      <w:r w:rsidRPr="00F66363">
        <w:rPr>
          <w:color w:val="FF0000"/>
          <w:highlight w:val="yellow"/>
        </w:rPr>
        <w:t>konf</w:t>
      </w:r>
      <w:proofErr w:type="spellEnd"/>
      <w:r w:rsidRPr="00F66363">
        <w:rPr>
          <w:color w:val="FF0000"/>
          <w:highlight w:val="yellow"/>
        </w:rPr>
        <w:t xml:space="preserve">. </w:t>
      </w:r>
      <w:proofErr w:type="spellStart"/>
      <w:r w:rsidRPr="00F66363">
        <w:rPr>
          <w:color w:val="FF0000"/>
          <w:highlight w:val="yellow"/>
        </w:rPr>
        <w:t>Prez</w:t>
      </w:r>
      <w:proofErr w:type="spellEnd"/>
      <w:r w:rsidRPr="00F66363">
        <w:rPr>
          <w:color w:val="FF0000"/>
          <w:highlight w:val="yellow"/>
        </w:rPr>
        <w:t xml:space="preserve">. </w:t>
      </w:r>
      <w:proofErr w:type="gramStart"/>
      <w:r w:rsidRPr="00F66363">
        <w:rPr>
          <w:color w:val="FF0000"/>
          <w:highlight w:val="yellow"/>
        </w:rPr>
        <w:t>3D</w:t>
      </w:r>
      <w:proofErr w:type="gramEnd"/>
      <w:r w:rsidRPr="00F66363">
        <w:rPr>
          <w:color w:val="FF0000"/>
          <w:highlight w:val="yellow"/>
        </w:rPr>
        <w:t xml:space="preserve"> </w:t>
      </w:r>
      <w:proofErr w:type="spellStart"/>
      <w:r w:rsidRPr="00F66363">
        <w:rPr>
          <w:color w:val="FF0000"/>
          <w:highlight w:val="yellow"/>
        </w:rPr>
        <w:t>pipeline</w:t>
      </w:r>
      <w:proofErr w:type="spellEnd"/>
      <w:r w:rsidRPr="00F66363">
        <w:rPr>
          <w:color w:val="FF0000"/>
          <w:highlight w:val="yellow"/>
        </w:rPr>
        <w:t xml:space="preserve"> </w:t>
      </w:r>
      <w:proofErr w:type="spellStart"/>
      <w:r w:rsidRPr="00F66363">
        <w:rPr>
          <w:color w:val="FF0000"/>
          <w:highlight w:val="yellow"/>
        </w:rPr>
        <w:t>days</w:t>
      </w:r>
      <w:proofErr w:type="spellEnd"/>
      <w:r w:rsidRPr="00F66363">
        <w:rPr>
          <w:color w:val="FF0000"/>
        </w:rPr>
        <w:t xml:space="preserve"> </w:t>
      </w:r>
    </w:p>
    <w:p w14:paraId="322C452D" w14:textId="0F0687F4" w:rsidR="00D079A0" w:rsidRDefault="00D079A0" w:rsidP="00F66363">
      <w:pPr>
        <w:pStyle w:val="Normlnprvnodsazen"/>
        <w:ind w:firstLine="0"/>
        <w:rPr>
          <w:color w:val="FF0000"/>
        </w:rPr>
      </w:pPr>
      <w:r w:rsidRPr="00A46F0E">
        <w:rPr>
          <w:b/>
          <w:bCs/>
          <w:noProof/>
          <w:lang w:eastAsia="en-US"/>
        </w:rPr>
        <w:drawing>
          <wp:inline distT="0" distB="0" distL="0" distR="0" wp14:anchorId="089A4647" wp14:editId="70C0B2A5">
            <wp:extent cx="5579745" cy="1722755"/>
            <wp:effectExtent l="0" t="0" r="1905" b="0"/>
            <wp:docPr id="914104529"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4529" name="Picture 1" descr="A diagram of a pipeline&#10;&#10;Description automatically generated"/>
                    <pic:cNvPicPr/>
                  </pic:nvPicPr>
                  <pic:blipFill>
                    <a:blip r:embed="rId42"/>
                    <a:stretch>
                      <a:fillRect/>
                    </a:stretch>
                  </pic:blipFill>
                  <pic:spPr>
                    <a:xfrm>
                      <a:off x="0" y="0"/>
                      <a:ext cx="5579745" cy="1722755"/>
                    </a:xfrm>
                    <a:prstGeom prst="rect">
                      <a:avLst/>
                    </a:prstGeom>
                  </pic:spPr>
                </pic:pic>
              </a:graphicData>
            </a:graphic>
          </wp:inline>
        </w:drawing>
      </w:r>
    </w:p>
    <w:p w14:paraId="23B9EB03" w14:textId="18277D4D" w:rsidR="00D079A0" w:rsidRPr="00F66363" w:rsidRDefault="00D079A0" w:rsidP="00F66363">
      <w:pPr>
        <w:pStyle w:val="Normlnprvnodsazen"/>
        <w:ind w:firstLine="0"/>
        <w:rPr>
          <w:color w:val="FF0000"/>
        </w:rPr>
      </w:pPr>
      <w:r w:rsidRPr="00A46F0E">
        <w:rPr>
          <w:noProof/>
        </w:rPr>
        <w:drawing>
          <wp:inline distT="0" distB="0" distL="0" distR="0" wp14:anchorId="3DFEA121" wp14:editId="2B7C7C21">
            <wp:extent cx="5579745" cy="2312035"/>
            <wp:effectExtent l="0" t="0" r="1905" b="0"/>
            <wp:docPr id="1292041754"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754" name="Picture 1" descr="A group of logos and symbols&#10;&#10;Description automatically generated"/>
                    <pic:cNvPicPr/>
                  </pic:nvPicPr>
                  <pic:blipFill>
                    <a:blip r:embed="rId43"/>
                    <a:stretch>
                      <a:fillRect/>
                    </a:stretch>
                  </pic:blipFill>
                  <pic:spPr>
                    <a:xfrm>
                      <a:off x="0" y="0"/>
                      <a:ext cx="5579745" cy="2312035"/>
                    </a:xfrm>
                    <a:prstGeom prst="rect">
                      <a:avLst/>
                    </a:prstGeom>
                  </pic:spPr>
                </pic:pic>
              </a:graphicData>
            </a:graphic>
          </wp:inline>
        </w:drawing>
      </w:r>
    </w:p>
    <w:p w14:paraId="7C642D3B" w14:textId="5C122D3B" w:rsidR="00FD0AFD" w:rsidRPr="001F6849" w:rsidRDefault="00695EF6" w:rsidP="00FD0AFD">
      <w:pPr>
        <w:keepNext/>
      </w:pPr>
      <w:r>
        <w:rPr>
          <w:noProof/>
        </w:rPr>
        <w:lastRenderedPageBreak/>
        <w:drawing>
          <wp:inline distT="0" distB="0" distL="0" distR="0" wp14:anchorId="405E11EA" wp14:editId="23158B5B">
            <wp:extent cx="5579745" cy="3457575"/>
            <wp:effectExtent l="0" t="0" r="1905" b="9525"/>
            <wp:docPr id="1266528172"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172" name="Picture 2"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79745" cy="3457575"/>
                    </a:xfrm>
                    <a:prstGeom prst="rect">
                      <a:avLst/>
                    </a:prstGeom>
                  </pic:spPr>
                </pic:pic>
              </a:graphicData>
            </a:graphic>
          </wp:inline>
        </w:drawing>
      </w:r>
    </w:p>
    <w:p w14:paraId="6F678D85" w14:textId="11FBE68D" w:rsidR="000558F0" w:rsidRPr="001F6849" w:rsidRDefault="00FD0AFD" w:rsidP="006E0000">
      <w:pPr>
        <w:pStyle w:val="Caption"/>
        <w:rPr>
          <w:lang w:eastAsia="cs-CZ"/>
        </w:rPr>
      </w:pPr>
      <w:r w:rsidRPr="00B25CC7">
        <w:t xml:space="preserve">Obr. </w:t>
      </w:r>
      <w:r w:rsidRPr="00B25CC7">
        <w:fldChar w:fldCharType="begin"/>
      </w:r>
      <w:r w:rsidRPr="00B25CC7">
        <w:instrText xml:space="preserve"> SEQ Obr. \* ARABIC </w:instrText>
      </w:r>
      <w:r w:rsidRPr="00B25CC7">
        <w:fldChar w:fldCharType="separate"/>
      </w:r>
      <w:r w:rsidR="002165DC">
        <w:rPr>
          <w:noProof/>
        </w:rPr>
        <w:t>20</w:t>
      </w:r>
      <w:r w:rsidRPr="00B25CC7">
        <w:fldChar w:fldCharType="end"/>
      </w:r>
      <w:r w:rsidRPr="00B25CC7">
        <w:t xml:space="preserve"> Taxonomie technologií umožňujících vykreslení 3D grafiky na webu. </w:t>
      </w:r>
      <w:r w:rsidR="00695EF6">
        <w:t>Upraveno dle</w:t>
      </w:r>
      <w:r w:rsidRPr="00B25CC7">
        <w:t>:</w:t>
      </w:r>
      <w:r w:rsidR="00EC09D9" w:rsidRPr="00B25CC7">
        <w:t xml:space="preserve"> </w:t>
      </w:r>
      <w:r w:rsidR="00EC09D9" w:rsidRPr="00B25CC7">
        <w:fldChar w:fldCharType="begin"/>
      </w:r>
      <w:r w:rsidR="00EC09D9" w:rsidRPr="00B25CC7">
        <w:instrText xml:space="preserve"> ADDIN ZOTERO_ITEM CSL_CITATION {"citationID":"2oEddzxm","properties":{"formattedCitation":"(Khronos Group 2018)","plainCitation":"(Khronos Group 2018)","noteIndex":0},"citationItems":[{"id":1359,"uris":["http://zotero.org/groups/4599106/items/F2ATGSVS"],"itemData":{"id":1359,"type":"webpage","abstract":"Welcome to Khronos BOF Sessions! Time Session Speakers 9:30AM-12:30PM 3D Graphics and Virtual Reality with Vulkan and OpenXR Neil Trevett, NVIDIA - Introduction to Vulkan and OpenXR Hai Nguyen, Google - Vulkan: Getting Started, Best Practices and using HLSL Ashley Smith, AMD - Vulkan Memory and Heap Types – and When to Use Which! Nuno Subtil, NVIDIA - Using Subgroups to Bring More Parallelism to your Application Teemu Virolainen, Basemark - Vulkan in the Rocksolid Engine 2:30PM-4:30PM WebGL: Latest Techniques Xavier Ho, CSIRO’s Data61 and Juan Miguel de Joya, UN ITU - Welcome! Neil Trevett, NVIDIA - A Brief History of WebGL Xavier Ho and Juan Miguel de Joya - Optimizing your WebGL  Xavier Ho and Juan Miguel de Joya - Survey of WebGL Applications Mike Alger and Germain Ruffle, Google - User Experiences for Digital/Augmented Spaces 4:30PM-5:30PM glTF: Efficient 3D Models Neil Trevett, NVIDIA - glTF Overview and Latest Updates  Mark Callow, glTF Working Group - Universal Compressed Texture Transmission Format Update 5:30PM-5:35PM Japanese Greeting and  Invitation to Khronos! Hitoshi Kasai, Khronos - Learn how your company can benefit from joining Khronos! 5:35PM-6PM Standards for machine learning, inferencing and vision acceleration: NNEF, OpenVX and OpenCL Neil Trevett, NVIDIA - Overview of NNEF, OpenVX and OpenCL and how they relate to each other to deliver effective acceleration for inferencing, machine learning and vision processing All slides will be posted at","title":"WebGL: Latest Techniques","title-short":"WebGL","URL":"https://slideplayer.com/slide/16710114/","author":[{"family":"Khronos Group","given":""}],"accessed":{"date-parts":[["2023",3,22]]},"issued":{"date-parts":[["2018"]]},"citation-key":"khronosgroupWebGLLatestTechniques2018"}}],"schema":"https://github.com/citation-style-language/schema/raw/master/csl-citation.json"} </w:instrText>
      </w:r>
      <w:r w:rsidR="00EC09D9" w:rsidRPr="00B25CC7">
        <w:fldChar w:fldCharType="separate"/>
      </w:r>
      <w:r w:rsidR="00EC09D9" w:rsidRPr="00B25CC7">
        <w:t>(Khronos Group 2018)</w:t>
      </w:r>
      <w:r w:rsidR="00EC09D9" w:rsidRPr="00B25CC7">
        <w:fldChar w:fldCharType="end"/>
      </w:r>
    </w:p>
    <w:p w14:paraId="6B333024" w14:textId="77777777" w:rsidR="00476706" w:rsidRPr="001F6849" w:rsidRDefault="000558F0" w:rsidP="00476706">
      <w:pPr>
        <w:keepNext/>
      </w:pPr>
      <w:r w:rsidRPr="001F6849">
        <w:rPr>
          <w:noProof/>
          <w:lang w:eastAsia="cs-CZ"/>
        </w:rPr>
        <w:drawing>
          <wp:inline distT="0" distB="0" distL="0" distR="0" wp14:anchorId="132AA230" wp14:editId="334BA7F0">
            <wp:extent cx="3287660" cy="4150581"/>
            <wp:effectExtent l="0" t="0" r="0" b="0"/>
            <wp:docPr id="7" name="Obrázek 6" descr="Diagram&#10;&#10;Description automatically generated">
              <a:extLst xmlns:a="http://schemas.openxmlformats.org/drawingml/2006/main">
                <a:ext uri="{FF2B5EF4-FFF2-40B4-BE49-F238E27FC236}">
                  <a16:creationId xmlns:a16="http://schemas.microsoft.com/office/drawing/2014/main" id="{A72D3EE2-AA63-2A0A-6ED3-CFA5251E6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6" descr="Diagram&#10;&#10;Description automatically generated">
                      <a:extLst>
                        <a:ext uri="{FF2B5EF4-FFF2-40B4-BE49-F238E27FC236}">
                          <a16:creationId xmlns:a16="http://schemas.microsoft.com/office/drawing/2014/main" id="{A72D3EE2-AA63-2A0A-6ED3-CFA5251E6D2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2460" cy="4156641"/>
                    </a:xfrm>
                    <a:prstGeom prst="rect">
                      <a:avLst/>
                    </a:prstGeom>
                  </pic:spPr>
                </pic:pic>
              </a:graphicData>
            </a:graphic>
          </wp:inline>
        </w:drawing>
      </w:r>
    </w:p>
    <w:p w14:paraId="094B253A" w14:textId="3647C6D9" w:rsidR="00476706" w:rsidRDefault="00476706"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21</w:t>
      </w:r>
      <w:r w:rsidRPr="001F6849">
        <w:fldChar w:fldCharType="end"/>
      </w:r>
      <w:r w:rsidRPr="001F6849">
        <w:t xml:space="preserve"> Taxonomie </w:t>
      </w:r>
      <w:del w:id="92" w:author="Lukáš Herman" w:date="2023-02-06T14:26:00Z">
        <w:r w:rsidRPr="001F6849" w:rsidDel="00227A2E">
          <w:delText>weobvých</w:delText>
        </w:r>
      </w:del>
      <w:ins w:id="93" w:author="Lukáš Herman" w:date="2023-02-06T14:26:00Z">
        <w:r w:rsidR="00227A2E" w:rsidRPr="001F6849">
          <w:t>webových</w:t>
        </w:r>
      </w:ins>
      <w:r w:rsidRPr="001F6849">
        <w:t xml:space="preserve"> technologií umožňujících tvorbu </w:t>
      </w:r>
      <w:del w:id="94" w:author="Lukáš Herman" w:date="2023-02-06T14:26:00Z">
        <w:r w:rsidRPr="001F6849" w:rsidDel="00227A2E">
          <w:delText>virutálních</w:delText>
        </w:r>
      </w:del>
      <w:ins w:id="95" w:author="Lukáš Herman" w:date="2023-02-06T14:26:00Z">
        <w:r w:rsidR="00227A2E" w:rsidRPr="001F6849">
          <w:t>virtuálních</w:t>
        </w:r>
      </w:ins>
      <w:r w:rsidRPr="001F6849">
        <w:t xml:space="preserve"> prostředí. zdroj: </w:t>
      </w:r>
      <w:r w:rsidRPr="001F6849">
        <w:fldChar w:fldCharType="begin"/>
      </w:r>
      <w:r w:rsidRPr="001F6849">
        <w:instrText xml:space="preserve"> ADDIN ZOTERO_ITEM CSL_CITATION {"citationID":"5oXULTYh","properties":{"formattedCitation":"(Godber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rsidR="00695EF6">
        <w:t xml:space="preserve"> – </w:t>
      </w:r>
      <w:r w:rsidR="00695EF6" w:rsidRPr="00695EF6">
        <w:rPr>
          <w:highlight w:val="yellow"/>
          <w:lang w:val="en-US"/>
        </w:rPr>
        <w:t xml:space="preserve">#todo </w:t>
      </w:r>
      <w:r w:rsidR="00695EF6" w:rsidRPr="00695EF6">
        <w:rPr>
          <w:highlight w:val="yellow"/>
        </w:rPr>
        <w:t>dodělat o vlastní</w:t>
      </w:r>
      <w:r w:rsidR="00642A9C">
        <w:t xml:space="preserve"> </w:t>
      </w:r>
      <w:r w:rsidR="00642A9C" w:rsidRPr="00642A9C">
        <w:rPr>
          <w:highlight w:val="yellow"/>
        </w:rPr>
        <w:t xml:space="preserve">– předělat na vlastní </w:t>
      </w:r>
      <w:proofErr w:type="spellStart"/>
      <w:r w:rsidR="00642A9C" w:rsidRPr="00642A9C">
        <w:rPr>
          <w:highlight w:val="yellow"/>
        </w:rPr>
        <w:t>relevatní</w:t>
      </w:r>
      <w:proofErr w:type="spellEnd"/>
    </w:p>
    <w:p w14:paraId="27F500D9" w14:textId="77777777" w:rsidR="00637A27" w:rsidRDefault="00637A27" w:rsidP="00637A27"/>
    <w:p w14:paraId="50D7278B" w14:textId="77777777" w:rsidR="00637A27" w:rsidRDefault="00637A27" w:rsidP="00637A27">
      <w:pPr>
        <w:pStyle w:val="Normlnprvnodsazen"/>
        <w:keepNext/>
        <w:ind w:firstLine="0"/>
      </w:pPr>
      <w:r>
        <w:rPr>
          <w:noProof/>
          <w:lang w:eastAsia="en-US"/>
        </w:rPr>
        <w:lastRenderedPageBreak/>
        <w:drawing>
          <wp:inline distT="0" distB="0" distL="0" distR="0" wp14:anchorId="4346D2B4" wp14:editId="07D76DDE">
            <wp:extent cx="5579745" cy="3001010"/>
            <wp:effectExtent l="0" t="0" r="1905" b="8890"/>
            <wp:docPr id="16563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3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inline>
        </w:drawing>
      </w:r>
    </w:p>
    <w:p w14:paraId="52DD3175" w14:textId="356BA061" w:rsidR="00637A27" w:rsidRPr="00637A27" w:rsidRDefault="00637A27" w:rsidP="00637A27">
      <w:pPr>
        <w:pStyle w:val="Caption"/>
      </w:pPr>
      <w:r>
        <w:t xml:space="preserve">Obr. </w:t>
      </w:r>
      <w:r>
        <w:fldChar w:fldCharType="begin"/>
      </w:r>
      <w:r>
        <w:instrText xml:space="preserve"> SEQ Obr. \* ARABIC </w:instrText>
      </w:r>
      <w:r>
        <w:fldChar w:fldCharType="separate"/>
      </w:r>
      <w:r w:rsidR="002165DC">
        <w:rPr>
          <w:noProof/>
        </w:rPr>
        <w:t>22</w:t>
      </w:r>
      <w:r>
        <w:fldChar w:fldCharType="end"/>
      </w:r>
      <w:r>
        <w:t xml:space="preserve"> </w:t>
      </w:r>
      <w:r w:rsidRPr="001F6849">
        <w:t xml:space="preserve">Taxonomie </w:t>
      </w:r>
      <w:del w:id="96" w:author="Lukáš Herman" w:date="2023-02-06T14:26:00Z">
        <w:r w:rsidRPr="001F6849" w:rsidDel="00227A2E">
          <w:delText>weobvých</w:delText>
        </w:r>
      </w:del>
      <w:ins w:id="97" w:author="Lukáš Herman" w:date="2023-02-06T14:26:00Z">
        <w:r w:rsidRPr="001F6849">
          <w:t>webových</w:t>
        </w:r>
      </w:ins>
      <w:r w:rsidRPr="001F6849">
        <w:t xml:space="preserve"> technologií umožňujících tvorbu </w:t>
      </w:r>
      <w:del w:id="98" w:author="Lukáš Herman" w:date="2023-02-06T14:26:00Z">
        <w:r w:rsidRPr="001F6849" w:rsidDel="00227A2E">
          <w:delText>virutálních</w:delText>
        </w:r>
      </w:del>
      <w:ins w:id="99" w:author="Lukáš Herman" w:date="2023-02-06T14:26:00Z">
        <w:r w:rsidRPr="001F6849">
          <w:t>virtuálních</w:t>
        </w:r>
      </w:ins>
      <w:r w:rsidRPr="001F6849">
        <w:t xml:space="preserve"> prostředí. zdroj: </w:t>
      </w:r>
      <w:r w:rsidRPr="001F6849">
        <w:fldChar w:fldCharType="begin"/>
      </w:r>
      <w:r w:rsidR="00615C3B">
        <w:instrText xml:space="preserve"> ADDIN ZOTERO_ITEM CSL_CITATION {"citationID":"twzTrfU9","properties":{"formattedCitation":"(Godber 2022)","plainCitation":"(Godber 2022)","noteIndex":0},"citationItems":[{"id":1328,"uris":["http://zotero.org/groups/4599106/items/BT57C3WA"],"itemData":{"id":1328,"type":"software","abstract":"Hugo website for webvr.dev","genre":"CSS","note":"original-date: 2022-01-03T00:45:58Z","source":"GitHub","title":"godber/webvr.dev","URL":"https://github.com/godber/webvr.dev","author":[{"family":"Godber","given":"Austin"}],"accessed":{"date-parts":[["2023",2,5]]},"issued":{"date-parts":[["2022",1,3]]},"citation-key":"godberGodberWebvrDev2022"}}],"schema":"https://github.com/citation-style-language/schema/raw/master/csl-citation.json"} </w:instrText>
      </w:r>
      <w:r w:rsidRPr="001F6849">
        <w:fldChar w:fldCharType="separate"/>
      </w:r>
      <w:r w:rsidRPr="001F6849">
        <w:t>(Godber 2022)</w:t>
      </w:r>
      <w:r w:rsidRPr="001F6849">
        <w:fldChar w:fldCharType="end"/>
      </w:r>
      <w:r>
        <w:t xml:space="preserve"> – </w:t>
      </w:r>
      <w:r w:rsidRPr="00695EF6">
        <w:rPr>
          <w:highlight w:val="yellow"/>
          <w:lang w:val="en-US"/>
        </w:rPr>
        <w:t>#</w:t>
      </w:r>
      <w:r w:rsidRPr="00637A27">
        <w:rPr>
          <w:highlight w:val="yellow"/>
          <w:lang w:val="en-US"/>
        </w:rPr>
        <w:t>work in progress</w:t>
      </w:r>
    </w:p>
    <w:p w14:paraId="528F9BA2" w14:textId="0BDFAEED" w:rsidR="00F80471" w:rsidRPr="00F80471" w:rsidRDefault="00E364D4" w:rsidP="00F80471">
      <w:pPr>
        <w:pStyle w:val="Heading2"/>
        <w:rPr>
          <w:lang w:val="cs-CZ"/>
        </w:rPr>
      </w:pPr>
      <w:r w:rsidRPr="001F6849">
        <w:rPr>
          <w:lang w:val="cs-CZ"/>
        </w:rPr>
        <w:t>Webový vývoj</w:t>
      </w:r>
    </w:p>
    <w:p w14:paraId="1C68AF29" w14:textId="1A3A5D39" w:rsidR="00FC5365" w:rsidRPr="001F6849" w:rsidRDefault="00E64528" w:rsidP="00FC5365">
      <w:r>
        <w:t xml:space="preserve">Volba webového prostředí přináší jisté benefity, ale i překážky při tvorbě VR aplikací. </w:t>
      </w:r>
      <w:r w:rsidR="00FC5365" w:rsidRPr="001F6849">
        <w:t>Primárním benefitem webové vizualizace je dostupnost (</w:t>
      </w:r>
      <w:proofErr w:type="spellStart"/>
      <w:r w:rsidR="00FC5365" w:rsidRPr="001F6849">
        <w:rPr>
          <w:i/>
          <w:iCs/>
        </w:rPr>
        <w:t>availability</w:t>
      </w:r>
      <w:proofErr w:type="spellEnd"/>
      <w:r w:rsidR="00FC5365" w:rsidRPr="001F6849">
        <w:t>) a přístupnost (</w:t>
      </w:r>
      <w:proofErr w:type="spellStart"/>
      <w:r w:rsidR="00FC5365" w:rsidRPr="001F6849">
        <w:rPr>
          <w:i/>
          <w:iCs/>
        </w:rPr>
        <w:t>accesability</w:t>
      </w:r>
      <w:proofErr w:type="spellEnd"/>
      <w:r w:rsidR="00FC5365" w:rsidRPr="001F6849">
        <w:rPr>
          <w:i/>
          <w:iCs/>
        </w:rPr>
        <w:t>)</w:t>
      </w:r>
      <w:r w:rsidR="00FC5365" w:rsidRPr="001F6849">
        <w:t xml:space="preserve"> oproti desktopovým aplikacím. </w:t>
      </w:r>
      <w:r w:rsidR="00FC5365" w:rsidRPr="001F6849">
        <w:rPr>
          <w:color w:val="000000" w:themeColor="text1"/>
        </w:rPr>
        <w:t>Jelikož web je platformě a hardwarově agnostický, tedy je možné k němu přistupovat takřka skrze veškerý běžně</w:t>
      </w:r>
      <w:r w:rsidR="00FC5365" w:rsidRPr="001F6849">
        <w:t xml:space="preserve"> užívaný hardware a software. V případě 3D vizualizace a </w:t>
      </w:r>
      <w:r w:rsidR="006B6B7E" w:rsidRPr="001F6849">
        <w:t>virtuální</w:t>
      </w:r>
      <w:r w:rsidR="00FC5365" w:rsidRPr="001F6849">
        <w:t xml:space="preserve"> reality je </w:t>
      </w:r>
      <w:r w:rsidR="006B6B7E" w:rsidRPr="001F6849">
        <w:t>dostupnost</w:t>
      </w:r>
      <w:r w:rsidR="00FC5365" w:rsidRPr="001F6849">
        <w:t xml:space="preserve"> a přístupnost v posledních letech umožněna díky výraznému vývoji</w:t>
      </w:r>
      <w:r w:rsidR="00FD0AFD" w:rsidRPr="001F6849">
        <w:t xml:space="preserve"> HTML5, </w:t>
      </w:r>
      <w:proofErr w:type="spellStart"/>
      <w:r w:rsidR="00FC5365" w:rsidRPr="001F6849">
        <w:t>WebGL</w:t>
      </w:r>
      <w:proofErr w:type="spellEnd"/>
      <w:r w:rsidR="00FC5365" w:rsidRPr="001F6849">
        <w:t xml:space="preserve"> a </w:t>
      </w:r>
      <w:proofErr w:type="spellStart"/>
      <w:r w:rsidR="00FC5365" w:rsidRPr="001F6849">
        <w:t>WebXR</w:t>
      </w:r>
      <w:proofErr w:type="spellEnd"/>
      <w:r w:rsidR="00FC5365" w:rsidRPr="001F6849">
        <w:t xml:space="preserve"> technologií. Dalším z benefitů je fakt, že většina globálně užívaných aplikací se postupně přesouvá z desktopových řešení do webového prohlížeče (</w:t>
      </w:r>
      <w:r>
        <w:t xml:space="preserve">kancelářské programy: </w:t>
      </w:r>
      <w:r w:rsidR="00FC5365" w:rsidRPr="001F6849">
        <w:t xml:space="preserve">Microsoft Office </w:t>
      </w:r>
      <w:proofErr w:type="spellStart"/>
      <w:r w:rsidR="00FC5365" w:rsidRPr="001F6849">
        <w:t>Suite</w:t>
      </w:r>
      <w:proofErr w:type="spellEnd"/>
      <w:r>
        <w:t xml:space="preserve">, grafické: </w:t>
      </w:r>
      <w:proofErr w:type="spellStart"/>
      <w:r>
        <w:t>Figma</w:t>
      </w:r>
      <w:proofErr w:type="spellEnd"/>
      <w:r>
        <w:t xml:space="preserve">, </w:t>
      </w:r>
      <w:proofErr w:type="spellStart"/>
      <w:r>
        <w:t>Canva</w:t>
      </w:r>
      <w:proofErr w:type="spellEnd"/>
      <w:r>
        <w:t xml:space="preserve">, vývojářské: </w:t>
      </w:r>
      <w:proofErr w:type="spellStart"/>
      <w:r>
        <w:t>CodePen</w:t>
      </w:r>
      <w:proofErr w:type="spellEnd"/>
      <w:r>
        <w:t xml:space="preserve">, </w:t>
      </w:r>
      <w:proofErr w:type="spellStart"/>
      <w:r>
        <w:t>VSCode</w:t>
      </w:r>
      <w:proofErr w:type="spellEnd"/>
      <w:r>
        <w:t xml:space="preserve"> web </w:t>
      </w:r>
      <w:r w:rsidR="00FC5365" w:rsidRPr="001F6849">
        <w:t xml:space="preserve"> aj.) </w:t>
      </w:r>
      <w:r w:rsidR="00FC5365" w:rsidRPr="001F6849">
        <w:fldChar w:fldCharType="begin"/>
      </w:r>
      <w:r w:rsidR="0014392A" w:rsidRPr="001F6849">
        <w:instrText xml:space="preserve"> ADDIN ZOTERO_ITEM CSL_CITATION {"citationID":"z9ELs7Gi","properties":{"formattedCitation":"(\\uc0\\u344{}eh\\uc0\\u225{}\\uc0\\u269{}ek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FC5365" w:rsidRPr="001F6849">
        <w:fldChar w:fldCharType="separate"/>
      </w:r>
      <w:r w:rsidR="00FC5365" w:rsidRPr="001F6849">
        <w:rPr>
          <w:rFonts w:cs="Times New Roman"/>
          <w:szCs w:val="24"/>
        </w:rPr>
        <w:t>(Řeháček 2020)</w:t>
      </w:r>
      <w:r w:rsidR="00FC5365" w:rsidRPr="001F6849">
        <w:fldChar w:fldCharType="end"/>
      </w:r>
      <w:r w:rsidR="00FC5365" w:rsidRPr="001F6849">
        <w:t>.</w:t>
      </w:r>
    </w:p>
    <w:p w14:paraId="7A6E33FE" w14:textId="4B3C8B09" w:rsidR="00E364D4" w:rsidRPr="001F6849" w:rsidRDefault="00E364D4" w:rsidP="00E64528">
      <w:pPr>
        <w:pStyle w:val="Normlnprvnodsazen"/>
      </w:pPr>
      <w:r w:rsidRPr="001F6849">
        <w:t>Tvorba klasických webových aplikací je umožněna pomocí kombinace technologií tzv.</w:t>
      </w:r>
      <w:r w:rsidRPr="001F6849">
        <w:rPr>
          <w:i/>
          <w:iCs/>
        </w:rPr>
        <w:t xml:space="preserve"> web-standard </w:t>
      </w:r>
      <w:proofErr w:type="spellStart"/>
      <w:r w:rsidRPr="001F6849">
        <w:rPr>
          <w:i/>
          <w:iCs/>
        </w:rPr>
        <w:t>technologies</w:t>
      </w:r>
      <w:proofErr w:type="spellEnd"/>
      <w:r w:rsidRPr="001F6849">
        <w:t xml:space="preserve"> </w:t>
      </w:r>
      <w:r w:rsidRPr="001F6849">
        <w:fldChar w:fldCharType="begin"/>
      </w:r>
      <w:r w:rsidR="0014392A" w:rsidRPr="001F6849">
        <w:instrText xml:space="preserve"> ADDIN ZOTERO_ITEM CSL_CITATION {"citationID":"niUCKw2u","properties":{"formattedCitation":"(\\uc0\\u344{}eh\\uc0\\u225{}\\uc0\\u269{}ek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Pr="001F6849">
        <w:fldChar w:fldCharType="separate"/>
      </w:r>
      <w:r w:rsidRPr="001F6849">
        <w:rPr>
          <w:rFonts w:cs="Times New Roman"/>
          <w:szCs w:val="24"/>
        </w:rPr>
        <w:t>(Řeháček 2020)</w:t>
      </w:r>
      <w:r w:rsidRPr="001F6849">
        <w:fldChar w:fldCharType="end"/>
      </w:r>
      <w:r w:rsidRPr="001F6849">
        <w:t xml:space="preserve"> jimiž jsou:</w:t>
      </w:r>
    </w:p>
    <w:p w14:paraId="6FA0C7BF" w14:textId="53FE3DE5" w:rsidR="00E364D4" w:rsidRPr="001F6849" w:rsidRDefault="00E364D4" w:rsidP="00E364D4">
      <w:pPr>
        <w:pStyle w:val="Normlnprvnodsazen"/>
        <w:numPr>
          <w:ilvl w:val="0"/>
          <w:numId w:val="11"/>
        </w:numPr>
        <w:rPr>
          <w:lang w:eastAsia="en-US"/>
        </w:rPr>
      </w:pPr>
      <w:r w:rsidRPr="001F6849">
        <w:rPr>
          <w:lang w:eastAsia="en-US"/>
        </w:rPr>
        <w:t>HTML – značkovací jazyk určující strukturu a obsah webové stránky</w:t>
      </w:r>
    </w:p>
    <w:p w14:paraId="5B995454" w14:textId="1943DE7C" w:rsidR="00E364D4" w:rsidRPr="001F6849" w:rsidRDefault="00E364D4" w:rsidP="00E364D4">
      <w:pPr>
        <w:pStyle w:val="Normlnprvnodsazen"/>
        <w:numPr>
          <w:ilvl w:val="0"/>
          <w:numId w:val="11"/>
        </w:numPr>
        <w:rPr>
          <w:lang w:eastAsia="en-US"/>
        </w:rPr>
      </w:pPr>
      <w:r w:rsidRPr="001F6849">
        <w:rPr>
          <w:lang w:eastAsia="en-US"/>
        </w:rPr>
        <w:t xml:space="preserve">CSS – kaskádový </w:t>
      </w:r>
      <w:proofErr w:type="spellStart"/>
      <w:r w:rsidRPr="001F6849">
        <w:rPr>
          <w:lang w:eastAsia="en-US"/>
        </w:rPr>
        <w:t>stylovací</w:t>
      </w:r>
      <w:proofErr w:type="spellEnd"/>
      <w:r w:rsidRPr="001F6849">
        <w:rPr>
          <w:lang w:eastAsia="en-US"/>
        </w:rPr>
        <w:t xml:space="preserve"> jazyk určující vzhled obsahu stránky</w:t>
      </w:r>
    </w:p>
    <w:p w14:paraId="5BBB04C6" w14:textId="438059F8" w:rsidR="00E364D4" w:rsidRPr="001F6849" w:rsidRDefault="00E364D4" w:rsidP="00E364D4">
      <w:pPr>
        <w:pStyle w:val="Normlnprvnodsazen"/>
        <w:numPr>
          <w:ilvl w:val="0"/>
          <w:numId w:val="11"/>
        </w:numPr>
        <w:rPr>
          <w:lang w:eastAsia="en-US"/>
        </w:rPr>
      </w:pPr>
      <w:r w:rsidRPr="001F6849">
        <w:rPr>
          <w:lang w:eastAsia="en-US"/>
        </w:rPr>
        <w:t xml:space="preserve">SVG – značkovací jazyk umožňující </w:t>
      </w:r>
      <w:commentRangeStart w:id="100"/>
      <w:commentRangeStart w:id="101"/>
      <w:r w:rsidRPr="001F6849">
        <w:rPr>
          <w:lang w:eastAsia="en-US"/>
        </w:rPr>
        <w:t>2</w:t>
      </w:r>
      <w:del w:id="102" w:author="Lukáš Herman" w:date="2023-02-10T18:48:00Z">
        <w:r w:rsidRPr="001F6849" w:rsidDel="0045773E">
          <w:rPr>
            <w:lang w:eastAsia="en-US"/>
          </w:rPr>
          <w:delText xml:space="preserve"> </w:delText>
        </w:r>
      </w:del>
      <w:r w:rsidRPr="001F6849">
        <w:rPr>
          <w:lang w:eastAsia="en-US"/>
        </w:rPr>
        <w:t>D</w:t>
      </w:r>
      <w:commentRangeEnd w:id="100"/>
      <w:r w:rsidR="0045773E" w:rsidRPr="001F6849">
        <w:rPr>
          <w:rStyle w:val="CommentReference"/>
          <w:lang w:eastAsia="en-US"/>
        </w:rPr>
        <w:commentReference w:id="100"/>
      </w:r>
      <w:commentRangeEnd w:id="101"/>
      <w:r w:rsidR="009C30BB" w:rsidRPr="001F6849">
        <w:rPr>
          <w:rStyle w:val="CommentReference"/>
          <w:lang w:eastAsia="en-US"/>
        </w:rPr>
        <w:commentReference w:id="101"/>
      </w:r>
      <w:r w:rsidRPr="001F6849">
        <w:rPr>
          <w:lang w:eastAsia="en-US"/>
        </w:rPr>
        <w:t xml:space="preserve"> vektorovou grafiku na webu</w:t>
      </w:r>
    </w:p>
    <w:p w14:paraId="5BC5D698" w14:textId="72A0E035" w:rsidR="00476706" w:rsidRPr="001F6849" w:rsidRDefault="00E364D4" w:rsidP="00B91039">
      <w:pPr>
        <w:pStyle w:val="Normlnprvnodsazen"/>
        <w:numPr>
          <w:ilvl w:val="0"/>
          <w:numId w:val="11"/>
        </w:numPr>
        <w:rPr>
          <w:lang w:eastAsia="en-US"/>
        </w:rPr>
      </w:pPr>
      <w:r w:rsidRPr="001F6849">
        <w:rPr>
          <w:lang w:eastAsia="en-US"/>
        </w:rPr>
        <w:t>JavaScript – vysokoúrovňový jazyk umožňující interakci s obsahem a vzhlede</w:t>
      </w:r>
      <w:r w:rsidR="005B388F" w:rsidRPr="001F6849">
        <w:rPr>
          <w:lang w:eastAsia="en-US"/>
        </w:rPr>
        <w:t>m</w:t>
      </w:r>
    </w:p>
    <w:p w14:paraId="0805D674" w14:textId="69D8938B" w:rsidR="00476706" w:rsidRPr="001F6849" w:rsidRDefault="00476706" w:rsidP="00476706">
      <w:pPr>
        <w:pStyle w:val="Normlnprvnodsazen"/>
        <w:rPr>
          <w:lang w:eastAsia="en-US"/>
        </w:rPr>
      </w:pPr>
      <w:r w:rsidRPr="001F6849">
        <w:rPr>
          <w:lang w:eastAsia="en-US"/>
        </w:rPr>
        <w:t>Mezi webové standardy je pak volněji možné zařadit i klíčové API (DOM,</w:t>
      </w:r>
      <w:r w:rsidR="00A8678D">
        <w:rPr>
          <w:lang w:eastAsia="en-US"/>
        </w:rPr>
        <w:t xml:space="preserve"> </w:t>
      </w:r>
      <w:proofErr w:type="spellStart"/>
      <w:r w:rsidR="00A8678D">
        <w:rPr>
          <w:lang w:eastAsia="en-US"/>
        </w:rPr>
        <w:t>Fetch</w:t>
      </w:r>
      <w:proofErr w:type="spellEnd"/>
      <w:r w:rsidR="00A8678D">
        <w:rPr>
          <w:lang w:eastAsia="en-US"/>
        </w:rPr>
        <w:t xml:space="preserve"> API, </w:t>
      </w:r>
      <w:proofErr w:type="spellStart"/>
      <w:r w:rsidRPr="001F6849">
        <w:rPr>
          <w:lang w:eastAsia="en-US"/>
        </w:rPr>
        <w:t>WebGL</w:t>
      </w:r>
      <w:proofErr w:type="spellEnd"/>
      <w:r w:rsidRPr="001F6849">
        <w:rPr>
          <w:lang w:eastAsia="en-US"/>
        </w:rPr>
        <w:t xml:space="preserve">, </w:t>
      </w:r>
      <w:proofErr w:type="spellStart"/>
      <w:r w:rsidRPr="001F6849">
        <w:rPr>
          <w:lang w:eastAsia="en-US"/>
        </w:rPr>
        <w:t>WebX</w:t>
      </w:r>
      <w:r w:rsidR="008C5DF5">
        <w:rPr>
          <w:lang w:eastAsia="en-US"/>
        </w:rPr>
        <w:t>R</w:t>
      </w:r>
      <w:proofErr w:type="spellEnd"/>
      <w:r w:rsidR="00A8678D">
        <w:rPr>
          <w:lang w:eastAsia="en-US"/>
        </w:rPr>
        <w:t xml:space="preserve"> aj.</w:t>
      </w:r>
      <w:r w:rsidRPr="001F6849">
        <w:rPr>
          <w:lang w:eastAsia="en-US"/>
        </w:rPr>
        <w:t>), které umožňují snazší vývoj pro webové prostředí.</w:t>
      </w:r>
    </w:p>
    <w:p w14:paraId="6A1BA144" w14:textId="110354A9" w:rsidR="007F7BCF" w:rsidRPr="001F6849" w:rsidRDefault="007F7BCF" w:rsidP="007F7BCF">
      <w:pPr>
        <w:pStyle w:val="Heading3"/>
      </w:pPr>
      <w:r w:rsidRPr="001F6849">
        <w:t xml:space="preserve">Web </w:t>
      </w:r>
      <w:proofErr w:type="spellStart"/>
      <w:r w:rsidRPr="001F6849">
        <w:t>APIs</w:t>
      </w:r>
      <w:proofErr w:type="spellEnd"/>
    </w:p>
    <w:p w14:paraId="5487BB02" w14:textId="2DB756DF" w:rsidR="001E2B61" w:rsidRPr="001F6849" w:rsidRDefault="001E2B61" w:rsidP="001E2B61">
      <w:pPr>
        <w:pStyle w:val="Malnadpis"/>
      </w:pPr>
      <w:r w:rsidRPr="001F6849">
        <w:t>DOM</w:t>
      </w:r>
      <w:r w:rsidR="00260F6F" w:rsidRPr="001F6849">
        <w:t xml:space="preserve"> API</w:t>
      </w:r>
    </w:p>
    <w:p w14:paraId="78C7806A" w14:textId="29E523B8" w:rsidR="00A8678D" w:rsidRPr="00A8678D" w:rsidRDefault="00A8678D" w:rsidP="00A8678D">
      <w:r w:rsidRPr="00A8678D">
        <w:t xml:space="preserve">Při zpracování HTML dokumentu prohlížečem vzniká abstraktní stromová datová struktura, která </w:t>
      </w:r>
      <w:proofErr w:type="gramStart"/>
      <w:r w:rsidRPr="00A8678D">
        <w:t>slouží</w:t>
      </w:r>
      <w:proofErr w:type="gramEnd"/>
      <w:r w:rsidRPr="00A8678D">
        <w:t xml:space="preserve"> k vykreslení webové stránky. Tato struktura je následně přístupná skrze rozhraní nazývané </w:t>
      </w:r>
      <w:proofErr w:type="spellStart"/>
      <w:r w:rsidRPr="00A8678D">
        <w:rPr>
          <w:i/>
          <w:iCs/>
        </w:rPr>
        <w:t>Document</w:t>
      </w:r>
      <w:proofErr w:type="spellEnd"/>
      <w:r w:rsidRPr="00A8678D">
        <w:rPr>
          <w:i/>
          <w:iCs/>
        </w:rPr>
        <w:t xml:space="preserve"> </w:t>
      </w:r>
      <w:proofErr w:type="spellStart"/>
      <w:r w:rsidRPr="00A8678D">
        <w:rPr>
          <w:i/>
          <w:iCs/>
        </w:rPr>
        <w:t>Object</w:t>
      </w:r>
      <w:proofErr w:type="spellEnd"/>
      <w:r w:rsidRPr="00A8678D">
        <w:rPr>
          <w:i/>
          <w:iCs/>
        </w:rPr>
        <w:t xml:space="preserve"> Model</w:t>
      </w:r>
      <w:r w:rsidRPr="00A8678D">
        <w:t xml:space="preserve"> (DOM) </w:t>
      </w:r>
      <w:r w:rsidR="00C5214A" w:rsidRPr="001F6849">
        <w:fldChar w:fldCharType="begin"/>
      </w:r>
      <w:r w:rsidR="0014392A" w:rsidRPr="001F6849">
        <w:instrText xml:space="preserve"> ADDIN ZOTERO_ITEM CSL_CITATION {"citationID":"lTVfqDtD","properties":{"formattedCitation":"(\\uc0\\u344{}eh\\uc0\\u225{}\\uc0\\u269{}ek 2020)","plainCitation":"(Řeháček 2020)","noteIndex":0},"citationItems":[{"id":1203,"uris":["http://zotero.org/groups/4599106/items/SCRBP6LE"],"itemData":{"id":1203,"type":"thesis","language":"eng","publisher":"Masarykova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schema":"https://github.com/citation-style-language/schema/raw/master/csl-citation.json"} </w:instrText>
      </w:r>
      <w:r w:rsidR="00C5214A" w:rsidRPr="001F6849">
        <w:fldChar w:fldCharType="separate"/>
      </w:r>
      <w:r w:rsidR="00C5214A" w:rsidRPr="001F6849">
        <w:rPr>
          <w:rFonts w:cs="Times New Roman"/>
          <w:szCs w:val="24"/>
        </w:rPr>
        <w:t>(Řeháček 2020)</w:t>
      </w:r>
      <w:r w:rsidR="00C5214A" w:rsidRPr="001F6849">
        <w:fldChar w:fldCharType="end"/>
      </w:r>
      <w:r w:rsidR="001E2B61" w:rsidRPr="001F6849">
        <w:t>.</w:t>
      </w:r>
      <w:r w:rsidR="00C5214A" w:rsidRPr="001F6849">
        <w:t xml:space="preserve"> </w:t>
      </w:r>
      <w:r w:rsidRPr="00A8678D">
        <w:t xml:space="preserve">DOM reprezentuje daný HTML dokument tak, že umožňuje manipulaci s jeho strukturou, stylem a obsahem pomocí </w:t>
      </w:r>
      <w:r w:rsidRPr="00A8678D">
        <w:lastRenderedPageBreak/>
        <w:t xml:space="preserve">skriptovacího jazyka, například </w:t>
      </w:r>
      <w:proofErr w:type="spellStart"/>
      <w:r w:rsidRPr="00A8678D">
        <w:t>JavaScriptu</w:t>
      </w:r>
      <w:proofErr w:type="spellEnd"/>
      <w:r w:rsidR="009C7ECC" w:rsidRPr="001F6849">
        <w:t xml:space="preserve"> </w:t>
      </w:r>
      <w:r w:rsidR="009C7ECC" w:rsidRPr="001F6849">
        <w:fldChar w:fldCharType="begin"/>
      </w:r>
      <w:r w:rsidR="0014392A" w:rsidRPr="001F6849">
        <w:instrText xml:space="preserve"> ADDIN ZOTERO_ITEM CSL_CITATION {"citationID":"NvKoBxEa","properties":{"formattedCitation":"(MDN Contributors 2022a)","plainCitation":"(MDN Contributors 2022a)","noteIndex":0},"citationItems":[{"id":1239,"uris":["http://zotero.org/groups/4599106/items/9WQHDUXP"],"itemData":{"id":1239,"type":"webpage","abstract":"The Document Object Model (DOM) is the data representation of the objects that comprise the structure and content of a document on the web. This guide will introduce the DOM, look at how the DOM represents an HTML document in memory and how to use APIs to create web content and applications.","language":"en-US","title":"Introduction to the DOM - Web APIs","URL":"https://developer.mozilla.org/en-US/docs/Web/API/Document_Object_Model/Introduction","author":[{"family":"MDN Contributors","given":""}],"accessed":{"date-parts":[["2023",1,19]]},"issued":{"date-parts":[["2022"]]},"citation-key":"mdncontributorsIntroductionDOMWeb2022"}}],"schema":"https://github.com/citation-style-language/schema/raw/master/csl-citation.json"} </w:instrText>
      </w:r>
      <w:r w:rsidR="009C7ECC" w:rsidRPr="001F6849">
        <w:fldChar w:fldCharType="separate"/>
      </w:r>
      <w:r w:rsidR="005B388F" w:rsidRPr="001F6849">
        <w:t xml:space="preserve">(MDN </w:t>
      </w:r>
      <w:proofErr w:type="spellStart"/>
      <w:r w:rsidR="005B388F" w:rsidRPr="001F6849">
        <w:t>Contributors</w:t>
      </w:r>
      <w:proofErr w:type="spellEnd"/>
      <w:r w:rsidR="005B388F" w:rsidRPr="001F6849">
        <w:t xml:space="preserve"> 2022a)</w:t>
      </w:r>
      <w:r w:rsidR="009C7ECC" w:rsidRPr="001F6849">
        <w:fldChar w:fldCharType="end"/>
      </w:r>
      <w:r w:rsidR="009C7ECC" w:rsidRPr="001F6849">
        <w:t>.</w:t>
      </w:r>
      <w:r w:rsidR="00DB0204">
        <w:t xml:space="preserve"> </w:t>
      </w:r>
      <w:r w:rsidRPr="00A8678D">
        <w:t xml:space="preserve">). Z hlediska HTML je to objektový model, který definuje atributy, metody a události. Z hlediska </w:t>
      </w:r>
      <w:proofErr w:type="spellStart"/>
      <w:r w:rsidRPr="00A8678D">
        <w:t>JavaScriptu</w:t>
      </w:r>
      <w:proofErr w:type="spellEnd"/>
      <w:r w:rsidRPr="00A8678D">
        <w:t xml:space="preserve"> jde o API, které umožňuje interakci s HTML dokumentem.</w:t>
      </w:r>
    </w:p>
    <w:p w14:paraId="378DF447" w14:textId="5A52858A" w:rsidR="003F5B02" w:rsidRPr="001F6849" w:rsidRDefault="00A8678D" w:rsidP="00D415EF">
      <w:pPr>
        <w:pStyle w:val="Normlnprvnodsazen"/>
        <w:keepNext/>
        <w:ind w:firstLine="0"/>
      </w:pPr>
      <w:r>
        <w:rPr>
          <w:noProof/>
        </w:rPr>
        <w:drawing>
          <wp:inline distT="0" distB="0" distL="0" distR="0" wp14:anchorId="2AD9F213" wp14:editId="62947598">
            <wp:extent cx="5579745" cy="1714500"/>
            <wp:effectExtent l="0" t="0" r="1905" b="0"/>
            <wp:docPr id="228720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00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1714500"/>
                    </a:xfrm>
                    <a:prstGeom prst="rect">
                      <a:avLst/>
                    </a:prstGeom>
                  </pic:spPr>
                </pic:pic>
              </a:graphicData>
            </a:graphic>
          </wp:inline>
        </w:drawing>
      </w:r>
    </w:p>
    <w:p w14:paraId="006F13A4" w14:textId="4596FB2D" w:rsidR="009C7ECC" w:rsidRPr="001F6849" w:rsidRDefault="003F5B02" w:rsidP="006E0000">
      <w:pPr>
        <w:pStyle w:val="Caption"/>
      </w:pPr>
      <w:r w:rsidRPr="001F6849">
        <w:t xml:space="preserve">Obr. </w:t>
      </w:r>
      <w:r w:rsidRPr="001F6849">
        <w:fldChar w:fldCharType="begin"/>
      </w:r>
      <w:r w:rsidRPr="001F6849">
        <w:instrText xml:space="preserve"> SEQ Obr. \* ARABIC </w:instrText>
      </w:r>
      <w:r w:rsidRPr="001F6849">
        <w:fldChar w:fldCharType="separate"/>
      </w:r>
      <w:r w:rsidR="002165DC">
        <w:rPr>
          <w:noProof/>
        </w:rPr>
        <w:t>23</w:t>
      </w:r>
      <w:r w:rsidRPr="001F6849">
        <w:fldChar w:fldCharType="end"/>
      </w:r>
      <w:r w:rsidRPr="001F6849">
        <w:t xml:space="preserve">  Zdrojový kód HTML a DOM struktura</w:t>
      </w:r>
      <w:r w:rsidR="00D7572C">
        <w:t xml:space="preserve">. </w:t>
      </w:r>
      <w:r w:rsidR="00D415EF">
        <w:t>upraveno podle</w:t>
      </w:r>
      <w:r w:rsidRPr="001F6849">
        <w:t>:</w:t>
      </w:r>
      <w:r w:rsidR="00D415EF">
        <w:t xml:space="preserve"> </w:t>
      </w:r>
      <w:r w:rsidR="00D415EF">
        <w:fldChar w:fldCharType="begin"/>
      </w:r>
      <w:r w:rsidR="00D415EF">
        <w:instrText xml:space="preserve"> ADDIN ZOTERO_ITEM CSL_CITATION {"citationID":"GnAYW0SL","properties":{"formattedCitation":"(\\uc0\\u344{}eh\\uc0\\u225{}\\uc0\\u269{}ek 2020; W3Schools 2023)","plainCitation":"(Řeháček 2020; W3Schools 2023)","noteIndex":0},"citationItems":[{"id":1203,"uris":["http://zotero.org/groups/4599106/items/SCRBP6LE"],"itemData":{"id":1203,"type":"thesis","language":"eng","publisher":"Masarykova univerzita, Fakulta informatiky","source":"is.muni.cz","title":"Building a web-based interactive network visualization in Vue.js","URL":"https://is.muni.cz/auth/th/lxum8/","author":[{"family":"Řeháček","given":"Marko"}],"accessed":{"date-parts":[["2023",1,18]]},"issued":{"date-parts":[["2020"]]},"citation-key":"rehacekBuildingWebbasedInteractive2020"}},{"id":1881,"uris":["http://zotero.org/groups/4599106/items/FJBVSJKB"],"itemData":{"id":1881,"type":"webpage","abstract":"W3Schools offers free online tutorials, references and exercises in all the major languages of the web. Covering popular subjects like HTML, CSS, JavaScript, Python, SQL, Java, and many, many more.","language":"en-US","title":"What is HTML DOM","URL":"https://www.w3schools.com/whatis/whatis_htmldom.asp","author":[{"literal":"W3Schools"}],"accessed":{"date-parts":[["2023",8,29]]},"issued":{"date-parts":[["2023"]]},"citation-key":"w3schoolsWhatHTMLDOM2023"}}],"schema":"https://github.com/citation-style-language/schema/raw/master/csl-citation.json"} </w:instrText>
      </w:r>
      <w:r w:rsidR="00D415EF">
        <w:fldChar w:fldCharType="separate"/>
      </w:r>
      <w:r w:rsidR="00D415EF" w:rsidRPr="00D415EF">
        <w:rPr>
          <w:rFonts w:cs="Times New Roman"/>
          <w:szCs w:val="24"/>
        </w:rPr>
        <w:t>(Řeháček 2020; W3Schools 2023)</w:t>
      </w:r>
      <w:r w:rsidR="00D415EF">
        <w:fldChar w:fldCharType="end"/>
      </w:r>
    </w:p>
    <w:p w14:paraId="70D169F5" w14:textId="77777777" w:rsidR="004D3AA8" w:rsidRPr="001F6849" w:rsidRDefault="007F7BCF" w:rsidP="003F5B02">
      <w:pPr>
        <w:pStyle w:val="Malnadpis"/>
      </w:pPr>
      <w:proofErr w:type="spellStart"/>
      <w:r w:rsidRPr="001F6849">
        <w:t>WebGL</w:t>
      </w:r>
      <w:proofErr w:type="spellEnd"/>
      <w:r w:rsidRPr="001F6849">
        <w:t xml:space="preserve"> API</w:t>
      </w:r>
    </w:p>
    <w:p w14:paraId="12B92021" w14:textId="7F85E2A7" w:rsidR="00A8678D" w:rsidRPr="00356E8E" w:rsidRDefault="004D3AA8" w:rsidP="00356E8E">
      <w:pPr>
        <w:rPr>
          <w:bCs/>
        </w:rPr>
      </w:pPr>
      <w:r w:rsidRPr="001F6849">
        <w:rPr>
          <w:bCs/>
        </w:rPr>
        <w:t>J</w:t>
      </w:r>
      <w:r w:rsidR="007F7BCF" w:rsidRPr="001F6849">
        <w:rPr>
          <w:bCs/>
        </w:rPr>
        <w:t>edná se o</w:t>
      </w:r>
      <w:r w:rsidR="005B388F" w:rsidRPr="001F6849">
        <w:rPr>
          <w:bCs/>
        </w:rPr>
        <w:t xml:space="preserve"> </w:t>
      </w:r>
      <w:r w:rsidR="00FD0AFD" w:rsidRPr="001F6849">
        <w:rPr>
          <w:bCs/>
        </w:rPr>
        <w:t>nízko úrovňové</w:t>
      </w:r>
      <w:r w:rsidR="005B388F" w:rsidRPr="001F6849">
        <w:rPr>
          <w:bCs/>
        </w:rPr>
        <w:t xml:space="preserve"> </w:t>
      </w:r>
      <w:proofErr w:type="spellStart"/>
      <w:r w:rsidR="007F7BCF" w:rsidRPr="001F6849">
        <w:rPr>
          <w:bCs/>
        </w:rPr>
        <w:t>Javascriptové</w:t>
      </w:r>
      <w:proofErr w:type="spellEnd"/>
      <w:r w:rsidR="007F7BCF" w:rsidRPr="001F6849">
        <w:rPr>
          <w:bCs/>
        </w:rPr>
        <w:t xml:space="preserve"> aplikační rozhraní, které umožňuje vysoko výkonnostní vykreslování interaktivní </w:t>
      </w:r>
      <w:proofErr w:type="gramStart"/>
      <w:r w:rsidR="007F7BCF" w:rsidRPr="001F6849">
        <w:rPr>
          <w:bCs/>
        </w:rPr>
        <w:t>3D</w:t>
      </w:r>
      <w:proofErr w:type="gramEnd"/>
      <w:r w:rsidR="007F7BCF" w:rsidRPr="001F6849">
        <w:rPr>
          <w:bCs/>
        </w:rPr>
        <w:t xml:space="preserve"> a 2D grafiky v rámci kompatibilního webového prohlížeče. Díky tomu, že </w:t>
      </w:r>
      <w:proofErr w:type="spellStart"/>
      <w:r w:rsidR="007F7BCF" w:rsidRPr="001F6849">
        <w:rPr>
          <w:bCs/>
        </w:rPr>
        <w:t>WebGL</w:t>
      </w:r>
      <w:proofErr w:type="spellEnd"/>
      <w:r w:rsidR="007F7BCF" w:rsidRPr="001F6849">
        <w:rPr>
          <w:bCs/>
        </w:rPr>
        <w:t xml:space="preserve"> následuje implementaci </w:t>
      </w:r>
      <w:proofErr w:type="spellStart"/>
      <w:r w:rsidR="007F7BCF" w:rsidRPr="001F6849">
        <w:rPr>
          <w:bCs/>
        </w:rPr>
        <w:t>OpenGL</w:t>
      </w:r>
      <w:proofErr w:type="spellEnd"/>
      <w:r w:rsidR="007F7BCF" w:rsidRPr="001F6849">
        <w:rPr>
          <w:bCs/>
        </w:rPr>
        <w:t xml:space="preserve"> ES (</w:t>
      </w:r>
      <w:proofErr w:type="spellStart"/>
      <w:r w:rsidR="007F7BCF" w:rsidRPr="001F6849">
        <w:rPr>
          <w:bCs/>
          <w:i/>
          <w:iCs/>
        </w:rPr>
        <w:t>OpenGL</w:t>
      </w:r>
      <w:proofErr w:type="spellEnd"/>
      <w:r w:rsidR="007F7BCF" w:rsidRPr="001F6849">
        <w:rPr>
          <w:bCs/>
          <w:i/>
          <w:iCs/>
        </w:rPr>
        <w:t xml:space="preserve"> </w:t>
      </w:r>
      <w:proofErr w:type="spellStart"/>
      <w:r w:rsidR="007F7BCF" w:rsidRPr="001F6849">
        <w:rPr>
          <w:bCs/>
          <w:i/>
          <w:iCs/>
        </w:rPr>
        <w:t>for</w:t>
      </w:r>
      <w:proofErr w:type="spellEnd"/>
      <w:r w:rsidR="007F7BCF" w:rsidRPr="001F6849">
        <w:rPr>
          <w:bCs/>
          <w:i/>
          <w:iCs/>
        </w:rPr>
        <w:t xml:space="preserve"> </w:t>
      </w:r>
      <w:proofErr w:type="spellStart"/>
      <w:r w:rsidR="007F7BCF" w:rsidRPr="001F6849">
        <w:rPr>
          <w:bCs/>
          <w:i/>
          <w:iCs/>
        </w:rPr>
        <w:t>Embedded</w:t>
      </w:r>
      <w:proofErr w:type="spellEnd"/>
      <w:r w:rsidR="007F7BCF" w:rsidRPr="001F6849">
        <w:rPr>
          <w:bCs/>
          <w:i/>
          <w:iCs/>
        </w:rPr>
        <w:t xml:space="preserve"> Systems</w:t>
      </w:r>
      <w:r w:rsidR="007F7BCF" w:rsidRPr="001F6849">
        <w:rPr>
          <w:rStyle w:val="FootnoteReference"/>
          <w:bCs/>
          <w:i/>
          <w:iCs/>
        </w:rPr>
        <w:footnoteReference w:id="2"/>
      </w:r>
      <w:r w:rsidR="007F7BCF" w:rsidRPr="001F6849">
        <w:rPr>
          <w:bCs/>
        </w:rPr>
        <w:t>)  je možné v rámci webových stránek využívat výpočetní síly grafických karet v zařízení uživatele</w:t>
      </w:r>
      <w:r w:rsidR="00F64A6B" w:rsidRPr="001F6849">
        <w:rPr>
          <w:bCs/>
        </w:rPr>
        <w:t xml:space="preserve"> </w:t>
      </w:r>
      <w:r w:rsidR="005C57E5" w:rsidRPr="001F6849">
        <w:rPr>
          <w:bCs/>
        </w:rPr>
        <w:fldChar w:fldCharType="begin"/>
      </w:r>
      <w:r w:rsidR="0014392A" w:rsidRPr="001F6849">
        <w:rPr>
          <w:bCs/>
        </w:rPr>
        <w:instrText xml:space="preserve"> ADDIN ZOTERO_ITEM CSL_CITATION {"citationID":"1yTyqGvF","properties":{"formattedCitation":"(MDN Contributors 2022b)","plainCitation":"(MDN Contributors 2022b)","noteIndex":0},"citationItems":[{"id":1250,"uris":["http://zotero.org/groups/4599106/items/R44U5IUQ"],"itemData":{"id":1250,"type":"webpage","abstract":"WebGL (Web Graphics Library) is a JavaScript API for rendering high-performance interactive 3D and 2D graphics within any compatible web browser without the use of plug-ins. WebGL does so by introducing an API that closely conforms to OpenGL ES 2.0 that can be used in HTML &lt;canvas&gt; elements. This conformance makes it possible for the API to take advantage of hardware graphics acceleration provided by the user's device.","language":"en-US","title":"WebGL: 2D and 3D graphics for the web - Web APIs | MDN","title-short":"WebGL","URL":"https://developer.mozilla.org/en-US/docs/Web/API/WebGL_API","author":[{"family":"MDN Contributors","given":""}],"accessed":{"date-parts":[["2023",1,19]]},"issued":{"date-parts":[["2022"]]},"citation-key":"mdncontributorsWebGL2D3D2022"}}],"schema":"https://github.com/citation-style-language/schema/raw/master/csl-citation.json"} </w:instrText>
      </w:r>
      <w:r w:rsidR="005C57E5" w:rsidRPr="001F6849">
        <w:rPr>
          <w:bCs/>
        </w:rPr>
        <w:fldChar w:fldCharType="separate"/>
      </w:r>
      <w:r w:rsidR="005B388F" w:rsidRPr="001F6849">
        <w:rPr>
          <w:bCs/>
        </w:rPr>
        <w:t>(MDN Contributors 2022b)</w:t>
      </w:r>
      <w:r w:rsidR="005C57E5" w:rsidRPr="001F6849">
        <w:rPr>
          <w:bCs/>
        </w:rPr>
        <w:fldChar w:fldCharType="end"/>
      </w:r>
      <w:r w:rsidR="005B388F" w:rsidRPr="001F6849">
        <w:rPr>
          <w:bCs/>
        </w:rPr>
        <w:t xml:space="preserve">. </w:t>
      </w:r>
      <w:proofErr w:type="spellStart"/>
      <w:r w:rsidR="005B388F" w:rsidRPr="001F6849">
        <w:rPr>
          <w:bCs/>
        </w:rPr>
        <w:t>WebGL</w:t>
      </w:r>
      <w:proofErr w:type="spellEnd"/>
      <w:r w:rsidR="005B388F" w:rsidRPr="001F6849">
        <w:rPr>
          <w:bCs/>
        </w:rPr>
        <w:t xml:space="preserve"> je přístupné skrze HTML5 </w:t>
      </w:r>
      <w:proofErr w:type="spellStart"/>
      <w:r w:rsidR="005B388F" w:rsidRPr="001F6849">
        <w:rPr>
          <w:bCs/>
        </w:rPr>
        <w:t>Canvas</w:t>
      </w:r>
      <w:proofErr w:type="spellEnd"/>
      <w:r w:rsidR="005B388F" w:rsidRPr="001F6849">
        <w:rPr>
          <w:bCs/>
        </w:rPr>
        <w:t xml:space="preserve"> element. </w:t>
      </w:r>
      <w:r w:rsidR="00356E8E" w:rsidRPr="00A8678D">
        <w:t>Důležité je, že je to nativní součást prohlížečů, a proto nevyžaduje žádné další doplňky</w:t>
      </w:r>
      <w:r w:rsidR="005B388F" w:rsidRPr="001F6849">
        <w:rPr>
          <w:bCs/>
        </w:rPr>
        <w:t xml:space="preserve"> </w:t>
      </w:r>
      <w:r w:rsidR="005B388F" w:rsidRPr="001F6849">
        <w:rPr>
          <w:bCs/>
        </w:rPr>
        <w:fldChar w:fldCharType="begin"/>
      </w:r>
      <w:r w:rsidR="000D403B">
        <w:rPr>
          <w:bCs/>
        </w:rPr>
        <w:instrText xml:space="preserve"> ADDIN ZOTERO_ITEM CSL_CITATION {"citationID":"mPU4G6bH","properties":{"formattedCitation":"(Khronos Group 2023b)","plainCitation":"(Khronos Group 2023b)","noteIndex":0},"citationItems":[{"id":1251,"uris":["http://zotero.org/groups/4599106/items/PFTXB2K6"],"itemData":{"id":1251,"type":"webpage","abstract":"WebGL is a cross-platform, royalty-free web standard for a low-level 3D graphics API based on OpenGL ES, exposed to ECMAScript via the HTML5 Canvas element. Developers familiar with OpenGL ES 2.0 will recognize WebGL as a Shader-based API using GLSL, with constructs that are semantically similar to those of the underlying OpenGL ES API. It stays very close to the OpenGL ES specification, with some concessions made for what developers expect out o","container-title":"The Khronos Group","language":"en","note":"section: API","title":"WebGL","URL":"https://www.khronos.org//","author":[{"family":"Khronos Group","given":""}],"accessed":{"date-parts":[["2023",1,19]]},"issued":{"date-parts":[["2023"]]},"citation-key":"khronosgroupWebGL2023"}}],"schema":"https://github.com/citation-style-language/schema/raw/master/csl-citation.json"} </w:instrText>
      </w:r>
      <w:r w:rsidR="005B388F" w:rsidRPr="001F6849">
        <w:rPr>
          <w:bCs/>
        </w:rPr>
        <w:fldChar w:fldCharType="separate"/>
      </w:r>
      <w:r w:rsidR="000D403B" w:rsidRPr="000D403B">
        <w:t>(Khronos Group 2023b)</w:t>
      </w:r>
      <w:r w:rsidR="005B388F" w:rsidRPr="001F6849">
        <w:rPr>
          <w:bCs/>
        </w:rPr>
        <w:fldChar w:fldCharType="end"/>
      </w:r>
      <w:r w:rsidR="005B388F" w:rsidRPr="001F6849">
        <w:rPr>
          <w:bCs/>
        </w:rPr>
        <w:t xml:space="preserve">. </w:t>
      </w:r>
      <w:r w:rsidR="00356E8E" w:rsidRPr="00A8678D">
        <w:t xml:space="preserve">Pro vykreslování využívá </w:t>
      </w:r>
      <w:proofErr w:type="spellStart"/>
      <w:r w:rsidR="00356E8E" w:rsidRPr="00A8678D">
        <w:t>WebGL</w:t>
      </w:r>
      <w:proofErr w:type="spellEnd"/>
      <w:r w:rsidR="00356E8E" w:rsidRPr="00A8678D">
        <w:t xml:space="preserve"> jazyk GLSL, který popisuje způsob, jakým je daný objekt vyobrazen (</w:t>
      </w:r>
      <w:proofErr w:type="spellStart"/>
      <w:r w:rsidR="00356E8E" w:rsidRPr="00356E8E">
        <w:rPr>
          <w:i/>
          <w:iCs/>
        </w:rPr>
        <w:t>shader</w:t>
      </w:r>
      <w:proofErr w:type="spellEnd"/>
      <w:r w:rsidR="00356E8E" w:rsidRPr="00A8678D">
        <w:t xml:space="preserve">). Základní funkčnost </w:t>
      </w:r>
      <w:proofErr w:type="spellStart"/>
      <w:r w:rsidR="00356E8E" w:rsidRPr="00A8678D">
        <w:t>WebGL</w:t>
      </w:r>
      <w:proofErr w:type="spellEnd"/>
      <w:r w:rsidR="00356E8E" w:rsidRPr="00A8678D">
        <w:t xml:space="preserve"> dále rozšiřují </w:t>
      </w:r>
      <w:proofErr w:type="spellStart"/>
      <w:r w:rsidR="00356E8E" w:rsidRPr="00A8678D">
        <w:t>JavaScriptové</w:t>
      </w:r>
      <w:proofErr w:type="spellEnd"/>
      <w:r w:rsidR="00356E8E" w:rsidRPr="00A8678D">
        <w:t xml:space="preserve"> knihovny </w:t>
      </w:r>
      <w:r w:rsidR="00356E8E" w:rsidRPr="00356E8E">
        <w:rPr>
          <w:highlight w:val="yellow"/>
        </w:rPr>
        <w:t>(viz. kapitola X)</w:t>
      </w:r>
      <w:r w:rsidR="00356E8E" w:rsidRPr="00A8678D">
        <w:t xml:space="preserve">, jež zjednodušují složitý proces grafického vykreslování přes jednodušší API. Od roku 2011, kdy byl </w:t>
      </w:r>
      <w:proofErr w:type="spellStart"/>
      <w:r w:rsidR="00356E8E" w:rsidRPr="00A8678D">
        <w:t>WebGL</w:t>
      </w:r>
      <w:proofErr w:type="spellEnd"/>
      <w:r w:rsidR="00356E8E" w:rsidRPr="00A8678D">
        <w:t xml:space="preserve"> poprvé zaveden, umožnil přímý přístup k GPU prostřednictvím </w:t>
      </w:r>
      <w:proofErr w:type="spellStart"/>
      <w:r w:rsidR="00356E8E" w:rsidRPr="00A8678D">
        <w:t>JavaScriptu</w:t>
      </w:r>
      <w:proofErr w:type="spellEnd"/>
      <w:r w:rsidR="00356E8E" w:rsidRPr="00A8678D">
        <w:t xml:space="preserve">, a v roce 2013 byla představena verze </w:t>
      </w:r>
      <w:proofErr w:type="spellStart"/>
      <w:r w:rsidR="00356E8E" w:rsidRPr="00A8678D">
        <w:t>WebGL</w:t>
      </w:r>
      <w:proofErr w:type="spellEnd"/>
      <w:r w:rsidR="00356E8E" w:rsidRPr="00A8678D">
        <w:t xml:space="preserve"> 2. Dodnes zůstává standardním prostředkem pro zobrazování složitější grafiky na webu.</w:t>
      </w:r>
      <w:r w:rsidR="00F11501">
        <w:t xml:space="preserve"> Jednoduše řečeno, </w:t>
      </w:r>
      <w:proofErr w:type="spellStart"/>
      <w:r w:rsidR="00F11501">
        <w:t>WebGL</w:t>
      </w:r>
      <w:proofErr w:type="spellEnd"/>
      <w:r w:rsidR="00F11501">
        <w:t xml:space="preserve"> je soubor </w:t>
      </w:r>
      <w:proofErr w:type="spellStart"/>
      <w:r w:rsidR="00F11501">
        <w:t>javascriptových</w:t>
      </w:r>
      <w:proofErr w:type="spellEnd"/>
      <w:r w:rsidR="00F11501">
        <w:t xml:space="preserve"> funkcí umožňující webovým prohlížečům zobrazovat </w:t>
      </w:r>
      <w:proofErr w:type="gramStart"/>
      <w:r w:rsidR="00F11501">
        <w:t>3D</w:t>
      </w:r>
      <w:proofErr w:type="gramEnd"/>
      <w:r w:rsidR="00F11501">
        <w:t xml:space="preserve"> grafiku s využitím grafických karet. </w:t>
      </w:r>
    </w:p>
    <w:p w14:paraId="0B605B2F" w14:textId="77777777" w:rsidR="00D415EF" w:rsidRPr="001F6849" w:rsidRDefault="00D415EF" w:rsidP="00D415EF">
      <w:pPr>
        <w:pStyle w:val="Malnadpis"/>
      </w:pPr>
      <w:proofErr w:type="spellStart"/>
      <w:r w:rsidRPr="001F6849">
        <w:t>WebXR</w:t>
      </w:r>
      <w:proofErr w:type="spellEnd"/>
      <w:r w:rsidRPr="001F6849">
        <w:t xml:space="preserve"> API</w:t>
      </w:r>
    </w:p>
    <w:p w14:paraId="4AD9055B" w14:textId="3C49F320" w:rsidR="00B47578" w:rsidRPr="00372EA8" w:rsidRDefault="00D415EF" w:rsidP="00372EA8">
      <w:pPr>
        <w:rPr>
          <w:b/>
        </w:rPr>
      </w:pPr>
      <w:proofErr w:type="spellStart"/>
      <w:r w:rsidRPr="001F6849">
        <w:t>WebXR</w:t>
      </w:r>
      <w:proofErr w:type="spellEnd"/>
      <w:r w:rsidRPr="001F6849">
        <w:t xml:space="preserve"> je specifikace definovaná v rámci W3C skupinou pro imerzní web, za účelem poskytnutí jednotné komunikace mezi VR a AR hardwarem a webovým prostředím. Jedná se o hardware agnostické imperativní API, které umožňuje jednotný přístup k vytváření virtuálních zážitků pro</w:t>
      </w:r>
      <w:r w:rsidRPr="001F6849">
        <w:rPr>
          <w:i/>
          <w:iCs/>
        </w:rPr>
        <w:t xml:space="preserve"> </w:t>
      </w:r>
      <w:r w:rsidRPr="001F6849">
        <w:t xml:space="preserve">mobilní i desktopový VR hardware. </w:t>
      </w:r>
      <w:proofErr w:type="spellStart"/>
      <w:r w:rsidRPr="001F6849">
        <w:t>WebXR</w:t>
      </w:r>
      <w:proofErr w:type="spellEnd"/>
      <w:r w:rsidRPr="001F6849">
        <w:t xml:space="preserve"> API je založeno na </w:t>
      </w:r>
      <w:proofErr w:type="spellStart"/>
      <w:r w:rsidRPr="001F6849">
        <w:t>OpenXR</w:t>
      </w:r>
      <w:proofErr w:type="spellEnd"/>
      <w:r w:rsidRPr="001F6849">
        <w:rPr>
          <w:rStyle w:val="FootnoteReference"/>
          <w:bCs/>
        </w:rPr>
        <w:footnoteReference w:id="3"/>
      </w:r>
      <w:r w:rsidRPr="001F6849">
        <w:t xml:space="preserve"> specifikaci skupiny </w:t>
      </w:r>
      <w:proofErr w:type="spellStart"/>
      <w:r w:rsidRPr="001F6849">
        <w:t>Khronos</w:t>
      </w:r>
      <w:proofErr w:type="spellEnd"/>
      <w:r w:rsidRPr="001F6849">
        <w:t xml:space="preserve">. Hlavními body zájmu </w:t>
      </w:r>
      <w:proofErr w:type="spellStart"/>
      <w:r w:rsidRPr="001F6849">
        <w:t>WebXR</w:t>
      </w:r>
      <w:proofErr w:type="spellEnd"/>
      <w:r w:rsidRPr="001F6849">
        <w:t xml:space="preserve"> API je detekce a vyhledání možností daného HW a následně správné zobrazení </w:t>
      </w:r>
      <w:r w:rsidR="00964AA4">
        <w:t xml:space="preserve">(s odpovídající snímkovou frekvencí) </w:t>
      </w:r>
      <w:r w:rsidRPr="001F6849">
        <w:t xml:space="preserve">obsahu v rámci HW </w:t>
      </w:r>
      <w:r w:rsidRPr="001F6849">
        <w:rPr>
          <w:b/>
        </w:rPr>
        <w:fldChar w:fldCharType="begin"/>
      </w:r>
      <w:r w:rsidR="00C840A2">
        <w:instrText xml:space="preserve"> ADDIN ZOTERO_ITEM CSL_CITATION {"citationID":"CxEmGLMN","properties":{"formattedCitation":"(Immersive Web Working Group 2023; Intro to WebXR and A-Frame Part 1 2021)","plainCitation":"(Immersive Web Working Group 2023; Intro to WebXR and A-Frame Part 1 2021)","dontUpdate":true,"noteIndex":0},"citationItems":[{"id":1312,"uris":["http://zotero.org/groups/4599106/items/3N7ADZV5"],"itemData":{"id":1312,"type":"software","abstract":"Repository for the WebXR Device API Specification.","genre":"Bikeshed","note":"original-date: 2016-03-14T23:30:00Z","publisher":"Immersive Web at W3C","source":"GitHub","title":"WebXR Device API Specification","URL":"https://github.com/immersive-web/webxr/blob/510e2237160de54e6b12e5403fcdfa6cdafacac8/explainer.md","author":[{"literal":"Immersive Web Working Group"}],"accessed":{"date-parts":[["2023",1,31]]},"issued":{"date-parts":[["2023"]]},"citation-key":"immersivewebworkinggroupWebXRDeviceAPI2023"}},{"id":1319,"uris":["http://zotero.org/groups/4599106/items/B7FLQIG4"],"itemData":{"id":1319,"type":"motion_picture","dimensions":"5:30","source":"YouTube","title":"Intro to WebXR and A-Frame Part 1: What is WebXR, A-Frame, and Entity-Component-Systems","title-short":"Intro to WebXR and A-Frame Part 1","URL":"https://www.youtube.com/watch?v=AoFEZKg2Z-Y","director":[{"literal":"UW Reality Lab"}],"accessed":{"date-parts":[["2023",2,3]]},"issued":{"date-parts":[["2021"]]},"citation-key":"uwrealitylabIntroWebXRAFrame2021"}}],"schema":"https://github.com/citation-style-language/schema/raw/master/csl-citation.json"} </w:instrText>
      </w:r>
      <w:r w:rsidRPr="001F6849">
        <w:rPr>
          <w:b/>
        </w:rPr>
        <w:fldChar w:fldCharType="separate"/>
      </w:r>
      <w:r w:rsidRPr="001F6849">
        <w:t>(Immersive Web Working Group 2023; tro to WebXR and A-Frame Part 1 2021)</w:t>
      </w:r>
      <w:r w:rsidRPr="001F6849">
        <w:rPr>
          <w:b/>
        </w:rPr>
        <w:fldChar w:fldCharType="end"/>
      </w:r>
      <w:r w:rsidR="00577B7B" w:rsidRPr="001F6849">
        <w:t xml:space="preserve">. </w:t>
      </w:r>
      <w:proofErr w:type="spellStart"/>
      <w:r w:rsidR="00473E08" w:rsidRPr="00D415EF">
        <w:t>WebXR</w:t>
      </w:r>
      <w:proofErr w:type="spellEnd"/>
      <w:r w:rsidR="00473E08" w:rsidRPr="00D415EF">
        <w:t xml:space="preserve"> podpora v rámci prohlížečů</w:t>
      </w:r>
      <w:r w:rsidR="00964AA4">
        <w:t xml:space="preserve"> a jednotlivých VR zobrazovacích zařízeních</w:t>
      </w:r>
      <w:r w:rsidR="00473E08" w:rsidRPr="00D415EF">
        <w:t xml:space="preserve"> je klíčová v případě hodnocení přístupnosti.</w:t>
      </w:r>
      <w:r w:rsidR="00473E08">
        <w:rPr>
          <w:b/>
        </w:rPr>
        <w:t xml:space="preserve"> </w:t>
      </w:r>
      <w:proofErr w:type="spellStart"/>
      <w:r w:rsidR="00D03258">
        <w:t>WebXR</w:t>
      </w:r>
      <w:proofErr w:type="spellEnd"/>
      <w:r w:rsidR="00D03258">
        <w:t xml:space="preserve"> operuje na základě </w:t>
      </w:r>
      <w:r w:rsidR="00185FBF">
        <w:t>relací (</w:t>
      </w:r>
      <w:r w:rsidR="00185FBF" w:rsidRPr="00185FBF">
        <w:rPr>
          <w:i/>
          <w:iCs/>
        </w:rPr>
        <w:t>session</w:t>
      </w:r>
      <w:r w:rsidR="00185FBF">
        <w:t>). Knihovna umožňuje tři typy relací a to</w:t>
      </w:r>
      <w:r w:rsidR="00EA43B7">
        <w:t xml:space="preserve"> </w:t>
      </w:r>
      <w:r w:rsidR="00EA43B7">
        <w:fldChar w:fldCharType="begin"/>
      </w:r>
      <w:r w:rsidR="00672AF9">
        <w:instrText xml:space="preserve"> ADDIN ZOTERO_ITEM CSL_CITATION {"citationID":"P5cW5ViI","properties":{"formattedCitation":"(MDN Contributors 2023b)","plainCitation":"(MDN Contributors 2023b)","noteIndex":0},"citationItems":[{"id":1959,"uris":["http://zotero.org/groups/4599106/items/HK87L7UA"],"itemData":{"id":1959,"type":"webpage","abstract":"The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fldChar w:fldCharType="separate"/>
      </w:r>
      <w:r w:rsidR="00672AF9" w:rsidRPr="00672AF9">
        <w:t>(MDN Contributors 2023b)</w:t>
      </w:r>
      <w:r w:rsidR="00EA43B7">
        <w:fldChar w:fldCharType="end"/>
      </w:r>
      <w:r w:rsidR="00185FBF">
        <w:rPr>
          <w:lang w:val="en-US"/>
        </w:rPr>
        <w:t xml:space="preserve">: </w:t>
      </w:r>
    </w:p>
    <w:p w14:paraId="295488A0" w14:textId="3FBC5218" w:rsidR="00B47578" w:rsidRPr="00B47578" w:rsidRDefault="00185FBF" w:rsidP="00B47578">
      <w:pPr>
        <w:pStyle w:val="Normlnprvnodsazen"/>
        <w:numPr>
          <w:ilvl w:val="0"/>
          <w:numId w:val="7"/>
        </w:numPr>
        <w:rPr>
          <w:lang w:val="en-US"/>
        </w:rPr>
      </w:pPr>
      <w:r w:rsidRPr="00841D60">
        <w:rPr>
          <w:b/>
          <w:bCs/>
          <w:i/>
          <w:iCs/>
          <w:lang w:val="en-US"/>
        </w:rPr>
        <w:t>immersive-</w:t>
      </w:r>
      <w:proofErr w:type="spellStart"/>
      <w:r w:rsidRPr="00841D60">
        <w:rPr>
          <w:b/>
          <w:bCs/>
          <w:i/>
          <w:iCs/>
          <w:lang w:val="en-US"/>
        </w:rPr>
        <w:t>vr</w:t>
      </w:r>
      <w:proofErr w:type="spellEnd"/>
      <w:r w:rsidR="00B47578" w:rsidRPr="00841D60">
        <w:rPr>
          <w:b/>
          <w:bCs/>
          <w:lang w:val="en-US"/>
        </w:rPr>
        <w:t>:</w:t>
      </w:r>
      <w:r w:rsidR="00B47578">
        <w:rPr>
          <w:lang w:val="en-US"/>
        </w:rPr>
        <w:t xml:space="preserve"> </w:t>
      </w:r>
      <w:r w:rsidR="00841D60">
        <w:t xml:space="preserve">Umožňuje </w:t>
      </w:r>
      <w:r w:rsidR="00B47578" w:rsidRPr="00B47578">
        <w:t>přístup k</w:t>
      </w:r>
      <w:r w:rsidR="00580D09">
        <w:t> </w:t>
      </w:r>
      <w:r w:rsidR="00B47578" w:rsidRPr="00B47578">
        <w:t>imerzním</w:t>
      </w:r>
      <w:r w:rsidR="00580D09">
        <w:t xml:space="preserve"> </w:t>
      </w:r>
      <w:r w:rsidR="00B47578" w:rsidRPr="00B47578">
        <w:t>u zobrazovacímu zařízení a umožňuje zobrazení virtuálního obsahu v plném VR režimu.</w:t>
      </w:r>
    </w:p>
    <w:p w14:paraId="42FA925B" w14:textId="3D59B401" w:rsidR="00B47578" w:rsidRPr="00841D60" w:rsidRDefault="00185FBF" w:rsidP="00B47578">
      <w:pPr>
        <w:pStyle w:val="Normlnprvnodsazen"/>
        <w:numPr>
          <w:ilvl w:val="0"/>
          <w:numId w:val="7"/>
        </w:numPr>
        <w:rPr>
          <w:lang w:val="en-US"/>
        </w:rPr>
      </w:pPr>
      <w:r w:rsidRPr="00841D60">
        <w:rPr>
          <w:b/>
          <w:bCs/>
          <w:i/>
          <w:iCs/>
          <w:lang w:val="en-US"/>
        </w:rPr>
        <w:lastRenderedPageBreak/>
        <w:t>immersive-</w:t>
      </w:r>
      <w:proofErr w:type="spellStart"/>
      <w:r w:rsidRPr="00841D60">
        <w:rPr>
          <w:b/>
          <w:bCs/>
          <w:i/>
          <w:iCs/>
          <w:lang w:val="en-US"/>
        </w:rPr>
        <w:t>ar</w:t>
      </w:r>
      <w:proofErr w:type="spellEnd"/>
      <w:r w:rsidR="00841D60">
        <w:rPr>
          <w:b/>
          <w:bCs/>
          <w:i/>
          <w:iCs/>
          <w:lang w:val="en-US"/>
        </w:rPr>
        <w:t>:</w:t>
      </w:r>
      <w:r w:rsidR="00841D60">
        <w:rPr>
          <w:b/>
          <w:bCs/>
          <w:lang w:val="en-US"/>
        </w:rPr>
        <w:t xml:space="preserve"> </w:t>
      </w:r>
      <w:r w:rsidR="00841D60" w:rsidRPr="00841D60">
        <w:t xml:space="preserve">Umožňuje přístup k imerznímu zařízení, </w:t>
      </w:r>
      <w:r w:rsidR="00841D60">
        <w:t>s tím že</w:t>
      </w:r>
      <w:r w:rsidR="00841D60" w:rsidRPr="00841D60">
        <w:t xml:space="preserve"> vykreslený obsah je kombinován s reálným světem. </w:t>
      </w:r>
      <w:r w:rsidR="00841D60">
        <w:t xml:space="preserve">Způsob prolnutí reálného světa (vstupu z kamery) se řídí pomocí </w:t>
      </w:r>
      <w:proofErr w:type="spellStart"/>
      <w:r w:rsidR="00841D60" w:rsidRPr="00841D60">
        <w:rPr>
          <w:i/>
          <w:iCs/>
        </w:rPr>
        <w:t>environmentBlendMode</w:t>
      </w:r>
      <w:proofErr w:type="spellEnd"/>
      <w:r w:rsidR="00841D60">
        <w:t xml:space="preserve"> parametru. </w:t>
      </w:r>
    </w:p>
    <w:p w14:paraId="058C373B" w14:textId="46835D24" w:rsidR="00D03258" w:rsidRPr="00372EA8" w:rsidRDefault="00372EA8" w:rsidP="00B47578">
      <w:pPr>
        <w:pStyle w:val="Normlnprvnodsazen"/>
        <w:numPr>
          <w:ilvl w:val="0"/>
          <w:numId w:val="7"/>
        </w:numPr>
      </w:pPr>
      <w:r>
        <w:rPr>
          <w:b/>
          <w:bCs/>
          <w:i/>
          <w:iCs/>
          <w:lang w:val="en-US"/>
        </w:rPr>
        <w:t>i</w:t>
      </w:r>
      <w:r w:rsidR="00185FBF" w:rsidRPr="00841D60">
        <w:rPr>
          <w:b/>
          <w:bCs/>
          <w:i/>
          <w:iCs/>
          <w:lang w:val="en-US"/>
        </w:rPr>
        <w:t>nline</w:t>
      </w:r>
      <w:r w:rsidR="00841D60" w:rsidRPr="00841D60">
        <w:rPr>
          <w:b/>
          <w:bCs/>
          <w:i/>
          <w:iCs/>
          <w:lang w:val="en-US"/>
        </w:rPr>
        <w:t>:</w:t>
      </w:r>
      <w:r>
        <w:rPr>
          <w:b/>
          <w:bCs/>
          <w:i/>
          <w:iCs/>
          <w:lang w:val="en-US"/>
        </w:rPr>
        <w:t xml:space="preserve"> </w:t>
      </w:r>
      <w:r w:rsidRPr="00372EA8">
        <w:t xml:space="preserve">Umožňuje zobrazit </w:t>
      </w:r>
      <w:r>
        <w:t xml:space="preserve">virtuální obsah (3d </w:t>
      </w:r>
      <w:proofErr w:type="spellStart"/>
      <w:r>
        <w:t>render</w:t>
      </w:r>
      <w:proofErr w:type="spellEnd"/>
      <w:r>
        <w:t xml:space="preserve">) </w:t>
      </w:r>
      <w:r w:rsidRPr="00372EA8">
        <w:t>v rámci standardního HTML dokumentu,</w:t>
      </w:r>
      <w:r>
        <w:t xml:space="preserve"> aniž by vyplnil celou obrazovku</w:t>
      </w:r>
      <w:r w:rsidRPr="00372EA8">
        <w:t xml:space="preserve">. </w:t>
      </w:r>
      <w:r>
        <w:t xml:space="preserve">Umožňuje více relací na jedné stránce a nevyžaduje </w:t>
      </w:r>
      <w:r w:rsidRPr="00372EA8">
        <w:t>speciální hardware</w:t>
      </w:r>
      <w:r>
        <w:t xml:space="preserve">. V případě systémů s IMU umožňuje rotační snímání. </w:t>
      </w:r>
    </w:p>
    <w:p w14:paraId="421434DE" w14:textId="1659BE1B" w:rsidR="00571A2A" w:rsidRDefault="00372EA8" w:rsidP="00372EA8">
      <w:pPr>
        <w:pStyle w:val="Normlnprvnodsazen"/>
        <w:ind w:firstLine="0"/>
        <w:rPr>
          <w:bCs/>
        </w:rPr>
      </w:pPr>
      <w:r>
        <w:rPr>
          <w:bCs/>
        </w:rPr>
        <w:t xml:space="preserve">Aplikace založená na </w:t>
      </w:r>
      <w:proofErr w:type="spellStart"/>
      <w:r>
        <w:rPr>
          <w:bCs/>
        </w:rPr>
        <w:t>WebXR</w:t>
      </w:r>
      <w:proofErr w:type="spellEnd"/>
      <w:r>
        <w:rPr>
          <w:bCs/>
        </w:rPr>
        <w:t xml:space="preserve"> API </w:t>
      </w:r>
      <w:r w:rsidR="00964AA4">
        <w:rPr>
          <w:bCs/>
        </w:rPr>
        <w:t>musí následovat tzv. životní cyklus VR webové aplikace, který spočívá v</w:t>
      </w:r>
      <w:r w:rsidR="00EA43B7">
        <w:rPr>
          <w:bCs/>
        </w:rPr>
        <w:t xml:space="preserve"> </w:t>
      </w:r>
      <w:r w:rsidR="00EA43B7">
        <w:rPr>
          <w:bCs/>
        </w:rPr>
        <w:fldChar w:fldCharType="begin"/>
      </w:r>
      <w:r w:rsidR="00672AF9">
        <w:rPr>
          <w:bCs/>
        </w:rPr>
        <w:instrText xml:space="preserve"> ADDIN ZOTERO_ITEM CSL_CITATION {"citationID":"BiX6ViRW","properties":{"formattedCitation":"(Immersive Web Working Group 2022; MDN Contributors 2023b)","plainCitation":"(Immersive Web Working Group 2022; MDN Contributors 2023b)","noteIndex":0},"citationItems":[{"id":1961,"uris":["http://zotero.org/groups/4599106/items/UJTHN34H"],"itemData":{"id":1961,"type":"webpage","abstract":"Repository for the WebXR Device API Specification.","container-title":"webxr","language":"en-US","title":"WebXR Device API Explained","URL":"https://immersive-web.github.io/webxr/explainer.html","author":[{"family":"Immersive Web Working Group","given":""}],"accessed":{"date-parts":[["2023",9,10]]},"issued":{"date-parts":[["2022"]]},"citation-key":"immersivewebworkinggroupWebXRDeviceAPI2022"}},{"id":1959,"uris":["http://zotero.org/groups/4599106/items/HK87L7UA"],"itemData":{"id":1959,"type":"webpage","abstract":"The XRSystem interface's requestSession() method returns a promise which resolves to an XRSession object through which you can manage the requested type of WebXR session.","language":"en-US","title":"XRSystem: requestSession() method - Web APIs | MDN","title-short":"XRSystem","URL":"https://developer.mozilla.org/en-US/docs/Web/API/XRSystem/requestSession","author":[{"family":"MDN Contributors","given":""}],"accessed":{"date-parts":[["2023",9,10]]},"issued":{"date-parts":[["2023",7,7]]},"citation-key":"mdncontributorsXRSystemRequestSessionMethod2023"}}],"schema":"https://github.com/citation-style-language/schema/raw/master/csl-citation.json"} </w:instrText>
      </w:r>
      <w:r w:rsidR="00EA43B7">
        <w:rPr>
          <w:bCs/>
        </w:rPr>
        <w:fldChar w:fldCharType="separate"/>
      </w:r>
      <w:r w:rsidR="00672AF9" w:rsidRPr="00672AF9">
        <w:t>(Immersive Web Working Group 2022; MDN Contributors 2023b)</w:t>
      </w:r>
      <w:r w:rsidR="00EA43B7">
        <w:rPr>
          <w:bCs/>
        </w:rPr>
        <w:fldChar w:fldCharType="end"/>
      </w:r>
      <w:r w:rsidR="00964AA4">
        <w:rPr>
          <w:bCs/>
        </w:rPr>
        <w:t>:</w:t>
      </w:r>
    </w:p>
    <w:p w14:paraId="4BAF9BF5" w14:textId="0ED51ABC" w:rsidR="00964AA4" w:rsidRDefault="00964AA4" w:rsidP="00964AA4">
      <w:pPr>
        <w:pStyle w:val="Normlnprvnodsazen"/>
        <w:numPr>
          <w:ilvl w:val="0"/>
          <w:numId w:val="37"/>
        </w:numPr>
        <w:rPr>
          <w:bCs/>
        </w:rPr>
      </w:pPr>
      <w:r>
        <w:rPr>
          <w:bCs/>
        </w:rPr>
        <w:t xml:space="preserve">Dotaz na </w:t>
      </w:r>
      <w:r w:rsidR="00372EA8">
        <w:rPr>
          <w:bCs/>
        </w:rPr>
        <w:t>to,</w:t>
      </w:r>
      <w:r>
        <w:rPr>
          <w:bCs/>
        </w:rPr>
        <w:t xml:space="preserve"> zdali je XR </w:t>
      </w:r>
      <w:r w:rsidR="00185FBF">
        <w:rPr>
          <w:bCs/>
        </w:rPr>
        <w:t>podporováno</w:t>
      </w:r>
      <w:r>
        <w:rPr>
          <w:bCs/>
        </w:rPr>
        <w:t xml:space="preserve"> (prohlížečem / zařízením)</w:t>
      </w:r>
      <w:r w:rsidR="00372EA8">
        <w:rPr>
          <w:bCs/>
        </w:rPr>
        <w:t xml:space="preserve"> a jaký typ relace je </w:t>
      </w:r>
      <w:r w:rsidR="00EA43B7">
        <w:rPr>
          <w:bCs/>
        </w:rPr>
        <w:t>podporován,</w:t>
      </w:r>
      <w:r w:rsidR="00372EA8">
        <w:rPr>
          <w:bCs/>
        </w:rPr>
        <w:t xml:space="preserve"> popř. vyžadován</w:t>
      </w:r>
      <w:r>
        <w:rPr>
          <w:bCs/>
        </w:rPr>
        <w:t>.</w:t>
      </w:r>
    </w:p>
    <w:p w14:paraId="2D9E017A" w14:textId="77777777" w:rsidR="00B17DB5" w:rsidRDefault="00964AA4" w:rsidP="00B17DB5">
      <w:pPr>
        <w:pStyle w:val="Normlnprvnodsazen"/>
        <w:numPr>
          <w:ilvl w:val="0"/>
          <w:numId w:val="37"/>
        </w:numPr>
        <w:rPr>
          <w:bCs/>
        </w:rPr>
      </w:pPr>
      <w:r w:rsidRPr="00964AA4">
        <w:rPr>
          <w:bCs/>
        </w:rPr>
        <w:t xml:space="preserve">Pokud je podpora k dispozici, informovat uživatele o dostupnosti </w:t>
      </w:r>
      <w:r w:rsidR="00372EA8">
        <w:rPr>
          <w:bCs/>
        </w:rPr>
        <w:t xml:space="preserve">vyžadované </w:t>
      </w:r>
      <w:r w:rsidRPr="00964AA4">
        <w:rPr>
          <w:bCs/>
        </w:rPr>
        <w:t>XR funkcionality</w:t>
      </w:r>
      <w:r>
        <w:rPr>
          <w:bCs/>
        </w:rPr>
        <w:t xml:space="preserve"> např. v podobě přidání tlačítka umožňujícího </w:t>
      </w:r>
      <w:r w:rsidR="00407551">
        <w:rPr>
          <w:bCs/>
        </w:rPr>
        <w:t>spuštění virtuálního prostředí</w:t>
      </w:r>
      <w:r w:rsidR="008F297C">
        <w:rPr>
          <w:bCs/>
        </w:rPr>
        <w:t>.</w:t>
      </w:r>
    </w:p>
    <w:p w14:paraId="51DABCA0" w14:textId="65833283" w:rsidR="00964AA4" w:rsidRDefault="00B17DB5" w:rsidP="00B17DB5">
      <w:pPr>
        <w:pStyle w:val="Normlnprvnodsazen"/>
        <w:numPr>
          <w:ilvl w:val="0"/>
          <w:numId w:val="37"/>
        </w:numPr>
        <w:rPr>
          <w:bCs/>
        </w:rPr>
      </w:pPr>
      <w:r>
        <w:rPr>
          <w:bCs/>
        </w:rPr>
        <w:t>Uživatelská u</w:t>
      </w:r>
      <w:r w:rsidRPr="00B17DB5">
        <w:rPr>
          <w:bCs/>
        </w:rPr>
        <w:t>dálost</w:t>
      </w:r>
      <w:r>
        <w:rPr>
          <w:bCs/>
        </w:rPr>
        <w:t xml:space="preserve"> (</w:t>
      </w:r>
      <w:r w:rsidRPr="00B17DB5">
        <w:rPr>
          <w:bCs/>
          <w:i/>
          <w:iCs/>
        </w:rPr>
        <w:t>event</w:t>
      </w:r>
      <w:r>
        <w:rPr>
          <w:bCs/>
        </w:rPr>
        <w:t>)</w:t>
      </w:r>
      <w:r w:rsidRPr="00B17DB5">
        <w:rPr>
          <w:bCs/>
        </w:rPr>
        <w:t xml:space="preserve"> </w:t>
      </w:r>
      <w:r>
        <w:rPr>
          <w:bCs/>
        </w:rPr>
        <w:t>signalizující</w:t>
      </w:r>
      <w:r w:rsidRPr="00B17DB5">
        <w:rPr>
          <w:bCs/>
        </w:rPr>
        <w:t xml:space="preserve">, že uživatel má zájem o </w:t>
      </w:r>
      <w:r>
        <w:rPr>
          <w:bCs/>
        </w:rPr>
        <w:t>spuštění XR relace.</w:t>
      </w:r>
    </w:p>
    <w:p w14:paraId="27DE6A33" w14:textId="0C8C41D6" w:rsidR="00B17DB5" w:rsidRDefault="00B17DB5" w:rsidP="00B17DB5">
      <w:pPr>
        <w:pStyle w:val="Normlnprvnodsazen"/>
        <w:numPr>
          <w:ilvl w:val="0"/>
          <w:numId w:val="37"/>
        </w:numPr>
        <w:rPr>
          <w:bCs/>
        </w:rPr>
      </w:pPr>
      <w:r>
        <w:rPr>
          <w:bCs/>
        </w:rPr>
        <w:t>Požadavek na relaci, kde je možné specifikovat typ (</w:t>
      </w:r>
      <w:r>
        <w:rPr>
          <w:bCs/>
          <w:i/>
          <w:iCs/>
        </w:rPr>
        <w:t xml:space="preserve">inline, </w:t>
      </w:r>
      <w:proofErr w:type="spellStart"/>
      <w:r>
        <w:rPr>
          <w:bCs/>
          <w:i/>
          <w:iCs/>
        </w:rPr>
        <w:t>immerive-vr</w:t>
      </w:r>
      <w:proofErr w:type="spellEnd"/>
      <w:r>
        <w:rPr>
          <w:bCs/>
          <w:i/>
          <w:iCs/>
        </w:rPr>
        <w:t xml:space="preserve">, </w:t>
      </w:r>
      <w:proofErr w:type="spellStart"/>
      <w:r>
        <w:rPr>
          <w:bCs/>
          <w:i/>
          <w:iCs/>
        </w:rPr>
        <w:t>immersive</w:t>
      </w:r>
      <w:proofErr w:type="spellEnd"/>
      <w:r>
        <w:rPr>
          <w:bCs/>
          <w:i/>
          <w:iCs/>
        </w:rPr>
        <w:t>-ar</w:t>
      </w:r>
      <w:r>
        <w:rPr>
          <w:bCs/>
        </w:rPr>
        <w:t xml:space="preserve">) a vlastnosti (např. </w:t>
      </w:r>
      <w:r w:rsidR="00EA43B7">
        <w:rPr>
          <w:bCs/>
        </w:rPr>
        <w:t xml:space="preserve">možnosti pohybu uživatele poskytnuté daným zařízením </w:t>
      </w:r>
      <w:r w:rsidR="00EA43B7" w:rsidRPr="00EA43B7">
        <w:rPr>
          <w:bCs/>
          <w:highlight w:val="yellow"/>
        </w:rPr>
        <w:t>viz. kap. Input</w:t>
      </w:r>
      <w:r w:rsidR="00EA43B7">
        <w:rPr>
          <w:bCs/>
        </w:rPr>
        <w:t xml:space="preserve"> </w:t>
      </w:r>
      <w:proofErr w:type="spellStart"/>
      <w:r w:rsidRPr="00B17DB5">
        <w:rPr>
          <w:bCs/>
          <w:i/>
          <w:iCs/>
        </w:rPr>
        <w:t>unbounded</w:t>
      </w:r>
      <w:proofErr w:type="spellEnd"/>
      <w:r w:rsidR="00EA43B7">
        <w:rPr>
          <w:bCs/>
          <w:i/>
          <w:iCs/>
        </w:rPr>
        <w:t xml:space="preserve">, </w:t>
      </w:r>
      <w:proofErr w:type="spellStart"/>
      <w:r w:rsidR="00EA43B7">
        <w:rPr>
          <w:bCs/>
          <w:i/>
          <w:iCs/>
        </w:rPr>
        <w:t>local</w:t>
      </w:r>
      <w:proofErr w:type="spellEnd"/>
      <w:r w:rsidR="00EA43B7">
        <w:rPr>
          <w:bCs/>
          <w:i/>
          <w:iCs/>
        </w:rPr>
        <w:t xml:space="preserve"> </w:t>
      </w:r>
      <w:r w:rsidR="00EA43B7">
        <w:rPr>
          <w:bCs/>
        </w:rPr>
        <w:t>aj.</w:t>
      </w:r>
      <w:r>
        <w:rPr>
          <w:bCs/>
        </w:rPr>
        <w:t xml:space="preserve">), které by požadovaná relace měla splňovat. </w:t>
      </w:r>
    </w:p>
    <w:p w14:paraId="65CFFF09" w14:textId="2D751D51" w:rsidR="00EA43B7" w:rsidRDefault="00FC6242" w:rsidP="00B17DB5">
      <w:pPr>
        <w:pStyle w:val="Normlnprvnodsazen"/>
        <w:numPr>
          <w:ilvl w:val="0"/>
          <w:numId w:val="37"/>
        </w:numPr>
        <w:rPr>
          <w:bCs/>
        </w:rPr>
      </w:pPr>
      <w:r>
        <w:rPr>
          <w:bCs/>
        </w:rPr>
        <w:t xml:space="preserve">Vytvoření vykreslovacího cyklu, který obnovuje senzorická data (poloha, pohyb atd.) a který generuje snímky na obrazovku zařízení. </w:t>
      </w:r>
    </w:p>
    <w:p w14:paraId="737D2BB7" w14:textId="040F2FD8" w:rsidR="00FC6242" w:rsidRDefault="00FC6242" w:rsidP="00B17DB5">
      <w:pPr>
        <w:pStyle w:val="Normlnprvnodsazen"/>
        <w:numPr>
          <w:ilvl w:val="0"/>
          <w:numId w:val="37"/>
        </w:numPr>
        <w:rPr>
          <w:bCs/>
        </w:rPr>
      </w:pPr>
      <w:r>
        <w:rPr>
          <w:bCs/>
        </w:rPr>
        <w:t>Vykreslování, dokud uživatel nespustí událost ukončení XR relace.</w:t>
      </w:r>
    </w:p>
    <w:p w14:paraId="370A622A" w14:textId="1CD20E91" w:rsidR="00A4790C" w:rsidRDefault="00FC6242" w:rsidP="001975DE">
      <w:pPr>
        <w:pStyle w:val="Normlnprvnodsazen"/>
        <w:numPr>
          <w:ilvl w:val="0"/>
          <w:numId w:val="37"/>
        </w:numPr>
        <w:rPr>
          <w:bCs/>
        </w:rPr>
      </w:pPr>
      <w:r>
        <w:rPr>
          <w:bCs/>
        </w:rPr>
        <w:t>Ukončení XR relace.</w:t>
      </w:r>
    </w:p>
    <w:p w14:paraId="7DCA61C0" w14:textId="3016A27E" w:rsidR="002328BA" w:rsidRDefault="002328BA" w:rsidP="002328BA">
      <w:pPr>
        <w:pStyle w:val="Normlnprvnodsazen"/>
        <w:rPr>
          <w:bCs/>
        </w:rPr>
      </w:pPr>
      <w:r>
        <w:rPr>
          <w:bCs/>
        </w:rPr>
        <w:t xml:space="preserve">Samotné </w:t>
      </w:r>
      <w:proofErr w:type="spellStart"/>
      <w:r>
        <w:rPr>
          <w:bCs/>
        </w:rPr>
        <w:t>WebXR</w:t>
      </w:r>
      <w:proofErr w:type="spellEnd"/>
      <w:r>
        <w:rPr>
          <w:bCs/>
        </w:rPr>
        <w:t xml:space="preserve"> API zprostředkovává pouze jednotný interface pro přístup k funkcionalitě vstupních a výstupních zařízení. Za účelem vytvoření virtuálního zážitku je tedy nutné propojení</w:t>
      </w:r>
      <w:r w:rsidR="006D0E6E">
        <w:rPr>
          <w:bCs/>
        </w:rPr>
        <w:t xml:space="preserve"> </w:t>
      </w:r>
      <w:r>
        <w:rPr>
          <w:bCs/>
        </w:rPr>
        <w:t>s animačním cyklem definovaným v rámci některé z technologií umožňující renderování 3D grafiky na webu (</w:t>
      </w:r>
      <w:proofErr w:type="spellStart"/>
      <w:r>
        <w:rPr>
          <w:bCs/>
        </w:rPr>
        <w:t>WebGL</w:t>
      </w:r>
      <w:proofErr w:type="spellEnd"/>
      <w:r>
        <w:rPr>
          <w:bCs/>
        </w:rPr>
        <w:t xml:space="preserve"> + JS knihovny)</w:t>
      </w:r>
      <w:r w:rsidR="006D0E6E">
        <w:rPr>
          <w:bCs/>
        </w:rPr>
        <w:t xml:space="preserve"> </w:t>
      </w:r>
      <w:r w:rsidR="006D0E6E" w:rsidRPr="006D0E6E">
        <w:rPr>
          <w:bCs/>
          <w:highlight w:val="yellow"/>
        </w:rPr>
        <w:t xml:space="preserve">viz. </w:t>
      </w:r>
      <w:proofErr w:type="spellStart"/>
      <w:r w:rsidR="006D0E6E" w:rsidRPr="006D0E6E">
        <w:rPr>
          <w:bCs/>
          <w:highlight w:val="yellow"/>
        </w:rPr>
        <w:t>kap.X</w:t>
      </w:r>
      <w:proofErr w:type="spellEnd"/>
      <w:r w:rsidR="006D0E6E">
        <w:rPr>
          <w:bCs/>
        </w:rPr>
        <w:t xml:space="preserve"> skrze </w:t>
      </w:r>
      <w:proofErr w:type="spellStart"/>
      <w:r w:rsidR="006D0E6E">
        <w:rPr>
          <w:bCs/>
        </w:rPr>
        <w:t>XRWebGLLayer</w:t>
      </w:r>
      <w:proofErr w:type="spellEnd"/>
      <w:r>
        <w:rPr>
          <w:bCs/>
        </w:rPr>
        <w:t xml:space="preserve">. </w:t>
      </w:r>
    </w:p>
    <w:p w14:paraId="7554A9F9" w14:textId="7618E79E" w:rsidR="00672AF9" w:rsidRPr="001975DE" w:rsidRDefault="001A2401" w:rsidP="001A2401">
      <w:pPr>
        <w:pStyle w:val="Normlnprvnodsazen"/>
        <w:ind w:firstLine="0"/>
        <w:rPr>
          <w:ins w:id="103" w:author="Jan Horák" w:date="2023-06-15T11:57:00Z"/>
          <w:bCs/>
        </w:rPr>
      </w:pPr>
      <w:r>
        <w:rPr>
          <w:noProof/>
        </w:rPr>
        <w:drawing>
          <wp:inline distT="0" distB="0" distL="0" distR="0" wp14:anchorId="642A90C7" wp14:editId="74D9F76D">
            <wp:extent cx="5579745" cy="3235960"/>
            <wp:effectExtent l="0" t="0" r="1905" b="2540"/>
            <wp:docPr id="97344199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1993" name="Picture 3" descr="A diagram of a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235960"/>
                    </a:xfrm>
                    <a:prstGeom prst="rect">
                      <a:avLst/>
                    </a:prstGeom>
                    <a:noFill/>
                    <a:ln>
                      <a:noFill/>
                    </a:ln>
                  </pic:spPr>
                </pic:pic>
              </a:graphicData>
            </a:graphic>
          </wp:inline>
        </w:drawing>
      </w:r>
    </w:p>
    <w:p w14:paraId="12BAB988" w14:textId="0ACBD3F3" w:rsidR="00571A2A" w:rsidRPr="001F6849" w:rsidRDefault="00571A2A" w:rsidP="00571A2A">
      <w:pPr>
        <w:pStyle w:val="Malnadpis"/>
        <w:rPr>
          <w:ins w:id="104" w:author="Jan Horák" w:date="2023-06-15T11:58:00Z"/>
        </w:rPr>
      </w:pPr>
      <w:proofErr w:type="spellStart"/>
      <w:ins w:id="105" w:author="Jan Horák" w:date="2023-06-15T11:57:00Z">
        <w:r w:rsidRPr="007B3717">
          <w:lastRenderedPageBreak/>
          <w:t>WebGPU</w:t>
        </w:r>
      </w:ins>
      <w:proofErr w:type="spellEnd"/>
      <w:r w:rsidR="007B3717" w:rsidRPr="007B3717">
        <w:t xml:space="preserve"> API</w:t>
      </w:r>
    </w:p>
    <w:p w14:paraId="69B3B275" w14:textId="00A8B77C" w:rsidR="00571A2A" w:rsidRPr="00DB26F1" w:rsidRDefault="00DA3AC7" w:rsidP="00DB26F1">
      <w:pPr>
        <w:rPr>
          <w:bCs/>
          <w:rPrChange w:id="106" w:author="Jan Horák" w:date="2023-06-15T11:58:00Z">
            <w:rPr>
              <w:b/>
              <w:bCs/>
              <w:highlight w:val="yellow"/>
            </w:rPr>
          </w:rPrChange>
        </w:rPr>
      </w:pPr>
      <w:proofErr w:type="spellStart"/>
      <w:r w:rsidRPr="00DA3AC7">
        <w:rPr>
          <w:bCs/>
        </w:rPr>
        <w:t>WebGPU</w:t>
      </w:r>
      <w:proofErr w:type="spellEnd"/>
      <w:r w:rsidRPr="00DA3AC7">
        <w:rPr>
          <w:bCs/>
        </w:rPr>
        <w:t xml:space="preserve"> je dalším krokem v evoluci webových grafických API</w:t>
      </w:r>
      <w:r w:rsidR="00DB26F1">
        <w:rPr>
          <w:bCs/>
        </w:rPr>
        <w:t xml:space="preserve">, tedy zamýšleným následníkem </w:t>
      </w:r>
      <w:proofErr w:type="spellStart"/>
      <w:r w:rsidR="00DB26F1">
        <w:rPr>
          <w:bCs/>
        </w:rPr>
        <w:t>WebGL</w:t>
      </w:r>
      <w:proofErr w:type="spellEnd"/>
      <w:r w:rsidRPr="00DA3AC7">
        <w:rPr>
          <w:bCs/>
        </w:rPr>
        <w:t xml:space="preserve">. Jedná se o experimentální aplikační rozhraní, které umožňuje vysoko výkonnostní </w:t>
      </w:r>
      <w:proofErr w:type="gramStart"/>
      <w:r w:rsidRPr="00DA3AC7">
        <w:rPr>
          <w:bCs/>
        </w:rPr>
        <w:t>3D</w:t>
      </w:r>
      <w:proofErr w:type="gramEnd"/>
      <w:r w:rsidRPr="00DA3AC7">
        <w:rPr>
          <w:bCs/>
        </w:rPr>
        <w:t xml:space="preserve"> a 2D vykreslování na webu. </w:t>
      </w:r>
      <w:proofErr w:type="spellStart"/>
      <w:r w:rsidRPr="00DA3AC7">
        <w:rPr>
          <w:bCs/>
        </w:rPr>
        <w:t>WebGPU</w:t>
      </w:r>
      <w:proofErr w:type="spellEnd"/>
      <w:r w:rsidRPr="00DA3AC7">
        <w:rPr>
          <w:bCs/>
        </w:rPr>
        <w:t xml:space="preserve"> je </w:t>
      </w:r>
      <w:proofErr w:type="spellStart"/>
      <w:r w:rsidRPr="00DA3AC7">
        <w:rPr>
          <w:bCs/>
        </w:rPr>
        <w:t>nízkoúrovňové</w:t>
      </w:r>
      <w:proofErr w:type="spellEnd"/>
      <w:r w:rsidRPr="00DA3AC7">
        <w:rPr>
          <w:bCs/>
        </w:rPr>
        <w:t xml:space="preserve"> API, které poskytuje programátorům přímý přístup k hardwarové akceleraci na grafických kartách</w:t>
      </w:r>
      <w:r>
        <w:rPr>
          <w:bCs/>
        </w:rPr>
        <w:t xml:space="preserve">. Rozdílné od </w:t>
      </w:r>
      <w:proofErr w:type="spellStart"/>
      <w:r>
        <w:rPr>
          <w:bCs/>
        </w:rPr>
        <w:t>WebGL</w:t>
      </w:r>
      <w:proofErr w:type="spellEnd"/>
      <w:r>
        <w:rPr>
          <w:bCs/>
        </w:rPr>
        <w:t xml:space="preserve">, které pro přístup k GPU využívá </w:t>
      </w:r>
      <w:proofErr w:type="spellStart"/>
      <w:r>
        <w:rPr>
          <w:bCs/>
        </w:rPr>
        <w:t>OpenGL</w:t>
      </w:r>
      <w:proofErr w:type="spellEnd"/>
      <w:r>
        <w:rPr>
          <w:bCs/>
        </w:rPr>
        <w:t xml:space="preserve"> ES </w:t>
      </w:r>
      <w:proofErr w:type="spellStart"/>
      <w:r>
        <w:rPr>
          <w:bCs/>
        </w:rPr>
        <w:t>APIs</w:t>
      </w:r>
      <w:proofErr w:type="spellEnd"/>
      <w:r w:rsidR="00C840A2">
        <w:rPr>
          <w:bCs/>
        </w:rPr>
        <w:t xml:space="preserve"> </w:t>
      </w:r>
      <w:r w:rsidR="00C840A2">
        <w:rPr>
          <w:bCs/>
        </w:rPr>
        <w:fldChar w:fldCharType="begin"/>
      </w:r>
      <w:r w:rsidR="00C840A2">
        <w:rPr>
          <w:bCs/>
        </w:rPr>
        <w:instrText xml:space="preserve"> ADDIN ZOTERO_ITEM CSL_CITATION {"citationID":"GsOjchIG","properties":{"formattedCitation":"(Introducing WebGPU 2023)","plainCitation":"(Introducing WebGPU 2023)","noteIndex":0},"citationItems":[{"id":1885,"uris":["http://zotero.org/groups/4599106/items/I5HMDBBJ"],"itemData":{"id":1885,"type":"motion_picture","abstract":"WebGPU is a new Javascript API bringing more featureful access to the GPU while being more idiomatic to JavaScript. WebGPU is now being released in Chrome so websites can start relying on it. This session will describe WebGPU's history, show demos covering various aspects of how WebGPU improves compared to WebGL, the current alternative, and give a sneak peek at what's next in the future for WebGPU.\n\nResources:\nWebGPU launching in Chrome 113 → https://goo.gle/3pe4AQp \nCodelab - Your first WebGPU App→ https://goo.gle/3LLMKfq \nWebGPU: Unlocking modern GPU access in the browser → https://goo.gle/42ehWel \n\nSpeakers: Corentin Wallez, Brandon Jones\n\nWatch more:\nWatch all the Technical Sessions from Google I/O 2023 → https://goo.gle/IO23_sessions\nWatch more Web Sessions → https://goo.gle/IO23_web\nAll Google I/O 2023 Sessions → https://goo.gle/IO23_all\n\nSubscribe to Google Chrome Developers → https://goo.gle/ChromeDevs\n\n#GoogleIO","dimensions":"11:48","source":"YouTube","title":"Introducing WebGPU: Unlocking modern GPU access for JavaScript","title-short":"Introducing WebGPU","URL":"https://www.youtube.com/watch?v=m6T-Mq1BPXg","director":[{"literal":"Google Chrome Dev."}],"accessed":{"date-parts":[["2023",8,29]]},"issued":{"date-parts":[["2023"]]},"citation-key":"googlechromedev.IntroducingWebGPUUnlocking2023"}}],"schema":"https://github.com/citation-style-language/schema/raw/master/csl-citation.json"} </w:instrText>
      </w:r>
      <w:r w:rsidR="00C840A2">
        <w:rPr>
          <w:bCs/>
        </w:rPr>
        <w:fldChar w:fldCharType="separate"/>
      </w:r>
      <w:r w:rsidR="00C840A2" w:rsidRPr="00C840A2">
        <w:t>(</w:t>
      </w:r>
      <w:proofErr w:type="spellStart"/>
      <w:r w:rsidR="00C840A2" w:rsidRPr="00C840A2">
        <w:t>Introducing</w:t>
      </w:r>
      <w:proofErr w:type="spellEnd"/>
      <w:r w:rsidR="00C840A2" w:rsidRPr="00C840A2">
        <w:t xml:space="preserve"> WebGPU 2023)</w:t>
      </w:r>
      <w:r w:rsidR="00C840A2">
        <w:rPr>
          <w:bCs/>
        </w:rPr>
        <w:fldChar w:fldCharType="end"/>
      </w:r>
      <w:r w:rsidR="00DB26F1">
        <w:rPr>
          <w:bCs/>
        </w:rPr>
        <w:t xml:space="preserve">. </w:t>
      </w:r>
      <w:r w:rsidR="00C840A2">
        <w:rPr>
          <w:bCs/>
        </w:rPr>
        <w:t xml:space="preserve">Jedná se o technologii ve vývoji, tudíž podpora mezi prohlížeči je velice omezená. Momentálně je </w:t>
      </w:r>
      <w:proofErr w:type="spellStart"/>
      <w:r w:rsidR="00C840A2">
        <w:rPr>
          <w:bCs/>
        </w:rPr>
        <w:t>WebGPU</w:t>
      </w:r>
      <w:proofErr w:type="spellEnd"/>
      <w:r w:rsidR="00C840A2">
        <w:rPr>
          <w:bCs/>
        </w:rPr>
        <w:t xml:space="preserve"> podporováno jen v nových verzích Chrome, </w:t>
      </w:r>
      <w:proofErr w:type="spellStart"/>
      <w:r w:rsidR="00C840A2">
        <w:rPr>
          <w:bCs/>
        </w:rPr>
        <w:t>Edge</w:t>
      </w:r>
      <w:proofErr w:type="spellEnd"/>
      <w:r w:rsidR="00C840A2">
        <w:rPr>
          <w:bCs/>
        </w:rPr>
        <w:t xml:space="preserve"> and Opera </w:t>
      </w:r>
      <w:r w:rsidR="00C840A2">
        <w:rPr>
          <w:bCs/>
        </w:rPr>
        <w:fldChar w:fldCharType="begin"/>
      </w:r>
      <w:r w:rsidR="00C840A2">
        <w:rPr>
          <w:bCs/>
        </w:rPr>
        <w:instrText xml:space="preserve"> ADDIN ZOTERO_ITEM CSL_CITATION {"citationID":"ZlhkpLGn","properties":{"formattedCitation":"(Can I Use 2023b)","plainCitation":"(Can I Use 2023b)","noteIndex":0},"citationItems":[{"id":1883,"uris":["http://zotero.org/groups/4599106/items/4A84AM6Y"],"itemData":{"id":1883,"type":"webpage","title":"WebGPU - Can I use","URL":"https://caniuse.com/webgpu","author":[{"literal":"Can I Use"}],"accessed":{"date-parts":[["2023",8,29]]},"issued":{"date-parts":[["2023"]]},"citation-key":"caniuseWebGPUCanUse2023"}}],"schema":"https://github.com/citation-style-language/schema/raw/master/csl-citation.json"} </w:instrText>
      </w:r>
      <w:r w:rsidR="00C840A2">
        <w:rPr>
          <w:bCs/>
        </w:rPr>
        <w:fldChar w:fldCharType="separate"/>
      </w:r>
      <w:r w:rsidR="00C840A2" w:rsidRPr="00C840A2">
        <w:t>(</w:t>
      </w:r>
      <w:proofErr w:type="spellStart"/>
      <w:r w:rsidR="00C840A2" w:rsidRPr="00C840A2">
        <w:t>Can</w:t>
      </w:r>
      <w:proofErr w:type="spellEnd"/>
      <w:r w:rsidR="00C840A2" w:rsidRPr="00C840A2">
        <w:t xml:space="preserve"> I Use 2023b)</w:t>
      </w:r>
      <w:r w:rsidR="00C840A2">
        <w:rPr>
          <w:bCs/>
        </w:rPr>
        <w:fldChar w:fldCharType="end"/>
      </w:r>
      <w:r w:rsidR="00C840A2">
        <w:rPr>
          <w:bCs/>
        </w:rPr>
        <w:t>.</w:t>
      </w:r>
      <w:r w:rsidR="004C7EDF">
        <w:rPr>
          <w:bCs/>
        </w:rPr>
        <w:t xml:space="preserve">  </w:t>
      </w:r>
      <w:r w:rsidR="00C840A2">
        <w:rPr>
          <w:bCs/>
        </w:rPr>
        <w:t xml:space="preserve"> </w:t>
      </w:r>
    </w:p>
    <w:p w14:paraId="491EB3FA" w14:textId="3598D3D7" w:rsidR="008F1DB5" w:rsidRPr="001F6849" w:rsidRDefault="008F1DB5" w:rsidP="008F1DB5">
      <w:pPr>
        <w:pStyle w:val="Heading3"/>
      </w:pPr>
      <w:r w:rsidRPr="001F6849">
        <w:t>Prohlížeče</w:t>
      </w:r>
    </w:p>
    <w:p w14:paraId="052A04E6" w14:textId="280D83DF" w:rsidR="00296E59" w:rsidRPr="001F6849" w:rsidRDefault="00D36FDD" w:rsidP="00296E59">
      <w:r w:rsidRPr="001F6849">
        <w:t xml:space="preserve">Webové prostředí je </w:t>
      </w:r>
      <w:r w:rsidR="00C90E92" w:rsidRPr="001F6849">
        <w:t>široký a různorodý ekosystém technologií. Za účelem vývoje úspěšné aplikace je nutné zohlednit aspekt kompatibility dané aplikace s webovým prohlížečem (</w:t>
      </w:r>
      <w:r w:rsidR="00C90E92" w:rsidRPr="001F6849">
        <w:rPr>
          <w:i/>
          <w:iCs/>
        </w:rPr>
        <w:t>runtime aplikace</w:t>
      </w:r>
      <w:r w:rsidR="00C90E92" w:rsidRPr="001F6849">
        <w:t xml:space="preserve">). </w:t>
      </w:r>
      <w:r w:rsidR="003F5B02" w:rsidRPr="001F6849">
        <w:t>Kompatibilita</w:t>
      </w:r>
      <w:r w:rsidR="00C90E92" w:rsidRPr="001F6849">
        <w:t xml:space="preserve"> je zajištěna tak, že verze daného prohlížeče podporuje jazyky, knihovny a frameworky použité při vývoji aplikace. V případě virtuální reality je klíčová podpora </w:t>
      </w:r>
      <w:proofErr w:type="spellStart"/>
      <w:r w:rsidR="00C90E92" w:rsidRPr="001F6849">
        <w:t>WebGL</w:t>
      </w:r>
      <w:proofErr w:type="spellEnd"/>
      <w:r w:rsidR="00C90E92" w:rsidRPr="001F6849">
        <w:t xml:space="preserve"> API a </w:t>
      </w:r>
      <w:proofErr w:type="spellStart"/>
      <w:r w:rsidR="00C90E92" w:rsidRPr="001F6849">
        <w:t>WebXR</w:t>
      </w:r>
      <w:proofErr w:type="spellEnd"/>
      <w:r w:rsidR="00C90E92" w:rsidRPr="001F6849">
        <w:t xml:space="preserve"> API.</w:t>
      </w:r>
      <w:r w:rsidR="003F5B02" w:rsidRPr="001F6849">
        <w:t xml:space="preserve"> </w:t>
      </w:r>
      <w:r w:rsidR="00C90E92" w:rsidRPr="001F6849">
        <w:t>Za účelem porovnání je vhodné mít přehled o aktuálních webových prohlížečích.</w:t>
      </w:r>
      <w:r w:rsidR="002754D1" w:rsidRPr="001F6849">
        <w:t xml:space="preserve"> </w:t>
      </w:r>
    </w:p>
    <w:p w14:paraId="150B3771" w14:textId="6A5AA46B" w:rsidR="00142D08" w:rsidRPr="001F6849" w:rsidRDefault="00711D65" w:rsidP="00142D08">
      <w:pPr>
        <w:pStyle w:val="Normlnprvnodsazen"/>
      </w:pPr>
      <w:r w:rsidRPr="001F6849">
        <w:rPr>
          <w:lang w:eastAsia="en-US"/>
        </w:rPr>
        <w:t>Prohlížeče je možné rozdělit podle platformy pro kterou jsou implementovány. Tradiční dělení je na (desktop, mobilní) v případě VR je nutné brát v potaz i prohlížeče vyvinuté speciálně pro HMD (</w:t>
      </w:r>
      <w:proofErr w:type="spellStart"/>
      <w:r w:rsidRPr="001F6849">
        <w:rPr>
          <w:i/>
          <w:iCs/>
          <w:lang w:eastAsia="en-US"/>
        </w:rPr>
        <w:t>Wolvic</w:t>
      </w:r>
      <w:proofErr w:type="spellEnd"/>
      <w:r w:rsidRPr="001F6849">
        <w:rPr>
          <w:i/>
          <w:iCs/>
          <w:lang w:eastAsia="en-US"/>
        </w:rPr>
        <w:t xml:space="preserve">, Meta </w:t>
      </w:r>
      <w:proofErr w:type="spellStart"/>
      <w:r w:rsidRPr="001F6849">
        <w:rPr>
          <w:i/>
          <w:iCs/>
          <w:lang w:eastAsia="en-US"/>
        </w:rPr>
        <w:t>Oculus</w:t>
      </w:r>
      <w:proofErr w:type="spellEnd"/>
      <w:r w:rsidRPr="001F6849">
        <w:rPr>
          <w:i/>
          <w:iCs/>
          <w:lang w:eastAsia="en-US"/>
        </w:rPr>
        <w:t xml:space="preserve"> Browser</w:t>
      </w:r>
      <w:r w:rsidRPr="001F6849">
        <w:rPr>
          <w:lang w:eastAsia="en-US"/>
        </w:rPr>
        <w:t xml:space="preserve">). </w:t>
      </w:r>
      <w:r w:rsidR="00E05CB6" w:rsidRPr="001F6849">
        <w:rPr>
          <w:lang w:eastAsia="en-US"/>
        </w:rPr>
        <w:t xml:space="preserve">Analýza podpory prohlížečů pro </w:t>
      </w:r>
      <w:proofErr w:type="spellStart"/>
      <w:r w:rsidR="00E05CB6" w:rsidRPr="001F6849">
        <w:rPr>
          <w:lang w:eastAsia="en-US"/>
        </w:rPr>
        <w:t>WebXR</w:t>
      </w:r>
      <w:proofErr w:type="spellEnd"/>
      <w:r w:rsidR="00E05CB6" w:rsidRPr="001F6849">
        <w:rPr>
          <w:lang w:eastAsia="en-US"/>
        </w:rPr>
        <w:t xml:space="preserve"> API viz. </w:t>
      </w:r>
      <w:r w:rsidR="00E05CB6" w:rsidRPr="001F6849">
        <w:rPr>
          <w:highlight w:val="yellow"/>
          <w:lang w:eastAsia="en-US"/>
        </w:rPr>
        <w:t>Tab. X.</w:t>
      </w:r>
      <w:r w:rsidR="00E05CB6" w:rsidRPr="001F6849">
        <w:rPr>
          <w:lang w:eastAsia="en-US"/>
        </w:rPr>
        <w:t xml:space="preserve"> V rámci tabulky jsou zahrnuty </w:t>
      </w:r>
      <w:r w:rsidR="00C5162F" w:rsidRPr="001F6849">
        <w:rPr>
          <w:lang w:eastAsia="en-US"/>
        </w:rPr>
        <w:t>prohlížeče,</w:t>
      </w:r>
      <w:r w:rsidR="00E05CB6" w:rsidRPr="001F6849">
        <w:rPr>
          <w:lang w:eastAsia="en-US"/>
        </w:rPr>
        <w:t xml:space="preserve"> které implementují </w:t>
      </w:r>
      <w:proofErr w:type="spellStart"/>
      <w:r w:rsidR="00E05CB6" w:rsidRPr="001F6849">
        <w:rPr>
          <w:lang w:eastAsia="en-US"/>
        </w:rPr>
        <w:t>WebXR</w:t>
      </w:r>
      <w:proofErr w:type="spellEnd"/>
      <w:r w:rsidR="00E05CB6" w:rsidRPr="001F6849">
        <w:rPr>
          <w:lang w:eastAsia="en-US"/>
        </w:rPr>
        <w:t xml:space="preserve"> API</w:t>
      </w:r>
      <w:r w:rsidR="00BB451F" w:rsidRPr="001F6849">
        <w:rPr>
          <w:lang w:eastAsia="en-US"/>
        </w:rPr>
        <w:t>. Nutné zmínit, že tabulka neobsahuje prohlížeče specializované na AR (</w:t>
      </w:r>
      <w:proofErr w:type="spellStart"/>
      <w:r w:rsidR="00714A95" w:rsidRPr="001F6849">
        <w:rPr>
          <w:i/>
          <w:iCs/>
        </w:rPr>
        <w:t>Magic</w:t>
      </w:r>
      <w:proofErr w:type="spellEnd"/>
      <w:r w:rsidR="00714A95" w:rsidRPr="001F6849">
        <w:rPr>
          <w:i/>
          <w:iCs/>
        </w:rPr>
        <w:t xml:space="preserve"> </w:t>
      </w:r>
      <w:proofErr w:type="spellStart"/>
      <w:r w:rsidR="00714A95" w:rsidRPr="001F6849">
        <w:rPr>
          <w:i/>
          <w:iCs/>
        </w:rPr>
        <w:t>Leap</w:t>
      </w:r>
      <w:proofErr w:type="spellEnd"/>
      <w:r w:rsidR="00714A95" w:rsidRPr="001F6849">
        <w:rPr>
          <w:i/>
          <w:iCs/>
        </w:rPr>
        <w:t xml:space="preserve"> </w:t>
      </w:r>
      <w:proofErr w:type="spellStart"/>
      <w:r w:rsidR="00714A95" w:rsidRPr="001F6849">
        <w:rPr>
          <w:i/>
          <w:iCs/>
        </w:rPr>
        <w:t>Helio</w:t>
      </w:r>
      <w:proofErr w:type="spellEnd"/>
      <w:r w:rsidR="00BB451F" w:rsidRPr="001F6849">
        <w:t>)</w:t>
      </w:r>
      <w:r w:rsidR="00714A95" w:rsidRPr="001F6849">
        <w:t>.</w:t>
      </w:r>
      <w:r w:rsidR="004C0F9A" w:rsidRPr="001F6849">
        <w:t xml:space="preserve"> </w:t>
      </w:r>
      <w:r w:rsidR="006C32DE" w:rsidRPr="001F6849">
        <w:t xml:space="preserve">Pro podporu </w:t>
      </w:r>
      <w:proofErr w:type="spellStart"/>
      <w:r w:rsidR="006C32DE" w:rsidRPr="001F6849">
        <w:t>WebGL</w:t>
      </w:r>
      <w:proofErr w:type="spellEnd"/>
      <w:r w:rsidR="006C32DE" w:rsidRPr="001F6849">
        <w:t xml:space="preserve"> není nutná podrobná analýza, jelikož všechny </w:t>
      </w:r>
      <w:r w:rsidR="00B009CC" w:rsidRPr="001F6849">
        <w:t>zmíněné prohlížeče v </w:t>
      </w:r>
      <w:r w:rsidR="00B009CC" w:rsidRPr="001F6849">
        <w:rPr>
          <w:highlight w:val="yellow"/>
        </w:rPr>
        <w:t>Tab. X</w:t>
      </w:r>
      <w:r w:rsidR="00B009CC" w:rsidRPr="001F6849">
        <w:t xml:space="preserve"> </w:t>
      </w:r>
      <w:r w:rsidR="006C32DE" w:rsidRPr="001F6849">
        <w:t xml:space="preserve">plně podporují </w:t>
      </w:r>
      <w:proofErr w:type="spellStart"/>
      <w:r w:rsidR="00B009CC" w:rsidRPr="001F6849">
        <w:t>WebGL</w:t>
      </w:r>
      <w:proofErr w:type="spellEnd"/>
      <w:r w:rsidR="00B009CC" w:rsidRPr="001F6849">
        <w:t xml:space="preserve"> 1.0 a </w:t>
      </w:r>
      <w:proofErr w:type="spellStart"/>
      <w:r w:rsidR="00B009CC" w:rsidRPr="001F6849">
        <w:t>WebGL</w:t>
      </w:r>
      <w:proofErr w:type="spellEnd"/>
      <w:r w:rsidR="00B009CC" w:rsidRPr="001F6849">
        <w:t xml:space="preserve"> 2.0 </w:t>
      </w:r>
      <w:r w:rsidR="00B009CC" w:rsidRPr="001F6849">
        <w:fldChar w:fldCharType="begin"/>
      </w:r>
      <w:r w:rsidR="00B009CC" w:rsidRPr="001F6849">
        <w:instrText xml:space="preserve"> ADDIN ZOTERO_ITEM CSL_CITATION {"citationID":"QtcsXNps","properties":{"formattedCitation":"(Can I Use 2023a)","plainCitation":"(Can I Use 2023a)","noteIndex":0},"citationItems":[{"id":1309,"uris":["http://zotero.org/groups/4599106/items/8PN3VQZK"],"itemData":{"id":1309,"type":"webpage","title":"\"webGL\" | Can I use... Support tables for HTML5, CSS3, etc","URL":"https://caniuse.com/?search=webGL","author":[{"literal":"Can I Use"}],"accessed":{"date-parts":[["2023",1,31]]},"issued":{"date-parts":[["2023"]]},"citation-key":"caniuseWebGLCanUse2023"}}],"schema":"https://github.com/citation-style-language/schema/raw/master/csl-citation.json"} </w:instrText>
      </w:r>
      <w:r w:rsidR="00B009CC" w:rsidRPr="001F6849">
        <w:fldChar w:fldCharType="separate"/>
      </w:r>
      <w:r w:rsidR="00B009CC" w:rsidRPr="001F6849">
        <w:t>(Can I Use 2023a)</w:t>
      </w:r>
      <w:r w:rsidR="00B009CC" w:rsidRPr="001F6849">
        <w:fldChar w:fldCharType="end"/>
      </w:r>
      <w:r w:rsidR="00B009CC" w:rsidRPr="001F6849">
        <w:t>.</w:t>
      </w:r>
      <w:r w:rsidR="00DB26F1">
        <w:t xml:space="preserve"> Podpora </w:t>
      </w:r>
      <w:proofErr w:type="spellStart"/>
      <w:r w:rsidR="00DB26F1">
        <w:t>WebXR</w:t>
      </w:r>
      <w:proofErr w:type="spellEnd"/>
      <w:r w:rsidR="00DB26F1">
        <w:t xml:space="preserve"> není tak rozšířená, tudíž přehled je zobrazen v </w:t>
      </w:r>
      <w:proofErr w:type="spellStart"/>
      <w:r w:rsidR="00DB26F1" w:rsidRPr="00DB26F1">
        <w:rPr>
          <w:highlight w:val="yellow"/>
        </w:rPr>
        <w:t>Tab.X</w:t>
      </w:r>
      <w:proofErr w:type="spellEnd"/>
      <w:r w:rsidR="00DB26F1">
        <w:t>.</w:t>
      </w:r>
    </w:p>
    <w:p w14:paraId="4D1EE5F4" w14:textId="2E17A164" w:rsidR="00A400E8" w:rsidRPr="001F6849" w:rsidRDefault="00A400E8">
      <w:pPr>
        <w:pStyle w:val="Caption"/>
        <w:pPrChange w:id="107" w:author="Lukáš Herman" w:date="2023-02-06T14:26:00Z">
          <w:pPr>
            <w:pStyle w:val="Caption"/>
            <w:keepNext/>
          </w:pPr>
        </w:pPrChange>
      </w:pPr>
      <w:r w:rsidRPr="001F6849">
        <w:t xml:space="preserve">Tab. </w:t>
      </w:r>
      <w:r w:rsidRPr="001F6849">
        <w:fldChar w:fldCharType="begin"/>
      </w:r>
      <w:r w:rsidRPr="001F6849">
        <w:instrText xml:space="preserve"> SEQ Tab. \* ARABIC </w:instrText>
      </w:r>
      <w:r w:rsidRPr="001F6849">
        <w:fldChar w:fldCharType="separate"/>
      </w:r>
      <w:r w:rsidR="007B5CF8">
        <w:rPr>
          <w:noProof/>
        </w:rPr>
        <w:t>4</w:t>
      </w:r>
      <w:r w:rsidRPr="001F6849">
        <w:fldChar w:fldCharType="end"/>
      </w:r>
      <w:r w:rsidRPr="001F6849">
        <w:t xml:space="preserve"> Podpora</w:t>
      </w:r>
      <w:r w:rsidR="006C32DE" w:rsidRPr="001F6849">
        <w:t xml:space="preserve"> </w:t>
      </w:r>
      <w:proofErr w:type="spellStart"/>
      <w:r w:rsidRPr="001F6849">
        <w:t>WebXR</w:t>
      </w:r>
      <w:proofErr w:type="spellEnd"/>
      <w:r w:rsidRPr="001F6849">
        <w:t xml:space="preserve"> </w:t>
      </w:r>
      <w:proofErr w:type="spellStart"/>
      <w:r w:rsidRPr="001F6849">
        <w:t>Device</w:t>
      </w:r>
      <w:proofErr w:type="spellEnd"/>
      <w:r w:rsidRPr="001F6849">
        <w:t xml:space="preserve"> API</w:t>
      </w:r>
      <w:r w:rsidR="006C32DE" w:rsidRPr="001F6849">
        <w:t xml:space="preserve"> ve verzích vybraných prohlížečů. – </w:t>
      </w:r>
      <w:r w:rsidR="009C30BB" w:rsidRPr="001F6849">
        <w:rPr>
          <w:vertAlign w:val="superscript"/>
        </w:rPr>
        <w:t>1</w:t>
      </w:r>
      <w:r w:rsidR="006C32DE" w:rsidRPr="001F6849">
        <w:t xml:space="preserve">WebXR </w:t>
      </w:r>
      <w:proofErr w:type="spellStart"/>
      <w:r w:rsidR="006C32DE" w:rsidRPr="001F6849">
        <w:t>Device</w:t>
      </w:r>
      <w:proofErr w:type="spellEnd"/>
      <w:r w:rsidR="006C32DE" w:rsidRPr="001F6849">
        <w:t xml:space="preserve"> API je velice rozsáhlé API, které je stále ve vývoji, tudíž není možné přesně určit míru podpory, </w:t>
      </w:r>
      <w:r w:rsidR="009C30BB" w:rsidRPr="001F6849">
        <w:rPr>
          <w:vertAlign w:val="superscript"/>
        </w:rPr>
        <w:t>2</w:t>
      </w:r>
      <w:r w:rsidR="006C32DE" w:rsidRPr="001F6849">
        <w:t xml:space="preserve">Prohlížeče API nepodporují defaultně, </w:t>
      </w:r>
      <w:r w:rsidR="006C32DE" w:rsidRPr="001F6849">
        <w:rPr>
          <w:vertAlign w:val="superscript"/>
        </w:rPr>
        <w:t>3</w:t>
      </w:r>
      <w:r w:rsidR="006C32DE" w:rsidRPr="001F6849">
        <w:t>Globální zastoupení prohlížečů na trhu - (</w:t>
      </w:r>
      <w:r w:rsidR="00E05CB6" w:rsidRPr="001F6849">
        <w:t>k datu</w:t>
      </w:r>
      <w:r w:rsidR="006C32DE" w:rsidRPr="001F6849">
        <w:t>:</w:t>
      </w:r>
      <w:r w:rsidR="00E05CB6" w:rsidRPr="001F6849">
        <w:t xml:space="preserve"> 28.1.2023</w:t>
      </w:r>
      <w:r w:rsidR="006C32DE" w:rsidRPr="001F6849">
        <w:t>)</w:t>
      </w:r>
      <w:r w:rsidRPr="001F6849">
        <w:t>, sestaveno podle</w:t>
      </w:r>
      <w:r w:rsidR="00E05CB6" w:rsidRPr="001F6849">
        <w:t>:</w:t>
      </w:r>
      <w:r w:rsidRPr="001F6849">
        <w:t xml:space="preserve"> </w:t>
      </w:r>
      <w:r w:rsidRPr="001F6849">
        <w:fldChar w:fldCharType="begin"/>
      </w:r>
      <w:r w:rsidR="00C840A2">
        <w:instrText xml:space="preserve"> ADDIN ZOTERO_ITEM CSL_CITATION {"citationID":"AY7G327C","properties":{"formattedCitation":"(StatCounter 2023; Meta 2023; W3C 2023; Can I Use 2023c; Igalia SL 2023)","plainCitation":"(StatCounter 2023; Meta 2023; W3C 2023; Can I Use 2023c; Igalia SL 2023)","noteIndex":0},"citationItems":[{"id":1301,"uris":["http://zotero.org/groups/4599106/items/I6PZMDUQ"],"itemData":{"id":1301,"type":"webpage","abstract":"This graph shows the market share of browsers worldwide based on over 5 billion monthly page views.","container-title":"StatCounter Global Stats","language":"en","title":"Browser Market Share Worldwide","URL":"https://gs.statcounter.com/browser-market-share","author":[{"literal":"StatCounter"}],"accessed":{"date-parts":[["2023",1,31]]},"issued":{"date-parts":[["2023"]]},"citation-key":"statcounterBrowserMarketShare2023"}},{"id":1302,"uris":["http://zotero.org/groups/4599106/items/82I6RMNR"],"itemData":{"id":1302,"type":"webpage","title":"Browser Specs | Oculus Developers","URL":"https://developer.oculus.com/documentation/web/browser-specs/","author":[{"literal":"Meta"}],"accessed":{"date-parts":[["2023",1,31]]},"issued":{"date-parts":[["2023"]]},"citation-key":"metaBrowserSpecsOculus2023"}},{"id":1304,"uris":["http://zotero.org/groups/4599106/items/5FANHFHB"],"itemData":{"id":1304,"type":"webpage","abstract":"Get started building XR applications through the Web with the WebXR Device API, demos, docs, samples and more.","language":"en","title":"Immersive Web Developer Home","URL":"https://immersiveweb.dev/","author":[{"literal":"W3C"}],"accessed":{"date-parts":[["2023",1,31]]},"issued":{"date-parts":[["2023"]]},"citation-key":"w3cImmersiveWebDeveloper2023"}},{"id":1299,"uris":["http://zotero.org/groups/4599106/items/9L84PBFA"],"itemData":{"id":1299,"type":"webpage","title":"\"WebXR\" | Can I use... Support tables for HTML5, CSS3, etc","URL":"https://caniuse.com/?search=WebXR","author":[{"literal":"Can I Use"}],"accessed":{"date-parts":[["2023",1,31]]},"issued":{"date-parts":[["2023"]]},"citation-key":"caniuseWebXRCanUse2023"}},{"id":1307,"uris":["http://zotero.org/groups/4599106/items/UYIXWX4B"],"itemData":{"id":1307,"type":"webpage","title":"Welcome to Wolvic","URL":"https://www.wolvic.com/en/","author":[{"literal":"Igalia SL"}],"accessed":{"date-parts":[["2023",1,31]]},"issued":{"date-parts":[["2023"]]},"citation-key":"igaliaslWelcomeWolvic2023"}}],"schema":"https://github.com/citation-style-language/schema/raw/master/csl-citation.json"} </w:instrText>
      </w:r>
      <w:r w:rsidRPr="001F6849">
        <w:fldChar w:fldCharType="separate"/>
      </w:r>
      <w:r w:rsidR="00C840A2" w:rsidRPr="00C840A2">
        <w:t>(StatCounter 2023; Meta 2023; W3C 2023; Can I Use 2023c; Igalia SL 2023)</w:t>
      </w:r>
      <w:r w:rsidRPr="001F6849">
        <w:fldChar w:fldCharType="end"/>
      </w:r>
      <w:r w:rsidRPr="001F6849">
        <w:t xml:space="preserve"> </w:t>
      </w:r>
    </w:p>
    <w:tbl>
      <w:tblPr>
        <w:tblW w:w="9094" w:type="dxa"/>
        <w:tblInd w:w="108" w:type="dxa"/>
        <w:tblLook w:val="04A0" w:firstRow="1" w:lastRow="0" w:firstColumn="1" w:lastColumn="0" w:noHBand="0" w:noVBand="1"/>
      </w:tblPr>
      <w:tblGrid>
        <w:gridCol w:w="922"/>
        <w:gridCol w:w="2032"/>
        <w:gridCol w:w="1740"/>
        <w:gridCol w:w="1660"/>
        <w:gridCol w:w="2740"/>
      </w:tblGrid>
      <w:tr w:rsidR="00C5162F" w:rsidRPr="001F6849" w14:paraId="7530F0BF" w14:textId="77777777" w:rsidTr="00142D08">
        <w:trPr>
          <w:trHeight w:val="300"/>
        </w:trPr>
        <w:tc>
          <w:tcPr>
            <w:tcW w:w="2954" w:type="dxa"/>
            <w:gridSpan w:val="2"/>
            <w:tcBorders>
              <w:top w:val="single" w:sz="4" w:space="0" w:color="auto"/>
              <w:left w:val="nil"/>
              <w:bottom w:val="single" w:sz="4" w:space="0" w:color="auto"/>
              <w:right w:val="nil"/>
            </w:tcBorders>
            <w:shd w:val="clear" w:color="auto" w:fill="auto"/>
            <w:noWrap/>
            <w:vAlign w:val="center"/>
            <w:hideMark/>
          </w:tcPr>
          <w:p w14:paraId="19055A5D" w14:textId="77777777" w:rsidR="00C5162F" w:rsidRPr="001F6849" w:rsidRDefault="00C5162F" w:rsidP="00C5162F">
            <w:pPr>
              <w:spacing w:after="0" w:line="240" w:lineRule="auto"/>
              <w:jc w:val="center"/>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Prohlížeče</w:t>
            </w:r>
          </w:p>
        </w:tc>
        <w:tc>
          <w:tcPr>
            <w:tcW w:w="1740" w:type="dxa"/>
            <w:tcBorders>
              <w:top w:val="single" w:sz="4" w:space="0" w:color="auto"/>
              <w:left w:val="nil"/>
              <w:bottom w:val="single" w:sz="4" w:space="0" w:color="auto"/>
              <w:right w:val="nil"/>
            </w:tcBorders>
            <w:shd w:val="clear" w:color="auto" w:fill="auto"/>
            <w:noWrap/>
            <w:vAlign w:val="center"/>
            <w:hideMark/>
          </w:tcPr>
          <w:p w14:paraId="7D686824" w14:textId="1859E12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Částečně</w:t>
            </w:r>
            <w:r w:rsidRPr="001F6849">
              <w:rPr>
                <w:rFonts w:ascii="Cambira" w:eastAsia="Times New Roman" w:hAnsi="Cambira" w:cs="Calibri"/>
                <w:b/>
                <w:bCs/>
                <w:color w:val="000000"/>
                <w:sz w:val="20"/>
                <w:szCs w:val="20"/>
                <w:vertAlign w:val="superscript"/>
              </w:rPr>
              <w:t>1</w:t>
            </w:r>
          </w:p>
        </w:tc>
        <w:tc>
          <w:tcPr>
            <w:tcW w:w="1660" w:type="dxa"/>
            <w:tcBorders>
              <w:top w:val="single" w:sz="4" w:space="0" w:color="auto"/>
              <w:left w:val="nil"/>
              <w:bottom w:val="single" w:sz="4" w:space="0" w:color="auto"/>
              <w:right w:val="nil"/>
            </w:tcBorders>
            <w:shd w:val="clear" w:color="auto" w:fill="auto"/>
            <w:noWrap/>
            <w:vAlign w:val="center"/>
            <w:hideMark/>
          </w:tcPr>
          <w:p w14:paraId="29701C6C" w14:textId="4B1F7347"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Nutné povolit</w:t>
            </w:r>
            <w:r w:rsidRPr="001F6849">
              <w:rPr>
                <w:rFonts w:ascii="Cambira" w:eastAsia="Times New Roman" w:hAnsi="Cambira" w:cs="Calibri"/>
                <w:b/>
                <w:bCs/>
                <w:color w:val="000000"/>
                <w:sz w:val="20"/>
                <w:szCs w:val="20"/>
                <w:vertAlign w:val="superscript"/>
              </w:rPr>
              <w:t>2</w:t>
            </w:r>
          </w:p>
        </w:tc>
        <w:tc>
          <w:tcPr>
            <w:tcW w:w="2740" w:type="dxa"/>
            <w:tcBorders>
              <w:top w:val="single" w:sz="4" w:space="0" w:color="auto"/>
              <w:left w:val="nil"/>
              <w:bottom w:val="single" w:sz="4" w:space="0" w:color="auto"/>
              <w:right w:val="nil"/>
            </w:tcBorders>
            <w:shd w:val="clear" w:color="auto" w:fill="auto"/>
            <w:noWrap/>
            <w:vAlign w:val="center"/>
            <w:hideMark/>
          </w:tcPr>
          <w:p w14:paraId="4CFF3213" w14:textId="10964A08" w:rsidR="00C5162F" w:rsidRPr="001F6849" w:rsidRDefault="00C5162F" w:rsidP="00C5162F">
            <w:pPr>
              <w:spacing w:after="0" w:line="240" w:lineRule="auto"/>
              <w:jc w:val="left"/>
              <w:rPr>
                <w:rFonts w:ascii="Cambira" w:eastAsia="Times New Roman" w:hAnsi="Cambira" w:cs="Calibri"/>
                <w:b/>
                <w:bCs/>
                <w:color w:val="000000"/>
                <w:sz w:val="20"/>
                <w:szCs w:val="20"/>
              </w:rPr>
            </w:pPr>
            <w:r w:rsidRPr="001F6849">
              <w:rPr>
                <w:rFonts w:ascii="Cambira" w:eastAsia="Times New Roman" w:hAnsi="Cambira" w:cs="Calibri"/>
                <w:b/>
                <w:bCs/>
                <w:color w:val="000000"/>
                <w:sz w:val="20"/>
                <w:szCs w:val="20"/>
              </w:rPr>
              <w:t>Zastoupení [%]</w:t>
            </w:r>
            <w:r w:rsidRPr="001F6849">
              <w:rPr>
                <w:rFonts w:ascii="Cambira" w:eastAsia="Times New Roman" w:hAnsi="Cambira" w:cs="Calibri"/>
                <w:b/>
                <w:bCs/>
                <w:color w:val="000000"/>
                <w:sz w:val="20"/>
                <w:szCs w:val="20"/>
                <w:vertAlign w:val="superscript"/>
              </w:rPr>
              <w:t>3</w:t>
            </w:r>
          </w:p>
        </w:tc>
      </w:tr>
      <w:tr w:rsidR="00C5162F" w:rsidRPr="001F6849" w14:paraId="503A879D" w14:textId="77777777" w:rsidTr="00142D08">
        <w:trPr>
          <w:trHeight w:val="300"/>
        </w:trPr>
        <w:tc>
          <w:tcPr>
            <w:tcW w:w="922" w:type="dxa"/>
            <w:vMerge w:val="restart"/>
            <w:tcBorders>
              <w:top w:val="nil"/>
              <w:left w:val="nil"/>
              <w:bottom w:val="nil"/>
              <w:right w:val="nil"/>
            </w:tcBorders>
            <w:shd w:val="clear" w:color="auto" w:fill="auto"/>
            <w:noWrap/>
            <w:vAlign w:val="center"/>
            <w:hideMark/>
          </w:tcPr>
          <w:p w14:paraId="7190B4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Desktop</w:t>
            </w:r>
          </w:p>
        </w:tc>
        <w:tc>
          <w:tcPr>
            <w:tcW w:w="2032" w:type="dxa"/>
            <w:tcBorders>
              <w:top w:val="nil"/>
              <w:left w:val="nil"/>
              <w:bottom w:val="nil"/>
              <w:right w:val="nil"/>
            </w:tcBorders>
            <w:shd w:val="clear" w:color="auto" w:fill="auto"/>
            <w:noWrap/>
            <w:vAlign w:val="center"/>
            <w:hideMark/>
          </w:tcPr>
          <w:p w14:paraId="575C94EF"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Chrome</w:t>
            </w:r>
          </w:p>
        </w:tc>
        <w:tc>
          <w:tcPr>
            <w:tcW w:w="1740" w:type="dxa"/>
            <w:tcBorders>
              <w:top w:val="nil"/>
              <w:left w:val="nil"/>
              <w:bottom w:val="nil"/>
              <w:right w:val="nil"/>
            </w:tcBorders>
            <w:shd w:val="clear" w:color="auto" w:fill="auto"/>
            <w:noWrap/>
            <w:vAlign w:val="center"/>
            <w:hideMark/>
          </w:tcPr>
          <w:p w14:paraId="15CA816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0 - 112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14D2E1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9125B0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22.71</w:t>
            </w:r>
          </w:p>
        </w:tc>
      </w:tr>
      <w:tr w:rsidR="00C5162F" w:rsidRPr="001F6849" w14:paraId="3A8422D5" w14:textId="77777777" w:rsidTr="00142D08">
        <w:trPr>
          <w:trHeight w:val="300"/>
        </w:trPr>
        <w:tc>
          <w:tcPr>
            <w:tcW w:w="922" w:type="dxa"/>
            <w:vMerge/>
            <w:tcBorders>
              <w:top w:val="nil"/>
              <w:left w:val="nil"/>
              <w:bottom w:val="nil"/>
              <w:right w:val="nil"/>
            </w:tcBorders>
            <w:vAlign w:val="center"/>
            <w:hideMark/>
          </w:tcPr>
          <w:p w14:paraId="70715FE2"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87856BD"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Edge</w:t>
            </w:r>
            <w:proofErr w:type="spellEnd"/>
          </w:p>
        </w:tc>
        <w:tc>
          <w:tcPr>
            <w:tcW w:w="1740" w:type="dxa"/>
            <w:tcBorders>
              <w:top w:val="nil"/>
              <w:left w:val="nil"/>
              <w:bottom w:val="nil"/>
              <w:right w:val="nil"/>
            </w:tcBorders>
            <w:shd w:val="clear" w:color="auto" w:fill="auto"/>
            <w:noWrap/>
            <w:vAlign w:val="center"/>
            <w:hideMark/>
          </w:tcPr>
          <w:p w14:paraId="4BA47164"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79.</w:t>
            </w:r>
            <w:proofErr w:type="gramStart"/>
            <w:r w:rsidRPr="001F6849">
              <w:rPr>
                <w:rFonts w:ascii="Cambira" w:eastAsia="Times New Roman" w:hAnsi="Cambira" w:cs="Calibri"/>
                <w:color w:val="000000"/>
                <w:sz w:val="20"/>
                <w:szCs w:val="20"/>
              </w:rPr>
              <w:t>0 - 109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7E9EF64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335AB95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4.17</w:t>
            </w:r>
          </w:p>
        </w:tc>
      </w:tr>
      <w:tr w:rsidR="00C5162F" w:rsidRPr="001F6849" w14:paraId="7FC74B28" w14:textId="77777777" w:rsidTr="00142D08">
        <w:trPr>
          <w:trHeight w:val="300"/>
        </w:trPr>
        <w:tc>
          <w:tcPr>
            <w:tcW w:w="922" w:type="dxa"/>
            <w:vMerge/>
            <w:tcBorders>
              <w:top w:val="nil"/>
              <w:left w:val="nil"/>
              <w:bottom w:val="nil"/>
              <w:right w:val="nil"/>
            </w:tcBorders>
            <w:vAlign w:val="center"/>
            <w:hideMark/>
          </w:tcPr>
          <w:p w14:paraId="7A39070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8CF02C9"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38AACD3C"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B90462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13.</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 xml:space="preserve">.2 </w:t>
            </w:r>
          </w:p>
        </w:tc>
        <w:tc>
          <w:tcPr>
            <w:tcW w:w="2740" w:type="dxa"/>
            <w:tcBorders>
              <w:top w:val="nil"/>
              <w:left w:val="nil"/>
              <w:bottom w:val="nil"/>
              <w:right w:val="nil"/>
            </w:tcBorders>
            <w:shd w:val="clear" w:color="auto" w:fill="auto"/>
            <w:noWrap/>
            <w:vAlign w:val="center"/>
            <w:hideMark/>
          </w:tcPr>
          <w:p w14:paraId="38DFE0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3.12</w:t>
            </w:r>
          </w:p>
        </w:tc>
      </w:tr>
      <w:tr w:rsidR="00C5162F" w:rsidRPr="001F6849" w14:paraId="6AB4573D" w14:textId="77777777" w:rsidTr="00142D08">
        <w:trPr>
          <w:trHeight w:val="300"/>
        </w:trPr>
        <w:tc>
          <w:tcPr>
            <w:tcW w:w="922" w:type="dxa"/>
            <w:vMerge/>
            <w:tcBorders>
              <w:top w:val="nil"/>
              <w:left w:val="nil"/>
              <w:bottom w:val="nil"/>
              <w:right w:val="nil"/>
            </w:tcBorders>
            <w:vAlign w:val="center"/>
            <w:hideMark/>
          </w:tcPr>
          <w:p w14:paraId="1B9B4A6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2F81F11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Firefox</w:t>
            </w:r>
          </w:p>
        </w:tc>
        <w:tc>
          <w:tcPr>
            <w:tcW w:w="1740" w:type="dxa"/>
            <w:tcBorders>
              <w:top w:val="nil"/>
              <w:left w:val="nil"/>
              <w:bottom w:val="nil"/>
              <w:right w:val="nil"/>
            </w:tcBorders>
            <w:shd w:val="clear" w:color="auto" w:fill="auto"/>
            <w:noWrap/>
            <w:vAlign w:val="center"/>
            <w:hideMark/>
          </w:tcPr>
          <w:p w14:paraId="270BB90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07C542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77.</w:t>
            </w:r>
            <w:proofErr w:type="gramStart"/>
            <w:r w:rsidRPr="001F6849">
              <w:rPr>
                <w:rFonts w:ascii="Cambira" w:eastAsia="Times New Roman" w:hAnsi="Cambira" w:cs="Calibri"/>
                <w:color w:val="000000"/>
                <w:sz w:val="20"/>
                <w:szCs w:val="20"/>
              </w:rPr>
              <w:t>0 - 111</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3596868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3.05</w:t>
            </w:r>
          </w:p>
        </w:tc>
      </w:tr>
      <w:tr w:rsidR="00C5162F" w:rsidRPr="001F6849" w14:paraId="71A0E223" w14:textId="77777777" w:rsidTr="00142D08">
        <w:trPr>
          <w:trHeight w:val="300"/>
        </w:trPr>
        <w:tc>
          <w:tcPr>
            <w:tcW w:w="922" w:type="dxa"/>
            <w:vMerge/>
            <w:tcBorders>
              <w:top w:val="nil"/>
              <w:left w:val="nil"/>
              <w:bottom w:val="nil"/>
              <w:right w:val="nil"/>
            </w:tcBorders>
            <w:vAlign w:val="center"/>
            <w:hideMark/>
          </w:tcPr>
          <w:p w14:paraId="2383A9B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1269D6"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w:t>
            </w:r>
          </w:p>
        </w:tc>
        <w:tc>
          <w:tcPr>
            <w:tcW w:w="1740" w:type="dxa"/>
            <w:tcBorders>
              <w:top w:val="nil"/>
              <w:left w:val="nil"/>
              <w:bottom w:val="nil"/>
              <w:right w:val="nil"/>
            </w:tcBorders>
            <w:shd w:val="clear" w:color="auto" w:fill="auto"/>
            <w:noWrap/>
            <w:vAlign w:val="center"/>
            <w:hideMark/>
          </w:tcPr>
          <w:p w14:paraId="1672EB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66.</w:t>
            </w:r>
            <w:proofErr w:type="gramStart"/>
            <w:r w:rsidRPr="001F6849">
              <w:rPr>
                <w:rFonts w:ascii="Cambira" w:eastAsia="Times New Roman" w:hAnsi="Cambira" w:cs="Calibri"/>
                <w:color w:val="000000"/>
                <w:sz w:val="20"/>
                <w:szCs w:val="20"/>
              </w:rPr>
              <w:t>0 - 92</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51C115D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52.</w:t>
            </w:r>
            <w:proofErr w:type="gramStart"/>
            <w:r w:rsidRPr="001F6849">
              <w:rPr>
                <w:rFonts w:ascii="Cambira" w:eastAsia="Times New Roman" w:hAnsi="Cambira" w:cs="Calibri"/>
                <w:color w:val="000000"/>
                <w:sz w:val="20"/>
                <w:szCs w:val="20"/>
              </w:rPr>
              <w:t>0 - 65</w:t>
            </w:r>
            <w:proofErr w:type="gramEnd"/>
            <w:r w:rsidRPr="001F6849">
              <w:rPr>
                <w:rFonts w:ascii="Cambira" w:eastAsia="Times New Roman" w:hAnsi="Cambira" w:cs="Calibri"/>
                <w:color w:val="000000"/>
                <w:sz w:val="20"/>
                <w:szCs w:val="20"/>
              </w:rPr>
              <w:t>.0</w:t>
            </w:r>
          </w:p>
        </w:tc>
        <w:tc>
          <w:tcPr>
            <w:tcW w:w="2740" w:type="dxa"/>
            <w:tcBorders>
              <w:top w:val="nil"/>
              <w:left w:val="nil"/>
              <w:bottom w:val="nil"/>
              <w:right w:val="nil"/>
            </w:tcBorders>
            <w:shd w:val="clear" w:color="auto" w:fill="auto"/>
            <w:noWrap/>
            <w:vAlign w:val="center"/>
            <w:hideMark/>
          </w:tcPr>
          <w:p w14:paraId="776ED2F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0.70</w:t>
            </w:r>
          </w:p>
        </w:tc>
      </w:tr>
      <w:tr w:rsidR="00C5162F" w:rsidRPr="001F6849" w14:paraId="4253A061" w14:textId="77777777" w:rsidTr="00142D08">
        <w:trPr>
          <w:trHeight w:val="300"/>
        </w:trPr>
        <w:tc>
          <w:tcPr>
            <w:tcW w:w="922" w:type="dxa"/>
            <w:vMerge/>
            <w:tcBorders>
              <w:top w:val="nil"/>
              <w:left w:val="nil"/>
              <w:bottom w:val="nil"/>
              <w:right w:val="nil"/>
            </w:tcBorders>
            <w:vAlign w:val="center"/>
            <w:hideMark/>
          </w:tcPr>
          <w:p w14:paraId="44105BC4"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429D3C34"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IE</w:t>
            </w:r>
          </w:p>
        </w:tc>
        <w:tc>
          <w:tcPr>
            <w:tcW w:w="1740" w:type="dxa"/>
            <w:tcBorders>
              <w:top w:val="nil"/>
              <w:left w:val="nil"/>
              <w:bottom w:val="nil"/>
              <w:right w:val="nil"/>
            </w:tcBorders>
            <w:shd w:val="clear" w:color="auto" w:fill="auto"/>
            <w:noWrap/>
            <w:vAlign w:val="center"/>
            <w:hideMark/>
          </w:tcPr>
          <w:p w14:paraId="251B7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2941E1C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5F7FBBC7"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0.73</w:t>
            </w:r>
          </w:p>
        </w:tc>
      </w:tr>
      <w:tr w:rsidR="00C5162F" w:rsidRPr="001F6849" w14:paraId="6C5F5960" w14:textId="77777777" w:rsidTr="00142D08">
        <w:trPr>
          <w:trHeight w:val="300"/>
        </w:trPr>
        <w:tc>
          <w:tcPr>
            <w:tcW w:w="922" w:type="dxa"/>
            <w:vMerge w:val="restart"/>
            <w:tcBorders>
              <w:top w:val="single" w:sz="4" w:space="0" w:color="auto"/>
              <w:left w:val="nil"/>
              <w:bottom w:val="single" w:sz="4" w:space="0" w:color="000000"/>
              <w:right w:val="nil"/>
            </w:tcBorders>
            <w:shd w:val="clear" w:color="auto" w:fill="auto"/>
            <w:noWrap/>
            <w:vAlign w:val="center"/>
            <w:hideMark/>
          </w:tcPr>
          <w:p w14:paraId="1D3C6F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Mobilní</w:t>
            </w:r>
          </w:p>
        </w:tc>
        <w:tc>
          <w:tcPr>
            <w:tcW w:w="2032" w:type="dxa"/>
            <w:tcBorders>
              <w:top w:val="single" w:sz="4" w:space="0" w:color="auto"/>
              <w:left w:val="nil"/>
              <w:bottom w:val="nil"/>
              <w:right w:val="nil"/>
            </w:tcBorders>
            <w:shd w:val="clear" w:color="auto" w:fill="auto"/>
            <w:noWrap/>
            <w:vAlign w:val="center"/>
            <w:hideMark/>
          </w:tcPr>
          <w:p w14:paraId="32A068EB"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gramStart"/>
            <w:r w:rsidRPr="001F6849">
              <w:rPr>
                <w:rFonts w:ascii="Cambira" w:eastAsia="Times New Roman" w:hAnsi="Cambira" w:cs="Calibri"/>
                <w:color w:val="000000"/>
                <w:sz w:val="20"/>
                <w:szCs w:val="20"/>
              </w:rPr>
              <w:t>Chrome - Android</w:t>
            </w:r>
            <w:proofErr w:type="gramEnd"/>
          </w:p>
        </w:tc>
        <w:tc>
          <w:tcPr>
            <w:tcW w:w="1740" w:type="dxa"/>
            <w:tcBorders>
              <w:top w:val="single" w:sz="4" w:space="0" w:color="auto"/>
              <w:left w:val="nil"/>
              <w:bottom w:val="nil"/>
              <w:right w:val="nil"/>
            </w:tcBorders>
            <w:shd w:val="clear" w:color="auto" w:fill="auto"/>
            <w:noWrap/>
            <w:vAlign w:val="center"/>
            <w:hideMark/>
          </w:tcPr>
          <w:p w14:paraId="4EE5C17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109.00</w:t>
            </w:r>
          </w:p>
        </w:tc>
        <w:tc>
          <w:tcPr>
            <w:tcW w:w="1660" w:type="dxa"/>
            <w:tcBorders>
              <w:top w:val="single" w:sz="4" w:space="0" w:color="auto"/>
              <w:left w:val="nil"/>
              <w:bottom w:val="nil"/>
              <w:right w:val="nil"/>
            </w:tcBorders>
            <w:shd w:val="clear" w:color="auto" w:fill="auto"/>
            <w:noWrap/>
            <w:vAlign w:val="center"/>
            <w:hideMark/>
          </w:tcPr>
          <w:p w14:paraId="5F3B874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single" w:sz="4" w:space="0" w:color="auto"/>
              <w:left w:val="nil"/>
              <w:bottom w:val="nil"/>
              <w:right w:val="nil"/>
            </w:tcBorders>
            <w:shd w:val="clear" w:color="auto" w:fill="auto"/>
            <w:noWrap/>
            <w:vAlign w:val="center"/>
            <w:hideMark/>
          </w:tcPr>
          <w:p w14:paraId="09C1D6F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41.54</w:t>
            </w:r>
          </w:p>
        </w:tc>
      </w:tr>
      <w:tr w:rsidR="00C5162F" w:rsidRPr="001F6849" w14:paraId="1738F01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20F4ADD0"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65BCDACE"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Samsung Internet</w:t>
            </w:r>
          </w:p>
        </w:tc>
        <w:tc>
          <w:tcPr>
            <w:tcW w:w="1740" w:type="dxa"/>
            <w:tcBorders>
              <w:top w:val="nil"/>
              <w:left w:val="nil"/>
              <w:bottom w:val="nil"/>
              <w:right w:val="nil"/>
            </w:tcBorders>
            <w:shd w:val="clear" w:color="auto" w:fill="auto"/>
            <w:noWrap/>
            <w:vAlign w:val="center"/>
            <w:hideMark/>
          </w:tcPr>
          <w:p w14:paraId="1922ED4D"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12.</w:t>
            </w:r>
            <w:proofErr w:type="gramStart"/>
            <w:r w:rsidRPr="001F6849">
              <w:rPr>
                <w:rFonts w:ascii="Cambira" w:eastAsia="Times New Roman" w:hAnsi="Cambira" w:cs="Calibri"/>
                <w:color w:val="000000"/>
                <w:sz w:val="20"/>
                <w:szCs w:val="20"/>
              </w:rPr>
              <w:t>0 - 19</w:t>
            </w:r>
            <w:proofErr w:type="gramEnd"/>
            <w:r w:rsidRPr="001F6849">
              <w:rPr>
                <w:rFonts w:ascii="Cambira" w:eastAsia="Times New Roman" w:hAnsi="Cambira" w:cs="Calibri"/>
                <w:color w:val="000000"/>
                <w:sz w:val="20"/>
                <w:szCs w:val="20"/>
              </w:rPr>
              <w:t>.0</w:t>
            </w:r>
          </w:p>
        </w:tc>
        <w:tc>
          <w:tcPr>
            <w:tcW w:w="1660" w:type="dxa"/>
            <w:tcBorders>
              <w:top w:val="nil"/>
              <w:left w:val="nil"/>
              <w:bottom w:val="nil"/>
              <w:right w:val="nil"/>
            </w:tcBorders>
            <w:shd w:val="clear" w:color="auto" w:fill="auto"/>
            <w:noWrap/>
            <w:vAlign w:val="center"/>
            <w:hideMark/>
          </w:tcPr>
          <w:p w14:paraId="6BF65BFE"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653401E1"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3.20</w:t>
            </w:r>
          </w:p>
        </w:tc>
      </w:tr>
      <w:tr w:rsidR="00C5162F" w:rsidRPr="001F6849" w14:paraId="3609E811"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7E5EF2D9"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1B9768E5"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Opera Mobile</w:t>
            </w:r>
          </w:p>
        </w:tc>
        <w:tc>
          <w:tcPr>
            <w:tcW w:w="1740" w:type="dxa"/>
            <w:tcBorders>
              <w:top w:val="nil"/>
              <w:left w:val="nil"/>
              <w:bottom w:val="nil"/>
              <w:right w:val="nil"/>
            </w:tcBorders>
            <w:shd w:val="clear" w:color="auto" w:fill="auto"/>
            <w:noWrap/>
            <w:vAlign w:val="center"/>
            <w:hideMark/>
          </w:tcPr>
          <w:p w14:paraId="1A9FC8A0"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72.00</w:t>
            </w:r>
          </w:p>
        </w:tc>
        <w:tc>
          <w:tcPr>
            <w:tcW w:w="1660" w:type="dxa"/>
            <w:tcBorders>
              <w:top w:val="nil"/>
              <w:left w:val="nil"/>
              <w:bottom w:val="nil"/>
              <w:right w:val="nil"/>
            </w:tcBorders>
            <w:shd w:val="clear" w:color="auto" w:fill="auto"/>
            <w:noWrap/>
            <w:vAlign w:val="center"/>
            <w:hideMark/>
          </w:tcPr>
          <w:p w14:paraId="7EE054C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7F21280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0.01</w:t>
            </w:r>
          </w:p>
        </w:tc>
      </w:tr>
      <w:tr w:rsidR="00C5162F" w:rsidRPr="001F6849" w14:paraId="2161AD90"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518A553"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0D8B3021"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Firefox </w:t>
            </w:r>
            <w:proofErr w:type="spellStart"/>
            <w:r w:rsidRPr="001F6849">
              <w:rPr>
                <w:rFonts w:ascii="Cambira" w:eastAsia="Times New Roman" w:hAnsi="Cambira" w:cs="Calibri"/>
                <w:color w:val="000000"/>
                <w:sz w:val="20"/>
                <w:szCs w:val="20"/>
              </w:rPr>
              <w:t>for</w:t>
            </w:r>
            <w:proofErr w:type="spellEnd"/>
            <w:r w:rsidRPr="001F6849">
              <w:rPr>
                <w:rFonts w:ascii="Cambira" w:eastAsia="Times New Roman" w:hAnsi="Cambira" w:cs="Calibri"/>
                <w:color w:val="000000"/>
                <w:sz w:val="20"/>
                <w:szCs w:val="20"/>
              </w:rPr>
              <w:t xml:space="preserve"> Android</w:t>
            </w:r>
          </w:p>
        </w:tc>
        <w:tc>
          <w:tcPr>
            <w:tcW w:w="1740" w:type="dxa"/>
            <w:tcBorders>
              <w:top w:val="nil"/>
              <w:left w:val="nil"/>
              <w:bottom w:val="nil"/>
              <w:right w:val="nil"/>
            </w:tcBorders>
            <w:shd w:val="clear" w:color="auto" w:fill="auto"/>
            <w:noWrap/>
            <w:vAlign w:val="center"/>
            <w:hideMark/>
          </w:tcPr>
          <w:p w14:paraId="2FC226B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46536A28"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107.00</w:t>
            </w:r>
          </w:p>
        </w:tc>
        <w:tc>
          <w:tcPr>
            <w:tcW w:w="2740" w:type="dxa"/>
            <w:tcBorders>
              <w:top w:val="nil"/>
              <w:left w:val="nil"/>
              <w:bottom w:val="nil"/>
              <w:right w:val="nil"/>
            </w:tcBorders>
            <w:shd w:val="clear" w:color="auto" w:fill="auto"/>
            <w:noWrap/>
            <w:vAlign w:val="center"/>
            <w:hideMark/>
          </w:tcPr>
          <w:p w14:paraId="091C652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0.29</w:t>
            </w:r>
          </w:p>
        </w:tc>
      </w:tr>
      <w:tr w:rsidR="00C5162F" w:rsidRPr="001F6849" w14:paraId="66BE9704"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B4C34B8"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nil"/>
              <w:right w:val="nil"/>
            </w:tcBorders>
            <w:shd w:val="clear" w:color="auto" w:fill="auto"/>
            <w:noWrap/>
            <w:vAlign w:val="center"/>
            <w:hideMark/>
          </w:tcPr>
          <w:p w14:paraId="758F54A7"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Safari</w:t>
            </w:r>
          </w:p>
        </w:tc>
        <w:tc>
          <w:tcPr>
            <w:tcW w:w="1740" w:type="dxa"/>
            <w:tcBorders>
              <w:top w:val="nil"/>
              <w:left w:val="nil"/>
              <w:bottom w:val="nil"/>
              <w:right w:val="nil"/>
            </w:tcBorders>
            <w:shd w:val="clear" w:color="auto" w:fill="auto"/>
            <w:noWrap/>
            <w:vAlign w:val="center"/>
            <w:hideMark/>
          </w:tcPr>
          <w:p w14:paraId="16AF7465"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1660" w:type="dxa"/>
            <w:tcBorders>
              <w:top w:val="nil"/>
              <w:left w:val="nil"/>
              <w:bottom w:val="nil"/>
              <w:right w:val="nil"/>
            </w:tcBorders>
            <w:shd w:val="clear" w:color="auto" w:fill="auto"/>
            <w:noWrap/>
            <w:vAlign w:val="center"/>
            <w:hideMark/>
          </w:tcPr>
          <w:p w14:paraId="6411058E"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nil"/>
              <w:right w:val="nil"/>
            </w:tcBorders>
            <w:shd w:val="clear" w:color="auto" w:fill="auto"/>
            <w:noWrap/>
            <w:vAlign w:val="center"/>
            <w:hideMark/>
          </w:tcPr>
          <w:p w14:paraId="7C0F01A2"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14.67</w:t>
            </w:r>
          </w:p>
        </w:tc>
      </w:tr>
      <w:tr w:rsidR="00C5162F" w:rsidRPr="001F6849" w14:paraId="0B947F8A" w14:textId="77777777" w:rsidTr="00142D08">
        <w:trPr>
          <w:trHeight w:val="300"/>
        </w:trPr>
        <w:tc>
          <w:tcPr>
            <w:tcW w:w="922" w:type="dxa"/>
            <w:vMerge/>
            <w:tcBorders>
              <w:top w:val="single" w:sz="4" w:space="0" w:color="auto"/>
              <w:left w:val="nil"/>
              <w:bottom w:val="single" w:sz="4" w:space="0" w:color="000000"/>
              <w:right w:val="nil"/>
            </w:tcBorders>
            <w:vAlign w:val="center"/>
            <w:hideMark/>
          </w:tcPr>
          <w:p w14:paraId="38B45556"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793A98C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WebXR</w:t>
            </w:r>
            <w:proofErr w:type="spellEnd"/>
            <w:r w:rsidRPr="001F6849">
              <w:rPr>
                <w:rFonts w:ascii="Cambira" w:eastAsia="Times New Roman" w:hAnsi="Cambira" w:cs="Calibri"/>
                <w:color w:val="000000"/>
                <w:sz w:val="20"/>
                <w:szCs w:val="20"/>
              </w:rPr>
              <w:t xml:space="preserve"> </w:t>
            </w:r>
            <w:proofErr w:type="spellStart"/>
            <w:r w:rsidRPr="001F6849">
              <w:rPr>
                <w:rFonts w:ascii="Cambira" w:eastAsia="Times New Roman" w:hAnsi="Cambira" w:cs="Calibri"/>
                <w:color w:val="000000"/>
                <w:sz w:val="20"/>
                <w:szCs w:val="20"/>
              </w:rPr>
              <w:t>Viewer</w:t>
            </w:r>
            <w:proofErr w:type="spellEnd"/>
            <w:r w:rsidRPr="001F6849">
              <w:rPr>
                <w:rFonts w:ascii="Cambira" w:eastAsia="Times New Roman" w:hAnsi="Cambira" w:cs="Calibri"/>
                <w:color w:val="000000"/>
                <w:sz w:val="20"/>
                <w:szCs w:val="20"/>
              </w:rPr>
              <w:t xml:space="preserve"> (IOS)</w:t>
            </w:r>
          </w:p>
        </w:tc>
        <w:tc>
          <w:tcPr>
            <w:tcW w:w="1740" w:type="dxa"/>
            <w:tcBorders>
              <w:top w:val="nil"/>
              <w:left w:val="nil"/>
              <w:bottom w:val="single" w:sz="4" w:space="0" w:color="auto"/>
              <w:right w:val="nil"/>
            </w:tcBorders>
            <w:shd w:val="clear" w:color="auto" w:fill="auto"/>
            <w:noWrap/>
            <w:vAlign w:val="center"/>
            <w:hideMark/>
          </w:tcPr>
          <w:p w14:paraId="5803467B"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1.</w:t>
            </w:r>
            <w:proofErr w:type="gramStart"/>
            <w:r w:rsidRPr="001F6849">
              <w:rPr>
                <w:rFonts w:ascii="Cambira" w:eastAsia="Times New Roman" w:hAnsi="Cambira" w:cs="Calibri"/>
                <w:color w:val="000000"/>
                <w:sz w:val="20"/>
                <w:szCs w:val="20"/>
              </w:rPr>
              <w:t>0 - 2</w:t>
            </w:r>
            <w:proofErr w:type="gramEnd"/>
            <w:r w:rsidRPr="001F6849">
              <w:rPr>
                <w:rFonts w:ascii="Cambira" w:eastAsia="Times New Roman" w:hAnsi="Cambira" w:cs="Calibri"/>
                <w:color w:val="000000"/>
                <w:sz w:val="20"/>
                <w:szCs w:val="20"/>
              </w:rPr>
              <w:t>.0</w:t>
            </w:r>
          </w:p>
        </w:tc>
        <w:tc>
          <w:tcPr>
            <w:tcW w:w="1660" w:type="dxa"/>
            <w:tcBorders>
              <w:top w:val="nil"/>
              <w:left w:val="nil"/>
              <w:bottom w:val="single" w:sz="4" w:space="0" w:color="auto"/>
              <w:right w:val="nil"/>
            </w:tcBorders>
            <w:shd w:val="clear" w:color="auto" w:fill="auto"/>
            <w:noWrap/>
            <w:vAlign w:val="center"/>
            <w:hideMark/>
          </w:tcPr>
          <w:p w14:paraId="10B3CE34"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c>
          <w:tcPr>
            <w:tcW w:w="2740" w:type="dxa"/>
            <w:tcBorders>
              <w:top w:val="nil"/>
              <w:left w:val="nil"/>
              <w:bottom w:val="single" w:sz="4" w:space="0" w:color="auto"/>
              <w:right w:val="nil"/>
            </w:tcBorders>
            <w:shd w:val="clear" w:color="auto" w:fill="auto"/>
            <w:noWrap/>
            <w:vAlign w:val="center"/>
            <w:hideMark/>
          </w:tcPr>
          <w:p w14:paraId="5CFA5B7C" w14:textId="77777777" w:rsidR="00C5162F" w:rsidRPr="001F6849" w:rsidRDefault="00C5162F" w:rsidP="00C5162F">
            <w:pPr>
              <w:spacing w:after="0" w:line="240" w:lineRule="auto"/>
              <w:jc w:val="center"/>
              <w:rPr>
                <w:rFonts w:ascii="Calibri" w:eastAsia="Times New Roman" w:hAnsi="Calibri" w:cs="Calibri"/>
                <w:color w:val="000000"/>
              </w:rPr>
            </w:pPr>
            <w:r w:rsidRPr="001F6849">
              <w:rPr>
                <w:rFonts w:ascii="Calibri" w:eastAsia="Times New Roman" w:hAnsi="Calibri" w:cs="Calibri"/>
                <w:color w:val="000000"/>
              </w:rPr>
              <w:t>-</w:t>
            </w:r>
          </w:p>
        </w:tc>
      </w:tr>
      <w:tr w:rsidR="00C5162F" w:rsidRPr="001F6849" w14:paraId="525346D0" w14:textId="77777777" w:rsidTr="00142D08">
        <w:trPr>
          <w:trHeight w:val="300"/>
        </w:trPr>
        <w:tc>
          <w:tcPr>
            <w:tcW w:w="922" w:type="dxa"/>
            <w:vMerge w:val="restart"/>
            <w:tcBorders>
              <w:top w:val="nil"/>
              <w:left w:val="nil"/>
              <w:bottom w:val="single" w:sz="4" w:space="0" w:color="000000"/>
              <w:right w:val="nil"/>
            </w:tcBorders>
            <w:shd w:val="clear" w:color="auto" w:fill="auto"/>
            <w:noWrap/>
            <w:vAlign w:val="center"/>
            <w:hideMark/>
          </w:tcPr>
          <w:p w14:paraId="5AED7C4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HMD</w:t>
            </w:r>
          </w:p>
        </w:tc>
        <w:tc>
          <w:tcPr>
            <w:tcW w:w="2032" w:type="dxa"/>
            <w:tcBorders>
              <w:top w:val="nil"/>
              <w:left w:val="nil"/>
              <w:bottom w:val="nil"/>
              <w:right w:val="nil"/>
            </w:tcBorders>
            <w:shd w:val="clear" w:color="auto" w:fill="auto"/>
            <w:noWrap/>
            <w:vAlign w:val="center"/>
            <w:hideMark/>
          </w:tcPr>
          <w:p w14:paraId="63C614B2" w14:textId="77777777" w:rsidR="00C5162F" w:rsidRPr="001F6849" w:rsidRDefault="00C5162F" w:rsidP="00C5162F">
            <w:pPr>
              <w:spacing w:after="0" w:line="240" w:lineRule="auto"/>
              <w:jc w:val="left"/>
              <w:rPr>
                <w:rFonts w:ascii="Cambira" w:eastAsia="Times New Roman" w:hAnsi="Cambira" w:cs="Calibri"/>
                <w:color w:val="000000"/>
                <w:sz w:val="20"/>
                <w:szCs w:val="20"/>
              </w:rPr>
            </w:pPr>
            <w:proofErr w:type="spellStart"/>
            <w:r w:rsidRPr="001F6849">
              <w:rPr>
                <w:rFonts w:ascii="Cambira" w:eastAsia="Times New Roman" w:hAnsi="Cambira" w:cs="Calibri"/>
                <w:color w:val="000000"/>
                <w:sz w:val="20"/>
                <w:szCs w:val="20"/>
              </w:rPr>
              <w:t>Wolvic</w:t>
            </w:r>
            <w:proofErr w:type="spellEnd"/>
          </w:p>
        </w:tc>
        <w:tc>
          <w:tcPr>
            <w:tcW w:w="1740" w:type="dxa"/>
            <w:tcBorders>
              <w:top w:val="nil"/>
              <w:left w:val="nil"/>
              <w:bottom w:val="nil"/>
              <w:right w:val="nil"/>
            </w:tcBorders>
            <w:shd w:val="clear" w:color="auto" w:fill="auto"/>
            <w:noWrap/>
            <w:vAlign w:val="center"/>
            <w:hideMark/>
          </w:tcPr>
          <w:p w14:paraId="4114ED7F"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0.9.</w:t>
            </w:r>
            <w:proofErr w:type="gramStart"/>
            <w:r w:rsidRPr="001F6849">
              <w:rPr>
                <w:rFonts w:ascii="Cambira" w:eastAsia="Times New Roman" w:hAnsi="Cambira" w:cs="Calibri"/>
                <w:color w:val="000000"/>
                <w:sz w:val="20"/>
                <w:szCs w:val="20"/>
              </w:rPr>
              <w:t>5 - 1</w:t>
            </w:r>
            <w:proofErr w:type="gramEnd"/>
            <w:r w:rsidRPr="001F6849">
              <w:rPr>
                <w:rFonts w:ascii="Cambira" w:eastAsia="Times New Roman" w:hAnsi="Cambira" w:cs="Calibri"/>
                <w:color w:val="000000"/>
                <w:sz w:val="20"/>
                <w:szCs w:val="20"/>
              </w:rPr>
              <w:t>.2</w:t>
            </w:r>
          </w:p>
        </w:tc>
        <w:tc>
          <w:tcPr>
            <w:tcW w:w="1660" w:type="dxa"/>
            <w:tcBorders>
              <w:top w:val="nil"/>
              <w:left w:val="nil"/>
              <w:bottom w:val="nil"/>
              <w:right w:val="nil"/>
            </w:tcBorders>
            <w:shd w:val="clear" w:color="auto" w:fill="auto"/>
            <w:noWrap/>
            <w:vAlign w:val="center"/>
            <w:hideMark/>
          </w:tcPr>
          <w:p w14:paraId="5AE7EC2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nil"/>
              <w:right w:val="nil"/>
            </w:tcBorders>
            <w:shd w:val="clear" w:color="auto" w:fill="auto"/>
            <w:noWrap/>
            <w:vAlign w:val="center"/>
            <w:hideMark/>
          </w:tcPr>
          <w:p w14:paraId="0E5AF41A"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r w:rsidR="00C5162F" w:rsidRPr="001F6849" w14:paraId="04C5AFA1" w14:textId="77777777" w:rsidTr="00142D08">
        <w:trPr>
          <w:trHeight w:val="300"/>
        </w:trPr>
        <w:tc>
          <w:tcPr>
            <w:tcW w:w="922" w:type="dxa"/>
            <w:vMerge/>
            <w:tcBorders>
              <w:top w:val="nil"/>
              <w:left w:val="nil"/>
              <w:bottom w:val="single" w:sz="4" w:space="0" w:color="000000"/>
              <w:right w:val="nil"/>
            </w:tcBorders>
            <w:vAlign w:val="center"/>
            <w:hideMark/>
          </w:tcPr>
          <w:p w14:paraId="5FD06A55" w14:textId="77777777" w:rsidR="00C5162F" w:rsidRPr="001F6849" w:rsidRDefault="00C5162F" w:rsidP="00C5162F">
            <w:pPr>
              <w:spacing w:after="0" w:line="240" w:lineRule="auto"/>
              <w:jc w:val="left"/>
              <w:rPr>
                <w:rFonts w:ascii="Cambira" w:eastAsia="Times New Roman" w:hAnsi="Cambira" w:cs="Calibri"/>
                <w:color w:val="000000"/>
                <w:sz w:val="20"/>
                <w:szCs w:val="20"/>
              </w:rPr>
            </w:pPr>
          </w:p>
        </w:tc>
        <w:tc>
          <w:tcPr>
            <w:tcW w:w="2032" w:type="dxa"/>
            <w:tcBorders>
              <w:top w:val="nil"/>
              <w:left w:val="nil"/>
              <w:bottom w:val="single" w:sz="4" w:space="0" w:color="auto"/>
              <w:right w:val="nil"/>
            </w:tcBorders>
            <w:shd w:val="clear" w:color="auto" w:fill="auto"/>
            <w:noWrap/>
            <w:vAlign w:val="center"/>
            <w:hideMark/>
          </w:tcPr>
          <w:p w14:paraId="598C37BD" w14:textId="77777777" w:rsidR="00C5162F" w:rsidRPr="001F6849" w:rsidRDefault="00C5162F" w:rsidP="00C5162F">
            <w:pPr>
              <w:spacing w:after="0" w:line="240" w:lineRule="auto"/>
              <w:jc w:val="left"/>
              <w:rPr>
                <w:rFonts w:ascii="Cambira" w:eastAsia="Times New Roman" w:hAnsi="Cambira" w:cs="Calibri"/>
                <w:color w:val="000000"/>
                <w:sz w:val="20"/>
                <w:szCs w:val="20"/>
              </w:rPr>
            </w:pPr>
            <w:r w:rsidRPr="001F6849">
              <w:rPr>
                <w:rFonts w:ascii="Cambira" w:eastAsia="Times New Roman" w:hAnsi="Cambira" w:cs="Calibri"/>
                <w:color w:val="000000"/>
                <w:sz w:val="20"/>
                <w:szCs w:val="20"/>
              </w:rPr>
              <w:t xml:space="preserve">Meta </w:t>
            </w:r>
            <w:proofErr w:type="spellStart"/>
            <w:r w:rsidRPr="001F6849">
              <w:rPr>
                <w:rFonts w:ascii="Cambira" w:eastAsia="Times New Roman" w:hAnsi="Cambira" w:cs="Calibri"/>
                <w:color w:val="000000"/>
                <w:sz w:val="20"/>
                <w:szCs w:val="20"/>
              </w:rPr>
              <w:t>Quest</w:t>
            </w:r>
            <w:proofErr w:type="spellEnd"/>
            <w:r w:rsidRPr="001F6849">
              <w:rPr>
                <w:rFonts w:ascii="Cambira" w:eastAsia="Times New Roman" w:hAnsi="Cambira" w:cs="Calibri"/>
                <w:color w:val="000000"/>
                <w:sz w:val="20"/>
                <w:szCs w:val="20"/>
              </w:rPr>
              <w:t xml:space="preserve"> Browser</w:t>
            </w:r>
          </w:p>
        </w:tc>
        <w:tc>
          <w:tcPr>
            <w:tcW w:w="1740" w:type="dxa"/>
            <w:tcBorders>
              <w:top w:val="nil"/>
              <w:left w:val="nil"/>
              <w:bottom w:val="single" w:sz="4" w:space="0" w:color="auto"/>
              <w:right w:val="nil"/>
            </w:tcBorders>
            <w:shd w:val="clear" w:color="auto" w:fill="auto"/>
            <w:noWrap/>
            <w:vAlign w:val="center"/>
            <w:hideMark/>
          </w:tcPr>
          <w:p w14:paraId="734326F9"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5.</w:t>
            </w:r>
            <w:proofErr w:type="gramStart"/>
            <w:r w:rsidRPr="001F6849">
              <w:rPr>
                <w:rFonts w:ascii="Cambira" w:eastAsia="Times New Roman" w:hAnsi="Cambira" w:cs="Calibri"/>
                <w:color w:val="000000"/>
                <w:sz w:val="20"/>
                <w:szCs w:val="20"/>
              </w:rPr>
              <w:t>0 - 16</w:t>
            </w:r>
            <w:proofErr w:type="gramEnd"/>
            <w:r w:rsidRPr="001F6849">
              <w:rPr>
                <w:rFonts w:ascii="Cambira" w:eastAsia="Times New Roman" w:hAnsi="Cambira" w:cs="Calibri"/>
                <w:color w:val="000000"/>
                <w:sz w:val="20"/>
                <w:szCs w:val="20"/>
              </w:rPr>
              <w:t>.2</w:t>
            </w:r>
          </w:p>
        </w:tc>
        <w:tc>
          <w:tcPr>
            <w:tcW w:w="1660" w:type="dxa"/>
            <w:tcBorders>
              <w:top w:val="nil"/>
              <w:left w:val="nil"/>
              <w:bottom w:val="single" w:sz="4" w:space="0" w:color="auto"/>
              <w:right w:val="nil"/>
            </w:tcBorders>
            <w:shd w:val="clear" w:color="auto" w:fill="auto"/>
            <w:noWrap/>
            <w:vAlign w:val="center"/>
            <w:hideMark/>
          </w:tcPr>
          <w:p w14:paraId="723B0C13"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c>
          <w:tcPr>
            <w:tcW w:w="2740" w:type="dxa"/>
            <w:tcBorders>
              <w:top w:val="nil"/>
              <w:left w:val="nil"/>
              <w:bottom w:val="single" w:sz="4" w:space="0" w:color="auto"/>
              <w:right w:val="nil"/>
            </w:tcBorders>
            <w:shd w:val="clear" w:color="auto" w:fill="auto"/>
            <w:noWrap/>
            <w:vAlign w:val="center"/>
            <w:hideMark/>
          </w:tcPr>
          <w:p w14:paraId="5E4B2B36" w14:textId="77777777" w:rsidR="00C5162F" w:rsidRPr="001F6849" w:rsidRDefault="00C5162F" w:rsidP="00C5162F">
            <w:pPr>
              <w:spacing w:after="0" w:line="240" w:lineRule="auto"/>
              <w:jc w:val="center"/>
              <w:rPr>
                <w:rFonts w:ascii="Cambira" w:eastAsia="Times New Roman" w:hAnsi="Cambira" w:cs="Calibri"/>
                <w:color w:val="000000"/>
                <w:sz w:val="20"/>
                <w:szCs w:val="20"/>
              </w:rPr>
            </w:pPr>
            <w:r w:rsidRPr="001F6849">
              <w:rPr>
                <w:rFonts w:ascii="Cambira" w:eastAsia="Times New Roman" w:hAnsi="Cambira" w:cs="Calibri"/>
                <w:color w:val="000000"/>
                <w:sz w:val="20"/>
                <w:szCs w:val="20"/>
              </w:rPr>
              <w:t>-</w:t>
            </w:r>
          </w:p>
        </w:tc>
      </w:tr>
    </w:tbl>
    <w:p w14:paraId="0E0C3853" w14:textId="65218258" w:rsidR="001937BB" w:rsidRDefault="001937BB" w:rsidP="001937BB">
      <w:pPr>
        <w:pStyle w:val="Normlnprvnodsazen"/>
        <w:ind w:firstLine="0"/>
      </w:pPr>
    </w:p>
    <w:p w14:paraId="7AE7DD12" w14:textId="0355D426" w:rsidR="007E3F0A" w:rsidRDefault="007E3F0A" w:rsidP="007E3F0A">
      <w:pPr>
        <w:pStyle w:val="Heading3"/>
        <w:rPr>
          <w:lang w:val="en-US"/>
        </w:rPr>
      </w:pPr>
      <w:r>
        <w:lastRenderedPageBreak/>
        <w:t>V</w:t>
      </w:r>
      <w:proofErr w:type="spellStart"/>
      <w:r>
        <w:rPr>
          <w:lang w:val="en-US"/>
        </w:rPr>
        <w:t>ývojářské</w:t>
      </w:r>
      <w:proofErr w:type="spellEnd"/>
      <w:r>
        <w:rPr>
          <w:lang w:val="en-US"/>
        </w:rPr>
        <w:t xml:space="preserve"> </w:t>
      </w:r>
      <w:proofErr w:type="spellStart"/>
      <w:r>
        <w:rPr>
          <w:lang w:val="en-US"/>
        </w:rPr>
        <w:t>nástroje</w:t>
      </w:r>
      <w:proofErr w:type="spellEnd"/>
    </w:p>
    <w:p w14:paraId="02D64007" w14:textId="45B2B515" w:rsidR="0021568E" w:rsidRPr="00231D31" w:rsidRDefault="0021568E" w:rsidP="001D37CB">
      <w:pPr>
        <w:rPr>
          <w:lang w:val="en-US"/>
        </w:rPr>
      </w:pPr>
      <w:r>
        <w:t xml:space="preserve">Vývoj virtuálních </w:t>
      </w:r>
      <w:r w:rsidR="00D926B2">
        <w:t>imerzních</w:t>
      </w:r>
      <w:r>
        <w:t xml:space="preserve"> prostředí z velké části na tradiční obrazovce vyžaduje dodatečné nástroje umožňující prototypování a testování při vývoji. Dostupnost HMD zařízení stále </w:t>
      </w:r>
      <w:r w:rsidR="0035387C">
        <w:t xml:space="preserve">není </w:t>
      </w:r>
      <w:r>
        <w:t xml:space="preserve">na takové </w:t>
      </w:r>
      <w:r w:rsidR="00D926B2">
        <w:t>úrovni, aby</w:t>
      </w:r>
      <w:r>
        <w:t xml:space="preserve"> bylo možné předpokládat, že uživatel bude virtuální prostředí zažívat skrze HMD. Tuto problematiku je možné řešit v rámci návrhu aplikace </w:t>
      </w:r>
      <w:r w:rsidRPr="0035387C">
        <w:rPr>
          <w:highlight w:val="yellow"/>
        </w:rPr>
        <w:t>(viz. kap. X).</w:t>
      </w:r>
      <w:r>
        <w:t xml:space="preserve"> Popř. druhou možností částečného řešení dostupnosti aplikace jsou existující nástroje jako: </w:t>
      </w:r>
      <w:proofErr w:type="spellStart"/>
      <w:r>
        <w:rPr>
          <w:b/>
          <w:bCs/>
        </w:rPr>
        <w:t>Immersive</w:t>
      </w:r>
      <w:proofErr w:type="spellEnd"/>
      <w:r>
        <w:rPr>
          <w:b/>
          <w:bCs/>
        </w:rPr>
        <w:t xml:space="preserve"> web </w:t>
      </w:r>
      <w:proofErr w:type="spellStart"/>
      <w:r>
        <w:rPr>
          <w:b/>
          <w:bCs/>
        </w:rPr>
        <w:t>emmulator</w:t>
      </w:r>
      <w:proofErr w:type="spellEnd"/>
      <w:r>
        <w:rPr>
          <w:b/>
          <w:bCs/>
        </w:rPr>
        <w:t xml:space="preserve"> </w:t>
      </w:r>
      <w:r>
        <w:t xml:space="preserve">(Chrome, </w:t>
      </w:r>
      <w:proofErr w:type="spellStart"/>
      <w:r>
        <w:t>Edge</w:t>
      </w:r>
      <w:proofErr w:type="spellEnd"/>
      <w:r>
        <w:t>)</w:t>
      </w:r>
      <w:r>
        <w:rPr>
          <w:b/>
          <w:bCs/>
        </w:rPr>
        <w:t xml:space="preserve"> </w:t>
      </w:r>
      <w:r>
        <w:t xml:space="preserve">a </w:t>
      </w:r>
      <w:proofErr w:type="spellStart"/>
      <w:r>
        <w:rPr>
          <w:b/>
          <w:bCs/>
        </w:rPr>
        <w:t>WebXR</w:t>
      </w:r>
      <w:proofErr w:type="spellEnd"/>
      <w:r>
        <w:rPr>
          <w:b/>
          <w:bCs/>
        </w:rPr>
        <w:t xml:space="preserve"> API </w:t>
      </w:r>
      <w:proofErr w:type="spellStart"/>
      <w:r>
        <w:rPr>
          <w:b/>
          <w:bCs/>
        </w:rPr>
        <w:t>emulator</w:t>
      </w:r>
      <w:proofErr w:type="spellEnd"/>
      <w:r>
        <w:rPr>
          <w:b/>
          <w:bCs/>
        </w:rPr>
        <w:t xml:space="preserve"> </w:t>
      </w:r>
      <w:r>
        <w:t>(Firefox)</w:t>
      </w:r>
      <w:r w:rsidR="00231D31">
        <w:t xml:space="preserve"> </w:t>
      </w:r>
      <w:r w:rsidR="00231D31">
        <w:fldChar w:fldCharType="begin"/>
      </w:r>
      <w:r w:rsidR="00231D31">
        <w:instrText xml:space="preserve"> ADDIN ZOTERO_ITEM CSL_CITATION {"citationID":"9YtfSFZF","properties":{"formattedCitation":"(Meta Quest 2023b)","plainCitation":"(Meta Quest 2023b)","noteIndex":0},"citationItems":[{"id":2077,"uris":["http://zotero.org/groups/4599106/items/WTG39UFV"],"itemData":{"id":2077,"type":"webpage","abstract":"Immersive Web Emulator is a desktop browser extension that’s capable of simulating Meta Quest headsets, letting you easily test and iterate your WebXR experiences without a physical XR device. Learn how Immersive Web Emulator can improve your workflow and how to get started.","language":"en","title":"Revolutionizing WebXR Development with the Immersive Web Emulator","URL":"https://developer.oculus.com/blog/webxr-development-immersive-web-emulator/","author":[{"family":"Meta Quest","given":""}],"accessed":{"date-parts":[["2023",11,6]]},"issued":{"date-parts":[["2023"]]},"citation-key":"metaquestRevolutionizingWebXRDevelopment2023"}}],"schema":"https://github.com/citation-style-language/schema/raw/master/csl-citation.json"} </w:instrText>
      </w:r>
      <w:r w:rsidR="00231D31">
        <w:fldChar w:fldCharType="separate"/>
      </w:r>
      <w:r w:rsidR="00231D31" w:rsidRPr="00231D31">
        <w:t xml:space="preserve">(Meta </w:t>
      </w:r>
      <w:proofErr w:type="spellStart"/>
      <w:r w:rsidR="00231D31" w:rsidRPr="00231D31">
        <w:t>Quest</w:t>
      </w:r>
      <w:proofErr w:type="spellEnd"/>
      <w:r w:rsidR="00231D31" w:rsidRPr="00231D31">
        <w:t xml:space="preserve"> 2023b)</w:t>
      </w:r>
      <w:r w:rsidR="00231D31">
        <w:fldChar w:fldCharType="end"/>
      </w:r>
      <w:r>
        <w:t>. Jedná se o rozšíření do prohlížečů, které umožňují uživateli simulovat interakci aplikace s HMD zařízením.</w:t>
      </w:r>
      <w:r w:rsidR="00D926B2">
        <w:t xml:space="preserve"> Další přístupy k prototypování je přímo vývoj ve webovém prostředí. Tento způsob vývoje umožňuje platforma Glitch.com, která poskytuje textový editor, vývojový server a také způsob publikování. V případě prototypování v tradičním mobilním zařízení je možné propojit mobilní zařízení s počítačem skrze USB kabel a pomocí vývojářských nástrojů prohlížeče Chrome </w:t>
      </w:r>
      <w:proofErr w:type="spellStart"/>
      <w:r w:rsidR="00D926B2">
        <w:t>streamovat</w:t>
      </w:r>
      <w:proofErr w:type="spellEnd"/>
      <w:r w:rsidR="00D926B2">
        <w:t xml:space="preserve"> lokální vývojový server do mobilního zařízení</w:t>
      </w:r>
      <w:r w:rsidR="00231D31">
        <w:t xml:space="preserve"> </w:t>
      </w:r>
      <w:r w:rsidR="00231D31">
        <w:fldChar w:fldCharType="begin"/>
      </w:r>
      <w:r w:rsidR="00231D31">
        <w:instrText xml:space="preserve"> ADDIN ZOTERO_ITEM CSL_CITATION {"citationID":"rk1SLFPx","properties":{"formattedCitation":"(Basques 2023)","plainCitation":"(Basques 2023)","noteIndex":0},"citationItems":[{"id":2074,"uris":["http://zotero.org/groups/4599106/items/IRP4UC4D"],"itemData":{"id":2074,"type":"webpage","abstract":"Remote debug live content on an Android device from a Windows, Mac, or Linux computer.","container-title":"Chrome for Developers","language":"en","title":"Remote debug Android devices","URL":"https://developer.chrome.com/docs/devtools/remote-debugging/","author":[{"family":"Basques","given":"Kayce"}],"accessed":{"date-parts":[["2023",11,6]]},"issued":{"date-parts":[["2023"]]},"citation-key":"basquesRemoteDebugAndroid2023"}}],"schema":"https://github.com/citation-style-language/schema/raw/master/csl-citation.json"} </w:instrText>
      </w:r>
      <w:r w:rsidR="00231D31">
        <w:fldChar w:fldCharType="separate"/>
      </w:r>
      <w:r w:rsidR="00231D31" w:rsidRPr="00231D31">
        <w:t>(Basques 2023)</w:t>
      </w:r>
      <w:r w:rsidR="00231D31">
        <w:fldChar w:fldCharType="end"/>
      </w:r>
      <w:r w:rsidR="00D926B2">
        <w:t xml:space="preserve">. </w:t>
      </w:r>
      <w:r w:rsidR="0035387C">
        <w:t xml:space="preserve">Poslední v rámci vývoje, která zároveň </w:t>
      </w:r>
      <w:proofErr w:type="gramStart"/>
      <w:r w:rsidR="0035387C">
        <w:t>řeší</w:t>
      </w:r>
      <w:proofErr w:type="gramEnd"/>
      <w:r w:rsidR="0035387C">
        <w:t xml:space="preserve"> i poskytnutí aplikace na internetu je skrze nastavení CD / CI procesu. V rámci platforem </w:t>
      </w:r>
      <w:proofErr w:type="spellStart"/>
      <w:r w:rsidR="0035387C">
        <w:t>Github</w:t>
      </w:r>
      <w:proofErr w:type="spellEnd"/>
      <w:r w:rsidR="0035387C">
        <w:t xml:space="preserve"> a </w:t>
      </w:r>
      <w:proofErr w:type="spellStart"/>
      <w:r w:rsidR="0035387C">
        <w:t>Gitlab</w:t>
      </w:r>
      <w:proofErr w:type="spellEnd"/>
      <w:r w:rsidR="0035387C">
        <w:t xml:space="preserve"> lze využít služby, kdy při každé změně v zdrojovém kódu v rámci sledovaného </w:t>
      </w:r>
      <w:proofErr w:type="spellStart"/>
      <w:r w:rsidR="0035387C">
        <w:t>repozitáře</w:t>
      </w:r>
      <w:proofErr w:type="spellEnd"/>
      <w:r w:rsidR="0035387C">
        <w:t xml:space="preserve"> je webová aplikace vystavěna a publikována. Tento přístup zároveň umožňuje univerzální testování, jelikož aplikace je přístupná všem </w:t>
      </w:r>
      <w:proofErr w:type="gramStart"/>
      <w:r w:rsidR="0035387C">
        <w:t>zařízením</w:t>
      </w:r>
      <w:proofErr w:type="gramEnd"/>
      <w:r w:rsidR="0035387C">
        <w:t xml:space="preserve"> které mají webový prohlížeč a přístup k internetu. Tento postup byl zvolen i při průzkumu technologií a následném vývoji výsledné aplikace </w:t>
      </w:r>
      <w:r w:rsidR="0035387C" w:rsidRPr="0035387C">
        <w:rPr>
          <w:highlight w:val="yellow"/>
        </w:rPr>
        <w:t>(viz. kap CDCI)</w:t>
      </w:r>
      <w:r w:rsidR="0035387C">
        <w:t>.</w:t>
      </w:r>
    </w:p>
    <w:p w14:paraId="64DF2966" w14:textId="77777777" w:rsidR="00D926B2" w:rsidRDefault="0021568E" w:rsidP="00D926B2">
      <w:pPr>
        <w:keepNext/>
      </w:pPr>
      <w:r w:rsidRPr="0021568E">
        <w:rPr>
          <w:noProof/>
        </w:rPr>
        <w:drawing>
          <wp:inline distT="0" distB="0" distL="0" distR="0" wp14:anchorId="0C71AF45" wp14:editId="361714D9">
            <wp:extent cx="3827675" cy="2147977"/>
            <wp:effectExtent l="0" t="0" r="1905" b="5080"/>
            <wp:docPr id="121986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5444" name="Picture 1" descr="A screenshot of a computer&#10;&#10;Description automatically generated"/>
                    <pic:cNvPicPr/>
                  </pic:nvPicPr>
                  <pic:blipFill>
                    <a:blip r:embed="rId49"/>
                    <a:stretch>
                      <a:fillRect/>
                    </a:stretch>
                  </pic:blipFill>
                  <pic:spPr>
                    <a:xfrm>
                      <a:off x="0" y="0"/>
                      <a:ext cx="3859338" cy="2165745"/>
                    </a:xfrm>
                    <a:prstGeom prst="rect">
                      <a:avLst/>
                    </a:prstGeom>
                  </pic:spPr>
                </pic:pic>
              </a:graphicData>
            </a:graphic>
          </wp:inline>
        </w:drawing>
      </w:r>
      <w:r w:rsidR="00D926B2" w:rsidRPr="00D926B2">
        <w:rPr>
          <w:noProof/>
        </w:rPr>
        <w:drawing>
          <wp:inline distT="0" distB="0" distL="0" distR="0" wp14:anchorId="4CFBFAD9" wp14:editId="1C27FCE5">
            <wp:extent cx="3838386" cy="2262756"/>
            <wp:effectExtent l="0" t="0" r="0" b="4445"/>
            <wp:docPr id="11494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4155" name="Picture 1" descr="A screenshot of a computer&#10;&#10;Description automatically generated"/>
                    <pic:cNvPicPr/>
                  </pic:nvPicPr>
                  <pic:blipFill>
                    <a:blip r:embed="rId50"/>
                    <a:stretch>
                      <a:fillRect/>
                    </a:stretch>
                  </pic:blipFill>
                  <pic:spPr>
                    <a:xfrm>
                      <a:off x="0" y="0"/>
                      <a:ext cx="3850119" cy="2269673"/>
                    </a:xfrm>
                    <a:prstGeom prst="rect">
                      <a:avLst/>
                    </a:prstGeom>
                  </pic:spPr>
                </pic:pic>
              </a:graphicData>
            </a:graphic>
          </wp:inline>
        </w:drawing>
      </w:r>
    </w:p>
    <w:p w14:paraId="39CC6B3E" w14:textId="6DAB6A0B" w:rsidR="0021568E" w:rsidRPr="0021568E" w:rsidRDefault="00D926B2" w:rsidP="00D926B2">
      <w:pPr>
        <w:pStyle w:val="Caption"/>
      </w:pPr>
      <w:r>
        <w:t xml:space="preserve">Obr. </w:t>
      </w:r>
      <w:r>
        <w:fldChar w:fldCharType="begin"/>
      </w:r>
      <w:r>
        <w:instrText xml:space="preserve"> SEQ Obr. \* ARABIC </w:instrText>
      </w:r>
      <w:r>
        <w:fldChar w:fldCharType="separate"/>
      </w:r>
      <w:r w:rsidR="002165DC">
        <w:rPr>
          <w:noProof/>
        </w:rPr>
        <w:t>24</w:t>
      </w:r>
      <w:r>
        <w:fldChar w:fldCharType="end"/>
      </w:r>
      <w:r>
        <w:t xml:space="preserve"> Emulátory HMD zařízení v prohlížeči. nahoře – </w:t>
      </w:r>
      <w:proofErr w:type="spellStart"/>
      <w:r>
        <w:t>Immersive</w:t>
      </w:r>
      <w:proofErr w:type="spellEnd"/>
      <w:r>
        <w:t xml:space="preserve"> web </w:t>
      </w:r>
      <w:proofErr w:type="spellStart"/>
      <w:r>
        <w:t>emmulator</w:t>
      </w:r>
      <w:proofErr w:type="spellEnd"/>
      <w:r>
        <w:t xml:space="preserve">, dole – </w:t>
      </w:r>
      <w:proofErr w:type="spellStart"/>
      <w:r>
        <w:t>WebXR</w:t>
      </w:r>
      <w:proofErr w:type="spellEnd"/>
      <w:r>
        <w:t xml:space="preserve"> API </w:t>
      </w:r>
      <w:proofErr w:type="spellStart"/>
      <w:r>
        <w:t>emmulator</w:t>
      </w:r>
      <w:proofErr w:type="spellEnd"/>
      <w:r>
        <w:t xml:space="preserve">. </w:t>
      </w:r>
    </w:p>
    <w:p w14:paraId="3E6A1866" w14:textId="5CBE568B" w:rsidR="00054E2A" w:rsidRPr="00054E2A" w:rsidRDefault="00142D08" w:rsidP="00054E2A">
      <w:pPr>
        <w:pStyle w:val="Heading2"/>
        <w:rPr>
          <w:lang w:val="cs-CZ"/>
        </w:rPr>
      </w:pPr>
      <w:r w:rsidRPr="001F6849">
        <w:rPr>
          <w:lang w:val="cs-CZ"/>
        </w:rPr>
        <w:lastRenderedPageBreak/>
        <w:t>Specifikace požadavků pro technologie</w:t>
      </w:r>
    </w:p>
    <w:p w14:paraId="5E8D2DF6" w14:textId="77777777" w:rsidR="00054E2A" w:rsidRDefault="00054E2A" w:rsidP="00054E2A">
      <w:pPr>
        <w:pStyle w:val="Normlnprvnodsazen"/>
      </w:pPr>
    </w:p>
    <w:p w14:paraId="6BFFDDA4" w14:textId="77777777" w:rsidR="00054E2A" w:rsidRPr="00054E2A" w:rsidRDefault="00054E2A" w:rsidP="00054E2A">
      <w:pPr>
        <w:pStyle w:val="Normlnprvnodsazen"/>
      </w:pPr>
    </w:p>
    <w:p w14:paraId="6C2D8108" w14:textId="59301FE2" w:rsidR="00884108" w:rsidRPr="00884108" w:rsidRDefault="00884108" w:rsidP="00884108">
      <w:pPr>
        <w:rPr>
          <w:lang w:eastAsia="cs-CZ"/>
        </w:rPr>
      </w:pPr>
      <w:r w:rsidRPr="00884108">
        <w:rPr>
          <w:highlight w:val="yellow"/>
          <w:lang w:val="en-US" w:eastAsia="cs-CZ"/>
        </w:rPr>
        <w:t xml:space="preserve"># TODO – jak </w:t>
      </w:r>
      <w:proofErr w:type="spellStart"/>
      <w:r w:rsidRPr="00884108">
        <w:rPr>
          <w:highlight w:val="yellow"/>
          <w:lang w:val="en-US" w:eastAsia="cs-CZ"/>
        </w:rPr>
        <w:t>tohle</w:t>
      </w:r>
      <w:proofErr w:type="spellEnd"/>
      <w:r w:rsidRPr="00884108">
        <w:rPr>
          <w:highlight w:val="yellow"/>
          <w:lang w:val="en-US" w:eastAsia="cs-CZ"/>
        </w:rPr>
        <w:t xml:space="preserve"> v</w:t>
      </w:r>
      <w:proofErr w:type="spellStart"/>
      <w:r w:rsidRPr="00884108">
        <w:rPr>
          <w:highlight w:val="yellow"/>
          <w:lang w:eastAsia="cs-CZ"/>
        </w:rPr>
        <w:t>ůbec</w:t>
      </w:r>
      <w:proofErr w:type="spellEnd"/>
      <w:r w:rsidRPr="00884108">
        <w:rPr>
          <w:highlight w:val="yellow"/>
          <w:lang w:eastAsia="cs-CZ"/>
        </w:rPr>
        <w:t xml:space="preserve"> </w:t>
      </w:r>
      <w:r w:rsidRPr="001D37CB">
        <w:rPr>
          <w:highlight w:val="yellow"/>
          <w:lang w:eastAsia="cs-CZ"/>
        </w:rPr>
        <w:t>napsat</w:t>
      </w:r>
      <w:r w:rsidR="001D37CB" w:rsidRPr="001D37CB">
        <w:rPr>
          <w:highlight w:val="yellow"/>
          <w:lang w:eastAsia="cs-CZ"/>
        </w:rPr>
        <w:t xml:space="preserve"> – ZJEDNODUSIT</w:t>
      </w:r>
    </w:p>
    <w:p w14:paraId="629390D6" w14:textId="20D69969" w:rsidR="00142D08" w:rsidRPr="00464C35" w:rsidRDefault="00142D08" w:rsidP="00142D08">
      <w:pPr>
        <w:pStyle w:val="Normlnprvnodsazen"/>
        <w:ind w:firstLine="0"/>
        <w:rPr>
          <w:highlight w:val="yellow"/>
          <w:lang w:eastAsia="en-US"/>
        </w:rPr>
      </w:pPr>
      <w:r w:rsidRPr="00464C35">
        <w:rPr>
          <w:highlight w:val="yellow"/>
          <w:lang w:eastAsia="en-US"/>
        </w:rPr>
        <w:t xml:space="preserve">Obecnou metodikou využívanou v softwarovém inženýrství je specifikace uživatelských požadavků na výslednou aplikaci. Hodnocení technologie pak tedy závisí na tom, zda umožňuje dosažení definovaných požadavků. </w:t>
      </w:r>
      <w:r w:rsidRPr="00464C35">
        <w:rPr>
          <w:highlight w:val="yellow"/>
        </w:rPr>
        <w:t xml:space="preserve">Metodika specifikace požadavků byla převzata z práce </w:t>
      </w:r>
      <w:r w:rsidRPr="00464C35">
        <w:rPr>
          <w:highlight w:val="yellow"/>
        </w:rPr>
        <w:fldChar w:fldCharType="begin"/>
      </w:r>
      <w:r w:rsidRPr="00464C35">
        <w:rPr>
          <w:highlight w:val="yellow"/>
        </w:rPr>
        <w:instrText xml:space="preserve"> ADDIN ZOTERO_ITEM CSL_CITATION {"citationID":"BFUIMJow","properties":{"formattedCitation":"(Herman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 modifikována pro účel hodnocení aplikací umožňující tvorbu virtuální reality. </w:t>
      </w:r>
    </w:p>
    <w:p w14:paraId="52283C08" w14:textId="77777777" w:rsidR="00142D08" w:rsidRPr="00464C35" w:rsidRDefault="00142D08" w:rsidP="00142D08">
      <w:pPr>
        <w:pStyle w:val="Heading3"/>
        <w:rPr>
          <w:highlight w:val="yellow"/>
        </w:rPr>
      </w:pPr>
      <w:r w:rsidRPr="00464C35">
        <w:rPr>
          <w:highlight w:val="yellow"/>
        </w:rPr>
        <w:t>Funkční požadavky</w:t>
      </w:r>
    </w:p>
    <w:p w14:paraId="6C93D406" w14:textId="77777777" w:rsidR="00142D08" w:rsidRPr="00464C35" w:rsidRDefault="00142D08" w:rsidP="00142D08">
      <w:pPr>
        <w:rPr>
          <w:highlight w:val="yellow"/>
        </w:rPr>
      </w:pPr>
      <w:r w:rsidRPr="00464C35">
        <w:rPr>
          <w:highlight w:val="yellow"/>
        </w:rPr>
        <w:t xml:space="preserve">Jedná se o formulace služeb / funkcí, které by měl systém poskytovat, specifikaci reakcí systému na dané vstupy a chování systému v daných situacích. V některých případech se funkční požadavky rovněž zaměřují na explicitní definici činností, jež by systém neměl vykonávat. </w:t>
      </w:r>
      <w:r w:rsidRPr="00464C35">
        <w:rPr>
          <w:highlight w:val="yellow"/>
        </w:rPr>
        <w:fldChar w:fldCharType="begin"/>
      </w:r>
      <w:r w:rsidRPr="00464C35">
        <w:rPr>
          <w:highlight w:val="yellow"/>
        </w:rPr>
        <w:instrText xml:space="preserve"> ADDIN ZOTERO_ITEM CSL_CITATION {"citationID":"bs5lyrQM","properties":{"formattedCitation":"(Sommerville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rPr>
        <w:fldChar w:fldCharType="separate"/>
      </w:r>
      <w:r w:rsidRPr="00464C35">
        <w:rPr>
          <w:highlight w:val="yellow"/>
        </w:rPr>
        <w:t>(Sommerville 2016)</w:t>
      </w:r>
      <w:r w:rsidRPr="00464C35">
        <w:rPr>
          <w:highlight w:val="yellow"/>
        </w:rPr>
        <w:fldChar w:fldCharType="end"/>
      </w:r>
    </w:p>
    <w:p w14:paraId="7E39D134"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Orientace ve scéně</w:t>
      </w:r>
    </w:p>
    <w:p w14:paraId="0B1BAECE"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Pro úspěšnou tvorbu VR aplikace je nutné, aby technologie podporovala především způsob pohybu a orientace na základě </w:t>
      </w:r>
      <w:proofErr w:type="spellStart"/>
      <w:r w:rsidRPr="00464C35">
        <w:rPr>
          <w:highlight w:val="yellow"/>
          <w:lang w:eastAsia="en-US"/>
        </w:rPr>
        <w:t>trackingu</w:t>
      </w:r>
      <w:proofErr w:type="spellEnd"/>
      <w:r w:rsidRPr="00464C35">
        <w:rPr>
          <w:highlight w:val="yellow"/>
          <w:lang w:eastAsia="en-US"/>
        </w:rPr>
        <w:t xml:space="preserve"> polohy a orientace zobrazovacího, popř. vstupního zařízení. </w:t>
      </w:r>
    </w:p>
    <w:p w14:paraId="400DD281" w14:textId="77777777" w:rsidR="00142D08" w:rsidRPr="00464C35" w:rsidRDefault="00142D08" w:rsidP="00142D08">
      <w:pPr>
        <w:pStyle w:val="Normlnprvnodsazen"/>
        <w:ind w:firstLine="0"/>
        <w:rPr>
          <w:b/>
          <w:bCs/>
          <w:highlight w:val="yellow"/>
          <w:lang w:eastAsia="en-US"/>
        </w:rPr>
      </w:pPr>
      <w:r w:rsidRPr="00464C35">
        <w:rPr>
          <w:b/>
          <w:bCs/>
          <w:highlight w:val="yellow"/>
          <w:lang w:eastAsia="en-US"/>
        </w:rPr>
        <w:t>Pohyb scénou</w:t>
      </w:r>
    </w:p>
    <w:p w14:paraId="6D516525"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podporovat různé možnosti pohybu </w:t>
      </w:r>
      <w:proofErr w:type="gramStart"/>
      <w:r w:rsidRPr="00464C35">
        <w:rPr>
          <w:highlight w:val="yellow"/>
          <w:lang w:eastAsia="en-US"/>
        </w:rPr>
        <w:t>3D</w:t>
      </w:r>
      <w:proofErr w:type="gramEnd"/>
      <w:r w:rsidRPr="00464C35">
        <w:rPr>
          <w:highlight w:val="yellow"/>
          <w:lang w:eastAsia="en-US"/>
        </w:rPr>
        <w:t xml:space="preserve"> scénou. Měla by podporovat poziční </w:t>
      </w:r>
      <w:proofErr w:type="spellStart"/>
      <w:r w:rsidRPr="00464C35">
        <w:rPr>
          <w:i/>
          <w:iCs/>
          <w:highlight w:val="yellow"/>
          <w:lang w:eastAsia="en-US"/>
        </w:rPr>
        <w:t>tracking</w:t>
      </w:r>
      <w:proofErr w:type="spellEnd"/>
      <w:r w:rsidRPr="00464C35">
        <w:rPr>
          <w:highlight w:val="yellow"/>
          <w:lang w:eastAsia="en-US"/>
        </w:rPr>
        <w:t xml:space="preserve">, tedy proporčně převádět relativní polohu zobrazovacího zařízení od počáteční polohy v rámci virtuálního prostředí. Ve VR prostředí je dále běžným požadavkem možnost zrychleného pohybu nejčastěji pomocí teleportace skrze ukazovací paprsek. Technologie by měla podporovat způsoby pohybu pro různé typy vstupních zařízení (klávesnice, myš, </w:t>
      </w:r>
      <w:proofErr w:type="spellStart"/>
      <w:r w:rsidRPr="00464C35">
        <w:rPr>
          <w:highlight w:val="yellow"/>
          <w:lang w:eastAsia="en-US"/>
        </w:rPr>
        <w:t>kontrolery</w:t>
      </w:r>
      <w:proofErr w:type="spellEnd"/>
      <w:r w:rsidRPr="00464C35">
        <w:rPr>
          <w:highlight w:val="yellow"/>
          <w:lang w:eastAsia="en-US"/>
        </w:rPr>
        <w:t>, aj.)</w:t>
      </w:r>
    </w:p>
    <w:p w14:paraId="756B40D0" w14:textId="23DACEED" w:rsidR="00142D08" w:rsidRPr="00464C35" w:rsidRDefault="00142D08" w:rsidP="00142D08">
      <w:pPr>
        <w:pStyle w:val="Normlnprvnodsazen"/>
        <w:ind w:firstLine="0"/>
        <w:rPr>
          <w:b/>
          <w:bCs/>
          <w:highlight w:val="yellow"/>
          <w:lang w:eastAsia="en-US"/>
        </w:rPr>
      </w:pPr>
      <w:r w:rsidRPr="00464C35">
        <w:rPr>
          <w:b/>
          <w:bCs/>
          <w:highlight w:val="yellow"/>
          <w:lang w:eastAsia="en-US"/>
        </w:rPr>
        <w:t>Zobrazení</w:t>
      </w:r>
    </w:p>
    <w:p w14:paraId="2EA25211" w14:textId="77777777" w:rsidR="00142D08" w:rsidRPr="00464C35" w:rsidRDefault="00142D08" w:rsidP="00142D08">
      <w:pPr>
        <w:pStyle w:val="Normlnprvnodsazen"/>
        <w:ind w:firstLine="0"/>
        <w:rPr>
          <w:highlight w:val="yellow"/>
          <w:lang w:eastAsia="en-US"/>
        </w:rPr>
      </w:pPr>
      <w:r w:rsidRPr="00464C35">
        <w:rPr>
          <w:highlight w:val="yellow"/>
          <w:lang w:eastAsia="en-US"/>
        </w:rPr>
        <w:t xml:space="preserve">Technologie by měla umožňovat zobrazení na úrovni imerze jak Desktop </w:t>
      </w:r>
      <w:proofErr w:type="gramStart"/>
      <w:r w:rsidRPr="00464C35">
        <w:rPr>
          <w:highlight w:val="yellow"/>
          <w:lang w:eastAsia="en-US"/>
        </w:rPr>
        <w:t>VR</w:t>
      </w:r>
      <w:proofErr w:type="gramEnd"/>
      <w:r w:rsidRPr="00464C35">
        <w:rPr>
          <w:highlight w:val="yellow"/>
          <w:lang w:eastAsia="en-US"/>
        </w:rPr>
        <w:t xml:space="preserve"> tak </w:t>
      </w:r>
      <w:proofErr w:type="spellStart"/>
      <w:r w:rsidRPr="00464C35">
        <w:rPr>
          <w:highlight w:val="yellow"/>
          <w:lang w:eastAsia="en-US"/>
        </w:rPr>
        <w:t>Immersive</w:t>
      </w:r>
      <w:proofErr w:type="spellEnd"/>
      <w:r w:rsidRPr="00464C35">
        <w:rPr>
          <w:highlight w:val="yellow"/>
          <w:lang w:eastAsia="en-US"/>
        </w:rPr>
        <w:t xml:space="preserve"> VR. Tedy pokud uživatel přistoupí k výsledné aplikaci pouze skrze tradiční display, měl by být schopný aplikaci používat stejně jako, když přistoupí pomocí HMD.</w:t>
      </w:r>
    </w:p>
    <w:p w14:paraId="24331C3C" w14:textId="77777777" w:rsidR="00142D08" w:rsidRPr="00464C35" w:rsidRDefault="00142D08" w:rsidP="00142D08">
      <w:pPr>
        <w:pStyle w:val="Malnadpis"/>
        <w:rPr>
          <w:highlight w:val="yellow"/>
        </w:rPr>
      </w:pPr>
      <w:r w:rsidRPr="00464C35">
        <w:rPr>
          <w:highlight w:val="yellow"/>
        </w:rPr>
        <w:t>Geoprostorová data</w:t>
      </w:r>
    </w:p>
    <w:p w14:paraId="57CEFD44" w14:textId="77777777" w:rsidR="00142D08" w:rsidRPr="00464C35" w:rsidRDefault="00142D08" w:rsidP="00142D08">
      <w:pPr>
        <w:pStyle w:val="Malnadpis"/>
        <w:rPr>
          <w:b w:val="0"/>
          <w:bCs/>
          <w:highlight w:val="yellow"/>
        </w:rPr>
      </w:pPr>
      <w:r w:rsidRPr="00464C35">
        <w:rPr>
          <w:b w:val="0"/>
          <w:bCs/>
          <w:highlight w:val="yellow"/>
        </w:rPr>
        <w:t xml:space="preserve">Technologie by v ideálním případě měla nativně podporovat geoprostorová data. Měla by mít možnost prostorové </w:t>
      </w:r>
      <w:proofErr w:type="spellStart"/>
      <w:r w:rsidRPr="00464C35">
        <w:rPr>
          <w:b w:val="0"/>
          <w:bCs/>
          <w:highlight w:val="yellow"/>
        </w:rPr>
        <w:t>geolokalizace</w:t>
      </w:r>
      <w:proofErr w:type="spellEnd"/>
      <w:r w:rsidRPr="00464C35">
        <w:rPr>
          <w:b w:val="0"/>
          <w:bCs/>
          <w:highlight w:val="yellow"/>
        </w:rPr>
        <w:t xml:space="preserve">.  </w:t>
      </w:r>
    </w:p>
    <w:p w14:paraId="65499625" w14:textId="77777777" w:rsidR="00142D08" w:rsidRPr="00464C35" w:rsidRDefault="00142D08" w:rsidP="00142D08">
      <w:pPr>
        <w:pStyle w:val="Heading3"/>
        <w:rPr>
          <w:highlight w:val="yellow"/>
          <w:lang w:eastAsia="cs-CZ"/>
        </w:rPr>
      </w:pPr>
      <w:r w:rsidRPr="00464C35">
        <w:rPr>
          <w:highlight w:val="yellow"/>
          <w:lang w:eastAsia="cs-CZ"/>
        </w:rPr>
        <w:t>Mimo-funkční požadavky</w:t>
      </w:r>
    </w:p>
    <w:p w14:paraId="5312048C" w14:textId="77777777" w:rsidR="00142D08" w:rsidRPr="00464C35" w:rsidRDefault="00142D08" w:rsidP="00142D08">
      <w:pPr>
        <w:rPr>
          <w:highlight w:val="yellow"/>
          <w:lang w:eastAsia="cs-CZ"/>
        </w:rPr>
      </w:pPr>
      <w:r w:rsidRPr="00464C35">
        <w:rPr>
          <w:highlight w:val="yellow"/>
          <w:lang w:eastAsia="cs-CZ"/>
        </w:rPr>
        <w:t xml:space="preserve">Jedná se o omezení služeb nebo funkcí, které systém nabízí. Zahrnují časová omezení, omezení vývojového procesu a omezení stanovená normami. Nefunkční požadavky se často vztahují na celý systém, spíše než na jednotlivé funkce nebo služby systému. </w:t>
      </w:r>
      <w:r w:rsidRPr="00464C35">
        <w:rPr>
          <w:highlight w:val="yellow"/>
          <w:lang w:eastAsia="cs-CZ"/>
        </w:rPr>
        <w:fldChar w:fldCharType="begin"/>
      </w:r>
      <w:r w:rsidRPr="00464C35">
        <w:rPr>
          <w:highlight w:val="yellow"/>
          <w:lang w:eastAsia="cs-CZ"/>
        </w:rPr>
        <w:instrText xml:space="preserve"> ADDIN ZOTERO_ITEM CSL_CITATION {"citationID":"0gPX9Whq","properties":{"formattedCitation":"(Sommerville 2016)","plainCitation":"(Sommerville 2016)","noteIndex":0},"citationItems":[{"id":995,"uris":["http://zotero.org/groups/4599106/items/H7F8JCNF"],"itemData":{"id":995,"type":"book","abstract":"The Fundamental Practice of Software Engineering. Software Engineering introduces readers to the overwhelmingly important subject of software programming and development. In the past few years, computer systems have come to dominate not just our technological growth, but the foundations of our world’s major industries. This text seeks to lay out the fundamental concepts of this huge and continually growing subject area in a clear and comprehensive manner. The Tenth Edition contains new information that highlights various technological updates of recent years, providing readers with highly relevant and current information. Sommerville’s experience in system dependability and systems engineering guides the text through a traditional plan-based approach that incorporates some novel agile methods. The text strives to teach the innovators of tomorrow how to create software that will make our world a better, safer, and more advanced place to live","collection-title":"Always learning","edition":"10. ed., global ed","event-place":"Boston Munich","ISBN":"978-1-292-09613-1","language":"en","number-of-pages":"810","publisher":"Pearson","publisher-place":"Boston Munich","source":"K10plus ISBN","title":"Software engineering","author":[{"family":"Sommerville","given":"Ian"}],"issued":{"date-parts":[["2016"]]},"citation-key":"sommervilleSoftwareEngineering2016"}}],"schema":"https://github.com/citation-style-language/schema/raw/master/csl-citation.json"} </w:instrText>
      </w:r>
      <w:r w:rsidRPr="00464C35">
        <w:rPr>
          <w:highlight w:val="yellow"/>
          <w:lang w:eastAsia="cs-CZ"/>
        </w:rPr>
        <w:fldChar w:fldCharType="separate"/>
      </w:r>
      <w:r w:rsidRPr="00464C35">
        <w:rPr>
          <w:highlight w:val="yellow"/>
        </w:rPr>
        <w:t>(Sommerville 2016)</w:t>
      </w:r>
      <w:r w:rsidRPr="00464C35">
        <w:rPr>
          <w:highlight w:val="yellow"/>
          <w:lang w:eastAsia="cs-CZ"/>
        </w:rPr>
        <w:fldChar w:fldCharType="end"/>
      </w:r>
    </w:p>
    <w:p w14:paraId="75455968" w14:textId="77777777" w:rsidR="00142D08" w:rsidRPr="00464C35" w:rsidRDefault="00142D08" w:rsidP="00142D08">
      <w:pPr>
        <w:pStyle w:val="Normlnprvnodsazen"/>
        <w:ind w:firstLine="0"/>
        <w:rPr>
          <w:b/>
          <w:bCs/>
          <w:highlight w:val="yellow"/>
        </w:rPr>
      </w:pPr>
      <w:r w:rsidRPr="00464C35">
        <w:rPr>
          <w:b/>
          <w:bCs/>
          <w:highlight w:val="yellow"/>
        </w:rPr>
        <w:t>Cena</w:t>
      </w:r>
    </w:p>
    <w:p w14:paraId="0083CFDD" w14:textId="77777777" w:rsidR="00142D08" w:rsidRPr="00464C35" w:rsidRDefault="00142D08" w:rsidP="00142D08">
      <w:pPr>
        <w:pStyle w:val="Normlnprvnodsazen"/>
        <w:ind w:firstLine="0"/>
        <w:rPr>
          <w:highlight w:val="yellow"/>
        </w:rPr>
      </w:pPr>
      <w:r w:rsidRPr="00464C35">
        <w:rPr>
          <w:highlight w:val="yellow"/>
        </w:rPr>
        <w:t xml:space="preserve">Cenu vývoje je možné definovat pomocí nákladů časových, finančních. Pomocí nich lze následně hodnotit jednotlivé technologie, a to skrze finančních nákladů na použitý software (desktopová řešení) a data. </w:t>
      </w:r>
      <w:r w:rsidRPr="00464C35">
        <w:rPr>
          <w:highlight w:val="yellow"/>
        </w:rPr>
        <w:fldChar w:fldCharType="begin"/>
      </w:r>
      <w:r w:rsidRPr="00464C35">
        <w:rPr>
          <w:highlight w:val="yellow"/>
        </w:rPr>
        <w:instrText xml:space="preserve"> ADDIN ZOTERO_ITEM CSL_CITATION {"citationID":"N8TW6LaW","properties":{"formattedCitation":"(Herman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r w:rsidRPr="00464C35">
        <w:rPr>
          <w:highlight w:val="yellow"/>
        </w:rPr>
        <w:t xml:space="preserve"> Ačkoliv je v poslední době i v ČR sentiment </w:t>
      </w:r>
      <w:r w:rsidRPr="00464C35">
        <w:rPr>
          <w:highlight w:val="yellow"/>
        </w:rPr>
        <w:lastRenderedPageBreak/>
        <w:t xml:space="preserve">zpřístupňování dat bez poplatků, 3D data jsou v mnohých případech stále proprietární záležitostí. </w:t>
      </w:r>
      <w:r w:rsidRPr="00464C35">
        <w:rPr>
          <w:highlight w:val="yellow"/>
        </w:rPr>
        <w:fldChar w:fldCharType="begin"/>
      </w:r>
      <w:r w:rsidRPr="00464C35">
        <w:rPr>
          <w:highlight w:val="yellow"/>
        </w:rPr>
        <w:instrText xml:space="preserve"> ADDIN ZOTERO_ITEM CSL_CITATION {"citationID":"AbNLMC8K","properties":{"formattedCitation":"(\\uc0\\u268{}\\uc0\\u218{}ZK 2023)","plainCitation":"(ČÚZK 2023)","noteIndex":0},"citationItems":[{"id":1879,"uris":["http://zotero.org/groups/4599106/items/NNVDNBUV"],"itemData":{"id":1879,"type":"webpage","title":"ČÚZK - Otevřená data - základní informace","URL":"https://www.cuzk.cz/Uvod/Produkty-a-sluzby/Otevrena-data/Otevrena-data-zakladni-informace.aspx","author":[{"literal":"ČÚZK"}],"accessed":{"date-parts":[["2023",8,28]]},"issued":{"date-parts":[["2023"]]},"citation-key":"cuzkCUZKOtevrenaData2023"}}],"schema":"https://github.com/citation-style-language/schema/raw/master/csl-citation.json"} </w:instrText>
      </w:r>
      <w:r w:rsidRPr="00464C35">
        <w:rPr>
          <w:highlight w:val="yellow"/>
        </w:rPr>
        <w:fldChar w:fldCharType="separate"/>
      </w:r>
      <w:r w:rsidRPr="00464C35">
        <w:rPr>
          <w:rFonts w:cs="Times New Roman"/>
          <w:szCs w:val="24"/>
          <w:highlight w:val="yellow"/>
        </w:rPr>
        <w:t>(ČÚZK 2023)</w:t>
      </w:r>
      <w:r w:rsidRPr="00464C35">
        <w:rPr>
          <w:highlight w:val="yellow"/>
        </w:rPr>
        <w:fldChar w:fldCharType="end"/>
      </w:r>
      <w:r w:rsidRPr="00464C35">
        <w:rPr>
          <w:highlight w:val="yellow"/>
        </w:rPr>
        <w:t xml:space="preserve"> Časové náklady je primárně pracnost vývoje aplikace pomocí dané technologie. </w:t>
      </w:r>
      <w:r w:rsidRPr="00464C35">
        <w:rPr>
          <w:highlight w:val="yellow"/>
        </w:rPr>
        <w:fldChar w:fldCharType="begin"/>
      </w:r>
      <w:r w:rsidRPr="00464C35">
        <w:rPr>
          <w:highlight w:val="yellow"/>
        </w:rPr>
        <w:instrText xml:space="preserve"> ADDIN ZOTERO_ITEM CSL_CITATION {"citationID":"YtmkW6lf","properties":{"formattedCitation":"(Herman 2014)","plainCitation":"(Herman 2014)","noteIndex":0},"citationItems":[{"id":777,"uris":["http://zotero.org/groups/4599106/items/JF3QKCMI"],"itemData":{"id":777,"type":"thesis","language":"cze","publisher":"Masarykova univerzita, Přírodovědecká fakulta","source":"is.muni.cz","title":"Vizualizace 3D modelů měst na webu","URL":"https://is.muni.cz/auth/th/ci12f/?cop=3846004","author":[{"family":"Herman","given":"Lukáš"}],"accessed":{"date-parts":[["2022",6,18]]},"issued":{"date-parts":[["2014"]]},"citation-key":"hermanVizualizace3DModelu2014"}}],"schema":"https://github.com/citation-style-language/schema/raw/master/csl-citation.json"} </w:instrText>
      </w:r>
      <w:r w:rsidRPr="00464C35">
        <w:rPr>
          <w:highlight w:val="yellow"/>
        </w:rPr>
        <w:fldChar w:fldCharType="separate"/>
      </w:r>
      <w:r w:rsidRPr="00464C35">
        <w:rPr>
          <w:highlight w:val="yellow"/>
        </w:rPr>
        <w:t>(Herman 2014)</w:t>
      </w:r>
      <w:r w:rsidRPr="00464C35">
        <w:rPr>
          <w:highlight w:val="yellow"/>
        </w:rPr>
        <w:fldChar w:fldCharType="end"/>
      </w:r>
    </w:p>
    <w:p w14:paraId="5BCA061C" w14:textId="77777777" w:rsidR="00142D08" w:rsidRPr="00464C35" w:rsidRDefault="00142D08" w:rsidP="00142D08">
      <w:pPr>
        <w:pStyle w:val="Normlnprvnodsazen"/>
        <w:ind w:firstLine="0"/>
        <w:rPr>
          <w:b/>
          <w:bCs/>
          <w:highlight w:val="yellow"/>
        </w:rPr>
      </w:pPr>
      <w:r w:rsidRPr="00464C35">
        <w:rPr>
          <w:b/>
          <w:bCs/>
          <w:highlight w:val="yellow"/>
        </w:rPr>
        <w:t>Dokumentace</w:t>
      </w:r>
    </w:p>
    <w:p w14:paraId="70593C2F" w14:textId="77777777" w:rsidR="00142D08" w:rsidRPr="00464C35" w:rsidRDefault="00142D08" w:rsidP="00142D08">
      <w:pPr>
        <w:pStyle w:val="Normlnprvnodsazen"/>
        <w:ind w:firstLine="0"/>
        <w:rPr>
          <w:highlight w:val="yellow"/>
        </w:rPr>
      </w:pPr>
      <w:r w:rsidRPr="00464C35">
        <w:rPr>
          <w:highlight w:val="yellow"/>
        </w:rPr>
        <w:t>Technologie by měla mít extenzivní a srozumitelnou dokumentaci za účelem snadného vývoje.</w:t>
      </w:r>
    </w:p>
    <w:p w14:paraId="2A66BE7A" w14:textId="77777777" w:rsidR="00142D08" w:rsidRPr="00464C35" w:rsidRDefault="00142D08" w:rsidP="00142D08">
      <w:pPr>
        <w:pStyle w:val="Normlnprvnodsazen"/>
        <w:ind w:firstLine="0"/>
        <w:rPr>
          <w:b/>
          <w:bCs/>
          <w:highlight w:val="yellow"/>
        </w:rPr>
      </w:pPr>
      <w:r w:rsidRPr="00464C35">
        <w:rPr>
          <w:b/>
          <w:bCs/>
          <w:highlight w:val="yellow"/>
        </w:rPr>
        <w:t xml:space="preserve">Výkonnost </w:t>
      </w:r>
    </w:p>
    <w:p w14:paraId="42A61B46" w14:textId="19DC6A65" w:rsidR="00142D08" w:rsidRPr="00464C35" w:rsidRDefault="00142D08" w:rsidP="00142D08">
      <w:pPr>
        <w:pStyle w:val="Normlnprvnodsazen"/>
        <w:ind w:firstLine="0"/>
        <w:rPr>
          <w:highlight w:val="yellow"/>
        </w:rPr>
      </w:pPr>
      <w:r w:rsidRPr="00464C35">
        <w:rPr>
          <w:highlight w:val="yellow"/>
        </w:rPr>
        <w:t xml:space="preserve">Technologie by měla dosahovat dostatečného výkonu, tak aby byla schopná vykreslovat dostatečné množství snímků, aby nedocházelo k snížení imerze. Tento požadavek je poměrně těžké hodnotit u samostatných technologií, jelikož závisí nejen na softwarovém řešení, ale často více na hardwarovém zařízení, popř. na platformě (prohlížeči). Jedním z konkrétních východisek pro výběr technologie je skutečnost, že technologie musí být založena na </w:t>
      </w:r>
      <w:proofErr w:type="spellStart"/>
      <w:r w:rsidRPr="00464C35">
        <w:rPr>
          <w:highlight w:val="yellow"/>
        </w:rPr>
        <w:t>WebGL</w:t>
      </w:r>
      <w:proofErr w:type="spellEnd"/>
      <w:r w:rsidRPr="00464C35">
        <w:rPr>
          <w:highlight w:val="yellow"/>
        </w:rPr>
        <w:t>.</w:t>
      </w:r>
    </w:p>
    <w:p w14:paraId="797114CF" w14:textId="77777777" w:rsidR="00142D08" w:rsidRPr="00464C35" w:rsidRDefault="00142D08" w:rsidP="00142D08">
      <w:pPr>
        <w:pStyle w:val="Normlnprvnodsazen"/>
        <w:ind w:firstLine="0"/>
        <w:rPr>
          <w:highlight w:val="yellow"/>
        </w:rPr>
      </w:pPr>
      <w:r w:rsidRPr="00464C35">
        <w:rPr>
          <w:highlight w:val="yellow"/>
          <w:lang w:val="en-US"/>
        </w:rPr>
        <w:t xml:space="preserve">#todo – jak </w:t>
      </w:r>
      <w:proofErr w:type="spellStart"/>
      <w:r w:rsidRPr="00464C35">
        <w:rPr>
          <w:highlight w:val="yellow"/>
          <w:lang w:val="en-US"/>
        </w:rPr>
        <w:t>budu</w:t>
      </w:r>
      <w:proofErr w:type="spellEnd"/>
      <w:r w:rsidRPr="00464C35">
        <w:rPr>
          <w:highlight w:val="yellow"/>
          <w:lang w:val="en-US"/>
        </w:rPr>
        <w:t xml:space="preserve"> m</w:t>
      </w:r>
      <w:proofErr w:type="spellStart"/>
      <w:r w:rsidRPr="00464C35">
        <w:rPr>
          <w:highlight w:val="yellow"/>
        </w:rPr>
        <w:t>ěřit</w:t>
      </w:r>
      <w:proofErr w:type="spellEnd"/>
      <w:r w:rsidRPr="00464C35">
        <w:rPr>
          <w:highlight w:val="yellow"/>
        </w:rPr>
        <w:t xml:space="preserve">, standardní scéna s povrchem budovou a nějakým objemem tematickým? </w:t>
      </w:r>
    </w:p>
    <w:p w14:paraId="023834E0" w14:textId="77777777" w:rsidR="00142D08" w:rsidRPr="00464C35" w:rsidRDefault="00142D08" w:rsidP="00142D08">
      <w:pPr>
        <w:pStyle w:val="Normlnprvnodsazen"/>
        <w:ind w:firstLine="0"/>
        <w:rPr>
          <w:b/>
          <w:bCs/>
          <w:highlight w:val="yellow"/>
        </w:rPr>
      </w:pPr>
      <w:r w:rsidRPr="00464C35">
        <w:rPr>
          <w:b/>
          <w:bCs/>
          <w:highlight w:val="yellow"/>
        </w:rPr>
        <w:t>Přístupnost</w:t>
      </w:r>
    </w:p>
    <w:p w14:paraId="4151299A" w14:textId="77777777" w:rsidR="00142D08" w:rsidRPr="00464C35" w:rsidRDefault="00142D08" w:rsidP="00142D08">
      <w:pPr>
        <w:pStyle w:val="Normlnprvnodsazen"/>
        <w:ind w:firstLine="0"/>
        <w:rPr>
          <w:highlight w:val="yellow"/>
        </w:rPr>
      </w:pPr>
      <w:r w:rsidRPr="00464C35">
        <w:rPr>
          <w:highlight w:val="yellow"/>
        </w:rPr>
        <w:t xml:space="preserve">Technologie by měla umožňovat přístup z co možná nejvíce zobrazovacích (výstupních) zařízení. V tomto případě se jedná o kombinaci podpory technologie v rámci webových prohlížečů a zároveň podpory těchto prohlížečů na vybraných hardwarových zařízeních. </w:t>
      </w:r>
    </w:p>
    <w:p w14:paraId="61B5C393" w14:textId="77777777" w:rsidR="00142D08" w:rsidRPr="00464C35" w:rsidRDefault="00142D08" w:rsidP="00142D08">
      <w:pPr>
        <w:pStyle w:val="Normlnprvnodsazen"/>
        <w:ind w:firstLine="0"/>
        <w:rPr>
          <w:b/>
          <w:bCs/>
          <w:highlight w:val="yellow"/>
        </w:rPr>
      </w:pPr>
      <w:r w:rsidRPr="00464C35">
        <w:rPr>
          <w:b/>
          <w:bCs/>
          <w:highlight w:val="yellow"/>
        </w:rPr>
        <w:t>Kompatibilita</w:t>
      </w:r>
    </w:p>
    <w:p w14:paraId="151CCBF3" w14:textId="77777777" w:rsidR="00142D08" w:rsidRPr="00464C35" w:rsidRDefault="00142D08" w:rsidP="00142D08">
      <w:pPr>
        <w:pStyle w:val="Normlnprvnodsazen"/>
        <w:ind w:firstLine="0"/>
        <w:rPr>
          <w:highlight w:val="yellow"/>
          <w:lang w:val="en-US"/>
        </w:rPr>
      </w:pPr>
      <w:r w:rsidRPr="00464C35">
        <w:rPr>
          <w:highlight w:val="yellow"/>
        </w:rPr>
        <w:t xml:space="preserve">Kompatibilita je v tomto případě úzce spjata s přístupností. Jedná se o množství podporovaných (kompatibilních) vstupních zařízení. Technologie by teda měla podporovat běžná vstupní zařízení`.  </w:t>
      </w:r>
      <w:r w:rsidRPr="00464C35">
        <w:rPr>
          <w:highlight w:val="yellow"/>
          <w:lang w:val="en-US"/>
        </w:rPr>
        <w:t xml:space="preserve">#todo - </w:t>
      </w:r>
      <w:proofErr w:type="spellStart"/>
      <w:r w:rsidRPr="00464C35">
        <w:rPr>
          <w:highlight w:val="yellow"/>
          <w:lang w:val="en-US"/>
        </w:rPr>
        <w:t>specifikovat</w:t>
      </w:r>
      <w:proofErr w:type="spellEnd"/>
    </w:p>
    <w:p w14:paraId="0CC8F230" w14:textId="77777777" w:rsidR="00142D08" w:rsidRPr="00464C35" w:rsidRDefault="00142D08" w:rsidP="00142D08">
      <w:pPr>
        <w:pStyle w:val="Normlnprvnodsazen"/>
        <w:ind w:firstLine="0"/>
        <w:rPr>
          <w:b/>
          <w:bCs/>
          <w:highlight w:val="yellow"/>
        </w:rPr>
      </w:pPr>
      <w:r w:rsidRPr="00464C35">
        <w:rPr>
          <w:b/>
          <w:bCs/>
          <w:highlight w:val="yellow"/>
        </w:rPr>
        <w:t>Interoperabilita</w:t>
      </w:r>
    </w:p>
    <w:p w14:paraId="13FFC4CD" w14:textId="77777777" w:rsidR="00142D08" w:rsidRPr="00464C35" w:rsidRDefault="00142D08" w:rsidP="00142D08">
      <w:pPr>
        <w:pStyle w:val="Normlnprvnodsazen"/>
        <w:ind w:firstLine="0"/>
        <w:rPr>
          <w:highlight w:val="yellow"/>
        </w:rPr>
      </w:pPr>
      <w:r w:rsidRPr="00464C35">
        <w:rPr>
          <w:highlight w:val="yellow"/>
        </w:rPr>
        <w:t>Technologie by měla podporovat interoperabilitu mezi dalšími systémy, měla by být tedy dostatečně modulární pro její použití spolu s dalšími technologiemi. Interoperabilita v případě geoprostorového kontextu je také na úrovni dat, tedy technologie by měla podporovat standardizované formáty dat a přístupů k jejich zpracování, popř. konverzi.</w:t>
      </w:r>
    </w:p>
    <w:p w14:paraId="30E4ED5D" w14:textId="1C411345" w:rsidR="00142D08" w:rsidRPr="00464C35" w:rsidRDefault="00142D08" w:rsidP="00142D08">
      <w:pPr>
        <w:pStyle w:val="Normlnprvnodsazen"/>
        <w:ind w:firstLine="0"/>
        <w:rPr>
          <w:b/>
          <w:bCs/>
          <w:highlight w:val="yellow"/>
        </w:rPr>
      </w:pPr>
      <w:r w:rsidRPr="00464C35">
        <w:rPr>
          <w:b/>
          <w:bCs/>
          <w:highlight w:val="yellow"/>
        </w:rPr>
        <w:t>Imerze</w:t>
      </w:r>
    </w:p>
    <w:p w14:paraId="5972CACC" w14:textId="67DDA0DC" w:rsidR="00142D08" w:rsidRDefault="00142D08" w:rsidP="00142D08">
      <w:pPr>
        <w:pStyle w:val="Normlnprvnodsazen"/>
        <w:ind w:firstLine="0"/>
      </w:pPr>
      <w:r w:rsidRPr="00464C35">
        <w:rPr>
          <w:highlight w:val="yellow"/>
        </w:rPr>
        <w:t xml:space="preserve">Technologie by měla podporovat Imerzní VR, tedy možnost vizualizace skrze HMD zařízení. Technologie by měla podporovat </w:t>
      </w:r>
      <w:proofErr w:type="spellStart"/>
      <w:r w:rsidRPr="00464C35">
        <w:rPr>
          <w:highlight w:val="yellow"/>
        </w:rPr>
        <w:t>WebXR</w:t>
      </w:r>
      <w:proofErr w:type="spellEnd"/>
      <w:r w:rsidRPr="00464C35">
        <w:rPr>
          <w:highlight w:val="yellow"/>
        </w:rPr>
        <w:t>.</w:t>
      </w:r>
    </w:p>
    <w:p w14:paraId="61FC4938" w14:textId="7C8DC7EA" w:rsidR="002C3EA4" w:rsidRDefault="002C3EA4" w:rsidP="002C3EA4">
      <w:pPr>
        <w:pStyle w:val="Heading3"/>
      </w:pPr>
      <w:r>
        <w:t xml:space="preserve">Existující řešení </w:t>
      </w:r>
      <w:r w:rsidR="001D37CB">
        <w:t xml:space="preserve">- </w:t>
      </w:r>
      <w:r w:rsidR="001D37CB" w:rsidRPr="001D37CB">
        <w:rPr>
          <w:highlight w:val="yellow"/>
          <w:lang w:val="en-US"/>
        </w:rPr>
        <w:t>#poznamky</w:t>
      </w:r>
    </w:p>
    <w:p w14:paraId="26D6A318" w14:textId="133B928F" w:rsidR="0059450E" w:rsidRPr="0059450E" w:rsidRDefault="0059450E" w:rsidP="0059450E">
      <w:r>
        <w:t xml:space="preserve">Za účelem vhodného výběru technologie je vhodné prozkoumat existující řešení jaké technologie byly </w:t>
      </w:r>
      <w:proofErr w:type="gramStart"/>
      <w:r>
        <w:t>použity</w:t>
      </w:r>
      <w:proofErr w:type="gramEnd"/>
      <w:r>
        <w:t xml:space="preserve">. </w:t>
      </w:r>
    </w:p>
    <w:p w14:paraId="0A1B44B9" w14:textId="77777777" w:rsidR="0059450E" w:rsidRDefault="002C3EA4" w:rsidP="002C3EA4">
      <w:pPr>
        <w:pStyle w:val="Normlnprvnodsazen"/>
        <w:ind w:firstLine="0"/>
        <w:rPr>
          <w:b/>
          <w:bCs/>
        </w:rPr>
      </w:pPr>
      <w:r>
        <w:rPr>
          <w:b/>
          <w:bCs/>
        </w:rPr>
        <w:t xml:space="preserve">Project </w:t>
      </w:r>
      <w:proofErr w:type="spellStart"/>
      <w:r>
        <w:rPr>
          <w:b/>
          <w:bCs/>
        </w:rPr>
        <w:t>Flower</w:t>
      </w:r>
      <w:proofErr w:type="spellEnd"/>
      <w:r>
        <w:rPr>
          <w:b/>
          <w:bCs/>
        </w:rPr>
        <w:t xml:space="preserve"> </w:t>
      </w:r>
      <w:proofErr w:type="spellStart"/>
      <w:r>
        <w:rPr>
          <w:b/>
          <w:bCs/>
        </w:rPr>
        <w:t>Bed</w:t>
      </w:r>
      <w:proofErr w:type="spellEnd"/>
      <w:r>
        <w:rPr>
          <w:b/>
          <w:bCs/>
        </w:rPr>
        <w:t xml:space="preserve"> </w:t>
      </w:r>
    </w:p>
    <w:p w14:paraId="43C5BEE7" w14:textId="6A88A9DF" w:rsidR="0059450E" w:rsidRDefault="00C81EC4" w:rsidP="002C3EA4">
      <w:pPr>
        <w:pStyle w:val="Normlnprvnodsazen"/>
        <w:ind w:firstLine="0"/>
      </w:pPr>
      <w:r>
        <w:t xml:space="preserve">Komplexní virtuální prostředí zcela vystavěné na </w:t>
      </w:r>
      <w:proofErr w:type="spellStart"/>
      <w:r>
        <w:t>OpenSource</w:t>
      </w:r>
      <w:proofErr w:type="spellEnd"/>
      <w:r>
        <w:t xml:space="preserve"> technologiích. Projekt obsahuje pokročilou interakci. Uživatel je schopen se plně pohybovat v rámci smyšleného ostrovního prostředí, manipulovat a vytvářet objekty. Projekt je postaven zcela na </w:t>
      </w:r>
      <w:proofErr w:type="spellStart"/>
      <w:r>
        <w:t>WebXR</w:t>
      </w:r>
      <w:proofErr w:type="spellEnd"/>
      <w:r>
        <w:t xml:space="preserve"> funkcionalitě. Jako </w:t>
      </w:r>
      <w:proofErr w:type="spellStart"/>
      <w:r>
        <w:t>rendering</w:t>
      </w:r>
      <w:proofErr w:type="spellEnd"/>
      <w:r>
        <w:t xml:space="preserve"> </w:t>
      </w:r>
      <w:proofErr w:type="spellStart"/>
      <w:r>
        <w:t>engine</w:t>
      </w:r>
      <w:proofErr w:type="spellEnd"/>
      <w:r>
        <w:t xml:space="preserve"> využívá </w:t>
      </w:r>
      <w:r w:rsidRPr="00151A3A">
        <w:rPr>
          <w:i/>
          <w:iCs/>
        </w:rPr>
        <w:t>three.js</w:t>
      </w:r>
      <w:r>
        <w:t xml:space="preserve"> knihovnu. Pro tvorbu logiky a herní smyčky využívá knihovny </w:t>
      </w:r>
      <w:r w:rsidRPr="00C81EC4">
        <w:rPr>
          <w:i/>
          <w:iCs/>
        </w:rPr>
        <w:t>ECSY</w:t>
      </w:r>
      <w:r>
        <w:t xml:space="preserve"> (viz. kap. Vývoj ECS). Projekt prezentuje tvorbu </w:t>
      </w:r>
      <w:proofErr w:type="spellStart"/>
      <w:r>
        <w:t>assetů</w:t>
      </w:r>
      <w:proofErr w:type="spellEnd"/>
      <w:r>
        <w:t xml:space="preserve"> skrze modelovací software </w:t>
      </w:r>
      <w:proofErr w:type="spellStart"/>
      <w:r w:rsidRPr="00C81EC4">
        <w:rPr>
          <w:i/>
          <w:iCs/>
        </w:rPr>
        <w:t>Blender</w:t>
      </w:r>
      <w:proofErr w:type="spellEnd"/>
      <w:r>
        <w:t xml:space="preserve">, formát </w:t>
      </w:r>
      <w:proofErr w:type="spellStart"/>
      <w:r>
        <w:t>gltf</w:t>
      </w:r>
      <w:proofErr w:type="spellEnd"/>
      <w:r>
        <w:t xml:space="preserve"> a optimalizaci pomocí knihovny </w:t>
      </w:r>
      <w:proofErr w:type="spellStart"/>
      <w:r w:rsidRPr="00C81EC4">
        <w:rPr>
          <w:i/>
          <w:iCs/>
        </w:rPr>
        <w:t>gltf-transform</w:t>
      </w:r>
      <w:proofErr w:type="spellEnd"/>
      <w:r w:rsidR="00AC0170">
        <w:t xml:space="preserve"> a </w:t>
      </w:r>
      <w:proofErr w:type="spellStart"/>
      <w:r w:rsidR="00AC0170">
        <w:rPr>
          <w:i/>
          <w:iCs/>
        </w:rPr>
        <w:t>ktx-tools</w:t>
      </w:r>
      <w:proofErr w:type="spellEnd"/>
      <w:r>
        <w:t>.</w:t>
      </w:r>
      <w:r w:rsidR="00AC0170">
        <w:t xml:space="preserve"> Pro definování kolizní geometrie a logiky využívá projekt rozšíření pro three.js </w:t>
      </w:r>
      <w:proofErr w:type="spellStart"/>
      <w:r w:rsidR="00AC0170" w:rsidRPr="00AC0170">
        <w:rPr>
          <w:i/>
          <w:iCs/>
        </w:rPr>
        <w:t>three-mesh-bvh</w:t>
      </w:r>
      <w:proofErr w:type="spellEnd"/>
      <w:r w:rsidR="00AC0170">
        <w:t xml:space="preserve">. Specifika interakce jako je </w:t>
      </w:r>
      <w:proofErr w:type="spellStart"/>
      <w:r w:rsidR="00AC0170">
        <w:t>raycasting</w:t>
      </w:r>
      <w:proofErr w:type="spellEnd"/>
      <w:r w:rsidR="00AC0170">
        <w:t xml:space="preserve"> a pohyb uživatele projekt </w:t>
      </w:r>
      <w:proofErr w:type="gramStart"/>
      <w:r w:rsidR="00AC0170">
        <w:t>řeší</w:t>
      </w:r>
      <w:proofErr w:type="gramEnd"/>
      <w:r w:rsidR="00AC0170">
        <w:t xml:space="preserve"> vlastním kódem. Pro </w:t>
      </w:r>
      <w:r w:rsidR="00AC0170">
        <w:lastRenderedPageBreak/>
        <w:t xml:space="preserve">uživatelské rozhraní využívá projekt </w:t>
      </w:r>
      <w:proofErr w:type="spellStart"/>
      <w:r w:rsidR="00AC0170">
        <w:rPr>
          <w:i/>
          <w:iCs/>
        </w:rPr>
        <w:t>three-mesh-ui</w:t>
      </w:r>
      <w:proofErr w:type="spellEnd"/>
      <w:r w:rsidR="00AC0170">
        <w:t xml:space="preserve"> rozšíření. </w:t>
      </w:r>
      <w:r w:rsidR="002C1FE1">
        <w:t xml:space="preserve">Projekt extenzivně využívá optimalizačních technik (komprese, </w:t>
      </w:r>
      <w:proofErr w:type="spellStart"/>
      <w:r w:rsidR="002C1FE1">
        <w:t>instancování</w:t>
      </w:r>
      <w:proofErr w:type="spellEnd"/>
      <w:r w:rsidR="002C1FE1">
        <w:t xml:space="preserve"> aj.). </w:t>
      </w:r>
      <w:r w:rsidR="00AC0170">
        <w:fldChar w:fldCharType="begin"/>
      </w:r>
      <w:r w:rsidR="00231D31">
        <w:instrText xml:space="preserve"> ADDIN ZOTERO_ITEM CSL_CITATION {"citationID":"q45FstCO","properties":{"formattedCitation":"(Meta Quest 2023a)","plainCitation":"(Meta Quest 2023a)","noteIndex":0},"citationItems":[{"id":2070,"uris":["http://zotero.org/groups/4599106/items/LFTMRP3V"],"itemData":{"id":2070,"type":"webpage","abstract":"We are thrilled to announce we’re open sourcing Project Flowerbed, an immersive VR garden-building experience developed by Meta using WebXR. At Connect ‘22, we unveiled Project Flowerbed to demonstrate best practices for developers building high-quality WebXR experiences. Now, as an open source project, it’s even easier for developers to learn about our architecture, asset pipeline, and game mechanics.","language":"en","title":"Project Flowerbed: A WebXR Case Study","title-short":"Project Flowerbed","URL":"https://developer.oculus.com/blog/project-flowerbed-a-webxr-case-study/","author":[{"family":"Meta Quest","given":""}],"accessed":{"date-parts":[["2023",11,6]]},"issued":{"date-parts":[["2023"]]},"citation-key":"metaquestProjectFlowerbedWebXR2023"}}],"schema":"https://github.com/citation-style-language/schema/raw/master/csl-citation.json"} </w:instrText>
      </w:r>
      <w:r w:rsidR="00AC0170">
        <w:fldChar w:fldCharType="separate"/>
      </w:r>
      <w:r w:rsidR="00231D31" w:rsidRPr="00231D31">
        <w:t>(Meta Quest 2023a)</w:t>
      </w:r>
      <w:r w:rsidR="00AC0170">
        <w:fldChar w:fldCharType="end"/>
      </w:r>
    </w:p>
    <w:p w14:paraId="2376BDB5" w14:textId="43183A92" w:rsidR="002C1FE1" w:rsidRPr="002C1FE1" w:rsidRDefault="002C1FE1" w:rsidP="002C3EA4">
      <w:pPr>
        <w:pStyle w:val="Normlnprvnodsazen"/>
        <w:ind w:firstLine="0"/>
        <w:rPr>
          <w:lang w:val="en-US"/>
        </w:rPr>
      </w:pPr>
      <w:r w:rsidRPr="002C1FE1">
        <w:rPr>
          <w:highlight w:val="yellow"/>
          <w:lang w:val="en-US"/>
        </w:rPr>
        <w:t xml:space="preserve"># </w:t>
      </w:r>
      <w:proofErr w:type="spellStart"/>
      <w:r w:rsidRPr="002C1FE1">
        <w:rPr>
          <w:highlight w:val="yellow"/>
          <w:lang w:val="en-US"/>
        </w:rPr>
        <w:t>todo</w:t>
      </w:r>
      <w:proofErr w:type="spellEnd"/>
      <w:r w:rsidRPr="002C1FE1">
        <w:rPr>
          <w:highlight w:val="yellow"/>
          <w:lang w:val="en-US"/>
        </w:rPr>
        <w:t xml:space="preserve"> – Co </w:t>
      </w:r>
      <w:proofErr w:type="spellStart"/>
      <w:r w:rsidRPr="002C1FE1">
        <w:rPr>
          <w:highlight w:val="yellow"/>
          <w:lang w:val="en-US"/>
        </w:rPr>
        <w:t>si</w:t>
      </w:r>
      <w:proofErr w:type="spellEnd"/>
      <w:r w:rsidRPr="002C1FE1">
        <w:rPr>
          <w:highlight w:val="yellow"/>
          <w:lang w:val="en-US"/>
        </w:rPr>
        <w:t xml:space="preserve"> z toho </w:t>
      </w:r>
      <w:proofErr w:type="spellStart"/>
      <w:r w:rsidRPr="002C1FE1">
        <w:rPr>
          <w:highlight w:val="yellow"/>
          <w:lang w:val="en-US"/>
        </w:rPr>
        <w:t>vz</w:t>
      </w:r>
      <w:r w:rsidRPr="002C1FE1">
        <w:rPr>
          <w:highlight w:val="yellow"/>
        </w:rPr>
        <w:t>ít</w:t>
      </w:r>
      <w:proofErr w:type="spellEnd"/>
      <w:r w:rsidRPr="002C1FE1">
        <w:rPr>
          <w:highlight w:val="yellow"/>
        </w:rPr>
        <w:t xml:space="preserve">. Implementovat interaktivní VR je v three.js komplikované, potřeba nějakého pokročilého ECS </w:t>
      </w:r>
      <w:r w:rsidRPr="002C1FE1">
        <w:rPr>
          <w:highlight w:val="yellow"/>
          <w:lang w:val="en-US"/>
        </w:rPr>
        <w:t>(</w:t>
      </w:r>
      <w:proofErr w:type="spellStart"/>
      <w:r w:rsidRPr="002C1FE1">
        <w:rPr>
          <w:highlight w:val="yellow"/>
        </w:rPr>
        <w:t>aframe</w:t>
      </w:r>
      <w:proofErr w:type="spellEnd"/>
      <w:r w:rsidRPr="002C1FE1">
        <w:rPr>
          <w:highlight w:val="yellow"/>
          <w:lang w:val="en-US"/>
        </w:rPr>
        <w:t>).</w:t>
      </w:r>
      <w:r>
        <w:rPr>
          <w:lang w:val="en-US"/>
        </w:rPr>
        <w:t xml:space="preserve"> </w:t>
      </w:r>
    </w:p>
    <w:p w14:paraId="5CC139F4" w14:textId="29DFCFD1" w:rsidR="00300A59" w:rsidRDefault="00300A59" w:rsidP="002C1FE1">
      <w:pPr>
        <w:pStyle w:val="Normlnprvnodsazen"/>
        <w:ind w:firstLine="0"/>
        <w:rPr>
          <w:b/>
          <w:bCs/>
          <w:lang w:val="en-US" w:eastAsia="en-US"/>
        </w:rPr>
      </w:pPr>
      <w:r w:rsidRPr="00300A59">
        <w:rPr>
          <w:b/>
          <w:bCs/>
          <w:lang w:val="en-US" w:eastAsia="en-US"/>
        </w:rPr>
        <w:t>Par-</w:t>
      </w:r>
      <w:proofErr w:type="spellStart"/>
      <w:r w:rsidRPr="00300A59">
        <w:rPr>
          <w:b/>
          <w:bCs/>
          <w:lang w:val="en-US" w:eastAsia="en-US"/>
        </w:rPr>
        <w:t>adowski</w:t>
      </w:r>
      <w:proofErr w:type="spellEnd"/>
      <w:r w:rsidRPr="00300A59">
        <w:rPr>
          <w:b/>
          <w:bCs/>
          <w:lang w:val="en-US" w:eastAsia="en-US"/>
        </w:rPr>
        <w:t xml:space="preserve"> minigolf</w:t>
      </w:r>
    </w:p>
    <w:p w14:paraId="1D60F1BE" w14:textId="77777777" w:rsidR="009F4413" w:rsidRDefault="00FD158C" w:rsidP="002C1FE1">
      <w:pPr>
        <w:pStyle w:val="Normlnprvnodsazen"/>
        <w:ind w:firstLine="0"/>
        <w:rPr>
          <w:lang w:eastAsia="en-US"/>
        </w:rPr>
      </w:pPr>
      <w:r>
        <w:rPr>
          <w:lang w:val="en-US" w:eastAsia="en-US"/>
        </w:rPr>
        <w:t>Virtu</w:t>
      </w:r>
      <w:proofErr w:type="spellStart"/>
      <w:r>
        <w:rPr>
          <w:lang w:eastAsia="en-US"/>
        </w:rPr>
        <w:t>ální</w:t>
      </w:r>
      <w:proofErr w:type="spellEnd"/>
      <w:r>
        <w:rPr>
          <w:lang w:eastAsia="en-US"/>
        </w:rPr>
        <w:t xml:space="preserve"> prostředí imitující minigolf. Projekt je vystavěn na </w:t>
      </w:r>
      <w:proofErr w:type="spellStart"/>
      <w:r>
        <w:rPr>
          <w:lang w:eastAsia="en-US"/>
        </w:rPr>
        <w:t>opensource</w:t>
      </w:r>
      <w:proofErr w:type="spellEnd"/>
      <w:r>
        <w:rPr>
          <w:lang w:eastAsia="en-US"/>
        </w:rPr>
        <w:t xml:space="preserve"> technologiích. Pro vykreslování využívá </w:t>
      </w:r>
      <w:r w:rsidRPr="00FD158C">
        <w:rPr>
          <w:i/>
          <w:iCs/>
          <w:lang w:eastAsia="en-US"/>
        </w:rPr>
        <w:t>three.js</w:t>
      </w:r>
      <w:r>
        <w:rPr>
          <w:lang w:eastAsia="en-US"/>
        </w:rPr>
        <w:t xml:space="preserve">. Pro herní logiku a kompozici prostředí využívá </w:t>
      </w:r>
      <w:proofErr w:type="spellStart"/>
      <w:r w:rsidRPr="00FD158C">
        <w:rPr>
          <w:i/>
          <w:iCs/>
          <w:lang w:eastAsia="en-US"/>
        </w:rPr>
        <w:t>Aframe</w:t>
      </w:r>
      <w:proofErr w:type="spellEnd"/>
      <w:r>
        <w:rPr>
          <w:lang w:eastAsia="en-US"/>
        </w:rPr>
        <w:t xml:space="preserve">. Fyzikální simulaci </w:t>
      </w:r>
      <w:proofErr w:type="gramStart"/>
      <w:r>
        <w:rPr>
          <w:lang w:eastAsia="en-US"/>
        </w:rPr>
        <w:t>řeší</w:t>
      </w:r>
      <w:proofErr w:type="gramEnd"/>
      <w:r>
        <w:rPr>
          <w:lang w:eastAsia="en-US"/>
        </w:rPr>
        <w:t xml:space="preserve"> skrze </w:t>
      </w:r>
      <w:r w:rsidRPr="00FD158C">
        <w:rPr>
          <w:i/>
          <w:iCs/>
          <w:lang w:eastAsia="en-US"/>
        </w:rPr>
        <w:t xml:space="preserve">NVIDIA </w:t>
      </w:r>
      <w:proofErr w:type="spellStart"/>
      <w:r w:rsidRPr="00FD158C">
        <w:rPr>
          <w:i/>
          <w:iCs/>
          <w:lang w:eastAsia="en-US"/>
        </w:rPr>
        <w:t>PhysX</w:t>
      </w:r>
      <w:proofErr w:type="spellEnd"/>
      <w:r>
        <w:rPr>
          <w:lang w:eastAsia="en-US"/>
        </w:rPr>
        <w:t xml:space="preserve"> systém. Tvorbu </w:t>
      </w:r>
      <w:proofErr w:type="spellStart"/>
      <w:r>
        <w:rPr>
          <w:lang w:eastAsia="en-US"/>
        </w:rPr>
        <w:t>assetů</w:t>
      </w:r>
      <w:proofErr w:type="spellEnd"/>
      <w:r>
        <w:rPr>
          <w:lang w:eastAsia="en-US"/>
        </w:rPr>
        <w:t xml:space="preserve"> </w:t>
      </w:r>
      <w:proofErr w:type="gramStart"/>
      <w:r>
        <w:rPr>
          <w:lang w:eastAsia="en-US"/>
        </w:rPr>
        <w:t>řeší</w:t>
      </w:r>
      <w:proofErr w:type="gramEnd"/>
      <w:r>
        <w:rPr>
          <w:lang w:eastAsia="en-US"/>
        </w:rPr>
        <w:t xml:space="preserve"> skrze </w:t>
      </w:r>
      <w:proofErr w:type="spellStart"/>
      <w:r>
        <w:rPr>
          <w:lang w:eastAsia="en-US"/>
        </w:rPr>
        <w:t>Blender</w:t>
      </w:r>
      <w:proofErr w:type="spellEnd"/>
      <w:r>
        <w:rPr>
          <w:lang w:eastAsia="en-US"/>
        </w:rPr>
        <w:t xml:space="preserve"> a </w:t>
      </w:r>
      <w:proofErr w:type="spellStart"/>
      <w:r>
        <w:rPr>
          <w:lang w:eastAsia="en-US"/>
        </w:rPr>
        <w:t>gltf</w:t>
      </w:r>
      <w:proofErr w:type="spellEnd"/>
      <w:r>
        <w:rPr>
          <w:lang w:eastAsia="en-US"/>
        </w:rPr>
        <w:t xml:space="preserve"> export. </w:t>
      </w:r>
      <w:r w:rsidR="0083753B">
        <w:rPr>
          <w:lang w:eastAsia="en-US"/>
        </w:rPr>
        <w:t xml:space="preserve">Kolaborativní vývoj a následně i hostování je řešeno skrze platformu Glitch.com. </w:t>
      </w:r>
    </w:p>
    <w:p w14:paraId="2C10DF40" w14:textId="2502D757" w:rsidR="009F4413" w:rsidRPr="009F4413" w:rsidRDefault="009F4413" w:rsidP="002C1FE1">
      <w:pPr>
        <w:pStyle w:val="Normlnprvnodsazen"/>
        <w:ind w:firstLine="0"/>
        <w:rPr>
          <w:b/>
          <w:bCs/>
          <w:lang w:val="en-US" w:eastAsia="en-US"/>
        </w:rPr>
      </w:pPr>
      <w:r w:rsidRPr="009F4413">
        <w:rPr>
          <w:b/>
          <w:bCs/>
          <w:lang w:val="en-US" w:eastAsia="en-US"/>
        </w:rPr>
        <w:t>Escape artist</w:t>
      </w:r>
    </w:p>
    <w:p w14:paraId="1A59236B" w14:textId="78D55AFF" w:rsidR="00206A72" w:rsidRDefault="00CD32D4" w:rsidP="002C1FE1">
      <w:pPr>
        <w:pStyle w:val="Normlnprvnodsazen"/>
        <w:ind w:firstLine="0"/>
        <w:rPr>
          <w:lang w:val="en-US" w:eastAsia="en-US"/>
        </w:rPr>
      </w:pPr>
      <w:proofErr w:type="spellStart"/>
      <w:r>
        <w:rPr>
          <w:lang w:val="en-US" w:eastAsia="en-US"/>
        </w:rPr>
        <w:t>Projekt</w:t>
      </w:r>
      <w:proofErr w:type="spellEnd"/>
      <w:r>
        <w:rPr>
          <w:lang w:val="en-US" w:eastAsia="en-US"/>
        </w:rPr>
        <w:t xml:space="preserve"> od </w:t>
      </w:r>
      <w:proofErr w:type="spellStart"/>
      <w:r>
        <w:rPr>
          <w:lang w:val="en-US" w:eastAsia="en-US"/>
        </w:rPr>
        <w:t>stejné</w:t>
      </w:r>
      <w:proofErr w:type="spellEnd"/>
      <w:r>
        <w:rPr>
          <w:lang w:val="en-US" w:eastAsia="en-US"/>
        </w:rPr>
        <w:t xml:space="preserve"> </w:t>
      </w:r>
      <w:proofErr w:type="spellStart"/>
      <w:r>
        <w:rPr>
          <w:lang w:val="en-US" w:eastAsia="en-US"/>
        </w:rPr>
        <w:t>agentury</w:t>
      </w:r>
      <w:proofErr w:type="spellEnd"/>
      <w:r>
        <w:rPr>
          <w:lang w:val="en-US" w:eastAsia="en-US"/>
        </w:rPr>
        <w:t xml:space="preserve"> </w:t>
      </w:r>
      <w:proofErr w:type="spellStart"/>
      <w:r>
        <w:rPr>
          <w:lang w:val="en-US" w:eastAsia="en-US"/>
        </w:rPr>
        <w:t>jako</w:t>
      </w:r>
      <w:proofErr w:type="spellEnd"/>
      <w:r>
        <w:rPr>
          <w:lang w:val="en-US" w:eastAsia="en-US"/>
        </w:rPr>
        <w:t xml:space="preserve"> </w:t>
      </w:r>
      <w:proofErr w:type="spellStart"/>
      <w:r>
        <w:rPr>
          <w:lang w:val="en-US" w:eastAsia="en-US"/>
        </w:rPr>
        <w:t>webXR</w:t>
      </w:r>
      <w:proofErr w:type="spellEnd"/>
      <w:r>
        <w:rPr>
          <w:lang w:val="en-US" w:eastAsia="en-US"/>
        </w:rPr>
        <w:t xml:space="preserve"> minigolf</w:t>
      </w:r>
      <w:r w:rsidR="009F4413">
        <w:rPr>
          <w:lang w:val="en-US" w:eastAsia="en-US"/>
        </w:rPr>
        <w:t xml:space="preserve"> </w:t>
      </w:r>
      <w:proofErr w:type="spellStart"/>
      <w:r>
        <w:rPr>
          <w:lang w:val="en-US" w:eastAsia="en-US"/>
        </w:rPr>
        <w:t>vyvinutý</w:t>
      </w:r>
      <w:proofErr w:type="spellEnd"/>
      <w:r>
        <w:rPr>
          <w:lang w:val="en-US" w:eastAsia="en-US"/>
        </w:rPr>
        <w:t xml:space="preserve"> v </w:t>
      </w:r>
      <w:proofErr w:type="spellStart"/>
      <w:r>
        <w:rPr>
          <w:lang w:val="en-US" w:eastAsia="en-US"/>
        </w:rPr>
        <w:t>rámci</w:t>
      </w:r>
      <w:proofErr w:type="spellEnd"/>
      <w:r>
        <w:rPr>
          <w:lang w:val="en-US" w:eastAsia="en-US"/>
        </w:rPr>
        <w:t xml:space="preserve"> </w:t>
      </w:r>
      <w:proofErr w:type="spellStart"/>
      <w:r>
        <w:rPr>
          <w:lang w:val="en-US" w:eastAsia="en-US"/>
        </w:rPr>
        <w:t>programu</w:t>
      </w:r>
      <w:proofErr w:type="spellEnd"/>
      <w:r>
        <w:rPr>
          <w:lang w:val="en-US" w:eastAsia="en-US"/>
        </w:rPr>
        <w:t xml:space="preserve"> Wonderland engine. </w:t>
      </w:r>
    </w:p>
    <w:p w14:paraId="460C3960" w14:textId="16E45C55" w:rsidR="00B825BE" w:rsidRDefault="009F4413" w:rsidP="009F4413">
      <w:pPr>
        <w:pStyle w:val="Malnadpis"/>
      </w:pPr>
      <w:r>
        <w:t>Ski Fit 365</w:t>
      </w:r>
    </w:p>
    <w:p w14:paraId="09959386" w14:textId="77777777" w:rsidR="00B825BE" w:rsidRDefault="00B825BE" w:rsidP="00B825BE">
      <w:r w:rsidRPr="006242FC">
        <w:rPr>
          <w:b/>
          <w:bCs/>
        </w:rPr>
        <w:t xml:space="preserve">OSM a </w:t>
      </w:r>
      <w:proofErr w:type="spellStart"/>
      <w:r w:rsidRPr="006242FC">
        <w:rPr>
          <w:b/>
          <w:bCs/>
        </w:rPr>
        <w:t>Aframe</w:t>
      </w:r>
      <w:proofErr w:type="spellEnd"/>
      <w:r>
        <w:t xml:space="preserve"> - </w:t>
      </w:r>
      <w:r>
        <w:fldChar w:fldCharType="begin"/>
      </w:r>
      <w:r>
        <w:instrText xml:space="preserve"> ADDIN ZOTERO_ITEM CSL_CITATION {"citationID":"67grQxYt","properties":{"formattedCitation":"(VR Map 2019)","plainCitation":"(VR Map 2019)","noteIndex":0},"citationItems":[{"id":1934,"uris":["http://zotero.org/groups/4599106/items/56HZVYSM"],"itemData":{"id":1934,"type":"motion_picture","abstract":"by Robert Kaiser\n\nAt: FOSDEM 2019\nhttps://video.fosdem.org/2019/AW1.126...\n\n\nMixed Reality (XR), i.e. Virtual and Augmented Reality, opens up new possibilities for 3D visualizations of OpenStreetMap data (OSM). With WebXR and Mozilla's A-Frame library, it's really simple to create cross-device XR experiences running right in the browser with very little code. VR Map brings all that together and allows you to walk or \"fly\" through a virtual model of the real world courtesy of live OSM data. The talk will describe WebXR as Mixed Reality APIs for the browser and A-Frame as Mozilla's library to make it really simple to build WebXR scenes. Then, it will dive into how those technologies were used together with live OSM data to create the VR Map demo and show how it enables people to move through virtual models built from that real-world data to give an interesting new perspective on OpenStreetMap - and hopefully inspire developers to build similar experiences. \n\nRoom: AW1.126\nScheduled start: 2019-02-03 16:30:00+01","dimensions":"28:57","source":"YouTube","title":"VR Map: Putting OpenStreetMap Data Into a WebVR World Simple GeoData Visualization with A-Frame","title-short":"VR Map","URL":"https://www.youtube.com/watch?v=_dbzH0ZYLGs","director":[{"family":"Keiser","given":"Robert"}],"accessed":{"date-parts":[["2023",9,1]]},"issued":{"date-parts":[["2019"]]},"citation-key":"keiserVRMapPutting2019"}}],"schema":"https://github.com/citation-style-language/schema/raw/master/csl-citation.json"} </w:instrText>
      </w:r>
      <w:r>
        <w:fldChar w:fldCharType="separate"/>
      </w:r>
      <w:r w:rsidRPr="006242FC">
        <w:t>(VR Map 2019)</w:t>
      </w:r>
      <w:r>
        <w:fldChar w:fldCharType="end"/>
      </w:r>
      <w:r>
        <w:t xml:space="preserve"> </w:t>
      </w:r>
    </w:p>
    <w:p w14:paraId="4A492198" w14:textId="77777777" w:rsidR="00B825BE" w:rsidRDefault="00B825BE" w:rsidP="00B825BE">
      <w:pPr>
        <w:pStyle w:val="Normlnprvnodsazen"/>
        <w:numPr>
          <w:ilvl w:val="0"/>
          <w:numId w:val="7"/>
        </w:numPr>
        <w:rPr>
          <w:lang w:eastAsia="en-US"/>
        </w:rPr>
      </w:pPr>
      <w:proofErr w:type="spellStart"/>
      <w:r>
        <w:rPr>
          <w:lang w:eastAsia="en-US"/>
        </w:rPr>
        <w:t>World</w:t>
      </w:r>
      <w:proofErr w:type="spellEnd"/>
      <w:r>
        <w:rPr>
          <w:lang w:eastAsia="en-US"/>
        </w:rPr>
        <w:t xml:space="preserve"> </w:t>
      </w:r>
      <w:proofErr w:type="spellStart"/>
      <w:r>
        <w:rPr>
          <w:lang w:eastAsia="en-US"/>
        </w:rPr>
        <w:t>is</w:t>
      </w:r>
      <w:proofErr w:type="spellEnd"/>
      <w:r>
        <w:rPr>
          <w:lang w:eastAsia="en-US"/>
        </w:rPr>
        <w:t xml:space="preserve"> </w:t>
      </w:r>
      <w:proofErr w:type="spellStart"/>
      <w:r>
        <w:rPr>
          <w:lang w:eastAsia="en-US"/>
        </w:rPr>
        <w:t>flat</w:t>
      </w:r>
      <w:proofErr w:type="spellEnd"/>
      <w:r>
        <w:rPr>
          <w:lang w:eastAsia="en-US"/>
        </w:rPr>
        <w:t xml:space="preserve"> </w:t>
      </w:r>
    </w:p>
    <w:p w14:paraId="729A9A9C"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curvature</w:t>
      </w:r>
      <w:proofErr w:type="spellEnd"/>
    </w:p>
    <w:p w14:paraId="302A3D12" w14:textId="77777777" w:rsidR="00B825BE" w:rsidRDefault="00B825BE" w:rsidP="00B825BE">
      <w:pPr>
        <w:pStyle w:val="Normlnprvnodsazen"/>
        <w:numPr>
          <w:ilvl w:val="1"/>
          <w:numId w:val="7"/>
        </w:numPr>
        <w:rPr>
          <w:lang w:eastAsia="en-US"/>
        </w:rPr>
      </w:pPr>
      <w:r>
        <w:rPr>
          <w:lang w:eastAsia="en-US"/>
        </w:rPr>
        <w:t xml:space="preserve">No </w:t>
      </w:r>
      <w:proofErr w:type="spellStart"/>
      <w:r>
        <w:rPr>
          <w:lang w:eastAsia="en-US"/>
        </w:rPr>
        <w:t>terrain</w:t>
      </w:r>
      <w:proofErr w:type="spellEnd"/>
    </w:p>
    <w:p w14:paraId="5F75B2AE" w14:textId="77777777" w:rsidR="00B825BE" w:rsidRDefault="00B825BE" w:rsidP="00B825BE">
      <w:pPr>
        <w:pStyle w:val="Normlnprvnodsazen"/>
        <w:numPr>
          <w:ilvl w:val="1"/>
          <w:numId w:val="7"/>
        </w:numPr>
        <w:rPr>
          <w:lang w:eastAsia="en-US"/>
        </w:rPr>
      </w:pPr>
      <w:proofErr w:type="spellStart"/>
      <w:r>
        <w:rPr>
          <w:lang w:eastAsia="en-US"/>
        </w:rPr>
        <w:t>Ground</w:t>
      </w:r>
      <w:proofErr w:type="spellEnd"/>
      <w:r>
        <w:rPr>
          <w:lang w:eastAsia="en-US"/>
        </w:rPr>
        <w:t xml:space="preserve"> </w:t>
      </w:r>
      <w:proofErr w:type="spellStart"/>
      <w:r>
        <w:rPr>
          <w:lang w:eastAsia="en-US"/>
        </w:rPr>
        <w:t>tiles</w:t>
      </w:r>
      <w:proofErr w:type="spellEnd"/>
      <w:r>
        <w:rPr>
          <w:lang w:eastAsia="en-US"/>
        </w:rPr>
        <w:t xml:space="preserve"> </w:t>
      </w:r>
      <w:proofErr w:type="spellStart"/>
      <w:r>
        <w:rPr>
          <w:lang w:eastAsia="en-US"/>
        </w:rPr>
        <w:t>change</w:t>
      </w:r>
      <w:proofErr w:type="spellEnd"/>
      <w:r>
        <w:rPr>
          <w:lang w:eastAsia="en-US"/>
        </w:rPr>
        <w:t xml:space="preserve"> </w:t>
      </w:r>
      <w:proofErr w:type="spellStart"/>
      <w:r>
        <w:rPr>
          <w:lang w:eastAsia="en-US"/>
        </w:rPr>
        <w:t>size</w:t>
      </w:r>
      <w:proofErr w:type="spellEnd"/>
      <w:r>
        <w:rPr>
          <w:lang w:eastAsia="en-US"/>
        </w:rPr>
        <w:t xml:space="preserve"> </w:t>
      </w:r>
      <w:proofErr w:type="spellStart"/>
      <w:r>
        <w:rPr>
          <w:lang w:eastAsia="en-US"/>
        </w:rPr>
        <w:t>based</w:t>
      </w:r>
      <w:proofErr w:type="spellEnd"/>
      <w:r>
        <w:rPr>
          <w:lang w:eastAsia="en-US"/>
        </w:rPr>
        <w:t xml:space="preserve"> on </w:t>
      </w:r>
      <w:proofErr w:type="spellStart"/>
      <w:r>
        <w:rPr>
          <w:lang w:eastAsia="en-US"/>
        </w:rPr>
        <w:t>lon</w:t>
      </w:r>
      <w:proofErr w:type="spellEnd"/>
      <w:r>
        <w:rPr>
          <w:lang w:eastAsia="en-US"/>
        </w:rPr>
        <w:t xml:space="preserve"> lat, in AFRAME </w:t>
      </w:r>
      <w:proofErr w:type="spellStart"/>
      <w:r>
        <w:rPr>
          <w:lang w:eastAsia="en-US"/>
        </w:rPr>
        <w:t>coord</w:t>
      </w:r>
      <w:proofErr w:type="spellEnd"/>
      <w:r>
        <w:rPr>
          <w:lang w:eastAsia="en-US"/>
        </w:rPr>
        <w:t xml:space="preserve"> </w:t>
      </w:r>
      <w:proofErr w:type="spellStart"/>
      <w:r>
        <w:rPr>
          <w:lang w:eastAsia="en-US"/>
        </w:rPr>
        <w:t>sys</w:t>
      </w:r>
      <w:proofErr w:type="spellEnd"/>
      <w:r>
        <w:rPr>
          <w:lang w:eastAsia="en-US"/>
        </w:rPr>
        <w:t xml:space="preserve"> je v metrech – </w:t>
      </w:r>
      <w:proofErr w:type="spellStart"/>
      <w:r>
        <w:rPr>
          <w:lang w:eastAsia="en-US"/>
        </w:rPr>
        <w:t>tiles</w:t>
      </w:r>
      <w:proofErr w:type="spellEnd"/>
      <w:r>
        <w:rPr>
          <w:lang w:eastAsia="en-US"/>
        </w:rPr>
        <w:t xml:space="preserve"> z vlastního </w:t>
      </w:r>
      <w:proofErr w:type="spellStart"/>
      <w:r>
        <w:rPr>
          <w:lang w:eastAsia="en-US"/>
        </w:rPr>
        <w:t>cache</w:t>
      </w:r>
      <w:proofErr w:type="spellEnd"/>
      <w:r>
        <w:rPr>
          <w:lang w:eastAsia="en-US"/>
        </w:rPr>
        <w:t xml:space="preserve"> serveru</w:t>
      </w:r>
    </w:p>
    <w:p w14:paraId="4154A091" w14:textId="77777777" w:rsidR="00B825BE" w:rsidRDefault="00B825BE" w:rsidP="00B825BE">
      <w:pPr>
        <w:pStyle w:val="Normlnprvnodsazen"/>
        <w:numPr>
          <w:ilvl w:val="0"/>
          <w:numId w:val="7"/>
        </w:numPr>
        <w:rPr>
          <w:lang w:eastAsia="en-US"/>
        </w:rPr>
      </w:pPr>
      <w:r>
        <w:rPr>
          <w:lang w:eastAsia="en-US"/>
        </w:rPr>
        <w:t>Budovy a stromy z </w:t>
      </w:r>
      <w:proofErr w:type="spellStart"/>
      <w:r>
        <w:rPr>
          <w:lang w:eastAsia="en-US"/>
        </w:rPr>
        <w:t>Overpass</w:t>
      </w:r>
      <w:proofErr w:type="spellEnd"/>
      <w:r>
        <w:rPr>
          <w:lang w:eastAsia="en-US"/>
        </w:rPr>
        <w:t xml:space="preserve"> API</w:t>
      </w:r>
    </w:p>
    <w:p w14:paraId="66A0AEF8" w14:textId="77777777" w:rsidR="00B825BE" w:rsidRDefault="00B825BE" w:rsidP="00B825BE">
      <w:pPr>
        <w:pStyle w:val="Normlnprvnodsazen"/>
        <w:numPr>
          <w:ilvl w:val="0"/>
          <w:numId w:val="7"/>
        </w:numPr>
        <w:rPr>
          <w:lang w:eastAsia="en-US"/>
        </w:rPr>
      </w:pPr>
      <w:proofErr w:type="gramStart"/>
      <w:r>
        <w:rPr>
          <w:lang w:eastAsia="en-US"/>
        </w:rPr>
        <w:t>Kamera  a</w:t>
      </w:r>
      <w:proofErr w:type="gramEnd"/>
      <w:r>
        <w:rPr>
          <w:lang w:eastAsia="en-US"/>
        </w:rPr>
        <w:t xml:space="preserve"> </w:t>
      </w:r>
      <w:proofErr w:type="spellStart"/>
      <w:r>
        <w:rPr>
          <w:lang w:eastAsia="en-US"/>
        </w:rPr>
        <w:t>Kontroler</w:t>
      </w:r>
      <w:proofErr w:type="spellEnd"/>
      <w:r>
        <w:rPr>
          <w:lang w:eastAsia="en-US"/>
        </w:rPr>
        <w:t xml:space="preserve"> setup – vlastní modifikace (létaní atd)</w:t>
      </w:r>
    </w:p>
    <w:p w14:paraId="3D654732" w14:textId="77777777" w:rsidR="00B825BE" w:rsidRDefault="00B825BE" w:rsidP="00B825BE">
      <w:pPr>
        <w:pStyle w:val="Normlnprvnodsazen"/>
        <w:numPr>
          <w:ilvl w:val="0"/>
          <w:numId w:val="7"/>
        </w:numPr>
        <w:rPr>
          <w:lang w:eastAsia="en-US"/>
        </w:rPr>
      </w:pPr>
      <w:proofErr w:type="spellStart"/>
      <w:r>
        <w:rPr>
          <w:lang w:eastAsia="en-US"/>
        </w:rPr>
        <w:t>Code</w:t>
      </w:r>
      <w:proofErr w:type="spellEnd"/>
    </w:p>
    <w:p w14:paraId="7169209A" w14:textId="77777777" w:rsidR="00B825BE" w:rsidRDefault="00B825BE" w:rsidP="00B825BE">
      <w:pPr>
        <w:pStyle w:val="Normlnprvnodsazen"/>
        <w:numPr>
          <w:ilvl w:val="1"/>
          <w:numId w:val="7"/>
        </w:numPr>
        <w:rPr>
          <w:lang w:eastAsia="en-US"/>
        </w:rPr>
      </w:pPr>
      <w:proofErr w:type="gramStart"/>
      <w:r>
        <w:rPr>
          <w:lang w:eastAsia="en-US"/>
        </w:rPr>
        <w:t>Html - Start</w:t>
      </w:r>
      <w:proofErr w:type="gramEnd"/>
      <w:r>
        <w:rPr>
          <w:lang w:eastAsia="en-US"/>
        </w:rPr>
        <w:t xml:space="preserve"> dialog </w:t>
      </w:r>
      <w:proofErr w:type="spellStart"/>
      <w:r>
        <w:rPr>
          <w:lang w:eastAsia="en-US"/>
        </w:rPr>
        <w:t>popup</w:t>
      </w:r>
      <w:proofErr w:type="spellEnd"/>
      <w:r>
        <w:rPr>
          <w:lang w:eastAsia="en-US"/>
        </w:rPr>
        <w:t xml:space="preserve">, </w:t>
      </w:r>
      <w:proofErr w:type="spellStart"/>
      <w:r>
        <w:rPr>
          <w:lang w:eastAsia="en-US"/>
        </w:rPr>
        <w:t>scene</w:t>
      </w:r>
      <w:proofErr w:type="spellEnd"/>
      <w:r>
        <w:rPr>
          <w:lang w:eastAsia="en-US"/>
        </w:rPr>
        <w:t xml:space="preserve">, </w:t>
      </w:r>
      <w:proofErr w:type="spellStart"/>
      <w:r>
        <w:rPr>
          <w:lang w:eastAsia="en-US"/>
        </w:rPr>
        <w:t>camera</w:t>
      </w:r>
      <w:proofErr w:type="spellEnd"/>
      <w:r>
        <w:rPr>
          <w:lang w:eastAsia="en-US"/>
        </w:rPr>
        <w:t xml:space="preserve">, </w:t>
      </w:r>
      <w:proofErr w:type="spellStart"/>
      <w:r>
        <w:rPr>
          <w:lang w:eastAsia="en-US"/>
        </w:rPr>
        <w:t>controlers</w:t>
      </w:r>
      <w:proofErr w:type="spellEnd"/>
    </w:p>
    <w:p w14:paraId="6914B32C" w14:textId="77777777" w:rsidR="00B825BE" w:rsidRDefault="00B825BE" w:rsidP="00B825BE">
      <w:pPr>
        <w:pStyle w:val="Normlnprvnodsazen"/>
        <w:numPr>
          <w:ilvl w:val="1"/>
          <w:numId w:val="7"/>
        </w:numPr>
        <w:rPr>
          <w:lang w:eastAsia="en-US"/>
        </w:rPr>
      </w:pPr>
      <w:r>
        <w:rPr>
          <w:lang w:eastAsia="en-US"/>
        </w:rPr>
        <w:t xml:space="preserve">Map.js – </w:t>
      </w:r>
      <w:proofErr w:type="spellStart"/>
      <w:r>
        <w:rPr>
          <w:lang w:eastAsia="en-US"/>
        </w:rPr>
        <w:t>load</w:t>
      </w:r>
      <w:proofErr w:type="spellEnd"/>
      <w:r>
        <w:rPr>
          <w:lang w:eastAsia="en-US"/>
        </w:rPr>
        <w:t xml:space="preserve">, </w:t>
      </w:r>
      <w:proofErr w:type="spellStart"/>
      <w:r>
        <w:rPr>
          <w:lang w:eastAsia="en-US"/>
        </w:rPr>
        <w:t>handlers</w:t>
      </w:r>
      <w:proofErr w:type="spellEnd"/>
      <w:r>
        <w:rPr>
          <w:lang w:eastAsia="en-US"/>
        </w:rPr>
        <w:t xml:space="preserve">, </w:t>
      </w:r>
      <w:proofErr w:type="spellStart"/>
      <w:r>
        <w:rPr>
          <w:lang w:eastAsia="en-US"/>
        </w:rPr>
        <w:t>fetch</w:t>
      </w:r>
      <w:proofErr w:type="spellEnd"/>
      <w:r>
        <w:rPr>
          <w:lang w:eastAsia="en-US"/>
        </w:rPr>
        <w:t xml:space="preserve"> </w:t>
      </w:r>
      <w:proofErr w:type="spellStart"/>
      <w:r>
        <w:rPr>
          <w:lang w:eastAsia="en-US"/>
        </w:rPr>
        <w:t>from</w:t>
      </w:r>
      <w:proofErr w:type="spellEnd"/>
      <w:r>
        <w:rPr>
          <w:lang w:eastAsia="en-US"/>
        </w:rPr>
        <w:t xml:space="preserve"> </w:t>
      </w:r>
      <w:proofErr w:type="spellStart"/>
      <w:r>
        <w:rPr>
          <w:lang w:eastAsia="en-US"/>
        </w:rPr>
        <w:t>Overpass</w:t>
      </w:r>
      <w:proofErr w:type="spellEnd"/>
      <w:r>
        <w:rPr>
          <w:lang w:eastAsia="en-US"/>
        </w:rPr>
        <w:t xml:space="preserve"> API </w:t>
      </w:r>
    </w:p>
    <w:p w14:paraId="5A2A894E" w14:textId="77777777" w:rsidR="00B825BE" w:rsidRDefault="00B825BE" w:rsidP="00B825BE">
      <w:pPr>
        <w:pStyle w:val="Normlnprvnodsazen"/>
        <w:numPr>
          <w:ilvl w:val="1"/>
          <w:numId w:val="7"/>
        </w:numPr>
        <w:rPr>
          <w:lang w:eastAsia="en-US"/>
        </w:rPr>
      </w:pPr>
      <w:proofErr w:type="spellStart"/>
      <w:r>
        <w:rPr>
          <w:lang w:eastAsia="en-US"/>
        </w:rPr>
        <w:t>Conversions</w:t>
      </w:r>
      <w:proofErr w:type="spellEnd"/>
      <w:r>
        <w:rPr>
          <w:lang w:eastAsia="en-US"/>
        </w:rPr>
        <w:t xml:space="preserve"> – </w:t>
      </w:r>
      <w:proofErr w:type="spellStart"/>
      <w:r>
        <w:rPr>
          <w:lang w:eastAsia="en-US"/>
        </w:rPr>
        <w:t>coordinate</w:t>
      </w:r>
      <w:proofErr w:type="spellEnd"/>
      <w:r>
        <w:rPr>
          <w:lang w:eastAsia="en-US"/>
        </w:rPr>
        <w:t xml:space="preserve"> </w:t>
      </w:r>
      <w:proofErr w:type="spellStart"/>
      <w:r>
        <w:rPr>
          <w:lang w:eastAsia="en-US"/>
        </w:rPr>
        <w:t>conversions</w:t>
      </w:r>
      <w:proofErr w:type="spellEnd"/>
    </w:p>
    <w:p w14:paraId="2CE26BE0" w14:textId="77777777" w:rsidR="00B825BE" w:rsidRDefault="00B825BE" w:rsidP="00B825BE">
      <w:pPr>
        <w:pStyle w:val="Normlnprvnodsazen"/>
        <w:numPr>
          <w:ilvl w:val="1"/>
          <w:numId w:val="7"/>
        </w:numPr>
        <w:rPr>
          <w:lang w:eastAsia="en-US"/>
        </w:rPr>
      </w:pPr>
      <w:r>
        <w:rPr>
          <w:lang w:eastAsia="en-US"/>
        </w:rPr>
        <w:t xml:space="preserve">Position-limit.js – </w:t>
      </w:r>
      <w:proofErr w:type="spellStart"/>
      <w:r>
        <w:rPr>
          <w:lang w:eastAsia="en-US"/>
        </w:rPr>
        <w:t>aframe</w:t>
      </w:r>
      <w:proofErr w:type="spellEnd"/>
      <w:r>
        <w:rPr>
          <w:lang w:eastAsia="en-US"/>
        </w:rPr>
        <w:t xml:space="preserve"> </w:t>
      </w:r>
      <w:proofErr w:type="spellStart"/>
      <w:r>
        <w:rPr>
          <w:lang w:eastAsia="en-US"/>
        </w:rPr>
        <w:t>component</w:t>
      </w:r>
      <w:proofErr w:type="spellEnd"/>
      <w:r>
        <w:rPr>
          <w:lang w:eastAsia="en-US"/>
        </w:rPr>
        <w:t xml:space="preserve"> to </w:t>
      </w:r>
      <w:proofErr w:type="spellStart"/>
      <w:r>
        <w:rPr>
          <w:lang w:eastAsia="en-US"/>
        </w:rPr>
        <w:t>keep</w:t>
      </w:r>
      <w:proofErr w:type="spellEnd"/>
      <w:r>
        <w:rPr>
          <w:lang w:eastAsia="en-US"/>
        </w:rPr>
        <w:t xml:space="preserve"> </w:t>
      </w:r>
      <w:proofErr w:type="spellStart"/>
      <w:r>
        <w:rPr>
          <w:lang w:eastAsia="en-US"/>
        </w:rPr>
        <w:t>position</w:t>
      </w:r>
      <w:proofErr w:type="spellEnd"/>
      <w:r>
        <w:rPr>
          <w:lang w:eastAsia="en-US"/>
        </w:rPr>
        <w:t xml:space="preserve"> </w:t>
      </w:r>
      <w:proofErr w:type="spellStart"/>
      <w:r>
        <w:rPr>
          <w:lang w:eastAsia="en-US"/>
        </w:rPr>
        <w:t>above</w:t>
      </w:r>
      <w:proofErr w:type="spellEnd"/>
      <w:r>
        <w:rPr>
          <w:lang w:eastAsia="en-US"/>
        </w:rPr>
        <w:t xml:space="preserve"> </w:t>
      </w:r>
      <w:proofErr w:type="spellStart"/>
      <w:r>
        <w:rPr>
          <w:lang w:eastAsia="en-US"/>
        </w:rPr>
        <w:t>ground</w:t>
      </w:r>
      <w:proofErr w:type="spellEnd"/>
    </w:p>
    <w:p w14:paraId="0551317E" w14:textId="77777777" w:rsidR="00B825BE" w:rsidRDefault="00B825BE" w:rsidP="00B825BE">
      <w:pPr>
        <w:pStyle w:val="Normlnprvnodsazen"/>
        <w:numPr>
          <w:ilvl w:val="1"/>
          <w:numId w:val="7"/>
        </w:numPr>
        <w:rPr>
          <w:lang w:eastAsia="en-US"/>
        </w:rPr>
      </w:pPr>
      <w:proofErr w:type="spellStart"/>
      <w:r>
        <w:rPr>
          <w:lang w:eastAsia="en-US"/>
        </w:rPr>
        <w:t>Tiles</w:t>
      </w:r>
      <w:proofErr w:type="spellEnd"/>
      <w:r>
        <w:rPr>
          <w:lang w:eastAsia="en-US"/>
        </w:rPr>
        <w:t xml:space="preserve">, trees.js, buildings.js – </w:t>
      </w:r>
      <w:proofErr w:type="spellStart"/>
      <w:r>
        <w:rPr>
          <w:lang w:eastAsia="en-US"/>
        </w:rPr>
        <w:t>draw</w:t>
      </w:r>
      <w:proofErr w:type="spellEnd"/>
      <w:r>
        <w:rPr>
          <w:lang w:eastAsia="en-US"/>
        </w:rPr>
        <w:t xml:space="preserve"> </w:t>
      </w:r>
      <w:proofErr w:type="spellStart"/>
      <w:r>
        <w:rPr>
          <w:lang w:eastAsia="en-US"/>
        </w:rPr>
        <w:t>objects</w:t>
      </w:r>
      <w:proofErr w:type="spellEnd"/>
      <w:r>
        <w:rPr>
          <w:lang w:eastAsia="en-US"/>
        </w:rPr>
        <w:t xml:space="preserve"> to </w:t>
      </w:r>
      <w:proofErr w:type="spellStart"/>
      <w:r>
        <w:rPr>
          <w:lang w:eastAsia="en-US"/>
        </w:rPr>
        <w:t>the</w:t>
      </w:r>
      <w:proofErr w:type="spellEnd"/>
      <w:r>
        <w:rPr>
          <w:lang w:eastAsia="en-US"/>
        </w:rPr>
        <w:t xml:space="preserve"> </w:t>
      </w:r>
      <w:proofErr w:type="spellStart"/>
      <w:r>
        <w:rPr>
          <w:lang w:eastAsia="en-US"/>
        </w:rPr>
        <w:t>screen</w:t>
      </w:r>
      <w:proofErr w:type="spellEnd"/>
    </w:p>
    <w:p w14:paraId="26E5A5FF" w14:textId="531DE3E1" w:rsidR="003A5D0E" w:rsidRDefault="00BE7E16" w:rsidP="00BE7E16">
      <w:pPr>
        <w:pStyle w:val="Normlnprvnodsazen"/>
        <w:ind w:firstLine="0"/>
        <w:rPr>
          <w:lang w:eastAsia="en-US"/>
        </w:rPr>
      </w:pPr>
      <w:r>
        <w:rPr>
          <w:lang w:eastAsia="en-US"/>
        </w:rPr>
        <w:t xml:space="preserve">Demo VR </w:t>
      </w:r>
      <w:proofErr w:type="gramStart"/>
      <w:r>
        <w:rPr>
          <w:lang w:eastAsia="en-US"/>
        </w:rPr>
        <w:t>3D</w:t>
      </w:r>
      <w:proofErr w:type="gramEnd"/>
      <w:r>
        <w:rPr>
          <w:lang w:eastAsia="en-US"/>
        </w:rPr>
        <w:t xml:space="preserve"> </w:t>
      </w:r>
      <w:proofErr w:type="spellStart"/>
      <w:r>
        <w:rPr>
          <w:lang w:eastAsia="en-US"/>
        </w:rPr>
        <w:t>Tiles</w:t>
      </w:r>
      <w:proofErr w:type="spellEnd"/>
      <w:r>
        <w:rPr>
          <w:lang w:eastAsia="en-US"/>
        </w:rPr>
        <w:t xml:space="preserve"> </w:t>
      </w:r>
    </w:p>
    <w:p w14:paraId="14DB64DB" w14:textId="77777777" w:rsidR="003A5D0E" w:rsidRDefault="003A5D0E" w:rsidP="00BE7E16">
      <w:pPr>
        <w:pStyle w:val="Normlnprvnodsazen"/>
        <w:ind w:firstLine="0"/>
        <w:rPr>
          <w:lang w:eastAsia="en-US"/>
        </w:rPr>
      </w:pPr>
    </w:p>
    <w:p w14:paraId="307F4A8C" w14:textId="40FCFFC2" w:rsidR="003A5D0E" w:rsidRDefault="003A5D0E" w:rsidP="003A5D0E">
      <w:pPr>
        <w:pStyle w:val="Malnadpis"/>
      </w:pPr>
      <w:proofErr w:type="gramStart"/>
      <w:r>
        <w:t>3D</w:t>
      </w:r>
      <w:proofErr w:type="gramEnd"/>
      <w:r>
        <w:t xml:space="preserve"> </w:t>
      </w:r>
      <w:proofErr w:type="spellStart"/>
      <w:r>
        <w:t>Tiles</w:t>
      </w:r>
      <w:proofErr w:type="spellEnd"/>
      <w:r>
        <w:t xml:space="preserve"> a three.js - </w:t>
      </w:r>
      <w:proofErr w:type="spellStart"/>
      <w:r>
        <w:t>mendelka</w:t>
      </w:r>
      <w:proofErr w:type="spellEnd"/>
    </w:p>
    <w:p w14:paraId="5CE9C378" w14:textId="60959CC0" w:rsidR="00BE7E16" w:rsidRDefault="00000000" w:rsidP="00BE7E16">
      <w:pPr>
        <w:pStyle w:val="Normlnprvnodsazen"/>
        <w:ind w:firstLine="0"/>
        <w:rPr>
          <w:lang w:eastAsia="en-US"/>
        </w:rPr>
      </w:pPr>
      <w:hyperlink r:id="rId51" w:history="1">
        <w:r w:rsidR="00BE7E16" w:rsidRPr="002F051D">
          <w:rPr>
            <w:rStyle w:val="Hyperlink"/>
            <w:lang w:eastAsia="en-US"/>
          </w:rPr>
          <w:t>https://akela.mendelu.cz/~xmitter/spatial_data_visualisation_in_metaverse.pdf</w:t>
        </w:r>
      </w:hyperlink>
    </w:p>
    <w:p w14:paraId="308432FF" w14:textId="77777777" w:rsidR="00BE7E16" w:rsidRDefault="00BE7E16" w:rsidP="00BE7E16">
      <w:pPr>
        <w:pStyle w:val="ListParagraph"/>
        <w:numPr>
          <w:ilvl w:val="0"/>
          <w:numId w:val="62"/>
        </w:numPr>
      </w:pPr>
      <w:r>
        <w:t xml:space="preserve">browser </w:t>
      </w:r>
      <w:proofErr w:type="spellStart"/>
      <w:r>
        <w:t>of</w:t>
      </w:r>
      <w:proofErr w:type="spellEnd"/>
      <w:r>
        <w:t xml:space="preserve"> </w:t>
      </w:r>
      <w:proofErr w:type="spellStart"/>
      <w:r>
        <w:t>spatial</w:t>
      </w:r>
      <w:proofErr w:type="spellEnd"/>
      <w:r>
        <w:t xml:space="preserve"> data in </w:t>
      </w:r>
      <w:proofErr w:type="spellStart"/>
      <w:r>
        <w:t>virtual</w:t>
      </w:r>
      <w:proofErr w:type="spellEnd"/>
      <w:r>
        <w:t xml:space="preserve"> reality</w:t>
      </w:r>
    </w:p>
    <w:p w14:paraId="5AA5390D" w14:textId="0655FEB4" w:rsidR="00BE7E16" w:rsidRDefault="00BE7E16" w:rsidP="00BE7E16">
      <w:pPr>
        <w:pStyle w:val="ListParagraph"/>
        <w:numPr>
          <w:ilvl w:val="0"/>
          <w:numId w:val="62"/>
        </w:numPr>
      </w:pPr>
      <w:r>
        <w:t xml:space="preserve">web </w:t>
      </w:r>
      <w:proofErr w:type="spellStart"/>
      <w:r>
        <w:t>application</w:t>
      </w:r>
      <w:proofErr w:type="spellEnd"/>
      <w:r>
        <w:t xml:space="preserve"> – </w:t>
      </w:r>
      <w:proofErr w:type="spellStart"/>
      <w:r>
        <w:t>noone</w:t>
      </w:r>
      <w:proofErr w:type="spellEnd"/>
      <w:r>
        <w:t xml:space="preserve"> </w:t>
      </w:r>
      <w:proofErr w:type="spellStart"/>
      <w:r>
        <w:t>needs</w:t>
      </w:r>
      <w:proofErr w:type="spellEnd"/>
      <w:r>
        <w:t xml:space="preserve"> to </w:t>
      </w:r>
      <w:proofErr w:type="spellStart"/>
      <w:r>
        <w:t>install</w:t>
      </w:r>
      <w:proofErr w:type="spellEnd"/>
      <w:r>
        <w:t xml:space="preserve"> </w:t>
      </w:r>
      <w:proofErr w:type="spellStart"/>
      <w:r>
        <w:t>anything</w:t>
      </w:r>
      <w:proofErr w:type="spellEnd"/>
    </w:p>
    <w:p w14:paraId="0F8A8E74" w14:textId="3951888B" w:rsidR="00BE7E16" w:rsidRDefault="00BE7E16" w:rsidP="00BE7E16">
      <w:pPr>
        <w:pStyle w:val="ListParagraph"/>
        <w:numPr>
          <w:ilvl w:val="0"/>
          <w:numId w:val="62"/>
        </w:numPr>
      </w:pPr>
      <w:r>
        <w:t xml:space="preserve">user </w:t>
      </w:r>
      <w:proofErr w:type="spellStart"/>
      <w:r>
        <w:t>can</w:t>
      </w:r>
      <w:proofErr w:type="spellEnd"/>
      <w:r>
        <w:t xml:space="preserve"> </w:t>
      </w:r>
      <w:proofErr w:type="spellStart"/>
      <w:r>
        <w:t>choose</w:t>
      </w:r>
      <w:proofErr w:type="spellEnd"/>
      <w:r>
        <w:t xml:space="preserve"> </w:t>
      </w:r>
      <w:proofErr w:type="gramStart"/>
      <w:r>
        <w:t>3D</w:t>
      </w:r>
      <w:proofErr w:type="gramEnd"/>
      <w:r>
        <w:t xml:space="preserve"> </w:t>
      </w:r>
      <w:proofErr w:type="spellStart"/>
      <w:r>
        <w:t>Tiles</w:t>
      </w:r>
      <w:proofErr w:type="spellEnd"/>
      <w:r>
        <w:t xml:space="preserve"> </w:t>
      </w:r>
      <w:proofErr w:type="spellStart"/>
      <w:r>
        <w:t>dataset</w:t>
      </w:r>
      <w:proofErr w:type="spellEnd"/>
    </w:p>
    <w:p w14:paraId="5187ACBD" w14:textId="07EFFD03" w:rsidR="00BE7E16" w:rsidRDefault="00BE7E16" w:rsidP="00BE7E16">
      <w:pPr>
        <w:pStyle w:val="ListParagraph"/>
        <w:numPr>
          <w:ilvl w:val="0"/>
          <w:numId w:val="62"/>
        </w:numPr>
      </w:pPr>
      <w:proofErr w:type="spellStart"/>
      <w:r>
        <w:t>its</w:t>
      </w:r>
      <w:proofErr w:type="spellEnd"/>
      <w:r>
        <w:t xml:space="preserve"> </w:t>
      </w:r>
      <w:proofErr w:type="spellStart"/>
      <w:r>
        <w:t>possible</w:t>
      </w:r>
      <w:proofErr w:type="spellEnd"/>
      <w:r>
        <w:t xml:space="preserve"> to use </w:t>
      </w:r>
      <w:proofErr w:type="spellStart"/>
      <w:r>
        <w:t>also</w:t>
      </w:r>
      <w:proofErr w:type="spellEnd"/>
      <w:r>
        <w:t xml:space="preserve"> </w:t>
      </w:r>
      <w:proofErr w:type="spellStart"/>
      <w:r>
        <w:t>without</w:t>
      </w:r>
      <w:proofErr w:type="spellEnd"/>
      <w:r>
        <w:t xml:space="preserve"> VR headset</w:t>
      </w:r>
    </w:p>
    <w:p w14:paraId="5CFABC21" w14:textId="1CCA1EA1" w:rsidR="00BE7E16" w:rsidRDefault="00BE7E16" w:rsidP="00BE7E16">
      <w:pPr>
        <w:pStyle w:val="ListParagraph"/>
        <w:numPr>
          <w:ilvl w:val="0"/>
          <w:numId w:val="62"/>
        </w:numPr>
      </w:pPr>
      <w:r>
        <w:t xml:space="preserve">three.js + 3DTilesRendererJS </w:t>
      </w:r>
      <w:proofErr w:type="spellStart"/>
      <w:r>
        <w:t>for</w:t>
      </w:r>
      <w:proofErr w:type="spellEnd"/>
      <w:r>
        <w:t xml:space="preserve"> </w:t>
      </w:r>
      <w:proofErr w:type="spellStart"/>
      <w:r>
        <w:t>visualization</w:t>
      </w:r>
      <w:proofErr w:type="spellEnd"/>
    </w:p>
    <w:p w14:paraId="3A228AB6" w14:textId="35927AF3" w:rsidR="00BE7E16" w:rsidRDefault="00BE7E16" w:rsidP="00BE7E16">
      <w:pPr>
        <w:pStyle w:val="ListParagraph"/>
        <w:numPr>
          <w:ilvl w:val="0"/>
          <w:numId w:val="62"/>
        </w:numPr>
      </w:pPr>
      <w:r>
        <w:t xml:space="preserve">py3dtilers </w:t>
      </w:r>
      <w:proofErr w:type="spellStart"/>
      <w:r>
        <w:t>for</w:t>
      </w:r>
      <w:proofErr w:type="spellEnd"/>
      <w:r>
        <w:t xml:space="preserve"> </w:t>
      </w:r>
      <w:proofErr w:type="spellStart"/>
      <w:r>
        <w:t>converting</w:t>
      </w:r>
      <w:proofErr w:type="spellEnd"/>
      <w:r>
        <w:t xml:space="preserve"> .</w:t>
      </w:r>
      <w:proofErr w:type="spellStart"/>
      <w:r>
        <w:t>obj</w:t>
      </w:r>
      <w:proofErr w:type="spellEnd"/>
      <w:r>
        <w:t xml:space="preserve"> to </w:t>
      </w:r>
      <w:proofErr w:type="gramStart"/>
      <w:r>
        <w:t>3D</w:t>
      </w:r>
      <w:proofErr w:type="gramEnd"/>
      <w:r>
        <w:t xml:space="preserve"> </w:t>
      </w:r>
      <w:proofErr w:type="spellStart"/>
      <w:r>
        <w:t>tiles</w:t>
      </w:r>
      <w:proofErr w:type="spellEnd"/>
    </w:p>
    <w:p w14:paraId="09472650" w14:textId="240B677A" w:rsidR="00B825BE" w:rsidRPr="00075E05" w:rsidRDefault="00BE7E16" w:rsidP="00075E05">
      <w:pPr>
        <w:pStyle w:val="Normlnprvnodsazen"/>
        <w:ind w:firstLine="0"/>
        <w:rPr>
          <w:lang w:val="en-US" w:eastAsia="en-US"/>
        </w:rPr>
      </w:pPr>
      <w:r>
        <w:rPr>
          <w:lang w:eastAsia="en-US"/>
        </w:rPr>
        <w:t xml:space="preserve">V three.js </w:t>
      </w:r>
      <w:proofErr w:type="spellStart"/>
      <w:r>
        <w:rPr>
          <w:lang w:eastAsia="en-US"/>
        </w:rPr>
        <w:t>načítaj</w:t>
      </w:r>
      <w:proofErr w:type="spellEnd"/>
      <w:r>
        <w:rPr>
          <w:lang w:eastAsia="en-US"/>
        </w:rPr>
        <w:t xml:space="preserve"> </w:t>
      </w:r>
      <w:proofErr w:type="spellStart"/>
      <w:r>
        <w:rPr>
          <w:lang w:eastAsia="en-US"/>
        </w:rPr>
        <w:t>custom</w:t>
      </w:r>
      <w:proofErr w:type="spellEnd"/>
      <w:r>
        <w:rPr>
          <w:lang w:eastAsia="en-US"/>
        </w:rPr>
        <w:t xml:space="preserve"> </w:t>
      </w:r>
      <w:proofErr w:type="gramStart"/>
      <w:r>
        <w:rPr>
          <w:lang w:eastAsia="en-US"/>
        </w:rPr>
        <w:t>3D</w:t>
      </w:r>
      <w:proofErr w:type="gramEnd"/>
      <w:r>
        <w:rPr>
          <w:lang w:eastAsia="en-US"/>
        </w:rPr>
        <w:t xml:space="preserve"> </w:t>
      </w:r>
      <w:proofErr w:type="spellStart"/>
      <w:r>
        <w:rPr>
          <w:lang w:eastAsia="en-US"/>
        </w:rPr>
        <w:t>tilesety</w:t>
      </w:r>
      <w:proofErr w:type="spellEnd"/>
      <w:r>
        <w:rPr>
          <w:lang w:eastAsia="en-US"/>
        </w:rPr>
        <w:t xml:space="preserve"> a zobrazují v základním 3DoF VR. </w:t>
      </w:r>
    </w:p>
    <w:p w14:paraId="3411C646" w14:textId="78AB62DA" w:rsidR="001937BB" w:rsidRDefault="006108EA" w:rsidP="001937BB">
      <w:pPr>
        <w:pStyle w:val="Heading2"/>
      </w:pPr>
      <w:proofErr w:type="spellStart"/>
      <w:r>
        <w:lastRenderedPageBreak/>
        <w:t>Analýza</w:t>
      </w:r>
      <w:proofErr w:type="spellEnd"/>
      <w:r>
        <w:t xml:space="preserve"> </w:t>
      </w:r>
      <w:proofErr w:type="spellStart"/>
      <w:r>
        <w:t>technologií</w:t>
      </w:r>
      <w:proofErr w:type="spellEnd"/>
    </w:p>
    <w:p w14:paraId="45E7CF5F" w14:textId="239077BD" w:rsidR="00884108" w:rsidRDefault="00D560AD" w:rsidP="00884108">
      <w:r w:rsidRPr="00D560AD">
        <w:rPr>
          <w:lang w:eastAsia="cs-CZ"/>
        </w:rPr>
        <w:t xml:space="preserve">Technologie umožňující </w:t>
      </w:r>
      <w:proofErr w:type="gramStart"/>
      <w:r w:rsidRPr="00D560AD">
        <w:rPr>
          <w:lang w:eastAsia="cs-CZ"/>
        </w:rPr>
        <w:t>3D</w:t>
      </w:r>
      <w:proofErr w:type="gramEnd"/>
      <w:r w:rsidRPr="00D560AD">
        <w:rPr>
          <w:lang w:eastAsia="cs-CZ"/>
        </w:rPr>
        <w:t xml:space="preserve"> vizualizaci na webu je možné obecně popsat jako abstrakce </w:t>
      </w:r>
      <w:r>
        <w:rPr>
          <w:lang w:eastAsia="cs-CZ"/>
        </w:rPr>
        <w:t xml:space="preserve">nad </w:t>
      </w:r>
      <w:proofErr w:type="spellStart"/>
      <w:r>
        <w:rPr>
          <w:lang w:eastAsia="cs-CZ"/>
        </w:rPr>
        <w:t>WebGL</w:t>
      </w:r>
      <w:proofErr w:type="spellEnd"/>
      <w:r>
        <w:rPr>
          <w:lang w:eastAsia="cs-CZ"/>
        </w:rPr>
        <w:t xml:space="preserve"> API.</w:t>
      </w:r>
      <w:r w:rsidR="00464C35">
        <w:rPr>
          <w:lang w:eastAsia="cs-CZ"/>
        </w:rPr>
        <w:t xml:space="preserve"> Následující kapitola je výsledkem analýzy a praktického porovnání technologií na základě vytvoření jednoduché scény. Primárním hodnotícím kritériem technologií je jejich </w:t>
      </w:r>
      <w:r w:rsidR="00884108">
        <w:rPr>
          <w:lang w:eastAsia="cs-CZ"/>
        </w:rPr>
        <w:t>kompatibilita,</w:t>
      </w:r>
      <w:r w:rsidR="00464C35">
        <w:rPr>
          <w:lang w:eastAsia="cs-CZ"/>
        </w:rPr>
        <w:t xml:space="preserve"> popř. podpora (existující nástroje) pro </w:t>
      </w:r>
      <w:proofErr w:type="spellStart"/>
      <w:r w:rsidR="00464C35">
        <w:rPr>
          <w:lang w:eastAsia="cs-CZ"/>
        </w:rPr>
        <w:t>WebXR</w:t>
      </w:r>
      <w:proofErr w:type="spellEnd"/>
      <w:r w:rsidR="00464C35">
        <w:rPr>
          <w:lang w:eastAsia="cs-CZ"/>
        </w:rPr>
        <w:t xml:space="preserve"> API, jehož implementace je klíčová pro existenci virtuální reality na webu.</w:t>
      </w:r>
      <w:r w:rsidR="000333F9">
        <w:rPr>
          <w:lang w:eastAsia="cs-CZ"/>
        </w:rPr>
        <w:t xml:space="preserve"> </w:t>
      </w:r>
      <w:r w:rsidR="000333F9">
        <w:t>Výběr technologií pro analýzu a popis byl založen</w:t>
      </w:r>
      <w:r w:rsidR="005F7100">
        <w:t xml:space="preserve"> jednak</w:t>
      </w:r>
      <w:r w:rsidR="000333F9">
        <w:t xml:space="preserve"> na</w:t>
      </w:r>
      <w:r w:rsidR="005F7100">
        <w:t xml:space="preserve"> </w:t>
      </w:r>
      <w:r w:rsidR="000333F9">
        <w:t>rešerší literatury dokumentující existující řešení</w:t>
      </w:r>
      <w:r w:rsidR="005F7100">
        <w:t xml:space="preserve">, </w:t>
      </w:r>
      <w:r w:rsidR="000333F9">
        <w:t xml:space="preserve">seznamu technologií </w:t>
      </w:r>
      <w:r w:rsidR="000333F9">
        <w:fldChar w:fldCharType="begin"/>
      </w:r>
      <w:r w:rsidR="000333F9">
        <w:instrText xml:space="preserve"> ADDIN ZOTERO_ITEM CSL_CITATION {"citationID":"ncyC9CkZ","properties":{"formattedCitation":"(Seguin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sidR="000333F9">
        <w:fldChar w:fldCharType="separate"/>
      </w:r>
      <w:r w:rsidR="000333F9" w:rsidRPr="004F2C70">
        <w:t>(Seguin 2023)</w:t>
      </w:r>
      <w:r w:rsidR="000333F9">
        <w:fldChar w:fldCharType="end"/>
      </w:r>
      <w:r w:rsidR="005F7100">
        <w:t xml:space="preserve">, tak na základě konzultace s komunitou uživatelů a vývojářů jednotlivých technologií. </w:t>
      </w:r>
    </w:p>
    <w:p w14:paraId="62E3D4C7" w14:textId="5687F71B" w:rsidR="002165DC" w:rsidRDefault="002165DC" w:rsidP="002165DC">
      <w:pPr>
        <w:pStyle w:val="Normlnprvnodsazen"/>
        <w:ind w:firstLine="0"/>
        <w:rPr>
          <w:lang w:eastAsia="en-US"/>
        </w:rPr>
      </w:pPr>
    </w:p>
    <w:p w14:paraId="0D4BD304" w14:textId="77777777" w:rsidR="002165DC" w:rsidRDefault="002165DC" w:rsidP="002165DC">
      <w:pPr>
        <w:pStyle w:val="Normlnprvnodsazen"/>
        <w:ind w:firstLine="0"/>
        <w:rPr>
          <w:lang w:eastAsia="en-US"/>
        </w:rPr>
      </w:pPr>
    </w:p>
    <w:p w14:paraId="1F12BE21" w14:textId="77777777" w:rsidR="002165DC" w:rsidRDefault="002165DC" w:rsidP="002165DC">
      <w:pPr>
        <w:pStyle w:val="Normlnprvnodsazen"/>
        <w:keepNext/>
        <w:ind w:firstLine="0"/>
      </w:pPr>
      <w:r w:rsidRPr="002165DC">
        <w:rPr>
          <w:noProof/>
          <w:lang w:eastAsia="en-US"/>
        </w:rPr>
        <w:drawing>
          <wp:inline distT="0" distB="0" distL="0" distR="0" wp14:anchorId="66E5276B" wp14:editId="63F150A3">
            <wp:extent cx="5579745" cy="3408045"/>
            <wp:effectExtent l="0" t="0" r="1905" b="1905"/>
            <wp:docPr id="564924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4952" name="Picture 1" descr="A screen shot of a computer&#10;&#10;Description automatically generated"/>
                    <pic:cNvPicPr/>
                  </pic:nvPicPr>
                  <pic:blipFill>
                    <a:blip r:embed="rId52"/>
                    <a:stretch>
                      <a:fillRect/>
                    </a:stretch>
                  </pic:blipFill>
                  <pic:spPr>
                    <a:xfrm>
                      <a:off x="0" y="0"/>
                      <a:ext cx="5579745" cy="3408045"/>
                    </a:xfrm>
                    <a:prstGeom prst="rect">
                      <a:avLst/>
                    </a:prstGeom>
                  </pic:spPr>
                </pic:pic>
              </a:graphicData>
            </a:graphic>
          </wp:inline>
        </w:drawing>
      </w:r>
    </w:p>
    <w:p w14:paraId="3FBC8D38" w14:textId="2B072463" w:rsidR="002165DC" w:rsidRPr="002165DC" w:rsidRDefault="002165DC" w:rsidP="002165DC">
      <w:pPr>
        <w:pStyle w:val="Caption"/>
      </w:pPr>
      <w:r>
        <w:t xml:space="preserve">Obr. </w:t>
      </w:r>
      <w:r>
        <w:fldChar w:fldCharType="begin"/>
      </w:r>
      <w:r>
        <w:instrText xml:space="preserve"> SEQ Obr. \* ARABIC </w:instrText>
      </w:r>
      <w:r>
        <w:fldChar w:fldCharType="separate"/>
      </w:r>
      <w:r>
        <w:rPr>
          <w:noProof/>
        </w:rPr>
        <w:t>25</w:t>
      </w:r>
      <w:r>
        <w:fldChar w:fldCharType="end"/>
      </w:r>
      <w:r>
        <w:t xml:space="preserve"> </w:t>
      </w:r>
      <w:proofErr w:type="spellStart"/>
      <w:r>
        <w:t>Predelat</w:t>
      </w:r>
      <w:proofErr w:type="spellEnd"/>
    </w:p>
    <w:p w14:paraId="1EE56B27" w14:textId="182ECB6C" w:rsidR="00EF7E0B" w:rsidRDefault="00EF7E0B" w:rsidP="00EF7E0B">
      <w:pPr>
        <w:pStyle w:val="Heading3"/>
      </w:pPr>
      <w:proofErr w:type="spellStart"/>
      <w:r>
        <w:t>Rendering</w:t>
      </w:r>
      <w:proofErr w:type="spellEnd"/>
      <w:r>
        <w:t xml:space="preserve"> </w:t>
      </w:r>
      <w:proofErr w:type="spellStart"/>
      <w:r>
        <w:t>enginy</w:t>
      </w:r>
      <w:proofErr w:type="spellEnd"/>
    </w:p>
    <w:p w14:paraId="41BBCE2D" w14:textId="315BE402" w:rsidR="003A5D0E" w:rsidRPr="003A5D0E" w:rsidRDefault="00EF7E0B" w:rsidP="005F7100">
      <w:r>
        <w:t xml:space="preserve">Jak již bylo </w:t>
      </w:r>
      <w:r w:rsidR="005F7100">
        <w:t>zmíněno</w:t>
      </w:r>
      <w:r>
        <w:t xml:space="preserve"> v předešlé kapit</w:t>
      </w:r>
      <w:r w:rsidR="005F7100">
        <w:t>ole</w:t>
      </w:r>
      <w:r>
        <w:t xml:space="preserve"> (Webový vývoj) drtivá většina 3D grafiky na webu je realizována skrze </w:t>
      </w:r>
      <w:r w:rsidR="005F7100">
        <w:t>nízko úrovňovou</w:t>
      </w:r>
      <w:r>
        <w:t xml:space="preserve"> knihovnu </w:t>
      </w:r>
      <w:proofErr w:type="spellStart"/>
      <w:r>
        <w:t>WebGL</w:t>
      </w:r>
      <w:proofErr w:type="spellEnd"/>
      <w:r>
        <w:t xml:space="preserve">. Kreativní práce s touto knihovnou je však není triviální, tudíž existují knihovny dedikované pro </w:t>
      </w:r>
      <w:proofErr w:type="spellStart"/>
      <w:r>
        <w:t>usnadění</w:t>
      </w:r>
      <w:proofErr w:type="spellEnd"/>
      <w:r>
        <w:t xml:space="preserve"> vykreslování 3D grafiky na webu. Jedná se o knihovny, které zpravidla poskytují deklarativní objektovou strukturu nad </w:t>
      </w:r>
      <w:proofErr w:type="spellStart"/>
      <w:r>
        <w:t>WebGL</w:t>
      </w:r>
      <w:proofErr w:type="spellEnd"/>
      <w:r>
        <w:t xml:space="preserve"> koncepty. Poskytují tedy implementované abstrakce pro jednotlivé komponenty 3D vizualizace </w:t>
      </w:r>
      <w:r w:rsidRPr="000333F9">
        <w:rPr>
          <w:highlight w:val="yellow"/>
        </w:rPr>
        <w:t>(viz. kap)</w:t>
      </w:r>
      <w:r>
        <w:t xml:space="preserve"> skrze zpravidla </w:t>
      </w:r>
      <w:proofErr w:type="spellStart"/>
      <w:r>
        <w:t>JavaScriptové</w:t>
      </w:r>
      <w:proofErr w:type="spellEnd"/>
      <w:r>
        <w:t xml:space="preserve"> API. V následující kapitole budou vybrány hlavní zástupci této kategorie. Výběr byl vytvořen na základě popularity řešení a poslední aktualizace projektu. Projekty s poslední aktualizací starší než 3 měsíce nebyly brány v potaz. </w:t>
      </w:r>
    </w:p>
    <w:p w14:paraId="2BBA8A0D" w14:textId="648AB42D" w:rsidR="00EF7E0B" w:rsidRPr="006741D9" w:rsidRDefault="00EF7E0B" w:rsidP="00EF7E0B">
      <w:pPr>
        <w:pStyle w:val="Caption"/>
        <w:keepNext/>
        <w:rPr>
          <w:noProof/>
        </w:rPr>
      </w:pPr>
      <w:r>
        <w:t xml:space="preserve">Tab. </w:t>
      </w:r>
      <w:r>
        <w:fldChar w:fldCharType="begin"/>
      </w:r>
      <w:r>
        <w:instrText xml:space="preserve"> SEQ Tab. \* ARABIC </w:instrText>
      </w:r>
      <w:r>
        <w:fldChar w:fldCharType="separate"/>
      </w:r>
      <w:r w:rsidR="007B5CF8">
        <w:rPr>
          <w:noProof/>
        </w:rPr>
        <w:t>5</w:t>
      </w:r>
      <w:r>
        <w:fldChar w:fldCharType="end"/>
      </w:r>
      <w:r>
        <w:t xml:space="preserve"> Populární </w:t>
      </w:r>
      <w:proofErr w:type="spellStart"/>
      <w:r>
        <w:t>WebGL</w:t>
      </w:r>
      <w:proofErr w:type="spellEnd"/>
      <w:r>
        <w:t xml:space="preserve"> knihovny</w:t>
      </w:r>
      <w:r>
        <w:rPr>
          <w:noProof/>
        </w:rPr>
        <w:t xml:space="preserve">. Popularita – počet hodnocení na GitHub k datu (29.9.2023). zdroj: </w:t>
      </w:r>
      <w:r>
        <w:rPr>
          <w:noProof/>
        </w:rPr>
        <w:fldChar w:fldCharType="begin"/>
      </w:r>
      <w:r>
        <w:rPr>
          <w:noProof/>
        </w:rPr>
        <w:instrText xml:space="preserve"> ADDIN ZOTERO_ITEM CSL_CITATION {"citationID":"f2kIEJ8v","properties":{"formattedCitation":"(Seguin 2023)","plainCitation":"(Seguin 2023)","noteIndex":0},"citationItems":[{"id":2056,"uris":["http://zotero.org/groups/4599106/items/L35F3TKB"],"itemData":{"id":2056,"type":"webpage","abstract":"A collection of WebGL and WebGPU frameworks and libraries - WebGL-WebGPU-frameworks-libraries.md","container-title":"Gist","language":"en","title":"A collection of WebGL and WebGPU frameworks and libraries","URL":"https://gist.github.com/dmnsgn/76878ba6903cf15789b712464875cfdc","author":[{"family":"Seguin","given":"Damien"}],"accessed":{"date-parts":[["2023",11,2]]},"issued":{"date-parts":[["2023"]]},"citation-key":"seguinCollectionWebGLWebGPU2023"}}],"schema":"https://github.com/citation-style-language/schema/raw/master/csl-citation.json"} </w:instrText>
      </w:r>
      <w:r>
        <w:rPr>
          <w:noProof/>
        </w:rPr>
        <w:fldChar w:fldCharType="separate"/>
      </w:r>
      <w:r w:rsidRPr="006741D9">
        <w:t>(Seguin 2023)</w:t>
      </w:r>
      <w:r>
        <w:rPr>
          <w:noProof/>
        </w:rPr>
        <w:fldChar w:fldCharType="end"/>
      </w:r>
    </w:p>
    <w:tbl>
      <w:tblPr>
        <w:tblW w:w="8550" w:type="dxa"/>
        <w:tblLayout w:type="fixed"/>
        <w:tblLook w:val="04A0" w:firstRow="1" w:lastRow="0" w:firstColumn="1" w:lastColumn="0" w:noHBand="0" w:noVBand="1"/>
      </w:tblPr>
      <w:tblGrid>
        <w:gridCol w:w="1167"/>
        <w:gridCol w:w="1134"/>
        <w:gridCol w:w="1209"/>
        <w:gridCol w:w="900"/>
        <w:gridCol w:w="1530"/>
        <w:gridCol w:w="1440"/>
        <w:gridCol w:w="1170"/>
      </w:tblGrid>
      <w:tr w:rsidR="00EF7E0B" w:rsidRPr="006741D9" w14:paraId="5FB6E5D9" w14:textId="77777777" w:rsidTr="007A43D7">
        <w:trPr>
          <w:trHeight w:val="555"/>
        </w:trPr>
        <w:tc>
          <w:tcPr>
            <w:tcW w:w="1167" w:type="dxa"/>
            <w:tcBorders>
              <w:top w:val="single" w:sz="4" w:space="0" w:color="auto"/>
              <w:left w:val="nil"/>
              <w:bottom w:val="single" w:sz="8" w:space="0" w:color="auto"/>
              <w:right w:val="nil"/>
            </w:tcBorders>
            <w:shd w:val="clear" w:color="auto" w:fill="auto"/>
            <w:vAlign w:val="center"/>
            <w:hideMark/>
          </w:tcPr>
          <w:p w14:paraId="2E4ED95C"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WebGL </w:t>
            </w:r>
            <w:proofErr w:type="spellStart"/>
            <w:r w:rsidRPr="006741D9">
              <w:rPr>
                <w:rFonts w:eastAsia="Times New Roman" w:cs="Calibri"/>
                <w:b/>
                <w:bCs/>
                <w:color w:val="000000"/>
                <w:sz w:val="18"/>
                <w:szCs w:val="18"/>
                <w:lang w:val="en-US"/>
              </w:rPr>
              <w:t>knihovna</w:t>
            </w:r>
            <w:proofErr w:type="spellEnd"/>
          </w:p>
        </w:tc>
        <w:tc>
          <w:tcPr>
            <w:tcW w:w="1134" w:type="dxa"/>
            <w:tcBorders>
              <w:top w:val="single" w:sz="4" w:space="0" w:color="auto"/>
              <w:left w:val="nil"/>
              <w:bottom w:val="single" w:sz="8" w:space="0" w:color="auto"/>
              <w:right w:val="nil"/>
            </w:tcBorders>
            <w:shd w:val="clear" w:color="auto" w:fill="auto"/>
            <w:vAlign w:val="center"/>
            <w:hideMark/>
          </w:tcPr>
          <w:p w14:paraId="21F56096"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Popularita</w:t>
            </w:r>
            <w:proofErr w:type="spellEnd"/>
          </w:p>
        </w:tc>
        <w:tc>
          <w:tcPr>
            <w:tcW w:w="1209" w:type="dxa"/>
            <w:tcBorders>
              <w:top w:val="single" w:sz="4" w:space="0" w:color="auto"/>
              <w:left w:val="nil"/>
              <w:bottom w:val="single" w:sz="8" w:space="0" w:color="auto"/>
              <w:right w:val="nil"/>
            </w:tcBorders>
            <w:shd w:val="clear" w:color="auto" w:fill="auto"/>
            <w:vAlign w:val="center"/>
            <w:hideMark/>
          </w:tcPr>
          <w:p w14:paraId="5D871CE1"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 xml:space="preserve">Prog. </w:t>
            </w:r>
            <w:proofErr w:type="spellStart"/>
            <w:r w:rsidRPr="006741D9">
              <w:rPr>
                <w:rFonts w:eastAsia="Times New Roman" w:cs="Calibri"/>
                <w:b/>
                <w:bCs/>
                <w:color w:val="000000"/>
                <w:sz w:val="18"/>
                <w:szCs w:val="18"/>
                <w:lang w:val="en-US"/>
              </w:rPr>
              <w:t>jazyk</w:t>
            </w:r>
            <w:proofErr w:type="spellEnd"/>
          </w:p>
        </w:tc>
        <w:tc>
          <w:tcPr>
            <w:tcW w:w="900" w:type="dxa"/>
            <w:tcBorders>
              <w:top w:val="single" w:sz="4" w:space="0" w:color="auto"/>
              <w:left w:val="nil"/>
              <w:bottom w:val="single" w:sz="8" w:space="0" w:color="auto"/>
              <w:right w:val="nil"/>
            </w:tcBorders>
            <w:shd w:val="clear" w:color="auto" w:fill="auto"/>
            <w:vAlign w:val="center"/>
            <w:hideMark/>
          </w:tcPr>
          <w:p w14:paraId="236BBB08"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WebXR</w:t>
            </w:r>
            <w:proofErr w:type="spellEnd"/>
          </w:p>
        </w:tc>
        <w:tc>
          <w:tcPr>
            <w:tcW w:w="1530" w:type="dxa"/>
            <w:tcBorders>
              <w:top w:val="single" w:sz="4" w:space="0" w:color="auto"/>
              <w:left w:val="nil"/>
              <w:bottom w:val="single" w:sz="8" w:space="0" w:color="auto"/>
              <w:right w:val="nil"/>
            </w:tcBorders>
            <w:shd w:val="clear" w:color="auto" w:fill="auto"/>
            <w:vAlign w:val="center"/>
            <w:hideMark/>
          </w:tcPr>
          <w:p w14:paraId="76F2ECD5" w14:textId="77777777" w:rsidR="00EF7E0B" w:rsidRPr="006741D9" w:rsidRDefault="00EF7E0B" w:rsidP="007A43D7">
            <w:pPr>
              <w:spacing w:after="0" w:line="240" w:lineRule="auto"/>
              <w:jc w:val="center"/>
              <w:rPr>
                <w:rFonts w:eastAsia="Times New Roman" w:cs="Calibri"/>
                <w:b/>
                <w:bCs/>
                <w:color w:val="000000"/>
                <w:sz w:val="18"/>
                <w:szCs w:val="18"/>
                <w:lang w:val="en-US"/>
              </w:rPr>
            </w:pPr>
            <w:r w:rsidRPr="006741D9">
              <w:rPr>
                <w:rFonts w:eastAsia="Times New Roman" w:cs="Calibri"/>
                <w:b/>
                <w:bCs/>
                <w:color w:val="000000"/>
                <w:sz w:val="18"/>
                <w:szCs w:val="18"/>
                <w:lang w:val="en-US"/>
              </w:rPr>
              <w:t>Import</w:t>
            </w:r>
          </w:p>
        </w:tc>
        <w:tc>
          <w:tcPr>
            <w:tcW w:w="1440" w:type="dxa"/>
            <w:tcBorders>
              <w:top w:val="single" w:sz="4" w:space="0" w:color="auto"/>
              <w:left w:val="nil"/>
              <w:bottom w:val="single" w:sz="8" w:space="0" w:color="auto"/>
              <w:right w:val="nil"/>
            </w:tcBorders>
            <w:shd w:val="clear" w:color="auto" w:fill="auto"/>
            <w:vAlign w:val="center"/>
            <w:hideMark/>
          </w:tcPr>
          <w:p w14:paraId="607499C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Funkcionalita</w:t>
            </w:r>
            <w:proofErr w:type="spellEnd"/>
          </w:p>
        </w:tc>
        <w:tc>
          <w:tcPr>
            <w:tcW w:w="1170" w:type="dxa"/>
            <w:tcBorders>
              <w:top w:val="single" w:sz="4" w:space="0" w:color="auto"/>
              <w:left w:val="nil"/>
              <w:bottom w:val="single" w:sz="8" w:space="0" w:color="auto"/>
              <w:right w:val="nil"/>
            </w:tcBorders>
            <w:shd w:val="clear" w:color="auto" w:fill="auto"/>
            <w:vAlign w:val="center"/>
            <w:hideMark/>
          </w:tcPr>
          <w:p w14:paraId="743CE8AB" w14:textId="77777777" w:rsidR="00EF7E0B" w:rsidRPr="006741D9" w:rsidRDefault="00EF7E0B" w:rsidP="007A43D7">
            <w:pPr>
              <w:spacing w:after="0" w:line="240" w:lineRule="auto"/>
              <w:jc w:val="center"/>
              <w:rPr>
                <w:rFonts w:eastAsia="Times New Roman" w:cs="Calibri"/>
                <w:b/>
                <w:bCs/>
                <w:color w:val="000000"/>
                <w:sz w:val="18"/>
                <w:szCs w:val="18"/>
                <w:lang w:val="en-US"/>
              </w:rPr>
            </w:pPr>
            <w:proofErr w:type="spellStart"/>
            <w:r w:rsidRPr="006741D9">
              <w:rPr>
                <w:rFonts w:eastAsia="Times New Roman" w:cs="Calibri"/>
                <w:b/>
                <w:bCs/>
                <w:color w:val="000000"/>
                <w:sz w:val="18"/>
                <w:szCs w:val="18"/>
                <w:lang w:val="en-US"/>
              </w:rPr>
              <w:t>Licence</w:t>
            </w:r>
            <w:proofErr w:type="spellEnd"/>
          </w:p>
        </w:tc>
      </w:tr>
      <w:tr w:rsidR="00EF7E0B" w:rsidRPr="006741D9" w14:paraId="381F62E2" w14:textId="77777777" w:rsidTr="007A43D7">
        <w:trPr>
          <w:trHeight w:val="720"/>
        </w:trPr>
        <w:tc>
          <w:tcPr>
            <w:tcW w:w="1167" w:type="dxa"/>
            <w:tcBorders>
              <w:top w:val="nil"/>
              <w:left w:val="nil"/>
              <w:bottom w:val="nil"/>
              <w:right w:val="nil"/>
            </w:tcBorders>
            <w:shd w:val="clear" w:color="auto" w:fill="auto"/>
            <w:vAlign w:val="center"/>
            <w:hideMark/>
          </w:tcPr>
          <w:p w14:paraId="069CAE3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lastRenderedPageBreak/>
              <w:t>three.js</w:t>
            </w:r>
          </w:p>
        </w:tc>
        <w:tc>
          <w:tcPr>
            <w:tcW w:w="1134" w:type="dxa"/>
            <w:tcBorders>
              <w:top w:val="nil"/>
              <w:left w:val="nil"/>
              <w:bottom w:val="nil"/>
              <w:right w:val="nil"/>
            </w:tcBorders>
            <w:shd w:val="clear" w:color="auto" w:fill="auto"/>
            <w:vAlign w:val="center"/>
            <w:hideMark/>
          </w:tcPr>
          <w:p w14:paraId="43D5566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95 tis.</w:t>
            </w:r>
          </w:p>
        </w:tc>
        <w:tc>
          <w:tcPr>
            <w:tcW w:w="1209" w:type="dxa"/>
            <w:tcBorders>
              <w:top w:val="single" w:sz="8" w:space="0" w:color="auto"/>
              <w:left w:val="nil"/>
              <w:bottom w:val="nil"/>
              <w:right w:val="nil"/>
            </w:tcBorders>
            <w:shd w:val="clear" w:color="auto" w:fill="auto"/>
            <w:vAlign w:val="center"/>
            <w:hideMark/>
          </w:tcPr>
          <w:p w14:paraId="6A601A4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03DE3CB1"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7FCB0CA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FBX, COLLADA</w:t>
            </w:r>
          </w:p>
        </w:tc>
        <w:tc>
          <w:tcPr>
            <w:tcW w:w="1440" w:type="dxa"/>
            <w:tcBorders>
              <w:top w:val="nil"/>
              <w:left w:val="nil"/>
              <w:bottom w:val="nil"/>
              <w:right w:val="nil"/>
            </w:tcBorders>
            <w:shd w:val="clear" w:color="auto" w:fill="auto"/>
            <w:vAlign w:val="center"/>
            <w:hideMark/>
          </w:tcPr>
          <w:p w14:paraId="2BB1E9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63470F3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5383079" w14:textId="77777777" w:rsidTr="007A43D7">
        <w:trPr>
          <w:trHeight w:val="720"/>
        </w:trPr>
        <w:tc>
          <w:tcPr>
            <w:tcW w:w="1167" w:type="dxa"/>
            <w:tcBorders>
              <w:top w:val="nil"/>
              <w:left w:val="nil"/>
              <w:bottom w:val="nil"/>
              <w:right w:val="nil"/>
            </w:tcBorders>
            <w:shd w:val="clear" w:color="auto" w:fill="auto"/>
            <w:vAlign w:val="center"/>
            <w:hideMark/>
          </w:tcPr>
          <w:p w14:paraId="272150E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Babylon.js</w:t>
            </w:r>
          </w:p>
        </w:tc>
        <w:tc>
          <w:tcPr>
            <w:tcW w:w="1134" w:type="dxa"/>
            <w:tcBorders>
              <w:top w:val="nil"/>
              <w:left w:val="nil"/>
              <w:bottom w:val="nil"/>
              <w:right w:val="nil"/>
            </w:tcBorders>
            <w:shd w:val="clear" w:color="auto" w:fill="auto"/>
            <w:vAlign w:val="center"/>
            <w:hideMark/>
          </w:tcPr>
          <w:p w14:paraId="44291E0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22 tis.</w:t>
            </w:r>
          </w:p>
        </w:tc>
        <w:tc>
          <w:tcPr>
            <w:tcW w:w="1209" w:type="dxa"/>
            <w:tcBorders>
              <w:top w:val="nil"/>
              <w:left w:val="nil"/>
              <w:bottom w:val="nil"/>
              <w:right w:val="nil"/>
            </w:tcBorders>
            <w:shd w:val="clear" w:color="auto" w:fill="auto"/>
            <w:vAlign w:val="center"/>
            <w:hideMark/>
          </w:tcPr>
          <w:p w14:paraId="78720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494EBA7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6C54646F"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 FBX, Babylon</w:t>
            </w:r>
          </w:p>
        </w:tc>
        <w:tc>
          <w:tcPr>
            <w:tcW w:w="1440" w:type="dxa"/>
            <w:tcBorders>
              <w:top w:val="nil"/>
              <w:left w:val="nil"/>
              <w:bottom w:val="nil"/>
              <w:right w:val="nil"/>
            </w:tcBorders>
            <w:shd w:val="clear" w:color="auto" w:fill="auto"/>
            <w:vAlign w:val="center"/>
            <w:hideMark/>
          </w:tcPr>
          <w:p w14:paraId="7C9DE4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Multifunkční</w:t>
            </w:r>
            <w:proofErr w:type="spellEnd"/>
            <w:r w:rsidRPr="006741D9">
              <w:rPr>
                <w:rFonts w:eastAsia="Times New Roman" w:cs="Calibri"/>
                <w:color w:val="000000"/>
                <w:sz w:val="18"/>
                <w:szCs w:val="18"/>
                <w:lang w:val="en-US"/>
              </w:rPr>
              <w:t xml:space="preserve">, </w:t>
            </w:r>
            <w:proofErr w:type="spellStart"/>
            <w:r w:rsidRPr="006741D9">
              <w:rPr>
                <w:rFonts w:eastAsia="Times New Roman" w:cs="Calibri"/>
                <w:color w:val="000000"/>
                <w:sz w:val="18"/>
                <w:szCs w:val="18"/>
                <w:lang w:val="en-US"/>
              </w:rPr>
              <w:t>Interaktivita</w:t>
            </w:r>
            <w:proofErr w:type="spellEnd"/>
          </w:p>
        </w:tc>
        <w:tc>
          <w:tcPr>
            <w:tcW w:w="1170" w:type="dxa"/>
            <w:tcBorders>
              <w:top w:val="nil"/>
              <w:left w:val="nil"/>
              <w:bottom w:val="nil"/>
              <w:right w:val="nil"/>
            </w:tcBorders>
            <w:shd w:val="clear" w:color="auto" w:fill="auto"/>
            <w:vAlign w:val="center"/>
            <w:hideMark/>
          </w:tcPr>
          <w:p w14:paraId="50472A8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2787DD74" w14:textId="77777777" w:rsidTr="007A43D7">
        <w:trPr>
          <w:trHeight w:val="480"/>
        </w:trPr>
        <w:tc>
          <w:tcPr>
            <w:tcW w:w="1167" w:type="dxa"/>
            <w:tcBorders>
              <w:top w:val="nil"/>
              <w:left w:val="nil"/>
              <w:bottom w:val="nil"/>
              <w:right w:val="nil"/>
            </w:tcBorders>
            <w:shd w:val="clear" w:color="auto" w:fill="auto"/>
            <w:vAlign w:val="center"/>
            <w:hideMark/>
          </w:tcPr>
          <w:p w14:paraId="67A87636"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PlayCanvas</w:t>
            </w:r>
            <w:proofErr w:type="spellEnd"/>
          </w:p>
        </w:tc>
        <w:tc>
          <w:tcPr>
            <w:tcW w:w="1134" w:type="dxa"/>
            <w:tcBorders>
              <w:top w:val="nil"/>
              <w:left w:val="nil"/>
              <w:bottom w:val="nil"/>
              <w:right w:val="nil"/>
            </w:tcBorders>
            <w:shd w:val="clear" w:color="auto" w:fill="auto"/>
            <w:vAlign w:val="center"/>
            <w:hideMark/>
          </w:tcPr>
          <w:p w14:paraId="44CBD0C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8.7 tis</w:t>
            </w:r>
          </w:p>
        </w:tc>
        <w:tc>
          <w:tcPr>
            <w:tcW w:w="1209" w:type="dxa"/>
            <w:tcBorders>
              <w:top w:val="nil"/>
              <w:left w:val="nil"/>
              <w:bottom w:val="nil"/>
              <w:right w:val="nil"/>
            </w:tcBorders>
            <w:shd w:val="clear" w:color="auto" w:fill="auto"/>
            <w:vAlign w:val="center"/>
            <w:hideMark/>
          </w:tcPr>
          <w:p w14:paraId="5A164AD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244242C5"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ano</w:t>
            </w:r>
            <w:proofErr w:type="spellEnd"/>
          </w:p>
        </w:tc>
        <w:tc>
          <w:tcPr>
            <w:tcW w:w="1530" w:type="dxa"/>
            <w:tcBorders>
              <w:top w:val="nil"/>
              <w:left w:val="nil"/>
              <w:bottom w:val="nil"/>
              <w:right w:val="nil"/>
            </w:tcBorders>
            <w:shd w:val="clear" w:color="auto" w:fill="auto"/>
            <w:vAlign w:val="center"/>
            <w:hideMark/>
          </w:tcPr>
          <w:p w14:paraId="1D08548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39FE4DC"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Herní</w:t>
            </w:r>
            <w:proofErr w:type="spellEnd"/>
            <w:r w:rsidRPr="006741D9">
              <w:rPr>
                <w:rFonts w:eastAsia="Times New Roman" w:cs="Calibri"/>
                <w:color w:val="000000"/>
                <w:sz w:val="18"/>
                <w:szCs w:val="18"/>
                <w:lang w:val="en-US"/>
              </w:rPr>
              <w:t xml:space="preserve"> engine</w:t>
            </w:r>
          </w:p>
        </w:tc>
        <w:tc>
          <w:tcPr>
            <w:tcW w:w="1170" w:type="dxa"/>
            <w:tcBorders>
              <w:top w:val="nil"/>
              <w:left w:val="nil"/>
              <w:bottom w:val="nil"/>
              <w:right w:val="nil"/>
            </w:tcBorders>
            <w:shd w:val="clear" w:color="auto" w:fill="auto"/>
            <w:vAlign w:val="center"/>
            <w:hideMark/>
          </w:tcPr>
          <w:p w14:paraId="081BA4A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50CA11C2" w14:textId="77777777" w:rsidTr="007A43D7">
        <w:trPr>
          <w:trHeight w:val="480"/>
        </w:trPr>
        <w:tc>
          <w:tcPr>
            <w:tcW w:w="1167" w:type="dxa"/>
            <w:tcBorders>
              <w:top w:val="nil"/>
              <w:left w:val="nil"/>
              <w:bottom w:val="nil"/>
              <w:right w:val="nil"/>
            </w:tcBorders>
            <w:shd w:val="clear" w:color="auto" w:fill="auto"/>
            <w:vAlign w:val="center"/>
            <w:hideMark/>
          </w:tcPr>
          <w:p w14:paraId="224775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filament</w:t>
            </w:r>
          </w:p>
        </w:tc>
        <w:tc>
          <w:tcPr>
            <w:tcW w:w="1134" w:type="dxa"/>
            <w:tcBorders>
              <w:top w:val="nil"/>
              <w:left w:val="nil"/>
              <w:bottom w:val="nil"/>
              <w:right w:val="nil"/>
            </w:tcBorders>
            <w:shd w:val="clear" w:color="auto" w:fill="auto"/>
            <w:vAlign w:val="center"/>
            <w:hideMark/>
          </w:tcPr>
          <w:p w14:paraId="2A781D5E"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16 tis.</w:t>
            </w:r>
          </w:p>
        </w:tc>
        <w:tc>
          <w:tcPr>
            <w:tcW w:w="1209" w:type="dxa"/>
            <w:tcBorders>
              <w:top w:val="nil"/>
              <w:left w:val="nil"/>
              <w:bottom w:val="nil"/>
              <w:right w:val="nil"/>
            </w:tcBorders>
            <w:shd w:val="clear" w:color="auto" w:fill="auto"/>
            <w:vAlign w:val="center"/>
            <w:hideMark/>
          </w:tcPr>
          <w:p w14:paraId="5D0B795C"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C++</w:t>
            </w:r>
          </w:p>
        </w:tc>
        <w:tc>
          <w:tcPr>
            <w:tcW w:w="900" w:type="dxa"/>
            <w:tcBorders>
              <w:top w:val="nil"/>
              <w:left w:val="nil"/>
              <w:bottom w:val="nil"/>
              <w:right w:val="nil"/>
            </w:tcBorders>
            <w:shd w:val="clear" w:color="auto" w:fill="auto"/>
            <w:vAlign w:val="center"/>
            <w:hideMark/>
          </w:tcPr>
          <w:p w14:paraId="1C3BB2F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394C65F9"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 STL</w:t>
            </w:r>
          </w:p>
        </w:tc>
        <w:tc>
          <w:tcPr>
            <w:tcW w:w="1440" w:type="dxa"/>
            <w:tcBorders>
              <w:top w:val="nil"/>
              <w:left w:val="nil"/>
              <w:bottom w:val="nil"/>
              <w:right w:val="nil"/>
            </w:tcBorders>
            <w:shd w:val="clear" w:color="auto" w:fill="auto"/>
            <w:vAlign w:val="center"/>
            <w:hideMark/>
          </w:tcPr>
          <w:p w14:paraId="42F0D18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2BA4151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Apache 2.0</w:t>
            </w:r>
          </w:p>
        </w:tc>
      </w:tr>
      <w:tr w:rsidR="00EF7E0B" w:rsidRPr="006741D9" w14:paraId="53A56024" w14:textId="77777777" w:rsidTr="007A43D7">
        <w:trPr>
          <w:trHeight w:val="390"/>
        </w:trPr>
        <w:tc>
          <w:tcPr>
            <w:tcW w:w="1167" w:type="dxa"/>
            <w:tcBorders>
              <w:top w:val="nil"/>
              <w:left w:val="nil"/>
              <w:bottom w:val="nil"/>
              <w:right w:val="nil"/>
            </w:tcBorders>
            <w:shd w:val="clear" w:color="auto" w:fill="auto"/>
            <w:vAlign w:val="center"/>
            <w:hideMark/>
          </w:tcPr>
          <w:p w14:paraId="731829B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Hilo3d</w:t>
            </w:r>
          </w:p>
        </w:tc>
        <w:tc>
          <w:tcPr>
            <w:tcW w:w="1134" w:type="dxa"/>
            <w:tcBorders>
              <w:top w:val="nil"/>
              <w:left w:val="nil"/>
              <w:bottom w:val="nil"/>
              <w:right w:val="nil"/>
            </w:tcBorders>
            <w:shd w:val="clear" w:color="auto" w:fill="auto"/>
            <w:vAlign w:val="center"/>
            <w:hideMark/>
          </w:tcPr>
          <w:p w14:paraId="01058DC8"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623</w:t>
            </w:r>
          </w:p>
        </w:tc>
        <w:tc>
          <w:tcPr>
            <w:tcW w:w="1209" w:type="dxa"/>
            <w:tcBorders>
              <w:top w:val="nil"/>
              <w:left w:val="nil"/>
              <w:bottom w:val="nil"/>
              <w:right w:val="nil"/>
            </w:tcBorders>
            <w:shd w:val="clear" w:color="auto" w:fill="auto"/>
            <w:vAlign w:val="center"/>
            <w:hideMark/>
          </w:tcPr>
          <w:p w14:paraId="4D1CD09A"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657B7E75"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4DAF43FE"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OBJ</w:t>
            </w:r>
          </w:p>
        </w:tc>
        <w:tc>
          <w:tcPr>
            <w:tcW w:w="1440" w:type="dxa"/>
            <w:tcBorders>
              <w:top w:val="nil"/>
              <w:left w:val="nil"/>
              <w:bottom w:val="nil"/>
              <w:right w:val="nil"/>
            </w:tcBorders>
            <w:shd w:val="clear" w:color="auto" w:fill="auto"/>
            <w:vAlign w:val="center"/>
            <w:hideMark/>
          </w:tcPr>
          <w:p w14:paraId="57D039E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6A4AD39F"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3FD32624" w14:textId="77777777" w:rsidTr="007A43D7">
        <w:trPr>
          <w:trHeight w:val="720"/>
        </w:trPr>
        <w:tc>
          <w:tcPr>
            <w:tcW w:w="1167" w:type="dxa"/>
            <w:tcBorders>
              <w:top w:val="nil"/>
              <w:left w:val="nil"/>
              <w:bottom w:val="nil"/>
              <w:right w:val="nil"/>
            </w:tcBorders>
            <w:shd w:val="clear" w:color="auto" w:fill="auto"/>
            <w:vAlign w:val="center"/>
            <w:hideMark/>
          </w:tcPr>
          <w:p w14:paraId="0A6615B4"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p>
        </w:tc>
        <w:tc>
          <w:tcPr>
            <w:tcW w:w="1134" w:type="dxa"/>
            <w:tcBorders>
              <w:top w:val="nil"/>
              <w:left w:val="nil"/>
              <w:bottom w:val="nil"/>
              <w:right w:val="nil"/>
            </w:tcBorders>
            <w:shd w:val="clear" w:color="auto" w:fill="auto"/>
            <w:vAlign w:val="center"/>
            <w:hideMark/>
          </w:tcPr>
          <w:p w14:paraId="095B5EF4"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1.5 tis.</w:t>
            </w:r>
          </w:p>
        </w:tc>
        <w:tc>
          <w:tcPr>
            <w:tcW w:w="1209" w:type="dxa"/>
            <w:tcBorders>
              <w:top w:val="nil"/>
              <w:left w:val="nil"/>
              <w:bottom w:val="nil"/>
              <w:right w:val="nil"/>
            </w:tcBorders>
            <w:shd w:val="clear" w:color="auto" w:fill="auto"/>
            <w:vAlign w:val="center"/>
            <w:hideMark/>
          </w:tcPr>
          <w:p w14:paraId="115671D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C59E54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nil"/>
              <w:right w:val="nil"/>
            </w:tcBorders>
            <w:shd w:val="clear" w:color="auto" w:fill="auto"/>
            <w:vAlign w:val="center"/>
            <w:hideMark/>
          </w:tcPr>
          <w:p w14:paraId="5FBC9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LayaAir</w:t>
            </w:r>
            <w:proofErr w:type="spellEnd"/>
            <w:r w:rsidRPr="006741D9">
              <w:rPr>
                <w:rFonts w:eastAsia="Times New Roman" w:cs="Calibri"/>
                <w:color w:val="000000"/>
                <w:sz w:val="18"/>
                <w:szCs w:val="18"/>
                <w:lang w:val="en-US"/>
              </w:rPr>
              <w:t xml:space="preserve">, FBX, OBJ, </w:t>
            </w:r>
            <w:proofErr w:type="spellStart"/>
            <w:r w:rsidRPr="006741D9">
              <w:rPr>
                <w:rFonts w:eastAsia="Times New Roman" w:cs="Calibri"/>
                <w:color w:val="000000"/>
                <w:sz w:val="18"/>
                <w:szCs w:val="18"/>
                <w:lang w:val="en-US"/>
              </w:rPr>
              <w:t>glTF</w:t>
            </w:r>
            <w:proofErr w:type="spellEnd"/>
          </w:p>
        </w:tc>
        <w:tc>
          <w:tcPr>
            <w:tcW w:w="1440" w:type="dxa"/>
            <w:tcBorders>
              <w:top w:val="nil"/>
              <w:left w:val="nil"/>
              <w:bottom w:val="nil"/>
              <w:right w:val="nil"/>
            </w:tcBorders>
            <w:shd w:val="clear" w:color="auto" w:fill="auto"/>
            <w:vAlign w:val="center"/>
            <w:hideMark/>
          </w:tcPr>
          <w:p w14:paraId="62330312"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5A09AA3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r w:rsidR="00EF7E0B" w:rsidRPr="006741D9" w14:paraId="4700447B" w14:textId="77777777" w:rsidTr="007A43D7">
        <w:trPr>
          <w:trHeight w:val="480"/>
        </w:trPr>
        <w:tc>
          <w:tcPr>
            <w:tcW w:w="1167" w:type="dxa"/>
            <w:tcBorders>
              <w:top w:val="nil"/>
              <w:left w:val="nil"/>
              <w:bottom w:val="nil"/>
              <w:right w:val="nil"/>
            </w:tcBorders>
            <w:shd w:val="clear" w:color="auto" w:fill="auto"/>
            <w:vAlign w:val="center"/>
            <w:hideMark/>
          </w:tcPr>
          <w:p w14:paraId="226B1516"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p5.js</w:t>
            </w:r>
          </w:p>
        </w:tc>
        <w:tc>
          <w:tcPr>
            <w:tcW w:w="1134" w:type="dxa"/>
            <w:tcBorders>
              <w:top w:val="nil"/>
              <w:left w:val="nil"/>
              <w:bottom w:val="nil"/>
              <w:right w:val="nil"/>
            </w:tcBorders>
            <w:shd w:val="clear" w:color="auto" w:fill="auto"/>
            <w:vAlign w:val="center"/>
            <w:hideMark/>
          </w:tcPr>
          <w:p w14:paraId="0114B6F3"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20 tis.</w:t>
            </w:r>
          </w:p>
        </w:tc>
        <w:tc>
          <w:tcPr>
            <w:tcW w:w="1209" w:type="dxa"/>
            <w:tcBorders>
              <w:top w:val="nil"/>
              <w:left w:val="nil"/>
              <w:bottom w:val="nil"/>
              <w:right w:val="nil"/>
            </w:tcBorders>
            <w:shd w:val="clear" w:color="auto" w:fill="auto"/>
            <w:vAlign w:val="center"/>
            <w:hideMark/>
          </w:tcPr>
          <w:p w14:paraId="12BB4679"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nil"/>
              <w:right w:val="nil"/>
            </w:tcBorders>
            <w:shd w:val="clear" w:color="auto" w:fill="auto"/>
            <w:vAlign w:val="center"/>
            <w:hideMark/>
          </w:tcPr>
          <w:p w14:paraId="358B3A4B"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plugin</w:t>
            </w:r>
          </w:p>
        </w:tc>
        <w:tc>
          <w:tcPr>
            <w:tcW w:w="1530" w:type="dxa"/>
            <w:tcBorders>
              <w:top w:val="nil"/>
              <w:left w:val="nil"/>
              <w:bottom w:val="nil"/>
              <w:right w:val="nil"/>
            </w:tcBorders>
            <w:shd w:val="clear" w:color="auto" w:fill="auto"/>
            <w:vAlign w:val="center"/>
            <w:hideMark/>
          </w:tcPr>
          <w:p w14:paraId="39482647"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 xml:space="preserve">OBJ, STL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nil"/>
              <w:right w:val="nil"/>
            </w:tcBorders>
            <w:shd w:val="clear" w:color="auto" w:fill="auto"/>
            <w:vAlign w:val="center"/>
            <w:hideMark/>
          </w:tcPr>
          <w:p w14:paraId="1FF1377B"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nil"/>
              <w:right w:val="nil"/>
            </w:tcBorders>
            <w:shd w:val="clear" w:color="auto" w:fill="auto"/>
            <w:vAlign w:val="center"/>
            <w:hideMark/>
          </w:tcPr>
          <w:p w14:paraId="03EA1A51"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LGPL</w:t>
            </w:r>
          </w:p>
        </w:tc>
      </w:tr>
      <w:tr w:rsidR="00EF7E0B" w:rsidRPr="006741D9" w14:paraId="176E1585" w14:textId="77777777" w:rsidTr="007A43D7">
        <w:trPr>
          <w:trHeight w:val="480"/>
        </w:trPr>
        <w:tc>
          <w:tcPr>
            <w:tcW w:w="1167" w:type="dxa"/>
            <w:tcBorders>
              <w:top w:val="nil"/>
              <w:left w:val="nil"/>
              <w:bottom w:val="single" w:sz="4" w:space="0" w:color="auto"/>
              <w:right w:val="nil"/>
            </w:tcBorders>
            <w:shd w:val="clear" w:color="auto" w:fill="auto"/>
            <w:vAlign w:val="center"/>
            <w:hideMark/>
          </w:tcPr>
          <w:p w14:paraId="704FFF3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oGL</w:t>
            </w:r>
            <w:proofErr w:type="spellEnd"/>
          </w:p>
        </w:tc>
        <w:tc>
          <w:tcPr>
            <w:tcW w:w="1134" w:type="dxa"/>
            <w:tcBorders>
              <w:top w:val="nil"/>
              <w:left w:val="nil"/>
              <w:bottom w:val="single" w:sz="4" w:space="0" w:color="auto"/>
              <w:right w:val="nil"/>
            </w:tcBorders>
            <w:shd w:val="clear" w:color="auto" w:fill="auto"/>
            <w:vAlign w:val="center"/>
            <w:hideMark/>
          </w:tcPr>
          <w:p w14:paraId="47FEEDB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3.3 tis.</w:t>
            </w:r>
          </w:p>
        </w:tc>
        <w:tc>
          <w:tcPr>
            <w:tcW w:w="1209" w:type="dxa"/>
            <w:tcBorders>
              <w:top w:val="nil"/>
              <w:left w:val="nil"/>
              <w:bottom w:val="single" w:sz="4" w:space="0" w:color="auto"/>
              <w:right w:val="nil"/>
            </w:tcBorders>
            <w:shd w:val="clear" w:color="auto" w:fill="auto"/>
            <w:vAlign w:val="center"/>
            <w:hideMark/>
          </w:tcPr>
          <w:p w14:paraId="19F1A44D"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JS</w:t>
            </w:r>
          </w:p>
        </w:tc>
        <w:tc>
          <w:tcPr>
            <w:tcW w:w="900" w:type="dxa"/>
            <w:tcBorders>
              <w:top w:val="nil"/>
              <w:left w:val="nil"/>
              <w:bottom w:val="single" w:sz="4" w:space="0" w:color="auto"/>
              <w:right w:val="nil"/>
            </w:tcBorders>
            <w:shd w:val="clear" w:color="auto" w:fill="auto"/>
            <w:vAlign w:val="center"/>
            <w:hideMark/>
          </w:tcPr>
          <w:p w14:paraId="6638E142"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ne</w:t>
            </w:r>
          </w:p>
        </w:tc>
        <w:tc>
          <w:tcPr>
            <w:tcW w:w="1530" w:type="dxa"/>
            <w:tcBorders>
              <w:top w:val="nil"/>
              <w:left w:val="nil"/>
              <w:bottom w:val="single" w:sz="4" w:space="0" w:color="auto"/>
              <w:right w:val="nil"/>
            </w:tcBorders>
            <w:shd w:val="clear" w:color="auto" w:fill="auto"/>
            <w:vAlign w:val="center"/>
            <w:hideMark/>
          </w:tcPr>
          <w:p w14:paraId="2F267F2A"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glTF</w:t>
            </w:r>
            <w:proofErr w:type="spellEnd"/>
            <w:r w:rsidRPr="006741D9">
              <w:rPr>
                <w:rFonts w:eastAsia="Times New Roman" w:cs="Calibri"/>
                <w:color w:val="000000"/>
                <w:sz w:val="18"/>
                <w:szCs w:val="18"/>
                <w:lang w:val="en-US"/>
              </w:rPr>
              <w:t xml:space="preserve">, OBJ (s </w:t>
            </w:r>
            <w:proofErr w:type="spellStart"/>
            <w:r w:rsidRPr="006741D9">
              <w:rPr>
                <w:rFonts w:eastAsia="Times New Roman" w:cs="Calibri"/>
                <w:color w:val="000000"/>
                <w:sz w:val="18"/>
                <w:szCs w:val="18"/>
                <w:lang w:val="en-US"/>
              </w:rPr>
              <w:t>doplňky</w:t>
            </w:r>
            <w:proofErr w:type="spellEnd"/>
            <w:r w:rsidRPr="006741D9">
              <w:rPr>
                <w:rFonts w:eastAsia="Times New Roman" w:cs="Calibri"/>
                <w:color w:val="000000"/>
                <w:sz w:val="18"/>
                <w:szCs w:val="18"/>
                <w:lang w:val="en-US"/>
              </w:rPr>
              <w:t>)</w:t>
            </w:r>
          </w:p>
        </w:tc>
        <w:tc>
          <w:tcPr>
            <w:tcW w:w="1440" w:type="dxa"/>
            <w:tcBorders>
              <w:top w:val="nil"/>
              <w:left w:val="nil"/>
              <w:bottom w:val="single" w:sz="4" w:space="0" w:color="auto"/>
              <w:right w:val="nil"/>
            </w:tcBorders>
            <w:shd w:val="clear" w:color="auto" w:fill="auto"/>
            <w:vAlign w:val="center"/>
            <w:hideMark/>
          </w:tcPr>
          <w:p w14:paraId="72E92E18" w14:textId="77777777" w:rsidR="00EF7E0B" w:rsidRPr="006741D9" w:rsidRDefault="00EF7E0B" w:rsidP="007A43D7">
            <w:pPr>
              <w:spacing w:after="0" w:line="240" w:lineRule="auto"/>
              <w:jc w:val="center"/>
              <w:rPr>
                <w:rFonts w:eastAsia="Times New Roman" w:cs="Calibri"/>
                <w:color w:val="000000"/>
                <w:sz w:val="18"/>
                <w:szCs w:val="18"/>
                <w:lang w:val="en-US"/>
              </w:rPr>
            </w:pPr>
            <w:proofErr w:type="spellStart"/>
            <w:r w:rsidRPr="006741D9">
              <w:rPr>
                <w:rFonts w:eastAsia="Times New Roman" w:cs="Calibri"/>
                <w:color w:val="000000"/>
                <w:sz w:val="18"/>
                <w:szCs w:val="18"/>
                <w:lang w:val="en-US"/>
              </w:rPr>
              <w:t>Vykreslování</w:t>
            </w:r>
            <w:proofErr w:type="spellEnd"/>
          </w:p>
        </w:tc>
        <w:tc>
          <w:tcPr>
            <w:tcW w:w="1170" w:type="dxa"/>
            <w:tcBorders>
              <w:top w:val="nil"/>
              <w:left w:val="nil"/>
              <w:bottom w:val="single" w:sz="4" w:space="0" w:color="auto"/>
              <w:right w:val="nil"/>
            </w:tcBorders>
            <w:shd w:val="clear" w:color="auto" w:fill="auto"/>
            <w:vAlign w:val="center"/>
            <w:hideMark/>
          </w:tcPr>
          <w:p w14:paraId="769A45A0" w14:textId="77777777" w:rsidR="00EF7E0B" w:rsidRPr="006741D9" w:rsidRDefault="00EF7E0B" w:rsidP="007A43D7">
            <w:pPr>
              <w:spacing w:after="0" w:line="240" w:lineRule="auto"/>
              <w:jc w:val="center"/>
              <w:rPr>
                <w:rFonts w:eastAsia="Times New Roman" w:cs="Calibri"/>
                <w:color w:val="000000"/>
                <w:sz w:val="18"/>
                <w:szCs w:val="18"/>
                <w:lang w:val="en-US"/>
              </w:rPr>
            </w:pPr>
            <w:r w:rsidRPr="006741D9">
              <w:rPr>
                <w:rFonts w:eastAsia="Times New Roman" w:cs="Calibri"/>
                <w:color w:val="000000"/>
                <w:sz w:val="18"/>
                <w:szCs w:val="18"/>
                <w:lang w:val="en-US"/>
              </w:rPr>
              <w:t>MIT</w:t>
            </w:r>
          </w:p>
        </w:tc>
      </w:tr>
    </w:tbl>
    <w:p w14:paraId="753C55AC" w14:textId="77777777" w:rsidR="00EF7E0B" w:rsidRPr="006741D9" w:rsidRDefault="00EF7E0B" w:rsidP="00EF7E0B">
      <w:pPr>
        <w:pStyle w:val="Normlnprvnodsazen"/>
        <w:ind w:firstLine="0"/>
        <w:rPr>
          <w:lang w:val="en-US" w:eastAsia="en-US"/>
        </w:rPr>
      </w:pPr>
    </w:p>
    <w:p w14:paraId="26AF96D4" w14:textId="77777777" w:rsidR="00EF7E0B" w:rsidRPr="006741D9" w:rsidRDefault="00EF7E0B" w:rsidP="00EF7E0B">
      <w:r w:rsidRPr="006741D9">
        <w:t xml:space="preserve">Pro další analýzu jako vhodné </w:t>
      </w:r>
      <w:r>
        <w:t xml:space="preserve">byly vybrány populární řešení </w:t>
      </w:r>
      <w:r w:rsidRPr="0078152F">
        <w:rPr>
          <w:b/>
          <w:bCs/>
        </w:rPr>
        <w:t>three.js</w:t>
      </w:r>
      <w:r>
        <w:t xml:space="preserve">, </w:t>
      </w:r>
      <w:r w:rsidRPr="0078152F">
        <w:rPr>
          <w:b/>
          <w:bCs/>
        </w:rPr>
        <w:t>Babylon.js</w:t>
      </w:r>
      <w:r>
        <w:t xml:space="preserve"> a </w:t>
      </w:r>
      <w:proofErr w:type="spellStart"/>
      <w:r w:rsidRPr="0078152F">
        <w:rPr>
          <w:b/>
          <w:bCs/>
        </w:rPr>
        <w:t>PlayCanvas</w:t>
      </w:r>
      <w:proofErr w:type="spellEnd"/>
      <w:r>
        <w:t xml:space="preserve">, jelikož jako jediné poskytují přímou podporu pro </w:t>
      </w:r>
      <w:proofErr w:type="spellStart"/>
      <w:r>
        <w:t>WebXR</w:t>
      </w:r>
      <w:proofErr w:type="spellEnd"/>
      <w:r>
        <w:t xml:space="preserve"> API. </w:t>
      </w:r>
    </w:p>
    <w:p w14:paraId="1600A7B8" w14:textId="21422A5C" w:rsidR="00A45B30" w:rsidRPr="00A45B30" w:rsidRDefault="00EF7E0B" w:rsidP="00A45B30">
      <w:pPr>
        <w:rPr>
          <w:b/>
          <w:bCs/>
        </w:rPr>
      </w:pPr>
      <w:r w:rsidRPr="009D3674">
        <w:rPr>
          <w:b/>
          <w:bCs/>
        </w:rPr>
        <w:t>Three.js</w:t>
      </w:r>
    </w:p>
    <w:p w14:paraId="04FED468" w14:textId="77777777" w:rsidR="00EF7E0B" w:rsidRDefault="00EF7E0B" w:rsidP="00EF7E0B">
      <w:r w:rsidRPr="008F062B">
        <w:t>Jedná se o Javascript knihovnu, tvořící abstrakci pro práci s </w:t>
      </w:r>
      <w:proofErr w:type="spellStart"/>
      <w:r w:rsidRPr="008F062B">
        <w:t>WebGL</w:t>
      </w:r>
      <w:proofErr w:type="spellEnd"/>
      <w:r w:rsidRPr="008F062B">
        <w:t xml:space="preserve">. Knihovna byla vytvořena Ricardem </w:t>
      </w:r>
      <w:proofErr w:type="spellStart"/>
      <w:r w:rsidRPr="008F062B">
        <w:t>Cabellem</w:t>
      </w:r>
      <w:proofErr w:type="spellEnd"/>
      <w:r w:rsidRPr="008F062B">
        <w:t xml:space="preserve"> (Mr. </w:t>
      </w:r>
      <w:proofErr w:type="spellStart"/>
      <w:r w:rsidRPr="008F062B">
        <w:t>Doob</w:t>
      </w:r>
      <w:proofErr w:type="spellEnd"/>
      <w:r w:rsidRPr="008F062B">
        <w:t xml:space="preserve">) a je publikována pod MIT Licencí. Jedná se o velice populární knihovnu (více nežli 1.1 mil. instalací skrze </w:t>
      </w:r>
      <w:proofErr w:type="spellStart"/>
      <w:r w:rsidRPr="008F062B">
        <w:t>npm</w:t>
      </w:r>
      <w:proofErr w:type="spellEnd"/>
      <w:r w:rsidRPr="008F062B">
        <w:t xml:space="preserve">), která je v aktivním vývoji. </w:t>
      </w:r>
      <w:r w:rsidRPr="008F062B">
        <w:fldChar w:fldCharType="begin"/>
      </w:r>
      <w:r w:rsidRPr="008F062B">
        <w:instrText xml:space="preserve"> ADDIN ZOTERO_ITEM CSL_CITATION {"citationID":"qtsB4dcu","properties":{"formattedCitation":"(npm 2023)","plainCitation":"(npm 2023)","noteIndex":0},"citationItems":[{"id":2007,"uris":["http://zotero.org/groups/4599106/items/V9AA892P"],"itemData":{"id":2007,"type":"webpage","abstract":"JavaScript 3D library. Latest version: 0.157.0, last published: 16 days ago. Start using three in your project by running `npm i three`. There are 3272 other projects in the npm registry using three.","container-title":"npm","language":"en","title":"three","URL":"https://www.npmjs.com/package/three","author":[{"family":"npm","given":""}],"accessed":{"date-parts":[["2023",10,14]]},"issued":{"date-parts":[["2023",9,28]]},"citation-key":"npmThree2023"}}],"schema":"https://github.com/citation-style-language/schema/raw/master/csl-citation.json"} </w:instrText>
      </w:r>
      <w:r w:rsidRPr="008F062B">
        <w:fldChar w:fldCharType="separate"/>
      </w:r>
      <w:r w:rsidRPr="008F062B">
        <w:t>(npm 2023)</w:t>
      </w:r>
      <w:r w:rsidRPr="008F062B">
        <w:fldChar w:fldCharType="end"/>
      </w:r>
      <w:r w:rsidRPr="008F062B">
        <w:t xml:space="preserve"> Knihovna poskytuje velice detailní a udržovanou </w:t>
      </w:r>
      <w:r w:rsidRPr="009D3674">
        <w:t>dokumentaci</w:t>
      </w:r>
      <w:r w:rsidRPr="008F062B">
        <w:t>,</w:t>
      </w:r>
      <w:r>
        <w:t xml:space="preserve"> širokou komunitu s řadou již existujících implementací.</w:t>
      </w:r>
      <w:r w:rsidRPr="008F062B">
        <w:t xml:space="preserve"> </w:t>
      </w:r>
      <w:r>
        <w:t>Z</w:t>
      </w:r>
      <w:r w:rsidRPr="008F062B">
        <w:t> tohoto důvodu je three.js de-facto standard pro renderování 3D grafiky na webu</w:t>
      </w:r>
      <w:r>
        <w:t xml:space="preserve"> </w:t>
      </w:r>
      <w:r>
        <w:fldChar w:fldCharType="begin"/>
      </w:r>
      <w:r>
        <w:instrText xml:space="preserve"> ADDIN ZOTERO_ITEM CSL_CITATION {"citationID":"WG7Si8BA","properties":{"formattedCitation":"(Meta Developers 2022)","plainCitation":"(Meta Developers 2022)","noteIndex":0},"citationItems":[{"id":2036,"uris":["http://zotero.org/groups/4599106/items/KQFT3VZ3"],"itemData":{"id":2036,"type":"speech","abstract":"This talk will cover the engines, content pipelines and tools that are available to help you make high quality and high performance WebXR experiences. You’ll also see the unveiling of a new WebXR case study app that is being open sourced to provide a hands-on example of how to build a VR app for the browser.","title":"Meta Connect 2022 | Build Great WebXR Experiences","URL":"https://www.youtube.com/watch?v=xdr4BM0jgF8","author":[{"literal":"Meta Developers"}],"accessed":{"date-parts":[["2023",10,19]]},"issued":{"date-parts":[["2022",10,14]]},"citation-key":"metadevelopersMetaConnect20222022"}}],"schema":"https://github.com/citation-style-language/schema/raw/master/csl-citation.json"} </w:instrText>
      </w:r>
      <w:r>
        <w:fldChar w:fldCharType="separate"/>
      </w:r>
      <w:r w:rsidRPr="008F062B">
        <w:t>(Meta Developers 2022)</w:t>
      </w:r>
      <w:r>
        <w:fldChar w:fldCharType="end"/>
      </w:r>
      <w:r w:rsidRPr="008F062B">
        <w:t>.</w:t>
      </w:r>
      <w:r>
        <w:t xml:space="preserve"> </w:t>
      </w:r>
      <w:r w:rsidRPr="008F062B">
        <w:t xml:space="preserve">Three.js </w:t>
      </w:r>
      <w:proofErr w:type="gramStart"/>
      <w:r w:rsidRPr="008F062B">
        <w:t>vytváří</w:t>
      </w:r>
      <w:proofErr w:type="gramEnd"/>
      <w:r w:rsidRPr="008F062B">
        <w:t xml:space="preserve"> vlastní ekosystém frameworků a implementací, které rozšiřují její funkcionalitu</w:t>
      </w:r>
      <w:r>
        <w:t>.</w:t>
      </w:r>
    </w:p>
    <w:p w14:paraId="3F275832" w14:textId="77777777" w:rsidR="00EF7E0B" w:rsidRDefault="00EF7E0B" w:rsidP="00EF7E0B">
      <w:pPr>
        <w:pStyle w:val="ListParagraph"/>
        <w:numPr>
          <w:ilvl w:val="0"/>
          <w:numId w:val="55"/>
        </w:numPr>
      </w:pPr>
      <w:r w:rsidRPr="00CA4B60">
        <w:rPr>
          <w:b/>
          <w:bCs/>
        </w:rPr>
        <w:t xml:space="preserve">r3f </w:t>
      </w:r>
      <w:r>
        <w:t>(</w:t>
      </w:r>
      <w:proofErr w:type="spellStart"/>
      <w:r>
        <w:t>React</w:t>
      </w:r>
      <w:proofErr w:type="spellEnd"/>
      <w:r>
        <w:t xml:space="preserve"> </w:t>
      </w:r>
      <w:proofErr w:type="spellStart"/>
      <w:r>
        <w:t>Three</w:t>
      </w:r>
      <w:proofErr w:type="spellEnd"/>
      <w:r>
        <w:t xml:space="preserve"> </w:t>
      </w:r>
      <w:proofErr w:type="spellStart"/>
      <w:r>
        <w:t>Fiber</w:t>
      </w:r>
      <w:proofErr w:type="spellEnd"/>
      <w:r>
        <w:t>)</w:t>
      </w:r>
      <w:r w:rsidRPr="008F062B">
        <w:t xml:space="preserve"> –</w:t>
      </w:r>
      <w:r>
        <w:t xml:space="preserve"> Knihovna pro tvorbu interaktivních </w:t>
      </w:r>
      <w:proofErr w:type="gramStart"/>
      <w:r>
        <w:t>3D</w:t>
      </w:r>
      <w:proofErr w:type="gramEnd"/>
      <w:r>
        <w:t xml:space="preserve"> uživatelských rozhraní pomocí frameworku </w:t>
      </w:r>
      <w:proofErr w:type="spellStart"/>
      <w:r>
        <w:t>React</w:t>
      </w:r>
      <w:proofErr w:type="spellEnd"/>
      <w:r>
        <w:t xml:space="preserve"> JS. </w:t>
      </w:r>
    </w:p>
    <w:p w14:paraId="636F5BC4" w14:textId="77777777" w:rsidR="00EF7E0B" w:rsidRDefault="00EF7E0B" w:rsidP="00EF7E0B">
      <w:pPr>
        <w:pStyle w:val="ListParagraph"/>
        <w:numPr>
          <w:ilvl w:val="0"/>
          <w:numId w:val="55"/>
        </w:numPr>
      </w:pPr>
      <w:r>
        <w:rPr>
          <w:b/>
          <w:bCs/>
        </w:rPr>
        <w:t>A-</w:t>
      </w:r>
      <w:proofErr w:type="spellStart"/>
      <w:r>
        <w:rPr>
          <w:b/>
          <w:bCs/>
        </w:rPr>
        <w:t>frame</w:t>
      </w:r>
      <w:proofErr w:type="spellEnd"/>
      <w:r w:rsidRPr="008F062B">
        <w:t xml:space="preserve"> – </w:t>
      </w:r>
      <w:r>
        <w:t>Deklarativní systém pro tvorbu virtuálních prostředí a integraci s </w:t>
      </w:r>
      <w:proofErr w:type="spellStart"/>
      <w:r>
        <w:t>WebXR</w:t>
      </w:r>
      <w:proofErr w:type="spellEnd"/>
      <w:r>
        <w:t xml:space="preserve"> API.  </w:t>
      </w:r>
      <w:r w:rsidRPr="00DA7E52">
        <w:rPr>
          <w:highlight w:val="yellow"/>
        </w:rPr>
        <w:t>(viz. X)</w:t>
      </w:r>
    </w:p>
    <w:p w14:paraId="422053BB" w14:textId="77777777" w:rsidR="00EF7E0B" w:rsidRDefault="00EF7E0B" w:rsidP="00EF7E0B">
      <w:pPr>
        <w:pStyle w:val="ListParagraph"/>
        <w:numPr>
          <w:ilvl w:val="0"/>
          <w:numId w:val="55"/>
        </w:numPr>
      </w:pPr>
      <w:r w:rsidRPr="00CA4B60">
        <w:rPr>
          <w:b/>
          <w:bCs/>
        </w:rPr>
        <w:t>Ammo.js, Cannon.js</w:t>
      </w:r>
      <w:r>
        <w:t xml:space="preserve"> – Knihovny dodávající funkcionalitu fyzikálních simulací – klíčové pro interakci objektů. </w:t>
      </w:r>
    </w:p>
    <w:p w14:paraId="6D390B7E" w14:textId="47C64AC3" w:rsidR="00EF7E0B" w:rsidRDefault="00EF7E0B" w:rsidP="00EF7E0B">
      <w:pPr>
        <w:pStyle w:val="ListParagraph"/>
        <w:numPr>
          <w:ilvl w:val="0"/>
          <w:numId w:val="55"/>
        </w:numPr>
      </w:pPr>
      <w:proofErr w:type="spellStart"/>
      <w:r>
        <w:rPr>
          <w:b/>
          <w:bCs/>
        </w:rPr>
        <w:t>Needle</w:t>
      </w:r>
      <w:proofErr w:type="spellEnd"/>
      <w:r w:rsidR="005F7100">
        <w:rPr>
          <w:b/>
          <w:bCs/>
        </w:rPr>
        <w:t xml:space="preserve"> </w:t>
      </w:r>
      <w:proofErr w:type="spellStart"/>
      <w:r>
        <w:rPr>
          <w:b/>
          <w:bCs/>
        </w:rPr>
        <w:t>engine</w:t>
      </w:r>
      <w:proofErr w:type="spellEnd"/>
      <w:r>
        <w:rPr>
          <w:b/>
          <w:bCs/>
        </w:rPr>
        <w:t xml:space="preserve"> </w:t>
      </w:r>
      <w:r>
        <w:t xml:space="preserve">– integrace desktopových aplikací Unity, </w:t>
      </w:r>
      <w:proofErr w:type="spellStart"/>
      <w:r>
        <w:t>Blender</w:t>
      </w:r>
      <w:proofErr w:type="spellEnd"/>
      <w:r>
        <w:t xml:space="preserve"> aj. </w:t>
      </w:r>
      <w:r w:rsidRPr="00DA7E52">
        <w:rPr>
          <w:highlight w:val="yellow"/>
        </w:rPr>
        <w:t>(viz. X)</w:t>
      </w:r>
    </w:p>
    <w:p w14:paraId="40A91B86" w14:textId="1A7B12C4" w:rsidR="00EF7E0B" w:rsidRPr="009D3674" w:rsidRDefault="00EF7E0B" w:rsidP="00EF7E0B">
      <w:pPr>
        <w:pStyle w:val="Normlnprvnodsazen"/>
        <w:rPr>
          <w:lang w:eastAsia="en-US"/>
        </w:rPr>
      </w:pPr>
      <w:r>
        <w:rPr>
          <w:lang w:eastAsia="en-US"/>
        </w:rPr>
        <w:t>Three.js poskytuje soubor tříd pro jednotlivé komponenty 3D vizualizace popsané v </w:t>
      </w:r>
      <w:r w:rsidRPr="00D643C8">
        <w:rPr>
          <w:highlight w:val="yellow"/>
          <w:lang w:eastAsia="en-US"/>
        </w:rPr>
        <w:t>kap. X.</w:t>
      </w:r>
      <w:r>
        <w:rPr>
          <w:lang w:eastAsia="en-US"/>
        </w:rPr>
        <w:t xml:space="preserve"> Jednotlivé třídy. Hlavním rozhraním </w:t>
      </w:r>
      <w:r w:rsidRPr="009D3674">
        <w:t xml:space="preserve">je </w:t>
      </w:r>
      <w:proofErr w:type="spellStart"/>
      <w:r w:rsidRPr="005F7100">
        <w:rPr>
          <w:i/>
          <w:iCs/>
        </w:rPr>
        <w:t>Renderer</w:t>
      </w:r>
      <w:proofErr w:type="spellEnd"/>
      <w:r w:rsidRPr="009D3674">
        <w:t xml:space="preserve">, který při poskytnutí Scény a Kamery umožní skrze </w:t>
      </w:r>
      <w:proofErr w:type="spellStart"/>
      <w:r w:rsidRPr="009D3674">
        <w:t>WebGL</w:t>
      </w:r>
      <w:proofErr w:type="spellEnd"/>
      <w:r w:rsidRPr="009D3674">
        <w:t xml:space="preserve"> vykreslit část 3D prostředí, které je v záběru kamery jakožto 2D obraz v rámci </w:t>
      </w:r>
      <w:r w:rsidRPr="009D3674">
        <w:rPr>
          <w:lang w:val="en-US"/>
        </w:rPr>
        <w:t>&lt;</w:t>
      </w:r>
      <w:proofErr w:type="spellStart"/>
      <w:r w:rsidRPr="009D3674">
        <w:t>canvas</w:t>
      </w:r>
      <w:proofErr w:type="spellEnd"/>
      <w:r w:rsidRPr="009D3674">
        <w:t>&gt; HTML elementu.</w:t>
      </w:r>
      <w:r>
        <w:t xml:space="preserve"> Hlavní strukturou v three.js je graf scény </w:t>
      </w:r>
      <w:r w:rsidRPr="005F7100">
        <w:rPr>
          <w:highlight w:val="yellow"/>
        </w:rPr>
        <w:t>(</w:t>
      </w:r>
      <w:proofErr w:type="spellStart"/>
      <w:r w:rsidRPr="005F7100">
        <w:rPr>
          <w:highlight w:val="yellow"/>
        </w:rPr>
        <w:t>Obr.X</w:t>
      </w:r>
      <w:proofErr w:type="spellEnd"/>
      <w:r w:rsidRPr="005F7100">
        <w:rPr>
          <w:highlight w:val="yellow"/>
        </w:rPr>
        <w:t>)</w:t>
      </w:r>
      <w:r>
        <w:t xml:space="preserve"> popsaný v </w:t>
      </w:r>
      <w:r w:rsidRPr="00D643C8">
        <w:rPr>
          <w:highlight w:val="yellow"/>
        </w:rPr>
        <w:t>kap. X.</w:t>
      </w:r>
      <w:r>
        <w:t xml:space="preserve"> Specifika implementace dalších komponent jsou obdobná jejich popisu v </w:t>
      </w:r>
      <w:r w:rsidRPr="00D643C8">
        <w:rPr>
          <w:highlight w:val="yellow"/>
        </w:rPr>
        <w:t>kap. X.</w:t>
      </w:r>
      <w:r>
        <w:t xml:space="preserve"> </w:t>
      </w:r>
    </w:p>
    <w:p w14:paraId="3291AA1D" w14:textId="77777777" w:rsidR="00EF7E0B" w:rsidRPr="008F062B" w:rsidRDefault="00EF7E0B" w:rsidP="00EF7E0B"/>
    <w:p w14:paraId="1937EA7D" w14:textId="77777777" w:rsidR="00EF7E0B" w:rsidRDefault="00EF7E0B" w:rsidP="00EF7E0B">
      <w:pPr>
        <w:keepNext/>
      </w:pPr>
      <w:r>
        <w:rPr>
          <w:noProof/>
        </w:rPr>
        <w:lastRenderedPageBreak/>
        <w:drawing>
          <wp:inline distT="0" distB="0" distL="0" distR="0" wp14:anchorId="05E8D75C" wp14:editId="509AA2B0">
            <wp:extent cx="3390900" cy="2251725"/>
            <wp:effectExtent l="0" t="0" r="0" b="0"/>
            <wp:docPr id="14445577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717" name="Graphic 14445577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399969" cy="2257747"/>
                    </a:xfrm>
                    <a:prstGeom prst="rect">
                      <a:avLst/>
                    </a:prstGeom>
                  </pic:spPr>
                </pic:pic>
              </a:graphicData>
            </a:graphic>
          </wp:inline>
        </w:drawing>
      </w:r>
      <w:r w:rsidRPr="000E0587">
        <w:rPr>
          <w:noProof/>
        </w:rPr>
        <w:t xml:space="preserve"> </w:t>
      </w:r>
      <w:r>
        <w:rPr>
          <w:noProof/>
        </w:rPr>
        <w:drawing>
          <wp:inline distT="0" distB="0" distL="0" distR="0" wp14:anchorId="5760119A" wp14:editId="1B902EB8">
            <wp:extent cx="2028825" cy="2277979"/>
            <wp:effectExtent l="0" t="0" r="0" b="0"/>
            <wp:docPr id="17134370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7067" name="Graphic 171343706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037693" cy="2287936"/>
                    </a:xfrm>
                    <a:prstGeom prst="rect">
                      <a:avLst/>
                    </a:prstGeom>
                  </pic:spPr>
                </pic:pic>
              </a:graphicData>
            </a:graphic>
          </wp:inline>
        </w:drawing>
      </w:r>
    </w:p>
    <w:p w14:paraId="112B699F" w14:textId="3549C1D0" w:rsidR="00EF7E0B" w:rsidRPr="00262EC3" w:rsidRDefault="00EF7E0B" w:rsidP="00EF7E0B">
      <w:pPr>
        <w:pStyle w:val="Caption"/>
        <w:rPr>
          <w:highlight w:val="yellow"/>
        </w:rPr>
      </w:pPr>
      <w:r>
        <w:t xml:space="preserve">Obr. </w:t>
      </w:r>
      <w:r>
        <w:fldChar w:fldCharType="begin"/>
      </w:r>
      <w:r>
        <w:instrText xml:space="preserve"> SEQ Obr. \* ARABIC </w:instrText>
      </w:r>
      <w:r>
        <w:fldChar w:fldCharType="separate"/>
      </w:r>
      <w:r w:rsidR="002165DC">
        <w:rPr>
          <w:noProof/>
        </w:rPr>
        <w:t>26</w:t>
      </w:r>
      <w:r>
        <w:fldChar w:fldCharType="end"/>
      </w:r>
      <w:r>
        <w:t xml:space="preserve"> Graf scény a kartézský souřadnicový systém three.js aplikace. </w:t>
      </w:r>
      <w:r>
        <w:fldChar w:fldCharType="begin"/>
      </w:r>
      <w:r>
        <w:instrText xml:space="preserve"> ADDIN ZOTERO_ITEM CSL_CITATION {"citationID":"aU2zvND6","properties":{"formattedCitation":"(three.js Contributors 2023c; Discover three.js Contributors 2023)","plainCitation":"(three.js Contributors 2023c; Discover three.js Contributors 2023)","noteIndex":0},"citationItems":[{"id":1967,"uris":["http://zotero.org/groups/4599106/items/ZRQ8KL49"],"itemData":{"id":1967,"type":"webpage","title":"Scene – three.js docs","URL":"https://threejs.org/docs/#api/en/scenes/Scene","author":[{"family":"three.js Contributors","given":""}],"accessed":{"date-parts":[["2023",9,21]]},"issued":{"date-parts":[["2023"]]},"citation-key":"three.jscontributorsSceneThreeJs2023"}},{"id":2054,"uris":["http://zotero.org/groups/4599106/items/W2QP8V64"],"itemData":{"id":2054,"type":"book","abstract":"Amazingly, the tiny three.js core contains the same physically based rendering (PBR) algorithms used by giants like Unreal, Unity, Disney, and Pixar. Here, we show you how to use physically-accurate materials and lighting in your scenes.","language":"en","source":"discoverthreejs.com","title":"Discover three.js","URL":"https://discoverthreejs.com/","author":[{"family":"Discover three.js Contributors","given":""}],"accessed":{"date-parts":[["2023",10,31]]},"issued":{"date-parts":[["2023"]]},"citation-key":"discoverthree.jscontributorsDiscoverThreeJs2023"}}],"schema":"https://github.com/citation-style-language/schema/raw/master/csl-citation.json"} </w:instrText>
      </w:r>
      <w:r>
        <w:fldChar w:fldCharType="separate"/>
      </w:r>
      <w:r w:rsidRPr="0078152F">
        <w:t>(three.js Contributors 2023c; Discover three.js Contributors 2023)</w:t>
      </w:r>
      <w:r>
        <w:fldChar w:fldCharType="end"/>
      </w:r>
    </w:p>
    <w:p w14:paraId="497FB2AE" w14:textId="3C71AB3E" w:rsidR="00EF7E0B" w:rsidRDefault="00EF7E0B" w:rsidP="00EF7E0B">
      <w:pPr>
        <w:pStyle w:val="Normlnprvnodsazen"/>
        <w:rPr>
          <w:lang w:eastAsia="en-US"/>
        </w:rPr>
      </w:pPr>
      <w:proofErr w:type="spellStart"/>
      <w:r>
        <w:rPr>
          <w:lang w:eastAsia="en-US"/>
        </w:rPr>
        <w:t>Geolokace</w:t>
      </w:r>
      <w:proofErr w:type="spellEnd"/>
      <w:r>
        <w:rPr>
          <w:lang w:eastAsia="en-US"/>
        </w:rPr>
        <w:t xml:space="preserve"> v three.js není </w:t>
      </w:r>
      <w:r w:rsidRPr="00D643C8">
        <w:t>inherentně</w:t>
      </w:r>
      <w:r>
        <w:rPr>
          <w:lang w:eastAsia="en-US"/>
        </w:rPr>
        <w:t xml:space="preserve"> implementována. Využívá </w:t>
      </w:r>
      <w:proofErr w:type="gramStart"/>
      <w:r>
        <w:rPr>
          <w:lang w:eastAsia="en-US"/>
        </w:rPr>
        <w:t>3D</w:t>
      </w:r>
      <w:proofErr w:type="gramEnd"/>
      <w:r>
        <w:rPr>
          <w:lang w:eastAsia="en-US"/>
        </w:rPr>
        <w:t xml:space="preserve"> kartézské soustavy kdy střed scény je (x = 0, y = 0, z = 0) a jednotkou je metr. Jedná se o standard pro vykreslovací </w:t>
      </w:r>
      <w:proofErr w:type="spellStart"/>
      <w:r>
        <w:rPr>
          <w:lang w:eastAsia="en-US"/>
        </w:rPr>
        <w:t>enginy</w:t>
      </w:r>
      <w:proofErr w:type="spellEnd"/>
      <w:r>
        <w:rPr>
          <w:lang w:eastAsia="en-US"/>
        </w:rPr>
        <w:t xml:space="preserve"> a jiné 3D softwary. Orientace os je však častým problémem nekompatibility jak mezi softwarovými řešeními, tak i kartografickými souřadnicovými systémy. V three.js každý z objektů, který je v rámci scény má svůj lokální kartézský souřadnicový systém. TRS (</w:t>
      </w:r>
      <w:r w:rsidRPr="005F7100">
        <w:rPr>
          <w:i/>
          <w:iCs/>
          <w:lang w:eastAsia="en-US"/>
        </w:rPr>
        <w:t>translace</w:t>
      </w:r>
      <w:r>
        <w:rPr>
          <w:lang w:eastAsia="en-US"/>
        </w:rPr>
        <w:t xml:space="preserve">, </w:t>
      </w:r>
      <w:r w:rsidRPr="005F7100">
        <w:rPr>
          <w:i/>
          <w:iCs/>
          <w:lang w:eastAsia="en-US"/>
        </w:rPr>
        <w:t>rotace</w:t>
      </w:r>
      <w:r>
        <w:rPr>
          <w:lang w:eastAsia="en-US"/>
        </w:rPr>
        <w:t xml:space="preserve">, </w:t>
      </w:r>
      <w:proofErr w:type="spellStart"/>
      <w:r w:rsidRPr="005F7100">
        <w:rPr>
          <w:i/>
          <w:iCs/>
          <w:lang w:eastAsia="en-US"/>
        </w:rPr>
        <w:t>scaling</w:t>
      </w:r>
      <w:proofErr w:type="spellEnd"/>
      <w:r>
        <w:rPr>
          <w:lang w:eastAsia="en-US"/>
        </w:rPr>
        <w:t xml:space="preserve">) je definována v souřadnicovém systému </w:t>
      </w:r>
      <w:r w:rsidR="005A518A">
        <w:rPr>
          <w:lang w:eastAsia="en-US"/>
        </w:rPr>
        <w:t>rodičovského</w:t>
      </w:r>
      <w:r>
        <w:rPr>
          <w:lang w:eastAsia="en-US"/>
        </w:rPr>
        <w:t xml:space="preserve"> </w:t>
      </w:r>
      <w:proofErr w:type="spellStart"/>
      <w:r>
        <w:rPr>
          <w:lang w:eastAsia="en-US"/>
        </w:rPr>
        <w:t>nódu</w:t>
      </w:r>
      <w:proofErr w:type="spellEnd"/>
      <w:r>
        <w:rPr>
          <w:lang w:eastAsia="en-US"/>
        </w:rPr>
        <w:t xml:space="preserve"> v rámci grafu scény. </w:t>
      </w:r>
    </w:p>
    <w:p w14:paraId="42F6A6B6" w14:textId="77777777" w:rsidR="00EF7E0B" w:rsidRDefault="00EF7E0B" w:rsidP="00EF7E0B">
      <w:pPr>
        <w:pStyle w:val="Normlnprvnodsazen"/>
        <w:rPr>
          <w:lang w:eastAsia="en-US"/>
        </w:rPr>
      </w:pPr>
      <w:r w:rsidRPr="00C74EEE">
        <w:rPr>
          <w:lang w:eastAsia="en-US"/>
        </w:rPr>
        <w:t>Three.js poskytuje abstrakci pro tvorbu VP</w:t>
      </w:r>
      <w:r>
        <w:rPr>
          <w:lang w:eastAsia="en-US"/>
        </w:rPr>
        <w:t xml:space="preserve">, za účelem dosažení interaktivního VP je však nutné svět animovat, </w:t>
      </w:r>
      <w:r w:rsidRPr="00397AC6">
        <w:t>tedy</w:t>
      </w:r>
      <w:r>
        <w:rPr>
          <w:lang w:eastAsia="en-US"/>
        </w:rPr>
        <w:t xml:space="preserve"> vykreslit požadovaný počet snímků. Tato operace je v three.js nazývána </w:t>
      </w:r>
      <w:proofErr w:type="spellStart"/>
      <w:r w:rsidRPr="00C74EEE">
        <w:rPr>
          <w:i/>
          <w:iCs/>
          <w:lang w:eastAsia="en-US"/>
        </w:rPr>
        <w:t>Animation</w:t>
      </w:r>
      <w:proofErr w:type="spellEnd"/>
      <w:r w:rsidRPr="00C74EEE">
        <w:rPr>
          <w:i/>
          <w:iCs/>
          <w:lang w:eastAsia="en-US"/>
        </w:rPr>
        <w:t xml:space="preserve"> </w:t>
      </w:r>
      <w:proofErr w:type="spellStart"/>
      <w:r w:rsidRPr="00C74EEE">
        <w:rPr>
          <w:i/>
          <w:iCs/>
          <w:lang w:eastAsia="en-US"/>
        </w:rPr>
        <w:t>loop</w:t>
      </w:r>
      <w:proofErr w:type="spellEnd"/>
      <w:r w:rsidRPr="00C74EEE">
        <w:rPr>
          <w:i/>
          <w:iCs/>
          <w:lang w:eastAsia="en-US"/>
        </w:rPr>
        <w:t>,</w:t>
      </w:r>
      <w:r>
        <w:rPr>
          <w:lang w:eastAsia="en-US"/>
        </w:rPr>
        <w:t xml:space="preserve"> pomocní, níž je vykreslováno X snímků za Y časovou jednotku. Pro dosažení 60 FPS je potřeba vykreslit snímek každých 16 milisekund. Tato operace je velice podobná tzv. </w:t>
      </w:r>
      <w:r w:rsidRPr="00C74EEE">
        <w:rPr>
          <w:i/>
          <w:iCs/>
          <w:lang w:eastAsia="en-US"/>
        </w:rPr>
        <w:t xml:space="preserve">Game </w:t>
      </w:r>
      <w:proofErr w:type="spellStart"/>
      <w:r w:rsidRPr="00C74EEE">
        <w:rPr>
          <w:i/>
          <w:iCs/>
          <w:lang w:eastAsia="en-US"/>
        </w:rPr>
        <w:t>Loop</w:t>
      </w:r>
      <w:proofErr w:type="spellEnd"/>
      <w:r>
        <w:rPr>
          <w:i/>
          <w:iCs/>
          <w:lang w:eastAsia="en-US"/>
        </w:rPr>
        <w:t xml:space="preserve">. </w:t>
      </w:r>
      <w:r>
        <w:rPr>
          <w:lang w:eastAsia="en-US"/>
        </w:rPr>
        <w:t xml:space="preserve">Termín pocházející z herního vývojářství popisující cyklus průběhu hry skrze operace: 1) Získání uživatelského vstupu, 2) Výpočtu simulací, 3) Aktualizace animací, 4) Vykreslení snímku. V případě vývoje aplikace pro virtuální realitu je nutné tuto animační smyčku vhodně synchronizovat s životním cyklem </w:t>
      </w:r>
      <w:proofErr w:type="spellStart"/>
      <w:r>
        <w:rPr>
          <w:lang w:eastAsia="en-US"/>
        </w:rPr>
        <w:t>WebXR</w:t>
      </w:r>
      <w:proofErr w:type="spellEnd"/>
      <w:r>
        <w:rPr>
          <w:lang w:eastAsia="en-US"/>
        </w:rPr>
        <w:t xml:space="preserve"> aplikace </w:t>
      </w:r>
      <w:r w:rsidRPr="00C74EEE">
        <w:rPr>
          <w:highlight w:val="yellow"/>
          <w:lang w:eastAsia="en-US"/>
        </w:rPr>
        <w:t>(viz. kap. X).</w:t>
      </w:r>
      <w:r w:rsidRPr="00C74EEE">
        <w:rPr>
          <w:lang w:eastAsia="en-US"/>
        </w:rPr>
        <w:t xml:space="preserve"> </w:t>
      </w:r>
    </w:p>
    <w:p w14:paraId="02A45E8A" w14:textId="01F5A2B9" w:rsidR="00BC27A5" w:rsidRPr="00684CA4" w:rsidRDefault="00EF7E0B" w:rsidP="00684CA4">
      <w:pPr>
        <w:pStyle w:val="Normlnprvnodsazen"/>
        <w:rPr>
          <w:lang w:eastAsia="en-US"/>
        </w:rPr>
      </w:pPr>
      <w:r>
        <w:rPr>
          <w:lang w:eastAsia="en-US"/>
        </w:rPr>
        <w:t>Propojení s </w:t>
      </w:r>
      <w:proofErr w:type="spellStart"/>
      <w:r>
        <w:rPr>
          <w:lang w:eastAsia="en-US"/>
        </w:rPr>
        <w:t>WebXR</w:t>
      </w:r>
      <w:proofErr w:type="spellEnd"/>
      <w:r>
        <w:rPr>
          <w:lang w:eastAsia="en-US"/>
        </w:rPr>
        <w:t xml:space="preserve"> životním cyklem je v three.js implementováno skrze třídu </w:t>
      </w:r>
      <w:proofErr w:type="spellStart"/>
      <w:r>
        <w:rPr>
          <w:lang w:eastAsia="en-US"/>
        </w:rPr>
        <w:t>VRButton</w:t>
      </w:r>
      <w:proofErr w:type="spellEnd"/>
      <w:r>
        <w:rPr>
          <w:lang w:eastAsia="en-US"/>
        </w:rPr>
        <w:t xml:space="preserve">. Návratovou hodnotou třídy </w:t>
      </w:r>
      <w:proofErr w:type="spellStart"/>
      <w:r>
        <w:rPr>
          <w:lang w:eastAsia="en-US"/>
        </w:rPr>
        <w:t>VRButton</w:t>
      </w:r>
      <w:proofErr w:type="spellEnd"/>
      <w:r>
        <w:rPr>
          <w:lang w:eastAsia="en-US"/>
        </w:rPr>
        <w:t xml:space="preserve"> je html </w:t>
      </w:r>
      <w:r w:rsidR="005A518A">
        <w:rPr>
          <w:lang w:val="en-US" w:eastAsia="en-US"/>
        </w:rPr>
        <w:t>&lt;</w:t>
      </w:r>
      <w:proofErr w:type="spellStart"/>
      <w:r>
        <w:rPr>
          <w:lang w:eastAsia="en-US"/>
        </w:rPr>
        <w:t>button</w:t>
      </w:r>
      <w:proofErr w:type="spellEnd"/>
      <w:r w:rsidR="005A518A">
        <w:rPr>
          <w:lang w:eastAsia="en-US"/>
        </w:rPr>
        <w:t xml:space="preserve">&gt; </w:t>
      </w:r>
      <w:r>
        <w:rPr>
          <w:lang w:eastAsia="en-US"/>
        </w:rPr>
        <w:t xml:space="preserve">element, který umožní spuštění VR relace. Třída dále zajišťuje korektní dotaz na typ virtuální relace. Při úspěšném dotazu na VR relaci, třída automaticky propojí vykreslovací smyčku three.js </w:t>
      </w:r>
      <w:proofErr w:type="spellStart"/>
      <w:r>
        <w:rPr>
          <w:lang w:eastAsia="en-US"/>
        </w:rPr>
        <w:t>rendereru</w:t>
      </w:r>
      <w:proofErr w:type="spellEnd"/>
      <w:r>
        <w:rPr>
          <w:lang w:eastAsia="en-US"/>
        </w:rPr>
        <w:t xml:space="preserve"> s výstupním zařízením. Three.js dále poskytuje předpřipravené 3D modely ovladačů populárních HMD zařízení. Podpora interakce tedy pohybu a manipulace s objekty je v three.js minimální pouze ve formě příkladů možné implementace </w:t>
      </w:r>
      <w:r w:rsidRPr="000750E1">
        <w:rPr>
          <w:highlight w:val="yellow"/>
          <w:lang w:eastAsia="en-US"/>
        </w:rPr>
        <w:t>(</w:t>
      </w:r>
      <w:r w:rsidRPr="000750E1">
        <w:rPr>
          <w:highlight w:val="yellow"/>
          <w:lang w:val="en-US" w:eastAsia="en-US"/>
        </w:rPr>
        <w:t xml:space="preserve">#todo – </w:t>
      </w:r>
      <w:proofErr w:type="spellStart"/>
      <w:r w:rsidRPr="000750E1">
        <w:rPr>
          <w:highlight w:val="yellow"/>
          <w:lang w:val="en-US" w:eastAsia="en-US"/>
        </w:rPr>
        <w:t>citace</w:t>
      </w:r>
      <w:proofErr w:type="spellEnd"/>
      <w:r w:rsidRPr="000750E1">
        <w:rPr>
          <w:highlight w:val="yellow"/>
          <w:lang w:val="en-US" w:eastAsia="en-US"/>
        </w:rPr>
        <w:t xml:space="preserve"> teleport </w:t>
      </w:r>
      <w:proofErr w:type="spellStart"/>
      <w:r w:rsidRPr="000750E1">
        <w:rPr>
          <w:highlight w:val="yellow"/>
          <w:lang w:val="en-US" w:eastAsia="en-US"/>
        </w:rPr>
        <w:t>prikladu</w:t>
      </w:r>
      <w:proofErr w:type="spellEnd"/>
      <w:r w:rsidRPr="000750E1">
        <w:rPr>
          <w:highlight w:val="yellow"/>
          <w:lang w:val="en-US" w:eastAsia="en-US"/>
        </w:rPr>
        <w:t>)</w:t>
      </w:r>
      <w:r>
        <w:rPr>
          <w:lang w:eastAsia="en-US"/>
        </w:rPr>
        <w:t>.</w:t>
      </w:r>
      <w:r w:rsidR="005A518A">
        <w:rPr>
          <w:lang w:eastAsia="en-US"/>
        </w:rPr>
        <w:t xml:space="preserve"> Za účelem tvorby imerzního prostředí je tedy zapotřebí vlastního vývoje kolizní logiky (kolizní geometrie, </w:t>
      </w:r>
      <w:proofErr w:type="spellStart"/>
      <w:r w:rsidR="005A518A" w:rsidRPr="005A518A">
        <w:rPr>
          <w:i/>
          <w:iCs/>
          <w:lang w:eastAsia="en-US"/>
        </w:rPr>
        <w:t>raycasting</w:t>
      </w:r>
      <w:proofErr w:type="spellEnd"/>
      <w:r w:rsidR="005A518A">
        <w:rPr>
          <w:lang w:eastAsia="en-US"/>
        </w:rPr>
        <w:t>), pohybu ve scéně a celkově způsobu interakce s objekty. Na základě této skutečnosti byla v three.js vytvořena základní aplikace na úrovni 3DOF</w:t>
      </w:r>
      <w:r w:rsidR="00684CA4">
        <w:rPr>
          <w:lang w:eastAsia="en-US"/>
        </w:rPr>
        <w:t xml:space="preserve"> </w:t>
      </w:r>
      <w:r w:rsidR="005A518A">
        <w:rPr>
          <w:lang w:eastAsia="en-US"/>
        </w:rPr>
        <w:t xml:space="preserve">bez </w:t>
      </w:r>
      <w:r w:rsidR="00684CA4">
        <w:rPr>
          <w:lang w:eastAsia="en-US"/>
        </w:rPr>
        <w:t>interakce (</w:t>
      </w:r>
      <w:hyperlink r:id="rId55" w:history="1">
        <w:r w:rsidR="00684CA4" w:rsidRPr="00D82831">
          <w:rPr>
            <w:rStyle w:val="Hyperlink"/>
            <w:bCs/>
          </w:rPr>
          <w:t>https://jendahorak.github.io/disc3vr/</w:t>
        </w:r>
      </w:hyperlink>
      <w:r w:rsidR="00684CA4">
        <w:rPr>
          <w:bCs/>
        </w:rPr>
        <w:t>).</w:t>
      </w:r>
    </w:p>
    <w:p w14:paraId="248DE709" w14:textId="72E51869" w:rsidR="00DC2D7C" w:rsidRDefault="00EF7E0B" w:rsidP="00DC2D7C">
      <w:pPr>
        <w:rPr>
          <w:b/>
          <w:bCs/>
        </w:rPr>
      </w:pPr>
      <w:r w:rsidRPr="00467A7E">
        <w:rPr>
          <w:b/>
          <w:bCs/>
        </w:rPr>
        <w:t xml:space="preserve">Babylon.js </w:t>
      </w:r>
    </w:p>
    <w:p w14:paraId="28439706" w14:textId="6CF59AE2" w:rsidR="00530083" w:rsidRDefault="00E97AB2" w:rsidP="00E97AB2">
      <w:pPr>
        <w:pStyle w:val="Normlnprvnodsazen"/>
        <w:ind w:firstLine="0"/>
        <w:rPr>
          <w:lang w:eastAsia="en-US"/>
        </w:rPr>
      </w:pPr>
      <w:r>
        <w:rPr>
          <w:lang w:eastAsia="en-US"/>
        </w:rPr>
        <w:t xml:space="preserve">Babylon.js je obdobně jako three.js </w:t>
      </w:r>
      <w:proofErr w:type="spellStart"/>
      <w:r>
        <w:rPr>
          <w:lang w:eastAsia="en-US"/>
        </w:rPr>
        <w:t>javascriptová</w:t>
      </w:r>
      <w:proofErr w:type="spellEnd"/>
      <w:r>
        <w:rPr>
          <w:lang w:eastAsia="en-US"/>
        </w:rPr>
        <w:t xml:space="preserve"> knihovna umožňující vykreslování </w:t>
      </w:r>
      <w:proofErr w:type="gramStart"/>
      <w:r>
        <w:rPr>
          <w:lang w:eastAsia="en-US"/>
        </w:rPr>
        <w:t>3D</w:t>
      </w:r>
      <w:proofErr w:type="gramEnd"/>
      <w:r>
        <w:rPr>
          <w:lang w:eastAsia="en-US"/>
        </w:rPr>
        <w:t xml:space="preserve"> scén na základě </w:t>
      </w:r>
      <w:proofErr w:type="spellStart"/>
      <w:r>
        <w:rPr>
          <w:lang w:eastAsia="en-US"/>
        </w:rPr>
        <w:t>WebGL</w:t>
      </w:r>
      <w:proofErr w:type="spellEnd"/>
      <w:r>
        <w:rPr>
          <w:lang w:eastAsia="en-US"/>
        </w:rPr>
        <w:t xml:space="preserve"> aj. API na nižších úrovních. Babylon.js je komunitní open source projekt s více nežli polovinou kódové základny napsané samotnými </w:t>
      </w:r>
      <w:r w:rsidR="008F0FAE">
        <w:rPr>
          <w:lang w:eastAsia="en-US"/>
        </w:rPr>
        <w:t>uživateli</w:t>
      </w:r>
      <w:r>
        <w:rPr>
          <w:lang w:eastAsia="en-US"/>
        </w:rPr>
        <w:t xml:space="preserve">. Babylon.js mimo vykreslovací funkcionalitu poskytuje i prvky herních </w:t>
      </w:r>
      <w:proofErr w:type="spellStart"/>
      <w:r>
        <w:rPr>
          <w:lang w:eastAsia="en-US"/>
        </w:rPr>
        <w:t>enginů</w:t>
      </w:r>
      <w:proofErr w:type="spellEnd"/>
      <w:r>
        <w:rPr>
          <w:lang w:eastAsia="en-US"/>
        </w:rPr>
        <w:t xml:space="preserve"> jakožto fyzikální simulace, animace, VR, </w:t>
      </w:r>
      <w:proofErr w:type="spellStart"/>
      <w:r>
        <w:rPr>
          <w:lang w:eastAsia="en-US"/>
        </w:rPr>
        <w:t>raycasting</w:t>
      </w:r>
      <w:proofErr w:type="spellEnd"/>
      <w:r>
        <w:rPr>
          <w:lang w:eastAsia="en-US"/>
        </w:rPr>
        <w:t xml:space="preserve"> aj. </w:t>
      </w:r>
      <w:r w:rsidR="00530083">
        <w:rPr>
          <w:lang w:eastAsia="en-US"/>
        </w:rPr>
        <w:t>Babylon.js podporuje metody PBR (</w:t>
      </w:r>
      <w:proofErr w:type="spellStart"/>
      <w:r w:rsidR="00530083" w:rsidRPr="00530083">
        <w:rPr>
          <w:i/>
          <w:iCs/>
          <w:lang w:eastAsia="en-US"/>
        </w:rPr>
        <w:t>physically</w:t>
      </w:r>
      <w:proofErr w:type="spellEnd"/>
      <w:r w:rsidR="00530083" w:rsidRPr="00530083">
        <w:rPr>
          <w:i/>
          <w:iCs/>
          <w:lang w:eastAsia="en-US"/>
        </w:rPr>
        <w:t xml:space="preserve"> </w:t>
      </w:r>
      <w:proofErr w:type="spellStart"/>
      <w:r w:rsidR="00530083" w:rsidRPr="00530083">
        <w:rPr>
          <w:i/>
          <w:iCs/>
          <w:lang w:eastAsia="en-US"/>
        </w:rPr>
        <w:t>based</w:t>
      </w:r>
      <w:proofErr w:type="spellEnd"/>
      <w:r w:rsidR="00530083" w:rsidRPr="00530083">
        <w:rPr>
          <w:i/>
          <w:iCs/>
          <w:lang w:eastAsia="en-US"/>
        </w:rPr>
        <w:t xml:space="preserve"> </w:t>
      </w:r>
      <w:proofErr w:type="spellStart"/>
      <w:r w:rsidR="00530083" w:rsidRPr="00530083">
        <w:rPr>
          <w:i/>
          <w:iCs/>
          <w:lang w:eastAsia="en-US"/>
        </w:rPr>
        <w:t>rendering</w:t>
      </w:r>
      <w:proofErr w:type="spellEnd"/>
      <w:r w:rsidR="00530083">
        <w:rPr>
          <w:lang w:eastAsia="en-US"/>
        </w:rPr>
        <w:t xml:space="preserve">) </w:t>
      </w:r>
      <w:r w:rsidR="00530083">
        <w:rPr>
          <w:lang w:eastAsia="en-US"/>
        </w:rPr>
        <w:lastRenderedPageBreak/>
        <w:t xml:space="preserve">vykreslování a výměnný formát </w:t>
      </w:r>
      <w:proofErr w:type="spellStart"/>
      <w:r w:rsidR="00530083">
        <w:rPr>
          <w:lang w:eastAsia="en-US"/>
        </w:rPr>
        <w:t>glTF</w:t>
      </w:r>
      <w:proofErr w:type="spellEnd"/>
      <w:r w:rsidR="00530083">
        <w:rPr>
          <w:lang w:eastAsia="en-US"/>
        </w:rPr>
        <w:t xml:space="preserve">. </w:t>
      </w:r>
      <w:r w:rsidR="008F0FAE">
        <w:rPr>
          <w:lang w:eastAsia="en-US"/>
        </w:rPr>
        <w:t>D</w:t>
      </w:r>
      <w:r w:rsidR="00530083">
        <w:rPr>
          <w:lang w:eastAsia="en-US"/>
        </w:rPr>
        <w:t xml:space="preserve">ále </w:t>
      </w:r>
      <w:r w:rsidR="008F0FAE">
        <w:rPr>
          <w:lang w:eastAsia="en-US"/>
        </w:rPr>
        <w:t xml:space="preserve">Babylon.js </w:t>
      </w:r>
      <w:r w:rsidR="00530083">
        <w:rPr>
          <w:lang w:eastAsia="en-US"/>
        </w:rPr>
        <w:t xml:space="preserve">poskytuje nástavby nad jádrovou knihovnou ve formě online nástrojů jako je online editor kódu, inspektor </w:t>
      </w:r>
      <w:proofErr w:type="gramStart"/>
      <w:r w:rsidR="00530083">
        <w:rPr>
          <w:lang w:eastAsia="en-US"/>
        </w:rPr>
        <w:t>3D</w:t>
      </w:r>
      <w:proofErr w:type="gramEnd"/>
      <w:r w:rsidR="00530083">
        <w:rPr>
          <w:lang w:eastAsia="en-US"/>
        </w:rPr>
        <w:t xml:space="preserve"> scén a vizuální editor pro vytváření materiálů. </w:t>
      </w:r>
      <w:r w:rsidR="00530083">
        <w:rPr>
          <w:lang w:eastAsia="en-US"/>
        </w:rPr>
        <w:fldChar w:fldCharType="begin"/>
      </w:r>
      <w:r w:rsidR="00530083">
        <w:rPr>
          <w:lang w:eastAsia="en-US"/>
        </w:rPr>
        <w:instrText xml:space="preserve"> ADDIN ZOTERO_ITEM CSL_CITATION {"citationID":"wxQEWJ00","properties":{"formattedCitation":"(WebXR 2020)","plainCitation":"(WebXR 2020)","noteIndex":0},"citationItems":[{"id":2088,"uris":["http://zotero.org/groups/4599106/items/SY9SRKUH"],"itemData":{"id":2088,"type":"speech","abstract":"Overview of WebXR and BabylonJS features. Code samples and more examples: https://doc.babylonjs.com/how_to/webx...\nBabylonJS Website:https://www.babylonjs.com/\nWebXR APIs Documentation: https://developer.mozilla.org/en-US/d...","title":"Introduction to WebXR with BabylonJS","URL":"https://www.youtube.com/watch?v=aEUa4R-tsKY","author":[{"literal":"WebXR"}],"accessed":{"date-parts":[["2023",11,23]]},"issued":{"date-parts":[["2020"]]},"citation-key":"webxrIntroductionWebXRBabylonJS2020"}}],"schema":"https://github.com/citation-style-language/schema/raw/master/csl-citation.json"} </w:instrText>
      </w:r>
      <w:r w:rsidR="00530083">
        <w:rPr>
          <w:lang w:eastAsia="en-US"/>
        </w:rPr>
        <w:fldChar w:fldCharType="separate"/>
      </w:r>
      <w:r w:rsidR="00530083" w:rsidRPr="00530083">
        <w:t>(WebXR 2020)</w:t>
      </w:r>
      <w:r w:rsidR="00530083">
        <w:rPr>
          <w:lang w:eastAsia="en-US"/>
        </w:rPr>
        <w:fldChar w:fldCharType="end"/>
      </w:r>
    </w:p>
    <w:p w14:paraId="39B814D7" w14:textId="06EE7620" w:rsidR="00530083" w:rsidRDefault="00530083" w:rsidP="007A4C28">
      <w:pPr>
        <w:pStyle w:val="Normlnprvnodsazen"/>
        <w:rPr>
          <w:lang w:val="en-US" w:eastAsia="en-US"/>
        </w:rPr>
      </w:pPr>
      <w:r>
        <w:rPr>
          <w:lang w:eastAsia="en-US"/>
        </w:rPr>
        <w:t xml:space="preserve">Babylon.js </w:t>
      </w:r>
      <w:r w:rsidR="007A4C28">
        <w:rPr>
          <w:lang w:eastAsia="en-US"/>
        </w:rPr>
        <w:t xml:space="preserve">podporuje </w:t>
      </w:r>
      <w:proofErr w:type="spellStart"/>
      <w:r w:rsidR="007A4C28">
        <w:rPr>
          <w:lang w:eastAsia="en-US"/>
        </w:rPr>
        <w:t>WebXR</w:t>
      </w:r>
      <w:proofErr w:type="spellEnd"/>
      <w:r w:rsidR="007A4C28">
        <w:rPr>
          <w:lang w:eastAsia="en-US"/>
        </w:rPr>
        <w:t xml:space="preserve"> API v plné šíři specifikace, tedy </w:t>
      </w:r>
      <w:r w:rsidR="008F0FAE">
        <w:rPr>
          <w:lang w:eastAsia="en-US"/>
        </w:rPr>
        <w:t>VR i</w:t>
      </w:r>
      <w:r w:rsidR="007A4C28">
        <w:rPr>
          <w:lang w:eastAsia="en-US"/>
        </w:rPr>
        <w:t xml:space="preserve"> AR. Poskytuje</w:t>
      </w:r>
      <w:r>
        <w:rPr>
          <w:lang w:eastAsia="en-US"/>
        </w:rPr>
        <w:t xml:space="preserve"> abstrakce pro práci s</w:t>
      </w:r>
      <w:r w:rsidR="007A4C28">
        <w:rPr>
          <w:lang w:eastAsia="en-US"/>
        </w:rPr>
        <w:t> </w:t>
      </w:r>
      <w:proofErr w:type="spellStart"/>
      <w:r>
        <w:rPr>
          <w:lang w:eastAsia="en-US"/>
        </w:rPr>
        <w:t>WebXR</w:t>
      </w:r>
      <w:proofErr w:type="spellEnd"/>
      <w:r w:rsidR="007A4C28">
        <w:rPr>
          <w:lang w:eastAsia="en-US"/>
        </w:rPr>
        <w:t xml:space="preserve"> ve formě ekvivalentních objektů v Babylon.js. Podpora pro dynamické prolínání mezi XR a desktop </w:t>
      </w:r>
      <w:r w:rsidR="007A4C28" w:rsidRPr="007A4C28">
        <w:t>přístupem</w:t>
      </w:r>
      <w:r w:rsidR="007A4C28">
        <w:rPr>
          <w:lang w:eastAsia="en-US"/>
        </w:rPr>
        <w:t xml:space="preserve">. Obdobně jako v three.js poskytuje </w:t>
      </w:r>
      <w:proofErr w:type="spellStart"/>
      <w:r w:rsidR="007A4C28">
        <w:rPr>
          <w:lang w:eastAsia="en-US"/>
        </w:rPr>
        <w:t>VRButton</w:t>
      </w:r>
      <w:proofErr w:type="spellEnd"/>
      <w:r w:rsidR="007A4C28">
        <w:rPr>
          <w:lang w:eastAsia="en-US"/>
        </w:rPr>
        <w:t xml:space="preserve"> třídu Babylon.js poskytuje </w:t>
      </w:r>
      <w:proofErr w:type="spellStart"/>
      <w:r w:rsidR="007A4C28">
        <w:rPr>
          <w:lang w:eastAsia="en-US"/>
        </w:rPr>
        <w:t>XRHelper</w:t>
      </w:r>
      <w:proofErr w:type="spellEnd"/>
      <w:r w:rsidR="007A4C28">
        <w:rPr>
          <w:lang w:eastAsia="en-US"/>
        </w:rPr>
        <w:t xml:space="preserve">, kdy základní </w:t>
      </w:r>
      <w:r w:rsidR="008F0FAE">
        <w:rPr>
          <w:lang w:eastAsia="en-US"/>
        </w:rPr>
        <w:t>virtuální</w:t>
      </w:r>
      <w:r w:rsidR="007A4C28">
        <w:rPr>
          <w:lang w:eastAsia="en-US"/>
        </w:rPr>
        <w:t xml:space="preserve"> reality je dosaženo pomocí </w:t>
      </w:r>
      <w:r w:rsidR="008F0FAE">
        <w:rPr>
          <w:lang w:eastAsia="en-US"/>
        </w:rPr>
        <w:t>přidání</w:t>
      </w:r>
      <w:r w:rsidR="007A4C28">
        <w:rPr>
          <w:lang w:eastAsia="en-US"/>
        </w:rPr>
        <w:t xml:space="preserve"> této třídy do aktuální scény. </w:t>
      </w:r>
      <w:r w:rsidR="007A4C28" w:rsidRPr="007A4C28">
        <w:rPr>
          <w:highlight w:val="yellow"/>
          <w:lang w:val="en-US" w:eastAsia="en-US"/>
        </w:rPr>
        <w:t>#</w:t>
      </w:r>
      <w:r w:rsidR="007A4C28">
        <w:rPr>
          <w:highlight w:val="yellow"/>
          <w:lang w:val="en-US" w:eastAsia="en-US"/>
        </w:rPr>
        <w:t xml:space="preserve">TODO - </w:t>
      </w:r>
      <w:proofErr w:type="spellStart"/>
      <w:r w:rsidR="007A4C28" w:rsidRPr="007A4C28">
        <w:rPr>
          <w:highlight w:val="yellow"/>
          <w:lang w:val="en-US" w:eastAsia="en-US"/>
        </w:rPr>
        <w:t>FeaturesManager</w:t>
      </w:r>
      <w:proofErr w:type="spellEnd"/>
      <w:r w:rsidR="007A4C28">
        <w:rPr>
          <w:lang w:val="en-US" w:eastAsia="en-US"/>
        </w:rPr>
        <w:t xml:space="preserve"> – </w:t>
      </w:r>
    </w:p>
    <w:p w14:paraId="1E99E904" w14:textId="5C0A1D5D" w:rsidR="008F0FAE" w:rsidRPr="008F0FAE" w:rsidRDefault="008F0FAE" w:rsidP="008F0FAE">
      <w:pPr>
        <w:pStyle w:val="Normlnprvnodsazen"/>
        <w:rPr>
          <w:lang w:eastAsia="en-US"/>
        </w:rPr>
      </w:pPr>
      <w:r w:rsidRPr="008F0FAE">
        <w:rPr>
          <w:lang w:eastAsia="en-US"/>
        </w:rPr>
        <w:t>Interakce</w:t>
      </w:r>
      <w:r w:rsidR="007A4C28" w:rsidRPr="008F0FAE">
        <w:rPr>
          <w:lang w:eastAsia="en-US"/>
        </w:rPr>
        <w:t xml:space="preserve"> je </w:t>
      </w:r>
      <w:r w:rsidRPr="008F0FAE">
        <w:rPr>
          <w:lang w:eastAsia="en-US"/>
        </w:rPr>
        <w:t>nativně</w:t>
      </w:r>
      <w:r w:rsidR="007A4C28" w:rsidRPr="008F0FAE">
        <w:rPr>
          <w:lang w:eastAsia="en-US"/>
        </w:rPr>
        <w:t xml:space="preserve"> podporována a jsou </w:t>
      </w:r>
      <w:r w:rsidRPr="008F0FAE">
        <w:rPr>
          <w:lang w:eastAsia="en-US"/>
        </w:rPr>
        <w:t>poskytovány</w:t>
      </w:r>
      <w:r w:rsidR="007A4C28" w:rsidRPr="008F0FAE">
        <w:rPr>
          <w:lang w:eastAsia="en-US"/>
        </w:rPr>
        <w:t xml:space="preserve"> jednoduché abstrakce. Uživatelská selekce je</w:t>
      </w:r>
      <w:r>
        <w:rPr>
          <w:lang w:eastAsia="en-US"/>
        </w:rPr>
        <w:t xml:space="preserve"> implementována napříč zařízeními </w:t>
      </w:r>
      <w:proofErr w:type="spellStart"/>
      <w:r>
        <w:rPr>
          <w:lang w:eastAsia="en-US"/>
        </w:rPr>
        <w:t>skrze</w:t>
      </w:r>
      <w:r w:rsidR="007A4C28" w:rsidRPr="008F0FAE">
        <w:rPr>
          <w:i/>
          <w:iCs/>
          <w:lang w:eastAsia="en-US"/>
        </w:rPr>
        <w:t>fallback</w:t>
      </w:r>
      <w:proofErr w:type="spellEnd"/>
      <w:r w:rsidR="007A4C28" w:rsidRPr="008F0FAE">
        <w:rPr>
          <w:lang w:eastAsia="en-US"/>
        </w:rPr>
        <w:t xml:space="preserve"> model. Kdy uživatelská selekce je mapována na aktuální dostupné zařízení, jimiž může být tlačítko na HMD </w:t>
      </w:r>
      <w:r w:rsidRPr="008F0FAE">
        <w:rPr>
          <w:lang w:eastAsia="en-US"/>
        </w:rPr>
        <w:t>ovladači</w:t>
      </w:r>
      <w:r w:rsidR="007A4C28" w:rsidRPr="008F0FAE">
        <w:rPr>
          <w:lang w:eastAsia="en-US"/>
        </w:rPr>
        <w:t xml:space="preserve">, myš, popř. selekce pohledem </w:t>
      </w:r>
      <w:r w:rsidR="007A4C28" w:rsidRPr="008F0FAE">
        <w:rPr>
          <w:highlight w:val="yellow"/>
          <w:lang w:eastAsia="en-US"/>
        </w:rPr>
        <w:t>(viz. kap Input).</w:t>
      </w:r>
      <w:r w:rsidR="009A376E" w:rsidRPr="008F0FAE">
        <w:rPr>
          <w:lang w:eastAsia="en-US"/>
        </w:rPr>
        <w:t xml:space="preserve"> Pohyb je implementován primárně pomocí teleportace.</w:t>
      </w:r>
    </w:p>
    <w:p w14:paraId="360CAA13" w14:textId="77139601" w:rsidR="00EF7E0B" w:rsidRDefault="00025008" w:rsidP="00EF7E0B">
      <w:pPr>
        <w:pStyle w:val="Normlnprvnodsazen"/>
        <w:ind w:firstLine="0"/>
        <w:rPr>
          <w:lang w:eastAsia="en-US"/>
        </w:rPr>
      </w:pPr>
      <w:r w:rsidRPr="00125FE9">
        <w:rPr>
          <w:highlight w:val="yellow"/>
          <w:lang w:eastAsia="en-US"/>
        </w:rPr>
        <w:t xml:space="preserve">#TODO – 3DOF aplikace s terénem a </w:t>
      </w:r>
      <w:proofErr w:type="spellStart"/>
      <w:r w:rsidRPr="00125FE9">
        <w:rPr>
          <w:highlight w:val="yellow"/>
          <w:lang w:eastAsia="en-US"/>
        </w:rPr>
        <w:t>budovama</w:t>
      </w:r>
      <w:proofErr w:type="spellEnd"/>
    </w:p>
    <w:p w14:paraId="7BB38681" w14:textId="7D37EDF4" w:rsidR="00B36706" w:rsidRDefault="00B36706" w:rsidP="00B36706">
      <w:pPr>
        <w:pStyle w:val="Malnadpis"/>
      </w:pPr>
      <w:proofErr w:type="spellStart"/>
      <w:r>
        <w:t>PlayCanvas</w:t>
      </w:r>
      <w:proofErr w:type="spellEnd"/>
    </w:p>
    <w:p w14:paraId="50A65F8F" w14:textId="11E870EB" w:rsidR="00B36706" w:rsidRPr="00F30B0C" w:rsidRDefault="00B36706" w:rsidP="00B36706">
      <w:pPr>
        <w:pStyle w:val="Malnadpis"/>
        <w:rPr>
          <w:b w:val="0"/>
          <w:bCs/>
          <w:lang w:val="en-US"/>
        </w:rPr>
      </w:pPr>
      <w:r>
        <w:rPr>
          <w:b w:val="0"/>
          <w:bCs/>
        </w:rPr>
        <w:t xml:space="preserve">Jedná se o </w:t>
      </w:r>
      <w:proofErr w:type="spellStart"/>
      <w:r>
        <w:rPr>
          <w:b w:val="0"/>
          <w:bCs/>
        </w:rPr>
        <w:t>Javascriptov</w:t>
      </w:r>
      <w:r w:rsidR="00F30B0C">
        <w:rPr>
          <w:b w:val="0"/>
          <w:bCs/>
        </w:rPr>
        <w:t>é</w:t>
      </w:r>
      <w:proofErr w:type="spellEnd"/>
      <w:r w:rsidR="00F30B0C">
        <w:rPr>
          <w:b w:val="0"/>
          <w:bCs/>
        </w:rPr>
        <w:t xml:space="preserve"> cloudové řešení s </w:t>
      </w:r>
      <w:r>
        <w:rPr>
          <w:b w:val="0"/>
          <w:bCs/>
        </w:rPr>
        <w:t xml:space="preserve">vlastní abstrakcí nad </w:t>
      </w:r>
      <w:proofErr w:type="spellStart"/>
      <w:r>
        <w:rPr>
          <w:b w:val="0"/>
          <w:bCs/>
        </w:rPr>
        <w:t>WebGL</w:t>
      </w:r>
      <w:proofErr w:type="spellEnd"/>
      <w:r>
        <w:rPr>
          <w:b w:val="0"/>
          <w:bCs/>
        </w:rPr>
        <w:t xml:space="preserve">. </w:t>
      </w:r>
      <w:proofErr w:type="spellStart"/>
      <w:r>
        <w:rPr>
          <w:b w:val="0"/>
          <w:bCs/>
        </w:rPr>
        <w:t>PlayCanvas</w:t>
      </w:r>
      <w:proofErr w:type="spellEnd"/>
      <w:r>
        <w:rPr>
          <w:b w:val="0"/>
          <w:bCs/>
        </w:rPr>
        <w:t xml:space="preserve"> poskytuje grafický editor ve webovém prostředí a možnost tvorby vlastních interakcí a herní logiky skrze předpřipravené komponenty, popř. vlastní JS skripty. Z tohoto důvodu je možné jej zahrnout i do kategorie herních </w:t>
      </w:r>
      <w:proofErr w:type="spellStart"/>
      <w:r>
        <w:rPr>
          <w:b w:val="0"/>
          <w:bCs/>
        </w:rPr>
        <w:t>enginů</w:t>
      </w:r>
      <w:proofErr w:type="spellEnd"/>
      <w:r w:rsidR="00F30B0C">
        <w:rPr>
          <w:b w:val="0"/>
          <w:bCs/>
        </w:rPr>
        <w:t>.</w:t>
      </w:r>
      <w:r w:rsidR="008F0FAE">
        <w:rPr>
          <w:b w:val="0"/>
          <w:bCs/>
        </w:rPr>
        <w:t xml:space="preserve"> Velkým rozdílem od výše zmíněných knihoven je fakt, že se jedná o kompletní řešení, které poskytuje grafický editor pro tvorbu </w:t>
      </w:r>
      <w:proofErr w:type="gramStart"/>
      <w:r w:rsidR="008F0FAE">
        <w:rPr>
          <w:b w:val="0"/>
          <w:bCs/>
        </w:rPr>
        <w:t>3D</w:t>
      </w:r>
      <w:proofErr w:type="gramEnd"/>
      <w:r w:rsidR="008F0FAE">
        <w:rPr>
          <w:b w:val="0"/>
          <w:bCs/>
        </w:rPr>
        <w:t xml:space="preserve"> scén, textový editor a vývojový server přímo v prohlížeči. Zároveň je možné výsledný projekt publikovat přímo z </w:t>
      </w:r>
      <w:proofErr w:type="spellStart"/>
      <w:r w:rsidR="008F0FAE">
        <w:rPr>
          <w:b w:val="0"/>
          <w:bCs/>
        </w:rPr>
        <w:t>PlayCanvas</w:t>
      </w:r>
      <w:proofErr w:type="spellEnd"/>
      <w:r w:rsidR="008F0FAE">
        <w:rPr>
          <w:b w:val="0"/>
          <w:bCs/>
        </w:rPr>
        <w:t xml:space="preserve"> editoru. Při tvorbě složitějších scén je omezený výkon webového editoru patrný.</w:t>
      </w:r>
    </w:p>
    <w:p w14:paraId="30586579" w14:textId="3269AA1A" w:rsidR="00DB0571" w:rsidRPr="00DB0571" w:rsidRDefault="00125FE9" w:rsidP="00DB0571">
      <w:r w:rsidRPr="00125FE9">
        <w:rPr>
          <w:highlight w:val="yellow"/>
        </w:rPr>
        <w:t xml:space="preserve">#TODO – 3DOF aplikace s terénem a </w:t>
      </w:r>
      <w:proofErr w:type="spellStart"/>
      <w:r w:rsidRPr="00125FE9">
        <w:rPr>
          <w:highlight w:val="yellow"/>
        </w:rPr>
        <w:t>budovama</w:t>
      </w:r>
      <w:proofErr w:type="spellEnd"/>
    </w:p>
    <w:p w14:paraId="48A8FA0B" w14:textId="2D62677C" w:rsidR="00DB0571" w:rsidRDefault="00DB0571" w:rsidP="00DB0571">
      <w:pPr>
        <w:pStyle w:val="Heading3"/>
      </w:pPr>
      <w:r>
        <w:t>VR frameworky</w:t>
      </w:r>
    </w:p>
    <w:p w14:paraId="3EFCC501" w14:textId="212F675B" w:rsidR="00DB0571" w:rsidRPr="00DB0571" w:rsidRDefault="00DB0571" w:rsidP="00DB0571">
      <w:r>
        <w:t xml:space="preserve">Technologie uvedené v předešlé kapitole jsou obecné přístupy k vykreslování 3D </w:t>
      </w:r>
      <w:r w:rsidR="007D0B72">
        <w:t xml:space="preserve">grafiky na webu. V případě tvorby VP je tedy nutné se zaměřit na </w:t>
      </w:r>
      <w:proofErr w:type="spellStart"/>
      <w:r w:rsidR="007D0B72">
        <w:t>techologie</w:t>
      </w:r>
      <w:proofErr w:type="spellEnd"/>
      <w:r w:rsidR="007D0B72">
        <w:t xml:space="preserve"> specializující se na tvorbu virtuálních prostředí. Jelikož virtuální realita vyžaduje vykreslování </w:t>
      </w:r>
      <w:proofErr w:type="gramStart"/>
      <w:r w:rsidR="007D0B72">
        <w:t>3D</w:t>
      </w:r>
      <w:proofErr w:type="gramEnd"/>
      <w:r w:rsidR="007D0B72">
        <w:t xml:space="preserve"> prostorou, jsou technologie umožňující tvorbu VP často nadstavbou nad knihovnami zmíněnými v předešlé kapitole, především Three.js.</w:t>
      </w:r>
    </w:p>
    <w:p w14:paraId="0E1CC6FB" w14:textId="77777777" w:rsidR="00DB0571" w:rsidRDefault="00DB0571" w:rsidP="00DB0571">
      <w:pPr>
        <w:rPr>
          <w:b/>
          <w:bCs/>
        </w:rPr>
      </w:pPr>
      <w:r w:rsidRPr="001F6849">
        <w:rPr>
          <w:b/>
          <w:bCs/>
        </w:rPr>
        <w:t xml:space="preserve">A – </w:t>
      </w:r>
      <w:proofErr w:type="spellStart"/>
      <w:r w:rsidRPr="001F6849">
        <w:rPr>
          <w:b/>
          <w:bCs/>
        </w:rPr>
        <w:t>Frame</w:t>
      </w:r>
      <w:proofErr w:type="spellEnd"/>
      <w:r w:rsidRPr="001F6849">
        <w:rPr>
          <w:b/>
          <w:bCs/>
        </w:rPr>
        <w:t xml:space="preserve"> </w:t>
      </w:r>
      <w:r w:rsidRPr="001F6849">
        <w:rPr>
          <w:b/>
          <w:bCs/>
          <w:highlight w:val="yellow"/>
        </w:rPr>
        <w:t>(HTML, Three.js)</w:t>
      </w:r>
    </w:p>
    <w:p w14:paraId="010A4CAD" w14:textId="77777777" w:rsidR="00DB0571" w:rsidRPr="007E209C" w:rsidRDefault="00DB0571" w:rsidP="00DB0571">
      <w:pPr>
        <w:pStyle w:val="Normlnprvnodsazen"/>
        <w:ind w:firstLine="0"/>
      </w:pPr>
      <w:r>
        <w:rPr>
          <w:highlight w:val="yellow"/>
          <w:lang w:eastAsia="en-US"/>
        </w:rPr>
        <w:t xml:space="preserve"> </w:t>
      </w:r>
      <w:r w:rsidRPr="00574F36">
        <w:rPr>
          <w:b/>
          <w:bCs/>
          <w:highlight w:val="yellow"/>
          <w:lang w:eastAsia="en-US"/>
        </w:rPr>
        <w:t xml:space="preserve">3DOF aplikace s terénem a </w:t>
      </w:r>
      <w:proofErr w:type="spellStart"/>
      <w:r w:rsidRPr="00574F36">
        <w:rPr>
          <w:b/>
          <w:bCs/>
          <w:highlight w:val="yellow"/>
          <w:lang w:eastAsia="en-US"/>
        </w:rPr>
        <w:t>budovama</w:t>
      </w:r>
      <w:proofErr w:type="spellEnd"/>
      <w:r>
        <w:rPr>
          <w:lang w:eastAsia="en-US"/>
        </w:rPr>
        <w:t xml:space="preserve"> - </w:t>
      </w:r>
      <w:hyperlink r:id="rId56" w:history="1">
        <w:r w:rsidRPr="005C1591">
          <w:rPr>
            <w:rStyle w:val="Hyperlink"/>
            <w:lang w:eastAsia="en-US"/>
          </w:rPr>
          <w:t>https://jendahorak.github.io/a3sixty/</w:t>
        </w:r>
      </w:hyperlink>
    </w:p>
    <w:p w14:paraId="032C32E3" w14:textId="77777777" w:rsidR="00DB0571" w:rsidRPr="001F6849" w:rsidRDefault="00DB0571" w:rsidP="00DB0571">
      <w:pPr>
        <w:pStyle w:val="Normlnprvnodsazen"/>
        <w:ind w:firstLine="0"/>
        <w:rPr>
          <w:lang w:eastAsia="en-US"/>
        </w:rPr>
      </w:pPr>
      <w:r w:rsidRPr="001F6849">
        <w:rPr>
          <w:b/>
          <w:bCs/>
          <w:lang w:eastAsia="en-US"/>
        </w:rPr>
        <w:t>Prototyp Petrov:</w:t>
      </w:r>
      <w:r w:rsidRPr="001F6849">
        <w:rPr>
          <w:lang w:eastAsia="en-US"/>
        </w:rPr>
        <w:t xml:space="preserve"> </w:t>
      </w:r>
      <w:hyperlink r:id="rId57" w:history="1">
        <w:r w:rsidRPr="001F6849">
          <w:rPr>
            <w:rStyle w:val="Hyperlink"/>
            <w:lang w:eastAsia="en-US"/>
          </w:rPr>
          <w:t>https://foam-jumpy-dianella.glitch.me</w:t>
        </w:r>
      </w:hyperlink>
    </w:p>
    <w:p w14:paraId="51A8DE1F" w14:textId="77777777" w:rsidR="00DB0571" w:rsidRDefault="00DB0571" w:rsidP="00DB0571">
      <w:pPr>
        <w:pStyle w:val="Normlnprvnodsazen"/>
        <w:ind w:firstLine="0"/>
      </w:pPr>
      <w:r w:rsidRPr="001F6849">
        <w:rPr>
          <w:lang w:eastAsia="en-US"/>
        </w:rPr>
        <w:t>A-</w:t>
      </w:r>
      <w:proofErr w:type="spellStart"/>
      <w:r w:rsidRPr="001F6849">
        <w:rPr>
          <w:lang w:eastAsia="en-US"/>
        </w:rPr>
        <w:t>Frame</w:t>
      </w:r>
      <w:proofErr w:type="spellEnd"/>
      <w:r w:rsidRPr="001F6849">
        <w:rPr>
          <w:lang w:eastAsia="en-US"/>
        </w:rPr>
        <w:t xml:space="preserve"> je webový framework umožňující tvorbu virtuálních prostředí. A-</w:t>
      </w:r>
      <w:proofErr w:type="spellStart"/>
      <w:r w:rsidRPr="001F6849">
        <w:rPr>
          <w:lang w:eastAsia="en-US"/>
        </w:rPr>
        <w:t>Frame</w:t>
      </w:r>
      <w:proofErr w:type="spellEnd"/>
      <w:r w:rsidRPr="001F6849">
        <w:rPr>
          <w:lang w:eastAsia="en-US"/>
        </w:rPr>
        <w:t xml:space="preserve"> je založen na HTML. Jedná se o </w:t>
      </w:r>
      <w:r w:rsidRPr="001F6849">
        <w:rPr>
          <w:i/>
          <w:iCs/>
          <w:lang w:eastAsia="en-US"/>
        </w:rPr>
        <w:t>entity-</w:t>
      </w:r>
      <w:proofErr w:type="spellStart"/>
      <w:r w:rsidRPr="001F6849">
        <w:rPr>
          <w:i/>
          <w:iCs/>
          <w:lang w:eastAsia="en-US"/>
        </w:rPr>
        <w:t>component</w:t>
      </w:r>
      <w:proofErr w:type="spellEnd"/>
      <w:r w:rsidRPr="001F6849">
        <w:rPr>
          <w:lang w:eastAsia="en-US"/>
        </w:rPr>
        <w:t xml:space="preserve"> </w:t>
      </w:r>
      <w:r w:rsidRPr="001F6849">
        <w:rPr>
          <w:i/>
          <w:iCs/>
          <w:lang w:eastAsia="en-US"/>
        </w:rPr>
        <w:t xml:space="preserve">framework, </w:t>
      </w:r>
      <w:r w:rsidRPr="001F6849">
        <w:rPr>
          <w:lang w:eastAsia="en-US"/>
        </w:rPr>
        <w:t>který poskytuje deklarativní a rozšiřitelnou strukturu nad knihovnou three.js. A-</w:t>
      </w:r>
      <w:proofErr w:type="spellStart"/>
      <w:r w:rsidRPr="001F6849">
        <w:rPr>
          <w:lang w:eastAsia="en-US"/>
        </w:rPr>
        <w:t>Frame</w:t>
      </w:r>
      <w:proofErr w:type="spellEnd"/>
      <w:r w:rsidRPr="001F6849">
        <w:rPr>
          <w:lang w:eastAsia="en-US"/>
        </w:rPr>
        <w:t xml:space="preserve"> využívá three.js pro manipulaci </w:t>
      </w:r>
      <w:proofErr w:type="spellStart"/>
      <w:r w:rsidRPr="001F6849">
        <w:rPr>
          <w:lang w:eastAsia="en-US"/>
        </w:rPr>
        <w:t>WebGL</w:t>
      </w:r>
      <w:proofErr w:type="spellEnd"/>
      <w:r w:rsidRPr="001F6849">
        <w:rPr>
          <w:lang w:eastAsia="en-US"/>
        </w:rPr>
        <w:t xml:space="preserve"> primitiv. </w:t>
      </w:r>
      <w:r w:rsidRPr="001F6849">
        <w:rPr>
          <w:i/>
          <w:iCs/>
          <w:lang w:eastAsia="en-US"/>
        </w:rPr>
        <w:t xml:space="preserve">Entity – </w:t>
      </w:r>
      <w:proofErr w:type="spellStart"/>
      <w:r w:rsidRPr="001F6849">
        <w:rPr>
          <w:i/>
          <w:iCs/>
          <w:lang w:eastAsia="en-US"/>
        </w:rPr>
        <w:t>Component</w:t>
      </w:r>
      <w:proofErr w:type="spellEnd"/>
      <w:r w:rsidRPr="001F6849">
        <w:rPr>
          <w:lang w:eastAsia="en-US"/>
        </w:rPr>
        <w:t xml:space="preserve"> přístup umožňuje definování entit jakožto elementů přímo v HTML kódu a následně definování komponent v rámci </w:t>
      </w:r>
      <w:proofErr w:type="spellStart"/>
      <w:r w:rsidRPr="001F6849">
        <w:rPr>
          <w:lang w:eastAsia="en-US"/>
        </w:rPr>
        <w:t>JavaScriptu</w:t>
      </w:r>
      <w:proofErr w:type="spellEnd"/>
      <w:r w:rsidRPr="001F6849">
        <w:rPr>
          <w:lang w:eastAsia="en-US"/>
        </w:rPr>
        <w:t xml:space="preserve">. </w:t>
      </w:r>
      <w:r w:rsidRPr="001F6849">
        <w:t>Při renderování scény A-</w:t>
      </w:r>
      <w:proofErr w:type="spellStart"/>
      <w:r w:rsidRPr="001F6849">
        <w:t>Frame</w:t>
      </w:r>
      <w:proofErr w:type="spellEnd"/>
      <w:r w:rsidRPr="001F6849">
        <w:t xml:space="preserve"> knihovna </w:t>
      </w:r>
      <w:proofErr w:type="gramStart"/>
      <w:r w:rsidRPr="001F6849">
        <w:t>vytváří</w:t>
      </w:r>
      <w:proofErr w:type="gramEnd"/>
      <w:r w:rsidRPr="001F6849">
        <w:t xml:space="preserve"> hierarchii DOM prvků z HTML elementů, které představují různé objekty ve scéně. Tyto prvky mohou být vybírány a manipulovány pomocí </w:t>
      </w:r>
      <w:proofErr w:type="spellStart"/>
      <w:r w:rsidRPr="001F6849">
        <w:t>JavaScriptu</w:t>
      </w:r>
      <w:proofErr w:type="spellEnd"/>
      <w:r w:rsidRPr="001F6849">
        <w:t xml:space="preserve">, stejně jako jakékoliv jiné HTML prvky. Například lze pomocí </w:t>
      </w:r>
      <w:proofErr w:type="spellStart"/>
      <w:r w:rsidRPr="001F6849">
        <w:t>JavaScriptu</w:t>
      </w:r>
      <w:proofErr w:type="spellEnd"/>
      <w:r w:rsidRPr="001F6849">
        <w:t xml:space="preserve"> měnit pozici, rotaci nebo vzhled objektu ve scéně. A-</w:t>
      </w:r>
      <w:proofErr w:type="spellStart"/>
      <w:r w:rsidRPr="001F6849">
        <w:t>Frame</w:t>
      </w:r>
      <w:proofErr w:type="spellEnd"/>
      <w:r w:rsidRPr="001F6849">
        <w:t xml:space="preserve"> také poskytuje sadu vestavěných komponent, které lze přidávat k DOM prvkům, aby jim byly poskytnuty VR specifické vlastnosti, jako například schopnost reagovat na sledování hlavy, sledování ruky nebo dotykové události. Navíc mohou vývojáři vytvářet vlastní komponenty pro rozšíření funkčnosti. A-</w:t>
      </w:r>
      <w:proofErr w:type="spellStart"/>
      <w:r w:rsidRPr="001F6849">
        <w:t>Frame</w:t>
      </w:r>
      <w:proofErr w:type="spellEnd"/>
      <w:r w:rsidRPr="001F6849">
        <w:t xml:space="preserve"> využívá DOM jako základ pro vytváření </w:t>
      </w:r>
      <w:r w:rsidRPr="001F6849">
        <w:lastRenderedPageBreak/>
        <w:t>a manipulaci s prvky VR na webové stránce.</w:t>
      </w:r>
      <w:r>
        <w:t xml:space="preserve"> Jednoduše A-</w:t>
      </w:r>
      <w:proofErr w:type="spellStart"/>
      <w:r>
        <w:t>Frame</w:t>
      </w:r>
      <w:proofErr w:type="spellEnd"/>
      <w:r>
        <w:t xml:space="preserve"> vytváří </w:t>
      </w:r>
      <w:proofErr w:type="gramStart"/>
      <w:r>
        <w:t>framework,  ve</w:t>
      </w:r>
      <w:proofErr w:type="gramEnd"/>
      <w:r>
        <w:t xml:space="preserve"> kterém je možné o 3D prostředích přemýšlet jako HTML dokumentech. </w:t>
      </w:r>
    </w:p>
    <w:p w14:paraId="565E1E51" w14:textId="77777777" w:rsidR="00DB0571" w:rsidRPr="00203FA6" w:rsidRDefault="00DB0571" w:rsidP="00DB0571">
      <w:pPr>
        <w:pStyle w:val="Normlnprvnodsazen"/>
      </w:pPr>
      <w:r>
        <w:t>A-</w:t>
      </w:r>
      <w:proofErr w:type="spellStart"/>
      <w:r>
        <w:t>Frame</w:t>
      </w:r>
      <w:proofErr w:type="spellEnd"/>
      <w:r>
        <w:t xml:space="preserve"> sám o sobě poskytuje pouze ECS způsob strukturalizace aplikace pomocí html dokumentů. Při tvorbě komplexnějších projektů je však nezbytná pokročilá optimalizace (počet vykreslovacích dotazů, komprese textur, komprese geometrie aj.). A-</w:t>
      </w:r>
      <w:proofErr w:type="spellStart"/>
      <w:r>
        <w:t>Frame</w:t>
      </w:r>
      <w:proofErr w:type="spellEnd"/>
      <w:r>
        <w:t xml:space="preserve"> sám o sobě poskytuje pouze základní podporu optimalizačních procesů. Je tedy na </w:t>
      </w:r>
      <w:proofErr w:type="gramStart"/>
      <w:r>
        <w:t>vývojáři</w:t>
      </w:r>
      <w:proofErr w:type="gramEnd"/>
      <w:r>
        <w:t xml:space="preserve"> aby tyto techniky implementoval. </w:t>
      </w:r>
    </w:p>
    <w:p w14:paraId="73BDECDA" w14:textId="77777777" w:rsidR="00DB0571" w:rsidRDefault="00DB0571" w:rsidP="00DB0571">
      <w:pPr>
        <w:pStyle w:val="Normlnprvnodsazen"/>
        <w:ind w:firstLine="0"/>
        <w:rPr>
          <w:b/>
          <w:bCs/>
          <w:lang w:eastAsia="en-US"/>
        </w:rPr>
      </w:pPr>
      <w:proofErr w:type="spellStart"/>
      <w:r w:rsidRPr="001F6849">
        <w:rPr>
          <w:b/>
          <w:bCs/>
          <w:lang w:eastAsia="en-US"/>
        </w:rPr>
        <w:t>Needle</w:t>
      </w:r>
      <w:proofErr w:type="spellEnd"/>
      <w:r w:rsidRPr="001F6849">
        <w:rPr>
          <w:b/>
          <w:bCs/>
          <w:lang w:eastAsia="en-US"/>
        </w:rPr>
        <w:t xml:space="preserve"> </w:t>
      </w:r>
      <w:proofErr w:type="spellStart"/>
      <w:r w:rsidRPr="001F6849">
        <w:rPr>
          <w:b/>
          <w:bCs/>
          <w:lang w:eastAsia="en-US"/>
        </w:rPr>
        <w:t>engine</w:t>
      </w:r>
      <w:proofErr w:type="spellEnd"/>
      <w:r w:rsidRPr="001F6849">
        <w:rPr>
          <w:b/>
          <w:bCs/>
          <w:lang w:eastAsia="en-US"/>
        </w:rPr>
        <w:t xml:space="preserve"> </w:t>
      </w:r>
      <w:r w:rsidRPr="001F6849">
        <w:rPr>
          <w:b/>
          <w:bCs/>
          <w:highlight w:val="yellow"/>
          <w:lang w:eastAsia="en-US"/>
        </w:rPr>
        <w:t xml:space="preserve">(Unity, Three.js, </w:t>
      </w:r>
      <w:proofErr w:type="spellStart"/>
      <w:r w:rsidRPr="001F6849">
        <w:rPr>
          <w:b/>
          <w:bCs/>
          <w:highlight w:val="yellow"/>
          <w:lang w:eastAsia="en-US"/>
        </w:rPr>
        <w:t>WebXR</w:t>
      </w:r>
      <w:proofErr w:type="spellEnd"/>
      <w:r w:rsidRPr="001F6849">
        <w:rPr>
          <w:b/>
          <w:bCs/>
          <w:highlight w:val="yellow"/>
          <w:lang w:eastAsia="en-US"/>
        </w:rPr>
        <w:t>)</w:t>
      </w:r>
    </w:p>
    <w:p w14:paraId="583468D2" w14:textId="77777777" w:rsidR="00DB0571" w:rsidRPr="007E209C" w:rsidRDefault="00DB0571" w:rsidP="00DB0571">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DA6236B" w14:textId="77777777" w:rsidR="00DB0571" w:rsidRDefault="00DB0571" w:rsidP="00DB0571">
      <w:pPr>
        <w:rPr>
          <w:b/>
          <w:bCs/>
        </w:rPr>
      </w:pPr>
      <w:r w:rsidRPr="001F6849">
        <w:rPr>
          <w:b/>
          <w:bCs/>
        </w:rPr>
        <w:t>Prototyp Petrov:</w:t>
      </w:r>
    </w:p>
    <w:p w14:paraId="19A9A5A0" w14:textId="77777777" w:rsidR="00DB0571" w:rsidRPr="007373F8" w:rsidRDefault="00DB0571" w:rsidP="00DB0571">
      <w:commentRangeStart w:id="108"/>
      <w:r>
        <w:t xml:space="preserve">Viz: </w:t>
      </w:r>
      <w:hyperlink r:id="rId58" w:history="1">
        <w:r w:rsidRPr="000D3D05">
          <w:rPr>
            <w:rStyle w:val="Hyperlink"/>
          </w:rPr>
          <w:t>https://interesting-parallel-bit.glitch.me</w:t>
        </w:r>
      </w:hyperlink>
    </w:p>
    <w:p w14:paraId="1C43B861" w14:textId="77777777" w:rsidR="00DB0571" w:rsidRPr="007373F8" w:rsidRDefault="00DB0571" w:rsidP="00DB0571">
      <w:proofErr w:type="spellStart"/>
      <w:r>
        <w:t>kod</w:t>
      </w:r>
      <w:proofErr w:type="spellEnd"/>
      <w:r>
        <w:t xml:space="preserve">: </w:t>
      </w:r>
      <w:hyperlink r:id="rId59" w:anchor="!/interesting-parallel-bit" w:history="1">
        <w:r w:rsidRPr="000D3D05">
          <w:rPr>
            <w:rStyle w:val="Hyperlink"/>
          </w:rPr>
          <w:t>https://glitch.com/edit/#!/interesting-parallel-bit</w:t>
        </w:r>
      </w:hyperlink>
      <w:commentRangeEnd w:id="108"/>
      <w:r>
        <w:rPr>
          <w:rStyle w:val="CommentReference"/>
        </w:rPr>
        <w:commentReference w:id="108"/>
      </w:r>
    </w:p>
    <w:p w14:paraId="6D051F20" w14:textId="77777777" w:rsidR="00DB0571" w:rsidRPr="001F6849" w:rsidRDefault="00DB0571" w:rsidP="00DB0571">
      <w:r w:rsidRPr="001F6849">
        <w:t xml:space="preserve">Jedná se o webový runtime pro 3D aplikace. Umožňuje lokální vývoj, nasazení na jakýkoliv server, networking a </w:t>
      </w:r>
      <w:proofErr w:type="spellStart"/>
      <w:r w:rsidRPr="001F6849">
        <w:t>WebXR</w:t>
      </w:r>
      <w:proofErr w:type="spellEnd"/>
      <w:r w:rsidRPr="001F6849">
        <w:t xml:space="preserve"> rozhraní. </w:t>
      </w:r>
      <w:proofErr w:type="spellStart"/>
      <w:r w:rsidRPr="001F6849">
        <w:t>Needle</w:t>
      </w:r>
      <w:proofErr w:type="spellEnd"/>
      <w:r w:rsidRPr="001F6849">
        <w:t xml:space="preserve"> </w:t>
      </w:r>
      <w:proofErr w:type="spellStart"/>
      <w:r w:rsidRPr="001F6849">
        <w:t>Exporter</w:t>
      </w:r>
      <w:proofErr w:type="spellEnd"/>
      <w:r w:rsidRPr="001F6849">
        <w:t xml:space="preserve"> umožňuje propojení mezi Unity Editorem a webovým runtime rozhraním, tím že podporuje export scén, animací, </w:t>
      </w:r>
      <w:proofErr w:type="spellStart"/>
      <w:r w:rsidRPr="001F6849">
        <w:t>lightmap</w:t>
      </w:r>
      <w:proofErr w:type="spellEnd"/>
      <w:r w:rsidRPr="001F6849">
        <w:t xml:space="preserve"> aj. skrze </w:t>
      </w:r>
      <w:proofErr w:type="spellStart"/>
      <w:r w:rsidRPr="001F6849">
        <w:t>glTF</w:t>
      </w:r>
      <w:proofErr w:type="spellEnd"/>
      <w:r w:rsidRPr="001F6849">
        <w:t xml:space="preserve"> standard. </w:t>
      </w:r>
      <w:proofErr w:type="spellStart"/>
      <w:r w:rsidRPr="001F6849">
        <w:t>Needle</w:t>
      </w:r>
      <w:proofErr w:type="spellEnd"/>
      <w:r w:rsidRPr="001F6849">
        <w:t xml:space="preserve"> </w:t>
      </w:r>
      <w:proofErr w:type="spellStart"/>
      <w:r w:rsidRPr="001F6849">
        <w:t>engine</w:t>
      </w:r>
      <w:proofErr w:type="spellEnd"/>
      <w:r w:rsidRPr="001F6849">
        <w:t xml:space="preserve"> je možné nazvat </w:t>
      </w:r>
      <w:proofErr w:type="spellStart"/>
      <w:r w:rsidRPr="001F6849">
        <w:rPr>
          <w:i/>
          <w:iCs/>
        </w:rPr>
        <w:t>workflow</w:t>
      </w:r>
      <w:proofErr w:type="spellEnd"/>
      <w:r w:rsidRPr="001F6849">
        <w:rPr>
          <w:i/>
          <w:iCs/>
        </w:rPr>
        <w:t xml:space="preserve"> managerem</w:t>
      </w:r>
      <w:r w:rsidRPr="001F6849">
        <w:t xml:space="preserve"> umožňující propojení mezi interaktivními technologiemi jako je </w:t>
      </w:r>
      <w:proofErr w:type="gramStart"/>
      <w:r w:rsidRPr="001F6849">
        <w:t>Unity</w:t>
      </w:r>
      <w:proofErr w:type="gramEnd"/>
      <w:r w:rsidRPr="001F6849">
        <w:t xml:space="preserve"> popř. </w:t>
      </w:r>
      <w:proofErr w:type="spellStart"/>
      <w:r w:rsidRPr="001F6849">
        <w:t>Blender</w:t>
      </w:r>
      <w:proofErr w:type="spellEnd"/>
      <w:r w:rsidRPr="001F6849">
        <w:t xml:space="preserve"> a webovým prostředím. </w:t>
      </w:r>
      <w:proofErr w:type="spellStart"/>
      <w:r w:rsidRPr="001F6849">
        <w:t>Needle</w:t>
      </w:r>
      <w:proofErr w:type="spellEnd"/>
      <w:r w:rsidRPr="001F6849">
        <w:t xml:space="preserve"> primárně podporuje otevřený </w:t>
      </w:r>
      <w:proofErr w:type="spellStart"/>
      <w:r w:rsidRPr="001F6849">
        <w:t>glTF</w:t>
      </w:r>
      <w:proofErr w:type="spellEnd"/>
      <w:r w:rsidRPr="001F6849">
        <w:t xml:space="preserve"> standard a vyžívá postupu, kdy je možné v binární formě (.</w:t>
      </w:r>
      <w:proofErr w:type="spellStart"/>
      <w:r w:rsidRPr="001F6849">
        <w:t>glb</w:t>
      </w:r>
      <w:proofErr w:type="spellEnd"/>
      <w:r w:rsidRPr="001F6849">
        <w:t xml:space="preserve">) obsáhnout celou aplikaci nejen scénu. Primárním cílem </w:t>
      </w:r>
      <w:proofErr w:type="spellStart"/>
      <w:r w:rsidRPr="001F6849">
        <w:t>Needle</w:t>
      </w:r>
      <w:proofErr w:type="spellEnd"/>
      <w:r w:rsidRPr="001F6849">
        <w:t xml:space="preserve"> </w:t>
      </w:r>
      <w:proofErr w:type="spellStart"/>
      <w:r w:rsidRPr="001F6849">
        <w:t>enginu</w:t>
      </w:r>
      <w:proofErr w:type="spellEnd"/>
      <w:r w:rsidRPr="001F6849">
        <w:t xml:space="preserve"> je rychlá iterace při vývoji, responzivní design pro VR a AR, využití otevřených standardů pro </w:t>
      </w:r>
      <w:proofErr w:type="gramStart"/>
      <w:r w:rsidRPr="001F6849">
        <w:t>3D</w:t>
      </w:r>
      <w:proofErr w:type="gramEnd"/>
      <w:r w:rsidRPr="001F6849">
        <w:t xml:space="preserve"> a web, interoperabilita mezi nativními aplikacemi a webovými frameworky. </w:t>
      </w:r>
      <w:r w:rsidRPr="001F6849">
        <w:fldChar w:fldCharType="begin"/>
      </w:r>
      <w:r w:rsidRPr="001F6849">
        <w:instrText xml:space="preserve"> ADDIN ZOTERO_ITEM CSL_CITATION {"citationID":"l1lXnIs3","properties":{"formattedCitation":"(needle-tools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 xml:space="preserve"> </w:t>
      </w:r>
    </w:p>
    <w:p w14:paraId="7888102C" w14:textId="77777777" w:rsidR="00DB0571" w:rsidRPr="001F6849" w:rsidRDefault="00DB0571" w:rsidP="00DB0571">
      <w:pPr>
        <w:pStyle w:val="Normlnprvnodsazen"/>
      </w:pPr>
      <w:r w:rsidRPr="001F6849">
        <w:rPr>
          <w:highlight w:val="yellow"/>
        </w:rPr>
        <w:t xml:space="preserve">Momentálně (30.1.2023) je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podporován pouze pro Unity Editor. Zde je vhodné porovnání s nativním Unity </w:t>
      </w:r>
      <w:proofErr w:type="spellStart"/>
      <w:r w:rsidRPr="001F6849">
        <w:rPr>
          <w:highlight w:val="yellow"/>
        </w:rPr>
        <w:t>WebGL</w:t>
      </w:r>
      <w:proofErr w:type="spellEnd"/>
      <w:r w:rsidRPr="001F6849">
        <w:rPr>
          <w:highlight w:val="yellow"/>
        </w:rPr>
        <w:t xml:space="preserve"> výstupem. Unity </w:t>
      </w:r>
      <w:proofErr w:type="spellStart"/>
      <w:r w:rsidRPr="001F6849">
        <w:rPr>
          <w:highlight w:val="yellow"/>
        </w:rPr>
        <w:t>WebGL</w:t>
      </w:r>
      <w:proofErr w:type="spellEnd"/>
      <w:r w:rsidRPr="001F6849">
        <w:rPr>
          <w:highlight w:val="yellow"/>
        </w:rPr>
        <w:t xml:space="preserve"> umožňuje export kompletních projektů pomocí IL2CPP do C++ a následně do </w:t>
      </w:r>
      <w:proofErr w:type="spellStart"/>
      <w:r w:rsidRPr="001F6849">
        <w:rPr>
          <w:i/>
          <w:iCs/>
          <w:highlight w:val="yellow"/>
        </w:rPr>
        <w:t>WebAssembly</w:t>
      </w:r>
      <w:proofErr w:type="spellEnd"/>
      <w:r w:rsidRPr="001F6849">
        <w:rPr>
          <w:i/>
          <w:iCs/>
          <w:highlight w:val="yellow"/>
        </w:rPr>
        <w:t>,</w:t>
      </w:r>
      <w:r w:rsidRPr="001F6849">
        <w:rPr>
          <w:highlight w:val="yellow"/>
        </w:rPr>
        <w:t xml:space="preserve"> což umožňuje spuštění výkonnostně náročných scén ve webovém prostředí. Toto je však umožněno na úkor rychlosti prototypování a iteracím ve vývoji samotné scény.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se </w:t>
      </w:r>
      <w:proofErr w:type="gramStart"/>
      <w:r w:rsidRPr="001F6849">
        <w:rPr>
          <w:highlight w:val="yellow"/>
        </w:rPr>
        <w:t>snaží</w:t>
      </w:r>
      <w:proofErr w:type="gramEnd"/>
      <w:r w:rsidRPr="001F6849">
        <w:rPr>
          <w:highlight w:val="yellow"/>
        </w:rPr>
        <w:t xml:space="preserve"> o rychlou iteraci při vývoji a možnost takřka instantního prototypování při tvorbě Unity projektů v jejich webovém ekvivalentu. </w:t>
      </w:r>
      <w:proofErr w:type="spellStart"/>
      <w:r w:rsidRPr="001F6849">
        <w:rPr>
          <w:highlight w:val="yellow"/>
        </w:rPr>
        <w:t>Needle</w:t>
      </w:r>
      <w:proofErr w:type="spellEnd"/>
      <w:r w:rsidRPr="001F6849">
        <w:rPr>
          <w:highlight w:val="yellow"/>
        </w:rPr>
        <w:t xml:space="preserve"> </w:t>
      </w:r>
      <w:proofErr w:type="spellStart"/>
      <w:r w:rsidRPr="001F6849">
        <w:rPr>
          <w:highlight w:val="yellow"/>
        </w:rPr>
        <w:t>engine</w:t>
      </w:r>
      <w:proofErr w:type="spellEnd"/>
      <w:r w:rsidRPr="001F6849">
        <w:rPr>
          <w:highlight w:val="yellow"/>
        </w:rPr>
        <w:t xml:space="preserve"> tedy poskytuje možnost, jak propojit Unity Editor s klasickým přístupem k webovému vývoji. </w:t>
      </w:r>
      <w:r w:rsidRPr="001F6849">
        <w:rPr>
          <w:highlight w:val="yellow"/>
        </w:rPr>
        <w:fldChar w:fldCharType="begin"/>
      </w:r>
      <w:r w:rsidRPr="001F6849">
        <w:rPr>
          <w:highlight w:val="yellow"/>
        </w:rPr>
        <w:instrText xml:space="preserve"> ADDIN ZOTERO_ITEM CSL_CITATION {"citationID":"ksgFgH8j","properties":{"formattedCitation":"(needle-tools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rPr>
          <w:highlight w:val="yellow"/>
        </w:rPr>
        <w:fldChar w:fldCharType="separate"/>
      </w:r>
      <w:r w:rsidRPr="001F6849">
        <w:rPr>
          <w:highlight w:val="yellow"/>
        </w:rPr>
        <w:t>(needle-tools 2023)</w:t>
      </w:r>
      <w:r w:rsidRPr="001F6849">
        <w:rPr>
          <w:highlight w:val="yellow"/>
        </w:rPr>
        <w:fldChar w:fldCharType="end"/>
      </w:r>
    </w:p>
    <w:p w14:paraId="16E16A70" w14:textId="77777777" w:rsidR="00DB0571" w:rsidRPr="001F6849" w:rsidRDefault="00DB0571" w:rsidP="00DB0571">
      <w:pPr>
        <w:pStyle w:val="Normlnprvnodsazen"/>
      </w:pPr>
      <w:proofErr w:type="spellStart"/>
      <w:r w:rsidRPr="001F6849">
        <w:t>Needle</w:t>
      </w:r>
      <w:proofErr w:type="spellEnd"/>
      <w:r w:rsidRPr="001F6849">
        <w:t xml:space="preserve"> </w:t>
      </w:r>
      <w:proofErr w:type="spellStart"/>
      <w:r w:rsidRPr="001F6849">
        <w:t>engine</w:t>
      </w:r>
      <w:proofErr w:type="spellEnd"/>
      <w:r w:rsidRPr="001F6849">
        <w:t xml:space="preserve"> je nadstavbou nad Unity Editorem a three.js. Výsledná webová aplikace je kompletně vykreslována pomocí three.js. Komponenty definované v rámci Unity Editoru jsou mapovány na vlastnosti a metody three.js třídy Object3D a graf scény. Vlastní komponenty mohou být definovány pomocí .</w:t>
      </w:r>
      <w:proofErr w:type="spellStart"/>
      <w:r w:rsidRPr="001F6849">
        <w:t>ts</w:t>
      </w:r>
      <w:proofErr w:type="spellEnd"/>
      <w:r w:rsidRPr="001F6849">
        <w:t xml:space="preserve"> nebo .</w:t>
      </w:r>
      <w:proofErr w:type="spellStart"/>
      <w:r w:rsidRPr="001F6849">
        <w:t>js</w:t>
      </w:r>
      <w:proofErr w:type="spellEnd"/>
      <w:r w:rsidRPr="001F6849">
        <w:t xml:space="preserve"> a </w:t>
      </w:r>
      <w:proofErr w:type="spellStart"/>
      <w:r w:rsidRPr="001F6849">
        <w:t>Needle</w:t>
      </w:r>
      <w:proofErr w:type="spellEnd"/>
      <w:r w:rsidRPr="001F6849">
        <w:t xml:space="preserve"> </w:t>
      </w:r>
      <w:proofErr w:type="spellStart"/>
      <w:r w:rsidRPr="001F6849">
        <w:t>Enigne</w:t>
      </w:r>
      <w:proofErr w:type="spellEnd"/>
      <w:r w:rsidRPr="001F6849">
        <w:t xml:space="preserve"> je následně automaticky </w:t>
      </w:r>
      <w:proofErr w:type="gramStart"/>
      <w:r w:rsidRPr="001F6849">
        <w:t>přeloží</w:t>
      </w:r>
      <w:proofErr w:type="gramEnd"/>
      <w:r w:rsidRPr="001F6849">
        <w:t xml:space="preserve"> do C# ekvivalentu, tudíž je možné s nimi automaticky pracovat v Unity. </w:t>
      </w:r>
      <w:proofErr w:type="spellStart"/>
      <w:r w:rsidRPr="001F6849">
        <w:t>Needle</w:t>
      </w:r>
      <w:proofErr w:type="spellEnd"/>
      <w:r w:rsidRPr="001F6849">
        <w:t xml:space="preserve"> </w:t>
      </w:r>
      <w:proofErr w:type="spellStart"/>
      <w:r w:rsidRPr="001F6849">
        <w:t>Engine</w:t>
      </w:r>
      <w:proofErr w:type="spellEnd"/>
      <w:r w:rsidRPr="001F6849">
        <w:t xml:space="preserve"> poskytuje funkcionalitu ve 3 hlavních formách </w:t>
      </w:r>
      <w:r w:rsidRPr="001F6849">
        <w:fldChar w:fldCharType="begin"/>
      </w:r>
      <w:r w:rsidRPr="001F6849">
        <w:instrText xml:space="preserve"> ADDIN ZOTERO_ITEM CSL_CITATION {"citationID":"zyOsOmC4","properties":{"formattedCitation":"(needle-tools 2023)","plainCitation":"(needle-tools 2023)","noteIndex":0},"citationItems":[{"id":1315,"uris":["http://zotero.org/groups/4599106/items/M4LNADXS"],"itemData":{"id":1315,"type":"document","abstract":"Needle Engine is a web-based runtime for 3D apps. It runs on your machine for development, and can be deployed anywhere. It is flexible, extensible and includes networking and XR - across platforms. Documentation at https://docs.needle.tools","note":"original-date: 2022-04-27T13:24:52Z","publisher":"Needle","source":"GitHub","title":"needle-tools/needle-engine-support","URL":"https://github.com/needle-tools/needle-engine-support/blob/12b722ef1e8086bbbeb52b18e316b8a7e96220f1/documentation/vision.md","author":[{"literal":"needle-tools"}],"accessed":{"date-parts":[["2023",2,1]]},"issued":{"date-parts":[["2023",1,31]]},"citation-key":"needle-toolsNeedletoolsNeedleenginesupport2023"}}],"schema":"https://github.com/citation-style-language/schema/raw/master/csl-citation.json"} </w:instrText>
      </w:r>
      <w:r w:rsidRPr="001F6849">
        <w:fldChar w:fldCharType="separate"/>
      </w:r>
      <w:r w:rsidRPr="001F6849">
        <w:t>(needle-tools 2023)</w:t>
      </w:r>
      <w:r w:rsidRPr="001F6849">
        <w:fldChar w:fldCharType="end"/>
      </w:r>
      <w:r w:rsidRPr="001F6849">
        <w:t>:</w:t>
      </w:r>
    </w:p>
    <w:p w14:paraId="60BD074E" w14:textId="77777777" w:rsidR="00DB0571" w:rsidRPr="001F6849" w:rsidRDefault="00DB0571" w:rsidP="00DB0571">
      <w:pPr>
        <w:pStyle w:val="Normlnprvnodsazen"/>
        <w:numPr>
          <w:ilvl w:val="0"/>
          <w:numId w:val="25"/>
        </w:numPr>
      </w:pPr>
      <w:r w:rsidRPr="001F6849">
        <w:t>Souhrn předpřipravených komponentů a nástrojů, které umožňují tvorbu scény v rámci Unity Editoru</w:t>
      </w:r>
    </w:p>
    <w:p w14:paraId="4ECE1327" w14:textId="77777777" w:rsidR="00DB0571" w:rsidRPr="001F6849" w:rsidRDefault="00DB0571" w:rsidP="00DB0571">
      <w:pPr>
        <w:pStyle w:val="Normlnprvnodsazen"/>
        <w:numPr>
          <w:ilvl w:val="0"/>
          <w:numId w:val="25"/>
        </w:numPr>
      </w:pPr>
      <w:r w:rsidRPr="001F6849">
        <w:t xml:space="preserve">Export vytvořené scény do </w:t>
      </w:r>
      <w:proofErr w:type="spellStart"/>
      <w:r w:rsidRPr="001F6849">
        <w:t>glTF</w:t>
      </w:r>
      <w:proofErr w:type="spellEnd"/>
      <w:r w:rsidRPr="001F6849">
        <w:t xml:space="preserve"> formátu</w:t>
      </w:r>
    </w:p>
    <w:p w14:paraId="52C19483" w14:textId="77777777" w:rsidR="00DB0571" w:rsidRDefault="00DB0571" w:rsidP="00DB0571">
      <w:pPr>
        <w:pStyle w:val="Normlnprvnodsazen"/>
        <w:numPr>
          <w:ilvl w:val="0"/>
          <w:numId w:val="25"/>
        </w:numPr>
      </w:pPr>
      <w:r w:rsidRPr="001F6849">
        <w:t xml:space="preserve">Webové runtime prostředí, které načítá </w:t>
      </w:r>
      <w:proofErr w:type="spellStart"/>
      <w:r w:rsidRPr="001F6849">
        <w:t>glTF</w:t>
      </w:r>
      <w:proofErr w:type="spellEnd"/>
      <w:r w:rsidRPr="001F6849">
        <w:t xml:space="preserve"> soubory a vykresluje je pomocí three.js</w:t>
      </w:r>
    </w:p>
    <w:p w14:paraId="61566A3E" w14:textId="4B087978" w:rsidR="00DB0571" w:rsidRPr="00DB0571" w:rsidRDefault="00DB0571" w:rsidP="006F1D7A">
      <w:pPr>
        <w:pStyle w:val="Normlnprvnodsazen"/>
        <w:ind w:firstLine="0"/>
      </w:pPr>
      <w:r>
        <w:rPr>
          <w:lang w:val="en-US"/>
        </w:rPr>
        <w:t>“Opinionated pipeline” – Z </w:t>
      </w:r>
      <w:proofErr w:type="spellStart"/>
      <w:r>
        <w:rPr>
          <w:lang w:val="en-US"/>
        </w:rPr>
        <w:t>aplikac</w:t>
      </w:r>
      <w:proofErr w:type="spellEnd"/>
      <w:r>
        <w:t xml:space="preserve">í, které jsou vytvořené pro tvorbu 3D prostředí.  </w:t>
      </w:r>
    </w:p>
    <w:p w14:paraId="22438B77" w14:textId="77777777" w:rsidR="005B6BC8" w:rsidRDefault="005B6BC8" w:rsidP="005B6BC8">
      <w:pPr>
        <w:pStyle w:val="Heading3"/>
      </w:pPr>
      <w:r>
        <w:lastRenderedPageBreak/>
        <w:t xml:space="preserve">Herní </w:t>
      </w:r>
      <w:proofErr w:type="spellStart"/>
      <w:r>
        <w:t>enginy</w:t>
      </w:r>
      <w:proofErr w:type="spellEnd"/>
    </w:p>
    <w:p w14:paraId="688F8E0C" w14:textId="545013AE" w:rsidR="00173EE3" w:rsidRPr="00173EE3" w:rsidRDefault="005B6BC8" w:rsidP="0028129D">
      <w:r w:rsidRPr="00CC22A1">
        <w:t xml:space="preserve">Tradičně se jedná o desktopové aplikace specializované pro vývoj počítačových her, popř. interaktivních prostředí.  Primárním zaměřením je vývoj her a specializovaný export binárních spustitelných souborů specializovaných pro danou platformu. V případě virtuální reality je možné vyvíjet prostředí přímo pro dané platformy jako např. Meta </w:t>
      </w:r>
      <w:proofErr w:type="spellStart"/>
      <w:r w:rsidRPr="00CC22A1">
        <w:t>Quest</w:t>
      </w:r>
      <w:proofErr w:type="spellEnd"/>
      <w:r w:rsidRPr="00CC22A1">
        <w:t xml:space="preserve"> aj. Ačkoliv se jedná o desktopové aplikace, jak bylo zmíněno výše existují způsoby, jakými je možné herní </w:t>
      </w:r>
      <w:proofErr w:type="spellStart"/>
      <w:r w:rsidRPr="00CC22A1">
        <w:t>enginy</w:t>
      </w:r>
      <w:proofErr w:type="spellEnd"/>
      <w:r w:rsidRPr="00CC22A1">
        <w:t xml:space="preserve"> zapojit od tvorby virtuální reality pro webové prostředí. Primárním způsobem, jakým je možné propojit tvorbu v herních </w:t>
      </w:r>
      <w:proofErr w:type="spellStart"/>
      <w:r w:rsidRPr="00CC22A1">
        <w:t>enignech</w:t>
      </w:r>
      <w:proofErr w:type="spellEnd"/>
      <w:r w:rsidRPr="00CC22A1">
        <w:t xml:space="preserve"> s webem je export kompletních projektů pomocí do </w:t>
      </w:r>
      <w:proofErr w:type="spellStart"/>
      <w:r w:rsidRPr="00CC22A1">
        <w:t>WebAssembly</w:t>
      </w:r>
      <w:proofErr w:type="spellEnd"/>
      <w:r w:rsidRPr="00CC22A1">
        <w:rPr>
          <w:rStyle w:val="FootnoteReference"/>
        </w:rPr>
        <w:footnoteReference w:id="4"/>
      </w:r>
      <w:r w:rsidRPr="00CC22A1">
        <w:t xml:space="preserve">, který pak interaguje s DOM a </w:t>
      </w:r>
      <w:proofErr w:type="spellStart"/>
      <w:r w:rsidRPr="00CC22A1">
        <w:t>WebGL</w:t>
      </w:r>
      <w:proofErr w:type="spellEnd"/>
      <w:r w:rsidRPr="00CC22A1">
        <w:t xml:space="preserve"> API, tedy umožnění spuštění scén ve webovém prostředí. Mezi populární řešení je možné řadit Unity, </w:t>
      </w:r>
      <w:proofErr w:type="spellStart"/>
      <w:r w:rsidRPr="00CC22A1">
        <w:t>Unreal</w:t>
      </w:r>
      <w:proofErr w:type="spellEnd"/>
      <w:r w:rsidRPr="00CC22A1">
        <w:t xml:space="preserve"> </w:t>
      </w:r>
      <w:proofErr w:type="spellStart"/>
      <w:r w:rsidRPr="00CC22A1">
        <w:t>Engine</w:t>
      </w:r>
      <w:proofErr w:type="spellEnd"/>
      <w:r w:rsidRPr="00CC22A1">
        <w:t xml:space="preserve"> a Godot. Další </w:t>
      </w:r>
      <w:proofErr w:type="spellStart"/>
      <w:r w:rsidRPr="00CC22A1">
        <w:t>enginy</w:t>
      </w:r>
      <w:proofErr w:type="spellEnd"/>
      <w:r w:rsidRPr="00CC22A1">
        <w:t xml:space="preserve"> jako </w:t>
      </w:r>
      <w:proofErr w:type="spellStart"/>
      <w:proofErr w:type="gramStart"/>
      <w:r w:rsidRPr="00CC22A1">
        <w:t>CryEngine</w:t>
      </w:r>
      <w:proofErr w:type="spellEnd"/>
      <w:proofErr w:type="gramEnd"/>
      <w:r w:rsidRPr="00CC22A1">
        <w:t xml:space="preserve"> popř. Source </w:t>
      </w:r>
      <w:proofErr w:type="spellStart"/>
      <w:r w:rsidRPr="00CC22A1">
        <w:t>engine</w:t>
      </w:r>
      <w:proofErr w:type="spellEnd"/>
      <w:r w:rsidRPr="00CC22A1">
        <w:t xml:space="preserve"> nejsou </w:t>
      </w:r>
      <w:r w:rsidR="008F0FAE" w:rsidRPr="00CC22A1">
        <w:t>kompatibilní</w:t>
      </w:r>
      <w:r w:rsidRPr="00CC22A1">
        <w:t xml:space="preserve"> s </w:t>
      </w:r>
      <w:proofErr w:type="spellStart"/>
      <w:r w:rsidRPr="00CC22A1">
        <w:t>WebGL</w:t>
      </w:r>
      <w:proofErr w:type="spellEnd"/>
      <w:r w:rsidRPr="00CC22A1">
        <w:t xml:space="preserve"> a HTML5.</w:t>
      </w:r>
    </w:p>
    <w:p w14:paraId="106C0D34" w14:textId="0D698501" w:rsidR="00EF7E0B" w:rsidRDefault="00EF7E0B" w:rsidP="00EF7E0B">
      <w:pPr>
        <w:pStyle w:val="Caption"/>
        <w:keepNext/>
      </w:pPr>
      <w:r>
        <w:t xml:space="preserve">Tab. </w:t>
      </w:r>
      <w:r>
        <w:fldChar w:fldCharType="begin"/>
      </w:r>
      <w:r>
        <w:instrText xml:space="preserve"> SEQ Tab. \* ARABIC </w:instrText>
      </w:r>
      <w:r>
        <w:fldChar w:fldCharType="separate"/>
      </w:r>
      <w:r w:rsidR="007B5CF8">
        <w:rPr>
          <w:noProof/>
        </w:rPr>
        <w:t>6</w:t>
      </w:r>
      <w:r>
        <w:fldChar w:fldCharType="end"/>
      </w:r>
      <w:r>
        <w:t xml:space="preserve"> </w:t>
      </w:r>
      <w:r w:rsidRPr="00EF7E0B">
        <w:rPr>
          <w:highlight w:val="yellow"/>
        </w:rPr>
        <w:t>#</w:t>
      </w:r>
      <w:proofErr w:type="gramStart"/>
      <w:r w:rsidRPr="00EF7E0B">
        <w:rPr>
          <w:highlight w:val="yellow"/>
        </w:rPr>
        <w:t>todo - jak</w:t>
      </w:r>
      <w:proofErr w:type="gramEnd"/>
      <w:r w:rsidRPr="00EF7E0B">
        <w:rPr>
          <w:highlight w:val="yellow"/>
        </w:rPr>
        <w:t xml:space="preserve"> </w:t>
      </w:r>
      <w:proofErr w:type="spellStart"/>
      <w:r w:rsidRPr="00EF7E0B">
        <w:rPr>
          <w:highlight w:val="yellow"/>
        </w:rPr>
        <w:t>pojemenovat</w:t>
      </w:r>
      <w:proofErr w:type="spellEnd"/>
      <w:r w:rsidRPr="00EF7E0B">
        <w:rPr>
          <w:highlight w:val="yellow"/>
        </w:rPr>
        <w:t xml:space="preserve"> </w:t>
      </w:r>
      <w:proofErr w:type="spellStart"/>
      <w:r w:rsidRPr="00EF7E0B">
        <w:rPr>
          <w:highlight w:val="yellow"/>
        </w:rPr>
        <w:t>general</w:t>
      </w:r>
      <w:proofErr w:type="spellEnd"/>
      <w:r w:rsidRPr="00EF7E0B">
        <w:rPr>
          <w:highlight w:val="yellow"/>
        </w:rPr>
        <w:t xml:space="preserve"> </w:t>
      </w:r>
      <w:proofErr w:type="spellStart"/>
      <w:r w:rsidRPr="00EF7E0B">
        <w:rPr>
          <w:highlight w:val="yellow"/>
        </w:rPr>
        <w:t>engine</w:t>
      </w:r>
      <w:proofErr w:type="spellEnd"/>
      <w:r w:rsidRPr="00EF7E0B">
        <w:rPr>
          <w:highlight w:val="yellow"/>
        </w:rPr>
        <w:t xml:space="preserve"> - "</w:t>
      </w:r>
      <w:proofErr w:type="spellStart"/>
      <w:r w:rsidRPr="00EF7E0B">
        <w:rPr>
          <w:highlight w:val="yellow"/>
        </w:rPr>
        <w:t>enginy</w:t>
      </w:r>
      <w:proofErr w:type="spellEnd"/>
      <w:r w:rsidRPr="00EF7E0B">
        <w:rPr>
          <w:highlight w:val="yellow"/>
        </w:rPr>
        <w:t xml:space="preserve"> s editorem"</w:t>
      </w:r>
    </w:p>
    <w:tbl>
      <w:tblPr>
        <w:tblW w:w="9040" w:type="dxa"/>
        <w:tblLook w:val="04A0" w:firstRow="1" w:lastRow="0" w:firstColumn="1" w:lastColumn="0" w:noHBand="0" w:noVBand="1"/>
      </w:tblPr>
      <w:tblGrid>
        <w:gridCol w:w="1616"/>
        <w:gridCol w:w="1398"/>
        <w:gridCol w:w="1238"/>
        <w:gridCol w:w="822"/>
        <w:gridCol w:w="1342"/>
        <w:gridCol w:w="1449"/>
        <w:gridCol w:w="1175"/>
      </w:tblGrid>
      <w:tr w:rsidR="00EF7E0B" w:rsidRPr="00EF7E0B" w14:paraId="1D1FBB31" w14:textId="77777777" w:rsidTr="00EF7E0B">
        <w:trPr>
          <w:trHeight w:val="525"/>
        </w:trPr>
        <w:tc>
          <w:tcPr>
            <w:tcW w:w="1616" w:type="dxa"/>
            <w:tcBorders>
              <w:top w:val="single" w:sz="4" w:space="0" w:color="auto"/>
              <w:left w:val="nil"/>
              <w:bottom w:val="single" w:sz="8" w:space="0" w:color="auto"/>
              <w:right w:val="nil"/>
            </w:tcBorders>
            <w:shd w:val="clear" w:color="auto" w:fill="auto"/>
            <w:vAlign w:val="center"/>
            <w:hideMark/>
          </w:tcPr>
          <w:p w14:paraId="31A9C35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Jmeno</w:t>
            </w:r>
            <w:proofErr w:type="spellEnd"/>
          </w:p>
        </w:tc>
        <w:tc>
          <w:tcPr>
            <w:tcW w:w="1398" w:type="dxa"/>
            <w:tcBorders>
              <w:top w:val="single" w:sz="4" w:space="0" w:color="auto"/>
              <w:left w:val="nil"/>
              <w:bottom w:val="single" w:sz="8" w:space="0" w:color="auto"/>
              <w:right w:val="nil"/>
            </w:tcBorders>
            <w:shd w:val="clear" w:color="auto" w:fill="auto"/>
            <w:vAlign w:val="center"/>
            <w:hideMark/>
          </w:tcPr>
          <w:p w14:paraId="58B7C8E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Programovací</w:t>
            </w:r>
            <w:proofErr w:type="spellEnd"/>
            <w:r w:rsidRPr="00EF7E0B">
              <w:rPr>
                <w:rFonts w:eastAsia="Times New Roman" w:cs="Calibri"/>
                <w:b/>
                <w:bCs/>
                <w:color w:val="000000"/>
                <w:sz w:val="18"/>
                <w:szCs w:val="18"/>
                <w:lang w:val="en-US"/>
              </w:rPr>
              <w:t xml:space="preserve"> </w:t>
            </w:r>
            <w:proofErr w:type="spellStart"/>
            <w:r w:rsidRPr="00EF7E0B">
              <w:rPr>
                <w:rFonts w:eastAsia="Times New Roman" w:cs="Calibri"/>
                <w:b/>
                <w:bCs/>
                <w:color w:val="000000"/>
                <w:sz w:val="18"/>
                <w:szCs w:val="18"/>
                <w:lang w:val="en-US"/>
              </w:rPr>
              <w:t>jazyk</w:t>
            </w:r>
            <w:proofErr w:type="spellEnd"/>
          </w:p>
        </w:tc>
        <w:tc>
          <w:tcPr>
            <w:tcW w:w="1238" w:type="dxa"/>
            <w:tcBorders>
              <w:top w:val="single" w:sz="4" w:space="0" w:color="auto"/>
              <w:left w:val="nil"/>
              <w:bottom w:val="single" w:sz="8" w:space="0" w:color="auto"/>
              <w:right w:val="nil"/>
            </w:tcBorders>
            <w:shd w:val="clear" w:color="auto" w:fill="auto"/>
            <w:vAlign w:val="center"/>
            <w:hideMark/>
          </w:tcPr>
          <w:p w14:paraId="1DA34021"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WebGL</w:t>
            </w:r>
          </w:p>
        </w:tc>
        <w:tc>
          <w:tcPr>
            <w:tcW w:w="822" w:type="dxa"/>
            <w:tcBorders>
              <w:top w:val="single" w:sz="4" w:space="0" w:color="auto"/>
              <w:left w:val="nil"/>
              <w:bottom w:val="single" w:sz="8" w:space="0" w:color="auto"/>
              <w:right w:val="nil"/>
            </w:tcBorders>
            <w:shd w:val="clear" w:color="auto" w:fill="auto"/>
            <w:vAlign w:val="center"/>
            <w:hideMark/>
          </w:tcPr>
          <w:p w14:paraId="1ADFEF48"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WebXR</w:t>
            </w:r>
            <w:proofErr w:type="spellEnd"/>
          </w:p>
        </w:tc>
        <w:tc>
          <w:tcPr>
            <w:tcW w:w="1342" w:type="dxa"/>
            <w:tcBorders>
              <w:top w:val="single" w:sz="4" w:space="0" w:color="auto"/>
              <w:left w:val="nil"/>
              <w:bottom w:val="single" w:sz="8" w:space="0" w:color="auto"/>
              <w:right w:val="nil"/>
            </w:tcBorders>
            <w:shd w:val="clear" w:color="auto" w:fill="auto"/>
            <w:vAlign w:val="center"/>
            <w:hideMark/>
          </w:tcPr>
          <w:p w14:paraId="1BEB66F7"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Import</w:t>
            </w:r>
          </w:p>
        </w:tc>
        <w:tc>
          <w:tcPr>
            <w:tcW w:w="1449" w:type="dxa"/>
            <w:tcBorders>
              <w:top w:val="single" w:sz="4" w:space="0" w:color="auto"/>
              <w:left w:val="nil"/>
              <w:bottom w:val="single" w:sz="8" w:space="0" w:color="auto"/>
              <w:right w:val="nil"/>
            </w:tcBorders>
            <w:shd w:val="clear" w:color="auto" w:fill="auto"/>
            <w:vAlign w:val="center"/>
            <w:hideMark/>
          </w:tcPr>
          <w:p w14:paraId="30D9C1FC" w14:textId="77777777" w:rsidR="00EF7E0B" w:rsidRPr="00EF7E0B" w:rsidRDefault="00EF7E0B" w:rsidP="00EF7E0B">
            <w:pPr>
              <w:spacing w:after="0" w:line="240" w:lineRule="auto"/>
              <w:jc w:val="center"/>
              <w:rPr>
                <w:rFonts w:eastAsia="Times New Roman" w:cs="Calibri"/>
                <w:b/>
                <w:bCs/>
                <w:color w:val="000000"/>
                <w:sz w:val="18"/>
                <w:szCs w:val="18"/>
                <w:lang w:val="en-US"/>
              </w:rPr>
            </w:pPr>
            <w:r w:rsidRPr="00EF7E0B">
              <w:rPr>
                <w:rFonts w:eastAsia="Times New Roman" w:cs="Calibri"/>
                <w:b/>
                <w:bCs/>
                <w:color w:val="000000"/>
                <w:sz w:val="18"/>
                <w:szCs w:val="18"/>
                <w:lang w:val="en-US"/>
              </w:rPr>
              <w:t>Export</w:t>
            </w:r>
          </w:p>
        </w:tc>
        <w:tc>
          <w:tcPr>
            <w:tcW w:w="1175" w:type="dxa"/>
            <w:tcBorders>
              <w:top w:val="single" w:sz="4" w:space="0" w:color="auto"/>
              <w:left w:val="nil"/>
              <w:bottom w:val="single" w:sz="8" w:space="0" w:color="auto"/>
              <w:right w:val="nil"/>
            </w:tcBorders>
            <w:shd w:val="clear" w:color="auto" w:fill="auto"/>
            <w:vAlign w:val="center"/>
            <w:hideMark/>
          </w:tcPr>
          <w:p w14:paraId="2CF3B97D" w14:textId="77777777" w:rsidR="00EF7E0B" w:rsidRPr="00EF7E0B" w:rsidRDefault="00EF7E0B" w:rsidP="00EF7E0B">
            <w:pPr>
              <w:spacing w:after="0" w:line="240" w:lineRule="auto"/>
              <w:jc w:val="center"/>
              <w:rPr>
                <w:rFonts w:eastAsia="Times New Roman" w:cs="Calibri"/>
                <w:b/>
                <w:bCs/>
                <w:color w:val="000000"/>
                <w:sz w:val="18"/>
                <w:szCs w:val="18"/>
                <w:lang w:val="en-US"/>
              </w:rPr>
            </w:pPr>
            <w:proofErr w:type="spellStart"/>
            <w:r w:rsidRPr="00EF7E0B">
              <w:rPr>
                <w:rFonts w:eastAsia="Times New Roman" w:cs="Calibri"/>
                <w:b/>
                <w:bCs/>
                <w:color w:val="000000"/>
                <w:sz w:val="18"/>
                <w:szCs w:val="18"/>
                <w:lang w:val="en-US"/>
              </w:rPr>
              <w:t>Licence</w:t>
            </w:r>
            <w:proofErr w:type="spellEnd"/>
          </w:p>
        </w:tc>
      </w:tr>
      <w:tr w:rsidR="00EF7E0B" w:rsidRPr="00EF7E0B" w14:paraId="00FE8951" w14:textId="77777777" w:rsidTr="00EF7E0B">
        <w:trPr>
          <w:trHeight w:val="645"/>
        </w:trPr>
        <w:tc>
          <w:tcPr>
            <w:tcW w:w="1616" w:type="dxa"/>
            <w:tcBorders>
              <w:top w:val="nil"/>
              <w:left w:val="nil"/>
              <w:bottom w:val="nil"/>
              <w:right w:val="nil"/>
            </w:tcBorders>
            <w:shd w:val="clear" w:color="auto" w:fill="auto"/>
            <w:vAlign w:val="center"/>
            <w:hideMark/>
          </w:tcPr>
          <w:p w14:paraId="655D04E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Unity</w:t>
            </w:r>
          </w:p>
        </w:tc>
        <w:tc>
          <w:tcPr>
            <w:tcW w:w="1398" w:type="dxa"/>
            <w:tcBorders>
              <w:top w:val="nil"/>
              <w:left w:val="nil"/>
              <w:bottom w:val="nil"/>
              <w:right w:val="nil"/>
            </w:tcBorders>
            <w:shd w:val="clear" w:color="auto" w:fill="auto"/>
            <w:vAlign w:val="center"/>
            <w:hideMark/>
          </w:tcPr>
          <w:p w14:paraId="3C92751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59A3361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.NET + WASM</w:t>
            </w:r>
          </w:p>
        </w:tc>
        <w:tc>
          <w:tcPr>
            <w:tcW w:w="822" w:type="dxa"/>
            <w:tcBorders>
              <w:top w:val="nil"/>
              <w:left w:val="nil"/>
              <w:bottom w:val="nil"/>
              <w:right w:val="nil"/>
            </w:tcBorders>
            <w:shd w:val="clear" w:color="auto" w:fill="auto"/>
            <w:vAlign w:val="center"/>
            <w:hideMark/>
          </w:tcPr>
          <w:p w14:paraId="655F13C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B86AA10"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STL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4836E97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7DA6BF1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736086E1" w14:textId="77777777" w:rsidTr="00EF7E0B">
        <w:trPr>
          <w:trHeight w:val="735"/>
        </w:trPr>
        <w:tc>
          <w:tcPr>
            <w:tcW w:w="1616" w:type="dxa"/>
            <w:tcBorders>
              <w:top w:val="nil"/>
              <w:left w:val="nil"/>
              <w:bottom w:val="nil"/>
              <w:right w:val="nil"/>
            </w:tcBorders>
            <w:shd w:val="clear" w:color="auto" w:fill="auto"/>
            <w:vAlign w:val="center"/>
            <w:hideMark/>
          </w:tcPr>
          <w:p w14:paraId="3FE68A8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Unreal Engine</w:t>
            </w:r>
          </w:p>
        </w:tc>
        <w:tc>
          <w:tcPr>
            <w:tcW w:w="1398" w:type="dxa"/>
            <w:tcBorders>
              <w:top w:val="nil"/>
              <w:left w:val="nil"/>
              <w:bottom w:val="nil"/>
              <w:right w:val="nil"/>
            </w:tcBorders>
            <w:shd w:val="clear" w:color="auto" w:fill="auto"/>
            <w:vAlign w:val="center"/>
            <w:hideMark/>
          </w:tcPr>
          <w:p w14:paraId="0A5CDC9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C++</w:t>
            </w:r>
          </w:p>
        </w:tc>
        <w:tc>
          <w:tcPr>
            <w:tcW w:w="1238" w:type="dxa"/>
            <w:tcBorders>
              <w:top w:val="nil"/>
              <w:left w:val="nil"/>
              <w:bottom w:val="nil"/>
              <w:right w:val="nil"/>
            </w:tcBorders>
            <w:shd w:val="clear" w:color="auto" w:fill="auto"/>
            <w:vAlign w:val="center"/>
            <w:hideMark/>
          </w:tcPr>
          <w:p w14:paraId="27879514"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plugin</w:t>
            </w:r>
          </w:p>
        </w:tc>
        <w:tc>
          <w:tcPr>
            <w:tcW w:w="822" w:type="dxa"/>
            <w:tcBorders>
              <w:top w:val="nil"/>
              <w:left w:val="nil"/>
              <w:bottom w:val="nil"/>
              <w:right w:val="nil"/>
            </w:tcBorders>
            <w:shd w:val="clear" w:color="auto" w:fill="auto"/>
            <w:vAlign w:val="center"/>
            <w:hideMark/>
          </w:tcPr>
          <w:p w14:paraId="176EDC49"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Ne</w:t>
            </w:r>
          </w:p>
        </w:tc>
        <w:tc>
          <w:tcPr>
            <w:tcW w:w="1342" w:type="dxa"/>
            <w:tcBorders>
              <w:top w:val="nil"/>
              <w:left w:val="nil"/>
              <w:bottom w:val="nil"/>
              <w:right w:val="nil"/>
            </w:tcBorders>
            <w:shd w:val="clear" w:color="auto" w:fill="auto"/>
            <w:vAlign w:val="center"/>
            <w:hideMark/>
          </w:tcPr>
          <w:p w14:paraId="1305A2F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OBJ, MAX, BLEND,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5A493A9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w:t>
            </w:r>
          </w:p>
        </w:tc>
        <w:tc>
          <w:tcPr>
            <w:tcW w:w="1175" w:type="dxa"/>
            <w:tcBorders>
              <w:top w:val="nil"/>
              <w:left w:val="nil"/>
              <w:bottom w:val="nil"/>
              <w:right w:val="nil"/>
            </w:tcBorders>
            <w:shd w:val="clear" w:color="auto" w:fill="auto"/>
            <w:vAlign w:val="center"/>
            <w:hideMark/>
          </w:tcPr>
          <w:p w14:paraId="4659856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Proprietary</w:t>
            </w:r>
          </w:p>
        </w:tc>
      </w:tr>
      <w:tr w:rsidR="00EF7E0B" w:rsidRPr="00EF7E0B" w14:paraId="503F3D79" w14:textId="77777777" w:rsidTr="00EF7E0B">
        <w:trPr>
          <w:trHeight w:val="1020"/>
        </w:trPr>
        <w:tc>
          <w:tcPr>
            <w:tcW w:w="1616" w:type="dxa"/>
            <w:tcBorders>
              <w:top w:val="nil"/>
              <w:left w:val="nil"/>
              <w:bottom w:val="nil"/>
              <w:right w:val="nil"/>
            </w:tcBorders>
            <w:shd w:val="clear" w:color="auto" w:fill="auto"/>
            <w:vAlign w:val="center"/>
            <w:hideMark/>
          </w:tcPr>
          <w:p w14:paraId="59234F3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Godot</w:t>
            </w:r>
          </w:p>
        </w:tc>
        <w:tc>
          <w:tcPr>
            <w:tcW w:w="1398" w:type="dxa"/>
            <w:tcBorders>
              <w:top w:val="nil"/>
              <w:left w:val="nil"/>
              <w:bottom w:val="nil"/>
              <w:right w:val="nil"/>
            </w:tcBorders>
            <w:shd w:val="clear" w:color="auto" w:fill="auto"/>
            <w:vAlign w:val="center"/>
            <w:hideMark/>
          </w:tcPr>
          <w:p w14:paraId="3AA3A769"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GDScript</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podobný</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Pythonu</w:t>
            </w:r>
            <w:proofErr w:type="spellEnd"/>
            <w:r w:rsidRPr="00EF7E0B">
              <w:rPr>
                <w:rFonts w:eastAsia="Times New Roman" w:cs="Calibri"/>
                <w:color w:val="000000"/>
                <w:sz w:val="18"/>
                <w:szCs w:val="18"/>
                <w:lang w:val="en-US"/>
              </w:rPr>
              <w:t>), C#, C++</w:t>
            </w:r>
          </w:p>
        </w:tc>
        <w:tc>
          <w:tcPr>
            <w:tcW w:w="1238" w:type="dxa"/>
            <w:tcBorders>
              <w:top w:val="nil"/>
              <w:left w:val="nil"/>
              <w:bottom w:val="nil"/>
              <w:right w:val="nil"/>
            </w:tcBorders>
            <w:shd w:val="clear" w:color="auto" w:fill="auto"/>
            <w:vAlign w:val="center"/>
            <w:hideMark/>
          </w:tcPr>
          <w:p w14:paraId="335A2F3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25D293D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1A7F96A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nil"/>
              <w:right w:val="nil"/>
            </w:tcBorders>
            <w:shd w:val="clear" w:color="auto" w:fill="auto"/>
            <w:vAlign w:val="center"/>
            <w:hideMark/>
          </w:tcPr>
          <w:p w14:paraId="2BC32078"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bin, DAE,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a </w:t>
            </w:r>
            <w:proofErr w:type="spellStart"/>
            <w:r w:rsidRPr="00EF7E0B">
              <w:rPr>
                <w:rFonts w:eastAsia="Times New Roman" w:cs="Calibri"/>
                <w:color w:val="000000"/>
                <w:sz w:val="18"/>
                <w:szCs w:val="18"/>
                <w:lang w:val="en-US"/>
              </w:rPr>
              <w:t>další</w:t>
            </w:r>
            <w:proofErr w:type="spellEnd"/>
          </w:p>
        </w:tc>
        <w:tc>
          <w:tcPr>
            <w:tcW w:w="1175" w:type="dxa"/>
            <w:tcBorders>
              <w:top w:val="nil"/>
              <w:left w:val="nil"/>
              <w:bottom w:val="nil"/>
              <w:right w:val="nil"/>
            </w:tcBorders>
            <w:shd w:val="clear" w:color="auto" w:fill="auto"/>
            <w:vAlign w:val="center"/>
            <w:hideMark/>
          </w:tcPr>
          <w:p w14:paraId="77C15DFA"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MIT </w:t>
            </w:r>
            <w:proofErr w:type="spellStart"/>
            <w:r w:rsidRPr="00EF7E0B">
              <w:rPr>
                <w:rFonts w:eastAsia="Times New Roman" w:cs="Calibri"/>
                <w:color w:val="000000"/>
                <w:sz w:val="18"/>
                <w:szCs w:val="18"/>
                <w:lang w:val="en-US"/>
              </w:rPr>
              <w:t>Licence</w:t>
            </w:r>
            <w:proofErr w:type="spellEnd"/>
          </w:p>
        </w:tc>
      </w:tr>
      <w:tr w:rsidR="00EF7E0B" w:rsidRPr="00EF7E0B" w14:paraId="4EA63FFE" w14:textId="77777777" w:rsidTr="00EF7E0B">
        <w:trPr>
          <w:trHeight w:val="915"/>
        </w:trPr>
        <w:tc>
          <w:tcPr>
            <w:tcW w:w="1616" w:type="dxa"/>
            <w:tcBorders>
              <w:top w:val="nil"/>
              <w:left w:val="nil"/>
              <w:bottom w:val="nil"/>
              <w:right w:val="nil"/>
            </w:tcBorders>
            <w:shd w:val="clear" w:color="auto" w:fill="auto"/>
            <w:vAlign w:val="center"/>
            <w:hideMark/>
          </w:tcPr>
          <w:p w14:paraId="25263C53"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Wonderland Engine</w:t>
            </w:r>
          </w:p>
        </w:tc>
        <w:tc>
          <w:tcPr>
            <w:tcW w:w="1398" w:type="dxa"/>
            <w:tcBorders>
              <w:top w:val="nil"/>
              <w:left w:val="nil"/>
              <w:bottom w:val="nil"/>
              <w:right w:val="nil"/>
            </w:tcBorders>
            <w:shd w:val="clear" w:color="auto" w:fill="auto"/>
            <w:vAlign w:val="center"/>
            <w:hideMark/>
          </w:tcPr>
          <w:p w14:paraId="46E50F2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JS, TS</w:t>
            </w:r>
          </w:p>
        </w:tc>
        <w:tc>
          <w:tcPr>
            <w:tcW w:w="1238" w:type="dxa"/>
            <w:tcBorders>
              <w:top w:val="nil"/>
              <w:left w:val="nil"/>
              <w:bottom w:val="nil"/>
              <w:right w:val="nil"/>
            </w:tcBorders>
            <w:shd w:val="clear" w:color="auto" w:fill="auto"/>
            <w:vAlign w:val="center"/>
            <w:hideMark/>
          </w:tcPr>
          <w:p w14:paraId="5C83EEB6"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nil"/>
              <w:right w:val="nil"/>
            </w:tcBorders>
            <w:shd w:val="clear" w:color="auto" w:fill="auto"/>
            <w:vAlign w:val="center"/>
            <w:hideMark/>
          </w:tcPr>
          <w:p w14:paraId="4C69B341"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nil"/>
              <w:right w:val="nil"/>
            </w:tcBorders>
            <w:shd w:val="clear" w:color="auto" w:fill="auto"/>
            <w:vAlign w:val="center"/>
            <w:hideMark/>
          </w:tcPr>
          <w:p w14:paraId="0E0E971D"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FBX, OBJ, PLY, DAE </w:t>
            </w:r>
            <w:proofErr w:type="spellStart"/>
            <w:r w:rsidRPr="00EF7E0B">
              <w:rPr>
                <w:rFonts w:eastAsia="Times New Roman" w:cs="Calibri"/>
                <w:color w:val="000000"/>
                <w:sz w:val="18"/>
                <w:szCs w:val="18"/>
                <w:lang w:val="en-US"/>
              </w:rPr>
              <w:t>aj</w:t>
            </w:r>
            <w:proofErr w:type="spellEnd"/>
            <w:r w:rsidRPr="00EF7E0B">
              <w:rPr>
                <w:rFonts w:eastAsia="Times New Roman" w:cs="Calibri"/>
                <w:color w:val="000000"/>
                <w:sz w:val="18"/>
                <w:szCs w:val="18"/>
                <w:lang w:val="en-US"/>
              </w:rPr>
              <w:t>.</w:t>
            </w:r>
          </w:p>
        </w:tc>
        <w:tc>
          <w:tcPr>
            <w:tcW w:w="1449" w:type="dxa"/>
            <w:tcBorders>
              <w:top w:val="nil"/>
              <w:left w:val="nil"/>
              <w:bottom w:val="nil"/>
              <w:right w:val="nil"/>
            </w:tcBorders>
            <w:shd w:val="clear" w:color="auto" w:fill="auto"/>
            <w:vAlign w:val="center"/>
            <w:hideMark/>
          </w:tcPr>
          <w:p w14:paraId="60C7E67C"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bin (</w:t>
            </w:r>
            <w:proofErr w:type="spellStart"/>
            <w:r w:rsidRPr="00EF7E0B">
              <w:rPr>
                <w:rFonts w:eastAsia="Times New Roman" w:cs="Calibri"/>
                <w:color w:val="000000"/>
                <w:sz w:val="18"/>
                <w:szCs w:val="18"/>
                <w:lang w:val="en-US"/>
              </w:rPr>
              <w:t>WebAssembly</w:t>
            </w:r>
            <w:proofErr w:type="spellEnd"/>
            <w:r w:rsidRPr="00EF7E0B">
              <w:rPr>
                <w:rFonts w:eastAsia="Times New Roman" w:cs="Calibri"/>
                <w:color w:val="000000"/>
                <w:sz w:val="18"/>
                <w:szCs w:val="18"/>
                <w:lang w:val="en-US"/>
              </w:rPr>
              <w:t xml:space="preserve">) </w:t>
            </w:r>
          </w:p>
        </w:tc>
        <w:tc>
          <w:tcPr>
            <w:tcW w:w="1175" w:type="dxa"/>
            <w:tcBorders>
              <w:top w:val="nil"/>
              <w:left w:val="nil"/>
              <w:bottom w:val="nil"/>
              <w:right w:val="nil"/>
            </w:tcBorders>
            <w:shd w:val="clear" w:color="auto" w:fill="auto"/>
            <w:vAlign w:val="center"/>
            <w:hideMark/>
          </w:tcPr>
          <w:p w14:paraId="6FE210AA"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Autorské</w:t>
            </w:r>
            <w:proofErr w:type="spellEnd"/>
            <w:r w:rsidRPr="00EF7E0B">
              <w:rPr>
                <w:rFonts w:eastAsia="Times New Roman" w:cs="Calibri"/>
                <w:color w:val="000000"/>
                <w:sz w:val="18"/>
                <w:szCs w:val="18"/>
                <w:lang w:val="en-US"/>
              </w:rPr>
              <w:t xml:space="preserve"> </w:t>
            </w:r>
            <w:proofErr w:type="spellStart"/>
            <w:r w:rsidRPr="00EF7E0B">
              <w:rPr>
                <w:rFonts w:eastAsia="Times New Roman" w:cs="Calibri"/>
                <w:color w:val="000000"/>
                <w:sz w:val="18"/>
                <w:szCs w:val="18"/>
                <w:lang w:val="en-US"/>
              </w:rPr>
              <w:t>poplatky</w:t>
            </w:r>
            <w:proofErr w:type="spellEnd"/>
          </w:p>
        </w:tc>
      </w:tr>
      <w:tr w:rsidR="00EF7E0B" w:rsidRPr="00EF7E0B" w14:paraId="216E8E9D" w14:textId="77777777" w:rsidTr="00EF7E0B">
        <w:trPr>
          <w:trHeight w:val="765"/>
        </w:trPr>
        <w:tc>
          <w:tcPr>
            <w:tcW w:w="1616" w:type="dxa"/>
            <w:tcBorders>
              <w:top w:val="nil"/>
              <w:left w:val="nil"/>
              <w:bottom w:val="single" w:sz="4" w:space="0" w:color="auto"/>
              <w:right w:val="nil"/>
            </w:tcBorders>
            <w:shd w:val="clear" w:color="auto" w:fill="auto"/>
            <w:vAlign w:val="center"/>
            <w:hideMark/>
          </w:tcPr>
          <w:p w14:paraId="5AF1E563" w14:textId="77777777" w:rsidR="00EF7E0B" w:rsidRPr="00EF7E0B" w:rsidRDefault="00EF7E0B" w:rsidP="00EF7E0B">
            <w:pPr>
              <w:spacing w:after="0" w:line="240" w:lineRule="auto"/>
              <w:jc w:val="center"/>
              <w:rPr>
                <w:rFonts w:eastAsia="Times New Roman" w:cs="Calibri"/>
                <w:color w:val="000000"/>
                <w:sz w:val="18"/>
                <w:szCs w:val="18"/>
                <w:lang w:val="en-US"/>
              </w:rPr>
            </w:pPr>
            <w:proofErr w:type="spellStart"/>
            <w:r w:rsidRPr="00EF7E0B">
              <w:rPr>
                <w:rFonts w:eastAsia="Times New Roman" w:cs="Calibri"/>
                <w:color w:val="000000"/>
                <w:sz w:val="18"/>
                <w:szCs w:val="18"/>
                <w:lang w:val="en-US"/>
              </w:rPr>
              <w:t>PlayCanvas</w:t>
            </w:r>
            <w:proofErr w:type="spellEnd"/>
          </w:p>
        </w:tc>
        <w:tc>
          <w:tcPr>
            <w:tcW w:w="1398" w:type="dxa"/>
            <w:tcBorders>
              <w:top w:val="nil"/>
              <w:left w:val="nil"/>
              <w:bottom w:val="single" w:sz="4" w:space="0" w:color="auto"/>
              <w:right w:val="nil"/>
            </w:tcBorders>
            <w:shd w:val="clear" w:color="auto" w:fill="auto"/>
            <w:vAlign w:val="center"/>
            <w:hideMark/>
          </w:tcPr>
          <w:p w14:paraId="0CF9F94F"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JavaScript</w:t>
            </w:r>
          </w:p>
        </w:tc>
        <w:tc>
          <w:tcPr>
            <w:tcW w:w="1238" w:type="dxa"/>
            <w:tcBorders>
              <w:top w:val="nil"/>
              <w:left w:val="nil"/>
              <w:bottom w:val="single" w:sz="4" w:space="0" w:color="auto"/>
              <w:right w:val="nil"/>
            </w:tcBorders>
            <w:shd w:val="clear" w:color="auto" w:fill="auto"/>
            <w:vAlign w:val="center"/>
            <w:hideMark/>
          </w:tcPr>
          <w:p w14:paraId="6CDE0637"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822" w:type="dxa"/>
            <w:tcBorders>
              <w:top w:val="nil"/>
              <w:left w:val="nil"/>
              <w:bottom w:val="single" w:sz="4" w:space="0" w:color="auto"/>
              <w:right w:val="nil"/>
            </w:tcBorders>
            <w:shd w:val="clear" w:color="auto" w:fill="auto"/>
            <w:vAlign w:val="center"/>
            <w:hideMark/>
          </w:tcPr>
          <w:p w14:paraId="1CA166DE"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Ano</w:t>
            </w:r>
          </w:p>
        </w:tc>
        <w:tc>
          <w:tcPr>
            <w:tcW w:w="1342" w:type="dxa"/>
            <w:tcBorders>
              <w:top w:val="nil"/>
              <w:left w:val="nil"/>
              <w:bottom w:val="single" w:sz="4" w:space="0" w:color="auto"/>
              <w:right w:val="nil"/>
            </w:tcBorders>
            <w:shd w:val="clear" w:color="auto" w:fill="auto"/>
            <w:vAlign w:val="center"/>
            <w:hideMark/>
          </w:tcPr>
          <w:p w14:paraId="76F401ED"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 xml:space="preserve">FBX, </w:t>
            </w:r>
            <w:proofErr w:type="spellStart"/>
            <w:r w:rsidRPr="00EF7E0B">
              <w:rPr>
                <w:rFonts w:eastAsia="Times New Roman" w:cs="Calibri"/>
                <w:color w:val="000000"/>
                <w:sz w:val="18"/>
                <w:szCs w:val="18"/>
                <w:lang w:val="en-US"/>
              </w:rPr>
              <w:t>glTF</w:t>
            </w:r>
            <w:proofErr w:type="spellEnd"/>
            <w:r w:rsidRPr="00EF7E0B">
              <w:rPr>
                <w:rFonts w:eastAsia="Times New Roman" w:cs="Calibri"/>
                <w:color w:val="000000"/>
                <w:sz w:val="18"/>
                <w:szCs w:val="18"/>
                <w:lang w:val="en-US"/>
              </w:rPr>
              <w:t xml:space="preserve">, OBJ, JSON a </w:t>
            </w:r>
            <w:proofErr w:type="spellStart"/>
            <w:r w:rsidRPr="00EF7E0B">
              <w:rPr>
                <w:rFonts w:eastAsia="Times New Roman" w:cs="Calibri"/>
                <w:color w:val="000000"/>
                <w:sz w:val="18"/>
                <w:szCs w:val="18"/>
                <w:lang w:val="en-US"/>
              </w:rPr>
              <w:t>další</w:t>
            </w:r>
            <w:proofErr w:type="spellEnd"/>
          </w:p>
        </w:tc>
        <w:tc>
          <w:tcPr>
            <w:tcW w:w="1449" w:type="dxa"/>
            <w:tcBorders>
              <w:top w:val="nil"/>
              <w:left w:val="nil"/>
              <w:bottom w:val="single" w:sz="4" w:space="0" w:color="auto"/>
              <w:right w:val="nil"/>
            </w:tcBorders>
            <w:shd w:val="clear" w:color="auto" w:fill="auto"/>
            <w:vAlign w:val="center"/>
            <w:hideMark/>
          </w:tcPr>
          <w:p w14:paraId="09FAD28B"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HTML, JS, GLB, FBX,</w:t>
            </w:r>
          </w:p>
        </w:tc>
        <w:tc>
          <w:tcPr>
            <w:tcW w:w="1175" w:type="dxa"/>
            <w:tcBorders>
              <w:top w:val="nil"/>
              <w:left w:val="nil"/>
              <w:bottom w:val="single" w:sz="4" w:space="0" w:color="auto"/>
              <w:right w:val="nil"/>
            </w:tcBorders>
            <w:shd w:val="clear" w:color="auto" w:fill="auto"/>
            <w:vAlign w:val="center"/>
            <w:hideMark/>
          </w:tcPr>
          <w:p w14:paraId="766BD245" w14:textId="77777777" w:rsidR="00EF7E0B" w:rsidRPr="00EF7E0B" w:rsidRDefault="00EF7E0B" w:rsidP="00EF7E0B">
            <w:pPr>
              <w:spacing w:after="0" w:line="240" w:lineRule="auto"/>
              <w:jc w:val="center"/>
              <w:rPr>
                <w:rFonts w:eastAsia="Times New Roman" w:cs="Calibri"/>
                <w:color w:val="000000"/>
                <w:sz w:val="18"/>
                <w:szCs w:val="18"/>
                <w:lang w:val="en-US"/>
              </w:rPr>
            </w:pPr>
            <w:r w:rsidRPr="00EF7E0B">
              <w:rPr>
                <w:rFonts w:eastAsia="Times New Roman" w:cs="Calibri"/>
                <w:color w:val="000000"/>
                <w:sz w:val="18"/>
                <w:szCs w:val="18"/>
                <w:lang w:val="en-US"/>
              </w:rPr>
              <w:t>Proprietární</w:t>
            </w:r>
          </w:p>
        </w:tc>
      </w:tr>
    </w:tbl>
    <w:p w14:paraId="6F644DF8" w14:textId="77777777" w:rsidR="005B6BC8" w:rsidRDefault="005B6BC8" w:rsidP="005B6BC8"/>
    <w:p w14:paraId="29AAEAAC" w14:textId="76497C7D" w:rsidR="00AC4DE3" w:rsidRDefault="005B6BC8" w:rsidP="00EF7E0B">
      <w:pPr>
        <w:pStyle w:val="Normlnprvnodsazen"/>
      </w:pPr>
      <w:r>
        <w:t xml:space="preserve">Jelikož desktopové herní </w:t>
      </w:r>
      <w:proofErr w:type="spellStart"/>
      <w:r>
        <w:t>enginy</w:t>
      </w:r>
      <w:proofErr w:type="spellEnd"/>
      <w:r>
        <w:t xml:space="preserve"> jsou založené na exportu skrze WASM není možné rychlé </w:t>
      </w:r>
      <w:r w:rsidRPr="0052065A">
        <w:t>prototypován</w:t>
      </w:r>
      <w:r>
        <w:t>í při vývoj</w:t>
      </w:r>
      <w:r w:rsidRPr="0052065A">
        <w:t>.</w:t>
      </w:r>
      <w:r>
        <w:t xml:space="preserve"> Rychlost iterací pro webový vývoj v Unity se </w:t>
      </w:r>
      <w:proofErr w:type="gramStart"/>
      <w:r>
        <w:t>snaží</w:t>
      </w:r>
      <w:proofErr w:type="gramEnd"/>
      <w:r>
        <w:t xml:space="preserve"> řešit software </w:t>
      </w:r>
      <w:proofErr w:type="spellStart"/>
      <w:r>
        <w:rPr>
          <w:i/>
          <w:iCs/>
        </w:rPr>
        <w:t>Needle</w:t>
      </w:r>
      <w:proofErr w:type="spellEnd"/>
      <w:r>
        <w:rPr>
          <w:i/>
          <w:iCs/>
        </w:rPr>
        <w:t xml:space="preserve"> </w:t>
      </w:r>
      <w:proofErr w:type="spellStart"/>
      <w:r>
        <w:rPr>
          <w:i/>
          <w:iCs/>
        </w:rPr>
        <w:t>Tools</w:t>
      </w:r>
      <w:proofErr w:type="spellEnd"/>
      <w:r>
        <w:t>, (</w:t>
      </w:r>
      <w:r w:rsidRPr="00467A7E">
        <w:rPr>
          <w:highlight w:val="yellow"/>
        </w:rPr>
        <w:t>viz. kap</w:t>
      </w:r>
      <w:r>
        <w:t xml:space="preserve">), který poskytuje propojení práce v Unity Editoru se </w:t>
      </w:r>
      <w:r w:rsidR="008F0FAE">
        <w:t>virtuálním</w:t>
      </w:r>
      <w:r>
        <w:t xml:space="preserve"> prostředím na webu, skrze </w:t>
      </w:r>
      <w:r w:rsidR="008F0FAE">
        <w:t>transformace</w:t>
      </w:r>
      <w:r>
        <w:t xml:space="preserve"> Unity scén do </w:t>
      </w:r>
      <w:proofErr w:type="spellStart"/>
      <w:r>
        <w:t>renderovacího</w:t>
      </w:r>
      <w:proofErr w:type="spellEnd"/>
      <w:r>
        <w:t xml:space="preserve"> </w:t>
      </w:r>
      <w:proofErr w:type="spellStart"/>
      <w:r>
        <w:t>enginu</w:t>
      </w:r>
      <w:proofErr w:type="spellEnd"/>
      <w:r>
        <w:t xml:space="preserve"> three.js s využitím jazyka </w:t>
      </w:r>
      <w:proofErr w:type="spellStart"/>
      <w:r>
        <w:t>TypeScript</w:t>
      </w:r>
      <w:proofErr w:type="spellEnd"/>
      <w:r>
        <w:t xml:space="preserve"> pro tvorbu komponent.</w:t>
      </w:r>
    </w:p>
    <w:p w14:paraId="49693B2F" w14:textId="0CBB2FB2" w:rsidR="0028129D" w:rsidRPr="005C1591" w:rsidRDefault="0028129D" w:rsidP="0028129D">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2DBE73E1" w14:textId="36D4F982" w:rsidR="00AC4DE3" w:rsidRPr="00AC4DE3" w:rsidRDefault="00AC4DE3" w:rsidP="00AC4DE3">
      <w:pPr>
        <w:pStyle w:val="Normlnprvnodsazen"/>
        <w:ind w:firstLine="0"/>
        <w:rPr>
          <w:b/>
          <w:bCs/>
        </w:rPr>
      </w:pPr>
      <w:proofErr w:type="spellStart"/>
      <w:r w:rsidRPr="00AC4DE3">
        <w:rPr>
          <w:b/>
          <w:bCs/>
        </w:rPr>
        <w:t>Wonderland</w:t>
      </w:r>
      <w:proofErr w:type="spellEnd"/>
      <w:r w:rsidRPr="00AC4DE3">
        <w:rPr>
          <w:b/>
          <w:bCs/>
        </w:rPr>
        <w:t xml:space="preserve"> </w:t>
      </w:r>
      <w:proofErr w:type="spellStart"/>
      <w:r w:rsidRPr="00AC4DE3">
        <w:rPr>
          <w:b/>
          <w:bCs/>
        </w:rPr>
        <w:t>Engine</w:t>
      </w:r>
      <w:proofErr w:type="spellEnd"/>
    </w:p>
    <w:p w14:paraId="4EF97457" w14:textId="5F67DB05" w:rsidR="004C4076" w:rsidRPr="004C4076" w:rsidRDefault="00AC4DE3" w:rsidP="004C4076">
      <w:pPr>
        <w:pStyle w:val="Normlnprvnodsazen"/>
        <w:ind w:firstLine="0"/>
      </w:pPr>
      <w:proofErr w:type="spellStart"/>
      <w:r>
        <w:t>Wonderland</w:t>
      </w:r>
      <w:proofErr w:type="spellEnd"/>
      <w:r>
        <w:t xml:space="preserve"> </w:t>
      </w:r>
      <w:proofErr w:type="spellStart"/>
      <w:r>
        <w:t>engine</w:t>
      </w:r>
      <w:proofErr w:type="spellEnd"/>
      <w:r>
        <w:t xml:space="preserve"> je platforma pro tvorbu virtuální a rozšířené reality na webu.</w:t>
      </w:r>
      <w:r w:rsidR="005B6BC8">
        <w:t xml:space="preserve"> </w:t>
      </w:r>
      <w:proofErr w:type="spellStart"/>
      <w:r w:rsidR="009F4413">
        <w:t>Wonderland</w:t>
      </w:r>
      <w:proofErr w:type="spellEnd"/>
      <w:r w:rsidR="009F4413">
        <w:t xml:space="preserve"> </w:t>
      </w:r>
      <w:proofErr w:type="spellStart"/>
      <w:r w:rsidR="009F4413">
        <w:t>engine</w:t>
      </w:r>
      <w:proofErr w:type="spellEnd"/>
      <w:r w:rsidR="009F4413">
        <w:t xml:space="preserve"> zahrnuje </w:t>
      </w:r>
      <w:r>
        <w:t>desktopový</w:t>
      </w:r>
      <w:r w:rsidR="009F4413">
        <w:t xml:space="preserve"> editor s </w:t>
      </w:r>
      <w:r>
        <w:t>obdobnou</w:t>
      </w:r>
      <w:r w:rsidR="009F4413">
        <w:t xml:space="preserve"> funkcionalitou a UI jako tradiční </w:t>
      </w:r>
      <w:proofErr w:type="spellStart"/>
      <w:r w:rsidR="009F4413">
        <w:t>enginy</w:t>
      </w:r>
      <w:proofErr w:type="spellEnd"/>
      <w:r w:rsidR="009F4413">
        <w:t xml:space="preserve"> jako Unity a </w:t>
      </w:r>
      <w:proofErr w:type="spellStart"/>
      <w:r w:rsidR="009F4413">
        <w:t>Unreal</w:t>
      </w:r>
      <w:proofErr w:type="spellEnd"/>
      <w:r w:rsidR="009F4413">
        <w:t xml:space="preserve"> </w:t>
      </w:r>
      <w:proofErr w:type="spellStart"/>
      <w:r w:rsidR="009F4413">
        <w:t>engine</w:t>
      </w:r>
      <w:proofErr w:type="spellEnd"/>
      <w:r w:rsidR="009F4413">
        <w:t xml:space="preserve">, spolu s webovým runtimem založeným na </w:t>
      </w:r>
      <w:proofErr w:type="spellStart"/>
      <w:r w:rsidR="005B6F17">
        <w:t>W</w:t>
      </w:r>
      <w:r w:rsidR="009F4413">
        <w:t>ebassembly</w:t>
      </w:r>
      <w:proofErr w:type="spellEnd"/>
      <w:r w:rsidR="009F4413">
        <w:t xml:space="preserve"> exportu. V porovnání s </w:t>
      </w:r>
      <w:proofErr w:type="spellStart"/>
      <w:r w:rsidR="009F4413">
        <w:t>WebAssembly</w:t>
      </w:r>
      <w:proofErr w:type="spellEnd"/>
      <w:r w:rsidR="009F4413">
        <w:t xml:space="preserve"> exportem z Unity je však iterační doba ve </w:t>
      </w:r>
      <w:proofErr w:type="spellStart"/>
      <w:r w:rsidR="009F4413">
        <w:t>Wonderland</w:t>
      </w:r>
      <w:r w:rsidR="005B6F17">
        <w:t>u</w:t>
      </w:r>
      <w:proofErr w:type="spellEnd"/>
      <w:r w:rsidR="009F4413">
        <w:t xml:space="preserve"> mnohem rychlejší, u jednodušších projektů takřka instantní.</w:t>
      </w:r>
      <w:r>
        <w:t xml:space="preserve"> Primárním zaměřením </w:t>
      </w:r>
      <w:proofErr w:type="spellStart"/>
      <w:r>
        <w:t>enginu</w:t>
      </w:r>
      <w:proofErr w:type="spellEnd"/>
      <w:r>
        <w:t xml:space="preserve"> je </w:t>
      </w:r>
      <w:r w:rsidR="005B6F17">
        <w:t>odstranění</w:t>
      </w:r>
      <w:r>
        <w:t xml:space="preserve"> manuální optimalizace </w:t>
      </w:r>
      <w:r w:rsidR="005B6F17">
        <w:t>modelů</w:t>
      </w:r>
      <w:r>
        <w:t xml:space="preserve"> a aplikační logiky za účelem dosažení vhodného </w:t>
      </w:r>
      <w:r>
        <w:lastRenderedPageBreak/>
        <w:t>výkonu</w:t>
      </w:r>
      <w:r w:rsidR="005B6F17">
        <w:t xml:space="preserve">. </w:t>
      </w:r>
      <w:proofErr w:type="spellStart"/>
      <w:r w:rsidR="005B6F17">
        <w:t>Wonderland</w:t>
      </w:r>
      <w:proofErr w:type="spellEnd"/>
      <w:r w:rsidR="005B6F17">
        <w:t xml:space="preserve"> tedy poskytuje možnosti optimalizace přímo v rámci editoru, primárně se jedná o automatické procesy zjednodušování geometrie a komprimování textur do formátu. </w:t>
      </w:r>
      <w:proofErr w:type="gramStart"/>
      <w:r w:rsidR="005B6F17" w:rsidRPr="005B6F17">
        <w:rPr>
          <w:i/>
          <w:iCs/>
        </w:rPr>
        <w:t>.</w:t>
      </w:r>
      <w:proofErr w:type="spellStart"/>
      <w:r w:rsidR="005B6F17" w:rsidRPr="005B6F17">
        <w:rPr>
          <w:i/>
          <w:iCs/>
        </w:rPr>
        <w:t>basis</w:t>
      </w:r>
      <w:proofErr w:type="spellEnd"/>
      <w:proofErr w:type="gramEnd"/>
      <w:r w:rsidR="005B6F17" w:rsidRPr="005B6F17">
        <w:rPr>
          <w:i/>
          <w:iCs/>
        </w:rPr>
        <w:t xml:space="preserve"> </w:t>
      </w:r>
      <w:r w:rsidR="005B6F17" w:rsidRPr="005B6F17">
        <w:rPr>
          <w:i/>
          <w:iCs/>
          <w:lang w:val="en-US"/>
        </w:rPr>
        <w:t>/ ktx2</w:t>
      </w:r>
      <w:r w:rsidR="005B6F17">
        <w:rPr>
          <w:lang w:val="en-US"/>
        </w:rPr>
        <w:t xml:space="preserve"> </w:t>
      </w:r>
      <w:r w:rsidR="005B6F17">
        <w:t xml:space="preserve">(ecs1, </w:t>
      </w:r>
      <w:proofErr w:type="spellStart"/>
      <w:r w:rsidR="005B6F17">
        <w:t>uastc</w:t>
      </w:r>
      <w:proofErr w:type="spellEnd"/>
      <w:r w:rsidR="005B6F17">
        <w:t>) přímo v rámci editoru. Zároveň p</w:t>
      </w:r>
      <w:r w:rsidR="004C4076">
        <w:t xml:space="preserve">ro běh aplikace </w:t>
      </w:r>
      <w:proofErr w:type="spellStart"/>
      <w:r w:rsidR="004C4076">
        <w:t>Wonderland</w:t>
      </w:r>
      <w:proofErr w:type="spellEnd"/>
      <w:r w:rsidR="004C4076">
        <w:t xml:space="preserve"> implementuje techniku slučování (</w:t>
      </w:r>
      <w:proofErr w:type="spellStart"/>
      <w:r w:rsidR="004C4076" w:rsidRPr="004C4076">
        <w:rPr>
          <w:i/>
          <w:iCs/>
        </w:rPr>
        <w:t>batching</w:t>
      </w:r>
      <w:proofErr w:type="spellEnd"/>
      <w:r w:rsidR="004C4076">
        <w:t>), kdy spojuje co možná nejvíce objektů a jejich materiálů, za cílem minimalizovat počet vykreslovacích dotazů (</w:t>
      </w:r>
      <w:proofErr w:type="spellStart"/>
      <w:r w:rsidR="004C4076" w:rsidRPr="004C4076">
        <w:rPr>
          <w:i/>
          <w:iCs/>
        </w:rPr>
        <w:t>draw</w:t>
      </w:r>
      <w:proofErr w:type="spellEnd"/>
      <w:r w:rsidR="004C4076" w:rsidRPr="004C4076">
        <w:rPr>
          <w:i/>
          <w:iCs/>
        </w:rPr>
        <w:t xml:space="preserve"> </w:t>
      </w:r>
      <w:proofErr w:type="spellStart"/>
      <w:r w:rsidR="004C4076" w:rsidRPr="004C4076">
        <w:rPr>
          <w:i/>
          <w:iCs/>
        </w:rPr>
        <w:t>calls</w:t>
      </w:r>
      <w:proofErr w:type="spellEnd"/>
      <w:r w:rsidR="004C4076">
        <w:t>).</w:t>
      </w:r>
      <w:r w:rsidR="005B6F17">
        <w:t xml:space="preserve"> </w:t>
      </w:r>
    </w:p>
    <w:p w14:paraId="143A53AA" w14:textId="0089356A" w:rsidR="0028129D" w:rsidRPr="0028129D" w:rsidRDefault="0028129D" w:rsidP="004C4076">
      <w:pPr>
        <w:pStyle w:val="Normlnprvnodsazen"/>
        <w:ind w:firstLine="0"/>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674A4E37" w14:textId="5EFDCC48" w:rsidR="008A417D" w:rsidRDefault="006108EA" w:rsidP="008A417D">
      <w:pPr>
        <w:pStyle w:val="Heading3"/>
      </w:pPr>
      <w:r>
        <w:t>Geoprostorová řešení</w:t>
      </w:r>
    </w:p>
    <w:p w14:paraId="28A77F34" w14:textId="77777777" w:rsidR="008A417D" w:rsidRDefault="008A417D" w:rsidP="008A417D">
      <w:r>
        <w:t xml:space="preserve">Jelikož je práce zaměřena na geoprostorová data, je logické prozkoumat možnosti tvorby virtuálních prostředí, které poskytované běžnými GIS. Primárním zaměřením GIS je především manipulace, analýza a následně </w:t>
      </w:r>
      <w:proofErr w:type="gramStart"/>
      <w:r>
        <w:t>2D</w:t>
      </w:r>
      <w:proofErr w:type="gramEnd"/>
      <w:r>
        <w:t xml:space="preserve"> neimerzní neinteraktivní vizualizace dat. Je však možné nalézt implementace, popř. rozšíření / kombinace s jinými technologiemi, které umožňují vizualizaci dat ve virtuálních prostředích. </w:t>
      </w:r>
    </w:p>
    <w:p w14:paraId="0892C4FA" w14:textId="3B39CC30" w:rsidR="008A417D" w:rsidRPr="008A417D" w:rsidRDefault="008A417D" w:rsidP="008A417D">
      <w:pPr>
        <w:pStyle w:val="Malnadpis"/>
      </w:pPr>
      <w:r>
        <w:t>Proprietární řešení</w:t>
      </w:r>
    </w:p>
    <w:p w14:paraId="5C7FF988" w14:textId="305F2AEA" w:rsidR="006108EA" w:rsidRDefault="008A417D" w:rsidP="00AB24ED">
      <w:r>
        <w:t>Z proprietárních řešení je vhodné zmínit ESRI řešení, jakožto</w:t>
      </w:r>
      <w:r w:rsidR="00464C35">
        <w:t xml:space="preserve"> prominentního</w:t>
      </w:r>
      <w:r>
        <w:t xml:space="preserve"> </w:t>
      </w:r>
      <w:r w:rsidR="00AB24ED">
        <w:t xml:space="preserve">dodavatele </w:t>
      </w:r>
      <w:r>
        <w:t>GIS</w:t>
      </w:r>
      <w:r w:rsidR="00AB24ED">
        <w:t xml:space="preserve"> softwaru</w:t>
      </w:r>
      <w:r>
        <w:t xml:space="preserve">. V rámci desktopového softwaru </w:t>
      </w:r>
      <w:proofErr w:type="spellStart"/>
      <w:r>
        <w:t>ArcGIS</w:t>
      </w:r>
      <w:proofErr w:type="spellEnd"/>
      <w:r>
        <w:t xml:space="preserve"> Pro je možné dosáhnout úrovně Desktop VR, tedy interaktivní zobrazení a analýzy nad 3D modely. Možným řešením pro tvorbu urbánních virtuálních prostředí je software </w:t>
      </w:r>
      <w:proofErr w:type="spellStart"/>
      <w:r w:rsidRPr="00B40019">
        <w:rPr>
          <w:b/>
          <w:bCs/>
        </w:rPr>
        <w:t>Esri</w:t>
      </w:r>
      <w:proofErr w:type="spellEnd"/>
      <w:r w:rsidRPr="00B40019">
        <w:rPr>
          <w:b/>
          <w:bCs/>
        </w:rPr>
        <w:t xml:space="preserve"> City </w:t>
      </w:r>
      <w:proofErr w:type="spellStart"/>
      <w:r w:rsidRPr="00B40019">
        <w:rPr>
          <w:b/>
          <w:bCs/>
        </w:rPr>
        <w:t>Engine</w:t>
      </w:r>
      <w:proofErr w:type="spellEnd"/>
      <w:r>
        <w:t xml:space="preserve">, který je primárně určen pro modelování a vizualizaci městské infrastruktury a zástavby. V případě propojení s externím softwarem poskytuje ESRI možnost propojení s herními </w:t>
      </w:r>
      <w:proofErr w:type="spellStart"/>
      <w:r>
        <w:t>enginy</w:t>
      </w:r>
      <w:proofErr w:type="spellEnd"/>
      <w:r>
        <w:t xml:space="preserve"> Unity a </w:t>
      </w:r>
      <w:proofErr w:type="spellStart"/>
      <w:r>
        <w:t>Unreal</w:t>
      </w:r>
      <w:proofErr w:type="spellEnd"/>
      <w:r>
        <w:t xml:space="preserve"> </w:t>
      </w:r>
      <w:proofErr w:type="spellStart"/>
      <w:r>
        <w:t>Engine</w:t>
      </w:r>
      <w:proofErr w:type="spellEnd"/>
      <w:r>
        <w:t xml:space="preserve"> skrze poskytované SKD (</w:t>
      </w:r>
      <w:r w:rsidRPr="00D57BDA">
        <w:rPr>
          <w:i/>
          <w:iCs/>
        </w:rPr>
        <w:t xml:space="preserve">Software Development </w:t>
      </w:r>
      <w:proofErr w:type="spellStart"/>
      <w:r w:rsidRPr="00D57BDA">
        <w:rPr>
          <w:i/>
          <w:iCs/>
        </w:rPr>
        <w:t>Kit</w:t>
      </w:r>
      <w:proofErr w:type="spellEnd"/>
      <w:r>
        <w:t xml:space="preserve">) </w:t>
      </w:r>
      <w:r>
        <w:fldChar w:fldCharType="begin"/>
      </w:r>
      <w:r>
        <w:instrText xml:space="preserve"> ADDIN ZOTERO_ITEM CSL_CITATION {"citationID":"THzCRTsy","properties":{"formattedCitation":"(ESRI 2023c)","plainCitation":"(ESRI 2023c)","noteIndex":0},"citationItems":[{"id":1896,"uris":["http://zotero.org/groups/4599106/items/QU5AZLAQ"],"itemData":{"id":1896,"type":"webpage","container-title":"Documentation","language":"en","title":"Mapping APIs | Documentation | ArcGIS Developers","URL":"https://developers.arcgis.com/documentation/mapping-apis-and-services/apis-and-sdks/","author":[{"literal":"ESRI"}],"accessed":{"date-parts":[["2023",8,31]]},"issued":{"date-parts":[["2023"]]},"citation-key":"esriMappingAPIsDocumentation2023"}}],"schema":"https://github.com/citation-style-language/schema/raw/master/csl-citation.json"} </w:instrText>
      </w:r>
      <w:r>
        <w:fldChar w:fldCharType="separate"/>
      </w:r>
      <w:r w:rsidRPr="00365067">
        <w:t>(ESRI 2023c)</w:t>
      </w:r>
      <w:r>
        <w:fldChar w:fldCharType="end"/>
      </w:r>
      <w:r>
        <w:t xml:space="preserve">. V případě virtuální reality na webu pak umožňuje ESRI publikaci </w:t>
      </w:r>
      <w:proofErr w:type="gramStart"/>
      <w:r>
        <w:t>3D</w:t>
      </w:r>
      <w:proofErr w:type="gramEnd"/>
      <w:r>
        <w:t xml:space="preserve"> scén z </w:t>
      </w:r>
      <w:proofErr w:type="spellStart"/>
      <w:r>
        <w:t>ArcGIS</w:t>
      </w:r>
      <w:proofErr w:type="spellEnd"/>
      <w:r>
        <w:t xml:space="preserve"> Pro na ESRI cloud řešení </w:t>
      </w:r>
      <w:proofErr w:type="spellStart"/>
      <w:r>
        <w:t>ArcGIS</w:t>
      </w:r>
      <w:proofErr w:type="spellEnd"/>
      <w:r>
        <w:t xml:space="preserve"> Online, které umožňuje prohlížení daných scén, stále ale na úrovni neimerzní VR. Na základě takto publikovaných scén je následně možné vyvíjet webové aplikace s přidanou funkcionalitou pomocí </w:t>
      </w:r>
      <w:proofErr w:type="spellStart"/>
      <w:r w:rsidRPr="00B40019">
        <w:rPr>
          <w:b/>
          <w:bCs/>
        </w:rPr>
        <w:t>ArcGIS</w:t>
      </w:r>
      <w:proofErr w:type="spellEnd"/>
      <w:r w:rsidRPr="00B40019">
        <w:rPr>
          <w:b/>
          <w:bCs/>
        </w:rPr>
        <w:t xml:space="preserve"> JS API</w:t>
      </w:r>
      <w:r>
        <w:t xml:space="preserve"> </w:t>
      </w:r>
      <w:r>
        <w:fldChar w:fldCharType="begin"/>
      </w:r>
      <w:r>
        <w:instrText xml:space="preserve"> ADDIN ZOTERO_ITEM CSL_CITATION {"citationID":"E8AtQX1h","properties":{"formattedCitation":"(ESRI 2023a; KAM Brno 2023)","plainCitation":"(ESRI 2023a; KAM Brno 2023)","noteIndex":0},"citationItems":[{"id":1902,"uris":["http://zotero.org/groups/4599106/items/B8UVW784"],"itemData":{"id":1902,"type":"webpage","title":"ArcGIS Maps SDK for JavaScript | Overview | ArcGIS Maps SDK for JavaScript 4.27 | ArcGIS Developers","URL":"https://developers.arcgis.com/javascript/latest/","author":[{"literal":"ESRI"}],"accessed":{"date-parts":[["2023",8,31]]},"issued":{"date-parts":[["2023"]]},"citation-key":"esriArcGISMapsSDK2023"}},{"id":1900,"uris":["http://zotero.org/groups/4599106/items/MBXIAVCD"],"itemData":{"id":1900,"type":"webpage","title":"Brno - 3D model","URL":"https://webmaps.kambrno.cz/webmaps.kambrno.cz/3d-model/","author":[{"literal":"KAM Brno"}],"accessed":{"date-parts":[["2023",8,31]]},"issued":{"date-parts":[["2023"]]},"citation-key":"kambrnoBrno3DModel2023"}}],"schema":"https://github.com/citation-style-language/schema/raw/master/csl-citation.json"} </w:instrText>
      </w:r>
      <w:r>
        <w:fldChar w:fldCharType="separate"/>
      </w:r>
      <w:r w:rsidRPr="00365067">
        <w:t>(ESRI 2023a; KAM Brno 2023)</w:t>
      </w:r>
      <w:r>
        <w:fldChar w:fldCharType="end"/>
      </w:r>
      <w:r>
        <w:t>.</w:t>
      </w:r>
      <w:r w:rsidR="005F000F">
        <w:t xml:space="preserve"> </w:t>
      </w:r>
      <w:proofErr w:type="spellStart"/>
      <w:r w:rsidR="005F000F">
        <w:t>I</w:t>
      </w:r>
      <w:r>
        <w:t>mmersive</w:t>
      </w:r>
      <w:proofErr w:type="spellEnd"/>
      <w:r>
        <w:t xml:space="preserve"> VR úrovně lze dosáhnout využitím City </w:t>
      </w:r>
      <w:proofErr w:type="spellStart"/>
      <w:r>
        <w:t>Engine</w:t>
      </w:r>
      <w:proofErr w:type="spellEnd"/>
      <w:r>
        <w:t xml:space="preserve">, který umožňuje export sady 360° snímků z daného 3D modelu na </w:t>
      </w:r>
      <w:proofErr w:type="spellStart"/>
      <w:r>
        <w:t>ArcGIS</w:t>
      </w:r>
      <w:proofErr w:type="spellEnd"/>
      <w:r>
        <w:t xml:space="preserve"> Online a prohlížení těchto snímků z prostředí prohlížeče a stereoskopického HMD zařízení. </w:t>
      </w:r>
      <w:r>
        <w:fldChar w:fldCharType="begin"/>
      </w:r>
      <w:r>
        <w:instrText xml:space="preserve"> ADDIN ZOTERO_ITEM CSL_CITATION {"citationID":"sDkHMJqH","properties":{"formattedCitation":"(ESRI 2023b; Pla\\uc0\\u269{}kov\\uc0\\u225{} 2022)","plainCitation":"(ESRI 2023b; Plačková 2022)","noteIndex":0},"citationItems":[{"id":1898,"uris":["http://zotero.org/groups/4599106/items/B8KEP8Q6"],"itemData":{"id":1898,"type":"webpage","title":"Export 360 VR Experiences from CityEngine—ArcGIS CityEngine Resources | Documentation","URL":"https://doc.arcgis.com/en/cityengine/latest/help/help-export-360vr.htm","author":[{"literal":"ESRI"}],"accessed":{"date-parts":[["2023",8,31]]},"issued":{"date-parts":[["2023"]]},"citation-key":"esriExport360VR2023"}},{"id":1091,"uris":["http://zotero.org/groups/4599106/items/R28SQMDY"],"itemData":{"id":1091,"type":"thesis","language":"cze","publisher":"Masarykova univerzita, Přírodovědecká fakulta","source":"is.muni.cz","title":"Využití 3D vizualizací v územním plánování","URL":"https://is.muni.cz/auth/th/yngtb/","author":[{"family":"Plačková","given":"Barbora"}],"accessed":{"date-parts":[["2022",9,28]]},"issued":{"date-parts":[["2022"]]},"citation-key":"plackovaVyuziti3DVizualizaci2022"}}],"schema":"https://github.com/citation-style-language/schema/raw/master/csl-citation.json"} </w:instrText>
      </w:r>
      <w:r>
        <w:fldChar w:fldCharType="separate"/>
      </w:r>
      <w:r w:rsidRPr="004D0EC7">
        <w:rPr>
          <w:rFonts w:cs="Times New Roman"/>
          <w:szCs w:val="24"/>
        </w:rPr>
        <w:t>(ESRI 2023b; Plačková 2022)</w:t>
      </w:r>
      <w:r>
        <w:fldChar w:fldCharType="end"/>
      </w:r>
      <w:r>
        <w:t xml:space="preserve"> Tato funkcionalita však neumožňuje pohyb scénou, jelikož se jedná pouze o snímky. </w:t>
      </w:r>
    </w:p>
    <w:p w14:paraId="3CC7C4F5" w14:textId="31D53C88" w:rsidR="008A417D" w:rsidRDefault="008A417D" w:rsidP="006108EA">
      <w:pPr>
        <w:pStyle w:val="Normlnprvnodsazen"/>
      </w:pPr>
      <w:r>
        <w:t xml:space="preserve">Mezi proprietární řešení je následně možné zařadit i řešení společnosti  Hexagon a to primárně </w:t>
      </w:r>
      <w:proofErr w:type="spellStart"/>
      <w:r w:rsidRPr="00B40019">
        <w:rPr>
          <w:b/>
          <w:bCs/>
        </w:rPr>
        <w:t>Luciad</w:t>
      </w:r>
      <w:r w:rsidR="00AB24ED" w:rsidRPr="00B40019">
        <w:rPr>
          <w:b/>
          <w:bCs/>
        </w:rPr>
        <w:t>Ria</w:t>
      </w:r>
      <w:proofErr w:type="spellEnd"/>
      <w:r w:rsidR="00AB24ED" w:rsidRPr="00B40019">
        <w:rPr>
          <w:b/>
          <w:bCs/>
        </w:rPr>
        <w:t xml:space="preserve"> JS API</w:t>
      </w:r>
      <w:r w:rsidR="00AB24ED">
        <w:t xml:space="preserve">, což je univerzální API pro vizualizaci dat v prostředí prohlížeče pomocí </w:t>
      </w:r>
      <w:proofErr w:type="spellStart"/>
      <w:r w:rsidR="00AB24ED">
        <w:t>WebGL</w:t>
      </w:r>
      <w:proofErr w:type="spellEnd"/>
      <w:r w:rsidR="00AB24ED">
        <w:t xml:space="preserve"> </w:t>
      </w:r>
      <w:r w:rsidR="00AB24ED">
        <w:fldChar w:fldCharType="begin"/>
      </w:r>
      <w:r w:rsidR="00AB24ED">
        <w:instrText xml:space="preserve"> ADDIN ZOTERO_ITEM CSL_CITATION {"citationID":"vi4oa2tJ","properties":{"formattedCitation":"(Hexagon 2023)","plainCitation":"(Hexagon 2023)","noteIndex":0},"citationItems":[{"id":1908,"uris":["http://zotero.org/groups/4599106/items/X6E62Y44"],"itemData":{"id":1908,"type":"webpage","title":"Luciad Developer Platform","URL":"https://dev.luciad.com/portal/productDocumentation/LuciadRIA/docs/articles/tutorial/technology/features_and_benefits.html?subcategory=ria_technology","author":[{"literal":"Hexagon"}],"accessed":{"date-parts":[["2023",8,31]]},"issued":{"date-parts":[["2023"]]},"citation-key":"hexagonLuciadDeveloperPlatform2023"}}],"schema":"https://github.com/citation-style-language/schema/raw/master/csl-citation.json"} </w:instrText>
      </w:r>
      <w:r w:rsidR="00AB24ED">
        <w:fldChar w:fldCharType="separate"/>
      </w:r>
      <w:r w:rsidR="00AB24ED" w:rsidRPr="00AB24ED">
        <w:t>(Hexagon 2023)</w:t>
      </w:r>
      <w:r w:rsidR="00AB24ED">
        <w:fldChar w:fldCharType="end"/>
      </w:r>
      <w:r w:rsidR="00AB24ED">
        <w:t xml:space="preserve">. Stejně jako u ESRI řešení neposkytuje Hexagon imerzní VR funkcionalitu. V rámci této práce nejsou proprietární řešení primárním zájmem. </w:t>
      </w:r>
    </w:p>
    <w:p w14:paraId="20C22C4E" w14:textId="0A0D5A20" w:rsidR="00AB24ED" w:rsidRDefault="00AB24ED" w:rsidP="00AB24ED">
      <w:pPr>
        <w:pStyle w:val="Malnadpis"/>
      </w:pPr>
      <w:r>
        <w:t>Open Source řešení</w:t>
      </w:r>
    </w:p>
    <w:p w14:paraId="56DBC764" w14:textId="63005E6B" w:rsidR="008A417D" w:rsidRDefault="008A417D" w:rsidP="006108EA">
      <w:r>
        <w:t>Mezi Open Source GIS řešení je nejvíce prominentní QGIS. Podpora pro práci s </w:t>
      </w:r>
      <w:proofErr w:type="gramStart"/>
      <w:r>
        <w:t>3D</w:t>
      </w:r>
      <w:proofErr w:type="gramEnd"/>
      <w:r>
        <w:t xml:space="preserve"> daty je v QGIS základní</w:t>
      </w:r>
      <w:r>
        <w:rPr>
          <w:lang w:val="en-US"/>
        </w:rPr>
        <w:t xml:space="preserve">, </w:t>
      </w:r>
      <w:r w:rsidRPr="00425088">
        <w:t xml:space="preserve">Samotný QGIS přímo nepodporuje publikaci do webového prostředí jako </w:t>
      </w:r>
      <w:proofErr w:type="spellStart"/>
      <w:r w:rsidRPr="00425088">
        <w:t>ArcGIS</w:t>
      </w:r>
      <w:proofErr w:type="spellEnd"/>
      <w:r w:rsidRPr="00425088">
        <w:t>. Této funkcionality lze však dosáhnout pomocí</w:t>
      </w:r>
      <w:r>
        <w:rPr>
          <w:lang w:val="en-US"/>
        </w:rPr>
        <w:t xml:space="preserve"> </w:t>
      </w:r>
      <w:r>
        <w:t xml:space="preserve">zásuvného modulu </w:t>
      </w:r>
      <w:r w:rsidR="00B40019">
        <w:rPr>
          <w:b/>
          <w:bCs/>
        </w:rPr>
        <w:t>qgis</w:t>
      </w:r>
      <w:r w:rsidRPr="00B40019">
        <w:rPr>
          <w:b/>
          <w:bCs/>
        </w:rPr>
        <w:t>to</w:t>
      </w:r>
      <w:r w:rsidR="00B40019">
        <w:rPr>
          <w:b/>
          <w:bCs/>
        </w:rPr>
        <w:t>t</w:t>
      </w:r>
      <w:r w:rsidRPr="00B40019">
        <w:rPr>
          <w:b/>
          <w:bCs/>
        </w:rPr>
        <w:t>hree.js</w:t>
      </w:r>
      <w:r>
        <w:t xml:space="preserve">, který jak jméno napovídá umožňuje vytvořit kompletní three.js scénu publikovatelnou jakožto webovou stránku přímo z QGIS GUI. </w:t>
      </w:r>
      <w:r w:rsidR="001121D3">
        <w:t xml:space="preserve">Jedná se o velice hodnotný nástroj pro konvertování GIS dat do webového prostředí. </w:t>
      </w:r>
      <w:r>
        <w:t xml:space="preserve">Samotnou knihovnu three.js není možné považovat za GIS řešení, jelikož je to obecná knihovna, která umožňuje tvorbu 3D prostředí skrze JavaScript a nativně nepodporuje geoprostorovou lokalizaci. Zároveň je nutné zmínit, že takto publikované scény jsou na úrovni imerze Desktop VR, každopádně three.js podporuje </w:t>
      </w:r>
      <w:proofErr w:type="spellStart"/>
      <w:r>
        <w:t>WebXR</w:t>
      </w:r>
      <w:proofErr w:type="spellEnd"/>
      <w:r>
        <w:t xml:space="preserve"> API, tudíž</w:t>
      </w:r>
      <w:r w:rsidR="00AB24ED">
        <w:t xml:space="preserve"> teoreticky umožňuje dosažení imerzní VR úrovně</w:t>
      </w:r>
      <w:r w:rsidR="006108EA">
        <w:t xml:space="preserve"> viz. </w:t>
      </w:r>
      <w:r w:rsidR="006108EA" w:rsidRPr="006108EA">
        <w:rPr>
          <w:highlight w:val="yellow"/>
        </w:rPr>
        <w:t>(kap. three.js</w:t>
      </w:r>
      <w:proofErr w:type="gramStart"/>
      <w:r w:rsidR="006108EA" w:rsidRPr="006108EA">
        <w:rPr>
          <w:highlight w:val="yellow"/>
        </w:rPr>
        <w:t>)</w:t>
      </w:r>
      <w:r w:rsidR="006108EA">
        <w:t xml:space="preserve"> </w:t>
      </w:r>
      <w:r w:rsidR="00AB24ED">
        <w:t>.</w:t>
      </w:r>
      <w:proofErr w:type="gramEnd"/>
    </w:p>
    <w:p w14:paraId="335A00DD" w14:textId="60762096" w:rsidR="006108EA" w:rsidRDefault="008A417D" w:rsidP="008945D5">
      <w:pPr>
        <w:pStyle w:val="Normlnprvnodsazen"/>
        <w:rPr>
          <w:lang w:eastAsia="en-US"/>
        </w:rPr>
      </w:pPr>
      <w:r>
        <w:rPr>
          <w:lang w:eastAsia="en-US"/>
        </w:rPr>
        <w:lastRenderedPageBreak/>
        <w:t xml:space="preserve">Při přesunu od desktopových řešení k čistě webovým, je možné zmínit </w:t>
      </w:r>
      <w:proofErr w:type="spellStart"/>
      <w:r w:rsidRPr="007A1CC2">
        <w:rPr>
          <w:b/>
          <w:bCs/>
          <w:lang w:eastAsia="en-US"/>
        </w:rPr>
        <w:t>CesiumJS</w:t>
      </w:r>
      <w:proofErr w:type="spellEnd"/>
      <w:r w:rsidRPr="007A1CC2">
        <w:rPr>
          <w:b/>
          <w:bCs/>
          <w:lang w:eastAsia="en-US"/>
        </w:rPr>
        <w:t>,</w:t>
      </w:r>
      <w:r w:rsidR="00AC6351" w:rsidRPr="007A1CC2">
        <w:rPr>
          <w:b/>
          <w:bCs/>
          <w:lang w:eastAsia="en-US"/>
        </w:rPr>
        <w:t xml:space="preserve"> </w:t>
      </w:r>
      <w:proofErr w:type="spellStart"/>
      <w:r w:rsidR="00AC6351" w:rsidRPr="007A1CC2">
        <w:rPr>
          <w:b/>
          <w:bCs/>
          <w:lang w:eastAsia="en-US"/>
        </w:rPr>
        <w:t>MapboxGL</w:t>
      </w:r>
      <w:proofErr w:type="spellEnd"/>
      <w:r w:rsidR="00AC6351" w:rsidRPr="007A1CC2">
        <w:rPr>
          <w:b/>
          <w:bCs/>
          <w:lang w:eastAsia="en-US"/>
        </w:rPr>
        <w:t>, deck.gl,</w:t>
      </w:r>
      <w:r w:rsidRPr="007A1CC2">
        <w:rPr>
          <w:b/>
          <w:bCs/>
          <w:lang w:eastAsia="en-US"/>
        </w:rPr>
        <w:t xml:space="preserve"> </w:t>
      </w:r>
      <w:proofErr w:type="spellStart"/>
      <w:r w:rsidRPr="007A1CC2">
        <w:rPr>
          <w:b/>
          <w:bCs/>
          <w:lang w:eastAsia="en-US"/>
        </w:rPr>
        <w:t>vts-geospatial</w:t>
      </w:r>
      <w:proofErr w:type="spellEnd"/>
      <w:r w:rsidR="00AC6351" w:rsidRPr="007A1CC2">
        <w:rPr>
          <w:b/>
          <w:bCs/>
          <w:lang w:eastAsia="en-US"/>
        </w:rPr>
        <w:t xml:space="preserve">, </w:t>
      </w:r>
      <w:proofErr w:type="spellStart"/>
      <w:r w:rsidRPr="007A1CC2">
        <w:rPr>
          <w:b/>
          <w:bCs/>
          <w:lang w:eastAsia="en-US"/>
        </w:rPr>
        <w:t>ITowns</w:t>
      </w:r>
      <w:proofErr w:type="spellEnd"/>
      <w:r>
        <w:rPr>
          <w:lang w:eastAsia="en-US"/>
        </w:rPr>
        <w:t>. Porovnání těchto knihoven / frameworků provedl</w:t>
      </w:r>
      <w:r w:rsidR="00AC6351">
        <w:rPr>
          <w:lang w:eastAsia="en-US"/>
        </w:rPr>
        <w:t>i</w:t>
      </w:r>
      <w:r>
        <w:rPr>
          <w:lang w:eastAsia="en-US"/>
        </w:rPr>
        <w:t xml:space="preserve"> </w:t>
      </w:r>
      <w:r>
        <w:rPr>
          <w:lang w:eastAsia="en-US"/>
        </w:rPr>
        <w:fldChar w:fldCharType="begin"/>
      </w:r>
      <w:r w:rsidR="00AC6351">
        <w:rPr>
          <w:lang w:eastAsia="en-US"/>
        </w:rPr>
        <w:instrText xml:space="preserve"> ADDIN ZOTERO_ITEM CSL_CITATION {"citationID":"UP2ZMlnQ","properties":{"formattedCitation":"(Hork\\uc0\\u253{} 2020; 2019 - Battle of 3D Rendering Stacks 2019; Peters et al. 2021)","plainCitation":"(Horký 2020; 2019 - Battle of 3D Rendering Stacks 2019; Peters et al. 2021)","noteIndex":0},"citationItems":[{"id":1906,"uris":["http://zotero.org/groups/4599106/items/2T96AGRW"],"itemData":{"id":1906,"type":"software","genre":"HTML","note":"original-date: 2019-03-11T13:13:29Z","source":"GitHub","title":"Sandbox for comparing performance of VTS Geospatial and CesiumJS","URL":"https://github.com/ladislavhorky/battle-of-3d-rendering-stacks","author":[{"family":"Horký","given":"Ladislav"}],"accessed":{"date-parts":[["2023",8,31]]},"issued":{"date-parts":[["2020",4,20]]},"citation-key":"horkySandboxComparingPerformance2020"}},{"id":1907,"uris":["http://zotero.org/groups/4599106/items/FRTKZYK5"],"itemData":{"id":1907,"type":"motion_picture","abstract":"https://media.ccc.de/v/bucharest-253-...\n\n\n\nWhen you choose a 3D rendering stack to work with your 3D city model, your best options are open-source: CesiumJS, VTS Geospatial or iTowns. While it is not trivial to make a direct one-to-one comparison because each stack is built on slightly different philosophy, they all strive for the best possible performance. In this talk we will discuss the strong points of each stack and show a performance comparison between them carried out on the same data. Possibilities of interoperability and hybrid architectures will be also briefly covered.\n\nNone\n\nLadislav Horký\n\nhttps://talks.2019.foss4g.org/buchare...","dimensions":"27:49","source":"YouTube","title":"2019 - Battle of 3D Rendering Stacks: CesiumJS, VTS Geospatial or iTowns?","title-short":"2019 - Battle of 3D Rendering Stacks","URL":"https://www.youtube.com/watch?v=uZJJHcRQqco","director":[{"literal":"FOSS4G"}],"accessed":{"date-parts":[["2023",8,31]]},"issued":{"date-parts":[["2019"]]},"citation-key":"foss4g2019Battle3D2019"},"label":"page"},{"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Pr>
          <w:lang w:eastAsia="en-US"/>
        </w:rPr>
        <w:fldChar w:fldCharType="separate"/>
      </w:r>
      <w:r w:rsidR="00AC6351" w:rsidRPr="00AC6351">
        <w:rPr>
          <w:rFonts w:cs="Times New Roman"/>
          <w:szCs w:val="24"/>
        </w:rPr>
        <w:t>(Horký 2020; 2019 - Battle of 3D Rendering Stacks 2019; Peters et al. 2021)</w:t>
      </w:r>
      <w:r>
        <w:rPr>
          <w:lang w:eastAsia="en-US"/>
        </w:rPr>
        <w:fldChar w:fldCharType="end"/>
      </w:r>
      <w:r w:rsidR="00464C35">
        <w:rPr>
          <w:lang w:eastAsia="en-US"/>
        </w:rPr>
        <w:t>.</w:t>
      </w:r>
    </w:p>
    <w:p w14:paraId="0432135A" w14:textId="6112BD67" w:rsidR="004F2C70" w:rsidRPr="004F2C70" w:rsidRDefault="004F2C70" w:rsidP="004F2C70">
      <w:pPr>
        <w:pStyle w:val="Normlnprvnodsazen"/>
        <w:ind w:firstLine="0"/>
        <w:rPr>
          <w:lang w:val="en-US" w:eastAsia="en-US"/>
        </w:rPr>
      </w:pPr>
      <w:r>
        <w:rPr>
          <w:lang w:val="en-US" w:eastAsia="en-US"/>
        </w:rPr>
        <w:t xml:space="preserve"># TODO – </w:t>
      </w:r>
      <w:proofErr w:type="spellStart"/>
      <w:r>
        <w:rPr>
          <w:lang w:val="en-US" w:eastAsia="en-US"/>
        </w:rPr>
        <w:t>doplnit</w:t>
      </w:r>
      <w:proofErr w:type="spellEnd"/>
      <w:r>
        <w:rPr>
          <w:lang w:val="en-US" w:eastAsia="en-US"/>
        </w:rPr>
        <w:t xml:space="preserve"> </w:t>
      </w:r>
      <w:proofErr w:type="spellStart"/>
      <w:r>
        <w:rPr>
          <w:lang w:val="en-US" w:eastAsia="en-US"/>
        </w:rPr>
        <w:t>dle</w:t>
      </w:r>
      <w:proofErr w:type="spellEnd"/>
      <w:r>
        <w:rPr>
          <w:lang w:val="en-US" w:eastAsia="en-US"/>
        </w:rPr>
        <w:t xml:space="preserve"> </w:t>
      </w:r>
      <w:proofErr w:type="spellStart"/>
      <w:r>
        <w:rPr>
          <w:lang w:val="en-US" w:eastAsia="en-US"/>
        </w:rPr>
        <w:t>tabulky</w:t>
      </w:r>
      <w:proofErr w:type="spellEnd"/>
    </w:p>
    <w:p w14:paraId="0FEC592C" w14:textId="76AAF7E8" w:rsidR="006108EA" w:rsidRDefault="008A417D" w:rsidP="006108EA">
      <w:pPr>
        <w:pStyle w:val="Normlnprvnodsazen"/>
      </w:pPr>
      <w:proofErr w:type="spellStart"/>
      <w:r w:rsidRPr="00AC6351">
        <w:rPr>
          <w:b/>
          <w:bCs/>
        </w:rPr>
        <w:t>CesiumJS</w:t>
      </w:r>
      <w:proofErr w:type="spellEnd"/>
      <w:r>
        <w:t xml:space="preserve"> je knihovna umožňující tvorbu interaktivních </w:t>
      </w:r>
      <w:proofErr w:type="gramStart"/>
      <w:r>
        <w:t>3D</w:t>
      </w:r>
      <w:proofErr w:type="gramEnd"/>
      <w:r>
        <w:t xml:space="preserve"> aplikací založených na geoprostorových datech. Zaměřená je převážně na zobrazení velkých datových sad </w:t>
      </w:r>
      <w:r w:rsidR="00246197">
        <w:t xml:space="preserve">jako jsou modely terénu, budovy a družicové </w:t>
      </w:r>
      <w:r w:rsidR="005308D9">
        <w:t>snímky,</w:t>
      </w:r>
      <w:r w:rsidR="00246197">
        <w:t xml:space="preserve"> a to i v globálním měřítku, zpravidla</w:t>
      </w:r>
      <w:r>
        <w:t xml:space="preserve"> ve formátech </w:t>
      </w:r>
      <w:proofErr w:type="gramStart"/>
      <w:r>
        <w:t>3D</w:t>
      </w:r>
      <w:proofErr w:type="gramEnd"/>
      <w:r>
        <w:t xml:space="preserve"> </w:t>
      </w:r>
      <w:proofErr w:type="spellStart"/>
      <w:r>
        <w:t>Tiles</w:t>
      </w:r>
      <w:proofErr w:type="spellEnd"/>
      <w:r>
        <w:t>.</w:t>
      </w:r>
      <w:r w:rsidR="00246197">
        <w:t xml:space="preserve"> </w:t>
      </w:r>
      <w:r w:rsidR="005308D9">
        <w:t xml:space="preserve">Výhoda </w:t>
      </w:r>
      <w:proofErr w:type="spellStart"/>
      <w:r w:rsidR="005308D9">
        <w:t>CesiumJS</w:t>
      </w:r>
      <w:proofErr w:type="spellEnd"/>
      <w:r w:rsidR="005308D9">
        <w:t xml:space="preserve"> je její integrace s Cesium Ion platformou, což je cloudové řešení úložiště a sdílení dat. </w:t>
      </w:r>
      <w:r w:rsidR="00246197">
        <w:t xml:space="preserve">Momentálně </w:t>
      </w:r>
      <w:proofErr w:type="spellStart"/>
      <w:r w:rsidR="00246197">
        <w:t>CesiumJS</w:t>
      </w:r>
      <w:proofErr w:type="spellEnd"/>
      <w:r w:rsidR="00246197">
        <w:t xml:space="preserve"> nepodporuje </w:t>
      </w:r>
      <w:proofErr w:type="spellStart"/>
      <w:r w:rsidR="00246197">
        <w:t>WebXR</w:t>
      </w:r>
      <w:proofErr w:type="spellEnd"/>
      <w:r w:rsidR="00246197">
        <w:t xml:space="preserve"> API, tudíž imerzní VR v rámci prohlížeče není možné</w:t>
      </w:r>
      <w:r w:rsidR="005308D9">
        <w:t xml:space="preserve">, ačkoliv vývoj v tomto směru probíhá není však zatím oficiálně součástí </w:t>
      </w:r>
      <w:proofErr w:type="spellStart"/>
      <w:r w:rsidR="005308D9">
        <w:t>CesiumJS</w:t>
      </w:r>
      <w:proofErr w:type="spellEnd"/>
      <w:r w:rsidR="005308D9">
        <w:t xml:space="preserve"> knihovny</w:t>
      </w:r>
      <w:r w:rsidR="00BC5B7D">
        <w:t>.</w:t>
      </w:r>
      <w:r w:rsidR="005308D9">
        <w:t xml:space="preserve"> </w:t>
      </w:r>
      <w:r w:rsidR="005308D9">
        <w:fldChar w:fldCharType="begin"/>
      </w:r>
      <w:r w:rsidR="005308D9">
        <w:instrText xml:space="preserve"> ADDIN ZOTERO_ITEM CSL_CITATION {"citationID":"XfqaDGDP","properties":{"formattedCitation":"(CesiumGS 2023b; 2023a; Espinosa 2023)","plainCitation":"(CesiumGS 2023b; 2023a; Espinosa 2023)","noteIndex":0},"citationItems":[{"id":1910,"uris":["http://zotero.org/groups/4599106/items/RGFYUXAP"],"itemData":{"id":1910,"type":"webpage","abstract":"DeviceOrientationCamera, #4608 Future WEBGL_multiview extension? The VRButton should search for VR devices. If none, are available default to Cardboard. The HMDVRDevice should be passed to Fullscre...","container-title":"GitHub","language":"en","title":"WebXR · Issue #3422 · CesiumGS/cesium","URL":"https://github.com/CesiumGS/cesium/issues/3422","author":[{"literal":"CesiumGS"}],"accessed":{"date-parts":[["2023",8,31]]},"issued":{"date-parts":[["2023"]]},"citation-key":"cesiumgsWebXRIssue34222023"}},{"id":1912,"uris":["http://zotero.org/groups/4599106/items/47H35N6V"],"itemData":{"id":1912,"type":"webpage","abstract":"This PR will be limited to making CesiumJS work with WebXR-enabled UAs at the Scene level, and it is considered as a Proof Of Concept due to its caveats, which may be worked on to make it acceptabl...","container-title":"GitHub","language":"en","title":"Initial WebXR display support for Scene by pupitetris · Pull Request #11372 · CesiumGS/cesium","URL":"https://github.com/CesiumGS/cesium/pull/11372","author":[{"literal":"CesiumGS"}],"accessed":{"date-parts":[["2023",8,31]]},"issued":{"date-parts":[["2023"]]},"citation-key":"cesiumgsInitialWebXRDisplay2023"}},{"id":1914,"uris":["http://zotero.org/groups/4599106/items/CBZG2MKY"],"itemData":{"id":1914,"type":"software","abstract":"POC: Cesium with WebXR support","genre":"JavaScript","license":"Apache-2.0","note":"original-date: 2023-06-23T23:28:53Z","source":"GitHub","title":"CesiumJS","URL":"https://github.com/pupitetris/cesium-webxr","author":[{"family":"Espinosa","given":"Arturo"}],"accessed":{"date-parts":[["2023",8,31]]},"issued":{"date-parts":[["2023",6,24]]},"citation-key":"espinosaCesiumJS2023"}}],"schema":"https://github.com/citation-style-language/schema/raw/master/csl-citation.json"} </w:instrText>
      </w:r>
      <w:r w:rsidR="005308D9">
        <w:fldChar w:fldCharType="separate"/>
      </w:r>
      <w:r w:rsidR="005308D9" w:rsidRPr="005308D9">
        <w:t>(CesiumGS 2023b; 2023a; Espinosa 2023)</w:t>
      </w:r>
      <w:r w:rsidR="005308D9">
        <w:fldChar w:fldCharType="end"/>
      </w:r>
      <w:r w:rsidR="005308D9">
        <w:t>.</w:t>
      </w:r>
      <w:r w:rsidR="00001021">
        <w:t xml:space="preserve"> </w:t>
      </w:r>
      <w:proofErr w:type="spellStart"/>
      <w:r w:rsidR="00001021">
        <w:t>CesiumJS</w:t>
      </w:r>
      <w:proofErr w:type="spellEnd"/>
      <w:r w:rsidR="00001021">
        <w:t xml:space="preserve"> využívá pro 3D vizualizace např. švýcarská mapovací služba, kdy poskytují 3D model budov, vegetace a terénu pro celé </w:t>
      </w:r>
      <w:proofErr w:type="gramStart"/>
      <w:r w:rsidR="00001021">
        <w:t>Švýcarsko</w:t>
      </w:r>
      <w:r w:rsidR="00397AC6">
        <w:t xml:space="preserve"> </w:t>
      </w:r>
      <w:r w:rsidR="00001021">
        <w:t>.</w:t>
      </w:r>
      <w:proofErr w:type="gramEnd"/>
    </w:p>
    <w:p w14:paraId="365B2014" w14:textId="77777777" w:rsidR="006108EA" w:rsidRDefault="008A417D" w:rsidP="006108EA">
      <w:pPr>
        <w:pStyle w:val="Normlnprvnodsazen"/>
      </w:pPr>
      <w:r w:rsidRPr="00AC6351">
        <w:rPr>
          <w:b/>
          <w:bCs/>
          <w:lang w:eastAsia="en-US"/>
        </w:rPr>
        <w:t xml:space="preserve">VTS </w:t>
      </w:r>
      <w:proofErr w:type="spellStart"/>
      <w:r w:rsidR="00AC6351">
        <w:rPr>
          <w:b/>
          <w:bCs/>
          <w:lang w:eastAsia="en-US"/>
        </w:rPr>
        <w:t>G</w:t>
      </w:r>
      <w:r w:rsidRPr="00AC6351">
        <w:rPr>
          <w:b/>
          <w:bCs/>
          <w:lang w:eastAsia="en-US"/>
        </w:rPr>
        <w:t>eospatial</w:t>
      </w:r>
      <w:proofErr w:type="spellEnd"/>
      <w:r>
        <w:rPr>
          <w:lang w:eastAsia="en-US"/>
        </w:rPr>
        <w:t xml:space="preserve"> od </w:t>
      </w:r>
      <w:proofErr w:type="spellStart"/>
      <w:r>
        <w:rPr>
          <w:lang w:eastAsia="en-US"/>
        </w:rPr>
        <w:t>Melown</w:t>
      </w:r>
      <w:proofErr w:type="spellEnd"/>
      <w:r>
        <w:rPr>
          <w:lang w:eastAsia="en-US"/>
        </w:rPr>
        <w:t xml:space="preserve"> </w:t>
      </w:r>
      <w:proofErr w:type="spellStart"/>
      <w:r>
        <w:rPr>
          <w:lang w:eastAsia="en-US"/>
        </w:rPr>
        <w:t>technologies</w:t>
      </w:r>
      <w:proofErr w:type="spellEnd"/>
      <w:r>
        <w:rPr>
          <w:lang w:eastAsia="en-US"/>
        </w:rPr>
        <w:t xml:space="preserve"> je </w:t>
      </w:r>
      <w:r w:rsidRPr="00BB0DDF">
        <w:rPr>
          <w:i/>
          <w:iCs/>
          <w:lang w:eastAsia="en-US"/>
        </w:rPr>
        <w:t xml:space="preserve">tech </w:t>
      </w:r>
      <w:proofErr w:type="spellStart"/>
      <w:r w:rsidRPr="00BB0DDF">
        <w:rPr>
          <w:i/>
          <w:iCs/>
          <w:lang w:eastAsia="en-US"/>
        </w:rPr>
        <w:t>stack</w:t>
      </w:r>
      <w:proofErr w:type="spellEnd"/>
      <w:r>
        <w:rPr>
          <w:lang w:eastAsia="en-US"/>
        </w:rPr>
        <w:t>, který poskytuje způsob integrace různých zdrojů dat (3D modelů, výškových map, digitálních modelů povrchu, vektorových dat atd.) do jednotného výstupu, který je následně možné konzumovat skrze desktopové (</w:t>
      </w:r>
      <w:proofErr w:type="spellStart"/>
      <w:r>
        <w:rPr>
          <w:lang w:eastAsia="en-US"/>
        </w:rPr>
        <w:t>vts</w:t>
      </w:r>
      <w:proofErr w:type="spellEnd"/>
      <w:r>
        <w:rPr>
          <w:lang w:eastAsia="en-US"/>
        </w:rPr>
        <w:t>-browser-</w:t>
      </w:r>
      <w:proofErr w:type="spellStart"/>
      <w:r>
        <w:rPr>
          <w:lang w:eastAsia="en-US"/>
        </w:rPr>
        <w:t>cpp</w:t>
      </w:r>
      <w:proofErr w:type="spellEnd"/>
      <w:r>
        <w:rPr>
          <w:lang w:eastAsia="en-US"/>
        </w:rPr>
        <w:t xml:space="preserve">, Unity, </w:t>
      </w:r>
      <w:proofErr w:type="spellStart"/>
      <w:r>
        <w:rPr>
          <w:lang w:eastAsia="en-US"/>
        </w:rPr>
        <w:t>ArcGIS</w:t>
      </w:r>
      <w:proofErr w:type="spellEnd"/>
      <w:r>
        <w:rPr>
          <w:lang w:eastAsia="en-US"/>
        </w:rPr>
        <w:t>) či webové klienty (</w:t>
      </w:r>
      <w:proofErr w:type="spellStart"/>
      <w:r>
        <w:rPr>
          <w:lang w:eastAsia="en-US"/>
        </w:rPr>
        <w:t>vts</w:t>
      </w:r>
      <w:proofErr w:type="spellEnd"/>
      <w:r>
        <w:rPr>
          <w:lang w:eastAsia="en-US"/>
        </w:rPr>
        <w:t>-browser-</w:t>
      </w:r>
      <w:proofErr w:type="spellStart"/>
      <w:proofErr w:type="gramStart"/>
      <w:r>
        <w:rPr>
          <w:lang w:eastAsia="en-US"/>
        </w:rPr>
        <w:t>js</w:t>
      </w:r>
      <w:proofErr w:type="spellEnd"/>
      <w:proofErr w:type="gramEnd"/>
      <w:r>
        <w:rPr>
          <w:lang w:eastAsia="en-US"/>
        </w:rPr>
        <w:t xml:space="preserve"> popř. obecné </w:t>
      </w:r>
      <w:proofErr w:type="spellStart"/>
      <w:r>
        <w:rPr>
          <w:lang w:eastAsia="en-US"/>
        </w:rPr>
        <w:t>WebGL</w:t>
      </w:r>
      <w:proofErr w:type="spellEnd"/>
      <w:r>
        <w:rPr>
          <w:lang w:eastAsia="en-US"/>
        </w:rPr>
        <w:t xml:space="preserve"> aplikace).</w:t>
      </w:r>
      <w:r w:rsidR="00376ACF">
        <w:rPr>
          <w:lang w:eastAsia="en-US"/>
        </w:rPr>
        <w:t xml:space="preserve">  Obdobně jako </w:t>
      </w:r>
      <w:proofErr w:type="spellStart"/>
      <w:r w:rsidR="00376ACF">
        <w:rPr>
          <w:lang w:eastAsia="en-US"/>
        </w:rPr>
        <w:t>CesiumJS</w:t>
      </w:r>
      <w:proofErr w:type="spellEnd"/>
      <w:r w:rsidR="00376ACF">
        <w:rPr>
          <w:lang w:eastAsia="en-US"/>
        </w:rPr>
        <w:t xml:space="preserve"> </w:t>
      </w:r>
      <w:r w:rsidR="006108EA">
        <w:rPr>
          <w:lang w:eastAsia="en-US"/>
        </w:rPr>
        <w:t>k</w:t>
      </w:r>
      <w:r w:rsidR="00376ACF">
        <w:rPr>
          <w:lang w:eastAsia="en-US"/>
        </w:rPr>
        <w:t xml:space="preserve">lient </w:t>
      </w:r>
      <w:proofErr w:type="spellStart"/>
      <w:r w:rsidR="00376ACF">
        <w:rPr>
          <w:lang w:eastAsia="en-US"/>
        </w:rPr>
        <w:t>vts</w:t>
      </w:r>
      <w:proofErr w:type="spellEnd"/>
      <w:r w:rsidR="00376ACF">
        <w:rPr>
          <w:lang w:eastAsia="en-US"/>
        </w:rPr>
        <w:t>-browser-</w:t>
      </w:r>
      <w:proofErr w:type="spellStart"/>
      <w:r w:rsidR="00376ACF">
        <w:rPr>
          <w:lang w:eastAsia="en-US"/>
        </w:rPr>
        <w:t>js</w:t>
      </w:r>
      <w:proofErr w:type="spellEnd"/>
      <w:r w:rsidR="00376ACF">
        <w:rPr>
          <w:lang w:eastAsia="en-US"/>
        </w:rPr>
        <w:t xml:space="preserve"> nemá </w:t>
      </w:r>
      <w:proofErr w:type="spellStart"/>
      <w:r w:rsidR="00376ACF">
        <w:rPr>
          <w:lang w:eastAsia="en-US"/>
        </w:rPr>
        <w:t>WebXR</w:t>
      </w:r>
      <w:proofErr w:type="spellEnd"/>
      <w:r w:rsidR="00376ACF">
        <w:rPr>
          <w:lang w:eastAsia="en-US"/>
        </w:rPr>
        <w:t xml:space="preserve"> podporu, tudíž bez rozšíření podporuje pouze neimerzní VR vizualizaci.</w:t>
      </w:r>
      <w:r w:rsidR="00AC6351">
        <w:t xml:space="preserve"> </w:t>
      </w:r>
    </w:p>
    <w:p w14:paraId="1E5D10AC" w14:textId="77777777" w:rsidR="006108EA" w:rsidRDefault="006108EA" w:rsidP="006108EA">
      <w:pPr>
        <w:pStyle w:val="Normlnprvnodsazen"/>
      </w:pPr>
      <w:r>
        <w:t xml:space="preserve">Další porovnání za účelem vývoje nové aplikace zobrazení 3D modelů budov v Holandsku provedli </w:t>
      </w:r>
      <w:r w:rsidR="00AC6351">
        <w:fldChar w:fldCharType="begin"/>
      </w:r>
      <w:r w:rsidR="00AC6351">
        <w:instrText xml:space="preserve"> ADDIN ZOTERO_ITEM CSL_CITATION {"citationID":"EXupw8y0","properties":{"formattedCitation":"(Peters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rsidR="00AC6351">
        <w:fldChar w:fldCharType="separate"/>
      </w:r>
      <w:r w:rsidR="00AC6351" w:rsidRPr="00AC6351">
        <w:t>(Peters et al. 2021)</w:t>
      </w:r>
      <w:r w:rsidR="00AC6351">
        <w:fldChar w:fldCharType="end"/>
      </w:r>
      <w:r>
        <w:t>.</w:t>
      </w:r>
      <w:r w:rsidR="00AC6351">
        <w:t xml:space="preserve"> </w:t>
      </w:r>
      <w:r>
        <w:t>P</w:t>
      </w:r>
      <w:r w:rsidR="00AC6351">
        <w:t xml:space="preserve">orovnávali technologie s požadavky na síťový výkon a nízké výpočetní nároky na klienta. Jako nevhodné vyhodnotili </w:t>
      </w:r>
      <w:proofErr w:type="spellStart"/>
      <w:r w:rsidR="00AC6351">
        <w:t>CesiumJS</w:t>
      </w:r>
      <w:proofErr w:type="spellEnd"/>
      <w:r w:rsidR="00AC6351">
        <w:t xml:space="preserve"> (příliš výpočetně náročné) a </w:t>
      </w:r>
      <w:proofErr w:type="spellStart"/>
      <w:r w:rsidR="00AC6351">
        <w:t>MapboxGL</w:t>
      </w:r>
      <w:proofErr w:type="spellEnd"/>
      <w:r w:rsidR="00AC6351">
        <w:t xml:space="preserve"> (nízká specializace na </w:t>
      </w:r>
      <w:proofErr w:type="gramStart"/>
      <w:r w:rsidR="00AC6351">
        <w:t>3D</w:t>
      </w:r>
      <w:proofErr w:type="gramEnd"/>
      <w:r w:rsidR="00AC6351">
        <w:t xml:space="preserve"> a nejasné </w:t>
      </w:r>
      <w:proofErr w:type="spellStart"/>
      <w:r w:rsidR="00AC6351">
        <w:t>OpenSource</w:t>
      </w:r>
      <w:proofErr w:type="spellEnd"/>
      <w:r w:rsidR="00AC6351">
        <w:t xml:space="preserve"> definice)</w:t>
      </w:r>
      <w:r w:rsidR="00582700">
        <w:t xml:space="preserve">. </w:t>
      </w:r>
      <w:r w:rsidR="00E55AA3">
        <w:t xml:space="preserve">V rámci výzkumu vznikla aplikace </w:t>
      </w:r>
      <w:r w:rsidR="00E55AA3" w:rsidRPr="00E55AA3">
        <w:rPr>
          <w:b/>
          <w:bCs/>
        </w:rPr>
        <w:t>3dbag-viewer</w:t>
      </w:r>
      <w:r w:rsidR="00E55AA3">
        <w:t xml:space="preserve"> založená na three.js zobrazující data skrze </w:t>
      </w:r>
      <w:proofErr w:type="gramStart"/>
      <w:r w:rsidR="00E55AA3">
        <w:t>3D</w:t>
      </w:r>
      <w:proofErr w:type="gramEnd"/>
      <w:r w:rsidR="00E55AA3">
        <w:t xml:space="preserve"> </w:t>
      </w:r>
      <w:proofErr w:type="spellStart"/>
      <w:r w:rsidR="00E55AA3">
        <w:t>TIles</w:t>
      </w:r>
      <w:proofErr w:type="spellEnd"/>
      <w:r w:rsidR="00E55AA3">
        <w:t xml:space="preserve"> (budovy) a WMTS (podkladová mapa).</w:t>
      </w:r>
      <w:r w:rsidR="00C155A9">
        <w:t xml:space="preserve"> </w:t>
      </w:r>
      <w:r>
        <w:t xml:space="preserve">Prohlížecí aplikace sama </w:t>
      </w:r>
      <w:r w:rsidR="00C155A9" w:rsidRPr="006108EA">
        <w:t xml:space="preserve">o sobě nepodporuje </w:t>
      </w:r>
      <w:r w:rsidRPr="006108EA">
        <w:t>imerzní</w:t>
      </w:r>
      <w:r w:rsidR="00C155A9" w:rsidRPr="006108EA">
        <w:t xml:space="preserve"> VR, </w:t>
      </w:r>
      <w:r w:rsidRPr="006108EA">
        <w:t>ale jelikož je založena na knihovně three.js je zde potenciál pro rozšíření</w:t>
      </w:r>
      <w:r w:rsidR="00C155A9" w:rsidRPr="006108EA">
        <w:t>.</w:t>
      </w:r>
      <w:r w:rsidR="00E55AA3">
        <w:t xml:space="preserve"> </w:t>
      </w:r>
    </w:p>
    <w:p w14:paraId="4FBD26A2" w14:textId="2296FFD7" w:rsidR="00AC6351" w:rsidRDefault="007A1CC2" w:rsidP="00046053">
      <w:pPr>
        <w:pStyle w:val="Normlnprvnodsazen"/>
      </w:pPr>
      <w:proofErr w:type="spellStart"/>
      <w:r w:rsidRPr="007A1CC2">
        <w:rPr>
          <w:b/>
          <w:bCs/>
        </w:rPr>
        <w:t>ITowns</w:t>
      </w:r>
      <w:proofErr w:type="spellEnd"/>
      <w:r>
        <w:rPr>
          <w:b/>
          <w:bCs/>
        </w:rPr>
        <w:t xml:space="preserve"> </w:t>
      </w:r>
      <w:r>
        <w:t xml:space="preserve">je framework založen na three.js, umožňuje </w:t>
      </w:r>
      <w:r w:rsidR="00C155A9">
        <w:t xml:space="preserve">vizualizaci geografických dat ve 3D prostředí </w:t>
      </w:r>
      <w:r>
        <w:t>podporu</w:t>
      </w:r>
      <w:r w:rsidR="00C155A9">
        <w:t xml:space="preserve">je </w:t>
      </w:r>
      <w:r>
        <w:t xml:space="preserve">geoprostorových služeb WMS, WMTS aj. a dat </w:t>
      </w:r>
      <w:proofErr w:type="gramStart"/>
      <w:r>
        <w:t>3D</w:t>
      </w:r>
      <w:proofErr w:type="gramEnd"/>
      <w:r>
        <w:t xml:space="preserve"> </w:t>
      </w:r>
      <w:proofErr w:type="spellStart"/>
      <w:r>
        <w:t>Tiles</w:t>
      </w:r>
      <w:proofErr w:type="spellEnd"/>
      <w:r>
        <w:t xml:space="preserve">, </w:t>
      </w:r>
      <w:proofErr w:type="spellStart"/>
      <w:r>
        <w:t>GeoJSON</w:t>
      </w:r>
      <w:proofErr w:type="spellEnd"/>
      <w:r>
        <w:t xml:space="preserve"> aj.</w:t>
      </w:r>
      <w:r w:rsidR="00C155A9">
        <w:t xml:space="preserve"> </w:t>
      </w:r>
      <w:proofErr w:type="spellStart"/>
      <w:r w:rsidR="00C155A9">
        <w:t>iTowns</w:t>
      </w:r>
      <w:proofErr w:type="spellEnd"/>
      <w:r w:rsidR="00C155A9">
        <w:t xml:space="preserve"> nepodporuje integraci s </w:t>
      </w:r>
      <w:proofErr w:type="spellStart"/>
      <w:r w:rsidR="00C155A9">
        <w:t>WebXR</w:t>
      </w:r>
      <w:proofErr w:type="spellEnd"/>
      <w:r w:rsidR="00C155A9">
        <w:t xml:space="preserve">. Na úrovni desktop VR umožňuje </w:t>
      </w:r>
      <w:r w:rsidR="003635FB">
        <w:t xml:space="preserve">virtuální průchod </w:t>
      </w:r>
      <w:r w:rsidR="006108EA">
        <w:t>obdobný,</w:t>
      </w:r>
      <w:r w:rsidR="003635FB">
        <w:t xml:space="preserve"> jaký poskytuje </w:t>
      </w:r>
      <w:proofErr w:type="spellStart"/>
      <w:r w:rsidR="003635FB">
        <w:t>streetView</w:t>
      </w:r>
      <w:proofErr w:type="spellEnd"/>
      <w:r w:rsidR="003635FB">
        <w:t xml:space="preserve"> na Google </w:t>
      </w:r>
      <w:proofErr w:type="spellStart"/>
      <w:r w:rsidR="003635FB">
        <w:t>Maps</w:t>
      </w:r>
      <w:proofErr w:type="spellEnd"/>
      <w:r w:rsidR="003635FB">
        <w:t xml:space="preserve">. </w:t>
      </w:r>
      <w:r w:rsidR="006108EA">
        <w:t xml:space="preserve">Sám o sobě framework nepodporuje rozšíření do imerzní VR úrovně, ale obdobně jako 3dbag-viewer je založen na three.js tudíž rozšíření o </w:t>
      </w:r>
      <w:proofErr w:type="spellStart"/>
      <w:r w:rsidR="006108EA">
        <w:t>WebXR</w:t>
      </w:r>
      <w:proofErr w:type="spellEnd"/>
      <w:r w:rsidR="006108EA">
        <w:t xml:space="preserve"> funkcionalitu je teoreticky možné.</w:t>
      </w:r>
      <w:r w:rsidR="00CB5279">
        <w:t xml:space="preserve"> </w:t>
      </w:r>
      <w:r w:rsidR="00CB5279" w:rsidRPr="00CB5279">
        <w:rPr>
          <w:highlight w:val="yellow"/>
        </w:rPr>
        <w:t>#</w:t>
      </w:r>
      <w:proofErr w:type="gramStart"/>
      <w:r w:rsidR="00CB5279" w:rsidRPr="00CB5279">
        <w:rPr>
          <w:highlight w:val="yellow"/>
        </w:rPr>
        <w:t xml:space="preserve">TODO- </w:t>
      </w:r>
      <w:proofErr w:type="spellStart"/>
      <w:r w:rsidR="00CB5279" w:rsidRPr="00CB5279">
        <w:rPr>
          <w:highlight w:val="yellow"/>
        </w:rPr>
        <w:t>iTowns</w:t>
      </w:r>
      <w:proofErr w:type="spellEnd"/>
      <w:proofErr w:type="gramEnd"/>
      <w:r w:rsidR="00CB5279" w:rsidRPr="00CB5279">
        <w:rPr>
          <w:highlight w:val="yellow"/>
        </w:rPr>
        <w:t xml:space="preserve"> je mrtvý – náhrada: giro3D</w:t>
      </w:r>
      <w:r w:rsidR="00046053">
        <w:t xml:space="preserve"> – </w:t>
      </w:r>
      <w:r w:rsidR="00046053" w:rsidRPr="00046053">
        <w:rPr>
          <w:highlight w:val="yellow"/>
        </w:rPr>
        <w:t xml:space="preserve">nemá přímou podporu pro </w:t>
      </w:r>
      <w:proofErr w:type="spellStart"/>
      <w:r w:rsidR="00046053" w:rsidRPr="00046053">
        <w:rPr>
          <w:highlight w:val="yellow"/>
        </w:rPr>
        <w:t>WebXR</w:t>
      </w:r>
      <w:proofErr w:type="spellEnd"/>
    </w:p>
    <w:p w14:paraId="0E0743AD" w14:textId="1809290E" w:rsidR="00046053" w:rsidRPr="00046053" w:rsidRDefault="00046053" w:rsidP="005C1591">
      <w:pPr>
        <w:pStyle w:val="Normlnprvnodsazen"/>
        <w:ind w:firstLine="0"/>
        <w:rPr>
          <w:b/>
          <w:bCs/>
        </w:rPr>
      </w:pPr>
      <w:r>
        <w:rPr>
          <w:b/>
          <w:bCs/>
          <w:highlight w:val="yellow"/>
          <w:lang w:val="en-US"/>
        </w:rPr>
        <w:t xml:space="preserve"># TODO - </w:t>
      </w:r>
      <w:r w:rsidRPr="00046053">
        <w:rPr>
          <w:b/>
          <w:bCs/>
          <w:highlight w:val="yellow"/>
        </w:rPr>
        <w:t>UD-viz https://github.com/VCityTeam/UD-Viz</w:t>
      </w:r>
    </w:p>
    <w:p w14:paraId="2B58EF03" w14:textId="1936D6CD" w:rsidR="00464C35" w:rsidRPr="00B037DC" w:rsidRDefault="00464C35" w:rsidP="006108EA">
      <w:pPr>
        <w:pStyle w:val="Normlnprvnodsazen"/>
        <w:rPr>
          <w:lang w:val="en-US"/>
        </w:rPr>
      </w:pPr>
      <w:r w:rsidRPr="00B037DC">
        <w:rPr>
          <w:b/>
          <w:bCs/>
        </w:rPr>
        <w:t>Deck.gl</w:t>
      </w:r>
      <w:r w:rsidR="00956383">
        <w:rPr>
          <w:b/>
          <w:bCs/>
        </w:rPr>
        <w:t xml:space="preserve"> </w:t>
      </w:r>
      <w:r w:rsidR="00B037DC" w:rsidRPr="00B037DC">
        <w:t xml:space="preserve">je knihovna umožňující </w:t>
      </w:r>
      <w:proofErr w:type="gramStart"/>
      <w:r w:rsidR="00B037DC" w:rsidRPr="00B037DC">
        <w:t>3D</w:t>
      </w:r>
      <w:proofErr w:type="gramEnd"/>
      <w:r w:rsidR="00B037DC" w:rsidRPr="00B037DC">
        <w:t xml:space="preserve"> vizualizaci geoprostorových dat. Jejím hlavním záměrem je vizualizace velkých datových sad v podobně vrstev, obdobně jako v tradičních GIS. Knihovna je zaměřena především na tematickou vizualizaci.</w:t>
      </w:r>
      <w:r w:rsidR="00B037DC">
        <w:t xml:space="preserve"> Knihovna je </w:t>
      </w:r>
      <w:proofErr w:type="spellStart"/>
      <w:r w:rsidR="00B037DC">
        <w:t>kompatibliní</w:t>
      </w:r>
      <w:proofErr w:type="spellEnd"/>
      <w:r w:rsidR="00B037DC">
        <w:t xml:space="preserve"> s tradičními </w:t>
      </w:r>
      <w:proofErr w:type="spellStart"/>
      <w:r w:rsidR="00B037DC">
        <w:t>geoprostovými</w:t>
      </w:r>
      <w:proofErr w:type="spellEnd"/>
      <w:r w:rsidR="00B037DC">
        <w:t xml:space="preserve"> formáty jak </w:t>
      </w:r>
      <w:proofErr w:type="spellStart"/>
      <w:r w:rsidR="00B037DC">
        <w:t>GeoJSON</w:t>
      </w:r>
      <w:proofErr w:type="spellEnd"/>
      <w:r w:rsidR="00B037DC">
        <w:t xml:space="preserve"> aj. Míra imerze je na úrovni Desktop VR, kdy </w:t>
      </w:r>
      <w:r w:rsidR="00B037DC" w:rsidRPr="004F2C70">
        <w:t>knihovna umožňuje zobrazení na tradičních obrazovkách a interaktivitu v 3D prostředí pomocí</w:t>
      </w:r>
      <w:r w:rsidR="00B037DC">
        <w:t xml:space="preserve"> myše a klávesnice tedy přiblížení a posun. Knihovna momentálně nepodporuje </w:t>
      </w:r>
      <w:proofErr w:type="spellStart"/>
      <w:r w:rsidR="00B037DC">
        <w:t>WebXR</w:t>
      </w:r>
      <w:proofErr w:type="spellEnd"/>
      <w:r w:rsidR="00B037DC">
        <w:t xml:space="preserve"> API tudíž rozšíření míry imerze je momentálně nemožné a knihovna není vhodným kandidátem.</w:t>
      </w:r>
      <w:r w:rsidR="00B037DC">
        <w:rPr>
          <w:lang w:val="en-US"/>
        </w:rPr>
        <w:t xml:space="preserve"> </w:t>
      </w:r>
      <w:r w:rsidR="00B037DC">
        <w:rPr>
          <w:lang w:val="en-US"/>
        </w:rPr>
        <w:fldChar w:fldCharType="begin"/>
      </w:r>
      <w:r w:rsidR="00B037DC">
        <w:rPr>
          <w:lang w:val="en-US"/>
        </w:rPr>
        <w:instrText xml:space="preserve"> ADDIN ZOTERO_ITEM CSL_CITATION {"citationID":"89hrT2E8","properties":{"formattedCitation":"(deck.gl 2023)","plainCitation":"(deck.gl 2023)","noteIndex":0},"citationItems":[{"id":1976,"uris":["http://zotero.org/groups/4599106/items/ZJ85C8A5"],"itemData":{"id":1976,"type":"webpage","abstract":"I was wondering with Deck.gl or Luma.gl will have a WebXR support in the future?","container-title":"GitHub","language":"en","title":"WebXR Support · visgl/deck.gl · Discussion #7972","URL":"https://github.com/visgl/deck.gl/discussions/7972","author":[{"family":"deck.gl","given":""}],"accessed":{"date-parts":[["2023",9,24]]},"issued":{"date-parts":[["2023"]]},"citation-key":"deck.glWebXRSupportVisgl2023"}}],"schema":"https://github.com/citation-style-language/schema/raw/master/csl-citation.json"} </w:instrText>
      </w:r>
      <w:r w:rsidR="00B037DC">
        <w:rPr>
          <w:lang w:val="en-US"/>
        </w:rPr>
        <w:fldChar w:fldCharType="separate"/>
      </w:r>
      <w:r w:rsidR="00B037DC" w:rsidRPr="00B037DC">
        <w:t>(deck.gl 2023)</w:t>
      </w:r>
      <w:r w:rsidR="00B037DC">
        <w:rPr>
          <w:lang w:val="en-US"/>
        </w:rPr>
        <w:fldChar w:fldCharType="end"/>
      </w:r>
    </w:p>
    <w:p w14:paraId="10F08DCB" w14:textId="77777777" w:rsidR="00B40019" w:rsidRDefault="00B40019" w:rsidP="00B40019">
      <w:pPr>
        <w:pStyle w:val="Normlnprvnodsazen"/>
        <w:keepNext/>
        <w:ind w:firstLine="0"/>
      </w:pPr>
      <w:r w:rsidRPr="00B40019">
        <w:rPr>
          <w:noProof/>
        </w:rPr>
        <w:lastRenderedPageBreak/>
        <w:drawing>
          <wp:inline distT="0" distB="0" distL="0" distR="0" wp14:anchorId="0AED2BDB" wp14:editId="7BCC265C">
            <wp:extent cx="5579745" cy="2852420"/>
            <wp:effectExtent l="0" t="0" r="1905" b="5080"/>
            <wp:docPr id="197336553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537" name="Picture 1" descr="A map of a city&#10;&#10;Description automatically generated"/>
                    <pic:cNvPicPr/>
                  </pic:nvPicPr>
                  <pic:blipFill>
                    <a:blip r:embed="rId60"/>
                    <a:stretch>
                      <a:fillRect/>
                    </a:stretch>
                  </pic:blipFill>
                  <pic:spPr>
                    <a:xfrm>
                      <a:off x="0" y="0"/>
                      <a:ext cx="5579745" cy="2852420"/>
                    </a:xfrm>
                    <a:prstGeom prst="rect">
                      <a:avLst/>
                    </a:prstGeom>
                  </pic:spPr>
                </pic:pic>
              </a:graphicData>
            </a:graphic>
          </wp:inline>
        </w:drawing>
      </w:r>
    </w:p>
    <w:p w14:paraId="6E019035" w14:textId="50CB874C" w:rsidR="00B40019" w:rsidRDefault="00B40019" w:rsidP="00B40019">
      <w:pPr>
        <w:pStyle w:val="Caption"/>
      </w:pPr>
      <w:r>
        <w:t xml:space="preserve">Obr. </w:t>
      </w:r>
      <w:r>
        <w:fldChar w:fldCharType="begin"/>
      </w:r>
      <w:r>
        <w:instrText xml:space="preserve"> SEQ Obr. \* ARABIC </w:instrText>
      </w:r>
      <w:r>
        <w:fldChar w:fldCharType="separate"/>
      </w:r>
      <w:r w:rsidR="002165DC">
        <w:rPr>
          <w:noProof/>
        </w:rPr>
        <w:t>27</w:t>
      </w:r>
      <w:r>
        <w:fldChar w:fldCharType="end"/>
      </w:r>
      <w:r>
        <w:t xml:space="preserve"> 3dbag-viewer. zdroj: </w:t>
      </w:r>
      <w:r>
        <w:fldChar w:fldCharType="begin"/>
      </w:r>
      <w:r>
        <w:instrText xml:space="preserve"> ADDIN ZOTERO_ITEM CSL_CITATION {"citationID":"Z2OtREZk","properties":{"formattedCitation":"(Peters et al. 2021)","plainCitation":"(Peters et al. 2021)","noteIndex":0},"citationItems":[{"id":1949,"uris":["http://zotero.org/groups/4599106/items/RKH2ZTGT"],"itemData":{"id":1949,"type":"book","abstract":"In this paper we present our workflow to automatically reconstruct 3D building models based on 2D building polygons and a LiDAR point cloud. The workflow generates models at different levels of detail (LoDs) to support data requirements of different applications from one consistent source. Specific attention has been paid to make the workflow robust to quickly run a new iteration in case of improvements in an algorithm or in case new input data become available. The quality of the reconstructed data highly depends on the quality of the input data and is monitored in several steps of the process. A 3D viewer has been developed to view and download the openly available 3D data at different LoDs in different formats. The workflow has been applied to all 10 million buildings of The Netherlands. The 3D service will be updated after new input data becomes available.","source":"ResearchGate","title":"Automated 3D reconstruction of LoD2 and LoD1 models for all 10 million buildings of the Netherlands","author":[{"family":"Peters","given":"Ravi"},{"family":"Dukai","given":"Balázs"},{"family":"Vitalis","given":"Stelios"},{"family":"Liempt","given":"Jordi"},{"family":"Stoter","given":"Jantien"}],"issued":{"date-parts":[["2021",12,30]]},"citation-key":"petersAutomated3DReconstruction2021"}}],"schema":"https://github.com/citation-style-language/schema/raw/master/csl-citation.json"} </w:instrText>
      </w:r>
      <w:r>
        <w:fldChar w:fldCharType="separate"/>
      </w:r>
      <w:r w:rsidRPr="00B40019">
        <w:t>(Peters et al. 2021)</w:t>
      </w:r>
      <w:r>
        <w:fldChar w:fldCharType="end"/>
      </w:r>
    </w:p>
    <w:p w14:paraId="76F45BD6" w14:textId="77777777" w:rsidR="003635FB" w:rsidRDefault="003635FB" w:rsidP="003635FB">
      <w:pPr>
        <w:keepNext/>
      </w:pPr>
      <w:r w:rsidRPr="003635FB">
        <w:rPr>
          <w:noProof/>
        </w:rPr>
        <w:drawing>
          <wp:inline distT="0" distB="0" distL="0" distR="0" wp14:anchorId="6E1D0116" wp14:editId="66DBBC51">
            <wp:extent cx="5579745" cy="2602865"/>
            <wp:effectExtent l="0" t="0" r="1905" b="6985"/>
            <wp:docPr id="1836910597" name="Picture 1"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0597" name="Picture 1" descr="A street with cars and buildings&#10;&#10;Description automatically generated"/>
                    <pic:cNvPicPr/>
                  </pic:nvPicPr>
                  <pic:blipFill>
                    <a:blip r:embed="rId61"/>
                    <a:stretch>
                      <a:fillRect/>
                    </a:stretch>
                  </pic:blipFill>
                  <pic:spPr>
                    <a:xfrm>
                      <a:off x="0" y="0"/>
                      <a:ext cx="5579745" cy="2602865"/>
                    </a:xfrm>
                    <a:prstGeom prst="rect">
                      <a:avLst/>
                    </a:prstGeom>
                  </pic:spPr>
                </pic:pic>
              </a:graphicData>
            </a:graphic>
          </wp:inline>
        </w:drawing>
      </w:r>
    </w:p>
    <w:p w14:paraId="4AFAB6CE" w14:textId="2E6F1702" w:rsidR="003635FB" w:rsidRDefault="003635FB" w:rsidP="003635FB">
      <w:pPr>
        <w:pStyle w:val="Caption"/>
      </w:pPr>
      <w:r>
        <w:t xml:space="preserve">Obr. </w:t>
      </w:r>
      <w:r>
        <w:fldChar w:fldCharType="begin"/>
      </w:r>
      <w:r>
        <w:instrText xml:space="preserve"> SEQ Obr. \* ARABIC </w:instrText>
      </w:r>
      <w:r>
        <w:fldChar w:fldCharType="separate"/>
      </w:r>
      <w:r w:rsidR="002165DC">
        <w:rPr>
          <w:noProof/>
        </w:rPr>
        <w:t>28</w:t>
      </w:r>
      <w:r>
        <w:fldChar w:fldCharType="end"/>
      </w:r>
      <w:r>
        <w:t xml:space="preserve"> </w:t>
      </w:r>
      <w:proofErr w:type="spellStart"/>
      <w:r>
        <w:t>iTowns</w:t>
      </w:r>
      <w:proofErr w:type="spellEnd"/>
      <w:r>
        <w:t xml:space="preserve"> příklad zdroj: </w:t>
      </w:r>
      <w:r>
        <w:fldChar w:fldCharType="begin"/>
      </w:r>
      <w:r>
        <w:instrText xml:space="preserve"> ADDIN ZOTERO_ITEM CSL_CITATION {"citationID":"fAqhVaUh","properties":{"formattedCitation":"(iTowns Contributors 2023)","plainCitation":"(iTowns Contributors 2023)","noteIndex":0},"citationItems":[{"id":1957,"uris":["http://zotero.org/groups/4599106/items/QUA2RID8"],"itemData":{"id":1957,"type":"webpage","title":"iTowns","URL":"https://github.com/iTowns/itowns/tree/master","author":[{"family":"iTowns Contributors","given":""}],"accessed":{"date-parts":[["2023",9,9]]},"issued":{"date-parts":[["2023"]]},"citation-key":"itownscontributorsITowns2023"}}],"schema":"https://github.com/citation-style-language/schema/raw/master/csl-citation.json"} </w:instrText>
      </w:r>
      <w:r>
        <w:fldChar w:fldCharType="separate"/>
      </w:r>
      <w:r w:rsidRPr="003635FB">
        <w:t>(</w:t>
      </w:r>
      <w:proofErr w:type="spellStart"/>
      <w:r w:rsidRPr="003635FB">
        <w:t>iTowns</w:t>
      </w:r>
      <w:proofErr w:type="spellEnd"/>
      <w:r w:rsidRPr="003635FB">
        <w:t xml:space="preserve"> Contributors 2023)</w:t>
      </w:r>
      <w:r>
        <w:fldChar w:fldCharType="end"/>
      </w:r>
    </w:p>
    <w:p w14:paraId="1AAC56D2" w14:textId="77777777" w:rsidR="004E6E7C" w:rsidRPr="004E6E7C" w:rsidRDefault="004E6E7C" w:rsidP="004E6E7C">
      <w:pPr>
        <w:pStyle w:val="Caption"/>
      </w:pPr>
    </w:p>
    <w:p w14:paraId="0A9D595B" w14:textId="50D115F3" w:rsidR="00400092" w:rsidRDefault="00400092" w:rsidP="004E6E7C">
      <w:pPr>
        <w:pStyle w:val="Caption"/>
      </w:pPr>
      <w:r>
        <w:t xml:space="preserve">Tab. </w:t>
      </w:r>
      <w:r>
        <w:fldChar w:fldCharType="begin"/>
      </w:r>
      <w:r>
        <w:instrText xml:space="preserve"> SEQ Tab. \* ARABIC </w:instrText>
      </w:r>
      <w:r>
        <w:fldChar w:fldCharType="separate"/>
      </w:r>
      <w:r w:rsidR="007B5CF8">
        <w:rPr>
          <w:noProof/>
        </w:rPr>
        <w:t>7</w:t>
      </w:r>
      <w:r>
        <w:fldChar w:fldCharType="end"/>
      </w:r>
      <w:r>
        <w:t xml:space="preserve"> </w:t>
      </w:r>
      <w:proofErr w:type="spellStart"/>
      <w:r>
        <w:t>WebGL</w:t>
      </w:r>
      <w:proofErr w:type="spellEnd"/>
      <w:r>
        <w:t xml:space="preserve"> knihovny se zaměřením na </w:t>
      </w:r>
      <w:proofErr w:type="spellStart"/>
      <w:r>
        <w:t>geoprsotorová</w:t>
      </w:r>
      <w:proofErr w:type="spellEnd"/>
      <w:r>
        <w:t xml:space="preserve"> data.</w:t>
      </w:r>
    </w:p>
    <w:tbl>
      <w:tblPr>
        <w:tblW w:w="6700" w:type="dxa"/>
        <w:tblLook w:val="04A0" w:firstRow="1" w:lastRow="0" w:firstColumn="1" w:lastColumn="0" w:noHBand="0" w:noVBand="1"/>
      </w:tblPr>
      <w:tblGrid>
        <w:gridCol w:w="1580"/>
        <w:gridCol w:w="960"/>
        <w:gridCol w:w="960"/>
        <w:gridCol w:w="1780"/>
        <w:gridCol w:w="1420"/>
      </w:tblGrid>
      <w:tr w:rsidR="00400092" w:rsidRPr="00400092" w14:paraId="33FB830F" w14:textId="77777777" w:rsidTr="00400092">
        <w:trPr>
          <w:trHeight w:val="300"/>
        </w:trPr>
        <w:tc>
          <w:tcPr>
            <w:tcW w:w="1580" w:type="dxa"/>
            <w:tcBorders>
              <w:top w:val="single" w:sz="4" w:space="0" w:color="auto"/>
              <w:left w:val="nil"/>
              <w:bottom w:val="single" w:sz="8" w:space="0" w:color="auto"/>
              <w:right w:val="nil"/>
            </w:tcBorders>
            <w:shd w:val="clear" w:color="auto" w:fill="auto"/>
            <w:vAlign w:val="center"/>
            <w:hideMark/>
          </w:tcPr>
          <w:p w14:paraId="7D6B6519"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Řešení</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1C1260E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r w:rsidRPr="00400092">
              <w:rPr>
                <w:rFonts w:ascii="Calibri" w:eastAsia="Times New Roman" w:hAnsi="Calibri" w:cs="Calibri"/>
                <w:b/>
                <w:bCs/>
                <w:color w:val="000000"/>
                <w:sz w:val="18"/>
                <w:szCs w:val="18"/>
                <w:lang w:val="en-US"/>
              </w:rPr>
              <w:t xml:space="preserve">Prog. </w:t>
            </w:r>
            <w:proofErr w:type="spellStart"/>
            <w:r w:rsidRPr="00400092">
              <w:rPr>
                <w:rFonts w:ascii="Calibri" w:eastAsia="Times New Roman" w:hAnsi="Calibri" w:cs="Calibri"/>
                <w:b/>
                <w:bCs/>
                <w:color w:val="000000"/>
                <w:sz w:val="18"/>
                <w:szCs w:val="18"/>
                <w:lang w:val="en-US"/>
              </w:rPr>
              <w:t>Jazyk</w:t>
            </w:r>
            <w:proofErr w:type="spellEnd"/>
          </w:p>
        </w:tc>
        <w:tc>
          <w:tcPr>
            <w:tcW w:w="960" w:type="dxa"/>
            <w:tcBorders>
              <w:top w:val="single" w:sz="4" w:space="0" w:color="auto"/>
              <w:left w:val="nil"/>
              <w:bottom w:val="single" w:sz="8" w:space="0" w:color="auto"/>
              <w:right w:val="nil"/>
            </w:tcBorders>
            <w:shd w:val="clear" w:color="auto" w:fill="auto"/>
            <w:vAlign w:val="center"/>
            <w:hideMark/>
          </w:tcPr>
          <w:p w14:paraId="081D2CDB"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WebXR</w:t>
            </w:r>
            <w:proofErr w:type="spellEnd"/>
          </w:p>
        </w:tc>
        <w:tc>
          <w:tcPr>
            <w:tcW w:w="1780" w:type="dxa"/>
            <w:tcBorders>
              <w:top w:val="single" w:sz="4" w:space="0" w:color="auto"/>
              <w:left w:val="nil"/>
              <w:bottom w:val="single" w:sz="8" w:space="0" w:color="auto"/>
              <w:right w:val="nil"/>
            </w:tcBorders>
            <w:shd w:val="clear" w:color="auto" w:fill="auto"/>
            <w:vAlign w:val="center"/>
            <w:hideMark/>
          </w:tcPr>
          <w:p w14:paraId="624E8F58"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Typ</w:t>
            </w:r>
            <w:proofErr w:type="spellEnd"/>
            <w:r w:rsidRPr="00400092">
              <w:rPr>
                <w:rFonts w:ascii="Calibri" w:eastAsia="Times New Roman" w:hAnsi="Calibri" w:cs="Calibri"/>
                <w:b/>
                <w:bCs/>
                <w:color w:val="000000"/>
                <w:sz w:val="18"/>
                <w:szCs w:val="18"/>
                <w:lang w:val="en-US"/>
              </w:rPr>
              <w:t xml:space="preserve"> </w:t>
            </w:r>
            <w:proofErr w:type="spellStart"/>
            <w:r w:rsidRPr="00400092">
              <w:rPr>
                <w:rFonts w:ascii="Calibri" w:eastAsia="Times New Roman" w:hAnsi="Calibri" w:cs="Calibri"/>
                <w:b/>
                <w:bCs/>
                <w:color w:val="000000"/>
                <w:sz w:val="18"/>
                <w:szCs w:val="18"/>
                <w:lang w:val="en-US"/>
              </w:rPr>
              <w:t>dat</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ADE0F3D" w14:textId="77777777" w:rsidR="00400092" w:rsidRPr="00400092" w:rsidRDefault="00400092" w:rsidP="00400092">
            <w:pPr>
              <w:spacing w:after="0" w:line="240" w:lineRule="auto"/>
              <w:jc w:val="center"/>
              <w:rPr>
                <w:rFonts w:ascii="Calibri" w:eastAsia="Times New Roman" w:hAnsi="Calibri" w:cs="Calibri"/>
                <w:b/>
                <w:bCs/>
                <w:color w:val="000000"/>
                <w:sz w:val="18"/>
                <w:szCs w:val="18"/>
                <w:lang w:val="en-US"/>
              </w:rPr>
            </w:pPr>
            <w:proofErr w:type="spellStart"/>
            <w:r w:rsidRPr="00400092">
              <w:rPr>
                <w:rFonts w:ascii="Calibri" w:eastAsia="Times New Roman" w:hAnsi="Calibri" w:cs="Calibri"/>
                <w:b/>
                <w:bCs/>
                <w:color w:val="000000"/>
                <w:sz w:val="18"/>
                <w:szCs w:val="18"/>
                <w:lang w:val="en-US"/>
              </w:rPr>
              <w:t>Licence</w:t>
            </w:r>
            <w:proofErr w:type="spellEnd"/>
          </w:p>
        </w:tc>
      </w:tr>
      <w:tr w:rsidR="00400092" w:rsidRPr="00400092" w14:paraId="1EB9F679" w14:textId="77777777" w:rsidTr="00400092">
        <w:trPr>
          <w:trHeight w:val="480"/>
        </w:trPr>
        <w:tc>
          <w:tcPr>
            <w:tcW w:w="1580" w:type="dxa"/>
            <w:tcBorders>
              <w:top w:val="nil"/>
              <w:left w:val="nil"/>
              <w:bottom w:val="nil"/>
              <w:right w:val="nil"/>
            </w:tcBorders>
            <w:shd w:val="clear" w:color="auto" w:fill="auto"/>
            <w:vAlign w:val="center"/>
            <w:hideMark/>
          </w:tcPr>
          <w:p w14:paraId="52DF9F8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ArcGIS + ArcGIS JS API</w:t>
            </w:r>
          </w:p>
        </w:tc>
        <w:tc>
          <w:tcPr>
            <w:tcW w:w="960" w:type="dxa"/>
            <w:tcBorders>
              <w:top w:val="nil"/>
              <w:left w:val="nil"/>
              <w:bottom w:val="nil"/>
              <w:right w:val="nil"/>
            </w:tcBorders>
            <w:shd w:val="clear" w:color="auto" w:fill="auto"/>
            <w:vAlign w:val="center"/>
            <w:hideMark/>
          </w:tcPr>
          <w:p w14:paraId="67F6F58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0835F17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187D4FA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A648E7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54BB6EDE" w14:textId="77777777" w:rsidTr="00400092">
        <w:trPr>
          <w:trHeight w:val="690"/>
        </w:trPr>
        <w:tc>
          <w:tcPr>
            <w:tcW w:w="1580" w:type="dxa"/>
            <w:tcBorders>
              <w:top w:val="nil"/>
              <w:left w:val="nil"/>
              <w:bottom w:val="nil"/>
              <w:right w:val="nil"/>
            </w:tcBorders>
            <w:shd w:val="clear" w:color="auto" w:fill="auto"/>
            <w:vAlign w:val="center"/>
            <w:hideMark/>
          </w:tcPr>
          <w:p w14:paraId="5F313CD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City Engine + VR Export 360°</w:t>
            </w:r>
          </w:p>
        </w:tc>
        <w:tc>
          <w:tcPr>
            <w:tcW w:w="960" w:type="dxa"/>
            <w:tcBorders>
              <w:top w:val="nil"/>
              <w:left w:val="nil"/>
              <w:bottom w:val="nil"/>
              <w:right w:val="nil"/>
            </w:tcBorders>
            <w:shd w:val="clear" w:color="auto" w:fill="auto"/>
            <w:vAlign w:val="center"/>
            <w:hideMark/>
          </w:tcPr>
          <w:p w14:paraId="7EF92A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CGA, JS</w:t>
            </w:r>
          </w:p>
        </w:tc>
        <w:tc>
          <w:tcPr>
            <w:tcW w:w="960" w:type="dxa"/>
            <w:tcBorders>
              <w:top w:val="nil"/>
              <w:left w:val="nil"/>
              <w:bottom w:val="nil"/>
              <w:right w:val="nil"/>
            </w:tcBorders>
            <w:shd w:val="clear" w:color="auto" w:fill="auto"/>
            <w:vAlign w:val="center"/>
            <w:hideMark/>
          </w:tcPr>
          <w:p w14:paraId="37E8004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Ano</w:t>
            </w:r>
          </w:p>
        </w:tc>
        <w:tc>
          <w:tcPr>
            <w:tcW w:w="1780" w:type="dxa"/>
            <w:tcBorders>
              <w:top w:val="nil"/>
              <w:left w:val="nil"/>
              <w:bottom w:val="nil"/>
              <w:right w:val="nil"/>
            </w:tcBorders>
            <w:shd w:val="clear" w:color="auto" w:fill="auto"/>
            <w:vAlign w:val="center"/>
            <w:hideMark/>
          </w:tcPr>
          <w:p w14:paraId="5A5E6E6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Modelování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měst</w:t>
            </w:r>
            <w:proofErr w:type="spellEnd"/>
          </w:p>
        </w:tc>
        <w:tc>
          <w:tcPr>
            <w:tcW w:w="1420" w:type="dxa"/>
            <w:tcBorders>
              <w:top w:val="nil"/>
              <w:left w:val="nil"/>
              <w:bottom w:val="nil"/>
              <w:right w:val="nil"/>
            </w:tcBorders>
            <w:shd w:val="clear" w:color="auto" w:fill="auto"/>
            <w:vAlign w:val="center"/>
            <w:hideMark/>
          </w:tcPr>
          <w:p w14:paraId="73BDD5A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68303E12" w14:textId="77777777" w:rsidTr="00400092">
        <w:trPr>
          <w:trHeight w:val="480"/>
        </w:trPr>
        <w:tc>
          <w:tcPr>
            <w:tcW w:w="1580" w:type="dxa"/>
            <w:tcBorders>
              <w:top w:val="nil"/>
              <w:left w:val="nil"/>
              <w:bottom w:val="nil"/>
              <w:right w:val="nil"/>
            </w:tcBorders>
            <w:shd w:val="clear" w:color="auto" w:fill="auto"/>
            <w:vAlign w:val="center"/>
            <w:hideMark/>
          </w:tcPr>
          <w:p w14:paraId="359921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QGIS + qgis2threejs</w:t>
            </w:r>
          </w:p>
        </w:tc>
        <w:tc>
          <w:tcPr>
            <w:tcW w:w="960" w:type="dxa"/>
            <w:tcBorders>
              <w:top w:val="nil"/>
              <w:left w:val="nil"/>
              <w:bottom w:val="nil"/>
              <w:right w:val="nil"/>
            </w:tcBorders>
            <w:shd w:val="clear" w:color="auto" w:fill="auto"/>
            <w:vAlign w:val="center"/>
            <w:hideMark/>
          </w:tcPr>
          <w:p w14:paraId="4EB37A1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Python, JS</w:t>
            </w:r>
          </w:p>
        </w:tc>
        <w:tc>
          <w:tcPr>
            <w:tcW w:w="960" w:type="dxa"/>
            <w:tcBorders>
              <w:top w:val="nil"/>
              <w:left w:val="nil"/>
              <w:bottom w:val="nil"/>
              <w:right w:val="nil"/>
            </w:tcBorders>
            <w:shd w:val="clear" w:color="auto" w:fill="auto"/>
            <w:vAlign w:val="center"/>
            <w:hideMark/>
          </w:tcPr>
          <w:p w14:paraId="565E8C8E"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04430E2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1B8213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GNU</w:t>
            </w:r>
          </w:p>
        </w:tc>
      </w:tr>
      <w:tr w:rsidR="00400092" w:rsidRPr="00400092" w14:paraId="171A94A8" w14:textId="77777777" w:rsidTr="00400092">
        <w:trPr>
          <w:trHeight w:val="480"/>
        </w:trPr>
        <w:tc>
          <w:tcPr>
            <w:tcW w:w="1580" w:type="dxa"/>
            <w:tcBorders>
              <w:top w:val="nil"/>
              <w:left w:val="nil"/>
              <w:bottom w:val="nil"/>
              <w:right w:val="nil"/>
            </w:tcBorders>
            <w:shd w:val="clear" w:color="auto" w:fill="auto"/>
            <w:vAlign w:val="center"/>
            <w:hideMark/>
          </w:tcPr>
          <w:p w14:paraId="1DCA33F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Luciad</w:t>
            </w:r>
            <w:proofErr w:type="spellEnd"/>
            <w:r w:rsidRPr="00400092">
              <w:rPr>
                <w:rFonts w:ascii="Calibri" w:eastAsia="Times New Roman" w:hAnsi="Calibri" w:cs="Calibri"/>
                <w:color w:val="000000"/>
                <w:sz w:val="18"/>
                <w:szCs w:val="18"/>
                <w:lang w:val="en-US"/>
              </w:rPr>
              <w:t xml:space="preserve"> Ria</w:t>
            </w:r>
          </w:p>
        </w:tc>
        <w:tc>
          <w:tcPr>
            <w:tcW w:w="960" w:type="dxa"/>
            <w:tcBorders>
              <w:top w:val="nil"/>
              <w:left w:val="nil"/>
              <w:bottom w:val="nil"/>
              <w:right w:val="nil"/>
            </w:tcBorders>
            <w:shd w:val="clear" w:color="auto" w:fill="auto"/>
            <w:vAlign w:val="center"/>
            <w:hideMark/>
          </w:tcPr>
          <w:p w14:paraId="7137AAF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7FA6E70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0FABA6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DCE1C24"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Proprietární</w:t>
            </w:r>
          </w:p>
        </w:tc>
      </w:tr>
      <w:tr w:rsidR="00400092" w:rsidRPr="00400092" w14:paraId="071C1FA3" w14:textId="77777777" w:rsidTr="00400092">
        <w:trPr>
          <w:trHeight w:val="720"/>
        </w:trPr>
        <w:tc>
          <w:tcPr>
            <w:tcW w:w="1580" w:type="dxa"/>
            <w:tcBorders>
              <w:top w:val="nil"/>
              <w:left w:val="nil"/>
              <w:bottom w:val="nil"/>
              <w:right w:val="nil"/>
            </w:tcBorders>
            <w:shd w:val="clear" w:color="auto" w:fill="auto"/>
            <w:vAlign w:val="center"/>
            <w:hideMark/>
          </w:tcPr>
          <w:p w14:paraId="71C5A30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CesiumJS</w:t>
            </w:r>
            <w:proofErr w:type="spellEnd"/>
          </w:p>
        </w:tc>
        <w:tc>
          <w:tcPr>
            <w:tcW w:w="960" w:type="dxa"/>
            <w:tcBorders>
              <w:top w:val="nil"/>
              <w:left w:val="nil"/>
              <w:bottom w:val="nil"/>
              <w:right w:val="nil"/>
            </w:tcBorders>
            <w:shd w:val="clear" w:color="auto" w:fill="auto"/>
            <w:vAlign w:val="center"/>
            <w:hideMark/>
          </w:tcPr>
          <w:p w14:paraId="460B63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3DF46B4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64C47DD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Instancovaná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611BEB3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 xml:space="preserve">Apache 2.0 (s </w:t>
            </w:r>
            <w:proofErr w:type="spellStart"/>
            <w:r w:rsidRPr="00400092">
              <w:rPr>
                <w:rFonts w:ascii="Calibri" w:eastAsia="Times New Roman" w:hAnsi="Calibri" w:cs="Calibri"/>
                <w:color w:val="000000"/>
                <w:sz w:val="18"/>
                <w:szCs w:val="18"/>
                <w:lang w:val="en-US"/>
              </w:rPr>
              <w:t>výhradami</w:t>
            </w:r>
            <w:proofErr w:type="spellEnd"/>
            <w:r w:rsidRPr="00400092">
              <w:rPr>
                <w:rFonts w:ascii="Calibri" w:eastAsia="Times New Roman" w:hAnsi="Calibri" w:cs="Calibri"/>
                <w:color w:val="000000"/>
                <w:sz w:val="18"/>
                <w:szCs w:val="18"/>
                <w:lang w:val="en-US"/>
              </w:rPr>
              <w:t>)</w:t>
            </w:r>
          </w:p>
        </w:tc>
      </w:tr>
      <w:tr w:rsidR="00400092" w:rsidRPr="00400092" w14:paraId="650BC8A2" w14:textId="77777777" w:rsidTr="00400092">
        <w:trPr>
          <w:trHeight w:val="480"/>
        </w:trPr>
        <w:tc>
          <w:tcPr>
            <w:tcW w:w="1580" w:type="dxa"/>
            <w:tcBorders>
              <w:top w:val="nil"/>
              <w:left w:val="nil"/>
              <w:bottom w:val="nil"/>
              <w:right w:val="nil"/>
            </w:tcBorders>
            <w:shd w:val="clear" w:color="auto" w:fill="auto"/>
            <w:vAlign w:val="center"/>
            <w:hideMark/>
          </w:tcPr>
          <w:p w14:paraId="5CF664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lastRenderedPageBreak/>
              <w:t>vts</w:t>
            </w:r>
            <w:proofErr w:type="spellEnd"/>
            <w:r w:rsidRPr="00400092">
              <w:rPr>
                <w:rFonts w:ascii="Calibri" w:eastAsia="Times New Roman" w:hAnsi="Calibri" w:cs="Calibri"/>
                <w:color w:val="000000"/>
                <w:sz w:val="18"/>
                <w:szCs w:val="18"/>
                <w:lang w:val="en-US"/>
              </w:rPr>
              <w:t>-geospatial</w:t>
            </w:r>
          </w:p>
        </w:tc>
        <w:tc>
          <w:tcPr>
            <w:tcW w:w="960" w:type="dxa"/>
            <w:tcBorders>
              <w:top w:val="nil"/>
              <w:left w:val="nil"/>
              <w:bottom w:val="nil"/>
              <w:right w:val="nil"/>
            </w:tcBorders>
            <w:shd w:val="clear" w:color="auto" w:fill="auto"/>
            <w:vAlign w:val="center"/>
            <w:hideMark/>
          </w:tcPr>
          <w:p w14:paraId="737DCD6B"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 C</w:t>
            </w:r>
          </w:p>
        </w:tc>
        <w:tc>
          <w:tcPr>
            <w:tcW w:w="960" w:type="dxa"/>
            <w:tcBorders>
              <w:top w:val="nil"/>
              <w:left w:val="nil"/>
              <w:bottom w:val="nil"/>
              <w:right w:val="nil"/>
            </w:tcBorders>
            <w:shd w:val="clear" w:color="auto" w:fill="auto"/>
            <w:vAlign w:val="center"/>
            <w:hideMark/>
          </w:tcPr>
          <w:p w14:paraId="3C3E7689"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43563891"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5DC4E180"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BSD</w:t>
            </w:r>
          </w:p>
        </w:tc>
      </w:tr>
      <w:tr w:rsidR="00400092" w:rsidRPr="00400092" w14:paraId="1C1404B1" w14:textId="77777777" w:rsidTr="00400092">
        <w:trPr>
          <w:trHeight w:val="585"/>
        </w:trPr>
        <w:tc>
          <w:tcPr>
            <w:tcW w:w="1580" w:type="dxa"/>
            <w:tcBorders>
              <w:top w:val="nil"/>
              <w:left w:val="nil"/>
              <w:bottom w:val="nil"/>
              <w:right w:val="nil"/>
            </w:tcBorders>
            <w:shd w:val="clear" w:color="auto" w:fill="auto"/>
            <w:vAlign w:val="center"/>
            <w:hideMark/>
          </w:tcPr>
          <w:p w14:paraId="101CE69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MapBoxGL</w:t>
            </w:r>
            <w:proofErr w:type="spellEnd"/>
          </w:p>
        </w:tc>
        <w:tc>
          <w:tcPr>
            <w:tcW w:w="960" w:type="dxa"/>
            <w:tcBorders>
              <w:top w:val="nil"/>
              <w:left w:val="nil"/>
              <w:bottom w:val="nil"/>
              <w:right w:val="nil"/>
            </w:tcBorders>
            <w:shd w:val="clear" w:color="auto" w:fill="auto"/>
            <w:vAlign w:val="center"/>
            <w:hideMark/>
          </w:tcPr>
          <w:p w14:paraId="3FC6EC5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nil"/>
              <w:right w:val="nil"/>
            </w:tcBorders>
            <w:shd w:val="clear" w:color="auto" w:fill="auto"/>
            <w:vAlign w:val="center"/>
            <w:hideMark/>
          </w:tcPr>
          <w:p w14:paraId="4D66D73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nil"/>
              <w:right w:val="nil"/>
            </w:tcBorders>
            <w:shd w:val="clear" w:color="auto" w:fill="auto"/>
            <w:vAlign w:val="center"/>
            <w:hideMark/>
          </w:tcPr>
          <w:p w14:paraId="7D5B6FF5"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nil"/>
              <w:right w:val="nil"/>
            </w:tcBorders>
            <w:shd w:val="clear" w:color="auto" w:fill="auto"/>
            <w:vAlign w:val="center"/>
            <w:hideMark/>
          </w:tcPr>
          <w:p w14:paraId="37E30A6F"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Proprietární</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Mapbox</w:t>
            </w:r>
            <w:proofErr w:type="spellEnd"/>
            <w:r w:rsidRPr="00400092">
              <w:rPr>
                <w:rFonts w:ascii="Calibri" w:eastAsia="Times New Roman" w:hAnsi="Calibri" w:cs="Calibri"/>
                <w:color w:val="000000"/>
                <w:sz w:val="18"/>
                <w:szCs w:val="18"/>
                <w:lang w:val="en-US"/>
              </w:rPr>
              <w:t xml:space="preserve"> TOS)</w:t>
            </w:r>
          </w:p>
        </w:tc>
      </w:tr>
      <w:tr w:rsidR="00400092" w:rsidRPr="00400092" w14:paraId="6E8EE5D4" w14:textId="77777777" w:rsidTr="00400092">
        <w:trPr>
          <w:trHeight w:val="720"/>
        </w:trPr>
        <w:tc>
          <w:tcPr>
            <w:tcW w:w="1580" w:type="dxa"/>
            <w:tcBorders>
              <w:top w:val="nil"/>
              <w:left w:val="nil"/>
              <w:bottom w:val="single" w:sz="4" w:space="0" w:color="auto"/>
              <w:right w:val="nil"/>
            </w:tcBorders>
            <w:shd w:val="clear" w:color="auto" w:fill="auto"/>
            <w:vAlign w:val="center"/>
            <w:hideMark/>
          </w:tcPr>
          <w:p w14:paraId="4704AEE6"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deck.gl</w:t>
            </w:r>
          </w:p>
        </w:tc>
        <w:tc>
          <w:tcPr>
            <w:tcW w:w="960" w:type="dxa"/>
            <w:tcBorders>
              <w:top w:val="nil"/>
              <w:left w:val="nil"/>
              <w:bottom w:val="single" w:sz="4" w:space="0" w:color="auto"/>
              <w:right w:val="nil"/>
            </w:tcBorders>
            <w:shd w:val="clear" w:color="auto" w:fill="auto"/>
            <w:vAlign w:val="center"/>
            <w:hideMark/>
          </w:tcPr>
          <w:p w14:paraId="19B69B07"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JS</w:t>
            </w:r>
          </w:p>
        </w:tc>
        <w:tc>
          <w:tcPr>
            <w:tcW w:w="960" w:type="dxa"/>
            <w:tcBorders>
              <w:top w:val="nil"/>
              <w:left w:val="nil"/>
              <w:bottom w:val="single" w:sz="4" w:space="0" w:color="auto"/>
              <w:right w:val="nil"/>
            </w:tcBorders>
            <w:shd w:val="clear" w:color="auto" w:fill="auto"/>
            <w:vAlign w:val="center"/>
            <w:hideMark/>
          </w:tcPr>
          <w:p w14:paraId="0D661D7C"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Ne</w:t>
            </w:r>
          </w:p>
        </w:tc>
        <w:tc>
          <w:tcPr>
            <w:tcW w:w="1780" w:type="dxa"/>
            <w:tcBorders>
              <w:top w:val="nil"/>
              <w:left w:val="nil"/>
              <w:bottom w:val="single" w:sz="4" w:space="0" w:color="auto"/>
              <w:right w:val="nil"/>
            </w:tcBorders>
            <w:shd w:val="clear" w:color="auto" w:fill="auto"/>
            <w:vAlign w:val="center"/>
            <w:hideMark/>
          </w:tcPr>
          <w:p w14:paraId="2185CB88"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proofErr w:type="spellStart"/>
            <w:r w:rsidRPr="00400092">
              <w:rPr>
                <w:rFonts w:ascii="Calibri" w:eastAsia="Times New Roman" w:hAnsi="Calibri" w:cs="Calibri"/>
                <w:color w:val="000000"/>
                <w:sz w:val="18"/>
                <w:szCs w:val="18"/>
                <w:lang w:val="en-US"/>
              </w:rPr>
              <w:t>Tematická</w:t>
            </w:r>
            <w:proofErr w:type="spellEnd"/>
            <w:r w:rsidRPr="00400092">
              <w:rPr>
                <w:rFonts w:ascii="Calibri" w:eastAsia="Times New Roman" w:hAnsi="Calibri" w:cs="Calibri"/>
                <w:color w:val="000000"/>
                <w:sz w:val="18"/>
                <w:szCs w:val="18"/>
                <w:lang w:val="en-US"/>
              </w:rPr>
              <w:t xml:space="preserve"> </w:t>
            </w:r>
            <w:proofErr w:type="spellStart"/>
            <w:r w:rsidRPr="00400092">
              <w:rPr>
                <w:rFonts w:ascii="Calibri" w:eastAsia="Times New Roman" w:hAnsi="Calibri" w:cs="Calibri"/>
                <w:color w:val="000000"/>
                <w:sz w:val="18"/>
                <w:szCs w:val="18"/>
                <w:lang w:val="en-US"/>
              </w:rPr>
              <w:t>geografická</w:t>
            </w:r>
            <w:proofErr w:type="spellEnd"/>
            <w:r w:rsidRPr="00400092">
              <w:rPr>
                <w:rFonts w:ascii="Calibri" w:eastAsia="Times New Roman" w:hAnsi="Calibri" w:cs="Calibri"/>
                <w:color w:val="000000"/>
                <w:sz w:val="18"/>
                <w:szCs w:val="18"/>
                <w:lang w:val="en-US"/>
              </w:rPr>
              <w:t xml:space="preserve"> data</w:t>
            </w:r>
          </w:p>
        </w:tc>
        <w:tc>
          <w:tcPr>
            <w:tcW w:w="1420" w:type="dxa"/>
            <w:tcBorders>
              <w:top w:val="nil"/>
              <w:left w:val="nil"/>
              <w:bottom w:val="single" w:sz="4" w:space="0" w:color="auto"/>
              <w:right w:val="nil"/>
            </w:tcBorders>
            <w:shd w:val="clear" w:color="auto" w:fill="auto"/>
            <w:vAlign w:val="center"/>
            <w:hideMark/>
          </w:tcPr>
          <w:p w14:paraId="24DDDDB3" w14:textId="77777777" w:rsidR="00400092" w:rsidRPr="00400092" w:rsidRDefault="00400092" w:rsidP="00400092">
            <w:pPr>
              <w:spacing w:after="0" w:line="240" w:lineRule="auto"/>
              <w:jc w:val="center"/>
              <w:rPr>
                <w:rFonts w:ascii="Calibri" w:eastAsia="Times New Roman" w:hAnsi="Calibri" w:cs="Calibri"/>
                <w:color w:val="000000"/>
                <w:sz w:val="18"/>
                <w:szCs w:val="18"/>
                <w:lang w:val="en-US"/>
              </w:rPr>
            </w:pPr>
            <w:r w:rsidRPr="00400092">
              <w:rPr>
                <w:rFonts w:ascii="Calibri" w:eastAsia="Times New Roman" w:hAnsi="Calibri" w:cs="Calibri"/>
                <w:color w:val="000000"/>
                <w:sz w:val="18"/>
                <w:szCs w:val="18"/>
                <w:lang w:val="en-US"/>
              </w:rPr>
              <w:t>MIT</w:t>
            </w:r>
          </w:p>
        </w:tc>
      </w:tr>
    </w:tbl>
    <w:p w14:paraId="1AE25067" w14:textId="77777777" w:rsidR="00400092" w:rsidRDefault="00400092" w:rsidP="00400092">
      <w:pPr>
        <w:pStyle w:val="Normlnprvnodsazen"/>
        <w:ind w:firstLine="0"/>
      </w:pPr>
    </w:p>
    <w:p w14:paraId="00316EF8" w14:textId="09702FE1" w:rsidR="00400092" w:rsidRDefault="00400092" w:rsidP="002A5D97">
      <w:pPr>
        <w:pStyle w:val="Normlnprvnodsazen"/>
      </w:pPr>
      <w:r>
        <w:t xml:space="preserve">Na </w:t>
      </w:r>
      <w:r w:rsidRPr="002A5D97">
        <w:t>základě</w:t>
      </w:r>
      <w:r>
        <w:t xml:space="preserve"> výše uvedených řešení je možné určit, že pro geoprostorové informace dominuje především </w:t>
      </w:r>
      <w:proofErr w:type="gramStart"/>
      <w:r>
        <w:t>3D</w:t>
      </w:r>
      <w:proofErr w:type="gramEnd"/>
      <w:r>
        <w:t xml:space="preserve"> </w:t>
      </w:r>
      <w:proofErr w:type="spellStart"/>
      <w:r>
        <w:t>Tiles</w:t>
      </w:r>
      <w:proofErr w:type="spellEnd"/>
      <w:r>
        <w:t xml:space="preserve"> formát a následně 3D </w:t>
      </w:r>
      <w:proofErr w:type="spellStart"/>
      <w:r>
        <w:t>renderery</w:t>
      </w:r>
      <w:proofErr w:type="spellEnd"/>
      <w:r>
        <w:t xml:space="preserve"> cesium.js a three.js. V případě technologií zabývajících se zobrazením </w:t>
      </w:r>
      <w:proofErr w:type="gramStart"/>
      <w:r>
        <w:t>3D</w:t>
      </w:r>
      <w:proofErr w:type="gramEnd"/>
      <w:r>
        <w:t xml:space="preserve"> scén na webu je možné tvrdit, že mají buďto minimální popř. žádnou podporu pro tvorbu virtuálních zážitků. </w:t>
      </w:r>
      <w:r w:rsidR="00203FA6">
        <w:t>Na základě této analýzy je tedy možné tvrdit, že tradiční geoprostorová řešení poskytují malou integraci s technologiemi umožňujícími virtuální realitu.</w:t>
      </w:r>
    </w:p>
    <w:p w14:paraId="759B64B4" w14:textId="369EA537" w:rsidR="00770B9C" w:rsidRDefault="00770B9C" w:rsidP="00770B9C">
      <w:pPr>
        <w:pStyle w:val="Heading3"/>
        <w:rPr>
          <w:lang w:val="en-US"/>
        </w:rPr>
      </w:pPr>
      <w:r>
        <w:t xml:space="preserve">Služby </w:t>
      </w:r>
      <w:r w:rsidRPr="00770B9C">
        <w:rPr>
          <w:highlight w:val="yellow"/>
          <w:lang w:val="en-US"/>
        </w:rPr>
        <w:t xml:space="preserve">#todo – </w:t>
      </w:r>
      <w:proofErr w:type="spellStart"/>
      <w:r w:rsidRPr="00770B9C">
        <w:rPr>
          <w:highlight w:val="yellow"/>
          <w:lang w:val="en-US"/>
        </w:rPr>
        <w:t>prejmenovat</w:t>
      </w:r>
      <w:proofErr w:type="spellEnd"/>
    </w:p>
    <w:p w14:paraId="6D85E70F" w14:textId="05268D00" w:rsidR="00770B9C" w:rsidRPr="00770B9C" w:rsidRDefault="00770B9C" w:rsidP="00770B9C">
      <w:proofErr w:type="spellStart"/>
      <w:r>
        <w:rPr>
          <w:lang w:val="en-US"/>
        </w:rPr>
        <w:t>Softwarov</w:t>
      </w:r>
      <w:proofErr w:type="spellEnd"/>
      <w:r>
        <w:t xml:space="preserve">é řešení tvorbu virtuálního prostředí skrze službu. Jedná se o řešení, kdy po uživateli není vyžadován vývoj. Uživatel pouze interaktivně konfiguruje, popř. pouze se účastní virtuálního prostředí. Porovnání takovýchto projektů provedl </w:t>
      </w:r>
      <w:r>
        <w:fldChar w:fldCharType="begin"/>
      </w:r>
      <w:r>
        <w:instrText xml:space="preserve"> ADDIN ZOTERO_ITEM CSL_CITATION {"citationID":"OpMbCQJo","properties":{"formattedCitation":"(Kane 2022)","plainCitation":"(Kane 2022)","noteIndex":0},"citationItems":[{"id":2079,"uris":["http://zotero.org/groups/4599106/items/2RTG5U9Y"],"itemData":{"id":2079,"type":"article-magazine","abstract":"There's only one real metaverse and its greatest expression yet is Hubs.","container-title":"Creator Labs","language":"en","title":"Brands Pioneering \"the Metaverse?\" Consider Mozilla Hubs &amp; the 3D Open Web","title-short":"Brands Pioneering \"the Metaverse?","URL":"https://hubs.mozilla.com/labs/brands-pioneering-the-metaverse-consider-mozilla-hubs/","author":[{"family":"Kane","given":"James"}],"accessed":{"date-parts":[["2023",11,6]]},"issued":{"date-parts":[["2022",6,27]]},"citation-key":"kaneBrandsPioneeringMetaverse2022"}}],"schema":"https://github.com/citation-style-language/schema/raw/master/csl-citation.json"} </w:instrText>
      </w:r>
      <w:r>
        <w:fldChar w:fldCharType="separate"/>
      </w:r>
      <w:r w:rsidRPr="00770B9C">
        <w:t>(Kane 2022)</w:t>
      </w:r>
      <w:r>
        <w:fldChar w:fldCharType="end"/>
      </w:r>
      <w:r>
        <w:t xml:space="preserve"> </w:t>
      </w:r>
      <w:r w:rsidRPr="00770B9C">
        <w:rPr>
          <w:highlight w:val="yellow"/>
          <w:lang w:val="en-US"/>
        </w:rPr>
        <w:t xml:space="preserve">#viz. </w:t>
      </w:r>
      <w:proofErr w:type="spellStart"/>
      <w:r w:rsidRPr="00770B9C">
        <w:rPr>
          <w:highlight w:val="yellow"/>
          <w:lang w:val="en-US"/>
        </w:rPr>
        <w:t>Obr.X</w:t>
      </w:r>
      <w:proofErr w:type="spellEnd"/>
      <w:r>
        <w:t xml:space="preserve">.  </w:t>
      </w:r>
    </w:p>
    <w:p w14:paraId="2A3B1D68" w14:textId="19186C8F" w:rsidR="00770B9C" w:rsidRDefault="00770B9C" w:rsidP="00770B9C">
      <w:r>
        <w:rPr>
          <w:noProof/>
        </w:rPr>
        <w:drawing>
          <wp:inline distT="0" distB="0" distL="0" distR="0" wp14:anchorId="488FF87C" wp14:editId="1B792179">
            <wp:extent cx="5579745" cy="1844040"/>
            <wp:effectExtent l="0" t="0" r="1905" b="3810"/>
            <wp:docPr id="1970992965" name="Picture 1" descr="A screenshot of a web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965" name="Picture 1" descr="A screenshot of a web app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44040"/>
                    </a:xfrm>
                    <a:prstGeom prst="rect">
                      <a:avLst/>
                    </a:prstGeom>
                    <a:noFill/>
                    <a:ln>
                      <a:noFill/>
                    </a:ln>
                  </pic:spPr>
                </pic:pic>
              </a:graphicData>
            </a:graphic>
          </wp:inline>
        </w:drawing>
      </w:r>
    </w:p>
    <w:p w14:paraId="1C4D02DE" w14:textId="77777777" w:rsidR="00770B9C" w:rsidRDefault="00770B9C" w:rsidP="00173EE3">
      <w:pPr>
        <w:pStyle w:val="Normlnprvnodsazen"/>
        <w:ind w:firstLine="0"/>
        <w:rPr>
          <w:lang w:eastAsia="en-US"/>
        </w:rPr>
      </w:pPr>
    </w:p>
    <w:p w14:paraId="28552061" w14:textId="77777777" w:rsidR="00DE4E4E" w:rsidRPr="001F6849" w:rsidRDefault="00DE4E4E" w:rsidP="00DE4E4E">
      <w:pPr>
        <w:pStyle w:val="Normlnprvnodsazen"/>
        <w:ind w:firstLine="0"/>
        <w:rPr>
          <w:b/>
          <w:bCs/>
        </w:rPr>
      </w:pPr>
      <w:proofErr w:type="spellStart"/>
      <w:r w:rsidRPr="001F6849">
        <w:rPr>
          <w:b/>
          <w:bCs/>
        </w:rPr>
        <w:t>Mozila</w:t>
      </w:r>
      <w:proofErr w:type="spellEnd"/>
      <w:r w:rsidRPr="001F6849">
        <w:rPr>
          <w:b/>
          <w:bCs/>
        </w:rPr>
        <w:t xml:space="preserve"> </w:t>
      </w:r>
      <w:proofErr w:type="spellStart"/>
      <w:proofErr w:type="gramStart"/>
      <w:r w:rsidRPr="001F6849">
        <w:rPr>
          <w:b/>
          <w:bCs/>
        </w:rPr>
        <w:t>Hubs</w:t>
      </w:r>
      <w:proofErr w:type="spellEnd"/>
      <w:r w:rsidRPr="001F6849">
        <w:rPr>
          <w:b/>
          <w:bCs/>
        </w:rPr>
        <w:t xml:space="preserve"> </w:t>
      </w:r>
      <w:r>
        <w:rPr>
          <w:b/>
          <w:bCs/>
        </w:rPr>
        <w:t xml:space="preserve"> +</w:t>
      </w:r>
      <w:proofErr w:type="gramEnd"/>
      <w:r>
        <w:rPr>
          <w:b/>
          <w:bCs/>
        </w:rPr>
        <w:t xml:space="preserve"> </w:t>
      </w:r>
      <w:proofErr w:type="spellStart"/>
      <w:r>
        <w:rPr>
          <w:b/>
          <w:bCs/>
        </w:rPr>
        <w:t>Spoke</w:t>
      </w:r>
      <w:proofErr w:type="spellEnd"/>
      <w:r>
        <w:rPr>
          <w:b/>
          <w:bCs/>
        </w:rPr>
        <w:t xml:space="preserve"> editor </w:t>
      </w:r>
      <w:r w:rsidRPr="00125106">
        <w:rPr>
          <w:b/>
          <w:bCs/>
          <w:highlight w:val="yellow"/>
        </w:rPr>
        <w:t>(</w:t>
      </w:r>
      <w:proofErr w:type="spellStart"/>
      <w:r w:rsidRPr="00125106">
        <w:rPr>
          <w:b/>
          <w:bCs/>
          <w:highlight w:val="yellow"/>
        </w:rPr>
        <w:t>Three</w:t>
      </w:r>
      <w:proofErr w:type="spellEnd"/>
      <w:r w:rsidRPr="00125106">
        <w:rPr>
          <w:b/>
          <w:bCs/>
          <w:highlight w:val="yellow"/>
        </w:rPr>
        <w:t xml:space="preserve">, </w:t>
      </w:r>
      <w:proofErr w:type="spellStart"/>
      <w:r w:rsidRPr="00125106">
        <w:rPr>
          <w:b/>
          <w:bCs/>
          <w:highlight w:val="yellow"/>
        </w:rPr>
        <w:t>Aframe</w:t>
      </w:r>
      <w:proofErr w:type="spellEnd"/>
      <w:r>
        <w:rPr>
          <w:b/>
          <w:bCs/>
          <w:highlight w:val="yellow"/>
        </w:rPr>
        <w:t xml:space="preserve"> / </w:t>
      </w:r>
      <w:proofErr w:type="spellStart"/>
      <w:r>
        <w:rPr>
          <w:b/>
          <w:bCs/>
          <w:highlight w:val="yellow"/>
        </w:rPr>
        <w:t>bitECS</w:t>
      </w:r>
      <w:proofErr w:type="spellEnd"/>
      <w:r w:rsidRPr="00125106">
        <w:rPr>
          <w:b/>
          <w:bCs/>
          <w:highlight w:val="yellow"/>
        </w:rPr>
        <w:t xml:space="preserve">, </w:t>
      </w:r>
      <w:proofErr w:type="spellStart"/>
      <w:r w:rsidRPr="00125106">
        <w:rPr>
          <w:b/>
          <w:bCs/>
          <w:highlight w:val="yellow"/>
        </w:rPr>
        <w:t>WebRTC</w:t>
      </w:r>
      <w:proofErr w:type="spellEnd"/>
      <w:r w:rsidRPr="00125106">
        <w:rPr>
          <w:b/>
          <w:bCs/>
          <w:highlight w:val="yellow"/>
        </w:rPr>
        <w:t xml:space="preserve"> aj.)</w:t>
      </w:r>
    </w:p>
    <w:p w14:paraId="64C7F823" w14:textId="3EEB6C2C" w:rsidR="00DE4E4E" w:rsidRPr="001F6849" w:rsidRDefault="00DE4E4E" w:rsidP="00DE4E4E">
      <w:pPr>
        <w:pStyle w:val="Normlnprvnodsazen"/>
        <w:ind w:firstLine="0"/>
      </w:pPr>
      <w:r w:rsidRPr="001F6849">
        <w:t xml:space="preserve">Prototyp </w:t>
      </w:r>
      <w:r w:rsidR="00574F36">
        <w:t xml:space="preserve">qgis2three </w:t>
      </w:r>
      <w:proofErr w:type="spellStart"/>
      <w:r w:rsidR="00574F36">
        <w:t>gltf</w:t>
      </w:r>
      <w:proofErr w:type="spellEnd"/>
      <w:r w:rsidR="00574F36">
        <w:t xml:space="preserve"> export</w:t>
      </w:r>
      <w:r w:rsidRPr="001F6849">
        <w:t xml:space="preserve">: </w:t>
      </w:r>
      <w:hyperlink r:id="rId63" w:history="1">
        <w:r w:rsidRPr="001F6849">
          <w:rPr>
            <w:rStyle w:val="Hyperlink"/>
          </w:rPr>
          <w:t>https://hubs.mozilla.com/bBJ9sxc?hub_invite_id=Lr9efka</w:t>
        </w:r>
      </w:hyperlink>
    </w:p>
    <w:p w14:paraId="649E4F81" w14:textId="2308E1A2" w:rsidR="00574F36" w:rsidRDefault="00DE4E4E" w:rsidP="00DE4E4E">
      <w:pPr>
        <w:pStyle w:val="Normlnprvnodsazen"/>
        <w:ind w:firstLine="0"/>
        <w:rPr>
          <w:rStyle w:val="Hyperlink"/>
        </w:rPr>
      </w:pPr>
      <w:r w:rsidRPr="001F6849">
        <w:t>Prototyp 3D model Brno</w:t>
      </w:r>
      <w:r w:rsidR="00574F36">
        <w:t xml:space="preserve"> male </w:t>
      </w:r>
      <w:proofErr w:type="spellStart"/>
      <w:r w:rsidR="00574F36">
        <w:t>měritko</w:t>
      </w:r>
      <w:proofErr w:type="spellEnd"/>
      <w:r w:rsidRPr="001F6849">
        <w:t>:</w:t>
      </w:r>
      <w:r w:rsidRPr="001F6849">
        <w:rPr>
          <w:b/>
          <w:bCs/>
        </w:rPr>
        <w:t xml:space="preserve"> </w:t>
      </w:r>
      <w:hyperlink r:id="rId64" w:history="1">
        <w:r w:rsidRPr="001F6849">
          <w:rPr>
            <w:rStyle w:val="Hyperlink"/>
          </w:rPr>
          <w:t>https://hubs.mozilla.com/jkemrr4</w:t>
        </w:r>
      </w:hyperlink>
    </w:p>
    <w:p w14:paraId="0B6C7793" w14:textId="73BFE6A8" w:rsidR="00D079A0" w:rsidRDefault="00D079A0" w:rsidP="00DE4E4E">
      <w:pPr>
        <w:pStyle w:val="Normlnprvnodsazen"/>
        <w:ind w:firstLine="0"/>
        <w:rPr>
          <w:lang w:eastAsia="en-US"/>
        </w:rPr>
      </w:pPr>
      <w:r w:rsidRPr="0028129D">
        <w:rPr>
          <w:highlight w:val="yellow"/>
          <w:lang w:eastAsia="en-US"/>
        </w:rPr>
        <w:t xml:space="preserve">#TODO – 3DOF aplikace s terénem a </w:t>
      </w:r>
      <w:proofErr w:type="spellStart"/>
      <w:r w:rsidRPr="0028129D">
        <w:rPr>
          <w:highlight w:val="yellow"/>
          <w:lang w:eastAsia="en-US"/>
        </w:rPr>
        <w:t>budovama</w:t>
      </w:r>
      <w:proofErr w:type="spellEnd"/>
    </w:p>
    <w:p w14:paraId="1C43C1DD" w14:textId="23E18678" w:rsidR="00574F36" w:rsidRDefault="00574F36" w:rsidP="00DE4E4E">
      <w:pPr>
        <w:pStyle w:val="Normlnprvnodsazen"/>
        <w:ind w:firstLine="0"/>
        <w:rPr>
          <w:lang w:eastAsia="en-US"/>
        </w:rPr>
      </w:pPr>
      <w:r>
        <w:rPr>
          <w:lang w:eastAsia="en-US"/>
        </w:rPr>
        <w:t xml:space="preserve">Galerie pro 3D mapy: </w:t>
      </w:r>
      <w:hyperlink r:id="rId65" w:history="1">
        <w:r w:rsidRPr="00466BA7">
          <w:rPr>
            <w:rStyle w:val="Hyperlink"/>
            <w:lang w:eastAsia="en-US"/>
          </w:rPr>
          <w:t>https://hubs.mozilla.com/link/v3xSqDE</w:t>
        </w:r>
      </w:hyperlink>
    </w:p>
    <w:p w14:paraId="287B0555" w14:textId="24682C8F" w:rsidR="00574F36" w:rsidRDefault="00574F36" w:rsidP="00DE4E4E">
      <w:pPr>
        <w:pStyle w:val="Normlnprvnodsazen"/>
        <w:ind w:firstLine="0"/>
        <w:rPr>
          <w:lang w:eastAsia="en-US"/>
        </w:rPr>
      </w:pPr>
      <w:r>
        <w:rPr>
          <w:lang w:eastAsia="en-US"/>
        </w:rPr>
        <w:t xml:space="preserve">Vyhlídka na 3D model </w:t>
      </w:r>
      <w:proofErr w:type="spellStart"/>
      <w:r>
        <w:rPr>
          <w:lang w:eastAsia="en-US"/>
        </w:rPr>
        <w:t>brna</w:t>
      </w:r>
      <w:proofErr w:type="spellEnd"/>
      <w:r>
        <w:rPr>
          <w:lang w:eastAsia="en-US"/>
        </w:rPr>
        <w:t xml:space="preserve">: </w:t>
      </w:r>
      <w:hyperlink r:id="rId66" w:history="1">
        <w:r w:rsidRPr="00466BA7">
          <w:rPr>
            <w:rStyle w:val="Hyperlink"/>
            <w:lang w:eastAsia="en-US"/>
          </w:rPr>
          <w:t>https://hubs.mozilla.com/link/PFhZqGd</w:t>
        </w:r>
      </w:hyperlink>
    </w:p>
    <w:p w14:paraId="041A801A" w14:textId="2400B65E" w:rsidR="00DE4E4E" w:rsidRDefault="00DE4E4E" w:rsidP="00173EE3">
      <w:pPr>
        <w:pStyle w:val="Normlnprvnodsazen"/>
        <w:ind w:firstLine="0"/>
      </w:pPr>
      <w:r w:rsidRPr="001F6849">
        <w:t xml:space="preserve">Open source projekt vytvořen společností </w:t>
      </w:r>
      <w:proofErr w:type="spellStart"/>
      <w:r w:rsidRPr="001F6849">
        <w:t>Mozzila</w:t>
      </w:r>
      <w:proofErr w:type="spellEnd"/>
      <w:r w:rsidRPr="001F6849">
        <w:t xml:space="preserve">. Umožňuje tvorbu kolaborativních virtuálních prostředí v rámci webového prohlížeče. </w:t>
      </w:r>
      <w:proofErr w:type="spellStart"/>
      <w:r w:rsidRPr="001F6849">
        <w:t>Mozzila</w:t>
      </w:r>
      <w:proofErr w:type="spellEnd"/>
      <w:r w:rsidRPr="001F6849">
        <w:t xml:space="preserve"> </w:t>
      </w:r>
      <w:proofErr w:type="spellStart"/>
      <w:r w:rsidRPr="001F6849">
        <w:t>Hubs</w:t>
      </w:r>
      <w:proofErr w:type="spellEnd"/>
      <w:r w:rsidRPr="001F6849">
        <w:t xml:space="preserve"> je vystavěna na základech </w:t>
      </w:r>
      <w:proofErr w:type="spellStart"/>
      <w:r w:rsidRPr="001F6849">
        <w:t>WebRTC</w:t>
      </w:r>
      <w:proofErr w:type="spellEnd"/>
      <w:r w:rsidRPr="001F6849">
        <w:t xml:space="preserve"> pro komunikaci a A-</w:t>
      </w:r>
      <w:proofErr w:type="spellStart"/>
      <w:r w:rsidRPr="001F6849">
        <w:t>Frame</w:t>
      </w:r>
      <w:proofErr w:type="spellEnd"/>
      <w:r w:rsidRPr="001F6849">
        <w:t xml:space="preserve">, Three.js a </w:t>
      </w:r>
      <w:proofErr w:type="spellStart"/>
      <w:r w:rsidRPr="001F6849">
        <w:t>WebGL</w:t>
      </w:r>
      <w:proofErr w:type="spellEnd"/>
      <w:r w:rsidRPr="001F6849">
        <w:t xml:space="preserve"> pro tvorbu, vykreslení a interakci </w:t>
      </w:r>
      <w:proofErr w:type="gramStart"/>
      <w:r w:rsidRPr="001F6849">
        <w:t>3D</w:t>
      </w:r>
      <w:proofErr w:type="gramEnd"/>
      <w:r w:rsidRPr="001F6849">
        <w:t xml:space="preserve"> scén. Součástí </w:t>
      </w:r>
      <w:proofErr w:type="spellStart"/>
      <w:r w:rsidRPr="001F6849">
        <w:t>Mozzila</w:t>
      </w:r>
      <w:proofErr w:type="spellEnd"/>
      <w:r w:rsidRPr="001F6849">
        <w:t xml:space="preserve"> </w:t>
      </w:r>
      <w:proofErr w:type="spellStart"/>
      <w:r w:rsidRPr="001F6849">
        <w:t>Hubs</w:t>
      </w:r>
      <w:proofErr w:type="spellEnd"/>
      <w:r w:rsidRPr="001F6849">
        <w:t xml:space="preserve"> je i </w:t>
      </w:r>
      <w:proofErr w:type="spellStart"/>
      <w:r w:rsidRPr="001F6849">
        <w:rPr>
          <w:i/>
          <w:iCs/>
        </w:rPr>
        <w:t>Spoke</w:t>
      </w:r>
      <w:proofErr w:type="spellEnd"/>
      <w:r w:rsidRPr="001F6849">
        <w:rPr>
          <w:i/>
          <w:iCs/>
        </w:rPr>
        <w:t xml:space="preserve"> Editor</w:t>
      </w:r>
      <w:r w:rsidRPr="001F6849">
        <w:t xml:space="preserve">, což je GUI webová aplikace, umožňující interaktivní tvorbu virtuálních prostředí přímo v prohlížeči. </w:t>
      </w:r>
      <w:proofErr w:type="spellStart"/>
      <w:r>
        <w:t>Mozzila</w:t>
      </w:r>
      <w:proofErr w:type="spellEnd"/>
      <w:r>
        <w:t xml:space="preserve"> </w:t>
      </w:r>
      <w:proofErr w:type="spellStart"/>
      <w:r>
        <w:t>Hubs</w:t>
      </w:r>
      <w:proofErr w:type="spellEnd"/>
      <w:r>
        <w:t xml:space="preserve"> </w:t>
      </w:r>
      <w:proofErr w:type="spellStart"/>
      <w:r>
        <w:t>poskutuje</w:t>
      </w:r>
      <w:proofErr w:type="spellEnd"/>
      <w:r>
        <w:t xml:space="preserve"> plugin do aplikace </w:t>
      </w:r>
      <w:proofErr w:type="spellStart"/>
      <w:r>
        <w:t>Blender</w:t>
      </w:r>
      <w:proofErr w:type="spellEnd"/>
      <w:r>
        <w:t xml:space="preserve"> pro usnadnění tvorby modelů. </w:t>
      </w:r>
      <w:proofErr w:type="spellStart"/>
      <w:r>
        <w:t>Mozzila</w:t>
      </w:r>
      <w:proofErr w:type="spellEnd"/>
      <w:r>
        <w:t xml:space="preserve"> </w:t>
      </w:r>
      <w:proofErr w:type="spellStart"/>
      <w:r>
        <w:t>Hubs</w:t>
      </w:r>
      <w:proofErr w:type="spellEnd"/>
      <w:r>
        <w:t xml:space="preserve"> je primárně navržena za cílem vytvořit virtuální kolaborativní prostředí, tedy vhodné pro schůze více lidí, ekvivalent virtuálních hovorů skrze aplikace jako Zoom, MS Teams aj. </w:t>
      </w:r>
      <w:proofErr w:type="spellStart"/>
      <w:r>
        <w:t>Hubs</w:t>
      </w:r>
      <w:proofErr w:type="spellEnd"/>
      <w:r>
        <w:t xml:space="preserve"> je kompletně webová aplikace, vstup do virtuálního prostředí je realizován skrze </w:t>
      </w:r>
      <w:proofErr w:type="spellStart"/>
      <w:r>
        <w:t>url</w:t>
      </w:r>
      <w:proofErr w:type="spellEnd"/>
      <w:r>
        <w:t xml:space="preserve"> adresu. </w:t>
      </w:r>
      <w:proofErr w:type="spellStart"/>
      <w:r>
        <w:t>Hubs</w:t>
      </w:r>
      <w:proofErr w:type="spellEnd"/>
      <w:r>
        <w:t xml:space="preserve"> umožňuje přístup a pohyb </w:t>
      </w:r>
      <w:r>
        <w:lastRenderedPageBreak/>
        <w:t xml:space="preserve">ve VP v různých mírách imerze, tedy skrze tradiční obrazovku, myš, klávesnici, ale i skrze řadu HMD. </w:t>
      </w:r>
      <w:proofErr w:type="spellStart"/>
      <w:r>
        <w:t>Hubs</w:t>
      </w:r>
      <w:proofErr w:type="spellEnd"/>
      <w:r>
        <w:t xml:space="preserve"> jsou vhodné primárně pro prostředí vyžadující přítomnost více účastníků, jimiž mohou být virtuální učebny, muzea, galerie (citovat </w:t>
      </w:r>
      <w:proofErr w:type="spellStart"/>
      <w:r>
        <w:t>Apart</w:t>
      </w:r>
      <w:proofErr w:type="spellEnd"/>
      <w:r>
        <w:t xml:space="preserve"> </w:t>
      </w:r>
      <w:proofErr w:type="spellStart"/>
      <w:r>
        <w:t>Posters</w:t>
      </w:r>
      <w:proofErr w:type="spellEnd"/>
      <w:r>
        <w:t xml:space="preserve">) aj. </w:t>
      </w:r>
      <w:proofErr w:type="spellStart"/>
      <w:r w:rsidR="00E93552">
        <w:t>Hubs</w:t>
      </w:r>
      <w:proofErr w:type="spellEnd"/>
      <w:r w:rsidR="00E93552">
        <w:t xml:space="preserve"> neumožňují fyzikální simulace (detekce kolizí mezi objekty), vývoj pokročilých interakcí s prostředím a objekty mimo základní pohyb a manipulaci a komplexní animace. </w:t>
      </w:r>
    </w:p>
    <w:p w14:paraId="22850EEB" w14:textId="54FC0199" w:rsidR="00D079A0" w:rsidRPr="00D079A0" w:rsidRDefault="00D079A0" w:rsidP="00173EE3">
      <w:pPr>
        <w:pStyle w:val="Normlnprvnodsazen"/>
        <w:ind w:firstLine="0"/>
        <w:rPr>
          <w:b/>
          <w:bCs/>
        </w:rPr>
      </w:pPr>
      <w:r w:rsidRPr="00D079A0">
        <w:rPr>
          <w:b/>
          <w:bCs/>
        </w:rPr>
        <w:t>Verge3D aj.</w:t>
      </w:r>
    </w:p>
    <w:p w14:paraId="588FC828" w14:textId="4ECD01C4" w:rsidR="00173EE3" w:rsidRDefault="00173EE3" w:rsidP="00173EE3">
      <w:pPr>
        <w:pStyle w:val="Heading3"/>
      </w:pPr>
      <w:r>
        <w:t>Optimalizační nástroje</w:t>
      </w:r>
    </w:p>
    <w:p w14:paraId="03E4D914" w14:textId="77777777" w:rsidR="004E2FCC" w:rsidRDefault="004E2FCC" w:rsidP="004E2FCC">
      <w:r w:rsidRPr="004E2FCC">
        <w:t xml:space="preserve">Primárním cílem optimalizace je dosažení efektivnějšího přenosu dat přes síť a rychlejší načítání stránek. </w:t>
      </w:r>
      <w:r>
        <w:t>Na proces optimalizace můžeme nahlížet ze dvou pohledů: Modifikace samotných 3D modelu a Komprese.</w:t>
      </w:r>
    </w:p>
    <w:p w14:paraId="756662EF" w14:textId="1A47A70A" w:rsidR="006170CC" w:rsidRDefault="006170CC" w:rsidP="00FE5E44">
      <w:pPr>
        <w:pStyle w:val="Normlnprvnodsazen"/>
      </w:pPr>
      <w:r>
        <w:t xml:space="preserve">Modifikaci 3D modelů pak </w:t>
      </w:r>
      <w:proofErr w:type="gramStart"/>
      <w:r>
        <w:t>tvoří</w:t>
      </w:r>
      <w:proofErr w:type="gramEnd"/>
      <w:r>
        <w:t xml:space="preserve"> 3 hlavní proc</w:t>
      </w:r>
      <w:r w:rsidR="007C03E4">
        <w:t>esy</w:t>
      </w:r>
      <w:r w:rsidR="004E2FCC" w:rsidRPr="004E2FCC">
        <w:t xml:space="preserve">: optimalizace stromové struktury formátu, optimalizace geometrie a optimalizace textur. První kategorie zahrnuje odstranění prázdných </w:t>
      </w:r>
      <w:proofErr w:type="spellStart"/>
      <w:r w:rsidR="004E2FCC" w:rsidRPr="004E2FCC">
        <w:t>nódů</w:t>
      </w:r>
      <w:proofErr w:type="spellEnd"/>
      <w:r w:rsidR="004E2FCC" w:rsidRPr="004E2FCC">
        <w:t xml:space="preserve"> a podobně. Druhá kategorie se zaměřuje na zjednodušení geometrie a eliminaci nepoužívaných UV map. Třetí kategorie se věnuje snižování velikosti textur.</w:t>
      </w:r>
      <w:r>
        <w:t xml:space="preserve"> V případě komprese se pak jedná o uložení dat v takovém formátu, aby byla minimalizována jeho velikost. </w:t>
      </w:r>
      <w:r w:rsidRPr="006170CC">
        <w:t xml:space="preserve">Příklady procesů zahrnují kompresi textur pomocí formátů jako </w:t>
      </w:r>
      <w:proofErr w:type="spellStart"/>
      <w:r w:rsidRPr="006170CC">
        <w:t>webp</w:t>
      </w:r>
      <w:proofErr w:type="spellEnd"/>
      <w:r w:rsidRPr="006170CC">
        <w:t>, ktx2</w:t>
      </w:r>
      <w:r>
        <w:t xml:space="preserve">. </w:t>
      </w:r>
      <w:r w:rsidRPr="006170CC">
        <w:t xml:space="preserve">Pro geometrii jsou zkoumány procesy využívající formáty jako </w:t>
      </w:r>
      <w:proofErr w:type="spellStart"/>
      <w:r w:rsidRPr="006170CC">
        <w:t>gl</w:t>
      </w:r>
      <w:r>
        <w:t>TF</w:t>
      </w:r>
      <w:proofErr w:type="spellEnd"/>
      <w:r w:rsidRPr="006170CC">
        <w:t xml:space="preserve"> </w:t>
      </w:r>
      <w:proofErr w:type="gramStart"/>
      <w:r w:rsidRPr="006170CC">
        <w:t>a .</w:t>
      </w:r>
      <w:proofErr w:type="spellStart"/>
      <w:r w:rsidRPr="006170CC">
        <w:t>glb</w:t>
      </w:r>
      <w:proofErr w:type="spellEnd"/>
      <w:proofErr w:type="gramEnd"/>
      <w:r w:rsidRPr="006170CC">
        <w:t xml:space="preserve">, s důrazem na </w:t>
      </w:r>
      <w:proofErr w:type="spellStart"/>
      <w:r w:rsidRPr="006170CC">
        <w:rPr>
          <w:i/>
          <w:iCs/>
        </w:rPr>
        <w:t>bundling</w:t>
      </w:r>
      <w:proofErr w:type="spellEnd"/>
      <w:r w:rsidRPr="006170CC">
        <w:t xml:space="preserve"> (slučování </w:t>
      </w:r>
      <w:proofErr w:type="spellStart"/>
      <w:r w:rsidRPr="006170CC">
        <w:t>meshů</w:t>
      </w:r>
      <w:proofErr w:type="spellEnd"/>
      <w:r w:rsidRPr="006170CC">
        <w:t xml:space="preserve"> za účelem snížení počtu </w:t>
      </w:r>
      <w:r>
        <w:t>vykreslovacích příkazů</w:t>
      </w:r>
      <w:r w:rsidRPr="006170CC">
        <w:t xml:space="preserve">), </w:t>
      </w:r>
      <w:proofErr w:type="spellStart"/>
      <w:r w:rsidRPr="006170CC">
        <w:rPr>
          <w:i/>
          <w:iCs/>
        </w:rPr>
        <w:t>pruning</w:t>
      </w:r>
      <w:proofErr w:type="spellEnd"/>
      <w:r w:rsidRPr="006170CC">
        <w:t xml:space="preserve"> (odstraňování nepotřebné geometrie) a </w:t>
      </w:r>
      <w:proofErr w:type="spellStart"/>
      <w:r w:rsidRPr="006170CC">
        <w:rPr>
          <w:i/>
          <w:iCs/>
        </w:rPr>
        <w:t>flattening</w:t>
      </w:r>
      <w:proofErr w:type="spellEnd"/>
      <w:r w:rsidRPr="006170CC">
        <w:t xml:space="preserve"> (simplifikace stromové hierarchie). Komprese geometrie je prováděna </w:t>
      </w:r>
      <w:r w:rsidR="00FE5E44">
        <w:t xml:space="preserve">pomocí kompresních formátů </w:t>
      </w:r>
      <w:r w:rsidRPr="006170CC">
        <w:t xml:space="preserve">jako </w:t>
      </w:r>
      <w:proofErr w:type="spellStart"/>
      <w:r w:rsidRPr="00FE5E44">
        <w:rPr>
          <w:i/>
          <w:iCs/>
        </w:rPr>
        <w:t>draco</w:t>
      </w:r>
      <w:proofErr w:type="spellEnd"/>
      <w:r w:rsidRPr="00FE5E44">
        <w:rPr>
          <w:i/>
          <w:iCs/>
        </w:rPr>
        <w:t xml:space="preserve"> </w:t>
      </w:r>
      <w:r w:rsidRPr="006170CC">
        <w:t xml:space="preserve">a </w:t>
      </w:r>
      <w:proofErr w:type="spellStart"/>
      <w:r w:rsidRPr="00FE5E44">
        <w:rPr>
          <w:i/>
          <w:iCs/>
        </w:rPr>
        <w:t>meshopt</w:t>
      </w:r>
      <w:proofErr w:type="spellEnd"/>
      <w:r w:rsidRPr="006170CC">
        <w:t>.</w:t>
      </w:r>
    </w:p>
    <w:p w14:paraId="15504EC9" w14:textId="77777777" w:rsidR="00FE5E44" w:rsidRDefault="00FE5E44" w:rsidP="00FE5E44">
      <w:pPr>
        <w:pStyle w:val="Normlnprvnodsazen"/>
      </w:pPr>
      <w:r>
        <w:t xml:space="preserve">K provedení optimalizace je dostupná řada nástrojů. </w:t>
      </w:r>
    </w:p>
    <w:p w14:paraId="2E2EF0EA" w14:textId="20EADB93" w:rsidR="00FE5E44" w:rsidRDefault="00FE5E44" w:rsidP="00FE5E44">
      <w:pPr>
        <w:pStyle w:val="Normlnprvnodsazen"/>
        <w:numPr>
          <w:ilvl w:val="0"/>
          <w:numId w:val="66"/>
        </w:numPr>
      </w:pPr>
      <w:proofErr w:type="spellStart"/>
      <w:r w:rsidRPr="00FE5E44">
        <w:rPr>
          <w:b/>
          <w:bCs/>
        </w:rPr>
        <w:t>ZenCompress</w:t>
      </w:r>
      <w:proofErr w:type="spellEnd"/>
      <w:r>
        <w:t xml:space="preserve"> nástroj určený pro kompresi 3D modelů, zaměřující se na efektivní snižování velikosti textur. Jedná se o desktopovou aplikaci s primárním zaměřením na kompresi textur do formátu .</w:t>
      </w:r>
      <w:proofErr w:type="spellStart"/>
      <w:r>
        <w:t>basis</w:t>
      </w:r>
      <w:proofErr w:type="spellEnd"/>
      <w:r>
        <w:t xml:space="preserve"> a ktx2. </w:t>
      </w:r>
      <w:r>
        <w:fldChar w:fldCharType="begin"/>
      </w:r>
      <w:r>
        <w:instrText xml:space="preserve"> ADDIN ZOTERO_ITEM CSL_CITATION {"citationID":"kfYi4G7A","properties":{"formattedCitation":"(Paradowski Creative 2022)","plainCitation":"(Paradowski Creative 2022)","noteIndex":0},"citationItems":[{"id":2102,"uris":["http://zotero.org/groups/4599106/items/VGX6G3FJ"],"itemData":{"id":2102,"type":"software","title":"paradowskicreative/ZenCompress: Fine-grain texture compression for glTF 3D assets","URL":"https://github.com/paradowskicreative/ZenCompress","author":[{"family":"Paradowski Creative","given":""}],"accessed":{"date-parts":[["2023",12,3]]},"issued":{"date-parts":[["2022"]]},"citation-key":"paradowskicreativeParadowskicreativeZenCompressFinegrain2022"}}],"schema":"https://github.com/citation-style-language/schema/raw/master/csl-citation.json"} </w:instrText>
      </w:r>
      <w:r>
        <w:fldChar w:fldCharType="separate"/>
      </w:r>
      <w:r w:rsidRPr="00FE5E44">
        <w:t>(Paradowski Creative 2022)</w:t>
      </w:r>
      <w:r>
        <w:fldChar w:fldCharType="end"/>
      </w:r>
    </w:p>
    <w:p w14:paraId="499AC8D2" w14:textId="756081E0" w:rsidR="00DA70D9" w:rsidRDefault="00FE5E44" w:rsidP="00DA70D9">
      <w:pPr>
        <w:pStyle w:val="Normlnprvnodsazen"/>
        <w:numPr>
          <w:ilvl w:val="0"/>
          <w:numId w:val="66"/>
        </w:numPr>
      </w:pPr>
      <w:proofErr w:type="spellStart"/>
      <w:r w:rsidRPr="00FE5E44">
        <w:rPr>
          <w:b/>
          <w:bCs/>
        </w:rPr>
        <w:t>gltf-pack</w:t>
      </w:r>
      <w:proofErr w:type="spellEnd"/>
      <w:r>
        <w:t xml:space="preserve"> a </w:t>
      </w:r>
      <w:proofErr w:type="spellStart"/>
      <w:r w:rsidRPr="00FE5E44">
        <w:rPr>
          <w:b/>
          <w:bCs/>
        </w:rPr>
        <w:t>gltf-transform</w:t>
      </w:r>
      <w:proofErr w:type="spellEnd"/>
      <w:r>
        <w:t xml:space="preserve">: Oba tyto nástroje jsou specificky navrženy pro manipulaci s formátem </w:t>
      </w:r>
      <w:proofErr w:type="spellStart"/>
      <w:r>
        <w:t>gltf</w:t>
      </w:r>
      <w:proofErr w:type="spellEnd"/>
      <w:r w:rsidR="00DA70D9">
        <w:t>.</w:t>
      </w:r>
      <w:r>
        <w:t xml:space="preserve"> </w:t>
      </w:r>
      <w:proofErr w:type="spellStart"/>
      <w:r>
        <w:t>gltf-pack</w:t>
      </w:r>
      <w:proofErr w:type="spellEnd"/>
      <w:r>
        <w:t xml:space="preserve"> se zaměřuje na</w:t>
      </w:r>
      <w:r w:rsidR="00DA70D9">
        <w:t xml:space="preserve"> kompresi</w:t>
      </w:r>
      <w:r>
        <w:t xml:space="preserve">, zatímco </w:t>
      </w:r>
      <w:proofErr w:type="spellStart"/>
      <w:r>
        <w:t>gltf-transform</w:t>
      </w:r>
      <w:proofErr w:type="spellEnd"/>
      <w:r>
        <w:t xml:space="preserve"> poskytuje možnosti </w:t>
      </w:r>
      <w:r w:rsidR="00DA70D9">
        <w:t>transformace</w:t>
      </w:r>
      <w:r>
        <w:t xml:space="preserve"> </w:t>
      </w:r>
      <w:r w:rsidR="00DA70D9">
        <w:t xml:space="preserve">i kompresi </w:t>
      </w:r>
      <w:r>
        <w:t>3D modelů</w:t>
      </w:r>
      <w:r w:rsidR="00DA70D9">
        <w:t xml:space="preserve"> a textur. Jedná se o samostatné knihovny poskytující CLI a API pro </w:t>
      </w:r>
      <w:proofErr w:type="spellStart"/>
      <w:r w:rsidR="00DA70D9">
        <w:t>javascript</w:t>
      </w:r>
      <w:proofErr w:type="spellEnd"/>
      <w:r w:rsidR="00DA70D9">
        <w:t xml:space="preserve"> a python.</w:t>
      </w:r>
      <w:r w:rsidR="00426882">
        <w:t xml:space="preserve"> </w:t>
      </w:r>
    </w:p>
    <w:p w14:paraId="1CD7C670" w14:textId="6E774681" w:rsidR="00FE5E44" w:rsidRDefault="00FE5E44" w:rsidP="00426882">
      <w:pPr>
        <w:pStyle w:val="Normlnprvnodsazen"/>
        <w:numPr>
          <w:ilvl w:val="0"/>
          <w:numId w:val="66"/>
        </w:numPr>
      </w:pPr>
      <w:proofErr w:type="spellStart"/>
      <w:r w:rsidRPr="00DA70D9">
        <w:rPr>
          <w:b/>
          <w:bCs/>
        </w:rPr>
        <w:t>Simplygon</w:t>
      </w:r>
      <w:proofErr w:type="spellEnd"/>
      <w:r w:rsidR="00DA70D9">
        <w:t xml:space="preserve"> a </w:t>
      </w:r>
      <w:r w:rsidR="00DA70D9" w:rsidRPr="00DA70D9">
        <w:rPr>
          <w:b/>
          <w:bCs/>
        </w:rPr>
        <w:t xml:space="preserve">Rapid </w:t>
      </w:r>
      <w:proofErr w:type="spellStart"/>
      <w:r w:rsidR="00DA70D9" w:rsidRPr="00DA70D9">
        <w:rPr>
          <w:b/>
          <w:bCs/>
        </w:rPr>
        <w:t>Compact</w:t>
      </w:r>
      <w:proofErr w:type="spellEnd"/>
      <w:r>
        <w:t xml:space="preserve">: </w:t>
      </w:r>
      <w:r w:rsidR="00426882">
        <w:t xml:space="preserve">Jedná se o pokročilá komerční řešení problematiky optimalizace 3D modelů. Podporují řadu datových formátů nejen </w:t>
      </w:r>
      <w:proofErr w:type="spellStart"/>
      <w:r w:rsidR="00426882">
        <w:t>glTF</w:t>
      </w:r>
      <w:proofErr w:type="spellEnd"/>
      <w:r w:rsidR="00426882">
        <w:t xml:space="preserve"> a umožňují využití pokročilých algoritmů jak pro optimalizaci </w:t>
      </w:r>
      <w:r w:rsidR="004716DA">
        <w:t>geometrie,</w:t>
      </w:r>
      <w:r w:rsidR="00426882">
        <w:t xml:space="preserve"> tak textur. </w:t>
      </w:r>
    </w:p>
    <w:p w14:paraId="4DBE29DF" w14:textId="5730365B" w:rsidR="00FE5E44" w:rsidRDefault="00FE5E44" w:rsidP="007C03E4">
      <w:pPr>
        <w:pStyle w:val="Normlnprvnodsazen"/>
      </w:pPr>
      <w:r>
        <w:t xml:space="preserve">Důležitým aspektem při výběru optimalizačních nástrojů je jejich podpora v různých prostředích a </w:t>
      </w:r>
      <w:proofErr w:type="spellStart"/>
      <w:r>
        <w:t>enginech</w:t>
      </w:r>
      <w:proofErr w:type="spellEnd"/>
      <w:r>
        <w:t xml:space="preserve">. Například </w:t>
      </w:r>
      <w:proofErr w:type="spellStart"/>
      <w:r>
        <w:t>Mozzila</w:t>
      </w:r>
      <w:proofErr w:type="spellEnd"/>
      <w:r>
        <w:t xml:space="preserve"> </w:t>
      </w:r>
      <w:proofErr w:type="spellStart"/>
      <w:r>
        <w:t>Hubs</w:t>
      </w:r>
      <w:proofErr w:type="spellEnd"/>
      <w:r>
        <w:t xml:space="preserve"> nepodporuje formát KTX2 ve svém </w:t>
      </w:r>
      <w:proofErr w:type="spellStart"/>
      <w:r>
        <w:t>spoke</w:t>
      </w:r>
      <w:proofErr w:type="spellEnd"/>
      <w:r>
        <w:t xml:space="preserve"> editoru</w:t>
      </w:r>
      <w:r w:rsidR="00426882">
        <w:t xml:space="preserve">. Na druhou stranu řešení </w:t>
      </w:r>
      <w:proofErr w:type="spellStart"/>
      <w:r w:rsidR="00426882">
        <w:t>Wonderland</w:t>
      </w:r>
      <w:proofErr w:type="spellEnd"/>
      <w:r w:rsidR="00426882">
        <w:t xml:space="preserve"> </w:t>
      </w:r>
      <w:proofErr w:type="spellStart"/>
      <w:r w:rsidR="00426882">
        <w:t>Engine</w:t>
      </w:r>
      <w:proofErr w:type="spellEnd"/>
      <w:r w:rsidR="00426882">
        <w:t xml:space="preserve"> a </w:t>
      </w:r>
      <w:proofErr w:type="spellStart"/>
      <w:r w:rsidR="00426882">
        <w:t>Needle</w:t>
      </w:r>
      <w:proofErr w:type="spellEnd"/>
      <w:r w:rsidR="00426882">
        <w:t xml:space="preserve"> </w:t>
      </w:r>
      <w:proofErr w:type="spellStart"/>
      <w:r w:rsidR="00426882">
        <w:t>engine</w:t>
      </w:r>
      <w:proofErr w:type="spellEnd"/>
      <w:r w:rsidR="00426882">
        <w:t xml:space="preserve"> poskytují funkcionalitu zmíněných nástrojů v rámci svého procesu. Při použití komprimovaných modelů je pak nutné mít na paměti, že aplikace, která modely bude vykreslovat musí podporovat dekompresi z daných formátů.</w:t>
      </w:r>
    </w:p>
    <w:p w14:paraId="3C292615" w14:textId="0DBDBEBA" w:rsidR="007C03E4" w:rsidRDefault="007C03E4" w:rsidP="007C03E4">
      <w:pPr>
        <w:pStyle w:val="Normlnprvnodsazen"/>
      </w:pPr>
      <w:r>
        <w:t>V rámci této práce byla pro optimalizaci modelů využita kombinace manuální optimalizace v </w:t>
      </w:r>
      <w:proofErr w:type="spellStart"/>
      <w:r>
        <w:t>Blenderu</w:t>
      </w:r>
      <w:proofErr w:type="spellEnd"/>
      <w:r>
        <w:t xml:space="preserve"> a </w:t>
      </w:r>
      <w:proofErr w:type="spellStart"/>
      <w:r>
        <w:t>gltf-transform</w:t>
      </w:r>
      <w:proofErr w:type="spellEnd"/>
      <w:r>
        <w:t xml:space="preserve"> CLI. </w:t>
      </w:r>
    </w:p>
    <w:p w14:paraId="765ABA60" w14:textId="5B5A4F1F" w:rsidR="00BC3D00" w:rsidRDefault="00BC3D00" w:rsidP="00BC3D00">
      <w:pPr>
        <w:pStyle w:val="Heading2"/>
        <w:rPr>
          <w:lang w:val="cs-CZ"/>
        </w:rPr>
      </w:pPr>
      <w:r w:rsidRPr="001F6849">
        <w:rPr>
          <w:lang w:val="cs-CZ"/>
        </w:rPr>
        <w:t>Praktické porovnání vybraných technologií</w:t>
      </w:r>
    </w:p>
    <w:p w14:paraId="381410F4" w14:textId="15A78190" w:rsidR="006C136E" w:rsidRDefault="006C136E" w:rsidP="006C136E">
      <w:pPr>
        <w:pStyle w:val="Normlnprvnodsazen"/>
        <w:ind w:firstLine="0"/>
      </w:pPr>
      <w:r>
        <w:t>Testování VR aplikace na webu by mělo projít 3 mi fázemi:</w:t>
      </w:r>
    </w:p>
    <w:p w14:paraId="76323354" w14:textId="69C69936" w:rsidR="006C136E" w:rsidRDefault="006C136E" w:rsidP="006C136E">
      <w:pPr>
        <w:pStyle w:val="Normlnprvnodsazen"/>
        <w:numPr>
          <w:ilvl w:val="0"/>
          <w:numId w:val="41"/>
        </w:numPr>
      </w:pPr>
      <w:r>
        <w:t>Zdali je aplikace funkční při prohlížení na klasické obrazovce s klávesnicí a myší</w:t>
      </w:r>
    </w:p>
    <w:p w14:paraId="6209952A" w14:textId="5D9EA5DB" w:rsidR="006C136E" w:rsidRDefault="006C136E" w:rsidP="006C136E">
      <w:pPr>
        <w:pStyle w:val="Normlnprvnodsazen"/>
        <w:numPr>
          <w:ilvl w:val="0"/>
          <w:numId w:val="41"/>
        </w:numPr>
      </w:pPr>
      <w:r>
        <w:lastRenderedPageBreak/>
        <w:t>Na emulátoru VR headsetu</w:t>
      </w:r>
    </w:p>
    <w:p w14:paraId="7F02A063" w14:textId="08871E5E" w:rsidR="006C136E" w:rsidRDefault="006C136E" w:rsidP="006C136E">
      <w:pPr>
        <w:pStyle w:val="Normlnprvnodsazen"/>
        <w:numPr>
          <w:ilvl w:val="0"/>
          <w:numId w:val="41"/>
        </w:numPr>
      </w:pPr>
      <w:r>
        <w:t>Na mobilním telefonu</w:t>
      </w:r>
    </w:p>
    <w:p w14:paraId="42EF7EED" w14:textId="00938892" w:rsidR="006C136E" w:rsidRDefault="006C136E" w:rsidP="006C136E">
      <w:pPr>
        <w:pStyle w:val="Normlnprvnodsazen"/>
        <w:numPr>
          <w:ilvl w:val="0"/>
          <w:numId w:val="41"/>
        </w:numPr>
      </w:pPr>
      <w:r>
        <w:t xml:space="preserve">V HMD – </w:t>
      </w:r>
      <w:proofErr w:type="spellStart"/>
      <w:r>
        <w:t>Oculus</w:t>
      </w:r>
      <w:proofErr w:type="spellEnd"/>
      <w:r>
        <w:t xml:space="preserve"> </w:t>
      </w:r>
      <w:proofErr w:type="spellStart"/>
      <w:r>
        <w:t>Quest</w:t>
      </w:r>
      <w:proofErr w:type="spellEnd"/>
    </w:p>
    <w:p w14:paraId="066B1395" w14:textId="6C85130D" w:rsidR="007A39B0" w:rsidRDefault="007A39B0" w:rsidP="007A39B0">
      <w:pPr>
        <w:pStyle w:val="Normlnprvnodsazen"/>
        <w:ind w:firstLine="0"/>
      </w:pPr>
      <w:r>
        <w:t>Jak náročné bylo dostat 3D data do dané aplikace.</w:t>
      </w:r>
    </w:p>
    <w:p w14:paraId="4344A1F0" w14:textId="36612897" w:rsidR="007A39B0" w:rsidRDefault="007A39B0" w:rsidP="007A39B0">
      <w:pPr>
        <w:pStyle w:val="Normlnprvnodsazen"/>
        <w:ind w:firstLine="0"/>
      </w:pPr>
      <w:r>
        <w:t>Jak náročné bylo implementovat / neimplementovat definovanou funkcionalitu.</w:t>
      </w:r>
    </w:p>
    <w:p w14:paraId="7F563F93" w14:textId="31F9CA8F" w:rsidR="007A39B0" w:rsidRDefault="007A39B0" w:rsidP="007A39B0">
      <w:pPr>
        <w:pStyle w:val="Normlnprvnodsazen"/>
        <w:ind w:firstLine="0"/>
      </w:pPr>
      <w:r>
        <w:t>Jaký je výkon aplikací.</w:t>
      </w:r>
    </w:p>
    <w:p w14:paraId="77C012F4" w14:textId="3BCF891B" w:rsidR="00A72CE4" w:rsidRDefault="00A72CE4" w:rsidP="00A72CE4">
      <w:pPr>
        <w:pStyle w:val="Heading3"/>
      </w:pPr>
      <w:r>
        <w:t>Proces výběru technologie</w:t>
      </w:r>
    </w:p>
    <w:p w14:paraId="5821EB2E" w14:textId="57576A82" w:rsidR="00A72CE4" w:rsidRPr="009F68A5" w:rsidRDefault="00BD32D1" w:rsidP="00A72CE4">
      <w:pPr>
        <w:rPr>
          <w:lang w:val="en-US"/>
        </w:rPr>
      </w:pPr>
      <w:r>
        <w:t xml:space="preserve">Kapitola taxonomie technologií představuje řadu </w:t>
      </w:r>
      <w:r w:rsidR="0085673A">
        <w:t>možností,</w:t>
      </w:r>
      <w:r>
        <w:t xml:space="preserve"> </w:t>
      </w:r>
      <w:r w:rsidR="0085673A">
        <w:t xml:space="preserve">jak je možné je dělit. Instrumentální </w:t>
      </w:r>
      <w:r w:rsidR="00054E2A">
        <w:t xml:space="preserve">dělení je </w:t>
      </w:r>
    </w:p>
    <w:p w14:paraId="4FFE4CFE" w14:textId="77777777" w:rsidR="00054E2A" w:rsidRPr="00054E2A" w:rsidRDefault="00054E2A" w:rsidP="00054E2A">
      <w:pPr>
        <w:pStyle w:val="Normlnprvnodsazen"/>
        <w:rPr>
          <w:lang w:eastAsia="en-US"/>
        </w:rPr>
      </w:pPr>
    </w:p>
    <w:p w14:paraId="184A6E52" w14:textId="584507E9" w:rsidR="00253096" w:rsidRDefault="00BC3D00" w:rsidP="00BC3D00">
      <w:pPr>
        <w:pStyle w:val="Heading1"/>
        <w:rPr>
          <w:lang w:val="cs-CZ"/>
        </w:rPr>
      </w:pPr>
      <w:r w:rsidRPr="001F6849">
        <w:rPr>
          <w:lang w:val="cs-CZ"/>
        </w:rPr>
        <w:lastRenderedPageBreak/>
        <w:t>Návrh a implementace vlastní aplikace</w:t>
      </w:r>
    </w:p>
    <w:p w14:paraId="112F75BC" w14:textId="4B850708" w:rsidR="00812934" w:rsidRPr="00102292" w:rsidRDefault="00800192" w:rsidP="00812934">
      <w:pPr>
        <w:pStyle w:val="Heading2"/>
        <w:rPr>
          <w:highlight w:val="yellow"/>
          <w:lang w:val="cs-CZ"/>
        </w:rPr>
      </w:pPr>
      <w:r w:rsidRPr="00102292">
        <w:rPr>
          <w:highlight w:val="yellow"/>
          <w:lang w:val="cs-CZ"/>
        </w:rPr>
        <w:t xml:space="preserve">Definice </w:t>
      </w:r>
      <w:r w:rsidR="00A12CA3" w:rsidRPr="00102292">
        <w:rPr>
          <w:highlight w:val="yellow"/>
          <w:lang w:val="cs-CZ"/>
        </w:rPr>
        <w:t xml:space="preserve">uživatelských </w:t>
      </w:r>
      <w:r w:rsidRPr="00102292">
        <w:rPr>
          <w:highlight w:val="yellow"/>
          <w:lang w:val="cs-CZ"/>
        </w:rPr>
        <w:t xml:space="preserve">požadavků </w:t>
      </w:r>
    </w:p>
    <w:p w14:paraId="67CD2E6B" w14:textId="08D436C4" w:rsidR="00A12CA3" w:rsidRPr="00102292" w:rsidRDefault="00800192" w:rsidP="00A12CA3">
      <w:pPr>
        <w:rPr>
          <w:highlight w:val="yellow"/>
          <w:lang w:eastAsia="cs-CZ"/>
        </w:rPr>
      </w:pPr>
      <w:r w:rsidRPr="00102292">
        <w:rPr>
          <w:highlight w:val="yellow"/>
          <w:lang w:eastAsia="cs-CZ"/>
        </w:rPr>
        <w:t xml:space="preserve">Za účelem úspěšné implementace je nutné definovat směr jakým by se aplikace měla ubírat. Je nutné zpočátku zmínit, že </w:t>
      </w:r>
      <w:r w:rsidR="009F02D5" w:rsidRPr="00102292">
        <w:rPr>
          <w:highlight w:val="yellow"/>
          <w:lang w:eastAsia="cs-CZ"/>
        </w:rPr>
        <w:t>není v</w:t>
      </w:r>
      <w:r w:rsidRPr="00102292">
        <w:rPr>
          <w:highlight w:val="yellow"/>
          <w:lang w:eastAsia="cs-CZ"/>
        </w:rPr>
        <w:t xml:space="preserve"> zájmu této práce vyvinout robustní univerzální VR aplikaci pro vizualizaci geografických </w:t>
      </w:r>
      <w:r w:rsidR="003D48B8" w:rsidRPr="00102292">
        <w:rPr>
          <w:highlight w:val="yellow"/>
          <w:lang w:eastAsia="cs-CZ"/>
        </w:rPr>
        <w:t>dat,</w:t>
      </w:r>
      <w:r w:rsidRPr="00102292">
        <w:rPr>
          <w:highlight w:val="yellow"/>
          <w:lang w:eastAsia="cs-CZ"/>
        </w:rPr>
        <w:t xml:space="preserve"> a to primárně z toho důvodu, že se jedná o komplexní </w:t>
      </w:r>
      <w:r w:rsidR="00695EF6" w:rsidRPr="00102292">
        <w:rPr>
          <w:highlight w:val="yellow"/>
          <w:lang w:eastAsia="cs-CZ"/>
        </w:rPr>
        <w:t>problém,</w:t>
      </w:r>
      <w:r w:rsidRPr="00102292">
        <w:rPr>
          <w:highlight w:val="yellow"/>
          <w:lang w:eastAsia="cs-CZ"/>
        </w:rPr>
        <w:t xml:space="preserve"> na němž pracují společnosti se značně většími znalostními, časovými a finančními zdroji. Je tedy důležité pečlivě vybrat některé aspekty tvorby takovéto aplikace a zaměřit se na ně. </w:t>
      </w:r>
    </w:p>
    <w:p w14:paraId="64D729DD" w14:textId="3B1FA58F" w:rsidR="009F02D5" w:rsidRPr="00102292" w:rsidRDefault="00800192" w:rsidP="00A12CA3">
      <w:pPr>
        <w:pStyle w:val="Normlnprvnodsazen"/>
        <w:rPr>
          <w:highlight w:val="yellow"/>
        </w:rPr>
      </w:pPr>
      <w:r w:rsidRPr="00102292">
        <w:rPr>
          <w:highlight w:val="yellow"/>
        </w:rPr>
        <w:t xml:space="preserve">Aplikace </w:t>
      </w:r>
      <w:r w:rsidR="00695EF6" w:rsidRPr="00102292">
        <w:rPr>
          <w:highlight w:val="yellow"/>
        </w:rPr>
        <w:t>by měla primárně</w:t>
      </w:r>
      <w:r w:rsidRPr="00102292">
        <w:rPr>
          <w:highlight w:val="yellow"/>
        </w:rPr>
        <w:t xml:space="preserve"> vizualiz</w:t>
      </w:r>
      <w:r w:rsidR="00695EF6" w:rsidRPr="00102292">
        <w:rPr>
          <w:highlight w:val="yellow"/>
        </w:rPr>
        <w:t>ovat</w:t>
      </w:r>
      <w:r w:rsidRPr="00102292">
        <w:rPr>
          <w:highlight w:val="yellow"/>
        </w:rPr>
        <w:t xml:space="preserve"> geografick</w:t>
      </w:r>
      <w:r w:rsidR="00695EF6" w:rsidRPr="00102292">
        <w:rPr>
          <w:highlight w:val="yellow"/>
        </w:rPr>
        <w:t>á</w:t>
      </w:r>
      <w:r w:rsidRPr="00102292">
        <w:rPr>
          <w:highlight w:val="yellow"/>
        </w:rPr>
        <w:t xml:space="preserve"> dat</w:t>
      </w:r>
      <w:r w:rsidR="00695EF6" w:rsidRPr="00102292">
        <w:rPr>
          <w:highlight w:val="yellow"/>
        </w:rPr>
        <w:t>a</w:t>
      </w:r>
      <w:r w:rsidRPr="00102292">
        <w:rPr>
          <w:highlight w:val="yellow"/>
        </w:rPr>
        <w:t>. Ačkoliv jak z definice VR vyplívá určitá míra interakce by měla být možná. Minimální požadavky na interakci by měli být pohyb uživatele, rozšířeným požadavkem pak interakce se samotnými daty.</w:t>
      </w:r>
      <w:r w:rsidR="009F02D5" w:rsidRPr="00102292">
        <w:rPr>
          <w:highlight w:val="yellow"/>
        </w:rPr>
        <w:t xml:space="preserve"> Aplikace by měla jasně sdělovat geografickou polohu</w:t>
      </w:r>
      <w:r w:rsidR="00EE71C8" w:rsidRPr="00102292">
        <w:rPr>
          <w:highlight w:val="yellow"/>
        </w:rPr>
        <w:t xml:space="preserve"> dat v geoprostorovém kontextu</w:t>
      </w:r>
      <w:r w:rsidR="009F02D5" w:rsidRPr="00102292">
        <w:rPr>
          <w:highlight w:val="yellow"/>
        </w:rPr>
        <w:t xml:space="preserve">. </w:t>
      </w:r>
    </w:p>
    <w:p w14:paraId="3F6AD0AE" w14:textId="048DD5C3" w:rsidR="00EE71C8" w:rsidRPr="00102292" w:rsidRDefault="00EE71C8" w:rsidP="00EE71C8">
      <w:pPr>
        <w:pStyle w:val="Normlnprvnodsazen"/>
        <w:rPr>
          <w:highlight w:val="yellow"/>
        </w:rPr>
      </w:pPr>
      <w:r w:rsidRPr="00102292">
        <w:rPr>
          <w:highlight w:val="yellow"/>
        </w:rPr>
        <w:t xml:space="preserve">Mezi definovanými požadavky je nutné vytvořit hierarchii dle priority požadavků. Jednou z metodik využívaných v softwarovém inženýrství je metoda </w:t>
      </w:r>
      <w:r w:rsidRPr="00102292">
        <w:rPr>
          <w:highlight w:val="yellow"/>
        </w:rPr>
        <w:tab/>
      </w:r>
      <w:proofErr w:type="spellStart"/>
      <w:r w:rsidRPr="00102292">
        <w:rPr>
          <w:highlight w:val="yellow"/>
        </w:rPr>
        <w:t>MoSCoW</w:t>
      </w:r>
      <w:proofErr w:type="spellEnd"/>
      <w:r w:rsidRPr="00102292">
        <w:rPr>
          <w:highlight w:val="yellow"/>
        </w:rPr>
        <w:t xml:space="preserve">. </w:t>
      </w:r>
      <w:r w:rsidR="009E6394" w:rsidRPr="00102292">
        <w:rPr>
          <w:highlight w:val="yellow"/>
        </w:rPr>
        <w:t xml:space="preserve">Jedná se o skupinu zkratek pro: </w:t>
      </w:r>
    </w:p>
    <w:p w14:paraId="647DAAAD" w14:textId="5A581563" w:rsidR="009E6394" w:rsidRPr="00102292" w:rsidRDefault="009E6394" w:rsidP="009E6394">
      <w:pPr>
        <w:pStyle w:val="Normlnprvnodsazen"/>
        <w:numPr>
          <w:ilvl w:val="0"/>
          <w:numId w:val="28"/>
        </w:numPr>
        <w:rPr>
          <w:highlight w:val="yellow"/>
        </w:rPr>
      </w:pPr>
      <w:proofErr w:type="spellStart"/>
      <w:r w:rsidRPr="00102292">
        <w:rPr>
          <w:i/>
          <w:iCs/>
          <w:highlight w:val="yellow"/>
        </w:rPr>
        <w:t>Must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w:t>
      </w:r>
      <w:r w:rsidR="00F77AD7" w:rsidRPr="00102292">
        <w:rPr>
          <w:highlight w:val="yellow"/>
        </w:rPr>
        <w:t>–</w:t>
      </w:r>
      <w:r w:rsidRPr="00102292">
        <w:rPr>
          <w:highlight w:val="yellow"/>
        </w:rPr>
        <w:t xml:space="preserve"> </w:t>
      </w:r>
      <w:r w:rsidR="00F77AD7" w:rsidRPr="00102292">
        <w:rPr>
          <w:highlight w:val="yellow"/>
        </w:rPr>
        <w:t>požadavky bez kterých se aplikace neobejde, minimální možný set požadavků</w:t>
      </w:r>
    </w:p>
    <w:p w14:paraId="361F2F7F" w14:textId="4C2D5453" w:rsidR="00F77AD7" w:rsidRPr="00102292" w:rsidRDefault="00F77AD7" w:rsidP="009E6394">
      <w:pPr>
        <w:pStyle w:val="Normlnprvnodsazen"/>
        <w:numPr>
          <w:ilvl w:val="0"/>
          <w:numId w:val="28"/>
        </w:numPr>
        <w:rPr>
          <w:highlight w:val="yellow"/>
        </w:rPr>
      </w:pPr>
      <w:proofErr w:type="spellStart"/>
      <w:r w:rsidRPr="00102292">
        <w:rPr>
          <w:i/>
          <w:iCs/>
          <w:highlight w:val="yellow"/>
        </w:rPr>
        <w:t>Should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důležité požadavky, aplikace je funkční bez nich</w:t>
      </w:r>
    </w:p>
    <w:p w14:paraId="25B6C7C0" w14:textId="055D1A00" w:rsidR="00F77AD7" w:rsidRPr="00102292" w:rsidRDefault="00F77AD7" w:rsidP="009E6394">
      <w:pPr>
        <w:pStyle w:val="Normlnprvnodsazen"/>
        <w:numPr>
          <w:ilvl w:val="0"/>
          <w:numId w:val="28"/>
        </w:numPr>
        <w:rPr>
          <w:highlight w:val="yellow"/>
        </w:rPr>
      </w:pPr>
      <w:proofErr w:type="spellStart"/>
      <w:r w:rsidRPr="00102292">
        <w:rPr>
          <w:i/>
          <w:iCs/>
          <w:highlight w:val="yellow"/>
        </w:rPr>
        <w:t>Could</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při jejichž vypuštění nedojde k žádné změně aplikace</w:t>
      </w:r>
    </w:p>
    <w:p w14:paraId="2EA67BEA" w14:textId="310BD350" w:rsidR="00F77AD7" w:rsidRPr="00102292" w:rsidRDefault="00F77AD7" w:rsidP="00F77AD7">
      <w:pPr>
        <w:pStyle w:val="Normlnprvnodsazen"/>
        <w:numPr>
          <w:ilvl w:val="0"/>
          <w:numId w:val="28"/>
        </w:numPr>
        <w:rPr>
          <w:highlight w:val="yellow"/>
        </w:rPr>
      </w:pPr>
      <w:proofErr w:type="spellStart"/>
      <w:r w:rsidRPr="00102292">
        <w:rPr>
          <w:i/>
          <w:iCs/>
          <w:highlight w:val="yellow"/>
        </w:rPr>
        <w:t>Won´t</w:t>
      </w:r>
      <w:proofErr w:type="spellEnd"/>
      <w:r w:rsidRPr="00102292">
        <w:rPr>
          <w:i/>
          <w:iCs/>
          <w:highlight w:val="yellow"/>
        </w:rPr>
        <w:t xml:space="preserve"> </w:t>
      </w:r>
      <w:proofErr w:type="spellStart"/>
      <w:r w:rsidRPr="00102292">
        <w:rPr>
          <w:i/>
          <w:iCs/>
          <w:highlight w:val="yellow"/>
        </w:rPr>
        <w:t>have</w:t>
      </w:r>
      <w:proofErr w:type="spellEnd"/>
      <w:r w:rsidRPr="00102292">
        <w:rPr>
          <w:highlight w:val="yellow"/>
        </w:rPr>
        <w:t xml:space="preserve"> – požadavky které nebudou součástí implementace</w:t>
      </w:r>
    </w:p>
    <w:p w14:paraId="4CC56F41" w14:textId="71B443C2" w:rsidR="006242FC" w:rsidRPr="006242FC" w:rsidRDefault="00B91039" w:rsidP="00B825BE">
      <w:r w:rsidRPr="00102292">
        <w:rPr>
          <w:highlight w:val="yellow"/>
        </w:rPr>
        <w:t>Pomocí této metody je možné konkretizovat obecně zvolené požadavky při výběru technologie na konkrétní aplikaci.</w:t>
      </w:r>
    </w:p>
    <w:p w14:paraId="6A33ECD0" w14:textId="77777777" w:rsidR="006242FC" w:rsidRPr="006242FC" w:rsidRDefault="006242FC" w:rsidP="006242FC">
      <w:pPr>
        <w:pStyle w:val="Normlnprvnodsazen"/>
        <w:rPr>
          <w:lang w:eastAsia="en-US"/>
        </w:rPr>
      </w:pPr>
    </w:p>
    <w:p w14:paraId="5502ED32" w14:textId="40E92606" w:rsidR="001F6849" w:rsidRDefault="001F6849" w:rsidP="00D535A8">
      <w:pPr>
        <w:rPr>
          <w:highlight w:val="yellow"/>
          <w:lang w:eastAsia="cs-CZ"/>
        </w:rPr>
      </w:pPr>
      <w:r w:rsidRPr="001F6849">
        <w:rPr>
          <w:highlight w:val="yellow"/>
          <w:lang w:eastAsia="cs-CZ"/>
        </w:rPr>
        <w:t>Funkční požadavky:</w:t>
      </w:r>
    </w:p>
    <w:p w14:paraId="06F797E4" w14:textId="7169F580" w:rsidR="00983940" w:rsidRDefault="00983940" w:rsidP="00983940">
      <w:pPr>
        <w:pStyle w:val="Normlnprvnodsazen"/>
        <w:ind w:firstLine="0"/>
        <w:rPr>
          <w:highlight w:val="yellow"/>
        </w:rPr>
      </w:pPr>
      <w:r>
        <w:rPr>
          <w:highlight w:val="yellow"/>
        </w:rPr>
        <w:t>Orientace</w:t>
      </w:r>
    </w:p>
    <w:p w14:paraId="4AE4BEFC" w14:textId="2C0C1065" w:rsidR="00983940" w:rsidRPr="00983940" w:rsidRDefault="00983940" w:rsidP="00983940">
      <w:pPr>
        <w:pStyle w:val="Normlnprvnodsazen"/>
        <w:numPr>
          <w:ilvl w:val="0"/>
          <w:numId w:val="7"/>
        </w:numPr>
        <w:rPr>
          <w:highlight w:val="yellow"/>
        </w:rPr>
      </w:pPr>
      <w:r>
        <w:rPr>
          <w:highlight w:val="yellow"/>
        </w:rPr>
        <w:t>Aplikace by měla podporovat orientaci polohy v rámci scény – orientace virtuální kamery, poloha v rámci celé scény (přehledová mapa)</w:t>
      </w:r>
    </w:p>
    <w:p w14:paraId="56600EB7" w14:textId="3E21641D" w:rsidR="00983940" w:rsidRPr="00983940" w:rsidRDefault="009C30BB" w:rsidP="00983940">
      <w:pPr>
        <w:rPr>
          <w:highlight w:val="yellow"/>
          <w:lang w:eastAsia="cs-CZ"/>
        </w:rPr>
      </w:pPr>
      <w:r w:rsidRPr="001F6849">
        <w:rPr>
          <w:highlight w:val="yellow"/>
          <w:lang w:eastAsia="cs-CZ"/>
        </w:rPr>
        <w:t xml:space="preserve">Zobrazení geografických dat </w:t>
      </w:r>
      <w:proofErr w:type="gramStart"/>
      <w:r w:rsidRPr="001F6849">
        <w:rPr>
          <w:highlight w:val="yellow"/>
          <w:lang w:eastAsia="cs-CZ"/>
        </w:rPr>
        <w:t>3D</w:t>
      </w:r>
      <w:proofErr w:type="gramEnd"/>
      <w:r w:rsidRPr="001F6849">
        <w:rPr>
          <w:highlight w:val="yellow"/>
          <w:lang w:eastAsia="cs-CZ"/>
        </w:rPr>
        <w:t xml:space="preserve"> i 2D</w:t>
      </w:r>
    </w:p>
    <w:p w14:paraId="0979490A" w14:textId="02A8C04B" w:rsidR="009C30BB" w:rsidRPr="001F6849" w:rsidRDefault="009C30BB" w:rsidP="009C30BB">
      <w:pPr>
        <w:pStyle w:val="ListParagraph"/>
        <w:numPr>
          <w:ilvl w:val="1"/>
          <w:numId w:val="27"/>
        </w:numPr>
        <w:rPr>
          <w:highlight w:val="yellow"/>
          <w:lang w:eastAsia="cs-CZ"/>
        </w:rPr>
      </w:pPr>
      <w:r w:rsidRPr="001F6849">
        <w:rPr>
          <w:highlight w:val="yellow"/>
          <w:lang w:eastAsia="cs-CZ"/>
        </w:rPr>
        <w:t xml:space="preserve">Terén, Plošné (budovy, objemy – tematická </w:t>
      </w:r>
      <w:proofErr w:type="spellStart"/>
      <w:r w:rsidRPr="001F6849">
        <w:rPr>
          <w:highlight w:val="yellow"/>
          <w:lang w:eastAsia="cs-CZ"/>
        </w:rPr>
        <w:t>kart</w:t>
      </w:r>
      <w:proofErr w:type="spellEnd"/>
      <w:r w:rsidRPr="001F6849">
        <w:rPr>
          <w:highlight w:val="yellow"/>
          <w:lang w:eastAsia="cs-CZ"/>
        </w:rPr>
        <w:t>.</w:t>
      </w:r>
      <w:r w:rsidR="00462C08" w:rsidRPr="001F6849">
        <w:rPr>
          <w:highlight w:val="yellow"/>
          <w:lang w:eastAsia="cs-CZ"/>
        </w:rPr>
        <w:t>), liniové (stuhová mapa), bodové (stromy)</w:t>
      </w:r>
    </w:p>
    <w:p w14:paraId="6D4C1448" w14:textId="6C79B390" w:rsidR="00462C08" w:rsidRPr="001F6849" w:rsidRDefault="00462C08" w:rsidP="009C30BB">
      <w:pPr>
        <w:pStyle w:val="ListParagraph"/>
        <w:numPr>
          <w:ilvl w:val="1"/>
          <w:numId w:val="27"/>
        </w:numPr>
        <w:rPr>
          <w:highlight w:val="yellow"/>
          <w:lang w:eastAsia="cs-CZ"/>
        </w:rPr>
      </w:pPr>
      <w:r w:rsidRPr="001F6849">
        <w:rPr>
          <w:highlight w:val="yellow"/>
          <w:lang w:eastAsia="cs-CZ"/>
        </w:rPr>
        <w:t>Podklad (textury terénu – ortofoto, 2D mapy), Textury objektů</w:t>
      </w:r>
    </w:p>
    <w:p w14:paraId="25973FBE" w14:textId="18202916" w:rsidR="00462C08" w:rsidRPr="001F6849" w:rsidRDefault="00462C08" w:rsidP="00462C08">
      <w:pPr>
        <w:pStyle w:val="ListParagraph"/>
        <w:numPr>
          <w:ilvl w:val="0"/>
          <w:numId w:val="27"/>
        </w:numPr>
        <w:rPr>
          <w:highlight w:val="yellow"/>
          <w:lang w:eastAsia="cs-CZ"/>
        </w:rPr>
      </w:pPr>
      <w:r w:rsidRPr="001F6849">
        <w:rPr>
          <w:highlight w:val="yellow"/>
          <w:lang w:eastAsia="cs-CZ"/>
        </w:rPr>
        <w:t xml:space="preserve">Možnost interakce </w:t>
      </w:r>
    </w:p>
    <w:p w14:paraId="2686F23A" w14:textId="512B0536"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DOFs</w:t>
      </w:r>
      <w:proofErr w:type="spellEnd"/>
    </w:p>
    <w:p w14:paraId="6FD07B95" w14:textId="3E32161F" w:rsidR="00462C08" w:rsidRPr="001F6849" w:rsidRDefault="00462C08" w:rsidP="00462C08">
      <w:pPr>
        <w:pStyle w:val="ListParagraph"/>
        <w:numPr>
          <w:ilvl w:val="1"/>
          <w:numId w:val="27"/>
        </w:numPr>
        <w:rPr>
          <w:highlight w:val="yellow"/>
          <w:lang w:eastAsia="cs-CZ"/>
        </w:rPr>
      </w:pPr>
      <w:proofErr w:type="spellStart"/>
      <w:r w:rsidRPr="001F6849">
        <w:rPr>
          <w:highlight w:val="yellow"/>
          <w:lang w:eastAsia="cs-CZ"/>
        </w:rPr>
        <w:t>Interkace</w:t>
      </w:r>
      <w:proofErr w:type="spellEnd"/>
      <w:r w:rsidRPr="001F6849">
        <w:rPr>
          <w:highlight w:val="yellow"/>
          <w:lang w:eastAsia="cs-CZ"/>
        </w:rPr>
        <w:t xml:space="preserve"> s </w:t>
      </w:r>
      <w:proofErr w:type="spellStart"/>
      <w:r w:rsidRPr="001F6849">
        <w:rPr>
          <w:highlight w:val="yellow"/>
          <w:lang w:eastAsia="cs-CZ"/>
        </w:rPr>
        <w:t>objetky</w:t>
      </w:r>
      <w:proofErr w:type="spellEnd"/>
      <w:r w:rsidRPr="001F6849">
        <w:rPr>
          <w:highlight w:val="yellow"/>
          <w:lang w:eastAsia="cs-CZ"/>
        </w:rPr>
        <w:t xml:space="preserve"> – atributové </w:t>
      </w:r>
      <w:proofErr w:type="spellStart"/>
      <w:r w:rsidRPr="001F6849">
        <w:rPr>
          <w:highlight w:val="yellow"/>
          <w:lang w:eastAsia="cs-CZ"/>
        </w:rPr>
        <w:t>info</w:t>
      </w:r>
      <w:proofErr w:type="spellEnd"/>
      <w:r w:rsidRPr="001F6849">
        <w:rPr>
          <w:highlight w:val="yellow"/>
          <w:lang w:eastAsia="cs-CZ"/>
        </w:rPr>
        <w:t>, přepínání vrstev (nejde v </w:t>
      </w:r>
      <w:proofErr w:type="spellStart"/>
      <w:r w:rsidRPr="001F6849">
        <w:rPr>
          <w:highlight w:val="yellow"/>
          <w:lang w:eastAsia="cs-CZ"/>
        </w:rPr>
        <w:t>mozila</w:t>
      </w:r>
      <w:proofErr w:type="spellEnd"/>
      <w:r w:rsidRPr="001F6849">
        <w:rPr>
          <w:highlight w:val="yellow"/>
          <w:lang w:eastAsia="cs-CZ"/>
        </w:rPr>
        <w:t xml:space="preserve"> </w:t>
      </w:r>
      <w:proofErr w:type="spellStart"/>
      <w:r w:rsidRPr="001F6849">
        <w:rPr>
          <w:highlight w:val="yellow"/>
          <w:lang w:eastAsia="cs-CZ"/>
        </w:rPr>
        <w:t>hubs</w:t>
      </w:r>
      <w:proofErr w:type="spellEnd"/>
      <w:r w:rsidRPr="001F6849">
        <w:rPr>
          <w:highlight w:val="yellow"/>
          <w:lang w:eastAsia="cs-CZ"/>
        </w:rPr>
        <w:t xml:space="preserve">), pohyb s objekty, analýzy </w:t>
      </w:r>
    </w:p>
    <w:p w14:paraId="6B9F9F90" w14:textId="41272AC2" w:rsidR="001F6849" w:rsidRPr="001F6849" w:rsidRDefault="001F6849" w:rsidP="001F6849">
      <w:pPr>
        <w:rPr>
          <w:highlight w:val="yellow"/>
          <w:lang w:eastAsia="cs-CZ"/>
        </w:rPr>
      </w:pPr>
      <w:r w:rsidRPr="001F6849">
        <w:rPr>
          <w:highlight w:val="yellow"/>
          <w:lang w:eastAsia="cs-CZ"/>
        </w:rPr>
        <w:t>Nefunkční požadavky</w:t>
      </w:r>
    </w:p>
    <w:p w14:paraId="1940550F" w14:textId="0506A718" w:rsidR="001F6849" w:rsidRDefault="001F6849" w:rsidP="001F6849">
      <w:pPr>
        <w:pStyle w:val="Normlnprvnodsazen"/>
        <w:numPr>
          <w:ilvl w:val="0"/>
          <w:numId w:val="29"/>
        </w:numPr>
        <w:rPr>
          <w:highlight w:val="yellow"/>
        </w:rPr>
      </w:pPr>
      <w:r w:rsidRPr="001F6849">
        <w:rPr>
          <w:highlight w:val="yellow"/>
        </w:rPr>
        <w:t xml:space="preserve">Použitelnost – Aplikace by měla být pro uživatele intuitivní, v případě </w:t>
      </w:r>
      <w:r w:rsidR="00B91039" w:rsidRPr="001F6849">
        <w:rPr>
          <w:highlight w:val="yellow"/>
        </w:rPr>
        <w:t>virtuální</w:t>
      </w:r>
      <w:r w:rsidRPr="001F6849">
        <w:rPr>
          <w:highlight w:val="yellow"/>
        </w:rPr>
        <w:t xml:space="preserve"> reality se jedná především o navigaci ve 3D prostředí, zároveň se jedná o intuitivnost doplňkového uživatelského rozhraní</w:t>
      </w:r>
    </w:p>
    <w:p w14:paraId="2270F960" w14:textId="1026F595" w:rsidR="008405EF" w:rsidRDefault="008405EF" w:rsidP="001F6849">
      <w:pPr>
        <w:pStyle w:val="Normlnprvnodsazen"/>
        <w:numPr>
          <w:ilvl w:val="0"/>
          <w:numId w:val="29"/>
        </w:numPr>
        <w:rPr>
          <w:highlight w:val="yellow"/>
        </w:rPr>
      </w:pPr>
      <w:r>
        <w:rPr>
          <w:highlight w:val="yellow"/>
        </w:rPr>
        <w:t xml:space="preserve">Dostupnost – Aplikace by měla být dostupná </w:t>
      </w:r>
      <w:proofErr w:type="gramStart"/>
      <w:r>
        <w:rPr>
          <w:highlight w:val="yellow"/>
        </w:rPr>
        <w:t>99%</w:t>
      </w:r>
      <w:proofErr w:type="gramEnd"/>
      <w:r>
        <w:rPr>
          <w:highlight w:val="yellow"/>
        </w:rPr>
        <w:t xml:space="preserve"> času. </w:t>
      </w:r>
    </w:p>
    <w:p w14:paraId="0F4CB80A" w14:textId="2D507401" w:rsidR="005C1591" w:rsidRDefault="008405EF" w:rsidP="005C1591">
      <w:pPr>
        <w:pStyle w:val="Normlnprvnodsazen"/>
        <w:numPr>
          <w:ilvl w:val="0"/>
          <w:numId w:val="29"/>
        </w:numPr>
        <w:rPr>
          <w:highlight w:val="yellow"/>
        </w:rPr>
      </w:pPr>
      <w:r>
        <w:rPr>
          <w:highlight w:val="yellow"/>
        </w:rPr>
        <w:lastRenderedPageBreak/>
        <w:t xml:space="preserve">Výkonost – Aplikace by měla být dostatečně výkonná tak aby zamezila nízkým hodnotám vykreslování, které mohou vést k značnému snížení imerze. </w:t>
      </w:r>
    </w:p>
    <w:p w14:paraId="12B31553" w14:textId="77777777" w:rsidR="005C1591" w:rsidRPr="005C1591" w:rsidRDefault="005C1591" w:rsidP="005C1591">
      <w:pPr>
        <w:pStyle w:val="Normlnprvnodsazen"/>
        <w:rPr>
          <w:highlight w:val="yellow"/>
        </w:rPr>
      </w:pPr>
    </w:p>
    <w:p w14:paraId="347825F5" w14:textId="72FA5D4C" w:rsidR="00F973CB" w:rsidRPr="005C1591" w:rsidRDefault="005C1591" w:rsidP="005C1591">
      <w:pPr>
        <w:pStyle w:val="Normlnprvnodsazen"/>
        <w:ind w:firstLine="0"/>
        <w:rPr>
          <w:b/>
          <w:bCs/>
          <w:highlight w:val="yellow"/>
        </w:rPr>
      </w:pPr>
      <w:r w:rsidRPr="005C1591">
        <w:rPr>
          <w:b/>
          <w:bCs/>
          <w:highlight w:val="yellow"/>
        </w:rPr>
        <w:t>Scéna</w:t>
      </w:r>
    </w:p>
    <w:p w14:paraId="2CC66CE7" w14:textId="02380565" w:rsidR="005C1591" w:rsidRDefault="005C1591" w:rsidP="005C1591">
      <w:pPr>
        <w:rPr>
          <w:lang w:eastAsia="cs-CZ"/>
        </w:rPr>
      </w:pPr>
      <w:r>
        <w:rPr>
          <w:lang w:eastAsia="cs-CZ"/>
        </w:rPr>
        <w:t xml:space="preserve">VR prostředí – místnost se stoly, jeden topografický obsah, </w:t>
      </w:r>
      <w:r w:rsidR="00102292">
        <w:rPr>
          <w:lang w:eastAsia="cs-CZ"/>
        </w:rPr>
        <w:t>2</w:t>
      </w:r>
      <w:r>
        <w:rPr>
          <w:lang w:eastAsia="cs-CZ"/>
        </w:rPr>
        <w:t xml:space="preserve"> </w:t>
      </w:r>
      <w:r w:rsidR="00102292">
        <w:rPr>
          <w:lang w:eastAsia="cs-CZ"/>
        </w:rPr>
        <w:t>tematické</w:t>
      </w:r>
      <w:r>
        <w:rPr>
          <w:lang w:eastAsia="cs-CZ"/>
        </w:rPr>
        <w:t xml:space="preserve">. </w:t>
      </w:r>
    </w:p>
    <w:p w14:paraId="534CB4CE" w14:textId="77777777" w:rsidR="005C1591" w:rsidRDefault="005C1591" w:rsidP="005C1591">
      <w:pPr>
        <w:pStyle w:val="Normlnprvnodsazen"/>
        <w:ind w:firstLine="0"/>
      </w:pPr>
      <w:r>
        <w:t>Data:</w:t>
      </w:r>
    </w:p>
    <w:p w14:paraId="40C134D7" w14:textId="77777777" w:rsidR="005C1591" w:rsidRDefault="005C1591" w:rsidP="005C1591">
      <w:pPr>
        <w:pStyle w:val="Normlnprvnodsazen"/>
        <w:numPr>
          <w:ilvl w:val="0"/>
          <w:numId w:val="26"/>
        </w:numPr>
      </w:pPr>
      <w:r>
        <w:t>Texturovaný povrch</w:t>
      </w:r>
    </w:p>
    <w:p w14:paraId="4F14F0C6" w14:textId="77777777" w:rsidR="005C1591" w:rsidRDefault="005C1591" w:rsidP="005C1591">
      <w:pPr>
        <w:pStyle w:val="Normlnprvnodsazen"/>
        <w:numPr>
          <w:ilvl w:val="0"/>
          <w:numId w:val="26"/>
        </w:numPr>
      </w:pPr>
      <w:r>
        <w:t>3D model budov</w:t>
      </w:r>
    </w:p>
    <w:p w14:paraId="7165BF82" w14:textId="77777777" w:rsidR="005C1591" w:rsidRDefault="005C1591" w:rsidP="005C1591">
      <w:pPr>
        <w:pStyle w:val="Normlnprvnodsazen"/>
        <w:numPr>
          <w:ilvl w:val="0"/>
          <w:numId w:val="26"/>
        </w:numPr>
      </w:pPr>
      <w:r>
        <w:t>Tematická data</w:t>
      </w:r>
    </w:p>
    <w:p w14:paraId="6770C76C" w14:textId="77777777" w:rsidR="005C1591" w:rsidRPr="00606C54" w:rsidRDefault="005C1591" w:rsidP="005C1591">
      <w:pPr>
        <w:pStyle w:val="Normlnprvnodsazen"/>
        <w:numPr>
          <w:ilvl w:val="1"/>
          <w:numId w:val="26"/>
        </w:numPr>
      </w:pPr>
      <w:r>
        <w:t>Graf</w:t>
      </w:r>
      <w:r>
        <w:rPr>
          <w:lang w:val="en-US"/>
        </w:rPr>
        <w:t>?</w:t>
      </w:r>
    </w:p>
    <w:p w14:paraId="6C9F7B55" w14:textId="77777777" w:rsidR="005C1591" w:rsidRDefault="005C1591" w:rsidP="005C1591">
      <w:pPr>
        <w:pStyle w:val="Normlnprvnodsazen"/>
        <w:numPr>
          <w:ilvl w:val="1"/>
          <w:numId w:val="26"/>
        </w:numPr>
      </w:pPr>
      <w:proofErr w:type="spellStart"/>
      <w:r>
        <w:rPr>
          <w:lang w:val="en-US"/>
        </w:rPr>
        <w:t>Tematick</w:t>
      </w:r>
      <w:proofErr w:type="spellEnd"/>
      <w:r>
        <w:t>á data v mapě</w:t>
      </w:r>
    </w:p>
    <w:p w14:paraId="3D4B6ACF" w14:textId="77777777" w:rsidR="005C1591" w:rsidRDefault="005C1591" w:rsidP="005C1591">
      <w:pPr>
        <w:pStyle w:val="Normlnprvnodsazen"/>
        <w:numPr>
          <w:ilvl w:val="0"/>
          <w:numId w:val="26"/>
        </w:numPr>
      </w:pPr>
      <w:r>
        <w:t>Tradiční mapa – jako textura</w:t>
      </w:r>
    </w:p>
    <w:p w14:paraId="114D55A7" w14:textId="77777777" w:rsidR="005C1591" w:rsidRDefault="005C1591" w:rsidP="005C1591">
      <w:pPr>
        <w:pStyle w:val="Normlnprvnodsazen"/>
        <w:ind w:firstLine="0"/>
      </w:pPr>
      <w:r>
        <w:t>Interakce –</w:t>
      </w:r>
    </w:p>
    <w:p w14:paraId="5EDBA1F6" w14:textId="77777777" w:rsidR="005C1591" w:rsidRDefault="005C1591" w:rsidP="005C1591">
      <w:pPr>
        <w:pStyle w:val="Normlnprvnodsazen"/>
        <w:numPr>
          <w:ilvl w:val="0"/>
          <w:numId w:val="26"/>
        </w:numPr>
      </w:pPr>
      <w:r>
        <w:t xml:space="preserve">Pro </w:t>
      </w:r>
      <w:proofErr w:type="spellStart"/>
      <w:r>
        <w:t>rendering</w:t>
      </w:r>
      <w:proofErr w:type="spellEnd"/>
      <w:r>
        <w:t xml:space="preserve"> </w:t>
      </w:r>
      <w:proofErr w:type="spellStart"/>
      <w:r>
        <w:t>enginy</w:t>
      </w:r>
      <w:proofErr w:type="spellEnd"/>
      <w:r>
        <w:t xml:space="preserve"> pouze 3DoF – </w:t>
      </w:r>
      <w:proofErr w:type="spellStart"/>
      <w:r>
        <w:t>raycasting</w:t>
      </w:r>
      <w:proofErr w:type="spellEnd"/>
      <w:r>
        <w:t xml:space="preserve"> a </w:t>
      </w:r>
      <w:proofErr w:type="spellStart"/>
      <w:r>
        <w:t>colidery</w:t>
      </w:r>
      <w:proofErr w:type="spellEnd"/>
      <w:r>
        <w:t xml:space="preserve"> jsou moc </w:t>
      </w:r>
      <w:proofErr w:type="spellStart"/>
      <w:r>
        <w:t>složity</w:t>
      </w:r>
      <w:proofErr w:type="spellEnd"/>
    </w:p>
    <w:p w14:paraId="55B0AA1C" w14:textId="0A34C035" w:rsidR="00F973CB" w:rsidRPr="00A3391B" w:rsidRDefault="005C1591" w:rsidP="00A3391B">
      <w:pPr>
        <w:pStyle w:val="Normlnprvnodsazen"/>
        <w:numPr>
          <w:ilvl w:val="0"/>
          <w:numId w:val="26"/>
        </w:numPr>
      </w:pPr>
      <w:r>
        <w:t xml:space="preserve">Ostatní </w:t>
      </w:r>
      <w:r w:rsidR="00102292">
        <w:t>(</w:t>
      </w:r>
      <w:proofErr w:type="spellStart"/>
      <w:r w:rsidR="00102292">
        <w:t>Aframe</w:t>
      </w:r>
      <w:proofErr w:type="spellEnd"/>
      <w:r w:rsidR="00102292">
        <w:t xml:space="preserve">, </w:t>
      </w:r>
      <w:proofErr w:type="spellStart"/>
      <w:r w:rsidR="00102292">
        <w:t>Wonderland</w:t>
      </w:r>
      <w:proofErr w:type="spellEnd"/>
      <w:r w:rsidR="00102292">
        <w:t xml:space="preserve">, </w:t>
      </w:r>
      <w:proofErr w:type="spellStart"/>
      <w:proofErr w:type="gramStart"/>
      <w:r w:rsidR="00102292">
        <w:t>Needle</w:t>
      </w:r>
      <w:proofErr w:type="spellEnd"/>
      <w:r w:rsidR="00102292">
        <w:t>)</w:t>
      </w:r>
      <w:r>
        <w:t>–</w:t>
      </w:r>
      <w:proofErr w:type="gramEnd"/>
      <w:r>
        <w:t xml:space="preserve"> pohyb, manipulace </w:t>
      </w:r>
    </w:p>
    <w:p w14:paraId="42CAC2A0" w14:textId="5EBDA4A2" w:rsidR="00FE29DD" w:rsidRPr="001F6849" w:rsidRDefault="00FD5A58" w:rsidP="002656D4">
      <w:pPr>
        <w:pStyle w:val="Heading2"/>
        <w:rPr>
          <w:lang w:val="cs-CZ"/>
        </w:rPr>
      </w:pPr>
      <w:r w:rsidRPr="001F6849">
        <w:rPr>
          <w:lang w:val="cs-CZ"/>
        </w:rPr>
        <w:t>Výběr HMD</w:t>
      </w:r>
    </w:p>
    <w:p w14:paraId="2C61C540" w14:textId="2FC7BA27" w:rsidR="00FE29DD" w:rsidRPr="001F6849" w:rsidRDefault="00FE29DD" w:rsidP="00FE29DD">
      <w:pPr>
        <w:rPr>
          <w:lang w:eastAsia="cs-CZ"/>
        </w:rPr>
      </w:pPr>
      <w:r w:rsidRPr="001F6849">
        <w:rPr>
          <w:lang w:eastAsia="cs-CZ"/>
        </w:rPr>
        <w:t xml:space="preserve">HMD na pro které bude vizualizace primárně implementována a následně testována. </w:t>
      </w:r>
    </w:p>
    <w:p w14:paraId="4D5DAEF8" w14:textId="40B6A409" w:rsidR="00F617A7" w:rsidRDefault="00F617A7" w:rsidP="00F617A7">
      <w:pPr>
        <w:pStyle w:val="ListParagraph"/>
        <w:numPr>
          <w:ilvl w:val="0"/>
          <w:numId w:val="21"/>
        </w:numPr>
        <w:rPr>
          <w:lang w:eastAsia="cs-CZ"/>
        </w:rPr>
      </w:pPr>
      <w:r>
        <w:rPr>
          <w:lang w:eastAsia="cs-CZ"/>
        </w:rPr>
        <w:t>3DOF – bez ovladačů</w:t>
      </w:r>
    </w:p>
    <w:p w14:paraId="39E2E492" w14:textId="676CA0B2" w:rsidR="00F617A7" w:rsidRDefault="00FD5A58" w:rsidP="00F617A7">
      <w:pPr>
        <w:pStyle w:val="ListParagraph"/>
        <w:numPr>
          <w:ilvl w:val="1"/>
          <w:numId w:val="21"/>
        </w:numPr>
        <w:rPr>
          <w:lang w:eastAsia="cs-CZ"/>
        </w:rPr>
      </w:pPr>
      <w:proofErr w:type="spellStart"/>
      <w:r w:rsidRPr="001F6849">
        <w:rPr>
          <w:lang w:eastAsia="cs-CZ"/>
        </w:rPr>
        <w:t>Low-Cost</w:t>
      </w:r>
      <w:proofErr w:type="spellEnd"/>
      <w:r w:rsidRPr="001F6849">
        <w:rPr>
          <w:lang w:eastAsia="cs-CZ"/>
        </w:rPr>
        <w:t xml:space="preserve"> – </w:t>
      </w:r>
      <w:r w:rsidR="00340495" w:rsidRPr="001F6849">
        <w:rPr>
          <w:lang w:eastAsia="cs-CZ"/>
        </w:rPr>
        <w:t xml:space="preserve">Android 10 – Mi A2 </w:t>
      </w:r>
      <w:proofErr w:type="gramStart"/>
      <w:r w:rsidR="00340495" w:rsidRPr="001F6849">
        <w:rPr>
          <w:lang w:eastAsia="cs-CZ"/>
        </w:rPr>
        <w:t xml:space="preserve">Lite - </w:t>
      </w:r>
      <w:proofErr w:type="spellStart"/>
      <w:r w:rsidR="00340495" w:rsidRPr="001F6849">
        <w:t>Retrak</w:t>
      </w:r>
      <w:proofErr w:type="spellEnd"/>
      <w:proofErr w:type="gramEnd"/>
      <w:r w:rsidR="00340495" w:rsidRPr="001F6849">
        <w:t xml:space="preserve"> Utopia 360° VR Headset</w:t>
      </w:r>
      <w:r w:rsidR="004C6D06" w:rsidRPr="001F6849">
        <w:t xml:space="preserve"> </w:t>
      </w:r>
      <w:r w:rsidR="00F617A7">
        <w:t>–</w:t>
      </w:r>
      <w:r w:rsidR="004C6D06" w:rsidRPr="001F6849">
        <w:t xml:space="preserve"> doma</w:t>
      </w:r>
      <w:r w:rsidR="00F617A7">
        <w:t xml:space="preserve"> </w:t>
      </w:r>
    </w:p>
    <w:p w14:paraId="651F5363" w14:textId="30FE98B6" w:rsidR="00F617A7" w:rsidRPr="001F6849" w:rsidRDefault="00F617A7" w:rsidP="00F617A7">
      <w:pPr>
        <w:pStyle w:val="ListParagraph"/>
        <w:numPr>
          <w:ilvl w:val="1"/>
          <w:numId w:val="21"/>
        </w:numPr>
        <w:rPr>
          <w:lang w:eastAsia="cs-CZ"/>
        </w:rPr>
      </w:pPr>
      <w:r>
        <w:t xml:space="preserve">Střední – Google Pixel </w:t>
      </w:r>
      <w:proofErr w:type="gramStart"/>
      <w:r>
        <w:t>6a</w:t>
      </w:r>
      <w:proofErr w:type="gramEnd"/>
    </w:p>
    <w:p w14:paraId="0B6EE40F" w14:textId="34C34596" w:rsidR="00F617A7" w:rsidRDefault="00F617A7" w:rsidP="00FD5A58">
      <w:pPr>
        <w:pStyle w:val="ListParagraph"/>
        <w:numPr>
          <w:ilvl w:val="0"/>
          <w:numId w:val="21"/>
        </w:numPr>
        <w:rPr>
          <w:lang w:eastAsia="cs-CZ"/>
        </w:rPr>
      </w:pPr>
      <w:r>
        <w:rPr>
          <w:lang w:eastAsia="cs-CZ"/>
        </w:rPr>
        <w:t xml:space="preserve">6 </w:t>
      </w:r>
      <w:r w:rsidR="00B825BE">
        <w:rPr>
          <w:lang w:eastAsia="cs-CZ"/>
        </w:rPr>
        <w:t>DOF – Ovladače</w:t>
      </w:r>
    </w:p>
    <w:p w14:paraId="46A7E03B" w14:textId="39BFBAD2" w:rsidR="00FD5A58" w:rsidRPr="001F6849" w:rsidRDefault="00FD5A58" w:rsidP="00F617A7">
      <w:pPr>
        <w:pStyle w:val="ListParagraph"/>
        <w:numPr>
          <w:ilvl w:val="1"/>
          <w:numId w:val="21"/>
        </w:numPr>
        <w:rPr>
          <w:lang w:eastAsia="cs-CZ"/>
        </w:rPr>
      </w:pPr>
      <w:r w:rsidRPr="001F6849">
        <w:rPr>
          <w:lang w:eastAsia="cs-CZ"/>
        </w:rPr>
        <w:t xml:space="preserve">Střední – </w:t>
      </w:r>
      <w:proofErr w:type="spellStart"/>
      <w:r w:rsidRPr="001F6849">
        <w:rPr>
          <w:lang w:eastAsia="cs-CZ"/>
        </w:rPr>
        <w:t>Oculus</w:t>
      </w:r>
      <w:proofErr w:type="spellEnd"/>
      <w:r w:rsidRPr="001F6849">
        <w:rPr>
          <w:lang w:eastAsia="cs-CZ"/>
        </w:rPr>
        <w:t xml:space="preserve"> </w:t>
      </w:r>
      <w:proofErr w:type="spellStart"/>
      <w:r w:rsidRPr="001F6849">
        <w:rPr>
          <w:lang w:eastAsia="cs-CZ"/>
        </w:rPr>
        <w:t>Quest</w:t>
      </w:r>
      <w:proofErr w:type="spellEnd"/>
      <w:r w:rsidRPr="001F6849">
        <w:rPr>
          <w:lang w:eastAsia="cs-CZ"/>
        </w:rPr>
        <w:t xml:space="preserve"> 2</w:t>
      </w:r>
      <w:r w:rsidR="004C6D06" w:rsidRPr="001F6849">
        <w:rPr>
          <w:lang w:eastAsia="cs-CZ"/>
        </w:rPr>
        <w:t xml:space="preserve"> – škola/doma</w:t>
      </w:r>
    </w:p>
    <w:p w14:paraId="517E0424" w14:textId="6E50124B" w:rsidR="00FD5A58" w:rsidRPr="001F6849" w:rsidRDefault="00FD5A58" w:rsidP="00F617A7">
      <w:pPr>
        <w:pStyle w:val="ListParagraph"/>
        <w:numPr>
          <w:ilvl w:val="1"/>
          <w:numId w:val="21"/>
        </w:numPr>
        <w:rPr>
          <w:lang w:eastAsia="cs-CZ"/>
        </w:rPr>
      </w:pPr>
      <w:proofErr w:type="spellStart"/>
      <w:r w:rsidRPr="001F6849">
        <w:rPr>
          <w:lang w:eastAsia="cs-CZ"/>
        </w:rPr>
        <w:t>Hight</w:t>
      </w:r>
      <w:proofErr w:type="spellEnd"/>
      <w:r w:rsidRPr="001F6849">
        <w:rPr>
          <w:lang w:eastAsia="cs-CZ"/>
        </w:rPr>
        <w:t xml:space="preserve"> end – HTC </w:t>
      </w:r>
      <w:proofErr w:type="spellStart"/>
      <w:r w:rsidRPr="001F6849">
        <w:rPr>
          <w:lang w:eastAsia="cs-CZ"/>
        </w:rPr>
        <w:t>Vive</w:t>
      </w:r>
      <w:proofErr w:type="spellEnd"/>
      <w:r w:rsidR="004C6D06" w:rsidRPr="001F6849">
        <w:rPr>
          <w:lang w:eastAsia="cs-CZ"/>
        </w:rPr>
        <w:t xml:space="preserve"> </w:t>
      </w:r>
      <w:r w:rsidR="00A3391B">
        <w:rPr>
          <w:lang w:eastAsia="cs-CZ"/>
        </w:rPr>
        <w:t>–</w:t>
      </w:r>
      <w:r w:rsidR="004C6D06" w:rsidRPr="001F6849">
        <w:rPr>
          <w:lang w:eastAsia="cs-CZ"/>
        </w:rPr>
        <w:t xml:space="preserve"> škola</w:t>
      </w:r>
      <w:r w:rsidR="00A3391B">
        <w:rPr>
          <w:lang w:val="en-US" w:eastAsia="cs-CZ"/>
        </w:rPr>
        <w:t>?</w:t>
      </w:r>
    </w:p>
    <w:p w14:paraId="76442870" w14:textId="44724F11" w:rsidR="00FE29DD" w:rsidRPr="001F6849" w:rsidRDefault="00FE29DD" w:rsidP="00FE29DD">
      <w:pPr>
        <w:pStyle w:val="Heading3"/>
        <w:rPr>
          <w:lang w:eastAsia="cs-CZ"/>
        </w:rPr>
      </w:pPr>
      <w:r w:rsidRPr="001F6849">
        <w:rPr>
          <w:lang w:eastAsia="cs-CZ"/>
        </w:rPr>
        <w:t>Prohlížeče</w:t>
      </w:r>
      <w:r w:rsidR="00340495" w:rsidRPr="001F6849">
        <w:rPr>
          <w:lang w:eastAsia="cs-CZ"/>
        </w:rPr>
        <w:t xml:space="preserve"> </w:t>
      </w:r>
    </w:p>
    <w:p w14:paraId="673E5D44" w14:textId="36AFA368" w:rsidR="00FE29DD" w:rsidRPr="001F6849" w:rsidRDefault="00FE29DD" w:rsidP="00FE29DD">
      <w:pPr>
        <w:pStyle w:val="ListParagraph"/>
        <w:numPr>
          <w:ilvl w:val="0"/>
          <w:numId w:val="22"/>
        </w:numPr>
        <w:rPr>
          <w:lang w:eastAsia="cs-CZ"/>
        </w:rPr>
      </w:pPr>
      <w:proofErr w:type="spellStart"/>
      <w:r w:rsidRPr="001F6849">
        <w:rPr>
          <w:lang w:eastAsia="cs-CZ"/>
        </w:rPr>
        <w:t>Oculus</w:t>
      </w:r>
      <w:proofErr w:type="spellEnd"/>
      <w:r w:rsidRPr="001F6849">
        <w:rPr>
          <w:lang w:eastAsia="cs-CZ"/>
        </w:rPr>
        <w:t xml:space="preserve"> Browser</w:t>
      </w:r>
    </w:p>
    <w:p w14:paraId="6A7F11D1" w14:textId="1CE138AC" w:rsidR="00FE29DD" w:rsidRPr="001F6849" w:rsidRDefault="00FE29DD" w:rsidP="00FE29DD">
      <w:pPr>
        <w:pStyle w:val="ListParagraph"/>
        <w:numPr>
          <w:ilvl w:val="0"/>
          <w:numId w:val="22"/>
        </w:numPr>
        <w:rPr>
          <w:lang w:eastAsia="cs-CZ"/>
        </w:rPr>
      </w:pPr>
      <w:r w:rsidRPr="001F6849">
        <w:rPr>
          <w:lang w:eastAsia="cs-CZ"/>
        </w:rPr>
        <w:t>Chrome</w:t>
      </w:r>
    </w:p>
    <w:p w14:paraId="6AF6A5D0" w14:textId="547E602A" w:rsidR="00340495" w:rsidRPr="001F6849" w:rsidRDefault="00340495" w:rsidP="00340495">
      <w:pPr>
        <w:pStyle w:val="ListParagraph"/>
        <w:numPr>
          <w:ilvl w:val="0"/>
          <w:numId w:val="22"/>
        </w:numPr>
        <w:rPr>
          <w:lang w:eastAsia="cs-CZ"/>
        </w:rPr>
      </w:pPr>
      <w:r w:rsidRPr="001F6849">
        <w:rPr>
          <w:lang w:eastAsia="cs-CZ"/>
        </w:rPr>
        <w:t>Firefox</w:t>
      </w:r>
    </w:p>
    <w:p w14:paraId="4AB18D93" w14:textId="611872DA" w:rsidR="00340495" w:rsidRPr="001F6849" w:rsidRDefault="00340495" w:rsidP="00340495">
      <w:pPr>
        <w:pStyle w:val="ListParagraph"/>
        <w:numPr>
          <w:ilvl w:val="0"/>
          <w:numId w:val="22"/>
        </w:numPr>
        <w:rPr>
          <w:lang w:eastAsia="cs-CZ"/>
        </w:rPr>
      </w:pPr>
      <w:r w:rsidRPr="001F6849">
        <w:rPr>
          <w:lang w:eastAsia="cs-CZ"/>
        </w:rPr>
        <w:t>Samsung internet</w:t>
      </w:r>
    </w:p>
    <w:p w14:paraId="01FB060B" w14:textId="15CFCBF3" w:rsidR="00340495" w:rsidRPr="001F6849" w:rsidRDefault="00340495" w:rsidP="00340495">
      <w:pPr>
        <w:pStyle w:val="ListParagraph"/>
        <w:numPr>
          <w:ilvl w:val="0"/>
          <w:numId w:val="22"/>
        </w:numPr>
        <w:rPr>
          <w:lang w:eastAsia="cs-CZ"/>
        </w:rPr>
      </w:pPr>
      <w:r w:rsidRPr="001F6849">
        <w:rPr>
          <w:lang w:eastAsia="cs-CZ"/>
        </w:rPr>
        <w:t xml:space="preserve">Microsoft </w:t>
      </w:r>
      <w:proofErr w:type="spellStart"/>
      <w:r w:rsidRPr="001F6849">
        <w:rPr>
          <w:lang w:eastAsia="cs-CZ"/>
        </w:rPr>
        <w:t>Edge</w:t>
      </w:r>
      <w:proofErr w:type="spellEnd"/>
    </w:p>
    <w:p w14:paraId="5FCFD88E" w14:textId="03A2893D" w:rsidR="00340495" w:rsidRPr="001F6849" w:rsidRDefault="00340495" w:rsidP="00340495">
      <w:pPr>
        <w:pStyle w:val="ListParagraph"/>
        <w:numPr>
          <w:ilvl w:val="0"/>
          <w:numId w:val="22"/>
        </w:numPr>
        <w:rPr>
          <w:lang w:eastAsia="cs-CZ"/>
        </w:rPr>
      </w:pPr>
      <w:proofErr w:type="spellStart"/>
      <w:r w:rsidRPr="001F6849">
        <w:rPr>
          <w:lang w:eastAsia="cs-CZ"/>
        </w:rPr>
        <w:t>Wolvic</w:t>
      </w:r>
      <w:proofErr w:type="spellEnd"/>
      <w:r w:rsidRPr="001F6849">
        <w:rPr>
          <w:lang w:eastAsia="cs-CZ"/>
        </w:rPr>
        <w:t xml:space="preserve"> (</w:t>
      </w:r>
      <w:r w:rsidRPr="001F6849">
        <w:rPr>
          <w:i/>
          <w:iCs/>
          <w:lang w:eastAsia="cs-CZ"/>
        </w:rPr>
        <w:t>Firefox reality</w:t>
      </w:r>
      <w:r w:rsidRPr="001F6849">
        <w:rPr>
          <w:lang w:eastAsia="cs-CZ"/>
        </w:rPr>
        <w:t>)</w:t>
      </w:r>
    </w:p>
    <w:p w14:paraId="0E1DA15C" w14:textId="65005A74" w:rsidR="0014392A" w:rsidRPr="001F6849" w:rsidRDefault="009F3D5B" w:rsidP="002656D4">
      <w:pPr>
        <w:pStyle w:val="Heading2"/>
        <w:rPr>
          <w:lang w:val="cs-CZ"/>
        </w:rPr>
      </w:pPr>
      <w:r w:rsidRPr="001F6849">
        <w:rPr>
          <w:lang w:val="cs-CZ"/>
        </w:rPr>
        <w:t>Metodika</w:t>
      </w:r>
    </w:p>
    <w:p w14:paraId="2B71345D" w14:textId="4B32870F" w:rsidR="00F617A7" w:rsidRPr="00F617A7" w:rsidRDefault="004C6D06" w:rsidP="00F617A7">
      <w:pPr>
        <w:pStyle w:val="ListParagraph"/>
        <w:numPr>
          <w:ilvl w:val="0"/>
          <w:numId w:val="7"/>
        </w:numPr>
        <w:rPr>
          <w:lang w:eastAsia="cs-CZ"/>
        </w:rPr>
      </w:pPr>
      <w:r w:rsidRPr="001F6849">
        <w:rPr>
          <w:lang w:eastAsia="cs-CZ"/>
        </w:rPr>
        <w:t xml:space="preserve">Viz </w:t>
      </w:r>
      <w:r w:rsidRPr="001F6849">
        <w:rPr>
          <w:lang w:eastAsia="cs-CZ"/>
        </w:rPr>
        <w:fldChar w:fldCharType="begin"/>
      </w:r>
      <w:r w:rsidRPr="001F6849">
        <w:rPr>
          <w:lang w:eastAsia="cs-CZ"/>
        </w:rPr>
        <w:instrText xml:space="preserve"> ADDIN ZOTERO_ITEM CSL_CITATION {"citationID":"ZvBaYyJW","properties":{"formattedCitation":"(Sherman, Craig 2019)","plainCitation":"(Sherman, Craig 2019)","noteIndex":0},"citationItems":[{"id":804,"uris":["http://zotero.org/groups/4599106/items/N9AEVJFD"],"itemData":{"id":804,"type":"book","abstract":"Addresses the fundamentals of the medium of virtual reality. VR depends on the human perceptual system and thus this books addresses both the physical and psychological components of the human and how this knowledge can be used to create compelling VR experiences. This book examines the key technological components (hardware and software) for user tracking and other inputs plus visual, aural, haptic, olfactory, and gustatory displays, as wells interaction and navigation interfaces for manipulating, moving, and more--back cover","call-number":"QA76.9.H85 S52 2019","collection-title":"The Morgan Kaufmann series in computer graphics","edition":"Second edition","event-place":"Cambridge, MA","ISBN":"978-0-12-818399-1","language":"en","note":"OCLC: on1086380125","number-of-pages":"908","publisher":"Morgan Kaufmann","publisher-place":"Cambridge, MA","source":"Library of Congress ISBN","title":"Understanding virtual reality: interface, application, and design","title-short":"Understanding virtual reality","author":[{"family":"Sherman","given":"William R."},{"family":"Craig","given":"Alan B."}],"issued":{"date-parts":[["2019"]]},"citation-key":"shermanUnderstandingVirtualReality2019"}}],"schema":"https://github.com/citation-style-language/schema/raw/master/csl-citation.json"} </w:instrText>
      </w:r>
      <w:r w:rsidRPr="001F6849">
        <w:rPr>
          <w:lang w:eastAsia="cs-CZ"/>
        </w:rPr>
        <w:fldChar w:fldCharType="separate"/>
      </w:r>
      <w:r w:rsidRPr="001F6849">
        <w:t>(Sherman, Craig 2019)</w:t>
      </w:r>
      <w:r w:rsidRPr="001F6849">
        <w:rPr>
          <w:lang w:eastAsia="cs-CZ"/>
        </w:rPr>
        <w:fldChar w:fldCharType="end"/>
      </w:r>
    </w:p>
    <w:p w14:paraId="55CC80BA" w14:textId="596973B3" w:rsidR="00054069" w:rsidRPr="001F6849" w:rsidRDefault="00054069" w:rsidP="004C6D06">
      <w:pPr>
        <w:pStyle w:val="Heading3"/>
      </w:pPr>
      <w:r w:rsidRPr="001F6849">
        <w:t>Návrh</w:t>
      </w:r>
    </w:p>
    <w:p w14:paraId="6C7C4CAC" w14:textId="21CE9146" w:rsidR="00054069" w:rsidRDefault="00054069" w:rsidP="00054069">
      <w:pPr>
        <w:pStyle w:val="Normlnprvnodsazen"/>
        <w:ind w:firstLine="0"/>
      </w:pPr>
      <w:r w:rsidRPr="001F6849">
        <w:fldChar w:fldCharType="begin"/>
      </w:r>
      <w:r w:rsidR="00FE5E44">
        <w:instrText xml:space="preserve"> ADDIN ZOTERO_ITEM CSL_CITATION {"citationID":"cYRPxs8U","properties":{"formattedCitation":"(Coltekin et al. 2020)","plainCitation":"(Coltekin et al. 2020)","noteIndex":0},"citationItems":[{"id":"wUJ3dlIS/Sl3ToWUd","uris":["http://zotero.org/groups/4599106/items/F54Y7ICM"],"itemData":{"id":1274,"type":"article-journal","abstract":"This manuscript identifies and documents unsolved problems and research challenges in the extended reality (XR) domain (i.e., virtual (VR), augmented (AR), and mixed reality (MR)). The manuscript is structured to include technology, design, and human factor perspectives. The text is visualization/display-focused, that is, other modalities such as audio, haptic, smell, and touch, while important for XR, are beyond the scope of this paper. We further narrow our focus to mainly geospatial research, with necessary deviations to other domains where these technologies are widely researched. The main objective of the study is to provide an overview of broader research challenges and directions in XR, especially in spatial sciences. Aside from the research challenges identified based on a comprehensive literature review, we provide case studies with original results from our own studies in each section as examples to demonstrate the relevance of the challenges in the current research. We believe that this paper will be of relevance to anyone who has scientific interest in extended reality, and/or uses these systems in their research.","container-title":"International Journal of Geo-Information","DOI":"10.3390/ijgi9070439","journalAbbreviation":"International Journal of Geo-Information","source":"ResearchGate","title":"Extended Reality in Spatial Sciences: A Review of Research Challenges and Future Directions","title-short":"Extended Reality in Spatial Sciences","volume":"9","author":[{"family":"Coltekin","given":"Arzu"},{"family":"Lochhead","given":"Ian"},{"family":"Madden","given":"Marguerite"},{"family":"Christophe","given":"Sidonie"},{"family":"Devaux","given":"Alexandre"},{"family":"Pettit","given":"Christopher"},{"family":"Lock","given":"Oliver"},{"family":"Shukla","given":"Shashwat"},{"family":"Herman","given":"Lukáš"},{"family":"Stachoň","given":"Zdeněk"},{"family":"Kubicek","given":"Petr"},{"family":"Snopková","given":"Dajana"},{"family":"Bernardes","given":"Sergio"},{"family":"Hedley","given":"Nicholas"}],"issued":{"date-parts":[["2020",7,15]]},"citation-key":"coltekinExtendedRealitySpatial2020a"}}],"schema":"https://github.com/citation-style-language/schema/raw/master/csl-citation.json"} </w:instrText>
      </w:r>
      <w:r w:rsidRPr="001F6849">
        <w:fldChar w:fldCharType="separate"/>
      </w:r>
      <w:r w:rsidR="00C05E88" w:rsidRPr="001F6849">
        <w:t>(Coltekin et al. 2020)</w:t>
      </w:r>
      <w:r w:rsidRPr="001F6849">
        <w:fldChar w:fldCharType="end"/>
      </w:r>
      <w:r w:rsidRPr="001F6849">
        <w:t xml:space="preserve"> dělí přístupy k návrhu XR na </w:t>
      </w:r>
      <w:proofErr w:type="spellStart"/>
      <w:r w:rsidRPr="001F6849">
        <w:rPr>
          <w:i/>
          <w:iCs/>
        </w:rPr>
        <w:t>visualisation</w:t>
      </w:r>
      <w:proofErr w:type="spellEnd"/>
      <w:r w:rsidRPr="001F6849">
        <w:rPr>
          <w:i/>
          <w:iCs/>
        </w:rPr>
        <w:t xml:space="preserve"> design</w:t>
      </w:r>
      <w:r w:rsidRPr="001F6849">
        <w:t xml:space="preserve"> a </w:t>
      </w:r>
      <w:proofErr w:type="spellStart"/>
      <w:r w:rsidRPr="001F6849">
        <w:rPr>
          <w:i/>
          <w:iCs/>
        </w:rPr>
        <w:t>interaction</w:t>
      </w:r>
      <w:proofErr w:type="spellEnd"/>
      <w:r w:rsidRPr="001F6849">
        <w:rPr>
          <w:i/>
          <w:iCs/>
        </w:rPr>
        <w:t xml:space="preserve"> design.</w:t>
      </w:r>
      <w:r w:rsidR="00783575" w:rsidRPr="001F6849">
        <w:t xml:space="preserve"> </w:t>
      </w:r>
    </w:p>
    <w:p w14:paraId="3AE3FD16" w14:textId="577A1554" w:rsidR="001D0D02" w:rsidRDefault="00DC2D7C" w:rsidP="00B825BE">
      <w:pPr>
        <w:pStyle w:val="Normlnprvnodsazen"/>
        <w:ind w:firstLine="0"/>
      </w:pPr>
      <w:r>
        <w:t xml:space="preserve">Návrh vizualizace spočívá v přípravě dat a jejich zobrazení v </w:t>
      </w:r>
      <w:r w:rsidR="00B825BE">
        <w:t>rámci virtuálního</w:t>
      </w:r>
      <w:r>
        <w:t xml:space="preserve"> prostředí. </w:t>
      </w:r>
      <w:proofErr w:type="spellStart"/>
      <w:r>
        <w:t>Interaction</w:t>
      </w:r>
      <w:proofErr w:type="spellEnd"/>
      <w:r>
        <w:t xml:space="preserve"> design je pak návrh toho jaké interakční možnosti bude uživatel mít. </w:t>
      </w:r>
    </w:p>
    <w:p w14:paraId="6E12C76E" w14:textId="550B8007" w:rsidR="00DC2D7C" w:rsidRDefault="00DC2D7C" w:rsidP="00DC2D7C">
      <w:pPr>
        <w:pStyle w:val="Malnadpis"/>
      </w:pPr>
      <w:r>
        <w:lastRenderedPageBreak/>
        <w:t>Co zobrazit</w:t>
      </w:r>
    </w:p>
    <w:p w14:paraId="72331AC5" w14:textId="2D96E590" w:rsidR="009364A3" w:rsidRPr="009364A3" w:rsidRDefault="00A3391B" w:rsidP="009364A3">
      <w:proofErr w:type="gramStart"/>
      <w:r>
        <w:t>Data</w:t>
      </w:r>
      <w:proofErr w:type="gramEnd"/>
      <w:r>
        <w:t xml:space="preserve"> která mají 3. rozměr – výšku.</w:t>
      </w:r>
      <w:r w:rsidR="003021CD">
        <w:t xml:space="preserve"> Zmenšené modely. 1:1 není vhodné</w:t>
      </w:r>
    </w:p>
    <w:p w14:paraId="42101811" w14:textId="4E9C1A90" w:rsidR="00DC2D7C" w:rsidRDefault="00DC2D7C" w:rsidP="00DC2D7C">
      <w:pPr>
        <w:pStyle w:val="Malnadpis"/>
      </w:pPr>
      <w:r>
        <w:t>Topografické mapy</w:t>
      </w:r>
      <w:r w:rsidR="00A3391B">
        <w:t xml:space="preserve"> </w:t>
      </w:r>
    </w:p>
    <w:p w14:paraId="606BDA03" w14:textId="573DA228" w:rsidR="00A3391B" w:rsidRPr="00EC522E" w:rsidRDefault="00EC522E" w:rsidP="00DC2D7C">
      <w:pPr>
        <w:pStyle w:val="Malnadpis"/>
        <w:rPr>
          <w:b w:val="0"/>
          <w:bCs/>
        </w:rPr>
      </w:pPr>
      <w:r w:rsidRPr="00EC522E">
        <w:rPr>
          <w:b w:val="0"/>
          <w:bCs/>
        </w:rPr>
        <w:t>Terén, budovy</w:t>
      </w:r>
    </w:p>
    <w:p w14:paraId="2E538C11" w14:textId="74BFA1CE" w:rsidR="00B36706" w:rsidRDefault="00DC2D7C" w:rsidP="00DC2D7C">
      <w:pPr>
        <w:pStyle w:val="Malnadpis"/>
      </w:pPr>
      <w:r>
        <w:t>Tematické mapy</w:t>
      </w:r>
    </w:p>
    <w:p w14:paraId="1DB39926" w14:textId="0E804304" w:rsidR="00EC522E" w:rsidRDefault="00EC522E" w:rsidP="00DC2D7C">
      <w:pPr>
        <w:pStyle w:val="Malnadpis"/>
        <w:rPr>
          <w:b w:val="0"/>
          <w:bCs/>
        </w:rPr>
      </w:pPr>
      <w:r>
        <w:rPr>
          <w:b w:val="0"/>
          <w:bCs/>
        </w:rPr>
        <w:t>Zobrazení atributu pomocí výšky</w:t>
      </w:r>
    </w:p>
    <w:p w14:paraId="7A19ABE3" w14:textId="44EE4E84" w:rsidR="00EC522E" w:rsidRDefault="00EC522E" w:rsidP="00EC522E">
      <w:pPr>
        <w:pStyle w:val="Malnadpis"/>
        <w:numPr>
          <w:ilvl w:val="0"/>
          <w:numId w:val="26"/>
        </w:numPr>
        <w:rPr>
          <w:b w:val="0"/>
          <w:bCs/>
        </w:rPr>
      </w:pPr>
      <w:proofErr w:type="spellStart"/>
      <w:r>
        <w:rPr>
          <w:b w:val="0"/>
          <w:bCs/>
        </w:rPr>
        <w:t>Grid</w:t>
      </w:r>
      <w:proofErr w:type="spellEnd"/>
      <w:r>
        <w:rPr>
          <w:b w:val="0"/>
          <w:bCs/>
        </w:rPr>
        <w:t xml:space="preserve"> </w:t>
      </w:r>
    </w:p>
    <w:p w14:paraId="1040A58A" w14:textId="02B173E8" w:rsidR="00EC522E" w:rsidRPr="006266A9" w:rsidRDefault="006266A9" w:rsidP="00EC522E">
      <w:pPr>
        <w:pStyle w:val="Malnadpis"/>
        <w:numPr>
          <w:ilvl w:val="0"/>
          <w:numId w:val="26"/>
        </w:numPr>
        <w:rPr>
          <w:b w:val="0"/>
          <w:bCs/>
        </w:rPr>
      </w:pPr>
      <w:r>
        <w:rPr>
          <w:b w:val="0"/>
          <w:bCs/>
        </w:rPr>
        <w:t>Hluk</w:t>
      </w:r>
      <w:r>
        <w:rPr>
          <w:b w:val="0"/>
          <w:bCs/>
          <w:lang w:val="en-US"/>
        </w:rPr>
        <w:t>?</w:t>
      </w:r>
    </w:p>
    <w:p w14:paraId="716C5FBF" w14:textId="285E3A2C" w:rsidR="006266A9" w:rsidRDefault="006266A9" w:rsidP="00EC522E">
      <w:pPr>
        <w:pStyle w:val="Malnadpis"/>
        <w:numPr>
          <w:ilvl w:val="0"/>
          <w:numId w:val="26"/>
        </w:numPr>
        <w:rPr>
          <w:b w:val="0"/>
          <w:bCs/>
        </w:rPr>
      </w:pPr>
      <w:proofErr w:type="spellStart"/>
      <w:r>
        <w:rPr>
          <w:b w:val="0"/>
          <w:bCs/>
          <w:lang w:val="en-US"/>
        </w:rPr>
        <w:t>Volumentrick</w:t>
      </w:r>
      <w:proofErr w:type="spellEnd"/>
      <w:r>
        <w:rPr>
          <w:b w:val="0"/>
          <w:bCs/>
        </w:rPr>
        <w:t xml:space="preserve">é </w:t>
      </w:r>
      <w:proofErr w:type="spellStart"/>
      <w:r>
        <w:rPr>
          <w:b w:val="0"/>
          <w:bCs/>
        </w:rPr>
        <w:t>heatmapy</w:t>
      </w:r>
      <w:proofErr w:type="spellEnd"/>
      <w:r>
        <w:rPr>
          <w:b w:val="0"/>
          <w:bCs/>
        </w:rPr>
        <w:t xml:space="preserve"> – četnosti</w:t>
      </w:r>
    </w:p>
    <w:p w14:paraId="5FD3FF50" w14:textId="170F746A" w:rsidR="006266A9" w:rsidRDefault="006266A9" w:rsidP="00EC522E">
      <w:pPr>
        <w:pStyle w:val="Malnadpis"/>
        <w:numPr>
          <w:ilvl w:val="0"/>
          <w:numId w:val="26"/>
        </w:numPr>
        <w:rPr>
          <w:b w:val="0"/>
          <w:bCs/>
        </w:rPr>
      </w:pPr>
      <w:r>
        <w:rPr>
          <w:b w:val="0"/>
          <w:bCs/>
        </w:rPr>
        <w:t>Výbuch bomb – polokoule dosahu</w:t>
      </w:r>
    </w:p>
    <w:p w14:paraId="45C02475" w14:textId="51BC8D01" w:rsidR="006266A9" w:rsidRPr="00EC522E" w:rsidRDefault="006266A9" w:rsidP="00EC522E">
      <w:pPr>
        <w:pStyle w:val="Malnadpis"/>
        <w:numPr>
          <w:ilvl w:val="0"/>
          <w:numId w:val="26"/>
        </w:numPr>
        <w:rPr>
          <w:b w:val="0"/>
          <w:bCs/>
        </w:rPr>
      </w:pPr>
      <w:proofErr w:type="spellStart"/>
      <w:proofErr w:type="gramStart"/>
      <w:r>
        <w:rPr>
          <w:b w:val="0"/>
          <w:bCs/>
        </w:rPr>
        <w:t>Doejzd</w:t>
      </w:r>
      <w:proofErr w:type="spellEnd"/>
      <w:r>
        <w:rPr>
          <w:b w:val="0"/>
          <w:bCs/>
          <w:lang w:val="en-US"/>
        </w:rPr>
        <w:t xml:space="preserve"> ?</w:t>
      </w:r>
      <w:proofErr w:type="gramEnd"/>
      <w:r>
        <w:rPr>
          <w:b w:val="0"/>
          <w:bCs/>
          <w:lang w:val="en-US"/>
        </w:rPr>
        <w:t xml:space="preserve"> </w:t>
      </w:r>
    </w:p>
    <w:p w14:paraId="3914F844" w14:textId="7035AC68" w:rsidR="00B36706" w:rsidRDefault="00B36706" w:rsidP="00B36706">
      <w:pPr>
        <w:pStyle w:val="Malnadpis"/>
      </w:pPr>
      <w:proofErr w:type="spellStart"/>
      <w:r w:rsidRPr="00B36706">
        <w:t>Interaction</w:t>
      </w:r>
      <w:proofErr w:type="spellEnd"/>
      <w:r w:rsidRPr="00B36706">
        <w:t xml:space="preserve"> design</w:t>
      </w:r>
    </w:p>
    <w:p w14:paraId="04CC43ED" w14:textId="4B04F76D" w:rsidR="00B36706" w:rsidRDefault="00B36706" w:rsidP="00B36706">
      <w:r w:rsidRPr="00EF3020">
        <w:rPr>
          <w:highlight w:val="yellow"/>
        </w:rPr>
        <w:t>Nutné jasně definovat jaké možnosti interakce ve VP uživatel má na základě sledovaného účelu / úkolu VP. Pokud jsou cílovým zařízením 3DOF i 6DOF možnosti, je nutné prostředí navrhnout tak, aby všichni měli přístup k úplnému obsahu. Je tedy nutné implementovat způsob pohybu a interakce pro 3DOF zařízení. …</w:t>
      </w:r>
    </w:p>
    <w:p w14:paraId="74556A81" w14:textId="68816F31" w:rsidR="006266A9" w:rsidRDefault="006266A9" w:rsidP="006266A9">
      <w:pPr>
        <w:pStyle w:val="Normlnprvnodsazen"/>
        <w:ind w:firstLine="0"/>
        <w:rPr>
          <w:lang w:eastAsia="en-US"/>
        </w:rPr>
      </w:pPr>
      <w:r>
        <w:rPr>
          <w:lang w:eastAsia="en-US"/>
        </w:rPr>
        <w:t xml:space="preserve">Primárně pohyb kolem dat. Když to stihnu tak i </w:t>
      </w:r>
      <w:proofErr w:type="spellStart"/>
      <w:r>
        <w:rPr>
          <w:lang w:eastAsia="en-US"/>
        </w:rPr>
        <w:t>itnerakce</w:t>
      </w:r>
      <w:proofErr w:type="spellEnd"/>
      <w:r>
        <w:rPr>
          <w:lang w:eastAsia="en-US"/>
        </w:rPr>
        <w:t xml:space="preserve"> na </w:t>
      </w:r>
      <w:proofErr w:type="spellStart"/>
      <w:r>
        <w:rPr>
          <w:lang w:eastAsia="en-US"/>
        </w:rPr>
        <w:t>button</w:t>
      </w:r>
      <w:proofErr w:type="spellEnd"/>
      <w:r>
        <w:rPr>
          <w:lang w:eastAsia="en-US"/>
        </w:rPr>
        <w:t xml:space="preserve">. Např. </w:t>
      </w:r>
      <w:proofErr w:type="spellStart"/>
      <w:r>
        <w:rPr>
          <w:lang w:eastAsia="en-US"/>
        </w:rPr>
        <w:t>scale</w:t>
      </w:r>
      <w:proofErr w:type="spellEnd"/>
      <w:r>
        <w:rPr>
          <w:lang w:eastAsia="en-US"/>
        </w:rPr>
        <w:t xml:space="preserve"> v Z na základě </w:t>
      </w:r>
      <w:proofErr w:type="spellStart"/>
      <w:r>
        <w:rPr>
          <w:lang w:eastAsia="en-US"/>
        </w:rPr>
        <w:t>buttonu</w:t>
      </w:r>
      <w:proofErr w:type="spellEnd"/>
      <w:r>
        <w:rPr>
          <w:lang w:eastAsia="en-US"/>
        </w:rPr>
        <w:t xml:space="preserve">. </w:t>
      </w:r>
    </w:p>
    <w:p w14:paraId="29D023CA" w14:textId="77777777" w:rsidR="009251D2" w:rsidRDefault="009251D2" w:rsidP="009251D2">
      <w:pPr>
        <w:pStyle w:val="Heading2"/>
      </w:pPr>
      <w:r>
        <w:t>Data</w:t>
      </w:r>
    </w:p>
    <w:p w14:paraId="234933F4" w14:textId="7853A205" w:rsidR="009251D2" w:rsidRDefault="009251D2" w:rsidP="009251D2">
      <w:pPr>
        <w:rPr>
          <w:lang w:eastAsia="cs-CZ"/>
        </w:rPr>
      </w:pPr>
      <w:r w:rsidRPr="009251D2">
        <w:rPr>
          <w:lang w:eastAsia="cs-CZ"/>
        </w:rPr>
        <w:t xml:space="preserve">Jak již bylo nastíněno v kapitole </w:t>
      </w:r>
      <w:r w:rsidRPr="009251D2">
        <w:rPr>
          <w:highlight w:val="yellow"/>
          <w:lang w:eastAsia="cs-CZ"/>
        </w:rPr>
        <w:t>Problém měřítka</w:t>
      </w:r>
      <w:r w:rsidRPr="009251D2">
        <w:rPr>
          <w:lang w:eastAsia="cs-CZ"/>
        </w:rPr>
        <w:t>. Hlavním rozdělením, které je možné použít je dělení na statická a dynamická data (</w:t>
      </w:r>
      <w:proofErr w:type="spellStart"/>
      <w:r w:rsidRPr="009251D2">
        <w:rPr>
          <w:lang w:eastAsia="cs-CZ"/>
        </w:rPr>
        <w:t>isntancovaná</w:t>
      </w:r>
      <w:proofErr w:type="spellEnd"/>
      <w:r w:rsidRPr="009251D2">
        <w:rPr>
          <w:lang w:eastAsia="cs-CZ"/>
        </w:rPr>
        <w:t xml:space="preserve">) z pohledu načítání do scény na základě toho co uživatel vidí a v jaké je blízkosti k datům ve </w:t>
      </w:r>
      <w:proofErr w:type="spellStart"/>
      <w:r w:rsidRPr="009251D2">
        <w:rPr>
          <w:lang w:eastAsia="cs-CZ"/>
        </w:rPr>
        <w:t>virutálním</w:t>
      </w:r>
      <w:proofErr w:type="spellEnd"/>
      <w:r w:rsidRPr="009251D2">
        <w:rPr>
          <w:lang w:eastAsia="cs-CZ"/>
        </w:rPr>
        <w:t xml:space="preserve"> prostoru. Z</w:t>
      </w:r>
      <w:r>
        <w:rPr>
          <w:lang w:eastAsia="cs-CZ"/>
        </w:rPr>
        <w:t> </w:t>
      </w:r>
      <w:r w:rsidRPr="009251D2">
        <w:rPr>
          <w:lang w:eastAsia="cs-CZ"/>
        </w:rPr>
        <w:t>důvodu</w:t>
      </w:r>
      <w:r>
        <w:rPr>
          <w:lang w:eastAsia="cs-CZ"/>
        </w:rPr>
        <w:t xml:space="preserve"> komplexity vývoje aplikace a malé dostupnosti </w:t>
      </w:r>
      <w:proofErr w:type="spellStart"/>
      <w:r>
        <w:rPr>
          <w:lang w:eastAsia="cs-CZ"/>
        </w:rPr>
        <w:t>instacovaných</w:t>
      </w:r>
      <w:proofErr w:type="spellEnd"/>
      <w:r>
        <w:rPr>
          <w:lang w:eastAsia="cs-CZ"/>
        </w:rPr>
        <w:t xml:space="preserve"> dat se tato práce zaměřuje primárně na způsoby vizualizace statických dat. Tedy dat načtených při iniciální návštěvě webové aplikace. Je tedy nutné brát v potaz limitace na velikost dat. </w:t>
      </w:r>
      <w:r w:rsidR="00075E05">
        <w:rPr>
          <w:lang w:eastAsia="cs-CZ"/>
        </w:rPr>
        <w:t xml:space="preserve">Způsob konvertování statických dat do příslušného formátu ve vhodné velikosti vyžaduje použití řady softwarových řešení, což samo o sobě přináší míru komplexity v podobě kompatibility mezi danými řešeními. Následující kapitola se </w:t>
      </w:r>
      <w:proofErr w:type="gramStart"/>
      <w:r w:rsidR="00075E05">
        <w:rPr>
          <w:lang w:eastAsia="cs-CZ"/>
        </w:rPr>
        <w:t>snaží</w:t>
      </w:r>
      <w:proofErr w:type="gramEnd"/>
      <w:r w:rsidR="00075E05">
        <w:rPr>
          <w:lang w:eastAsia="cs-CZ"/>
        </w:rPr>
        <w:t xml:space="preserve"> zobecnit tyto postupy a identifikovat a vyřešit případy snížené kompatibility.</w:t>
      </w:r>
    </w:p>
    <w:p w14:paraId="2B98F030" w14:textId="25432793" w:rsidR="001E00CB" w:rsidRDefault="009251D2" w:rsidP="001E00CB">
      <w:pPr>
        <w:pStyle w:val="Normlnprvnodsazen"/>
      </w:pPr>
      <w:r>
        <w:t xml:space="preserve">Geografická data jsou tradičně zobrazována skrze Topografické a Tematické mapy. Tedy vizualizace obecné geografické situace v území a zobrazení nějakého vybraného jevu na zjednodušeném geografickém podkladu, tak aby bylo jednoznačně možné identifikovat polohu zobrazeného jevu v prostoru. V případě </w:t>
      </w:r>
      <w:proofErr w:type="gramStart"/>
      <w:r>
        <w:t>3D</w:t>
      </w:r>
      <w:proofErr w:type="gramEnd"/>
      <w:r>
        <w:t xml:space="preserve"> map je běžné zobrazovat geografické jevy které mají absolutní či relativní výškovou složku. V případě tematických map je pak možné </w:t>
      </w:r>
      <w:proofErr w:type="gramStart"/>
      <w:r>
        <w:t>3tí</w:t>
      </w:r>
      <w:proofErr w:type="gramEnd"/>
      <w:r>
        <w:t xml:space="preserve"> rozměr mapovat na zobrazení zvoleného atributu. S touto definicí je tedy možné určit základní kategorie dat, které dává smysl zobrazovat ve virtuálních prostředích.</w:t>
      </w:r>
      <w:r w:rsidR="00C150AE">
        <w:t xml:space="preserve"> </w:t>
      </w:r>
      <w:r w:rsidR="00C150AE" w:rsidRPr="00C150AE">
        <w:rPr>
          <w:highlight w:val="yellow"/>
        </w:rPr>
        <w:t>Následující rozdělení je sémantické, následně pak dle geometrie.</w:t>
      </w:r>
      <w:r w:rsidR="00C150AE">
        <w:t xml:space="preserve"> Ve VP prostředích je možné a zároveň i vhodné vizualizovat prvky jak skrze </w:t>
      </w:r>
      <w:proofErr w:type="gramStart"/>
      <w:r w:rsidR="00C150AE">
        <w:t>3D</w:t>
      </w:r>
      <w:proofErr w:type="gramEnd"/>
      <w:r w:rsidR="00C150AE">
        <w:t xml:space="preserve"> vizualizaci tak pomocí 2D skrze textury. </w:t>
      </w:r>
      <w:r w:rsidR="00444F18">
        <w:t xml:space="preserve">Specifika přípravy těchto dat jsou </w:t>
      </w:r>
      <w:proofErr w:type="gramStart"/>
      <w:r w:rsidR="00444F18">
        <w:t>popsány</w:t>
      </w:r>
      <w:proofErr w:type="gramEnd"/>
      <w:r w:rsidR="00444F18">
        <w:t xml:space="preserve"> v separátních kapitolách. </w:t>
      </w:r>
    </w:p>
    <w:p w14:paraId="0D03B961" w14:textId="70492165" w:rsidR="001E00CB" w:rsidRPr="001E00CB" w:rsidRDefault="001E00CB" w:rsidP="001E00CB">
      <w:pPr>
        <w:pStyle w:val="Normlnprvnodsazen"/>
        <w:rPr>
          <w:lang w:val="en-US"/>
        </w:rPr>
      </w:pPr>
      <w:r w:rsidRPr="004B2AB3">
        <w:rPr>
          <w:highlight w:val="yellow"/>
          <w:lang w:val="en-US"/>
        </w:rPr>
        <w:t xml:space="preserve"># </w:t>
      </w:r>
      <w:proofErr w:type="spellStart"/>
      <w:r w:rsidRPr="004B2AB3">
        <w:rPr>
          <w:highlight w:val="yellow"/>
          <w:lang w:val="en-US"/>
        </w:rPr>
        <w:t>todo</w:t>
      </w:r>
      <w:proofErr w:type="spellEnd"/>
      <w:r w:rsidRPr="004B2AB3">
        <w:rPr>
          <w:highlight w:val="yellow"/>
          <w:lang w:val="en-US"/>
        </w:rPr>
        <w:t xml:space="preserve"> </w:t>
      </w:r>
      <w:proofErr w:type="spellStart"/>
      <w:r w:rsidRPr="004B2AB3">
        <w:rPr>
          <w:highlight w:val="yellow"/>
          <w:lang w:val="en-US"/>
        </w:rPr>
        <w:t>tabulka</w:t>
      </w:r>
      <w:proofErr w:type="spellEnd"/>
    </w:p>
    <w:p w14:paraId="51ADCD46" w14:textId="55C5F0C9" w:rsidR="00C150AE" w:rsidRPr="00C150AE" w:rsidRDefault="00C150AE" w:rsidP="00C150AE">
      <w:pPr>
        <w:pStyle w:val="Normlnprvnodsazen"/>
        <w:numPr>
          <w:ilvl w:val="0"/>
          <w:numId w:val="7"/>
        </w:numPr>
        <w:rPr>
          <w:b/>
          <w:bCs/>
        </w:rPr>
      </w:pPr>
      <w:r w:rsidRPr="00C150AE">
        <w:rPr>
          <w:b/>
          <w:bCs/>
        </w:rPr>
        <w:t>Terén</w:t>
      </w:r>
      <w:r>
        <w:t xml:space="preserve"> </w:t>
      </w:r>
    </w:p>
    <w:p w14:paraId="2864E453" w14:textId="43B95A91" w:rsidR="00C150AE" w:rsidRPr="00C150AE" w:rsidRDefault="00C150AE" w:rsidP="00C150AE">
      <w:pPr>
        <w:pStyle w:val="Normlnprvnodsazen"/>
        <w:numPr>
          <w:ilvl w:val="1"/>
          <w:numId w:val="7"/>
        </w:numPr>
        <w:rPr>
          <w:b/>
          <w:bCs/>
        </w:rPr>
      </w:pPr>
      <w:proofErr w:type="gramStart"/>
      <w:r>
        <w:lastRenderedPageBreak/>
        <w:t>2D</w:t>
      </w:r>
      <w:proofErr w:type="gramEnd"/>
      <w:r>
        <w:t xml:space="preserve"> – Vrstevnice, Škály, Hypsometrie</w:t>
      </w:r>
      <w:r>
        <w:rPr>
          <w:b/>
          <w:bCs/>
        </w:rPr>
        <w:t xml:space="preserve"> </w:t>
      </w:r>
      <w:r>
        <w:t>– texturovaná rastrová popř. vektorová data</w:t>
      </w:r>
    </w:p>
    <w:p w14:paraId="4279C970" w14:textId="7DD68F67" w:rsidR="00C150AE" w:rsidRPr="00C150AE" w:rsidRDefault="00C150AE" w:rsidP="00C150AE">
      <w:pPr>
        <w:pStyle w:val="Normlnprvnodsazen"/>
        <w:numPr>
          <w:ilvl w:val="1"/>
          <w:numId w:val="7"/>
        </w:numPr>
        <w:rPr>
          <w:b/>
          <w:bCs/>
        </w:rPr>
      </w:pPr>
      <w:proofErr w:type="gramStart"/>
      <w:r>
        <w:t>3D</w:t>
      </w:r>
      <w:proofErr w:type="gramEnd"/>
      <w:r>
        <w:t xml:space="preserve"> – Povrch jakožto nepravidelná </w:t>
      </w:r>
      <w:r w:rsidR="00444F18">
        <w:t>trojúhelníková</w:t>
      </w:r>
      <w:r>
        <w:t xml:space="preserve"> síť (</w:t>
      </w:r>
      <w:proofErr w:type="spellStart"/>
      <w:r>
        <w:t>mesh</w:t>
      </w:r>
      <w:proofErr w:type="spellEnd"/>
      <w:r>
        <w:t>)</w:t>
      </w:r>
    </w:p>
    <w:p w14:paraId="4E0E5B74" w14:textId="5314E98B" w:rsidR="00C150AE" w:rsidRDefault="00C150AE" w:rsidP="00C150AE">
      <w:pPr>
        <w:pStyle w:val="Normlnprvnodsazen"/>
        <w:numPr>
          <w:ilvl w:val="0"/>
          <w:numId w:val="7"/>
        </w:numPr>
        <w:rPr>
          <w:b/>
          <w:bCs/>
        </w:rPr>
      </w:pPr>
      <w:r w:rsidRPr="00C150AE">
        <w:rPr>
          <w:b/>
          <w:bCs/>
        </w:rPr>
        <w:t>Geografické objekty</w:t>
      </w:r>
    </w:p>
    <w:p w14:paraId="7BFB14FC" w14:textId="687ED7E0" w:rsidR="00444F18" w:rsidRPr="00444F18" w:rsidRDefault="001D07D3" w:rsidP="00444F18">
      <w:pPr>
        <w:pStyle w:val="Normlnprvnodsazen"/>
        <w:numPr>
          <w:ilvl w:val="1"/>
          <w:numId w:val="7"/>
        </w:numPr>
        <w:rPr>
          <w:b/>
          <w:bCs/>
        </w:rPr>
      </w:pPr>
      <w:proofErr w:type="gramStart"/>
      <w:r>
        <w:t>2</w:t>
      </w:r>
      <w:r w:rsidR="00444F18" w:rsidRPr="00444F18">
        <w:t>D</w:t>
      </w:r>
      <w:proofErr w:type="gramEnd"/>
      <w:r w:rsidR="00444F18">
        <w:rPr>
          <w:b/>
          <w:bCs/>
        </w:rPr>
        <w:t xml:space="preserve"> – </w:t>
      </w:r>
      <w:r w:rsidR="00444F18" w:rsidRPr="00444F18">
        <w:t>Místa zájmu, Doprava, Plochy</w:t>
      </w:r>
      <w:r w:rsidR="00444F18">
        <w:rPr>
          <w:b/>
          <w:bCs/>
        </w:rPr>
        <w:t xml:space="preserve"> - </w:t>
      </w:r>
      <w:r w:rsidR="00444F18">
        <w:t>Body, Linie, Polygony skrze rastrovou texturu popř. vektorová data</w:t>
      </w:r>
    </w:p>
    <w:p w14:paraId="792E4A79" w14:textId="2D0A0AB2" w:rsidR="00444F18" w:rsidRPr="001D07D3" w:rsidRDefault="001D07D3" w:rsidP="00444F18">
      <w:pPr>
        <w:pStyle w:val="Normlnprvnodsazen"/>
        <w:numPr>
          <w:ilvl w:val="1"/>
          <w:numId w:val="7"/>
        </w:numPr>
      </w:pPr>
      <w:r w:rsidRPr="001D07D3">
        <w:t>3</w:t>
      </w:r>
      <w:proofErr w:type="gramStart"/>
      <w:r w:rsidRPr="001D07D3">
        <w:t xml:space="preserve">D  </w:t>
      </w:r>
      <w:r>
        <w:t>-</w:t>
      </w:r>
      <w:proofErr w:type="gramEnd"/>
      <w:r>
        <w:t xml:space="preserve"> Budovy, 3D symboly - </w:t>
      </w:r>
      <w:proofErr w:type="spellStart"/>
      <w:r>
        <w:t>mesh</w:t>
      </w:r>
      <w:proofErr w:type="spellEnd"/>
      <w:r>
        <w:t xml:space="preserve"> </w:t>
      </w:r>
    </w:p>
    <w:p w14:paraId="12A0CEAB" w14:textId="47FD8B96" w:rsidR="001D07D3" w:rsidRDefault="00C150AE" w:rsidP="00744951">
      <w:pPr>
        <w:pStyle w:val="Normlnprvnodsazen"/>
        <w:numPr>
          <w:ilvl w:val="0"/>
          <w:numId w:val="7"/>
        </w:numPr>
        <w:rPr>
          <w:b/>
          <w:bCs/>
        </w:rPr>
      </w:pPr>
      <w:r>
        <w:rPr>
          <w:b/>
          <w:bCs/>
        </w:rPr>
        <w:t xml:space="preserve">Tematická data. </w:t>
      </w:r>
    </w:p>
    <w:p w14:paraId="1D9FD201" w14:textId="56310743" w:rsidR="00744951" w:rsidRDefault="00744951" w:rsidP="00744951">
      <w:pPr>
        <w:pStyle w:val="Normlnprvnodsazen"/>
        <w:numPr>
          <w:ilvl w:val="1"/>
          <w:numId w:val="7"/>
        </w:numPr>
      </w:pPr>
      <w:proofErr w:type="gramStart"/>
      <w:r w:rsidRPr="00744951">
        <w:t>2D</w:t>
      </w:r>
      <w:proofErr w:type="gramEnd"/>
      <w:r w:rsidRPr="00744951">
        <w:t xml:space="preserve"> –</w:t>
      </w:r>
      <w:r>
        <w:t xml:space="preserve"> Tradiční kartografické metody vizualizace – Body, Linie, Polygony – do VP skrze bitmap texturu popř. 2D vektorová data</w:t>
      </w:r>
    </w:p>
    <w:p w14:paraId="0061A654" w14:textId="1377208D" w:rsidR="00C150AE" w:rsidRDefault="00744951" w:rsidP="00744951">
      <w:pPr>
        <w:pStyle w:val="Normlnprvnodsazen"/>
        <w:numPr>
          <w:ilvl w:val="1"/>
          <w:numId w:val="7"/>
        </w:numPr>
      </w:pPr>
      <w:proofErr w:type="gramStart"/>
      <w:r>
        <w:t>3D</w:t>
      </w:r>
      <w:proofErr w:type="gramEnd"/>
      <w:r>
        <w:t xml:space="preserve"> – 3D ekvivalenty kartografických metod (extrudovaný </w:t>
      </w:r>
      <w:proofErr w:type="spellStart"/>
      <w:r>
        <w:t>grid</w:t>
      </w:r>
      <w:proofErr w:type="spellEnd"/>
      <w:r>
        <w:t xml:space="preserve">, bodová </w:t>
      </w:r>
      <w:proofErr w:type="spellStart"/>
      <w:r>
        <w:t>heat</w:t>
      </w:r>
      <w:proofErr w:type="spellEnd"/>
      <w:r>
        <w:t xml:space="preserve"> mapa aj.) – </w:t>
      </w:r>
      <w:proofErr w:type="spellStart"/>
      <w:r>
        <w:t>mesh</w:t>
      </w:r>
      <w:proofErr w:type="spellEnd"/>
    </w:p>
    <w:p w14:paraId="3E68147C" w14:textId="46ACE277" w:rsidR="00296350" w:rsidRDefault="00335F34" w:rsidP="00335F34">
      <w:pPr>
        <w:pStyle w:val="Normlnprvnodsazen"/>
        <w:ind w:firstLine="0"/>
      </w:pPr>
      <w:r>
        <w:t xml:space="preserve">Na základě dostupných dat města Brna, </w:t>
      </w:r>
      <w:r w:rsidR="00296350" w:rsidRPr="00296350">
        <w:rPr>
          <w:highlight w:val="yellow"/>
        </w:rPr>
        <w:t>viz tab.</w:t>
      </w:r>
      <w:r w:rsidR="00296350">
        <w:t xml:space="preserve"> byly vytvořeny </w:t>
      </w:r>
      <w:proofErr w:type="gramStart"/>
      <w:r w:rsidR="00296350">
        <w:t>3D</w:t>
      </w:r>
      <w:proofErr w:type="gramEnd"/>
      <w:r w:rsidR="00296350">
        <w:t xml:space="preserve"> statické mapy. Proces jejich tvorby a specifika průběhu zpracování jsou popsána v následujících kapitolách.</w:t>
      </w:r>
    </w:p>
    <w:p w14:paraId="61724B42" w14:textId="74658DD0" w:rsidR="00296350" w:rsidRPr="00296350" w:rsidRDefault="00296350" w:rsidP="00335F34">
      <w:pPr>
        <w:pStyle w:val="Normlnprvnodsazen"/>
        <w:ind w:firstLine="0"/>
        <w:rPr>
          <w:lang w:val="en-US"/>
        </w:rPr>
      </w:pPr>
      <w:r w:rsidRPr="00296350">
        <w:rPr>
          <w:highlight w:val="yellow"/>
          <w:lang w:val="en-US"/>
        </w:rPr>
        <w:t>#todo - tab</w:t>
      </w:r>
    </w:p>
    <w:p w14:paraId="2BD685F5" w14:textId="4A438AF2" w:rsidR="00335F34" w:rsidRDefault="00335F34" w:rsidP="00296350">
      <w:pPr>
        <w:pStyle w:val="Normlnprvnodsazen"/>
        <w:numPr>
          <w:ilvl w:val="0"/>
          <w:numId w:val="26"/>
        </w:numPr>
      </w:pPr>
      <w:r>
        <w:t>podrobný DMR (</w:t>
      </w:r>
      <w:proofErr w:type="gramStart"/>
      <w:r>
        <w:t>25cm</w:t>
      </w:r>
      <w:proofErr w:type="gramEnd"/>
      <w:r>
        <w:t>) ve formě výškové bitmapy, 3D model</w:t>
      </w:r>
      <w:r w:rsidR="00296350">
        <w:t xml:space="preserve"> budov, ČÚZK otevřená data ortofoto, polohy stromů pasport zeleně Brno  </w:t>
      </w:r>
    </w:p>
    <w:p w14:paraId="239E6464" w14:textId="51FF9DC2" w:rsidR="00075E05" w:rsidRPr="00075E05" w:rsidRDefault="00296350" w:rsidP="00075E05">
      <w:pPr>
        <w:pStyle w:val="Heading3"/>
      </w:pPr>
      <w:r>
        <w:t>Specifika vstupních dat</w:t>
      </w:r>
    </w:p>
    <w:p w14:paraId="71949860" w14:textId="3A1A47BE" w:rsidR="00393F6D" w:rsidRDefault="00393F6D" w:rsidP="00393F6D">
      <w:pPr>
        <w:pStyle w:val="Malnadpis"/>
        <w:rPr>
          <w:rStyle w:val="Strong"/>
          <w:b/>
          <w:bCs w:val="0"/>
        </w:rPr>
      </w:pPr>
      <w:r>
        <w:rPr>
          <w:rStyle w:val="Strong"/>
          <w:b/>
          <w:bCs w:val="0"/>
        </w:rPr>
        <w:t>Budovy</w:t>
      </w:r>
    </w:p>
    <w:p w14:paraId="7E31FB39" w14:textId="1AB9708F" w:rsidR="00296350" w:rsidRPr="00393F6D" w:rsidRDefault="00393F6D" w:rsidP="00393F6D">
      <w:pPr>
        <w:rPr>
          <w:rStyle w:val="Strong"/>
          <w:b w:val="0"/>
          <w:bCs w:val="0"/>
        </w:rPr>
      </w:pPr>
      <w:r>
        <w:t xml:space="preserve">Z důvodu důvěrné znalosti datové sady 3D modelu města Brna byla vizualizace v rámci práce založena na těchto datech. Tato kapitola se </w:t>
      </w:r>
      <w:proofErr w:type="gramStart"/>
      <w:r>
        <w:t>snaží</w:t>
      </w:r>
      <w:proofErr w:type="gramEnd"/>
      <w:r>
        <w:t xml:space="preserve"> na příkladu dat 3D modelu města Brna vysvětlit specifické problémy při užití primárně geografických dat určených pro práci v GIS do světa 3D vizualizace. </w:t>
      </w:r>
    </w:p>
    <w:p w14:paraId="132740E3" w14:textId="4685B24A" w:rsidR="00D8458A" w:rsidRDefault="00296350" w:rsidP="00393F6D">
      <w:pPr>
        <w:pStyle w:val="Normlnprvnodsazen"/>
        <w:rPr>
          <w:lang w:eastAsia="en-US"/>
        </w:rPr>
      </w:pPr>
      <w:r>
        <w:rPr>
          <w:lang w:eastAsia="en-US"/>
        </w:rPr>
        <w:t xml:space="preserve">3D model budov města Brna je na zakázku magistrátu města Brna vytvářen firmou </w:t>
      </w:r>
      <w:proofErr w:type="spellStart"/>
      <w:r>
        <w:rPr>
          <w:lang w:eastAsia="en-US"/>
        </w:rPr>
        <w:t>TopGIS</w:t>
      </w:r>
      <w:proofErr w:type="spellEnd"/>
      <w:r>
        <w:rPr>
          <w:lang w:eastAsia="en-US"/>
        </w:rPr>
        <w:t xml:space="preserve">. Jelikož se jedná o velké množství dat je model publikován ve specifické struktuře. Primárně je model dělen na </w:t>
      </w:r>
      <w:r w:rsidR="00393F6D">
        <w:rPr>
          <w:lang w:eastAsia="en-US"/>
        </w:rPr>
        <w:t>lokality,</w:t>
      </w:r>
      <w:r>
        <w:rPr>
          <w:lang w:eastAsia="en-US"/>
        </w:rPr>
        <w:t xml:space="preserve"> po kterých je postupně vytvářen. Lokalita je také hlavní výdejní jednotkou. </w:t>
      </w:r>
      <w:r w:rsidR="00D8458A">
        <w:rPr>
          <w:lang w:eastAsia="en-US"/>
        </w:rPr>
        <w:t>Pro každou lokalitu jsou poskytována data ve 3 formátech a různých mírách podrobnosti (</w:t>
      </w:r>
      <w:proofErr w:type="gramStart"/>
      <w:r w:rsidR="00D8458A">
        <w:rPr>
          <w:lang w:eastAsia="en-US"/>
        </w:rPr>
        <w:t>GIS - FGDB</w:t>
      </w:r>
      <w:proofErr w:type="gramEnd"/>
      <w:r w:rsidR="00D8458A">
        <w:rPr>
          <w:lang w:eastAsia="en-US"/>
        </w:rPr>
        <w:t xml:space="preserve"> – </w:t>
      </w:r>
      <w:proofErr w:type="spellStart"/>
      <w:r w:rsidR="00D8458A">
        <w:rPr>
          <w:lang w:eastAsia="en-US"/>
        </w:rPr>
        <w:t>PolygonZ</w:t>
      </w:r>
      <w:proofErr w:type="spellEnd"/>
      <w:r w:rsidR="00D8458A">
        <w:rPr>
          <w:lang w:eastAsia="en-US"/>
        </w:rPr>
        <w:t xml:space="preserve">, </w:t>
      </w:r>
      <w:proofErr w:type="spellStart"/>
      <w:r w:rsidR="00D8458A">
        <w:rPr>
          <w:lang w:eastAsia="en-US"/>
        </w:rPr>
        <w:t>Multipatch</w:t>
      </w:r>
      <w:proofErr w:type="spellEnd"/>
      <w:r w:rsidR="00D8458A">
        <w:rPr>
          <w:lang w:eastAsia="en-US"/>
        </w:rPr>
        <w:t xml:space="preserve">, CAD – DWG, DGN). </w:t>
      </w:r>
      <w:r w:rsidR="00841B47">
        <w:rPr>
          <w:lang w:eastAsia="en-US"/>
        </w:rPr>
        <w:t xml:space="preserve">V případě GIS formátů, je jedna lokalita jedna vrstva. V případě </w:t>
      </w:r>
      <w:proofErr w:type="spellStart"/>
      <w:r w:rsidR="00841B47">
        <w:rPr>
          <w:lang w:eastAsia="en-US"/>
        </w:rPr>
        <w:t>PolygonZ</w:t>
      </w:r>
      <w:proofErr w:type="spellEnd"/>
      <w:r w:rsidR="00841B47">
        <w:rPr>
          <w:lang w:eastAsia="en-US"/>
        </w:rPr>
        <w:t xml:space="preserve"> geometrie zahrnuje vrstva veškeré atributy zmíněné viz. </w:t>
      </w:r>
      <w:proofErr w:type="spellStart"/>
      <w:r w:rsidR="00841B47" w:rsidRPr="00841B47">
        <w:rPr>
          <w:highlight w:val="yellow"/>
          <w:lang w:eastAsia="en-US"/>
        </w:rPr>
        <w:t>Obr.X</w:t>
      </w:r>
      <w:proofErr w:type="spellEnd"/>
      <w:r w:rsidR="00841B47">
        <w:rPr>
          <w:lang w:eastAsia="en-US"/>
        </w:rPr>
        <w:t xml:space="preserve">. V případě </w:t>
      </w:r>
      <w:proofErr w:type="spellStart"/>
      <w:r w:rsidR="00841B47">
        <w:rPr>
          <w:lang w:eastAsia="en-US"/>
        </w:rPr>
        <w:t>multipatch</w:t>
      </w:r>
      <w:proofErr w:type="spellEnd"/>
      <w:r w:rsidR="00841B47">
        <w:rPr>
          <w:lang w:eastAsia="en-US"/>
        </w:rPr>
        <w:t xml:space="preserve"> geometrie jsou prvky agregovány dle identifikace segmentu. Segmenty jsou definovány jakožto části budov se stejnou výškou římsy (hrana kde </w:t>
      </w:r>
      <w:proofErr w:type="gramStart"/>
      <w:r w:rsidR="00841B47">
        <w:rPr>
          <w:lang w:eastAsia="en-US"/>
        </w:rPr>
        <w:t>končí</w:t>
      </w:r>
      <w:proofErr w:type="gramEnd"/>
      <w:r w:rsidR="00841B47">
        <w:rPr>
          <w:lang w:eastAsia="en-US"/>
        </w:rPr>
        <w:t xml:space="preserve"> svislá stěna a začíná střecha).</w:t>
      </w:r>
    </w:p>
    <w:p w14:paraId="15906465" w14:textId="42DB66F6" w:rsidR="00C03453" w:rsidRDefault="00C03453" w:rsidP="00C03453">
      <w:pPr>
        <w:pStyle w:val="Normlnprvnodsazen"/>
        <w:keepNext/>
        <w:ind w:firstLine="0"/>
      </w:pPr>
      <w:r>
        <w:rPr>
          <w:rFonts w:ascii="Arial" w:hAnsi="Arial" w:cs="Arial"/>
          <w:noProof/>
          <w:color w:val="000000"/>
          <w:sz w:val="20"/>
          <w:szCs w:val="20"/>
          <w:bdr w:val="none" w:sz="0" w:space="0" w:color="auto" w:frame="1"/>
        </w:rPr>
        <w:lastRenderedPageBreak/>
        <w:drawing>
          <wp:inline distT="0" distB="0" distL="0" distR="0" wp14:anchorId="090B4A52" wp14:editId="4DC85F8F">
            <wp:extent cx="2604031" cy="1986520"/>
            <wp:effectExtent l="0" t="0" r="6350" b="0"/>
            <wp:docPr id="171949799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999" name="Picture 2" descr="A screenshot of a compute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5456" cy="2002865"/>
                    </a:xfrm>
                    <a:prstGeom prst="rect">
                      <a:avLst/>
                    </a:prstGeom>
                    <a:noFill/>
                    <a:ln>
                      <a:noFill/>
                    </a:ln>
                  </pic:spPr>
                </pic:pic>
              </a:graphicData>
            </a:graphic>
          </wp:inline>
        </w:drawing>
      </w:r>
      <w:r>
        <w:rPr>
          <w:rFonts w:ascii="Arial" w:hAnsi="Arial" w:cs="Arial"/>
          <w:noProof/>
          <w:color w:val="000000"/>
          <w:sz w:val="20"/>
          <w:szCs w:val="20"/>
          <w:bdr w:val="none" w:sz="0" w:space="0" w:color="auto" w:frame="1"/>
        </w:rPr>
        <w:drawing>
          <wp:inline distT="0" distB="0" distL="0" distR="0" wp14:anchorId="7609BD43" wp14:editId="6EAEA1A2">
            <wp:extent cx="1972886" cy="1993367"/>
            <wp:effectExtent l="0" t="0" r="8890" b="6985"/>
            <wp:docPr id="91377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6849"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2349" cy="2013032"/>
                    </a:xfrm>
                    <a:prstGeom prst="rect">
                      <a:avLst/>
                    </a:prstGeom>
                    <a:noFill/>
                    <a:ln>
                      <a:noFill/>
                    </a:ln>
                  </pic:spPr>
                </pic:pic>
              </a:graphicData>
            </a:graphic>
          </wp:inline>
        </w:drawing>
      </w:r>
    </w:p>
    <w:p w14:paraId="5F6844EA" w14:textId="7E9F33ED"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29</w:t>
      </w:r>
      <w:r>
        <w:fldChar w:fldCharType="end"/>
      </w:r>
      <w:r>
        <w:t xml:space="preserve"> Datový model 3D modelu města </w:t>
      </w:r>
      <w:r w:rsidR="004E6E7C">
        <w:t>B</w:t>
      </w:r>
      <w:r>
        <w:t>rna a struktura poskytovaných dat.</w:t>
      </w:r>
    </w:p>
    <w:p w14:paraId="54FC1E31" w14:textId="61F9DAD9" w:rsidR="00C03453" w:rsidRDefault="00C03453" w:rsidP="00296350">
      <w:pPr>
        <w:pStyle w:val="Normlnprvnodsazen"/>
        <w:ind w:firstLine="0"/>
        <w:rPr>
          <w:lang w:eastAsia="en-US"/>
        </w:rPr>
      </w:pPr>
      <w:r w:rsidRPr="00C03453">
        <w:rPr>
          <w:rFonts w:ascii="Arial" w:hAnsi="Arial" w:cs="Arial"/>
          <w:noProof/>
          <w:color w:val="000000"/>
          <w:sz w:val="20"/>
          <w:szCs w:val="20"/>
          <w:bdr w:val="none" w:sz="0" w:space="0" w:color="auto" w:frame="1"/>
        </w:rPr>
        <w:t xml:space="preserve"> </w:t>
      </w:r>
    </w:p>
    <w:p w14:paraId="7C09007F" w14:textId="77777777" w:rsidR="00C03453" w:rsidRDefault="00C03453" w:rsidP="00C03453">
      <w:pPr>
        <w:pStyle w:val="Normlnprvnodsazen"/>
        <w:keepNext/>
        <w:ind w:firstLine="0"/>
      </w:pPr>
      <w:r>
        <w:rPr>
          <w:noProof/>
          <w:lang w:val="en-US" w:eastAsia="en-US"/>
        </w:rPr>
        <w:drawing>
          <wp:inline distT="0" distB="0" distL="0" distR="0" wp14:anchorId="5ED9DCC4" wp14:editId="47A8CEFE">
            <wp:extent cx="4951562" cy="4951562"/>
            <wp:effectExtent l="0" t="0" r="1905" b="1905"/>
            <wp:docPr id="1113867532"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7532" name="Picture 6" descr="A map of a cit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60354" cy="4960354"/>
                    </a:xfrm>
                    <a:prstGeom prst="rect">
                      <a:avLst/>
                    </a:prstGeom>
                  </pic:spPr>
                </pic:pic>
              </a:graphicData>
            </a:graphic>
          </wp:inline>
        </w:drawing>
      </w:r>
    </w:p>
    <w:p w14:paraId="2FABDD96" w14:textId="0E072349" w:rsidR="00C03453" w:rsidRDefault="00C03453" w:rsidP="00C03453">
      <w:pPr>
        <w:pStyle w:val="Caption"/>
      </w:pPr>
      <w:r>
        <w:t xml:space="preserve">Obr. </w:t>
      </w:r>
      <w:r>
        <w:fldChar w:fldCharType="begin"/>
      </w:r>
      <w:r>
        <w:instrText xml:space="preserve"> SEQ Obr. \* ARABIC </w:instrText>
      </w:r>
      <w:r>
        <w:fldChar w:fldCharType="separate"/>
      </w:r>
      <w:r w:rsidR="002165DC">
        <w:rPr>
          <w:noProof/>
        </w:rPr>
        <w:t>30</w:t>
      </w:r>
      <w:r>
        <w:fldChar w:fldCharType="end"/>
      </w:r>
      <w:r>
        <w:t xml:space="preserve"> Dělení 3D modelu města Brna. zdroj dat: </w:t>
      </w:r>
      <w:r w:rsidR="00F469D6">
        <w:t xml:space="preserve">podklad – </w:t>
      </w:r>
      <w:proofErr w:type="spellStart"/>
      <w:r w:rsidR="00F469D6">
        <w:t>MapTiler</w:t>
      </w:r>
      <w:proofErr w:type="spellEnd"/>
    </w:p>
    <w:p w14:paraId="56D566BA" w14:textId="1279738A" w:rsidR="00F469D6" w:rsidRDefault="00393F6D" w:rsidP="00F469D6">
      <w:pPr>
        <w:pStyle w:val="Normlnprvnodsazen"/>
      </w:pPr>
      <w:r>
        <w:t xml:space="preserve">Hlavní problematikou vizualizace geografických dat poskytovaných v GIS formátech je způsob reprezentace dat. </w:t>
      </w:r>
      <w:r w:rsidR="00354F63" w:rsidRPr="00883053">
        <w:t xml:space="preserve">V GIS je </w:t>
      </w:r>
      <w:proofErr w:type="spellStart"/>
      <w:r w:rsidR="00354F63" w:rsidRPr="00883053">
        <w:t>symbologie</w:t>
      </w:r>
      <w:proofErr w:type="spellEnd"/>
      <w:r w:rsidR="00354F63" w:rsidRPr="00883053">
        <w:t xml:space="preserve"> definována pomocí </w:t>
      </w:r>
      <w:r w:rsidR="00883053">
        <w:t>vztahu Prvek – Atribu</w:t>
      </w:r>
      <w:r>
        <w:t xml:space="preserve">t, </w:t>
      </w:r>
      <w:r w:rsidR="00354F63" w:rsidRPr="00883053">
        <w:t xml:space="preserve">kdežto v případě 3D vizualizace se jedná o vztah </w:t>
      </w:r>
      <w:proofErr w:type="spellStart"/>
      <w:r w:rsidR="00354F63" w:rsidRPr="00883053">
        <w:t>Mesh</w:t>
      </w:r>
      <w:proofErr w:type="spellEnd"/>
      <w:r w:rsidR="00883053">
        <w:t xml:space="preserve"> – </w:t>
      </w:r>
      <w:r w:rsidR="00883053" w:rsidRPr="00883053">
        <w:t>Materiál</w:t>
      </w:r>
      <w:r w:rsidR="00354F63" w:rsidRPr="00883053">
        <w:t>.</w:t>
      </w:r>
      <w:r>
        <w:t xml:space="preserve"> Zde je první </w:t>
      </w:r>
      <w:r w:rsidR="004D3D6E">
        <w:t>problém,</w:t>
      </w:r>
      <w:r>
        <w:t xml:space="preserve"> a to rozdíl v </w:t>
      </w:r>
      <w:proofErr w:type="spellStart"/>
      <w:r>
        <w:t>granularitě</w:t>
      </w:r>
      <w:proofErr w:type="spellEnd"/>
      <w:r>
        <w:t xml:space="preserve">. V GIS je běžné zobrazit velké množství jednotlivých prvků se specifickými atributy, kdežto v případě vykreslování 3D grafiky je obecným pravidlem minimalizovat počet </w:t>
      </w:r>
      <w:r>
        <w:lastRenderedPageBreak/>
        <w:t xml:space="preserve">jednotlivých </w:t>
      </w:r>
      <w:proofErr w:type="spellStart"/>
      <w:r>
        <w:t>meshů</w:t>
      </w:r>
      <w:proofErr w:type="spellEnd"/>
      <w:r>
        <w:t xml:space="preserve"> a materiálů, které používají</w:t>
      </w:r>
      <w:r w:rsidR="004D3D6E">
        <w:t xml:space="preserve"> </w:t>
      </w:r>
      <w:r w:rsidR="004D3D6E" w:rsidRPr="004D3D6E">
        <w:rPr>
          <w:highlight w:val="yellow"/>
        </w:rPr>
        <w:t>(viz. kap. Vývoj)</w:t>
      </w:r>
      <w:r>
        <w:t>.</w:t>
      </w:r>
      <w:r w:rsidR="004D3D6E">
        <w:t xml:space="preserve"> Z výkonnostního hlediska je tedy nemožné pro každý GIS prvek vytvořit ekvivalentní </w:t>
      </w:r>
      <w:proofErr w:type="spellStart"/>
      <w:r w:rsidR="004D3D6E">
        <w:t>mesh</w:t>
      </w:r>
      <w:proofErr w:type="spellEnd"/>
      <w:r w:rsidR="004D3D6E">
        <w:t xml:space="preserve"> s přiřazeným materiálem. V případě zachování možnosti vizualizovat data na úrovni prvku dle atributů je nutné objevit způsob jakým je možné informaci o tomto vztahu přenést do 3D vizualizace. Standard </w:t>
      </w:r>
      <w:proofErr w:type="spellStart"/>
      <w:r w:rsidR="004D3D6E">
        <w:t>glTF</w:t>
      </w:r>
      <w:proofErr w:type="spellEnd"/>
      <w:r w:rsidR="004D3D6E">
        <w:t xml:space="preserve"> umožňuje definovat vlastní data až na úroveň vertexu, což by v případě převodu atributových se jeví jako vhodné řešení</w:t>
      </w:r>
      <w:r w:rsidR="004D3D6E">
        <w:rPr>
          <w:rStyle w:val="FootnoteReference"/>
        </w:rPr>
        <w:footnoteReference w:id="5"/>
      </w:r>
      <w:r w:rsidR="004D3D6E">
        <w:t xml:space="preserve">. </w:t>
      </w:r>
      <w:r w:rsidR="00F42172">
        <w:t xml:space="preserve">Vhodná cílová </w:t>
      </w:r>
      <w:proofErr w:type="spellStart"/>
      <w:r w:rsidR="00F42172">
        <w:t>granularita</w:t>
      </w:r>
      <w:proofErr w:type="spellEnd"/>
      <w:r w:rsidR="00F42172">
        <w:t xml:space="preserve"> je tedy definována počtem materiálů. Zde se tedy problém zjednodušuje na otázku, jakým způsobem převézt vizualizaci z GIS softwaru do grafického softwaru jako např. </w:t>
      </w:r>
      <w:proofErr w:type="spellStart"/>
      <w:r w:rsidR="00F42172">
        <w:t>Blender</w:t>
      </w:r>
      <w:proofErr w:type="spellEnd"/>
      <w:r w:rsidR="00F42172">
        <w:t xml:space="preserve"> aj ve formě </w:t>
      </w:r>
      <w:proofErr w:type="spellStart"/>
      <w:r w:rsidR="00F42172">
        <w:t>meshů</w:t>
      </w:r>
      <w:proofErr w:type="spellEnd"/>
      <w:r w:rsidR="00F42172">
        <w:t xml:space="preserve"> s přiřazenými materiály. Za účelem zachování </w:t>
      </w:r>
      <w:proofErr w:type="spellStart"/>
      <w:r w:rsidR="00F42172">
        <w:t>sematiky</w:t>
      </w:r>
      <w:proofErr w:type="spellEnd"/>
      <w:r w:rsidR="00F42172">
        <w:t xml:space="preserve"> v podobě </w:t>
      </w:r>
      <w:proofErr w:type="spellStart"/>
      <w:r w:rsidR="00F42172">
        <w:t>symbologie</w:t>
      </w:r>
      <w:proofErr w:type="spellEnd"/>
      <w:r w:rsidR="00F42172">
        <w:t>, tedy např. zobrazení geografických prvků klasifikovaných na základě vybraného atributu, je nutn</w:t>
      </w:r>
      <w:r w:rsidR="00F469D6">
        <w:t xml:space="preserve">é uchovat informaci </w:t>
      </w:r>
      <w:r w:rsidR="00E168A6">
        <w:t>o tom</w:t>
      </w:r>
      <w:r w:rsidR="00F469D6">
        <w:t xml:space="preserve"> do jaké kategorie </w:t>
      </w:r>
      <w:proofErr w:type="gramStart"/>
      <w:r w:rsidR="00F469D6">
        <w:t>patří</w:t>
      </w:r>
      <w:proofErr w:type="gramEnd"/>
      <w:r w:rsidR="00F469D6">
        <w:t xml:space="preserve"> daný prvek a jakou tato kategorie nese </w:t>
      </w:r>
      <w:proofErr w:type="spellStart"/>
      <w:r w:rsidR="00F469D6">
        <w:t>symbologii</w:t>
      </w:r>
      <w:proofErr w:type="spellEnd"/>
      <w:r w:rsidR="00F469D6">
        <w:t xml:space="preserve"> aby bylo následně možné dle kategorie definovat materiál a dle </w:t>
      </w:r>
      <w:proofErr w:type="spellStart"/>
      <w:r w:rsidR="00F469D6">
        <w:t>symbologie</w:t>
      </w:r>
      <w:proofErr w:type="spellEnd"/>
      <w:r w:rsidR="00F469D6">
        <w:t xml:space="preserve"> parametry materiálu. </w:t>
      </w:r>
    </w:p>
    <w:p w14:paraId="58CC9EF3" w14:textId="603AB122" w:rsidR="004D3D6E" w:rsidRDefault="00F469D6" w:rsidP="00E168A6">
      <w:pPr>
        <w:pStyle w:val="Normlnprvnodsazen"/>
      </w:pPr>
      <w:r>
        <w:t xml:space="preserve">Dalším problémem je obecná kompatibilita mezi proprietárními softwary. Tento problém se váže speciálně na data 3D modelu Brna, jelikož jsou poskytována v nativních </w:t>
      </w:r>
      <w:proofErr w:type="spellStart"/>
      <w:r>
        <w:t>Esri</w:t>
      </w:r>
      <w:proofErr w:type="spellEnd"/>
      <w:r>
        <w:t xml:space="preserve"> formátech. Za účelem práce s daty je tedy nutné mít přístup k </w:t>
      </w:r>
      <w:proofErr w:type="spellStart"/>
      <w:r>
        <w:t>ArcGIS</w:t>
      </w:r>
      <w:proofErr w:type="spellEnd"/>
      <w:r>
        <w:t xml:space="preserve"> Pro softwaru</w:t>
      </w:r>
      <w:r w:rsidR="00077121">
        <w:t xml:space="preserve">. </w:t>
      </w:r>
      <w:proofErr w:type="spellStart"/>
      <w:r w:rsidR="00077121">
        <w:t>ArcGIS</w:t>
      </w:r>
      <w:proofErr w:type="spellEnd"/>
      <w:r w:rsidR="00077121">
        <w:t xml:space="preserve"> Pro poskytuje pouze balík </w:t>
      </w:r>
      <w:r w:rsidR="00077121">
        <w:rPr>
          <w:i/>
          <w:iCs/>
        </w:rPr>
        <w:t xml:space="preserve">Export to </w:t>
      </w:r>
      <w:proofErr w:type="spellStart"/>
      <w:r w:rsidR="00077121">
        <w:rPr>
          <w:i/>
          <w:iCs/>
        </w:rPr>
        <w:t>Collada</w:t>
      </w:r>
      <w:proofErr w:type="spellEnd"/>
      <w:r w:rsidR="00077121">
        <w:t xml:space="preserve">, který byl na základě opakovaného testování vyhodnocen jako vysoce nevhodný, jelikož exportuje každý prvek jako </w:t>
      </w:r>
      <w:proofErr w:type="spellStart"/>
      <w:proofErr w:type="gramStart"/>
      <w:r w:rsidR="00077121">
        <w:t>samostaný</w:t>
      </w:r>
      <w:proofErr w:type="spellEnd"/>
      <w:r w:rsidR="00077121">
        <w:t xml:space="preserve"> .</w:t>
      </w:r>
      <w:proofErr w:type="spellStart"/>
      <w:r w:rsidR="00077121">
        <w:t>dae</w:t>
      </w:r>
      <w:proofErr w:type="spellEnd"/>
      <w:proofErr w:type="gramEnd"/>
      <w:r w:rsidR="00077121">
        <w:t xml:space="preserve"> soubor a není možné zachovat definovanou </w:t>
      </w:r>
      <w:proofErr w:type="spellStart"/>
      <w:r w:rsidR="00077121">
        <w:t>symbologii</w:t>
      </w:r>
      <w:proofErr w:type="spellEnd"/>
      <w:r w:rsidR="00077121">
        <w:t>.</w:t>
      </w:r>
      <w:r>
        <w:t xml:space="preserve"> </w:t>
      </w:r>
      <w:r w:rsidR="00077121">
        <w:t xml:space="preserve">Vhodným nalezeným řešením je program </w:t>
      </w:r>
      <w:proofErr w:type="spellStart"/>
      <w:r w:rsidR="00077121">
        <w:t>Esri</w:t>
      </w:r>
      <w:proofErr w:type="spellEnd"/>
      <w:r w:rsidR="00077121">
        <w:t xml:space="preserve"> </w:t>
      </w:r>
      <w:proofErr w:type="spellStart"/>
      <w:r>
        <w:t>CityEngine</w:t>
      </w:r>
      <w:proofErr w:type="spellEnd"/>
      <w:r>
        <w:t>, který je primárně koncipovaný jako software pro procedurální 3D modelování</w:t>
      </w:r>
      <w:r w:rsidR="00077121">
        <w:t xml:space="preserve">, každopádně umožňuje značnou podporu kompatibility mezi GIS a </w:t>
      </w:r>
      <w:proofErr w:type="gramStart"/>
      <w:r w:rsidR="00077121">
        <w:t>3D</w:t>
      </w:r>
      <w:proofErr w:type="gramEnd"/>
      <w:r w:rsidR="00077121">
        <w:t xml:space="preserve"> viz. ekosystémy (</w:t>
      </w:r>
      <w:proofErr w:type="spellStart"/>
      <w:r w:rsidR="00077121">
        <w:t>Blender</w:t>
      </w:r>
      <w:proofErr w:type="spellEnd"/>
      <w:r w:rsidR="00077121">
        <w:t xml:space="preserve">, </w:t>
      </w:r>
      <w:proofErr w:type="spellStart"/>
      <w:r w:rsidR="00077121">
        <w:t>Unreal</w:t>
      </w:r>
      <w:proofErr w:type="spellEnd"/>
      <w:r w:rsidR="00077121">
        <w:t xml:space="preserve">, </w:t>
      </w:r>
      <w:proofErr w:type="spellStart"/>
      <w:r w:rsidR="00077121">
        <w:t>Hudiny</w:t>
      </w:r>
      <w:proofErr w:type="spellEnd"/>
      <w:r w:rsidR="00077121">
        <w:t xml:space="preserve"> atd.) </w:t>
      </w:r>
      <w:r w:rsidR="00077121" w:rsidRPr="00077121">
        <w:rPr>
          <w:highlight w:val="yellow"/>
        </w:rPr>
        <w:t>viz. kap Geoprostorová řešení</w:t>
      </w:r>
      <w:r w:rsidR="00077121">
        <w:t xml:space="preserve">. City </w:t>
      </w:r>
      <w:proofErr w:type="spellStart"/>
      <w:r w:rsidR="00077121">
        <w:t>Engine</w:t>
      </w:r>
      <w:proofErr w:type="spellEnd"/>
      <w:r w:rsidR="00077121">
        <w:t xml:space="preserve"> umožňuje import nativních </w:t>
      </w:r>
      <w:proofErr w:type="spellStart"/>
      <w:r w:rsidR="00077121">
        <w:t>Esri</w:t>
      </w:r>
      <w:proofErr w:type="spellEnd"/>
      <w:r w:rsidR="00077121">
        <w:t xml:space="preserve"> formátů a export do </w:t>
      </w:r>
      <w:proofErr w:type="spellStart"/>
      <w:r w:rsidR="00077121">
        <w:t>glTF</w:t>
      </w:r>
      <w:proofErr w:type="spellEnd"/>
      <w:r w:rsidR="00077121">
        <w:t xml:space="preserve">. Zároveň umožňuje tvorbu </w:t>
      </w:r>
      <w:proofErr w:type="spellStart"/>
      <w:r w:rsidR="00077121">
        <w:t>meshe</w:t>
      </w:r>
      <w:proofErr w:type="spellEnd"/>
      <w:r w:rsidR="00077121">
        <w:t xml:space="preserve"> na základě DMR. Klíčovou funkcionalitou je pak možnost definování materiálů na základě atributů na úrovni prvků pomocí skriptovacího jazyka CGA</w:t>
      </w:r>
      <w:r w:rsidR="00EB6E42">
        <w:t xml:space="preserve">. </w:t>
      </w:r>
      <w:r w:rsidR="0000305C">
        <w:t xml:space="preserve">V případě otevřených formátů a softwarů obdobnou roli </w:t>
      </w:r>
      <w:r w:rsidR="00E168A6">
        <w:t xml:space="preserve">jako CE zastupuje QGIS plugin qgis2three.js, který umožňuje převádět definovanou </w:t>
      </w:r>
      <w:proofErr w:type="spellStart"/>
      <w:r w:rsidR="00E168A6">
        <w:t>symbologii</w:t>
      </w:r>
      <w:proofErr w:type="spellEnd"/>
      <w:r w:rsidR="00E168A6">
        <w:t xml:space="preserve"> do materiálu, triangulaci povrchů z bitmap a export do </w:t>
      </w:r>
      <w:proofErr w:type="spellStart"/>
      <w:r w:rsidR="00E168A6">
        <w:t>glTF</w:t>
      </w:r>
      <w:proofErr w:type="spellEnd"/>
      <w:r w:rsidR="00E168A6">
        <w:t xml:space="preserve"> formátu </w:t>
      </w:r>
      <w:r w:rsidR="00E168A6" w:rsidRPr="00E168A6">
        <w:rPr>
          <w:highlight w:val="yellow"/>
        </w:rPr>
        <w:t>viz (thematic2)</w:t>
      </w:r>
      <w:r w:rsidR="00E168A6">
        <w:t xml:space="preserve">. </w:t>
      </w:r>
    </w:p>
    <w:p w14:paraId="18CB3EA2" w14:textId="44695466" w:rsidR="00E168A6" w:rsidRDefault="00E168A6" w:rsidP="00E168A6">
      <w:pPr>
        <w:pStyle w:val="Normlnprvnodsazen"/>
      </w:pPr>
      <w:r>
        <w:t xml:space="preserve">Třetí </w:t>
      </w:r>
      <w:r w:rsidR="007B5CF8">
        <w:t>problém,</w:t>
      </w:r>
      <w:r>
        <w:t xml:space="preserve"> který vyvstává z rozdílného pohledu na reprezentaci informace mezi GIS a </w:t>
      </w:r>
      <w:proofErr w:type="gramStart"/>
      <w:r>
        <w:t>3D</w:t>
      </w:r>
      <w:proofErr w:type="gramEnd"/>
      <w:r>
        <w:t xml:space="preserve"> vizualizací je v tomto případě specifický pro 3D model města Brna. Jedná se o nežádoucí komplexitu dat, způsobenou metodikou tvorby dat. 3D model je vytvářen poloautomaticky na základě fotogrammetrických snímků. Hrany střech jsou anotovány lidskými operátory. Plochy střech, stěn a podstav jsou následně automaticky generovány. Tento přístup vede k 3 hlavním problémům. </w:t>
      </w:r>
    </w:p>
    <w:p w14:paraId="2C2D2F42" w14:textId="7DDAE483" w:rsidR="00E168A6" w:rsidRDefault="00E168A6" w:rsidP="00E168A6">
      <w:pPr>
        <w:pStyle w:val="Normlnprvnodsazen"/>
        <w:numPr>
          <w:ilvl w:val="0"/>
          <w:numId w:val="63"/>
        </w:numPr>
      </w:pPr>
      <w:r w:rsidRPr="002D6389">
        <w:rPr>
          <w:b/>
          <w:bCs/>
        </w:rPr>
        <w:t>Neplanární plochy</w:t>
      </w:r>
      <w:r>
        <w:t xml:space="preserve"> – Plochy jsou generovány jako neplanární n-úhelníky tudíž při zobrazení v opravdovém </w:t>
      </w:r>
      <w:proofErr w:type="gramStart"/>
      <w:r>
        <w:t>3D</w:t>
      </w:r>
      <w:proofErr w:type="gramEnd"/>
      <w:r>
        <w:t xml:space="preserve"> </w:t>
      </w:r>
      <w:proofErr w:type="spellStart"/>
      <w:r>
        <w:t>enginu</w:t>
      </w:r>
      <w:proofErr w:type="spellEnd"/>
      <w:r>
        <w:t xml:space="preserve"> dochází k</w:t>
      </w:r>
      <w:r w:rsidR="002D6389">
        <w:t> automatické triangulaci a tvorbě přebytečných ploch</w:t>
      </w:r>
      <w:r>
        <w:t>.</w:t>
      </w:r>
      <w:r w:rsidR="002D6389">
        <w:t xml:space="preserve"> V některých případech se jedná o velká množství úzkých geometrií</w:t>
      </w:r>
      <w:r w:rsidR="00A94302">
        <w:t xml:space="preserve"> (geometrických artefaktů)</w:t>
      </w:r>
      <w:r w:rsidR="002D6389">
        <w:t xml:space="preserve">, což vede k výpočetní náročnosti při vykreslování. </w:t>
      </w:r>
    </w:p>
    <w:p w14:paraId="22DA0746" w14:textId="72FA0FA5" w:rsidR="00A94302" w:rsidRDefault="00E168A6" w:rsidP="00A94302">
      <w:pPr>
        <w:pStyle w:val="Normlnprvnodsazen"/>
        <w:numPr>
          <w:ilvl w:val="0"/>
          <w:numId w:val="63"/>
        </w:numPr>
      </w:pPr>
      <w:r w:rsidRPr="002D6389">
        <w:rPr>
          <w:b/>
          <w:bCs/>
        </w:rPr>
        <w:t>Duplikátní geometrie</w:t>
      </w:r>
      <w:r>
        <w:t xml:space="preserve"> – Budovy jsou poskytovány jako soubor jednotlivých ploch. Pro rohový bod </w:t>
      </w:r>
      <w:r w:rsidR="002D6389">
        <w:t>budovy ve tvaru krychle data obsahují 3 separátní vertexy</w:t>
      </w:r>
      <w:r w:rsidR="0027655C">
        <w:t xml:space="preserve">, nejedná se tedy o spojitý </w:t>
      </w:r>
      <w:proofErr w:type="spellStart"/>
      <w:r w:rsidR="0027655C">
        <w:t>mesh</w:t>
      </w:r>
      <w:proofErr w:type="spellEnd"/>
      <w:r w:rsidR="002D6389">
        <w:t xml:space="preserve">. </w:t>
      </w:r>
      <w:r w:rsidR="00F86911">
        <w:t>Což</w:t>
      </w:r>
      <w:r w:rsidR="002D6389">
        <w:t xml:space="preserve"> je výsledek toho, že každá plocha je samostatný prvek s vlastními atributy.</w:t>
      </w:r>
    </w:p>
    <w:p w14:paraId="662B8BF8" w14:textId="2415F470" w:rsidR="00E168A6" w:rsidRDefault="00F86911" w:rsidP="007B5CF8">
      <w:pPr>
        <w:pStyle w:val="Normlnprvnodsazen"/>
        <w:numPr>
          <w:ilvl w:val="0"/>
          <w:numId w:val="63"/>
        </w:numPr>
      </w:pPr>
      <w:r w:rsidRPr="00F86911">
        <w:rPr>
          <w:b/>
          <w:bCs/>
        </w:rPr>
        <w:t>Nekonzistentní orientace ploch</w:t>
      </w:r>
      <w:r>
        <w:t xml:space="preserve"> – Normálové vektory ploch nejsou orientovány jednotně, jelikož se nejedná o uzavřené objekty (problém č. 2). Tento problém zabraňuje jednoduché aplikaci textur na povrchy. </w:t>
      </w:r>
    </w:p>
    <w:p w14:paraId="35820572" w14:textId="4C049E94" w:rsidR="0027655C" w:rsidRDefault="0027655C" w:rsidP="0027655C">
      <w:pPr>
        <w:pStyle w:val="Normlnprvnodsazen"/>
        <w:keepNext/>
        <w:ind w:firstLine="0"/>
      </w:pPr>
      <w:r>
        <w:rPr>
          <w:noProof/>
        </w:rPr>
        <w:lastRenderedPageBreak/>
        <w:drawing>
          <wp:inline distT="0" distB="0" distL="0" distR="0" wp14:anchorId="68447B04" wp14:editId="6825EC8A">
            <wp:extent cx="5579745" cy="5001895"/>
            <wp:effectExtent l="0" t="0" r="1905" b="8255"/>
            <wp:docPr id="185752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797" name="Picture 1857521797"/>
                    <pic:cNvPicPr/>
                  </pic:nvPicPr>
                  <pic:blipFill>
                    <a:blip r:embed="rId70">
                      <a:extLst>
                        <a:ext uri="{28A0092B-C50C-407E-A947-70E740481C1C}">
                          <a14:useLocalDpi xmlns:a14="http://schemas.microsoft.com/office/drawing/2010/main" val="0"/>
                        </a:ext>
                      </a:extLst>
                    </a:blip>
                    <a:stretch>
                      <a:fillRect/>
                    </a:stretch>
                  </pic:blipFill>
                  <pic:spPr>
                    <a:xfrm>
                      <a:off x="0" y="0"/>
                      <a:ext cx="5579745" cy="5001895"/>
                    </a:xfrm>
                    <a:prstGeom prst="rect">
                      <a:avLst/>
                    </a:prstGeom>
                  </pic:spPr>
                </pic:pic>
              </a:graphicData>
            </a:graphic>
          </wp:inline>
        </w:drawing>
      </w:r>
    </w:p>
    <w:p w14:paraId="48DEB3A7" w14:textId="0B9F3C76" w:rsidR="0027655C" w:rsidRDefault="0027655C" w:rsidP="0027655C">
      <w:pPr>
        <w:pStyle w:val="Caption"/>
      </w:pPr>
      <w:r>
        <w:t xml:space="preserve">Obr. </w:t>
      </w:r>
      <w:r>
        <w:fldChar w:fldCharType="begin"/>
      </w:r>
      <w:r>
        <w:instrText xml:space="preserve"> SEQ Obr. \* ARABIC </w:instrText>
      </w:r>
      <w:r>
        <w:fldChar w:fldCharType="separate"/>
      </w:r>
      <w:r w:rsidR="002165DC">
        <w:rPr>
          <w:noProof/>
        </w:rPr>
        <w:t>32</w:t>
      </w:r>
      <w:r>
        <w:fldChar w:fldCharType="end"/>
      </w:r>
      <w:r>
        <w:t xml:space="preserve"> Problematické aspekty 3D modelu Brna ve vztahu 3D vizualizace.</w:t>
      </w:r>
    </w:p>
    <w:p w14:paraId="5C8EF902" w14:textId="12DC0BD1" w:rsidR="002D6389" w:rsidRDefault="007B5CF8" w:rsidP="007B5CF8">
      <w:pPr>
        <w:pStyle w:val="Normlnprvnodsazen"/>
      </w:pPr>
      <w:r>
        <w:t xml:space="preserve">Možná řešení na výše odvedené problémy jsou prozkoumány v rámci následujících kapitol. Které popisují exemplární řešení pro </w:t>
      </w:r>
      <w:proofErr w:type="gramStart"/>
      <w:r>
        <w:t>3D</w:t>
      </w:r>
      <w:proofErr w:type="gramEnd"/>
      <w:r>
        <w:t xml:space="preserve"> Tematickou a Topografickou mapu. </w:t>
      </w:r>
      <w:proofErr w:type="gramStart"/>
      <w:r>
        <w:t>Snaží</w:t>
      </w:r>
      <w:proofErr w:type="gramEnd"/>
      <w:r>
        <w:t xml:space="preserve"> se popsat kompletní průběh transformace dat.</w:t>
      </w:r>
    </w:p>
    <w:p w14:paraId="3267B095" w14:textId="24B2138C" w:rsidR="00B91B09" w:rsidRDefault="00B91B09" w:rsidP="00B91B09">
      <w:pPr>
        <w:pStyle w:val="Malnadpis"/>
      </w:pPr>
      <w:r>
        <w:t>Terén</w:t>
      </w:r>
    </w:p>
    <w:p w14:paraId="3DB2D212" w14:textId="55356B67" w:rsidR="00B91B09" w:rsidRPr="00B91B09" w:rsidRDefault="00B91B09" w:rsidP="00B91B09">
      <w:r>
        <w:t xml:space="preserve">Hlavním procesem při převodu </w:t>
      </w:r>
      <w:proofErr w:type="gramStart"/>
      <w:r>
        <w:t>DMR</w:t>
      </w:r>
      <w:proofErr w:type="gramEnd"/>
      <w:r>
        <w:t xml:space="preserve"> popř. jakékoliv jiné povrchové reprezentace je triangulace na základě vstupní bitmapy. Tuto funkcionalitu poskytuje řada řešení. City </w:t>
      </w:r>
      <w:proofErr w:type="spellStart"/>
      <w:r>
        <w:t>Engine</w:t>
      </w:r>
      <w:proofErr w:type="spellEnd"/>
      <w:r>
        <w:t xml:space="preserve"> i qgis2threejs tuto funkcionalitu poskytují v GUI rozhraní. Generovat terén je ale možné i v rámci webových vykreslovacích </w:t>
      </w:r>
      <w:proofErr w:type="spellStart"/>
      <w:r>
        <w:t>enginech</w:t>
      </w:r>
      <w:proofErr w:type="spellEnd"/>
      <w:r>
        <w:t xml:space="preserve"> Three.js a Babylon.js skrze </w:t>
      </w:r>
      <w:proofErr w:type="spellStart"/>
      <w:r>
        <w:rPr>
          <w:i/>
          <w:iCs/>
        </w:rPr>
        <w:t>displacement</w:t>
      </w:r>
      <w:proofErr w:type="spellEnd"/>
      <w:r>
        <w:rPr>
          <w:i/>
          <w:iCs/>
        </w:rPr>
        <w:t xml:space="preserve"> </w:t>
      </w:r>
      <w:proofErr w:type="spellStart"/>
      <w:r>
        <w:rPr>
          <w:i/>
          <w:iCs/>
        </w:rPr>
        <w:t>mapping</w:t>
      </w:r>
      <w:proofErr w:type="spellEnd"/>
      <w:r>
        <w:t xml:space="preserve">. Klíčová charakteristika vygenerovaného terénu je míra podrobnosti geometrie, tedy jak moc podrobný bude výsledná síť reprezentující terén. </w:t>
      </w:r>
    </w:p>
    <w:p w14:paraId="0BBC1B9E" w14:textId="39E788AC" w:rsidR="00354F63" w:rsidRDefault="007B5CF8" w:rsidP="00354F63">
      <w:pPr>
        <w:pStyle w:val="Heading3"/>
        <w:rPr>
          <w:lang w:val="en-US"/>
        </w:rPr>
      </w:pPr>
      <w:proofErr w:type="spellStart"/>
      <w:r>
        <w:rPr>
          <w:lang w:val="en-US"/>
        </w:rPr>
        <w:t>Tvorba</w:t>
      </w:r>
      <w:proofErr w:type="spellEnd"/>
      <w:r>
        <w:rPr>
          <w:lang w:val="en-US"/>
        </w:rPr>
        <w:t xml:space="preserve"> map</w:t>
      </w:r>
    </w:p>
    <w:p w14:paraId="72A66142" w14:textId="7A8364D1" w:rsidR="007B5CF8" w:rsidRDefault="00357030" w:rsidP="00357030">
      <w:r>
        <w:t xml:space="preserve">Kompletní postup převodu vybraných datových vrstev </w:t>
      </w:r>
      <w:r w:rsidRPr="00357030">
        <w:rPr>
          <w:highlight w:val="yellow"/>
        </w:rPr>
        <w:t xml:space="preserve">(viz. </w:t>
      </w:r>
      <w:proofErr w:type="spellStart"/>
      <w:r w:rsidRPr="00357030">
        <w:rPr>
          <w:highlight w:val="yellow"/>
        </w:rPr>
        <w:t>tab</w:t>
      </w:r>
      <w:proofErr w:type="spellEnd"/>
      <w:r w:rsidRPr="00357030">
        <w:rPr>
          <w:highlight w:val="yellow"/>
        </w:rPr>
        <w:t xml:space="preserve"> X)</w:t>
      </w:r>
      <w:r>
        <w:t>. je uveden v </w:t>
      </w:r>
      <w:r w:rsidRPr="00357030">
        <w:rPr>
          <w:highlight w:val="yellow"/>
        </w:rPr>
        <w:t>diagramu X</w:t>
      </w:r>
      <w:r>
        <w:t>. Klíčové aspekty postupu jsou podrobně popsány níže.</w:t>
      </w:r>
    </w:p>
    <w:p w14:paraId="28744817" w14:textId="77777777" w:rsidR="008F7AAA" w:rsidRPr="008F7AAA" w:rsidRDefault="008F7AAA" w:rsidP="008F7AAA">
      <w:pPr>
        <w:pStyle w:val="Normlnprvnodsazen"/>
        <w:rPr>
          <w:lang w:eastAsia="en-US"/>
        </w:rPr>
      </w:pPr>
    </w:p>
    <w:p w14:paraId="424ED9EA" w14:textId="6C9030A0" w:rsidR="007B5CF8" w:rsidRDefault="007B5CF8" w:rsidP="007B5CF8">
      <w:pPr>
        <w:pStyle w:val="Caption"/>
        <w:keepNext/>
      </w:pPr>
      <w:r>
        <w:lastRenderedPageBreak/>
        <w:t xml:space="preserve">Tab. </w:t>
      </w:r>
      <w:r>
        <w:fldChar w:fldCharType="begin"/>
      </w:r>
      <w:r>
        <w:instrText xml:space="preserve"> SEQ Tab. \* ARABIC </w:instrText>
      </w:r>
      <w:r>
        <w:fldChar w:fldCharType="separate"/>
      </w:r>
      <w:r>
        <w:rPr>
          <w:noProof/>
        </w:rPr>
        <w:t>8</w:t>
      </w:r>
      <w:r>
        <w:fldChar w:fldCharType="end"/>
      </w:r>
      <w:r>
        <w:t xml:space="preserve"> Přehled datových vrstev pro vybrané mapy.</w:t>
      </w:r>
    </w:p>
    <w:tbl>
      <w:tblPr>
        <w:tblW w:w="8760" w:type="dxa"/>
        <w:tblLook w:val="04A0" w:firstRow="1" w:lastRow="0" w:firstColumn="1" w:lastColumn="0" w:noHBand="0" w:noVBand="1"/>
      </w:tblPr>
      <w:tblGrid>
        <w:gridCol w:w="1233"/>
        <w:gridCol w:w="1394"/>
        <w:gridCol w:w="1415"/>
        <w:gridCol w:w="1395"/>
        <w:gridCol w:w="1415"/>
        <w:gridCol w:w="1908"/>
      </w:tblGrid>
      <w:tr w:rsidR="008F7AAA" w:rsidRPr="008F7AAA" w14:paraId="038566B3" w14:textId="77777777" w:rsidTr="008F7AAA">
        <w:trPr>
          <w:trHeight w:val="525"/>
        </w:trPr>
        <w:tc>
          <w:tcPr>
            <w:tcW w:w="1120" w:type="dxa"/>
            <w:tcBorders>
              <w:top w:val="single" w:sz="4" w:space="0" w:color="auto"/>
              <w:left w:val="nil"/>
              <w:bottom w:val="single" w:sz="8" w:space="0" w:color="auto"/>
              <w:right w:val="nil"/>
            </w:tcBorders>
            <w:shd w:val="clear" w:color="000000" w:fill="FFFFFF"/>
            <w:vAlign w:val="center"/>
            <w:hideMark/>
          </w:tcPr>
          <w:p w14:paraId="1DBA35B0" w14:textId="77777777" w:rsidR="008F7AAA" w:rsidRPr="008F7AAA" w:rsidRDefault="008F7AAA" w:rsidP="008F7AAA">
            <w:pPr>
              <w:spacing w:after="0" w:line="240" w:lineRule="auto"/>
              <w:jc w:val="center"/>
              <w:rPr>
                <w:rFonts w:eastAsia="Times New Roman" w:cs="Calibri"/>
                <w:b/>
                <w:bCs/>
                <w:color w:val="000000"/>
                <w:sz w:val="18"/>
                <w:szCs w:val="18"/>
                <w:lang w:val="en-US"/>
              </w:rPr>
            </w:pPr>
            <w:r w:rsidRPr="008F7AAA">
              <w:rPr>
                <w:rFonts w:eastAsia="Times New Roman" w:cs="Calibri"/>
                <w:b/>
                <w:bCs/>
                <w:color w:val="000000"/>
                <w:sz w:val="18"/>
                <w:szCs w:val="18"/>
                <w:lang w:val="en-US"/>
              </w:rPr>
              <w:t>Mapy</w:t>
            </w:r>
          </w:p>
        </w:tc>
        <w:tc>
          <w:tcPr>
            <w:tcW w:w="1420" w:type="dxa"/>
            <w:tcBorders>
              <w:top w:val="single" w:sz="4" w:space="0" w:color="auto"/>
              <w:left w:val="nil"/>
              <w:bottom w:val="single" w:sz="8" w:space="0" w:color="auto"/>
              <w:right w:val="nil"/>
            </w:tcBorders>
            <w:shd w:val="clear" w:color="000000" w:fill="FFFFFF"/>
            <w:vAlign w:val="center"/>
            <w:hideMark/>
          </w:tcPr>
          <w:p w14:paraId="0BAA6B32"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Datová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vrstva</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23DF10DE"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3F96D4DD"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Výchozí</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c>
          <w:tcPr>
            <w:tcW w:w="1420" w:type="dxa"/>
            <w:tcBorders>
              <w:top w:val="single" w:sz="4" w:space="0" w:color="auto"/>
              <w:left w:val="nil"/>
              <w:bottom w:val="single" w:sz="8" w:space="0" w:color="auto"/>
              <w:right w:val="nil"/>
            </w:tcBorders>
            <w:shd w:val="clear" w:color="000000" w:fill="FFFFFF"/>
            <w:vAlign w:val="center"/>
            <w:hideMark/>
          </w:tcPr>
          <w:p w14:paraId="1870EF50"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Cílová</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reprezentace</w:t>
            </w:r>
            <w:proofErr w:type="spellEnd"/>
          </w:p>
        </w:tc>
        <w:tc>
          <w:tcPr>
            <w:tcW w:w="1960" w:type="dxa"/>
            <w:tcBorders>
              <w:top w:val="single" w:sz="4" w:space="0" w:color="auto"/>
              <w:left w:val="nil"/>
              <w:bottom w:val="single" w:sz="8" w:space="0" w:color="auto"/>
              <w:right w:val="nil"/>
            </w:tcBorders>
            <w:shd w:val="clear" w:color="000000" w:fill="FFFFFF"/>
            <w:vAlign w:val="center"/>
            <w:hideMark/>
          </w:tcPr>
          <w:p w14:paraId="3F999F69" w14:textId="77777777" w:rsidR="008F7AAA" w:rsidRPr="008F7AAA" w:rsidRDefault="008F7AAA" w:rsidP="008F7AAA">
            <w:pPr>
              <w:spacing w:after="0" w:line="240" w:lineRule="auto"/>
              <w:jc w:val="center"/>
              <w:rPr>
                <w:rFonts w:eastAsia="Times New Roman" w:cs="Calibri"/>
                <w:b/>
                <w:bCs/>
                <w:color w:val="000000"/>
                <w:sz w:val="18"/>
                <w:szCs w:val="18"/>
                <w:lang w:val="en-US"/>
              </w:rPr>
            </w:pPr>
            <w:proofErr w:type="spellStart"/>
            <w:r w:rsidRPr="008F7AAA">
              <w:rPr>
                <w:rFonts w:eastAsia="Times New Roman" w:cs="Calibri"/>
                <w:b/>
                <w:bCs/>
                <w:color w:val="000000"/>
                <w:sz w:val="18"/>
                <w:szCs w:val="18"/>
                <w:lang w:val="en-US"/>
              </w:rPr>
              <w:t>Cílový</w:t>
            </w:r>
            <w:proofErr w:type="spellEnd"/>
            <w:r w:rsidRPr="008F7AAA">
              <w:rPr>
                <w:rFonts w:eastAsia="Times New Roman" w:cs="Calibri"/>
                <w:b/>
                <w:bCs/>
                <w:color w:val="000000"/>
                <w:sz w:val="18"/>
                <w:szCs w:val="18"/>
                <w:lang w:val="en-US"/>
              </w:rPr>
              <w:t xml:space="preserve"> </w:t>
            </w:r>
            <w:proofErr w:type="spellStart"/>
            <w:r w:rsidRPr="008F7AAA">
              <w:rPr>
                <w:rFonts w:eastAsia="Times New Roman" w:cs="Calibri"/>
                <w:b/>
                <w:bCs/>
                <w:color w:val="000000"/>
                <w:sz w:val="18"/>
                <w:szCs w:val="18"/>
                <w:lang w:val="en-US"/>
              </w:rPr>
              <w:t>formát</w:t>
            </w:r>
            <w:proofErr w:type="spellEnd"/>
          </w:p>
        </w:tc>
      </w:tr>
      <w:tr w:rsidR="008F7AAA" w:rsidRPr="008F7AAA" w14:paraId="4C8ADB01"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2FC1958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Tematická</w:t>
            </w:r>
            <w:proofErr w:type="spellEnd"/>
          </w:p>
        </w:tc>
        <w:tc>
          <w:tcPr>
            <w:tcW w:w="1420" w:type="dxa"/>
            <w:tcBorders>
              <w:top w:val="nil"/>
              <w:left w:val="nil"/>
              <w:bottom w:val="nil"/>
              <w:right w:val="nil"/>
            </w:tcBorders>
            <w:shd w:val="clear" w:color="000000" w:fill="FFFFFF"/>
            <w:vAlign w:val="center"/>
            <w:hideMark/>
          </w:tcPr>
          <w:p w14:paraId="309328B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188E2DA2"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21794CF6"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458A3A2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2E6D51E"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4352A6C5" w14:textId="77777777" w:rsidTr="008F7AAA">
        <w:trPr>
          <w:trHeight w:val="240"/>
        </w:trPr>
        <w:tc>
          <w:tcPr>
            <w:tcW w:w="1120" w:type="dxa"/>
            <w:vMerge/>
            <w:tcBorders>
              <w:top w:val="nil"/>
              <w:left w:val="nil"/>
              <w:bottom w:val="single" w:sz="4" w:space="0" w:color="000000"/>
              <w:right w:val="nil"/>
            </w:tcBorders>
            <w:vAlign w:val="center"/>
            <w:hideMark/>
          </w:tcPr>
          <w:p w14:paraId="06009FEA"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610392B9"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single" w:sz="4" w:space="0" w:color="auto"/>
              <w:right w:val="nil"/>
            </w:tcBorders>
            <w:shd w:val="clear" w:color="000000" w:fill="FFFFFF"/>
            <w:vAlign w:val="center"/>
            <w:hideMark/>
          </w:tcPr>
          <w:p w14:paraId="61209E5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3B6684D5"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single" w:sz="4" w:space="0" w:color="auto"/>
              <w:right w:val="nil"/>
            </w:tcBorders>
            <w:shd w:val="clear" w:color="000000" w:fill="FFFFFF"/>
            <w:vAlign w:val="center"/>
            <w:hideMark/>
          </w:tcPr>
          <w:p w14:paraId="6702BF6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single" w:sz="4" w:space="0" w:color="auto"/>
              <w:right w:val="nil"/>
            </w:tcBorders>
            <w:shd w:val="clear" w:color="000000" w:fill="FFFFFF"/>
            <w:vAlign w:val="center"/>
            <w:hideMark/>
          </w:tcPr>
          <w:p w14:paraId="6F77004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1363A0AF" w14:textId="77777777" w:rsidTr="008F7AAA">
        <w:trPr>
          <w:trHeight w:val="240"/>
        </w:trPr>
        <w:tc>
          <w:tcPr>
            <w:tcW w:w="1120" w:type="dxa"/>
            <w:vMerge w:val="restart"/>
            <w:tcBorders>
              <w:top w:val="nil"/>
              <w:left w:val="nil"/>
              <w:bottom w:val="single" w:sz="4" w:space="0" w:color="000000"/>
              <w:right w:val="nil"/>
            </w:tcBorders>
            <w:shd w:val="clear" w:color="000000" w:fill="FFFFFF"/>
            <w:vAlign w:val="center"/>
            <w:hideMark/>
          </w:tcPr>
          <w:p w14:paraId="54D49A86"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Topografická</w:t>
            </w:r>
            <w:proofErr w:type="spellEnd"/>
          </w:p>
        </w:tc>
        <w:tc>
          <w:tcPr>
            <w:tcW w:w="1420" w:type="dxa"/>
            <w:tcBorders>
              <w:top w:val="nil"/>
              <w:left w:val="nil"/>
              <w:bottom w:val="nil"/>
              <w:right w:val="nil"/>
            </w:tcBorders>
            <w:shd w:val="clear" w:color="000000" w:fill="FFFFFF"/>
            <w:vAlign w:val="center"/>
            <w:hideMark/>
          </w:tcPr>
          <w:p w14:paraId="7B38E10A"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Budovy</w:t>
            </w:r>
            <w:proofErr w:type="spellEnd"/>
            <w:r w:rsidRPr="008F7AAA">
              <w:rPr>
                <w:rFonts w:eastAsia="Times New Roman" w:cs="Calibri"/>
                <w:color w:val="000000"/>
                <w:sz w:val="18"/>
                <w:szCs w:val="18"/>
                <w:lang w:val="en-US"/>
              </w:rPr>
              <w:t xml:space="preserve"> 3D </w:t>
            </w:r>
          </w:p>
        </w:tc>
        <w:tc>
          <w:tcPr>
            <w:tcW w:w="1420" w:type="dxa"/>
            <w:tcBorders>
              <w:top w:val="nil"/>
              <w:left w:val="nil"/>
              <w:bottom w:val="nil"/>
              <w:right w:val="nil"/>
            </w:tcBorders>
            <w:shd w:val="clear" w:color="000000" w:fill="FFFFFF"/>
            <w:vAlign w:val="center"/>
            <w:hideMark/>
          </w:tcPr>
          <w:p w14:paraId="501E3F1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PolygonZ</w:t>
            </w:r>
            <w:proofErr w:type="spellEnd"/>
          </w:p>
        </w:tc>
        <w:tc>
          <w:tcPr>
            <w:tcW w:w="1420" w:type="dxa"/>
            <w:tcBorders>
              <w:top w:val="nil"/>
              <w:left w:val="nil"/>
              <w:bottom w:val="nil"/>
              <w:right w:val="nil"/>
            </w:tcBorders>
            <w:shd w:val="clear" w:color="000000" w:fill="FFFFFF"/>
            <w:vAlign w:val="center"/>
            <w:hideMark/>
          </w:tcPr>
          <w:p w14:paraId="3366EB9C"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FGDB</w:t>
            </w:r>
          </w:p>
        </w:tc>
        <w:tc>
          <w:tcPr>
            <w:tcW w:w="1420" w:type="dxa"/>
            <w:tcBorders>
              <w:top w:val="nil"/>
              <w:left w:val="nil"/>
              <w:bottom w:val="nil"/>
              <w:right w:val="nil"/>
            </w:tcBorders>
            <w:shd w:val="clear" w:color="000000" w:fill="FFFFFF"/>
            <w:vAlign w:val="center"/>
            <w:hideMark/>
          </w:tcPr>
          <w:p w14:paraId="0E69977E"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03E56BC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088680CF" w14:textId="77777777" w:rsidTr="008F7AAA">
        <w:trPr>
          <w:trHeight w:val="480"/>
        </w:trPr>
        <w:tc>
          <w:tcPr>
            <w:tcW w:w="1120" w:type="dxa"/>
            <w:vMerge/>
            <w:tcBorders>
              <w:top w:val="nil"/>
              <w:left w:val="nil"/>
              <w:bottom w:val="single" w:sz="4" w:space="0" w:color="000000"/>
              <w:right w:val="nil"/>
            </w:tcBorders>
            <w:vAlign w:val="center"/>
            <w:hideMark/>
          </w:tcPr>
          <w:p w14:paraId="70181DAE"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auto" w:fill="auto"/>
            <w:vAlign w:val="center"/>
            <w:hideMark/>
          </w:tcPr>
          <w:p w14:paraId="6837A0A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Stromy</w:t>
            </w:r>
            <w:proofErr w:type="spellEnd"/>
          </w:p>
        </w:tc>
        <w:tc>
          <w:tcPr>
            <w:tcW w:w="1420" w:type="dxa"/>
            <w:tcBorders>
              <w:top w:val="nil"/>
              <w:left w:val="nil"/>
              <w:bottom w:val="nil"/>
              <w:right w:val="nil"/>
            </w:tcBorders>
            <w:shd w:val="clear" w:color="auto" w:fill="auto"/>
            <w:vAlign w:val="center"/>
            <w:hideMark/>
          </w:tcPr>
          <w:p w14:paraId="391C38CF"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Vektorová</w:t>
            </w:r>
            <w:proofErr w:type="spellEnd"/>
            <w:r w:rsidRPr="008F7AAA">
              <w:rPr>
                <w:rFonts w:eastAsia="Times New Roman" w:cs="Calibri"/>
                <w:color w:val="000000"/>
                <w:sz w:val="18"/>
                <w:szCs w:val="18"/>
                <w:lang w:val="en-US"/>
              </w:rPr>
              <w:t xml:space="preserve"> data - Bod</w:t>
            </w:r>
          </w:p>
        </w:tc>
        <w:tc>
          <w:tcPr>
            <w:tcW w:w="1420" w:type="dxa"/>
            <w:tcBorders>
              <w:top w:val="nil"/>
              <w:left w:val="nil"/>
              <w:bottom w:val="nil"/>
              <w:right w:val="nil"/>
            </w:tcBorders>
            <w:shd w:val="clear" w:color="auto" w:fill="auto"/>
            <w:vAlign w:val="center"/>
            <w:hideMark/>
          </w:tcPr>
          <w:p w14:paraId="0ABC31DF"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SHP</w:t>
            </w:r>
          </w:p>
        </w:tc>
        <w:tc>
          <w:tcPr>
            <w:tcW w:w="1420" w:type="dxa"/>
            <w:tcBorders>
              <w:top w:val="nil"/>
              <w:left w:val="nil"/>
              <w:bottom w:val="nil"/>
              <w:right w:val="nil"/>
            </w:tcBorders>
            <w:shd w:val="clear" w:color="auto" w:fill="auto"/>
            <w:vAlign w:val="center"/>
            <w:hideMark/>
          </w:tcPr>
          <w:p w14:paraId="70D1F53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auto" w:fill="auto"/>
            <w:vAlign w:val="center"/>
            <w:hideMark/>
          </w:tcPr>
          <w:p w14:paraId="41B99B45"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glTF</w:t>
            </w:r>
            <w:proofErr w:type="spellEnd"/>
          </w:p>
        </w:tc>
      </w:tr>
      <w:tr w:rsidR="008F7AAA" w:rsidRPr="008F7AAA" w14:paraId="2F2D5E84" w14:textId="77777777" w:rsidTr="008F7AAA">
        <w:trPr>
          <w:trHeight w:val="240"/>
        </w:trPr>
        <w:tc>
          <w:tcPr>
            <w:tcW w:w="1120" w:type="dxa"/>
            <w:vMerge/>
            <w:tcBorders>
              <w:top w:val="nil"/>
              <w:left w:val="nil"/>
              <w:bottom w:val="single" w:sz="4" w:space="0" w:color="000000"/>
              <w:right w:val="nil"/>
            </w:tcBorders>
            <w:vAlign w:val="center"/>
            <w:hideMark/>
          </w:tcPr>
          <w:p w14:paraId="2B08376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nil"/>
              <w:right w:val="nil"/>
            </w:tcBorders>
            <w:shd w:val="clear" w:color="000000" w:fill="FFFFFF"/>
            <w:vAlign w:val="center"/>
            <w:hideMark/>
          </w:tcPr>
          <w:p w14:paraId="754238B7"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Terén</w:t>
            </w:r>
            <w:proofErr w:type="spellEnd"/>
          </w:p>
        </w:tc>
        <w:tc>
          <w:tcPr>
            <w:tcW w:w="1420" w:type="dxa"/>
            <w:tcBorders>
              <w:top w:val="nil"/>
              <w:left w:val="nil"/>
              <w:bottom w:val="nil"/>
              <w:right w:val="nil"/>
            </w:tcBorders>
            <w:shd w:val="clear" w:color="000000" w:fill="FFFFFF"/>
            <w:vAlign w:val="center"/>
            <w:hideMark/>
          </w:tcPr>
          <w:p w14:paraId="0886BD91"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nil"/>
              <w:right w:val="nil"/>
            </w:tcBorders>
            <w:shd w:val="clear" w:color="000000" w:fill="FFFFFF"/>
            <w:vAlign w:val="center"/>
            <w:hideMark/>
          </w:tcPr>
          <w:p w14:paraId="34232B88"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TIFF</w:t>
            </w:r>
          </w:p>
        </w:tc>
        <w:tc>
          <w:tcPr>
            <w:tcW w:w="1420" w:type="dxa"/>
            <w:tcBorders>
              <w:top w:val="nil"/>
              <w:left w:val="nil"/>
              <w:bottom w:val="nil"/>
              <w:right w:val="nil"/>
            </w:tcBorders>
            <w:shd w:val="clear" w:color="000000" w:fill="FFFFFF"/>
            <w:vAlign w:val="center"/>
            <w:hideMark/>
          </w:tcPr>
          <w:p w14:paraId="4449E1AA"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c>
          <w:tcPr>
            <w:tcW w:w="1960" w:type="dxa"/>
            <w:tcBorders>
              <w:top w:val="nil"/>
              <w:left w:val="nil"/>
              <w:bottom w:val="nil"/>
              <w:right w:val="nil"/>
            </w:tcBorders>
            <w:shd w:val="clear" w:color="000000" w:fill="FFFFFF"/>
            <w:vAlign w:val="center"/>
            <w:hideMark/>
          </w:tcPr>
          <w:p w14:paraId="616307C1"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Mesh</w:t>
            </w:r>
          </w:p>
        </w:tc>
      </w:tr>
      <w:tr w:rsidR="008F7AAA" w:rsidRPr="008F7AAA" w14:paraId="65465F71" w14:textId="77777777" w:rsidTr="008F7AAA">
        <w:trPr>
          <w:trHeight w:val="240"/>
        </w:trPr>
        <w:tc>
          <w:tcPr>
            <w:tcW w:w="1120" w:type="dxa"/>
            <w:vMerge/>
            <w:tcBorders>
              <w:top w:val="nil"/>
              <w:left w:val="nil"/>
              <w:bottom w:val="single" w:sz="4" w:space="0" w:color="000000"/>
              <w:right w:val="nil"/>
            </w:tcBorders>
            <w:vAlign w:val="center"/>
            <w:hideMark/>
          </w:tcPr>
          <w:p w14:paraId="7A8FBAE7" w14:textId="77777777" w:rsidR="008F7AAA" w:rsidRPr="008F7AAA" w:rsidRDefault="008F7AAA" w:rsidP="008F7AAA">
            <w:pPr>
              <w:spacing w:after="0" w:line="240" w:lineRule="auto"/>
              <w:jc w:val="left"/>
              <w:rPr>
                <w:rFonts w:eastAsia="Times New Roman" w:cs="Calibri"/>
                <w:color w:val="000000"/>
                <w:sz w:val="18"/>
                <w:szCs w:val="18"/>
                <w:lang w:val="en-US"/>
              </w:rPr>
            </w:pPr>
          </w:p>
        </w:tc>
        <w:tc>
          <w:tcPr>
            <w:tcW w:w="1420" w:type="dxa"/>
            <w:tcBorders>
              <w:top w:val="nil"/>
              <w:left w:val="nil"/>
              <w:bottom w:val="single" w:sz="4" w:space="0" w:color="auto"/>
              <w:right w:val="nil"/>
            </w:tcBorders>
            <w:shd w:val="clear" w:color="000000" w:fill="FFFFFF"/>
            <w:vAlign w:val="center"/>
            <w:hideMark/>
          </w:tcPr>
          <w:p w14:paraId="77021EA9"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Textura </w:t>
            </w:r>
            <w:proofErr w:type="spellStart"/>
            <w:r w:rsidRPr="008F7AAA">
              <w:rPr>
                <w:rFonts w:eastAsia="Times New Roman" w:cs="Calibri"/>
                <w:color w:val="000000"/>
                <w:sz w:val="18"/>
                <w:szCs w:val="18"/>
                <w:lang w:val="en-US"/>
              </w:rPr>
              <w:t>terénu</w:t>
            </w:r>
            <w:proofErr w:type="spellEnd"/>
          </w:p>
        </w:tc>
        <w:tc>
          <w:tcPr>
            <w:tcW w:w="1420" w:type="dxa"/>
            <w:tcBorders>
              <w:top w:val="nil"/>
              <w:left w:val="nil"/>
              <w:bottom w:val="single" w:sz="4" w:space="0" w:color="auto"/>
              <w:right w:val="nil"/>
            </w:tcBorders>
            <w:shd w:val="clear" w:color="000000" w:fill="FFFFFF"/>
            <w:vAlign w:val="center"/>
            <w:hideMark/>
          </w:tcPr>
          <w:p w14:paraId="275F2538"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420" w:type="dxa"/>
            <w:tcBorders>
              <w:top w:val="nil"/>
              <w:left w:val="nil"/>
              <w:bottom w:val="single" w:sz="4" w:space="0" w:color="auto"/>
              <w:right w:val="nil"/>
            </w:tcBorders>
            <w:shd w:val="clear" w:color="000000" w:fill="FFFFFF"/>
            <w:vAlign w:val="center"/>
            <w:hideMark/>
          </w:tcPr>
          <w:p w14:paraId="08239782"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Služba</w:t>
            </w:r>
          </w:p>
        </w:tc>
        <w:tc>
          <w:tcPr>
            <w:tcW w:w="1420" w:type="dxa"/>
            <w:tcBorders>
              <w:top w:val="nil"/>
              <w:left w:val="nil"/>
              <w:bottom w:val="single" w:sz="4" w:space="0" w:color="auto"/>
              <w:right w:val="nil"/>
            </w:tcBorders>
            <w:shd w:val="clear" w:color="000000" w:fill="FFFFFF"/>
            <w:vAlign w:val="center"/>
            <w:hideMark/>
          </w:tcPr>
          <w:p w14:paraId="5878189D" w14:textId="77777777" w:rsidR="008F7AAA" w:rsidRPr="008F7AAA" w:rsidRDefault="008F7AAA" w:rsidP="008F7AAA">
            <w:pPr>
              <w:spacing w:after="0" w:line="240" w:lineRule="auto"/>
              <w:jc w:val="center"/>
              <w:rPr>
                <w:rFonts w:eastAsia="Times New Roman" w:cs="Calibri"/>
                <w:color w:val="000000"/>
                <w:sz w:val="18"/>
                <w:szCs w:val="18"/>
                <w:lang w:val="en-US"/>
              </w:rPr>
            </w:pPr>
            <w:proofErr w:type="spellStart"/>
            <w:r w:rsidRPr="008F7AAA">
              <w:rPr>
                <w:rFonts w:eastAsia="Times New Roman" w:cs="Calibri"/>
                <w:color w:val="000000"/>
                <w:sz w:val="18"/>
                <w:szCs w:val="18"/>
                <w:lang w:val="en-US"/>
              </w:rPr>
              <w:t>Bitmapa</w:t>
            </w:r>
            <w:proofErr w:type="spellEnd"/>
          </w:p>
        </w:tc>
        <w:tc>
          <w:tcPr>
            <w:tcW w:w="1960" w:type="dxa"/>
            <w:tcBorders>
              <w:top w:val="nil"/>
              <w:left w:val="nil"/>
              <w:bottom w:val="single" w:sz="4" w:space="0" w:color="auto"/>
              <w:right w:val="nil"/>
            </w:tcBorders>
            <w:shd w:val="clear" w:color="000000" w:fill="FFFFFF"/>
            <w:vAlign w:val="center"/>
            <w:hideMark/>
          </w:tcPr>
          <w:p w14:paraId="12551654" w14:textId="77777777" w:rsidR="008F7AAA" w:rsidRPr="008F7AAA" w:rsidRDefault="008F7AAA" w:rsidP="008F7AAA">
            <w:pPr>
              <w:spacing w:after="0" w:line="240" w:lineRule="auto"/>
              <w:jc w:val="center"/>
              <w:rPr>
                <w:rFonts w:eastAsia="Times New Roman" w:cs="Calibri"/>
                <w:color w:val="000000"/>
                <w:sz w:val="18"/>
                <w:szCs w:val="18"/>
                <w:lang w:val="en-US"/>
              </w:rPr>
            </w:pPr>
            <w:r w:rsidRPr="008F7AAA">
              <w:rPr>
                <w:rFonts w:eastAsia="Times New Roman" w:cs="Calibri"/>
                <w:color w:val="000000"/>
                <w:sz w:val="18"/>
                <w:szCs w:val="18"/>
                <w:lang w:val="en-US"/>
              </w:rPr>
              <w:t xml:space="preserve">PNG / </w:t>
            </w:r>
            <w:proofErr w:type="spellStart"/>
            <w:r w:rsidRPr="008F7AAA">
              <w:rPr>
                <w:rFonts w:eastAsia="Times New Roman" w:cs="Calibri"/>
                <w:color w:val="000000"/>
                <w:sz w:val="18"/>
                <w:szCs w:val="18"/>
                <w:lang w:val="en-US"/>
              </w:rPr>
              <w:t>WebP</w:t>
            </w:r>
            <w:proofErr w:type="spellEnd"/>
            <w:r w:rsidRPr="008F7AAA">
              <w:rPr>
                <w:rFonts w:eastAsia="Times New Roman" w:cs="Calibri"/>
                <w:color w:val="000000"/>
                <w:sz w:val="18"/>
                <w:szCs w:val="18"/>
                <w:lang w:val="en-US"/>
              </w:rPr>
              <w:t xml:space="preserve"> / KTX2</w:t>
            </w:r>
          </w:p>
        </w:tc>
      </w:tr>
    </w:tbl>
    <w:p w14:paraId="67393C16" w14:textId="3805A5BA" w:rsidR="00EB6E42" w:rsidRDefault="00EB6E42" w:rsidP="00EB6E42">
      <w:pPr>
        <w:pStyle w:val="Normlnprvnodsazen"/>
        <w:ind w:firstLine="0"/>
        <w:rPr>
          <w:lang w:eastAsia="en-US"/>
        </w:rPr>
      </w:pPr>
    </w:p>
    <w:p w14:paraId="07DD13F8" w14:textId="707C78C7" w:rsidR="001941CD" w:rsidRPr="001941CD" w:rsidRDefault="001941CD" w:rsidP="001941CD">
      <w:pPr>
        <w:pStyle w:val="Malnadpis"/>
        <w:rPr>
          <w:vertAlign w:val="superscript"/>
        </w:rPr>
      </w:pPr>
      <w:proofErr w:type="spellStart"/>
      <w:r>
        <w:t>ArcGIS</w:t>
      </w:r>
      <w:proofErr w:type="spellEnd"/>
    </w:p>
    <w:p w14:paraId="1F8CBBD1" w14:textId="475C5287" w:rsidR="00EB6E42" w:rsidRDefault="00EB6E42" w:rsidP="00EB6E42">
      <w:pPr>
        <w:pStyle w:val="Normlnprvnodsazen"/>
        <w:ind w:firstLine="0"/>
        <w:rPr>
          <w:lang w:eastAsia="en-US"/>
        </w:rPr>
      </w:pPr>
      <w:r>
        <w:rPr>
          <w:lang w:eastAsia="en-US"/>
        </w:rPr>
        <w:t xml:space="preserve">Jelikož formáty </w:t>
      </w:r>
      <w:proofErr w:type="spellStart"/>
      <w:r>
        <w:rPr>
          <w:lang w:eastAsia="en-US"/>
        </w:rPr>
        <w:t>Multipatch</w:t>
      </w:r>
      <w:proofErr w:type="spellEnd"/>
      <w:r>
        <w:rPr>
          <w:lang w:eastAsia="en-US"/>
        </w:rPr>
        <w:t xml:space="preserve"> ani </w:t>
      </w:r>
      <w:proofErr w:type="spellStart"/>
      <w:r>
        <w:rPr>
          <w:lang w:eastAsia="en-US"/>
        </w:rPr>
        <w:t>PolygonZ</w:t>
      </w:r>
      <w:proofErr w:type="spellEnd"/>
      <w:r>
        <w:rPr>
          <w:lang w:eastAsia="en-US"/>
        </w:rPr>
        <w:t xml:space="preserve"> nepodporují ukládání </w:t>
      </w:r>
      <w:proofErr w:type="spellStart"/>
      <w:r>
        <w:rPr>
          <w:lang w:eastAsia="en-US"/>
        </w:rPr>
        <w:t>symbologie</w:t>
      </w:r>
      <w:proofErr w:type="spellEnd"/>
      <w:r>
        <w:rPr>
          <w:lang w:eastAsia="en-US"/>
        </w:rPr>
        <w:t xml:space="preserve">, je nutné parametry vzhledu uložit v rámci atributů jednotlivých prvků a v prostředí CE je namapovat na materiály přiřazené dané části </w:t>
      </w:r>
      <w:proofErr w:type="spellStart"/>
      <w:r>
        <w:rPr>
          <w:lang w:eastAsia="en-US"/>
        </w:rPr>
        <w:t>meshe</w:t>
      </w:r>
      <w:proofErr w:type="spellEnd"/>
      <w:r>
        <w:rPr>
          <w:lang w:eastAsia="en-US"/>
        </w:rPr>
        <w:t xml:space="preserve">. Za dosažením tohoto cíle byl tedy rozšířen datový model </w:t>
      </w:r>
      <w:proofErr w:type="gramStart"/>
      <w:r>
        <w:rPr>
          <w:lang w:eastAsia="en-US"/>
        </w:rPr>
        <w:t>3D</w:t>
      </w:r>
      <w:proofErr w:type="gramEnd"/>
      <w:r>
        <w:rPr>
          <w:lang w:eastAsia="en-US"/>
        </w:rPr>
        <w:t xml:space="preserve"> budov o atributy </w:t>
      </w:r>
      <w:proofErr w:type="spellStart"/>
      <w:r w:rsidRPr="00EB6E42">
        <w:rPr>
          <w:i/>
          <w:iCs/>
          <w:lang w:eastAsia="en-US"/>
        </w:rPr>
        <w:t>colorCategory</w:t>
      </w:r>
      <w:proofErr w:type="spellEnd"/>
      <w:r>
        <w:rPr>
          <w:lang w:eastAsia="en-US"/>
        </w:rPr>
        <w:t xml:space="preserve"> (jméno materiálu / kategorie) a </w:t>
      </w:r>
      <w:proofErr w:type="spellStart"/>
      <w:r w:rsidRPr="00EB6E42">
        <w:rPr>
          <w:i/>
          <w:iCs/>
          <w:lang w:eastAsia="en-US"/>
        </w:rPr>
        <w:t>colorValue</w:t>
      </w:r>
      <w:proofErr w:type="spellEnd"/>
      <w:r>
        <w:rPr>
          <w:i/>
          <w:iCs/>
          <w:lang w:eastAsia="en-US"/>
        </w:rPr>
        <w:t xml:space="preserve"> </w:t>
      </w:r>
      <w:r>
        <w:rPr>
          <w:lang w:eastAsia="en-US"/>
        </w:rPr>
        <w:t>(</w:t>
      </w:r>
      <w:proofErr w:type="spellStart"/>
      <w:r>
        <w:rPr>
          <w:lang w:eastAsia="en-US"/>
        </w:rPr>
        <w:t>hex</w:t>
      </w:r>
      <w:proofErr w:type="spellEnd"/>
      <w:r>
        <w:rPr>
          <w:lang w:eastAsia="en-US"/>
        </w:rPr>
        <w:t xml:space="preserve"> kód vybrané barvy). Řešení bylo implementováno pouze pro jednoduché symboly, tedy pouze základní barvu (</w:t>
      </w:r>
      <w:proofErr w:type="spellStart"/>
      <w:r w:rsidRPr="00EB6E42">
        <w:rPr>
          <w:i/>
          <w:iCs/>
          <w:lang w:eastAsia="en-US"/>
        </w:rPr>
        <w:t>Diffuse</w:t>
      </w:r>
      <w:proofErr w:type="spellEnd"/>
      <w:r w:rsidRPr="00EB6E42">
        <w:rPr>
          <w:i/>
          <w:iCs/>
          <w:lang w:eastAsia="en-US"/>
        </w:rPr>
        <w:t xml:space="preserve"> </w:t>
      </w:r>
      <w:proofErr w:type="spellStart"/>
      <w:r w:rsidRPr="00EB6E42">
        <w:rPr>
          <w:i/>
          <w:iCs/>
          <w:lang w:eastAsia="en-US"/>
        </w:rPr>
        <w:t>color</w:t>
      </w:r>
      <w:proofErr w:type="spellEnd"/>
      <w:r>
        <w:rPr>
          <w:lang w:eastAsia="en-US"/>
        </w:rPr>
        <w:t xml:space="preserve"> parametr materiálu). </w:t>
      </w:r>
    </w:p>
    <w:p w14:paraId="6A9C79F6" w14:textId="631BA9C5" w:rsidR="00E47D3C" w:rsidRDefault="00EB6E42" w:rsidP="00E47D3C">
      <w:pPr>
        <w:pStyle w:val="Normlnprvnodsazen"/>
      </w:pPr>
      <w:r>
        <w:t xml:space="preserve">Při průzkumu a vývoji tohoto postupu byla objevena neshoda mezi datovými modely </w:t>
      </w:r>
      <w:r w:rsidR="00423918">
        <w:t xml:space="preserve">3D modelu jednotlivých etap vyhotovení. Lokality vyhotovené v roce 2020, měli jiný datový model nežli etapy následující. Právě atributy umožňující </w:t>
      </w:r>
      <w:r w:rsidR="009C3277">
        <w:t>sémantickou</w:t>
      </w:r>
      <w:r w:rsidR="00423918">
        <w:t xml:space="preserve"> kategorizaci jako jsou STRECHA_KOD a PLOCHA_KOD </w:t>
      </w:r>
      <w:r w:rsidR="00423918" w:rsidRPr="00423918">
        <w:rPr>
          <w:highlight w:val="yellow"/>
        </w:rPr>
        <w:t>(viz. Obr. X)</w:t>
      </w:r>
      <w:r w:rsidR="00423918">
        <w:t xml:space="preserve">. </w:t>
      </w:r>
      <w:r w:rsidR="001B7830">
        <w:t xml:space="preserve">Atributy měly </w:t>
      </w:r>
      <w:r w:rsidR="00423918">
        <w:t>rozdílné domény a v daných lokalitách byl</w:t>
      </w:r>
      <w:r w:rsidR="001B7830">
        <w:t>y</w:t>
      </w:r>
      <w:r w:rsidR="00423918">
        <w:t xml:space="preserve"> nevhodně přiřazeny. </w:t>
      </w:r>
      <w:r w:rsidR="001B7830">
        <w:rPr>
          <w:lang w:eastAsia="en-US"/>
        </w:rPr>
        <w:t>Jelikož je 3D model budov objemnou datovou sadou, která je rozdělená do specifické složkové struktury bylo za účelem</w:t>
      </w:r>
      <w:r w:rsidR="001B7830">
        <w:t xml:space="preserve"> </w:t>
      </w:r>
      <w:r w:rsidR="00423918">
        <w:t>sjednocení pod jedním datovým modelem</w:t>
      </w:r>
      <w:r w:rsidR="001B7830">
        <w:t>, nutné úpravy provézt programaticky</w:t>
      </w:r>
      <w:r w:rsidR="0043222E">
        <w:t xml:space="preserve">, </w:t>
      </w:r>
      <w:r w:rsidR="00423918">
        <w:t xml:space="preserve">byl </w:t>
      </w:r>
      <w:r w:rsidR="0043222E">
        <w:t xml:space="preserve">tedy </w:t>
      </w:r>
      <w:r w:rsidR="00423918">
        <w:t xml:space="preserve">napsán python script </w:t>
      </w:r>
      <w:r w:rsidR="00423918">
        <w:fldChar w:fldCharType="begin"/>
      </w:r>
      <w:r w:rsidR="001B7830">
        <w:instrText xml:space="preserve"> ADDIN ZOTERO_ITEM CSL_CITATION {"citationID":"MpY6bVEK","properties":{"formattedCitation":"(Hor\\uc0\\u225{}k 2023)","plainCitation":"(Horák 2023)","noteIndex":0},"citationItems":[{"id":2091,"uris":["http://zotero.org/groups/4599106/items/FU6XW77C"],"itemData":{"id":2091,"type":"software","abstract":"arcgis pro python notebook that loads multiple 3d layers from topgis specific folder structure based on chosen geometry type - jendahorak/kam-topgis-batch-loader: arcgis pro python notebook that lo...","event-place":"Brno","publisher-place":"Brno","title":"std_etapy_transformer.py","title-short":"jendahorak/kam-topgis-batch-loader","URL":"https://github.com/jendahorak/kam-topgis-batch-loader/blob/main/scripts/stdal_etapy_transformer.py","author":[{"family":"Horák","given":"Jan"}],"accessed":{"date-parts":[["2023",11,26]]},"issued":{"date-parts":[["2023"]]},"citation-key":"horakStd_etapy_transformerPy2023"}}],"schema":"https://github.com/citation-style-language/schema/raw/master/csl-citation.json"} </w:instrText>
      </w:r>
      <w:r w:rsidR="00423918">
        <w:fldChar w:fldCharType="separate"/>
      </w:r>
      <w:r w:rsidR="001B7830" w:rsidRPr="001B7830">
        <w:rPr>
          <w:rFonts w:cs="Times New Roman"/>
          <w:szCs w:val="24"/>
        </w:rPr>
        <w:t>(Horák 2023)</w:t>
      </w:r>
      <w:r w:rsidR="00423918">
        <w:fldChar w:fldCharType="end"/>
      </w:r>
      <w:r w:rsidR="00423918">
        <w:t>, který datové modely sjednotil a opravil přiřazení atributů na základě geometrie jednotlivých ploch</w:t>
      </w:r>
      <w:r w:rsidR="009C3277">
        <w:rPr>
          <w:rStyle w:val="FootnoteReference"/>
        </w:rPr>
        <w:footnoteReference w:id="6"/>
      </w:r>
      <w:r w:rsidR="00423918">
        <w:t xml:space="preserve">. </w:t>
      </w:r>
      <w:r w:rsidR="009C3277">
        <w:t xml:space="preserve">Schopnost skriptu procházet a modifikovat data všech lokalit byla využita i pro přidání a naplení nových atributů. Zároveň byl skript napsán tak aby byl rozšiřitelný o libovolné mapování </w:t>
      </w:r>
      <w:r w:rsidR="001B7830">
        <w:t xml:space="preserve">nových atributů. </w:t>
      </w:r>
      <w:r w:rsidR="0043222E">
        <w:t xml:space="preserve">Možnost přistupovat a modifikovat všechny lokality 3D modelu umožňuje </w:t>
      </w:r>
      <w:r w:rsidR="00075E05">
        <w:t>přípravu</w:t>
      </w:r>
      <w:r w:rsidR="0043222E">
        <w:t xml:space="preserve"> dat pro vizualizaci pro všechny lokality. Tato funkcionalita je vhodná, jelikož </w:t>
      </w:r>
      <w:r w:rsidR="00075E05">
        <w:t xml:space="preserve">zobrazení velkého množství dat v </w:t>
      </w:r>
      <w:r w:rsidR="0043222E">
        <w:t xml:space="preserve">řešeních </w:t>
      </w:r>
      <w:r w:rsidR="00075E05">
        <w:t xml:space="preserve">jako </w:t>
      </w:r>
      <w:r w:rsidR="0043222E">
        <w:t xml:space="preserve">CE, </w:t>
      </w:r>
      <w:proofErr w:type="spellStart"/>
      <w:proofErr w:type="gramStart"/>
      <w:r w:rsidR="0043222E">
        <w:t>Blender</w:t>
      </w:r>
      <w:proofErr w:type="spellEnd"/>
      <w:proofErr w:type="gramEnd"/>
      <w:r w:rsidR="0043222E">
        <w:t xml:space="preserve"> a hlavně webové </w:t>
      </w:r>
      <w:proofErr w:type="spellStart"/>
      <w:r w:rsidR="0043222E">
        <w:t>renderovací</w:t>
      </w:r>
      <w:proofErr w:type="spellEnd"/>
      <w:r w:rsidR="0043222E">
        <w:t xml:space="preserve"> </w:t>
      </w:r>
      <w:proofErr w:type="spellStart"/>
      <w:r w:rsidR="0043222E">
        <w:t>enginy</w:t>
      </w:r>
      <w:proofErr w:type="spellEnd"/>
      <w:r w:rsidR="0043222E">
        <w:t xml:space="preserve"> </w:t>
      </w:r>
      <w:r w:rsidR="00075E05">
        <w:t>je problematické.</w:t>
      </w:r>
      <w:r w:rsidR="00E47D3C">
        <w:t xml:space="preserve"> </w:t>
      </w:r>
    </w:p>
    <w:p w14:paraId="4A9149EF" w14:textId="571F6618" w:rsidR="001941CD" w:rsidRPr="001941CD" w:rsidRDefault="00075E05" w:rsidP="001941CD">
      <w:pPr>
        <w:pStyle w:val="Normlnprvnodsazen"/>
        <w:rPr>
          <w:lang w:val="en-US"/>
        </w:rPr>
      </w:pPr>
      <w:r>
        <w:t xml:space="preserve"> </w:t>
      </w:r>
      <w:r w:rsidR="001941CD" w:rsidRPr="001941CD">
        <w:rPr>
          <w:highlight w:val="yellow"/>
        </w:rPr>
        <w:t>Na základě této funkcionality je tedy možné předpřipravit vizualizace pro dané lokality které je následně v rámci webové vizualizace dynamicky načítat na základě uživatelského vstupu.</w:t>
      </w:r>
      <w:r w:rsidR="001941CD">
        <w:t xml:space="preserve">  - </w:t>
      </w:r>
      <w:r w:rsidR="001941CD" w:rsidRPr="001941CD">
        <w:rPr>
          <w:highlight w:val="yellow"/>
          <w:lang w:val="en-US"/>
        </w:rPr>
        <w:t xml:space="preserve">#TODO – </w:t>
      </w:r>
      <w:proofErr w:type="spellStart"/>
      <w:r w:rsidR="001941CD" w:rsidRPr="001941CD">
        <w:rPr>
          <w:highlight w:val="yellow"/>
          <w:lang w:val="en-US"/>
        </w:rPr>
        <w:t>tohle</w:t>
      </w:r>
      <w:proofErr w:type="spellEnd"/>
      <w:r w:rsidR="001941CD" w:rsidRPr="001941CD">
        <w:rPr>
          <w:highlight w:val="yellow"/>
          <w:lang w:val="en-US"/>
        </w:rPr>
        <w:t xml:space="preserve"> by </w:t>
      </w:r>
      <w:proofErr w:type="spellStart"/>
      <w:r w:rsidR="001941CD" w:rsidRPr="001941CD">
        <w:rPr>
          <w:highlight w:val="yellow"/>
          <w:lang w:val="en-US"/>
        </w:rPr>
        <w:t>bylo</w:t>
      </w:r>
      <w:proofErr w:type="spellEnd"/>
      <w:r w:rsidR="001941CD" w:rsidRPr="001941CD">
        <w:rPr>
          <w:highlight w:val="yellow"/>
          <w:lang w:val="en-US"/>
        </w:rPr>
        <w:t xml:space="preserve"> super</w:t>
      </w:r>
    </w:p>
    <w:p w14:paraId="15271FEC" w14:textId="1EDD5A3E" w:rsidR="009C3277" w:rsidRDefault="001B7830" w:rsidP="001B7830">
      <w:pPr>
        <w:pStyle w:val="Normlnprvnodsazen"/>
      </w:pPr>
      <w:r w:rsidRPr="001B7830">
        <w:rPr>
          <w:highlight w:val="yellow"/>
        </w:rPr>
        <w:t>Link</w:t>
      </w:r>
      <w:r w:rsidRPr="001B7830">
        <w:rPr>
          <w:highlight w:val="yellow"/>
          <w:lang w:val="en-US"/>
        </w:rPr>
        <w:t xml:space="preserve">: </w:t>
      </w:r>
      <w:r w:rsidR="009C3277" w:rsidRPr="001B7830">
        <w:rPr>
          <w:highlight w:val="yellow"/>
        </w:rPr>
        <w:t>(</w:t>
      </w:r>
      <w:hyperlink r:id="rId71" w:history="1">
        <w:r w:rsidRPr="001B7830">
          <w:rPr>
            <w:rStyle w:val="Hyperlink"/>
            <w:highlight w:val="yellow"/>
          </w:rPr>
          <w:t>https://github.com/jendahorak/kam-topgis-batch-loader.git</w:t>
        </w:r>
      </w:hyperlink>
      <w:r w:rsidR="009C3277" w:rsidRPr="001B7830">
        <w:rPr>
          <w:highlight w:val="yellow"/>
        </w:rPr>
        <w:t>)</w:t>
      </w:r>
      <w:r w:rsidRPr="001B7830">
        <w:rPr>
          <w:highlight w:val="yellow"/>
        </w:rPr>
        <w:t>.</w:t>
      </w:r>
      <w:r w:rsidRPr="001B7830">
        <w:t xml:space="preserve"> </w:t>
      </w:r>
    </w:p>
    <w:p w14:paraId="1BE8C3FA" w14:textId="7B2D7D3C" w:rsidR="00E47D3C" w:rsidRDefault="00E47D3C" w:rsidP="001B7830">
      <w:pPr>
        <w:pStyle w:val="Normlnprvnodsazen"/>
      </w:pPr>
      <w:r>
        <w:t xml:space="preserve">Skript byl integrován do procesu přípravy dat modelu města pro vizualizaci i v rámci aplikací Kanceláře Architekta města Brna </w:t>
      </w:r>
      <w:r w:rsidRPr="00E47D3C">
        <w:rPr>
          <w:highlight w:val="yellow"/>
        </w:rPr>
        <w:t>viz. Obr. X</w:t>
      </w:r>
      <w:r>
        <w:t xml:space="preserve">. </w:t>
      </w:r>
    </w:p>
    <w:p w14:paraId="6EBD6418" w14:textId="7264F5F7" w:rsidR="001941CD" w:rsidRPr="001941CD" w:rsidRDefault="001941CD" w:rsidP="001941CD">
      <w:pPr>
        <w:pStyle w:val="Malnadpis"/>
      </w:pPr>
      <w:r>
        <w:t xml:space="preserve">City </w:t>
      </w:r>
      <w:proofErr w:type="spellStart"/>
      <w:r>
        <w:t>Engine</w:t>
      </w:r>
      <w:proofErr w:type="spellEnd"/>
    </w:p>
    <w:p w14:paraId="3803EA7B" w14:textId="7C3AEFF1" w:rsidR="00990624" w:rsidRDefault="00A94302" w:rsidP="00990624">
      <w:pPr>
        <w:pStyle w:val="Normlnprvnodsazen"/>
        <w:ind w:firstLine="0"/>
      </w:pPr>
      <w:r>
        <w:t>Software City</w:t>
      </w:r>
      <w:r w:rsidR="00AA0C0C">
        <w:t xml:space="preserve"> </w:t>
      </w:r>
      <w:proofErr w:type="spellStart"/>
      <w:r>
        <w:t>Engine</w:t>
      </w:r>
      <w:proofErr w:type="spellEnd"/>
      <w:r>
        <w:t xml:space="preserve"> </w:t>
      </w:r>
      <w:r w:rsidR="00AA0C0C">
        <w:t xml:space="preserve">(CE) </w:t>
      </w:r>
      <w:r>
        <w:t xml:space="preserve">umožňuje převod geoprostorových dat (ESRI formátů) do formátů využívaných v 3D grafice. V rámci této práce je City </w:t>
      </w:r>
      <w:proofErr w:type="spellStart"/>
      <w:r>
        <w:t>Engine</w:t>
      </w:r>
      <w:proofErr w:type="spellEnd"/>
      <w:r>
        <w:t xml:space="preserve"> využit pro generování terénu z DMR rastrové bitmapy a k transformaci </w:t>
      </w:r>
      <w:proofErr w:type="spellStart"/>
      <w:r>
        <w:t>meshe</w:t>
      </w:r>
      <w:proofErr w:type="spellEnd"/>
      <w:r>
        <w:t xml:space="preserve"> ve formátu </w:t>
      </w:r>
      <w:proofErr w:type="spellStart"/>
      <w:r>
        <w:t>Multipatch</w:t>
      </w:r>
      <w:proofErr w:type="spellEnd"/>
      <w:r>
        <w:t xml:space="preserve"> na formát </w:t>
      </w:r>
      <w:proofErr w:type="spellStart"/>
      <w:r>
        <w:t>gltf</w:t>
      </w:r>
      <w:proofErr w:type="spellEnd"/>
      <w:r>
        <w:t xml:space="preserve">, s tím že zůstane zachována </w:t>
      </w:r>
      <w:proofErr w:type="spellStart"/>
      <w:r>
        <w:t>symbologie</w:t>
      </w:r>
      <w:proofErr w:type="spellEnd"/>
      <w:r>
        <w:t xml:space="preserve"> na úrovni prvků. </w:t>
      </w:r>
      <w:r w:rsidR="00AA0C0C">
        <w:t xml:space="preserve">Generování DMR bylo provedeno pomocí vestavěných funkcí CE. Mapování </w:t>
      </w:r>
      <w:proofErr w:type="spellStart"/>
      <w:r w:rsidR="00AA0C0C">
        <w:t>symobologie</w:t>
      </w:r>
      <w:proofErr w:type="spellEnd"/>
      <w:r w:rsidR="00AA0C0C">
        <w:t xml:space="preserve"> na materiál a </w:t>
      </w:r>
      <w:proofErr w:type="spellStart"/>
      <w:r w:rsidR="00AA0C0C">
        <w:t>mesh</w:t>
      </w:r>
      <w:proofErr w:type="spellEnd"/>
      <w:r w:rsidR="00AA0C0C">
        <w:t xml:space="preserve"> pak skrze deklarativní jazyk CGA. </w:t>
      </w:r>
      <w:r w:rsidR="00990624">
        <w:lastRenderedPageBreak/>
        <w:t xml:space="preserve">Následně CE poskytuje exportér do </w:t>
      </w:r>
      <w:proofErr w:type="spellStart"/>
      <w:r w:rsidR="00990624">
        <w:t>gltf</w:t>
      </w:r>
      <w:proofErr w:type="spellEnd"/>
      <w:r w:rsidR="00990624">
        <w:t xml:space="preserve"> formátu, který umožňuje volbu obsáhnout jak </w:t>
      </w:r>
      <w:proofErr w:type="gramStart"/>
      <w:r w:rsidR="00990624">
        <w:t>terén</w:t>
      </w:r>
      <w:proofErr w:type="gramEnd"/>
      <w:r w:rsidR="00990624">
        <w:t xml:space="preserve"> tak generované modely.</w:t>
      </w:r>
    </w:p>
    <w:p w14:paraId="221F43D9" w14:textId="7447B931" w:rsidR="00990624" w:rsidRDefault="00990624" w:rsidP="00990624">
      <w:pPr>
        <w:pStyle w:val="Normlnprvnodsazen"/>
        <w:ind w:firstLine="0"/>
        <w:rPr>
          <w:b/>
          <w:bCs/>
        </w:rPr>
      </w:pPr>
      <w:proofErr w:type="spellStart"/>
      <w:r w:rsidRPr="00990624">
        <w:rPr>
          <w:b/>
          <w:bCs/>
        </w:rPr>
        <w:t>Blender</w:t>
      </w:r>
      <w:proofErr w:type="spellEnd"/>
    </w:p>
    <w:p w14:paraId="2B1A3FE3" w14:textId="77777777" w:rsidR="00256200" w:rsidRDefault="00256200" w:rsidP="00990624">
      <w:pPr>
        <w:pStyle w:val="Normlnprvnodsazen"/>
        <w:ind w:firstLine="0"/>
      </w:pPr>
      <w:r w:rsidRPr="00256200">
        <w:t xml:space="preserve">Zde vyvstává </w:t>
      </w:r>
      <w:proofErr w:type="gramStart"/>
      <w:r w:rsidRPr="00256200">
        <w:t>otázka</w:t>
      </w:r>
      <w:proofErr w:type="gramEnd"/>
      <w:r w:rsidRPr="00256200">
        <w:t xml:space="preserve"> proč do procesu zahrnovat </w:t>
      </w:r>
      <w:proofErr w:type="spellStart"/>
      <w:r w:rsidRPr="00256200">
        <w:t>Blender</w:t>
      </w:r>
      <w:proofErr w:type="spellEnd"/>
      <w:r w:rsidRPr="00256200">
        <w:t xml:space="preserve">, když CE umožňuje exportovat do </w:t>
      </w:r>
      <w:proofErr w:type="spellStart"/>
      <w:r w:rsidRPr="00256200">
        <w:t>glTF</w:t>
      </w:r>
      <w:proofErr w:type="spellEnd"/>
      <w:r w:rsidRPr="00256200">
        <w:t xml:space="preserve">? Export z CE do </w:t>
      </w:r>
      <w:proofErr w:type="spellStart"/>
      <w:r w:rsidRPr="00256200">
        <w:t>glTF</w:t>
      </w:r>
      <w:proofErr w:type="spellEnd"/>
      <w:r w:rsidRPr="00256200">
        <w:t xml:space="preserve"> není dokonalý a CE neumožňuje podrobnou kontrolu optimalizace </w:t>
      </w:r>
      <w:proofErr w:type="gramStart"/>
      <w:r w:rsidRPr="00256200">
        <w:t>3D</w:t>
      </w:r>
      <w:proofErr w:type="gramEnd"/>
      <w:r w:rsidRPr="00256200">
        <w:t xml:space="preserve"> dat, která je pro následné využití ve VP klíčová. Ačkoliv CE poskytuje možnosti optimalizace, bylo zjištěno, že tyto nástroje </w:t>
      </w:r>
      <w:proofErr w:type="gramStart"/>
      <w:r w:rsidRPr="00256200">
        <w:t>neřeší</w:t>
      </w:r>
      <w:proofErr w:type="gramEnd"/>
      <w:r w:rsidRPr="00256200">
        <w:t xml:space="preserve"> specifika vybraných dat.</w:t>
      </w:r>
      <w:r>
        <w:t xml:space="preserve"> Zároveň </w:t>
      </w:r>
      <w:proofErr w:type="spellStart"/>
      <w:r>
        <w:t>Blender</w:t>
      </w:r>
      <w:proofErr w:type="spellEnd"/>
      <w:r>
        <w:t xml:space="preserve"> poskytuje vlastní exportér do </w:t>
      </w:r>
      <w:proofErr w:type="spellStart"/>
      <w:r>
        <w:t>glTF</w:t>
      </w:r>
      <w:proofErr w:type="spellEnd"/>
      <w:r>
        <w:t xml:space="preserve">, pro jehož možnosti je ve webových renderováních </w:t>
      </w:r>
      <w:proofErr w:type="spellStart"/>
      <w:r>
        <w:t>enginech</w:t>
      </w:r>
      <w:proofErr w:type="spellEnd"/>
      <w:r>
        <w:t xml:space="preserve"> a nástrojích široká kompatibilita. Zároveň je </w:t>
      </w:r>
      <w:proofErr w:type="spellStart"/>
      <w:r>
        <w:t>Blender</w:t>
      </w:r>
      <w:proofErr w:type="spellEnd"/>
      <w:r>
        <w:t xml:space="preserve"> ústředním nástrojem pro návrh výsledné scény při tvorbě VP, jelikož poskytuje pokročilé editační možnosti v rámci uživatelského rozhraní. </w:t>
      </w:r>
      <w:proofErr w:type="spellStart"/>
      <w:r>
        <w:t>Přídáním</w:t>
      </w:r>
      <w:proofErr w:type="spellEnd"/>
      <w:r>
        <w:t xml:space="preserve"> </w:t>
      </w:r>
      <w:proofErr w:type="spellStart"/>
      <w:r>
        <w:t>Blenderu</w:t>
      </w:r>
      <w:proofErr w:type="spellEnd"/>
      <w:r>
        <w:t xml:space="preserve"> do procesu zpracování dat, však přináší další problémy vzniklé na základě kompatibility softwarů. </w:t>
      </w:r>
    </w:p>
    <w:p w14:paraId="687CFE88" w14:textId="304D29F1" w:rsidR="00256200" w:rsidRDefault="00256200" w:rsidP="00256200">
      <w:pPr>
        <w:pStyle w:val="Normlnprvnodsazen"/>
      </w:pPr>
      <w:r>
        <w:t xml:space="preserve">V tomto případě se jednalo o </w:t>
      </w:r>
      <w:r w:rsidRPr="00256200">
        <w:t xml:space="preserve">rozdílnou implementaci BSDF </w:t>
      </w:r>
      <w:proofErr w:type="spellStart"/>
      <w:r w:rsidRPr="00256200">
        <w:t>shaderu</w:t>
      </w:r>
      <w:proofErr w:type="spellEnd"/>
      <w:r>
        <w:rPr>
          <w:b/>
          <w:bCs/>
        </w:rPr>
        <w:t xml:space="preserve"> </w:t>
      </w:r>
      <w:r>
        <w:t xml:space="preserve">a rozdílného barevného modelu, což mělo za důsledek, že importované modely měli výrazně jiný vzhled než v CE. Jakožto řešení bylo tedy nutné pro každý materiál vytvořit kopii s validním </w:t>
      </w:r>
      <w:proofErr w:type="spellStart"/>
      <w:r>
        <w:t>shaderem</w:t>
      </w:r>
      <w:proofErr w:type="spellEnd"/>
      <w:r>
        <w:t xml:space="preserve"> a korektně přiřazeným HEX kódem. Tento proces byl vyřešen</w:t>
      </w:r>
      <w:r w:rsidR="00CE62D7">
        <w:t xml:space="preserve"> kombinací</w:t>
      </w:r>
      <w:r>
        <w:t xml:space="preserve"> python script</w:t>
      </w:r>
      <w:r w:rsidR="00CE62D7">
        <w:t xml:space="preserve">u </w:t>
      </w:r>
      <w:r>
        <w:t xml:space="preserve">s využitím </w:t>
      </w:r>
      <w:proofErr w:type="spellStart"/>
      <w:r>
        <w:t>Blender</w:t>
      </w:r>
      <w:proofErr w:type="spellEnd"/>
      <w:r>
        <w:t xml:space="preserve"> API</w:t>
      </w:r>
      <w:r w:rsidR="00CE62D7">
        <w:t xml:space="preserve"> a ruční editace</w:t>
      </w:r>
      <w:r>
        <w:t>. Mimo vyřešení problémů vzniklých ne-</w:t>
      </w:r>
      <w:proofErr w:type="spellStart"/>
      <w:r>
        <w:t>kompatiblitou</w:t>
      </w:r>
      <w:proofErr w:type="spellEnd"/>
      <w:r>
        <w:t xml:space="preserve">, byl </w:t>
      </w:r>
      <w:proofErr w:type="spellStart"/>
      <w:r>
        <w:t>Blender</w:t>
      </w:r>
      <w:proofErr w:type="spellEnd"/>
      <w:r>
        <w:t xml:space="preserve"> využit primárně pro optimalizaci modelu. Jednalo se o úkony:</w:t>
      </w:r>
    </w:p>
    <w:p w14:paraId="03687B5B" w14:textId="315C1D53" w:rsidR="00256200" w:rsidRDefault="00256200" w:rsidP="00256200">
      <w:pPr>
        <w:pStyle w:val="Normlnprvnodsazen"/>
        <w:numPr>
          <w:ilvl w:val="0"/>
          <w:numId w:val="65"/>
        </w:numPr>
      </w:pPr>
      <w:r w:rsidRPr="00256200">
        <w:rPr>
          <w:b/>
          <w:bCs/>
        </w:rPr>
        <w:t>Zjednodušení grafu scény</w:t>
      </w:r>
      <w:r>
        <w:t xml:space="preserve"> – Tento krok spočíval v odstranění prázdných </w:t>
      </w:r>
      <w:proofErr w:type="spellStart"/>
      <w:r>
        <w:t>nódů</w:t>
      </w:r>
      <w:proofErr w:type="spellEnd"/>
      <w:r>
        <w:t>, což zjednodušuje následnou práci ve webovém prostředí, jelikož není nutné traverzovat prázdné objekty.</w:t>
      </w:r>
    </w:p>
    <w:p w14:paraId="458E96CB" w14:textId="0E45534A" w:rsidR="00256200" w:rsidRDefault="00256200" w:rsidP="00256200">
      <w:pPr>
        <w:pStyle w:val="Normlnprvnodsazen"/>
        <w:numPr>
          <w:ilvl w:val="0"/>
          <w:numId w:val="65"/>
        </w:numPr>
      </w:pPr>
      <w:r>
        <w:rPr>
          <w:b/>
          <w:bCs/>
        </w:rPr>
        <w:t xml:space="preserve">Vytvoření spojité </w:t>
      </w:r>
      <w:proofErr w:type="spellStart"/>
      <w:r>
        <w:rPr>
          <w:b/>
          <w:bCs/>
        </w:rPr>
        <w:t>meshe</w:t>
      </w:r>
      <w:proofErr w:type="spellEnd"/>
      <w:r>
        <w:rPr>
          <w:b/>
          <w:bCs/>
        </w:rPr>
        <w:t xml:space="preserve"> </w:t>
      </w:r>
      <w:r>
        <w:t xml:space="preserve">– Jak pro </w:t>
      </w:r>
      <w:r w:rsidR="00BE0333">
        <w:t>terén,</w:t>
      </w:r>
      <w:r>
        <w:t xml:space="preserve"> tak pro budovy bylo za využití nástroje </w:t>
      </w:r>
      <w:proofErr w:type="spellStart"/>
      <w:r>
        <w:rPr>
          <w:i/>
          <w:iCs/>
        </w:rPr>
        <w:t>Merge</w:t>
      </w:r>
      <w:proofErr w:type="spellEnd"/>
      <w:r>
        <w:rPr>
          <w:i/>
          <w:iCs/>
        </w:rPr>
        <w:t xml:space="preserve"> by distance</w:t>
      </w:r>
      <w:r>
        <w:t xml:space="preserve"> vytvořen spojitý </w:t>
      </w:r>
      <w:proofErr w:type="spellStart"/>
      <w:r>
        <w:t>mesh</w:t>
      </w:r>
      <w:proofErr w:type="spellEnd"/>
      <w:r>
        <w:t xml:space="preserve">. </w:t>
      </w:r>
    </w:p>
    <w:p w14:paraId="6FC5D75B" w14:textId="79A4CFCD" w:rsidR="00D132E5" w:rsidRDefault="00D132E5" w:rsidP="00256200">
      <w:pPr>
        <w:pStyle w:val="Normlnprvnodsazen"/>
        <w:numPr>
          <w:ilvl w:val="0"/>
          <w:numId w:val="65"/>
        </w:numPr>
      </w:pPr>
      <w:r w:rsidRPr="00D132E5">
        <w:rPr>
          <w:b/>
          <w:bCs/>
        </w:rPr>
        <w:t xml:space="preserve">Sjednocení objektů budov pod jeden </w:t>
      </w:r>
      <w:proofErr w:type="spellStart"/>
      <w:r w:rsidRPr="00D132E5">
        <w:rPr>
          <w:b/>
          <w:bCs/>
        </w:rPr>
        <w:t>Mesh</w:t>
      </w:r>
      <w:proofErr w:type="spellEnd"/>
      <w:r w:rsidRPr="00D132E5">
        <w:rPr>
          <w:b/>
          <w:bCs/>
        </w:rPr>
        <w:t xml:space="preserve"> objekt.</w:t>
      </w:r>
      <w:r>
        <w:t xml:space="preserve"> – Sjednocení objektů za účelem snížení počtu vykreslovacích příkazů.</w:t>
      </w:r>
    </w:p>
    <w:p w14:paraId="5F089CDB" w14:textId="6005012B" w:rsidR="00CE62D7" w:rsidRDefault="00D132E5" w:rsidP="00CE62D7">
      <w:pPr>
        <w:pStyle w:val="Normlnprvnodsazen"/>
        <w:numPr>
          <w:ilvl w:val="0"/>
          <w:numId w:val="65"/>
        </w:numPr>
      </w:pPr>
      <w:r w:rsidRPr="00D132E5">
        <w:rPr>
          <w:b/>
          <w:bCs/>
        </w:rPr>
        <w:t>Zjednodušení geometrie</w:t>
      </w:r>
      <w:r>
        <w:t xml:space="preserve"> – Primárně pro terén byl použit </w:t>
      </w:r>
      <w:proofErr w:type="spellStart"/>
      <w:r>
        <w:rPr>
          <w:i/>
          <w:iCs/>
        </w:rPr>
        <w:t>Decimate</w:t>
      </w:r>
      <w:proofErr w:type="spellEnd"/>
      <w:r>
        <w:rPr>
          <w:i/>
          <w:iCs/>
        </w:rPr>
        <w:t xml:space="preserve"> geometry </w:t>
      </w:r>
      <w:r>
        <w:t xml:space="preserve">modifikátor, který </w:t>
      </w:r>
      <w:proofErr w:type="gramStart"/>
      <w:r>
        <w:t>sníží</w:t>
      </w:r>
      <w:proofErr w:type="gramEnd"/>
      <w:r>
        <w:t xml:space="preserve"> podrobnost dané sítě.  </w:t>
      </w:r>
    </w:p>
    <w:p w14:paraId="28290C46" w14:textId="097D5ABD" w:rsidR="00CE62D7" w:rsidRDefault="00CE62D7" w:rsidP="00CE62D7">
      <w:pPr>
        <w:pStyle w:val="Normlnprvnodsazen"/>
        <w:numPr>
          <w:ilvl w:val="0"/>
          <w:numId w:val="65"/>
        </w:numPr>
      </w:pPr>
      <w:r>
        <w:rPr>
          <w:b/>
          <w:bCs/>
        </w:rPr>
        <w:t xml:space="preserve">Zmenšení textur – </w:t>
      </w:r>
      <w:r>
        <w:t>Textury exportované z CE dosahovali rozlišení až 14</w:t>
      </w:r>
      <w:r>
        <w:rPr>
          <w:lang w:val="en-US"/>
        </w:rPr>
        <w:t>000x14000, co</w:t>
      </w:r>
      <w:r>
        <w:t xml:space="preserve">ž je nepřípustná hodnota. Při existenci textury tedy byly tedy zmenšeny do rozlišení </w:t>
      </w:r>
      <w:proofErr w:type="gramStart"/>
      <w:r>
        <w:t>2048x2048</w:t>
      </w:r>
      <w:proofErr w:type="gramEnd"/>
      <w:r>
        <w:t xml:space="preserve"> popř. 1024x1024.</w:t>
      </w:r>
    </w:p>
    <w:p w14:paraId="29AE9470" w14:textId="69FE8313" w:rsidR="00BE0333" w:rsidRDefault="00CE62D7" w:rsidP="00BE0333">
      <w:pPr>
        <w:pStyle w:val="Normlnprvnodsazen"/>
        <w:ind w:firstLine="0"/>
      </w:pPr>
      <w:r>
        <w:t xml:space="preserve">Nutno zmínit, že v případě optimalizace je nutné zvolit optimalizační kroky v závislosti na výsledné implementaci, jelikož např. </w:t>
      </w:r>
      <w:proofErr w:type="spellStart"/>
      <w:r>
        <w:t>Wonderland</w:t>
      </w:r>
      <w:proofErr w:type="spellEnd"/>
      <w:r>
        <w:t xml:space="preserve"> </w:t>
      </w:r>
      <w:proofErr w:type="spellStart"/>
      <w:r>
        <w:t>engine</w:t>
      </w:r>
      <w:proofErr w:type="spellEnd"/>
      <w:r>
        <w:t xml:space="preserve"> poskytuje obdobné možnosti optimalizace. V případě využití nástroje </w:t>
      </w:r>
      <w:proofErr w:type="spellStart"/>
      <w:r>
        <w:t>gltf-transform</w:t>
      </w:r>
      <w:proofErr w:type="spellEnd"/>
      <w:r>
        <w:t xml:space="preserve">, </w:t>
      </w:r>
      <w:r w:rsidR="00BE0333">
        <w:t xml:space="preserve">jakožto specializované knihovny pro optimalizaci </w:t>
      </w:r>
      <w:proofErr w:type="spellStart"/>
      <w:r w:rsidR="00BE0333">
        <w:t>glTF</w:t>
      </w:r>
      <w:proofErr w:type="spellEnd"/>
      <w:r w:rsidR="00BE0333">
        <w:t xml:space="preserve"> modelů</w:t>
      </w:r>
      <w:r>
        <w:t xml:space="preserve">, je pak nutné zvolit kdy </w:t>
      </w:r>
      <w:r w:rsidR="00BE0333">
        <w:t xml:space="preserve">jednotlivé kroky </w:t>
      </w:r>
      <w:r>
        <w:t xml:space="preserve">optimalizace </w:t>
      </w:r>
      <w:r w:rsidR="00BE0333">
        <w:t xml:space="preserve">budou </w:t>
      </w:r>
      <w:r>
        <w:t>proveden</w:t>
      </w:r>
      <w:r w:rsidR="00BE0333">
        <w:t>y</w:t>
      </w:r>
      <w:r>
        <w:t>.</w:t>
      </w:r>
      <w:r w:rsidR="00BE0333">
        <w:t xml:space="preserve"> Optimalizace je nedílnou součástí procesu tvorby VP o to víc v případě kdy se jedná o velká a podrobná vstupní data. Tab. X vytvořená na základě exemplárního projektu Topografické mapy pro lokalitu 1 ukazuje míru zjednodušení geometrie a velikost v MB pro disk a GPU.  Je patrné že pouhé sjednocení geometrie v souvislý </w:t>
      </w:r>
      <w:proofErr w:type="spellStart"/>
      <w:r w:rsidR="00BE0333">
        <w:t>mesh</w:t>
      </w:r>
      <w:proofErr w:type="spellEnd"/>
      <w:r w:rsidR="00BE0333">
        <w:t xml:space="preserve"> umožní odstranění 80 % </w:t>
      </w:r>
      <w:proofErr w:type="spellStart"/>
      <w:r w:rsidR="00BE0333">
        <w:t>vertextů</w:t>
      </w:r>
      <w:proofErr w:type="spellEnd"/>
      <w:r w:rsidR="00BE0333">
        <w:t xml:space="preserve">. Nejvíce problematické z hlediska výkonu jsou v tomto případě textury, kdy je nezbytně nutné jejich zmenšení. </w:t>
      </w:r>
    </w:p>
    <w:p w14:paraId="2313B5D5" w14:textId="20E76506" w:rsidR="00BE0333" w:rsidRPr="00BE0333" w:rsidRDefault="00BE0333" w:rsidP="00BE0333">
      <w:pPr>
        <w:pStyle w:val="Normlnprvnodsazen"/>
      </w:pPr>
      <w:r>
        <w:t xml:space="preserve">Při provedení následujících operací je možné model, popř. kompletní scénu exportovat a následně načíst do výsledné scény v rámci vybrané technologie. Za účelem dosažení vyšší míry </w:t>
      </w:r>
      <w:r w:rsidR="004E2FCC">
        <w:t>optimalizace,</w:t>
      </w:r>
      <w:r>
        <w:t xml:space="preserve"> a tedy možnosti zobrazení více dat při zachování dostatečného výkonu je vhodné použít dedikované nástroje pro optimalizaci jako zmíněný </w:t>
      </w:r>
      <w:proofErr w:type="spellStart"/>
      <w:r>
        <w:t>gltf-transform</w:t>
      </w:r>
      <w:proofErr w:type="spellEnd"/>
      <w:r w:rsidR="004E2FCC">
        <w:t xml:space="preserve"> aj. </w:t>
      </w:r>
      <w:r w:rsidR="004E2FCC" w:rsidRPr="004E2FCC">
        <w:rPr>
          <w:highlight w:val="yellow"/>
        </w:rPr>
        <w:t>viz kap. X.</w:t>
      </w:r>
      <w:r w:rsidR="004E2FCC">
        <w:t xml:space="preserve"> Tyto </w:t>
      </w:r>
      <w:r w:rsidR="004E2FCC">
        <w:lastRenderedPageBreak/>
        <w:t xml:space="preserve">procesy je však nutné koordinovat s možnostmi cílového vizualizační technologie. </w:t>
      </w:r>
      <w:r w:rsidR="00CE149E">
        <w:t>Především při použití komprese je nutné zajistit kompatibilitu v cílové technologii.</w:t>
      </w:r>
    </w:p>
    <w:p w14:paraId="151B0118" w14:textId="091532E6" w:rsidR="00BE0333" w:rsidRPr="00CE62D7" w:rsidRDefault="00BE0333" w:rsidP="00CE62D7">
      <w:pPr>
        <w:pStyle w:val="Normlnprvnodsazen"/>
        <w:ind w:firstLine="0"/>
      </w:pPr>
      <w:r w:rsidRPr="00BE0333">
        <w:rPr>
          <w:noProof/>
        </w:rPr>
        <w:drawing>
          <wp:inline distT="0" distB="0" distL="0" distR="0" wp14:anchorId="0CF9B65E" wp14:editId="00C858B9">
            <wp:extent cx="5579745" cy="2232025"/>
            <wp:effectExtent l="0" t="0" r="1905" b="0"/>
            <wp:docPr id="6296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21F3B182" w14:textId="551FC1A8" w:rsidR="005219F7" w:rsidRPr="00C03453" w:rsidRDefault="002D6389" w:rsidP="00CE62D7">
      <w:pPr>
        <w:rPr>
          <w:lang w:val="en-US"/>
        </w:rPr>
      </w:pPr>
      <w:r>
        <w:rPr>
          <w:noProof/>
          <w:lang w:val="en-US"/>
        </w:rPr>
        <w:drawing>
          <wp:inline distT="0" distB="0" distL="0" distR="0" wp14:anchorId="470BF739" wp14:editId="00FFD0D0">
            <wp:extent cx="5579745" cy="5579745"/>
            <wp:effectExtent l="0" t="0" r="1905" b="1905"/>
            <wp:docPr id="641909528"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9528" name="Picture 7" descr="A map of a cit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3CDEDFE6" w14:textId="74CCBAEE" w:rsidR="00296350" w:rsidRDefault="00CE62D7" w:rsidP="00296350">
      <w:pPr>
        <w:pStyle w:val="Normlnprvnodsazen"/>
        <w:ind w:firstLine="0"/>
        <w:rPr>
          <w:lang w:eastAsia="en-US"/>
        </w:rPr>
      </w:pPr>
      <w:r>
        <w:rPr>
          <w:noProof/>
          <w:lang w:eastAsia="en-US"/>
        </w:rPr>
        <w:lastRenderedPageBreak/>
        <w:drawing>
          <wp:inline distT="0" distB="0" distL="0" distR="0" wp14:anchorId="6D2C31CC" wp14:editId="6F6E657D">
            <wp:extent cx="5579745" cy="8886190"/>
            <wp:effectExtent l="0" t="0" r="1905" b="0"/>
            <wp:docPr id="645411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08" name="Picture 1" descr="A screen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8886190"/>
                    </a:xfrm>
                    <a:prstGeom prst="rect">
                      <a:avLst/>
                    </a:prstGeom>
                  </pic:spPr>
                </pic:pic>
              </a:graphicData>
            </a:graphic>
          </wp:inline>
        </w:drawing>
      </w:r>
    </w:p>
    <w:p w14:paraId="091653AB" w14:textId="0B08B7C6" w:rsidR="00841B47" w:rsidRDefault="00841B47" w:rsidP="00841B47">
      <w:pPr>
        <w:pStyle w:val="Normlnprvnodsazen"/>
        <w:keepNext/>
        <w:ind w:firstLine="0"/>
      </w:pPr>
    </w:p>
    <w:p w14:paraId="52D8EBDB" w14:textId="532E229E" w:rsidR="00841B47" w:rsidRPr="00296350" w:rsidRDefault="00841B47" w:rsidP="00841B47">
      <w:pPr>
        <w:pStyle w:val="Caption"/>
      </w:pPr>
      <w:r>
        <w:t xml:space="preserve">Obr. </w:t>
      </w:r>
      <w:r>
        <w:fldChar w:fldCharType="begin"/>
      </w:r>
      <w:r>
        <w:instrText xml:space="preserve"> SEQ Obr. \* ARABIC </w:instrText>
      </w:r>
      <w:r>
        <w:fldChar w:fldCharType="separate"/>
      </w:r>
      <w:r w:rsidR="002165DC">
        <w:rPr>
          <w:noProof/>
        </w:rPr>
        <w:t>33</w:t>
      </w:r>
      <w:r>
        <w:fldChar w:fldCharType="end"/>
      </w:r>
      <w:r>
        <w:t xml:space="preserve"> Datový model 3D modelu budov Brna. vlastní zpracování</w:t>
      </w:r>
    </w:p>
    <w:p w14:paraId="3D368E07" w14:textId="59147265" w:rsidR="00C150AE" w:rsidRPr="001E00CB" w:rsidRDefault="00C150AE" w:rsidP="00C150AE">
      <w:pPr>
        <w:pStyle w:val="Normlnprvnodsazen"/>
        <w:ind w:firstLine="0"/>
        <w:rPr>
          <w:b/>
          <w:bCs/>
          <w:highlight w:val="yellow"/>
        </w:rPr>
      </w:pPr>
      <w:r w:rsidRPr="001E00CB">
        <w:rPr>
          <w:b/>
          <w:bCs/>
          <w:highlight w:val="yellow"/>
        </w:rPr>
        <w:t>GEOG DATA (</w:t>
      </w:r>
      <w:proofErr w:type="spellStart"/>
      <w:r w:rsidRPr="001E00CB">
        <w:rPr>
          <w:b/>
          <w:bCs/>
          <w:highlight w:val="yellow"/>
        </w:rPr>
        <w:t>brainstroming</w:t>
      </w:r>
      <w:proofErr w:type="spellEnd"/>
      <w:r w:rsidRPr="001E00CB">
        <w:rPr>
          <w:b/>
          <w:bCs/>
          <w:highlight w:val="yellow"/>
        </w:rPr>
        <w:t xml:space="preserve"> možností</w:t>
      </w:r>
      <w:r w:rsidR="00744951" w:rsidRPr="001E00CB">
        <w:rPr>
          <w:b/>
          <w:bCs/>
          <w:highlight w:val="yellow"/>
        </w:rPr>
        <w:t xml:space="preserve"> – shrnuto oficiálně nad</w:t>
      </w:r>
      <w:r w:rsidRPr="001E00CB">
        <w:rPr>
          <w:b/>
          <w:bCs/>
          <w:highlight w:val="yellow"/>
        </w:rPr>
        <w:t>):</w:t>
      </w:r>
    </w:p>
    <w:p w14:paraId="70F36E25" w14:textId="77777777" w:rsidR="00C150AE" w:rsidRPr="001E00CB" w:rsidRDefault="00C150AE" w:rsidP="00C150AE">
      <w:pPr>
        <w:pStyle w:val="Normlnprvnodsazen"/>
        <w:numPr>
          <w:ilvl w:val="0"/>
          <w:numId w:val="7"/>
        </w:numPr>
        <w:rPr>
          <w:highlight w:val="yellow"/>
        </w:rPr>
      </w:pPr>
      <w:r w:rsidRPr="001E00CB">
        <w:rPr>
          <w:highlight w:val="yellow"/>
        </w:rPr>
        <w:t xml:space="preserve">Terén </w:t>
      </w:r>
    </w:p>
    <w:p w14:paraId="45D5743B"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vrstevnice, hypsometrie </w:t>
      </w:r>
    </w:p>
    <w:p w14:paraId="28D8DFC4" w14:textId="77777777" w:rsidR="00C150AE" w:rsidRPr="001E00CB" w:rsidRDefault="00C150AE" w:rsidP="00C150AE">
      <w:pPr>
        <w:pStyle w:val="Normlnprvnodsazen"/>
        <w:numPr>
          <w:ilvl w:val="2"/>
          <w:numId w:val="7"/>
        </w:numPr>
        <w:rPr>
          <w:highlight w:val="yellow"/>
        </w:rPr>
      </w:pPr>
      <w:r w:rsidRPr="001E00CB">
        <w:rPr>
          <w:highlight w:val="yellow"/>
        </w:rPr>
        <w:t xml:space="preserve">Tech: </w:t>
      </w:r>
    </w:p>
    <w:p w14:paraId="230D1DFF"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49449787" w14:textId="77777777" w:rsidR="00C150AE" w:rsidRPr="001E00CB" w:rsidRDefault="00C150AE" w:rsidP="00C150AE">
      <w:pPr>
        <w:pStyle w:val="Normlnprvnodsazen"/>
        <w:numPr>
          <w:ilvl w:val="4"/>
          <w:numId w:val="7"/>
        </w:numPr>
        <w:rPr>
          <w:highlight w:val="yellow"/>
        </w:rPr>
      </w:pPr>
      <w:r w:rsidRPr="001E00CB">
        <w:rPr>
          <w:highlight w:val="yellow"/>
        </w:rPr>
        <w:t>zdroj: lokálně, služby – WMS, REST</w:t>
      </w:r>
    </w:p>
    <w:p w14:paraId="6775F25A"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32DF5E82" w14:textId="77777777" w:rsidR="00C150AE" w:rsidRPr="001E00CB" w:rsidRDefault="00C150AE" w:rsidP="00C150AE">
      <w:pPr>
        <w:pStyle w:val="Normlnprvnodsazen"/>
        <w:numPr>
          <w:ilvl w:val="4"/>
          <w:numId w:val="7"/>
        </w:numPr>
        <w:rPr>
          <w:highlight w:val="yellow"/>
        </w:rPr>
      </w:pPr>
      <w:r w:rsidRPr="001E00CB">
        <w:rPr>
          <w:highlight w:val="yellow"/>
        </w:rPr>
        <w:t>zdroj: lokálně, služby – WFS, REST</w:t>
      </w:r>
    </w:p>
    <w:p w14:paraId="3E3965B6"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povrch </w:t>
      </w:r>
    </w:p>
    <w:p w14:paraId="3AFFD1B5" w14:textId="77777777" w:rsidR="00C150AE" w:rsidRPr="001E00CB" w:rsidRDefault="00C150AE" w:rsidP="00C150AE">
      <w:pPr>
        <w:pStyle w:val="Normlnprvnodsazen"/>
        <w:numPr>
          <w:ilvl w:val="2"/>
          <w:numId w:val="7"/>
        </w:numPr>
        <w:rPr>
          <w:highlight w:val="yellow"/>
        </w:rPr>
      </w:pPr>
      <w:r w:rsidRPr="001E00CB">
        <w:rPr>
          <w:highlight w:val="yellow"/>
        </w:rPr>
        <w:t>Tech:</w:t>
      </w:r>
    </w:p>
    <w:p w14:paraId="031CD763"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w:t>
      </w:r>
      <w:proofErr w:type="spellStart"/>
      <w:r w:rsidRPr="001E00CB">
        <w:rPr>
          <w:highlight w:val="yellow"/>
        </w:rPr>
        <w:t>tin</w:t>
      </w:r>
      <w:proofErr w:type="spellEnd"/>
      <w:r w:rsidRPr="001E00CB">
        <w:rPr>
          <w:highlight w:val="yellow"/>
        </w:rPr>
        <w:t xml:space="preserve"> (</w:t>
      </w:r>
      <w:proofErr w:type="spellStart"/>
      <w:r w:rsidRPr="001E00CB">
        <w:rPr>
          <w:highlight w:val="yellow"/>
        </w:rPr>
        <w:t>gltf</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tiles</w:t>
      </w:r>
      <w:proofErr w:type="spellEnd"/>
      <w:r w:rsidRPr="001E00CB">
        <w:rPr>
          <w:highlight w:val="yellow"/>
        </w:rPr>
        <w:t>, i3s atd.)</w:t>
      </w:r>
    </w:p>
    <w:p w14:paraId="047FA126"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2F55DA6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proofErr w:type="gramStart"/>
      <w:r w:rsidRPr="001E00CB">
        <w:rPr>
          <w:highlight w:val="yellow"/>
        </w:rPr>
        <w:t>gltf</w:t>
      </w:r>
      <w:proofErr w:type="spellEnd"/>
      <w:r w:rsidRPr="001E00CB">
        <w:rPr>
          <w:highlight w:val="yellow"/>
        </w:rPr>
        <w:t xml:space="preserve"> - nemůže</w:t>
      </w:r>
      <w:proofErr w:type="gramEnd"/>
      <w:r w:rsidRPr="001E00CB">
        <w:rPr>
          <w:highlight w:val="yellow"/>
        </w:rPr>
        <w:t xml:space="preserve"> být velké území – moc dat, popř. nějaký on </w:t>
      </w:r>
      <w:proofErr w:type="spellStart"/>
      <w:r w:rsidRPr="001E00CB">
        <w:rPr>
          <w:highlight w:val="yellow"/>
        </w:rPr>
        <w:t>demand</w:t>
      </w:r>
      <w:proofErr w:type="spellEnd"/>
      <w:r w:rsidRPr="001E00CB">
        <w:rPr>
          <w:highlight w:val="yellow"/>
        </w:rPr>
        <w:t xml:space="preserve"> </w:t>
      </w:r>
      <w:proofErr w:type="spellStart"/>
      <w:r w:rsidRPr="001E00CB">
        <w:rPr>
          <w:highlight w:val="yellow"/>
        </w:rPr>
        <w:t>loading</w:t>
      </w:r>
      <w:proofErr w:type="spellEnd"/>
      <w:r w:rsidRPr="001E00CB">
        <w:rPr>
          <w:highlight w:val="yellow"/>
        </w:rPr>
        <w:t xml:space="preserve"> – </w:t>
      </w:r>
      <w:proofErr w:type="spellStart"/>
      <w:r w:rsidRPr="001E00CB">
        <w:rPr>
          <w:highlight w:val="yellow"/>
        </w:rPr>
        <w:t>spatial</w:t>
      </w:r>
      <w:proofErr w:type="spellEnd"/>
      <w:r w:rsidRPr="001E00CB">
        <w:rPr>
          <w:highlight w:val="yellow"/>
        </w:rPr>
        <w:t xml:space="preserve"> </w:t>
      </w:r>
      <w:proofErr w:type="spellStart"/>
      <w:r w:rsidRPr="001E00CB">
        <w:rPr>
          <w:highlight w:val="yellow"/>
        </w:rPr>
        <w:t>subdivistion</w:t>
      </w:r>
      <w:proofErr w:type="spellEnd"/>
      <w:r w:rsidRPr="001E00CB">
        <w:rPr>
          <w:highlight w:val="yellow"/>
        </w:rPr>
        <w:t xml:space="preserve"> - HLOD?</w:t>
      </w:r>
    </w:p>
    <w:p w14:paraId="0BA8FA68" w14:textId="77777777" w:rsidR="00C150AE" w:rsidRPr="001E00CB" w:rsidRDefault="00C150AE" w:rsidP="00C150AE">
      <w:pPr>
        <w:pStyle w:val="Normlnprvnodsazen"/>
        <w:numPr>
          <w:ilvl w:val="6"/>
          <w:numId w:val="7"/>
        </w:numPr>
        <w:rPr>
          <w:highlight w:val="yellow"/>
        </w:rPr>
      </w:pPr>
      <w:r w:rsidRPr="001E00CB">
        <w:rPr>
          <w:highlight w:val="yellow"/>
        </w:rPr>
        <w:t xml:space="preserve">Tvorba: </w:t>
      </w:r>
    </w:p>
    <w:p w14:paraId="6C9B0D35" w14:textId="77777777" w:rsidR="00C150AE" w:rsidRPr="001E00CB" w:rsidRDefault="00C150AE" w:rsidP="00C150AE">
      <w:pPr>
        <w:pStyle w:val="Normlnprvnodsazen"/>
        <w:numPr>
          <w:ilvl w:val="7"/>
          <w:numId w:val="7"/>
        </w:numPr>
        <w:rPr>
          <w:highlight w:val="yellow"/>
        </w:rPr>
      </w:pPr>
      <w:r w:rsidRPr="001E00CB">
        <w:rPr>
          <w:highlight w:val="yellow"/>
        </w:rPr>
        <w:t>Z </w:t>
      </w:r>
      <w:proofErr w:type="spellStart"/>
      <w:r w:rsidRPr="001E00CB">
        <w:rPr>
          <w:highlight w:val="yellow"/>
        </w:rPr>
        <w:t>height</w:t>
      </w:r>
      <w:proofErr w:type="spellEnd"/>
      <w:r w:rsidRPr="001E00CB">
        <w:rPr>
          <w:highlight w:val="yellow"/>
        </w:rPr>
        <w:t xml:space="preserve"> rastru </w:t>
      </w:r>
    </w:p>
    <w:p w14:paraId="13568CE6" w14:textId="44E3F750" w:rsidR="00C150AE" w:rsidRPr="001E00CB" w:rsidRDefault="00C150AE" w:rsidP="00C150AE">
      <w:pPr>
        <w:pStyle w:val="Normlnprvnodsazen"/>
        <w:numPr>
          <w:ilvl w:val="8"/>
          <w:numId w:val="7"/>
        </w:numPr>
        <w:rPr>
          <w:highlight w:val="yellow"/>
        </w:rPr>
      </w:pPr>
      <w:proofErr w:type="spellStart"/>
      <w:r w:rsidRPr="001E00CB">
        <w:rPr>
          <w:highlight w:val="yellow"/>
        </w:rPr>
        <w:t>Subdivisionsurface</w:t>
      </w:r>
      <w:proofErr w:type="spellEnd"/>
      <w:r w:rsidRPr="001E00CB">
        <w:rPr>
          <w:highlight w:val="yellow"/>
        </w:rPr>
        <w:t xml:space="preserve"> v </w:t>
      </w:r>
      <w:proofErr w:type="spellStart"/>
      <w:r w:rsidRPr="001E00CB">
        <w:rPr>
          <w:highlight w:val="yellow"/>
        </w:rPr>
        <w:t>blenderu</w:t>
      </w:r>
      <w:proofErr w:type="spellEnd"/>
    </w:p>
    <w:p w14:paraId="7A681F4E" w14:textId="77777777" w:rsidR="00C150AE" w:rsidRPr="001E00CB" w:rsidRDefault="00C150AE" w:rsidP="00C150AE">
      <w:pPr>
        <w:pStyle w:val="Normlnprvnodsazen"/>
        <w:numPr>
          <w:ilvl w:val="8"/>
          <w:numId w:val="7"/>
        </w:numPr>
        <w:rPr>
          <w:highlight w:val="yellow"/>
        </w:rPr>
      </w:pPr>
      <w:proofErr w:type="spellStart"/>
      <w:r w:rsidRPr="001E00CB">
        <w:rPr>
          <w:highlight w:val="yellow"/>
        </w:rPr>
        <w:t>Qgis</w:t>
      </w:r>
      <w:proofErr w:type="spellEnd"/>
      <w:r w:rsidRPr="001E00CB">
        <w:rPr>
          <w:highlight w:val="yellow"/>
        </w:rPr>
        <w:t xml:space="preserve"> to three.js stejný postup ale automaticky</w:t>
      </w:r>
    </w:p>
    <w:p w14:paraId="0785E5AE" w14:textId="77777777" w:rsidR="00C150AE" w:rsidRPr="001E00CB" w:rsidRDefault="00C150AE" w:rsidP="00C150AE">
      <w:pPr>
        <w:pStyle w:val="Normlnprvnodsazen"/>
        <w:numPr>
          <w:ilvl w:val="8"/>
          <w:numId w:val="7"/>
        </w:numPr>
        <w:rPr>
          <w:highlight w:val="yellow"/>
        </w:rPr>
      </w:pPr>
      <w:r w:rsidRPr="001E00CB">
        <w:rPr>
          <w:highlight w:val="yellow"/>
        </w:rPr>
        <w:t xml:space="preserve">City </w:t>
      </w:r>
      <w:proofErr w:type="spellStart"/>
      <w:r w:rsidRPr="001E00CB">
        <w:rPr>
          <w:highlight w:val="yellow"/>
        </w:rPr>
        <w:t>Engine</w:t>
      </w:r>
      <w:proofErr w:type="spellEnd"/>
    </w:p>
    <w:p w14:paraId="4D883CAA" w14:textId="4D0262F6" w:rsidR="00C150AE" w:rsidRPr="001E00CB" w:rsidRDefault="00C150AE" w:rsidP="00C150AE">
      <w:pPr>
        <w:pStyle w:val="Normlnprvnodsazen"/>
        <w:numPr>
          <w:ilvl w:val="8"/>
          <w:numId w:val="7"/>
        </w:numPr>
        <w:rPr>
          <w:highlight w:val="yellow"/>
        </w:rPr>
      </w:pPr>
      <w:r w:rsidRPr="001E00CB">
        <w:rPr>
          <w:highlight w:val="yellow"/>
        </w:rPr>
        <w:t xml:space="preserve">Přímo v 3D </w:t>
      </w:r>
      <w:proofErr w:type="spellStart"/>
      <w:r w:rsidRPr="001E00CB">
        <w:rPr>
          <w:highlight w:val="yellow"/>
        </w:rPr>
        <w:t>rendering</w:t>
      </w:r>
      <w:proofErr w:type="spellEnd"/>
      <w:r w:rsidRPr="001E00CB">
        <w:rPr>
          <w:highlight w:val="yellow"/>
        </w:rPr>
        <w:t xml:space="preserve"> </w:t>
      </w:r>
      <w:proofErr w:type="spellStart"/>
      <w:r w:rsidRPr="001E00CB">
        <w:rPr>
          <w:highlight w:val="yellow"/>
        </w:rPr>
        <w:t>enginech</w:t>
      </w:r>
      <w:proofErr w:type="spellEnd"/>
      <w:r w:rsidRPr="001E00CB">
        <w:rPr>
          <w:highlight w:val="yellow"/>
        </w:rPr>
        <w:t xml:space="preserve"> – </w:t>
      </w:r>
      <w:proofErr w:type="spellStart"/>
      <w:r w:rsidRPr="001E00CB">
        <w:rPr>
          <w:highlight w:val="yellow"/>
        </w:rPr>
        <w:t>displacement</w:t>
      </w:r>
      <w:proofErr w:type="spellEnd"/>
      <w:r w:rsidRPr="001E00CB">
        <w:rPr>
          <w:highlight w:val="yellow"/>
        </w:rPr>
        <w:t xml:space="preserve"> </w:t>
      </w:r>
      <w:proofErr w:type="spellStart"/>
      <w:r w:rsidRPr="001E00CB">
        <w:rPr>
          <w:highlight w:val="yellow"/>
        </w:rPr>
        <w:t>mapping</w:t>
      </w:r>
      <w:proofErr w:type="spellEnd"/>
      <w:r w:rsidRPr="001E00CB">
        <w:rPr>
          <w:highlight w:val="yellow"/>
        </w:rPr>
        <w:t xml:space="preserve"> – </w:t>
      </w:r>
      <w:r w:rsidRPr="001E00CB">
        <w:rPr>
          <w:highlight w:val="yellow"/>
          <w:lang w:val="en-US"/>
        </w:rPr>
        <w:t>#ud</w:t>
      </w:r>
      <w:proofErr w:type="spellStart"/>
      <w:r w:rsidRPr="001E00CB">
        <w:rPr>
          <w:highlight w:val="yellow"/>
        </w:rPr>
        <w:t>ělat</w:t>
      </w:r>
      <w:proofErr w:type="spellEnd"/>
      <w:r w:rsidRPr="001E00CB">
        <w:rPr>
          <w:highlight w:val="yellow"/>
        </w:rPr>
        <w:t xml:space="preserve"> Babylon.js a Three.js </w:t>
      </w:r>
      <w:proofErr w:type="spellStart"/>
      <w:r w:rsidRPr="001E00CB">
        <w:rPr>
          <w:highlight w:val="yellow"/>
        </w:rPr>
        <w:t>examply</w:t>
      </w:r>
      <w:proofErr w:type="spellEnd"/>
      <w:r w:rsidRPr="001E00CB">
        <w:rPr>
          <w:highlight w:val="yellow"/>
        </w:rPr>
        <w:t xml:space="preserve"> </w:t>
      </w:r>
    </w:p>
    <w:p w14:paraId="36C8FEE1" w14:textId="77777777" w:rsidR="00C150AE" w:rsidRPr="001E00CB" w:rsidRDefault="00C150AE" w:rsidP="00C150AE">
      <w:pPr>
        <w:pStyle w:val="Normlnprvnodsazen"/>
        <w:numPr>
          <w:ilvl w:val="5"/>
          <w:numId w:val="7"/>
        </w:numPr>
        <w:rPr>
          <w:highlight w:val="yellow"/>
        </w:rPr>
      </w:pPr>
      <w:proofErr w:type="spellStart"/>
      <w:proofErr w:type="gramStart"/>
      <w:r w:rsidRPr="001E00CB">
        <w:rPr>
          <w:highlight w:val="yellow"/>
        </w:rPr>
        <w:t>Instacované</w:t>
      </w:r>
      <w:proofErr w:type="spellEnd"/>
      <w:r w:rsidRPr="001E00CB">
        <w:rPr>
          <w:highlight w:val="yellow"/>
        </w:rPr>
        <w:t xml:space="preserve"> - služba</w:t>
      </w:r>
      <w:proofErr w:type="gramEnd"/>
      <w:r w:rsidRPr="001E00CB">
        <w:rPr>
          <w:highlight w:val="yellow"/>
        </w:rPr>
        <w:t xml:space="preserve"> – 3Dtiles? - </w:t>
      </w:r>
      <w:proofErr w:type="spellStart"/>
      <w:r w:rsidRPr="001E00CB">
        <w:rPr>
          <w:highlight w:val="yellow"/>
        </w:rPr>
        <w:t>loaduje</w:t>
      </w:r>
      <w:proofErr w:type="spellEnd"/>
      <w:r w:rsidRPr="001E00CB">
        <w:rPr>
          <w:highlight w:val="yellow"/>
        </w:rPr>
        <w:t xml:space="preserve"> se jen to co se vidí - cesium, </w:t>
      </w:r>
      <w:proofErr w:type="spellStart"/>
      <w:r w:rsidRPr="001E00CB">
        <w:rPr>
          <w:highlight w:val="yellow"/>
        </w:rPr>
        <w:t>vts-geospatial</w:t>
      </w:r>
      <w:proofErr w:type="spellEnd"/>
      <w:r w:rsidRPr="001E00CB">
        <w:rPr>
          <w:highlight w:val="yellow"/>
        </w:rPr>
        <w:t xml:space="preserve">, </w:t>
      </w:r>
      <w:proofErr w:type="spellStart"/>
      <w:r w:rsidRPr="001E00CB">
        <w:rPr>
          <w:highlight w:val="yellow"/>
        </w:rPr>
        <w:t>google</w:t>
      </w:r>
      <w:proofErr w:type="spellEnd"/>
      <w:r w:rsidRPr="001E00CB">
        <w:rPr>
          <w:highlight w:val="yellow"/>
        </w:rPr>
        <w:t xml:space="preserve"> 3D </w:t>
      </w:r>
      <w:proofErr w:type="spellStart"/>
      <w:r w:rsidRPr="001E00CB">
        <w:rPr>
          <w:highlight w:val="yellow"/>
        </w:rPr>
        <w:t>tiles</w:t>
      </w:r>
      <w:proofErr w:type="spellEnd"/>
    </w:p>
    <w:p w14:paraId="57E6E031" w14:textId="77777777" w:rsidR="00C150AE" w:rsidRPr="001E00CB" w:rsidRDefault="00C150AE" w:rsidP="00C150AE">
      <w:pPr>
        <w:pStyle w:val="Normlnprvnodsazen"/>
        <w:numPr>
          <w:ilvl w:val="6"/>
          <w:numId w:val="7"/>
        </w:numPr>
        <w:rPr>
          <w:highlight w:val="yellow"/>
        </w:rPr>
      </w:pPr>
      <w:r w:rsidRPr="001E00CB">
        <w:rPr>
          <w:highlight w:val="yellow"/>
        </w:rPr>
        <w:t xml:space="preserve">Google </w:t>
      </w:r>
      <w:proofErr w:type="spellStart"/>
      <w:r w:rsidRPr="001E00CB">
        <w:rPr>
          <w:highlight w:val="yellow"/>
        </w:rPr>
        <w:t>Maps</w:t>
      </w:r>
      <w:proofErr w:type="spellEnd"/>
      <w:r w:rsidRPr="001E00CB">
        <w:rPr>
          <w:highlight w:val="yellow"/>
        </w:rPr>
        <w:t xml:space="preserve"> 3DTiles API – jak získat data od Google </w:t>
      </w:r>
      <w:proofErr w:type="spellStart"/>
      <w:r w:rsidRPr="001E00CB">
        <w:rPr>
          <w:highlight w:val="yellow"/>
        </w:rPr>
        <w:t>Maps</w:t>
      </w:r>
      <w:proofErr w:type="spellEnd"/>
      <w:r w:rsidRPr="001E00CB">
        <w:rPr>
          <w:highlight w:val="yellow"/>
        </w:rPr>
        <w:t xml:space="preserve"> API </w:t>
      </w:r>
      <w:proofErr w:type="spellStart"/>
      <w:r w:rsidRPr="001E00CB">
        <w:rPr>
          <w:highlight w:val="yellow"/>
        </w:rPr>
        <w:t>lokálne</w:t>
      </w:r>
      <w:proofErr w:type="spellEnd"/>
      <w:r w:rsidRPr="001E00CB">
        <w:rPr>
          <w:highlight w:val="yellow"/>
          <w:lang w:val="en-US"/>
        </w:rPr>
        <w:t>??</w:t>
      </w:r>
    </w:p>
    <w:p w14:paraId="4F33AB90" w14:textId="77777777" w:rsidR="00C150AE" w:rsidRPr="001E00CB" w:rsidRDefault="00C150AE" w:rsidP="00C150AE">
      <w:pPr>
        <w:pStyle w:val="Normlnprvnodsazen"/>
        <w:numPr>
          <w:ilvl w:val="7"/>
          <w:numId w:val="7"/>
        </w:numPr>
        <w:rPr>
          <w:highlight w:val="yellow"/>
        </w:rPr>
      </w:pPr>
      <w:proofErr w:type="spellStart"/>
      <w:r w:rsidRPr="001E00CB">
        <w:rPr>
          <w:highlight w:val="yellow"/>
        </w:rPr>
        <w:t>Textured</w:t>
      </w:r>
      <w:proofErr w:type="spellEnd"/>
      <w:r w:rsidRPr="001E00CB">
        <w:rPr>
          <w:highlight w:val="yellow"/>
        </w:rPr>
        <w:t xml:space="preserve"> </w:t>
      </w:r>
      <w:proofErr w:type="gramStart"/>
      <w:r w:rsidRPr="001E00CB">
        <w:rPr>
          <w:highlight w:val="yellow"/>
        </w:rPr>
        <w:t>3D</w:t>
      </w:r>
      <w:proofErr w:type="gramEnd"/>
      <w:r w:rsidRPr="001E00CB">
        <w:rPr>
          <w:highlight w:val="yellow"/>
        </w:rPr>
        <w:t xml:space="preserve"> </w:t>
      </w:r>
      <w:proofErr w:type="spellStart"/>
      <w:r w:rsidRPr="001E00CB">
        <w:rPr>
          <w:highlight w:val="yellow"/>
        </w:rPr>
        <w:t>mesh</w:t>
      </w:r>
      <w:proofErr w:type="spellEnd"/>
    </w:p>
    <w:p w14:paraId="0C49A582" w14:textId="508B6B6E" w:rsidR="00C150AE" w:rsidRPr="001E00CB" w:rsidRDefault="00C150AE" w:rsidP="00C150AE">
      <w:pPr>
        <w:pStyle w:val="Normlnprvnodsazen"/>
        <w:numPr>
          <w:ilvl w:val="6"/>
          <w:numId w:val="7"/>
        </w:numPr>
        <w:rPr>
          <w:highlight w:val="yellow"/>
        </w:rPr>
      </w:pPr>
      <w:r w:rsidRPr="001E00CB">
        <w:rPr>
          <w:highlight w:val="yellow"/>
        </w:rPr>
        <w:t xml:space="preserve">Cesium </w:t>
      </w:r>
      <w:proofErr w:type="gramStart"/>
      <w:r w:rsidRPr="001E00CB">
        <w:rPr>
          <w:highlight w:val="yellow"/>
        </w:rPr>
        <w:t>3D</w:t>
      </w:r>
      <w:proofErr w:type="gramEnd"/>
    </w:p>
    <w:p w14:paraId="005F18D0" w14:textId="77777777" w:rsidR="00C150AE" w:rsidRPr="001E00CB" w:rsidRDefault="00C150AE" w:rsidP="00C150AE">
      <w:pPr>
        <w:pStyle w:val="Normlnprvnodsazen"/>
        <w:numPr>
          <w:ilvl w:val="0"/>
          <w:numId w:val="7"/>
        </w:numPr>
        <w:rPr>
          <w:highlight w:val="yellow"/>
        </w:rPr>
      </w:pPr>
      <w:r w:rsidRPr="001E00CB">
        <w:rPr>
          <w:highlight w:val="yellow"/>
        </w:rPr>
        <w:t>Objekty – budovy, silnice, vegetace, jednotlivé objekty</w:t>
      </w:r>
    </w:p>
    <w:p w14:paraId="5B4799F6"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 </w:t>
      </w:r>
    </w:p>
    <w:p w14:paraId="64EA4743"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0ABCB5DA"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04991DE0"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11BDE44"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252A798C"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6985B518"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98138C4"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7D6B8DAB"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2226CA7D"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4532F081"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objekty – budovy </w:t>
      </w:r>
    </w:p>
    <w:p w14:paraId="4E416F90" w14:textId="77777777" w:rsidR="00C150AE" w:rsidRPr="001E00CB" w:rsidRDefault="00C150AE" w:rsidP="00C150AE">
      <w:pPr>
        <w:pStyle w:val="Normlnprvnodsazen"/>
        <w:numPr>
          <w:ilvl w:val="2"/>
          <w:numId w:val="7"/>
        </w:numPr>
        <w:rPr>
          <w:highlight w:val="yellow"/>
        </w:rPr>
      </w:pPr>
      <w:r w:rsidRPr="001E00CB">
        <w:rPr>
          <w:highlight w:val="yellow"/>
        </w:rPr>
        <w:t>Tech:</w:t>
      </w:r>
    </w:p>
    <w:p w14:paraId="3F61B3F7"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3d modely – </w:t>
      </w:r>
      <w:proofErr w:type="spellStart"/>
      <w:r w:rsidRPr="001E00CB">
        <w:rPr>
          <w:highlight w:val="yellow"/>
        </w:rPr>
        <w:t>tin</w:t>
      </w:r>
      <w:proofErr w:type="spellEnd"/>
      <w:r w:rsidRPr="001E00CB">
        <w:rPr>
          <w:highlight w:val="yellow"/>
        </w:rPr>
        <w:t xml:space="preserve"> – (</w:t>
      </w:r>
      <w:proofErr w:type="spellStart"/>
      <w:r w:rsidRPr="001E00CB">
        <w:rPr>
          <w:highlight w:val="yellow"/>
        </w:rPr>
        <w:t>gltf</w:t>
      </w:r>
      <w:proofErr w:type="spellEnd"/>
      <w:r w:rsidRPr="001E00CB">
        <w:rPr>
          <w:highlight w:val="yellow"/>
        </w:rPr>
        <w:t xml:space="preserve">, </w:t>
      </w:r>
      <w:proofErr w:type="spellStart"/>
      <w:r w:rsidRPr="001E00CB">
        <w:rPr>
          <w:highlight w:val="yellow"/>
        </w:rPr>
        <w:t>cityjson</w:t>
      </w:r>
      <w:proofErr w:type="spellEnd"/>
      <w:r w:rsidRPr="001E00CB">
        <w:rPr>
          <w:highlight w:val="yellow"/>
        </w:rPr>
        <w:t xml:space="preserve">, </w:t>
      </w:r>
      <w:proofErr w:type="spellStart"/>
      <w:r w:rsidRPr="001E00CB">
        <w:rPr>
          <w:highlight w:val="yellow"/>
        </w:rPr>
        <w:t>cityGML</w:t>
      </w:r>
      <w:proofErr w:type="spellEnd"/>
      <w:r w:rsidRPr="001E00CB">
        <w:rPr>
          <w:highlight w:val="yellow"/>
        </w:rPr>
        <w:t xml:space="preserve">, </w:t>
      </w:r>
      <w:proofErr w:type="spellStart"/>
      <w:r w:rsidRPr="001E00CB">
        <w:rPr>
          <w:highlight w:val="yellow"/>
        </w:rPr>
        <w:t>obj</w:t>
      </w:r>
      <w:proofErr w:type="spellEnd"/>
      <w:r w:rsidRPr="001E00CB">
        <w:rPr>
          <w:highlight w:val="yellow"/>
        </w:rPr>
        <w:t xml:space="preserve">, </w:t>
      </w:r>
      <w:proofErr w:type="spellStart"/>
      <w:r w:rsidRPr="001E00CB">
        <w:rPr>
          <w:highlight w:val="yellow"/>
        </w:rPr>
        <w:t>collada</w:t>
      </w:r>
      <w:proofErr w:type="spellEnd"/>
      <w:r w:rsidRPr="001E00CB">
        <w:rPr>
          <w:highlight w:val="yellow"/>
        </w:rPr>
        <w:t xml:space="preserve"> atd.)</w:t>
      </w:r>
    </w:p>
    <w:p w14:paraId="2241DD9A"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53DF32BD"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data </w:t>
      </w:r>
      <w:proofErr w:type="spellStart"/>
      <w:r w:rsidRPr="001E00CB">
        <w:rPr>
          <w:highlight w:val="yellow"/>
        </w:rPr>
        <w:t>naloadovaná</w:t>
      </w:r>
      <w:proofErr w:type="spellEnd"/>
      <w:r w:rsidRPr="001E00CB">
        <w:rPr>
          <w:highlight w:val="yellow"/>
        </w:rPr>
        <w:t xml:space="preserve"> do klienta při otevření aplikace</w:t>
      </w:r>
    </w:p>
    <w:p w14:paraId="34AA55AD" w14:textId="77777777" w:rsidR="00C150AE" w:rsidRPr="001E00CB" w:rsidRDefault="00C150AE" w:rsidP="00C150AE">
      <w:pPr>
        <w:pStyle w:val="Normlnprvnodsazen"/>
        <w:numPr>
          <w:ilvl w:val="5"/>
          <w:numId w:val="7"/>
        </w:numPr>
        <w:rPr>
          <w:highlight w:val="yellow"/>
        </w:rPr>
      </w:pPr>
      <w:r w:rsidRPr="001E00CB">
        <w:rPr>
          <w:highlight w:val="yellow"/>
        </w:rPr>
        <w:t xml:space="preserve">Služby - ?? – </w:t>
      </w:r>
      <w:proofErr w:type="spellStart"/>
      <w:r w:rsidRPr="001E00CB">
        <w:rPr>
          <w:highlight w:val="yellow"/>
        </w:rPr>
        <w:t>cdn</w:t>
      </w:r>
      <w:proofErr w:type="spellEnd"/>
      <w:r w:rsidRPr="001E00CB">
        <w:rPr>
          <w:highlight w:val="yellow"/>
        </w:rPr>
        <w:t xml:space="preserve">? – </w:t>
      </w:r>
      <w:proofErr w:type="spellStart"/>
      <w:r w:rsidRPr="001E00CB">
        <w:rPr>
          <w:highlight w:val="yellow"/>
        </w:rPr>
        <w:t>sketchfab</w:t>
      </w:r>
      <w:proofErr w:type="spellEnd"/>
      <w:r w:rsidRPr="001E00CB">
        <w:rPr>
          <w:highlight w:val="yellow"/>
        </w:rPr>
        <w:t xml:space="preserve"> – vlastní server </w:t>
      </w:r>
      <w:proofErr w:type="spellStart"/>
      <w:r w:rsidRPr="001E00CB">
        <w:rPr>
          <w:highlight w:val="yellow"/>
        </w:rPr>
        <w:t>serving</w:t>
      </w:r>
      <w:proofErr w:type="spellEnd"/>
      <w:r w:rsidRPr="001E00CB">
        <w:rPr>
          <w:highlight w:val="yellow"/>
        </w:rPr>
        <w:t>?</w:t>
      </w:r>
    </w:p>
    <w:p w14:paraId="05A59F99"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 jednoduchý – plocha s texturou co se otáčí – symbol (</w:t>
      </w:r>
      <w:proofErr w:type="spellStart"/>
      <w:r w:rsidRPr="001E00CB">
        <w:rPr>
          <w:highlight w:val="yellow"/>
        </w:rPr>
        <w:t>gltf</w:t>
      </w:r>
      <w:proofErr w:type="spellEnd"/>
      <w:r w:rsidRPr="001E00CB">
        <w:rPr>
          <w:highlight w:val="yellow"/>
        </w:rPr>
        <w:t>)</w:t>
      </w:r>
    </w:p>
    <w:p w14:paraId="3DE86A94" w14:textId="77777777" w:rsidR="00C150AE" w:rsidRPr="001E00CB" w:rsidRDefault="00C150AE" w:rsidP="00C150AE">
      <w:pPr>
        <w:pStyle w:val="Normlnprvnodsazen"/>
        <w:numPr>
          <w:ilvl w:val="4"/>
          <w:numId w:val="7"/>
        </w:numPr>
        <w:rPr>
          <w:highlight w:val="yellow"/>
        </w:rPr>
      </w:pPr>
      <w:r w:rsidRPr="001E00CB">
        <w:rPr>
          <w:highlight w:val="yellow"/>
        </w:rPr>
        <w:t>Zdroj:</w:t>
      </w:r>
    </w:p>
    <w:p w14:paraId="184D79DF" w14:textId="77777777" w:rsidR="00C150AE" w:rsidRPr="001E00CB" w:rsidRDefault="00C150AE" w:rsidP="00C150AE">
      <w:pPr>
        <w:pStyle w:val="Normlnprvnodsazen"/>
        <w:numPr>
          <w:ilvl w:val="5"/>
          <w:numId w:val="7"/>
        </w:numPr>
        <w:rPr>
          <w:highlight w:val="yellow"/>
        </w:rPr>
      </w:pPr>
      <w:r w:rsidRPr="001E00CB">
        <w:rPr>
          <w:highlight w:val="yellow"/>
        </w:rPr>
        <w:t>??</w:t>
      </w:r>
    </w:p>
    <w:p w14:paraId="6F492C23" w14:textId="77777777" w:rsidR="00C150AE" w:rsidRPr="001E00CB" w:rsidRDefault="00C150AE" w:rsidP="00C150AE">
      <w:pPr>
        <w:pStyle w:val="Normlnprvnodsazen"/>
        <w:numPr>
          <w:ilvl w:val="0"/>
          <w:numId w:val="7"/>
        </w:numPr>
        <w:rPr>
          <w:highlight w:val="yellow"/>
        </w:rPr>
      </w:pPr>
      <w:r w:rsidRPr="001E00CB">
        <w:rPr>
          <w:highlight w:val="yellow"/>
        </w:rPr>
        <w:t>Text</w:t>
      </w:r>
    </w:p>
    <w:p w14:paraId="652F2988" w14:textId="77777777" w:rsidR="00C150AE" w:rsidRPr="001E00CB" w:rsidRDefault="00C150AE" w:rsidP="00C150AE">
      <w:pPr>
        <w:pStyle w:val="Normlnprvnodsazen"/>
        <w:numPr>
          <w:ilvl w:val="1"/>
          <w:numId w:val="7"/>
        </w:numPr>
        <w:rPr>
          <w:highlight w:val="yellow"/>
        </w:rPr>
      </w:pPr>
      <w:r w:rsidRPr="001E00CB">
        <w:rPr>
          <w:highlight w:val="yellow"/>
        </w:rPr>
        <w:t>…</w:t>
      </w:r>
    </w:p>
    <w:p w14:paraId="5D59391F" w14:textId="77777777" w:rsidR="00C150AE" w:rsidRPr="001E00CB" w:rsidRDefault="00C150AE" w:rsidP="00C150AE">
      <w:pPr>
        <w:pStyle w:val="Normlnprvnodsazen"/>
        <w:numPr>
          <w:ilvl w:val="0"/>
          <w:numId w:val="7"/>
        </w:numPr>
        <w:rPr>
          <w:highlight w:val="yellow"/>
        </w:rPr>
      </w:pPr>
      <w:r w:rsidRPr="001E00CB">
        <w:rPr>
          <w:highlight w:val="yellow"/>
        </w:rPr>
        <w:t xml:space="preserve">Tematická data – statistika, </w:t>
      </w:r>
      <w:proofErr w:type="spellStart"/>
      <w:r w:rsidRPr="001E00CB">
        <w:rPr>
          <w:highlight w:val="yellow"/>
        </w:rPr>
        <w:t>agreagace</w:t>
      </w:r>
      <w:proofErr w:type="spellEnd"/>
      <w:r w:rsidRPr="001E00CB">
        <w:rPr>
          <w:highlight w:val="yellow"/>
        </w:rPr>
        <w:t>, atd</w:t>
      </w:r>
    </w:p>
    <w:p w14:paraId="42F1379F" w14:textId="77777777" w:rsidR="00C150AE" w:rsidRPr="001E00CB" w:rsidRDefault="00C150AE" w:rsidP="00C150AE">
      <w:pPr>
        <w:pStyle w:val="Normlnprvnodsazen"/>
        <w:numPr>
          <w:ilvl w:val="1"/>
          <w:numId w:val="7"/>
        </w:numPr>
        <w:rPr>
          <w:highlight w:val="yellow"/>
        </w:rPr>
      </w:pPr>
      <w:proofErr w:type="gramStart"/>
      <w:r w:rsidRPr="001E00CB">
        <w:rPr>
          <w:highlight w:val="yellow"/>
        </w:rPr>
        <w:t>2d</w:t>
      </w:r>
      <w:proofErr w:type="gramEnd"/>
      <w:r w:rsidRPr="001E00CB">
        <w:rPr>
          <w:highlight w:val="yellow"/>
        </w:rPr>
        <w:t xml:space="preserve"> – body, linie, polygony</w:t>
      </w:r>
    </w:p>
    <w:p w14:paraId="3AEFB50A" w14:textId="77777777" w:rsidR="00C150AE" w:rsidRPr="001E00CB" w:rsidRDefault="00C150AE" w:rsidP="00C150AE">
      <w:pPr>
        <w:pStyle w:val="Normlnprvnodsazen"/>
        <w:numPr>
          <w:ilvl w:val="2"/>
          <w:numId w:val="7"/>
        </w:numPr>
        <w:rPr>
          <w:highlight w:val="yellow"/>
        </w:rPr>
      </w:pPr>
      <w:r w:rsidRPr="001E00CB">
        <w:rPr>
          <w:highlight w:val="yellow"/>
        </w:rPr>
        <w:t>Tech:</w:t>
      </w:r>
    </w:p>
    <w:p w14:paraId="19011827" w14:textId="77777777" w:rsidR="00C150AE" w:rsidRPr="001E00CB" w:rsidRDefault="00C150AE" w:rsidP="00C150AE">
      <w:pPr>
        <w:pStyle w:val="Normlnprvnodsazen"/>
        <w:numPr>
          <w:ilvl w:val="3"/>
          <w:numId w:val="7"/>
        </w:numPr>
        <w:rPr>
          <w:highlight w:val="yellow"/>
        </w:rPr>
      </w:pPr>
      <w:proofErr w:type="gramStart"/>
      <w:r w:rsidRPr="001E00CB">
        <w:rPr>
          <w:highlight w:val="yellow"/>
        </w:rPr>
        <w:t>rastr - bitmapa</w:t>
      </w:r>
      <w:proofErr w:type="gramEnd"/>
      <w:r w:rsidRPr="001E00CB">
        <w:rPr>
          <w:highlight w:val="yellow"/>
        </w:rPr>
        <w:t xml:space="preserve"> (</w:t>
      </w:r>
      <w:proofErr w:type="spellStart"/>
      <w:r w:rsidRPr="001E00CB">
        <w:rPr>
          <w:highlight w:val="yellow"/>
        </w:rPr>
        <w:t>jpg</w:t>
      </w:r>
      <w:proofErr w:type="spellEnd"/>
      <w:r w:rsidRPr="001E00CB">
        <w:rPr>
          <w:highlight w:val="yellow"/>
        </w:rPr>
        <w:t>)</w:t>
      </w:r>
    </w:p>
    <w:p w14:paraId="5A0849A3"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0AFDD845"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tif</w:t>
      </w:r>
      <w:proofErr w:type="spellEnd"/>
      <w:r w:rsidRPr="001E00CB">
        <w:rPr>
          <w:highlight w:val="yellow"/>
        </w:rPr>
        <w:t xml:space="preserve">, </w:t>
      </w:r>
      <w:proofErr w:type="spellStart"/>
      <w:r w:rsidRPr="001E00CB">
        <w:rPr>
          <w:highlight w:val="yellow"/>
        </w:rPr>
        <w:t>jpg</w:t>
      </w:r>
      <w:proofErr w:type="spellEnd"/>
      <w:r w:rsidRPr="001E00CB">
        <w:rPr>
          <w:highlight w:val="yellow"/>
        </w:rPr>
        <w:t xml:space="preserve"> atd.</w:t>
      </w:r>
    </w:p>
    <w:p w14:paraId="475E91AD" w14:textId="77777777" w:rsidR="00C150AE" w:rsidRPr="001E00CB" w:rsidRDefault="00C150AE" w:rsidP="00C150AE">
      <w:pPr>
        <w:pStyle w:val="Normlnprvnodsazen"/>
        <w:numPr>
          <w:ilvl w:val="5"/>
          <w:numId w:val="7"/>
        </w:numPr>
        <w:rPr>
          <w:highlight w:val="yellow"/>
        </w:rPr>
      </w:pPr>
      <w:r w:rsidRPr="001E00CB">
        <w:rPr>
          <w:highlight w:val="yellow"/>
        </w:rPr>
        <w:t>služby – WMS, REST</w:t>
      </w:r>
    </w:p>
    <w:p w14:paraId="1207860C" w14:textId="77777777" w:rsidR="00C150AE" w:rsidRPr="001E00CB" w:rsidRDefault="00C150AE" w:rsidP="00C150AE">
      <w:pPr>
        <w:pStyle w:val="Normlnprvnodsazen"/>
        <w:numPr>
          <w:ilvl w:val="3"/>
          <w:numId w:val="7"/>
        </w:numPr>
        <w:rPr>
          <w:highlight w:val="yellow"/>
        </w:rPr>
      </w:pPr>
      <w:r w:rsidRPr="001E00CB">
        <w:rPr>
          <w:highlight w:val="yellow"/>
        </w:rPr>
        <w:t xml:space="preserve">vektor – </w:t>
      </w:r>
      <w:proofErr w:type="spellStart"/>
      <w:r w:rsidRPr="001E00CB">
        <w:rPr>
          <w:highlight w:val="yellow"/>
        </w:rPr>
        <w:t>features</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GML) </w:t>
      </w:r>
    </w:p>
    <w:p w14:paraId="45AE38ED" w14:textId="77777777" w:rsidR="00C150AE" w:rsidRPr="001E00CB" w:rsidRDefault="00C150AE" w:rsidP="00C150AE">
      <w:pPr>
        <w:pStyle w:val="Normlnprvnodsazen"/>
        <w:numPr>
          <w:ilvl w:val="4"/>
          <w:numId w:val="7"/>
        </w:numPr>
        <w:rPr>
          <w:highlight w:val="yellow"/>
        </w:rPr>
      </w:pPr>
      <w:r w:rsidRPr="001E00CB">
        <w:rPr>
          <w:highlight w:val="yellow"/>
        </w:rPr>
        <w:t xml:space="preserve">zdroj: </w:t>
      </w:r>
    </w:p>
    <w:p w14:paraId="47CAA946" w14:textId="77777777" w:rsidR="00C150AE" w:rsidRPr="001E00CB" w:rsidRDefault="00C150AE" w:rsidP="00C150AE">
      <w:pPr>
        <w:pStyle w:val="Normlnprvnodsazen"/>
        <w:numPr>
          <w:ilvl w:val="5"/>
          <w:numId w:val="7"/>
        </w:numPr>
        <w:rPr>
          <w:highlight w:val="yellow"/>
        </w:rPr>
      </w:pPr>
      <w:r w:rsidRPr="001E00CB">
        <w:rPr>
          <w:highlight w:val="yellow"/>
        </w:rPr>
        <w:t xml:space="preserve">lokálně – </w:t>
      </w:r>
      <w:proofErr w:type="spellStart"/>
      <w:r w:rsidRPr="001E00CB">
        <w:rPr>
          <w:highlight w:val="yellow"/>
        </w:rPr>
        <w:t>shapefile</w:t>
      </w:r>
      <w:proofErr w:type="spellEnd"/>
      <w:r w:rsidRPr="001E00CB">
        <w:rPr>
          <w:highlight w:val="yellow"/>
        </w:rPr>
        <w:t xml:space="preserve">, </w:t>
      </w:r>
      <w:proofErr w:type="spellStart"/>
      <w:r w:rsidRPr="001E00CB">
        <w:rPr>
          <w:highlight w:val="yellow"/>
        </w:rPr>
        <w:t>GeoJSON</w:t>
      </w:r>
      <w:proofErr w:type="spellEnd"/>
      <w:r w:rsidRPr="001E00CB">
        <w:rPr>
          <w:highlight w:val="yellow"/>
        </w:rPr>
        <w:t xml:space="preserve"> aj. </w:t>
      </w:r>
    </w:p>
    <w:p w14:paraId="44CCBFB7" w14:textId="77777777" w:rsidR="00C150AE" w:rsidRPr="001E00CB" w:rsidRDefault="00C150AE" w:rsidP="00C150AE">
      <w:pPr>
        <w:pStyle w:val="Normlnprvnodsazen"/>
        <w:numPr>
          <w:ilvl w:val="5"/>
          <w:numId w:val="7"/>
        </w:numPr>
        <w:rPr>
          <w:highlight w:val="yellow"/>
        </w:rPr>
      </w:pPr>
      <w:r w:rsidRPr="001E00CB">
        <w:rPr>
          <w:highlight w:val="yellow"/>
        </w:rPr>
        <w:t>služby – WFS, REST</w:t>
      </w:r>
    </w:p>
    <w:p w14:paraId="7DE3AEC9" w14:textId="77777777" w:rsidR="00C150AE" w:rsidRPr="001E00CB" w:rsidRDefault="00C150AE" w:rsidP="00C150AE">
      <w:pPr>
        <w:pStyle w:val="Normlnprvnodsazen"/>
        <w:numPr>
          <w:ilvl w:val="1"/>
          <w:numId w:val="7"/>
        </w:numPr>
        <w:rPr>
          <w:highlight w:val="yellow"/>
        </w:rPr>
      </w:pPr>
      <w:proofErr w:type="gramStart"/>
      <w:r w:rsidRPr="001E00CB">
        <w:rPr>
          <w:highlight w:val="yellow"/>
        </w:rPr>
        <w:t>3d</w:t>
      </w:r>
      <w:proofErr w:type="gramEnd"/>
      <w:r w:rsidRPr="001E00CB">
        <w:rPr>
          <w:highlight w:val="yellow"/>
        </w:rPr>
        <w:t xml:space="preserve"> – volumetrické </w:t>
      </w:r>
    </w:p>
    <w:p w14:paraId="22B55706" w14:textId="77777777" w:rsidR="00C150AE" w:rsidRPr="001E00CB" w:rsidRDefault="00C150AE" w:rsidP="00C150AE">
      <w:pPr>
        <w:pStyle w:val="Normlnprvnodsazen"/>
        <w:numPr>
          <w:ilvl w:val="2"/>
          <w:numId w:val="7"/>
        </w:numPr>
        <w:rPr>
          <w:highlight w:val="yellow"/>
        </w:rPr>
      </w:pPr>
      <w:r w:rsidRPr="001E00CB">
        <w:rPr>
          <w:highlight w:val="yellow"/>
        </w:rPr>
        <w:lastRenderedPageBreak/>
        <w:t>Tech:</w:t>
      </w:r>
    </w:p>
    <w:p w14:paraId="21D83A5A" w14:textId="77777777" w:rsidR="00C150AE" w:rsidRPr="001E00CB" w:rsidRDefault="00C150AE" w:rsidP="00C150AE">
      <w:pPr>
        <w:pStyle w:val="Normlnprvnodsazen"/>
        <w:numPr>
          <w:ilvl w:val="3"/>
          <w:numId w:val="7"/>
        </w:numPr>
        <w:rPr>
          <w:highlight w:val="yellow"/>
        </w:rPr>
      </w:pPr>
      <w:proofErr w:type="spellStart"/>
      <w:r w:rsidRPr="001E00CB">
        <w:rPr>
          <w:highlight w:val="yellow"/>
        </w:rPr>
        <w:t>Mesh</w:t>
      </w:r>
      <w:proofErr w:type="spellEnd"/>
      <w:r w:rsidRPr="001E00CB">
        <w:rPr>
          <w:highlight w:val="yellow"/>
        </w:rPr>
        <w:t xml:space="preserve">: </w:t>
      </w:r>
    </w:p>
    <w:p w14:paraId="7F4358DF" w14:textId="77777777" w:rsidR="00C150AE" w:rsidRPr="001E00CB" w:rsidRDefault="00C150AE" w:rsidP="00C150AE">
      <w:pPr>
        <w:pStyle w:val="Normlnprvnodsazen"/>
        <w:numPr>
          <w:ilvl w:val="4"/>
          <w:numId w:val="7"/>
        </w:numPr>
        <w:rPr>
          <w:highlight w:val="yellow"/>
        </w:rPr>
      </w:pPr>
      <w:r w:rsidRPr="001E00CB">
        <w:rPr>
          <w:highlight w:val="yellow"/>
        </w:rPr>
        <w:t>stejné</w:t>
      </w:r>
    </w:p>
    <w:p w14:paraId="55B55C78" w14:textId="77777777" w:rsidR="00C150AE" w:rsidRPr="001E00CB" w:rsidRDefault="00C150AE" w:rsidP="00C150AE">
      <w:pPr>
        <w:pStyle w:val="Normlnprvnodsazen"/>
        <w:numPr>
          <w:ilvl w:val="3"/>
          <w:numId w:val="7"/>
        </w:numPr>
        <w:rPr>
          <w:highlight w:val="yellow"/>
        </w:rPr>
      </w:pPr>
      <w:proofErr w:type="spellStart"/>
      <w:r w:rsidRPr="001E00CB">
        <w:rPr>
          <w:highlight w:val="yellow"/>
        </w:rPr>
        <w:t>Voxely</w:t>
      </w:r>
      <w:proofErr w:type="spellEnd"/>
    </w:p>
    <w:p w14:paraId="29A9525E" w14:textId="77777777" w:rsidR="00C150AE" w:rsidRPr="001E00CB" w:rsidRDefault="00C150AE" w:rsidP="00C150AE">
      <w:pPr>
        <w:pStyle w:val="Normlnprvnodsazen"/>
        <w:numPr>
          <w:ilvl w:val="4"/>
          <w:numId w:val="7"/>
        </w:numPr>
        <w:rPr>
          <w:highlight w:val="yellow"/>
        </w:rPr>
      </w:pPr>
      <w:r w:rsidRPr="001E00CB">
        <w:rPr>
          <w:highlight w:val="yellow"/>
        </w:rPr>
        <w:t>??</w:t>
      </w:r>
    </w:p>
    <w:p w14:paraId="5FC9B3C4" w14:textId="77777777" w:rsidR="00C150AE" w:rsidRDefault="00C150AE" w:rsidP="00C150AE">
      <w:pPr>
        <w:pStyle w:val="Normlnprvnodsazen"/>
        <w:ind w:firstLine="0"/>
      </w:pPr>
      <w:r>
        <w:t>Odkud data?</w:t>
      </w:r>
    </w:p>
    <w:p w14:paraId="58025B51" w14:textId="77777777" w:rsidR="00C150AE" w:rsidRDefault="00C150AE" w:rsidP="00C150AE">
      <w:pPr>
        <w:pStyle w:val="Normlnprvnodsazen"/>
        <w:numPr>
          <w:ilvl w:val="0"/>
          <w:numId w:val="7"/>
        </w:numPr>
      </w:pPr>
      <w:r>
        <w:t xml:space="preserve">ČR – </w:t>
      </w:r>
      <w:proofErr w:type="spellStart"/>
      <w:r>
        <w:t>dmr</w:t>
      </w:r>
      <w:proofErr w:type="spellEnd"/>
      <w:r>
        <w:t xml:space="preserve">, </w:t>
      </w:r>
      <w:proofErr w:type="spellStart"/>
      <w:r>
        <w:t>dmp</w:t>
      </w:r>
      <w:proofErr w:type="spellEnd"/>
      <w:r>
        <w:t xml:space="preserve">, </w:t>
      </w:r>
    </w:p>
    <w:p w14:paraId="6D760897" w14:textId="77777777" w:rsidR="00C150AE" w:rsidRDefault="00C150AE" w:rsidP="00C150AE">
      <w:pPr>
        <w:pStyle w:val="Normlnprvnodsazen"/>
        <w:numPr>
          <w:ilvl w:val="1"/>
          <w:numId w:val="7"/>
        </w:numPr>
      </w:pPr>
      <w:r>
        <w:t>Brno – všechno</w:t>
      </w:r>
    </w:p>
    <w:p w14:paraId="643484B6" w14:textId="7259A304" w:rsidR="00C150AE" w:rsidRPr="001E00CB" w:rsidRDefault="00C150AE" w:rsidP="00C150AE">
      <w:pPr>
        <w:pStyle w:val="Normlnprvnodsazen"/>
        <w:numPr>
          <w:ilvl w:val="0"/>
          <w:numId w:val="7"/>
        </w:numPr>
        <w:rPr>
          <w:highlight w:val="yellow"/>
        </w:rPr>
      </w:pPr>
      <w:r w:rsidRPr="001E00CB">
        <w:rPr>
          <w:highlight w:val="yellow"/>
        </w:rPr>
        <w:t xml:space="preserve">Švýcarsko – </w:t>
      </w:r>
      <w:proofErr w:type="spellStart"/>
      <w:r w:rsidRPr="001E00CB">
        <w:rPr>
          <w:highlight w:val="yellow"/>
        </w:rPr>
        <w:t>swiss</w:t>
      </w:r>
      <w:proofErr w:type="spellEnd"/>
      <w:r w:rsidRPr="001E00CB">
        <w:rPr>
          <w:highlight w:val="yellow"/>
        </w:rPr>
        <w:t xml:space="preserve"> </w:t>
      </w:r>
      <w:proofErr w:type="spellStart"/>
      <w:proofErr w:type="gramStart"/>
      <w:r w:rsidRPr="001E00CB">
        <w:rPr>
          <w:highlight w:val="yellow"/>
        </w:rPr>
        <w:t>topo</w:t>
      </w:r>
      <w:proofErr w:type="spellEnd"/>
      <w:r w:rsidR="001E00CB" w:rsidRPr="001E00CB">
        <w:rPr>
          <w:highlight w:val="yellow"/>
        </w:rPr>
        <w:t xml:space="preserve">  -</w:t>
      </w:r>
      <w:proofErr w:type="gramEnd"/>
      <w:r w:rsidR="001E00CB" w:rsidRPr="001E00CB">
        <w:rPr>
          <w:highlight w:val="yellow"/>
        </w:rPr>
        <w:t xml:space="preserve"> Vyzkoušet </w:t>
      </w:r>
      <w:proofErr w:type="spellStart"/>
      <w:r w:rsidR="001E00CB" w:rsidRPr="001E00CB">
        <w:rPr>
          <w:highlight w:val="yellow"/>
        </w:rPr>
        <w:t>načítáaní</w:t>
      </w:r>
      <w:proofErr w:type="spellEnd"/>
      <w:r w:rsidR="001E00CB" w:rsidRPr="001E00CB">
        <w:rPr>
          <w:highlight w:val="yellow"/>
        </w:rPr>
        <w:t xml:space="preserve"> rastrů a textur. Udělat </w:t>
      </w:r>
      <w:proofErr w:type="spellStart"/>
      <w:r w:rsidR="001E00CB" w:rsidRPr="001E00CB">
        <w:rPr>
          <w:highlight w:val="yellow"/>
        </w:rPr>
        <w:t>pipelinu</w:t>
      </w:r>
      <w:proofErr w:type="spellEnd"/>
      <w:r w:rsidR="001E00CB" w:rsidRPr="001E00CB">
        <w:rPr>
          <w:highlight w:val="yellow"/>
        </w:rPr>
        <w:t>?</w:t>
      </w:r>
    </w:p>
    <w:p w14:paraId="4DD41DB2" w14:textId="77777777" w:rsidR="00C150AE" w:rsidRDefault="00C150AE" w:rsidP="00C150AE">
      <w:pPr>
        <w:pStyle w:val="Normlnprvnodsazen"/>
        <w:numPr>
          <w:ilvl w:val="0"/>
          <w:numId w:val="7"/>
        </w:numPr>
      </w:pPr>
      <w:r>
        <w:t>Google API</w:t>
      </w:r>
    </w:p>
    <w:p w14:paraId="058D59E7" w14:textId="118102EF" w:rsidR="001E00CB" w:rsidRPr="00C150AE" w:rsidRDefault="00000000" w:rsidP="001E00CB">
      <w:pPr>
        <w:pStyle w:val="Normlnprvnodsazen"/>
        <w:numPr>
          <w:ilvl w:val="1"/>
          <w:numId w:val="7"/>
        </w:numPr>
      </w:pPr>
      <w:hyperlink r:id="rId75" w:history="1">
        <w:r w:rsidR="00C150AE" w:rsidRPr="00B76B4A">
          <w:rPr>
            <w:rStyle w:val="Hyperlink"/>
          </w:rPr>
          <w:t>https://developers.google.com/maps/documentation/tile/use-renderer</w:t>
        </w:r>
      </w:hyperlink>
    </w:p>
    <w:p w14:paraId="51FC0030" w14:textId="41C3F5C3" w:rsidR="00455C26" w:rsidRDefault="00455C26" w:rsidP="00455C26">
      <w:pPr>
        <w:pStyle w:val="Heading2"/>
      </w:pPr>
      <w:r>
        <w:t>UX</w:t>
      </w:r>
    </w:p>
    <w:p w14:paraId="30E519E4" w14:textId="5EB47794" w:rsidR="00455C26" w:rsidRDefault="00DC2D7C" w:rsidP="00455C26">
      <w:pPr>
        <w:rPr>
          <w:lang w:val="en-US" w:eastAsia="cs-CZ"/>
        </w:rPr>
      </w:pPr>
      <w:r>
        <w:rPr>
          <w:lang w:val="en-US" w:eastAsia="cs-CZ"/>
        </w:rPr>
        <w:t>HTML</w:t>
      </w:r>
    </w:p>
    <w:p w14:paraId="0B8AD970" w14:textId="1AA36BE1" w:rsidR="00DC2D7C" w:rsidRDefault="00DC2D7C" w:rsidP="00DC2D7C">
      <w:pPr>
        <w:pStyle w:val="Normlnprvnodsazen"/>
        <w:ind w:firstLine="0"/>
        <w:rPr>
          <w:lang w:val="en-US"/>
        </w:rPr>
      </w:pPr>
      <w:r>
        <w:rPr>
          <w:lang w:val="en-US"/>
        </w:rPr>
        <w:t xml:space="preserve">Troika text - </w:t>
      </w:r>
      <w:proofErr w:type="spellStart"/>
      <w:r>
        <w:rPr>
          <w:lang w:val="en-US"/>
        </w:rPr>
        <w:t>statický</w:t>
      </w:r>
      <w:proofErr w:type="spellEnd"/>
    </w:p>
    <w:p w14:paraId="10A9B96B" w14:textId="73D9793F" w:rsidR="00DC2D7C" w:rsidRDefault="00DC2D7C" w:rsidP="00DC2D7C">
      <w:pPr>
        <w:pStyle w:val="Normlnprvnodsazen"/>
        <w:ind w:firstLine="0"/>
      </w:pPr>
      <w:proofErr w:type="spellStart"/>
      <w:r>
        <w:rPr>
          <w:lang w:val="en-US"/>
        </w:rPr>
        <w:t>Bilboardy</w:t>
      </w:r>
      <w:proofErr w:type="spellEnd"/>
      <w:r>
        <w:rPr>
          <w:lang w:val="en-US"/>
        </w:rPr>
        <w:t xml:space="preserve"> – </w:t>
      </w:r>
      <w:proofErr w:type="spellStart"/>
      <w:r>
        <w:rPr>
          <w:lang w:val="en-US"/>
        </w:rPr>
        <w:t>dynamické</w:t>
      </w:r>
      <w:proofErr w:type="spellEnd"/>
      <w:r>
        <w:rPr>
          <w:lang w:val="en-US"/>
        </w:rPr>
        <w:t xml:space="preserve"> </w:t>
      </w:r>
      <w:proofErr w:type="spellStart"/>
      <w:r>
        <w:rPr>
          <w:lang w:val="en-US"/>
        </w:rPr>
        <w:t>otáčení</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uživatele</w:t>
      </w:r>
      <w:proofErr w:type="spellEnd"/>
      <w:r>
        <w:rPr>
          <w:lang w:val="en-US"/>
        </w:rPr>
        <w:t xml:space="preserve"> – je </w:t>
      </w:r>
      <w:proofErr w:type="spellStart"/>
      <w:r>
        <w:rPr>
          <w:lang w:val="en-US"/>
        </w:rPr>
        <w:t>nutné</w:t>
      </w:r>
      <w:proofErr w:type="spellEnd"/>
      <w:r>
        <w:rPr>
          <w:lang w:val="en-US"/>
        </w:rPr>
        <w:t xml:space="preserve">? – jak </w:t>
      </w:r>
      <w:proofErr w:type="spellStart"/>
      <w:r>
        <w:rPr>
          <w:lang w:val="en-US"/>
        </w:rPr>
        <w:t>moc</w:t>
      </w:r>
      <w:proofErr w:type="spellEnd"/>
      <w:r>
        <w:rPr>
          <w:lang w:val="en-US"/>
        </w:rPr>
        <w:t xml:space="preserve"> </w:t>
      </w:r>
      <w:proofErr w:type="spellStart"/>
      <w:r>
        <w:rPr>
          <w:lang w:val="en-US"/>
        </w:rPr>
        <w:t>pohybu</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vy</w:t>
      </w:r>
      <w:r>
        <w:t>žadovat</w:t>
      </w:r>
      <w:proofErr w:type="spellEnd"/>
    </w:p>
    <w:p w14:paraId="62994ABA" w14:textId="5729A4B0" w:rsidR="00414E1F" w:rsidRDefault="0035387C" w:rsidP="00414E1F">
      <w:pPr>
        <w:pStyle w:val="Heading2"/>
      </w:pPr>
      <w:r>
        <w:t>CD / CI</w:t>
      </w:r>
    </w:p>
    <w:p w14:paraId="441D04A1" w14:textId="6BCCD397" w:rsidR="00414E1F" w:rsidRPr="00414E1F" w:rsidRDefault="00414E1F" w:rsidP="00414E1F">
      <w:pPr>
        <w:rPr>
          <w:lang w:val="en-US" w:eastAsia="cs-CZ"/>
        </w:rPr>
      </w:pPr>
      <w:r w:rsidRPr="00414E1F">
        <w:rPr>
          <w:noProof/>
          <w:lang w:val="en-US" w:eastAsia="cs-CZ"/>
        </w:rPr>
        <w:drawing>
          <wp:inline distT="0" distB="0" distL="0" distR="0" wp14:anchorId="2BDE4091" wp14:editId="3DA35B3F">
            <wp:extent cx="5579745" cy="1879600"/>
            <wp:effectExtent l="0" t="0" r="1905" b="6350"/>
            <wp:docPr id="14787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057" name="Picture 1" descr="A screenshot of a computer&#10;&#10;Description automatically generated"/>
                    <pic:cNvPicPr/>
                  </pic:nvPicPr>
                  <pic:blipFill>
                    <a:blip r:embed="rId76"/>
                    <a:stretch>
                      <a:fillRect/>
                    </a:stretch>
                  </pic:blipFill>
                  <pic:spPr>
                    <a:xfrm>
                      <a:off x="0" y="0"/>
                      <a:ext cx="5579745" cy="1879600"/>
                    </a:xfrm>
                    <a:prstGeom prst="rect">
                      <a:avLst/>
                    </a:prstGeom>
                  </pic:spPr>
                </pic:pic>
              </a:graphicData>
            </a:graphic>
          </wp:inline>
        </w:drawing>
      </w:r>
    </w:p>
    <w:p w14:paraId="5E30763B" w14:textId="6156A8C0" w:rsidR="00414E1F" w:rsidRPr="0029775B" w:rsidRDefault="00414E1F" w:rsidP="00414E1F">
      <w:pPr>
        <w:pStyle w:val="Normlnprvnodsazen"/>
        <w:ind w:firstLine="0"/>
        <w:rPr>
          <w:lang w:eastAsia="en-US"/>
        </w:rPr>
      </w:pPr>
      <w:proofErr w:type="spellStart"/>
      <w:r>
        <w:rPr>
          <w:lang w:eastAsia="en-US"/>
        </w:rPr>
        <w:t>Npm</w:t>
      </w:r>
      <w:proofErr w:type="spellEnd"/>
      <w:r>
        <w:rPr>
          <w:lang w:eastAsia="en-US"/>
        </w:rPr>
        <w:t xml:space="preserve"> </w:t>
      </w:r>
      <w:proofErr w:type="spellStart"/>
      <w:r>
        <w:rPr>
          <w:lang w:eastAsia="en-US"/>
        </w:rPr>
        <w:t>package</w:t>
      </w:r>
      <w:proofErr w:type="spellEnd"/>
      <w:r>
        <w:rPr>
          <w:lang w:eastAsia="en-US"/>
        </w:rPr>
        <w:t xml:space="preserve"> – </w:t>
      </w:r>
      <w:proofErr w:type="spellStart"/>
      <w:r>
        <w:rPr>
          <w:lang w:eastAsia="en-US"/>
        </w:rPr>
        <w:t>gh</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Github</w:t>
      </w:r>
      <w:proofErr w:type="spellEnd"/>
      <w:r>
        <w:rPr>
          <w:lang w:eastAsia="en-US"/>
        </w:rPr>
        <w:t xml:space="preserve"> </w:t>
      </w:r>
      <w:proofErr w:type="spellStart"/>
      <w:r>
        <w:rPr>
          <w:lang w:eastAsia="en-US"/>
        </w:rPr>
        <w:t>pages</w:t>
      </w:r>
      <w:proofErr w:type="spellEnd"/>
      <w:r>
        <w:rPr>
          <w:lang w:eastAsia="en-US"/>
        </w:rPr>
        <w:t xml:space="preserve"> </w:t>
      </w:r>
      <w:proofErr w:type="spellStart"/>
      <w:r>
        <w:rPr>
          <w:lang w:eastAsia="en-US"/>
        </w:rPr>
        <w:t>actions</w:t>
      </w:r>
      <w:proofErr w:type="spellEnd"/>
      <w:r>
        <w:rPr>
          <w:lang w:eastAsia="en-US"/>
        </w:rPr>
        <w:t xml:space="preserve">. </w:t>
      </w:r>
    </w:p>
    <w:p w14:paraId="303F97FE" w14:textId="77777777" w:rsidR="00455C26" w:rsidRPr="00455C26" w:rsidRDefault="00455C26" w:rsidP="00455C26">
      <w:pPr>
        <w:rPr>
          <w:lang w:val="en-US" w:eastAsia="cs-CZ"/>
        </w:rPr>
      </w:pPr>
    </w:p>
    <w:p w14:paraId="01F52B73" w14:textId="12B03578" w:rsidR="00A479E6" w:rsidRPr="001F6849" w:rsidRDefault="003C505D" w:rsidP="002656D4">
      <w:pPr>
        <w:pStyle w:val="Heading1"/>
        <w:rPr>
          <w:lang w:val="cs-CZ"/>
        </w:rPr>
      </w:pPr>
      <w:r w:rsidRPr="001F6849">
        <w:rPr>
          <w:lang w:val="cs-CZ"/>
        </w:rPr>
        <w:lastRenderedPageBreak/>
        <w:t>U</w:t>
      </w:r>
      <w:r w:rsidR="00A479E6" w:rsidRPr="001F6849">
        <w:rPr>
          <w:lang w:val="cs-CZ"/>
        </w:rPr>
        <w:t>ŽIVATELSKÉ TESTOVÁNÍ</w:t>
      </w:r>
    </w:p>
    <w:p w14:paraId="46D0CF9B" w14:textId="485D7FAA" w:rsidR="00A479E6" w:rsidRDefault="00D905D2" w:rsidP="002656D4">
      <w:pPr>
        <w:pStyle w:val="Heading1"/>
        <w:rPr>
          <w:lang w:val="cs-CZ"/>
        </w:rPr>
      </w:pPr>
      <w:proofErr w:type="gramStart"/>
      <w:r w:rsidRPr="001F6849">
        <w:rPr>
          <w:lang w:val="cs-CZ"/>
        </w:rPr>
        <w:lastRenderedPageBreak/>
        <w:t>DISKUZE</w:t>
      </w:r>
      <w:proofErr w:type="gramEnd"/>
    </w:p>
    <w:p w14:paraId="19812588" w14:textId="32FF6D37" w:rsidR="00466AC8" w:rsidRDefault="008136B2" w:rsidP="00466AC8">
      <w:pPr>
        <w:rPr>
          <w:lang w:eastAsia="cs-CZ"/>
        </w:rPr>
      </w:pPr>
      <w:r>
        <w:rPr>
          <w:lang w:eastAsia="cs-CZ"/>
        </w:rPr>
        <w:t xml:space="preserve">Optimalizace </w:t>
      </w:r>
      <w:proofErr w:type="spellStart"/>
      <w:r w:rsidR="00A3391B">
        <w:rPr>
          <w:lang w:eastAsia="cs-CZ"/>
        </w:rPr>
        <w:t>Optimalizace</w:t>
      </w:r>
      <w:proofErr w:type="spellEnd"/>
      <w:r w:rsidR="00A3391B">
        <w:rPr>
          <w:lang w:eastAsia="cs-CZ"/>
        </w:rPr>
        <w:t xml:space="preserve"> </w:t>
      </w:r>
      <w:proofErr w:type="spellStart"/>
      <w:r w:rsidR="00A3391B">
        <w:rPr>
          <w:lang w:eastAsia="cs-CZ"/>
        </w:rPr>
        <w:t>Optimalizace</w:t>
      </w:r>
      <w:proofErr w:type="spellEnd"/>
    </w:p>
    <w:p w14:paraId="00E9C0A2" w14:textId="75F30C17" w:rsidR="00A3391B" w:rsidRDefault="00A3391B" w:rsidP="00A3391B">
      <w:pPr>
        <w:pStyle w:val="Normlnprvnodsazen"/>
        <w:ind w:firstLine="0"/>
      </w:pPr>
      <w:r>
        <w:t xml:space="preserve">Má smysl dávat </w:t>
      </w:r>
      <w:proofErr w:type="spellStart"/>
      <w:r>
        <w:t>geodata</w:t>
      </w:r>
      <w:proofErr w:type="spellEnd"/>
      <w:r>
        <w:t xml:space="preserve"> do VR</w:t>
      </w:r>
    </w:p>
    <w:p w14:paraId="61C36998" w14:textId="423E39A2" w:rsidR="00A3391B" w:rsidRDefault="00A3391B" w:rsidP="00A3391B">
      <w:pPr>
        <w:pStyle w:val="Normlnprvnodsazen"/>
        <w:numPr>
          <w:ilvl w:val="0"/>
          <w:numId w:val="26"/>
        </w:numPr>
      </w:pPr>
      <w:proofErr w:type="gramStart"/>
      <w:r>
        <w:t>2d</w:t>
      </w:r>
      <w:proofErr w:type="gramEnd"/>
      <w:r>
        <w:t xml:space="preserve"> ne</w:t>
      </w:r>
    </w:p>
    <w:p w14:paraId="0BD41377" w14:textId="77777777" w:rsidR="00A3391B" w:rsidRDefault="00A3391B" w:rsidP="00A3391B">
      <w:pPr>
        <w:pStyle w:val="Normlnprvnodsazen"/>
        <w:numPr>
          <w:ilvl w:val="0"/>
          <w:numId w:val="26"/>
        </w:numPr>
      </w:pPr>
      <w:proofErr w:type="gramStart"/>
      <w:r>
        <w:t>3d</w:t>
      </w:r>
      <w:proofErr w:type="gramEnd"/>
      <w:r>
        <w:t xml:space="preserve"> skoro </w:t>
      </w:r>
    </w:p>
    <w:p w14:paraId="2DF7155B" w14:textId="6FF4BDA2" w:rsidR="00A3391B" w:rsidRDefault="00A3391B" w:rsidP="00A3391B">
      <w:pPr>
        <w:pStyle w:val="Normlnprvnodsazen"/>
        <w:numPr>
          <w:ilvl w:val="1"/>
          <w:numId w:val="26"/>
        </w:numPr>
      </w:pPr>
      <w:r>
        <w:t xml:space="preserve">až bude lepší výkon </w:t>
      </w:r>
    </w:p>
    <w:p w14:paraId="19A4AB75" w14:textId="19BAD789" w:rsidR="00A3391B" w:rsidRDefault="00A3391B" w:rsidP="00EC522E">
      <w:pPr>
        <w:pStyle w:val="Normlnprvnodsazen"/>
        <w:numPr>
          <w:ilvl w:val="1"/>
          <w:numId w:val="26"/>
        </w:numPr>
      </w:pPr>
      <w:r>
        <w:t>až to bude jednoduchý -</w:t>
      </w:r>
      <w:r>
        <w:rPr>
          <w:lang w:val="en-US"/>
        </w:rPr>
        <w:t xml:space="preserve">&gt; </w:t>
      </w:r>
      <w:proofErr w:type="spellStart"/>
      <w:r>
        <w:rPr>
          <w:lang w:val="en-US"/>
        </w:rPr>
        <w:t>moc</w:t>
      </w:r>
      <w:proofErr w:type="spellEnd"/>
      <w:r>
        <w:rPr>
          <w:lang w:val="en-US"/>
        </w:rPr>
        <w:t xml:space="preserve"> </w:t>
      </w:r>
      <w:proofErr w:type="spellStart"/>
      <w:r>
        <w:rPr>
          <w:lang w:val="en-US"/>
        </w:rPr>
        <w:t>dlouh</w:t>
      </w:r>
      <w:proofErr w:type="spellEnd"/>
      <w:r>
        <w:t xml:space="preserve">é </w:t>
      </w:r>
      <w:proofErr w:type="spellStart"/>
      <w:r>
        <w:t>pipelin</w:t>
      </w:r>
      <w:r w:rsidR="00EC522E">
        <w:t>y</w:t>
      </w:r>
      <w:proofErr w:type="spellEnd"/>
    </w:p>
    <w:p w14:paraId="15F58D2E" w14:textId="66C73F49" w:rsidR="00EC522E" w:rsidRPr="00EC522E" w:rsidRDefault="00EC522E" w:rsidP="00EC522E">
      <w:pPr>
        <w:pStyle w:val="Normlnprvnodsazen"/>
        <w:ind w:firstLine="0"/>
        <w:rPr>
          <w:lang w:val="en-US"/>
        </w:rPr>
      </w:pPr>
      <w:r>
        <w:t xml:space="preserve">Optimální </w:t>
      </w:r>
      <w:proofErr w:type="spellStart"/>
      <w:r>
        <w:t>techstack</w:t>
      </w:r>
      <w:proofErr w:type="spellEnd"/>
      <w:r>
        <w:t xml:space="preserve"> / </w:t>
      </w:r>
      <w:proofErr w:type="spellStart"/>
      <w:r>
        <w:t>pipelina</w:t>
      </w:r>
      <w:proofErr w:type="spellEnd"/>
      <w:r>
        <w:rPr>
          <w:lang w:val="en-US"/>
        </w:rPr>
        <w:t>?</w:t>
      </w:r>
    </w:p>
    <w:p w14:paraId="5A684CEC" w14:textId="2542343A" w:rsidR="00A479E6" w:rsidRPr="001F6849" w:rsidRDefault="000E5F9C" w:rsidP="002656D4">
      <w:pPr>
        <w:pStyle w:val="Heading1"/>
        <w:rPr>
          <w:lang w:val="cs-CZ"/>
        </w:rPr>
      </w:pPr>
      <w:r w:rsidRPr="001F6849">
        <w:rPr>
          <w:lang w:val="cs-CZ"/>
        </w:rPr>
        <w:lastRenderedPageBreak/>
        <w:t>ZÁVĚR</w:t>
      </w:r>
    </w:p>
    <w:p w14:paraId="21E7B073" w14:textId="77777777" w:rsidR="002F057F" w:rsidRPr="001F6849" w:rsidRDefault="002F057F" w:rsidP="002F057F">
      <w:pPr>
        <w:rPr>
          <w:lang w:eastAsia="cs-CZ"/>
        </w:rPr>
      </w:pPr>
    </w:p>
    <w:p w14:paraId="620BA852" w14:textId="4C3D479A" w:rsidR="00E23221" w:rsidRPr="001F6849" w:rsidRDefault="000B0241" w:rsidP="000B0241">
      <w:pPr>
        <w:spacing w:after="160"/>
        <w:jc w:val="left"/>
        <w:rPr>
          <w:lang w:eastAsia="cs-CZ"/>
        </w:rPr>
      </w:pPr>
      <w:r w:rsidRPr="001F6849">
        <w:br w:type="page"/>
      </w:r>
    </w:p>
    <w:p w14:paraId="23C1D4AB" w14:textId="6C336CFC" w:rsidR="001C23BB" w:rsidRPr="001F6849" w:rsidRDefault="00C10444" w:rsidP="00BA2CD7">
      <w:pPr>
        <w:pStyle w:val="Nazvyploh"/>
        <w:jc w:val="center"/>
      </w:pPr>
      <w:r w:rsidRPr="001F6849">
        <w:lastRenderedPageBreak/>
        <w:t>PŘÍLOHY</w:t>
      </w:r>
    </w:p>
    <w:p w14:paraId="4011CEE1" w14:textId="230A736A" w:rsidR="002F057F" w:rsidRPr="001F6849" w:rsidRDefault="002F057F" w:rsidP="001C23BB">
      <w:pPr>
        <w:pStyle w:val="Normlnprvnodsazen"/>
        <w:rPr>
          <w:sz w:val="28"/>
        </w:rPr>
        <w:sectPr w:rsidR="002F057F" w:rsidRPr="001F6849" w:rsidSect="00C10444">
          <w:headerReference w:type="default" r:id="rId77"/>
          <w:footerReference w:type="default" r:id="rId78"/>
          <w:pgSz w:w="11906" w:h="16838" w:code="9"/>
          <w:pgMar w:top="1701" w:right="1134" w:bottom="1134" w:left="1985" w:header="709" w:footer="709" w:gutter="0"/>
          <w:cols w:space="708"/>
          <w:docGrid w:linePitch="360"/>
        </w:sectPr>
      </w:pPr>
      <w:r w:rsidRPr="001F6849">
        <w:rPr>
          <w:sz w:val="28"/>
        </w:rPr>
        <w:tab/>
      </w:r>
    </w:p>
    <w:p w14:paraId="0BE8FF14" w14:textId="7FF74A2E" w:rsidR="001C23BB" w:rsidRPr="001F6849" w:rsidRDefault="002F057F" w:rsidP="002F057F">
      <w:pPr>
        <w:pStyle w:val="Nazvyploh"/>
        <w:ind w:left="2880" w:firstLine="720"/>
      </w:pPr>
      <w:r w:rsidRPr="001F6849">
        <w:lastRenderedPageBreak/>
        <w:t>BIBLIOGRAFIE</w:t>
      </w:r>
    </w:p>
    <w:p w14:paraId="2F1C7F6B" w14:textId="77777777" w:rsidR="00FE5E44" w:rsidRDefault="00FD6309" w:rsidP="00FE5E44">
      <w:pPr>
        <w:pStyle w:val="Bibliography"/>
      </w:pPr>
      <w:r w:rsidRPr="00FD6309">
        <w:rPr>
          <w:b/>
          <w:bCs/>
          <w:sz w:val="18"/>
          <w:szCs w:val="18"/>
        </w:rPr>
        <w:fldChar w:fldCharType="begin"/>
      </w:r>
      <w:r w:rsidR="001B7830">
        <w:rPr>
          <w:b/>
          <w:bCs/>
          <w:sz w:val="18"/>
          <w:szCs w:val="18"/>
        </w:rPr>
        <w:instrText xml:space="preserve"> ADDIN ZOTERO_BIBL {"uncited":[],"omitted":[],"custom":[]} CSL_BIBLIOGRAPHY </w:instrText>
      </w:r>
      <w:r w:rsidRPr="00FD6309">
        <w:rPr>
          <w:b/>
          <w:bCs/>
          <w:sz w:val="18"/>
          <w:szCs w:val="18"/>
        </w:rPr>
        <w:fldChar w:fldCharType="separate"/>
      </w:r>
      <w:r w:rsidR="00FE5E44">
        <w:t xml:space="preserve">2019 - Battle of 3D Rendering Stacks: CesiumJS, VTS Geospatial or iTowns? (2019): </w:t>
      </w:r>
    </w:p>
    <w:p w14:paraId="7350F227" w14:textId="77777777" w:rsidR="00FE5E44" w:rsidRDefault="00FE5E44" w:rsidP="00FE5E44">
      <w:pPr>
        <w:pStyle w:val="Bibliography"/>
      </w:pPr>
      <w:r>
        <w:t xml:space="preserve">ABDUL-RAHMAN, A., PILOUK, M. (2008): Spatial data modelling for 3D GIS. Springer, Berlin ; New York. </w:t>
      </w:r>
    </w:p>
    <w:p w14:paraId="0366AA8C" w14:textId="77777777" w:rsidR="00FE5E44" w:rsidRDefault="00FE5E44" w:rsidP="00FE5E44">
      <w:pPr>
        <w:pStyle w:val="Bibliography"/>
      </w:pPr>
      <w:r>
        <w:t xml:space="preserve">ARIËN, G. (2017): Overview of the rendering pipeline in WebGL, Geert Arien, http://www.geertarien.com/blog/2017/07/16/overview-of-the-rendering-pipeline-in-webgl/ (17. 9. 2023). </w:t>
      </w:r>
    </w:p>
    <w:p w14:paraId="14A97163" w14:textId="77777777" w:rsidR="00FE5E44" w:rsidRDefault="00FE5E44" w:rsidP="00FE5E44">
      <w:pPr>
        <w:pStyle w:val="Bibliography"/>
      </w:pPr>
      <w:r>
        <w:t xml:space="preserve">BANDROVA, T., BONCHEV, S. (2013): 3D Maps – Scale, Accuracy, Level of Detail. </w:t>
      </w:r>
    </w:p>
    <w:p w14:paraId="436FA31B" w14:textId="77777777" w:rsidR="00FE5E44" w:rsidRDefault="00FE5E44" w:rsidP="00FE5E44">
      <w:pPr>
        <w:pStyle w:val="Bibliography"/>
      </w:pPr>
      <w:r>
        <w:t xml:space="preserve">BARUAH, R. (2021): AR and VR Using the WebXR API: Learn to Create Immersive Content with WebGL, Three.js, and A-Frame. Apress, Berkeley, CA. </w:t>
      </w:r>
    </w:p>
    <w:p w14:paraId="2CD108DE" w14:textId="77777777" w:rsidR="00FE5E44" w:rsidRDefault="00FE5E44" w:rsidP="00FE5E44">
      <w:pPr>
        <w:pStyle w:val="Bibliography"/>
      </w:pPr>
      <w:r>
        <w:t xml:space="preserve">BASQUES, K. (2023): Remote debug Android devices, Chrome for Developers, https://developer.chrome.com/docs/devtools/remote-debugging/ (6. 11. 2023). </w:t>
      </w:r>
    </w:p>
    <w:p w14:paraId="6A4E001E" w14:textId="77777777" w:rsidR="00FE5E44" w:rsidRDefault="00FE5E44" w:rsidP="00FE5E44">
      <w:pPr>
        <w:pStyle w:val="Bibliography"/>
      </w:pPr>
      <w:r>
        <w:t xml:space="preserve">BATTY, M. (1997): Virtual geography. Futures, 4, 29, 337–352. </w:t>
      </w:r>
    </w:p>
    <w:p w14:paraId="4D676613" w14:textId="77777777" w:rsidR="00FE5E44" w:rsidRDefault="00FE5E44" w:rsidP="00FE5E44">
      <w:pPr>
        <w:pStyle w:val="Bibliography"/>
      </w:pPr>
      <w:r>
        <w:t xml:space="preserve">BERNARDES, S., MADDEN, M., KNIGHT, A., NEEL, N., MORGAN, N., CAMERON, K., KNOX, J. (2018): A MULTI-COMPONENT SYSTEM FOR DATA ACQUISITION AND VISUALIZATION IN THE GEOSCIENCES BASED ON UAVS, AUGMENTED AND VIRTUAL REALITY. In: The International Archives of the Photogrammetry, Remote Sensing and Spatial Information Sciences. Copernicus GmbH, 45–49. </w:t>
      </w:r>
    </w:p>
    <w:p w14:paraId="12C3C551" w14:textId="77777777" w:rsidR="00FE5E44" w:rsidRDefault="00FE5E44" w:rsidP="00FE5E44">
      <w:pPr>
        <w:pStyle w:val="Bibliography"/>
      </w:pPr>
      <w:r>
        <w:t xml:space="preserve">BILJECKI, F., LEDOUX, H., STOTER, J. (2016): An improved LOD specification for 3D building models. Computers, Environment and Urban Systems, 59, 25–37. </w:t>
      </w:r>
    </w:p>
    <w:p w14:paraId="7B7562CE" w14:textId="77777777" w:rsidR="00FE5E44" w:rsidRDefault="00FE5E44" w:rsidP="00FE5E44">
      <w:pPr>
        <w:pStyle w:val="Bibliography"/>
      </w:pPr>
      <w:r>
        <w:t xml:space="preserve">BLENDER DOCUMENTATION TEAM (2023a): Introduction — Blender Manual, https://docs.blender.org/manual/en/latest/render/materials/introduction.html (15. 10. 2023). </w:t>
      </w:r>
    </w:p>
    <w:p w14:paraId="615C6362" w14:textId="77777777" w:rsidR="00FE5E44" w:rsidRDefault="00FE5E44" w:rsidP="00FE5E44">
      <w:pPr>
        <w:pStyle w:val="Bibliography"/>
      </w:pPr>
      <w:r>
        <w:t xml:space="preserve">BLENDER DOCUMENTATION TEAM (2023b): Light Objects — Blender Manual, https://docs.blender.org/manual/en/latest/render/lights/light_object.html (17. 10. 2023). </w:t>
      </w:r>
    </w:p>
    <w:p w14:paraId="305D8BD5" w14:textId="77777777" w:rsidR="00FE5E44" w:rsidRDefault="00FE5E44" w:rsidP="00FE5E44">
      <w:pPr>
        <w:pStyle w:val="Bibliography"/>
      </w:pPr>
      <w:r>
        <w:t xml:space="preserve">BLOKDYK, G. (2018): Virtual geographic environments A Complete Guide. 5STARCooks. </w:t>
      </w:r>
    </w:p>
    <w:p w14:paraId="0FCA2D11" w14:textId="77777777" w:rsidR="00FE5E44" w:rsidRDefault="00FE5E44" w:rsidP="00FE5E44">
      <w:pPr>
        <w:pStyle w:val="Bibliography"/>
      </w:pPr>
      <w:r>
        <w:t xml:space="preserve">BOGDANOVA, R., BOULANGER, P., ZHENG, B. (2016): Depth Perception of Surgeons in Minimally Invasive Surgery. Surgical Innovation, 23. </w:t>
      </w:r>
    </w:p>
    <w:p w14:paraId="5A2FB1FA" w14:textId="77777777" w:rsidR="00FE5E44" w:rsidRDefault="00FE5E44" w:rsidP="00FE5E44">
      <w:pPr>
        <w:pStyle w:val="Bibliography"/>
      </w:pPr>
      <w:r>
        <w:t xml:space="preserve">BOLETSIS, C. (2017): The New Era of Virtual Reality Locomotion: A Systematic Literature Review of Techniques and a Proposed Typology. Multimodal Technologies and Interaction, 4, 1, 24. </w:t>
      </w:r>
    </w:p>
    <w:p w14:paraId="72CBA4A0" w14:textId="77777777" w:rsidR="00FE5E44" w:rsidRDefault="00FE5E44" w:rsidP="00FE5E44">
      <w:pPr>
        <w:pStyle w:val="Bibliography"/>
      </w:pPr>
      <w:r>
        <w:t xml:space="preserve">BOLSTAD, P. (2019): GIS Fundamentals: A First Text on Geographic Information Systems, Sixth Edition. XanEdu Publishing Inc, Ann Arbor, MI. </w:t>
      </w:r>
    </w:p>
    <w:p w14:paraId="0977820B" w14:textId="77777777" w:rsidR="00FE5E44" w:rsidRDefault="00FE5E44" w:rsidP="00FE5E44">
      <w:pPr>
        <w:pStyle w:val="Bibliography"/>
      </w:pPr>
      <w:r>
        <w:t xml:space="preserve">BOŘIL, J. (2022): Využití VGE pro výuku prostorových úloh - role interakce. Masarykova univerzita, Přírodovědecká fakulta. </w:t>
      </w:r>
    </w:p>
    <w:p w14:paraId="48C49379" w14:textId="77777777" w:rsidR="00FE5E44" w:rsidRDefault="00FE5E44" w:rsidP="00FE5E44">
      <w:pPr>
        <w:pStyle w:val="Bibliography"/>
      </w:pPr>
      <w:r>
        <w:lastRenderedPageBreak/>
        <w:t xml:space="preserve">BROWN, R. (2023): VRcompare - The Internet’s Largest VR &amp; AR Headset Database, VRcompare, https://vr-compare.com/ (8. 10. 2023). </w:t>
      </w:r>
    </w:p>
    <w:p w14:paraId="385A5AA1" w14:textId="77777777" w:rsidR="00FE5E44" w:rsidRDefault="00FE5E44" w:rsidP="00FE5E44">
      <w:pPr>
        <w:pStyle w:val="Bibliography"/>
      </w:pPr>
      <w:r>
        <w:t xml:space="preserve">BURDEA, G., COIFFET, P. (2003): Virtual reality technology. J. Wiley-Interscience, Hoboken, N.J. </w:t>
      </w:r>
    </w:p>
    <w:p w14:paraId="7D53ABE0" w14:textId="77777777" w:rsidR="00FE5E44" w:rsidRDefault="00FE5E44" w:rsidP="00FE5E44">
      <w:pPr>
        <w:pStyle w:val="Bibliography"/>
      </w:pPr>
      <w:r>
        <w:t xml:space="preserve">BUTCHER, P. W. S., JOHN, N. W., RITSOS, P. D. (2021): VRIA: A Web-Based Framework for Creating Immersive Analytics Experiences. IEEE Transactions on Visualization and Computer Graphics, 7, 27, 3213–3225. </w:t>
      </w:r>
    </w:p>
    <w:p w14:paraId="0DF5A4F8" w14:textId="77777777" w:rsidR="00FE5E44" w:rsidRDefault="00FE5E44" w:rsidP="00FE5E44">
      <w:pPr>
        <w:pStyle w:val="Bibliography"/>
      </w:pPr>
      <w:r>
        <w:t xml:space="preserve">BUYUKSALIH, I., BAYBURT, S., BUYUKSALIH, G., BASKARACA, A., KARIM, H., RAHMAN, A. (2017): 3D MODELLING AND VISUALIZATION BASED ON THE UNITY GAME ENGINE – ADVANTAGES AND CHALLENGES. In: ISPRS Annals of Photogrammetry, Remote Sensing and Spatial Information Sciences. 161–166. </w:t>
      </w:r>
    </w:p>
    <w:p w14:paraId="23C6637C" w14:textId="77777777" w:rsidR="00FE5E44" w:rsidRDefault="00FE5E44" w:rsidP="00FE5E44">
      <w:pPr>
        <w:pStyle w:val="Bibliography"/>
      </w:pPr>
      <w:r>
        <w:t xml:space="preserve">CAN I USE (2023a): “webGL” | Can I use... Support tables for HTML5, CSS3, etc, https://caniuse.com/?search=webGL (31. 1. 2023). </w:t>
      </w:r>
    </w:p>
    <w:p w14:paraId="0CE35807" w14:textId="77777777" w:rsidR="00FE5E44" w:rsidRDefault="00FE5E44" w:rsidP="00FE5E44">
      <w:pPr>
        <w:pStyle w:val="Bibliography"/>
      </w:pPr>
      <w:r>
        <w:t xml:space="preserve">CAN I USE (2023b): WebGPU - Can I use, https://caniuse.com/webgpu (29. 8. 2023). </w:t>
      </w:r>
    </w:p>
    <w:p w14:paraId="08B4BF11" w14:textId="77777777" w:rsidR="00FE5E44" w:rsidRDefault="00FE5E44" w:rsidP="00FE5E44">
      <w:pPr>
        <w:pStyle w:val="Bibliography"/>
      </w:pPr>
      <w:r>
        <w:t xml:space="preserve">CAN I USE (2023c): “WebXR” | Can I use... Support tables for HTML5, CSS3, etc, https://caniuse.com/?search=WebXR (31. 1. 2023). </w:t>
      </w:r>
    </w:p>
    <w:p w14:paraId="19129D56" w14:textId="77777777" w:rsidR="00FE5E44" w:rsidRDefault="00FE5E44" w:rsidP="00FE5E44">
      <w:pPr>
        <w:pStyle w:val="Bibliography"/>
      </w:pPr>
      <w:r>
        <w:t xml:space="preserve">CESIUMGS (2023a): Initial WebXR display support for Scene by pupitetris · Pull Request #11372 · CesiumGS/cesium, GitHub, https://github.com/CesiumGS/cesium/pull/11372 (31. 8. 2023). </w:t>
      </w:r>
    </w:p>
    <w:p w14:paraId="7A2A9B85" w14:textId="77777777" w:rsidR="00FE5E44" w:rsidRDefault="00FE5E44" w:rsidP="00FE5E44">
      <w:pPr>
        <w:pStyle w:val="Bibliography"/>
      </w:pPr>
      <w:r>
        <w:t xml:space="preserve">CESIUMGS (2023b): WebXR · Issue #3422 · CesiumGS/cesium, GitHub, https://github.com/CesiumGS/cesium/issues/3422 (31. 8. 2023). </w:t>
      </w:r>
    </w:p>
    <w:p w14:paraId="4F9D2EC2" w14:textId="77777777" w:rsidR="00FE5E44" w:rsidRDefault="00FE5E44" w:rsidP="00FE5E44">
      <w:pPr>
        <w:pStyle w:val="Bibliography"/>
      </w:pPr>
      <w:r>
        <w:t xml:space="preserve">CHADWICK, E. (2023): ingBest Practices for Compress glTF Textures. </w:t>
      </w:r>
    </w:p>
    <w:p w14:paraId="5C17A29D" w14:textId="77777777" w:rsidR="00FE5E44" w:rsidRDefault="00FE5E44" w:rsidP="00FE5E44">
      <w:pPr>
        <w:pStyle w:val="Bibliography"/>
      </w:pPr>
      <w:r>
        <w:t xml:space="preserve">CHEN, M., LIN, H. (2018): Virtual geographic environments (VGEs): originating from or beyond virtual reality (VR)? International Journal of Digital Earth, 4, 11, 329–333. </w:t>
      </w:r>
    </w:p>
    <w:p w14:paraId="11C64E95" w14:textId="77777777" w:rsidR="00FE5E44" w:rsidRDefault="00FE5E44" w:rsidP="00FE5E44">
      <w:pPr>
        <w:pStyle w:val="Bibliography"/>
      </w:pPr>
      <w:r>
        <w:t xml:space="preserve">CHLOUPKOVÁ, T. (2007): Fyziologické principy procesu vidění - tvorba a vnímání obrazu. Masarykova univerzita, Přírodovědecká fakulta. </w:t>
      </w:r>
    </w:p>
    <w:p w14:paraId="7FC17308" w14:textId="77777777" w:rsidR="00FE5E44" w:rsidRDefault="00FE5E44" w:rsidP="00FE5E44">
      <w:pPr>
        <w:pStyle w:val="Bibliography"/>
      </w:pPr>
      <w:r>
        <w:t xml:space="preserve">CHOW, S. (2018): glTF-Tutorials - Materials, GitHub, https://github.com/KhronosGroup/glTF-Tutorials/blob/master/gltfTutorial/gltfTutorial_010_Materials.md (15. 10. 2023). </w:t>
      </w:r>
    </w:p>
    <w:p w14:paraId="3B66EFFE" w14:textId="77777777" w:rsidR="00FE5E44" w:rsidRDefault="00FE5E44" w:rsidP="00FE5E44">
      <w:pPr>
        <w:pStyle w:val="Bibliography"/>
      </w:pPr>
      <w:r>
        <w:t xml:space="preserve">CHRISTOPHE, S. (2020): Geovisualization: Multidimensional Exploration of the Territory. 325–332. </w:t>
      </w:r>
    </w:p>
    <w:p w14:paraId="7711C74D" w14:textId="77777777" w:rsidR="00FE5E44" w:rsidRDefault="00FE5E44" w:rsidP="00FE5E44">
      <w:pPr>
        <w:pStyle w:val="Bibliography"/>
      </w:pPr>
      <w:r>
        <w:t xml:space="preserve">CIBULA, R. (2021): Vývoj informačného systému na vizualizáciu 3D modelov a vývoj prototypu na meranie 3D objektov. Masarykova univerzita, Přírodovědecká fakulta. </w:t>
      </w:r>
    </w:p>
    <w:p w14:paraId="0017C19F" w14:textId="77777777" w:rsidR="00FE5E44" w:rsidRDefault="00FE5E44" w:rsidP="00FE5E44">
      <w:pPr>
        <w:pStyle w:val="Bibliography"/>
      </w:pPr>
      <w:r>
        <w:t xml:space="preserve">CIRULIS, A., BRIGMANIS, K. B. (2013): 3D Outdoor Augmented Reality for Architecture and Urban Planning. Procedia Computer Science, 25, 71–79. </w:t>
      </w:r>
    </w:p>
    <w:p w14:paraId="2A6BB2ED" w14:textId="77777777" w:rsidR="00FE5E44" w:rsidRDefault="00FE5E44" w:rsidP="00FE5E44">
      <w:pPr>
        <w:pStyle w:val="Bibliography"/>
      </w:pPr>
      <w:r>
        <w:t xml:space="preserve">ÇÖLTEKIN, A., GRIFFIN, A. L., SLINGSBY, A., ROBINSON, A. C., CHRISTOPHE, S., RAUTENBACH, V., CHEN, M., PETTIT, C., KLIPPEL, A. (2020a): Geospatial Information Visualization and Extended Reality Displays. In: Guo, H., Goodchild, M. F., Annoni, A. (eds.): Manual of Digital Earth. Springer, Singapore, 229–277. </w:t>
      </w:r>
    </w:p>
    <w:p w14:paraId="00BBF07D" w14:textId="77777777" w:rsidR="00FE5E44" w:rsidRDefault="00FE5E44" w:rsidP="00FE5E44">
      <w:pPr>
        <w:pStyle w:val="Bibliography"/>
      </w:pPr>
      <w:r>
        <w:lastRenderedPageBreak/>
        <w:t xml:space="preserve">ÇÖLTEKIN, A., LOCHHEAD, I., MADDEN, M., CHRISTOPHE, S., DEVAUX, A., PETTIT, C., LOCK, O., SHUKLA, S., HERMAN, L., STACHOŇ, Z., KUBÍČEK, P., SNOPKOVÁ, D., BERNARDES, S., HEDLEY, N. (2020b): Extended Reality in Spatial Sciences: A Review of Research Challenges and Future Directions. ISPRS International Journal of Geo-Information, 7, 9, 439. </w:t>
      </w:r>
    </w:p>
    <w:p w14:paraId="4505A9FA" w14:textId="77777777" w:rsidR="00FE5E44" w:rsidRDefault="00FE5E44" w:rsidP="00FE5E44">
      <w:pPr>
        <w:pStyle w:val="Bibliography"/>
      </w:pPr>
      <w:r>
        <w:t xml:space="preserve">COLTEKIN, A., LOCHHEAD, I., MADDEN, M., CHRISTOPHE, S., DEVAUX, A., PETTIT, C., LOCK, O., SHUKLA, S., HERMAN, L., STACHOŇ, Z., KUBICEK, P., SNOPKOVÁ, D., BERNARDES, S., HEDLEY, N. (2020): Extended Reality in Spatial Sciences: A Review of Research Challenges and Future Directions. International Journal of Geo-Information, 9. </w:t>
      </w:r>
    </w:p>
    <w:p w14:paraId="0556A900" w14:textId="77777777" w:rsidR="00FE5E44" w:rsidRDefault="00FE5E44" w:rsidP="00FE5E44">
      <w:pPr>
        <w:pStyle w:val="Bibliography"/>
      </w:pPr>
      <w:r>
        <w:t xml:space="preserve">ÇÖLTEKIN, A., LOKKA, I., ZAHNER, M. (2016): ON THE USABILITY AND USEFULNESS OF 3D (GEO)VISUALIZATIONS. ISPRS - International Archives of the Photogrammetry, Remote Sensing and Spatial Information Sciences, XLI-B2, 387–392. </w:t>
      </w:r>
    </w:p>
    <w:p w14:paraId="689E2762" w14:textId="77777777" w:rsidR="00FE5E44" w:rsidRDefault="00FE5E44" w:rsidP="00FE5E44">
      <w:pPr>
        <w:pStyle w:val="Bibliography"/>
      </w:pPr>
      <w:r>
        <w:t xml:space="preserve">ČÚZK (2023): ČÚZK - Otevřená data - základní informace, https://www.cuzk.cz/Uvod/Produkty-a-sluzby/Otevrena-data/Otevrena-data-zakladni-informace.aspx (28. 8. 2023). </w:t>
      </w:r>
    </w:p>
    <w:p w14:paraId="1659D842" w14:textId="77777777" w:rsidR="00FE5E44" w:rsidRDefault="00FE5E44" w:rsidP="00FE5E44">
      <w:pPr>
        <w:pStyle w:val="Bibliography"/>
      </w:pPr>
      <w:r>
        <w:t xml:space="preserve">DECK.GL (2023): WebXR Support · visgl/deck.gl · Discussion #7972, GitHub, https://github.com/visgl/deck.gl/discussions/7972 (24. 9. 2023). </w:t>
      </w:r>
    </w:p>
    <w:p w14:paraId="0FCA26E8" w14:textId="77777777" w:rsidR="00FE5E44" w:rsidRDefault="00FE5E44" w:rsidP="00FE5E44">
      <w:pPr>
        <w:pStyle w:val="Bibliography"/>
      </w:pPr>
      <w:r>
        <w:t xml:space="preserve">DISCOVER THREE.JS CONTRIBUTORS (2023): Discover three.js. </w:t>
      </w:r>
    </w:p>
    <w:p w14:paraId="59435E55" w14:textId="77777777" w:rsidR="00FE5E44" w:rsidRDefault="00FE5E44" w:rsidP="00FE5E44">
      <w:pPr>
        <w:pStyle w:val="Bibliography"/>
      </w:pPr>
      <w:r>
        <w:t xml:space="preserve">DMARCOS (2023): Deprecate daydream and gearvr controls · Issue #5374 · aframevr/aframe, GitHub, https://github.com/aframevr/aframe/issues/5374 (6. 11. 2023). </w:t>
      </w:r>
    </w:p>
    <w:p w14:paraId="0886CABC" w14:textId="77777777" w:rsidR="00FE5E44" w:rsidRDefault="00FE5E44" w:rsidP="00FE5E44">
      <w:pPr>
        <w:pStyle w:val="Bibliography"/>
      </w:pPr>
      <w:r>
        <w:t xml:space="preserve">DORMAN, M. (2020): Introduction to Web Mapping. Chapman and Hall/CRC, Boca Raton. </w:t>
      </w:r>
    </w:p>
    <w:p w14:paraId="361C3855" w14:textId="77777777" w:rsidR="00FE5E44" w:rsidRDefault="00FE5E44" w:rsidP="00FE5E44">
      <w:pPr>
        <w:pStyle w:val="Bibliography"/>
      </w:pPr>
      <w:r>
        <w:t xml:space="preserve">DUNN, F., PARBERRY, I. (2011): 3D math primer for graphics and game development. CRC Press, Boca Raton, Fla. </w:t>
      </w:r>
    </w:p>
    <w:p w14:paraId="73A9EAE5" w14:textId="77777777" w:rsidR="00FE5E44" w:rsidRDefault="00FE5E44" w:rsidP="00FE5E44">
      <w:pPr>
        <w:pStyle w:val="Bibliography"/>
      </w:pPr>
      <w:r>
        <w:t xml:space="preserve">DUPIN, L. (2016): devices-vr-awwwards-3.png (PNG Image, 941 × 519 pixels), https://www.awwwards.com/awards/gallery/2016/03/devices-vr-awwwards-3.png (30. 1. 2023). </w:t>
      </w:r>
    </w:p>
    <w:p w14:paraId="58A5411C" w14:textId="77777777" w:rsidR="00FE5E44" w:rsidRDefault="00FE5E44" w:rsidP="00FE5E44">
      <w:pPr>
        <w:pStyle w:val="Bibliography"/>
      </w:pPr>
      <w:r>
        <w:t xml:space="preserve">DYKES, J., MACEACHREN, A. M., KRAAK, M.-J. (2005): Exploring Geovisualization. Pergamon, Amsterdam. </w:t>
      </w:r>
    </w:p>
    <w:p w14:paraId="56BFBAFE" w14:textId="77777777" w:rsidR="00FE5E44" w:rsidRDefault="00FE5E44" w:rsidP="00FE5E44">
      <w:pPr>
        <w:pStyle w:val="Bibliography"/>
      </w:pPr>
      <w:r>
        <w:t xml:space="preserve">EDUTECH CONTRIBUTORS (2023): 3D file format - EduTech Wiki, https://edutechwiki.unige.ch/en/3D_file_format (19. 10. 2023). </w:t>
      </w:r>
    </w:p>
    <w:p w14:paraId="14758ABA" w14:textId="77777777" w:rsidR="00FE5E44" w:rsidRDefault="00FE5E44" w:rsidP="00FE5E44">
      <w:pPr>
        <w:pStyle w:val="Bibliography"/>
      </w:pPr>
      <w:r>
        <w:t xml:space="preserve">ESPINOSA, A. (2023): CesiumJS. </w:t>
      </w:r>
    </w:p>
    <w:p w14:paraId="7C57BCFC" w14:textId="77777777" w:rsidR="00FE5E44" w:rsidRDefault="00FE5E44" w:rsidP="00FE5E44">
      <w:pPr>
        <w:pStyle w:val="Bibliography"/>
      </w:pPr>
      <w:r>
        <w:t xml:space="preserve">ESRI (2023a): ArcGIS Maps SDK for JavaScript | Overview | ArcGIS Maps SDK for JavaScript 4.27 | ArcGIS Developers, https://developers.arcgis.com/javascript/latest/ (31. 8. 2023). </w:t>
      </w:r>
    </w:p>
    <w:p w14:paraId="4CFA1152" w14:textId="77777777" w:rsidR="00FE5E44" w:rsidRDefault="00FE5E44" w:rsidP="00FE5E44">
      <w:pPr>
        <w:pStyle w:val="Bibliography"/>
      </w:pPr>
      <w:r>
        <w:t xml:space="preserve">ESRI (2023b): Export 360 VR Experiences from CityEngine—ArcGIS CityEngine Resources | Documentation, https://doc.arcgis.com/en/cityengine/latest/help/help-export-360vr.htm (31. 8. 2023). </w:t>
      </w:r>
    </w:p>
    <w:p w14:paraId="307767B5" w14:textId="77777777" w:rsidR="00FE5E44" w:rsidRDefault="00FE5E44" w:rsidP="00FE5E44">
      <w:pPr>
        <w:pStyle w:val="Bibliography"/>
      </w:pPr>
      <w:r>
        <w:t xml:space="preserve">ESRI (2023c): Mapping APIs | Documentation | ArcGIS Developers, Documentation, https://developers.arcgis.com/documentation/mapping-apis-and-services/apis-and-sdks/ (31. 8. 2023). </w:t>
      </w:r>
    </w:p>
    <w:p w14:paraId="6FD25A53" w14:textId="77777777" w:rsidR="00FE5E44" w:rsidRDefault="00FE5E44" w:rsidP="00FE5E44">
      <w:pPr>
        <w:pStyle w:val="Bibliography"/>
      </w:pPr>
      <w:r>
        <w:t xml:space="preserve">FORD, T. (2017): “Overwatch” Gameplay Architecture and Netcode. </w:t>
      </w:r>
    </w:p>
    <w:p w14:paraId="73E01E9B" w14:textId="77777777" w:rsidR="00FE5E44" w:rsidRDefault="00FE5E44" w:rsidP="00FE5E44">
      <w:pPr>
        <w:pStyle w:val="Bibliography"/>
      </w:pPr>
      <w:r>
        <w:lastRenderedPageBreak/>
        <w:t xml:space="preserve">GAUTIER, J., BRÉDIF, M., CHRISTOPHE, S. (2020): Co-Visualization of Air Temperature and Urban Data for Visual Exploration. In: 2020 IEEE Visualization Conference (VIS). 71–75. </w:t>
      </w:r>
    </w:p>
    <w:p w14:paraId="78031545" w14:textId="77777777" w:rsidR="00FE5E44" w:rsidRDefault="00FE5E44" w:rsidP="00FE5E44">
      <w:pPr>
        <w:pStyle w:val="Bibliography"/>
      </w:pPr>
      <w:r>
        <w:t xml:space="preserve">GAUTIER, J., CHRISTOPHE, S., BRÉDIF, M. (2020): VISUALIZING 3D CLIMATE DATA IN URBAN 3D MODELS. The International Archives of the Photogrammetry, Remote Sensing and Spatial Information Sciences, XLIII-B4-2020, 781–789. </w:t>
      </w:r>
    </w:p>
    <w:p w14:paraId="2953E6BD" w14:textId="77777777" w:rsidR="00FE5E44" w:rsidRDefault="00FE5E44" w:rsidP="00FE5E44">
      <w:pPr>
        <w:pStyle w:val="Bibliography"/>
      </w:pPr>
      <w:r>
        <w:t xml:space="preserve">Geospatial Webinar (2023): </w:t>
      </w:r>
    </w:p>
    <w:p w14:paraId="12C79F14" w14:textId="77777777" w:rsidR="00FE5E44" w:rsidRDefault="00FE5E44" w:rsidP="00FE5E44">
      <w:pPr>
        <w:pStyle w:val="Bibliography"/>
      </w:pPr>
      <w:r>
        <w:t xml:space="preserve">GHAYOUR, F., CANTOR, D. (2018): Real-time 3D graphics with WebGL 2: build interactive 3D applications with JavaScript and WebGL 2 (OpenGL ES 3.0). Packt, Birmingham Mumbai. </w:t>
      </w:r>
    </w:p>
    <w:p w14:paraId="0F2E8182" w14:textId="77777777" w:rsidR="00FE5E44" w:rsidRDefault="00FE5E44" w:rsidP="00FE5E44">
      <w:pPr>
        <w:pStyle w:val="Bibliography"/>
      </w:pPr>
      <w:r>
        <w:t xml:space="preserve">GHULAM, M., FRANCILLETTE, Y., GOUAICH, A., MICHEL, F., HOCINE, N. (2013): Level Of Detail Based AI Adaptation for Agents in Video Games. ICAART 2013 - Proceedings of the 5th International Conference on Agents and Artificial Intelligence, 2. </w:t>
      </w:r>
    </w:p>
    <w:p w14:paraId="062B1765" w14:textId="77777777" w:rsidR="00FE5E44" w:rsidRDefault="00FE5E44" w:rsidP="00FE5E44">
      <w:pPr>
        <w:pStyle w:val="Bibliography"/>
      </w:pPr>
      <w:r>
        <w:t xml:space="preserve">GODBER, A. (2022): godber/webvr.dev. </w:t>
      </w:r>
    </w:p>
    <w:p w14:paraId="3E2D35E3" w14:textId="77777777" w:rsidR="00FE5E44" w:rsidRDefault="00FE5E44" w:rsidP="00FE5E44">
      <w:pPr>
        <w:pStyle w:val="Bibliography"/>
      </w:pPr>
      <w:r>
        <w:t xml:space="preserve">GOODCHILD, M. F. (2013): The quality of big (geo)data. Dialogues in Human Geography, 3, 3, 280–284. </w:t>
      </w:r>
    </w:p>
    <w:p w14:paraId="67792825" w14:textId="77777777" w:rsidR="00FE5E44" w:rsidRDefault="00FE5E44" w:rsidP="00FE5E44">
      <w:pPr>
        <w:pStyle w:val="Bibliography"/>
      </w:pPr>
      <w:r>
        <w:t xml:space="preserve">GROSSNER, K., GOODCHILD, M., CLARKE, K. (2008): Defining a Digital Earth System. T. GIS, 12, 145–160. </w:t>
      </w:r>
    </w:p>
    <w:p w14:paraId="2E05F5C0" w14:textId="77777777" w:rsidR="00FE5E44" w:rsidRDefault="00FE5E44" w:rsidP="00FE5E44">
      <w:pPr>
        <w:pStyle w:val="Bibliography"/>
      </w:pPr>
      <w:r>
        <w:t xml:space="preserve">GUO, H., GOODCHILD, M. F., ANNONI, A. eds. (2020): Manual of Digital Earth. Springer Nature. </w:t>
      </w:r>
    </w:p>
    <w:p w14:paraId="35B18637" w14:textId="77777777" w:rsidR="00FE5E44" w:rsidRDefault="00FE5E44" w:rsidP="00FE5E44">
      <w:pPr>
        <w:pStyle w:val="Bibliography"/>
      </w:pPr>
      <w:r>
        <w:t xml:space="preserve">HALIK, Ł. (2018): Challenges in Converting the Polish Topographic Database of Built-Up Areas into 3D Virtual Reality Geovisualization. The Cartographic Journal, 4, 55, 391–399. </w:t>
      </w:r>
    </w:p>
    <w:p w14:paraId="7676C00C" w14:textId="77777777" w:rsidR="00FE5E44" w:rsidRDefault="00FE5E44" w:rsidP="00FE5E44">
      <w:pPr>
        <w:pStyle w:val="Bibliography"/>
      </w:pPr>
      <w:r>
        <w:t xml:space="preserve">HERMAN, L. (2011): Moderní kartografické metody modelování měst. Masarykova univerzita, Přírodovědecká fakulta. </w:t>
      </w:r>
    </w:p>
    <w:p w14:paraId="44B284EB" w14:textId="77777777" w:rsidR="00FE5E44" w:rsidRDefault="00FE5E44" w:rsidP="00FE5E44">
      <w:pPr>
        <w:pStyle w:val="Bibliography"/>
      </w:pPr>
      <w:r>
        <w:t xml:space="preserve">HERMAN, L. (2014): Vizualizace 3D modelů měst na webu. Masarykova univerzita, Přírodovědecká fakulta. </w:t>
      </w:r>
    </w:p>
    <w:p w14:paraId="0FA20F41" w14:textId="77777777" w:rsidR="00FE5E44" w:rsidRDefault="00FE5E44" w:rsidP="00FE5E44">
      <w:pPr>
        <w:pStyle w:val="Bibliography"/>
      </w:pPr>
      <w:r>
        <w:t xml:space="preserve">HERMAN, L. (2019): User Issues of Interactive 3D Geovisualizations. Masarykova univerzita, Přírodovědecká fakulta. </w:t>
      </w:r>
    </w:p>
    <w:p w14:paraId="572FE8F5" w14:textId="77777777" w:rsidR="00FE5E44" w:rsidRDefault="00FE5E44" w:rsidP="00FE5E44">
      <w:pPr>
        <w:pStyle w:val="Bibliography"/>
      </w:pPr>
      <w:r>
        <w:t xml:space="preserve">HERMAN, L., ŘEZNÍK, T. (2015): 3D WEB VISUALIZATION OF ENVIRONMENTAL INFORMATION – INTEGRATION OF HETEROGENEOUS DATA SOURCES WHEN PROVIDING NAVIGATION AND INTERACTION. The International Archives of the Photogrammetry, Remote Sensing and Spatial Information Sciences, XL-3/W3, 479–485. </w:t>
      </w:r>
    </w:p>
    <w:p w14:paraId="6408EF9F" w14:textId="77777777" w:rsidR="00FE5E44" w:rsidRDefault="00FE5E44" w:rsidP="00FE5E44">
      <w:pPr>
        <w:pStyle w:val="Bibliography"/>
      </w:pPr>
      <w:r>
        <w:t xml:space="preserve">HEXAGON (2023): Luciad Developer Platform, https://dev.luciad.com/portal/productDocumentation/LuciadRIA/docs/articles/tutorial/technology/features_and_benefits.html?subcategory=ria_technology (31. 8. 2023). </w:t>
      </w:r>
    </w:p>
    <w:p w14:paraId="45DD80D3" w14:textId="77777777" w:rsidR="00FE5E44" w:rsidRDefault="00FE5E44" w:rsidP="00FE5E44">
      <w:pPr>
        <w:pStyle w:val="Bibliography"/>
      </w:pPr>
      <w:r>
        <w:t xml:space="preserve">HORÁK, J. (2023): std_etapy_transformer.py. Brno. </w:t>
      </w:r>
    </w:p>
    <w:p w14:paraId="5DA4053A" w14:textId="77777777" w:rsidR="00FE5E44" w:rsidRDefault="00FE5E44" w:rsidP="00FE5E44">
      <w:pPr>
        <w:pStyle w:val="Bibliography"/>
      </w:pPr>
      <w:r>
        <w:t xml:space="preserve">HORKÝ, L. (2020): Sandbox for comparing performance of VTS Geospatial and CesiumJS. </w:t>
      </w:r>
    </w:p>
    <w:p w14:paraId="78697575" w14:textId="77777777" w:rsidR="00FE5E44" w:rsidRDefault="00FE5E44" w:rsidP="00FE5E44">
      <w:pPr>
        <w:pStyle w:val="Bibliography"/>
      </w:pPr>
      <w:r>
        <w:t xml:space="preserve">HUTTER, M. (2021): glTF-Tutorials - Textures, GitHub, https://github.com/KhronosGroup/glTF-Tutorials/blob/master/gltfTutorial/gltfTutorial_012_TexturesImagesSamplers.md (15. 10. 2023). </w:t>
      </w:r>
    </w:p>
    <w:p w14:paraId="00CBFF38" w14:textId="77777777" w:rsidR="00FE5E44" w:rsidRDefault="00FE5E44" w:rsidP="00FE5E44">
      <w:pPr>
        <w:pStyle w:val="Bibliography"/>
      </w:pPr>
      <w:r>
        <w:lastRenderedPageBreak/>
        <w:t xml:space="preserve">IGALIA SL (2023): Welcome to Wolvic, https://www.wolvic.com/en/ (31. 1. 2023). </w:t>
      </w:r>
    </w:p>
    <w:p w14:paraId="2D0AC89C" w14:textId="77777777" w:rsidR="00FE5E44" w:rsidRDefault="00FE5E44" w:rsidP="00FE5E44">
      <w:pPr>
        <w:pStyle w:val="Bibliography"/>
      </w:pPr>
      <w:r>
        <w:t xml:space="preserve">IMMERSIVE WEB WORKING GROUP (2022): WebXR Device API Explained, webxr, https://immersive-web.github.io/webxr/explainer.html (10. 9. 2023). </w:t>
      </w:r>
    </w:p>
    <w:p w14:paraId="11BEC42B" w14:textId="77777777" w:rsidR="00FE5E44" w:rsidRDefault="00FE5E44" w:rsidP="00FE5E44">
      <w:pPr>
        <w:pStyle w:val="Bibliography"/>
      </w:pPr>
      <w:r>
        <w:t xml:space="preserve">IMMERSIVE WEB WORKING GROUP (2023): WebXR Device API Specification. Immersive Web at W3C. </w:t>
      </w:r>
    </w:p>
    <w:p w14:paraId="5E786D23" w14:textId="77777777" w:rsidR="00FE5E44" w:rsidRDefault="00FE5E44" w:rsidP="00FE5E44">
      <w:pPr>
        <w:pStyle w:val="Bibliography"/>
      </w:pPr>
      <w:r>
        <w:t xml:space="preserve">Intro to WebXR and A-Frame Part 1: What is WebXR, A-Frame, and Entity-Component-Systems (2021): </w:t>
      </w:r>
    </w:p>
    <w:p w14:paraId="4CFFD329" w14:textId="77777777" w:rsidR="00FE5E44" w:rsidRDefault="00FE5E44" w:rsidP="00FE5E44">
      <w:pPr>
        <w:pStyle w:val="Bibliography"/>
      </w:pPr>
      <w:r>
        <w:t xml:space="preserve">Introducing WebGPU: Unlocking modern GPU access for JavaScript (2023): </w:t>
      </w:r>
    </w:p>
    <w:p w14:paraId="0D549C39" w14:textId="77777777" w:rsidR="00FE5E44" w:rsidRDefault="00FE5E44" w:rsidP="00FE5E44">
      <w:pPr>
        <w:pStyle w:val="Bibliography"/>
      </w:pPr>
      <w:r>
        <w:t xml:space="preserve">ITOWNS CONTRIBUTORS (2023): iTowns, https://github.com/iTowns/itowns/tree/master (9. 9. 2023). </w:t>
      </w:r>
    </w:p>
    <w:p w14:paraId="01F9DF66" w14:textId="77777777" w:rsidR="00FE5E44" w:rsidRDefault="00FE5E44" w:rsidP="00FE5E44">
      <w:pPr>
        <w:pStyle w:val="Bibliography"/>
      </w:pPr>
      <w:r>
        <w:t xml:space="preserve">JUDGE, S., HARRIE, L. (2020): Visualizing a Possible Future: Map Guidelines for a 3D Detailed Development Plan. Journal of Geovisualization and Spatial Analysis, 1, 4, 7. </w:t>
      </w:r>
    </w:p>
    <w:p w14:paraId="69FBF15E" w14:textId="77777777" w:rsidR="00FE5E44" w:rsidRDefault="00FE5E44" w:rsidP="00FE5E44">
      <w:pPr>
        <w:pStyle w:val="Bibliography"/>
      </w:pPr>
      <w:r>
        <w:t xml:space="preserve">JULIN, A., JAALAMA, K., VIRTANEN, J.-P., POUKE, M., YLIPULLI, J., VAAJA, M., HYYPPÄ, J., HYYPPÄ, H. (2018): Characterizing 3D City Modeling Projects: Towards a Harmonized Interoperable System. ISPRS International Journal of Geo-Information, 2, 7, 55. </w:t>
      </w:r>
    </w:p>
    <w:p w14:paraId="01678E87" w14:textId="77777777" w:rsidR="00FE5E44" w:rsidRDefault="00FE5E44" w:rsidP="00FE5E44">
      <w:pPr>
        <w:pStyle w:val="Bibliography"/>
      </w:pPr>
      <w:r>
        <w:t xml:space="preserve">KAM BRNO (2023): Brno - 3D model, https://webmaps.kambrno.cz/webmaps.kambrno.cz/3d-model/ (31. 8. 2023). </w:t>
      </w:r>
    </w:p>
    <w:p w14:paraId="7CD38052" w14:textId="77777777" w:rsidR="00FE5E44" w:rsidRDefault="00FE5E44" w:rsidP="00FE5E44">
      <w:pPr>
        <w:pStyle w:val="Bibliography"/>
      </w:pPr>
      <w:r>
        <w:t xml:space="preserve">KANE, J. (2022): Brands Pioneering “the Metaverse?” Consider Mozilla Hubs &amp; the 3D Open Web. Creator Labs. </w:t>
      </w:r>
    </w:p>
    <w:p w14:paraId="58EEBB3B" w14:textId="77777777" w:rsidR="00FE5E44" w:rsidRDefault="00FE5E44" w:rsidP="00FE5E44">
      <w:pPr>
        <w:pStyle w:val="Bibliography"/>
      </w:pPr>
      <w:r>
        <w:t xml:space="preserve">KEIL, J., EDLER, D., SCHMITT, T., DICKMANN, F. (2021): Creating Immersive Virtual Environments Based on Open Geospatial Data and Game Engines. KN - Journal of Cartography and Geographic Information, 1, 71, 53–65. </w:t>
      </w:r>
    </w:p>
    <w:p w14:paraId="5991ABF6" w14:textId="77777777" w:rsidR="00FE5E44" w:rsidRDefault="00FE5E44" w:rsidP="00FE5E44">
      <w:pPr>
        <w:pStyle w:val="Bibliography"/>
      </w:pPr>
      <w:r>
        <w:t xml:space="preserve">KHRONOS GROUP (2017): Strong glTF Ecosystem Momentum at SIGGRAPH 2017, The Khronos Group, https://www.khronos.org/blog/gltf-2.0-ecosystem-advancement (8. 10. 2023). </w:t>
      </w:r>
    </w:p>
    <w:p w14:paraId="447EDAED" w14:textId="77777777" w:rsidR="00FE5E44" w:rsidRDefault="00FE5E44" w:rsidP="00FE5E44">
      <w:pPr>
        <w:pStyle w:val="Bibliography"/>
      </w:pPr>
      <w:r>
        <w:t xml:space="preserve">KHRONOS GROUP (2018): WebGL: Latest Techniques, https://slideplayer.com/slide/16710114/ (22. 3. 2023). </w:t>
      </w:r>
    </w:p>
    <w:p w14:paraId="51A198C7" w14:textId="77777777" w:rsidR="00FE5E44" w:rsidRDefault="00FE5E44" w:rsidP="00FE5E44">
      <w:pPr>
        <w:pStyle w:val="Bibliography"/>
      </w:pPr>
      <w:r>
        <w:t>KHRONOS GROUP (2021): glTF</w:t>
      </w:r>
      <w:r>
        <w:rPr>
          <w:vertAlign w:val="superscript"/>
        </w:rPr>
        <w:t>TM</w:t>
      </w:r>
      <w:r>
        <w:t xml:space="preserve"> 2.0 Specification. </w:t>
      </w:r>
    </w:p>
    <w:p w14:paraId="3F6EEC99" w14:textId="77777777" w:rsidR="00FE5E44" w:rsidRDefault="00FE5E44" w:rsidP="00FE5E44">
      <w:pPr>
        <w:pStyle w:val="Bibliography"/>
      </w:pPr>
      <w:r>
        <w:t xml:space="preserve">KHRONOS GROUP (2022): EXT_structural_metadata: Properties for structured data by javagl · Pull Request #2151 · KhronosGroup/glTF, GitHub, https://github.com/KhronosGroup/glTF/pull/2151 (26. 11. 2023). </w:t>
      </w:r>
    </w:p>
    <w:p w14:paraId="1D778F69" w14:textId="77777777" w:rsidR="00FE5E44" w:rsidRDefault="00FE5E44" w:rsidP="00FE5E44">
      <w:pPr>
        <w:pStyle w:val="Bibliography"/>
      </w:pPr>
      <w:r>
        <w:t xml:space="preserve">KHRONOS GROUP (2023a): glTF-Tutorials-Scenes and Nodes, glTF-Tutorials, https://github.khronos.org/glTF-Tutorials/gltfTutorial/gltfTutorial_004_ScenesNodes.html (21. 9. 2023). </w:t>
      </w:r>
    </w:p>
    <w:p w14:paraId="0EC58338" w14:textId="77777777" w:rsidR="00FE5E44" w:rsidRDefault="00FE5E44" w:rsidP="00FE5E44">
      <w:pPr>
        <w:pStyle w:val="Bibliography"/>
      </w:pPr>
      <w:r>
        <w:t xml:space="preserve">KHRONOS GROUP (2023b): WebGL, The Khronos Group, https://www.khronos.org// (19. 1. 2023). </w:t>
      </w:r>
    </w:p>
    <w:p w14:paraId="4A47A72D" w14:textId="77777777" w:rsidR="00FE5E44" w:rsidRDefault="00FE5E44" w:rsidP="00FE5E44">
      <w:pPr>
        <w:pStyle w:val="Bibliography"/>
      </w:pPr>
      <w:r>
        <w:t xml:space="preserve">KIONG, D. L. V. (2022): Metaverse Made Easy: A Beginner’s Guide to the Metaverse: Everything you need to know about Metaverse, NFT and GameFi. Independently published. </w:t>
      </w:r>
    </w:p>
    <w:p w14:paraId="39E54D27" w14:textId="77777777" w:rsidR="00FE5E44" w:rsidRDefault="00FE5E44" w:rsidP="00FE5E44">
      <w:pPr>
        <w:pStyle w:val="Bibliography"/>
      </w:pPr>
      <w:r>
        <w:lastRenderedPageBreak/>
        <w:t xml:space="preserve">KOLÁČNÝ, A. (1969): Cartographic Information—a Fundamental Concept and Term in Modern Cartography. The Cartographic Journal, 1, 6, 47–49. </w:t>
      </w:r>
    </w:p>
    <w:p w14:paraId="2CCDA8E9" w14:textId="77777777" w:rsidR="00FE5E44" w:rsidRDefault="00FE5E44" w:rsidP="00FE5E44">
      <w:pPr>
        <w:pStyle w:val="Bibliography"/>
      </w:pPr>
      <w:r>
        <w:t xml:space="preserve">KONEČNÝ, M. (2011): Cartography: Challenges and potential in the virtual geographic environments era. Annals of GIS, 17, 135–146. </w:t>
      </w:r>
    </w:p>
    <w:p w14:paraId="68D5C104" w14:textId="77777777" w:rsidR="00FE5E44" w:rsidRDefault="00FE5E44" w:rsidP="00FE5E44">
      <w:pPr>
        <w:pStyle w:val="Bibliography"/>
      </w:pPr>
      <w:r>
        <w:t xml:space="preserve">KRAAK, M. J., ORMELING, F. (2020): Cartography: visualization of geospatial data. CRC Press, Boca Raton ; London. </w:t>
      </w:r>
    </w:p>
    <w:p w14:paraId="6B5AB681" w14:textId="77777777" w:rsidR="00FE5E44" w:rsidRDefault="00FE5E44" w:rsidP="00FE5E44">
      <w:pPr>
        <w:pStyle w:val="Bibliography"/>
      </w:pPr>
      <w:r>
        <w:t xml:space="preserve">KRESSE, W., DANKO, D. M. eds. (2012): Springer Handbook of Geographic Information. Springer, Berlin ; New York. </w:t>
      </w:r>
    </w:p>
    <w:p w14:paraId="12185CF7" w14:textId="77777777" w:rsidR="00FE5E44" w:rsidRDefault="00FE5E44" w:rsidP="00FE5E44">
      <w:pPr>
        <w:pStyle w:val="Bibliography"/>
      </w:pPr>
      <w:r>
        <w:t xml:space="preserve">KUBÍČEK, P., STACHOŇ, Z. (2009): NOVÉ MAPOVÉ TECHNOLOGIE V KARTOGRAFICKÉ KOMUNIKACI. Karografické listy, 17, 8. </w:t>
      </w:r>
    </w:p>
    <w:p w14:paraId="4BB32B00" w14:textId="77777777" w:rsidR="00FE5E44" w:rsidRDefault="00FE5E44" w:rsidP="00FE5E44">
      <w:pPr>
        <w:pStyle w:val="Bibliography"/>
      </w:pPr>
      <w:r>
        <w:t xml:space="preserve">KVARDA, O. (2020): Virtuální realita jako prostředek kartografické komunikace. Masarykova univerzita, Přírodovědecká fakulta. </w:t>
      </w:r>
    </w:p>
    <w:p w14:paraId="33856C7A" w14:textId="77777777" w:rsidR="00FE5E44" w:rsidRDefault="00FE5E44" w:rsidP="00FE5E44">
      <w:pPr>
        <w:pStyle w:val="Bibliography"/>
      </w:pPr>
      <w:r>
        <w:t xml:space="preserve">LAKSONO, D., ADITYA, T. (2019): Utilizing A Game Engine for Interactive 3D Topographic Data Visualization. ISPRS International Journal of Geo-Information, 8, 8, 361. </w:t>
      </w:r>
    </w:p>
    <w:p w14:paraId="209F571E" w14:textId="77777777" w:rsidR="00FE5E44" w:rsidRDefault="00FE5E44" w:rsidP="00FE5E44">
      <w:pPr>
        <w:pStyle w:val="Bibliography"/>
      </w:pPr>
      <w:r>
        <w:t xml:space="preserve">LAVALLE, S. (2020): Virtual Reality - LaValle. </w:t>
      </w:r>
    </w:p>
    <w:p w14:paraId="1BDDE8BA" w14:textId="77777777" w:rsidR="00FE5E44" w:rsidRDefault="00FE5E44" w:rsidP="00FE5E44">
      <w:pPr>
        <w:pStyle w:val="Bibliography"/>
      </w:pPr>
      <w:r>
        <w:t xml:space="preserve">LEE, Y., YOO, B. (2021): XR collaboration beyond virtual reality: work in the real world. 8, 756–772. </w:t>
      </w:r>
    </w:p>
    <w:p w14:paraId="2B35DE58" w14:textId="77777777" w:rsidR="00FE5E44" w:rsidRDefault="00FE5E44" w:rsidP="00FE5E44">
      <w:pPr>
        <w:pStyle w:val="Bibliography"/>
      </w:pPr>
      <w:r>
        <w:t xml:space="preserve">LIN, H., BATTY, M. (2011): Virtual Geographic Environments. Esri Press, Redlands, Calif. </w:t>
      </w:r>
    </w:p>
    <w:p w14:paraId="4C9FA757" w14:textId="77777777" w:rsidR="00FE5E44" w:rsidRDefault="00FE5E44" w:rsidP="00FE5E44">
      <w:pPr>
        <w:pStyle w:val="Bibliography"/>
      </w:pPr>
      <w:r>
        <w:t xml:space="preserve">LIN, H., CHEN, M., LU, G. (2013): Virtual Geographic Environment: A Workspace for Computer-Aided Geographic Experiments. Annals of the Association of American Geographers, 3, 103, 465–482. </w:t>
      </w:r>
    </w:p>
    <w:p w14:paraId="23E3987D" w14:textId="77777777" w:rsidR="00FE5E44" w:rsidRDefault="00FE5E44" w:rsidP="00FE5E44">
      <w:pPr>
        <w:pStyle w:val="Bibliography"/>
      </w:pPr>
      <w:r>
        <w:t xml:space="preserve">LIN, H., CHEN, M., LU, G., ZHU, Q., GONG, J., YOU, X., WEN, Y., XU, B., HU, M. (2013): Virtual Geographic Environments (VGEs): A New Generation of Geographic Analysis Tool. Earth-Science Reviews, 126, 74–84. </w:t>
      </w:r>
    </w:p>
    <w:p w14:paraId="6D5DABC1" w14:textId="77777777" w:rsidR="00FE5E44" w:rsidRDefault="00FE5E44" w:rsidP="00FE5E44">
      <w:pPr>
        <w:pStyle w:val="Bibliography"/>
      </w:pPr>
      <w:r>
        <w:t xml:space="preserve">LONGLEY, P. A., GOODCHILD, M. F., MAGUIRE, D. J., RHIND, D. W. (2015): Geographic Information Science and Systems, 4th Edition. Wiley. </w:t>
      </w:r>
    </w:p>
    <w:p w14:paraId="3D92FBBB" w14:textId="77777777" w:rsidR="00FE5E44" w:rsidRDefault="00FE5E44" w:rsidP="00FE5E44">
      <w:pPr>
        <w:pStyle w:val="Bibliography"/>
      </w:pPr>
      <w:r>
        <w:t xml:space="preserve">MACEACHREN, A. M. (2004): How Maps Work: Representation, Visualization, and Design. The Guilford Press, New York. </w:t>
      </w:r>
    </w:p>
    <w:p w14:paraId="4AD00F12" w14:textId="77777777" w:rsidR="00FE5E44" w:rsidRDefault="00FE5E44" w:rsidP="00FE5E44">
      <w:pPr>
        <w:pStyle w:val="Bibliography"/>
      </w:pPr>
      <w:r>
        <w:t xml:space="preserve">MACEACHREN, A. M., EDSALL, R., HAUG, D., BAXTER, R., OTTO, G., MASTERS, R., FUHRMANN, S., QIAN, L. (1999): Virtual environments for geographic visualization: potential and challenges. In: Proceedings of the 1999 workshop on new paradigms in information visualization and manipulation in conjunction with the eighth ACM internation conference on Information and knowledge management. Association for Computing Machinery, New York, NY, USA, 35–40. </w:t>
      </w:r>
    </w:p>
    <w:p w14:paraId="2ADF1316" w14:textId="77777777" w:rsidR="00FE5E44" w:rsidRDefault="00FE5E44" w:rsidP="00FE5E44">
      <w:pPr>
        <w:pStyle w:val="Bibliography"/>
      </w:pPr>
      <w:r>
        <w:t xml:space="preserve">MACEACHREN, A. M., TAYLOR, F. D. R. (1994): Visualization in modern cartography. Pergamon. </w:t>
      </w:r>
    </w:p>
    <w:p w14:paraId="4AEBFBE6" w14:textId="77777777" w:rsidR="00FE5E44" w:rsidRDefault="00FE5E44" w:rsidP="00FE5E44">
      <w:pPr>
        <w:pStyle w:val="Bibliography"/>
      </w:pPr>
      <w:r>
        <w:t xml:space="preserve">MACLNTYRE, B., SMITH, T. F. (2018): Thoughts on the Future of WebXR and the Immersive Web. In: 2018 IEEE International Symposium on Mixed and Augmented Reality Adjunct (ISMAR-Adjunct). 338–342. </w:t>
      </w:r>
    </w:p>
    <w:p w14:paraId="5A2B7647" w14:textId="77777777" w:rsidR="00FE5E44" w:rsidRDefault="00FE5E44" w:rsidP="00FE5E44">
      <w:pPr>
        <w:pStyle w:val="Bibliography"/>
      </w:pPr>
      <w:r>
        <w:lastRenderedPageBreak/>
        <w:t xml:space="preserve">MARSCHNER, S., SHIRLEY, P., ASHIKHMIN, M., GLEICHER, M., HOFFMAN, N., JOHNSON, G., MUNZNER, T., REINHARD, E., THOMPSON, W. B., WILLEMSEN, P., WYVILL, B. (2021): Fundamentals of Computer Graphics. A K Peters/CRC Press, Boca Raton. </w:t>
      </w:r>
    </w:p>
    <w:p w14:paraId="506565D2" w14:textId="77777777" w:rsidR="00FE5E44" w:rsidRDefault="00FE5E44" w:rsidP="00FE5E44">
      <w:pPr>
        <w:pStyle w:val="Bibliography"/>
      </w:pPr>
      <w:r>
        <w:t xml:space="preserve">MAT, R. C., SHARIFF, A. R. M., ZULKIFLI, A. N., RAHIM, M. S. M., MAHAYUDIN, M. H. (2014): Using game engine for 3D terrain visualisation of GIS data: A review. IOP Conference Series: Earth and Environmental Science, 20, 012037. </w:t>
      </w:r>
    </w:p>
    <w:p w14:paraId="5D0015EF" w14:textId="77777777" w:rsidR="00FE5E44" w:rsidRDefault="00FE5E44" w:rsidP="00FE5E44">
      <w:pPr>
        <w:pStyle w:val="Bibliography"/>
      </w:pPr>
      <w:r>
        <w:t xml:space="preserve">MATATKO, A., BOLLMANN, J., MÜLLER, A. (2011): Depth Perception in Virtual Reality. In: Kolbe, T. H., König, G., Nagel, C. (eds.): Advances in 3D Geo-Information Sciences. Springer, Berlin, Heidelberg, 115–129. </w:t>
      </w:r>
    </w:p>
    <w:p w14:paraId="67565A32" w14:textId="77777777" w:rsidR="00FE5E44" w:rsidRDefault="00FE5E44" w:rsidP="00FE5E44">
      <w:pPr>
        <w:pStyle w:val="Bibliography"/>
      </w:pPr>
      <w:r>
        <w:t xml:space="preserve">MATHER, G. (2016): Foundations of Sensation and Perception. Psychology Press. </w:t>
      </w:r>
    </w:p>
    <w:p w14:paraId="76CF3156" w14:textId="77777777" w:rsidR="00FE5E44" w:rsidRDefault="00FE5E44" w:rsidP="00FE5E44">
      <w:pPr>
        <w:pStyle w:val="Bibliography"/>
      </w:pPr>
      <w:r>
        <w:t xml:space="preserve">MAZURYK, T., GERVAUTZ, M. (1999): Virtual Reality - History, Applications, Technology and Future. </w:t>
      </w:r>
    </w:p>
    <w:p w14:paraId="05A4B625" w14:textId="77777777" w:rsidR="00FE5E44" w:rsidRDefault="00FE5E44" w:rsidP="00FE5E44">
      <w:pPr>
        <w:pStyle w:val="Bibliography"/>
      </w:pPr>
      <w:r>
        <w:t xml:space="preserve">MAZZEI, M., QUARONI, D. (2022): Development of a 3D WebGIS Application for the Visualization of Seismic Risk on Infrastructural Work. ISPRS International Journal of Geo-Information, 1, 11, 22. </w:t>
      </w:r>
    </w:p>
    <w:p w14:paraId="1AEC4D56" w14:textId="77777777" w:rsidR="00FE5E44" w:rsidRDefault="00FE5E44" w:rsidP="00FE5E44">
      <w:pPr>
        <w:pStyle w:val="Bibliography"/>
      </w:pPr>
      <w:r>
        <w:t xml:space="preserve">MDN CONTRIBUTORS (2022a): Introduction to the DOM - Web APIs, https://developer.mozilla.org/en-US/docs/Web/API/Document_Object_Model/Introduction (19. 1. 2023). </w:t>
      </w:r>
    </w:p>
    <w:p w14:paraId="765F8FF1" w14:textId="77777777" w:rsidR="00FE5E44" w:rsidRDefault="00FE5E44" w:rsidP="00FE5E44">
      <w:pPr>
        <w:pStyle w:val="Bibliography"/>
      </w:pPr>
      <w:r>
        <w:t xml:space="preserve">MDN CONTRIBUTORS (2022b): WebGL: 2D and 3D graphics for the web - Web APIs | MDN, https://developer.mozilla.org/en-US/docs/Web/API/WebGL_API (19. 1. 2023). </w:t>
      </w:r>
    </w:p>
    <w:p w14:paraId="4B21F721" w14:textId="77777777" w:rsidR="00FE5E44" w:rsidRDefault="00FE5E44" w:rsidP="00FE5E44">
      <w:pPr>
        <w:pStyle w:val="Bibliography"/>
      </w:pPr>
      <w:r>
        <w:t xml:space="preserve">MDN CONTRIBUTORS (2023a): Inputs and input sources - Web APIs | MDN, https://developer.mozilla.org/en-US/docs/Web/API/WebXR_Device_API/Inputs (15. 10. 2023). </w:t>
      </w:r>
    </w:p>
    <w:p w14:paraId="71127A16" w14:textId="77777777" w:rsidR="00FE5E44" w:rsidRDefault="00FE5E44" w:rsidP="00FE5E44">
      <w:pPr>
        <w:pStyle w:val="Bibliography"/>
      </w:pPr>
      <w:r>
        <w:t xml:space="preserve">MDN CONTRIBUTORS (2023b): XRSystem: requestSession() method - Web APIs | MDN, https://developer.mozilla.org/en-US/docs/Web/API/XRSystem/requestSession (10. 9. 2023). </w:t>
      </w:r>
    </w:p>
    <w:p w14:paraId="6CE29AAC" w14:textId="77777777" w:rsidR="00FE5E44" w:rsidRDefault="00FE5E44" w:rsidP="00FE5E44">
      <w:pPr>
        <w:pStyle w:val="Bibliography"/>
      </w:pPr>
      <w:r>
        <w:t xml:space="preserve">MEHRFARD, A., FOTOUHI, J., TAYLOR, G., FORSTER, T., NAVAB, N., FUERST, B. (2019): A Comparative Analysis of Virtual Reality Head-Mounted Display Systems. arXiv. </w:t>
      </w:r>
    </w:p>
    <w:p w14:paraId="4C549BEA" w14:textId="77777777" w:rsidR="00FE5E44" w:rsidRDefault="00FE5E44" w:rsidP="00FE5E44">
      <w:pPr>
        <w:pStyle w:val="Bibliography"/>
      </w:pPr>
      <w:r>
        <w:t xml:space="preserve">MENARD, A. (2019): Adding support for VR inputs with WebXR and Three.JS, Medium, https://medium.com/@darktears/adding-support-for-vr-inputs-with-webxr-and-three-js-235b40beb6f0 (11. 10. 2023). </w:t>
      </w:r>
    </w:p>
    <w:p w14:paraId="64EE3B58" w14:textId="77777777" w:rsidR="00FE5E44" w:rsidRDefault="00FE5E44" w:rsidP="00FE5E44">
      <w:pPr>
        <w:pStyle w:val="Bibliography"/>
      </w:pPr>
      <w:r>
        <w:t xml:space="preserve">META (2023): Browser Specs | Oculus Developers, https://developer.oculus.com/documentation/web/browser-specs/ (31. 1. 2023). </w:t>
      </w:r>
    </w:p>
    <w:p w14:paraId="226788EB" w14:textId="77777777" w:rsidR="00FE5E44" w:rsidRDefault="00FE5E44" w:rsidP="00FE5E44">
      <w:pPr>
        <w:pStyle w:val="Bibliography"/>
      </w:pPr>
      <w:r>
        <w:t xml:space="preserve">META DEVELOPERS (2022): Meta Connect 2022 | Build Great WebXR Experiences. </w:t>
      </w:r>
    </w:p>
    <w:p w14:paraId="78FC7310" w14:textId="77777777" w:rsidR="00FE5E44" w:rsidRDefault="00FE5E44" w:rsidP="00FE5E44">
      <w:pPr>
        <w:pStyle w:val="Bibliography"/>
      </w:pPr>
      <w:r>
        <w:t xml:space="preserve">META QUEST (2023a): Project Flowerbed: A WebXR Case Study, https://developer.oculus.com/blog/project-flowerbed-a-webxr-case-study/ (6. 11. 2023). </w:t>
      </w:r>
    </w:p>
    <w:p w14:paraId="07D728E6" w14:textId="77777777" w:rsidR="00FE5E44" w:rsidRDefault="00FE5E44" w:rsidP="00FE5E44">
      <w:pPr>
        <w:pStyle w:val="Bibliography"/>
      </w:pPr>
      <w:r>
        <w:t xml:space="preserve">META QUEST (2023b): Revolutionizing WebXR Development with the Immersive Web Emulator, https://developer.oculus.com/blog/webxr-development-immersive-web-emulator/ (6. 11. 2023). </w:t>
      </w:r>
    </w:p>
    <w:p w14:paraId="6448AB3C" w14:textId="77777777" w:rsidR="00FE5E44" w:rsidRDefault="00FE5E44" w:rsidP="00FE5E44">
      <w:pPr>
        <w:pStyle w:val="Bibliography"/>
      </w:pPr>
      <w:r>
        <w:lastRenderedPageBreak/>
        <w:t xml:space="preserve">MEZZO, D. B. (2019): FOSS4G 2021 - 3D Urban data in QGIS. </w:t>
      </w:r>
    </w:p>
    <w:p w14:paraId="52DE1907" w14:textId="77777777" w:rsidR="00FE5E44" w:rsidRDefault="00FE5E44" w:rsidP="00FE5E44">
      <w:pPr>
        <w:pStyle w:val="Bibliography"/>
      </w:pPr>
      <w:r>
        <w:t xml:space="preserve">MILGRAM, P., KISHINO, F. (1994): A Taxonomy of Mixed Reality Visual Displays. IEICE Trans. Information Systems, E77-D, no. 12, 1321–1329. </w:t>
      </w:r>
    </w:p>
    <w:p w14:paraId="2D730187" w14:textId="77777777" w:rsidR="00FE5E44" w:rsidRDefault="00FE5E44" w:rsidP="00FE5E44">
      <w:pPr>
        <w:pStyle w:val="Bibliography"/>
      </w:pPr>
      <w:r>
        <w:t xml:space="preserve">MOZILLA HUBS (2022): Hubs New Entity Component System. </w:t>
      </w:r>
    </w:p>
    <w:p w14:paraId="300E65AC" w14:textId="77777777" w:rsidR="00FE5E44" w:rsidRDefault="00FE5E44" w:rsidP="00FE5E44">
      <w:pPr>
        <w:pStyle w:val="Bibliography"/>
      </w:pPr>
      <w:r>
        <w:t xml:space="preserve">MOZZILA CORPORATION (2023a): Hubs Demo | Hubs by Mozilla, https://hubs.mozilla.com/Pvg5MMt/hubs-demo (11. 10. 2023). </w:t>
      </w:r>
    </w:p>
    <w:p w14:paraId="335F31DB" w14:textId="77777777" w:rsidR="00FE5E44" w:rsidRDefault="00FE5E44" w:rsidP="00FE5E44">
      <w:pPr>
        <w:pStyle w:val="Bibliography"/>
      </w:pPr>
      <w:r>
        <w:t xml:space="preserve">MOZZILA CORPORATION (2023b): Optimizing Scenes, https://hubs.mozilla.com/docs/index.html (28. 10. 2023). </w:t>
      </w:r>
    </w:p>
    <w:p w14:paraId="66086524" w14:textId="77777777" w:rsidR="00FE5E44" w:rsidRDefault="00FE5E44" w:rsidP="00FE5E44">
      <w:pPr>
        <w:pStyle w:val="Bibliography"/>
      </w:pPr>
      <w:r>
        <w:t xml:space="preserve">NEEDLE-TOOLS (2023): needle-tools/needle-engine-support. Needle. </w:t>
      </w:r>
    </w:p>
    <w:p w14:paraId="6B1CF3F6" w14:textId="77777777" w:rsidR="00FE5E44" w:rsidRDefault="00FE5E44" w:rsidP="00FE5E44">
      <w:pPr>
        <w:pStyle w:val="Bibliography"/>
      </w:pPr>
      <w:r>
        <w:t xml:space="preserve">NEWTON, C. (2021): Mark Zuckerberg is betting Facebook’s future on the metaverse, The Verge, https://www.theverge.com/22588022/mark-zuckerberg-facebook-ceo-metaverse-interview (1. 9. 2023). </w:t>
      </w:r>
    </w:p>
    <w:p w14:paraId="50C8150F" w14:textId="77777777" w:rsidR="00FE5E44" w:rsidRDefault="00FE5E44" w:rsidP="00FE5E44">
      <w:pPr>
        <w:pStyle w:val="Bibliography"/>
      </w:pPr>
      <w:r>
        <w:t xml:space="preserve">NPM (2023): three, npm, https://www.npmjs.com/package/three (14. 10. 2023). </w:t>
      </w:r>
    </w:p>
    <w:p w14:paraId="26DCC17C" w14:textId="77777777" w:rsidR="00FE5E44" w:rsidRDefault="00FE5E44" w:rsidP="00FE5E44">
      <w:pPr>
        <w:pStyle w:val="Bibliography"/>
      </w:pPr>
      <w:r>
        <w:t xml:space="preserve">OCULUS VR (2022): Developing with WebXR: How Playko Built Ski Fit 365 on the Wonderland Engine. </w:t>
      </w:r>
    </w:p>
    <w:p w14:paraId="7DF76E23" w14:textId="77777777" w:rsidR="00FE5E44" w:rsidRDefault="00FE5E44" w:rsidP="00FE5E44">
      <w:pPr>
        <w:pStyle w:val="Bibliography"/>
      </w:pPr>
      <w:r>
        <w:t xml:space="preserve">OGC (2023): Indexed 3D Scene Layers (I3S), Open Geospatial Consortium, https://www.ogc.org/standard/i3s/ (4. 9. 2023). </w:t>
      </w:r>
    </w:p>
    <w:p w14:paraId="1849287B" w14:textId="77777777" w:rsidR="00FE5E44" w:rsidRDefault="00FE5E44" w:rsidP="00FE5E44">
      <w:pPr>
        <w:pStyle w:val="Bibliography"/>
      </w:pPr>
      <w:r>
        <w:t xml:space="preserve">ONYIMBI, J. R., KOEVA, M., FLACKE, J. (2018): Public Participation Using 3D Web-Based City Models: Opportunities for E-Participation in Kisumu, Kenya. ISPRS International Journal of Geo-Information, 12, 7, 454. </w:t>
      </w:r>
    </w:p>
    <w:p w14:paraId="49A2C296" w14:textId="77777777" w:rsidR="00FE5E44" w:rsidRDefault="00FE5E44" w:rsidP="00FE5E44">
      <w:pPr>
        <w:pStyle w:val="Bibliography"/>
      </w:pPr>
      <w:r>
        <w:t xml:space="preserve">PARACUELLOS, A., MACINTYRE, B. (2018): Progressive WebXR, Mozilla Mixed Reality Blog, https://blog.mozvr.com/progressive-webxr-ar-store/ (8. 11. 2023). </w:t>
      </w:r>
    </w:p>
    <w:p w14:paraId="040FCE69" w14:textId="77777777" w:rsidR="00FE5E44" w:rsidRDefault="00FE5E44" w:rsidP="00FE5E44">
      <w:pPr>
        <w:pStyle w:val="Bibliography"/>
      </w:pPr>
      <w:r>
        <w:t xml:space="preserve">PARADOWSKI CREATIVE (2022): paradowskicreative/ZenCompress: Fine-grain texture compression for glTF 3D assets. </w:t>
      </w:r>
    </w:p>
    <w:p w14:paraId="6D6E446B" w14:textId="77777777" w:rsidR="00FE5E44" w:rsidRDefault="00FE5E44" w:rsidP="00FE5E44">
      <w:pPr>
        <w:pStyle w:val="Bibliography"/>
      </w:pPr>
      <w:r>
        <w:t xml:space="preserve">PEGG, D. (2008): Design Issues with 3D Maps and the Need for 3D Cartographic Design Principles. 11. </w:t>
      </w:r>
    </w:p>
    <w:p w14:paraId="3A43B881" w14:textId="77777777" w:rsidR="00FE5E44" w:rsidRDefault="00FE5E44" w:rsidP="00FE5E44">
      <w:pPr>
        <w:pStyle w:val="Bibliography"/>
      </w:pPr>
      <w:r>
        <w:t xml:space="preserve">PEŇÁK, M. (2017): Výzkum a vývoj webové aplikace pro vizualizaci viditelnosti. Masarykova univerzita, Přírodovědecká fakulta. </w:t>
      </w:r>
    </w:p>
    <w:p w14:paraId="5309FB9D" w14:textId="77777777" w:rsidR="00FE5E44" w:rsidRDefault="00FE5E44" w:rsidP="00FE5E44">
      <w:pPr>
        <w:pStyle w:val="Bibliography"/>
      </w:pPr>
      <w:r>
        <w:t xml:space="preserve">PETERS, R., DUKAI, B., VITALIS, S., LIEMPT, J., STOTER, J. (2021): Automated 3D reconstruction of LoD2 and LoD1 models for all 10 million buildings of the Netherlands. </w:t>
      </w:r>
    </w:p>
    <w:p w14:paraId="41068C34" w14:textId="77777777" w:rsidR="00FE5E44" w:rsidRDefault="00FE5E44" w:rsidP="00FE5E44">
      <w:pPr>
        <w:pStyle w:val="Bibliography"/>
      </w:pPr>
      <w:r>
        <w:t xml:space="preserve">PLAČKOVÁ, B. (2022): Využití 3D vizualizací v územním plánování. Masarykova univerzita, Přírodovědecká fakulta. </w:t>
      </w:r>
    </w:p>
    <w:p w14:paraId="333D7C63" w14:textId="77777777" w:rsidR="00FE5E44" w:rsidRDefault="00FE5E44" w:rsidP="00FE5E44">
      <w:pPr>
        <w:pStyle w:val="Bibliography"/>
      </w:pPr>
      <w:r>
        <w:t xml:space="preserve">RAFIEE, A., VAN DER MALE, P., DIAS, E., SCHOLTEN, H. (2018): Interactive 3D geodesign tool for multidisciplinary wind turbine planning. Journal of Environmental Management, 205, 107–124. </w:t>
      </w:r>
    </w:p>
    <w:p w14:paraId="58D99F1B" w14:textId="77777777" w:rsidR="00FE5E44" w:rsidRDefault="00FE5E44" w:rsidP="00FE5E44">
      <w:pPr>
        <w:pStyle w:val="Bibliography"/>
      </w:pPr>
      <w:r>
        <w:t xml:space="preserve">RAVASZ, J. (2019): Oculus Quest Hand Input, https://jonathanravasz.com/hands.html (11. 10. 2023). </w:t>
      </w:r>
    </w:p>
    <w:p w14:paraId="2FB9B10A" w14:textId="77777777" w:rsidR="00FE5E44" w:rsidRDefault="00FE5E44" w:rsidP="00FE5E44">
      <w:pPr>
        <w:pStyle w:val="Bibliography"/>
      </w:pPr>
      <w:r>
        <w:lastRenderedPageBreak/>
        <w:t xml:space="preserve">ŘEHÁČEK, M. (2020): Building a web-based interactive network visualization in Vue.js. Masarykova univerzita, Fakulta informatiky. </w:t>
      </w:r>
    </w:p>
    <w:p w14:paraId="01C9AB7F" w14:textId="77777777" w:rsidR="00FE5E44" w:rsidRDefault="00FE5E44" w:rsidP="00FE5E44">
      <w:pPr>
        <w:pStyle w:val="Bibliography"/>
      </w:pPr>
      <w:r>
        <w:t xml:space="preserve">REZ BOT (2018): Entity Component System #1. </w:t>
      </w:r>
    </w:p>
    <w:p w14:paraId="30C4D8F7" w14:textId="77777777" w:rsidR="00FE5E44" w:rsidRDefault="00FE5E44" w:rsidP="00FE5E44">
      <w:pPr>
        <w:pStyle w:val="Bibliography"/>
      </w:pPr>
      <w:r>
        <w:t xml:space="preserve">RITTERBUSCH, G. D., TEICHMANN, M. R. (2023): Defining the Metaverse: A Systematic Literature Review. IEEE Access, 11, 12368–12377. </w:t>
      </w:r>
    </w:p>
    <w:p w14:paraId="0AC44D8F" w14:textId="77777777" w:rsidR="00FE5E44" w:rsidRDefault="00FE5E44" w:rsidP="00FE5E44">
      <w:pPr>
        <w:pStyle w:val="Bibliography"/>
      </w:pPr>
      <w:r>
        <w:t xml:space="preserve">RIVA, G. (2006): Virtual Reality, Wiley encyclopedia of biomedical engineering. In: Wiley encyclopedia of biomedical engineering. John Wiley, Hoboken. </w:t>
      </w:r>
    </w:p>
    <w:p w14:paraId="27E0188E" w14:textId="77777777" w:rsidR="00FE5E44" w:rsidRDefault="00FE5E44" w:rsidP="00FE5E44">
      <w:pPr>
        <w:pStyle w:val="Bibliography"/>
      </w:pPr>
      <w:r>
        <w:t xml:space="preserve">ROADTOVR (2023): Google Cardboard Archives, Road to VR, https://www.roadtovr.com/category/google-cardboard/ (11. 10. 2023). </w:t>
      </w:r>
    </w:p>
    <w:p w14:paraId="5B1ABC80" w14:textId="77777777" w:rsidR="00FE5E44" w:rsidRDefault="00FE5E44" w:rsidP="00FE5E44">
      <w:pPr>
        <w:pStyle w:val="Bibliography"/>
      </w:pPr>
      <w:r>
        <w:t xml:space="preserve">RZESZEWSKI, M., ORYLSKI, M. (2021): Usability of WebXR Visualizations in Urban Planning. ISPRS International Journal of Geo-Information, 11, 10, 721. </w:t>
      </w:r>
    </w:p>
    <w:p w14:paraId="2BBE6E31" w14:textId="77777777" w:rsidR="00FE5E44" w:rsidRDefault="00FE5E44" w:rsidP="00FE5E44">
      <w:pPr>
        <w:pStyle w:val="Bibliography"/>
      </w:pPr>
      <w:r>
        <w:t xml:space="preserve">ŠAŠINKA, Č., STACHOŇ, Z., SEDLÁK, M., CHMELÍK, J., HERMAN, L., KUBÍČEK, P., ŠAŠINKOVÁ, A., DOLEŽAL, M., TEJKL, H., URBÁNEK, T., SVATOŇOVÁ, H., UGWITZ, P., JUŘÍK, V. (2019): Collaborative Immersive Virtual Environments for Education in Geography. ISPRS International Journal of Geo-Information, 1, 8, 3. </w:t>
      </w:r>
    </w:p>
    <w:p w14:paraId="439612A9" w14:textId="77777777" w:rsidR="00FE5E44" w:rsidRDefault="00FE5E44" w:rsidP="00FE5E44">
      <w:pPr>
        <w:pStyle w:val="Bibliography"/>
      </w:pPr>
      <w:r>
        <w:t xml:space="preserve">SEGUIN, D. (2023): A collection of WebGL and WebGPU frameworks and libraries, Gist, https://gist.github.com/dmnsgn/76878ba6903cf15789b712464875cfdc (2. 11. 2023). </w:t>
      </w:r>
    </w:p>
    <w:p w14:paraId="6F56B475" w14:textId="77777777" w:rsidR="00FE5E44" w:rsidRDefault="00FE5E44" w:rsidP="00FE5E44">
      <w:pPr>
        <w:pStyle w:val="Bibliography"/>
      </w:pPr>
      <w:r>
        <w:t xml:space="preserve">SEMMO, A., DÖLLNER, J. (2014): An Interaction Framework for Level-of-Abstraction Visualization of 3D Geovirtual Environments. </w:t>
      </w:r>
    </w:p>
    <w:p w14:paraId="6C55EF40" w14:textId="77777777" w:rsidR="00FE5E44" w:rsidRDefault="00FE5E44" w:rsidP="00FE5E44">
      <w:pPr>
        <w:pStyle w:val="Bibliography"/>
      </w:pPr>
      <w:r>
        <w:t xml:space="preserve">SERMET, Y., DEMIR, I. (2021): GeospatialVR: A web-based virtual reality framework for collaborative environmental simulations. Computers &amp; Geosciences, 159, 105010. </w:t>
      </w:r>
    </w:p>
    <w:p w14:paraId="37C8691B" w14:textId="77777777" w:rsidR="00FE5E44" w:rsidRDefault="00FE5E44" w:rsidP="00FE5E44">
      <w:pPr>
        <w:pStyle w:val="Bibliography"/>
      </w:pPr>
      <w:r>
        <w:t xml:space="preserve">SHERIF, T. (2018): The WebGL Graphics Pipeline, https://tsherif.github.io/webgl-presentation/#/13 (17. 9. 2023). </w:t>
      </w:r>
    </w:p>
    <w:p w14:paraId="1E74F838" w14:textId="77777777" w:rsidR="00FE5E44" w:rsidRDefault="00FE5E44" w:rsidP="00FE5E44">
      <w:pPr>
        <w:pStyle w:val="Bibliography"/>
      </w:pPr>
      <w:r>
        <w:t xml:space="preserve">SHERMAN, W. R., CRAIG, A. B. (2019): Understanding virtual reality: interface, application, and design. Morgan Kaufmann, Cambridge, MA. </w:t>
      </w:r>
    </w:p>
    <w:p w14:paraId="086333CB" w14:textId="77777777" w:rsidR="00FE5E44" w:rsidRDefault="00FE5E44" w:rsidP="00FE5E44">
      <w:pPr>
        <w:pStyle w:val="Bibliography"/>
      </w:pPr>
      <w:r>
        <w:t xml:space="preserve">SLOCUM, T. A. ed. (2014): Thematic cartography and geovisualization. Pearson Education, Harlow. </w:t>
      </w:r>
    </w:p>
    <w:p w14:paraId="60C6B61B" w14:textId="77777777" w:rsidR="00FE5E44" w:rsidRDefault="00FE5E44" w:rsidP="00FE5E44">
      <w:pPr>
        <w:pStyle w:val="Bibliography"/>
      </w:pPr>
      <w:r>
        <w:t xml:space="preserve">SOMMERVILLE, I. (2016): Software engineering. Pearson, Boston Munich. </w:t>
      </w:r>
    </w:p>
    <w:p w14:paraId="42450EF6" w14:textId="77777777" w:rsidR="00FE5E44" w:rsidRDefault="00FE5E44" w:rsidP="00FE5E44">
      <w:pPr>
        <w:pStyle w:val="Bibliography"/>
      </w:pPr>
      <w:r>
        <w:t xml:space="preserve">STACHON, Z., KUBICEK, P., HERMAN, L. (2020): Virtual and Immersive Environments. Geographic Information Science &amp; Technology Body of Knowledge, Q3, 2020. </w:t>
      </w:r>
    </w:p>
    <w:p w14:paraId="6E5BD572" w14:textId="77777777" w:rsidR="00FE5E44" w:rsidRDefault="00FE5E44" w:rsidP="00FE5E44">
      <w:pPr>
        <w:pStyle w:val="Bibliography"/>
      </w:pPr>
      <w:r>
        <w:t xml:space="preserve">STAPLEY, L. (2022): Implementation ECS Framework + Behavior Tree For Fighting Game AI - Knowledge base, Cocos Forums, https://discuss.cocos2d-x.org/t/implementation-ecs-framework-behavior-tree-for-fighting-game-ai/56409 (29. 10. 2023). </w:t>
      </w:r>
    </w:p>
    <w:p w14:paraId="54186DB3" w14:textId="77777777" w:rsidR="00FE5E44" w:rsidRDefault="00FE5E44" w:rsidP="00FE5E44">
      <w:pPr>
        <w:pStyle w:val="Bibliography"/>
      </w:pPr>
      <w:r>
        <w:t xml:space="preserve">STATCOUNTER (2023): Browser Market Share Worldwide, StatCounter Global Stats, https://gs.statcounter.com/browser-market-share (31. 1. 2023). </w:t>
      </w:r>
    </w:p>
    <w:p w14:paraId="48354C76" w14:textId="77777777" w:rsidR="00FE5E44" w:rsidRDefault="00FE5E44" w:rsidP="00FE5E44">
      <w:pPr>
        <w:pStyle w:val="Bibliography"/>
      </w:pPr>
      <w:r>
        <w:t xml:space="preserve">TAKLE (2022): VR by the numbers - HMD specs comparison, thevirtualreport.biz, https://www.thevirtualreport.biz/data-and-research/65085/vr-by-the-numbers-hmd-specs-comparison/ (29. 8. 2023). </w:t>
      </w:r>
    </w:p>
    <w:p w14:paraId="3FC31BF1" w14:textId="77777777" w:rsidR="00FE5E44" w:rsidRDefault="00FE5E44" w:rsidP="00FE5E44">
      <w:pPr>
        <w:pStyle w:val="Bibliography"/>
      </w:pPr>
      <w:r>
        <w:lastRenderedPageBreak/>
        <w:t xml:space="preserve">THREE.JS CONTRIBUTORS (2023a): Camera – three.js docs, https://threejs.org/docs/#api/en/cameras/Camera (21. 9. 2023). </w:t>
      </w:r>
    </w:p>
    <w:p w14:paraId="3B13B48F" w14:textId="77777777" w:rsidR="00FE5E44" w:rsidRDefault="00FE5E44" w:rsidP="00FE5E44">
      <w:pPr>
        <w:pStyle w:val="Bibliography"/>
      </w:pPr>
      <w:r>
        <w:t xml:space="preserve">THREE.JS CONTRIBUTORS (2023b): Lights - three.js manual, https://threejs.org/manual/#en/lights (17. 10. 2023). </w:t>
      </w:r>
    </w:p>
    <w:p w14:paraId="7E029AC7" w14:textId="77777777" w:rsidR="00FE5E44" w:rsidRDefault="00FE5E44" w:rsidP="00FE5E44">
      <w:pPr>
        <w:pStyle w:val="Bibliography"/>
      </w:pPr>
      <w:r>
        <w:t xml:space="preserve">THREE.JS CONTRIBUTORS (2023c): Scene – three.js docs, https://threejs.org/docs/#api/en/scenes/Scene (21. 9. 2023). </w:t>
      </w:r>
    </w:p>
    <w:p w14:paraId="44F8B369" w14:textId="77777777" w:rsidR="00FE5E44" w:rsidRDefault="00FE5E44" w:rsidP="00FE5E44">
      <w:pPr>
        <w:pStyle w:val="Bibliography"/>
      </w:pPr>
      <w:r>
        <w:t xml:space="preserve">THREE.JS CONTRIBUTORS (2023d): Shadows - three.js manual, https://threejs.org/manual/#en/shadows (18. 10. 2023). </w:t>
      </w:r>
    </w:p>
    <w:p w14:paraId="1407AB5F" w14:textId="77777777" w:rsidR="00FE5E44" w:rsidRDefault="00FE5E44" w:rsidP="00FE5E44">
      <w:pPr>
        <w:pStyle w:val="Bibliography"/>
      </w:pPr>
      <w:r>
        <w:t xml:space="preserve">THREE.JS CONTRIBUTORS (2023e): Textures - three.js manual, https://threejs.org/manual/#en/textures#memory (15. 10. 2023). </w:t>
      </w:r>
    </w:p>
    <w:p w14:paraId="05462864" w14:textId="77777777" w:rsidR="00FE5E44" w:rsidRDefault="00FE5E44" w:rsidP="00FE5E44">
      <w:pPr>
        <w:pStyle w:val="Bibliography"/>
      </w:pPr>
      <w:r>
        <w:t xml:space="preserve">THREE.JS CONTRIBUTORS (2023f): VR - three.js manual, https://threejs.org/manual/#en/webxr-basics (5. 11. 2023). </w:t>
      </w:r>
    </w:p>
    <w:p w14:paraId="6F8845BD" w14:textId="77777777" w:rsidR="00FE5E44" w:rsidRDefault="00FE5E44" w:rsidP="00FE5E44">
      <w:pPr>
        <w:pStyle w:val="Bibliography"/>
      </w:pPr>
      <w:r>
        <w:t xml:space="preserve">UGWITZ, P., STACHOŇ, Z., KUBICEK, P. (2021): Building a virtual cartographic museum. Abstracts of the ICA, 3, 1–1. </w:t>
      </w:r>
    </w:p>
    <w:p w14:paraId="59E85374" w14:textId="77777777" w:rsidR="00FE5E44" w:rsidRDefault="00FE5E44" w:rsidP="00FE5E44">
      <w:pPr>
        <w:pStyle w:val="Bibliography"/>
      </w:pPr>
      <w:r>
        <w:t xml:space="preserve">UNITY (2022): Unity - Manual: Types of light, https://docs.unity3d.com/Manual/Lighting.html (17. 10. 2023). </w:t>
      </w:r>
    </w:p>
    <w:p w14:paraId="40D66348" w14:textId="77777777" w:rsidR="00FE5E44" w:rsidRDefault="00FE5E44" w:rsidP="00FE5E44">
      <w:pPr>
        <w:pStyle w:val="Bibliography"/>
      </w:pPr>
      <w:r>
        <w:t xml:space="preserve">VICENTE, I. P., DASCOLA, J. R., HOLDER, W. M., PALANGIE, A. H., BURNS, A. M., CONESA, P. P. I., III, W. A. S., LEMAY, S. O., MCKENZIE, C. D., CHIU, S.-S., BOESEL, B. H., RAVASZ, J. (2022): Methods for interacting with virtual controls and/or an affordance for moving virtual objects in virtual environments. </w:t>
      </w:r>
    </w:p>
    <w:p w14:paraId="7BAB8856" w14:textId="77777777" w:rsidR="00FE5E44" w:rsidRDefault="00FE5E44" w:rsidP="00FE5E44">
      <w:pPr>
        <w:pStyle w:val="Bibliography"/>
      </w:pPr>
      <w:r>
        <w:t xml:space="preserve">VR Map: Putting OpenStreetMap Data Into a WebVR World Simple GeoData Visualization with A-Frame (2019): </w:t>
      </w:r>
    </w:p>
    <w:p w14:paraId="7E9A3A82" w14:textId="77777777" w:rsidR="00FE5E44" w:rsidRDefault="00FE5E44" w:rsidP="00FE5E44">
      <w:pPr>
        <w:pStyle w:val="Bibliography"/>
      </w:pPr>
      <w:r>
        <w:t xml:space="preserve">W3C (2023): Immersive Web Developer Home, https://immersiveweb.dev/ (31. 1. 2023). </w:t>
      </w:r>
    </w:p>
    <w:p w14:paraId="7DC38363" w14:textId="77777777" w:rsidR="00FE5E44" w:rsidRDefault="00FE5E44" w:rsidP="00FE5E44">
      <w:pPr>
        <w:pStyle w:val="Bibliography"/>
      </w:pPr>
      <w:r>
        <w:t xml:space="preserve">W3SCHOOLS (2023): What is HTML DOM, https://www.w3schools.com/whatis/whatis_htmldom.asp (29. 8. 2023). </w:t>
      </w:r>
    </w:p>
    <w:p w14:paraId="50945809" w14:textId="77777777" w:rsidR="00FE5E44" w:rsidRDefault="00FE5E44" w:rsidP="00FE5E44">
      <w:pPr>
        <w:pStyle w:val="Bibliography"/>
      </w:pPr>
      <w:r>
        <w:t xml:space="preserve">WEBXR (2020): Introduction to WebXR with BabylonJS. </w:t>
      </w:r>
    </w:p>
    <w:p w14:paraId="660240D6" w14:textId="77777777" w:rsidR="00FE5E44" w:rsidRDefault="00FE5E44" w:rsidP="00FE5E44">
      <w:pPr>
        <w:pStyle w:val="Bibliography"/>
      </w:pPr>
      <w:r>
        <w:t xml:space="preserve">ŽÁRA, J., BENEŠ, B., FELKEL, P. (2005): Moderní počítačová grafika. Computer Press. </w:t>
      </w:r>
    </w:p>
    <w:p w14:paraId="7F7E3D56" w14:textId="77777777" w:rsidR="00FE5E44" w:rsidRDefault="00FE5E44" w:rsidP="00FE5E44">
      <w:pPr>
        <w:pStyle w:val="Bibliography"/>
      </w:pPr>
      <w:r>
        <w:t xml:space="preserve">ZHAO, J., WALLGRÜN, J. O., LAFEMINA, P. C., NORMANDEAU, J., KLIPPEL, A. (2019): Harnessing the power of immersive virtual reality - visualization and analysis of 3D earth science data sets. Geo-spatial Information Science, 4, 22, 237–250. </w:t>
      </w:r>
    </w:p>
    <w:p w14:paraId="4CE5B2D5" w14:textId="5B289D6F" w:rsidR="002F057F" w:rsidRPr="001F6849" w:rsidRDefault="00FD6309" w:rsidP="002F057F">
      <w:pPr>
        <w:rPr>
          <w:b/>
          <w:bCs/>
        </w:rPr>
      </w:pPr>
      <w:r w:rsidRPr="00FD6309">
        <w:rPr>
          <w:b/>
          <w:bCs/>
          <w:sz w:val="18"/>
          <w:szCs w:val="18"/>
        </w:rPr>
        <w:fldChar w:fldCharType="end"/>
      </w:r>
    </w:p>
    <w:p w14:paraId="59BABEB8" w14:textId="2D67E0BA" w:rsidR="00C10444" w:rsidRPr="001F6849" w:rsidRDefault="001C23BB" w:rsidP="00342B07">
      <w:pPr>
        <w:pStyle w:val="Nazvyploh"/>
      </w:pPr>
      <w:r w:rsidRPr="001F6849">
        <w:lastRenderedPageBreak/>
        <w:t>Seznam příloh</w:t>
      </w:r>
    </w:p>
    <w:p w14:paraId="2B07F4C1" w14:textId="77777777" w:rsidR="009D5068" w:rsidRPr="001F6849" w:rsidRDefault="009D5068" w:rsidP="00CC6E85">
      <w:r w:rsidRPr="001F6849">
        <w:t>Příloha č</w:t>
      </w:r>
    </w:p>
    <w:p w14:paraId="5C417DE3" w14:textId="77777777" w:rsidR="00E50131" w:rsidRPr="001F6849" w:rsidRDefault="00E50131" w:rsidP="00E50131">
      <w:pPr>
        <w:pStyle w:val="Normlnprvnodsazen"/>
        <w:rPr>
          <w:lang w:eastAsia="en-US"/>
        </w:rPr>
      </w:pPr>
    </w:p>
    <w:p w14:paraId="44B1C0A7" w14:textId="6B454A55" w:rsidR="00E50131" w:rsidRPr="001F6849" w:rsidRDefault="00E50131" w:rsidP="00E50131">
      <w:pPr>
        <w:pStyle w:val="Normlnprvnodsazen"/>
        <w:rPr>
          <w:lang w:eastAsia="en-US"/>
        </w:rPr>
        <w:sectPr w:rsidR="00E50131" w:rsidRPr="001F6849" w:rsidSect="00C10444">
          <w:pgSz w:w="11906" w:h="16838" w:code="9"/>
          <w:pgMar w:top="1701" w:right="1134" w:bottom="1134" w:left="1985" w:header="709" w:footer="709" w:gutter="0"/>
          <w:cols w:space="708"/>
          <w:docGrid w:linePitch="360"/>
        </w:sectPr>
      </w:pPr>
    </w:p>
    <w:p w14:paraId="36493BBA" w14:textId="0E739921" w:rsidR="00BA42DE" w:rsidRPr="001F6849" w:rsidRDefault="00BA42DE" w:rsidP="0039259F">
      <w:pPr>
        <w:pStyle w:val="Subnazevbibliografie"/>
      </w:pPr>
    </w:p>
    <w:sectPr w:rsidR="00BA42DE" w:rsidRPr="001F6849" w:rsidSect="009979FC">
      <w:headerReference w:type="default" r:id="rId79"/>
      <w:pgSz w:w="11906" w:h="16838" w:code="9"/>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káš Herman" w:date="2023-02-21T16:14:00Z" w:initials="LH">
    <w:p w14:paraId="009E88A9" w14:textId="77777777" w:rsidR="00AC3EB7" w:rsidRDefault="00AC3EB7">
      <w:pPr>
        <w:pStyle w:val="CommentText"/>
        <w:jc w:val="left"/>
      </w:pPr>
      <w:r>
        <w:rPr>
          <w:rStyle w:val="CommentReference"/>
        </w:rPr>
        <w:annotationRef/>
      </w:r>
      <w:r>
        <w:t xml:space="preserve">Tuto větu by chtělo nějak lépe navázat na předchozí. Napíříklad, že některé studie se soustředí na technické aspekty, například Cibula (2021)…. </w:t>
      </w:r>
    </w:p>
    <w:p w14:paraId="4F51E465" w14:textId="77777777" w:rsidR="00AC3EB7" w:rsidRDefault="00AC3EB7" w:rsidP="003027E0">
      <w:pPr>
        <w:pStyle w:val="CommentText"/>
        <w:jc w:val="left"/>
      </w:pPr>
      <w:r>
        <w:t>Pozor taky na formátování citací - vím, že tohle je asi automaticky generované - mělo by být: Cibula (2021)</w:t>
      </w:r>
    </w:p>
  </w:comment>
  <w:comment w:id="25" w:author="Jan Horák" w:date="2023-06-15T11:12:00Z" w:initials="JH">
    <w:p w14:paraId="25044A27" w14:textId="77777777" w:rsidR="00B869A5" w:rsidRDefault="00B869A5" w:rsidP="00C91149">
      <w:pPr>
        <w:pStyle w:val="CommentText"/>
        <w:jc w:val="left"/>
      </w:pPr>
      <w:r>
        <w:rPr>
          <w:rStyle w:val="CommentReference"/>
        </w:rPr>
        <w:annotationRef/>
      </w:r>
      <w:r>
        <w:rPr>
          <w:lang w:val="en-US"/>
        </w:rPr>
        <w:t>.</w:t>
      </w:r>
    </w:p>
  </w:comment>
  <w:comment w:id="59" w:author="Lukáš Herman" w:date="2023-02-06T11:35:00Z" w:initials="LH">
    <w:p w14:paraId="721F5673" w14:textId="2BCA0E0C" w:rsidR="00FB781A" w:rsidRDefault="00FB781A" w:rsidP="00C210FA">
      <w:pPr>
        <w:pStyle w:val="CommentText"/>
        <w:jc w:val="left"/>
      </w:pPr>
      <w:r>
        <w:rPr>
          <w:rStyle w:val="CommentReference"/>
        </w:rPr>
        <w:annotationRef/>
      </w:r>
      <w:r>
        <w:t>Asi radši uživatel než účastník</w:t>
      </w:r>
    </w:p>
  </w:comment>
  <w:comment w:id="66" w:author="Lukáš Herman" w:date="2023-02-06T11:39:00Z" w:initials="LH">
    <w:p w14:paraId="00F57FF9" w14:textId="77777777" w:rsidR="00FB781A" w:rsidRDefault="00FB781A">
      <w:pPr>
        <w:pStyle w:val="CommentText"/>
        <w:jc w:val="left"/>
      </w:pPr>
      <w:r>
        <w:rPr>
          <w:rStyle w:val="CommentReference"/>
        </w:rPr>
        <w:annotationRef/>
      </w:r>
      <w:r>
        <w:t>Může být (překlad by byl fajn - hlavní je to mít ve všech schématech stejně).</w:t>
      </w:r>
    </w:p>
    <w:p w14:paraId="4C1A2B38" w14:textId="77777777" w:rsidR="00FB781A" w:rsidRDefault="00FB781A" w:rsidP="00C43FB9">
      <w:pPr>
        <w:pStyle w:val="CommentText"/>
        <w:jc w:val="left"/>
      </w:pPr>
      <w:r>
        <w:t>Viz můj komentář výše k termínům "immersive VR", "deskop VR" - s tímto to souvisí - zejména se sloupcem "input"</w:t>
      </w:r>
    </w:p>
  </w:comment>
  <w:comment w:id="67" w:author="Jan Horák" w:date="2023-08-30T09:26:00Z" w:initials="JH">
    <w:p w14:paraId="30665213" w14:textId="77777777" w:rsidR="00080800" w:rsidRDefault="00080800" w:rsidP="00A12E6C">
      <w:pPr>
        <w:pStyle w:val="CommentText"/>
        <w:jc w:val="left"/>
      </w:pPr>
      <w:r>
        <w:rPr>
          <w:rStyle w:val="CommentReference"/>
        </w:rPr>
        <w:annotationRef/>
      </w:r>
      <w:r>
        <w:t>Předěláno do češtiny a stejného stylu - vysvětleno vůči dělení vr podle imerze.</w:t>
      </w:r>
    </w:p>
  </w:comment>
  <w:comment w:id="79" w:author="Lukáš Herman" w:date="2023-02-06T11:41:00Z" w:initials="LH">
    <w:p w14:paraId="4DC9E076" w14:textId="3B6764AE" w:rsidR="00FB781A" w:rsidRDefault="00FB781A" w:rsidP="00D94B32">
      <w:pPr>
        <w:pStyle w:val="CommentText"/>
        <w:jc w:val="left"/>
      </w:pPr>
      <w:r>
        <w:rPr>
          <w:rStyle w:val="CommentReference"/>
        </w:rPr>
        <w:annotationRef/>
      </w:r>
      <w:r>
        <w:t xml:space="preserve">To je (zatím stále) limit VR - takže za mně klidně uvést. Doplnil bych to o informaci kolik je cca rozlišení současných brýlí/helem </w:t>
      </w:r>
    </w:p>
  </w:comment>
  <w:comment w:id="80" w:author="Jan Horák" w:date="2023-08-29T16:10:00Z" w:initials="JH">
    <w:p w14:paraId="3D25BD96" w14:textId="77777777" w:rsidR="005B68D0" w:rsidRDefault="005B68D0" w:rsidP="00B76A42">
      <w:pPr>
        <w:pStyle w:val="CommentText"/>
        <w:jc w:val="left"/>
      </w:pPr>
      <w:r>
        <w:rPr>
          <w:rStyle w:val="CommentReference"/>
        </w:rPr>
        <w:annotationRef/>
      </w:r>
      <w:r>
        <w:t>Dodělána tabulka</w:t>
      </w:r>
    </w:p>
  </w:comment>
  <w:comment w:id="81" w:author="Lukáš Herman" w:date="2023-02-06T11:43:00Z" w:initials="LH">
    <w:p w14:paraId="2EC5CC8B" w14:textId="5109A549" w:rsidR="005D6E09" w:rsidRDefault="005D6E09" w:rsidP="00CD48AB">
      <w:pPr>
        <w:pStyle w:val="CommentText"/>
        <w:jc w:val="left"/>
      </w:pPr>
      <w:r>
        <w:rPr>
          <w:rStyle w:val="CommentReference"/>
        </w:rPr>
        <w:annotationRef/>
      </w:r>
      <w:r>
        <w:t xml:space="preserve">Asi by bylo dobré se krátce vyjádřit i prvním dvěma kategoriím v tomto schématu… (ne-imerzivní a semi-imerzivní). Stačí ale fakt krátce = po jednom odstavci </w:t>
      </w:r>
    </w:p>
  </w:comment>
  <w:comment w:id="82" w:author="Jan Horák" w:date="2023-06-15T18:03:00Z" w:initials="JH">
    <w:p w14:paraId="7EF97B5D" w14:textId="77777777" w:rsidR="00E22988" w:rsidRDefault="00E22988" w:rsidP="00AD30B5">
      <w:pPr>
        <w:pStyle w:val="CommentText"/>
        <w:jc w:val="left"/>
      </w:pPr>
      <w:r>
        <w:rPr>
          <w:rStyle w:val="CommentReference"/>
        </w:rPr>
        <w:annotationRef/>
      </w:r>
      <w:r>
        <w:t xml:space="preserve">Pokusil jsem se o nějaké vyjádření k tomu, že vlastně mobil s google cardbordem je HMD samo o sobě. </w:t>
      </w:r>
    </w:p>
  </w:comment>
  <w:comment w:id="100" w:author="Lukáš Herman" w:date="2023-02-10T18:48:00Z" w:initials="LH">
    <w:p w14:paraId="0B6E7A42" w14:textId="6376649C" w:rsidR="0045773E" w:rsidRDefault="0045773E" w:rsidP="000345BE">
      <w:pPr>
        <w:pStyle w:val="CommentText"/>
        <w:jc w:val="left"/>
      </w:pPr>
      <w:r>
        <w:rPr>
          <w:rStyle w:val="CommentReference"/>
        </w:rPr>
        <w:annotationRef/>
      </w:r>
      <w:r>
        <w:t>Myslím, že většinou se to píše dohromady</w:t>
      </w:r>
    </w:p>
  </w:comment>
  <w:comment w:id="101" w:author="Jan Horák" w:date="2023-06-15T18:17:00Z" w:initials="JH">
    <w:p w14:paraId="0FA6E49C" w14:textId="77777777" w:rsidR="009C30BB" w:rsidRDefault="009C30BB" w:rsidP="000E3770">
      <w:pPr>
        <w:pStyle w:val="CommentText"/>
        <w:jc w:val="left"/>
      </w:pPr>
      <w:r>
        <w:rPr>
          <w:rStyle w:val="CommentReference"/>
        </w:rPr>
        <w:annotationRef/>
      </w:r>
      <w:r>
        <w:t>.</w:t>
      </w:r>
    </w:p>
  </w:comment>
  <w:comment w:id="108" w:author="Jan Horák" w:date="2023-09-03T18:01:00Z" w:initials="JH">
    <w:p w14:paraId="17C95802" w14:textId="77777777" w:rsidR="00DB0571" w:rsidRDefault="00DB0571" w:rsidP="00DB0571">
      <w:pPr>
        <w:pStyle w:val="CommentText"/>
        <w:jc w:val="left"/>
      </w:pPr>
      <w:r>
        <w:rPr>
          <w:rStyle w:val="CommentReference"/>
        </w:rPr>
        <w:annotationRef/>
      </w:r>
      <w:r>
        <w:t>Opravené linky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51E465" w15:done="1"/>
  <w15:commentEx w15:paraId="25044A27" w15:paraIdParent="4F51E465" w15:done="1"/>
  <w15:commentEx w15:paraId="721F5673" w15:done="1"/>
  <w15:commentEx w15:paraId="4C1A2B38" w15:done="1"/>
  <w15:commentEx w15:paraId="30665213" w15:paraIdParent="4C1A2B38" w15:done="1"/>
  <w15:commentEx w15:paraId="4DC9E076" w15:done="1"/>
  <w15:commentEx w15:paraId="3D25BD96" w15:paraIdParent="4DC9E076" w15:done="1"/>
  <w15:commentEx w15:paraId="2EC5CC8B" w15:done="1"/>
  <w15:commentEx w15:paraId="7EF97B5D" w15:paraIdParent="2EC5CC8B" w15:done="1"/>
  <w15:commentEx w15:paraId="0B6E7A42" w15:done="1"/>
  <w15:commentEx w15:paraId="0FA6E49C" w15:paraIdParent="0B6E7A42" w15:done="1"/>
  <w15:commentEx w15:paraId="17C958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F6C56" w16cex:dateUtc="2023-02-21T15:14:00Z"/>
  <w16cex:commentExtensible w16cex:durableId="283570A2" w16cex:dateUtc="2023-06-15T09:12:00Z"/>
  <w16cex:commentExtensible w16cex:durableId="278B6468" w16cex:dateUtc="2023-02-06T10:35:00Z"/>
  <w16cex:commentExtensible w16cex:durableId="278B658B" w16cex:dateUtc="2023-02-06T10:39:00Z"/>
  <w16cex:commentExtensible w16cex:durableId="289989AA" w16cex:dateUtc="2023-08-30T07:26:00Z"/>
  <w16cex:commentExtensible w16cex:durableId="278B65ED" w16cex:dateUtc="2023-02-06T10:41:00Z"/>
  <w16cex:commentExtensible w16cex:durableId="289896F8" w16cex:dateUtc="2023-08-29T14:10:00Z"/>
  <w16cex:commentExtensible w16cex:durableId="278B664F" w16cex:dateUtc="2023-02-06T10:43:00Z"/>
  <w16cex:commentExtensible w16cex:durableId="2835D0E6" w16cex:dateUtc="2023-06-15T16:03:00Z"/>
  <w16cex:commentExtensible w16cex:durableId="27911000" w16cex:dateUtc="2023-02-10T17:48:00Z"/>
  <w16cex:commentExtensible w16cex:durableId="2835D437" w16cex:dateUtc="2023-06-15T16:17:00Z"/>
  <w16cex:commentExtensible w16cex:durableId="289F488F" w16cex:dateUtc="2023-09-03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51E465" w16cid:durableId="279F6C56"/>
  <w16cid:commentId w16cid:paraId="25044A27" w16cid:durableId="283570A2"/>
  <w16cid:commentId w16cid:paraId="721F5673" w16cid:durableId="278B6468"/>
  <w16cid:commentId w16cid:paraId="4C1A2B38" w16cid:durableId="278B658B"/>
  <w16cid:commentId w16cid:paraId="30665213" w16cid:durableId="289989AA"/>
  <w16cid:commentId w16cid:paraId="4DC9E076" w16cid:durableId="278B65ED"/>
  <w16cid:commentId w16cid:paraId="3D25BD96" w16cid:durableId="289896F8"/>
  <w16cid:commentId w16cid:paraId="2EC5CC8B" w16cid:durableId="278B664F"/>
  <w16cid:commentId w16cid:paraId="7EF97B5D" w16cid:durableId="2835D0E6"/>
  <w16cid:commentId w16cid:paraId="0B6E7A42" w16cid:durableId="27911000"/>
  <w16cid:commentId w16cid:paraId="0FA6E49C" w16cid:durableId="2835D437"/>
  <w16cid:commentId w16cid:paraId="17C95802" w16cid:durableId="289F4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7A76F" w14:textId="77777777" w:rsidR="00EE12F2" w:rsidRDefault="00EE12F2" w:rsidP="0057088F">
      <w:pPr>
        <w:spacing w:after="0" w:line="240" w:lineRule="auto"/>
      </w:pPr>
      <w:r>
        <w:separator/>
      </w:r>
    </w:p>
  </w:endnote>
  <w:endnote w:type="continuationSeparator" w:id="0">
    <w:p w14:paraId="09E39A1A" w14:textId="77777777" w:rsidR="00EE12F2" w:rsidRDefault="00EE12F2" w:rsidP="00570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i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C6308" w14:textId="0D4A67C9" w:rsidR="002C6029" w:rsidRDefault="002C6029">
    <w:pPr>
      <w:pStyle w:val="Footer"/>
      <w:jc w:val="center"/>
    </w:pPr>
  </w:p>
  <w:p w14:paraId="5DC8F6FB" w14:textId="77777777" w:rsidR="002C6029" w:rsidRDefault="002C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57416"/>
      <w:docPartObj>
        <w:docPartGallery w:val="Page Numbers (Bottom of Page)"/>
        <w:docPartUnique/>
      </w:docPartObj>
    </w:sdtPr>
    <w:sdtContent>
      <w:p w14:paraId="61ECA665" w14:textId="103B07A2" w:rsidR="002C6029" w:rsidRDefault="002C6029">
        <w:pPr>
          <w:pStyle w:val="Footer"/>
          <w:jc w:val="center"/>
        </w:pPr>
        <w:r>
          <w:fldChar w:fldCharType="begin"/>
        </w:r>
        <w:r>
          <w:instrText>PAGE   \* MERGEFORMAT</w:instrText>
        </w:r>
        <w:r>
          <w:fldChar w:fldCharType="separate"/>
        </w:r>
        <w:r>
          <w:t>2</w:t>
        </w:r>
        <w:r>
          <w:fldChar w:fldCharType="end"/>
        </w:r>
      </w:p>
    </w:sdtContent>
  </w:sdt>
  <w:p w14:paraId="1748A02E" w14:textId="77777777" w:rsidR="002C6029" w:rsidRDefault="002C6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A92F2" w14:textId="77777777" w:rsidR="00EE12F2" w:rsidRDefault="00EE12F2" w:rsidP="0057088F">
      <w:pPr>
        <w:spacing w:after="0" w:line="240" w:lineRule="auto"/>
      </w:pPr>
      <w:r>
        <w:separator/>
      </w:r>
    </w:p>
  </w:footnote>
  <w:footnote w:type="continuationSeparator" w:id="0">
    <w:p w14:paraId="478E3DAE" w14:textId="77777777" w:rsidR="00EE12F2" w:rsidRDefault="00EE12F2" w:rsidP="0057088F">
      <w:pPr>
        <w:spacing w:after="0" w:line="240" w:lineRule="auto"/>
      </w:pPr>
      <w:r>
        <w:continuationSeparator/>
      </w:r>
    </w:p>
  </w:footnote>
  <w:footnote w:id="1">
    <w:p w14:paraId="148A1F72" w14:textId="26960DC9" w:rsidR="000E680D" w:rsidRPr="009520E3" w:rsidRDefault="000E680D">
      <w:pPr>
        <w:pStyle w:val="FootnoteText"/>
        <w:rPr>
          <w:lang w:val="en-US"/>
        </w:rPr>
      </w:pPr>
      <w:r>
        <w:rPr>
          <w:rStyle w:val="FootnoteReference"/>
        </w:rPr>
        <w:footnoteRef/>
      </w:r>
      <w:r>
        <w:t xml:space="preserve"> Zastavení výroby produktů znamená i ukončení podpory ve vybraných softwarových řešeních viz. </w:t>
      </w:r>
      <w:r w:rsidR="009520E3">
        <w:fldChar w:fldCharType="begin"/>
      </w:r>
      <w:r w:rsidR="009520E3">
        <w:instrText xml:space="preserve"> ADDIN ZOTERO_ITEM CSL_CITATION {"citationID":"w742taBE","properties":{"formattedCitation":"(dmarcos 2023)","plainCitation":"(dmarcos 2023)","noteIndex":1},"citationItems":[{"id":2081,"uris":["http://zotero.org/groups/4599106/items/AXPSKVH3"],"itemData":{"id":2081,"type":"webpage","abstract":"Don't have numbers but devices are no longer supported by Google / Samsung. Probably no longer work. Thoughts?","container-title":"GitHub","language":"en","title":"Deprecate daydream and gearvr controls · Issue #5374 · aframevr/aframe","URL":"https://github.com/aframevr/aframe/issues/5374","author":[{"family":"dmarcos","given":""}],"accessed":{"date-parts":[["2023",11,6]]},"issued":{"date-parts":[["2023"]]},"citation-key":"dmarcosDeprecateDaydreamGearvr2023"}}],"schema":"https://github.com/citation-style-language/schema/raw/master/csl-citation.json"} </w:instrText>
      </w:r>
      <w:r w:rsidR="009520E3">
        <w:fldChar w:fldCharType="separate"/>
      </w:r>
      <w:r w:rsidR="009520E3" w:rsidRPr="009520E3">
        <w:t>(dmarcos 2023)</w:t>
      </w:r>
      <w:r w:rsidR="009520E3">
        <w:fldChar w:fldCharType="end"/>
      </w:r>
    </w:p>
  </w:footnote>
  <w:footnote w:id="2">
    <w:p w14:paraId="2A20506D" w14:textId="77777777" w:rsidR="007F7BCF" w:rsidRDefault="007F7BCF" w:rsidP="007F7BCF">
      <w:pPr>
        <w:pStyle w:val="FootnoteText"/>
      </w:pPr>
      <w:r>
        <w:rPr>
          <w:rStyle w:val="FootnoteReference"/>
        </w:rPr>
        <w:footnoteRef/>
      </w:r>
      <w:r>
        <w:t xml:space="preserve"> </w:t>
      </w:r>
      <w:r w:rsidRPr="0023051B">
        <w:t>WebGL je založen na specifikaci OpenGL ES 2.0 s cílem maximalizovat přenositelnost na mobilní zařízení</w:t>
      </w:r>
      <w:r>
        <w:t xml:space="preserve"> namísto OpenGL, který je pro desktopová řešení.</w:t>
      </w:r>
    </w:p>
  </w:footnote>
  <w:footnote w:id="3">
    <w:p w14:paraId="599CE642" w14:textId="77777777" w:rsidR="00D415EF" w:rsidRDefault="00D415EF" w:rsidP="00D415EF">
      <w:pPr>
        <w:pStyle w:val="FootnoteText"/>
      </w:pPr>
      <w:r>
        <w:rPr>
          <w:rStyle w:val="FootnoteReference"/>
        </w:rPr>
        <w:footnoteRef/>
      </w:r>
      <w:r>
        <w:t xml:space="preserve"> OpenXR je specifikace pro standardizaci rozhraní pro vývoj aplikací pro virtuální a rozšířenou realitu. Jejím cílem je umožnit interoperabilitu mezi různými platformami a technologiemi pro webovou XR.</w:t>
      </w:r>
    </w:p>
  </w:footnote>
  <w:footnote w:id="4">
    <w:p w14:paraId="7FE53C85" w14:textId="77777777" w:rsidR="005B6BC8" w:rsidRPr="0052065A" w:rsidRDefault="005B6BC8" w:rsidP="005B6BC8">
      <w:pPr>
        <w:pStyle w:val="FootnoteText"/>
        <w:rPr>
          <w:lang w:val="en-US"/>
        </w:rPr>
      </w:pPr>
      <w:r>
        <w:rPr>
          <w:rStyle w:val="FootnoteReference"/>
        </w:rPr>
        <w:footnoteRef/>
      </w:r>
      <w:r>
        <w:t xml:space="preserve"> </w:t>
      </w:r>
      <w:r w:rsidRPr="0052065A">
        <w:t xml:space="preserve">WebAssembly (WASM) je binární instrukční formát poskytující virtuální stroj pro </w:t>
      </w:r>
      <w:r>
        <w:t xml:space="preserve">exekuci </w:t>
      </w:r>
      <w:r w:rsidRPr="0052065A">
        <w:t>kódu v internetových prohlížečích.</w:t>
      </w:r>
      <w:r>
        <w:t xml:space="preserve"> Tedy kód napsaný v jiném </w:t>
      </w:r>
      <w:r>
        <w:t>jazyce než JavaScriptu může být spuštěn v prohlížeči.</w:t>
      </w:r>
      <w:r w:rsidRPr="0052065A">
        <w:t xml:space="preserve"> Umožňuje webovým aplikacím dosáhnout výkonnosti téměř na úrovni nativního kódu</w:t>
      </w:r>
      <w:r>
        <w:t>.</w:t>
      </w:r>
    </w:p>
  </w:footnote>
  <w:footnote w:id="5">
    <w:p w14:paraId="2AF74C38" w14:textId="5D5678D5" w:rsidR="004D3D6E" w:rsidRDefault="004D3D6E">
      <w:pPr>
        <w:pStyle w:val="FootnoteText"/>
      </w:pPr>
      <w:r>
        <w:rPr>
          <w:rStyle w:val="FootnoteReference"/>
        </w:rPr>
        <w:footnoteRef/>
      </w:r>
      <w:r>
        <w:t xml:space="preserve"> Práce na rozšíření glTF standardu o možnost zapisovat geoprostrorová metada</w:t>
      </w:r>
      <w:r w:rsidR="00F86911">
        <w:t>ta</w:t>
      </w:r>
      <w:r>
        <w:t xml:space="preserve"> je stále v průběhu. </w:t>
      </w:r>
      <w:r w:rsidR="003611BD">
        <w:fldChar w:fldCharType="begin"/>
      </w:r>
      <w:r w:rsidR="003611BD">
        <w:instrText xml:space="preserve"> ADDIN ZOTERO_ITEM CSL_CITATION {"citationID":"Zexg1Vaq","properties":{"formattedCitation":"(Khronos Group 2022)","plainCitation":"(Khronos Group 2022)","noteIndex":5},"citationItems":[{"id":2089,"uris":["http://zotero.org/groups/4599106/items/C53ST79W"],"itemData":{"id":2089,"type":"webpage","abstract":"The EXT_structural_metadata extension defines how fine-grained metadata can be stored within a glTF asset. It allows the definition of a metadata schema that describes the structure of metadata ent...","container-title":"GitHub","language":"en","title":"EXT_structural_metadata: Properties for structured data by javagl · Pull Request #2151 · KhronosGroup/glTF","title-short":"EXT_structural_metadata","URL":"https://github.com/KhronosGroup/glTF/pull/2151","author":[{"family":"Khronos Group","given":""}],"accessed":{"date-parts":[["2023",11,26]]},"issued":{"date-parts":[["2022"]]},"citation-key":"khronosgroupEXT_structural_metadataPropertiesStructured2022"}}],"schema":"https://github.com/citation-style-language/schema/raw/master/csl-citation.json"} </w:instrText>
      </w:r>
      <w:r w:rsidR="003611BD">
        <w:fldChar w:fldCharType="separate"/>
      </w:r>
      <w:r w:rsidR="003611BD" w:rsidRPr="003611BD">
        <w:t>(Khronos Group 2022)</w:t>
      </w:r>
      <w:r w:rsidR="003611BD">
        <w:fldChar w:fldCharType="end"/>
      </w:r>
    </w:p>
  </w:footnote>
  <w:footnote w:id="6">
    <w:p w14:paraId="7901F71F" w14:textId="35DC1BB9" w:rsidR="009C3277" w:rsidRDefault="009C3277">
      <w:pPr>
        <w:pStyle w:val="FootnoteText"/>
      </w:pPr>
      <w:r>
        <w:rPr>
          <w:rStyle w:val="FootnoteReference"/>
        </w:rPr>
        <w:footnoteRef/>
      </w:r>
      <w:r>
        <w:t xml:space="preserve"> Po dokončení </w:t>
      </w:r>
      <w:r w:rsidR="001B7830">
        <w:t xml:space="preserve">všech lokalit </w:t>
      </w:r>
      <w:r>
        <w:t>3D modelu bude skript využit na kompletní sjednocení 3D modelu a jeho následnou publikaci veřejnosti ve spolupráci s</w:t>
      </w:r>
      <w:r w:rsidR="00B91B09">
        <w:t> GIS oddělením</w:t>
      </w:r>
      <w:r>
        <w:t> Magistrát</w:t>
      </w:r>
      <w:r w:rsidR="00B91B09">
        <w:t xml:space="preserve">u </w:t>
      </w:r>
      <w:r>
        <w:t>města Brna</w:t>
      </w:r>
      <w:r w:rsidR="00F33FE8">
        <w:t xml:space="preserve"> a Data Brno</w:t>
      </w:r>
      <w:r>
        <w:t>.</w:t>
      </w:r>
      <w:r w:rsidR="00F33FE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6E9A5" w14:textId="77777777" w:rsidR="002C6029" w:rsidRDefault="002C6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CDB3" w14:textId="2CFD3338" w:rsidR="00132830" w:rsidRPr="0039259F" w:rsidRDefault="00132830" w:rsidP="0039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67E83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D58DE"/>
    <w:multiLevelType w:val="hybridMultilevel"/>
    <w:tmpl w:val="076C2E64"/>
    <w:lvl w:ilvl="0" w:tplc="B9BE4FC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0F276A7"/>
    <w:multiLevelType w:val="hybridMultilevel"/>
    <w:tmpl w:val="A1E6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06F"/>
    <w:multiLevelType w:val="hybridMultilevel"/>
    <w:tmpl w:val="B14A18CC"/>
    <w:lvl w:ilvl="0" w:tplc="99AAA2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053E40CC"/>
    <w:multiLevelType w:val="hybridMultilevel"/>
    <w:tmpl w:val="AB78B858"/>
    <w:lvl w:ilvl="0" w:tplc="B1BAC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065C39D2"/>
    <w:multiLevelType w:val="hybridMultilevel"/>
    <w:tmpl w:val="601ECC96"/>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69D3"/>
    <w:multiLevelType w:val="hybridMultilevel"/>
    <w:tmpl w:val="1DA0F224"/>
    <w:lvl w:ilvl="0" w:tplc="E5E4E32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085012F7"/>
    <w:multiLevelType w:val="hybridMultilevel"/>
    <w:tmpl w:val="B582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26DD8"/>
    <w:multiLevelType w:val="hybridMultilevel"/>
    <w:tmpl w:val="82D22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D18B5"/>
    <w:multiLevelType w:val="hybridMultilevel"/>
    <w:tmpl w:val="094043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1D36E73"/>
    <w:multiLevelType w:val="hybridMultilevel"/>
    <w:tmpl w:val="F9CA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716C"/>
    <w:multiLevelType w:val="hybridMultilevel"/>
    <w:tmpl w:val="968E6C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6AE3769"/>
    <w:multiLevelType w:val="hybridMultilevel"/>
    <w:tmpl w:val="F330044C"/>
    <w:lvl w:ilvl="0" w:tplc="E6DE66F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181762CC"/>
    <w:multiLevelType w:val="hybridMultilevel"/>
    <w:tmpl w:val="48D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C2AF3"/>
    <w:multiLevelType w:val="hybridMultilevel"/>
    <w:tmpl w:val="6CF2E58A"/>
    <w:lvl w:ilvl="0" w:tplc="AE04489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1A067BCA"/>
    <w:multiLevelType w:val="hybridMultilevel"/>
    <w:tmpl w:val="D1346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904AB9"/>
    <w:multiLevelType w:val="hybridMultilevel"/>
    <w:tmpl w:val="9D9851F4"/>
    <w:lvl w:ilvl="0" w:tplc="F438932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1AC36C65"/>
    <w:multiLevelType w:val="multilevel"/>
    <w:tmpl w:val="857C6D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CBD2FC8"/>
    <w:multiLevelType w:val="hybridMultilevel"/>
    <w:tmpl w:val="6DF6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10012"/>
    <w:multiLevelType w:val="hybridMultilevel"/>
    <w:tmpl w:val="B688F74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2B06DFB"/>
    <w:multiLevelType w:val="hybridMultilevel"/>
    <w:tmpl w:val="0C34A532"/>
    <w:lvl w:ilvl="0" w:tplc="E988BD88">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A2465"/>
    <w:multiLevelType w:val="hybridMultilevel"/>
    <w:tmpl w:val="E16EE5CE"/>
    <w:lvl w:ilvl="0" w:tplc="D74C37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6BD6534"/>
    <w:multiLevelType w:val="hybridMultilevel"/>
    <w:tmpl w:val="8496F70A"/>
    <w:lvl w:ilvl="0" w:tplc="DDF8EE9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2D0C6E6B"/>
    <w:multiLevelType w:val="hybridMultilevel"/>
    <w:tmpl w:val="A1C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24515"/>
    <w:multiLevelType w:val="hybridMultilevel"/>
    <w:tmpl w:val="F9AA8FDE"/>
    <w:lvl w:ilvl="0" w:tplc="46FE055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15:restartNumberingAfterBreak="0">
    <w:nsid w:val="2F1C1304"/>
    <w:multiLevelType w:val="hybridMultilevel"/>
    <w:tmpl w:val="33D26466"/>
    <w:lvl w:ilvl="0" w:tplc="BBCAABA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2F4777A5"/>
    <w:multiLevelType w:val="hybridMultilevel"/>
    <w:tmpl w:val="C67C2C26"/>
    <w:lvl w:ilvl="0" w:tplc="367204C0">
      <w:start w:val="1"/>
      <w:numFmt w:val="decimal"/>
      <w:lvlText w:val="%1."/>
      <w:lvlJc w:val="left"/>
      <w:pPr>
        <w:ind w:left="1077" w:hanging="360"/>
      </w:pPr>
      <w:rPr>
        <w:rFonts w:ascii="Cambria" w:eastAsiaTheme="minorHAnsi" w:hAnsi="Cambria" w:cstheme="minorBidi"/>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33FA4698"/>
    <w:multiLevelType w:val="hybridMultilevel"/>
    <w:tmpl w:val="F7E0FEF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340E4688"/>
    <w:multiLevelType w:val="hybridMultilevel"/>
    <w:tmpl w:val="31B6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EB5A83"/>
    <w:multiLevelType w:val="hybridMultilevel"/>
    <w:tmpl w:val="B574A644"/>
    <w:lvl w:ilvl="0" w:tplc="6606789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3797612A"/>
    <w:multiLevelType w:val="hybridMultilevel"/>
    <w:tmpl w:val="B9C44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85607F6"/>
    <w:multiLevelType w:val="hybridMultilevel"/>
    <w:tmpl w:val="C1B83A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279A3"/>
    <w:multiLevelType w:val="hybridMultilevel"/>
    <w:tmpl w:val="825C8C0C"/>
    <w:lvl w:ilvl="0" w:tplc="9976DFF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3C584EE7"/>
    <w:multiLevelType w:val="hybridMultilevel"/>
    <w:tmpl w:val="3AAE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653EA3"/>
    <w:multiLevelType w:val="hybridMultilevel"/>
    <w:tmpl w:val="1E82B766"/>
    <w:lvl w:ilvl="0" w:tplc="E988BD88">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456E0C9C">
      <w:start w:val="1"/>
      <w:numFmt w:val="decimal"/>
      <w:lvlText w:val="%3)"/>
      <w:lvlJc w:val="left"/>
      <w:pPr>
        <w:ind w:left="2337" w:hanging="360"/>
      </w:pPr>
      <w:rPr>
        <w:rFonts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3E8E0FD7"/>
    <w:multiLevelType w:val="hybridMultilevel"/>
    <w:tmpl w:val="8A8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34E5D"/>
    <w:multiLevelType w:val="hybridMultilevel"/>
    <w:tmpl w:val="9D36A194"/>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7" w15:restartNumberingAfterBreak="0">
    <w:nsid w:val="41201A2F"/>
    <w:multiLevelType w:val="hybridMultilevel"/>
    <w:tmpl w:val="64AA6D3E"/>
    <w:lvl w:ilvl="0" w:tplc="8AE03238">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472C2350"/>
    <w:multiLevelType w:val="hybridMultilevel"/>
    <w:tmpl w:val="668EE24A"/>
    <w:lvl w:ilvl="0" w:tplc="9E6C3D8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48662EDB"/>
    <w:multiLevelType w:val="hybridMultilevel"/>
    <w:tmpl w:val="E1CABF60"/>
    <w:lvl w:ilvl="0" w:tplc="D298BED8">
      <w:numFmt w:val="bullet"/>
      <w:lvlText w:val="-"/>
      <w:lvlJc w:val="left"/>
      <w:pPr>
        <w:ind w:left="717" w:hanging="360"/>
      </w:pPr>
      <w:rPr>
        <w:rFonts w:ascii="Cambria" w:eastAsiaTheme="minorHAnsi" w:hAnsi="Cambria" w:cstheme="minorBidi"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0" w15:restartNumberingAfterBreak="0">
    <w:nsid w:val="48B048ED"/>
    <w:multiLevelType w:val="hybridMultilevel"/>
    <w:tmpl w:val="C4020676"/>
    <w:lvl w:ilvl="0" w:tplc="28FE1546">
      <w:numFmt w:val="bullet"/>
      <w:lvlText w:val="•"/>
      <w:lvlJc w:val="left"/>
      <w:pPr>
        <w:ind w:left="717"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4700B"/>
    <w:multiLevelType w:val="hybridMultilevel"/>
    <w:tmpl w:val="2EB652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4BA07B00"/>
    <w:multiLevelType w:val="hybridMultilevel"/>
    <w:tmpl w:val="C0D8BCD4"/>
    <w:lvl w:ilvl="0" w:tplc="A9D8347C">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4C5352CE"/>
    <w:multiLevelType w:val="hybridMultilevel"/>
    <w:tmpl w:val="5D3A03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1A2770"/>
    <w:multiLevelType w:val="hybridMultilevel"/>
    <w:tmpl w:val="2716E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04620E"/>
    <w:multiLevelType w:val="hybridMultilevel"/>
    <w:tmpl w:val="A5CE7FFC"/>
    <w:lvl w:ilvl="0" w:tplc="48F2D7D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6" w15:restartNumberingAfterBreak="0">
    <w:nsid w:val="554D2AD4"/>
    <w:multiLevelType w:val="hybridMultilevel"/>
    <w:tmpl w:val="A1269A0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7" w15:restartNumberingAfterBreak="0">
    <w:nsid w:val="570B11AA"/>
    <w:multiLevelType w:val="hybridMultilevel"/>
    <w:tmpl w:val="93DCE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7B5151"/>
    <w:multiLevelType w:val="hybridMultilevel"/>
    <w:tmpl w:val="A488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100CE7"/>
    <w:multiLevelType w:val="hybridMultilevel"/>
    <w:tmpl w:val="7C0C77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5B174E5F"/>
    <w:multiLevelType w:val="hybridMultilevel"/>
    <w:tmpl w:val="BB2879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B772029"/>
    <w:multiLevelType w:val="hybridMultilevel"/>
    <w:tmpl w:val="C29A0D5C"/>
    <w:lvl w:ilvl="0" w:tplc="1F40612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2" w15:restartNumberingAfterBreak="0">
    <w:nsid w:val="5CF036AD"/>
    <w:multiLevelType w:val="hybridMultilevel"/>
    <w:tmpl w:val="01D225CA"/>
    <w:lvl w:ilvl="0" w:tplc="0409000F">
      <w:start w:val="1"/>
      <w:numFmt w:val="decimal"/>
      <w:lvlText w:val="%1."/>
      <w:lvlJc w:val="left"/>
      <w:pPr>
        <w:ind w:left="717" w:hanging="360"/>
      </w:pPr>
      <w:rPr>
        <w:rFont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3" w15:restartNumberingAfterBreak="0">
    <w:nsid w:val="60A855CB"/>
    <w:multiLevelType w:val="hybridMultilevel"/>
    <w:tmpl w:val="C47C70FA"/>
    <w:lvl w:ilvl="0" w:tplc="A058C4C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4" w15:restartNumberingAfterBreak="0">
    <w:nsid w:val="673A7231"/>
    <w:multiLevelType w:val="hybridMultilevel"/>
    <w:tmpl w:val="2FE2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702FAA"/>
    <w:multiLevelType w:val="hybridMultilevel"/>
    <w:tmpl w:val="3E0E0A9A"/>
    <w:lvl w:ilvl="0" w:tplc="D6B6963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6" w15:restartNumberingAfterBreak="0">
    <w:nsid w:val="6B1C6177"/>
    <w:multiLevelType w:val="hybridMultilevel"/>
    <w:tmpl w:val="48A2C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9F52EA"/>
    <w:multiLevelType w:val="hybridMultilevel"/>
    <w:tmpl w:val="78222850"/>
    <w:lvl w:ilvl="0" w:tplc="39C0033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8" w15:restartNumberingAfterBreak="0">
    <w:nsid w:val="6DD97DB4"/>
    <w:multiLevelType w:val="hybridMultilevel"/>
    <w:tmpl w:val="8D7E9FCE"/>
    <w:lvl w:ilvl="0" w:tplc="B95815B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6F2A6663"/>
    <w:multiLevelType w:val="hybridMultilevel"/>
    <w:tmpl w:val="6D0CC22A"/>
    <w:lvl w:ilvl="0" w:tplc="3B1C2AB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771B7F"/>
    <w:multiLevelType w:val="hybridMultilevel"/>
    <w:tmpl w:val="401AA31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76E45B45"/>
    <w:multiLevelType w:val="hybridMultilevel"/>
    <w:tmpl w:val="4964DF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79C25F05"/>
    <w:multiLevelType w:val="hybridMultilevel"/>
    <w:tmpl w:val="3CDA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77385"/>
    <w:multiLevelType w:val="hybridMultilevel"/>
    <w:tmpl w:val="0C1C0F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C7E438E"/>
    <w:multiLevelType w:val="hybridMultilevel"/>
    <w:tmpl w:val="C4E414A0"/>
    <w:lvl w:ilvl="0" w:tplc="2AC883E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5" w15:restartNumberingAfterBreak="0">
    <w:nsid w:val="7E165DC8"/>
    <w:multiLevelType w:val="hybridMultilevel"/>
    <w:tmpl w:val="178CD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109967">
    <w:abstractNumId w:val="0"/>
  </w:num>
  <w:num w:numId="2" w16cid:durableId="670648098">
    <w:abstractNumId w:val="23"/>
  </w:num>
  <w:num w:numId="3" w16cid:durableId="1170680267">
    <w:abstractNumId w:val="17"/>
  </w:num>
  <w:num w:numId="4" w16cid:durableId="1796368114">
    <w:abstractNumId w:val="26"/>
  </w:num>
  <w:num w:numId="5" w16cid:durableId="300885919">
    <w:abstractNumId w:val="37"/>
  </w:num>
  <w:num w:numId="6" w16cid:durableId="521938209">
    <w:abstractNumId w:val="57"/>
  </w:num>
  <w:num w:numId="7" w16cid:durableId="619992562">
    <w:abstractNumId w:val="30"/>
  </w:num>
  <w:num w:numId="8" w16cid:durableId="208229350">
    <w:abstractNumId w:val="12"/>
  </w:num>
  <w:num w:numId="9" w16cid:durableId="2076317703">
    <w:abstractNumId w:val="21"/>
  </w:num>
  <w:num w:numId="10" w16cid:durableId="802234337">
    <w:abstractNumId w:val="35"/>
  </w:num>
  <w:num w:numId="11" w16cid:durableId="385684583">
    <w:abstractNumId w:val="25"/>
  </w:num>
  <w:num w:numId="12" w16cid:durableId="65956355">
    <w:abstractNumId w:val="53"/>
  </w:num>
  <w:num w:numId="13" w16cid:durableId="354035738">
    <w:abstractNumId w:val="64"/>
  </w:num>
  <w:num w:numId="14" w16cid:durableId="395475347">
    <w:abstractNumId w:val="1"/>
  </w:num>
  <w:num w:numId="15" w16cid:durableId="1336884254">
    <w:abstractNumId w:val="33"/>
  </w:num>
  <w:num w:numId="16" w16cid:durableId="757364363">
    <w:abstractNumId w:val="44"/>
  </w:num>
  <w:num w:numId="17" w16cid:durableId="2033720445">
    <w:abstractNumId w:val="65"/>
  </w:num>
  <w:num w:numId="18" w16cid:durableId="837696955">
    <w:abstractNumId w:val="55"/>
  </w:num>
  <w:num w:numId="19" w16cid:durableId="414474922">
    <w:abstractNumId w:val="32"/>
  </w:num>
  <w:num w:numId="20" w16cid:durableId="2059282820">
    <w:abstractNumId w:val="15"/>
  </w:num>
  <w:num w:numId="21" w16cid:durableId="1490631062">
    <w:abstractNumId w:val="31"/>
  </w:num>
  <w:num w:numId="22" w16cid:durableId="1901403376">
    <w:abstractNumId w:val="2"/>
  </w:num>
  <w:num w:numId="23" w16cid:durableId="901527545">
    <w:abstractNumId w:val="51"/>
  </w:num>
  <w:num w:numId="24" w16cid:durableId="13649980">
    <w:abstractNumId w:val="7"/>
  </w:num>
  <w:num w:numId="25" w16cid:durableId="1364744581">
    <w:abstractNumId w:val="16"/>
  </w:num>
  <w:num w:numId="26" w16cid:durableId="1671255231">
    <w:abstractNumId w:val="39"/>
  </w:num>
  <w:num w:numId="27" w16cid:durableId="1198667109">
    <w:abstractNumId w:val="56"/>
  </w:num>
  <w:num w:numId="28" w16cid:durableId="619802950">
    <w:abstractNumId w:val="4"/>
  </w:num>
  <w:num w:numId="29" w16cid:durableId="367877274">
    <w:abstractNumId w:val="38"/>
  </w:num>
  <w:num w:numId="30" w16cid:durableId="802776096">
    <w:abstractNumId w:val="6"/>
  </w:num>
  <w:num w:numId="31" w16cid:durableId="742023868">
    <w:abstractNumId w:val="24"/>
  </w:num>
  <w:num w:numId="32" w16cid:durableId="404689245">
    <w:abstractNumId w:val="49"/>
  </w:num>
  <w:num w:numId="33" w16cid:durableId="1361203164">
    <w:abstractNumId w:val="52"/>
  </w:num>
  <w:num w:numId="34" w16cid:durableId="2136636456">
    <w:abstractNumId w:val="36"/>
  </w:num>
  <w:num w:numId="35" w16cid:durableId="882057253">
    <w:abstractNumId w:val="14"/>
  </w:num>
  <w:num w:numId="36" w16cid:durableId="2002463788">
    <w:abstractNumId w:val="58"/>
  </w:num>
  <w:num w:numId="37" w16cid:durableId="1464738753">
    <w:abstractNumId w:val="22"/>
  </w:num>
  <w:num w:numId="38" w16cid:durableId="1462070677">
    <w:abstractNumId w:val="3"/>
  </w:num>
  <w:num w:numId="39" w16cid:durableId="1886866115">
    <w:abstractNumId w:val="42"/>
  </w:num>
  <w:num w:numId="40" w16cid:durableId="965311621">
    <w:abstractNumId w:val="48"/>
  </w:num>
  <w:num w:numId="41" w16cid:durableId="818768559">
    <w:abstractNumId w:val="54"/>
  </w:num>
  <w:num w:numId="42" w16cid:durableId="1967276253">
    <w:abstractNumId w:val="18"/>
  </w:num>
  <w:num w:numId="43" w16cid:durableId="1442647274">
    <w:abstractNumId w:val="13"/>
  </w:num>
  <w:num w:numId="44" w16cid:durableId="1146313284">
    <w:abstractNumId w:val="29"/>
  </w:num>
  <w:num w:numId="45" w16cid:durableId="1133062556">
    <w:abstractNumId w:val="10"/>
  </w:num>
  <w:num w:numId="46" w16cid:durableId="1318923120">
    <w:abstractNumId w:val="28"/>
  </w:num>
  <w:num w:numId="47" w16cid:durableId="976765939">
    <w:abstractNumId w:val="34"/>
  </w:num>
  <w:num w:numId="48" w16cid:durableId="1987278381">
    <w:abstractNumId w:val="62"/>
  </w:num>
  <w:num w:numId="49" w16cid:durableId="344286222">
    <w:abstractNumId w:val="47"/>
  </w:num>
  <w:num w:numId="50" w16cid:durableId="586889268">
    <w:abstractNumId w:val="60"/>
  </w:num>
  <w:num w:numId="51" w16cid:durableId="1214346142">
    <w:abstractNumId w:val="41"/>
  </w:num>
  <w:num w:numId="52" w16cid:durableId="1666350155">
    <w:abstractNumId w:val="8"/>
  </w:num>
  <w:num w:numId="53" w16cid:durableId="1936208616">
    <w:abstractNumId w:val="43"/>
  </w:num>
  <w:num w:numId="54" w16cid:durableId="1802922892">
    <w:abstractNumId w:val="19"/>
  </w:num>
  <w:num w:numId="55" w16cid:durableId="2044668093">
    <w:abstractNumId w:val="20"/>
  </w:num>
  <w:num w:numId="56" w16cid:durableId="1700474541">
    <w:abstractNumId w:val="50"/>
  </w:num>
  <w:num w:numId="57" w16cid:durableId="2082558311">
    <w:abstractNumId w:val="45"/>
  </w:num>
  <w:num w:numId="58" w16cid:durableId="1871141540">
    <w:abstractNumId w:val="63"/>
  </w:num>
  <w:num w:numId="59" w16cid:durableId="1538816812">
    <w:abstractNumId w:val="11"/>
  </w:num>
  <w:num w:numId="60" w16cid:durableId="747965305">
    <w:abstractNumId w:val="40"/>
  </w:num>
  <w:num w:numId="61" w16cid:durableId="2103643924">
    <w:abstractNumId w:val="5"/>
  </w:num>
  <w:num w:numId="62" w16cid:durableId="457264442">
    <w:abstractNumId w:val="59"/>
  </w:num>
  <w:num w:numId="63" w16cid:durableId="496380383">
    <w:abstractNumId w:val="9"/>
  </w:num>
  <w:num w:numId="64" w16cid:durableId="1291588825">
    <w:abstractNumId w:val="61"/>
  </w:num>
  <w:num w:numId="65" w16cid:durableId="1924559521">
    <w:abstractNumId w:val="46"/>
  </w:num>
  <w:num w:numId="66" w16cid:durableId="1492871536">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Horák">
    <w15:presenceInfo w15:providerId="AD" w15:userId="S::484526@muni.cz::bf4cc252-b963-47b1-b68b-60756a9dbd96"/>
  </w15:person>
  <w15:person w15:author="Lukáš Herman">
    <w15:presenceInfo w15:providerId="AD" w15:userId="S::222752@muni.cz::d4cb1dd5-df1f-416a-b996-b4f1c05c7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1"/>
    <w:rsid w:val="00000141"/>
    <w:rsid w:val="00001021"/>
    <w:rsid w:val="00001041"/>
    <w:rsid w:val="00001426"/>
    <w:rsid w:val="00001B50"/>
    <w:rsid w:val="00001F07"/>
    <w:rsid w:val="000022AF"/>
    <w:rsid w:val="000028C6"/>
    <w:rsid w:val="00002F42"/>
    <w:rsid w:val="0000305C"/>
    <w:rsid w:val="000034CE"/>
    <w:rsid w:val="00004925"/>
    <w:rsid w:val="00004B2A"/>
    <w:rsid w:val="00005871"/>
    <w:rsid w:val="00005D6A"/>
    <w:rsid w:val="00006812"/>
    <w:rsid w:val="00007055"/>
    <w:rsid w:val="00007760"/>
    <w:rsid w:val="00007F1B"/>
    <w:rsid w:val="00010309"/>
    <w:rsid w:val="0001174E"/>
    <w:rsid w:val="00011B30"/>
    <w:rsid w:val="00012035"/>
    <w:rsid w:val="00012B2E"/>
    <w:rsid w:val="0001323F"/>
    <w:rsid w:val="00013498"/>
    <w:rsid w:val="000136B1"/>
    <w:rsid w:val="00013710"/>
    <w:rsid w:val="0001411B"/>
    <w:rsid w:val="0001592C"/>
    <w:rsid w:val="000160BC"/>
    <w:rsid w:val="0001742C"/>
    <w:rsid w:val="0001764E"/>
    <w:rsid w:val="000177DE"/>
    <w:rsid w:val="00017B47"/>
    <w:rsid w:val="00017E81"/>
    <w:rsid w:val="000200D4"/>
    <w:rsid w:val="000200F6"/>
    <w:rsid w:val="00020514"/>
    <w:rsid w:val="00020611"/>
    <w:rsid w:val="00020630"/>
    <w:rsid w:val="0002316E"/>
    <w:rsid w:val="00023D37"/>
    <w:rsid w:val="00025008"/>
    <w:rsid w:val="000265B4"/>
    <w:rsid w:val="000267B2"/>
    <w:rsid w:val="00027082"/>
    <w:rsid w:val="0002742B"/>
    <w:rsid w:val="000274C7"/>
    <w:rsid w:val="0003071A"/>
    <w:rsid w:val="00031CEC"/>
    <w:rsid w:val="000324BC"/>
    <w:rsid w:val="000328E3"/>
    <w:rsid w:val="00032D40"/>
    <w:rsid w:val="00032EC9"/>
    <w:rsid w:val="000333F9"/>
    <w:rsid w:val="000346E5"/>
    <w:rsid w:val="00034FB6"/>
    <w:rsid w:val="00035264"/>
    <w:rsid w:val="0003561B"/>
    <w:rsid w:val="00035E2E"/>
    <w:rsid w:val="00036776"/>
    <w:rsid w:val="0003693E"/>
    <w:rsid w:val="00037A70"/>
    <w:rsid w:val="00040F07"/>
    <w:rsid w:val="00040FA8"/>
    <w:rsid w:val="00040FAB"/>
    <w:rsid w:val="00040FF9"/>
    <w:rsid w:val="00041F01"/>
    <w:rsid w:val="0004217F"/>
    <w:rsid w:val="000439C6"/>
    <w:rsid w:val="00043B87"/>
    <w:rsid w:val="00043F94"/>
    <w:rsid w:val="0004458C"/>
    <w:rsid w:val="00046053"/>
    <w:rsid w:val="000460B0"/>
    <w:rsid w:val="00046385"/>
    <w:rsid w:val="00046863"/>
    <w:rsid w:val="000468BC"/>
    <w:rsid w:val="000470A7"/>
    <w:rsid w:val="0005170D"/>
    <w:rsid w:val="0005177C"/>
    <w:rsid w:val="00051E7A"/>
    <w:rsid w:val="00052178"/>
    <w:rsid w:val="000523A5"/>
    <w:rsid w:val="00052689"/>
    <w:rsid w:val="00052A50"/>
    <w:rsid w:val="00052E92"/>
    <w:rsid w:val="00052F8C"/>
    <w:rsid w:val="00053114"/>
    <w:rsid w:val="00054069"/>
    <w:rsid w:val="0005430A"/>
    <w:rsid w:val="00054E2A"/>
    <w:rsid w:val="0005503A"/>
    <w:rsid w:val="00055653"/>
    <w:rsid w:val="000558F0"/>
    <w:rsid w:val="000562FE"/>
    <w:rsid w:val="00057966"/>
    <w:rsid w:val="000603F4"/>
    <w:rsid w:val="00060FA3"/>
    <w:rsid w:val="0006186B"/>
    <w:rsid w:val="00061B23"/>
    <w:rsid w:val="000621C4"/>
    <w:rsid w:val="00062778"/>
    <w:rsid w:val="00063B39"/>
    <w:rsid w:val="000646B5"/>
    <w:rsid w:val="0006619F"/>
    <w:rsid w:val="00071441"/>
    <w:rsid w:val="00071F83"/>
    <w:rsid w:val="000722FD"/>
    <w:rsid w:val="00072348"/>
    <w:rsid w:val="00072540"/>
    <w:rsid w:val="000738C2"/>
    <w:rsid w:val="00073C43"/>
    <w:rsid w:val="00074CEE"/>
    <w:rsid w:val="00074FB2"/>
    <w:rsid w:val="000750E1"/>
    <w:rsid w:val="0007547F"/>
    <w:rsid w:val="00075E05"/>
    <w:rsid w:val="00076F5B"/>
    <w:rsid w:val="00077121"/>
    <w:rsid w:val="00077512"/>
    <w:rsid w:val="00080172"/>
    <w:rsid w:val="000801DC"/>
    <w:rsid w:val="00080800"/>
    <w:rsid w:val="00080BC7"/>
    <w:rsid w:val="000812EB"/>
    <w:rsid w:val="00081A65"/>
    <w:rsid w:val="00081BEF"/>
    <w:rsid w:val="000820BC"/>
    <w:rsid w:val="000823B6"/>
    <w:rsid w:val="00082CAD"/>
    <w:rsid w:val="00082F2F"/>
    <w:rsid w:val="00083268"/>
    <w:rsid w:val="00083F62"/>
    <w:rsid w:val="0008449E"/>
    <w:rsid w:val="000847A3"/>
    <w:rsid w:val="000855EF"/>
    <w:rsid w:val="00085A97"/>
    <w:rsid w:val="000865B8"/>
    <w:rsid w:val="0008716F"/>
    <w:rsid w:val="00090743"/>
    <w:rsid w:val="0009238B"/>
    <w:rsid w:val="000949FB"/>
    <w:rsid w:val="0009532D"/>
    <w:rsid w:val="000958A8"/>
    <w:rsid w:val="000961CE"/>
    <w:rsid w:val="000A08D9"/>
    <w:rsid w:val="000A0D9C"/>
    <w:rsid w:val="000A0F73"/>
    <w:rsid w:val="000A1459"/>
    <w:rsid w:val="000A16C8"/>
    <w:rsid w:val="000A1A14"/>
    <w:rsid w:val="000A203D"/>
    <w:rsid w:val="000A3AFE"/>
    <w:rsid w:val="000A4E71"/>
    <w:rsid w:val="000A691E"/>
    <w:rsid w:val="000A76CC"/>
    <w:rsid w:val="000A7877"/>
    <w:rsid w:val="000B0241"/>
    <w:rsid w:val="000B1017"/>
    <w:rsid w:val="000B14FA"/>
    <w:rsid w:val="000B1A5F"/>
    <w:rsid w:val="000B1B95"/>
    <w:rsid w:val="000B3D19"/>
    <w:rsid w:val="000B3DA2"/>
    <w:rsid w:val="000B55CE"/>
    <w:rsid w:val="000B5D5D"/>
    <w:rsid w:val="000B6080"/>
    <w:rsid w:val="000B61BA"/>
    <w:rsid w:val="000B647C"/>
    <w:rsid w:val="000B66BE"/>
    <w:rsid w:val="000B6ABB"/>
    <w:rsid w:val="000B703C"/>
    <w:rsid w:val="000B73FE"/>
    <w:rsid w:val="000B7D85"/>
    <w:rsid w:val="000C0597"/>
    <w:rsid w:val="000C09DF"/>
    <w:rsid w:val="000C178B"/>
    <w:rsid w:val="000C1803"/>
    <w:rsid w:val="000C1F30"/>
    <w:rsid w:val="000C2072"/>
    <w:rsid w:val="000C2A8B"/>
    <w:rsid w:val="000C3697"/>
    <w:rsid w:val="000C3D7D"/>
    <w:rsid w:val="000C4BE7"/>
    <w:rsid w:val="000C6851"/>
    <w:rsid w:val="000D0687"/>
    <w:rsid w:val="000D0EC1"/>
    <w:rsid w:val="000D136F"/>
    <w:rsid w:val="000D323F"/>
    <w:rsid w:val="000D3744"/>
    <w:rsid w:val="000D403B"/>
    <w:rsid w:val="000D4A30"/>
    <w:rsid w:val="000D5BEE"/>
    <w:rsid w:val="000D6936"/>
    <w:rsid w:val="000D7301"/>
    <w:rsid w:val="000D7436"/>
    <w:rsid w:val="000D767C"/>
    <w:rsid w:val="000E00A9"/>
    <w:rsid w:val="000E030A"/>
    <w:rsid w:val="000E0587"/>
    <w:rsid w:val="000E0B81"/>
    <w:rsid w:val="000E1241"/>
    <w:rsid w:val="000E1D87"/>
    <w:rsid w:val="000E1DE8"/>
    <w:rsid w:val="000E21BA"/>
    <w:rsid w:val="000E25E3"/>
    <w:rsid w:val="000E2DB4"/>
    <w:rsid w:val="000E2F30"/>
    <w:rsid w:val="000E2FD5"/>
    <w:rsid w:val="000E3899"/>
    <w:rsid w:val="000E3C8F"/>
    <w:rsid w:val="000E3D1D"/>
    <w:rsid w:val="000E46F6"/>
    <w:rsid w:val="000E4B8B"/>
    <w:rsid w:val="000E53C2"/>
    <w:rsid w:val="000E57A5"/>
    <w:rsid w:val="000E5DFC"/>
    <w:rsid w:val="000E5F9C"/>
    <w:rsid w:val="000E63B9"/>
    <w:rsid w:val="000E680D"/>
    <w:rsid w:val="000E6F9F"/>
    <w:rsid w:val="000E76F6"/>
    <w:rsid w:val="000F0246"/>
    <w:rsid w:val="000F1E9F"/>
    <w:rsid w:val="000F244D"/>
    <w:rsid w:val="000F245B"/>
    <w:rsid w:val="000F2F42"/>
    <w:rsid w:val="000F33C5"/>
    <w:rsid w:val="000F3482"/>
    <w:rsid w:val="000F3CA5"/>
    <w:rsid w:val="000F4C22"/>
    <w:rsid w:val="000F4C54"/>
    <w:rsid w:val="000F53BD"/>
    <w:rsid w:val="000F5D79"/>
    <w:rsid w:val="000F6DF9"/>
    <w:rsid w:val="000F71EA"/>
    <w:rsid w:val="000F75C9"/>
    <w:rsid w:val="000F7B35"/>
    <w:rsid w:val="001000BA"/>
    <w:rsid w:val="00100270"/>
    <w:rsid w:val="0010089A"/>
    <w:rsid w:val="00102064"/>
    <w:rsid w:val="00102292"/>
    <w:rsid w:val="001028E2"/>
    <w:rsid w:val="0010292B"/>
    <w:rsid w:val="00102B7A"/>
    <w:rsid w:val="00103C96"/>
    <w:rsid w:val="00103FC7"/>
    <w:rsid w:val="00105208"/>
    <w:rsid w:val="001052AF"/>
    <w:rsid w:val="00105449"/>
    <w:rsid w:val="001063B2"/>
    <w:rsid w:val="00106E21"/>
    <w:rsid w:val="001078D6"/>
    <w:rsid w:val="00107C51"/>
    <w:rsid w:val="00107E45"/>
    <w:rsid w:val="001100A3"/>
    <w:rsid w:val="001100FE"/>
    <w:rsid w:val="001102E1"/>
    <w:rsid w:val="0011199D"/>
    <w:rsid w:val="00111BE2"/>
    <w:rsid w:val="00111E03"/>
    <w:rsid w:val="00111E1A"/>
    <w:rsid w:val="001121D3"/>
    <w:rsid w:val="001134BA"/>
    <w:rsid w:val="001141BB"/>
    <w:rsid w:val="001141D2"/>
    <w:rsid w:val="00115A16"/>
    <w:rsid w:val="001177A3"/>
    <w:rsid w:val="001202D6"/>
    <w:rsid w:val="00121F06"/>
    <w:rsid w:val="00121FDB"/>
    <w:rsid w:val="00122FBA"/>
    <w:rsid w:val="0012332C"/>
    <w:rsid w:val="00123341"/>
    <w:rsid w:val="00123346"/>
    <w:rsid w:val="0012366E"/>
    <w:rsid w:val="001243AB"/>
    <w:rsid w:val="00125106"/>
    <w:rsid w:val="001251D6"/>
    <w:rsid w:val="00125FE9"/>
    <w:rsid w:val="00126DA6"/>
    <w:rsid w:val="00126E8F"/>
    <w:rsid w:val="001276CE"/>
    <w:rsid w:val="00127799"/>
    <w:rsid w:val="00127C08"/>
    <w:rsid w:val="001309C1"/>
    <w:rsid w:val="001319B8"/>
    <w:rsid w:val="00132830"/>
    <w:rsid w:val="001341F2"/>
    <w:rsid w:val="001346E0"/>
    <w:rsid w:val="00134877"/>
    <w:rsid w:val="00135A3A"/>
    <w:rsid w:val="00137493"/>
    <w:rsid w:val="001375C3"/>
    <w:rsid w:val="00137876"/>
    <w:rsid w:val="00137B61"/>
    <w:rsid w:val="0014055F"/>
    <w:rsid w:val="00140F5A"/>
    <w:rsid w:val="00141C80"/>
    <w:rsid w:val="00142CA3"/>
    <w:rsid w:val="00142D08"/>
    <w:rsid w:val="0014392A"/>
    <w:rsid w:val="00143D38"/>
    <w:rsid w:val="0014401F"/>
    <w:rsid w:val="0014404F"/>
    <w:rsid w:val="00144500"/>
    <w:rsid w:val="00145CA4"/>
    <w:rsid w:val="00145DBC"/>
    <w:rsid w:val="001476BF"/>
    <w:rsid w:val="00150EF1"/>
    <w:rsid w:val="00151A3A"/>
    <w:rsid w:val="00152472"/>
    <w:rsid w:val="00153591"/>
    <w:rsid w:val="00153841"/>
    <w:rsid w:val="00154B1A"/>
    <w:rsid w:val="00155839"/>
    <w:rsid w:val="00160642"/>
    <w:rsid w:val="0016166D"/>
    <w:rsid w:val="00161794"/>
    <w:rsid w:val="00161E40"/>
    <w:rsid w:val="001625BA"/>
    <w:rsid w:val="00165406"/>
    <w:rsid w:val="00165789"/>
    <w:rsid w:val="001659BF"/>
    <w:rsid w:val="00165D16"/>
    <w:rsid w:val="00167587"/>
    <w:rsid w:val="00167B5A"/>
    <w:rsid w:val="001707B0"/>
    <w:rsid w:val="001721A8"/>
    <w:rsid w:val="00172C6A"/>
    <w:rsid w:val="00173AED"/>
    <w:rsid w:val="00173B48"/>
    <w:rsid w:val="00173EE3"/>
    <w:rsid w:val="00174841"/>
    <w:rsid w:val="00174B1A"/>
    <w:rsid w:val="001755AB"/>
    <w:rsid w:val="00175F2F"/>
    <w:rsid w:val="00176278"/>
    <w:rsid w:val="00176E26"/>
    <w:rsid w:val="00177902"/>
    <w:rsid w:val="00177A60"/>
    <w:rsid w:val="00177BD6"/>
    <w:rsid w:val="00177C4A"/>
    <w:rsid w:val="001802EB"/>
    <w:rsid w:val="0018070D"/>
    <w:rsid w:val="00180D9A"/>
    <w:rsid w:val="001819E7"/>
    <w:rsid w:val="00181BBF"/>
    <w:rsid w:val="0018216F"/>
    <w:rsid w:val="00182DF3"/>
    <w:rsid w:val="0018502D"/>
    <w:rsid w:val="001852B3"/>
    <w:rsid w:val="00185FBF"/>
    <w:rsid w:val="00186072"/>
    <w:rsid w:val="00186AD4"/>
    <w:rsid w:val="001876F7"/>
    <w:rsid w:val="00190CD2"/>
    <w:rsid w:val="00191767"/>
    <w:rsid w:val="00191A38"/>
    <w:rsid w:val="0019219E"/>
    <w:rsid w:val="0019267F"/>
    <w:rsid w:val="00192B15"/>
    <w:rsid w:val="00192B71"/>
    <w:rsid w:val="00193614"/>
    <w:rsid w:val="001937BB"/>
    <w:rsid w:val="00193B10"/>
    <w:rsid w:val="00194112"/>
    <w:rsid w:val="001941CD"/>
    <w:rsid w:val="001946A3"/>
    <w:rsid w:val="00194818"/>
    <w:rsid w:val="00194973"/>
    <w:rsid w:val="001952D1"/>
    <w:rsid w:val="00196693"/>
    <w:rsid w:val="00196703"/>
    <w:rsid w:val="001975B0"/>
    <w:rsid w:val="001975DE"/>
    <w:rsid w:val="0019767E"/>
    <w:rsid w:val="00197F57"/>
    <w:rsid w:val="001A0101"/>
    <w:rsid w:val="001A0290"/>
    <w:rsid w:val="001A0CCF"/>
    <w:rsid w:val="001A2401"/>
    <w:rsid w:val="001A2561"/>
    <w:rsid w:val="001A34F7"/>
    <w:rsid w:val="001A41C4"/>
    <w:rsid w:val="001A4FC5"/>
    <w:rsid w:val="001A502C"/>
    <w:rsid w:val="001A66BB"/>
    <w:rsid w:val="001A6946"/>
    <w:rsid w:val="001A6A09"/>
    <w:rsid w:val="001A6EF3"/>
    <w:rsid w:val="001A70AC"/>
    <w:rsid w:val="001A784B"/>
    <w:rsid w:val="001A7AF8"/>
    <w:rsid w:val="001B0814"/>
    <w:rsid w:val="001B0B21"/>
    <w:rsid w:val="001B259B"/>
    <w:rsid w:val="001B364C"/>
    <w:rsid w:val="001B3FC7"/>
    <w:rsid w:val="001B42F1"/>
    <w:rsid w:val="001B4B34"/>
    <w:rsid w:val="001B4D94"/>
    <w:rsid w:val="001B4DD5"/>
    <w:rsid w:val="001B4E45"/>
    <w:rsid w:val="001B55F3"/>
    <w:rsid w:val="001B573B"/>
    <w:rsid w:val="001B57E0"/>
    <w:rsid w:val="001B6078"/>
    <w:rsid w:val="001B7830"/>
    <w:rsid w:val="001B7FFC"/>
    <w:rsid w:val="001C0C7A"/>
    <w:rsid w:val="001C13D0"/>
    <w:rsid w:val="001C1704"/>
    <w:rsid w:val="001C1A6F"/>
    <w:rsid w:val="001C1B08"/>
    <w:rsid w:val="001C20B3"/>
    <w:rsid w:val="001C23BB"/>
    <w:rsid w:val="001C2D1C"/>
    <w:rsid w:val="001C368D"/>
    <w:rsid w:val="001C50AC"/>
    <w:rsid w:val="001C54EC"/>
    <w:rsid w:val="001C649E"/>
    <w:rsid w:val="001C680E"/>
    <w:rsid w:val="001C6CEE"/>
    <w:rsid w:val="001C7349"/>
    <w:rsid w:val="001C7DD3"/>
    <w:rsid w:val="001D0278"/>
    <w:rsid w:val="001D07D3"/>
    <w:rsid w:val="001D0855"/>
    <w:rsid w:val="001D0D02"/>
    <w:rsid w:val="001D1870"/>
    <w:rsid w:val="001D2232"/>
    <w:rsid w:val="001D28B3"/>
    <w:rsid w:val="001D37CB"/>
    <w:rsid w:val="001D38BD"/>
    <w:rsid w:val="001D3D00"/>
    <w:rsid w:val="001D4061"/>
    <w:rsid w:val="001D4F08"/>
    <w:rsid w:val="001D50E7"/>
    <w:rsid w:val="001D53C7"/>
    <w:rsid w:val="001D68CB"/>
    <w:rsid w:val="001D68F5"/>
    <w:rsid w:val="001D7476"/>
    <w:rsid w:val="001D7554"/>
    <w:rsid w:val="001E00CB"/>
    <w:rsid w:val="001E0F8C"/>
    <w:rsid w:val="001E19C1"/>
    <w:rsid w:val="001E2B61"/>
    <w:rsid w:val="001E3BA8"/>
    <w:rsid w:val="001E4F4D"/>
    <w:rsid w:val="001E5873"/>
    <w:rsid w:val="001E5C4B"/>
    <w:rsid w:val="001E5C62"/>
    <w:rsid w:val="001E7117"/>
    <w:rsid w:val="001E7F6A"/>
    <w:rsid w:val="001F0BCF"/>
    <w:rsid w:val="001F0D3F"/>
    <w:rsid w:val="001F0DD5"/>
    <w:rsid w:val="001F1455"/>
    <w:rsid w:val="001F20A3"/>
    <w:rsid w:val="001F22AB"/>
    <w:rsid w:val="001F2C8F"/>
    <w:rsid w:val="001F305A"/>
    <w:rsid w:val="001F5562"/>
    <w:rsid w:val="001F6849"/>
    <w:rsid w:val="001F7726"/>
    <w:rsid w:val="001F7D8F"/>
    <w:rsid w:val="002002E8"/>
    <w:rsid w:val="002004AB"/>
    <w:rsid w:val="0020083C"/>
    <w:rsid w:val="002008B7"/>
    <w:rsid w:val="00201373"/>
    <w:rsid w:val="0020162A"/>
    <w:rsid w:val="002024B9"/>
    <w:rsid w:val="00202C64"/>
    <w:rsid w:val="00202F4E"/>
    <w:rsid w:val="00202F81"/>
    <w:rsid w:val="00203611"/>
    <w:rsid w:val="00203FA6"/>
    <w:rsid w:val="002045FA"/>
    <w:rsid w:val="00204767"/>
    <w:rsid w:val="002049D1"/>
    <w:rsid w:val="002053E5"/>
    <w:rsid w:val="00205BB0"/>
    <w:rsid w:val="00205F99"/>
    <w:rsid w:val="00206193"/>
    <w:rsid w:val="00206390"/>
    <w:rsid w:val="00206998"/>
    <w:rsid w:val="00206A72"/>
    <w:rsid w:val="00206C34"/>
    <w:rsid w:val="00206C53"/>
    <w:rsid w:val="00206F64"/>
    <w:rsid w:val="002108F2"/>
    <w:rsid w:val="00211E5E"/>
    <w:rsid w:val="00212457"/>
    <w:rsid w:val="002128A9"/>
    <w:rsid w:val="00213D9F"/>
    <w:rsid w:val="00213F3C"/>
    <w:rsid w:val="00214106"/>
    <w:rsid w:val="0021568E"/>
    <w:rsid w:val="00215816"/>
    <w:rsid w:val="002165DC"/>
    <w:rsid w:val="00216E1E"/>
    <w:rsid w:val="00217534"/>
    <w:rsid w:val="00217CBB"/>
    <w:rsid w:val="00217FA0"/>
    <w:rsid w:val="00221235"/>
    <w:rsid w:val="00221DF7"/>
    <w:rsid w:val="002233AC"/>
    <w:rsid w:val="0022369A"/>
    <w:rsid w:val="00223D4D"/>
    <w:rsid w:val="00224D8F"/>
    <w:rsid w:val="00224EDF"/>
    <w:rsid w:val="00224EE3"/>
    <w:rsid w:val="002255E6"/>
    <w:rsid w:val="00225964"/>
    <w:rsid w:val="00226D83"/>
    <w:rsid w:val="0022755E"/>
    <w:rsid w:val="00227A2E"/>
    <w:rsid w:val="0023051B"/>
    <w:rsid w:val="00231D31"/>
    <w:rsid w:val="002328BA"/>
    <w:rsid w:val="00232BC9"/>
    <w:rsid w:val="0023478C"/>
    <w:rsid w:val="00234E37"/>
    <w:rsid w:val="0023580C"/>
    <w:rsid w:val="00235EE8"/>
    <w:rsid w:val="00236486"/>
    <w:rsid w:val="0023672A"/>
    <w:rsid w:val="002369DF"/>
    <w:rsid w:val="00237042"/>
    <w:rsid w:val="00237838"/>
    <w:rsid w:val="00237E18"/>
    <w:rsid w:val="00237F44"/>
    <w:rsid w:val="00237FD3"/>
    <w:rsid w:val="00240083"/>
    <w:rsid w:val="002404D6"/>
    <w:rsid w:val="00240A3D"/>
    <w:rsid w:val="002413F8"/>
    <w:rsid w:val="002415B0"/>
    <w:rsid w:val="0024161A"/>
    <w:rsid w:val="002419CC"/>
    <w:rsid w:val="00241E3F"/>
    <w:rsid w:val="00241EAA"/>
    <w:rsid w:val="00242475"/>
    <w:rsid w:val="00243104"/>
    <w:rsid w:val="00243E94"/>
    <w:rsid w:val="00245F39"/>
    <w:rsid w:val="00246197"/>
    <w:rsid w:val="00246CF8"/>
    <w:rsid w:val="002476E8"/>
    <w:rsid w:val="00247F6B"/>
    <w:rsid w:val="00250A0B"/>
    <w:rsid w:val="00250EEF"/>
    <w:rsid w:val="00251923"/>
    <w:rsid w:val="00251B96"/>
    <w:rsid w:val="00252747"/>
    <w:rsid w:val="002527AB"/>
    <w:rsid w:val="00253096"/>
    <w:rsid w:val="00253E9C"/>
    <w:rsid w:val="0025440D"/>
    <w:rsid w:val="002548CE"/>
    <w:rsid w:val="00254F8B"/>
    <w:rsid w:val="002551B5"/>
    <w:rsid w:val="002555DB"/>
    <w:rsid w:val="00255943"/>
    <w:rsid w:val="00256200"/>
    <w:rsid w:val="00256784"/>
    <w:rsid w:val="002571C3"/>
    <w:rsid w:val="00257909"/>
    <w:rsid w:val="00257949"/>
    <w:rsid w:val="00257D56"/>
    <w:rsid w:val="0026039C"/>
    <w:rsid w:val="00260F6F"/>
    <w:rsid w:val="002614A6"/>
    <w:rsid w:val="0026166C"/>
    <w:rsid w:val="00262108"/>
    <w:rsid w:val="00262B7C"/>
    <w:rsid w:val="00262EC3"/>
    <w:rsid w:val="0026358F"/>
    <w:rsid w:val="00263A7E"/>
    <w:rsid w:val="002652CE"/>
    <w:rsid w:val="002654D7"/>
    <w:rsid w:val="002656D4"/>
    <w:rsid w:val="00265A45"/>
    <w:rsid w:val="0026658B"/>
    <w:rsid w:val="00267218"/>
    <w:rsid w:val="00267C14"/>
    <w:rsid w:val="00267EE8"/>
    <w:rsid w:val="00270C68"/>
    <w:rsid w:val="00271086"/>
    <w:rsid w:val="002718CC"/>
    <w:rsid w:val="002754D1"/>
    <w:rsid w:val="002757F2"/>
    <w:rsid w:val="002762CC"/>
    <w:rsid w:val="0027655C"/>
    <w:rsid w:val="002766B8"/>
    <w:rsid w:val="00276A5C"/>
    <w:rsid w:val="00276AA1"/>
    <w:rsid w:val="00276F41"/>
    <w:rsid w:val="00277826"/>
    <w:rsid w:val="00280E29"/>
    <w:rsid w:val="0028129D"/>
    <w:rsid w:val="0028166F"/>
    <w:rsid w:val="002817A3"/>
    <w:rsid w:val="00281855"/>
    <w:rsid w:val="00282059"/>
    <w:rsid w:val="00282114"/>
    <w:rsid w:val="00282527"/>
    <w:rsid w:val="00283202"/>
    <w:rsid w:val="002842C5"/>
    <w:rsid w:val="002845CB"/>
    <w:rsid w:val="00286A73"/>
    <w:rsid w:val="00286F4A"/>
    <w:rsid w:val="00287C63"/>
    <w:rsid w:val="00290E1A"/>
    <w:rsid w:val="00290FBC"/>
    <w:rsid w:val="00291326"/>
    <w:rsid w:val="00291F91"/>
    <w:rsid w:val="0029324C"/>
    <w:rsid w:val="00293965"/>
    <w:rsid w:val="00293F00"/>
    <w:rsid w:val="0029427A"/>
    <w:rsid w:val="002942F8"/>
    <w:rsid w:val="00296350"/>
    <w:rsid w:val="00296C77"/>
    <w:rsid w:val="00296E59"/>
    <w:rsid w:val="0029775B"/>
    <w:rsid w:val="00297C5F"/>
    <w:rsid w:val="002A0B4D"/>
    <w:rsid w:val="002A172F"/>
    <w:rsid w:val="002A4B18"/>
    <w:rsid w:val="002A593C"/>
    <w:rsid w:val="002A5D97"/>
    <w:rsid w:val="002A666D"/>
    <w:rsid w:val="002A66F8"/>
    <w:rsid w:val="002A6ADB"/>
    <w:rsid w:val="002A6B50"/>
    <w:rsid w:val="002A7CDA"/>
    <w:rsid w:val="002B0C2F"/>
    <w:rsid w:val="002B2142"/>
    <w:rsid w:val="002B2B3D"/>
    <w:rsid w:val="002B2F94"/>
    <w:rsid w:val="002B3EE7"/>
    <w:rsid w:val="002B4794"/>
    <w:rsid w:val="002B4937"/>
    <w:rsid w:val="002B5C43"/>
    <w:rsid w:val="002B5E87"/>
    <w:rsid w:val="002B6280"/>
    <w:rsid w:val="002B781B"/>
    <w:rsid w:val="002B79C0"/>
    <w:rsid w:val="002C0168"/>
    <w:rsid w:val="002C03EC"/>
    <w:rsid w:val="002C061B"/>
    <w:rsid w:val="002C09BE"/>
    <w:rsid w:val="002C115C"/>
    <w:rsid w:val="002C1FE1"/>
    <w:rsid w:val="002C203E"/>
    <w:rsid w:val="002C2AA7"/>
    <w:rsid w:val="002C3253"/>
    <w:rsid w:val="002C3848"/>
    <w:rsid w:val="002C3EA4"/>
    <w:rsid w:val="002C6029"/>
    <w:rsid w:val="002C611D"/>
    <w:rsid w:val="002C70E4"/>
    <w:rsid w:val="002C73B4"/>
    <w:rsid w:val="002C7D72"/>
    <w:rsid w:val="002D04E3"/>
    <w:rsid w:val="002D1412"/>
    <w:rsid w:val="002D2EA5"/>
    <w:rsid w:val="002D3544"/>
    <w:rsid w:val="002D405D"/>
    <w:rsid w:val="002D4435"/>
    <w:rsid w:val="002D4936"/>
    <w:rsid w:val="002D5334"/>
    <w:rsid w:val="002D5A4F"/>
    <w:rsid w:val="002D6389"/>
    <w:rsid w:val="002D670D"/>
    <w:rsid w:val="002D67F7"/>
    <w:rsid w:val="002D7355"/>
    <w:rsid w:val="002D73A9"/>
    <w:rsid w:val="002D7F8A"/>
    <w:rsid w:val="002D7FEB"/>
    <w:rsid w:val="002E1240"/>
    <w:rsid w:val="002E252E"/>
    <w:rsid w:val="002E2860"/>
    <w:rsid w:val="002E3470"/>
    <w:rsid w:val="002E499C"/>
    <w:rsid w:val="002E4F27"/>
    <w:rsid w:val="002E50A1"/>
    <w:rsid w:val="002E542F"/>
    <w:rsid w:val="002E5A39"/>
    <w:rsid w:val="002E5F3C"/>
    <w:rsid w:val="002E6C0E"/>
    <w:rsid w:val="002F04C8"/>
    <w:rsid w:val="002F057F"/>
    <w:rsid w:val="002F1865"/>
    <w:rsid w:val="002F298D"/>
    <w:rsid w:val="002F3930"/>
    <w:rsid w:val="002F3AE8"/>
    <w:rsid w:val="002F3BE7"/>
    <w:rsid w:val="002F4093"/>
    <w:rsid w:val="002F425D"/>
    <w:rsid w:val="002F4CBD"/>
    <w:rsid w:val="002F58E6"/>
    <w:rsid w:val="002F5A56"/>
    <w:rsid w:val="002F6586"/>
    <w:rsid w:val="002F7A88"/>
    <w:rsid w:val="002F7CA3"/>
    <w:rsid w:val="002F7FA0"/>
    <w:rsid w:val="003002AB"/>
    <w:rsid w:val="00300875"/>
    <w:rsid w:val="003009DB"/>
    <w:rsid w:val="00300A59"/>
    <w:rsid w:val="00300DD2"/>
    <w:rsid w:val="00301FA1"/>
    <w:rsid w:val="003021CD"/>
    <w:rsid w:val="00302722"/>
    <w:rsid w:val="00303239"/>
    <w:rsid w:val="00303310"/>
    <w:rsid w:val="00304DEA"/>
    <w:rsid w:val="00305BA1"/>
    <w:rsid w:val="003061F0"/>
    <w:rsid w:val="00307578"/>
    <w:rsid w:val="00310250"/>
    <w:rsid w:val="0031098F"/>
    <w:rsid w:val="003110CA"/>
    <w:rsid w:val="00311128"/>
    <w:rsid w:val="00311A8F"/>
    <w:rsid w:val="00311CD1"/>
    <w:rsid w:val="00311D3F"/>
    <w:rsid w:val="00312229"/>
    <w:rsid w:val="003126C9"/>
    <w:rsid w:val="00312868"/>
    <w:rsid w:val="00312F48"/>
    <w:rsid w:val="003142CC"/>
    <w:rsid w:val="003146B1"/>
    <w:rsid w:val="00314775"/>
    <w:rsid w:val="00314A13"/>
    <w:rsid w:val="00315109"/>
    <w:rsid w:val="00315D86"/>
    <w:rsid w:val="00316178"/>
    <w:rsid w:val="00316FD9"/>
    <w:rsid w:val="0031754D"/>
    <w:rsid w:val="00317FFD"/>
    <w:rsid w:val="00320A6F"/>
    <w:rsid w:val="00320DB8"/>
    <w:rsid w:val="0032116A"/>
    <w:rsid w:val="0032193B"/>
    <w:rsid w:val="00321DE4"/>
    <w:rsid w:val="00322263"/>
    <w:rsid w:val="0032270F"/>
    <w:rsid w:val="00323AF2"/>
    <w:rsid w:val="00323BDB"/>
    <w:rsid w:val="00323D18"/>
    <w:rsid w:val="0032481E"/>
    <w:rsid w:val="0032499F"/>
    <w:rsid w:val="0032554E"/>
    <w:rsid w:val="00325D12"/>
    <w:rsid w:val="00325F0E"/>
    <w:rsid w:val="00325FFF"/>
    <w:rsid w:val="003265DF"/>
    <w:rsid w:val="00326B5C"/>
    <w:rsid w:val="00326C64"/>
    <w:rsid w:val="00327504"/>
    <w:rsid w:val="00327D2E"/>
    <w:rsid w:val="00331DCE"/>
    <w:rsid w:val="00332AA0"/>
    <w:rsid w:val="0033353E"/>
    <w:rsid w:val="00334410"/>
    <w:rsid w:val="00334C15"/>
    <w:rsid w:val="00334EE6"/>
    <w:rsid w:val="003351FD"/>
    <w:rsid w:val="00335BF2"/>
    <w:rsid w:val="00335E24"/>
    <w:rsid w:val="00335F34"/>
    <w:rsid w:val="00336118"/>
    <w:rsid w:val="00337667"/>
    <w:rsid w:val="003400F1"/>
    <w:rsid w:val="00340495"/>
    <w:rsid w:val="0034175D"/>
    <w:rsid w:val="00341D2E"/>
    <w:rsid w:val="00342257"/>
    <w:rsid w:val="00342747"/>
    <w:rsid w:val="00342B07"/>
    <w:rsid w:val="00342C65"/>
    <w:rsid w:val="003436EC"/>
    <w:rsid w:val="003437AF"/>
    <w:rsid w:val="00343C20"/>
    <w:rsid w:val="00343E22"/>
    <w:rsid w:val="00344246"/>
    <w:rsid w:val="00344D81"/>
    <w:rsid w:val="00345982"/>
    <w:rsid w:val="003460A8"/>
    <w:rsid w:val="00346193"/>
    <w:rsid w:val="0035007F"/>
    <w:rsid w:val="003512AA"/>
    <w:rsid w:val="00351E30"/>
    <w:rsid w:val="00352656"/>
    <w:rsid w:val="00353294"/>
    <w:rsid w:val="0035387C"/>
    <w:rsid w:val="00353B15"/>
    <w:rsid w:val="00353C5F"/>
    <w:rsid w:val="00353F72"/>
    <w:rsid w:val="00354009"/>
    <w:rsid w:val="00354F46"/>
    <w:rsid w:val="00354F63"/>
    <w:rsid w:val="003557F0"/>
    <w:rsid w:val="00356E8E"/>
    <w:rsid w:val="00357030"/>
    <w:rsid w:val="0035771D"/>
    <w:rsid w:val="0036038A"/>
    <w:rsid w:val="00360AD3"/>
    <w:rsid w:val="00360AF5"/>
    <w:rsid w:val="003611BD"/>
    <w:rsid w:val="00362BFB"/>
    <w:rsid w:val="00362C8A"/>
    <w:rsid w:val="003635FB"/>
    <w:rsid w:val="003636E1"/>
    <w:rsid w:val="00363D7A"/>
    <w:rsid w:val="003643F2"/>
    <w:rsid w:val="003648BE"/>
    <w:rsid w:val="00364AD8"/>
    <w:rsid w:val="00364BC5"/>
    <w:rsid w:val="00364E73"/>
    <w:rsid w:val="00365067"/>
    <w:rsid w:val="0036660F"/>
    <w:rsid w:val="003666A7"/>
    <w:rsid w:val="00366CD9"/>
    <w:rsid w:val="00366F18"/>
    <w:rsid w:val="00370404"/>
    <w:rsid w:val="00371C5C"/>
    <w:rsid w:val="003728D2"/>
    <w:rsid w:val="00372B39"/>
    <w:rsid w:val="00372EA8"/>
    <w:rsid w:val="0037440B"/>
    <w:rsid w:val="00374A59"/>
    <w:rsid w:val="00376ACF"/>
    <w:rsid w:val="00376F12"/>
    <w:rsid w:val="003773C6"/>
    <w:rsid w:val="00377D85"/>
    <w:rsid w:val="00377EFF"/>
    <w:rsid w:val="00377F96"/>
    <w:rsid w:val="00380A64"/>
    <w:rsid w:val="00381CBE"/>
    <w:rsid w:val="00382545"/>
    <w:rsid w:val="00382560"/>
    <w:rsid w:val="00382976"/>
    <w:rsid w:val="003837C6"/>
    <w:rsid w:val="003844EB"/>
    <w:rsid w:val="00384ABC"/>
    <w:rsid w:val="00386079"/>
    <w:rsid w:val="00386153"/>
    <w:rsid w:val="00386AC7"/>
    <w:rsid w:val="00386DB5"/>
    <w:rsid w:val="00390435"/>
    <w:rsid w:val="00390B12"/>
    <w:rsid w:val="003922D7"/>
    <w:rsid w:val="0039259F"/>
    <w:rsid w:val="00392C29"/>
    <w:rsid w:val="00393F6D"/>
    <w:rsid w:val="00394132"/>
    <w:rsid w:val="003952E0"/>
    <w:rsid w:val="003953B2"/>
    <w:rsid w:val="00395956"/>
    <w:rsid w:val="0039619C"/>
    <w:rsid w:val="00396C80"/>
    <w:rsid w:val="00396D8A"/>
    <w:rsid w:val="00397AC6"/>
    <w:rsid w:val="003A0BA8"/>
    <w:rsid w:val="003A0DDB"/>
    <w:rsid w:val="003A0EA7"/>
    <w:rsid w:val="003A18C4"/>
    <w:rsid w:val="003A194A"/>
    <w:rsid w:val="003A1B9B"/>
    <w:rsid w:val="003A1D6C"/>
    <w:rsid w:val="003A1D88"/>
    <w:rsid w:val="003A4332"/>
    <w:rsid w:val="003A48EF"/>
    <w:rsid w:val="003A4D6C"/>
    <w:rsid w:val="003A5BDB"/>
    <w:rsid w:val="003A5C61"/>
    <w:rsid w:val="003A5D0E"/>
    <w:rsid w:val="003A6E81"/>
    <w:rsid w:val="003A7F53"/>
    <w:rsid w:val="003B0119"/>
    <w:rsid w:val="003B02C1"/>
    <w:rsid w:val="003B04A0"/>
    <w:rsid w:val="003B1824"/>
    <w:rsid w:val="003B1D9A"/>
    <w:rsid w:val="003B21DF"/>
    <w:rsid w:val="003B255A"/>
    <w:rsid w:val="003B280C"/>
    <w:rsid w:val="003B32C1"/>
    <w:rsid w:val="003B3A1C"/>
    <w:rsid w:val="003B3F22"/>
    <w:rsid w:val="003B4CEA"/>
    <w:rsid w:val="003B5118"/>
    <w:rsid w:val="003B54F9"/>
    <w:rsid w:val="003B7745"/>
    <w:rsid w:val="003C1620"/>
    <w:rsid w:val="003C19AD"/>
    <w:rsid w:val="003C24A0"/>
    <w:rsid w:val="003C3544"/>
    <w:rsid w:val="003C3934"/>
    <w:rsid w:val="003C4980"/>
    <w:rsid w:val="003C4BDA"/>
    <w:rsid w:val="003C505D"/>
    <w:rsid w:val="003C7951"/>
    <w:rsid w:val="003C7A39"/>
    <w:rsid w:val="003D01F7"/>
    <w:rsid w:val="003D0813"/>
    <w:rsid w:val="003D0989"/>
    <w:rsid w:val="003D1591"/>
    <w:rsid w:val="003D1A75"/>
    <w:rsid w:val="003D1C4B"/>
    <w:rsid w:val="003D2C01"/>
    <w:rsid w:val="003D34B4"/>
    <w:rsid w:val="003D48B8"/>
    <w:rsid w:val="003D4CAF"/>
    <w:rsid w:val="003D53F7"/>
    <w:rsid w:val="003D6085"/>
    <w:rsid w:val="003D61E1"/>
    <w:rsid w:val="003D6952"/>
    <w:rsid w:val="003D6F39"/>
    <w:rsid w:val="003D7F70"/>
    <w:rsid w:val="003D7F76"/>
    <w:rsid w:val="003E04FB"/>
    <w:rsid w:val="003E2BB4"/>
    <w:rsid w:val="003E337E"/>
    <w:rsid w:val="003E3CD5"/>
    <w:rsid w:val="003E3DDB"/>
    <w:rsid w:val="003E418C"/>
    <w:rsid w:val="003E45F7"/>
    <w:rsid w:val="003E4D55"/>
    <w:rsid w:val="003E4E87"/>
    <w:rsid w:val="003E6670"/>
    <w:rsid w:val="003E6786"/>
    <w:rsid w:val="003F0AB8"/>
    <w:rsid w:val="003F0B8C"/>
    <w:rsid w:val="003F1077"/>
    <w:rsid w:val="003F1841"/>
    <w:rsid w:val="003F238A"/>
    <w:rsid w:val="003F28A1"/>
    <w:rsid w:val="003F2922"/>
    <w:rsid w:val="003F29F9"/>
    <w:rsid w:val="003F2F03"/>
    <w:rsid w:val="003F32DC"/>
    <w:rsid w:val="003F47C4"/>
    <w:rsid w:val="003F4AF0"/>
    <w:rsid w:val="003F5B02"/>
    <w:rsid w:val="003F6D40"/>
    <w:rsid w:val="003F7EFF"/>
    <w:rsid w:val="00400092"/>
    <w:rsid w:val="00400BA7"/>
    <w:rsid w:val="00400C28"/>
    <w:rsid w:val="00400E37"/>
    <w:rsid w:val="00401020"/>
    <w:rsid w:val="004014B3"/>
    <w:rsid w:val="0040294D"/>
    <w:rsid w:val="00404745"/>
    <w:rsid w:val="00404AA2"/>
    <w:rsid w:val="004056E4"/>
    <w:rsid w:val="00405A04"/>
    <w:rsid w:val="00406A8E"/>
    <w:rsid w:val="00406E9F"/>
    <w:rsid w:val="00407551"/>
    <w:rsid w:val="00407CE7"/>
    <w:rsid w:val="0041006E"/>
    <w:rsid w:val="004106D5"/>
    <w:rsid w:val="004107AD"/>
    <w:rsid w:val="00410E53"/>
    <w:rsid w:val="00412B84"/>
    <w:rsid w:val="0041351E"/>
    <w:rsid w:val="00413905"/>
    <w:rsid w:val="00413B5B"/>
    <w:rsid w:val="00413C97"/>
    <w:rsid w:val="00413CFF"/>
    <w:rsid w:val="00413E16"/>
    <w:rsid w:val="00414A6E"/>
    <w:rsid w:val="00414B8B"/>
    <w:rsid w:val="00414E1F"/>
    <w:rsid w:val="004152DE"/>
    <w:rsid w:val="0041591D"/>
    <w:rsid w:val="00415D87"/>
    <w:rsid w:val="0041643B"/>
    <w:rsid w:val="004174D2"/>
    <w:rsid w:val="00417839"/>
    <w:rsid w:val="0042061A"/>
    <w:rsid w:val="00420737"/>
    <w:rsid w:val="0042073D"/>
    <w:rsid w:val="00420B92"/>
    <w:rsid w:val="00421AD6"/>
    <w:rsid w:val="004225F5"/>
    <w:rsid w:val="00423918"/>
    <w:rsid w:val="00424A74"/>
    <w:rsid w:val="00425088"/>
    <w:rsid w:val="0042562D"/>
    <w:rsid w:val="00426871"/>
    <w:rsid w:val="00426882"/>
    <w:rsid w:val="00426C6A"/>
    <w:rsid w:val="00426CD6"/>
    <w:rsid w:val="00426DB9"/>
    <w:rsid w:val="0042720A"/>
    <w:rsid w:val="004278FB"/>
    <w:rsid w:val="00427DE2"/>
    <w:rsid w:val="004301E4"/>
    <w:rsid w:val="004309EE"/>
    <w:rsid w:val="004314A9"/>
    <w:rsid w:val="0043222E"/>
    <w:rsid w:val="00432DBC"/>
    <w:rsid w:val="004343BF"/>
    <w:rsid w:val="00435378"/>
    <w:rsid w:val="00435E29"/>
    <w:rsid w:val="004369F3"/>
    <w:rsid w:val="0044013E"/>
    <w:rsid w:val="00441248"/>
    <w:rsid w:val="00441CF7"/>
    <w:rsid w:val="00443388"/>
    <w:rsid w:val="00443ABB"/>
    <w:rsid w:val="00443C99"/>
    <w:rsid w:val="004441BE"/>
    <w:rsid w:val="004448A7"/>
    <w:rsid w:val="00444A73"/>
    <w:rsid w:val="00444F18"/>
    <w:rsid w:val="00445468"/>
    <w:rsid w:val="00445AD1"/>
    <w:rsid w:val="0044654D"/>
    <w:rsid w:val="00447542"/>
    <w:rsid w:val="004476CC"/>
    <w:rsid w:val="00447CB5"/>
    <w:rsid w:val="00447EB1"/>
    <w:rsid w:val="00450233"/>
    <w:rsid w:val="00450644"/>
    <w:rsid w:val="004512C3"/>
    <w:rsid w:val="00451344"/>
    <w:rsid w:val="00452453"/>
    <w:rsid w:val="004536D2"/>
    <w:rsid w:val="004543B6"/>
    <w:rsid w:val="00454512"/>
    <w:rsid w:val="00455332"/>
    <w:rsid w:val="004553DD"/>
    <w:rsid w:val="00455703"/>
    <w:rsid w:val="0045592A"/>
    <w:rsid w:val="00455983"/>
    <w:rsid w:val="00455C26"/>
    <w:rsid w:val="00456C9B"/>
    <w:rsid w:val="0045736C"/>
    <w:rsid w:val="00457722"/>
    <w:rsid w:val="0045773E"/>
    <w:rsid w:val="0045798D"/>
    <w:rsid w:val="004579F1"/>
    <w:rsid w:val="00457EA9"/>
    <w:rsid w:val="00460219"/>
    <w:rsid w:val="00461278"/>
    <w:rsid w:val="0046144A"/>
    <w:rsid w:val="00462B6F"/>
    <w:rsid w:val="00462C08"/>
    <w:rsid w:val="004639D8"/>
    <w:rsid w:val="00464101"/>
    <w:rsid w:val="00464B3C"/>
    <w:rsid w:val="00464C35"/>
    <w:rsid w:val="00465F06"/>
    <w:rsid w:val="00466978"/>
    <w:rsid w:val="00466AC8"/>
    <w:rsid w:val="00466BB8"/>
    <w:rsid w:val="00467A7E"/>
    <w:rsid w:val="00467B75"/>
    <w:rsid w:val="00470063"/>
    <w:rsid w:val="00470CBF"/>
    <w:rsid w:val="004716DA"/>
    <w:rsid w:val="00471E68"/>
    <w:rsid w:val="00473B25"/>
    <w:rsid w:val="00473E08"/>
    <w:rsid w:val="0047498E"/>
    <w:rsid w:val="00474B48"/>
    <w:rsid w:val="00474F79"/>
    <w:rsid w:val="0047527C"/>
    <w:rsid w:val="00475E73"/>
    <w:rsid w:val="0047600E"/>
    <w:rsid w:val="00476706"/>
    <w:rsid w:val="004774DB"/>
    <w:rsid w:val="0048045A"/>
    <w:rsid w:val="00480808"/>
    <w:rsid w:val="00480AE4"/>
    <w:rsid w:val="00480D7E"/>
    <w:rsid w:val="00481485"/>
    <w:rsid w:val="0048242B"/>
    <w:rsid w:val="00482483"/>
    <w:rsid w:val="004828BB"/>
    <w:rsid w:val="00482E9F"/>
    <w:rsid w:val="00482EC4"/>
    <w:rsid w:val="00484540"/>
    <w:rsid w:val="00484DF7"/>
    <w:rsid w:val="00484F12"/>
    <w:rsid w:val="00485474"/>
    <w:rsid w:val="004855BB"/>
    <w:rsid w:val="00485D16"/>
    <w:rsid w:val="00487D00"/>
    <w:rsid w:val="004914F6"/>
    <w:rsid w:val="00491FAF"/>
    <w:rsid w:val="00492F4E"/>
    <w:rsid w:val="00493A73"/>
    <w:rsid w:val="00493B41"/>
    <w:rsid w:val="00496754"/>
    <w:rsid w:val="0049679B"/>
    <w:rsid w:val="004969B7"/>
    <w:rsid w:val="00497CF3"/>
    <w:rsid w:val="00497F7B"/>
    <w:rsid w:val="00497FA3"/>
    <w:rsid w:val="004A0366"/>
    <w:rsid w:val="004A111E"/>
    <w:rsid w:val="004A117B"/>
    <w:rsid w:val="004A11B2"/>
    <w:rsid w:val="004A14BA"/>
    <w:rsid w:val="004A3328"/>
    <w:rsid w:val="004A4540"/>
    <w:rsid w:val="004A4673"/>
    <w:rsid w:val="004A4A8A"/>
    <w:rsid w:val="004A5342"/>
    <w:rsid w:val="004A547C"/>
    <w:rsid w:val="004A5C2D"/>
    <w:rsid w:val="004A6BEA"/>
    <w:rsid w:val="004A6E47"/>
    <w:rsid w:val="004A7103"/>
    <w:rsid w:val="004A755E"/>
    <w:rsid w:val="004A757F"/>
    <w:rsid w:val="004A7740"/>
    <w:rsid w:val="004B00F7"/>
    <w:rsid w:val="004B02B7"/>
    <w:rsid w:val="004B069E"/>
    <w:rsid w:val="004B0EF9"/>
    <w:rsid w:val="004B2AB3"/>
    <w:rsid w:val="004B36EC"/>
    <w:rsid w:val="004B37BE"/>
    <w:rsid w:val="004B3B8C"/>
    <w:rsid w:val="004B437B"/>
    <w:rsid w:val="004B555D"/>
    <w:rsid w:val="004B63F5"/>
    <w:rsid w:val="004B6BD3"/>
    <w:rsid w:val="004B6F8E"/>
    <w:rsid w:val="004C020D"/>
    <w:rsid w:val="004C0F9A"/>
    <w:rsid w:val="004C0FC8"/>
    <w:rsid w:val="004C1180"/>
    <w:rsid w:val="004C1284"/>
    <w:rsid w:val="004C12B0"/>
    <w:rsid w:val="004C17C4"/>
    <w:rsid w:val="004C4076"/>
    <w:rsid w:val="004C4384"/>
    <w:rsid w:val="004C4973"/>
    <w:rsid w:val="004C4ED9"/>
    <w:rsid w:val="004C591B"/>
    <w:rsid w:val="004C6425"/>
    <w:rsid w:val="004C68E7"/>
    <w:rsid w:val="004C6D06"/>
    <w:rsid w:val="004C6DF0"/>
    <w:rsid w:val="004C6E08"/>
    <w:rsid w:val="004C70DE"/>
    <w:rsid w:val="004C732C"/>
    <w:rsid w:val="004C76D8"/>
    <w:rsid w:val="004C7E44"/>
    <w:rsid w:val="004C7EDF"/>
    <w:rsid w:val="004D02AF"/>
    <w:rsid w:val="004D0478"/>
    <w:rsid w:val="004D0A5F"/>
    <w:rsid w:val="004D0EC7"/>
    <w:rsid w:val="004D35D3"/>
    <w:rsid w:val="004D37EB"/>
    <w:rsid w:val="004D3AA8"/>
    <w:rsid w:val="004D3D6E"/>
    <w:rsid w:val="004D3E41"/>
    <w:rsid w:val="004D50E3"/>
    <w:rsid w:val="004D5373"/>
    <w:rsid w:val="004D582A"/>
    <w:rsid w:val="004D6387"/>
    <w:rsid w:val="004D6EAA"/>
    <w:rsid w:val="004D7C4D"/>
    <w:rsid w:val="004E0596"/>
    <w:rsid w:val="004E07CA"/>
    <w:rsid w:val="004E21BD"/>
    <w:rsid w:val="004E273D"/>
    <w:rsid w:val="004E2FCC"/>
    <w:rsid w:val="004E4059"/>
    <w:rsid w:val="004E4474"/>
    <w:rsid w:val="004E4B0C"/>
    <w:rsid w:val="004E5B4C"/>
    <w:rsid w:val="004E5DC6"/>
    <w:rsid w:val="004E6303"/>
    <w:rsid w:val="004E6E7C"/>
    <w:rsid w:val="004E7401"/>
    <w:rsid w:val="004E7FEF"/>
    <w:rsid w:val="004F0465"/>
    <w:rsid w:val="004F075A"/>
    <w:rsid w:val="004F2067"/>
    <w:rsid w:val="004F2B5C"/>
    <w:rsid w:val="004F2C70"/>
    <w:rsid w:val="004F3233"/>
    <w:rsid w:val="004F35C7"/>
    <w:rsid w:val="004F3DCB"/>
    <w:rsid w:val="004F485A"/>
    <w:rsid w:val="004F4B68"/>
    <w:rsid w:val="004F5876"/>
    <w:rsid w:val="004F59A0"/>
    <w:rsid w:val="004F65FF"/>
    <w:rsid w:val="004F722B"/>
    <w:rsid w:val="00501846"/>
    <w:rsid w:val="00501EE3"/>
    <w:rsid w:val="005023C6"/>
    <w:rsid w:val="0050259E"/>
    <w:rsid w:val="0050269A"/>
    <w:rsid w:val="0050367F"/>
    <w:rsid w:val="00503C47"/>
    <w:rsid w:val="00504046"/>
    <w:rsid w:val="00504E7D"/>
    <w:rsid w:val="00505671"/>
    <w:rsid w:val="00506131"/>
    <w:rsid w:val="0050759E"/>
    <w:rsid w:val="00510F5D"/>
    <w:rsid w:val="0051296F"/>
    <w:rsid w:val="00513BF5"/>
    <w:rsid w:val="005176F8"/>
    <w:rsid w:val="005178DB"/>
    <w:rsid w:val="00517C7E"/>
    <w:rsid w:val="0052065A"/>
    <w:rsid w:val="00520F19"/>
    <w:rsid w:val="005219F7"/>
    <w:rsid w:val="00521E9B"/>
    <w:rsid w:val="005223D8"/>
    <w:rsid w:val="00522599"/>
    <w:rsid w:val="00522CB1"/>
    <w:rsid w:val="00523661"/>
    <w:rsid w:val="00524366"/>
    <w:rsid w:val="00524494"/>
    <w:rsid w:val="00524C88"/>
    <w:rsid w:val="005250E6"/>
    <w:rsid w:val="005252C8"/>
    <w:rsid w:val="00525522"/>
    <w:rsid w:val="00525F8C"/>
    <w:rsid w:val="0052704B"/>
    <w:rsid w:val="00530083"/>
    <w:rsid w:val="00530769"/>
    <w:rsid w:val="005308D9"/>
    <w:rsid w:val="00531382"/>
    <w:rsid w:val="00531B76"/>
    <w:rsid w:val="00531CE0"/>
    <w:rsid w:val="0053225A"/>
    <w:rsid w:val="00532AD7"/>
    <w:rsid w:val="00532B10"/>
    <w:rsid w:val="00533353"/>
    <w:rsid w:val="005339FB"/>
    <w:rsid w:val="00534BAD"/>
    <w:rsid w:val="0054095C"/>
    <w:rsid w:val="005409B7"/>
    <w:rsid w:val="005418D1"/>
    <w:rsid w:val="0054198C"/>
    <w:rsid w:val="005423DE"/>
    <w:rsid w:val="0054290C"/>
    <w:rsid w:val="00542955"/>
    <w:rsid w:val="0054335C"/>
    <w:rsid w:val="005438B8"/>
    <w:rsid w:val="005442F3"/>
    <w:rsid w:val="00544AE2"/>
    <w:rsid w:val="005458F4"/>
    <w:rsid w:val="00546D41"/>
    <w:rsid w:val="00546D77"/>
    <w:rsid w:val="00547466"/>
    <w:rsid w:val="005501E1"/>
    <w:rsid w:val="005510CD"/>
    <w:rsid w:val="0055127B"/>
    <w:rsid w:val="005520D7"/>
    <w:rsid w:val="005526E2"/>
    <w:rsid w:val="00552A71"/>
    <w:rsid w:val="00552D6E"/>
    <w:rsid w:val="00554A30"/>
    <w:rsid w:val="005573D0"/>
    <w:rsid w:val="0055789C"/>
    <w:rsid w:val="0056124B"/>
    <w:rsid w:val="00561273"/>
    <w:rsid w:val="005616D7"/>
    <w:rsid w:val="00562B97"/>
    <w:rsid w:val="00563F57"/>
    <w:rsid w:val="0056495D"/>
    <w:rsid w:val="005668AE"/>
    <w:rsid w:val="00566D5F"/>
    <w:rsid w:val="00566FE8"/>
    <w:rsid w:val="00570167"/>
    <w:rsid w:val="00570542"/>
    <w:rsid w:val="00570821"/>
    <w:rsid w:val="0057088F"/>
    <w:rsid w:val="00570D26"/>
    <w:rsid w:val="0057166A"/>
    <w:rsid w:val="00571A2A"/>
    <w:rsid w:val="00572325"/>
    <w:rsid w:val="005726AC"/>
    <w:rsid w:val="00572B4B"/>
    <w:rsid w:val="00573262"/>
    <w:rsid w:val="00573340"/>
    <w:rsid w:val="005741DD"/>
    <w:rsid w:val="00574ABF"/>
    <w:rsid w:val="00574F36"/>
    <w:rsid w:val="0057525A"/>
    <w:rsid w:val="00575E99"/>
    <w:rsid w:val="0057644C"/>
    <w:rsid w:val="00576F7F"/>
    <w:rsid w:val="00577B7B"/>
    <w:rsid w:val="0058027E"/>
    <w:rsid w:val="00580D09"/>
    <w:rsid w:val="005822C0"/>
    <w:rsid w:val="00582700"/>
    <w:rsid w:val="00583202"/>
    <w:rsid w:val="005832C6"/>
    <w:rsid w:val="00584638"/>
    <w:rsid w:val="00585099"/>
    <w:rsid w:val="005868EE"/>
    <w:rsid w:val="005876CA"/>
    <w:rsid w:val="00587FF4"/>
    <w:rsid w:val="00591159"/>
    <w:rsid w:val="005912DD"/>
    <w:rsid w:val="00592AA8"/>
    <w:rsid w:val="00593FF9"/>
    <w:rsid w:val="0059450E"/>
    <w:rsid w:val="005948F9"/>
    <w:rsid w:val="005954BE"/>
    <w:rsid w:val="00596338"/>
    <w:rsid w:val="00596D5A"/>
    <w:rsid w:val="005A0052"/>
    <w:rsid w:val="005A0F19"/>
    <w:rsid w:val="005A20D3"/>
    <w:rsid w:val="005A26CC"/>
    <w:rsid w:val="005A314E"/>
    <w:rsid w:val="005A431A"/>
    <w:rsid w:val="005A518A"/>
    <w:rsid w:val="005A5390"/>
    <w:rsid w:val="005A5B24"/>
    <w:rsid w:val="005A6A00"/>
    <w:rsid w:val="005A6A44"/>
    <w:rsid w:val="005A6F34"/>
    <w:rsid w:val="005B010C"/>
    <w:rsid w:val="005B0201"/>
    <w:rsid w:val="005B07C6"/>
    <w:rsid w:val="005B23C8"/>
    <w:rsid w:val="005B388F"/>
    <w:rsid w:val="005B3E47"/>
    <w:rsid w:val="005B476D"/>
    <w:rsid w:val="005B580D"/>
    <w:rsid w:val="005B6178"/>
    <w:rsid w:val="005B67E6"/>
    <w:rsid w:val="005B68D0"/>
    <w:rsid w:val="005B6BC8"/>
    <w:rsid w:val="005B6F17"/>
    <w:rsid w:val="005B7238"/>
    <w:rsid w:val="005B7816"/>
    <w:rsid w:val="005B7B8D"/>
    <w:rsid w:val="005C0B03"/>
    <w:rsid w:val="005C1433"/>
    <w:rsid w:val="005C1591"/>
    <w:rsid w:val="005C2018"/>
    <w:rsid w:val="005C270F"/>
    <w:rsid w:val="005C2B0C"/>
    <w:rsid w:val="005C35FA"/>
    <w:rsid w:val="005C376A"/>
    <w:rsid w:val="005C385E"/>
    <w:rsid w:val="005C3AA8"/>
    <w:rsid w:val="005C4065"/>
    <w:rsid w:val="005C57E5"/>
    <w:rsid w:val="005C5F32"/>
    <w:rsid w:val="005C6444"/>
    <w:rsid w:val="005C7159"/>
    <w:rsid w:val="005D0BE8"/>
    <w:rsid w:val="005D0C0B"/>
    <w:rsid w:val="005D0DDA"/>
    <w:rsid w:val="005D1867"/>
    <w:rsid w:val="005D26FA"/>
    <w:rsid w:val="005D315F"/>
    <w:rsid w:val="005D3850"/>
    <w:rsid w:val="005D3CD4"/>
    <w:rsid w:val="005D4B5B"/>
    <w:rsid w:val="005D5388"/>
    <w:rsid w:val="005D5FA1"/>
    <w:rsid w:val="005D6E09"/>
    <w:rsid w:val="005D78A7"/>
    <w:rsid w:val="005D7B36"/>
    <w:rsid w:val="005D7C60"/>
    <w:rsid w:val="005D7CF3"/>
    <w:rsid w:val="005E0157"/>
    <w:rsid w:val="005E0916"/>
    <w:rsid w:val="005E140B"/>
    <w:rsid w:val="005E26AB"/>
    <w:rsid w:val="005E3A27"/>
    <w:rsid w:val="005E3E9B"/>
    <w:rsid w:val="005E4219"/>
    <w:rsid w:val="005E4B06"/>
    <w:rsid w:val="005E4DB0"/>
    <w:rsid w:val="005E4F9C"/>
    <w:rsid w:val="005E5531"/>
    <w:rsid w:val="005E5A50"/>
    <w:rsid w:val="005E5FE5"/>
    <w:rsid w:val="005E7FA0"/>
    <w:rsid w:val="005F000F"/>
    <w:rsid w:val="005F038B"/>
    <w:rsid w:val="005F08D0"/>
    <w:rsid w:val="005F1D02"/>
    <w:rsid w:val="005F2E79"/>
    <w:rsid w:val="005F3570"/>
    <w:rsid w:val="005F3DBB"/>
    <w:rsid w:val="005F4274"/>
    <w:rsid w:val="005F470A"/>
    <w:rsid w:val="005F4772"/>
    <w:rsid w:val="005F5140"/>
    <w:rsid w:val="005F5551"/>
    <w:rsid w:val="005F5B27"/>
    <w:rsid w:val="005F611F"/>
    <w:rsid w:val="005F6B72"/>
    <w:rsid w:val="005F6D53"/>
    <w:rsid w:val="005F6DC1"/>
    <w:rsid w:val="005F7100"/>
    <w:rsid w:val="005F785B"/>
    <w:rsid w:val="00600A23"/>
    <w:rsid w:val="00601C17"/>
    <w:rsid w:val="00601FD1"/>
    <w:rsid w:val="0060296F"/>
    <w:rsid w:val="00602BC1"/>
    <w:rsid w:val="00602CE4"/>
    <w:rsid w:val="00603358"/>
    <w:rsid w:val="00603A2C"/>
    <w:rsid w:val="00603FB8"/>
    <w:rsid w:val="006044D2"/>
    <w:rsid w:val="00604834"/>
    <w:rsid w:val="006057F0"/>
    <w:rsid w:val="00606C54"/>
    <w:rsid w:val="00606D42"/>
    <w:rsid w:val="006106BC"/>
    <w:rsid w:val="006108EA"/>
    <w:rsid w:val="00610AC9"/>
    <w:rsid w:val="006111FC"/>
    <w:rsid w:val="0061210D"/>
    <w:rsid w:val="006126B2"/>
    <w:rsid w:val="00615C3B"/>
    <w:rsid w:val="006168A6"/>
    <w:rsid w:val="006170CC"/>
    <w:rsid w:val="006179CD"/>
    <w:rsid w:val="0062079C"/>
    <w:rsid w:val="00622F55"/>
    <w:rsid w:val="00622FC0"/>
    <w:rsid w:val="006242FC"/>
    <w:rsid w:val="00624A90"/>
    <w:rsid w:val="0062655F"/>
    <w:rsid w:val="006266A9"/>
    <w:rsid w:val="00627F1E"/>
    <w:rsid w:val="0063027D"/>
    <w:rsid w:val="00631B43"/>
    <w:rsid w:val="00631C59"/>
    <w:rsid w:val="00631DF6"/>
    <w:rsid w:val="00631F2D"/>
    <w:rsid w:val="0063295F"/>
    <w:rsid w:val="00634F47"/>
    <w:rsid w:val="006350D2"/>
    <w:rsid w:val="0063572C"/>
    <w:rsid w:val="00637A27"/>
    <w:rsid w:val="00637FC1"/>
    <w:rsid w:val="0064029B"/>
    <w:rsid w:val="0064106A"/>
    <w:rsid w:val="00641DB4"/>
    <w:rsid w:val="006425C0"/>
    <w:rsid w:val="00642A9C"/>
    <w:rsid w:val="00642B65"/>
    <w:rsid w:val="00642FED"/>
    <w:rsid w:val="00643366"/>
    <w:rsid w:val="00643CD3"/>
    <w:rsid w:val="00643DB4"/>
    <w:rsid w:val="00643E22"/>
    <w:rsid w:val="00645171"/>
    <w:rsid w:val="00647ED4"/>
    <w:rsid w:val="006517BE"/>
    <w:rsid w:val="00652F04"/>
    <w:rsid w:val="00654DFA"/>
    <w:rsid w:val="00655AB2"/>
    <w:rsid w:val="00655ADE"/>
    <w:rsid w:val="00655B34"/>
    <w:rsid w:val="00655E8A"/>
    <w:rsid w:val="00656218"/>
    <w:rsid w:val="00657ADD"/>
    <w:rsid w:val="0066099C"/>
    <w:rsid w:val="0066100B"/>
    <w:rsid w:val="006612DE"/>
    <w:rsid w:val="006613F9"/>
    <w:rsid w:val="0066208C"/>
    <w:rsid w:val="006624D4"/>
    <w:rsid w:val="00662968"/>
    <w:rsid w:val="00662BF2"/>
    <w:rsid w:val="00663A61"/>
    <w:rsid w:val="006674E9"/>
    <w:rsid w:val="00667C1B"/>
    <w:rsid w:val="006703ED"/>
    <w:rsid w:val="0067059B"/>
    <w:rsid w:val="00670848"/>
    <w:rsid w:val="00671A38"/>
    <w:rsid w:val="00672AF9"/>
    <w:rsid w:val="00673188"/>
    <w:rsid w:val="00673516"/>
    <w:rsid w:val="006741D9"/>
    <w:rsid w:val="006742C8"/>
    <w:rsid w:val="006743E4"/>
    <w:rsid w:val="006760B2"/>
    <w:rsid w:val="0067627C"/>
    <w:rsid w:val="00676510"/>
    <w:rsid w:val="00676EB8"/>
    <w:rsid w:val="006770CA"/>
    <w:rsid w:val="00677D9C"/>
    <w:rsid w:val="0068095A"/>
    <w:rsid w:val="0068150C"/>
    <w:rsid w:val="0068231E"/>
    <w:rsid w:val="0068325A"/>
    <w:rsid w:val="006832EB"/>
    <w:rsid w:val="00683A89"/>
    <w:rsid w:val="00683BA0"/>
    <w:rsid w:val="00684388"/>
    <w:rsid w:val="0068467D"/>
    <w:rsid w:val="006847D4"/>
    <w:rsid w:val="00684CA4"/>
    <w:rsid w:val="006851E1"/>
    <w:rsid w:val="006855C3"/>
    <w:rsid w:val="00691B2A"/>
    <w:rsid w:val="00691FFB"/>
    <w:rsid w:val="00692716"/>
    <w:rsid w:val="00692A28"/>
    <w:rsid w:val="006942BF"/>
    <w:rsid w:val="0069447E"/>
    <w:rsid w:val="00694D9E"/>
    <w:rsid w:val="006950E7"/>
    <w:rsid w:val="00695181"/>
    <w:rsid w:val="00695345"/>
    <w:rsid w:val="0069578B"/>
    <w:rsid w:val="00695B27"/>
    <w:rsid w:val="00695EF6"/>
    <w:rsid w:val="006A0035"/>
    <w:rsid w:val="006A0611"/>
    <w:rsid w:val="006A0B76"/>
    <w:rsid w:val="006A1755"/>
    <w:rsid w:val="006A1DB3"/>
    <w:rsid w:val="006A1E1E"/>
    <w:rsid w:val="006A1F68"/>
    <w:rsid w:val="006A26BF"/>
    <w:rsid w:val="006A2828"/>
    <w:rsid w:val="006A3876"/>
    <w:rsid w:val="006A3B02"/>
    <w:rsid w:val="006A4B80"/>
    <w:rsid w:val="006A51A1"/>
    <w:rsid w:val="006A51B8"/>
    <w:rsid w:val="006A5365"/>
    <w:rsid w:val="006A57E7"/>
    <w:rsid w:val="006A5BED"/>
    <w:rsid w:val="006A65A2"/>
    <w:rsid w:val="006A6AE0"/>
    <w:rsid w:val="006A7E8F"/>
    <w:rsid w:val="006B05E9"/>
    <w:rsid w:val="006B0DA4"/>
    <w:rsid w:val="006B136A"/>
    <w:rsid w:val="006B2254"/>
    <w:rsid w:val="006B23F6"/>
    <w:rsid w:val="006B2C82"/>
    <w:rsid w:val="006B3254"/>
    <w:rsid w:val="006B5395"/>
    <w:rsid w:val="006B5504"/>
    <w:rsid w:val="006B588D"/>
    <w:rsid w:val="006B5C82"/>
    <w:rsid w:val="006B6B7E"/>
    <w:rsid w:val="006B71AC"/>
    <w:rsid w:val="006B742B"/>
    <w:rsid w:val="006B7918"/>
    <w:rsid w:val="006C0B8E"/>
    <w:rsid w:val="006C0DB1"/>
    <w:rsid w:val="006C136E"/>
    <w:rsid w:val="006C1BB1"/>
    <w:rsid w:val="006C1C09"/>
    <w:rsid w:val="006C1D32"/>
    <w:rsid w:val="006C1D8C"/>
    <w:rsid w:val="006C2256"/>
    <w:rsid w:val="006C32DE"/>
    <w:rsid w:val="006C458C"/>
    <w:rsid w:val="006C4BF4"/>
    <w:rsid w:val="006C5DCD"/>
    <w:rsid w:val="006C61EC"/>
    <w:rsid w:val="006C6210"/>
    <w:rsid w:val="006C6538"/>
    <w:rsid w:val="006C6C8A"/>
    <w:rsid w:val="006C753A"/>
    <w:rsid w:val="006D0261"/>
    <w:rsid w:val="006D0E6E"/>
    <w:rsid w:val="006D0F14"/>
    <w:rsid w:val="006D11F8"/>
    <w:rsid w:val="006D29B8"/>
    <w:rsid w:val="006D3559"/>
    <w:rsid w:val="006D3644"/>
    <w:rsid w:val="006D3764"/>
    <w:rsid w:val="006D39A6"/>
    <w:rsid w:val="006D3E7E"/>
    <w:rsid w:val="006D4075"/>
    <w:rsid w:val="006D4C0E"/>
    <w:rsid w:val="006D4E47"/>
    <w:rsid w:val="006D5129"/>
    <w:rsid w:val="006D6B28"/>
    <w:rsid w:val="006D7559"/>
    <w:rsid w:val="006D7E52"/>
    <w:rsid w:val="006E0000"/>
    <w:rsid w:val="006E11DC"/>
    <w:rsid w:val="006E15C8"/>
    <w:rsid w:val="006E266F"/>
    <w:rsid w:val="006E31FC"/>
    <w:rsid w:val="006E34C0"/>
    <w:rsid w:val="006E3574"/>
    <w:rsid w:val="006E3CDF"/>
    <w:rsid w:val="006E5649"/>
    <w:rsid w:val="006E6DD1"/>
    <w:rsid w:val="006E7160"/>
    <w:rsid w:val="006E71AA"/>
    <w:rsid w:val="006E7704"/>
    <w:rsid w:val="006E78B3"/>
    <w:rsid w:val="006E7EE6"/>
    <w:rsid w:val="006F09FA"/>
    <w:rsid w:val="006F13FC"/>
    <w:rsid w:val="006F1B49"/>
    <w:rsid w:val="006F1D7A"/>
    <w:rsid w:val="006F2CB3"/>
    <w:rsid w:val="006F393D"/>
    <w:rsid w:val="006F4407"/>
    <w:rsid w:val="006F4792"/>
    <w:rsid w:val="006F4931"/>
    <w:rsid w:val="006F4E43"/>
    <w:rsid w:val="006F5673"/>
    <w:rsid w:val="006F5792"/>
    <w:rsid w:val="006F6B1C"/>
    <w:rsid w:val="0070103C"/>
    <w:rsid w:val="00702648"/>
    <w:rsid w:val="0070296D"/>
    <w:rsid w:val="007039CE"/>
    <w:rsid w:val="00704504"/>
    <w:rsid w:val="00704956"/>
    <w:rsid w:val="007060BB"/>
    <w:rsid w:val="0070691E"/>
    <w:rsid w:val="00706C16"/>
    <w:rsid w:val="00707469"/>
    <w:rsid w:val="00707B7C"/>
    <w:rsid w:val="00707E6F"/>
    <w:rsid w:val="00710976"/>
    <w:rsid w:val="0071111F"/>
    <w:rsid w:val="00711D65"/>
    <w:rsid w:val="00711D69"/>
    <w:rsid w:val="007129B0"/>
    <w:rsid w:val="00712C76"/>
    <w:rsid w:val="00713631"/>
    <w:rsid w:val="00713779"/>
    <w:rsid w:val="007143C7"/>
    <w:rsid w:val="00714A80"/>
    <w:rsid w:val="00714A95"/>
    <w:rsid w:val="00714EC2"/>
    <w:rsid w:val="00715DE4"/>
    <w:rsid w:val="007160C1"/>
    <w:rsid w:val="007163A9"/>
    <w:rsid w:val="00716911"/>
    <w:rsid w:val="00716F91"/>
    <w:rsid w:val="007203FE"/>
    <w:rsid w:val="007208D3"/>
    <w:rsid w:val="00721293"/>
    <w:rsid w:val="00722182"/>
    <w:rsid w:val="0072350C"/>
    <w:rsid w:val="00723ED0"/>
    <w:rsid w:val="00724199"/>
    <w:rsid w:val="00724243"/>
    <w:rsid w:val="00724435"/>
    <w:rsid w:val="00725D26"/>
    <w:rsid w:val="00725E17"/>
    <w:rsid w:val="00725F8A"/>
    <w:rsid w:val="00726386"/>
    <w:rsid w:val="00727C1C"/>
    <w:rsid w:val="00727EDE"/>
    <w:rsid w:val="00727F0E"/>
    <w:rsid w:val="00730909"/>
    <w:rsid w:val="00730A95"/>
    <w:rsid w:val="00730F5D"/>
    <w:rsid w:val="00730FEF"/>
    <w:rsid w:val="00731E58"/>
    <w:rsid w:val="00733285"/>
    <w:rsid w:val="007336C8"/>
    <w:rsid w:val="007337BF"/>
    <w:rsid w:val="00733AF8"/>
    <w:rsid w:val="00734D16"/>
    <w:rsid w:val="00734F7A"/>
    <w:rsid w:val="00736AD5"/>
    <w:rsid w:val="00736FDB"/>
    <w:rsid w:val="007373F8"/>
    <w:rsid w:val="007374B9"/>
    <w:rsid w:val="00737CA5"/>
    <w:rsid w:val="00737CE9"/>
    <w:rsid w:val="00740050"/>
    <w:rsid w:val="0074109D"/>
    <w:rsid w:val="00741E89"/>
    <w:rsid w:val="00742FD9"/>
    <w:rsid w:val="00744951"/>
    <w:rsid w:val="00744A27"/>
    <w:rsid w:val="0074531A"/>
    <w:rsid w:val="00746413"/>
    <w:rsid w:val="00746847"/>
    <w:rsid w:val="00746A41"/>
    <w:rsid w:val="00747000"/>
    <w:rsid w:val="00747F06"/>
    <w:rsid w:val="00750153"/>
    <w:rsid w:val="00750733"/>
    <w:rsid w:val="00752165"/>
    <w:rsid w:val="00752592"/>
    <w:rsid w:val="007529B9"/>
    <w:rsid w:val="00752EF7"/>
    <w:rsid w:val="00754C0A"/>
    <w:rsid w:val="00755D71"/>
    <w:rsid w:val="00756508"/>
    <w:rsid w:val="00756E7C"/>
    <w:rsid w:val="00757FAF"/>
    <w:rsid w:val="0076004E"/>
    <w:rsid w:val="00760690"/>
    <w:rsid w:val="0076074F"/>
    <w:rsid w:val="007608EC"/>
    <w:rsid w:val="00760FA5"/>
    <w:rsid w:val="0076286D"/>
    <w:rsid w:val="00764C81"/>
    <w:rsid w:val="007652E0"/>
    <w:rsid w:val="00767E9C"/>
    <w:rsid w:val="007709C7"/>
    <w:rsid w:val="00770B9C"/>
    <w:rsid w:val="007712C8"/>
    <w:rsid w:val="0077221B"/>
    <w:rsid w:val="00773578"/>
    <w:rsid w:val="00773EDE"/>
    <w:rsid w:val="00774419"/>
    <w:rsid w:val="00774617"/>
    <w:rsid w:val="00775801"/>
    <w:rsid w:val="00776971"/>
    <w:rsid w:val="00776F6B"/>
    <w:rsid w:val="007803DB"/>
    <w:rsid w:val="007804C0"/>
    <w:rsid w:val="0078088F"/>
    <w:rsid w:val="00780D7E"/>
    <w:rsid w:val="0078145F"/>
    <w:rsid w:val="0078152F"/>
    <w:rsid w:val="00781D8D"/>
    <w:rsid w:val="007820D6"/>
    <w:rsid w:val="0078212C"/>
    <w:rsid w:val="00783253"/>
    <w:rsid w:val="007832BD"/>
    <w:rsid w:val="0078330F"/>
    <w:rsid w:val="00783421"/>
    <w:rsid w:val="00783575"/>
    <w:rsid w:val="007840AB"/>
    <w:rsid w:val="007842F4"/>
    <w:rsid w:val="007848AD"/>
    <w:rsid w:val="007852C9"/>
    <w:rsid w:val="007854CF"/>
    <w:rsid w:val="007859F7"/>
    <w:rsid w:val="0078630E"/>
    <w:rsid w:val="00786504"/>
    <w:rsid w:val="00786B71"/>
    <w:rsid w:val="00787617"/>
    <w:rsid w:val="0079078A"/>
    <w:rsid w:val="00791075"/>
    <w:rsid w:val="007918D6"/>
    <w:rsid w:val="00792292"/>
    <w:rsid w:val="007930E6"/>
    <w:rsid w:val="007937D9"/>
    <w:rsid w:val="00793A5D"/>
    <w:rsid w:val="00794D73"/>
    <w:rsid w:val="00794FCF"/>
    <w:rsid w:val="00795539"/>
    <w:rsid w:val="00795B89"/>
    <w:rsid w:val="0079617A"/>
    <w:rsid w:val="0079621B"/>
    <w:rsid w:val="0079724A"/>
    <w:rsid w:val="007A090C"/>
    <w:rsid w:val="007A0C98"/>
    <w:rsid w:val="007A18E9"/>
    <w:rsid w:val="007A1CC2"/>
    <w:rsid w:val="007A32DA"/>
    <w:rsid w:val="007A39B0"/>
    <w:rsid w:val="007A4C28"/>
    <w:rsid w:val="007A51BF"/>
    <w:rsid w:val="007A5462"/>
    <w:rsid w:val="007A57DB"/>
    <w:rsid w:val="007A65A5"/>
    <w:rsid w:val="007A6B07"/>
    <w:rsid w:val="007A7D05"/>
    <w:rsid w:val="007A7D1E"/>
    <w:rsid w:val="007B01D8"/>
    <w:rsid w:val="007B08B5"/>
    <w:rsid w:val="007B156E"/>
    <w:rsid w:val="007B17B2"/>
    <w:rsid w:val="007B1E20"/>
    <w:rsid w:val="007B233D"/>
    <w:rsid w:val="007B245F"/>
    <w:rsid w:val="007B2588"/>
    <w:rsid w:val="007B2CBE"/>
    <w:rsid w:val="007B2D14"/>
    <w:rsid w:val="007B2EA8"/>
    <w:rsid w:val="007B2FB2"/>
    <w:rsid w:val="007B3717"/>
    <w:rsid w:val="007B3939"/>
    <w:rsid w:val="007B4EAD"/>
    <w:rsid w:val="007B5CF8"/>
    <w:rsid w:val="007B61D8"/>
    <w:rsid w:val="007B6FD7"/>
    <w:rsid w:val="007B7CB1"/>
    <w:rsid w:val="007C03E4"/>
    <w:rsid w:val="007C144F"/>
    <w:rsid w:val="007C2B7B"/>
    <w:rsid w:val="007C35E4"/>
    <w:rsid w:val="007C3B87"/>
    <w:rsid w:val="007C3EEE"/>
    <w:rsid w:val="007C5CC6"/>
    <w:rsid w:val="007C614C"/>
    <w:rsid w:val="007C69D4"/>
    <w:rsid w:val="007D0B72"/>
    <w:rsid w:val="007D1EC9"/>
    <w:rsid w:val="007D2301"/>
    <w:rsid w:val="007D2CA6"/>
    <w:rsid w:val="007D38ED"/>
    <w:rsid w:val="007D39F1"/>
    <w:rsid w:val="007D3A1A"/>
    <w:rsid w:val="007D3CC3"/>
    <w:rsid w:val="007D3DDF"/>
    <w:rsid w:val="007D3F47"/>
    <w:rsid w:val="007D4357"/>
    <w:rsid w:val="007D52F3"/>
    <w:rsid w:val="007D6D92"/>
    <w:rsid w:val="007D706E"/>
    <w:rsid w:val="007E0450"/>
    <w:rsid w:val="007E1724"/>
    <w:rsid w:val="007E1777"/>
    <w:rsid w:val="007E17CF"/>
    <w:rsid w:val="007E1AC4"/>
    <w:rsid w:val="007E1D03"/>
    <w:rsid w:val="007E1EA4"/>
    <w:rsid w:val="007E209C"/>
    <w:rsid w:val="007E3F0A"/>
    <w:rsid w:val="007E5644"/>
    <w:rsid w:val="007E6DA2"/>
    <w:rsid w:val="007E6E4A"/>
    <w:rsid w:val="007F097A"/>
    <w:rsid w:val="007F0B56"/>
    <w:rsid w:val="007F0D49"/>
    <w:rsid w:val="007F18DF"/>
    <w:rsid w:val="007F2397"/>
    <w:rsid w:val="007F2D2C"/>
    <w:rsid w:val="007F2FEF"/>
    <w:rsid w:val="007F34DD"/>
    <w:rsid w:val="007F3879"/>
    <w:rsid w:val="007F4080"/>
    <w:rsid w:val="007F41AF"/>
    <w:rsid w:val="007F544F"/>
    <w:rsid w:val="007F6369"/>
    <w:rsid w:val="007F6FA3"/>
    <w:rsid w:val="007F7BCF"/>
    <w:rsid w:val="007F7CAE"/>
    <w:rsid w:val="0080015C"/>
    <w:rsid w:val="00800192"/>
    <w:rsid w:val="008014D6"/>
    <w:rsid w:val="008028DC"/>
    <w:rsid w:val="00803CFE"/>
    <w:rsid w:val="0080487D"/>
    <w:rsid w:val="00804F52"/>
    <w:rsid w:val="0080594C"/>
    <w:rsid w:val="00805D18"/>
    <w:rsid w:val="0080712E"/>
    <w:rsid w:val="0080777D"/>
    <w:rsid w:val="0080790F"/>
    <w:rsid w:val="00807A83"/>
    <w:rsid w:val="00810D74"/>
    <w:rsid w:val="00812066"/>
    <w:rsid w:val="00812645"/>
    <w:rsid w:val="00812934"/>
    <w:rsid w:val="00812BE8"/>
    <w:rsid w:val="008136B2"/>
    <w:rsid w:val="00813700"/>
    <w:rsid w:val="0081399B"/>
    <w:rsid w:val="00813E84"/>
    <w:rsid w:val="0081464F"/>
    <w:rsid w:val="00814A56"/>
    <w:rsid w:val="00814D81"/>
    <w:rsid w:val="0081558D"/>
    <w:rsid w:val="00817330"/>
    <w:rsid w:val="00817B5D"/>
    <w:rsid w:val="00820AD6"/>
    <w:rsid w:val="00822BAA"/>
    <w:rsid w:val="008255C2"/>
    <w:rsid w:val="0082584F"/>
    <w:rsid w:val="00825D5A"/>
    <w:rsid w:val="00826027"/>
    <w:rsid w:val="0082652A"/>
    <w:rsid w:val="00826EF4"/>
    <w:rsid w:val="008276C4"/>
    <w:rsid w:val="00827743"/>
    <w:rsid w:val="00830096"/>
    <w:rsid w:val="00830226"/>
    <w:rsid w:val="0083117C"/>
    <w:rsid w:val="0083134F"/>
    <w:rsid w:val="00832DFF"/>
    <w:rsid w:val="00832E78"/>
    <w:rsid w:val="008339A6"/>
    <w:rsid w:val="00833D2E"/>
    <w:rsid w:val="00834161"/>
    <w:rsid w:val="0083441F"/>
    <w:rsid w:val="00834D1A"/>
    <w:rsid w:val="00836C0A"/>
    <w:rsid w:val="0083753B"/>
    <w:rsid w:val="00837E83"/>
    <w:rsid w:val="00840409"/>
    <w:rsid w:val="008405EF"/>
    <w:rsid w:val="00840692"/>
    <w:rsid w:val="008412F1"/>
    <w:rsid w:val="00841B47"/>
    <w:rsid w:val="00841D60"/>
    <w:rsid w:val="0084281A"/>
    <w:rsid w:val="008432EF"/>
    <w:rsid w:val="008434C3"/>
    <w:rsid w:val="0084382B"/>
    <w:rsid w:val="00844168"/>
    <w:rsid w:val="00845009"/>
    <w:rsid w:val="00845531"/>
    <w:rsid w:val="00847162"/>
    <w:rsid w:val="008473BD"/>
    <w:rsid w:val="0085131C"/>
    <w:rsid w:val="00851E4D"/>
    <w:rsid w:val="00851F01"/>
    <w:rsid w:val="0085346D"/>
    <w:rsid w:val="00853C27"/>
    <w:rsid w:val="0085547F"/>
    <w:rsid w:val="00855B70"/>
    <w:rsid w:val="00855BF1"/>
    <w:rsid w:val="0085673A"/>
    <w:rsid w:val="00856877"/>
    <w:rsid w:val="00860421"/>
    <w:rsid w:val="00860DD1"/>
    <w:rsid w:val="00861826"/>
    <w:rsid w:val="00861ECC"/>
    <w:rsid w:val="008621DF"/>
    <w:rsid w:val="0086245E"/>
    <w:rsid w:val="00863307"/>
    <w:rsid w:val="00863376"/>
    <w:rsid w:val="008634F1"/>
    <w:rsid w:val="00864B3B"/>
    <w:rsid w:val="008655A9"/>
    <w:rsid w:val="00865745"/>
    <w:rsid w:val="00865890"/>
    <w:rsid w:val="00866691"/>
    <w:rsid w:val="00866E8A"/>
    <w:rsid w:val="00867963"/>
    <w:rsid w:val="00870F94"/>
    <w:rsid w:val="00872371"/>
    <w:rsid w:val="00872DCC"/>
    <w:rsid w:val="0087540F"/>
    <w:rsid w:val="00875A1E"/>
    <w:rsid w:val="0087657A"/>
    <w:rsid w:val="0087744F"/>
    <w:rsid w:val="008777F3"/>
    <w:rsid w:val="00877A92"/>
    <w:rsid w:val="00880083"/>
    <w:rsid w:val="008809DA"/>
    <w:rsid w:val="008812DD"/>
    <w:rsid w:val="00883053"/>
    <w:rsid w:val="00883CEB"/>
    <w:rsid w:val="00884108"/>
    <w:rsid w:val="00884983"/>
    <w:rsid w:val="00884F2F"/>
    <w:rsid w:val="00884FFF"/>
    <w:rsid w:val="0088749A"/>
    <w:rsid w:val="00890B2B"/>
    <w:rsid w:val="008922B5"/>
    <w:rsid w:val="00892BD3"/>
    <w:rsid w:val="008932CD"/>
    <w:rsid w:val="00893B0C"/>
    <w:rsid w:val="00893C7C"/>
    <w:rsid w:val="00894196"/>
    <w:rsid w:val="008945B8"/>
    <w:rsid w:val="008945D5"/>
    <w:rsid w:val="0089490C"/>
    <w:rsid w:val="00894F65"/>
    <w:rsid w:val="008957DF"/>
    <w:rsid w:val="00895C40"/>
    <w:rsid w:val="0089696D"/>
    <w:rsid w:val="00896A63"/>
    <w:rsid w:val="00897330"/>
    <w:rsid w:val="0089756A"/>
    <w:rsid w:val="008975B4"/>
    <w:rsid w:val="0089781D"/>
    <w:rsid w:val="00897A05"/>
    <w:rsid w:val="00897D31"/>
    <w:rsid w:val="008A0430"/>
    <w:rsid w:val="008A095D"/>
    <w:rsid w:val="008A0F18"/>
    <w:rsid w:val="008A172B"/>
    <w:rsid w:val="008A305F"/>
    <w:rsid w:val="008A417D"/>
    <w:rsid w:val="008A4628"/>
    <w:rsid w:val="008A486A"/>
    <w:rsid w:val="008A5991"/>
    <w:rsid w:val="008A5F3C"/>
    <w:rsid w:val="008A67A9"/>
    <w:rsid w:val="008A6A36"/>
    <w:rsid w:val="008A6EFD"/>
    <w:rsid w:val="008A6F62"/>
    <w:rsid w:val="008A780B"/>
    <w:rsid w:val="008A7C63"/>
    <w:rsid w:val="008A7EFA"/>
    <w:rsid w:val="008B0038"/>
    <w:rsid w:val="008B08BD"/>
    <w:rsid w:val="008B1459"/>
    <w:rsid w:val="008B1921"/>
    <w:rsid w:val="008B1D7B"/>
    <w:rsid w:val="008B248B"/>
    <w:rsid w:val="008B30C2"/>
    <w:rsid w:val="008B38F3"/>
    <w:rsid w:val="008B3F53"/>
    <w:rsid w:val="008B510F"/>
    <w:rsid w:val="008B76FC"/>
    <w:rsid w:val="008B7917"/>
    <w:rsid w:val="008B7F21"/>
    <w:rsid w:val="008C0C63"/>
    <w:rsid w:val="008C4FDE"/>
    <w:rsid w:val="008C5718"/>
    <w:rsid w:val="008C5DF5"/>
    <w:rsid w:val="008C6AAE"/>
    <w:rsid w:val="008C79A5"/>
    <w:rsid w:val="008C7CAA"/>
    <w:rsid w:val="008D14E2"/>
    <w:rsid w:val="008D1D5F"/>
    <w:rsid w:val="008D3600"/>
    <w:rsid w:val="008D36F7"/>
    <w:rsid w:val="008D3976"/>
    <w:rsid w:val="008D47C3"/>
    <w:rsid w:val="008D4F69"/>
    <w:rsid w:val="008D5F3F"/>
    <w:rsid w:val="008D629C"/>
    <w:rsid w:val="008D63E4"/>
    <w:rsid w:val="008D6B1A"/>
    <w:rsid w:val="008D7A29"/>
    <w:rsid w:val="008E0100"/>
    <w:rsid w:val="008E01FA"/>
    <w:rsid w:val="008E03A7"/>
    <w:rsid w:val="008E0913"/>
    <w:rsid w:val="008E0F53"/>
    <w:rsid w:val="008E104B"/>
    <w:rsid w:val="008E1886"/>
    <w:rsid w:val="008E1FA3"/>
    <w:rsid w:val="008E2259"/>
    <w:rsid w:val="008E3268"/>
    <w:rsid w:val="008E3502"/>
    <w:rsid w:val="008E3E13"/>
    <w:rsid w:val="008E53EE"/>
    <w:rsid w:val="008E55DC"/>
    <w:rsid w:val="008E606A"/>
    <w:rsid w:val="008E658C"/>
    <w:rsid w:val="008E65BB"/>
    <w:rsid w:val="008E71AC"/>
    <w:rsid w:val="008E73E5"/>
    <w:rsid w:val="008E75FF"/>
    <w:rsid w:val="008F062B"/>
    <w:rsid w:val="008F0FAE"/>
    <w:rsid w:val="008F1DB5"/>
    <w:rsid w:val="008F2364"/>
    <w:rsid w:val="008F2714"/>
    <w:rsid w:val="008F297C"/>
    <w:rsid w:val="008F2BE6"/>
    <w:rsid w:val="008F2DC0"/>
    <w:rsid w:val="008F333D"/>
    <w:rsid w:val="008F3FB6"/>
    <w:rsid w:val="008F5059"/>
    <w:rsid w:val="008F670D"/>
    <w:rsid w:val="008F7185"/>
    <w:rsid w:val="008F7AAA"/>
    <w:rsid w:val="009015EB"/>
    <w:rsid w:val="00901C02"/>
    <w:rsid w:val="00901ECF"/>
    <w:rsid w:val="00902298"/>
    <w:rsid w:val="0090285C"/>
    <w:rsid w:val="009037AC"/>
    <w:rsid w:val="00904767"/>
    <w:rsid w:val="00905E6A"/>
    <w:rsid w:val="00906328"/>
    <w:rsid w:val="009073B9"/>
    <w:rsid w:val="009076BA"/>
    <w:rsid w:val="00911D2A"/>
    <w:rsid w:val="0091338E"/>
    <w:rsid w:val="00917397"/>
    <w:rsid w:val="00917B71"/>
    <w:rsid w:val="0092059E"/>
    <w:rsid w:val="00920E22"/>
    <w:rsid w:val="00921C6E"/>
    <w:rsid w:val="00922352"/>
    <w:rsid w:val="00923926"/>
    <w:rsid w:val="009250CA"/>
    <w:rsid w:val="009251D2"/>
    <w:rsid w:val="00925A5A"/>
    <w:rsid w:val="00926358"/>
    <w:rsid w:val="009272E7"/>
    <w:rsid w:val="00927397"/>
    <w:rsid w:val="009276C4"/>
    <w:rsid w:val="00930142"/>
    <w:rsid w:val="009302C4"/>
    <w:rsid w:val="0093175B"/>
    <w:rsid w:val="00931B57"/>
    <w:rsid w:val="009323BA"/>
    <w:rsid w:val="00932527"/>
    <w:rsid w:val="00932626"/>
    <w:rsid w:val="00932A72"/>
    <w:rsid w:val="00932AFB"/>
    <w:rsid w:val="009339CF"/>
    <w:rsid w:val="00933D07"/>
    <w:rsid w:val="0093570D"/>
    <w:rsid w:val="009364A3"/>
    <w:rsid w:val="00940231"/>
    <w:rsid w:val="00940E01"/>
    <w:rsid w:val="0094106D"/>
    <w:rsid w:val="0094123C"/>
    <w:rsid w:val="00942395"/>
    <w:rsid w:val="0094240E"/>
    <w:rsid w:val="00942D0C"/>
    <w:rsid w:val="00944BC5"/>
    <w:rsid w:val="00944F12"/>
    <w:rsid w:val="009459D0"/>
    <w:rsid w:val="00946558"/>
    <w:rsid w:val="009468E3"/>
    <w:rsid w:val="00946A3C"/>
    <w:rsid w:val="00946B5C"/>
    <w:rsid w:val="00946F6E"/>
    <w:rsid w:val="00947531"/>
    <w:rsid w:val="009507D7"/>
    <w:rsid w:val="009520E3"/>
    <w:rsid w:val="009528A7"/>
    <w:rsid w:val="00952B19"/>
    <w:rsid w:val="00953230"/>
    <w:rsid w:val="009534D0"/>
    <w:rsid w:val="00953EF4"/>
    <w:rsid w:val="00956383"/>
    <w:rsid w:val="009565BF"/>
    <w:rsid w:val="0095725E"/>
    <w:rsid w:val="0095753A"/>
    <w:rsid w:val="00957EA9"/>
    <w:rsid w:val="00957EEB"/>
    <w:rsid w:val="0096111F"/>
    <w:rsid w:val="009624AF"/>
    <w:rsid w:val="00962BA8"/>
    <w:rsid w:val="009632ED"/>
    <w:rsid w:val="00964169"/>
    <w:rsid w:val="00964AA4"/>
    <w:rsid w:val="00964E25"/>
    <w:rsid w:val="00964EF5"/>
    <w:rsid w:val="00966DDD"/>
    <w:rsid w:val="00967153"/>
    <w:rsid w:val="009702F1"/>
    <w:rsid w:val="00970630"/>
    <w:rsid w:val="00970A04"/>
    <w:rsid w:val="00970B26"/>
    <w:rsid w:val="00970CE0"/>
    <w:rsid w:val="00970EC2"/>
    <w:rsid w:val="00970FEF"/>
    <w:rsid w:val="00971E2D"/>
    <w:rsid w:val="00972BB5"/>
    <w:rsid w:val="0097306C"/>
    <w:rsid w:val="009738F9"/>
    <w:rsid w:val="0097596A"/>
    <w:rsid w:val="00975E51"/>
    <w:rsid w:val="00976012"/>
    <w:rsid w:val="00976309"/>
    <w:rsid w:val="00976B31"/>
    <w:rsid w:val="009774FA"/>
    <w:rsid w:val="00977576"/>
    <w:rsid w:val="0097778E"/>
    <w:rsid w:val="009777A5"/>
    <w:rsid w:val="00977F39"/>
    <w:rsid w:val="009801C2"/>
    <w:rsid w:val="00980731"/>
    <w:rsid w:val="0098142A"/>
    <w:rsid w:val="00982186"/>
    <w:rsid w:val="00983940"/>
    <w:rsid w:val="00983CD9"/>
    <w:rsid w:val="00983D7C"/>
    <w:rsid w:val="009844CD"/>
    <w:rsid w:val="00984A85"/>
    <w:rsid w:val="00985024"/>
    <w:rsid w:val="00985DD2"/>
    <w:rsid w:val="00986DBC"/>
    <w:rsid w:val="00987113"/>
    <w:rsid w:val="0098733C"/>
    <w:rsid w:val="0098739B"/>
    <w:rsid w:val="009875A7"/>
    <w:rsid w:val="00990624"/>
    <w:rsid w:val="009908A6"/>
    <w:rsid w:val="00991883"/>
    <w:rsid w:val="0099191D"/>
    <w:rsid w:val="009919FF"/>
    <w:rsid w:val="00992828"/>
    <w:rsid w:val="00993290"/>
    <w:rsid w:val="0099487A"/>
    <w:rsid w:val="00995284"/>
    <w:rsid w:val="00995D4F"/>
    <w:rsid w:val="00995F92"/>
    <w:rsid w:val="009974AA"/>
    <w:rsid w:val="009979FC"/>
    <w:rsid w:val="009A068B"/>
    <w:rsid w:val="009A0787"/>
    <w:rsid w:val="009A0956"/>
    <w:rsid w:val="009A1730"/>
    <w:rsid w:val="009A2133"/>
    <w:rsid w:val="009A32CA"/>
    <w:rsid w:val="009A376E"/>
    <w:rsid w:val="009A468F"/>
    <w:rsid w:val="009A4EBF"/>
    <w:rsid w:val="009A5DEA"/>
    <w:rsid w:val="009A760D"/>
    <w:rsid w:val="009B24DF"/>
    <w:rsid w:val="009B356A"/>
    <w:rsid w:val="009B4302"/>
    <w:rsid w:val="009B4D3A"/>
    <w:rsid w:val="009B5586"/>
    <w:rsid w:val="009B62D4"/>
    <w:rsid w:val="009B6571"/>
    <w:rsid w:val="009B6DF9"/>
    <w:rsid w:val="009B6F67"/>
    <w:rsid w:val="009B7C28"/>
    <w:rsid w:val="009B7F1D"/>
    <w:rsid w:val="009C0EDB"/>
    <w:rsid w:val="009C139E"/>
    <w:rsid w:val="009C15C1"/>
    <w:rsid w:val="009C206A"/>
    <w:rsid w:val="009C2272"/>
    <w:rsid w:val="009C2470"/>
    <w:rsid w:val="009C265A"/>
    <w:rsid w:val="009C30BB"/>
    <w:rsid w:val="009C3277"/>
    <w:rsid w:val="009C3DFF"/>
    <w:rsid w:val="009C4285"/>
    <w:rsid w:val="009C428E"/>
    <w:rsid w:val="009C4C9B"/>
    <w:rsid w:val="009C6368"/>
    <w:rsid w:val="009C64CC"/>
    <w:rsid w:val="009C7ECC"/>
    <w:rsid w:val="009D08DE"/>
    <w:rsid w:val="009D1356"/>
    <w:rsid w:val="009D3529"/>
    <w:rsid w:val="009D3674"/>
    <w:rsid w:val="009D3BB4"/>
    <w:rsid w:val="009D5068"/>
    <w:rsid w:val="009D5269"/>
    <w:rsid w:val="009D57ED"/>
    <w:rsid w:val="009D5DD2"/>
    <w:rsid w:val="009D72A9"/>
    <w:rsid w:val="009D737C"/>
    <w:rsid w:val="009D75BB"/>
    <w:rsid w:val="009D7673"/>
    <w:rsid w:val="009D775C"/>
    <w:rsid w:val="009D78EE"/>
    <w:rsid w:val="009E0B07"/>
    <w:rsid w:val="009E1C2E"/>
    <w:rsid w:val="009E2D85"/>
    <w:rsid w:val="009E34D2"/>
    <w:rsid w:val="009E37CE"/>
    <w:rsid w:val="009E3E22"/>
    <w:rsid w:val="009E4B12"/>
    <w:rsid w:val="009E4CD7"/>
    <w:rsid w:val="009E5DDA"/>
    <w:rsid w:val="009E6394"/>
    <w:rsid w:val="009E6A44"/>
    <w:rsid w:val="009E7C60"/>
    <w:rsid w:val="009F02D5"/>
    <w:rsid w:val="009F0F9A"/>
    <w:rsid w:val="009F17ED"/>
    <w:rsid w:val="009F1EC7"/>
    <w:rsid w:val="009F21A0"/>
    <w:rsid w:val="009F21CA"/>
    <w:rsid w:val="009F23F8"/>
    <w:rsid w:val="009F2EC7"/>
    <w:rsid w:val="009F2F9D"/>
    <w:rsid w:val="009F381E"/>
    <w:rsid w:val="009F3D5B"/>
    <w:rsid w:val="009F3ED7"/>
    <w:rsid w:val="009F3F8A"/>
    <w:rsid w:val="009F4413"/>
    <w:rsid w:val="009F4AC4"/>
    <w:rsid w:val="009F4DA6"/>
    <w:rsid w:val="009F5816"/>
    <w:rsid w:val="009F5DD8"/>
    <w:rsid w:val="009F5E1B"/>
    <w:rsid w:val="009F647F"/>
    <w:rsid w:val="009F68A5"/>
    <w:rsid w:val="009F7793"/>
    <w:rsid w:val="009F7D92"/>
    <w:rsid w:val="00A0027D"/>
    <w:rsid w:val="00A00E22"/>
    <w:rsid w:val="00A0160C"/>
    <w:rsid w:val="00A01738"/>
    <w:rsid w:val="00A0191C"/>
    <w:rsid w:val="00A01E8F"/>
    <w:rsid w:val="00A01EFB"/>
    <w:rsid w:val="00A028C8"/>
    <w:rsid w:val="00A0311C"/>
    <w:rsid w:val="00A03C17"/>
    <w:rsid w:val="00A03F48"/>
    <w:rsid w:val="00A04AC0"/>
    <w:rsid w:val="00A04B34"/>
    <w:rsid w:val="00A04CB4"/>
    <w:rsid w:val="00A05023"/>
    <w:rsid w:val="00A0502F"/>
    <w:rsid w:val="00A054DB"/>
    <w:rsid w:val="00A0596B"/>
    <w:rsid w:val="00A06586"/>
    <w:rsid w:val="00A065B5"/>
    <w:rsid w:val="00A076F1"/>
    <w:rsid w:val="00A079B8"/>
    <w:rsid w:val="00A1051A"/>
    <w:rsid w:val="00A115FB"/>
    <w:rsid w:val="00A11717"/>
    <w:rsid w:val="00A11AF5"/>
    <w:rsid w:val="00A12CA3"/>
    <w:rsid w:val="00A17880"/>
    <w:rsid w:val="00A17A8E"/>
    <w:rsid w:val="00A17CAF"/>
    <w:rsid w:val="00A17D78"/>
    <w:rsid w:val="00A20E33"/>
    <w:rsid w:val="00A219AB"/>
    <w:rsid w:val="00A221B2"/>
    <w:rsid w:val="00A22E93"/>
    <w:rsid w:val="00A23744"/>
    <w:rsid w:val="00A23B62"/>
    <w:rsid w:val="00A23CD2"/>
    <w:rsid w:val="00A23F66"/>
    <w:rsid w:val="00A241B2"/>
    <w:rsid w:val="00A244B5"/>
    <w:rsid w:val="00A2475C"/>
    <w:rsid w:val="00A247A3"/>
    <w:rsid w:val="00A25270"/>
    <w:rsid w:val="00A2668A"/>
    <w:rsid w:val="00A27A50"/>
    <w:rsid w:val="00A31642"/>
    <w:rsid w:val="00A319B7"/>
    <w:rsid w:val="00A3237B"/>
    <w:rsid w:val="00A324A7"/>
    <w:rsid w:val="00A32AF4"/>
    <w:rsid w:val="00A338D8"/>
    <w:rsid w:val="00A3391B"/>
    <w:rsid w:val="00A34C92"/>
    <w:rsid w:val="00A35574"/>
    <w:rsid w:val="00A35D7E"/>
    <w:rsid w:val="00A36B7E"/>
    <w:rsid w:val="00A36BC3"/>
    <w:rsid w:val="00A37774"/>
    <w:rsid w:val="00A37799"/>
    <w:rsid w:val="00A37FE3"/>
    <w:rsid w:val="00A400E8"/>
    <w:rsid w:val="00A402F4"/>
    <w:rsid w:val="00A40A4C"/>
    <w:rsid w:val="00A40BD9"/>
    <w:rsid w:val="00A413FF"/>
    <w:rsid w:val="00A41C43"/>
    <w:rsid w:val="00A41D73"/>
    <w:rsid w:val="00A42296"/>
    <w:rsid w:val="00A422F4"/>
    <w:rsid w:val="00A4256E"/>
    <w:rsid w:val="00A42B8C"/>
    <w:rsid w:val="00A43DF5"/>
    <w:rsid w:val="00A43E42"/>
    <w:rsid w:val="00A45089"/>
    <w:rsid w:val="00A450C5"/>
    <w:rsid w:val="00A450C9"/>
    <w:rsid w:val="00A45575"/>
    <w:rsid w:val="00A45B30"/>
    <w:rsid w:val="00A45BA4"/>
    <w:rsid w:val="00A46F0E"/>
    <w:rsid w:val="00A4790C"/>
    <w:rsid w:val="00A479E6"/>
    <w:rsid w:val="00A47B6D"/>
    <w:rsid w:val="00A47F0C"/>
    <w:rsid w:val="00A50566"/>
    <w:rsid w:val="00A513AE"/>
    <w:rsid w:val="00A52051"/>
    <w:rsid w:val="00A52274"/>
    <w:rsid w:val="00A52689"/>
    <w:rsid w:val="00A52AAA"/>
    <w:rsid w:val="00A52E0C"/>
    <w:rsid w:val="00A535A0"/>
    <w:rsid w:val="00A55A6B"/>
    <w:rsid w:val="00A567BF"/>
    <w:rsid w:val="00A56CA4"/>
    <w:rsid w:val="00A56D47"/>
    <w:rsid w:val="00A570B7"/>
    <w:rsid w:val="00A60115"/>
    <w:rsid w:val="00A60C0A"/>
    <w:rsid w:val="00A641B6"/>
    <w:rsid w:val="00A64514"/>
    <w:rsid w:val="00A645D6"/>
    <w:rsid w:val="00A64649"/>
    <w:rsid w:val="00A64C39"/>
    <w:rsid w:val="00A66D4F"/>
    <w:rsid w:val="00A66D94"/>
    <w:rsid w:val="00A677BE"/>
    <w:rsid w:val="00A67C63"/>
    <w:rsid w:val="00A70317"/>
    <w:rsid w:val="00A71914"/>
    <w:rsid w:val="00A71939"/>
    <w:rsid w:val="00A72CE4"/>
    <w:rsid w:val="00A7315D"/>
    <w:rsid w:val="00A7354F"/>
    <w:rsid w:val="00A73C06"/>
    <w:rsid w:val="00A744C1"/>
    <w:rsid w:val="00A74AC4"/>
    <w:rsid w:val="00A74B13"/>
    <w:rsid w:val="00A75858"/>
    <w:rsid w:val="00A75D29"/>
    <w:rsid w:val="00A75E78"/>
    <w:rsid w:val="00A8032F"/>
    <w:rsid w:val="00A80CAD"/>
    <w:rsid w:val="00A80D71"/>
    <w:rsid w:val="00A84112"/>
    <w:rsid w:val="00A84507"/>
    <w:rsid w:val="00A84689"/>
    <w:rsid w:val="00A84921"/>
    <w:rsid w:val="00A85DF7"/>
    <w:rsid w:val="00A8678D"/>
    <w:rsid w:val="00A87609"/>
    <w:rsid w:val="00A87E76"/>
    <w:rsid w:val="00A915ED"/>
    <w:rsid w:val="00A923EB"/>
    <w:rsid w:val="00A92BCE"/>
    <w:rsid w:val="00A92F5B"/>
    <w:rsid w:val="00A932B6"/>
    <w:rsid w:val="00A93670"/>
    <w:rsid w:val="00A94302"/>
    <w:rsid w:val="00A94843"/>
    <w:rsid w:val="00A94BE3"/>
    <w:rsid w:val="00A9661E"/>
    <w:rsid w:val="00AA047F"/>
    <w:rsid w:val="00AA0C0C"/>
    <w:rsid w:val="00AA2147"/>
    <w:rsid w:val="00AA3C8A"/>
    <w:rsid w:val="00AA3D30"/>
    <w:rsid w:val="00AA3E56"/>
    <w:rsid w:val="00AA4AC7"/>
    <w:rsid w:val="00AA4DB9"/>
    <w:rsid w:val="00AA50F2"/>
    <w:rsid w:val="00AA57E0"/>
    <w:rsid w:val="00AA587E"/>
    <w:rsid w:val="00AA5B62"/>
    <w:rsid w:val="00AA66D2"/>
    <w:rsid w:val="00AA71D6"/>
    <w:rsid w:val="00AA7F3E"/>
    <w:rsid w:val="00AB0F66"/>
    <w:rsid w:val="00AB173B"/>
    <w:rsid w:val="00AB176A"/>
    <w:rsid w:val="00AB188E"/>
    <w:rsid w:val="00AB24ED"/>
    <w:rsid w:val="00AB2C22"/>
    <w:rsid w:val="00AB34FC"/>
    <w:rsid w:val="00AB3AB8"/>
    <w:rsid w:val="00AB3C38"/>
    <w:rsid w:val="00AB45B4"/>
    <w:rsid w:val="00AB4669"/>
    <w:rsid w:val="00AB4A1F"/>
    <w:rsid w:val="00AB5F10"/>
    <w:rsid w:val="00AB5FCC"/>
    <w:rsid w:val="00AB65EA"/>
    <w:rsid w:val="00AB6B5B"/>
    <w:rsid w:val="00AB7D31"/>
    <w:rsid w:val="00AC0170"/>
    <w:rsid w:val="00AC227D"/>
    <w:rsid w:val="00AC28DF"/>
    <w:rsid w:val="00AC2D8B"/>
    <w:rsid w:val="00AC319F"/>
    <w:rsid w:val="00AC3EB7"/>
    <w:rsid w:val="00AC4080"/>
    <w:rsid w:val="00AC4145"/>
    <w:rsid w:val="00AC431B"/>
    <w:rsid w:val="00AC4AE3"/>
    <w:rsid w:val="00AC4DE3"/>
    <w:rsid w:val="00AC5371"/>
    <w:rsid w:val="00AC5B66"/>
    <w:rsid w:val="00AC5F57"/>
    <w:rsid w:val="00AC60F6"/>
    <w:rsid w:val="00AC6351"/>
    <w:rsid w:val="00AC6DA8"/>
    <w:rsid w:val="00AC6F9B"/>
    <w:rsid w:val="00AD03B6"/>
    <w:rsid w:val="00AD0453"/>
    <w:rsid w:val="00AD0692"/>
    <w:rsid w:val="00AD0CF9"/>
    <w:rsid w:val="00AD1283"/>
    <w:rsid w:val="00AD1469"/>
    <w:rsid w:val="00AD15D3"/>
    <w:rsid w:val="00AD2A45"/>
    <w:rsid w:val="00AD36F0"/>
    <w:rsid w:val="00AD400D"/>
    <w:rsid w:val="00AD457D"/>
    <w:rsid w:val="00AD65B1"/>
    <w:rsid w:val="00AD7C6C"/>
    <w:rsid w:val="00AD7F8B"/>
    <w:rsid w:val="00AE0065"/>
    <w:rsid w:val="00AE0BEC"/>
    <w:rsid w:val="00AE1261"/>
    <w:rsid w:val="00AE277B"/>
    <w:rsid w:val="00AE4A52"/>
    <w:rsid w:val="00AE552B"/>
    <w:rsid w:val="00AE5B4A"/>
    <w:rsid w:val="00AE6000"/>
    <w:rsid w:val="00AE7054"/>
    <w:rsid w:val="00AF0777"/>
    <w:rsid w:val="00AF0CA3"/>
    <w:rsid w:val="00AF234A"/>
    <w:rsid w:val="00AF261B"/>
    <w:rsid w:val="00AF33E4"/>
    <w:rsid w:val="00AF40FE"/>
    <w:rsid w:val="00AF4428"/>
    <w:rsid w:val="00AF4F40"/>
    <w:rsid w:val="00AF5015"/>
    <w:rsid w:val="00AF512F"/>
    <w:rsid w:val="00AF525E"/>
    <w:rsid w:val="00AF5B80"/>
    <w:rsid w:val="00AF7DB5"/>
    <w:rsid w:val="00B0064C"/>
    <w:rsid w:val="00B009CC"/>
    <w:rsid w:val="00B00AAC"/>
    <w:rsid w:val="00B015AD"/>
    <w:rsid w:val="00B01E6E"/>
    <w:rsid w:val="00B02B8E"/>
    <w:rsid w:val="00B037DC"/>
    <w:rsid w:val="00B037F9"/>
    <w:rsid w:val="00B03B28"/>
    <w:rsid w:val="00B03D25"/>
    <w:rsid w:val="00B042DF"/>
    <w:rsid w:val="00B04435"/>
    <w:rsid w:val="00B0497E"/>
    <w:rsid w:val="00B04AE0"/>
    <w:rsid w:val="00B04AF2"/>
    <w:rsid w:val="00B04BD5"/>
    <w:rsid w:val="00B05C9B"/>
    <w:rsid w:val="00B05CFA"/>
    <w:rsid w:val="00B065A5"/>
    <w:rsid w:val="00B06754"/>
    <w:rsid w:val="00B0747D"/>
    <w:rsid w:val="00B07F0B"/>
    <w:rsid w:val="00B105E2"/>
    <w:rsid w:val="00B1122A"/>
    <w:rsid w:val="00B1180A"/>
    <w:rsid w:val="00B1186A"/>
    <w:rsid w:val="00B1298D"/>
    <w:rsid w:val="00B12CF6"/>
    <w:rsid w:val="00B14897"/>
    <w:rsid w:val="00B152A0"/>
    <w:rsid w:val="00B15BD2"/>
    <w:rsid w:val="00B16A8B"/>
    <w:rsid w:val="00B16D48"/>
    <w:rsid w:val="00B16E1F"/>
    <w:rsid w:val="00B17C4E"/>
    <w:rsid w:val="00B17C82"/>
    <w:rsid w:val="00B17DB5"/>
    <w:rsid w:val="00B2001C"/>
    <w:rsid w:val="00B20059"/>
    <w:rsid w:val="00B212BA"/>
    <w:rsid w:val="00B2238F"/>
    <w:rsid w:val="00B23419"/>
    <w:rsid w:val="00B23505"/>
    <w:rsid w:val="00B23564"/>
    <w:rsid w:val="00B2460E"/>
    <w:rsid w:val="00B24ADE"/>
    <w:rsid w:val="00B24B01"/>
    <w:rsid w:val="00B24CB5"/>
    <w:rsid w:val="00B25CC7"/>
    <w:rsid w:val="00B25D79"/>
    <w:rsid w:val="00B2682C"/>
    <w:rsid w:val="00B26B77"/>
    <w:rsid w:val="00B27714"/>
    <w:rsid w:val="00B27C98"/>
    <w:rsid w:val="00B306D3"/>
    <w:rsid w:val="00B310CF"/>
    <w:rsid w:val="00B3178E"/>
    <w:rsid w:val="00B31D05"/>
    <w:rsid w:val="00B32117"/>
    <w:rsid w:val="00B328A2"/>
    <w:rsid w:val="00B33287"/>
    <w:rsid w:val="00B33A1C"/>
    <w:rsid w:val="00B33D16"/>
    <w:rsid w:val="00B342A5"/>
    <w:rsid w:val="00B3550C"/>
    <w:rsid w:val="00B358A5"/>
    <w:rsid w:val="00B35C81"/>
    <w:rsid w:val="00B36706"/>
    <w:rsid w:val="00B36967"/>
    <w:rsid w:val="00B3696F"/>
    <w:rsid w:val="00B3746B"/>
    <w:rsid w:val="00B40019"/>
    <w:rsid w:val="00B405F2"/>
    <w:rsid w:val="00B4099E"/>
    <w:rsid w:val="00B41874"/>
    <w:rsid w:val="00B4226C"/>
    <w:rsid w:val="00B42B55"/>
    <w:rsid w:val="00B43EB3"/>
    <w:rsid w:val="00B442EC"/>
    <w:rsid w:val="00B44B8E"/>
    <w:rsid w:val="00B44EEF"/>
    <w:rsid w:val="00B450ED"/>
    <w:rsid w:val="00B468CF"/>
    <w:rsid w:val="00B46D98"/>
    <w:rsid w:val="00B47578"/>
    <w:rsid w:val="00B5025B"/>
    <w:rsid w:val="00B51182"/>
    <w:rsid w:val="00B51927"/>
    <w:rsid w:val="00B52166"/>
    <w:rsid w:val="00B52D75"/>
    <w:rsid w:val="00B52E90"/>
    <w:rsid w:val="00B5367A"/>
    <w:rsid w:val="00B536F3"/>
    <w:rsid w:val="00B53FAD"/>
    <w:rsid w:val="00B54198"/>
    <w:rsid w:val="00B54FDC"/>
    <w:rsid w:val="00B55BA4"/>
    <w:rsid w:val="00B56DAF"/>
    <w:rsid w:val="00B56DFF"/>
    <w:rsid w:val="00B57C5D"/>
    <w:rsid w:val="00B57D29"/>
    <w:rsid w:val="00B604D6"/>
    <w:rsid w:val="00B60709"/>
    <w:rsid w:val="00B60F35"/>
    <w:rsid w:val="00B617E1"/>
    <w:rsid w:val="00B61953"/>
    <w:rsid w:val="00B625DE"/>
    <w:rsid w:val="00B626FA"/>
    <w:rsid w:val="00B62E4E"/>
    <w:rsid w:val="00B6437D"/>
    <w:rsid w:val="00B64A4D"/>
    <w:rsid w:val="00B64F03"/>
    <w:rsid w:val="00B659E1"/>
    <w:rsid w:val="00B65A42"/>
    <w:rsid w:val="00B675F8"/>
    <w:rsid w:val="00B70690"/>
    <w:rsid w:val="00B7111C"/>
    <w:rsid w:val="00B715BF"/>
    <w:rsid w:val="00B71805"/>
    <w:rsid w:val="00B71937"/>
    <w:rsid w:val="00B7206C"/>
    <w:rsid w:val="00B725D6"/>
    <w:rsid w:val="00B73787"/>
    <w:rsid w:val="00B739E8"/>
    <w:rsid w:val="00B74570"/>
    <w:rsid w:val="00B747F8"/>
    <w:rsid w:val="00B75120"/>
    <w:rsid w:val="00B751A0"/>
    <w:rsid w:val="00B800C7"/>
    <w:rsid w:val="00B81339"/>
    <w:rsid w:val="00B825BE"/>
    <w:rsid w:val="00B82712"/>
    <w:rsid w:val="00B82CE9"/>
    <w:rsid w:val="00B82F54"/>
    <w:rsid w:val="00B84777"/>
    <w:rsid w:val="00B84A8A"/>
    <w:rsid w:val="00B8512D"/>
    <w:rsid w:val="00B869A5"/>
    <w:rsid w:val="00B86CE5"/>
    <w:rsid w:val="00B8782B"/>
    <w:rsid w:val="00B90AD8"/>
    <w:rsid w:val="00B90EC9"/>
    <w:rsid w:val="00B91039"/>
    <w:rsid w:val="00B9144D"/>
    <w:rsid w:val="00B918D1"/>
    <w:rsid w:val="00B919F7"/>
    <w:rsid w:val="00B91B09"/>
    <w:rsid w:val="00B920B6"/>
    <w:rsid w:val="00B925F5"/>
    <w:rsid w:val="00B92997"/>
    <w:rsid w:val="00B93299"/>
    <w:rsid w:val="00B93949"/>
    <w:rsid w:val="00B945CA"/>
    <w:rsid w:val="00B945DB"/>
    <w:rsid w:val="00B95176"/>
    <w:rsid w:val="00B952E1"/>
    <w:rsid w:val="00B95A0D"/>
    <w:rsid w:val="00B95DF6"/>
    <w:rsid w:val="00B9605B"/>
    <w:rsid w:val="00B9620A"/>
    <w:rsid w:val="00B9646C"/>
    <w:rsid w:val="00B96596"/>
    <w:rsid w:val="00B972DB"/>
    <w:rsid w:val="00B97983"/>
    <w:rsid w:val="00BA0A70"/>
    <w:rsid w:val="00BA0E2C"/>
    <w:rsid w:val="00BA1AC6"/>
    <w:rsid w:val="00BA1BB7"/>
    <w:rsid w:val="00BA1E69"/>
    <w:rsid w:val="00BA1F9F"/>
    <w:rsid w:val="00BA2735"/>
    <w:rsid w:val="00BA2782"/>
    <w:rsid w:val="00BA2CD7"/>
    <w:rsid w:val="00BA3606"/>
    <w:rsid w:val="00BA360B"/>
    <w:rsid w:val="00BA409B"/>
    <w:rsid w:val="00BA42DE"/>
    <w:rsid w:val="00BA4D29"/>
    <w:rsid w:val="00BA58CC"/>
    <w:rsid w:val="00BA66DD"/>
    <w:rsid w:val="00BA672C"/>
    <w:rsid w:val="00BA6799"/>
    <w:rsid w:val="00BA693E"/>
    <w:rsid w:val="00BA6B17"/>
    <w:rsid w:val="00BA6BF3"/>
    <w:rsid w:val="00BA6EDD"/>
    <w:rsid w:val="00BB0010"/>
    <w:rsid w:val="00BB0775"/>
    <w:rsid w:val="00BB0990"/>
    <w:rsid w:val="00BB0DDF"/>
    <w:rsid w:val="00BB36E7"/>
    <w:rsid w:val="00BB39E4"/>
    <w:rsid w:val="00BB451F"/>
    <w:rsid w:val="00BB4575"/>
    <w:rsid w:val="00BC0174"/>
    <w:rsid w:val="00BC1460"/>
    <w:rsid w:val="00BC1647"/>
    <w:rsid w:val="00BC178D"/>
    <w:rsid w:val="00BC20E7"/>
    <w:rsid w:val="00BC27A5"/>
    <w:rsid w:val="00BC3D00"/>
    <w:rsid w:val="00BC3E00"/>
    <w:rsid w:val="00BC40CC"/>
    <w:rsid w:val="00BC4F54"/>
    <w:rsid w:val="00BC5122"/>
    <w:rsid w:val="00BC581D"/>
    <w:rsid w:val="00BC59E7"/>
    <w:rsid w:val="00BC5A2C"/>
    <w:rsid w:val="00BC5B7D"/>
    <w:rsid w:val="00BC6193"/>
    <w:rsid w:val="00BC645E"/>
    <w:rsid w:val="00BC6CC9"/>
    <w:rsid w:val="00BC72CF"/>
    <w:rsid w:val="00BC7325"/>
    <w:rsid w:val="00BC794A"/>
    <w:rsid w:val="00BC7A8B"/>
    <w:rsid w:val="00BC7E5A"/>
    <w:rsid w:val="00BD0892"/>
    <w:rsid w:val="00BD0EFA"/>
    <w:rsid w:val="00BD0F8E"/>
    <w:rsid w:val="00BD12F3"/>
    <w:rsid w:val="00BD189B"/>
    <w:rsid w:val="00BD20E0"/>
    <w:rsid w:val="00BD3203"/>
    <w:rsid w:val="00BD32D1"/>
    <w:rsid w:val="00BD3EFA"/>
    <w:rsid w:val="00BD3FD0"/>
    <w:rsid w:val="00BD499C"/>
    <w:rsid w:val="00BD4A52"/>
    <w:rsid w:val="00BD4A8C"/>
    <w:rsid w:val="00BD5251"/>
    <w:rsid w:val="00BD5385"/>
    <w:rsid w:val="00BD6D82"/>
    <w:rsid w:val="00BD7C32"/>
    <w:rsid w:val="00BE0333"/>
    <w:rsid w:val="00BE0588"/>
    <w:rsid w:val="00BE1CED"/>
    <w:rsid w:val="00BE1DA9"/>
    <w:rsid w:val="00BE22C6"/>
    <w:rsid w:val="00BE23E2"/>
    <w:rsid w:val="00BE2E3A"/>
    <w:rsid w:val="00BE33A9"/>
    <w:rsid w:val="00BE3B79"/>
    <w:rsid w:val="00BE43EF"/>
    <w:rsid w:val="00BE4967"/>
    <w:rsid w:val="00BE49C0"/>
    <w:rsid w:val="00BE4A6E"/>
    <w:rsid w:val="00BE59CD"/>
    <w:rsid w:val="00BE5CD2"/>
    <w:rsid w:val="00BE61DE"/>
    <w:rsid w:val="00BE6B60"/>
    <w:rsid w:val="00BE6BD2"/>
    <w:rsid w:val="00BE6F26"/>
    <w:rsid w:val="00BE7070"/>
    <w:rsid w:val="00BE7E16"/>
    <w:rsid w:val="00BF1FED"/>
    <w:rsid w:val="00BF3A52"/>
    <w:rsid w:val="00BF3B08"/>
    <w:rsid w:val="00BF3BF0"/>
    <w:rsid w:val="00BF3D2F"/>
    <w:rsid w:val="00BF3E68"/>
    <w:rsid w:val="00BF48BE"/>
    <w:rsid w:val="00BF5ADC"/>
    <w:rsid w:val="00BF699A"/>
    <w:rsid w:val="00C0073F"/>
    <w:rsid w:val="00C00B9F"/>
    <w:rsid w:val="00C00CFD"/>
    <w:rsid w:val="00C0119C"/>
    <w:rsid w:val="00C03453"/>
    <w:rsid w:val="00C03484"/>
    <w:rsid w:val="00C03521"/>
    <w:rsid w:val="00C038C0"/>
    <w:rsid w:val="00C05B08"/>
    <w:rsid w:val="00C05E88"/>
    <w:rsid w:val="00C05FE1"/>
    <w:rsid w:val="00C065AE"/>
    <w:rsid w:val="00C07265"/>
    <w:rsid w:val="00C0733A"/>
    <w:rsid w:val="00C07857"/>
    <w:rsid w:val="00C07D2D"/>
    <w:rsid w:val="00C10444"/>
    <w:rsid w:val="00C1053A"/>
    <w:rsid w:val="00C1061E"/>
    <w:rsid w:val="00C10786"/>
    <w:rsid w:val="00C11B15"/>
    <w:rsid w:val="00C11DEB"/>
    <w:rsid w:val="00C120D9"/>
    <w:rsid w:val="00C13CAC"/>
    <w:rsid w:val="00C146F6"/>
    <w:rsid w:val="00C150AE"/>
    <w:rsid w:val="00C155A9"/>
    <w:rsid w:val="00C165AA"/>
    <w:rsid w:val="00C16799"/>
    <w:rsid w:val="00C16F12"/>
    <w:rsid w:val="00C17E1F"/>
    <w:rsid w:val="00C17E5D"/>
    <w:rsid w:val="00C200F1"/>
    <w:rsid w:val="00C2026C"/>
    <w:rsid w:val="00C20470"/>
    <w:rsid w:val="00C20EA7"/>
    <w:rsid w:val="00C2121F"/>
    <w:rsid w:val="00C21557"/>
    <w:rsid w:val="00C220DE"/>
    <w:rsid w:val="00C2270D"/>
    <w:rsid w:val="00C22B58"/>
    <w:rsid w:val="00C23E8E"/>
    <w:rsid w:val="00C25272"/>
    <w:rsid w:val="00C25AEA"/>
    <w:rsid w:val="00C26B5D"/>
    <w:rsid w:val="00C26BFB"/>
    <w:rsid w:val="00C26DE5"/>
    <w:rsid w:val="00C2752B"/>
    <w:rsid w:val="00C27A57"/>
    <w:rsid w:val="00C27D48"/>
    <w:rsid w:val="00C3241E"/>
    <w:rsid w:val="00C32B29"/>
    <w:rsid w:val="00C32DA2"/>
    <w:rsid w:val="00C33503"/>
    <w:rsid w:val="00C337DB"/>
    <w:rsid w:val="00C33E84"/>
    <w:rsid w:val="00C34134"/>
    <w:rsid w:val="00C34E2D"/>
    <w:rsid w:val="00C35F4C"/>
    <w:rsid w:val="00C37231"/>
    <w:rsid w:val="00C37657"/>
    <w:rsid w:val="00C37F6B"/>
    <w:rsid w:val="00C41253"/>
    <w:rsid w:val="00C41333"/>
    <w:rsid w:val="00C4136B"/>
    <w:rsid w:val="00C41F2F"/>
    <w:rsid w:val="00C446E1"/>
    <w:rsid w:val="00C4493D"/>
    <w:rsid w:val="00C45383"/>
    <w:rsid w:val="00C458C0"/>
    <w:rsid w:val="00C459B3"/>
    <w:rsid w:val="00C45F6F"/>
    <w:rsid w:val="00C46455"/>
    <w:rsid w:val="00C46C06"/>
    <w:rsid w:val="00C46CEC"/>
    <w:rsid w:val="00C476B9"/>
    <w:rsid w:val="00C476E8"/>
    <w:rsid w:val="00C47DCD"/>
    <w:rsid w:val="00C50678"/>
    <w:rsid w:val="00C50F09"/>
    <w:rsid w:val="00C50F9A"/>
    <w:rsid w:val="00C50FAC"/>
    <w:rsid w:val="00C514CA"/>
    <w:rsid w:val="00C5162F"/>
    <w:rsid w:val="00C5214A"/>
    <w:rsid w:val="00C5240A"/>
    <w:rsid w:val="00C53D42"/>
    <w:rsid w:val="00C5669B"/>
    <w:rsid w:val="00C56A0D"/>
    <w:rsid w:val="00C576A2"/>
    <w:rsid w:val="00C6055A"/>
    <w:rsid w:val="00C60EEA"/>
    <w:rsid w:val="00C611DA"/>
    <w:rsid w:val="00C61380"/>
    <w:rsid w:val="00C616F4"/>
    <w:rsid w:val="00C62C29"/>
    <w:rsid w:val="00C62EAF"/>
    <w:rsid w:val="00C637EC"/>
    <w:rsid w:val="00C63DB9"/>
    <w:rsid w:val="00C64B58"/>
    <w:rsid w:val="00C64CC3"/>
    <w:rsid w:val="00C6634E"/>
    <w:rsid w:val="00C66993"/>
    <w:rsid w:val="00C7195B"/>
    <w:rsid w:val="00C723C8"/>
    <w:rsid w:val="00C7376E"/>
    <w:rsid w:val="00C73F72"/>
    <w:rsid w:val="00C74C3A"/>
    <w:rsid w:val="00C74EEE"/>
    <w:rsid w:val="00C75062"/>
    <w:rsid w:val="00C757E9"/>
    <w:rsid w:val="00C75C2A"/>
    <w:rsid w:val="00C76DCA"/>
    <w:rsid w:val="00C77585"/>
    <w:rsid w:val="00C805EE"/>
    <w:rsid w:val="00C81EC4"/>
    <w:rsid w:val="00C81FFE"/>
    <w:rsid w:val="00C82D06"/>
    <w:rsid w:val="00C82E06"/>
    <w:rsid w:val="00C836C1"/>
    <w:rsid w:val="00C83F90"/>
    <w:rsid w:val="00C840A2"/>
    <w:rsid w:val="00C85AF6"/>
    <w:rsid w:val="00C85E48"/>
    <w:rsid w:val="00C8662E"/>
    <w:rsid w:val="00C86880"/>
    <w:rsid w:val="00C871DE"/>
    <w:rsid w:val="00C87655"/>
    <w:rsid w:val="00C87925"/>
    <w:rsid w:val="00C9038B"/>
    <w:rsid w:val="00C90A3D"/>
    <w:rsid w:val="00C90E92"/>
    <w:rsid w:val="00C91A4B"/>
    <w:rsid w:val="00C91A6A"/>
    <w:rsid w:val="00C91CF0"/>
    <w:rsid w:val="00C93229"/>
    <w:rsid w:val="00C94B43"/>
    <w:rsid w:val="00C94C46"/>
    <w:rsid w:val="00C94FCD"/>
    <w:rsid w:val="00C974A0"/>
    <w:rsid w:val="00C97BDA"/>
    <w:rsid w:val="00CA00A7"/>
    <w:rsid w:val="00CA0886"/>
    <w:rsid w:val="00CA0B65"/>
    <w:rsid w:val="00CA1543"/>
    <w:rsid w:val="00CA2C46"/>
    <w:rsid w:val="00CA2F9E"/>
    <w:rsid w:val="00CA385D"/>
    <w:rsid w:val="00CA4B60"/>
    <w:rsid w:val="00CA5CAB"/>
    <w:rsid w:val="00CA6A8E"/>
    <w:rsid w:val="00CB059C"/>
    <w:rsid w:val="00CB0E3C"/>
    <w:rsid w:val="00CB14ED"/>
    <w:rsid w:val="00CB2057"/>
    <w:rsid w:val="00CB3268"/>
    <w:rsid w:val="00CB5279"/>
    <w:rsid w:val="00CB56EF"/>
    <w:rsid w:val="00CB58E7"/>
    <w:rsid w:val="00CB5D9D"/>
    <w:rsid w:val="00CB6276"/>
    <w:rsid w:val="00CB6CA2"/>
    <w:rsid w:val="00CB71DF"/>
    <w:rsid w:val="00CB75DA"/>
    <w:rsid w:val="00CC06F7"/>
    <w:rsid w:val="00CC1443"/>
    <w:rsid w:val="00CC1702"/>
    <w:rsid w:val="00CC1D3E"/>
    <w:rsid w:val="00CC22A1"/>
    <w:rsid w:val="00CC3068"/>
    <w:rsid w:val="00CC34F1"/>
    <w:rsid w:val="00CC3CBE"/>
    <w:rsid w:val="00CC435F"/>
    <w:rsid w:val="00CC5A77"/>
    <w:rsid w:val="00CC6079"/>
    <w:rsid w:val="00CC6200"/>
    <w:rsid w:val="00CC6A89"/>
    <w:rsid w:val="00CC6E85"/>
    <w:rsid w:val="00CC70C7"/>
    <w:rsid w:val="00CD0161"/>
    <w:rsid w:val="00CD07F5"/>
    <w:rsid w:val="00CD135A"/>
    <w:rsid w:val="00CD2025"/>
    <w:rsid w:val="00CD32D4"/>
    <w:rsid w:val="00CD3330"/>
    <w:rsid w:val="00CD4A36"/>
    <w:rsid w:val="00CD4E20"/>
    <w:rsid w:val="00CD60A1"/>
    <w:rsid w:val="00CD66AE"/>
    <w:rsid w:val="00CE0DCE"/>
    <w:rsid w:val="00CE149E"/>
    <w:rsid w:val="00CE1708"/>
    <w:rsid w:val="00CE1DDE"/>
    <w:rsid w:val="00CE3836"/>
    <w:rsid w:val="00CE4FA6"/>
    <w:rsid w:val="00CE59B6"/>
    <w:rsid w:val="00CE5C81"/>
    <w:rsid w:val="00CE5EE1"/>
    <w:rsid w:val="00CE6130"/>
    <w:rsid w:val="00CE62D7"/>
    <w:rsid w:val="00CF1030"/>
    <w:rsid w:val="00CF1617"/>
    <w:rsid w:val="00CF2502"/>
    <w:rsid w:val="00CF2597"/>
    <w:rsid w:val="00CF2F20"/>
    <w:rsid w:val="00CF391A"/>
    <w:rsid w:val="00CF4043"/>
    <w:rsid w:val="00CF480D"/>
    <w:rsid w:val="00CF54E0"/>
    <w:rsid w:val="00D015EB"/>
    <w:rsid w:val="00D024A5"/>
    <w:rsid w:val="00D025F1"/>
    <w:rsid w:val="00D02B40"/>
    <w:rsid w:val="00D03115"/>
    <w:rsid w:val="00D03258"/>
    <w:rsid w:val="00D0412C"/>
    <w:rsid w:val="00D04299"/>
    <w:rsid w:val="00D05F38"/>
    <w:rsid w:val="00D06836"/>
    <w:rsid w:val="00D0684C"/>
    <w:rsid w:val="00D06A9B"/>
    <w:rsid w:val="00D07680"/>
    <w:rsid w:val="00D079A0"/>
    <w:rsid w:val="00D109DE"/>
    <w:rsid w:val="00D10A98"/>
    <w:rsid w:val="00D11841"/>
    <w:rsid w:val="00D11EF9"/>
    <w:rsid w:val="00D1225E"/>
    <w:rsid w:val="00D12D3F"/>
    <w:rsid w:val="00D132E5"/>
    <w:rsid w:val="00D139F9"/>
    <w:rsid w:val="00D14143"/>
    <w:rsid w:val="00D15A90"/>
    <w:rsid w:val="00D169E7"/>
    <w:rsid w:val="00D16E7D"/>
    <w:rsid w:val="00D200B6"/>
    <w:rsid w:val="00D208EF"/>
    <w:rsid w:val="00D210BF"/>
    <w:rsid w:val="00D214D0"/>
    <w:rsid w:val="00D221D1"/>
    <w:rsid w:val="00D22E97"/>
    <w:rsid w:val="00D2399F"/>
    <w:rsid w:val="00D241DB"/>
    <w:rsid w:val="00D247F1"/>
    <w:rsid w:val="00D249D0"/>
    <w:rsid w:val="00D26615"/>
    <w:rsid w:val="00D26689"/>
    <w:rsid w:val="00D26A67"/>
    <w:rsid w:val="00D26BA2"/>
    <w:rsid w:val="00D27506"/>
    <w:rsid w:val="00D275A5"/>
    <w:rsid w:val="00D276DF"/>
    <w:rsid w:val="00D311E6"/>
    <w:rsid w:val="00D31487"/>
    <w:rsid w:val="00D33935"/>
    <w:rsid w:val="00D33AA5"/>
    <w:rsid w:val="00D33C5B"/>
    <w:rsid w:val="00D346AB"/>
    <w:rsid w:val="00D34AAD"/>
    <w:rsid w:val="00D34E80"/>
    <w:rsid w:val="00D35DC5"/>
    <w:rsid w:val="00D3616A"/>
    <w:rsid w:val="00D36A82"/>
    <w:rsid w:val="00D36FDD"/>
    <w:rsid w:val="00D37170"/>
    <w:rsid w:val="00D40404"/>
    <w:rsid w:val="00D40FD8"/>
    <w:rsid w:val="00D415C6"/>
    <w:rsid w:val="00D415EF"/>
    <w:rsid w:val="00D42CB3"/>
    <w:rsid w:val="00D42FE2"/>
    <w:rsid w:val="00D4304F"/>
    <w:rsid w:val="00D449FE"/>
    <w:rsid w:val="00D45490"/>
    <w:rsid w:val="00D45D24"/>
    <w:rsid w:val="00D46129"/>
    <w:rsid w:val="00D46519"/>
    <w:rsid w:val="00D470A1"/>
    <w:rsid w:val="00D47513"/>
    <w:rsid w:val="00D50FA3"/>
    <w:rsid w:val="00D51F65"/>
    <w:rsid w:val="00D52339"/>
    <w:rsid w:val="00D52E59"/>
    <w:rsid w:val="00D534D6"/>
    <w:rsid w:val="00D535A8"/>
    <w:rsid w:val="00D55161"/>
    <w:rsid w:val="00D5530A"/>
    <w:rsid w:val="00D560AD"/>
    <w:rsid w:val="00D57BDA"/>
    <w:rsid w:val="00D60DF6"/>
    <w:rsid w:val="00D60FF5"/>
    <w:rsid w:val="00D610BE"/>
    <w:rsid w:val="00D619F7"/>
    <w:rsid w:val="00D620C5"/>
    <w:rsid w:val="00D62A3D"/>
    <w:rsid w:val="00D63B9C"/>
    <w:rsid w:val="00D63F92"/>
    <w:rsid w:val="00D643C8"/>
    <w:rsid w:val="00D64414"/>
    <w:rsid w:val="00D64539"/>
    <w:rsid w:val="00D65217"/>
    <w:rsid w:val="00D654FA"/>
    <w:rsid w:val="00D65F1E"/>
    <w:rsid w:val="00D671D1"/>
    <w:rsid w:val="00D676F0"/>
    <w:rsid w:val="00D7001F"/>
    <w:rsid w:val="00D70256"/>
    <w:rsid w:val="00D7265E"/>
    <w:rsid w:val="00D727F5"/>
    <w:rsid w:val="00D72A8E"/>
    <w:rsid w:val="00D72ECF"/>
    <w:rsid w:val="00D73E7D"/>
    <w:rsid w:val="00D74188"/>
    <w:rsid w:val="00D747AA"/>
    <w:rsid w:val="00D75170"/>
    <w:rsid w:val="00D7572C"/>
    <w:rsid w:val="00D75829"/>
    <w:rsid w:val="00D7609D"/>
    <w:rsid w:val="00D762C2"/>
    <w:rsid w:val="00D771C1"/>
    <w:rsid w:val="00D77CE3"/>
    <w:rsid w:val="00D8045D"/>
    <w:rsid w:val="00D81069"/>
    <w:rsid w:val="00D810FF"/>
    <w:rsid w:val="00D815A6"/>
    <w:rsid w:val="00D8188A"/>
    <w:rsid w:val="00D81E92"/>
    <w:rsid w:val="00D8298B"/>
    <w:rsid w:val="00D8304B"/>
    <w:rsid w:val="00D83664"/>
    <w:rsid w:val="00D83A28"/>
    <w:rsid w:val="00D8458A"/>
    <w:rsid w:val="00D84BD8"/>
    <w:rsid w:val="00D85329"/>
    <w:rsid w:val="00D85804"/>
    <w:rsid w:val="00D85A72"/>
    <w:rsid w:val="00D85A9B"/>
    <w:rsid w:val="00D85EFD"/>
    <w:rsid w:val="00D8602A"/>
    <w:rsid w:val="00D86407"/>
    <w:rsid w:val="00D865CE"/>
    <w:rsid w:val="00D8680E"/>
    <w:rsid w:val="00D8764F"/>
    <w:rsid w:val="00D90163"/>
    <w:rsid w:val="00D905D2"/>
    <w:rsid w:val="00D90DDC"/>
    <w:rsid w:val="00D90F14"/>
    <w:rsid w:val="00D91F1B"/>
    <w:rsid w:val="00D922F8"/>
    <w:rsid w:val="00D926B2"/>
    <w:rsid w:val="00D926BF"/>
    <w:rsid w:val="00D92D85"/>
    <w:rsid w:val="00D93259"/>
    <w:rsid w:val="00D932C7"/>
    <w:rsid w:val="00D93CEB"/>
    <w:rsid w:val="00D94545"/>
    <w:rsid w:val="00D947C0"/>
    <w:rsid w:val="00D9487E"/>
    <w:rsid w:val="00D95704"/>
    <w:rsid w:val="00D95EE2"/>
    <w:rsid w:val="00D9641B"/>
    <w:rsid w:val="00D96F27"/>
    <w:rsid w:val="00D97BF4"/>
    <w:rsid w:val="00DA01CB"/>
    <w:rsid w:val="00DA158D"/>
    <w:rsid w:val="00DA1772"/>
    <w:rsid w:val="00DA1FA8"/>
    <w:rsid w:val="00DA2CB7"/>
    <w:rsid w:val="00DA2CF1"/>
    <w:rsid w:val="00DA3AC7"/>
    <w:rsid w:val="00DA3EB0"/>
    <w:rsid w:val="00DA5AC2"/>
    <w:rsid w:val="00DA6194"/>
    <w:rsid w:val="00DA625C"/>
    <w:rsid w:val="00DA6E08"/>
    <w:rsid w:val="00DA70D9"/>
    <w:rsid w:val="00DA7E52"/>
    <w:rsid w:val="00DB0204"/>
    <w:rsid w:val="00DB0571"/>
    <w:rsid w:val="00DB0B10"/>
    <w:rsid w:val="00DB137D"/>
    <w:rsid w:val="00DB148E"/>
    <w:rsid w:val="00DB168F"/>
    <w:rsid w:val="00DB2286"/>
    <w:rsid w:val="00DB233B"/>
    <w:rsid w:val="00DB24B5"/>
    <w:rsid w:val="00DB26F1"/>
    <w:rsid w:val="00DB32E8"/>
    <w:rsid w:val="00DB3E90"/>
    <w:rsid w:val="00DB42D9"/>
    <w:rsid w:val="00DB56E5"/>
    <w:rsid w:val="00DB6799"/>
    <w:rsid w:val="00DB7820"/>
    <w:rsid w:val="00DB7E0F"/>
    <w:rsid w:val="00DC0D17"/>
    <w:rsid w:val="00DC1A0C"/>
    <w:rsid w:val="00DC1E50"/>
    <w:rsid w:val="00DC2661"/>
    <w:rsid w:val="00DC2D7C"/>
    <w:rsid w:val="00DC46F0"/>
    <w:rsid w:val="00DC4E4C"/>
    <w:rsid w:val="00DC59C7"/>
    <w:rsid w:val="00DC5C3D"/>
    <w:rsid w:val="00DC6A60"/>
    <w:rsid w:val="00DC77BB"/>
    <w:rsid w:val="00DD0B60"/>
    <w:rsid w:val="00DD14B6"/>
    <w:rsid w:val="00DD1B17"/>
    <w:rsid w:val="00DD1E22"/>
    <w:rsid w:val="00DD2072"/>
    <w:rsid w:val="00DD20D6"/>
    <w:rsid w:val="00DD238E"/>
    <w:rsid w:val="00DD4B34"/>
    <w:rsid w:val="00DD501A"/>
    <w:rsid w:val="00DD691C"/>
    <w:rsid w:val="00DD6F79"/>
    <w:rsid w:val="00DD7256"/>
    <w:rsid w:val="00DD7747"/>
    <w:rsid w:val="00DE059F"/>
    <w:rsid w:val="00DE0A1B"/>
    <w:rsid w:val="00DE0E0C"/>
    <w:rsid w:val="00DE0FB0"/>
    <w:rsid w:val="00DE2EFE"/>
    <w:rsid w:val="00DE33DB"/>
    <w:rsid w:val="00DE4E4E"/>
    <w:rsid w:val="00DE58F0"/>
    <w:rsid w:val="00DE7499"/>
    <w:rsid w:val="00DF0940"/>
    <w:rsid w:val="00DF109F"/>
    <w:rsid w:val="00DF14FD"/>
    <w:rsid w:val="00DF1841"/>
    <w:rsid w:val="00DF1B2C"/>
    <w:rsid w:val="00DF201F"/>
    <w:rsid w:val="00DF210D"/>
    <w:rsid w:val="00DF225A"/>
    <w:rsid w:val="00DF23F5"/>
    <w:rsid w:val="00DF280C"/>
    <w:rsid w:val="00DF5233"/>
    <w:rsid w:val="00DF6245"/>
    <w:rsid w:val="00DF74C1"/>
    <w:rsid w:val="00E000A9"/>
    <w:rsid w:val="00E002FA"/>
    <w:rsid w:val="00E0077F"/>
    <w:rsid w:val="00E009BA"/>
    <w:rsid w:val="00E00B84"/>
    <w:rsid w:val="00E00BCC"/>
    <w:rsid w:val="00E012C2"/>
    <w:rsid w:val="00E01BE8"/>
    <w:rsid w:val="00E021B9"/>
    <w:rsid w:val="00E0231C"/>
    <w:rsid w:val="00E02A59"/>
    <w:rsid w:val="00E041B7"/>
    <w:rsid w:val="00E0468D"/>
    <w:rsid w:val="00E05CB6"/>
    <w:rsid w:val="00E06337"/>
    <w:rsid w:val="00E06A90"/>
    <w:rsid w:val="00E10689"/>
    <w:rsid w:val="00E107A3"/>
    <w:rsid w:val="00E11900"/>
    <w:rsid w:val="00E11F08"/>
    <w:rsid w:val="00E123E6"/>
    <w:rsid w:val="00E12665"/>
    <w:rsid w:val="00E12BED"/>
    <w:rsid w:val="00E12F85"/>
    <w:rsid w:val="00E136FB"/>
    <w:rsid w:val="00E138D0"/>
    <w:rsid w:val="00E13B64"/>
    <w:rsid w:val="00E141FC"/>
    <w:rsid w:val="00E154D9"/>
    <w:rsid w:val="00E155B1"/>
    <w:rsid w:val="00E161A3"/>
    <w:rsid w:val="00E168A6"/>
    <w:rsid w:val="00E17ACB"/>
    <w:rsid w:val="00E17AE2"/>
    <w:rsid w:val="00E17C54"/>
    <w:rsid w:val="00E17E4A"/>
    <w:rsid w:val="00E2062E"/>
    <w:rsid w:val="00E21529"/>
    <w:rsid w:val="00E21604"/>
    <w:rsid w:val="00E21AD2"/>
    <w:rsid w:val="00E21ED1"/>
    <w:rsid w:val="00E2202D"/>
    <w:rsid w:val="00E2232C"/>
    <w:rsid w:val="00E225B7"/>
    <w:rsid w:val="00E22895"/>
    <w:rsid w:val="00E22988"/>
    <w:rsid w:val="00E230EE"/>
    <w:rsid w:val="00E23221"/>
    <w:rsid w:val="00E2457D"/>
    <w:rsid w:val="00E24FB8"/>
    <w:rsid w:val="00E25106"/>
    <w:rsid w:val="00E25771"/>
    <w:rsid w:val="00E27035"/>
    <w:rsid w:val="00E2742B"/>
    <w:rsid w:val="00E27FBD"/>
    <w:rsid w:val="00E30E0A"/>
    <w:rsid w:val="00E312DB"/>
    <w:rsid w:val="00E31BD1"/>
    <w:rsid w:val="00E32E6E"/>
    <w:rsid w:val="00E33F0C"/>
    <w:rsid w:val="00E34532"/>
    <w:rsid w:val="00E35478"/>
    <w:rsid w:val="00E35CC0"/>
    <w:rsid w:val="00E364D4"/>
    <w:rsid w:val="00E3650B"/>
    <w:rsid w:val="00E365A3"/>
    <w:rsid w:val="00E36702"/>
    <w:rsid w:val="00E378AD"/>
    <w:rsid w:val="00E40374"/>
    <w:rsid w:val="00E40ACA"/>
    <w:rsid w:val="00E40DB3"/>
    <w:rsid w:val="00E40EBA"/>
    <w:rsid w:val="00E4146C"/>
    <w:rsid w:val="00E4286E"/>
    <w:rsid w:val="00E43E07"/>
    <w:rsid w:val="00E44733"/>
    <w:rsid w:val="00E45A80"/>
    <w:rsid w:val="00E45AEC"/>
    <w:rsid w:val="00E45C45"/>
    <w:rsid w:val="00E469B6"/>
    <w:rsid w:val="00E47D3C"/>
    <w:rsid w:val="00E50131"/>
    <w:rsid w:val="00E5056E"/>
    <w:rsid w:val="00E523FC"/>
    <w:rsid w:val="00E52D0E"/>
    <w:rsid w:val="00E52FA6"/>
    <w:rsid w:val="00E5479C"/>
    <w:rsid w:val="00E54F3E"/>
    <w:rsid w:val="00E5525E"/>
    <w:rsid w:val="00E55AA3"/>
    <w:rsid w:val="00E56769"/>
    <w:rsid w:val="00E56B94"/>
    <w:rsid w:val="00E56D9D"/>
    <w:rsid w:val="00E609D7"/>
    <w:rsid w:val="00E61465"/>
    <w:rsid w:val="00E61ED0"/>
    <w:rsid w:val="00E620AD"/>
    <w:rsid w:val="00E62835"/>
    <w:rsid w:val="00E62BDE"/>
    <w:rsid w:val="00E62FCB"/>
    <w:rsid w:val="00E62FF5"/>
    <w:rsid w:val="00E63A6D"/>
    <w:rsid w:val="00E63BC6"/>
    <w:rsid w:val="00E64528"/>
    <w:rsid w:val="00E648C1"/>
    <w:rsid w:val="00E65D6A"/>
    <w:rsid w:val="00E66303"/>
    <w:rsid w:val="00E66CC5"/>
    <w:rsid w:val="00E66E0C"/>
    <w:rsid w:val="00E66FB5"/>
    <w:rsid w:val="00E66FD5"/>
    <w:rsid w:val="00E670D0"/>
    <w:rsid w:val="00E67238"/>
    <w:rsid w:val="00E672E7"/>
    <w:rsid w:val="00E67565"/>
    <w:rsid w:val="00E67AE0"/>
    <w:rsid w:val="00E67E70"/>
    <w:rsid w:val="00E70D45"/>
    <w:rsid w:val="00E720D9"/>
    <w:rsid w:val="00E7237C"/>
    <w:rsid w:val="00E73F78"/>
    <w:rsid w:val="00E76F73"/>
    <w:rsid w:val="00E773D1"/>
    <w:rsid w:val="00E77D15"/>
    <w:rsid w:val="00E80D9A"/>
    <w:rsid w:val="00E81E2A"/>
    <w:rsid w:val="00E8267C"/>
    <w:rsid w:val="00E83356"/>
    <w:rsid w:val="00E8338A"/>
    <w:rsid w:val="00E8357C"/>
    <w:rsid w:val="00E84293"/>
    <w:rsid w:val="00E85CCE"/>
    <w:rsid w:val="00E868AD"/>
    <w:rsid w:val="00E86C62"/>
    <w:rsid w:val="00E8707F"/>
    <w:rsid w:val="00E87A18"/>
    <w:rsid w:val="00E91093"/>
    <w:rsid w:val="00E93552"/>
    <w:rsid w:val="00E936E0"/>
    <w:rsid w:val="00E940DA"/>
    <w:rsid w:val="00E944AD"/>
    <w:rsid w:val="00E948DB"/>
    <w:rsid w:val="00E9514F"/>
    <w:rsid w:val="00E95DAD"/>
    <w:rsid w:val="00E95E3B"/>
    <w:rsid w:val="00E9600C"/>
    <w:rsid w:val="00E97A0C"/>
    <w:rsid w:val="00E97AB2"/>
    <w:rsid w:val="00EA0579"/>
    <w:rsid w:val="00EA120C"/>
    <w:rsid w:val="00EA20D7"/>
    <w:rsid w:val="00EA334B"/>
    <w:rsid w:val="00EA3B05"/>
    <w:rsid w:val="00EA43B7"/>
    <w:rsid w:val="00EA4E3E"/>
    <w:rsid w:val="00EA4F4F"/>
    <w:rsid w:val="00EA52AC"/>
    <w:rsid w:val="00EA580B"/>
    <w:rsid w:val="00EA5BED"/>
    <w:rsid w:val="00EA5CE0"/>
    <w:rsid w:val="00EA64C8"/>
    <w:rsid w:val="00EA6697"/>
    <w:rsid w:val="00EA7878"/>
    <w:rsid w:val="00EB07F0"/>
    <w:rsid w:val="00EB122E"/>
    <w:rsid w:val="00EB1A5A"/>
    <w:rsid w:val="00EB1F3E"/>
    <w:rsid w:val="00EB20F6"/>
    <w:rsid w:val="00EB24FE"/>
    <w:rsid w:val="00EB2A0C"/>
    <w:rsid w:val="00EB34FB"/>
    <w:rsid w:val="00EB4302"/>
    <w:rsid w:val="00EB506D"/>
    <w:rsid w:val="00EB5F56"/>
    <w:rsid w:val="00EB62D9"/>
    <w:rsid w:val="00EB6E42"/>
    <w:rsid w:val="00EB7408"/>
    <w:rsid w:val="00EB7C15"/>
    <w:rsid w:val="00EC09D9"/>
    <w:rsid w:val="00EC1201"/>
    <w:rsid w:val="00EC1C95"/>
    <w:rsid w:val="00EC211D"/>
    <w:rsid w:val="00EC219D"/>
    <w:rsid w:val="00EC3693"/>
    <w:rsid w:val="00EC396B"/>
    <w:rsid w:val="00EC41E7"/>
    <w:rsid w:val="00EC4833"/>
    <w:rsid w:val="00EC4B46"/>
    <w:rsid w:val="00EC522E"/>
    <w:rsid w:val="00EC59F4"/>
    <w:rsid w:val="00EC5EDB"/>
    <w:rsid w:val="00EC621D"/>
    <w:rsid w:val="00EC73C5"/>
    <w:rsid w:val="00EC7A64"/>
    <w:rsid w:val="00ED03B6"/>
    <w:rsid w:val="00ED0766"/>
    <w:rsid w:val="00ED0C0C"/>
    <w:rsid w:val="00ED1055"/>
    <w:rsid w:val="00ED106D"/>
    <w:rsid w:val="00ED134C"/>
    <w:rsid w:val="00ED294D"/>
    <w:rsid w:val="00ED44C7"/>
    <w:rsid w:val="00ED58EC"/>
    <w:rsid w:val="00ED7B10"/>
    <w:rsid w:val="00EE00AE"/>
    <w:rsid w:val="00EE0F88"/>
    <w:rsid w:val="00EE12F2"/>
    <w:rsid w:val="00EE12F5"/>
    <w:rsid w:val="00EE1828"/>
    <w:rsid w:val="00EE2983"/>
    <w:rsid w:val="00EE47DE"/>
    <w:rsid w:val="00EE57AC"/>
    <w:rsid w:val="00EE6D7D"/>
    <w:rsid w:val="00EE71C8"/>
    <w:rsid w:val="00EE7FB6"/>
    <w:rsid w:val="00EF0008"/>
    <w:rsid w:val="00EF0762"/>
    <w:rsid w:val="00EF1382"/>
    <w:rsid w:val="00EF3020"/>
    <w:rsid w:val="00EF32FF"/>
    <w:rsid w:val="00EF42BB"/>
    <w:rsid w:val="00EF4630"/>
    <w:rsid w:val="00EF59CA"/>
    <w:rsid w:val="00EF7A4D"/>
    <w:rsid w:val="00EF7E0B"/>
    <w:rsid w:val="00F0145A"/>
    <w:rsid w:val="00F015E3"/>
    <w:rsid w:val="00F01A0F"/>
    <w:rsid w:val="00F01B71"/>
    <w:rsid w:val="00F01F19"/>
    <w:rsid w:val="00F038FF"/>
    <w:rsid w:val="00F04F91"/>
    <w:rsid w:val="00F06D3A"/>
    <w:rsid w:val="00F07164"/>
    <w:rsid w:val="00F073D9"/>
    <w:rsid w:val="00F075FC"/>
    <w:rsid w:val="00F07688"/>
    <w:rsid w:val="00F07D6E"/>
    <w:rsid w:val="00F07FEB"/>
    <w:rsid w:val="00F10270"/>
    <w:rsid w:val="00F11501"/>
    <w:rsid w:val="00F11979"/>
    <w:rsid w:val="00F11FD9"/>
    <w:rsid w:val="00F1219C"/>
    <w:rsid w:val="00F12A5F"/>
    <w:rsid w:val="00F12C68"/>
    <w:rsid w:val="00F13197"/>
    <w:rsid w:val="00F13DBF"/>
    <w:rsid w:val="00F1400B"/>
    <w:rsid w:val="00F142E4"/>
    <w:rsid w:val="00F155CB"/>
    <w:rsid w:val="00F15987"/>
    <w:rsid w:val="00F16747"/>
    <w:rsid w:val="00F16F0E"/>
    <w:rsid w:val="00F1715D"/>
    <w:rsid w:val="00F172BA"/>
    <w:rsid w:val="00F1779F"/>
    <w:rsid w:val="00F20A8C"/>
    <w:rsid w:val="00F226CF"/>
    <w:rsid w:val="00F23190"/>
    <w:rsid w:val="00F23891"/>
    <w:rsid w:val="00F23D39"/>
    <w:rsid w:val="00F26044"/>
    <w:rsid w:val="00F26A38"/>
    <w:rsid w:val="00F27808"/>
    <w:rsid w:val="00F306DB"/>
    <w:rsid w:val="00F3078F"/>
    <w:rsid w:val="00F30B0C"/>
    <w:rsid w:val="00F3177B"/>
    <w:rsid w:val="00F31869"/>
    <w:rsid w:val="00F31F86"/>
    <w:rsid w:val="00F3350F"/>
    <w:rsid w:val="00F33FE8"/>
    <w:rsid w:val="00F345CE"/>
    <w:rsid w:val="00F34ED5"/>
    <w:rsid w:val="00F359BA"/>
    <w:rsid w:val="00F366CC"/>
    <w:rsid w:val="00F36C90"/>
    <w:rsid w:val="00F37118"/>
    <w:rsid w:val="00F37510"/>
    <w:rsid w:val="00F37C9C"/>
    <w:rsid w:val="00F40037"/>
    <w:rsid w:val="00F408E2"/>
    <w:rsid w:val="00F40C13"/>
    <w:rsid w:val="00F41006"/>
    <w:rsid w:val="00F41A3F"/>
    <w:rsid w:val="00F41A93"/>
    <w:rsid w:val="00F42172"/>
    <w:rsid w:val="00F428D3"/>
    <w:rsid w:val="00F4383F"/>
    <w:rsid w:val="00F43DD3"/>
    <w:rsid w:val="00F44BDB"/>
    <w:rsid w:val="00F45AC4"/>
    <w:rsid w:val="00F4650B"/>
    <w:rsid w:val="00F46799"/>
    <w:rsid w:val="00F469D6"/>
    <w:rsid w:val="00F47291"/>
    <w:rsid w:val="00F51CB3"/>
    <w:rsid w:val="00F52484"/>
    <w:rsid w:val="00F557C3"/>
    <w:rsid w:val="00F55C43"/>
    <w:rsid w:val="00F56860"/>
    <w:rsid w:val="00F56B8B"/>
    <w:rsid w:val="00F572CE"/>
    <w:rsid w:val="00F576BD"/>
    <w:rsid w:val="00F579F4"/>
    <w:rsid w:val="00F57A94"/>
    <w:rsid w:val="00F57D75"/>
    <w:rsid w:val="00F6010E"/>
    <w:rsid w:val="00F609CB"/>
    <w:rsid w:val="00F60F19"/>
    <w:rsid w:val="00F60F8B"/>
    <w:rsid w:val="00F6146B"/>
    <w:rsid w:val="00F61567"/>
    <w:rsid w:val="00F617A7"/>
    <w:rsid w:val="00F61BD9"/>
    <w:rsid w:val="00F629CF"/>
    <w:rsid w:val="00F62A36"/>
    <w:rsid w:val="00F62BFE"/>
    <w:rsid w:val="00F64A6B"/>
    <w:rsid w:val="00F64BC1"/>
    <w:rsid w:val="00F64BDA"/>
    <w:rsid w:val="00F65935"/>
    <w:rsid w:val="00F65ABA"/>
    <w:rsid w:val="00F66175"/>
    <w:rsid w:val="00F66363"/>
    <w:rsid w:val="00F66A21"/>
    <w:rsid w:val="00F67929"/>
    <w:rsid w:val="00F70486"/>
    <w:rsid w:val="00F707BB"/>
    <w:rsid w:val="00F70880"/>
    <w:rsid w:val="00F717E8"/>
    <w:rsid w:val="00F723FF"/>
    <w:rsid w:val="00F7283E"/>
    <w:rsid w:val="00F729B0"/>
    <w:rsid w:val="00F74973"/>
    <w:rsid w:val="00F75191"/>
    <w:rsid w:val="00F7572B"/>
    <w:rsid w:val="00F75D9B"/>
    <w:rsid w:val="00F761EE"/>
    <w:rsid w:val="00F76A7D"/>
    <w:rsid w:val="00F778AF"/>
    <w:rsid w:val="00F77AD7"/>
    <w:rsid w:val="00F80471"/>
    <w:rsid w:val="00F80C3E"/>
    <w:rsid w:val="00F81F63"/>
    <w:rsid w:val="00F82599"/>
    <w:rsid w:val="00F82EB8"/>
    <w:rsid w:val="00F82EFB"/>
    <w:rsid w:val="00F82F18"/>
    <w:rsid w:val="00F83838"/>
    <w:rsid w:val="00F84273"/>
    <w:rsid w:val="00F84601"/>
    <w:rsid w:val="00F848A3"/>
    <w:rsid w:val="00F84932"/>
    <w:rsid w:val="00F8522F"/>
    <w:rsid w:val="00F859A1"/>
    <w:rsid w:val="00F86339"/>
    <w:rsid w:val="00F86911"/>
    <w:rsid w:val="00F86925"/>
    <w:rsid w:val="00F87533"/>
    <w:rsid w:val="00F903C5"/>
    <w:rsid w:val="00F9074D"/>
    <w:rsid w:val="00F9186E"/>
    <w:rsid w:val="00F919FF"/>
    <w:rsid w:val="00F9266D"/>
    <w:rsid w:val="00F93097"/>
    <w:rsid w:val="00F93182"/>
    <w:rsid w:val="00F93A56"/>
    <w:rsid w:val="00F942C9"/>
    <w:rsid w:val="00F952B4"/>
    <w:rsid w:val="00F96CCC"/>
    <w:rsid w:val="00F973CB"/>
    <w:rsid w:val="00F9765B"/>
    <w:rsid w:val="00F97691"/>
    <w:rsid w:val="00F97935"/>
    <w:rsid w:val="00FA0C29"/>
    <w:rsid w:val="00FA0CA0"/>
    <w:rsid w:val="00FA10A1"/>
    <w:rsid w:val="00FA157B"/>
    <w:rsid w:val="00FA20E8"/>
    <w:rsid w:val="00FA2349"/>
    <w:rsid w:val="00FA2359"/>
    <w:rsid w:val="00FA247F"/>
    <w:rsid w:val="00FA2F48"/>
    <w:rsid w:val="00FA2F68"/>
    <w:rsid w:val="00FA3CC8"/>
    <w:rsid w:val="00FA4046"/>
    <w:rsid w:val="00FA4740"/>
    <w:rsid w:val="00FA5309"/>
    <w:rsid w:val="00FA6529"/>
    <w:rsid w:val="00FA6551"/>
    <w:rsid w:val="00FA6C16"/>
    <w:rsid w:val="00FA6E30"/>
    <w:rsid w:val="00FB24D1"/>
    <w:rsid w:val="00FB252B"/>
    <w:rsid w:val="00FB31BD"/>
    <w:rsid w:val="00FB3633"/>
    <w:rsid w:val="00FB3C77"/>
    <w:rsid w:val="00FB4AB4"/>
    <w:rsid w:val="00FB52CA"/>
    <w:rsid w:val="00FB677F"/>
    <w:rsid w:val="00FB6DA3"/>
    <w:rsid w:val="00FB781A"/>
    <w:rsid w:val="00FB7EF8"/>
    <w:rsid w:val="00FB7F6E"/>
    <w:rsid w:val="00FC0082"/>
    <w:rsid w:val="00FC0B25"/>
    <w:rsid w:val="00FC1072"/>
    <w:rsid w:val="00FC1081"/>
    <w:rsid w:val="00FC1C95"/>
    <w:rsid w:val="00FC270E"/>
    <w:rsid w:val="00FC2EB8"/>
    <w:rsid w:val="00FC33BB"/>
    <w:rsid w:val="00FC3789"/>
    <w:rsid w:val="00FC48DE"/>
    <w:rsid w:val="00FC4948"/>
    <w:rsid w:val="00FC5365"/>
    <w:rsid w:val="00FC59D6"/>
    <w:rsid w:val="00FC61C5"/>
    <w:rsid w:val="00FC6242"/>
    <w:rsid w:val="00FC7019"/>
    <w:rsid w:val="00FC7053"/>
    <w:rsid w:val="00FC7352"/>
    <w:rsid w:val="00FC73E2"/>
    <w:rsid w:val="00FC773C"/>
    <w:rsid w:val="00FC78BE"/>
    <w:rsid w:val="00FD0664"/>
    <w:rsid w:val="00FD0AFD"/>
    <w:rsid w:val="00FD158C"/>
    <w:rsid w:val="00FD171C"/>
    <w:rsid w:val="00FD1B0B"/>
    <w:rsid w:val="00FD35D9"/>
    <w:rsid w:val="00FD41D2"/>
    <w:rsid w:val="00FD483E"/>
    <w:rsid w:val="00FD5483"/>
    <w:rsid w:val="00FD5A58"/>
    <w:rsid w:val="00FD5E91"/>
    <w:rsid w:val="00FD6309"/>
    <w:rsid w:val="00FD6B41"/>
    <w:rsid w:val="00FD7AF7"/>
    <w:rsid w:val="00FE0350"/>
    <w:rsid w:val="00FE06F7"/>
    <w:rsid w:val="00FE122E"/>
    <w:rsid w:val="00FE168A"/>
    <w:rsid w:val="00FE18C7"/>
    <w:rsid w:val="00FE1B7F"/>
    <w:rsid w:val="00FE2347"/>
    <w:rsid w:val="00FE29DD"/>
    <w:rsid w:val="00FE3A1F"/>
    <w:rsid w:val="00FE3EBA"/>
    <w:rsid w:val="00FE41E0"/>
    <w:rsid w:val="00FE514E"/>
    <w:rsid w:val="00FE5D4C"/>
    <w:rsid w:val="00FE5E44"/>
    <w:rsid w:val="00FE628F"/>
    <w:rsid w:val="00FE65E9"/>
    <w:rsid w:val="00FE69A7"/>
    <w:rsid w:val="00FE7117"/>
    <w:rsid w:val="00FE74D6"/>
    <w:rsid w:val="00FE773A"/>
    <w:rsid w:val="00FF2B02"/>
    <w:rsid w:val="00FF357F"/>
    <w:rsid w:val="00FF35FB"/>
    <w:rsid w:val="00FF3F04"/>
    <w:rsid w:val="00FF5F4E"/>
    <w:rsid w:val="00FF71F1"/>
    <w:rsid w:val="00FF72B5"/>
    <w:rsid w:val="00FF7772"/>
    <w:rsid w:val="00FF7C31"/>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3DFB2"/>
  <w15:docId w15:val="{FF5E39E5-0850-4466-ABD2-5D7068E5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lnprvnodsazen"/>
    <w:qFormat/>
    <w:rsid w:val="00A402F4"/>
    <w:pPr>
      <w:spacing w:after="120"/>
      <w:jc w:val="both"/>
    </w:pPr>
    <w:rPr>
      <w:rFonts w:ascii="Cambria" w:hAnsi="Cambria"/>
      <w:lang w:val="cs-CZ"/>
    </w:rPr>
  </w:style>
  <w:style w:type="paragraph" w:styleId="Heading1">
    <w:name w:val="heading 1"/>
    <w:basedOn w:val="Heading2"/>
    <w:next w:val="Normal"/>
    <w:link w:val="Heading1Char"/>
    <w:autoRedefine/>
    <w:uiPriority w:val="9"/>
    <w:qFormat/>
    <w:rsid w:val="000646B5"/>
    <w:pPr>
      <w:pageBreakBefore/>
      <w:numPr>
        <w:ilvl w:val="0"/>
      </w:numPr>
      <w:spacing w:before="320" w:after="240"/>
      <w:outlineLvl w:val="0"/>
    </w:pPr>
    <w:rPr>
      <w:rFonts w:eastAsia="Times New Roman"/>
      <w:caps/>
    </w:rPr>
  </w:style>
  <w:style w:type="paragraph" w:styleId="Heading2">
    <w:name w:val="heading 2"/>
    <w:basedOn w:val="Normal"/>
    <w:next w:val="Normal"/>
    <w:link w:val="Heading2Char"/>
    <w:autoRedefine/>
    <w:uiPriority w:val="9"/>
    <w:unhideWhenUsed/>
    <w:qFormat/>
    <w:rsid w:val="002656D4"/>
    <w:pPr>
      <w:keepNext/>
      <w:keepLines/>
      <w:numPr>
        <w:ilvl w:val="1"/>
        <w:numId w:val="3"/>
      </w:numPr>
      <w:spacing w:before="240" w:after="160"/>
      <w:outlineLvl w:val="1"/>
    </w:pPr>
    <w:rPr>
      <w:rFonts w:eastAsiaTheme="majorEastAsia" w:cstheme="majorBidi"/>
      <w:b/>
      <w:color w:val="000000" w:themeColor="text1"/>
      <w:sz w:val="28"/>
      <w:szCs w:val="26"/>
      <w:lang w:val="en-US" w:eastAsia="cs-CZ"/>
    </w:rPr>
  </w:style>
  <w:style w:type="paragraph" w:styleId="Heading3">
    <w:name w:val="heading 3"/>
    <w:basedOn w:val="Normal"/>
    <w:next w:val="Normal"/>
    <w:link w:val="Heading3Char"/>
    <w:uiPriority w:val="9"/>
    <w:unhideWhenUsed/>
    <w:qFormat/>
    <w:rsid w:val="005E5A50"/>
    <w:pPr>
      <w:keepNext/>
      <w:keepLines/>
      <w:numPr>
        <w:ilvl w:val="2"/>
        <w:numId w:val="3"/>
      </w:numPr>
      <w:spacing w:before="240"/>
      <w:jc w:val="left"/>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52704B"/>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06D4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6D4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6D4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6D4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6D4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E0000"/>
    <w:pPr>
      <w:suppressAutoHyphens/>
      <w:spacing w:before="120" w:line="240" w:lineRule="auto"/>
      <w:ind w:left="765" w:hanging="765"/>
    </w:pPr>
    <w:rPr>
      <w:b/>
      <w:iCs/>
      <w:color w:val="000000" w:themeColor="text1"/>
      <w:sz w:val="20"/>
      <w:szCs w:val="18"/>
    </w:rPr>
  </w:style>
  <w:style w:type="paragraph" w:styleId="IntenseQuote">
    <w:name w:val="Intense Quote"/>
    <w:basedOn w:val="Normal"/>
    <w:next w:val="Normal"/>
    <w:link w:val="IntenseQuoteChar"/>
    <w:uiPriority w:val="30"/>
    <w:qFormat/>
    <w:rsid w:val="0010292B"/>
    <w:pPr>
      <w:pBdr>
        <w:top w:val="single" w:sz="4" w:space="10" w:color="000000" w:themeColor="text1"/>
        <w:bottom w:val="single" w:sz="4" w:space="10" w:color="000000" w:themeColor="text1"/>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rsid w:val="0010292B"/>
    <w:rPr>
      <w:rFonts w:ascii="Cambria" w:hAnsi="Cambria"/>
      <w:i/>
      <w:iCs/>
      <w:color w:val="595959" w:themeColor="text1" w:themeTint="A6"/>
      <w:sz w:val="23"/>
      <w:lang w:val="cs-CZ"/>
    </w:rPr>
  </w:style>
  <w:style w:type="table" w:styleId="TableGrid">
    <w:name w:val="Table Grid"/>
    <w:basedOn w:val="TableNormal"/>
    <w:rsid w:val="00684388"/>
    <w:pPr>
      <w:spacing w:after="0" w:line="240" w:lineRule="auto"/>
    </w:pPr>
    <w:rPr>
      <w:rFonts w:ascii="Times New Roman" w:eastAsia="Times New Roman" w:hAnsi="Times New Roman" w:cs="Times New Roman"/>
      <w:sz w:val="20"/>
      <w:szCs w:val="20"/>
      <w:lang w:val="cs-CZ"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entrybold">
    <w:name w:val="bib_entry_bold"/>
    <w:basedOn w:val="Normal"/>
    <w:rsid w:val="00684388"/>
    <w:pPr>
      <w:spacing w:line="240" w:lineRule="auto"/>
    </w:pPr>
    <w:rPr>
      <w:rFonts w:eastAsia="Times New Roman" w:cs="Times New Roman"/>
      <w:b/>
      <w:bCs/>
      <w:sz w:val="24"/>
      <w:szCs w:val="20"/>
      <w:lang w:eastAsia="cs-CZ"/>
    </w:rPr>
  </w:style>
  <w:style w:type="paragraph" w:customStyle="1" w:styleId="bibentrytext">
    <w:name w:val="bib_entry_text"/>
    <w:basedOn w:val="Normal"/>
    <w:rsid w:val="00684388"/>
    <w:pPr>
      <w:spacing w:line="240" w:lineRule="auto"/>
    </w:pPr>
    <w:rPr>
      <w:rFonts w:eastAsia="Times New Roman" w:cs="Times New Roman"/>
      <w:sz w:val="24"/>
      <w:szCs w:val="20"/>
      <w:lang w:eastAsia="cs-CZ"/>
    </w:rPr>
  </w:style>
  <w:style w:type="paragraph" w:customStyle="1" w:styleId="nadpisbibabstraktpodekovani">
    <w:name w:val="nadpis_bib_abstrakt_podekovani"/>
    <w:basedOn w:val="Normal"/>
    <w:next w:val="Normal"/>
    <w:rsid w:val="00455332"/>
    <w:pPr>
      <w:spacing w:before="360" w:after="240" w:line="240" w:lineRule="auto"/>
    </w:pPr>
    <w:rPr>
      <w:rFonts w:eastAsia="Times New Roman" w:cs="Times New Roman"/>
      <w:b/>
      <w:bCs/>
      <w:caps/>
      <w:sz w:val="28"/>
      <w:szCs w:val="20"/>
      <w:lang w:eastAsia="cs-CZ"/>
    </w:rPr>
  </w:style>
  <w:style w:type="paragraph" w:styleId="TOC1">
    <w:name w:val="toc 1"/>
    <w:basedOn w:val="Normal"/>
    <w:next w:val="Normal"/>
    <w:autoRedefine/>
    <w:uiPriority w:val="39"/>
    <w:unhideWhenUsed/>
    <w:rsid w:val="00445468"/>
    <w:pPr>
      <w:tabs>
        <w:tab w:val="left" w:pos="440"/>
        <w:tab w:val="right" w:leader="dot" w:pos="8777"/>
      </w:tabs>
      <w:spacing w:before="120"/>
      <w:jc w:val="left"/>
    </w:pPr>
    <w:rPr>
      <w:rFonts w:asciiTheme="minorHAnsi" w:hAnsiTheme="minorHAnsi" w:cstheme="minorHAnsi"/>
      <w:b/>
      <w:bCs/>
      <w:caps/>
      <w:sz w:val="20"/>
      <w:szCs w:val="20"/>
    </w:rPr>
  </w:style>
  <w:style w:type="paragraph" w:styleId="Title">
    <w:name w:val="Title"/>
    <w:basedOn w:val="Normal"/>
    <w:next w:val="Normal"/>
    <w:link w:val="TitleChar"/>
    <w:uiPriority w:val="10"/>
    <w:rsid w:val="0001323F"/>
    <w:pPr>
      <w:spacing w:before="1800"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01323F"/>
    <w:rPr>
      <w:rFonts w:ascii="Cambria" w:eastAsiaTheme="majorEastAsia" w:hAnsi="Cambria" w:cstheme="majorBidi"/>
      <w:b/>
      <w:spacing w:val="-10"/>
      <w:kern w:val="28"/>
      <w:sz w:val="36"/>
      <w:szCs w:val="56"/>
      <w:lang w:val="cs-CZ"/>
    </w:rPr>
  </w:style>
  <w:style w:type="paragraph" w:customStyle="1" w:styleId="Default">
    <w:name w:val="Default"/>
    <w:rsid w:val="007C69D4"/>
    <w:pPr>
      <w:autoSpaceDE w:val="0"/>
      <w:autoSpaceDN w:val="0"/>
      <w:adjustRightInd w:val="0"/>
      <w:spacing w:after="0" w:line="240" w:lineRule="auto"/>
    </w:pPr>
    <w:rPr>
      <w:rFonts w:ascii="Cambria" w:hAnsi="Cambria" w:cs="Cambria"/>
      <w:color w:val="000000"/>
      <w:sz w:val="24"/>
      <w:szCs w:val="24"/>
    </w:rPr>
  </w:style>
  <w:style w:type="paragraph" w:customStyle="1" w:styleId="subnazev">
    <w:name w:val="sub_nazev"/>
    <w:basedOn w:val="Normal"/>
    <w:rsid w:val="00737CA5"/>
    <w:pPr>
      <w:spacing w:before="480" w:after="0" w:line="240" w:lineRule="auto"/>
      <w:jc w:val="center"/>
    </w:pPr>
    <w:rPr>
      <w:rFonts w:eastAsia="Times New Roman" w:cs="Times New Roman"/>
      <w:color w:val="000000"/>
      <w:sz w:val="28"/>
      <w:szCs w:val="20"/>
      <w:lang w:eastAsia="cs-CZ"/>
    </w:rPr>
  </w:style>
  <w:style w:type="character" w:customStyle="1" w:styleId="Heading1Char">
    <w:name w:val="Heading 1 Char"/>
    <w:basedOn w:val="DefaultParagraphFont"/>
    <w:link w:val="Heading1"/>
    <w:uiPriority w:val="9"/>
    <w:rsid w:val="000646B5"/>
    <w:rPr>
      <w:rFonts w:ascii="Cambria" w:eastAsia="Times New Roman" w:hAnsi="Cambria" w:cstheme="majorBidi"/>
      <w:b/>
      <w:caps/>
      <w:color w:val="000000" w:themeColor="text1"/>
      <w:sz w:val="28"/>
      <w:szCs w:val="26"/>
      <w:lang w:val="cs-CZ" w:eastAsia="cs-CZ"/>
    </w:rPr>
  </w:style>
  <w:style w:type="character" w:customStyle="1" w:styleId="Heading2Char">
    <w:name w:val="Heading 2 Char"/>
    <w:basedOn w:val="DefaultParagraphFont"/>
    <w:link w:val="Heading2"/>
    <w:uiPriority w:val="9"/>
    <w:rsid w:val="002656D4"/>
    <w:rPr>
      <w:rFonts w:ascii="Cambria" w:eastAsiaTheme="majorEastAsia" w:hAnsi="Cambria" w:cstheme="majorBidi"/>
      <w:b/>
      <w:color w:val="000000" w:themeColor="text1"/>
      <w:sz w:val="28"/>
      <w:szCs w:val="26"/>
      <w:lang w:val="en-US" w:eastAsia="cs-CZ"/>
    </w:rPr>
  </w:style>
  <w:style w:type="character" w:customStyle="1" w:styleId="Heading3Char">
    <w:name w:val="Heading 3 Char"/>
    <w:basedOn w:val="DefaultParagraphFont"/>
    <w:link w:val="Heading3"/>
    <w:uiPriority w:val="9"/>
    <w:rsid w:val="005E5A50"/>
    <w:rPr>
      <w:rFonts w:ascii="Cambria" w:eastAsiaTheme="majorEastAsia" w:hAnsi="Cambria" w:cstheme="majorBidi"/>
      <w:b/>
      <w:color w:val="000000" w:themeColor="text1"/>
      <w:sz w:val="24"/>
      <w:szCs w:val="24"/>
      <w:lang w:val="cs-CZ"/>
    </w:rPr>
  </w:style>
  <w:style w:type="character" w:customStyle="1" w:styleId="Heading4Char">
    <w:name w:val="Heading 4 Char"/>
    <w:basedOn w:val="DefaultParagraphFont"/>
    <w:link w:val="Heading4"/>
    <w:uiPriority w:val="9"/>
    <w:rsid w:val="0052704B"/>
    <w:rPr>
      <w:rFonts w:ascii="Cambria" w:eastAsiaTheme="majorEastAsia" w:hAnsi="Cambria" w:cstheme="majorBidi"/>
      <w:iCs/>
      <w:color w:val="000000" w:themeColor="text1"/>
      <w:lang w:val="cs-CZ"/>
    </w:rPr>
  </w:style>
  <w:style w:type="character" w:customStyle="1" w:styleId="Heading5Char">
    <w:name w:val="Heading 5 Char"/>
    <w:basedOn w:val="DefaultParagraphFont"/>
    <w:link w:val="Heading5"/>
    <w:uiPriority w:val="9"/>
    <w:semiHidden/>
    <w:rsid w:val="00606D42"/>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semiHidden/>
    <w:rsid w:val="00606D42"/>
    <w:rPr>
      <w:rFonts w:asciiTheme="majorHAnsi" w:eastAsiaTheme="majorEastAsia" w:hAnsiTheme="majorHAnsi" w:cstheme="majorBidi"/>
      <w:color w:val="1F3763" w:themeColor="accent1" w:themeShade="7F"/>
      <w:lang w:val="cs-CZ"/>
    </w:rPr>
  </w:style>
  <w:style w:type="character" w:customStyle="1" w:styleId="Heading7Char">
    <w:name w:val="Heading 7 Char"/>
    <w:basedOn w:val="DefaultParagraphFont"/>
    <w:link w:val="Heading7"/>
    <w:uiPriority w:val="9"/>
    <w:semiHidden/>
    <w:rsid w:val="00606D42"/>
    <w:rPr>
      <w:rFonts w:asciiTheme="majorHAnsi" w:eastAsiaTheme="majorEastAsia" w:hAnsiTheme="majorHAnsi" w:cstheme="majorBidi"/>
      <w:i/>
      <w:iCs/>
      <w:color w:val="1F3763" w:themeColor="accent1" w:themeShade="7F"/>
      <w:lang w:val="cs-CZ"/>
    </w:rPr>
  </w:style>
  <w:style w:type="character" w:customStyle="1" w:styleId="Heading8Char">
    <w:name w:val="Heading 8 Char"/>
    <w:basedOn w:val="DefaultParagraphFont"/>
    <w:link w:val="Heading8"/>
    <w:uiPriority w:val="9"/>
    <w:semiHidden/>
    <w:rsid w:val="00606D42"/>
    <w:rPr>
      <w:rFonts w:asciiTheme="majorHAnsi" w:eastAsiaTheme="majorEastAsia" w:hAnsiTheme="majorHAnsi" w:cstheme="majorBidi"/>
      <w:color w:val="272727" w:themeColor="text1" w:themeTint="D8"/>
      <w:sz w:val="21"/>
      <w:szCs w:val="21"/>
      <w:lang w:val="cs-CZ"/>
    </w:rPr>
  </w:style>
  <w:style w:type="character" w:customStyle="1" w:styleId="Heading9Char">
    <w:name w:val="Heading 9 Char"/>
    <w:basedOn w:val="DefaultParagraphFont"/>
    <w:link w:val="Heading9"/>
    <w:uiPriority w:val="9"/>
    <w:semiHidden/>
    <w:rsid w:val="00606D42"/>
    <w:rPr>
      <w:rFonts w:asciiTheme="majorHAnsi" w:eastAsiaTheme="majorEastAsia" w:hAnsiTheme="majorHAnsi" w:cstheme="majorBidi"/>
      <w:i/>
      <w:iCs/>
      <w:color w:val="272727" w:themeColor="text1" w:themeTint="D8"/>
      <w:sz w:val="21"/>
      <w:szCs w:val="21"/>
      <w:lang w:val="cs-CZ"/>
    </w:rPr>
  </w:style>
  <w:style w:type="character" w:styleId="SubtleEmphasis">
    <w:name w:val="Subtle Emphasis"/>
    <w:basedOn w:val="DefaultParagraphFont"/>
    <w:uiPriority w:val="19"/>
    <w:rsid w:val="0010292B"/>
    <w:rPr>
      <w:i/>
      <w:iCs/>
      <w:color w:val="404040" w:themeColor="text1" w:themeTint="BF"/>
    </w:rPr>
  </w:style>
  <w:style w:type="character" w:styleId="Emphasis">
    <w:name w:val="Emphasis"/>
    <w:basedOn w:val="DefaultParagraphFont"/>
    <w:uiPriority w:val="20"/>
    <w:qFormat/>
    <w:rsid w:val="0010292B"/>
    <w:rPr>
      <w:i/>
      <w:iCs/>
    </w:rPr>
  </w:style>
  <w:style w:type="paragraph" w:styleId="TOCHeading">
    <w:name w:val="TOC Heading"/>
    <w:basedOn w:val="nadpisbibabstraktpodekovani"/>
    <w:next w:val="Normal"/>
    <w:uiPriority w:val="39"/>
    <w:unhideWhenUsed/>
    <w:qFormat/>
    <w:rsid w:val="0033353E"/>
    <w:pPr>
      <w:spacing w:after="360"/>
      <w:jc w:val="left"/>
    </w:pPr>
    <w:rPr>
      <w:rFonts w:eastAsiaTheme="majorEastAsia"/>
      <w:sz w:val="24"/>
      <w:szCs w:val="32"/>
      <w:lang w:val="en-GB" w:eastAsia="en-GB"/>
    </w:rPr>
  </w:style>
  <w:style w:type="paragraph" w:styleId="TOC2">
    <w:name w:val="toc 2"/>
    <w:basedOn w:val="Normal"/>
    <w:next w:val="Normal"/>
    <w:autoRedefine/>
    <w:uiPriority w:val="39"/>
    <w:unhideWhenUsed/>
    <w:rsid w:val="00B536F3"/>
    <w:pPr>
      <w:spacing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D676F0"/>
    <w:pPr>
      <w:spacing w:after="0"/>
      <w:ind w:left="440"/>
      <w:jc w:val="left"/>
    </w:pPr>
    <w:rPr>
      <w:rFonts w:asciiTheme="minorHAnsi" w:hAnsiTheme="minorHAnsi" w:cstheme="minorHAnsi"/>
      <w:i/>
      <w:iCs/>
      <w:sz w:val="20"/>
      <w:szCs w:val="20"/>
    </w:rPr>
  </w:style>
  <w:style w:type="paragraph" w:styleId="Header">
    <w:name w:val="header"/>
    <w:basedOn w:val="Normal"/>
    <w:link w:val="HeaderChar"/>
    <w:uiPriority w:val="99"/>
    <w:unhideWhenUsed/>
    <w:rsid w:val="0057088F"/>
    <w:pPr>
      <w:tabs>
        <w:tab w:val="center" w:pos="4513"/>
        <w:tab w:val="right" w:pos="9026"/>
      </w:tabs>
      <w:spacing w:after="0" w:line="240" w:lineRule="auto"/>
    </w:pPr>
  </w:style>
  <w:style w:type="character" w:styleId="Hyperlink">
    <w:name w:val="Hyperlink"/>
    <w:basedOn w:val="DefaultParagraphFont"/>
    <w:uiPriority w:val="99"/>
    <w:unhideWhenUsed/>
    <w:rsid w:val="00CF480D"/>
    <w:rPr>
      <w:color w:val="0563C1" w:themeColor="hyperlink"/>
      <w:u w:val="single"/>
    </w:rPr>
  </w:style>
  <w:style w:type="character" w:customStyle="1" w:styleId="HeaderChar">
    <w:name w:val="Header Char"/>
    <w:basedOn w:val="DefaultParagraphFont"/>
    <w:link w:val="Header"/>
    <w:uiPriority w:val="99"/>
    <w:rsid w:val="0057088F"/>
    <w:rPr>
      <w:rFonts w:ascii="Cambria" w:hAnsi="Cambria"/>
      <w:sz w:val="23"/>
      <w:lang w:val="cs-CZ"/>
    </w:rPr>
  </w:style>
  <w:style w:type="paragraph" w:styleId="Footer">
    <w:name w:val="footer"/>
    <w:basedOn w:val="Normal"/>
    <w:link w:val="FooterChar"/>
    <w:uiPriority w:val="99"/>
    <w:unhideWhenUsed/>
    <w:rsid w:val="00570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88F"/>
    <w:rPr>
      <w:rFonts w:ascii="Cambria" w:hAnsi="Cambria"/>
      <w:sz w:val="23"/>
      <w:lang w:val="cs-CZ"/>
    </w:rPr>
  </w:style>
  <w:style w:type="paragraph" w:customStyle="1" w:styleId="Nazvyploh">
    <w:name w:val="Nazvy příloh"/>
    <w:basedOn w:val="Bibliography"/>
    <w:rsid w:val="00B5367A"/>
    <w:pPr>
      <w:pageBreakBefore/>
      <w:spacing w:before="360" w:after="360"/>
      <w:jc w:val="left"/>
    </w:pPr>
    <w:rPr>
      <w:b/>
      <w:caps/>
      <w:sz w:val="28"/>
      <w:lang w:eastAsia="cs-CZ"/>
    </w:rPr>
  </w:style>
  <w:style w:type="paragraph" w:customStyle="1" w:styleId="Subnazevbibliografie">
    <w:name w:val="Subnazev_bibliografie"/>
    <w:basedOn w:val="Bibliography"/>
    <w:rsid w:val="00002F42"/>
    <w:pPr>
      <w:jc w:val="left"/>
    </w:pPr>
    <w:rPr>
      <w:b/>
      <w:sz w:val="28"/>
      <w:lang w:eastAsia="cs-CZ"/>
    </w:rPr>
  </w:style>
  <w:style w:type="paragraph" w:styleId="TableofAuthorities">
    <w:name w:val="table of authorities"/>
    <w:basedOn w:val="Normal"/>
    <w:next w:val="Normal"/>
    <w:uiPriority w:val="99"/>
    <w:semiHidden/>
    <w:unhideWhenUsed/>
    <w:rsid w:val="00002F42"/>
    <w:pPr>
      <w:spacing w:after="0"/>
      <w:ind w:left="230" w:hanging="230"/>
    </w:pPr>
  </w:style>
  <w:style w:type="paragraph" w:styleId="Bibliography">
    <w:name w:val="Bibliography"/>
    <w:basedOn w:val="Normal"/>
    <w:next w:val="Normal"/>
    <w:uiPriority w:val="37"/>
    <w:unhideWhenUsed/>
    <w:rsid w:val="00002F42"/>
    <w:pPr>
      <w:spacing w:after="240" w:line="240" w:lineRule="auto"/>
    </w:pPr>
  </w:style>
  <w:style w:type="paragraph" w:styleId="TOC4">
    <w:name w:val="toc 4"/>
    <w:basedOn w:val="Normal"/>
    <w:next w:val="Normal"/>
    <w:autoRedefine/>
    <w:uiPriority w:val="39"/>
    <w:unhideWhenUsed/>
    <w:rsid w:val="008D3600"/>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3600"/>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3600"/>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3600"/>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3600"/>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3600"/>
    <w:pPr>
      <w:spacing w:after="0"/>
      <w:ind w:left="1760"/>
      <w:jc w:val="left"/>
    </w:pPr>
    <w:rPr>
      <w:rFonts w:asciiTheme="minorHAnsi" w:hAnsiTheme="minorHAnsi" w:cstheme="minorHAnsi"/>
      <w:sz w:val="18"/>
      <w:szCs w:val="18"/>
    </w:rPr>
  </w:style>
  <w:style w:type="paragraph" w:customStyle="1" w:styleId="Normlnprvnodsazen">
    <w:name w:val="Normální první odsazený"/>
    <w:basedOn w:val="BodyTextFirstIndent"/>
    <w:qFormat/>
    <w:rsid w:val="0033353E"/>
    <w:pPr>
      <w:ind w:firstLine="357"/>
    </w:pPr>
    <w:rPr>
      <w:lang w:eastAsia="cs-CZ"/>
    </w:rPr>
  </w:style>
  <w:style w:type="paragraph" w:styleId="ListParagraph">
    <w:name w:val="List Paragraph"/>
    <w:basedOn w:val="Normal"/>
    <w:uiPriority w:val="34"/>
    <w:qFormat/>
    <w:rsid w:val="00CD2025"/>
    <w:pPr>
      <w:ind w:left="720"/>
      <w:contextualSpacing/>
    </w:pPr>
  </w:style>
  <w:style w:type="paragraph" w:styleId="BodyText">
    <w:name w:val="Body Text"/>
    <w:basedOn w:val="Normal"/>
    <w:link w:val="BodyTextChar"/>
    <w:uiPriority w:val="99"/>
    <w:semiHidden/>
    <w:unhideWhenUsed/>
    <w:rsid w:val="0033353E"/>
  </w:style>
  <w:style w:type="character" w:customStyle="1" w:styleId="BodyTextChar">
    <w:name w:val="Body Text Char"/>
    <w:basedOn w:val="DefaultParagraphFont"/>
    <w:link w:val="BodyText"/>
    <w:uiPriority w:val="99"/>
    <w:semiHidden/>
    <w:rsid w:val="0033353E"/>
    <w:rPr>
      <w:rFonts w:ascii="Cambria" w:hAnsi="Cambria"/>
      <w:sz w:val="23"/>
      <w:lang w:val="cs-CZ"/>
    </w:rPr>
  </w:style>
  <w:style w:type="paragraph" w:styleId="BodyTextFirstIndent">
    <w:name w:val="Body Text First Indent"/>
    <w:basedOn w:val="BodyText"/>
    <w:link w:val="BodyTextFirstIndentChar"/>
    <w:uiPriority w:val="99"/>
    <w:semiHidden/>
    <w:unhideWhenUsed/>
    <w:rsid w:val="0033353E"/>
    <w:pPr>
      <w:ind w:firstLine="360"/>
    </w:pPr>
  </w:style>
  <w:style w:type="character" w:customStyle="1" w:styleId="BodyTextFirstIndentChar">
    <w:name w:val="Body Text First Indent Char"/>
    <w:basedOn w:val="BodyTextChar"/>
    <w:link w:val="BodyTextFirstIndent"/>
    <w:uiPriority w:val="99"/>
    <w:semiHidden/>
    <w:rsid w:val="0033353E"/>
    <w:rPr>
      <w:rFonts w:ascii="Cambria" w:hAnsi="Cambria"/>
      <w:sz w:val="23"/>
      <w:lang w:val="cs-CZ"/>
    </w:rPr>
  </w:style>
  <w:style w:type="character" w:styleId="CommentReference">
    <w:name w:val="annotation reference"/>
    <w:basedOn w:val="DefaultParagraphFont"/>
    <w:uiPriority w:val="99"/>
    <w:semiHidden/>
    <w:unhideWhenUsed/>
    <w:rsid w:val="003F1077"/>
    <w:rPr>
      <w:sz w:val="16"/>
      <w:szCs w:val="16"/>
    </w:rPr>
  </w:style>
  <w:style w:type="paragraph" w:styleId="CommentText">
    <w:name w:val="annotation text"/>
    <w:basedOn w:val="Normal"/>
    <w:link w:val="CommentTextChar"/>
    <w:uiPriority w:val="99"/>
    <w:unhideWhenUsed/>
    <w:rsid w:val="003F1077"/>
    <w:pPr>
      <w:spacing w:line="240" w:lineRule="auto"/>
    </w:pPr>
    <w:rPr>
      <w:sz w:val="20"/>
      <w:szCs w:val="20"/>
    </w:rPr>
  </w:style>
  <w:style w:type="character" w:customStyle="1" w:styleId="CommentTextChar">
    <w:name w:val="Comment Text Char"/>
    <w:basedOn w:val="DefaultParagraphFont"/>
    <w:link w:val="CommentText"/>
    <w:uiPriority w:val="99"/>
    <w:rsid w:val="003F1077"/>
    <w:rPr>
      <w:rFonts w:ascii="Cambria" w:hAnsi="Cambria"/>
      <w:sz w:val="20"/>
      <w:szCs w:val="20"/>
      <w:lang w:val="cs-CZ"/>
    </w:rPr>
  </w:style>
  <w:style w:type="paragraph" w:styleId="CommentSubject">
    <w:name w:val="annotation subject"/>
    <w:basedOn w:val="CommentText"/>
    <w:next w:val="CommentText"/>
    <w:link w:val="CommentSubjectChar"/>
    <w:uiPriority w:val="99"/>
    <w:semiHidden/>
    <w:unhideWhenUsed/>
    <w:rsid w:val="003F1077"/>
    <w:rPr>
      <w:b/>
      <w:bCs/>
    </w:rPr>
  </w:style>
  <w:style w:type="character" w:customStyle="1" w:styleId="CommentSubjectChar">
    <w:name w:val="Comment Subject Char"/>
    <w:basedOn w:val="CommentTextChar"/>
    <w:link w:val="CommentSubject"/>
    <w:uiPriority w:val="99"/>
    <w:semiHidden/>
    <w:rsid w:val="003F1077"/>
    <w:rPr>
      <w:rFonts w:ascii="Cambria" w:hAnsi="Cambria"/>
      <w:b/>
      <w:bCs/>
      <w:sz w:val="20"/>
      <w:szCs w:val="20"/>
      <w:lang w:val="cs-CZ"/>
    </w:rPr>
  </w:style>
  <w:style w:type="paragraph" w:styleId="FootnoteText">
    <w:name w:val="footnote text"/>
    <w:basedOn w:val="Normal"/>
    <w:link w:val="FootnoteTextChar"/>
    <w:uiPriority w:val="99"/>
    <w:semiHidden/>
    <w:unhideWhenUsed/>
    <w:rsid w:val="00B148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4897"/>
    <w:rPr>
      <w:rFonts w:ascii="Cambria" w:hAnsi="Cambria"/>
      <w:sz w:val="20"/>
      <w:szCs w:val="20"/>
      <w:lang w:val="cs-CZ"/>
    </w:rPr>
  </w:style>
  <w:style w:type="character" w:styleId="FootnoteReference">
    <w:name w:val="footnote reference"/>
    <w:basedOn w:val="DefaultParagraphFont"/>
    <w:uiPriority w:val="99"/>
    <w:semiHidden/>
    <w:unhideWhenUsed/>
    <w:rsid w:val="00B14897"/>
    <w:rPr>
      <w:vertAlign w:val="superscript"/>
    </w:rPr>
  </w:style>
  <w:style w:type="paragraph" w:customStyle="1" w:styleId="Seznamsodrkami">
    <w:name w:val="Seznam s odrážkami_"/>
    <w:basedOn w:val="ListBullet"/>
    <w:qFormat/>
    <w:rsid w:val="00E36702"/>
    <w:pPr>
      <w:ind w:left="811" w:hanging="454"/>
    </w:pPr>
    <w:rPr>
      <w:lang w:eastAsia="cs-CZ"/>
    </w:rPr>
  </w:style>
  <w:style w:type="paragraph" w:styleId="ListBullet">
    <w:name w:val="List Bullet"/>
    <w:basedOn w:val="Normal"/>
    <w:uiPriority w:val="99"/>
    <w:unhideWhenUsed/>
    <w:rsid w:val="006E78B3"/>
    <w:pPr>
      <w:numPr>
        <w:numId w:val="1"/>
      </w:numPr>
      <w:contextualSpacing/>
    </w:pPr>
  </w:style>
  <w:style w:type="character" w:customStyle="1" w:styleId="acopre">
    <w:name w:val="acopre"/>
    <w:basedOn w:val="DefaultParagraphFont"/>
    <w:rsid w:val="0019267F"/>
  </w:style>
  <w:style w:type="paragraph" w:styleId="Quote">
    <w:name w:val="Quote"/>
    <w:basedOn w:val="Normal"/>
    <w:next w:val="Normal"/>
    <w:link w:val="QuoteChar"/>
    <w:uiPriority w:val="29"/>
    <w:qFormat/>
    <w:rsid w:val="001917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1767"/>
    <w:rPr>
      <w:rFonts w:ascii="Cambria" w:hAnsi="Cambria"/>
      <w:i/>
      <w:iCs/>
      <w:color w:val="404040" w:themeColor="text1" w:themeTint="BF"/>
      <w:sz w:val="23"/>
      <w:lang w:val="cs-CZ"/>
    </w:rPr>
  </w:style>
  <w:style w:type="character" w:styleId="UnresolvedMention">
    <w:name w:val="Unresolved Mention"/>
    <w:basedOn w:val="DefaultParagraphFont"/>
    <w:uiPriority w:val="99"/>
    <w:semiHidden/>
    <w:unhideWhenUsed/>
    <w:rsid w:val="004A5C2D"/>
    <w:rPr>
      <w:color w:val="605E5C"/>
      <w:shd w:val="clear" w:color="auto" w:fill="E1DFDD"/>
    </w:rPr>
  </w:style>
  <w:style w:type="paragraph" w:customStyle="1" w:styleId="Malnadpis">
    <w:name w:val="Malý nadpis"/>
    <w:basedOn w:val="Normal"/>
    <w:qFormat/>
    <w:rsid w:val="00E17AE2"/>
    <w:pPr>
      <w:keepNext/>
      <w:spacing w:before="120" w:after="80"/>
    </w:pPr>
    <w:rPr>
      <w:b/>
    </w:rPr>
  </w:style>
  <w:style w:type="character" w:styleId="FollowedHyperlink">
    <w:name w:val="FollowedHyperlink"/>
    <w:basedOn w:val="DefaultParagraphFont"/>
    <w:uiPriority w:val="99"/>
    <w:semiHidden/>
    <w:unhideWhenUsed/>
    <w:rsid w:val="00BF3B08"/>
    <w:rPr>
      <w:color w:val="954F72" w:themeColor="followedHyperlink"/>
      <w:u w:val="single"/>
    </w:rPr>
  </w:style>
  <w:style w:type="paragraph" w:customStyle="1" w:styleId="zdrojtabulky">
    <w:name w:val="zdroj_tabulky"/>
    <w:next w:val="Normlnprvnodsazen"/>
    <w:rsid w:val="00D16E7D"/>
    <w:pPr>
      <w:spacing w:after="120"/>
    </w:pPr>
    <w:rPr>
      <w:rFonts w:ascii="Cambria" w:hAnsi="Cambria"/>
      <w:sz w:val="20"/>
      <w:lang w:val="cs-CZ" w:eastAsia="cs-CZ"/>
    </w:rPr>
  </w:style>
  <w:style w:type="character" w:customStyle="1" w:styleId="dictionary-taxonomy">
    <w:name w:val="dictionary-taxonomy"/>
    <w:basedOn w:val="DefaultParagraphFont"/>
    <w:rsid w:val="00A41D73"/>
  </w:style>
  <w:style w:type="paragraph" w:customStyle="1" w:styleId="Titulektabulky">
    <w:name w:val="Titulek_tabulky"/>
    <w:basedOn w:val="Caption"/>
    <w:rsid w:val="006851E1"/>
    <w:pPr>
      <w:ind w:left="680" w:hanging="680"/>
    </w:pPr>
  </w:style>
  <w:style w:type="paragraph" w:customStyle="1" w:styleId="Titulekprilohy">
    <w:name w:val="Titulek_prilohy"/>
    <w:basedOn w:val="Caption"/>
    <w:rsid w:val="00B0064C"/>
    <w:pPr>
      <w:ind w:left="1134" w:hanging="1134"/>
    </w:pPr>
  </w:style>
  <w:style w:type="character" w:customStyle="1" w:styleId="hgkelc">
    <w:name w:val="hgkelc"/>
    <w:basedOn w:val="DefaultParagraphFont"/>
    <w:rsid w:val="00372B39"/>
  </w:style>
  <w:style w:type="character" w:styleId="Strong">
    <w:name w:val="Strong"/>
    <w:basedOn w:val="DefaultParagraphFont"/>
    <w:uiPriority w:val="22"/>
    <w:qFormat/>
    <w:rsid w:val="00372B39"/>
    <w:rPr>
      <w:b/>
      <w:bCs/>
    </w:rPr>
  </w:style>
  <w:style w:type="character" w:customStyle="1" w:styleId="Kap">
    <w:name w:val="Kap"/>
    <w:basedOn w:val="DefaultParagraphFont"/>
    <w:uiPriority w:val="1"/>
    <w:qFormat/>
    <w:rsid w:val="00F70486"/>
    <w:rPr>
      <w:rFonts w:ascii="Cambria" w:hAnsi="Cambria"/>
      <w:caps w:val="0"/>
      <w:smallCaps/>
      <w:sz w:val="22"/>
    </w:rPr>
  </w:style>
  <w:style w:type="paragraph" w:styleId="Revision">
    <w:name w:val="Revision"/>
    <w:hidden/>
    <w:uiPriority w:val="99"/>
    <w:semiHidden/>
    <w:rsid w:val="001721A8"/>
    <w:pPr>
      <w:spacing w:after="0" w:line="240" w:lineRule="auto"/>
    </w:pPr>
    <w:rPr>
      <w:rFonts w:ascii="Cambria" w:hAnsi="Cambri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2788">
      <w:bodyDiv w:val="1"/>
      <w:marLeft w:val="0"/>
      <w:marRight w:val="0"/>
      <w:marTop w:val="0"/>
      <w:marBottom w:val="0"/>
      <w:divBdr>
        <w:top w:val="none" w:sz="0" w:space="0" w:color="auto"/>
        <w:left w:val="none" w:sz="0" w:space="0" w:color="auto"/>
        <w:bottom w:val="none" w:sz="0" w:space="0" w:color="auto"/>
        <w:right w:val="none" w:sz="0" w:space="0" w:color="auto"/>
      </w:divBdr>
    </w:div>
    <w:div w:id="16198602">
      <w:bodyDiv w:val="1"/>
      <w:marLeft w:val="0"/>
      <w:marRight w:val="0"/>
      <w:marTop w:val="0"/>
      <w:marBottom w:val="0"/>
      <w:divBdr>
        <w:top w:val="none" w:sz="0" w:space="0" w:color="auto"/>
        <w:left w:val="none" w:sz="0" w:space="0" w:color="auto"/>
        <w:bottom w:val="none" w:sz="0" w:space="0" w:color="auto"/>
        <w:right w:val="none" w:sz="0" w:space="0" w:color="auto"/>
      </w:divBdr>
    </w:div>
    <w:div w:id="35131447">
      <w:bodyDiv w:val="1"/>
      <w:marLeft w:val="0"/>
      <w:marRight w:val="0"/>
      <w:marTop w:val="0"/>
      <w:marBottom w:val="0"/>
      <w:divBdr>
        <w:top w:val="none" w:sz="0" w:space="0" w:color="auto"/>
        <w:left w:val="none" w:sz="0" w:space="0" w:color="auto"/>
        <w:bottom w:val="none" w:sz="0" w:space="0" w:color="auto"/>
        <w:right w:val="none" w:sz="0" w:space="0" w:color="auto"/>
      </w:divBdr>
      <w:divsChild>
        <w:div w:id="1619683379">
          <w:marLeft w:val="0"/>
          <w:marRight w:val="0"/>
          <w:marTop w:val="0"/>
          <w:marBottom w:val="0"/>
          <w:divBdr>
            <w:top w:val="none" w:sz="0" w:space="0" w:color="auto"/>
            <w:left w:val="none" w:sz="0" w:space="0" w:color="auto"/>
            <w:bottom w:val="none" w:sz="0" w:space="0" w:color="auto"/>
            <w:right w:val="none" w:sz="0" w:space="0" w:color="auto"/>
          </w:divBdr>
          <w:divsChild>
            <w:div w:id="474415523">
              <w:marLeft w:val="0"/>
              <w:marRight w:val="0"/>
              <w:marTop w:val="0"/>
              <w:marBottom w:val="0"/>
              <w:divBdr>
                <w:top w:val="none" w:sz="0" w:space="0" w:color="auto"/>
                <w:left w:val="none" w:sz="0" w:space="0" w:color="auto"/>
                <w:bottom w:val="none" w:sz="0" w:space="0" w:color="auto"/>
                <w:right w:val="none" w:sz="0" w:space="0" w:color="auto"/>
              </w:divBdr>
              <w:divsChild>
                <w:div w:id="1655377001">
                  <w:marLeft w:val="0"/>
                  <w:marRight w:val="0"/>
                  <w:marTop w:val="0"/>
                  <w:marBottom w:val="0"/>
                  <w:divBdr>
                    <w:top w:val="none" w:sz="0" w:space="0" w:color="auto"/>
                    <w:left w:val="none" w:sz="0" w:space="0" w:color="auto"/>
                    <w:bottom w:val="none" w:sz="0" w:space="0" w:color="auto"/>
                    <w:right w:val="none" w:sz="0" w:space="0" w:color="auto"/>
                  </w:divBdr>
                  <w:divsChild>
                    <w:div w:id="12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7024">
      <w:bodyDiv w:val="1"/>
      <w:marLeft w:val="0"/>
      <w:marRight w:val="0"/>
      <w:marTop w:val="0"/>
      <w:marBottom w:val="0"/>
      <w:divBdr>
        <w:top w:val="none" w:sz="0" w:space="0" w:color="auto"/>
        <w:left w:val="none" w:sz="0" w:space="0" w:color="auto"/>
        <w:bottom w:val="none" w:sz="0" w:space="0" w:color="auto"/>
        <w:right w:val="none" w:sz="0" w:space="0" w:color="auto"/>
      </w:divBdr>
    </w:div>
    <w:div w:id="40639755">
      <w:bodyDiv w:val="1"/>
      <w:marLeft w:val="0"/>
      <w:marRight w:val="0"/>
      <w:marTop w:val="0"/>
      <w:marBottom w:val="0"/>
      <w:divBdr>
        <w:top w:val="none" w:sz="0" w:space="0" w:color="auto"/>
        <w:left w:val="none" w:sz="0" w:space="0" w:color="auto"/>
        <w:bottom w:val="none" w:sz="0" w:space="0" w:color="auto"/>
        <w:right w:val="none" w:sz="0" w:space="0" w:color="auto"/>
      </w:divBdr>
    </w:div>
    <w:div w:id="48262283">
      <w:bodyDiv w:val="1"/>
      <w:marLeft w:val="0"/>
      <w:marRight w:val="0"/>
      <w:marTop w:val="0"/>
      <w:marBottom w:val="0"/>
      <w:divBdr>
        <w:top w:val="none" w:sz="0" w:space="0" w:color="auto"/>
        <w:left w:val="none" w:sz="0" w:space="0" w:color="auto"/>
        <w:bottom w:val="none" w:sz="0" w:space="0" w:color="auto"/>
        <w:right w:val="none" w:sz="0" w:space="0" w:color="auto"/>
      </w:divBdr>
    </w:div>
    <w:div w:id="57636658">
      <w:bodyDiv w:val="1"/>
      <w:marLeft w:val="0"/>
      <w:marRight w:val="0"/>
      <w:marTop w:val="0"/>
      <w:marBottom w:val="0"/>
      <w:divBdr>
        <w:top w:val="none" w:sz="0" w:space="0" w:color="auto"/>
        <w:left w:val="none" w:sz="0" w:space="0" w:color="auto"/>
        <w:bottom w:val="none" w:sz="0" w:space="0" w:color="auto"/>
        <w:right w:val="none" w:sz="0" w:space="0" w:color="auto"/>
      </w:divBdr>
    </w:div>
    <w:div w:id="70280825">
      <w:bodyDiv w:val="1"/>
      <w:marLeft w:val="0"/>
      <w:marRight w:val="0"/>
      <w:marTop w:val="0"/>
      <w:marBottom w:val="0"/>
      <w:divBdr>
        <w:top w:val="none" w:sz="0" w:space="0" w:color="auto"/>
        <w:left w:val="none" w:sz="0" w:space="0" w:color="auto"/>
        <w:bottom w:val="none" w:sz="0" w:space="0" w:color="auto"/>
        <w:right w:val="none" w:sz="0" w:space="0" w:color="auto"/>
      </w:divBdr>
    </w:div>
    <w:div w:id="73822425">
      <w:bodyDiv w:val="1"/>
      <w:marLeft w:val="0"/>
      <w:marRight w:val="0"/>
      <w:marTop w:val="0"/>
      <w:marBottom w:val="0"/>
      <w:divBdr>
        <w:top w:val="none" w:sz="0" w:space="0" w:color="auto"/>
        <w:left w:val="none" w:sz="0" w:space="0" w:color="auto"/>
        <w:bottom w:val="none" w:sz="0" w:space="0" w:color="auto"/>
        <w:right w:val="none" w:sz="0" w:space="0" w:color="auto"/>
      </w:divBdr>
    </w:div>
    <w:div w:id="81801631">
      <w:bodyDiv w:val="1"/>
      <w:marLeft w:val="0"/>
      <w:marRight w:val="0"/>
      <w:marTop w:val="0"/>
      <w:marBottom w:val="0"/>
      <w:divBdr>
        <w:top w:val="none" w:sz="0" w:space="0" w:color="auto"/>
        <w:left w:val="none" w:sz="0" w:space="0" w:color="auto"/>
        <w:bottom w:val="none" w:sz="0" w:space="0" w:color="auto"/>
        <w:right w:val="none" w:sz="0" w:space="0" w:color="auto"/>
      </w:divBdr>
    </w:div>
    <w:div w:id="100540785">
      <w:bodyDiv w:val="1"/>
      <w:marLeft w:val="0"/>
      <w:marRight w:val="0"/>
      <w:marTop w:val="0"/>
      <w:marBottom w:val="0"/>
      <w:divBdr>
        <w:top w:val="none" w:sz="0" w:space="0" w:color="auto"/>
        <w:left w:val="none" w:sz="0" w:space="0" w:color="auto"/>
        <w:bottom w:val="none" w:sz="0" w:space="0" w:color="auto"/>
        <w:right w:val="none" w:sz="0" w:space="0" w:color="auto"/>
      </w:divBdr>
    </w:div>
    <w:div w:id="106432979">
      <w:bodyDiv w:val="1"/>
      <w:marLeft w:val="0"/>
      <w:marRight w:val="0"/>
      <w:marTop w:val="0"/>
      <w:marBottom w:val="0"/>
      <w:divBdr>
        <w:top w:val="none" w:sz="0" w:space="0" w:color="auto"/>
        <w:left w:val="none" w:sz="0" w:space="0" w:color="auto"/>
        <w:bottom w:val="none" w:sz="0" w:space="0" w:color="auto"/>
        <w:right w:val="none" w:sz="0" w:space="0" w:color="auto"/>
      </w:divBdr>
      <w:divsChild>
        <w:div w:id="81529386">
          <w:marLeft w:val="0"/>
          <w:marRight w:val="0"/>
          <w:marTop w:val="0"/>
          <w:marBottom w:val="0"/>
          <w:divBdr>
            <w:top w:val="none" w:sz="0" w:space="0" w:color="auto"/>
            <w:left w:val="none" w:sz="0" w:space="0" w:color="auto"/>
            <w:bottom w:val="none" w:sz="0" w:space="0" w:color="auto"/>
            <w:right w:val="none" w:sz="0" w:space="0" w:color="auto"/>
          </w:divBdr>
          <w:divsChild>
            <w:div w:id="11027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8495">
      <w:bodyDiv w:val="1"/>
      <w:marLeft w:val="0"/>
      <w:marRight w:val="0"/>
      <w:marTop w:val="0"/>
      <w:marBottom w:val="0"/>
      <w:divBdr>
        <w:top w:val="none" w:sz="0" w:space="0" w:color="auto"/>
        <w:left w:val="none" w:sz="0" w:space="0" w:color="auto"/>
        <w:bottom w:val="none" w:sz="0" w:space="0" w:color="auto"/>
        <w:right w:val="none" w:sz="0" w:space="0" w:color="auto"/>
      </w:divBdr>
    </w:div>
    <w:div w:id="119764740">
      <w:bodyDiv w:val="1"/>
      <w:marLeft w:val="0"/>
      <w:marRight w:val="0"/>
      <w:marTop w:val="0"/>
      <w:marBottom w:val="0"/>
      <w:divBdr>
        <w:top w:val="none" w:sz="0" w:space="0" w:color="auto"/>
        <w:left w:val="none" w:sz="0" w:space="0" w:color="auto"/>
        <w:bottom w:val="none" w:sz="0" w:space="0" w:color="auto"/>
        <w:right w:val="none" w:sz="0" w:space="0" w:color="auto"/>
      </w:divBdr>
    </w:div>
    <w:div w:id="128088757">
      <w:bodyDiv w:val="1"/>
      <w:marLeft w:val="0"/>
      <w:marRight w:val="0"/>
      <w:marTop w:val="0"/>
      <w:marBottom w:val="0"/>
      <w:divBdr>
        <w:top w:val="none" w:sz="0" w:space="0" w:color="auto"/>
        <w:left w:val="none" w:sz="0" w:space="0" w:color="auto"/>
        <w:bottom w:val="none" w:sz="0" w:space="0" w:color="auto"/>
        <w:right w:val="none" w:sz="0" w:space="0" w:color="auto"/>
      </w:divBdr>
    </w:div>
    <w:div w:id="130103656">
      <w:bodyDiv w:val="1"/>
      <w:marLeft w:val="0"/>
      <w:marRight w:val="0"/>
      <w:marTop w:val="0"/>
      <w:marBottom w:val="0"/>
      <w:divBdr>
        <w:top w:val="none" w:sz="0" w:space="0" w:color="auto"/>
        <w:left w:val="none" w:sz="0" w:space="0" w:color="auto"/>
        <w:bottom w:val="none" w:sz="0" w:space="0" w:color="auto"/>
        <w:right w:val="none" w:sz="0" w:space="0" w:color="auto"/>
      </w:divBdr>
    </w:div>
    <w:div w:id="138110574">
      <w:bodyDiv w:val="1"/>
      <w:marLeft w:val="0"/>
      <w:marRight w:val="0"/>
      <w:marTop w:val="0"/>
      <w:marBottom w:val="0"/>
      <w:divBdr>
        <w:top w:val="none" w:sz="0" w:space="0" w:color="auto"/>
        <w:left w:val="none" w:sz="0" w:space="0" w:color="auto"/>
        <w:bottom w:val="none" w:sz="0" w:space="0" w:color="auto"/>
        <w:right w:val="none" w:sz="0" w:space="0" w:color="auto"/>
      </w:divBdr>
    </w:div>
    <w:div w:id="153113575">
      <w:bodyDiv w:val="1"/>
      <w:marLeft w:val="0"/>
      <w:marRight w:val="0"/>
      <w:marTop w:val="0"/>
      <w:marBottom w:val="0"/>
      <w:divBdr>
        <w:top w:val="none" w:sz="0" w:space="0" w:color="auto"/>
        <w:left w:val="none" w:sz="0" w:space="0" w:color="auto"/>
        <w:bottom w:val="none" w:sz="0" w:space="0" w:color="auto"/>
        <w:right w:val="none" w:sz="0" w:space="0" w:color="auto"/>
      </w:divBdr>
    </w:div>
    <w:div w:id="155996157">
      <w:bodyDiv w:val="1"/>
      <w:marLeft w:val="0"/>
      <w:marRight w:val="0"/>
      <w:marTop w:val="0"/>
      <w:marBottom w:val="0"/>
      <w:divBdr>
        <w:top w:val="none" w:sz="0" w:space="0" w:color="auto"/>
        <w:left w:val="none" w:sz="0" w:space="0" w:color="auto"/>
        <w:bottom w:val="none" w:sz="0" w:space="0" w:color="auto"/>
        <w:right w:val="none" w:sz="0" w:space="0" w:color="auto"/>
      </w:divBdr>
    </w:div>
    <w:div w:id="164519354">
      <w:bodyDiv w:val="1"/>
      <w:marLeft w:val="0"/>
      <w:marRight w:val="0"/>
      <w:marTop w:val="0"/>
      <w:marBottom w:val="0"/>
      <w:divBdr>
        <w:top w:val="none" w:sz="0" w:space="0" w:color="auto"/>
        <w:left w:val="none" w:sz="0" w:space="0" w:color="auto"/>
        <w:bottom w:val="none" w:sz="0" w:space="0" w:color="auto"/>
        <w:right w:val="none" w:sz="0" w:space="0" w:color="auto"/>
      </w:divBdr>
    </w:div>
    <w:div w:id="165679627">
      <w:bodyDiv w:val="1"/>
      <w:marLeft w:val="0"/>
      <w:marRight w:val="0"/>
      <w:marTop w:val="0"/>
      <w:marBottom w:val="0"/>
      <w:divBdr>
        <w:top w:val="none" w:sz="0" w:space="0" w:color="auto"/>
        <w:left w:val="none" w:sz="0" w:space="0" w:color="auto"/>
        <w:bottom w:val="none" w:sz="0" w:space="0" w:color="auto"/>
        <w:right w:val="none" w:sz="0" w:space="0" w:color="auto"/>
      </w:divBdr>
    </w:div>
    <w:div w:id="175387050">
      <w:bodyDiv w:val="1"/>
      <w:marLeft w:val="0"/>
      <w:marRight w:val="0"/>
      <w:marTop w:val="0"/>
      <w:marBottom w:val="0"/>
      <w:divBdr>
        <w:top w:val="none" w:sz="0" w:space="0" w:color="auto"/>
        <w:left w:val="none" w:sz="0" w:space="0" w:color="auto"/>
        <w:bottom w:val="none" w:sz="0" w:space="0" w:color="auto"/>
        <w:right w:val="none" w:sz="0" w:space="0" w:color="auto"/>
      </w:divBdr>
    </w:div>
    <w:div w:id="185020549">
      <w:bodyDiv w:val="1"/>
      <w:marLeft w:val="0"/>
      <w:marRight w:val="0"/>
      <w:marTop w:val="0"/>
      <w:marBottom w:val="0"/>
      <w:divBdr>
        <w:top w:val="none" w:sz="0" w:space="0" w:color="auto"/>
        <w:left w:val="none" w:sz="0" w:space="0" w:color="auto"/>
        <w:bottom w:val="none" w:sz="0" w:space="0" w:color="auto"/>
        <w:right w:val="none" w:sz="0" w:space="0" w:color="auto"/>
      </w:divBdr>
    </w:div>
    <w:div w:id="200556207">
      <w:bodyDiv w:val="1"/>
      <w:marLeft w:val="0"/>
      <w:marRight w:val="0"/>
      <w:marTop w:val="0"/>
      <w:marBottom w:val="0"/>
      <w:divBdr>
        <w:top w:val="none" w:sz="0" w:space="0" w:color="auto"/>
        <w:left w:val="none" w:sz="0" w:space="0" w:color="auto"/>
        <w:bottom w:val="none" w:sz="0" w:space="0" w:color="auto"/>
        <w:right w:val="none" w:sz="0" w:space="0" w:color="auto"/>
      </w:divBdr>
    </w:div>
    <w:div w:id="216212268">
      <w:bodyDiv w:val="1"/>
      <w:marLeft w:val="0"/>
      <w:marRight w:val="0"/>
      <w:marTop w:val="0"/>
      <w:marBottom w:val="0"/>
      <w:divBdr>
        <w:top w:val="none" w:sz="0" w:space="0" w:color="auto"/>
        <w:left w:val="none" w:sz="0" w:space="0" w:color="auto"/>
        <w:bottom w:val="none" w:sz="0" w:space="0" w:color="auto"/>
        <w:right w:val="none" w:sz="0" w:space="0" w:color="auto"/>
      </w:divBdr>
    </w:div>
    <w:div w:id="225725964">
      <w:bodyDiv w:val="1"/>
      <w:marLeft w:val="0"/>
      <w:marRight w:val="0"/>
      <w:marTop w:val="0"/>
      <w:marBottom w:val="0"/>
      <w:divBdr>
        <w:top w:val="none" w:sz="0" w:space="0" w:color="auto"/>
        <w:left w:val="none" w:sz="0" w:space="0" w:color="auto"/>
        <w:bottom w:val="none" w:sz="0" w:space="0" w:color="auto"/>
        <w:right w:val="none" w:sz="0" w:space="0" w:color="auto"/>
      </w:divBdr>
    </w:div>
    <w:div w:id="227762443">
      <w:bodyDiv w:val="1"/>
      <w:marLeft w:val="0"/>
      <w:marRight w:val="0"/>
      <w:marTop w:val="0"/>
      <w:marBottom w:val="0"/>
      <w:divBdr>
        <w:top w:val="none" w:sz="0" w:space="0" w:color="auto"/>
        <w:left w:val="none" w:sz="0" w:space="0" w:color="auto"/>
        <w:bottom w:val="none" w:sz="0" w:space="0" w:color="auto"/>
        <w:right w:val="none" w:sz="0" w:space="0" w:color="auto"/>
      </w:divBdr>
    </w:div>
    <w:div w:id="246548345">
      <w:bodyDiv w:val="1"/>
      <w:marLeft w:val="0"/>
      <w:marRight w:val="0"/>
      <w:marTop w:val="0"/>
      <w:marBottom w:val="0"/>
      <w:divBdr>
        <w:top w:val="none" w:sz="0" w:space="0" w:color="auto"/>
        <w:left w:val="none" w:sz="0" w:space="0" w:color="auto"/>
        <w:bottom w:val="none" w:sz="0" w:space="0" w:color="auto"/>
        <w:right w:val="none" w:sz="0" w:space="0" w:color="auto"/>
      </w:divBdr>
    </w:div>
    <w:div w:id="248344440">
      <w:bodyDiv w:val="1"/>
      <w:marLeft w:val="0"/>
      <w:marRight w:val="0"/>
      <w:marTop w:val="0"/>
      <w:marBottom w:val="0"/>
      <w:divBdr>
        <w:top w:val="none" w:sz="0" w:space="0" w:color="auto"/>
        <w:left w:val="none" w:sz="0" w:space="0" w:color="auto"/>
        <w:bottom w:val="none" w:sz="0" w:space="0" w:color="auto"/>
        <w:right w:val="none" w:sz="0" w:space="0" w:color="auto"/>
      </w:divBdr>
    </w:div>
    <w:div w:id="251203457">
      <w:bodyDiv w:val="1"/>
      <w:marLeft w:val="0"/>
      <w:marRight w:val="0"/>
      <w:marTop w:val="0"/>
      <w:marBottom w:val="0"/>
      <w:divBdr>
        <w:top w:val="none" w:sz="0" w:space="0" w:color="auto"/>
        <w:left w:val="none" w:sz="0" w:space="0" w:color="auto"/>
        <w:bottom w:val="none" w:sz="0" w:space="0" w:color="auto"/>
        <w:right w:val="none" w:sz="0" w:space="0" w:color="auto"/>
      </w:divBdr>
    </w:div>
    <w:div w:id="253824231">
      <w:bodyDiv w:val="1"/>
      <w:marLeft w:val="0"/>
      <w:marRight w:val="0"/>
      <w:marTop w:val="0"/>
      <w:marBottom w:val="0"/>
      <w:divBdr>
        <w:top w:val="none" w:sz="0" w:space="0" w:color="auto"/>
        <w:left w:val="none" w:sz="0" w:space="0" w:color="auto"/>
        <w:bottom w:val="none" w:sz="0" w:space="0" w:color="auto"/>
        <w:right w:val="none" w:sz="0" w:space="0" w:color="auto"/>
      </w:divBdr>
    </w:div>
    <w:div w:id="254362880">
      <w:bodyDiv w:val="1"/>
      <w:marLeft w:val="0"/>
      <w:marRight w:val="0"/>
      <w:marTop w:val="0"/>
      <w:marBottom w:val="0"/>
      <w:divBdr>
        <w:top w:val="none" w:sz="0" w:space="0" w:color="auto"/>
        <w:left w:val="none" w:sz="0" w:space="0" w:color="auto"/>
        <w:bottom w:val="none" w:sz="0" w:space="0" w:color="auto"/>
        <w:right w:val="none" w:sz="0" w:space="0" w:color="auto"/>
      </w:divBdr>
      <w:divsChild>
        <w:div w:id="1289241135">
          <w:marLeft w:val="0"/>
          <w:marRight w:val="0"/>
          <w:marTop w:val="0"/>
          <w:marBottom w:val="0"/>
          <w:divBdr>
            <w:top w:val="none" w:sz="0" w:space="0" w:color="auto"/>
            <w:left w:val="none" w:sz="0" w:space="0" w:color="auto"/>
            <w:bottom w:val="none" w:sz="0" w:space="0" w:color="auto"/>
            <w:right w:val="none" w:sz="0" w:space="0" w:color="auto"/>
          </w:divBdr>
          <w:divsChild>
            <w:div w:id="1660032672">
              <w:marLeft w:val="0"/>
              <w:marRight w:val="0"/>
              <w:marTop w:val="0"/>
              <w:marBottom w:val="0"/>
              <w:divBdr>
                <w:top w:val="none" w:sz="0" w:space="0" w:color="auto"/>
                <w:left w:val="none" w:sz="0" w:space="0" w:color="auto"/>
                <w:bottom w:val="none" w:sz="0" w:space="0" w:color="auto"/>
                <w:right w:val="none" w:sz="0" w:space="0" w:color="auto"/>
              </w:divBdr>
            </w:div>
            <w:div w:id="261840157">
              <w:marLeft w:val="0"/>
              <w:marRight w:val="0"/>
              <w:marTop w:val="0"/>
              <w:marBottom w:val="0"/>
              <w:divBdr>
                <w:top w:val="none" w:sz="0" w:space="0" w:color="auto"/>
                <w:left w:val="none" w:sz="0" w:space="0" w:color="auto"/>
                <w:bottom w:val="none" w:sz="0" w:space="0" w:color="auto"/>
                <w:right w:val="none" w:sz="0" w:space="0" w:color="auto"/>
              </w:divBdr>
            </w:div>
            <w:div w:id="1089696637">
              <w:marLeft w:val="0"/>
              <w:marRight w:val="0"/>
              <w:marTop w:val="0"/>
              <w:marBottom w:val="0"/>
              <w:divBdr>
                <w:top w:val="none" w:sz="0" w:space="0" w:color="auto"/>
                <w:left w:val="none" w:sz="0" w:space="0" w:color="auto"/>
                <w:bottom w:val="none" w:sz="0" w:space="0" w:color="auto"/>
                <w:right w:val="none" w:sz="0" w:space="0" w:color="auto"/>
              </w:divBdr>
            </w:div>
            <w:div w:id="638611704">
              <w:marLeft w:val="0"/>
              <w:marRight w:val="0"/>
              <w:marTop w:val="0"/>
              <w:marBottom w:val="0"/>
              <w:divBdr>
                <w:top w:val="none" w:sz="0" w:space="0" w:color="auto"/>
                <w:left w:val="none" w:sz="0" w:space="0" w:color="auto"/>
                <w:bottom w:val="none" w:sz="0" w:space="0" w:color="auto"/>
                <w:right w:val="none" w:sz="0" w:space="0" w:color="auto"/>
              </w:divBdr>
            </w:div>
            <w:div w:id="340208386">
              <w:marLeft w:val="0"/>
              <w:marRight w:val="0"/>
              <w:marTop w:val="0"/>
              <w:marBottom w:val="0"/>
              <w:divBdr>
                <w:top w:val="none" w:sz="0" w:space="0" w:color="auto"/>
                <w:left w:val="none" w:sz="0" w:space="0" w:color="auto"/>
                <w:bottom w:val="none" w:sz="0" w:space="0" w:color="auto"/>
                <w:right w:val="none" w:sz="0" w:space="0" w:color="auto"/>
              </w:divBdr>
            </w:div>
            <w:div w:id="2099476233">
              <w:marLeft w:val="0"/>
              <w:marRight w:val="0"/>
              <w:marTop w:val="0"/>
              <w:marBottom w:val="0"/>
              <w:divBdr>
                <w:top w:val="none" w:sz="0" w:space="0" w:color="auto"/>
                <w:left w:val="none" w:sz="0" w:space="0" w:color="auto"/>
                <w:bottom w:val="none" w:sz="0" w:space="0" w:color="auto"/>
                <w:right w:val="none" w:sz="0" w:space="0" w:color="auto"/>
              </w:divBdr>
            </w:div>
            <w:div w:id="1207446378">
              <w:marLeft w:val="0"/>
              <w:marRight w:val="0"/>
              <w:marTop w:val="0"/>
              <w:marBottom w:val="0"/>
              <w:divBdr>
                <w:top w:val="none" w:sz="0" w:space="0" w:color="auto"/>
                <w:left w:val="none" w:sz="0" w:space="0" w:color="auto"/>
                <w:bottom w:val="none" w:sz="0" w:space="0" w:color="auto"/>
                <w:right w:val="none" w:sz="0" w:space="0" w:color="auto"/>
              </w:divBdr>
            </w:div>
            <w:div w:id="225459739">
              <w:marLeft w:val="0"/>
              <w:marRight w:val="0"/>
              <w:marTop w:val="0"/>
              <w:marBottom w:val="0"/>
              <w:divBdr>
                <w:top w:val="none" w:sz="0" w:space="0" w:color="auto"/>
                <w:left w:val="none" w:sz="0" w:space="0" w:color="auto"/>
                <w:bottom w:val="none" w:sz="0" w:space="0" w:color="auto"/>
                <w:right w:val="none" w:sz="0" w:space="0" w:color="auto"/>
              </w:divBdr>
            </w:div>
            <w:div w:id="633219765">
              <w:marLeft w:val="0"/>
              <w:marRight w:val="0"/>
              <w:marTop w:val="0"/>
              <w:marBottom w:val="0"/>
              <w:divBdr>
                <w:top w:val="none" w:sz="0" w:space="0" w:color="auto"/>
                <w:left w:val="none" w:sz="0" w:space="0" w:color="auto"/>
                <w:bottom w:val="none" w:sz="0" w:space="0" w:color="auto"/>
                <w:right w:val="none" w:sz="0" w:space="0" w:color="auto"/>
              </w:divBdr>
            </w:div>
            <w:div w:id="1970427417">
              <w:marLeft w:val="0"/>
              <w:marRight w:val="0"/>
              <w:marTop w:val="0"/>
              <w:marBottom w:val="0"/>
              <w:divBdr>
                <w:top w:val="none" w:sz="0" w:space="0" w:color="auto"/>
                <w:left w:val="none" w:sz="0" w:space="0" w:color="auto"/>
                <w:bottom w:val="none" w:sz="0" w:space="0" w:color="auto"/>
                <w:right w:val="none" w:sz="0" w:space="0" w:color="auto"/>
              </w:divBdr>
            </w:div>
            <w:div w:id="800540502">
              <w:marLeft w:val="0"/>
              <w:marRight w:val="0"/>
              <w:marTop w:val="0"/>
              <w:marBottom w:val="0"/>
              <w:divBdr>
                <w:top w:val="none" w:sz="0" w:space="0" w:color="auto"/>
                <w:left w:val="none" w:sz="0" w:space="0" w:color="auto"/>
                <w:bottom w:val="none" w:sz="0" w:space="0" w:color="auto"/>
                <w:right w:val="none" w:sz="0" w:space="0" w:color="auto"/>
              </w:divBdr>
            </w:div>
            <w:div w:id="1399089468">
              <w:marLeft w:val="0"/>
              <w:marRight w:val="0"/>
              <w:marTop w:val="0"/>
              <w:marBottom w:val="0"/>
              <w:divBdr>
                <w:top w:val="none" w:sz="0" w:space="0" w:color="auto"/>
                <w:left w:val="none" w:sz="0" w:space="0" w:color="auto"/>
                <w:bottom w:val="none" w:sz="0" w:space="0" w:color="auto"/>
                <w:right w:val="none" w:sz="0" w:space="0" w:color="auto"/>
              </w:divBdr>
            </w:div>
            <w:div w:id="1190027507">
              <w:marLeft w:val="0"/>
              <w:marRight w:val="0"/>
              <w:marTop w:val="0"/>
              <w:marBottom w:val="0"/>
              <w:divBdr>
                <w:top w:val="none" w:sz="0" w:space="0" w:color="auto"/>
                <w:left w:val="none" w:sz="0" w:space="0" w:color="auto"/>
                <w:bottom w:val="none" w:sz="0" w:space="0" w:color="auto"/>
                <w:right w:val="none" w:sz="0" w:space="0" w:color="auto"/>
              </w:divBdr>
            </w:div>
            <w:div w:id="2105029723">
              <w:marLeft w:val="0"/>
              <w:marRight w:val="0"/>
              <w:marTop w:val="0"/>
              <w:marBottom w:val="0"/>
              <w:divBdr>
                <w:top w:val="none" w:sz="0" w:space="0" w:color="auto"/>
                <w:left w:val="none" w:sz="0" w:space="0" w:color="auto"/>
                <w:bottom w:val="none" w:sz="0" w:space="0" w:color="auto"/>
                <w:right w:val="none" w:sz="0" w:space="0" w:color="auto"/>
              </w:divBdr>
            </w:div>
            <w:div w:id="791245413">
              <w:marLeft w:val="0"/>
              <w:marRight w:val="0"/>
              <w:marTop w:val="0"/>
              <w:marBottom w:val="0"/>
              <w:divBdr>
                <w:top w:val="none" w:sz="0" w:space="0" w:color="auto"/>
                <w:left w:val="none" w:sz="0" w:space="0" w:color="auto"/>
                <w:bottom w:val="none" w:sz="0" w:space="0" w:color="auto"/>
                <w:right w:val="none" w:sz="0" w:space="0" w:color="auto"/>
              </w:divBdr>
            </w:div>
            <w:div w:id="761755252">
              <w:marLeft w:val="0"/>
              <w:marRight w:val="0"/>
              <w:marTop w:val="0"/>
              <w:marBottom w:val="0"/>
              <w:divBdr>
                <w:top w:val="none" w:sz="0" w:space="0" w:color="auto"/>
                <w:left w:val="none" w:sz="0" w:space="0" w:color="auto"/>
                <w:bottom w:val="none" w:sz="0" w:space="0" w:color="auto"/>
                <w:right w:val="none" w:sz="0" w:space="0" w:color="auto"/>
              </w:divBdr>
            </w:div>
            <w:div w:id="1556813664">
              <w:marLeft w:val="0"/>
              <w:marRight w:val="0"/>
              <w:marTop w:val="0"/>
              <w:marBottom w:val="0"/>
              <w:divBdr>
                <w:top w:val="none" w:sz="0" w:space="0" w:color="auto"/>
                <w:left w:val="none" w:sz="0" w:space="0" w:color="auto"/>
                <w:bottom w:val="none" w:sz="0" w:space="0" w:color="auto"/>
                <w:right w:val="none" w:sz="0" w:space="0" w:color="auto"/>
              </w:divBdr>
            </w:div>
            <w:div w:id="1288588556">
              <w:marLeft w:val="0"/>
              <w:marRight w:val="0"/>
              <w:marTop w:val="0"/>
              <w:marBottom w:val="0"/>
              <w:divBdr>
                <w:top w:val="none" w:sz="0" w:space="0" w:color="auto"/>
                <w:left w:val="none" w:sz="0" w:space="0" w:color="auto"/>
                <w:bottom w:val="none" w:sz="0" w:space="0" w:color="auto"/>
                <w:right w:val="none" w:sz="0" w:space="0" w:color="auto"/>
              </w:divBdr>
            </w:div>
            <w:div w:id="1630086449">
              <w:marLeft w:val="0"/>
              <w:marRight w:val="0"/>
              <w:marTop w:val="0"/>
              <w:marBottom w:val="0"/>
              <w:divBdr>
                <w:top w:val="none" w:sz="0" w:space="0" w:color="auto"/>
                <w:left w:val="none" w:sz="0" w:space="0" w:color="auto"/>
                <w:bottom w:val="none" w:sz="0" w:space="0" w:color="auto"/>
                <w:right w:val="none" w:sz="0" w:space="0" w:color="auto"/>
              </w:divBdr>
            </w:div>
            <w:div w:id="1859270393">
              <w:marLeft w:val="0"/>
              <w:marRight w:val="0"/>
              <w:marTop w:val="0"/>
              <w:marBottom w:val="0"/>
              <w:divBdr>
                <w:top w:val="none" w:sz="0" w:space="0" w:color="auto"/>
                <w:left w:val="none" w:sz="0" w:space="0" w:color="auto"/>
                <w:bottom w:val="none" w:sz="0" w:space="0" w:color="auto"/>
                <w:right w:val="none" w:sz="0" w:space="0" w:color="auto"/>
              </w:divBdr>
            </w:div>
            <w:div w:id="2043086965">
              <w:marLeft w:val="0"/>
              <w:marRight w:val="0"/>
              <w:marTop w:val="0"/>
              <w:marBottom w:val="0"/>
              <w:divBdr>
                <w:top w:val="none" w:sz="0" w:space="0" w:color="auto"/>
                <w:left w:val="none" w:sz="0" w:space="0" w:color="auto"/>
                <w:bottom w:val="none" w:sz="0" w:space="0" w:color="auto"/>
                <w:right w:val="none" w:sz="0" w:space="0" w:color="auto"/>
              </w:divBdr>
            </w:div>
            <w:div w:id="20936926">
              <w:marLeft w:val="0"/>
              <w:marRight w:val="0"/>
              <w:marTop w:val="0"/>
              <w:marBottom w:val="0"/>
              <w:divBdr>
                <w:top w:val="none" w:sz="0" w:space="0" w:color="auto"/>
                <w:left w:val="none" w:sz="0" w:space="0" w:color="auto"/>
                <w:bottom w:val="none" w:sz="0" w:space="0" w:color="auto"/>
                <w:right w:val="none" w:sz="0" w:space="0" w:color="auto"/>
              </w:divBdr>
            </w:div>
            <w:div w:id="374156467">
              <w:marLeft w:val="0"/>
              <w:marRight w:val="0"/>
              <w:marTop w:val="0"/>
              <w:marBottom w:val="0"/>
              <w:divBdr>
                <w:top w:val="none" w:sz="0" w:space="0" w:color="auto"/>
                <w:left w:val="none" w:sz="0" w:space="0" w:color="auto"/>
                <w:bottom w:val="none" w:sz="0" w:space="0" w:color="auto"/>
                <w:right w:val="none" w:sz="0" w:space="0" w:color="auto"/>
              </w:divBdr>
            </w:div>
            <w:div w:id="1474369937">
              <w:marLeft w:val="0"/>
              <w:marRight w:val="0"/>
              <w:marTop w:val="0"/>
              <w:marBottom w:val="0"/>
              <w:divBdr>
                <w:top w:val="none" w:sz="0" w:space="0" w:color="auto"/>
                <w:left w:val="none" w:sz="0" w:space="0" w:color="auto"/>
                <w:bottom w:val="none" w:sz="0" w:space="0" w:color="auto"/>
                <w:right w:val="none" w:sz="0" w:space="0" w:color="auto"/>
              </w:divBdr>
            </w:div>
            <w:div w:id="1584879338">
              <w:marLeft w:val="0"/>
              <w:marRight w:val="0"/>
              <w:marTop w:val="0"/>
              <w:marBottom w:val="0"/>
              <w:divBdr>
                <w:top w:val="none" w:sz="0" w:space="0" w:color="auto"/>
                <w:left w:val="none" w:sz="0" w:space="0" w:color="auto"/>
                <w:bottom w:val="none" w:sz="0" w:space="0" w:color="auto"/>
                <w:right w:val="none" w:sz="0" w:space="0" w:color="auto"/>
              </w:divBdr>
            </w:div>
            <w:div w:id="1766025788">
              <w:marLeft w:val="0"/>
              <w:marRight w:val="0"/>
              <w:marTop w:val="0"/>
              <w:marBottom w:val="0"/>
              <w:divBdr>
                <w:top w:val="none" w:sz="0" w:space="0" w:color="auto"/>
                <w:left w:val="none" w:sz="0" w:space="0" w:color="auto"/>
                <w:bottom w:val="none" w:sz="0" w:space="0" w:color="auto"/>
                <w:right w:val="none" w:sz="0" w:space="0" w:color="auto"/>
              </w:divBdr>
            </w:div>
            <w:div w:id="713118288">
              <w:marLeft w:val="0"/>
              <w:marRight w:val="0"/>
              <w:marTop w:val="0"/>
              <w:marBottom w:val="0"/>
              <w:divBdr>
                <w:top w:val="none" w:sz="0" w:space="0" w:color="auto"/>
                <w:left w:val="none" w:sz="0" w:space="0" w:color="auto"/>
                <w:bottom w:val="none" w:sz="0" w:space="0" w:color="auto"/>
                <w:right w:val="none" w:sz="0" w:space="0" w:color="auto"/>
              </w:divBdr>
            </w:div>
            <w:div w:id="1801075580">
              <w:marLeft w:val="0"/>
              <w:marRight w:val="0"/>
              <w:marTop w:val="0"/>
              <w:marBottom w:val="0"/>
              <w:divBdr>
                <w:top w:val="none" w:sz="0" w:space="0" w:color="auto"/>
                <w:left w:val="none" w:sz="0" w:space="0" w:color="auto"/>
                <w:bottom w:val="none" w:sz="0" w:space="0" w:color="auto"/>
                <w:right w:val="none" w:sz="0" w:space="0" w:color="auto"/>
              </w:divBdr>
            </w:div>
            <w:div w:id="628781216">
              <w:marLeft w:val="0"/>
              <w:marRight w:val="0"/>
              <w:marTop w:val="0"/>
              <w:marBottom w:val="0"/>
              <w:divBdr>
                <w:top w:val="none" w:sz="0" w:space="0" w:color="auto"/>
                <w:left w:val="none" w:sz="0" w:space="0" w:color="auto"/>
                <w:bottom w:val="none" w:sz="0" w:space="0" w:color="auto"/>
                <w:right w:val="none" w:sz="0" w:space="0" w:color="auto"/>
              </w:divBdr>
            </w:div>
            <w:div w:id="1187138843">
              <w:marLeft w:val="0"/>
              <w:marRight w:val="0"/>
              <w:marTop w:val="0"/>
              <w:marBottom w:val="0"/>
              <w:divBdr>
                <w:top w:val="none" w:sz="0" w:space="0" w:color="auto"/>
                <w:left w:val="none" w:sz="0" w:space="0" w:color="auto"/>
                <w:bottom w:val="none" w:sz="0" w:space="0" w:color="auto"/>
                <w:right w:val="none" w:sz="0" w:space="0" w:color="auto"/>
              </w:divBdr>
            </w:div>
            <w:div w:id="762577670">
              <w:marLeft w:val="0"/>
              <w:marRight w:val="0"/>
              <w:marTop w:val="0"/>
              <w:marBottom w:val="0"/>
              <w:divBdr>
                <w:top w:val="none" w:sz="0" w:space="0" w:color="auto"/>
                <w:left w:val="none" w:sz="0" w:space="0" w:color="auto"/>
                <w:bottom w:val="none" w:sz="0" w:space="0" w:color="auto"/>
                <w:right w:val="none" w:sz="0" w:space="0" w:color="auto"/>
              </w:divBdr>
            </w:div>
            <w:div w:id="2075859134">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071730008">
              <w:marLeft w:val="0"/>
              <w:marRight w:val="0"/>
              <w:marTop w:val="0"/>
              <w:marBottom w:val="0"/>
              <w:divBdr>
                <w:top w:val="none" w:sz="0" w:space="0" w:color="auto"/>
                <w:left w:val="none" w:sz="0" w:space="0" w:color="auto"/>
                <w:bottom w:val="none" w:sz="0" w:space="0" w:color="auto"/>
                <w:right w:val="none" w:sz="0" w:space="0" w:color="auto"/>
              </w:divBdr>
            </w:div>
            <w:div w:id="12227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528">
      <w:bodyDiv w:val="1"/>
      <w:marLeft w:val="0"/>
      <w:marRight w:val="0"/>
      <w:marTop w:val="0"/>
      <w:marBottom w:val="0"/>
      <w:divBdr>
        <w:top w:val="none" w:sz="0" w:space="0" w:color="auto"/>
        <w:left w:val="none" w:sz="0" w:space="0" w:color="auto"/>
        <w:bottom w:val="none" w:sz="0" w:space="0" w:color="auto"/>
        <w:right w:val="none" w:sz="0" w:space="0" w:color="auto"/>
      </w:divBdr>
    </w:div>
    <w:div w:id="262107571">
      <w:bodyDiv w:val="1"/>
      <w:marLeft w:val="0"/>
      <w:marRight w:val="0"/>
      <w:marTop w:val="0"/>
      <w:marBottom w:val="0"/>
      <w:divBdr>
        <w:top w:val="none" w:sz="0" w:space="0" w:color="auto"/>
        <w:left w:val="none" w:sz="0" w:space="0" w:color="auto"/>
        <w:bottom w:val="none" w:sz="0" w:space="0" w:color="auto"/>
        <w:right w:val="none" w:sz="0" w:space="0" w:color="auto"/>
      </w:divBdr>
    </w:div>
    <w:div w:id="276911349">
      <w:bodyDiv w:val="1"/>
      <w:marLeft w:val="0"/>
      <w:marRight w:val="0"/>
      <w:marTop w:val="0"/>
      <w:marBottom w:val="0"/>
      <w:divBdr>
        <w:top w:val="none" w:sz="0" w:space="0" w:color="auto"/>
        <w:left w:val="none" w:sz="0" w:space="0" w:color="auto"/>
        <w:bottom w:val="none" w:sz="0" w:space="0" w:color="auto"/>
        <w:right w:val="none" w:sz="0" w:space="0" w:color="auto"/>
      </w:divBdr>
    </w:div>
    <w:div w:id="280117271">
      <w:bodyDiv w:val="1"/>
      <w:marLeft w:val="0"/>
      <w:marRight w:val="0"/>
      <w:marTop w:val="0"/>
      <w:marBottom w:val="0"/>
      <w:divBdr>
        <w:top w:val="none" w:sz="0" w:space="0" w:color="auto"/>
        <w:left w:val="none" w:sz="0" w:space="0" w:color="auto"/>
        <w:bottom w:val="none" w:sz="0" w:space="0" w:color="auto"/>
        <w:right w:val="none" w:sz="0" w:space="0" w:color="auto"/>
      </w:divBdr>
    </w:div>
    <w:div w:id="281157558">
      <w:bodyDiv w:val="1"/>
      <w:marLeft w:val="0"/>
      <w:marRight w:val="0"/>
      <w:marTop w:val="0"/>
      <w:marBottom w:val="0"/>
      <w:divBdr>
        <w:top w:val="none" w:sz="0" w:space="0" w:color="auto"/>
        <w:left w:val="none" w:sz="0" w:space="0" w:color="auto"/>
        <w:bottom w:val="none" w:sz="0" w:space="0" w:color="auto"/>
        <w:right w:val="none" w:sz="0" w:space="0" w:color="auto"/>
      </w:divBdr>
    </w:div>
    <w:div w:id="296227550">
      <w:bodyDiv w:val="1"/>
      <w:marLeft w:val="0"/>
      <w:marRight w:val="0"/>
      <w:marTop w:val="0"/>
      <w:marBottom w:val="0"/>
      <w:divBdr>
        <w:top w:val="none" w:sz="0" w:space="0" w:color="auto"/>
        <w:left w:val="none" w:sz="0" w:space="0" w:color="auto"/>
        <w:bottom w:val="none" w:sz="0" w:space="0" w:color="auto"/>
        <w:right w:val="none" w:sz="0" w:space="0" w:color="auto"/>
      </w:divBdr>
    </w:div>
    <w:div w:id="299268463">
      <w:bodyDiv w:val="1"/>
      <w:marLeft w:val="0"/>
      <w:marRight w:val="0"/>
      <w:marTop w:val="0"/>
      <w:marBottom w:val="0"/>
      <w:divBdr>
        <w:top w:val="none" w:sz="0" w:space="0" w:color="auto"/>
        <w:left w:val="none" w:sz="0" w:space="0" w:color="auto"/>
        <w:bottom w:val="none" w:sz="0" w:space="0" w:color="auto"/>
        <w:right w:val="none" w:sz="0" w:space="0" w:color="auto"/>
      </w:divBdr>
    </w:div>
    <w:div w:id="339431284">
      <w:bodyDiv w:val="1"/>
      <w:marLeft w:val="0"/>
      <w:marRight w:val="0"/>
      <w:marTop w:val="0"/>
      <w:marBottom w:val="0"/>
      <w:divBdr>
        <w:top w:val="none" w:sz="0" w:space="0" w:color="auto"/>
        <w:left w:val="none" w:sz="0" w:space="0" w:color="auto"/>
        <w:bottom w:val="none" w:sz="0" w:space="0" w:color="auto"/>
        <w:right w:val="none" w:sz="0" w:space="0" w:color="auto"/>
      </w:divBdr>
    </w:div>
    <w:div w:id="339889204">
      <w:bodyDiv w:val="1"/>
      <w:marLeft w:val="0"/>
      <w:marRight w:val="0"/>
      <w:marTop w:val="0"/>
      <w:marBottom w:val="0"/>
      <w:divBdr>
        <w:top w:val="none" w:sz="0" w:space="0" w:color="auto"/>
        <w:left w:val="none" w:sz="0" w:space="0" w:color="auto"/>
        <w:bottom w:val="none" w:sz="0" w:space="0" w:color="auto"/>
        <w:right w:val="none" w:sz="0" w:space="0" w:color="auto"/>
      </w:divBdr>
    </w:div>
    <w:div w:id="360978485">
      <w:bodyDiv w:val="1"/>
      <w:marLeft w:val="0"/>
      <w:marRight w:val="0"/>
      <w:marTop w:val="0"/>
      <w:marBottom w:val="0"/>
      <w:divBdr>
        <w:top w:val="none" w:sz="0" w:space="0" w:color="auto"/>
        <w:left w:val="none" w:sz="0" w:space="0" w:color="auto"/>
        <w:bottom w:val="none" w:sz="0" w:space="0" w:color="auto"/>
        <w:right w:val="none" w:sz="0" w:space="0" w:color="auto"/>
      </w:divBdr>
    </w:div>
    <w:div w:id="373307732">
      <w:bodyDiv w:val="1"/>
      <w:marLeft w:val="0"/>
      <w:marRight w:val="0"/>
      <w:marTop w:val="0"/>
      <w:marBottom w:val="0"/>
      <w:divBdr>
        <w:top w:val="none" w:sz="0" w:space="0" w:color="auto"/>
        <w:left w:val="none" w:sz="0" w:space="0" w:color="auto"/>
        <w:bottom w:val="none" w:sz="0" w:space="0" w:color="auto"/>
        <w:right w:val="none" w:sz="0" w:space="0" w:color="auto"/>
      </w:divBdr>
    </w:div>
    <w:div w:id="389351480">
      <w:bodyDiv w:val="1"/>
      <w:marLeft w:val="0"/>
      <w:marRight w:val="0"/>
      <w:marTop w:val="0"/>
      <w:marBottom w:val="0"/>
      <w:divBdr>
        <w:top w:val="none" w:sz="0" w:space="0" w:color="auto"/>
        <w:left w:val="none" w:sz="0" w:space="0" w:color="auto"/>
        <w:bottom w:val="none" w:sz="0" w:space="0" w:color="auto"/>
        <w:right w:val="none" w:sz="0" w:space="0" w:color="auto"/>
      </w:divBdr>
    </w:div>
    <w:div w:id="391268479">
      <w:bodyDiv w:val="1"/>
      <w:marLeft w:val="0"/>
      <w:marRight w:val="0"/>
      <w:marTop w:val="0"/>
      <w:marBottom w:val="0"/>
      <w:divBdr>
        <w:top w:val="none" w:sz="0" w:space="0" w:color="auto"/>
        <w:left w:val="none" w:sz="0" w:space="0" w:color="auto"/>
        <w:bottom w:val="none" w:sz="0" w:space="0" w:color="auto"/>
        <w:right w:val="none" w:sz="0" w:space="0" w:color="auto"/>
      </w:divBdr>
    </w:div>
    <w:div w:id="431516933">
      <w:bodyDiv w:val="1"/>
      <w:marLeft w:val="0"/>
      <w:marRight w:val="0"/>
      <w:marTop w:val="0"/>
      <w:marBottom w:val="0"/>
      <w:divBdr>
        <w:top w:val="none" w:sz="0" w:space="0" w:color="auto"/>
        <w:left w:val="none" w:sz="0" w:space="0" w:color="auto"/>
        <w:bottom w:val="none" w:sz="0" w:space="0" w:color="auto"/>
        <w:right w:val="none" w:sz="0" w:space="0" w:color="auto"/>
      </w:divBdr>
    </w:div>
    <w:div w:id="437605955">
      <w:bodyDiv w:val="1"/>
      <w:marLeft w:val="0"/>
      <w:marRight w:val="0"/>
      <w:marTop w:val="0"/>
      <w:marBottom w:val="0"/>
      <w:divBdr>
        <w:top w:val="none" w:sz="0" w:space="0" w:color="auto"/>
        <w:left w:val="none" w:sz="0" w:space="0" w:color="auto"/>
        <w:bottom w:val="none" w:sz="0" w:space="0" w:color="auto"/>
        <w:right w:val="none" w:sz="0" w:space="0" w:color="auto"/>
      </w:divBdr>
    </w:div>
    <w:div w:id="447428802">
      <w:bodyDiv w:val="1"/>
      <w:marLeft w:val="0"/>
      <w:marRight w:val="0"/>
      <w:marTop w:val="0"/>
      <w:marBottom w:val="0"/>
      <w:divBdr>
        <w:top w:val="none" w:sz="0" w:space="0" w:color="auto"/>
        <w:left w:val="none" w:sz="0" w:space="0" w:color="auto"/>
        <w:bottom w:val="none" w:sz="0" w:space="0" w:color="auto"/>
        <w:right w:val="none" w:sz="0" w:space="0" w:color="auto"/>
      </w:divBdr>
    </w:div>
    <w:div w:id="467668688">
      <w:bodyDiv w:val="1"/>
      <w:marLeft w:val="0"/>
      <w:marRight w:val="0"/>
      <w:marTop w:val="0"/>
      <w:marBottom w:val="0"/>
      <w:divBdr>
        <w:top w:val="none" w:sz="0" w:space="0" w:color="auto"/>
        <w:left w:val="none" w:sz="0" w:space="0" w:color="auto"/>
        <w:bottom w:val="none" w:sz="0" w:space="0" w:color="auto"/>
        <w:right w:val="none" w:sz="0" w:space="0" w:color="auto"/>
      </w:divBdr>
    </w:div>
    <w:div w:id="472988347">
      <w:bodyDiv w:val="1"/>
      <w:marLeft w:val="0"/>
      <w:marRight w:val="0"/>
      <w:marTop w:val="0"/>
      <w:marBottom w:val="0"/>
      <w:divBdr>
        <w:top w:val="none" w:sz="0" w:space="0" w:color="auto"/>
        <w:left w:val="none" w:sz="0" w:space="0" w:color="auto"/>
        <w:bottom w:val="none" w:sz="0" w:space="0" w:color="auto"/>
        <w:right w:val="none" w:sz="0" w:space="0" w:color="auto"/>
      </w:divBdr>
    </w:div>
    <w:div w:id="474376427">
      <w:bodyDiv w:val="1"/>
      <w:marLeft w:val="0"/>
      <w:marRight w:val="0"/>
      <w:marTop w:val="0"/>
      <w:marBottom w:val="0"/>
      <w:divBdr>
        <w:top w:val="none" w:sz="0" w:space="0" w:color="auto"/>
        <w:left w:val="none" w:sz="0" w:space="0" w:color="auto"/>
        <w:bottom w:val="none" w:sz="0" w:space="0" w:color="auto"/>
        <w:right w:val="none" w:sz="0" w:space="0" w:color="auto"/>
      </w:divBdr>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482620279">
      <w:bodyDiv w:val="1"/>
      <w:marLeft w:val="0"/>
      <w:marRight w:val="0"/>
      <w:marTop w:val="0"/>
      <w:marBottom w:val="0"/>
      <w:divBdr>
        <w:top w:val="none" w:sz="0" w:space="0" w:color="auto"/>
        <w:left w:val="none" w:sz="0" w:space="0" w:color="auto"/>
        <w:bottom w:val="none" w:sz="0" w:space="0" w:color="auto"/>
        <w:right w:val="none" w:sz="0" w:space="0" w:color="auto"/>
      </w:divBdr>
    </w:div>
    <w:div w:id="488064032">
      <w:bodyDiv w:val="1"/>
      <w:marLeft w:val="0"/>
      <w:marRight w:val="0"/>
      <w:marTop w:val="0"/>
      <w:marBottom w:val="0"/>
      <w:divBdr>
        <w:top w:val="none" w:sz="0" w:space="0" w:color="auto"/>
        <w:left w:val="none" w:sz="0" w:space="0" w:color="auto"/>
        <w:bottom w:val="none" w:sz="0" w:space="0" w:color="auto"/>
        <w:right w:val="none" w:sz="0" w:space="0" w:color="auto"/>
      </w:divBdr>
    </w:div>
    <w:div w:id="491071423">
      <w:bodyDiv w:val="1"/>
      <w:marLeft w:val="0"/>
      <w:marRight w:val="0"/>
      <w:marTop w:val="0"/>
      <w:marBottom w:val="0"/>
      <w:divBdr>
        <w:top w:val="none" w:sz="0" w:space="0" w:color="auto"/>
        <w:left w:val="none" w:sz="0" w:space="0" w:color="auto"/>
        <w:bottom w:val="none" w:sz="0" w:space="0" w:color="auto"/>
        <w:right w:val="none" w:sz="0" w:space="0" w:color="auto"/>
      </w:divBdr>
    </w:div>
    <w:div w:id="494078885">
      <w:bodyDiv w:val="1"/>
      <w:marLeft w:val="0"/>
      <w:marRight w:val="0"/>
      <w:marTop w:val="0"/>
      <w:marBottom w:val="0"/>
      <w:divBdr>
        <w:top w:val="none" w:sz="0" w:space="0" w:color="auto"/>
        <w:left w:val="none" w:sz="0" w:space="0" w:color="auto"/>
        <w:bottom w:val="none" w:sz="0" w:space="0" w:color="auto"/>
        <w:right w:val="none" w:sz="0" w:space="0" w:color="auto"/>
      </w:divBdr>
    </w:div>
    <w:div w:id="495922571">
      <w:bodyDiv w:val="1"/>
      <w:marLeft w:val="0"/>
      <w:marRight w:val="0"/>
      <w:marTop w:val="0"/>
      <w:marBottom w:val="0"/>
      <w:divBdr>
        <w:top w:val="none" w:sz="0" w:space="0" w:color="auto"/>
        <w:left w:val="none" w:sz="0" w:space="0" w:color="auto"/>
        <w:bottom w:val="none" w:sz="0" w:space="0" w:color="auto"/>
        <w:right w:val="none" w:sz="0" w:space="0" w:color="auto"/>
      </w:divBdr>
    </w:div>
    <w:div w:id="506210731">
      <w:bodyDiv w:val="1"/>
      <w:marLeft w:val="0"/>
      <w:marRight w:val="0"/>
      <w:marTop w:val="0"/>
      <w:marBottom w:val="0"/>
      <w:divBdr>
        <w:top w:val="none" w:sz="0" w:space="0" w:color="auto"/>
        <w:left w:val="none" w:sz="0" w:space="0" w:color="auto"/>
        <w:bottom w:val="none" w:sz="0" w:space="0" w:color="auto"/>
        <w:right w:val="none" w:sz="0" w:space="0" w:color="auto"/>
      </w:divBdr>
    </w:div>
    <w:div w:id="537669281">
      <w:bodyDiv w:val="1"/>
      <w:marLeft w:val="0"/>
      <w:marRight w:val="0"/>
      <w:marTop w:val="0"/>
      <w:marBottom w:val="0"/>
      <w:divBdr>
        <w:top w:val="none" w:sz="0" w:space="0" w:color="auto"/>
        <w:left w:val="none" w:sz="0" w:space="0" w:color="auto"/>
        <w:bottom w:val="none" w:sz="0" w:space="0" w:color="auto"/>
        <w:right w:val="none" w:sz="0" w:space="0" w:color="auto"/>
      </w:divBdr>
    </w:div>
    <w:div w:id="537818649">
      <w:bodyDiv w:val="1"/>
      <w:marLeft w:val="0"/>
      <w:marRight w:val="0"/>
      <w:marTop w:val="0"/>
      <w:marBottom w:val="0"/>
      <w:divBdr>
        <w:top w:val="none" w:sz="0" w:space="0" w:color="auto"/>
        <w:left w:val="none" w:sz="0" w:space="0" w:color="auto"/>
        <w:bottom w:val="none" w:sz="0" w:space="0" w:color="auto"/>
        <w:right w:val="none" w:sz="0" w:space="0" w:color="auto"/>
      </w:divBdr>
    </w:div>
    <w:div w:id="552737001">
      <w:bodyDiv w:val="1"/>
      <w:marLeft w:val="0"/>
      <w:marRight w:val="0"/>
      <w:marTop w:val="0"/>
      <w:marBottom w:val="0"/>
      <w:divBdr>
        <w:top w:val="none" w:sz="0" w:space="0" w:color="auto"/>
        <w:left w:val="none" w:sz="0" w:space="0" w:color="auto"/>
        <w:bottom w:val="none" w:sz="0" w:space="0" w:color="auto"/>
        <w:right w:val="none" w:sz="0" w:space="0" w:color="auto"/>
      </w:divBdr>
    </w:div>
    <w:div w:id="556550082">
      <w:bodyDiv w:val="1"/>
      <w:marLeft w:val="0"/>
      <w:marRight w:val="0"/>
      <w:marTop w:val="0"/>
      <w:marBottom w:val="0"/>
      <w:divBdr>
        <w:top w:val="none" w:sz="0" w:space="0" w:color="auto"/>
        <w:left w:val="none" w:sz="0" w:space="0" w:color="auto"/>
        <w:bottom w:val="none" w:sz="0" w:space="0" w:color="auto"/>
        <w:right w:val="none" w:sz="0" w:space="0" w:color="auto"/>
      </w:divBdr>
    </w:div>
    <w:div w:id="563757542">
      <w:bodyDiv w:val="1"/>
      <w:marLeft w:val="0"/>
      <w:marRight w:val="0"/>
      <w:marTop w:val="0"/>
      <w:marBottom w:val="0"/>
      <w:divBdr>
        <w:top w:val="none" w:sz="0" w:space="0" w:color="auto"/>
        <w:left w:val="none" w:sz="0" w:space="0" w:color="auto"/>
        <w:bottom w:val="none" w:sz="0" w:space="0" w:color="auto"/>
        <w:right w:val="none" w:sz="0" w:space="0" w:color="auto"/>
      </w:divBdr>
    </w:div>
    <w:div w:id="575432907">
      <w:bodyDiv w:val="1"/>
      <w:marLeft w:val="0"/>
      <w:marRight w:val="0"/>
      <w:marTop w:val="0"/>
      <w:marBottom w:val="0"/>
      <w:divBdr>
        <w:top w:val="none" w:sz="0" w:space="0" w:color="auto"/>
        <w:left w:val="none" w:sz="0" w:space="0" w:color="auto"/>
        <w:bottom w:val="none" w:sz="0" w:space="0" w:color="auto"/>
        <w:right w:val="none" w:sz="0" w:space="0" w:color="auto"/>
      </w:divBdr>
    </w:div>
    <w:div w:id="578756731">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4">
          <w:marLeft w:val="0"/>
          <w:marRight w:val="0"/>
          <w:marTop w:val="0"/>
          <w:marBottom w:val="0"/>
          <w:divBdr>
            <w:top w:val="none" w:sz="0" w:space="0" w:color="auto"/>
            <w:left w:val="none" w:sz="0" w:space="0" w:color="auto"/>
            <w:bottom w:val="none" w:sz="0" w:space="0" w:color="auto"/>
            <w:right w:val="none" w:sz="0" w:space="0" w:color="auto"/>
          </w:divBdr>
          <w:divsChild>
            <w:div w:id="1061441273">
              <w:marLeft w:val="0"/>
              <w:marRight w:val="0"/>
              <w:marTop w:val="0"/>
              <w:marBottom w:val="0"/>
              <w:divBdr>
                <w:top w:val="none" w:sz="0" w:space="0" w:color="auto"/>
                <w:left w:val="none" w:sz="0" w:space="0" w:color="auto"/>
                <w:bottom w:val="none" w:sz="0" w:space="0" w:color="auto"/>
                <w:right w:val="none" w:sz="0" w:space="0" w:color="auto"/>
              </w:divBdr>
            </w:div>
            <w:div w:id="1174883149">
              <w:marLeft w:val="0"/>
              <w:marRight w:val="0"/>
              <w:marTop w:val="0"/>
              <w:marBottom w:val="0"/>
              <w:divBdr>
                <w:top w:val="none" w:sz="0" w:space="0" w:color="auto"/>
                <w:left w:val="none" w:sz="0" w:space="0" w:color="auto"/>
                <w:bottom w:val="none" w:sz="0" w:space="0" w:color="auto"/>
                <w:right w:val="none" w:sz="0" w:space="0" w:color="auto"/>
              </w:divBdr>
            </w:div>
            <w:div w:id="1578319175">
              <w:marLeft w:val="0"/>
              <w:marRight w:val="0"/>
              <w:marTop w:val="0"/>
              <w:marBottom w:val="0"/>
              <w:divBdr>
                <w:top w:val="none" w:sz="0" w:space="0" w:color="auto"/>
                <w:left w:val="none" w:sz="0" w:space="0" w:color="auto"/>
                <w:bottom w:val="none" w:sz="0" w:space="0" w:color="auto"/>
                <w:right w:val="none" w:sz="0" w:space="0" w:color="auto"/>
              </w:divBdr>
            </w:div>
            <w:div w:id="1799689603">
              <w:marLeft w:val="0"/>
              <w:marRight w:val="0"/>
              <w:marTop w:val="0"/>
              <w:marBottom w:val="0"/>
              <w:divBdr>
                <w:top w:val="none" w:sz="0" w:space="0" w:color="auto"/>
                <w:left w:val="none" w:sz="0" w:space="0" w:color="auto"/>
                <w:bottom w:val="none" w:sz="0" w:space="0" w:color="auto"/>
                <w:right w:val="none" w:sz="0" w:space="0" w:color="auto"/>
              </w:divBdr>
            </w:div>
            <w:div w:id="1547065155">
              <w:marLeft w:val="0"/>
              <w:marRight w:val="0"/>
              <w:marTop w:val="0"/>
              <w:marBottom w:val="0"/>
              <w:divBdr>
                <w:top w:val="none" w:sz="0" w:space="0" w:color="auto"/>
                <w:left w:val="none" w:sz="0" w:space="0" w:color="auto"/>
                <w:bottom w:val="none" w:sz="0" w:space="0" w:color="auto"/>
                <w:right w:val="none" w:sz="0" w:space="0" w:color="auto"/>
              </w:divBdr>
            </w:div>
            <w:div w:id="1421945812">
              <w:marLeft w:val="0"/>
              <w:marRight w:val="0"/>
              <w:marTop w:val="0"/>
              <w:marBottom w:val="0"/>
              <w:divBdr>
                <w:top w:val="none" w:sz="0" w:space="0" w:color="auto"/>
                <w:left w:val="none" w:sz="0" w:space="0" w:color="auto"/>
                <w:bottom w:val="none" w:sz="0" w:space="0" w:color="auto"/>
                <w:right w:val="none" w:sz="0" w:space="0" w:color="auto"/>
              </w:divBdr>
            </w:div>
            <w:div w:id="3410175">
              <w:marLeft w:val="0"/>
              <w:marRight w:val="0"/>
              <w:marTop w:val="0"/>
              <w:marBottom w:val="0"/>
              <w:divBdr>
                <w:top w:val="none" w:sz="0" w:space="0" w:color="auto"/>
                <w:left w:val="none" w:sz="0" w:space="0" w:color="auto"/>
                <w:bottom w:val="none" w:sz="0" w:space="0" w:color="auto"/>
                <w:right w:val="none" w:sz="0" w:space="0" w:color="auto"/>
              </w:divBdr>
            </w:div>
            <w:div w:id="981353309">
              <w:marLeft w:val="0"/>
              <w:marRight w:val="0"/>
              <w:marTop w:val="0"/>
              <w:marBottom w:val="0"/>
              <w:divBdr>
                <w:top w:val="none" w:sz="0" w:space="0" w:color="auto"/>
                <w:left w:val="none" w:sz="0" w:space="0" w:color="auto"/>
                <w:bottom w:val="none" w:sz="0" w:space="0" w:color="auto"/>
                <w:right w:val="none" w:sz="0" w:space="0" w:color="auto"/>
              </w:divBdr>
            </w:div>
            <w:div w:id="1480616565">
              <w:marLeft w:val="0"/>
              <w:marRight w:val="0"/>
              <w:marTop w:val="0"/>
              <w:marBottom w:val="0"/>
              <w:divBdr>
                <w:top w:val="none" w:sz="0" w:space="0" w:color="auto"/>
                <w:left w:val="none" w:sz="0" w:space="0" w:color="auto"/>
                <w:bottom w:val="none" w:sz="0" w:space="0" w:color="auto"/>
                <w:right w:val="none" w:sz="0" w:space="0" w:color="auto"/>
              </w:divBdr>
            </w:div>
            <w:div w:id="996149771">
              <w:marLeft w:val="0"/>
              <w:marRight w:val="0"/>
              <w:marTop w:val="0"/>
              <w:marBottom w:val="0"/>
              <w:divBdr>
                <w:top w:val="none" w:sz="0" w:space="0" w:color="auto"/>
                <w:left w:val="none" w:sz="0" w:space="0" w:color="auto"/>
                <w:bottom w:val="none" w:sz="0" w:space="0" w:color="auto"/>
                <w:right w:val="none" w:sz="0" w:space="0" w:color="auto"/>
              </w:divBdr>
            </w:div>
            <w:div w:id="1592885078">
              <w:marLeft w:val="0"/>
              <w:marRight w:val="0"/>
              <w:marTop w:val="0"/>
              <w:marBottom w:val="0"/>
              <w:divBdr>
                <w:top w:val="none" w:sz="0" w:space="0" w:color="auto"/>
                <w:left w:val="none" w:sz="0" w:space="0" w:color="auto"/>
                <w:bottom w:val="none" w:sz="0" w:space="0" w:color="auto"/>
                <w:right w:val="none" w:sz="0" w:space="0" w:color="auto"/>
              </w:divBdr>
            </w:div>
            <w:div w:id="1144926111">
              <w:marLeft w:val="0"/>
              <w:marRight w:val="0"/>
              <w:marTop w:val="0"/>
              <w:marBottom w:val="0"/>
              <w:divBdr>
                <w:top w:val="none" w:sz="0" w:space="0" w:color="auto"/>
                <w:left w:val="none" w:sz="0" w:space="0" w:color="auto"/>
                <w:bottom w:val="none" w:sz="0" w:space="0" w:color="auto"/>
                <w:right w:val="none" w:sz="0" w:space="0" w:color="auto"/>
              </w:divBdr>
            </w:div>
            <w:div w:id="1946887891">
              <w:marLeft w:val="0"/>
              <w:marRight w:val="0"/>
              <w:marTop w:val="0"/>
              <w:marBottom w:val="0"/>
              <w:divBdr>
                <w:top w:val="none" w:sz="0" w:space="0" w:color="auto"/>
                <w:left w:val="none" w:sz="0" w:space="0" w:color="auto"/>
                <w:bottom w:val="none" w:sz="0" w:space="0" w:color="auto"/>
                <w:right w:val="none" w:sz="0" w:space="0" w:color="auto"/>
              </w:divBdr>
            </w:div>
            <w:div w:id="1898276609">
              <w:marLeft w:val="0"/>
              <w:marRight w:val="0"/>
              <w:marTop w:val="0"/>
              <w:marBottom w:val="0"/>
              <w:divBdr>
                <w:top w:val="none" w:sz="0" w:space="0" w:color="auto"/>
                <w:left w:val="none" w:sz="0" w:space="0" w:color="auto"/>
                <w:bottom w:val="none" w:sz="0" w:space="0" w:color="auto"/>
                <w:right w:val="none" w:sz="0" w:space="0" w:color="auto"/>
              </w:divBdr>
            </w:div>
            <w:div w:id="853417159">
              <w:marLeft w:val="0"/>
              <w:marRight w:val="0"/>
              <w:marTop w:val="0"/>
              <w:marBottom w:val="0"/>
              <w:divBdr>
                <w:top w:val="none" w:sz="0" w:space="0" w:color="auto"/>
                <w:left w:val="none" w:sz="0" w:space="0" w:color="auto"/>
                <w:bottom w:val="none" w:sz="0" w:space="0" w:color="auto"/>
                <w:right w:val="none" w:sz="0" w:space="0" w:color="auto"/>
              </w:divBdr>
            </w:div>
            <w:div w:id="45687098">
              <w:marLeft w:val="0"/>
              <w:marRight w:val="0"/>
              <w:marTop w:val="0"/>
              <w:marBottom w:val="0"/>
              <w:divBdr>
                <w:top w:val="none" w:sz="0" w:space="0" w:color="auto"/>
                <w:left w:val="none" w:sz="0" w:space="0" w:color="auto"/>
                <w:bottom w:val="none" w:sz="0" w:space="0" w:color="auto"/>
                <w:right w:val="none" w:sz="0" w:space="0" w:color="auto"/>
              </w:divBdr>
            </w:div>
            <w:div w:id="1064794424">
              <w:marLeft w:val="0"/>
              <w:marRight w:val="0"/>
              <w:marTop w:val="0"/>
              <w:marBottom w:val="0"/>
              <w:divBdr>
                <w:top w:val="none" w:sz="0" w:space="0" w:color="auto"/>
                <w:left w:val="none" w:sz="0" w:space="0" w:color="auto"/>
                <w:bottom w:val="none" w:sz="0" w:space="0" w:color="auto"/>
                <w:right w:val="none" w:sz="0" w:space="0" w:color="auto"/>
              </w:divBdr>
            </w:div>
            <w:div w:id="2053337618">
              <w:marLeft w:val="0"/>
              <w:marRight w:val="0"/>
              <w:marTop w:val="0"/>
              <w:marBottom w:val="0"/>
              <w:divBdr>
                <w:top w:val="none" w:sz="0" w:space="0" w:color="auto"/>
                <w:left w:val="none" w:sz="0" w:space="0" w:color="auto"/>
                <w:bottom w:val="none" w:sz="0" w:space="0" w:color="auto"/>
                <w:right w:val="none" w:sz="0" w:space="0" w:color="auto"/>
              </w:divBdr>
            </w:div>
            <w:div w:id="10574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7801">
      <w:bodyDiv w:val="1"/>
      <w:marLeft w:val="0"/>
      <w:marRight w:val="0"/>
      <w:marTop w:val="0"/>
      <w:marBottom w:val="0"/>
      <w:divBdr>
        <w:top w:val="none" w:sz="0" w:space="0" w:color="auto"/>
        <w:left w:val="none" w:sz="0" w:space="0" w:color="auto"/>
        <w:bottom w:val="none" w:sz="0" w:space="0" w:color="auto"/>
        <w:right w:val="none" w:sz="0" w:space="0" w:color="auto"/>
      </w:divBdr>
    </w:div>
    <w:div w:id="593903373">
      <w:bodyDiv w:val="1"/>
      <w:marLeft w:val="0"/>
      <w:marRight w:val="0"/>
      <w:marTop w:val="0"/>
      <w:marBottom w:val="0"/>
      <w:divBdr>
        <w:top w:val="none" w:sz="0" w:space="0" w:color="auto"/>
        <w:left w:val="none" w:sz="0" w:space="0" w:color="auto"/>
        <w:bottom w:val="none" w:sz="0" w:space="0" w:color="auto"/>
        <w:right w:val="none" w:sz="0" w:space="0" w:color="auto"/>
      </w:divBdr>
    </w:div>
    <w:div w:id="594825426">
      <w:bodyDiv w:val="1"/>
      <w:marLeft w:val="0"/>
      <w:marRight w:val="0"/>
      <w:marTop w:val="0"/>
      <w:marBottom w:val="0"/>
      <w:divBdr>
        <w:top w:val="none" w:sz="0" w:space="0" w:color="auto"/>
        <w:left w:val="none" w:sz="0" w:space="0" w:color="auto"/>
        <w:bottom w:val="none" w:sz="0" w:space="0" w:color="auto"/>
        <w:right w:val="none" w:sz="0" w:space="0" w:color="auto"/>
      </w:divBdr>
    </w:div>
    <w:div w:id="597298682">
      <w:bodyDiv w:val="1"/>
      <w:marLeft w:val="0"/>
      <w:marRight w:val="0"/>
      <w:marTop w:val="0"/>
      <w:marBottom w:val="0"/>
      <w:divBdr>
        <w:top w:val="none" w:sz="0" w:space="0" w:color="auto"/>
        <w:left w:val="none" w:sz="0" w:space="0" w:color="auto"/>
        <w:bottom w:val="none" w:sz="0" w:space="0" w:color="auto"/>
        <w:right w:val="none" w:sz="0" w:space="0" w:color="auto"/>
      </w:divBdr>
    </w:div>
    <w:div w:id="597982753">
      <w:bodyDiv w:val="1"/>
      <w:marLeft w:val="0"/>
      <w:marRight w:val="0"/>
      <w:marTop w:val="0"/>
      <w:marBottom w:val="0"/>
      <w:divBdr>
        <w:top w:val="none" w:sz="0" w:space="0" w:color="auto"/>
        <w:left w:val="none" w:sz="0" w:space="0" w:color="auto"/>
        <w:bottom w:val="none" w:sz="0" w:space="0" w:color="auto"/>
        <w:right w:val="none" w:sz="0" w:space="0" w:color="auto"/>
      </w:divBdr>
    </w:div>
    <w:div w:id="611713546">
      <w:bodyDiv w:val="1"/>
      <w:marLeft w:val="0"/>
      <w:marRight w:val="0"/>
      <w:marTop w:val="0"/>
      <w:marBottom w:val="0"/>
      <w:divBdr>
        <w:top w:val="none" w:sz="0" w:space="0" w:color="auto"/>
        <w:left w:val="none" w:sz="0" w:space="0" w:color="auto"/>
        <w:bottom w:val="none" w:sz="0" w:space="0" w:color="auto"/>
        <w:right w:val="none" w:sz="0" w:space="0" w:color="auto"/>
      </w:divBdr>
    </w:div>
    <w:div w:id="614557970">
      <w:bodyDiv w:val="1"/>
      <w:marLeft w:val="0"/>
      <w:marRight w:val="0"/>
      <w:marTop w:val="0"/>
      <w:marBottom w:val="0"/>
      <w:divBdr>
        <w:top w:val="none" w:sz="0" w:space="0" w:color="auto"/>
        <w:left w:val="none" w:sz="0" w:space="0" w:color="auto"/>
        <w:bottom w:val="none" w:sz="0" w:space="0" w:color="auto"/>
        <w:right w:val="none" w:sz="0" w:space="0" w:color="auto"/>
      </w:divBdr>
    </w:div>
    <w:div w:id="628634512">
      <w:bodyDiv w:val="1"/>
      <w:marLeft w:val="0"/>
      <w:marRight w:val="0"/>
      <w:marTop w:val="0"/>
      <w:marBottom w:val="0"/>
      <w:divBdr>
        <w:top w:val="none" w:sz="0" w:space="0" w:color="auto"/>
        <w:left w:val="none" w:sz="0" w:space="0" w:color="auto"/>
        <w:bottom w:val="none" w:sz="0" w:space="0" w:color="auto"/>
        <w:right w:val="none" w:sz="0" w:space="0" w:color="auto"/>
      </w:divBdr>
    </w:div>
    <w:div w:id="635643258">
      <w:bodyDiv w:val="1"/>
      <w:marLeft w:val="0"/>
      <w:marRight w:val="0"/>
      <w:marTop w:val="0"/>
      <w:marBottom w:val="0"/>
      <w:divBdr>
        <w:top w:val="none" w:sz="0" w:space="0" w:color="auto"/>
        <w:left w:val="none" w:sz="0" w:space="0" w:color="auto"/>
        <w:bottom w:val="none" w:sz="0" w:space="0" w:color="auto"/>
        <w:right w:val="none" w:sz="0" w:space="0" w:color="auto"/>
      </w:divBdr>
    </w:div>
    <w:div w:id="636421444">
      <w:bodyDiv w:val="1"/>
      <w:marLeft w:val="0"/>
      <w:marRight w:val="0"/>
      <w:marTop w:val="0"/>
      <w:marBottom w:val="0"/>
      <w:divBdr>
        <w:top w:val="none" w:sz="0" w:space="0" w:color="auto"/>
        <w:left w:val="none" w:sz="0" w:space="0" w:color="auto"/>
        <w:bottom w:val="none" w:sz="0" w:space="0" w:color="auto"/>
        <w:right w:val="none" w:sz="0" w:space="0" w:color="auto"/>
      </w:divBdr>
    </w:div>
    <w:div w:id="655258440">
      <w:bodyDiv w:val="1"/>
      <w:marLeft w:val="0"/>
      <w:marRight w:val="0"/>
      <w:marTop w:val="0"/>
      <w:marBottom w:val="0"/>
      <w:divBdr>
        <w:top w:val="none" w:sz="0" w:space="0" w:color="auto"/>
        <w:left w:val="none" w:sz="0" w:space="0" w:color="auto"/>
        <w:bottom w:val="none" w:sz="0" w:space="0" w:color="auto"/>
        <w:right w:val="none" w:sz="0" w:space="0" w:color="auto"/>
      </w:divBdr>
    </w:div>
    <w:div w:id="659039776">
      <w:bodyDiv w:val="1"/>
      <w:marLeft w:val="0"/>
      <w:marRight w:val="0"/>
      <w:marTop w:val="0"/>
      <w:marBottom w:val="0"/>
      <w:divBdr>
        <w:top w:val="none" w:sz="0" w:space="0" w:color="auto"/>
        <w:left w:val="none" w:sz="0" w:space="0" w:color="auto"/>
        <w:bottom w:val="none" w:sz="0" w:space="0" w:color="auto"/>
        <w:right w:val="none" w:sz="0" w:space="0" w:color="auto"/>
      </w:divBdr>
    </w:div>
    <w:div w:id="684865668">
      <w:bodyDiv w:val="1"/>
      <w:marLeft w:val="0"/>
      <w:marRight w:val="0"/>
      <w:marTop w:val="0"/>
      <w:marBottom w:val="0"/>
      <w:divBdr>
        <w:top w:val="none" w:sz="0" w:space="0" w:color="auto"/>
        <w:left w:val="none" w:sz="0" w:space="0" w:color="auto"/>
        <w:bottom w:val="none" w:sz="0" w:space="0" w:color="auto"/>
        <w:right w:val="none" w:sz="0" w:space="0" w:color="auto"/>
      </w:divBdr>
    </w:div>
    <w:div w:id="699012226">
      <w:bodyDiv w:val="1"/>
      <w:marLeft w:val="0"/>
      <w:marRight w:val="0"/>
      <w:marTop w:val="0"/>
      <w:marBottom w:val="0"/>
      <w:divBdr>
        <w:top w:val="none" w:sz="0" w:space="0" w:color="auto"/>
        <w:left w:val="none" w:sz="0" w:space="0" w:color="auto"/>
        <w:bottom w:val="none" w:sz="0" w:space="0" w:color="auto"/>
        <w:right w:val="none" w:sz="0" w:space="0" w:color="auto"/>
      </w:divBdr>
    </w:div>
    <w:div w:id="699478183">
      <w:bodyDiv w:val="1"/>
      <w:marLeft w:val="0"/>
      <w:marRight w:val="0"/>
      <w:marTop w:val="0"/>
      <w:marBottom w:val="0"/>
      <w:divBdr>
        <w:top w:val="none" w:sz="0" w:space="0" w:color="auto"/>
        <w:left w:val="none" w:sz="0" w:space="0" w:color="auto"/>
        <w:bottom w:val="none" w:sz="0" w:space="0" w:color="auto"/>
        <w:right w:val="none" w:sz="0" w:space="0" w:color="auto"/>
      </w:divBdr>
    </w:div>
    <w:div w:id="701174985">
      <w:bodyDiv w:val="1"/>
      <w:marLeft w:val="0"/>
      <w:marRight w:val="0"/>
      <w:marTop w:val="0"/>
      <w:marBottom w:val="0"/>
      <w:divBdr>
        <w:top w:val="none" w:sz="0" w:space="0" w:color="auto"/>
        <w:left w:val="none" w:sz="0" w:space="0" w:color="auto"/>
        <w:bottom w:val="none" w:sz="0" w:space="0" w:color="auto"/>
        <w:right w:val="none" w:sz="0" w:space="0" w:color="auto"/>
      </w:divBdr>
    </w:div>
    <w:div w:id="726029461">
      <w:bodyDiv w:val="1"/>
      <w:marLeft w:val="0"/>
      <w:marRight w:val="0"/>
      <w:marTop w:val="0"/>
      <w:marBottom w:val="0"/>
      <w:divBdr>
        <w:top w:val="none" w:sz="0" w:space="0" w:color="auto"/>
        <w:left w:val="none" w:sz="0" w:space="0" w:color="auto"/>
        <w:bottom w:val="none" w:sz="0" w:space="0" w:color="auto"/>
        <w:right w:val="none" w:sz="0" w:space="0" w:color="auto"/>
      </w:divBdr>
    </w:div>
    <w:div w:id="737509367">
      <w:bodyDiv w:val="1"/>
      <w:marLeft w:val="0"/>
      <w:marRight w:val="0"/>
      <w:marTop w:val="0"/>
      <w:marBottom w:val="0"/>
      <w:divBdr>
        <w:top w:val="none" w:sz="0" w:space="0" w:color="auto"/>
        <w:left w:val="none" w:sz="0" w:space="0" w:color="auto"/>
        <w:bottom w:val="none" w:sz="0" w:space="0" w:color="auto"/>
        <w:right w:val="none" w:sz="0" w:space="0" w:color="auto"/>
      </w:divBdr>
    </w:div>
    <w:div w:id="751704698">
      <w:bodyDiv w:val="1"/>
      <w:marLeft w:val="0"/>
      <w:marRight w:val="0"/>
      <w:marTop w:val="0"/>
      <w:marBottom w:val="0"/>
      <w:divBdr>
        <w:top w:val="none" w:sz="0" w:space="0" w:color="auto"/>
        <w:left w:val="none" w:sz="0" w:space="0" w:color="auto"/>
        <w:bottom w:val="none" w:sz="0" w:space="0" w:color="auto"/>
        <w:right w:val="none" w:sz="0" w:space="0" w:color="auto"/>
      </w:divBdr>
    </w:div>
    <w:div w:id="754134596">
      <w:bodyDiv w:val="1"/>
      <w:marLeft w:val="0"/>
      <w:marRight w:val="0"/>
      <w:marTop w:val="0"/>
      <w:marBottom w:val="0"/>
      <w:divBdr>
        <w:top w:val="none" w:sz="0" w:space="0" w:color="auto"/>
        <w:left w:val="none" w:sz="0" w:space="0" w:color="auto"/>
        <w:bottom w:val="none" w:sz="0" w:space="0" w:color="auto"/>
        <w:right w:val="none" w:sz="0" w:space="0" w:color="auto"/>
      </w:divBdr>
    </w:div>
    <w:div w:id="757794528">
      <w:bodyDiv w:val="1"/>
      <w:marLeft w:val="0"/>
      <w:marRight w:val="0"/>
      <w:marTop w:val="0"/>
      <w:marBottom w:val="0"/>
      <w:divBdr>
        <w:top w:val="none" w:sz="0" w:space="0" w:color="auto"/>
        <w:left w:val="none" w:sz="0" w:space="0" w:color="auto"/>
        <w:bottom w:val="none" w:sz="0" w:space="0" w:color="auto"/>
        <w:right w:val="none" w:sz="0" w:space="0" w:color="auto"/>
      </w:divBdr>
    </w:div>
    <w:div w:id="760177909">
      <w:bodyDiv w:val="1"/>
      <w:marLeft w:val="0"/>
      <w:marRight w:val="0"/>
      <w:marTop w:val="0"/>
      <w:marBottom w:val="0"/>
      <w:divBdr>
        <w:top w:val="none" w:sz="0" w:space="0" w:color="auto"/>
        <w:left w:val="none" w:sz="0" w:space="0" w:color="auto"/>
        <w:bottom w:val="none" w:sz="0" w:space="0" w:color="auto"/>
        <w:right w:val="none" w:sz="0" w:space="0" w:color="auto"/>
      </w:divBdr>
    </w:div>
    <w:div w:id="764544573">
      <w:bodyDiv w:val="1"/>
      <w:marLeft w:val="0"/>
      <w:marRight w:val="0"/>
      <w:marTop w:val="0"/>
      <w:marBottom w:val="0"/>
      <w:divBdr>
        <w:top w:val="none" w:sz="0" w:space="0" w:color="auto"/>
        <w:left w:val="none" w:sz="0" w:space="0" w:color="auto"/>
        <w:bottom w:val="none" w:sz="0" w:space="0" w:color="auto"/>
        <w:right w:val="none" w:sz="0" w:space="0" w:color="auto"/>
      </w:divBdr>
    </w:div>
    <w:div w:id="768505984">
      <w:bodyDiv w:val="1"/>
      <w:marLeft w:val="0"/>
      <w:marRight w:val="0"/>
      <w:marTop w:val="0"/>
      <w:marBottom w:val="0"/>
      <w:divBdr>
        <w:top w:val="none" w:sz="0" w:space="0" w:color="auto"/>
        <w:left w:val="none" w:sz="0" w:space="0" w:color="auto"/>
        <w:bottom w:val="none" w:sz="0" w:space="0" w:color="auto"/>
        <w:right w:val="none" w:sz="0" w:space="0" w:color="auto"/>
      </w:divBdr>
    </w:div>
    <w:div w:id="771319038">
      <w:bodyDiv w:val="1"/>
      <w:marLeft w:val="0"/>
      <w:marRight w:val="0"/>
      <w:marTop w:val="0"/>
      <w:marBottom w:val="0"/>
      <w:divBdr>
        <w:top w:val="none" w:sz="0" w:space="0" w:color="auto"/>
        <w:left w:val="none" w:sz="0" w:space="0" w:color="auto"/>
        <w:bottom w:val="none" w:sz="0" w:space="0" w:color="auto"/>
        <w:right w:val="none" w:sz="0" w:space="0" w:color="auto"/>
      </w:divBdr>
    </w:div>
    <w:div w:id="793206933">
      <w:bodyDiv w:val="1"/>
      <w:marLeft w:val="0"/>
      <w:marRight w:val="0"/>
      <w:marTop w:val="0"/>
      <w:marBottom w:val="0"/>
      <w:divBdr>
        <w:top w:val="none" w:sz="0" w:space="0" w:color="auto"/>
        <w:left w:val="none" w:sz="0" w:space="0" w:color="auto"/>
        <w:bottom w:val="none" w:sz="0" w:space="0" w:color="auto"/>
        <w:right w:val="none" w:sz="0" w:space="0" w:color="auto"/>
      </w:divBdr>
    </w:div>
    <w:div w:id="796727279">
      <w:bodyDiv w:val="1"/>
      <w:marLeft w:val="0"/>
      <w:marRight w:val="0"/>
      <w:marTop w:val="0"/>
      <w:marBottom w:val="0"/>
      <w:divBdr>
        <w:top w:val="none" w:sz="0" w:space="0" w:color="auto"/>
        <w:left w:val="none" w:sz="0" w:space="0" w:color="auto"/>
        <w:bottom w:val="none" w:sz="0" w:space="0" w:color="auto"/>
        <w:right w:val="none" w:sz="0" w:space="0" w:color="auto"/>
      </w:divBdr>
    </w:div>
    <w:div w:id="822549194">
      <w:bodyDiv w:val="1"/>
      <w:marLeft w:val="0"/>
      <w:marRight w:val="0"/>
      <w:marTop w:val="0"/>
      <w:marBottom w:val="0"/>
      <w:divBdr>
        <w:top w:val="none" w:sz="0" w:space="0" w:color="auto"/>
        <w:left w:val="none" w:sz="0" w:space="0" w:color="auto"/>
        <w:bottom w:val="none" w:sz="0" w:space="0" w:color="auto"/>
        <w:right w:val="none" w:sz="0" w:space="0" w:color="auto"/>
      </w:divBdr>
    </w:div>
    <w:div w:id="846948077">
      <w:bodyDiv w:val="1"/>
      <w:marLeft w:val="0"/>
      <w:marRight w:val="0"/>
      <w:marTop w:val="0"/>
      <w:marBottom w:val="0"/>
      <w:divBdr>
        <w:top w:val="none" w:sz="0" w:space="0" w:color="auto"/>
        <w:left w:val="none" w:sz="0" w:space="0" w:color="auto"/>
        <w:bottom w:val="none" w:sz="0" w:space="0" w:color="auto"/>
        <w:right w:val="none" w:sz="0" w:space="0" w:color="auto"/>
      </w:divBdr>
    </w:div>
    <w:div w:id="849828934">
      <w:bodyDiv w:val="1"/>
      <w:marLeft w:val="0"/>
      <w:marRight w:val="0"/>
      <w:marTop w:val="0"/>
      <w:marBottom w:val="0"/>
      <w:divBdr>
        <w:top w:val="none" w:sz="0" w:space="0" w:color="auto"/>
        <w:left w:val="none" w:sz="0" w:space="0" w:color="auto"/>
        <w:bottom w:val="none" w:sz="0" w:space="0" w:color="auto"/>
        <w:right w:val="none" w:sz="0" w:space="0" w:color="auto"/>
      </w:divBdr>
    </w:div>
    <w:div w:id="859901857">
      <w:bodyDiv w:val="1"/>
      <w:marLeft w:val="0"/>
      <w:marRight w:val="0"/>
      <w:marTop w:val="0"/>
      <w:marBottom w:val="0"/>
      <w:divBdr>
        <w:top w:val="none" w:sz="0" w:space="0" w:color="auto"/>
        <w:left w:val="none" w:sz="0" w:space="0" w:color="auto"/>
        <w:bottom w:val="none" w:sz="0" w:space="0" w:color="auto"/>
        <w:right w:val="none" w:sz="0" w:space="0" w:color="auto"/>
      </w:divBdr>
    </w:div>
    <w:div w:id="879629113">
      <w:bodyDiv w:val="1"/>
      <w:marLeft w:val="0"/>
      <w:marRight w:val="0"/>
      <w:marTop w:val="0"/>
      <w:marBottom w:val="0"/>
      <w:divBdr>
        <w:top w:val="none" w:sz="0" w:space="0" w:color="auto"/>
        <w:left w:val="none" w:sz="0" w:space="0" w:color="auto"/>
        <w:bottom w:val="none" w:sz="0" w:space="0" w:color="auto"/>
        <w:right w:val="none" w:sz="0" w:space="0" w:color="auto"/>
      </w:divBdr>
    </w:div>
    <w:div w:id="897133052">
      <w:bodyDiv w:val="1"/>
      <w:marLeft w:val="0"/>
      <w:marRight w:val="0"/>
      <w:marTop w:val="0"/>
      <w:marBottom w:val="0"/>
      <w:divBdr>
        <w:top w:val="none" w:sz="0" w:space="0" w:color="auto"/>
        <w:left w:val="none" w:sz="0" w:space="0" w:color="auto"/>
        <w:bottom w:val="none" w:sz="0" w:space="0" w:color="auto"/>
        <w:right w:val="none" w:sz="0" w:space="0" w:color="auto"/>
      </w:divBdr>
    </w:div>
    <w:div w:id="904533970">
      <w:bodyDiv w:val="1"/>
      <w:marLeft w:val="0"/>
      <w:marRight w:val="0"/>
      <w:marTop w:val="0"/>
      <w:marBottom w:val="0"/>
      <w:divBdr>
        <w:top w:val="none" w:sz="0" w:space="0" w:color="auto"/>
        <w:left w:val="none" w:sz="0" w:space="0" w:color="auto"/>
        <w:bottom w:val="none" w:sz="0" w:space="0" w:color="auto"/>
        <w:right w:val="none" w:sz="0" w:space="0" w:color="auto"/>
      </w:divBdr>
    </w:div>
    <w:div w:id="906377245">
      <w:bodyDiv w:val="1"/>
      <w:marLeft w:val="0"/>
      <w:marRight w:val="0"/>
      <w:marTop w:val="0"/>
      <w:marBottom w:val="0"/>
      <w:divBdr>
        <w:top w:val="none" w:sz="0" w:space="0" w:color="auto"/>
        <w:left w:val="none" w:sz="0" w:space="0" w:color="auto"/>
        <w:bottom w:val="none" w:sz="0" w:space="0" w:color="auto"/>
        <w:right w:val="none" w:sz="0" w:space="0" w:color="auto"/>
      </w:divBdr>
    </w:div>
    <w:div w:id="908074652">
      <w:bodyDiv w:val="1"/>
      <w:marLeft w:val="0"/>
      <w:marRight w:val="0"/>
      <w:marTop w:val="0"/>
      <w:marBottom w:val="0"/>
      <w:divBdr>
        <w:top w:val="none" w:sz="0" w:space="0" w:color="auto"/>
        <w:left w:val="none" w:sz="0" w:space="0" w:color="auto"/>
        <w:bottom w:val="none" w:sz="0" w:space="0" w:color="auto"/>
        <w:right w:val="none" w:sz="0" w:space="0" w:color="auto"/>
      </w:divBdr>
    </w:div>
    <w:div w:id="913734045">
      <w:bodyDiv w:val="1"/>
      <w:marLeft w:val="0"/>
      <w:marRight w:val="0"/>
      <w:marTop w:val="0"/>
      <w:marBottom w:val="0"/>
      <w:divBdr>
        <w:top w:val="none" w:sz="0" w:space="0" w:color="auto"/>
        <w:left w:val="none" w:sz="0" w:space="0" w:color="auto"/>
        <w:bottom w:val="none" w:sz="0" w:space="0" w:color="auto"/>
        <w:right w:val="none" w:sz="0" w:space="0" w:color="auto"/>
      </w:divBdr>
    </w:div>
    <w:div w:id="935332224">
      <w:bodyDiv w:val="1"/>
      <w:marLeft w:val="0"/>
      <w:marRight w:val="0"/>
      <w:marTop w:val="0"/>
      <w:marBottom w:val="0"/>
      <w:divBdr>
        <w:top w:val="none" w:sz="0" w:space="0" w:color="auto"/>
        <w:left w:val="none" w:sz="0" w:space="0" w:color="auto"/>
        <w:bottom w:val="none" w:sz="0" w:space="0" w:color="auto"/>
        <w:right w:val="none" w:sz="0" w:space="0" w:color="auto"/>
      </w:divBdr>
    </w:div>
    <w:div w:id="940604037">
      <w:bodyDiv w:val="1"/>
      <w:marLeft w:val="0"/>
      <w:marRight w:val="0"/>
      <w:marTop w:val="0"/>
      <w:marBottom w:val="0"/>
      <w:divBdr>
        <w:top w:val="none" w:sz="0" w:space="0" w:color="auto"/>
        <w:left w:val="none" w:sz="0" w:space="0" w:color="auto"/>
        <w:bottom w:val="none" w:sz="0" w:space="0" w:color="auto"/>
        <w:right w:val="none" w:sz="0" w:space="0" w:color="auto"/>
      </w:divBdr>
    </w:div>
    <w:div w:id="980883442">
      <w:bodyDiv w:val="1"/>
      <w:marLeft w:val="0"/>
      <w:marRight w:val="0"/>
      <w:marTop w:val="0"/>
      <w:marBottom w:val="0"/>
      <w:divBdr>
        <w:top w:val="none" w:sz="0" w:space="0" w:color="auto"/>
        <w:left w:val="none" w:sz="0" w:space="0" w:color="auto"/>
        <w:bottom w:val="none" w:sz="0" w:space="0" w:color="auto"/>
        <w:right w:val="none" w:sz="0" w:space="0" w:color="auto"/>
      </w:divBdr>
    </w:div>
    <w:div w:id="987855052">
      <w:bodyDiv w:val="1"/>
      <w:marLeft w:val="0"/>
      <w:marRight w:val="0"/>
      <w:marTop w:val="0"/>
      <w:marBottom w:val="0"/>
      <w:divBdr>
        <w:top w:val="none" w:sz="0" w:space="0" w:color="auto"/>
        <w:left w:val="none" w:sz="0" w:space="0" w:color="auto"/>
        <w:bottom w:val="none" w:sz="0" w:space="0" w:color="auto"/>
        <w:right w:val="none" w:sz="0" w:space="0" w:color="auto"/>
      </w:divBdr>
    </w:div>
    <w:div w:id="989868372">
      <w:bodyDiv w:val="1"/>
      <w:marLeft w:val="0"/>
      <w:marRight w:val="0"/>
      <w:marTop w:val="0"/>
      <w:marBottom w:val="0"/>
      <w:divBdr>
        <w:top w:val="none" w:sz="0" w:space="0" w:color="auto"/>
        <w:left w:val="none" w:sz="0" w:space="0" w:color="auto"/>
        <w:bottom w:val="none" w:sz="0" w:space="0" w:color="auto"/>
        <w:right w:val="none" w:sz="0" w:space="0" w:color="auto"/>
      </w:divBdr>
      <w:divsChild>
        <w:div w:id="595210294">
          <w:marLeft w:val="0"/>
          <w:marRight w:val="0"/>
          <w:marTop w:val="0"/>
          <w:marBottom w:val="0"/>
          <w:divBdr>
            <w:top w:val="none" w:sz="0" w:space="0" w:color="auto"/>
            <w:left w:val="none" w:sz="0" w:space="0" w:color="auto"/>
            <w:bottom w:val="none" w:sz="0" w:space="0" w:color="auto"/>
            <w:right w:val="none" w:sz="0" w:space="0" w:color="auto"/>
          </w:divBdr>
        </w:div>
      </w:divsChild>
    </w:div>
    <w:div w:id="999578119">
      <w:bodyDiv w:val="1"/>
      <w:marLeft w:val="0"/>
      <w:marRight w:val="0"/>
      <w:marTop w:val="0"/>
      <w:marBottom w:val="0"/>
      <w:divBdr>
        <w:top w:val="none" w:sz="0" w:space="0" w:color="auto"/>
        <w:left w:val="none" w:sz="0" w:space="0" w:color="auto"/>
        <w:bottom w:val="none" w:sz="0" w:space="0" w:color="auto"/>
        <w:right w:val="none" w:sz="0" w:space="0" w:color="auto"/>
      </w:divBdr>
    </w:div>
    <w:div w:id="1000625457">
      <w:bodyDiv w:val="1"/>
      <w:marLeft w:val="0"/>
      <w:marRight w:val="0"/>
      <w:marTop w:val="0"/>
      <w:marBottom w:val="0"/>
      <w:divBdr>
        <w:top w:val="none" w:sz="0" w:space="0" w:color="auto"/>
        <w:left w:val="none" w:sz="0" w:space="0" w:color="auto"/>
        <w:bottom w:val="none" w:sz="0" w:space="0" w:color="auto"/>
        <w:right w:val="none" w:sz="0" w:space="0" w:color="auto"/>
      </w:divBdr>
    </w:div>
    <w:div w:id="1004936322">
      <w:bodyDiv w:val="1"/>
      <w:marLeft w:val="0"/>
      <w:marRight w:val="0"/>
      <w:marTop w:val="0"/>
      <w:marBottom w:val="0"/>
      <w:divBdr>
        <w:top w:val="none" w:sz="0" w:space="0" w:color="auto"/>
        <w:left w:val="none" w:sz="0" w:space="0" w:color="auto"/>
        <w:bottom w:val="none" w:sz="0" w:space="0" w:color="auto"/>
        <w:right w:val="none" w:sz="0" w:space="0" w:color="auto"/>
      </w:divBdr>
    </w:div>
    <w:div w:id="1010370667">
      <w:bodyDiv w:val="1"/>
      <w:marLeft w:val="0"/>
      <w:marRight w:val="0"/>
      <w:marTop w:val="0"/>
      <w:marBottom w:val="0"/>
      <w:divBdr>
        <w:top w:val="none" w:sz="0" w:space="0" w:color="auto"/>
        <w:left w:val="none" w:sz="0" w:space="0" w:color="auto"/>
        <w:bottom w:val="none" w:sz="0" w:space="0" w:color="auto"/>
        <w:right w:val="none" w:sz="0" w:space="0" w:color="auto"/>
      </w:divBdr>
    </w:div>
    <w:div w:id="1010450634">
      <w:bodyDiv w:val="1"/>
      <w:marLeft w:val="0"/>
      <w:marRight w:val="0"/>
      <w:marTop w:val="0"/>
      <w:marBottom w:val="0"/>
      <w:divBdr>
        <w:top w:val="none" w:sz="0" w:space="0" w:color="auto"/>
        <w:left w:val="none" w:sz="0" w:space="0" w:color="auto"/>
        <w:bottom w:val="none" w:sz="0" w:space="0" w:color="auto"/>
        <w:right w:val="none" w:sz="0" w:space="0" w:color="auto"/>
      </w:divBdr>
    </w:div>
    <w:div w:id="1023440111">
      <w:bodyDiv w:val="1"/>
      <w:marLeft w:val="0"/>
      <w:marRight w:val="0"/>
      <w:marTop w:val="0"/>
      <w:marBottom w:val="0"/>
      <w:divBdr>
        <w:top w:val="none" w:sz="0" w:space="0" w:color="auto"/>
        <w:left w:val="none" w:sz="0" w:space="0" w:color="auto"/>
        <w:bottom w:val="none" w:sz="0" w:space="0" w:color="auto"/>
        <w:right w:val="none" w:sz="0" w:space="0" w:color="auto"/>
      </w:divBdr>
    </w:div>
    <w:div w:id="1026829171">
      <w:bodyDiv w:val="1"/>
      <w:marLeft w:val="0"/>
      <w:marRight w:val="0"/>
      <w:marTop w:val="0"/>
      <w:marBottom w:val="0"/>
      <w:divBdr>
        <w:top w:val="none" w:sz="0" w:space="0" w:color="auto"/>
        <w:left w:val="none" w:sz="0" w:space="0" w:color="auto"/>
        <w:bottom w:val="none" w:sz="0" w:space="0" w:color="auto"/>
        <w:right w:val="none" w:sz="0" w:space="0" w:color="auto"/>
      </w:divBdr>
    </w:div>
    <w:div w:id="1029987844">
      <w:bodyDiv w:val="1"/>
      <w:marLeft w:val="0"/>
      <w:marRight w:val="0"/>
      <w:marTop w:val="0"/>
      <w:marBottom w:val="0"/>
      <w:divBdr>
        <w:top w:val="none" w:sz="0" w:space="0" w:color="auto"/>
        <w:left w:val="none" w:sz="0" w:space="0" w:color="auto"/>
        <w:bottom w:val="none" w:sz="0" w:space="0" w:color="auto"/>
        <w:right w:val="none" w:sz="0" w:space="0" w:color="auto"/>
      </w:divBdr>
    </w:div>
    <w:div w:id="1042707689">
      <w:bodyDiv w:val="1"/>
      <w:marLeft w:val="0"/>
      <w:marRight w:val="0"/>
      <w:marTop w:val="0"/>
      <w:marBottom w:val="0"/>
      <w:divBdr>
        <w:top w:val="none" w:sz="0" w:space="0" w:color="auto"/>
        <w:left w:val="none" w:sz="0" w:space="0" w:color="auto"/>
        <w:bottom w:val="none" w:sz="0" w:space="0" w:color="auto"/>
        <w:right w:val="none" w:sz="0" w:space="0" w:color="auto"/>
      </w:divBdr>
    </w:div>
    <w:div w:id="1043556127">
      <w:bodyDiv w:val="1"/>
      <w:marLeft w:val="0"/>
      <w:marRight w:val="0"/>
      <w:marTop w:val="0"/>
      <w:marBottom w:val="0"/>
      <w:divBdr>
        <w:top w:val="none" w:sz="0" w:space="0" w:color="auto"/>
        <w:left w:val="none" w:sz="0" w:space="0" w:color="auto"/>
        <w:bottom w:val="none" w:sz="0" w:space="0" w:color="auto"/>
        <w:right w:val="none" w:sz="0" w:space="0" w:color="auto"/>
      </w:divBdr>
    </w:div>
    <w:div w:id="1044796330">
      <w:bodyDiv w:val="1"/>
      <w:marLeft w:val="0"/>
      <w:marRight w:val="0"/>
      <w:marTop w:val="0"/>
      <w:marBottom w:val="0"/>
      <w:divBdr>
        <w:top w:val="none" w:sz="0" w:space="0" w:color="auto"/>
        <w:left w:val="none" w:sz="0" w:space="0" w:color="auto"/>
        <w:bottom w:val="none" w:sz="0" w:space="0" w:color="auto"/>
        <w:right w:val="none" w:sz="0" w:space="0" w:color="auto"/>
      </w:divBdr>
    </w:div>
    <w:div w:id="1052078760">
      <w:bodyDiv w:val="1"/>
      <w:marLeft w:val="0"/>
      <w:marRight w:val="0"/>
      <w:marTop w:val="0"/>
      <w:marBottom w:val="0"/>
      <w:divBdr>
        <w:top w:val="none" w:sz="0" w:space="0" w:color="auto"/>
        <w:left w:val="none" w:sz="0" w:space="0" w:color="auto"/>
        <w:bottom w:val="none" w:sz="0" w:space="0" w:color="auto"/>
        <w:right w:val="none" w:sz="0" w:space="0" w:color="auto"/>
      </w:divBdr>
    </w:div>
    <w:div w:id="1058237687">
      <w:bodyDiv w:val="1"/>
      <w:marLeft w:val="0"/>
      <w:marRight w:val="0"/>
      <w:marTop w:val="0"/>
      <w:marBottom w:val="0"/>
      <w:divBdr>
        <w:top w:val="none" w:sz="0" w:space="0" w:color="auto"/>
        <w:left w:val="none" w:sz="0" w:space="0" w:color="auto"/>
        <w:bottom w:val="none" w:sz="0" w:space="0" w:color="auto"/>
        <w:right w:val="none" w:sz="0" w:space="0" w:color="auto"/>
      </w:divBdr>
    </w:div>
    <w:div w:id="1078942598">
      <w:bodyDiv w:val="1"/>
      <w:marLeft w:val="0"/>
      <w:marRight w:val="0"/>
      <w:marTop w:val="0"/>
      <w:marBottom w:val="0"/>
      <w:divBdr>
        <w:top w:val="none" w:sz="0" w:space="0" w:color="auto"/>
        <w:left w:val="none" w:sz="0" w:space="0" w:color="auto"/>
        <w:bottom w:val="none" w:sz="0" w:space="0" w:color="auto"/>
        <w:right w:val="none" w:sz="0" w:space="0" w:color="auto"/>
      </w:divBdr>
    </w:div>
    <w:div w:id="1081753587">
      <w:bodyDiv w:val="1"/>
      <w:marLeft w:val="0"/>
      <w:marRight w:val="0"/>
      <w:marTop w:val="0"/>
      <w:marBottom w:val="0"/>
      <w:divBdr>
        <w:top w:val="none" w:sz="0" w:space="0" w:color="auto"/>
        <w:left w:val="none" w:sz="0" w:space="0" w:color="auto"/>
        <w:bottom w:val="none" w:sz="0" w:space="0" w:color="auto"/>
        <w:right w:val="none" w:sz="0" w:space="0" w:color="auto"/>
      </w:divBdr>
    </w:div>
    <w:div w:id="1086653570">
      <w:bodyDiv w:val="1"/>
      <w:marLeft w:val="0"/>
      <w:marRight w:val="0"/>
      <w:marTop w:val="0"/>
      <w:marBottom w:val="0"/>
      <w:divBdr>
        <w:top w:val="none" w:sz="0" w:space="0" w:color="auto"/>
        <w:left w:val="none" w:sz="0" w:space="0" w:color="auto"/>
        <w:bottom w:val="none" w:sz="0" w:space="0" w:color="auto"/>
        <w:right w:val="none" w:sz="0" w:space="0" w:color="auto"/>
      </w:divBdr>
    </w:div>
    <w:div w:id="1100300701">
      <w:bodyDiv w:val="1"/>
      <w:marLeft w:val="0"/>
      <w:marRight w:val="0"/>
      <w:marTop w:val="0"/>
      <w:marBottom w:val="0"/>
      <w:divBdr>
        <w:top w:val="none" w:sz="0" w:space="0" w:color="auto"/>
        <w:left w:val="none" w:sz="0" w:space="0" w:color="auto"/>
        <w:bottom w:val="none" w:sz="0" w:space="0" w:color="auto"/>
        <w:right w:val="none" w:sz="0" w:space="0" w:color="auto"/>
      </w:divBdr>
    </w:div>
    <w:div w:id="1106923696">
      <w:bodyDiv w:val="1"/>
      <w:marLeft w:val="0"/>
      <w:marRight w:val="0"/>
      <w:marTop w:val="0"/>
      <w:marBottom w:val="0"/>
      <w:divBdr>
        <w:top w:val="none" w:sz="0" w:space="0" w:color="auto"/>
        <w:left w:val="none" w:sz="0" w:space="0" w:color="auto"/>
        <w:bottom w:val="none" w:sz="0" w:space="0" w:color="auto"/>
        <w:right w:val="none" w:sz="0" w:space="0" w:color="auto"/>
      </w:divBdr>
    </w:div>
    <w:div w:id="1113860406">
      <w:bodyDiv w:val="1"/>
      <w:marLeft w:val="0"/>
      <w:marRight w:val="0"/>
      <w:marTop w:val="0"/>
      <w:marBottom w:val="0"/>
      <w:divBdr>
        <w:top w:val="none" w:sz="0" w:space="0" w:color="auto"/>
        <w:left w:val="none" w:sz="0" w:space="0" w:color="auto"/>
        <w:bottom w:val="none" w:sz="0" w:space="0" w:color="auto"/>
        <w:right w:val="none" w:sz="0" w:space="0" w:color="auto"/>
      </w:divBdr>
    </w:div>
    <w:div w:id="1117915535">
      <w:bodyDiv w:val="1"/>
      <w:marLeft w:val="0"/>
      <w:marRight w:val="0"/>
      <w:marTop w:val="0"/>
      <w:marBottom w:val="0"/>
      <w:divBdr>
        <w:top w:val="none" w:sz="0" w:space="0" w:color="auto"/>
        <w:left w:val="none" w:sz="0" w:space="0" w:color="auto"/>
        <w:bottom w:val="none" w:sz="0" w:space="0" w:color="auto"/>
        <w:right w:val="none" w:sz="0" w:space="0" w:color="auto"/>
      </w:divBdr>
    </w:div>
    <w:div w:id="1146702758">
      <w:bodyDiv w:val="1"/>
      <w:marLeft w:val="0"/>
      <w:marRight w:val="0"/>
      <w:marTop w:val="0"/>
      <w:marBottom w:val="0"/>
      <w:divBdr>
        <w:top w:val="none" w:sz="0" w:space="0" w:color="auto"/>
        <w:left w:val="none" w:sz="0" w:space="0" w:color="auto"/>
        <w:bottom w:val="none" w:sz="0" w:space="0" w:color="auto"/>
        <w:right w:val="none" w:sz="0" w:space="0" w:color="auto"/>
      </w:divBdr>
    </w:div>
    <w:div w:id="1153525164">
      <w:bodyDiv w:val="1"/>
      <w:marLeft w:val="0"/>
      <w:marRight w:val="0"/>
      <w:marTop w:val="0"/>
      <w:marBottom w:val="0"/>
      <w:divBdr>
        <w:top w:val="none" w:sz="0" w:space="0" w:color="auto"/>
        <w:left w:val="none" w:sz="0" w:space="0" w:color="auto"/>
        <w:bottom w:val="none" w:sz="0" w:space="0" w:color="auto"/>
        <w:right w:val="none" w:sz="0" w:space="0" w:color="auto"/>
      </w:divBdr>
    </w:div>
    <w:div w:id="1178039602">
      <w:bodyDiv w:val="1"/>
      <w:marLeft w:val="0"/>
      <w:marRight w:val="0"/>
      <w:marTop w:val="0"/>
      <w:marBottom w:val="0"/>
      <w:divBdr>
        <w:top w:val="none" w:sz="0" w:space="0" w:color="auto"/>
        <w:left w:val="none" w:sz="0" w:space="0" w:color="auto"/>
        <w:bottom w:val="none" w:sz="0" w:space="0" w:color="auto"/>
        <w:right w:val="none" w:sz="0" w:space="0" w:color="auto"/>
      </w:divBdr>
    </w:div>
    <w:div w:id="1206530420">
      <w:bodyDiv w:val="1"/>
      <w:marLeft w:val="0"/>
      <w:marRight w:val="0"/>
      <w:marTop w:val="0"/>
      <w:marBottom w:val="0"/>
      <w:divBdr>
        <w:top w:val="none" w:sz="0" w:space="0" w:color="auto"/>
        <w:left w:val="none" w:sz="0" w:space="0" w:color="auto"/>
        <w:bottom w:val="none" w:sz="0" w:space="0" w:color="auto"/>
        <w:right w:val="none" w:sz="0" w:space="0" w:color="auto"/>
      </w:divBdr>
    </w:div>
    <w:div w:id="1217158754">
      <w:bodyDiv w:val="1"/>
      <w:marLeft w:val="0"/>
      <w:marRight w:val="0"/>
      <w:marTop w:val="0"/>
      <w:marBottom w:val="0"/>
      <w:divBdr>
        <w:top w:val="none" w:sz="0" w:space="0" w:color="auto"/>
        <w:left w:val="none" w:sz="0" w:space="0" w:color="auto"/>
        <w:bottom w:val="none" w:sz="0" w:space="0" w:color="auto"/>
        <w:right w:val="none" w:sz="0" w:space="0" w:color="auto"/>
      </w:divBdr>
    </w:div>
    <w:div w:id="1221868220">
      <w:bodyDiv w:val="1"/>
      <w:marLeft w:val="0"/>
      <w:marRight w:val="0"/>
      <w:marTop w:val="0"/>
      <w:marBottom w:val="0"/>
      <w:divBdr>
        <w:top w:val="none" w:sz="0" w:space="0" w:color="auto"/>
        <w:left w:val="none" w:sz="0" w:space="0" w:color="auto"/>
        <w:bottom w:val="none" w:sz="0" w:space="0" w:color="auto"/>
        <w:right w:val="none" w:sz="0" w:space="0" w:color="auto"/>
      </w:divBdr>
      <w:divsChild>
        <w:div w:id="622351324">
          <w:marLeft w:val="0"/>
          <w:marRight w:val="0"/>
          <w:marTop w:val="0"/>
          <w:marBottom w:val="0"/>
          <w:divBdr>
            <w:top w:val="none" w:sz="0" w:space="0" w:color="auto"/>
            <w:left w:val="none" w:sz="0" w:space="0" w:color="auto"/>
            <w:bottom w:val="none" w:sz="0" w:space="0" w:color="auto"/>
            <w:right w:val="none" w:sz="0" w:space="0" w:color="auto"/>
          </w:divBdr>
        </w:div>
        <w:div w:id="833030509">
          <w:marLeft w:val="0"/>
          <w:marRight w:val="0"/>
          <w:marTop w:val="0"/>
          <w:marBottom w:val="0"/>
          <w:divBdr>
            <w:top w:val="none" w:sz="0" w:space="0" w:color="auto"/>
            <w:left w:val="none" w:sz="0" w:space="0" w:color="auto"/>
            <w:bottom w:val="none" w:sz="0" w:space="0" w:color="auto"/>
            <w:right w:val="none" w:sz="0" w:space="0" w:color="auto"/>
          </w:divBdr>
        </w:div>
      </w:divsChild>
    </w:div>
    <w:div w:id="1222206140">
      <w:bodyDiv w:val="1"/>
      <w:marLeft w:val="0"/>
      <w:marRight w:val="0"/>
      <w:marTop w:val="0"/>
      <w:marBottom w:val="0"/>
      <w:divBdr>
        <w:top w:val="none" w:sz="0" w:space="0" w:color="auto"/>
        <w:left w:val="none" w:sz="0" w:space="0" w:color="auto"/>
        <w:bottom w:val="none" w:sz="0" w:space="0" w:color="auto"/>
        <w:right w:val="none" w:sz="0" w:space="0" w:color="auto"/>
      </w:divBdr>
    </w:div>
    <w:div w:id="1225525337">
      <w:bodyDiv w:val="1"/>
      <w:marLeft w:val="0"/>
      <w:marRight w:val="0"/>
      <w:marTop w:val="0"/>
      <w:marBottom w:val="0"/>
      <w:divBdr>
        <w:top w:val="none" w:sz="0" w:space="0" w:color="auto"/>
        <w:left w:val="none" w:sz="0" w:space="0" w:color="auto"/>
        <w:bottom w:val="none" w:sz="0" w:space="0" w:color="auto"/>
        <w:right w:val="none" w:sz="0" w:space="0" w:color="auto"/>
      </w:divBdr>
    </w:div>
    <w:div w:id="1226138506">
      <w:bodyDiv w:val="1"/>
      <w:marLeft w:val="0"/>
      <w:marRight w:val="0"/>
      <w:marTop w:val="0"/>
      <w:marBottom w:val="0"/>
      <w:divBdr>
        <w:top w:val="none" w:sz="0" w:space="0" w:color="auto"/>
        <w:left w:val="none" w:sz="0" w:space="0" w:color="auto"/>
        <w:bottom w:val="none" w:sz="0" w:space="0" w:color="auto"/>
        <w:right w:val="none" w:sz="0" w:space="0" w:color="auto"/>
      </w:divBdr>
    </w:div>
    <w:div w:id="1228689585">
      <w:bodyDiv w:val="1"/>
      <w:marLeft w:val="0"/>
      <w:marRight w:val="0"/>
      <w:marTop w:val="0"/>
      <w:marBottom w:val="0"/>
      <w:divBdr>
        <w:top w:val="none" w:sz="0" w:space="0" w:color="auto"/>
        <w:left w:val="none" w:sz="0" w:space="0" w:color="auto"/>
        <w:bottom w:val="none" w:sz="0" w:space="0" w:color="auto"/>
        <w:right w:val="none" w:sz="0" w:space="0" w:color="auto"/>
      </w:divBdr>
    </w:div>
    <w:div w:id="1244796158">
      <w:bodyDiv w:val="1"/>
      <w:marLeft w:val="0"/>
      <w:marRight w:val="0"/>
      <w:marTop w:val="0"/>
      <w:marBottom w:val="0"/>
      <w:divBdr>
        <w:top w:val="none" w:sz="0" w:space="0" w:color="auto"/>
        <w:left w:val="none" w:sz="0" w:space="0" w:color="auto"/>
        <w:bottom w:val="none" w:sz="0" w:space="0" w:color="auto"/>
        <w:right w:val="none" w:sz="0" w:space="0" w:color="auto"/>
      </w:divBdr>
    </w:div>
    <w:div w:id="1246844014">
      <w:bodyDiv w:val="1"/>
      <w:marLeft w:val="0"/>
      <w:marRight w:val="0"/>
      <w:marTop w:val="0"/>
      <w:marBottom w:val="0"/>
      <w:divBdr>
        <w:top w:val="none" w:sz="0" w:space="0" w:color="auto"/>
        <w:left w:val="none" w:sz="0" w:space="0" w:color="auto"/>
        <w:bottom w:val="none" w:sz="0" w:space="0" w:color="auto"/>
        <w:right w:val="none" w:sz="0" w:space="0" w:color="auto"/>
      </w:divBdr>
    </w:div>
    <w:div w:id="1255822750">
      <w:bodyDiv w:val="1"/>
      <w:marLeft w:val="0"/>
      <w:marRight w:val="0"/>
      <w:marTop w:val="0"/>
      <w:marBottom w:val="0"/>
      <w:divBdr>
        <w:top w:val="none" w:sz="0" w:space="0" w:color="auto"/>
        <w:left w:val="none" w:sz="0" w:space="0" w:color="auto"/>
        <w:bottom w:val="none" w:sz="0" w:space="0" w:color="auto"/>
        <w:right w:val="none" w:sz="0" w:space="0" w:color="auto"/>
      </w:divBdr>
    </w:div>
    <w:div w:id="1268196404">
      <w:bodyDiv w:val="1"/>
      <w:marLeft w:val="0"/>
      <w:marRight w:val="0"/>
      <w:marTop w:val="0"/>
      <w:marBottom w:val="0"/>
      <w:divBdr>
        <w:top w:val="none" w:sz="0" w:space="0" w:color="auto"/>
        <w:left w:val="none" w:sz="0" w:space="0" w:color="auto"/>
        <w:bottom w:val="none" w:sz="0" w:space="0" w:color="auto"/>
        <w:right w:val="none" w:sz="0" w:space="0" w:color="auto"/>
      </w:divBdr>
    </w:div>
    <w:div w:id="1292177111">
      <w:bodyDiv w:val="1"/>
      <w:marLeft w:val="0"/>
      <w:marRight w:val="0"/>
      <w:marTop w:val="0"/>
      <w:marBottom w:val="0"/>
      <w:divBdr>
        <w:top w:val="none" w:sz="0" w:space="0" w:color="auto"/>
        <w:left w:val="none" w:sz="0" w:space="0" w:color="auto"/>
        <w:bottom w:val="none" w:sz="0" w:space="0" w:color="auto"/>
        <w:right w:val="none" w:sz="0" w:space="0" w:color="auto"/>
      </w:divBdr>
    </w:div>
    <w:div w:id="1306352167">
      <w:bodyDiv w:val="1"/>
      <w:marLeft w:val="0"/>
      <w:marRight w:val="0"/>
      <w:marTop w:val="0"/>
      <w:marBottom w:val="0"/>
      <w:divBdr>
        <w:top w:val="none" w:sz="0" w:space="0" w:color="auto"/>
        <w:left w:val="none" w:sz="0" w:space="0" w:color="auto"/>
        <w:bottom w:val="none" w:sz="0" w:space="0" w:color="auto"/>
        <w:right w:val="none" w:sz="0" w:space="0" w:color="auto"/>
      </w:divBdr>
    </w:div>
    <w:div w:id="1315405144">
      <w:bodyDiv w:val="1"/>
      <w:marLeft w:val="0"/>
      <w:marRight w:val="0"/>
      <w:marTop w:val="0"/>
      <w:marBottom w:val="0"/>
      <w:divBdr>
        <w:top w:val="none" w:sz="0" w:space="0" w:color="auto"/>
        <w:left w:val="none" w:sz="0" w:space="0" w:color="auto"/>
        <w:bottom w:val="none" w:sz="0" w:space="0" w:color="auto"/>
        <w:right w:val="none" w:sz="0" w:space="0" w:color="auto"/>
      </w:divBdr>
    </w:div>
    <w:div w:id="1319579001">
      <w:bodyDiv w:val="1"/>
      <w:marLeft w:val="0"/>
      <w:marRight w:val="0"/>
      <w:marTop w:val="0"/>
      <w:marBottom w:val="0"/>
      <w:divBdr>
        <w:top w:val="none" w:sz="0" w:space="0" w:color="auto"/>
        <w:left w:val="none" w:sz="0" w:space="0" w:color="auto"/>
        <w:bottom w:val="none" w:sz="0" w:space="0" w:color="auto"/>
        <w:right w:val="none" w:sz="0" w:space="0" w:color="auto"/>
      </w:divBdr>
    </w:div>
    <w:div w:id="1322848277">
      <w:bodyDiv w:val="1"/>
      <w:marLeft w:val="0"/>
      <w:marRight w:val="0"/>
      <w:marTop w:val="0"/>
      <w:marBottom w:val="0"/>
      <w:divBdr>
        <w:top w:val="none" w:sz="0" w:space="0" w:color="auto"/>
        <w:left w:val="none" w:sz="0" w:space="0" w:color="auto"/>
        <w:bottom w:val="none" w:sz="0" w:space="0" w:color="auto"/>
        <w:right w:val="none" w:sz="0" w:space="0" w:color="auto"/>
      </w:divBdr>
    </w:div>
    <w:div w:id="1326082388">
      <w:bodyDiv w:val="1"/>
      <w:marLeft w:val="0"/>
      <w:marRight w:val="0"/>
      <w:marTop w:val="0"/>
      <w:marBottom w:val="0"/>
      <w:divBdr>
        <w:top w:val="none" w:sz="0" w:space="0" w:color="auto"/>
        <w:left w:val="none" w:sz="0" w:space="0" w:color="auto"/>
        <w:bottom w:val="none" w:sz="0" w:space="0" w:color="auto"/>
        <w:right w:val="none" w:sz="0" w:space="0" w:color="auto"/>
      </w:divBdr>
    </w:div>
    <w:div w:id="1326545831">
      <w:bodyDiv w:val="1"/>
      <w:marLeft w:val="0"/>
      <w:marRight w:val="0"/>
      <w:marTop w:val="0"/>
      <w:marBottom w:val="0"/>
      <w:divBdr>
        <w:top w:val="none" w:sz="0" w:space="0" w:color="auto"/>
        <w:left w:val="none" w:sz="0" w:space="0" w:color="auto"/>
        <w:bottom w:val="none" w:sz="0" w:space="0" w:color="auto"/>
        <w:right w:val="none" w:sz="0" w:space="0" w:color="auto"/>
      </w:divBdr>
    </w:div>
    <w:div w:id="1328629647">
      <w:bodyDiv w:val="1"/>
      <w:marLeft w:val="0"/>
      <w:marRight w:val="0"/>
      <w:marTop w:val="0"/>
      <w:marBottom w:val="0"/>
      <w:divBdr>
        <w:top w:val="none" w:sz="0" w:space="0" w:color="auto"/>
        <w:left w:val="none" w:sz="0" w:space="0" w:color="auto"/>
        <w:bottom w:val="none" w:sz="0" w:space="0" w:color="auto"/>
        <w:right w:val="none" w:sz="0" w:space="0" w:color="auto"/>
      </w:divBdr>
    </w:div>
    <w:div w:id="1328708885">
      <w:bodyDiv w:val="1"/>
      <w:marLeft w:val="0"/>
      <w:marRight w:val="0"/>
      <w:marTop w:val="0"/>
      <w:marBottom w:val="0"/>
      <w:divBdr>
        <w:top w:val="none" w:sz="0" w:space="0" w:color="auto"/>
        <w:left w:val="none" w:sz="0" w:space="0" w:color="auto"/>
        <w:bottom w:val="none" w:sz="0" w:space="0" w:color="auto"/>
        <w:right w:val="none" w:sz="0" w:space="0" w:color="auto"/>
      </w:divBdr>
    </w:div>
    <w:div w:id="1334332724">
      <w:bodyDiv w:val="1"/>
      <w:marLeft w:val="0"/>
      <w:marRight w:val="0"/>
      <w:marTop w:val="0"/>
      <w:marBottom w:val="0"/>
      <w:divBdr>
        <w:top w:val="none" w:sz="0" w:space="0" w:color="auto"/>
        <w:left w:val="none" w:sz="0" w:space="0" w:color="auto"/>
        <w:bottom w:val="none" w:sz="0" w:space="0" w:color="auto"/>
        <w:right w:val="none" w:sz="0" w:space="0" w:color="auto"/>
      </w:divBdr>
    </w:div>
    <w:div w:id="1354725598">
      <w:bodyDiv w:val="1"/>
      <w:marLeft w:val="0"/>
      <w:marRight w:val="0"/>
      <w:marTop w:val="0"/>
      <w:marBottom w:val="0"/>
      <w:divBdr>
        <w:top w:val="none" w:sz="0" w:space="0" w:color="auto"/>
        <w:left w:val="none" w:sz="0" w:space="0" w:color="auto"/>
        <w:bottom w:val="none" w:sz="0" w:space="0" w:color="auto"/>
        <w:right w:val="none" w:sz="0" w:space="0" w:color="auto"/>
      </w:divBdr>
    </w:div>
    <w:div w:id="1363439391">
      <w:bodyDiv w:val="1"/>
      <w:marLeft w:val="0"/>
      <w:marRight w:val="0"/>
      <w:marTop w:val="0"/>
      <w:marBottom w:val="0"/>
      <w:divBdr>
        <w:top w:val="none" w:sz="0" w:space="0" w:color="auto"/>
        <w:left w:val="none" w:sz="0" w:space="0" w:color="auto"/>
        <w:bottom w:val="none" w:sz="0" w:space="0" w:color="auto"/>
        <w:right w:val="none" w:sz="0" w:space="0" w:color="auto"/>
      </w:divBdr>
    </w:div>
    <w:div w:id="1370229469">
      <w:bodyDiv w:val="1"/>
      <w:marLeft w:val="0"/>
      <w:marRight w:val="0"/>
      <w:marTop w:val="0"/>
      <w:marBottom w:val="0"/>
      <w:divBdr>
        <w:top w:val="none" w:sz="0" w:space="0" w:color="auto"/>
        <w:left w:val="none" w:sz="0" w:space="0" w:color="auto"/>
        <w:bottom w:val="none" w:sz="0" w:space="0" w:color="auto"/>
        <w:right w:val="none" w:sz="0" w:space="0" w:color="auto"/>
      </w:divBdr>
    </w:div>
    <w:div w:id="1383098639">
      <w:bodyDiv w:val="1"/>
      <w:marLeft w:val="0"/>
      <w:marRight w:val="0"/>
      <w:marTop w:val="0"/>
      <w:marBottom w:val="0"/>
      <w:divBdr>
        <w:top w:val="none" w:sz="0" w:space="0" w:color="auto"/>
        <w:left w:val="none" w:sz="0" w:space="0" w:color="auto"/>
        <w:bottom w:val="none" w:sz="0" w:space="0" w:color="auto"/>
        <w:right w:val="none" w:sz="0" w:space="0" w:color="auto"/>
      </w:divBdr>
    </w:div>
    <w:div w:id="1392731339">
      <w:bodyDiv w:val="1"/>
      <w:marLeft w:val="0"/>
      <w:marRight w:val="0"/>
      <w:marTop w:val="0"/>
      <w:marBottom w:val="0"/>
      <w:divBdr>
        <w:top w:val="none" w:sz="0" w:space="0" w:color="auto"/>
        <w:left w:val="none" w:sz="0" w:space="0" w:color="auto"/>
        <w:bottom w:val="none" w:sz="0" w:space="0" w:color="auto"/>
        <w:right w:val="none" w:sz="0" w:space="0" w:color="auto"/>
      </w:divBdr>
    </w:div>
    <w:div w:id="1394814707">
      <w:bodyDiv w:val="1"/>
      <w:marLeft w:val="0"/>
      <w:marRight w:val="0"/>
      <w:marTop w:val="0"/>
      <w:marBottom w:val="0"/>
      <w:divBdr>
        <w:top w:val="none" w:sz="0" w:space="0" w:color="auto"/>
        <w:left w:val="none" w:sz="0" w:space="0" w:color="auto"/>
        <w:bottom w:val="none" w:sz="0" w:space="0" w:color="auto"/>
        <w:right w:val="none" w:sz="0" w:space="0" w:color="auto"/>
      </w:divBdr>
    </w:div>
    <w:div w:id="1396778404">
      <w:bodyDiv w:val="1"/>
      <w:marLeft w:val="0"/>
      <w:marRight w:val="0"/>
      <w:marTop w:val="0"/>
      <w:marBottom w:val="0"/>
      <w:divBdr>
        <w:top w:val="none" w:sz="0" w:space="0" w:color="auto"/>
        <w:left w:val="none" w:sz="0" w:space="0" w:color="auto"/>
        <w:bottom w:val="none" w:sz="0" w:space="0" w:color="auto"/>
        <w:right w:val="none" w:sz="0" w:space="0" w:color="auto"/>
      </w:divBdr>
    </w:div>
    <w:div w:id="1403403392">
      <w:bodyDiv w:val="1"/>
      <w:marLeft w:val="0"/>
      <w:marRight w:val="0"/>
      <w:marTop w:val="0"/>
      <w:marBottom w:val="0"/>
      <w:divBdr>
        <w:top w:val="none" w:sz="0" w:space="0" w:color="auto"/>
        <w:left w:val="none" w:sz="0" w:space="0" w:color="auto"/>
        <w:bottom w:val="none" w:sz="0" w:space="0" w:color="auto"/>
        <w:right w:val="none" w:sz="0" w:space="0" w:color="auto"/>
      </w:divBdr>
    </w:div>
    <w:div w:id="1419787263">
      <w:bodyDiv w:val="1"/>
      <w:marLeft w:val="0"/>
      <w:marRight w:val="0"/>
      <w:marTop w:val="0"/>
      <w:marBottom w:val="0"/>
      <w:divBdr>
        <w:top w:val="none" w:sz="0" w:space="0" w:color="auto"/>
        <w:left w:val="none" w:sz="0" w:space="0" w:color="auto"/>
        <w:bottom w:val="none" w:sz="0" w:space="0" w:color="auto"/>
        <w:right w:val="none" w:sz="0" w:space="0" w:color="auto"/>
      </w:divBdr>
    </w:div>
    <w:div w:id="1423258613">
      <w:bodyDiv w:val="1"/>
      <w:marLeft w:val="0"/>
      <w:marRight w:val="0"/>
      <w:marTop w:val="0"/>
      <w:marBottom w:val="0"/>
      <w:divBdr>
        <w:top w:val="none" w:sz="0" w:space="0" w:color="auto"/>
        <w:left w:val="none" w:sz="0" w:space="0" w:color="auto"/>
        <w:bottom w:val="none" w:sz="0" w:space="0" w:color="auto"/>
        <w:right w:val="none" w:sz="0" w:space="0" w:color="auto"/>
      </w:divBdr>
    </w:div>
    <w:div w:id="1428112506">
      <w:bodyDiv w:val="1"/>
      <w:marLeft w:val="0"/>
      <w:marRight w:val="0"/>
      <w:marTop w:val="0"/>
      <w:marBottom w:val="0"/>
      <w:divBdr>
        <w:top w:val="none" w:sz="0" w:space="0" w:color="auto"/>
        <w:left w:val="none" w:sz="0" w:space="0" w:color="auto"/>
        <w:bottom w:val="none" w:sz="0" w:space="0" w:color="auto"/>
        <w:right w:val="none" w:sz="0" w:space="0" w:color="auto"/>
      </w:divBdr>
    </w:div>
    <w:div w:id="1441140521">
      <w:bodyDiv w:val="1"/>
      <w:marLeft w:val="0"/>
      <w:marRight w:val="0"/>
      <w:marTop w:val="0"/>
      <w:marBottom w:val="0"/>
      <w:divBdr>
        <w:top w:val="none" w:sz="0" w:space="0" w:color="auto"/>
        <w:left w:val="none" w:sz="0" w:space="0" w:color="auto"/>
        <w:bottom w:val="none" w:sz="0" w:space="0" w:color="auto"/>
        <w:right w:val="none" w:sz="0" w:space="0" w:color="auto"/>
      </w:divBdr>
    </w:div>
    <w:div w:id="1448892420">
      <w:bodyDiv w:val="1"/>
      <w:marLeft w:val="0"/>
      <w:marRight w:val="0"/>
      <w:marTop w:val="0"/>
      <w:marBottom w:val="0"/>
      <w:divBdr>
        <w:top w:val="none" w:sz="0" w:space="0" w:color="auto"/>
        <w:left w:val="none" w:sz="0" w:space="0" w:color="auto"/>
        <w:bottom w:val="none" w:sz="0" w:space="0" w:color="auto"/>
        <w:right w:val="none" w:sz="0" w:space="0" w:color="auto"/>
      </w:divBdr>
    </w:div>
    <w:div w:id="1452480056">
      <w:bodyDiv w:val="1"/>
      <w:marLeft w:val="0"/>
      <w:marRight w:val="0"/>
      <w:marTop w:val="0"/>
      <w:marBottom w:val="0"/>
      <w:divBdr>
        <w:top w:val="none" w:sz="0" w:space="0" w:color="auto"/>
        <w:left w:val="none" w:sz="0" w:space="0" w:color="auto"/>
        <w:bottom w:val="none" w:sz="0" w:space="0" w:color="auto"/>
        <w:right w:val="none" w:sz="0" w:space="0" w:color="auto"/>
      </w:divBdr>
    </w:div>
    <w:div w:id="1455903791">
      <w:bodyDiv w:val="1"/>
      <w:marLeft w:val="0"/>
      <w:marRight w:val="0"/>
      <w:marTop w:val="0"/>
      <w:marBottom w:val="0"/>
      <w:divBdr>
        <w:top w:val="none" w:sz="0" w:space="0" w:color="auto"/>
        <w:left w:val="none" w:sz="0" w:space="0" w:color="auto"/>
        <w:bottom w:val="none" w:sz="0" w:space="0" w:color="auto"/>
        <w:right w:val="none" w:sz="0" w:space="0" w:color="auto"/>
      </w:divBdr>
    </w:div>
    <w:div w:id="1456872301">
      <w:bodyDiv w:val="1"/>
      <w:marLeft w:val="0"/>
      <w:marRight w:val="0"/>
      <w:marTop w:val="0"/>
      <w:marBottom w:val="0"/>
      <w:divBdr>
        <w:top w:val="none" w:sz="0" w:space="0" w:color="auto"/>
        <w:left w:val="none" w:sz="0" w:space="0" w:color="auto"/>
        <w:bottom w:val="none" w:sz="0" w:space="0" w:color="auto"/>
        <w:right w:val="none" w:sz="0" w:space="0" w:color="auto"/>
      </w:divBdr>
    </w:div>
    <w:div w:id="1463965722">
      <w:bodyDiv w:val="1"/>
      <w:marLeft w:val="0"/>
      <w:marRight w:val="0"/>
      <w:marTop w:val="0"/>
      <w:marBottom w:val="0"/>
      <w:divBdr>
        <w:top w:val="none" w:sz="0" w:space="0" w:color="auto"/>
        <w:left w:val="none" w:sz="0" w:space="0" w:color="auto"/>
        <w:bottom w:val="none" w:sz="0" w:space="0" w:color="auto"/>
        <w:right w:val="none" w:sz="0" w:space="0" w:color="auto"/>
      </w:divBdr>
    </w:div>
    <w:div w:id="1465077572">
      <w:bodyDiv w:val="1"/>
      <w:marLeft w:val="0"/>
      <w:marRight w:val="0"/>
      <w:marTop w:val="0"/>
      <w:marBottom w:val="0"/>
      <w:divBdr>
        <w:top w:val="none" w:sz="0" w:space="0" w:color="auto"/>
        <w:left w:val="none" w:sz="0" w:space="0" w:color="auto"/>
        <w:bottom w:val="none" w:sz="0" w:space="0" w:color="auto"/>
        <w:right w:val="none" w:sz="0" w:space="0" w:color="auto"/>
      </w:divBdr>
    </w:div>
    <w:div w:id="1471554246">
      <w:bodyDiv w:val="1"/>
      <w:marLeft w:val="0"/>
      <w:marRight w:val="0"/>
      <w:marTop w:val="0"/>
      <w:marBottom w:val="0"/>
      <w:divBdr>
        <w:top w:val="none" w:sz="0" w:space="0" w:color="auto"/>
        <w:left w:val="none" w:sz="0" w:space="0" w:color="auto"/>
        <w:bottom w:val="none" w:sz="0" w:space="0" w:color="auto"/>
        <w:right w:val="none" w:sz="0" w:space="0" w:color="auto"/>
      </w:divBdr>
    </w:div>
    <w:div w:id="1476069770">
      <w:bodyDiv w:val="1"/>
      <w:marLeft w:val="0"/>
      <w:marRight w:val="0"/>
      <w:marTop w:val="0"/>
      <w:marBottom w:val="0"/>
      <w:divBdr>
        <w:top w:val="none" w:sz="0" w:space="0" w:color="auto"/>
        <w:left w:val="none" w:sz="0" w:space="0" w:color="auto"/>
        <w:bottom w:val="none" w:sz="0" w:space="0" w:color="auto"/>
        <w:right w:val="none" w:sz="0" w:space="0" w:color="auto"/>
      </w:divBdr>
    </w:div>
    <w:div w:id="1480223611">
      <w:bodyDiv w:val="1"/>
      <w:marLeft w:val="0"/>
      <w:marRight w:val="0"/>
      <w:marTop w:val="0"/>
      <w:marBottom w:val="0"/>
      <w:divBdr>
        <w:top w:val="none" w:sz="0" w:space="0" w:color="auto"/>
        <w:left w:val="none" w:sz="0" w:space="0" w:color="auto"/>
        <w:bottom w:val="none" w:sz="0" w:space="0" w:color="auto"/>
        <w:right w:val="none" w:sz="0" w:space="0" w:color="auto"/>
      </w:divBdr>
    </w:div>
    <w:div w:id="1507672553">
      <w:bodyDiv w:val="1"/>
      <w:marLeft w:val="0"/>
      <w:marRight w:val="0"/>
      <w:marTop w:val="0"/>
      <w:marBottom w:val="0"/>
      <w:divBdr>
        <w:top w:val="none" w:sz="0" w:space="0" w:color="auto"/>
        <w:left w:val="none" w:sz="0" w:space="0" w:color="auto"/>
        <w:bottom w:val="none" w:sz="0" w:space="0" w:color="auto"/>
        <w:right w:val="none" w:sz="0" w:space="0" w:color="auto"/>
      </w:divBdr>
    </w:div>
    <w:div w:id="1508010990">
      <w:bodyDiv w:val="1"/>
      <w:marLeft w:val="0"/>
      <w:marRight w:val="0"/>
      <w:marTop w:val="0"/>
      <w:marBottom w:val="0"/>
      <w:divBdr>
        <w:top w:val="none" w:sz="0" w:space="0" w:color="auto"/>
        <w:left w:val="none" w:sz="0" w:space="0" w:color="auto"/>
        <w:bottom w:val="none" w:sz="0" w:space="0" w:color="auto"/>
        <w:right w:val="none" w:sz="0" w:space="0" w:color="auto"/>
      </w:divBdr>
    </w:div>
    <w:div w:id="1518353303">
      <w:bodyDiv w:val="1"/>
      <w:marLeft w:val="0"/>
      <w:marRight w:val="0"/>
      <w:marTop w:val="0"/>
      <w:marBottom w:val="0"/>
      <w:divBdr>
        <w:top w:val="none" w:sz="0" w:space="0" w:color="auto"/>
        <w:left w:val="none" w:sz="0" w:space="0" w:color="auto"/>
        <w:bottom w:val="none" w:sz="0" w:space="0" w:color="auto"/>
        <w:right w:val="none" w:sz="0" w:space="0" w:color="auto"/>
      </w:divBdr>
    </w:div>
    <w:div w:id="1519007704">
      <w:bodyDiv w:val="1"/>
      <w:marLeft w:val="0"/>
      <w:marRight w:val="0"/>
      <w:marTop w:val="0"/>
      <w:marBottom w:val="0"/>
      <w:divBdr>
        <w:top w:val="none" w:sz="0" w:space="0" w:color="auto"/>
        <w:left w:val="none" w:sz="0" w:space="0" w:color="auto"/>
        <w:bottom w:val="none" w:sz="0" w:space="0" w:color="auto"/>
        <w:right w:val="none" w:sz="0" w:space="0" w:color="auto"/>
      </w:divBdr>
    </w:div>
    <w:div w:id="1520970636">
      <w:bodyDiv w:val="1"/>
      <w:marLeft w:val="0"/>
      <w:marRight w:val="0"/>
      <w:marTop w:val="0"/>
      <w:marBottom w:val="0"/>
      <w:divBdr>
        <w:top w:val="none" w:sz="0" w:space="0" w:color="auto"/>
        <w:left w:val="none" w:sz="0" w:space="0" w:color="auto"/>
        <w:bottom w:val="none" w:sz="0" w:space="0" w:color="auto"/>
        <w:right w:val="none" w:sz="0" w:space="0" w:color="auto"/>
      </w:divBdr>
    </w:div>
    <w:div w:id="1523857728">
      <w:bodyDiv w:val="1"/>
      <w:marLeft w:val="0"/>
      <w:marRight w:val="0"/>
      <w:marTop w:val="0"/>
      <w:marBottom w:val="0"/>
      <w:divBdr>
        <w:top w:val="none" w:sz="0" w:space="0" w:color="auto"/>
        <w:left w:val="none" w:sz="0" w:space="0" w:color="auto"/>
        <w:bottom w:val="none" w:sz="0" w:space="0" w:color="auto"/>
        <w:right w:val="none" w:sz="0" w:space="0" w:color="auto"/>
      </w:divBdr>
    </w:div>
    <w:div w:id="1531070899">
      <w:bodyDiv w:val="1"/>
      <w:marLeft w:val="0"/>
      <w:marRight w:val="0"/>
      <w:marTop w:val="0"/>
      <w:marBottom w:val="0"/>
      <w:divBdr>
        <w:top w:val="none" w:sz="0" w:space="0" w:color="auto"/>
        <w:left w:val="none" w:sz="0" w:space="0" w:color="auto"/>
        <w:bottom w:val="none" w:sz="0" w:space="0" w:color="auto"/>
        <w:right w:val="none" w:sz="0" w:space="0" w:color="auto"/>
      </w:divBdr>
    </w:div>
    <w:div w:id="1551116167">
      <w:bodyDiv w:val="1"/>
      <w:marLeft w:val="0"/>
      <w:marRight w:val="0"/>
      <w:marTop w:val="0"/>
      <w:marBottom w:val="0"/>
      <w:divBdr>
        <w:top w:val="none" w:sz="0" w:space="0" w:color="auto"/>
        <w:left w:val="none" w:sz="0" w:space="0" w:color="auto"/>
        <w:bottom w:val="none" w:sz="0" w:space="0" w:color="auto"/>
        <w:right w:val="none" w:sz="0" w:space="0" w:color="auto"/>
      </w:divBdr>
    </w:div>
    <w:div w:id="1551965095">
      <w:bodyDiv w:val="1"/>
      <w:marLeft w:val="0"/>
      <w:marRight w:val="0"/>
      <w:marTop w:val="0"/>
      <w:marBottom w:val="0"/>
      <w:divBdr>
        <w:top w:val="none" w:sz="0" w:space="0" w:color="auto"/>
        <w:left w:val="none" w:sz="0" w:space="0" w:color="auto"/>
        <w:bottom w:val="none" w:sz="0" w:space="0" w:color="auto"/>
        <w:right w:val="none" w:sz="0" w:space="0" w:color="auto"/>
      </w:divBdr>
    </w:div>
    <w:div w:id="1560628176">
      <w:bodyDiv w:val="1"/>
      <w:marLeft w:val="0"/>
      <w:marRight w:val="0"/>
      <w:marTop w:val="0"/>
      <w:marBottom w:val="0"/>
      <w:divBdr>
        <w:top w:val="none" w:sz="0" w:space="0" w:color="auto"/>
        <w:left w:val="none" w:sz="0" w:space="0" w:color="auto"/>
        <w:bottom w:val="none" w:sz="0" w:space="0" w:color="auto"/>
        <w:right w:val="none" w:sz="0" w:space="0" w:color="auto"/>
      </w:divBdr>
    </w:div>
    <w:div w:id="1560940935">
      <w:bodyDiv w:val="1"/>
      <w:marLeft w:val="0"/>
      <w:marRight w:val="0"/>
      <w:marTop w:val="0"/>
      <w:marBottom w:val="0"/>
      <w:divBdr>
        <w:top w:val="none" w:sz="0" w:space="0" w:color="auto"/>
        <w:left w:val="none" w:sz="0" w:space="0" w:color="auto"/>
        <w:bottom w:val="none" w:sz="0" w:space="0" w:color="auto"/>
        <w:right w:val="none" w:sz="0" w:space="0" w:color="auto"/>
      </w:divBdr>
    </w:div>
    <w:div w:id="1565677011">
      <w:bodyDiv w:val="1"/>
      <w:marLeft w:val="0"/>
      <w:marRight w:val="0"/>
      <w:marTop w:val="0"/>
      <w:marBottom w:val="0"/>
      <w:divBdr>
        <w:top w:val="none" w:sz="0" w:space="0" w:color="auto"/>
        <w:left w:val="none" w:sz="0" w:space="0" w:color="auto"/>
        <w:bottom w:val="none" w:sz="0" w:space="0" w:color="auto"/>
        <w:right w:val="none" w:sz="0" w:space="0" w:color="auto"/>
      </w:divBdr>
    </w:div>
    <w:div w:id="1565991874">
      <w:bodyDiv w:val="1"/>
      <w:marLeft w:val="0"/>
      <w:marRight w:val="0"/>
      <w:marTop w:val="0"/>
      <w:marBottom w:val="0"/>
      <w:divBdr>
        <w:top w:val="none" w:sz="0" w:space="0" w:color="auto"/>
        <w:left w:val="none" w:sz="0" w:space="0" w:color="auto"/>
        <w:bottom w:val="none" w:sz="0" w:space="0" w:color="auto"/>
        <w:right w:val="none" w:sz="0" w:space="0" w:color="auto"/>
      </w:divBdr>
    </w:div>
    <w:div w:id="1567492460">
      <w:bodyDiv w:val="1"/>
      <w:marLeft w:val="0"/>
      <w:marRight w:val="0"/>
      <w:marTop w:val="0"/>
      <w:marBottom w:val="0"/>
      <w:divBdr>
        <w:top w:val="none" w:sz="0" w:space="0" w:color="auto"/>
        <w:left w:val="none" w:sz="0" w:space="0" w:color="auto"/>
        <w:bottom w:val="none" w:sz="0" w:space="0" w:color="auto"/>
        <w:right w:val="none" w:sz="0" w:space="0" w:color="auto"/>
      </w:divBdr>
    </w:div>
    <w:div w:id="1568875864">
      <w:bodyDiv w:val="1"/>
      <w:marLeft w:val="0"/>
      <w:marRight w:val="0"/>
      <w:marTop w:val="0"/>
      <w:marBottom w:val="0"/>
      <w:divBdr>
        <w:top w:val="none" w:sz="0" w:space="0" w:color="auto"/>
        <w:left w:val="none" w:sz="0" w:space="0" w:color="auto"/>
        <w:bottom w:val="none" w:sz="0" w:space="0" w:color="auto"/>
        <w:right w:val="none" w:sz="0" w:space="0" w:color="auto"/>
      </w:divBdr>
    </w:div>
    <w:div w:id="1574117561">
      <w:bodyDiv w:val="1"/>
      <w:marLeft w:val="0"/>
      <w:marRight w:val="0"/>
      <w:marTop w:val="0"/>
      <w:marBottom w:val="0"/>
      <w:divBdr>
        <w:top w:val="none" w:sz="0" w:space="0" w:color="auto"/>
        <w:left w:val="none" w:sz="0" w:space="0" w:color="auto"/>
        <w:bottom w:val="none" w:sz="0" w:space="0" w:color="auto"/>
        <w:right w:val="none" w:sz="0" w:space="0" w:color="auto"/>
      </w:divBdr>
    </w:div>
    <w:div w:id="1578515789">
      <w:bodyDiv w:val="1"/>
      <w:marLeft w:val="0"/>
      <w:marRight w:val="0"/>
      <w:marTop w:val="0"/>
      <w:marBottom w:val="0"/>
      <w:divBdr>
        <w:top w:val="none" w:sz="0" w:space="0" w:color="auto"/>
        <w:left w:val="none" w:sz="0" w:space="0" w:color="auto"/>
        <w:bottom w:val="none" w:sz="0" w:space="0" w:color="auto"/>
        <w:right w:val="none" w:sz="0" w:space="0" w:color="auto"/>
      </w:divBdr>
    </w:div>
    <w:div w:id="1585145455">
      <w:bodyDiv w:val="1"/>
      <w:marLeft w:val="0"/>
      <w:marRight w:val="0"/>
      <w:marTop w:val="0"/>
      <w:marBottom w:val="0"/>
      <w:divBdr>
        <w:top w:val="none" w:sz="0" w:space="0" w:color="auto"/>
        <w:left w:val="none" w:sz="0" w:space="0" w:color="auto"/>
        <w:bottom w:val="none" w:sz="0" w:space="0" w:color="auto"/>
        <w:right w:val="none" w:sz="0" w:space="0" w:color="auto"/>
      </w:divBdr>
    </w:div>
    <w:div w:id="1590193857">
      <w:bodyDiv w:val="1"/>
      <w:marLeft w:val="0"/>
      <w:marRight w:val="0"/>
      <w:marTop w:val="0"/>
      <w:marBottom w:val="0"/>
      <w:divBdr>
        <w:top w:val="none" w:sz="0" w:space="0" w:color="auto"/>
        <w:left w:val="none" w:sz="0" w:space="0" w:color="auto"/>
        <w:bottom w:val="none" w:sz="0" w:space="0" w:color="auto"/>
        <w:right w:val="none" w:sz="0" w:space="0" w:color="auto"/>
      </w:divBdr>
    </w:div>
    <w:div w:id="1598706382">
      <w:bodyDiv w:val="1"/>
      <w:marLeft w:val="0"/>
      <w:marRight w:val="0"/>
      <w:marTop w:val="0"/>
      <w:marBottom w:val="0"/>
      <w:divBdr>
        <w:top w:val="none" w:sz="0" w:space="0" w:color="auto"/>
        <w:left w:val="none" w:sz="0" w:space="0" w:color="auto"/>
        <w:bottom w:val="none" w:sz="0" w:space="0" w:color="auto"/>
        <w:right w:val="none" w:sz="0" w:space="0" w:color="auto"/>
      </w:divBdr>
    </w:div>
    <w:div w:id="1603999271">
      <w:bodyDiv w:val="1"/>
      <w:marLeft w:val="0"/>
      <w:marRight w:val="0"/>
      <w:marTop w:val="0"/>
      <w:marBottom w:val="0"/>
      <w:divBdr>
        <w:top w:val="none" w:sz="0" w:space="0" w:color="auto"/>
        <w:left w:val="none" w:sz="0" w:space="0" w:color="auto"/>
        <w:bottom w:val="none" w:sz="0" w:space="0" w:color="auto"/>
        <w:right w:val="none" w:sz="0" w:space="0" w:color="auto"/>
      </w:divBdr>
    </w:div>
    <w:div w:id="1611357420">
      <w:bodyDiv w:val="1"/>
      <w:marLeft w:val="0"/>
      <w:marRight w:val="0"/>
      <w:marTop w:val="0"/>
      <w:marBottom w:val="0"/>
      <w:divBdr>
        <w:top w:val="none" w:sz="0" w:space="0" w:color="auto"/>
        <w:left w:val="none" w:sz="0" w:space="0" w:color="auto"/>
        <w:bottom w:val="none" w:sz="0" w:space="0" w:color="auto"/>
        <w:right w:val="none" w:sz="0" w:space="0" w:color="auto"/>
      </w:divBdr>
    </w:div>
    <w:div w:id="1621493832">
      <w:bodyDiv w:val="1"/>
      <w:marLeft w:val="0"/>
      <w:marRight w:val="0"/>
      <w:marTop w:val="0"/>
      <w:marBottom w:val="0"/>
      <w:divBdr>
        <w:top w:val="none" w:sz="0" w:space="0" w:color="auto"/>
        <w:left w:val="none" w:sz="0" w:space="0" w:color="auto"/>
        <w:bottom w:val="none" w:sz="0" w:space="0" w:color="auto"/>
        <w:right w:val="none" w:sz="0" w:space="0" w:color="auto"/>
      </w:divBdr>
    </w:div>
    <w:div w:id="1622226686">
      <w:bodyDiv w:val="1"/>
      <w:marLeft w:val="0"/>
      <w:marRight w:val="0"/>
      <w:marTop w:val="0"/>
      <w:marBottom w:val="0"/>
      <w:divBdr>
        <w:top w:val="none" w:sz="0" w:space="0" w:color="auto"/>
        <w:left w:val="none" w:sz="0" w:space="0" w:color="auto"/>
        <w:bottom w:val="none" w:sz="0" w:space="0" w:color="auto"/>
        <w:right w:val="none" w:sz="0" w:space="0" w:color="auto"/>
      </w:divBdr>
    </w:div>
    <w:div w:id="1626883452">
      <w:bodyDiv w:val="1"/>
      <w:marLeft w:val="0"/>
      <w:marRight w:val="0"/>
      <w:marTop w:val="0"/>
      <w:marBottom w:val="0"/>
      <w:divBdr>
        <w:top w:val="none" w:sz="0" w:space="0" w:color="auto"/>
        <w:left w:val="none" w:sz="0" w:space="0" w:color="auto"/>
        <w:bottom w:val="none" w:sz="0" w:space="0" w:color="auto"/>
        <w:right w:val="none" w:sz="0" w:space="0" w:color="auto"/>
      </w:divBdr>
    </w:div>
    <w:div w:id="1640761824">
      <w:bodyDiv w:val="1"/>
      <w:marLeft w:val="0"/>
      <w:marRight w:val="0"/>
      <w:marTop w:val="0"/>
      <w:marBottom w:val="0"/>
      <w:divBdr>
        <w:top w:val="none" w:sz="0" w:space="0" w:color="auto"/>
        <w:left w:val="none" w:sz="0" w:space="0" w:color="auto"/>
        <w:bottom w:val="none" w:sz="0" w:space="0" w:color="auto"/>
        <w:right w:val="none" w:sz="0" w:space="0" w:color="auto"/>
      </w:divBdr>
    </w:div>
    <w:div w:id="1660887217">
      <w:bodyDiv w:val="1"/>
      <w:marLeft w:val="0"/>
      <w:marRight w:val="0"/>
      <w:marTop w:val="0"/>
      <w:marBottom w:val="0"/>
      <w:divBdr>
        <w:top w:val="none" w:sz="0" w:space="0" w:color="auto"/>
        <w:left w:val="none" w:sz="0" w:space="0" w:color="auto"/>
        <w:bottom w:val="none" w:sz="0" w:space="0" w:color="auto"/>
        <w:right w:val="none" w:sz="0" w:space="0" w:color="auto"/>
      </w:divBdr>
    </w:div>
    <w:div w:id="1670524044">
      <w:bodyDiv w:val="1"/>
      <w:marLeft w:val="0"/>
      <w:marRight w:val="0"/>
      <w:marTop w:val="0"/>
      <w:marBottom w:val="0"/>
      <w:divBdr>
        <w:top w:val="none" w:sz="0" w:space="0" w:color="auto"/>
        <w:left w:val="none" w:sz="0" w:space="0" w:color="auto"/>
        <w:bottom w:val="none" w:sz="0" w:space="0" w:color="auto"/>
        <w:right w:val="none" w:sz="0" w:space="0" w:color="auto"/>
      </w:divBdr>
    </w:div>
    <w:div w:id="1675376453">
      <w:bodyDiv w:val="1"/>
      <w:marLeft w:val="0"/>
      <w:marRight w:val="0"/>
      <w:marTop w:val="0"/>
      <w:marBottom w:val="0"/>
      <w:divBdr>
        <w:top w:val="none" w:sz="0" w:space="0" w:color="auto"/>
        <w:left w:val="none" w:sz="0" w:space="0" w:color="auto"/>
        <w:bottom w:val="none" w:sz="0" w:space="0" w:color="auto"/>
        <w:right w:val="none" w:sz="0" w:space="0" w:color="auto"/>
      </w:divBdr>
    </w:div>
    <w:div w:id="1701512326">
      <w:bodyDiv w:val="1"/>
      <w:marLeft w:val="0"/>
      <w:marRight w:val="0"/>
      <w:marTop w:val="0"/>
      <w:marBottom w:val="0"/>
      <w:divBdr>
        <w:top w:val="none" w:sz="0" w:space="0" w:color="auto"/>
        <w:left w:val="none" w:sz="0" w:space="0" w:color="auto"/>
        <w:bottom w:val="none" w:sz="0" w:space="0" w:color="auto"/>
        <w:right w:val="none" w:sz="0" w:space="0" w:color="auto"/>
      </w:divBdr>
    </w:div>
    <w:div w:id="1716074984">
      <w:bodyDiv w:val="1"/>
      <w:marLeft w:val="0"/>
      <w:marRight w:val="0"/>
      <w:marTop w:val="0"/>
      <w:marBottom w:val="0"/>
      <w:divBdr>
        <w:top w:val="none" w:sz="0" w:space="0" w:color="auto"/>
        <w:left w:val="none" w:sz="0" w:space="0" w:color="auto"/>
        <w:bottom w:val="none" w:sz="0" w:space="0" w:color="auto"/>
        <w:right w:val="none" w:sz="0" w:space="0" w:color="auto"/>
      </w:divBdr>
    </w:div>
    <w:div w:id="1742555456">
      <w:bodyDiv w:val="1"/>
      <w:marLeft w:val="0"/>
      <w:marRight w:val="0"/>
      <w:marTop w:val="0"/>
      <w:marBottom w:val="0"/>
      <w:divBdr>
        <w:top w:val="none" w:sz="0" w:space="0" w:color="auto"/>
        <w:left w:val="none" w:sz="0" w:space="0" w:color="auto"/>
        <w:bottom w:val="none" w:sz="0" w:space="0" w:color="auto"/>
        <w:right w:val="none" w:sz="0" w:space="0" w:color="auto"/>
      </w:divBdr>
    </w:div>
    <w:div w:id="1743331323">
      <w:bodyDiv w:val="1"/>
      <w:marLeft w:val="0"/>
      <w:marRight w:val="0"/>
      <w:marTop w:val="0"/>
      <w:marBottom w:val="0"/>
      <w:divBdr>
        <w:top w:val="none" w:sz="0" w:space="0" w:color="auto"/>
        <w:left w:val="none" w:sz="0" w:space="0" w:color="auto"/>
        <w:bottom w:val="none" w:sz="0" w:space="0" w:color="auto"/>
        <w:right w:val="none" w:sz="0" w:space="0" w:color="auto"/>
      </w:divBdr>
    </w:div>
    <w:div w:id="1751272314">
      <w:bodyDiv w:val="1"/>
      <w:marLeft w:val="0"/>
      <w:marRight w:val="0"/>
      <w:marTop w:val="0"/>
      <w:marBottom w:val="0"/>
      <w:divBdr>
        <w:top w:val="none" w:sz="0" w:space="0" w:color="auto"/>
        <w:left w:val="none" w:sz="0" w:space="0" w:color="auto"/>
        <w:bottom w:val="none" w:sz="0" w:space="0" w:color="auto"/>
        <w:right w:val="none" w:sz="0" w:space="0" w:color="auto"/>
      </w:divBdr>
      <w:divsChild>
        <w:div w:id="580212168">
          <w:marLeft w:val="0"/>
          <w:marRight w:val="0"/>
          <w:marTop w:val="0"/>
          <w:marBottom w:val="0"/>
          <w:divBdr>
            <w:top w:val="none" w:sz="0" w:space="0" w:color="auto"/>
            <w:left w:val="none" w:sz="0" w:space="0" w:color="auto"/>
            <w:bottom w:val="none" w:sz="0" w:space="0" w:color="auto"/>
            <w:right w:val="none" w:sz="0" w:space="0" w:color="auto"/>
          </w:divBdr>
          <w:divsChild>
            <w:div w:id="86124047">
              <w:marLeft w:val="0"/>
              <w:marRight w:val="0"/>
              <w:marTop w:val="0"/>
              <w:marBottom w:val="0"/>
              <w:divBdr>
                <w:top w:val="none" w:sz="0" w:space="0" w:color="auto"/>
                <w:left w:val="none" w:sz="0" w:space="0" w:color="auto"/>
                <w:bottom w:val="none" w:sz="0" w:space="0" w:color="auto"/>
                <w:right w:val="none" w:sz="0" w:space="0" w:color="auto"/>
              </w:divBdr>
              <w:divsChild>
                <w:div w:id="1405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6261">
      <w:bodyDiv w:val="1"/>
      <w:marLeft w:val="0"/>
      <w:marRight w:val="0"/>
      <w:marTop w:val="0"/>
      <w:marBottom w:val="0"/>
      <w:divBdr>
        <w:top w:val="none" w:sz="0" w:space="0" w:color="auto"/>
        <w:left w:val="none" w:sz="0" w:space="0" w:color="auto"/>
        <w:bottom w:val="none" w:sz="0" w:space="0" w:color="auto"/>
        <w:right w:val="none" w:sz="0" w:space="0" w:color="auto"/>
      </w:divBdr>
    </w:div>
    <w:div w:id="1752508387">
      <w:bodyDiv w:val="1"/>
      <w:marLeft w:val="0"/>
      <w:marRight w:val="0"/>
      <w:marTop w:val="0"/>
      <w:marBottom w:val="0"/>
      <w:divBdr>
        <w:top w:val="none" w:sz="0" w:space="0" w:color="auto"/>
        <w:left w:val="none" w:sz="0" w:space="0" w:color="auto"/>
        <w:bottom w:val="none" w:sz="0" w:space="0" w:color="auto"/>
        <w:right w:val="none" w:sz="0" w:space="0" w:color="auto"/>
      </w:divBdr>
    </w:div>
    <w:div w:id="1756239922">
      <w:bodyDiv w:val="1"/>
      <w:marLeft w:val="0"/>
      <w:marRight w:val="0"/>
      <w:marTop w:val="0"/>
      <w:marBottom w:val="0"/>
      <w:divBdr>
        <w:top w:val="none" w:sz="0" w:space="0" w:color="auto"/>
        <w:left w:val="none" w:sz="0" w:space="0" w:color="auto"/>
        <w:bottom w:val="none" w:sz="0" w:space="0" w:color="auto"/>
        <w:right w:val="none" w:sz="0" w:space="0" w:color="auto"/>
      </w:divBdr>
    </w:div>
    <w:div w:id="1767454701">
      <w:bodyDiv w:val="1"/>
      <w:marLeft w:val="0"/>
      <w:marRight w:val="0"/>
      <w:marTop w:val="0"/>
      <w:marBottom w:val="0"/>
      <w:divBdr>
        <w:top w:val="none" w:sz="0" w:space="0" w:color="auto"/>
        <w:left w:val="none" w:sz="0" w:space="0" w:color="auto"/>
        <w:bottom w:val="none" w:sz="0" w:space="0" w:color="auto"/>
        <w:right w:val="none" w:sz="0" w:space="0" w:color="auto"/>
      </w:divBdr>
    </w:div>
    <w:div w:id="1796289531">
      <w:bodyDiv w:val="1"/>
      <w:marLeft w:val="0"/>
      <w:marRight w:val="0"/>
      <w:marTop w:val="0"/>
      <w:marBottom w:val="0"/>
      <w:divBdr>
        <w:top w:val="none" w:sz="0" w:space="0" w:color="auto"/>
        <w:left w:val="none" w:sz="0" w:space="0" w:color="auto"/>
        <w:bottom w:val="none" w:sz="0" w:space="0" w:color="auto"/>
        <w:right w:val="none" w:sz="0" w:space="0" w:color="auto"/>
      </w:divBdr>
    </w:div>
    <w:div w:id="1803040430">
      <w:bodyDiv w:val="1"/>
      <w:marLeft w:val="0"/>
      <w:marRight w:val="0"/>
      <w:marTop w:val="0"/>
      <w:marBottom w:val="0"/>
      <w:divBdr>
        <w:top w:val="none" w:sz="0" w:space="0" w:color="auto"/>
        <w:left w:val="none" w:sz="0" w:space="0" w:color="auto"/>
        <w:bottom w:val="none" w:sz="0" w:space="0" w:color="auto"/>
        <w:right w:val="none" w:sz="0" w:space="0" w:color="auto"/>
      </w:divBdr>
    </w:div>
    <w:div w:id="1824882546">
      <w:bodyDiv w:val="1"/>
      <w:marLeft w:val="0"/>
      <w:marRight w:val="0"/>
      <w:marTop w:val="0"/>
      <w:marBottom w:val="0"/>
      <w:divBdr>
        <w:top w:val="none" w:sz="0" w:space="0" w:color="auto"/>
        <w:left w:val="none" w:sz="0" w:space="0" w:color="auto"/>
        <w:bottom w:val="none" w:sz="0" w:space="0" w:color="auto"/>
        <w:right w:val="none" w:sz="0" w:space="0" w:color="auto"/>
      </w:divBdr>
    </w:div>
    <w:div w:id="1834103063">
      <w:bodyDiv w:val="1"/>
      <w:marLeft w:val="0"/>
      <w:marRight w:val="0"/>
      <w:marTop w:val="0"/>
      <w:marBottom w:val="0"/>
      <w:divBdr>
        <w:top w:val="none" w:sz="0" w:space="0" w:color="auto"/>
        <w:left w:val="none" w:sz="0" w:space="0" w:color="auto"/>
        <w:bottom w:val="none" w:sz="0" w:space="0" w:color="auto"/>
        <w:right w:val="none" w:sz="0" w:space="0" w:color="auto"/>
      </w:divBdr>
    </w:div>
    <w:div w:id="1840807007">
      <w:bodyDiv w:val="1"/>
      <w:marLeft w:val="0"/>
      <w:marRight w:val="0"/>
      <w:marTop w:val="0"/>
      <w:marBottom w:val="0"/>
      <w:divBdr>
        <w:top w:val="none" w:sz="0" w:space="0" w:color="auto"/>
        <w:left w:val="none" w:sz="0" w:space="0" w:color="auto"/>
        <w:bottom w:val="none" w:sz="0" w:space="0" w:color="auto"/>
        <w:right w:val="none" w:sz="0" w:space="0" w:color="auto"/>
      </w:divBdr>
    </w:div>
    <w:div w:id="1906602598">
      <w:bodyDiv w:val="1"/>
      <w:marLeft w:val="0"/>
      <w:marRight w:val="0"/>
      <w:marTop w:val="0"/>
      <w:marBottom w:val="0"/>
      <w:divBdr>
        <w:top w:val="none" w:sz="0" w:space="0" w:color="auto"/>
        <w:left w:val="none" w:sz="0" w:space="0" w:color="auto"/>
        <w:bottom w:val="none" w:sz="0" w:space="0" w:color="auto"/>
        <w:right w:val="none" w:sz="0" w:space="0" w:color="auto"/>
      </w:divBdr>
    </w:div>
    <w:div w:id="1910996432">
      <w:bodyDiv w:val="1"/>
      <w:marLeft w:val="0"/>
      <w:marRight w:val="0"/>
      <w:marTop w:val="0"/>
      <w:marBottom w:val="0"/>
      <w:divBdr>
        <w:top w:val="none" w:sz="0" w:space="0" w:color="auto"/>
        <w:left w:val="none" w:sz="0" w:space="0" w:color="auto"/>
        <w:bottom w:val="none" w:sz="0" w:space="0" w:color="auto"/>
        <w:right w:val="none" w:sz="0" w:space="0" w:color="auto"/>
      </w:divBdr>
    </w:div>
    <w:div w:id="1914504593">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1950045468">
      <w:bodyDiv w:val="1"/>
      <w:marLeft w:val="0"/>
      <w:marRight w:val="0"/>
      <w:marTop w:val="0"/>
      <w:marBottom w:val="0"/>
      <w:divBdr>
        <w:top w:val="none" w:sz="0" w:space="0" w:color="auto"/>
        <w:left w:val="none" w:sz="0" w:space="0" w:color="auto"/>
        <w:bottom w:val="none" w:sz="0" w:space="0" w:color="auto"/>
        <w:right w:val="none" w:sz="0" w:space="0" w:color="auto"/>
      </w:divBdr>
    </w:div>
    <w:div w:id="1967537675">
      <w:bodyDiv w:val="1"/>
      <w:marLeft w:val="0"/>
      <w:marRight w:val="0"/>
      <w:marTop w:val="0"/>
      <w:marBottom w:val="0"/>
      <w:divBdr>
        <w:top w:val="none" w:sz="0" w:space="0" w:color="auto"/>
        <w:left w:val="none" w:sz="0" w:space="0" w:color="auto"/>
        <w:bottom w:val="none" w:sz="0" w:space="0" w:color="auto"/>
        <w:right w:val="none" w:sz="0" w:space="0" w:color="auto"/>
      </w:divBdr>
    </w:div>
    <w:div w:id="1983652170">
      <w:bodyDiv w:val="1"/>
      <w:marLeft w:val="0"/>
      <w:marRight w:val="0"/>
      <w:marTop w:val="0"/>
      <w:marBottom w:val="0"/>
      <w:divBdr>
        <w:top w:val="none" w:sz="0" w:space="0" w:color="auto"/>
        <w:left w:val="none" w:sz="0" w:space="0" w:color="auto"/>
        <w:bottom w:val="none" w:sz="0" w:space="0" w:color="auto"/>
        <w:right w:val="none" w:sz="0" w:space="0" w:color="auto"/>
      </w:divBdr>
    </w:div>
    <w:div w:id="1988123336">
      <w:bodyDiv w:val="1"/>
      <w:marLeft w:val="0"/>
      <w:marRight w:val="0"/>
      <w:marTop w:val="0"/>
      <w:marBottom w:val="0"/>
      <w:divBdr>
        <w:top w:val="none" w:sz="0" w:space="0" w:color="auto"/>
        <w:left w:val="none" w:sz="0" w:space="0" w:color="auto"/>
        <w:bottom w:val="none" w:sz="0" w:space="0" w:color="auto"/>
        <w:right w:val="none" w:sz="0" w:space="0" w:color="auto"/>
      </w:divBdr>
    </w:div>
    <w:div w:id="1989090450">
      <w:bodyDiv w:val="1"/>
      <w:marLeft w:val="0"/>
      <w:marRight w:val="0"/>
      <w:marTop w:val="0"/>
      <w:marBottom w:val="0"/>
      <w:divBdr>
        <w:top w:val="none" w:sz="0" w:space="0" w:color="auto"/>
        <w:left w:val="none" w:sz="0" w:space="0" w:color="auto"/>
        <w:bottom w:val="none" w:sz="0" w:space="0" w:color="auto"/>
        <w:right w:val="none" w:sz="0" w:space="0" w:color="auto"/>
      </w:divBdr>
      <w:divsChild>
        <w:div w:id="1684163502">
          <w:marLeft w:val="0"/>
          <w:marRight w:val="0"/>
          <w:marTop w:val="0"/>
          <w:marBottom w:val="0"/>
          <w:divBdr>
            <w:top w:val="none" w:sz="0" w:space="0" w:color="auto"/>
            <w:left w:val="none" w:sz="0" w:space="0" w:color="auto"/>
            <w:bottom w:val="none" w:sz="0" w:space="0" w:color="auto"/>
            <w:right w:val="none" w:sz="0" w:space="0" w:color="auto"/>
          </w:divBdr>
          <w:divsChild>
            <w:div w:id="572468189">
              <w:marLeft w:val="0"/>
              <w:marRight w:val="0"/>
              <w:marTop w:val="0"/>
              <w:marBottom w:val="0"/>
              <w:divBdr>
                <w:top w:val="none" w:sz="0" w:space="0" w:color="auto"/>
                <w:left w:val="none" w:sz="0" w:space="0" w:color="auto"/>
                <w:bottom w:val="none" w:sz="0" w:space="0" w:color="auto"/>
                <w:right w:val="none" w:sz="0" w:space="0" w:color="auto"/>
              </w:divBdr>
              <w:divsChild>
                <w:div w:id="302931872">
                  <w:marLeft w:val="0"/>
                  <w:marRight w:val="0"/>
                  <w:marTop w:val="0"/>
                  <w:marBottom w:val="0"/>
                  <w:divBdr>
                    <w:top w:val="none" w:sz="0" w:space="0" w:color="auto"/>
                    <w:left w:val="none" w:sz="0" w:space="0" w:color="auto"/>
                    <w:bottom w:val="none" w:sz="0" w:space="0" w:color="auto"/>
                    <w:right w:val="none" w:sz="0" w:space="0" w:color="auto"/>
                  </w:divBdr>
                  <w:divsChild>
                    <w:div w:id="32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117">
      <w:bodyDiv w:val="1"/>
      <w:marLeft w:val="0"/>
      <w:marRight w:val="0"/>
      <w:marTop w:val="0"/>
      <w:marBottom w:val="0"/>
      <w:divBdr>
        <w:top w:val="none" w:sz="0" w:space="0" w:color="auto"/>
        <w:left w:val="none" w:sz="0" w:space="0" w:color="auto"/>
        <w:bottom w:val="none" w:sz="0" w:space="0" w:color="auto"/>
        <w:right w:val="none" w:sz="0" w:space="0" w:color="auto"/>
      </w:divBdr>
    </w:div>
    <w:div w:id="2004501346">
      <w:bodyDiv w:val="1"/>
      <w:marLeft w:val="0"/>
      <w:marRight w:val="0"/>
      <w:marTop w:val="0"/>
      <w:marBottom w:val="0"/>
      <w:divBdr>
        <w:top w:val="none" w:sz="0" w:space="0" w:color="auto"/>
        <w:left w:val="none" w:sz="0" w:space="0" w:color="auto"/>
        <w:bottom w:val="none" w:sz="0" w:space="0" w:color="auto"/>
        <w:right w:val="none" w:sz="0" w:space="0" w:color="auto"/>
      </w:divBdr>
    </w:div>
    <w:div w:id="2023774056">
      <w:bodyDiv w:val="1"/>
      <w:marLeft w:val="0"/>
      <w:marRight w:val="0"/>
      <w:marTop w:val="0"/>
      <w:marBottom w:val="0"/>
      <w:divBdr>
        <w:top w:val="none" w:sz="0" w:space="0" w:color="auto"/>
        <w:left w:val="none" w:sz="0" w:space="0" w:color="auto"/>
        <w:bottom w:val="none" w:sz="0" w:space="0" w:color="auto"/>
        <w:right w:val="none" w:sz="0" w:space="0" w:color="auto"/>
      </w:divBdr>
    </w:div>
    <w:div w:id="2033846234">
      <w:bodyDiv w:val="1"/>
      <w:marLeft w:val="0"/>
      <w:marRight w:val="0"/>
      <w:marTop w:val="0"/>
      <w:marBottom w:val="0"/>
      <w:divBdr>
        <w:top w:val="none" w:sz="0" w:space="0" w:color="auto"/>
        <w:left w:val="none" w:sz="0" w:space="0" w:color="auto"/>
        <w:bottom w:val="none" w:sz="0" w:space="0" w:color="auto"/>
        <w:right w:val="none" w:sz="0" w:space="0" w:color="auto"/>
      </w:divBdr>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
    <w:div w:id="2039310300">
      <w:bodyDiv w:val="1"/>
      <w:marLeft w:val="0"/>
      <w:marRight w:val="0"/>
      <w:marTop w:val="0"/>
      <w:marBottom w:val="0"/>
      <w:divBdr>
        <w:top w:val="none" w:sz="0" w:space="0" w:color="auto"/>
        <w:left w:val="none" w:sz="0" w:space="0" w:color="auto"/>
        <w:bottom w:val="none" w:sz="0" w:space="0" w:color="auto"/>
        <w:right w:val="none" w:sz="0" w:space="0" w:color="auto"/>
      </w:divBdr>
      <w:divsChild>
        <w:div w:id="762341009">
          <w:marLeft w:val="0"/>
          <w:marRight w:val="0"/>
          <w:marTop w:val="0"/>
          <w:marBottom w:val="0"/>
          <w:divBdr>
            <w:top w:val="none" w:sz="0" w:space="0" w:color="auto"/>
            <w:left w:val="none" w:sz="0" w:space="0" w:color="auto"/>
            <w:bottom w:val="none" w:sz="0" w:space="0" w:color="auto"/>
            <w:right w:val="none" w:sz="0" w:space="0" w:color="auto"/>
          </w:divBdr>
          <w:divsChild>
            <w:div w:id="1406027280">
              <w:marLeft w:val="0"/>
              <w:marRight w:val="0"/>
              <w:marTop w:val="0"/>
              <w:marBottom w:val="0"/>
              <w:divBdr>
                <w:top w:val="none" w:sz="0" w:space="0" w:color="auto"/>
                <w:left w:val="none" w:sz="0" w:space="0" w:color="auto"/>
                <w:bottom w:val="none" w:sz="0" w:space="0" w:color="auto"/>
                <w:right w:val="none" w:sz="0" w:space="0" w:color="auto"/>
              </w:divBdr>
            </w:div>
            <w:div w:id="1773279669">
              <w:marLeft w:val="0"/>
              <w:marRight w:val="0"/>
              <w:marTop w:val="0"/>
              <w:marBottom w:val="0"/>
              <w:divBdr>
                <w:top w:val="none" w:sz="0" w:space="0" w:color="auto"/>
                <w:left w:val="none" w:sz="0" w:space="0" w:color="auto"/>
                <w:bottom w:val="none" w:sz="0" w:space="0" w:color="auto"/>
                <w:right w:val="none" w:sz="0" w:space="0" w:color="auto"/>
              </w:divBdr>
            </w:div>
            <w:div w:id="1229730879">
              <w:marLeft w:val="0"/>
              <w:marRight w:val="0"/>
              <w:marTop w:val="0"/>
              <w:marBottom w:val="0"/>
              <w:divBdr>
                <w:top w:val="none" w:sz="0" w:space="0" w:color="auto"/>
                <w:left w:val="none" w:sz="0" w:space="0" w:color="auto"/>
                <w:bottom w:val="none" w:sz="0" w:space="0" w:color="auto"/>
                <w:right w:val="none" w:sz="0" w:space="0" w:color="auto"/>
              </w:divBdr>
            </w:div>
            <w:div w:id="1514488359">
              <w:marLeft w:val="0"/>
              <w:marRight w:val="0"/>
              <w:marTop w:val="0"/>
              <w:marBottom w:val="0"/>
              <w:divBdr>
                <w:top w:val="none" w:sz="0" w:space="0" w:color="auto"/>
                <w:left w:val="none" w:sz="0" w:space="0" w:color="auto"/>
                <w:bottom w:val="none" w:sz="0" w:space="0" w:color="auto"/>
                <w:right w:val="none" w:sz="0" w:space="0" w:color="auto"/>
              </w:divBdr>
            </w:div>
            <w:div w:id="1579823661">
              <w:marLeft w:val="0"/>
              <w:marRight w:val="0"/>
              <w:marTop w:val="0"/>
              <w:marBottom w:val="0"/>
              <w:divBdr>
                <w:top w:val="none" w:sz="0" w:space="0" w:color="auto"/>
                <w:left w:val="none" w:sz="0" w:space="0" w:color="auto"/>
                <w:bottom w:val="none" w:sz="0" w:space="0" w:color="auto"/>
                <w:right w:val="none" w:sz="0" w:space="0" w:color="auto"/>
              </w:divBdr>
            </w:div>
            <w:div w:id="2136946872">
              <w:marLeft w:val="0"/>
              <w:marRight w:val="0"/>
              <w:marTop w:val="0"/>
              <w:marBottom w:val="0"/>
              <w:divBdr>
                <w:top w:val="none" w:sz="0" w:space="0" w:color="auto"/>
                <w:left w:val="none" w:sz="0" w:space="0" w:color="auto"/>
                <w:bottom w:val="none" w:sz="0" w:space="0" w:color="auto"/>
                <w:right w:val="none" w:sz="0" w:space="0" w:color="auto"/>
              </w:divBdr>
            </w:div>
            <w:div w:id="142358549">
              <w:marLeft w:val="0"/>
              <w:marRight w:val="0"/>
              <w:marTop w:val="0"/>
              <w:marBottom w:val="0"/>
              <w:divBdr>
                <w:top w:val="none" w:sz="0" w:space="0" w:color="auto"/>
                <w:left w:val="none" w:sz="0" w:space="0" w:color="auto"/>
                <w:bottom w:val="none" w:sz="0" w:space="0" w:color="auto"/>
                <w:right w:val="none" w:sz="0" w:space="0" w:color="auto"/>
              </w:divBdr>
            </w:div>
            <w:div w:id="632175166">
              <w:marLeft w:val="0"/>
              <w:marRight w:val="0"/>
              <w:marTop w:val="0"/>
              <w:marBottom w:val="0"/>
              <w:divBdr>
                <w:top w:val="none" w:sz="0" w:space="0" w:color="auto"/>
                <w:left w:val="none" w:sz="0" w:space="0" w:color="auto"/>
                <w:bottom w:val="none" w:sz="0" w:space="0" w:color="auto"/>
                <w:right w:val="none" w:sz="0" w:space="0" w:color="auto"/>
              </w:divBdr>
            </w:div>
            <w:div w:id="1707900494">
              <w:marLeft w:val="0"/>
              <w:marRight w:val="0"/>
              <w:marTop w:val="0"/>
              <w:marBottom w:val="0"/>
              <w:divBdr>
                <w:top w:val="none" w:sz="0" w:space="0" w:color="auto"/>
                <w:left w:val="none" w:sz="0" w:space="0" w:color="auto"/>
                <w:bottom w:val="none" w:sz="0" w:space="0" w:color="auto"/>
                <w:right w:val="none" w:sz="0" w:space="0" w:color="auto"/>
              </w:divBdr>
            </w:div>
            <w:div w:id="401950959">
              <w:marLeft w:val="0"/>
              <w:marRight w:val="0"/>
              <w:marTop w:val="0"/>
              <w:marBottom w:val="0"/>
              <w:divBdr>
                <w:top w:val="none" w:sz="0" w:space="0" w:color="auto"/>
                <w:left w:val="none" w:sz="0" w:space="0" w:color="auto"/>
                <w:bottom w:val="none" w:sz="0" w:space="0" w:color="auto"/>
                <w:right w:val="none" w:sz="0" w:space="0" w:color="auto"/>
              </w:divBdr>
            </w:div>
            <w:div w:id="323627675">
              <w:marLeft w:val="0"/>
              <w:marRight w:val="0"/>
              <w:marTop w:val="0"/>
              <w:marBottom w:val="0"/>
              <w:divBdr>
                <w:top w:val="none" w:sz="0" w:space="0" w:color="auto"/>
                <w:left w:val="none" w:sz="0" w:space="0" w:color="auto"/>
                <w:bottom w:val="none" w:sz="0" w:space="0" w:color="auto"/>
                <w:right w:val="none" w:sz="0" w:space="0" w:color="auto"/>
              </w:divBdr>
            </w:div>
            <w:div w:id="129371963">
              <w:marLeft w:val="0"/>
              <w:marRight w:val="0"/>
              <w:marTop w:val="0"/>
              <w:marBottom w:val="0"/>
              <w:divBdr>
                <w:top w:val="none" w:sz="0" w:space="0" w:color="auto"/>
                <w:left w:val="none" w:sz="0" w:space="0" w:color="auto"/>
                <w:bottom w:val="none" w:sz="0" w:space="0" w:color="auto"/>
                <w:right w:val="none" w:sz="0" w:space="0" w:color="auto"/>
              </w:divBdr>
            </w:div>
            <w:div w:id="1701079126">
              <w:marLeft w:val="0"/>
              <w:marRight w:val="0"/>
              <w:marTop w:val="0"/>
              <w:marBottom w:val="0"/>
              <w:divBdr>
                <w:top w:val="none" w:sz="0" w:space="0" w:color="auto"/>
                <w:left w:val="none" w:sz="0" w:space="0" w:color="auto"/>
                <w:bottom w:val="none" w:sz="0" w:space="0" w:color="auto"/>
                <w:right w:val="none" w:sz="0" w:space="0" w:color="auto"/>
              </w:divBdr>
            </w:div>
            <w:div w:id="1162545052">
              <w:marLeft w:val="0"/>
              <w:marRight w:val="0"/>
              <w:marTop w:val="0"/>
              <w:marBottom w:val="0"/>
              <w:divBdr>
                <w:top w:val="none" w:sz="0" w:space="0" w:color="auto"/>
                <w:left w:val="none" w:sz="0" w:space="0" w:color="auto"/>
                <w:bottom w:val="none" w:sz="0" w:space="0" w:color="auto"/>
                <w:right w:val="none" w:sz="0" w:space="0" w:color="auto"/>
              </w:divBdr>
            </w:div>
            <w:div w:id="1763990917">
              <w:marLeft w:val="0"/>
              <w:marRight w:val="0"/>
              <w:marTop w:val="0"/>
              <w:marBottom w:val="0"/>
              <w:divBdr>
                <w:top w:val="none" w:sz="0" w:space="0" w:color="auto"/>
                <w:left w:val="none" w:sz="0" w:space="0" w:color="auto"/>
                <w:bottom w:val="none" w:sz="0" w:space="0" w:color="auto"/>
                <w:right w:val="none" w:sz="0" w:space="0" w:color="auto"/>
              </w:divBdr>
            </w:div>
            <w:div w:id="1326088019">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837159429">
              <w:marLeft w:val="0"/>
              <w:marRight w:val="0"/>
              <w:marTop w:val="0"/>
              <w:marBottom w:val="0"/>
              <w:divBdr>
                <w:top w:val="none" w:sz="0" w:space="0" w:color="auto"/>
                <w:left w:val="none" w:sz="0" w:space="0" w:color="auto"/>
                <w:bottom w:val="none" w:sz="0" w:space="0" w:color="auto"/>
                <w:right w:val="none" w:sz="0" w:space="0" w:color="auto"/>
              </w:divBdr>
            </w:div>
            <w:div w:id="17592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6385">
      <w:bodyDiv w:val="1"/>
      <w:marLeft w:val="0"/>
      <w:marRight w:val="0"/>
      <w:marTop w:val="0"/>
      <w:marBottom w:val="0"/>
      <w:divBdr>
        <w:top w:val="none" w:sz="0" w:space="0" w:color="auto"/>
        <w:left w:val="none" w:sz="0" w:space="0" w:color="auto"/>
        <w:bottom w:val="none" w:sz="0" w:space="0" w:color="auto"/>
        <w:right w:val="none" w:sz="0" w:space="0" w:color="auto"/>
      </w:divBdr>
    </w:div>
    <w:div w:id="2074346429">
      <w:bodyDiv w:val="1"/>
      <w:marLeft w:val="0"/>
      <w:marRight w:val="0"/>
      <w:marTop w:val="0"/>
      <w:marBottom w:val="0"/>
      <w:divBdr>
        <w:top w:val="none" w:sz="0" w:space="0" w:color="auto"/>
        <w:left w:val="none" w:sz="0" w:space="0" w:color="auto"/>
        <w:bottom w:val="none" w:sz="0" w:space="0" w:color="auto"/>
        <w:right w:val="none" w:sz="0" w:space="0" w:color="auto"/>
      </w:divBdr>
    </w:div>
    <w:div w:id="2079671979">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18788118">
      <w:bodyDiv w:val="1"/>
      <w:marLeft w:val="0"/>
      <w:marRight w:val="0"/>
      <w:marTop w:val="0"/>
      <w:marBottom w:val="0"/>
      <w:divBdr>
        <w:top w:val="none" w:sz="0" w:space="0" w:color="auto"/>
        <w:left w:val="none" w:sz="0" w:space="0" w:color="auto"/>
        <w:bottom w:val="none" w:sz="0" w:space="0" w:color="auto"/>
        <w:right w:val="none" w:sz="0" w:space="0" w:color="auto"/>
      </w:divBdr>
    </w:div>
    <w:div w:id="2123189365">
      <w:bodyDiv w:val="1"/>
      <w:marLeft w:val="0"/>
      <w:marRight w:val="0"/>
      <w:marTop w:val="0"/>
      <w:marBottom w:val="0"/>
      <w:divBdr>
        <w:top w:val="none" w:sz="0" w:space="0" w:color="auto"/>
        <w:left w:val="none" w:sz="0" w:space="0" w:color="auto"/>
        <w:bottom w:val="none" w:sz="0" w:space="0" w:color="auto"/>
        <w:right w:val="none" w:sz="0" w:space="0" w:color="auto"/>
      </w:divBdr>
    </w:div>
    <w:div w:id="2142841696">
      <w:bodyDiv w:val="1"/>
      <w:marLeft w:val="0"/>
      <w:marRight w:val="0"/>
      <w:marTop w:val="0"/>
      <w:marBottom w:val="0"/>
      <w:divBdr>
        <w:top w:val="none" w:sz="0" w:space="0" w:color="auto"/>
        <w:left w:val="none" w:sz="0" w:space="0" w:color="auto"/>
        <w:bottom w:val="none" w:sz="0" w:space="0" w:color="auto"/>
        <w:right w:val="none" w:sz="0" w:space="0" w:color="auto"/>
      </w:divBdr>
    </w:div>
    <w:div w:id="2144928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ubs.mozilla.com/bBJ9sxc?hub_invite_id=Lr9efka" TargetMode="External"/><Relationship Id="rId68" Type="http://schemas.openxmlformats.org/officeDocument/2006/relationships/image" Target="media/image42.png"/><Relationship Id="rId16" Type="http://schemas.microsoft.com/office/2016/09/relationships/commentsIds" Target="commentsIds.xml"/><Relationship Id="rId11" Type="http://schemas.openxmlformats.org/officeDocument/2006/relationships/footer" Target="footer1.xml"/><Relationship Id="rId32" Type="http://schemas.openxmlformats.org/officeDocument/2006/relationships/hyperlink" Target="https://github.com/pka/awesome-3d-tiles" TargetMode="External"/><Relationship Id="rId37" Type="http://schemas.openxmlformats.org/officeDocument/2006/relationships/image" Target="media/image21.svg"/><Relationship Id="rId53" Type="http://schemas.openxmlformats.org/officeDocument/2006/relationships/image" Target="media/image36.png"/><Relationship Id="rId58" Type="http://schemas.openxmlformats.org/officeDocument/2006/relationships/hyperlink" Target="https://interesting-parallel-bit.glitch.me" TargetMode="External"/><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jendahorak.github.io/a3sixty/" TargetMode="External"/><Relationship Id="rId64" Type="http://schemas.openxmlformats.org/officeDocument/2006/relationships/hyperlink" Target="https://hubs.mozilla.com/jkemrr4" TargetMode="External"/><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akela.mendelu.cz/~xmitter/spatial_data_visualisation_in_metaverse.pdf" TargetMode="External"/><Relationship Id="rId72" Type="http://schemas.openxmlformats.org/officeDocument/2006/relationships/image" Target="media/image4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litch.com/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sv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s://developers.google.com/maps/documentation/tile/use-renderer"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oam-jumpy-dianella.glitch.me"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yperlink" Target="https://hubs.mozilla.com/link/v3xSqDE" TargetMode="External"/><Relationship Id="rId73" Type="http://schemas.openxmlformats.org/officeDocument/2006/relationships/image" Target="media/image46.png"/><Relationship Id="rId78" Type="http://schemas.openxmlformats.org/officeDocument/2006/relationships/footer" Target="foot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jendahorak.github.io/disc3vr/" TargetMode="External"/><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github.com/jendahorak/kam-topgis-batch-loader.gi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ubs.mozilla.com/link/PFhZqGd"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226E3C4DC89E4A85F5B1670B9F371B" ma:contentTypeVersion="4" ma:contentTypeDescription="Vytvoří nový dokument" ma:contentTypeScope="" ma:versionID="b89ab28fcbade862e4311b7df39a5a92">
  <xsd:schema xmlns:xsd="http://www.w3.org/2001/XMLSchema" xmlns:xs="http://www.w3.org/2001/XMLSchema" xmlns:p="http://schemas.microsoft.com/office/2006/metadata/properties" xmlns:ns3="d85dbea8-0774-4761-a5c8-0813b718f2f4" targetNamespace="http://schemas.microsoft.com/office/2006/metadata/properties" ma:root="true" ma:fieldsID="7d3610e3cdc7106cd3aca52ba6cb179e" ns3:_="">
    <xsd:import namespace="d85dbea8-0774-4761-a5c8-0813b718f2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bea8-0774-4761-a5c8-0813b718f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09F70-E41F-467A-A65F-7CCDD8A06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bea8-0774-4761-a5c8-0813b718f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4E1092-7D6F-47CF-89B2-F9783E0BDE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D0594E-38CA-4A05-A708-BB50937E2668}">
  <ds:schemaRefs>
    <ds:schemaRef ds:uri="http://schemas.microsoft.com/sharepoint/v3/contenttype/forms"/>
  </ds:schemaRefs>
</ds:datastoreItem>
</file>

<file path=customXml/itemProps4.xml><?xml version="1.0" encoding="utf-8"?>
<ds:datastoreItem xmlns:ds="http://schemas.openxmlformats.org/officeDocument/2006/customXml" ds:itemID="{C4AD86AE-F7C0-4E1C-9FCE-9A46EF3C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17159</TotalTime>
  <Pages>94</Pages>
  <Words>76570</Words>
  <Characters>436449</Characters>
  <Application>Microsoft Office Word</Application>
  <DocSecurity>0</DocSecurity>
  <Lines>3637</Lines>
  <Paragraphs>1023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511996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Horák</dc:creator>
  <cp:keywords/>
  <dc:description/>
  <cp:lastModifiedBy>Jan Horak</cp:lastModifiedBy>
  <cp:revision>206</cp:revision>
  <cp:lastPrinted>2023-11-02T09:14:00Z</cp:lastPrinted>
  <dcterms:created xsi:type="dcterms:W3CDTF">2023-08-27T13:40:00Z</dcterms:created>
  <dcterms:modified xsi:type="dcterms:W3CDTF">2023-12-07T15:08:00Z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id="wUJ3dlIS"/&gt;&lt;style id="http://www.zotero.org/styles/geografie-sbornik-cgs"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y fmtid="{D5CDD505-2E9C-101B-9397-08002B2CF9AE}" pid="4" name="ContentTypeId">
    <vt:lpwstr>0x010100D4226E3C4DC89E4A85F5B1670B9F371B</vt:lpwstr>
  </property>
  <property fmtid="{D5CDD505-2E9C-101B-9397-08002B2CF9AE}" pid="5" name="GrammarlyDocumentId">
    <vt:lpwstr>740877b0b5344589417712da4f03e1d8b5562f2bd6edb2966361ab0b48501009</vt:lpwstr>
  </property>
</Properties>
</file>