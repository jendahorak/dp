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529554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C23B1F">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7W5G15KO/luNo2SaI","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F4A877C"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5B81F2C"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C23B1F">
        <w:instrText xml:space="preserve"> ADDIN ZOTERO_ITEM CSL_CITATION {"citationID":"3CtlPLsy","properties":{"formattedCitation":"(Coltekin et al. 2020)","plainCitation":"(Coltekin et al. 2020)","noteIndex":0},"citationItems":[{"id":"7W5G15KO/kszOyZqN","uris":["http://zotero.org/groups/4599106/items/F54Y7ICM"],"itemData":{"id":"9DyV48Zt/oRbg8WmZ","type":"article-journal","abstract":"This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20F7C6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DBAA208"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2F309C">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4C6F1A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9BAF04B"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C23B1F">
        <w:instrText xml:space="preserve"> ADDIN ZOTERO_ITEM CSL_CITATION {"citationID":"1qIlQgrk","properties":{"formattedCitation":"(Coltekin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E11F6FE"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5</w:t>
      </w:r>
      <w:r w:rsidRPr="001F6849">
        <w:fldChar w:fldCharType="end"/>
      </w:r>
      <w:r w:rsidRPr="001F6849">
        <w:t xml:space="preserve"> Dělení HMD, zdroj: </w:t>
      </w:r>
      <w:r w:rsidRPr="001F6849">
        <w:fldChar w:fldCharType="begin"/>
      </w:r>
      <w:r w:rsidR="00C23B1F">
        <w:instrText xml:space="preserve"> ADDIN ZOTERO_ITEM CSL_CITATION {"citationID":"o3pU5io5","properties":{"formattedCitation":"(Coltekin et al. 2020)","plainCitation":"(Coltekin et al. 2020)","noteIndex":0},"citationItems":[{"id":"7W5G15KO/kszOyZqN","uris":["http://zotero.org/groups/4599106/items/F54Y7ICM"],"itemData":{"id":"9DyV48Zt/oRbg8WmZ","type":"article-journal","abstract":"This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0D83370C" w:rsidR="00863307" w:rsidRPr="00736AD5" w:rsidRDefault="00863307" w:rsidP="00863307">
      <w:pPr>
        <w:pStyle w:val="Caption"/>
      </w:pPr>
      <w:r>
        <w:t xml:space="preserve">Obr. </w:t>
      </w:r>
      <w:r>
        <w:fldChar w:fldCharType="begin"/>
      </w:r>
      <w:r>
        <w:instrText xml:space="preserve"> SEQ Obr. \* ARABIC </w:instrText>
      </w:r>
      <w:r>
        <w:fldChar w:fldCharType="separate"/>
      </w:r>
      <w:r w:rsidR="002F309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4C34699E"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2F309C">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E4716D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C23B1F">
        <w:instrText xml:space="preserve"> ADDIN ZOTERO_ITEM CSL_CITATION {"citationID":"Vvs5N4QI","properties":{"formattedCitation":"(Coltekin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33AD10EF"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F2941E3">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1195DD7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F309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B02F841" w:rsidR="001100A3" w:rsidRDefault="001100A3" w:rsidP="001100A3">
      <w:pPr>
        <w:pStyle w:val="Caption"/>
      </w:pPr>
      <w:r>
        <w:t xml:space="preserve">Obr. </w:t>
      </w:r>
      <w:r>
        <w:fldChar w:fldCharType="begin"/>
      </w:r>
      <w:r>
        <w:instrText xml:space="preserve"> SEQ Obr. \* ARABIC </w:instrText>
      </w:r>
      <w:r>
        <w:fldChar w:fldCharType="separate"/>
      </w:r>
      <w:r w:rsidR="002F309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8827FB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4FFB1A35">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F4ED664"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BD7349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6C574DA3" w:rsidR="00B41874" w:rsidRDefault="00B41874" w:rsidP="001D37CB">
      <w:pPr>
        <w:pStyle w:val="Caption"/>
      </w:pPr>
      <w:r>
        <w:t xml:space="preserve">Obr. </w:t>
      </w:r>
      <w:r>
        <w:fldChar w:fldCharType="begin"/>
      </w:r>
      <w:r>
        <w:instrText xml:space="preserve"> SEQ Obr. \* ARABIC </w:instrText>
      </w:r>
      <w:r>
        <w:fldChar w:fldCharType="separate"/>
      </w:r>
      <w:r w:rsidR="002F309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5C11F35D" w:rsidR="00AB45B4" w:rsidRDefault="00AB45B4" w:rsidP="00331DCE">
      <w:pPr>
        <w:pStyle w:val="Normlnprvnodsazen"/>
      </w:pPr>
      <w:r w:rsidRPr="001F6849">
        <w:t xml:space="preserve">Jako důležitou problematiku zmiňuje </w:t>
      </w:r>
      <w:r w:rsidRPr="001F6849">
        <w:fldChar w:fldCharType="begin"/>
      </w:r>
      <w:r w:rsidR="00C23B1F">
        <w:instrText xml:space="preserve"> ADDIN ZOTERO_ITEM CSL_CITATION {"citationID":"pyYXfhhk","properties":{"formattedCitation":"(Coltekin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C23B1F">
        <w:instrText xml:space="preserve"> ADDIN ZOTERO_ITEM CSL_CITATION {"citationID":"cz6cyLsT","properties":{"formattedCitation":"(Coltekin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32703DA1" w:rsidR="00B2682C" w:rsidRPr="001F6849" w:rsidRDefault="00B2682C" w:rsidP="00B2682C">
      <w:pPr>
        <w:pStyle w:val="Caption"/>
      </w:pPr>
      <w:r>
        <w:t xml:space="preserve">Obr. </w:t>
      </w:r>
      <w:r>
        <w:fldChar w:fldCharType="begin"/>
      </w:r>
      <w:r>
        <w:instrText xml:space="preserve"> SEQ Obr. \* ARABIC </w:instrText>
      </w:r>
      <w:r>
        <w:fldChar w:fldCharType="separate"/>
      </w:r>
      <w:r w:rsidR="002F309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F2A9543"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C23B1F">
        <w:rPr>
          <w:highlight w:val="yellow"/>
        </w:rPr>
        <w:instrText xml:space="preserve"> ADDIN ZOTERO_ITEM CSL_CITATION {"citationID":"Qk91xJhn","properties":{"formattedCitation":"(Coltekin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0EE467A7"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2F309C">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08271EB1"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2F309C">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EE2B0AF" w:rsidR="00B1180A" w:rsidRPr="00B1180A" w:rsidRDefault="00EE12F5" w:rsidP="003A5BDB">
      <w:pPr>
        <w:pStyle w:val="Caption"/>
      </w:pPr>
      <w:r>
        <w:t xml:space="preserve">Obr. </w:t>
      </w:r>
      <w:r>
        <w:fldChar w:fldCharType="begin"/>
      </w:r>
      <w:r>
        <w:instrText xml:space="preserve"> SEQ Obr. \* ARABIC </w:instrText>
      </w:r>
      <w:r>
        <w:fldChar w:fldCharType="separate"/>
      </w:r>
      <w:r w:rsidR="002F309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05C97EA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F309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7F98F6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F309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AC664C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F309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58A917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62E851E" w:rsidR="008A7EFA" w:rsidRDefault="008A7EFA" w:rsidP="008A7EFA">
      <w:pPr>
        <w:pStyle w:val="Caption"/>
      </w:pPr>
      <w:r>
        <w:t xml:space="preserve">Obr. </w:t>
      </w:r>
      <w:r>
        <w:fldChar w:fldCharType="begin"/>
      </w:r>
      <w:r>
        <w:instrText xml:space="preserve"> SEQ Obr. \* ARABIC </w:instrText>
      </w:r>
      <w:r>
        <w:fldChar w:fldCharType="separate"/>
      </w:r>
      <w:r w:rsidR="002F309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179A82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F309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71AA976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C399738" w:rsidR="00637A27" w:rsidRPr="00637A27" w:rsidRDefault="00637A27" w:rsidP="00637A27">
      <w:pPr>
        <w:pStyle w:val="Caption"/>
      </w:pPr>
      <w:r>
        <w:t xml:space="preserve">Obr. </w:t>
      </w:r>
      <w:r>
        <w:fldChar w:fldCharType="begin"/>
      </w:r>
      <w:r>
        <w:instrText xml:space="preserve"> SEQ Obr. \* ARABIC </w:instrText>
      </w:r>
      <w:r>
        <w:fldChar w:fldCharType="separate"/>
      </w:r>
      <w:r w:rsidR="002F309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86DD1CB"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F309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04D091B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2F309C">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62745EA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lastRenderedPageBreak/>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7A8DDED5" w:rsidR="0021568E" w:rsidRPr="0021568E" w:rsidRDefault="00D926B2" w:rsidP="00D926B2">
      <w:pPr>
        <w:pStyle w:val="Caption"/>
      </w:pPr>
      <w:r>
        <w:t xml:space="preserve">Obr. </w:t>
      </w:r>
      <w:r>
        <w:fldChar w:fldCharType="begin"/>
      </w:r>
      <w:r>
        <w:instrText xml:space="preserve"> SEQ Obr. \* ARABIC </w:instrText>
      </w:r>
      <w:r>
        <w:fldChar w:fldCharType="separate"/>
      </w:r>
      <w:r w:rsidR="002F309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5D615524"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2F309C">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081B9B8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2F309C">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3FDFF5F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F309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298B08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2F309C">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10E7414" w14:textId="421BC0A7" w:rsidR="00E250CC" w:rsidRPr="00A11957" w:rsidRDefault="00AC4DE3" w:rsidP="001D23E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t>
      </w:r>
      <w:proofErr w:type="spellStart"/>
      <w:r w:rsidR="00E250CC">
        <w:t>Wonderland</w:t>
      </w:r>
      <w:proofErr w:type="spellEnd"/>
      <w:r w:rsidR="00E250CC">
        <w:t xml:space="preserve"> </w:t>
      </w:r>
      <w:proofErr w:type="spellStart"/>
      <w:r w:rsidR="00E250CC">
        <w:t>engine</w:t>
      </w:r>
      <w:proofErr w:type="spellEnd"/>
      <w:r w:rsidR="00E250CC">
        <w:t xml:space="preserve"> je technologií, která je stále v úvodní vývojové fázi</w:t>
      </w:r>
      <w:r w:rsidR="001D23E6">
        <w:t xml:space="preserve">. </w:t>
      </w:r>
      <w:proofErr w:type="spellStart"/>
      <w:r w:rsidR="001D23E6">
        <w:t>Wonderland</w:t>
      </w:r>
      <w:proofErr w:type="spellEnd"/>
      <w:r w:rsidR="001D23E6">
        <w:t xml:space="preserve">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t>
      </w:r>
      <w:proofErr w:type="spellStart"/>
      <w:r w:rsidR="00E250CC">
        <w:t>Wonderland</w:t>
      </w:r>
      <w:proofErr w:type="spellEnd"/>
      <w:r w:rsidR="00E250CC">
        <w:t xml:space="preserve">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t>
      </w:r>
      <w:proofErr w:type="spellStart"/>
      <w:r w:rsidR="001D23E6">
        <w:t>Wonderland</w:t>
      </w:r>
      <w:proofErr w:type="spellEnd"/>
      <w:r w:rsidR="001D23E6">
        <w:t xml:space="preserve"> </w:t>
      </w:r>
      <w:proofErr w:type="spellStart"/>
      <w:r w:rsidR="001D23E6">
        <w:t>enginu</w:t>
      </w:r>
      <w:proofErr w:type="spellEnd"/>
      <w:r w:rsidR="001D23E6">
        <w:t xml:space="preserve"> nepřináší roční zisk vyšší než 120 000 USD. V tom případě </w:t>
      </w:r>
      <w:proofErr w:type="spellStart"/>
      <w:r w:rsidR="001D23E6">
        <w:t>Wonderland</w:t>
      </w:r>
      <w:proofErr w:type="spellEnd"/>
      <w:r w:rsidR="001D23E6">
        <w:t xml:space="preserve"> požaduje licenční poplatek ve výši 10 % z ročního přijmu. V akademickém či hobby využití je tedy </w:t>
      </w:r>
      <w:proofErr w:type="spellStart"/>
      <w:r w:rsidR="001D23E6">
        <w:t>Wonderland</w:t>
      </w:r>
      <w:proofErr w:type="spellEnd"/>
      <w:r w:rsidR="001D23E6">
        <w:t xml:space="preserve"> volně dostupným řešením.</w:t>
      </w:r>
      <w:r w:rsidR="00A11957">
        <w:t xml:space="preserve"> </w:t>
      </w:r>
      <w:proofErr w:type="spellStart"/>
      <w:r w:rsidR="00A11957">
        <w:t>Wonderland</w:t>
      </w:r>
      <w:proofErr w:type="spellEnd"/>
      <w:r w:rsidR="00A11957">
        <w:t xml:space="preserve">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roofErr w:type="spellStart"/>
      <w:r w:rsidR="001D23E6">
        <w:t>Wonderland</w:t>
      </w:r>
      <w:proofErr w:type="spellEnd"/>
      <w:r w:rsidR="001D23E6">
        <w:t xml:space="preserve"> dále poskytuje detailní dokumentaci. Zároveň </w:t>
      </w:r>
      <w:r w:rsidR="001D23E6">
        <w:lastRenderedPageBreak/>
        <w:t xml:space="preserve">mimo dokumentaci </w:t>
      </w:r>
      <w:r w:rsidR="00E250CC">
        <w:t xml:space="preserve">má </w:t>
      </w:r>
      <w:proofErr w:type="spellStart"/>
      <w:r w:rsidR="00E250CC">
        <w:t>Wonderland</w:t>
      </w:r>
      <w:proofErr w:type="spellEnd"/>
      <w:r w:rsidR="00E250CC">
        <w:t xml:space="preserve">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t>
      </w:r>
      <w:proofErr w:type="spellStart"/>
      <w:r w:rsidR="00987BDD">
        <w:t>Wonderland</w:t>
      </w:r>
      <w:proofErr w:type="spellEnd"/>
      <w:r w:rsidR="00987BDD">
        <w:t xml:space="preserve">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proofErr w:type="spellStart"/>
      <w:r>
        <w:t>Wonderland</w:t>
      </w:r>
      <w:proofErr w:type="spellEnd"/>
      <w:r>
        <w:t xml:space="preserve">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proofErr w:type="spellStart"/>
      <w:r w:rsidR="00A11957">
        <w:t>Wonderland</w:t>
      </w:r>
      <w:proofErr w:type="spellEnd"/>
      <w:r w:rsidR="00A11957">
        <w:t xml:space="preserve">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t>
      </w:r>
      <w:proofErr w:type="spellStart"/>
      <w:r w:rsidR="00A11957">
        <w:t>Wonderland</w:t>
      </w:r>
      <w:proofErr w:type="spellEnd"/>
      <w:r w:rsidR="00A11957">
        <w:t xml:space="preserve">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140D1F4B" w:rsidR="00B40019" w:rsidRDefault="00B40019" w:rsidP="00B40019">
      <w:pPr>
        <w:pStyle w:val="Caption"/>
      </w:pPr>
      <w:r>
        <w:t xml:space="preserve">Obr. </w:t>
      </w:r>
      <w:r>
        <w:fldChar w:fldCharType="begin"/>
      </w:r>
      <w:r>
        <w:instrText xml:space="preserve"> SEQ Obr. \* ARABIC </w:instrText>
      </w:r>
      <w:r>
        <w:fldChar w:fldCharType="separate"/>
      </w:r>
      <w:r w:rsidR="002F309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4C1A786D" w:rsidR="003635FB" w:rsidRDefault="003635FB" w:rsidP="003635FB">
      <w:pPr>
        <w:pStyle w:val="Caption"/>
      </w:pPr>
      <w:r>
        <w:t xml:space="preserve">Obr. </w:t>
      </w:r>
      <w:r>
        <w:fldChar w:fldCharType="begin"/>
      </w:r>
      <w:r>
        <w:instrText xml:space="preserve"> SEQ Obr. \* ARABIC </w:instrText>
      </w:r>
      <w:r>
        <w:fldChar w:fldCharType="separate"/>
      </w:r>
      <w:r w:rsidR="002F309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7010086B" w:rsidR="00400092" w:rsidRDefault="00400092" w:rsidP="004E6E7C">
      <w:pPr>
        <w:pStyle w:val="Caption"/>
      </w:pPr>
      <w:r>
        <w:t xml:space="preserve">Tab. </w:t>
      </w:r>
      <w:r>
        <w:fldChar w:fldCharType="begin"/>
      </w:r>
      <w:r>
        <w:instrText xml:space="preserve"> SEQ Tab. \* ARABIC </w:instrText>
      </w:r>
      <w:r>
        <w:fldChar w:fldCharType="separate"/>
      </w:r>
      <w:r w:rsidR="002F309C">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t>
      </w:r>
      <w:proofErr w:type="spellStart"/>
      <w:r w:rsidR="00C34F5D">
        <w:t>Wonderland</w:t>
      </w:r>
      <w:proofErr w:type="spellEnd"/>
      <w:r w:rsidR="00C34F5D">
        <w:t xml:space="preserve">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78EE93CF" w:rsidR="00067472" w:rsidRPr="00067472" w:rsidRDefault="00067472" w:rsidP="00067472">
      <w:pPr>
        <w:pStyle w:val="Caption"/>
      </w:pPr>
      <w:r>
        <w:t xml:space="preserve">Obr. </w:t>
      </w:r>
      <w:r>
        <w:fldChar w:fldCharType="begin"/>
      </w:r>
      <w:r>
        <w:instrText xml:space="preserve"> SEQ Obr. \* ARABIC </w:instrText>
      </w:r>
      <w:r>
        <w:fldChar w:fldCharType="separate"/>
      </w:r>
      <w:r w:rsidR="002F309C">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proofErr w:type="spellStart"/>
      <w:r w:rsidR="009A775B">
        <w:rPr>
          <w:b/>
          <w:bCs/>
        </w:rPr>
        <w:t>Wonderland</w:t>
      </w:r>
      <w:proofErr w:type="spellEnd"/>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t>
      </w:r>
      <w:proofErr w:type="spellStart"/>
      <w:r w:rsidR="00F24DA3">
        <w:t>Wonderland</w:t>
      </w:r>
      <w:proofErr w:type="spellEnd"/>
      <w:r w:rsidR="00F24DA3">
        <w:t xml:space="preserve">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t>
      </w:r>
      <w:proofErr w:type="spellStart"/>
      <w:r w:rsidR="00F24DA3">
        <w:t>Wonderland</w:t>
      </w:r>
      <w:proofErr w:type="spellEnd"/>
      <w:r w:rsidR="00F24DA3">
        <w:t xml:space="preserve">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proofErr w:type="spellStart"/>
      <w:r w:rsidR="005907E1">
        <w:t>Wonderland</w:t>
      </w:r>
      <w:proofErr w:type="spellEnd"/>
      <w:r w:rsidR="005907E1">
        <w:t xml:space="preserve"> </w:t>
      </w:r>
      <w:proofErr w:type="spellStart"/>
      <w:r w:rsidR="005907E1">
        <w:t>engine</w:t>
      </w:r>
      <w:proofErr w:type="spellEnd"/>
      <w:r w:rsidR="005907E1">
        <w:t xml:space="preserve"> je dále více zaměřen na optimalizaci </w:t>
      </w:r>
      <w:r w:rsidR="005907E1" w:rsidRPr="005907E1">
        <w:rPr>
          <w:highlight w:val="yellow"/>
        </w:rPr>
        <w:t xml:space="preserve">(viz. kap </w:t>
      </w:r>
      <w:proofErr w:type="spellStart"/>
      <w:r w:rsidR="005907E1" w:rsidRPr="005907E1">
        <w:rPr>
          <w:highlight w:val="yellow"/>
        </w:rPr>
        <w:lastRenderedPageBreak/>
        <w:t>Wonderland</w:t>
      </w:r>
      <w:proofErr w:type="spellEnd"/>
      <w:r w:rsidR="005907E1" w:rsidRPr="005907E1">
        <w:rPr>
          <w:highlight w:val="yellow"/>
        </w:rPr>
        <w:t xml:space="preserve">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t>
      </w:r>
      <w:proofErr w:type="spellStart"/>
      <w:r w:rsidR="005907E1">
        <w:t>Wonderland</w:t>
      </w:r>
      <w:proofErr w:type="spellEnd"/>
      <w:r w:rsidR="005907E1">
        <w:t xml:space="preserve">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t>
      </w:r>
      <w:proofErr w:type="spellStart"/>
      <w:r w:rsidR="005907E1">
        <w:t>Wonderland</w:t>
      </w:r>
      <w:proofErr w:type="spellEnd"/>
      <w:r w:rsidR="005907E1">
        <w:t xml:space="preserve"> </w:t>
      </w:r>
      <w:proofErr w:type="spellStart"/>
      <w:r w:rsidR="005907E1">
        <w:t>engine</w:t>
      </w:r>
      <w:proofErr w:type="spellEnd"/>
      <w:r w:rsidR="005907E1">
        <w:t xml:space="preserve"> je exkluzivně zaměřen na rozšířenou realitu. </w:t>
      </w:r>
      <w:r w:rsidR="00583E2D">
        <w:t xml:space="preserve">Z těchto důvodů byl vybrán </w:t>
      </w:r>
      <w:proofErr w:type="spellStart"/>
      <w:r w:rsidR="00583E2D">
        <w:t>Wonderland</w:t>
      </w:r>
      <w:proofErr w:type="spellEnd"/>
      <w:r w:rsidR="00583E2D">
        <w:t xml:space="preserve">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513C2846" w:rsidR="00227E35" w:rsidRPr="00C34F5D" w:rsidRDefault="00227E35" w:rsidP="00C34F5D">
      <w:pPr>
        <w:pStyle w:val="Caption"/>
      </w:pPr>
      <w:r>
        <w:t xml:space="preserve">Obr. </w:t>
      </w:r>
      <w:r>
        <w:fldChar w:fldCharType="begin"/>
      </w:r>
      <w:r>
        <w:instrText xml:space="preserve"> SEQ Obr. \* ARABIC </w:instrText>
      </w:r>
      <w:r>
        <w:fldChar w:fldCharType="separate"/>
      </w:r>
      <w:r w:rsidR="002F309C">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68842DC2" w14:textId="5C26F503" w:rsidR="00C03760" w:rsidRDefault="00C03760" w:rsidP="00C03760">
      <w:pPr>
        <w:rPr>
          <w:b/>
          <w:bCs/>
          <w:lang w:eastAsia="cs-CZ"/>
        </w:rPr>
      </w:pPr>
      <w:r w:rsidRPr="00E32349">
        <w:rPr>
          <w:b/>
          <w:bCs/>
          <w:highlight w:val="yellow"/>
          <w:lang w:eastAsia="cs-CZ"/>
        </w:rPr>
        <w:t>Návrh</w:t>
      </w:r>
    </w:p>
    <w:p w14:paraId="14EEA904" w14:textId="1992850E" w:rsidR="00C03760" w:rsidRDefault="00C03760" w:rsidP="00C03760">
      <w:pPr>
        <w:pStyle w:val="Normlnprvnodsazen"/>
        <w:ind w:firstLine="0"/>
      </w:pPr>
      <w:r w:rsidRPr="00C03760">
        <w:rPr>
          <w:lang w:eastAsia="en-US"/>
        </w:rPr>
        <w:t xml:space="preserve">Obecnou metodikou využívanou v softwarovém inženýrství je specifikace uživatelských požadavků na výslednou aplikaci. Uživatelské požadavky jsou zpravidla děleny na funkční a mimo-funkční. V rámci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w:t>
      </w:r>
      <w:r>
        <w:t xml:space="preserv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22D6C08B" w14:textId="77777777" w:rsidR="00C03760" w:rsidRPr="0072193C" w:rsidRDefault="00C03760" w:rsidP="00C03760">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23A54FEB" w14:textId="77777777" w:rsidR="00C03760" w:rsidRPr="0072193C" w:rsidRDefault="00C03760" w:rsidP="00C03760">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17F79F6C" w14:textId="77777777" w:rsidR="00C03760" w:rsidRPr="0072193C" w:rsidRDefault="00C03760" w:rsidP="00C03760">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B1650F8" w14:textId="339F668A" w:rsidR="00C03760" w:rsidRDefault="00C03760" w:rsidP="00E32349">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41DC37C0" w14:textId="7FA64F5C" w:rsidR="00E32349" w:rsidRDefault="00E32349" w:rsidP="00E32349">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w:t>
      </w:r>
      <w:r w:rsidR="00E4543D">
        <w:t>Podrobný popis návrhových a implementačních rozhodnutí je popsán v </w:t>
      </w:r>
      <w:r w:rsidR="00E4543D" w:rsidRPr="00E4543D">
        <w:rPr>
          <w:highlight w:val="yellow"/>
        </w:rPr>
        <w:t>kap. X Vývoj aplikace</w:t>
      </w:r>
      <w:r w:rsidR="00E4543D">
        <w:t xml:space="preserve">. </w:t>
      </w:r>
      <w:r>
        <w:t xml:space="preserve">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38566E54" w14:textId="454E5E9E" w:rsidR="00E32349" w:rsidRDefault="00E32349" w:rsidP="00E32349">
      <w:pPr>
        <w:pStyle w:val="Normlnprvnodsazen"/>
        <w:numPr>
          <w:ilvl w:val="0"/>
          <w:numId w:val="70"/>
        </w:numPr>
      </w:pPr>
      <w:proofErr w:type="spellStart"/>
      <w:r w:rsidRPr="00E4543D">
        <w:rPr>
          <w:i/>
          <w:iCs/>
        </w:rPr>
        <w:t>Implemented</w:t>
      </w:r>
      <w:proofErr w:type="spellEnd"/>
      <w:r>
        <w:t xml:space="preserve"> (I) – Implementováno v aplikaci</w:t>
      </w:r>
    </w:p>
    <w:p w14:paraId="2265BC72" w14:textId="698B8029" w:rsidR="00E32349" w:rsidRDefault="00E32349" w:rsidP="00E32349">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63D9DB7E" w14:textId="6BE1E59C" w:rsidR="00E32349" w:rsidRDefault="00E32349" w:rsidP="00E32349">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D86AF8F" w14:textId="481368D7" w:rsidR="00E4543D" w:rsidRDefault="00E4543D" w:rsidP="00E4543D">
      <w:pPr>
        <w:pStyle w:val="Caption"/>
        <w:keepNext/>
      </w:pPr>
      <w:r>
        <w:t>Tab. Status, Systém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E4543D" w:rsidRPr="00E4543D" w14:paraId="1959B4FB" w14:textId="77777777" w:rsidTr="00E4543D">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4CB2E" w14:textId="77777777" w:rsidR="00E4543D" w:rsidRPr="00E4543D" w:rsidRDefault="00E4543D" w:rsidP="00E4543D">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8C36D84" w14:textId="77777777" w:rsidR="00E4543D" w:rsidRPr="00E4543D" w:rsidRDefault="00E4543D" w:rsidP="00E4543D">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5C4D3792" w14:textId="77777777" w:rsidR="00E4543D" w:rsidRPr="00E4543D" w:rsidRDefault="00E4543D" w:rsidP="00E4543D">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E4543D" w:rsidRPr="00E4543D" w14:paraId="5FD539F6" w14:textId="77777777" w:rsidTr="00E4543D">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2180CBF7"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651D80D8"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37E4CE90" w14:textId="3E1002DF"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 xml:space="preserve">Tematická mapa </w:t>
            </w:r>
            <w:r w:rsidRPr="00E4543D">
              <w:rPr>
                <w:rFonts w:eastAsia="Times New Roman" w:cs="Calibri"/>
                <w:color w:val="000000"/>
                <w:sz w:val="20"/>
                <w:szCs w:val="20"/>
              </w:rPr>
              <w:t>1 –</w:t>
            </w:r>
            <w:r w:rsidRPr="00E4543D">
              <w:rPr>
                <w:rFonts w:eastAsia="Times New Roman" w:cs="Calibri"/>
                <w:color w:val="000000"/>
                <w:sz w:val="20"/>
                <w:szCs w:val="20"/>
              </w:rPr>
              <w:t xml:space="preserve"> Typy střech</w:t>
            </w:r>
          </w:p>
        </w:tc>
      </w:tr>
      <w:tr w:rsidR="00E4543D" w:rsidRPr="00E4543D" w14:paraId="66CA395A" w14:textId="77777777" w:rsidTr="00E4543D">
        <w:trPr>
          <w:trHeight w:val="300"/>
        </w:trPr>
        <w:tc>
          <w:tcPr>
            <w:tcW w:w="2155" w:type="dxa"/>
            <w:vMerge/>
            <w:tcBorders>
              <w:top w:val="nil"/>
              <w:left w:val="single" w:sz="4" w:space="0" w:color="auto"/>
              <w:bottom w:val="single" w:sz="4" w:space="0" w:color="auto"/>
              <w:right w:val="single" w:sz="4" w:space="0" w:color="auto"/>
            </w:tcBorders>
            <w:vAlign w:val="center"/>
            <w:hideMark/>
          </w:tcPr>
          <w:p w14:paraId="121D6F6E" w14:textId="77777777" w:rsidR="00E4543D" w:rsidRPr="00E4543D" w:rsidRDefault="00E4543D" w:rsidP="00E4543D">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0E48995E"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12306CCA" w14:textId="795AF6C3"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 xml:space="preserve">Tematická mapa </w:t>
            </w:r>
            <w:r w:rsidRPr="00E4543D">
              <w:rPr>
                <w:rFonts w:eastAsia="Times New Roman" w:cs="Calibri"/>
                <w:color w:val="000000"/>
                <w:sz w:val="20"/>
                <w:szCs w:val="20"/>
              </w:rPr>
              <w:t>2 –</w:t>
            </w:r>
            <w:r w:rsidRPr="00E4543D">
              <w:rPr>
                <w:rFonts w:eastAsia="Times New Roman" w:cs="Calibri"/>
                <w:color w:val="000000"/>
                <w:sz w:val="20"/>
                <w:szCs w:val="20"/>
              </w:rPr>
              <w:t xml:space="preserve"> Části objektů</w:t>
            </w:r>
          </w:p>
        </w:tc>
      </w:tr>
      <w:tr w:rsidR="00E4543D" w:rsidRPr="00E4543D" w14:paraId="1DE35452" w14:textId="77777777" w:rsidTr="00E4543D">
        <w:trPr>
          <w:trHeight w:val="300"/>
        </w:trPr>
        <w:tc>
          <w:tcPr>
            <w:tcW w:w="2155" w:type="dxa"/>
            <w:vMerge/>
            <w:tcBorders>
              <w:top w:val="nil"/>
              <w:left w:val="single" w:sz="4" w:space="0" w:color="auto"/>
              <w:bottom w:val="single" w:sz="4" w:space="0" w:color="auto"/>
              <w:right w:val="single" w:sz="4" w:space="0" w:color="auto"/>
            </w:tcBorders>
            <w:vAlign w:val="center"/>
            <w:hideMark/>
          </w:tcPr>
          <w:p w14:paraId="770725D5" w14:textId="77777777" w:rsidR="00E4543D" w:rsidRPr="00E4543D" w:rsidRDefault="00E4543D" w:rsidP="00E4543D">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68434B0C"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78A2F023" w14:textId="66D56F2D"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 xml:space="preserve">Topografická </w:t>
            </w:r>
            <w:r w:rsidRPr="00E4543D">
              <w:rPr>
                <w:rFonts w:eastAsia="Times New Roman" w:cs="Calibri"/>
                <w:color w:val="000000"/>
                <w:sz w:val="20"/>
                <w:szCs w:val="20"/>
              </w:rPr>
              <w:t>mapa – Fiktivní</w:t>
            </w:r>
            <w:r w:rsidRPr="00E4543D">
              <w:rPr>
                <w:rFonts w:eastAsia="Times New Roman" w:cs="Calibri"/>
                <w:color w:val="000000"/>
                <w:sz w:val="20"/>
                <w:szCs w:val="20"/>
              </w:rPr>
              <w:t xml:space="preserve"> Sochy</w:t>
            </w:r>
          </w:p>
        </w:tc>
      </w:tr>
      <w:tr w:rsidR="00E4543D" w:rsidRPr="00E4543D" w14:paraId="3277C190" w14:textId="77777777" w:rsidTr="00E4543D">
        <w:trPr>
          <w:trHeight w:val="300"/>
        </w:trPr>
        <w:tc>
          <w:tcPr>
            <w:tcW w:w="2155" w:type="dxa"/>
            <w:vMerge/>
            <w:tcBorders>
              <w:top w:val="nil"/>
              <w:left w:val="single" w:sz="4" w:space="0" w:color="auto"/>
              <w:bottom w:val="single" w:sz="4" w:space="0" w:color="auto"/>
              <w:right w:val="single" w:sz="4" w:space="0" w:color="auto"/>
            </w:tcBorders>
            <w:vAlign w:val="center"/>
            <w:hideMark/>
          </w:tcPr>
          <w:p w14:paraId="35268CF4" w14:textId="77777777" w:rsidR="00E4543D" w:rsidRPr="00E4543D" w:rsidRDefault="00E4543D" w:rsidP="00E4543D">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22FA4B34"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7723C634"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E4543D" w:rsidRPr="00E4543D" w14:paraId="5B8A23FD" w14:textId="77777777" w:rsidTr="00E4543D">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74970C7"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1778565E" w14:textId="77777777" w:rsidR="00E4543D" w:rsidRPr="00E4543D" w:rsidRDefault="00E4543D" w:rsidP="00E4543D">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E95FFFA" w14:textId="77777777" w:rsidR="00E4543D" w:rsidRPr="00E4543D" w:rsidRDefault="00E4543D" w:rsidP="00E4543D">
            <w:pPr>
              <w:spacing w:after="0" w:line="240" w:lineRule="auto"/>
              <w:jc w:val="center"/>
              <w:rPr>
                <w:rFonts w:eastAsia="Times New Roman" w:cs="Calibri"/>
                <w:color w:val="000000"/>
                <w:sz w:val="20"/>
                <w:szCs w:val="20"/>
              </w:rPr>
            </w:pPr>
            <w:proofErr w:type="spellStart"/>
            <w:r w:rsidRPr="00E4543D">
              <w:rPr>
                <w:rFonts w:eastAsia="Times New Roman" w:cs="Calibri"/>
                <w:color w:val="000000"/>
                <w:sz w:val="20"/>
                <w:szCs w:val="20"/>
              </w:rPr>
              <w:t>Mimofunkční</w:t>
            </w:r>
            <w:proofErr w:type="spellEnd"/>
            <w:r w:rsidRPr="00E4543D">
              <w:rPr>
                <w:rFonts w:eastAsia="Times New Roman" w:cs="Calibri"/>
                <w:color w:val="000000"/>
                <w:sz w:val="20"/>
                <w:szCs w:val="20"/>
              </w:rPr>
              <w:t xml:space="preserve"> požadavky aplikace</w:t>
            </w:r>
          </w:p>
        </w:tc>
      </w:tr>
    </w:tbl>
    <w:p w14:paraId="1B5850D2" w14:textId="77777777" w:rsidR="00E32349" w:rsidRPr="00E32349" w:rsidRDefault="00E32349" w:rsidP="00E32349">
      <w:pPr>
        <w:pStyle w:val="Normlnprvnodsazen"/>
        <w:ind w:firstLine="0"/>
      </w:pPr>
    </w:p>
    <w:p w14:paraId="35AE57B9" w14:textId="1FC681AF" w:rsidR="00986595" w:rsidRPr="00E32349" w:rsidRDefault="00986595" w:rsidP="00986595">
      <w:pPr>
        <w:rPr>
          <w:b/>
          <w:bCs/>
          <w:highlight w:val="yellow"/>
          <w:lang w:eastAsia="cs-CZ"/>
        </w:rPr>
      </w:pPr>
      <w:r w:rsidRPr="00E32349">
        <w:rPr>
          <w:b/>
          <w:bCs/>
          <w:highlight w:val="yellow"/>
          <w:lang w:eastAsia="cs-CZ"/>
        </w:rPr>
        <w:t>Příprava dat</w:t>
      </w:r>
    </w:p>
    <w:p w14:paraId="7E3FA8FA" w14:textId="6850E440" w:rsidR="00986595" w:rsidRPr="00E32349" w:rsidRDefault="00986595" w:rsidP="00986595">
      <w:pPr>
        <w:pStyle w:val="Normlnprvnodsazen"/>
        <w:ind w:firstLine="0"/>
        <w:rPr>
          <w:b/>
          <w:bCs/>
          <w:highlight w:val="yellow"/>
        </w:rPr>
      </w:pPr>
      <w:r w:rsidRPr="00E32349">
        <w:rPr>
          <w:b/>
          <w:bCs/>
          <w:highlight w:val="yellow"/>
        </w:rPr>
        <w:t>Vývoj aplikace</w:t>
      </w:r>
    </w:p>
    <w:p w14:paraId="07100446" w14:textId="17C7551E" w:rsidR="00986595" w:rsidRPr="00E32349" w:rsidRDefault="00986595" w:rsidP="00986595">
      <w:pPr>
        <w:pStyle w:val="Normlnprvnodsazen"/>
        <w:ind w:firstLine="0"/>
        <w:rPr>
          <w:b/>
          <w:bCs/>
          <w:highlight w:val="yellow"/>
        </w:rPr>
      </w:pPr>
      <w:r w:rsidRPr="00E32349">
        <w:rPr>
          <w:b/>
          <w:bCs/>
          <w:highlight w:val="yellow"/>
        </w:rPr>
        <w:t>Testování aplikace</w:t>
      </w:r>
      <w:r w:rsidR="00C03760" w:rsidRPr="00E32349">
        <w:rPr>
          <w:b/>
          <w:bCs/>
          <w:highlight w:val="yellow"/>
        </w:rPr>
        <w:t>:</w:t>
      </w:r>
    </w:p>
    <w:p w14:paraId="13E9BB21" w14:textId="47E3A429" w:rsidR="00986595" w:rsidRPr="00E32349" w:rsidRDefault="00986595" w:rsidP="00986595">
      <w:pPr>
        <w:pStyle w:val="Normlnprvnodsazen"/>
        <w:numPr>
          <w:ilvl w:val="0"/>
          <w:numId w:val="69"/>
        </w:numPr>
        <w:rPr>
          <w:b/>
          <w:bCs/>
          <w:highlight w:val="yellow"/>
        </w:rPr>
      </w:pPr>
      <w:r w:rsidRPr="00E32349">
        <w:rPr>
          <w:b/>
          <w:bCs/>
          <w:highlight w:val="yellow"/>
        </w:rPr>
        <w:t>Lidské</w:t>
      </w:r>
    </w:p>
    <w:p w14:paraId="4AC3BDC9" w14:textId="2B1FCAC2" w:rsidR="00C03760" w:rsidRPr="00E32349" w:rsidRDefault="00986595" w:rsidP="00C03760">
      <w:pPr>
        <w:pStyle w:val="Normlnprvnodsazen"/>
        <w:numPr>
          <w:ilvl w:val="0"/>
          <w:numId w:val="69"/>
        </w:numPr>
        <w:rPr>
          <w:b/>
          <w:bCs/>
          <w:highlight w:val="yellow"/>
        </w:rPr>
      </w:pPr>
      <w:r w:rsidRPr="00E32349">
        <w:rPr>
          <w:b/>
          <w:bCs/>
          <w:highlight w:val="yellow"/>
        </w:rPr>
        <w:t>Technické</w:t>
      </w:r>
    </w:p>
    <w:p w14:paraId="400AB758" w14:textId="77777777" w:rsidR="00C03760" w:rsidRPr="00E32349" w:rsidRDefault="00C03760" w:rsidP="00C03760">
      <w:pPr>
        <w:pStyle w:val="Malnadpis"/>
        <w:rPr>
          <w:highlight w:val="yellow"/>
        </w:rPr>
      </w:pPr>
      <w:r w:rsidRPr="00E32349">
        <w:rPr>
          <w:highlight w:val="yellow"/>
        </w:rPr>
        <w:t>Výběr HMD</w:t>
      </w:r>
    </w:p>
    <w:p w14:paraId="76286FD3" w14:textId="77777777" w:rsidR="00C03760" w:rsidRPr="00E32349" w:rsidRDefault="00C03760" w:rsidP="00C03760">
      <w:pPr>
        <w:rPr>
          <w:highlight w:val="yellow"/>
          <w:lang w:eastAsia="cs-CZ"/>
        </w:rPr>
      </w:pPr>
      <w:r w:rsidRPr="00E32349">
        <w:rPr>
          <w:highlight w:val="yellow"/>
          <w:lang w:eastAsia="cs-CZ"/>
        </w:rPr>
        <w:t xml:space="preserve">HMD na pro které bude vizualizace primárně implementována a následně testována. </w:t>
      </w:r>
    </w:p>
    <w:p w14:paraId="0856EF16" w14:textId="77777777" w:rsidR="00C03760" w:rsidRPr="00E32349" w:rsidRDefault="00C03760" w:rsidP="00C03760">
      <w:pPr>
        <w:pStyle w:val="ListParagraph"/>
        <w:numPr>
          <w:ilvl w:val="0"/>
          <w:numId w:val="21"/>
        </w:numPr>
        <w:rPr>
          <w:highlight w:val="yellow"/>
          <w:lang w:eastAsia="cs-CZ"/>
        </w:rPr>
      </w:pPr>
      <w:r w:rsidRPr="00E32349">
        <w:rPr>
          <w:highlight w:val="yellow"/>
          <w:lang w:eastAsia="cs-CZ"/>
        </w:rPr>
        <w:t>3DOF – bez ovladačů</w:t>
      </w:r>
    </w:p>
    <w:p w14:paraId="0A1ED52B" w14:textId="77777777" w:rsidR="00C03760" w:rsidRPr="00E32349" w:rsidRDefault="00C03760" w:rsidP="00C03760">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5BE4929C" w14:textId="77777777" w:rsidR="00C03760" w:rsidRPr="00E32349" w:rsidRDefault="00C03760" w:rsidP="00C03760">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6AD94927" w14:textId="77777777" w:rsidR="00C03760" w:rsidRPr="00E32349" w:rsidRDefault="00C03760" w:rsidP="00C03760">
      <w:pPr>
        <w:pStyle w:val="ListParagraph"/>
        <w:numPr>
          <w:ilvl w:val="0"/>
          <w:numId w:val="21"/>
        </w:numPr>
        <w:rPr>
          <w:highlight w:val="yellow"/>
          <w:lang w:eastAsia="cs-CZ"/>
        </w:rPr>
      </w:pPr>
      <w:r w:rsidRPr="00E32349">
        <w:rPr>
          <w:highlight w:val="yellow"/>
          <w:lang w:eastAsia="cs-CZ"/>
        </w:rPr>
        <w:lastRenderedPageBreak/>
        <w:t>6 DOF – Ovladače</w:t>
      </w:r>
    </w:p>
    <w:p w14:paraId="2CD85F3F" w14:textId="77777777" w:rsidR="00C03760" w:rsidRPr="00E32349" w:rsidRDefault="00C03760" w:rsidP="00C03760">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03CAB3F4" w14:textId="77777777" w:rsidR="00C03760" w:rsidRPr="00E32349" w:rsidRDefault="00C03760" w:rsidP="00C03760">
      <w:pPr>
        <w:pStyle w:val="Malnadpis"/>
        <w:rPr>
          <w:highlight w:val="yellow"/>
          <w:lang w:eastAsia="cs-CZ"/>
        </w:rPr>
      </w:pPr>
      <w:r w:rsidRPr="00E32349">
        <w:rPr>
          <w:highlight w:val="yellow"/>
          <w:lang w:eastAsia="cs-CZ"/>
        </w:rPr>
        <w:t xml:space="preserve">Prohlížeče </w:t>
      </w:r>
    </w:p>
    <w:p w14:paraId="126656BC" w14:textId="77777777" w:rsidR="00C03760" w:rsidRPr="00E32349" w:rsidRDefault="00C03760" w:rsidP="00C03760">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B1A1B86" w14:textId="77777777" w:rsidR="00C03760" w:rsidRPr="00E32349" w:rsidRDefault="00C03760" w:rsidP="00C03760">
      <w:pPr>
        <w:pStyle w:val="ListParagraph"/>
        <w:numPr>
          <w:ilvl w:val="0"/>
          <w:numId w:val="22"/>
        </w:numPr>
        <w:rPr>
          <w:highlight w:val="yellow"/>
          <w:lang w:eastAsia="cs-CZ"/>
        </w:rPr>
      </w:pPr>
      <w:r w:rsidRPr="00E32349">
        <w:rPr>
          <w:highlight w:val="yellow"/>
          <w:lang w:eastAsia="cs-CZ"/>
        </w:rPr>
        <w:t>Chrome</w:t>
      </w:r>
    </w:p>
    <w:p w14:paraId="339ECA7B" w14:textId="77777777" w:rsidR="00C03760" w:rsidRPr="00E32349" w:rsidRDefault="00C03760" w:rsidP="00C03760">
      <w:pPr>
        <w:pStyle w:val="ListParagraph"/>
        <w:numPr>
          <w:ilvl w:val="0"/>
          <w:numId w:val="22"/>
        </w:numPr>
        <w:rPr>
          <w:highlight w:val="yellow"/>
          <w:lang w:eastAsia="cs-CZ"/>
        </w:rPr>
      </w:pPr>
      <w:r w:rsidRPr="00E32349">
        <w:rPr>
          <w:highlight w:val="yellow"/>
          <w:lang w:eastAsia="cs-CZ"/>
        </w:rPr>
        <w:t>Firefox</w:t>
      </w:r>
    </w:p>
    <w:p w14:paraId="6DCAB29D" w14:textId="77777777" w:rsidR="00C03760" w:rsidRPr="00E32349" w:rsidRDefault="00C03760" w:rsidP="00C03760">
      <w:pPr>
        <w:pStyle w:val="ListParagraph"/>
        <w:numPr>
          <w:ilvl w:val="0"/>
          <w:numId w:val="22"/>
        </w:numPr>
        <w:rPr>
          <w:highlight w:val="yellow"/>
          <w:lang w:eastAsia="cs-CZ"/>
        </w:rPr>
      </w:pPr>
      <w:r w:rsidRPr="00E32349">
        <w:rPr>
          <w:highlight w:val="yellow"/>
          <w:lang w:eastAsia="cs-CZ"/>
        </w:rPr>
        <w:t>Samsung internet</w:t>
      </w:r>
    </w:p>
    <w:p w14:paraId="14331A63" w14:textId="77777777" w:rsidR="00C03760" w:rsidRPr="00E32349" w:rsidRDefault="00C03760" w:rsidP="00C03760">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38A69D4" w14:textId="30B571E4" w:rsidR="00C03760" w:rsidRPr="00E32349" w:rsidRDefault="00C03760" w:rsidP="00E32349">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r w:rsidRPr="001F6849">
        <w:t>Návrh</w:t>
      </w:r>
    </w:p>
    <w:p w14:paraId="0F9A8F07" w14:textId="63CA0015" w:rsidR="00524D61" w:rsidRDefault="00E32349" w:rsidP="00524D61">
      <w:r>
        <w:t>Systematický</w:t>
      </w:r>
      <w:r w:rsidR="009969A3">
        <w:t xml:space="preserve"> přístup k návrhu tvorbu VP poskytuje </w:t>
      </w:r>
      <w:r w:rsidR="00054069" w:rsidRPr="001F6849">
        <w:fldChar w:fldCharType="begin"/>
      </w:r>
      <w:r w:rsidR="00C23B1F">
        <w:instrText xml:space="preserve"> ADDIN ZOTERO_ITEM CSL_CITATION {"citationID":"poENDQvc","properties":{"formattedCitation":"(Coltekin et al. 2020)","plainCitation":"(Coltekin et al. 2020)","noteIndex":0},"citationItems":[{"id":"7W5G15KO/kszOyZqN","uris":["http://zotero.org/groups/4599106/items/F54Y7ICM"],"itemData":{"id":"R2W46KK0/uBP9g0aZ","type":"article-journal","abstract":"This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w:t>
      </w:r>
      <w:proofErr w:type="spellStart"/>
      <w:r w:rsidR="009969A3" w:rsidRPr="009969A3">
        <w:t>Coltekin</w:t>
      </w:r>
      <w:proofErr w:type="spellEnd"/>
      <w:r w:rsidR="009969A3" w:rsidRPr="009969A3">
        <w:t xml:space="preserve">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5BF27B63"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C23B1F">
        <w:instrText xml:space="preserve"> ADDIN ZOTERO_ITEM CSL_CITATION {"citationID":"XY0xEnaz","properties":{"formattedCitation":"(Coltekin et al. 2020)","plainCitation":"(Coltekin et al. 2020)","noteIndex":0},"citationItems":[{"id":"7W5G15KO/kszOyZqN","uris":["http://zotero.org/groups/4599106/items/F54Y7ICM"],"itemData":{"id":"R2W46KK0/uBP9g0aZ","type":"article-journal","abstract":"This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B87742D"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instrText xml:space="preserve"> ADDIN ZOTERO_ITEM CSL_CITATION {"citationID":"Gv8e6N3n","properties":{"formattedCitation":"(Coltekin et al. 2020)","plainCitation":"(Coltekin et al. 2020)","noteIndex":0},"citationItems":[{"id":"7W5G15KO/kszOyZqN","uris":["http://zotero.org/groups/4599106/items/F54Y7ICM"],"itemData":{"id":"7W5G15KO/kszOyZqN","type":"article-journal","abstract":"This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w:t>
      </w:r>
      <w:proofErr w:type="spellStart"/>
      <w:r w:rsidRPr="00C23B1F">
        <w:t>Coltekin</w:t>
      </w:r>
      <w:proofErr w:type="spellEnd"/>
      <w:r w:rsidRPr="00C23B1F">
        <w:t xml:space="preserve"> et al. 2020)</w:t>
      </w:r>
      <w:r>
        <w:fldChar w:fldCharType="end"/>
      </w:r>
      <w:r>
        <w:t xml:space="preserve"> </w:t>
      </w:r>
      <w:r w:rsidR="009E6B35">
        <w:t>zmiňují</w:t>
      </w:r>
      <w:r>
        <w:t xml:space="preserve">, že klasické UI uzpůsobené 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2023D9">
        <w:instrText xml:space="preserve"> ADDIN ZOTERO_ITEM CSL_CITATION {"citationID":"iZCi7FE1","properties":{"formattedCitation":"(Coltekin et al. 2020)","plainCitation":"(Coltekin et al. 2020)","noteIndex":0},"citationItems":[{"id":"7W5G15KO/kszOyZqN","uris":["http://zotero.org/groups/4599106/items/F54Y7ICM"],"itemData":{"id":"7W5G15KO/kszOyZqN","type":"article-journal","abstract":"This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w:t>
      </w:r>
      <w:proofErr w:type="spellStart"/>
      <w:r w:rsidR="002023D9" w:rsidRPr="002023D9">
        <w:t>Coltekin</w:t>
      </w:r>
      <w:proofErr w:type="spellEnd"/>
      <w:r w:rsidR="002023D9" w:rsidRPr="002023D9">
        <w:t xml:space="preserve">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lastRenderedPageBreak/>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6B64C637" w:rsidR="009E6B35" w:rsidRDefault="009E6B35" w:rsidP="009E6B35">
      <w:pPr>
        <w:pStyle w:val="Caption"/>
        <w:keepNext/>
      </w:pPr>
      <w:r>
        <w:t xml:space="preserve">Tab. </w:t>
      </w:r>
      <w:r>
        <w:fldChar w:fldCharType="begin"/>
      </w:r>
      <w:r>
        <w:instrText xml:space="preserve"> SEQ Tab. \* ARABIC </w:instrText>
      </w:r>
      <w:r>
        <w:fldChar w:fldCharType="separate"/>
      </w:r>
      <w:r w:rsidR="002F309C">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lastRenderedPageBreak/>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31D6A55F" w:rsidR="00B17491" w:rsidRPr="00B17491" w:rsidRDefault="00C03453" w:rsidP="00463415">
      <w:pPr>
        <w:pStyle w:val="Caption"/>
      </w:pPr>
      <w:r>
        <w:t xml:space="preserve">Obr. </w:t>
      </w:r>
      <w:r>
        <w:fldChar w:fldCharType="begin"/>
      </w:r>
      <w:r>
        <w:instrText xml:space="preserve"> SEQ Obr. \* ARABIC </w:instrText>
      </w:r>
      <w:r>
        <w:fldChar w:fldCharType="separate"/>
      </w:r>
      <w:r w:rsidR="002F309C">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046FA424" w:rsidR="00C03453" w:rsidRDefault="00C03453" w:rsidP="00C03453">
      <w:pPr>
        <w:pStyle w:val="Caption"/>
      </w:pPr>
      <w:r>
        <w:t xml:space="preserve">Obr. </w:t>
      </w:r>
      <w:r>
        <w:fldChar w:fldCharType="begin"/>
      </w:r>
      <w:r>
        <w:instrText xml:space="preserve"> SEQ Obr. \* ARABIC </w:instrText>
      </w:r>
      <w:r>
        <w:fldChar w:fldCharType="separate"/>
      </w:r>
      <w:r w:rsidR="002F309C">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w:t>
      </w:r>
      <w:r w:rsidR="00F469D6">
        <w:lastRenderedPageBreak/>
        <w:t xml:space="preserve">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4114EFA1" w:rsidR="0027655C" w:rsidRDefault="0027655C" w:rsidP="0027655C">
      <w:pPr>
        <w:pStyle w:val="Caption"/>
      </w:pPr>
      <w:r>
        <w:t xml:space="preserve">Obr. </w:t>
      </w:r>
      <w:r>
        <w:fldChar w:fldCharType="begin"/>
      </w:r>
      <w:r>
        <w:instrText xml:space="preserve"> SEQ Obr. \* ARABIC </w:instrText>
      </w:r>
      <w:r>
        <w:fldChar w:fldCharType="separate"/>
      </w:r>
      <w:r w:rsidR="002F309C">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lastRenderedPageBreak/>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23575A22"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2F309C">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6F4E580E" w:rsidR="00483216" w:rsidRPr="00483216" w:rsidRDefault="00424AE4" w:rsidP="00483216">
      <w:pPr>
        <w:pStyle w:val="Caption"/>
      </w:pPr>
      <w:r>
        <w:t xml:space="preserve">Obr. </w:t>
      </w:r>
      <w:r>
        <w:fldChar w:fldCharType="begin"/>
      </w:r>
      <w:r>
        <w:instrText xml:space="preserve"> SEQ Obr. \* ARABIC </w:instrText>
      </w:r>
      <w:r>
        <w:fldChar w:fldCharType="separate"/>
      </w:r>
      <w:r w:rsidR="002F309C">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lastRenderedPageBreak/>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3AC36DBC"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2F309C">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 xml:space="preserve">(Horák </w:t>
      </w:r>
      <w:proofErr w:type="gramStart"/>
      <w:r w:rsidR="0096150F" w:rsidRPr="0096150F">
        <w:rPr>
          <w:rFonts w:cs="Times New Roman"/>
          <w:szCs w:val="24"/>
        </w:rPr>
        <w:t>2023b</w:t>
      </w:r>
      <w:proofErr w:type="gramEnd"/>
      <w:r w:rsidR="0096150F" w:rsidRPr="0096150F">
        <w:rPr>
          <w:rFonts w:cs="Times New Roman"/>
          <w:szCs w:val="24"/>
        </w:rPr>
        <w:t>)</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521026A8"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2F309C">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t>
      </w:r>
      <w:proofErr w:type="spellStart"/>
      <w:r w:rsidR="00704897">
        <w:t>Wonderland</w:t>
      </w:r>
      <w:proofErr w:type="spellEnd"/>
      <w:r w:rsidR="00704897">
        <w:t xml:space="preserve">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8"/>
      </w:r>
      <w:r>
        <w:t xml:space="preserve"> byly exportovány </w:t>
      </w:r>
      <w:proofErr w:type="gramStart"/>
      <w:r>
        <w:t>jakožto .</w:t>
      </w:r>
      <w:proofErr w:type="spellStart"/>
      <w:r>
        <w:t>glb</w:t>
      </w:r>
      <w:proofErr w:type="spellEnd"/>
      <w:proofErr w:type="gramEnd"/>
      <w:r>
        <w:t xml:space="preserve"> a následně importovány do </w:t>
      </w:r>
      <w:proofErr w:type="spellStart"/>
      <w:r>
        <w:t>Wonderland</w:t>
      </w:r>
      <w:proofErr w:type="spellEnd"/>
      <w:r>
        <w:t xml:space="preserve">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493C4957" w:rsidR="00296350" w:rsidRDefault="001C771D" w:rsidP="00986595">
      <w:pPr>
        <w:pStyle w:val="Caption"/>
      </w:pPr>
      <w:r>
        <w:t xml:space="preserve">Obr. </w:t>
      </w:r>
      <w:r>
        <w:fldChar w:fldCharType="begin"/>
      </w:r>
      <w:r>
        <w:instrText xml:space="preserve"> SEQ Obr. \* ARABIC </w:instrText>
      </w:r>
      <w:r>
        <w:fldChar w:fldCharType="separate"/>
      </w:r>
      <w:r w:rsidR="002F309C">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091653AB" w14:textId="3E58FE14" w:rsidR="00841B47" w:rsidRDefault="00020422" w:rsidP="00020422">
      <w:pPr>
        <w:pStyle w:val="Heading3"/>
      </w:pPr>
      <w:r>
        <w:lastRenderedPageBreak/>
        <w:t>Tvorba VP</w:t>
      </w:r>
    </w:p>
    <w:p w14:paraId="25D11D12" w14:textId="616C66EB" w:rsidR="00D820CD" w:rsidRDefault="00E4543D" w:rsidP="00E4543D">
      <w:pPr>
        <w:pStyle w:val="Malnadpis"/>
      </w:pPr>
      <w:r>
        <w:t>Prostředí</w:t>
      </w:r>
    </w:p>
    <w:p w14:paraId="66ECBA21" w14:textId="52E1DC88"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proofErr w:type="spellStart"/>
      <w:r>
        <w:t>wonderland</w:t>
      </w:r>
      <w:proofErr w:type="spellEnd"/>
      <w:r>
        <w:t xml:space="preserve">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68F00FF7" w:rsidR="00E4543D" w:rsidRDefault="00E4543D" w:rsidP="00E4543D">
      <w:pPr>
        <w:pStyle w:val="Caption"/>
        <w:keepNext/>
      </w:pPr>
      <w:r>
        <w:t xml:space="preserve">Tab. </w:t>
      </w:r>
      <w:r>
        <w:fldChar w:fldCharType="begin"/>
      </w:r>
      <w:r>
        <w:instrText xml:space="preserve"> SEQ Tab. \* ARABIC </w:instrText>
      </w:r>
      <w:r>
        <w:fldChar w:fldCharType="separate"/>
      </w:r>
      <w:r w:rsidR="002F309C">
        <w:rPr>
          <w:noProof/>
        </w:rPr>
        <w:t>9</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0C0A1CD4"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proofErr w:type="spellStart"/>
      <w:r>
        <w:t>přistupu</w:t>
      </w:r>
      <w:proofErr w:type="spellEnd"/>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t>
      </w:r>
      <w:proofErr w:type="spellStart"/>
      <w:r>
        <w:rPr>
          <w:b w:val="0"/>
          <w:bCs/>
        </w:rPr>
        <w:t>Wonderland</w:t>
      </w:r>
      <w:proofErr w:type="spellEnd"/>
      <w:r>
        <w:rPr>
          <w:b w:val="0"/>
          <w:bCs/>
        </w:rPr>
        <w:t xml:space="preserve">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lastRenderedPageBreak/>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3E588255" w14:textId="42F009A0" w:rsidR="00E4543D" w:rsidRDefault="00B908FF" w:rsidP="00B908FF">
      <w:pPr>
        <w:pStyle w:val="Caption"/>
      </w:pPr>
      <w:r>
        <w:t xml:space="preserve">Obr. </w:t>
      </w:r>
      <w:r>
        <w:fldChar w:fldCharType="begin"/>
      </w:r>
      <w:r>
        <w:instrText xml:space="preserve"> SEQ Obr. \* ARABIC </w:instrText>
      </w:r>
      <w:r>
        <w:fldChar w:fldCharType="separate"/>
      </w:r>
      <w:r w:rsidR="002F309C">
        <w:rPr>
          <w:noProof/>
        </w:rPr>
        <w:t>39</w:t>
      </w:r>
      <w:r>
        <w:fldChar w:fldCharType="end"/>
      </w:r>
      <w:r>
        <w:t xml:space="preserve"> </w:t>
      </w:r>
      <w:r w:rsidRPr="00044790">
        <w:t>Prostředí</w:t>
      </w:r>
      <w:r>
        <w:t>,</w:t>
      </w:r>
      <w:r w:rsidRPr="00044790">
        <w:t xml:space="preserve"> interakce a navigace.</w:t>
      </w:r>
    </w:p>
    <w:p w14:paraId="4151ACC9" w14:textId="755E754E" w:rsidR="0021284F" w:rsidRDefault="0021284F">
      <w:pPr>
        <w:spacing w:after="160"/>
        <w:jc w:val="left"/>
      </w:pPr>
      <w:r>
        <w:br w:type="page"/>
      </w:r>
    </w:p>
    <w:p w14:paraId="4093D819" w14:textId="47330618" w:rsidR="001A4E64" w:rsidRPr="001A4E64" w:rsidRDefault="001A4E64" w:rsidP="00B509FB">
      <w:pPr>
        <w:pStyle w:val="Malnadpis"/>
      </w:pPr>
      <w:r>
        <w:lastRenderedPageBreak/>
        <w:t>Tematická mapa 1 – Typologie střech</w:t>
      </w:r>
    </w:p>
    <w:p w14:paraId="3E728DDE" w14:textId="50A27BB0" w:rsidR="0021284F" w:rsidRDefault="0021284F" w:rsidP="0021284F">
      <w:pPr>
        <w:pStyle w:val="Caption"/>
        <w:keepNext/>
      </w:pPr>
      <w:r>
        <w:t xml:space="preserve">Tab. </w:t>
      </w:r>
      <w:r>
        <w:fldChar w:fldCharType="begin"/>
      </w:r>
      <w:r>
        <w:instrText xml:space="preserve"> SEQ Tab. \* ARABIC </w:instrText>
      </w:r>
      <w:r>
        <w:fldChar w:fldCharType="separate"/>
      </w:r>
      <w:r w:rsidR="002F309C">
        <w:rPr>
          <w:noProof/>
        </w:rPr>
        <w:t>10</w:t>
      </w:r>
      <w:r>
        <w:fldChar w:fldCharType="end"/>
      </w:r>
      <w:r>
        <w:t xml:space="preserve"> </w:t>
      </w:r>
      <w:r w:rsidRPr="003E3EA4">
        <w:t xml:space="preserve">Matice požadavků – </w:t>
      </w:r>
      <w:proofErr w:type="gramStart"/>
      <w:r w:rsidRPr="003E3EA4">
        <w:t>A - Tematická</w:t>
      </w:r>
      <w:proofErr w:type="gramEnd"/>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w:t>
            </w:r>
            <w:r w:rsidRPr="001A4E64">
              <w:rPr>
                <w:rFonts w:eastAsia="Times New Roman" w:cs="Calibri"/>
                <w:color w:val="000000"/>
                <w:sz w:val="18"/>
                <w:szCs w:val="18"/>
              </w:rPr>
              <w:t xml:space="preserve">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w:t>
            </w:r>
            <w:r w:rsidRPr="001A4E64">
              <w:rPr>
                <w:rFonts w:eastAsia="Times New Roman" w:cs="Calibri"/>
                <w:color w:val="000000"/>
                <w:sz w:val="18"/>
                <w:szCs w:val="18"/>
              </w:rPr>
              <w:t xml:space="preserve">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1E472C79" w14:textId="77777777" w:rsidR="0021284F" w:rsidRDefault="0021284F" w:rsidP="0021284F">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2B81D40F" w14:textId="77777777" w:rsidR="0021284F" w:rsidRDefault="0021284F" w:rsidP="0021284F">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w:t>
      </w:r>
    </w:p>
    <w:p w14:paraId="60A08C98" w14:textId="56D26A33" w:rsidR="0021284F" w:rsidRDefault="0021284F" w:rsidP="0021284F">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1C467F">
      <w:pPr>
        <w:pStyle w:val="Normlnprvnodsazen"/>
        <w:keepNext/>
        <w:ind w:firstLine="0"/>
      </w:pPr>
      <w:r>
        <w:rPr>
          <w:noProof/>
          <w:lang w:eastAsia="en-US"/>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74014BEC" w:rsidR="00B509FB" w:rsidRDefault="001C467F" w:rsidP="001C467F">
      <w:pPr>
        <w:pStyle w:val="Caption"/>
      </w:pPr>
      <w:r>
        <w:t xml:space="preserve">Obr. </w:t>
      </w:r>
      <w:r>
        <w:fldChar w:fldCharType="begin"/>
      </w:r>
      <w:r>
        <w:instrText xml:space="preserve"> SEQ Obr. \* ARABIC </w:instrText>
      </w:r>
      <w:r>
        <w:fldChar w:fldCharType="separate"/>
      </w:r>
      <w:r w:rsidR="002F309C">
        <w:rPr>
          <w:noProof/>
        </w:rPr>
        <w:t>40</w:t>
      </w:r>
      <w:r>
        <w:fldChar w:fldCharType="end"/>
      </w:r>
      <w:r>
        <w:t xml:space="preserve"> Vizualizace č. 1, příklad interakce – zobrazení pouze typu "Valbová"</w:t>
      </w:r>
    </w:p>
    <w:p w14:paraId="506FFB99" w14:textId="7313EBC7" w:rsidR="0021284F" w:rsidRDefault="0021284F">
      <w:pPr>
        <w:spacing w:after="160"/>
        <w:jc w:val="left"/>
        <w:rPr>
          <w:b/>
        </w:rPr>
      </w:pPr>
      <w:r>
        <w:br w:type="page"/>
      </w:r>
    </w:p>
    <w:p w14:paraId="5E493145" w14:textId="77777777" w:rsidR="0021284F" w:rsidRDefault="0021284F" w:rsidP="0021284F">
      <w:pPr>
        <w:pStyle w:val="Malnadpis"/>
      </w:pPr>
    </w:p>
    <w:p w14:paraId="4A40AA2E" w14:textId="351DB9DC" w:rsidR="0021284F" w:rsidRDefault="0021284F" w:rsidP="0021284F">
      <w:pPr>
        <w:pStyle w:val="Malnadpis"/>
      </w:pPr>
      <w:r>
        <w:t>Tematická mapa 2 – Části budov</w:t>
      </w:r>
    </w:p>
    <w:p w14:paraId="31E99EA9" w14:textId="63CA939D" w:rsidR="002F309C" w:rsidRDefault="002F309C" w:rsidP="002F309C">
      <w:pPr>
        <w:pStyle w:val="Caption"/>
        <w:keepNext/>
      </w:pPr>
      <w:r>
        <w:t xml:space="preserve">Tab. </w:t>
      </w:r>
      <w:r>
        <w:fldChar w:fldCharType="begin"/>
      </w:r>
      <w:r>
        <w:instrText xml:space="preserve"> SEQ Tab. \* ARABIC </w:instrText>
      </w:r>
      <w:r>
        <w:fldChar w:fldCharType="separate"/>
      </w:r>
      <w:r>
        <w:rPr>
          <w:noProof/>
        </w:rPr>
        <w:t>11</w:t>
      </w:r>
      <w:r>
        <w:fldChar w:fldCharType="end"/>
      </w:r>
      <w:r>
        <w:t xml:space="preserve"> </w:t>
      </w:r>
      <w:r w:rsidRPr="00D5100C">
        <w:t xml:space="preserve">Matice požadavků – A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77777777" w:rsidR="0021284F" w:rsidRPr="0021284F" w:rsidRDefault="0021284F" w:rsidP="0021284F">
            <w:pPr>
              <w:spacing w:after="0" w:line="240" w:lineRule="auto"/>
              <w:jc w:val="center"/>
              <w:rPr>
                <w:rFonts w:eastAsia="Times New Roman" w:cs="Calibri"/>
                <w:color w:val="000000"/>
                <w:sz w:val="18"/>
                <w:szCs w:val="18"/>
              </w:rPr>
            </w:pPr>
            <w:proofErr w:type="spellStart"/>
            <w:r w:rsidRPr="0021284F">
              <w:rPr>
                <w:rFonts w:eastAsia="Times New Roman" w:cs="Calibri"/>
                <w:color w:val="000000"/>
                <w:sz w:val="18"/>
                <w:szCs w:val="18"/>
              </w:rPr>
              <w:t>Zobrazní</w:t>
            </w:r>
            <w:proofErr w:type="spellEnd"/>
            <w:r w:rsidRPr="0021284F">
              <w:rPr>
                <w:rFonts w:eastAsia="Times New Roman" w:cs="Calibri"/>
                <w:color w:val="000000"/>
                <w:sz w:val="18"/>
                <w:szCs w:val="18"/>
              </w:rPr>
              <w:t xml:space="preserve"> vrstvy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77777777" w:rsidR="0021284F" w:rsidRPr="0021284F" w:rsidRDefault="0021284F" w:rsidP="0021284F">
            <w:pPr>
              <w:spacing w:after="0" w:line="240" w:lineRule="auto"/>
              <w:jc w:val="center"/>
              <w:rPr>
                <w:rFonts w:eastAsia="Times New Roman" w:cs="Calibri"/>
                <w:color w:val="000000"/>
                <w:sz w:val="18"/>
                <w:szCs w:val="18"/>
              </w:rPr>
            </w:pPr>
            <w:proofErr w:type="spellStart"/>
            <w:r w:rsidRPr="0021284F">
              <w:rPr>
                <w:rFonts w:eastAsia="Times New Roman" w:cs="Calibri"/>
                <w:color w:val="000000"/>
                <w:sz w:val="18"/>
                <w:szCs w:val="18"/>
              </w:rPr>
              <w:t>Zobrazní</w:t>
            </w:r>
            <w:proofErr w:type="spellEnd"/>
            <w:r w:rsidRPr="0021284F">
              <w:rPr>
                <w:rFonts w:eastAsia="Times New Roman" w:cs="Calibri"/>
                <w:color w:val="000000"/>
                <w:sz w:val="18"/>
                <w:szCs w:val="18"/>
              </w:rPr>
              <w:t xml:space="preserve"> vrstvy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77777777" w:rsidR="0021284F" w:rsidRPr="0021284F" w:rsidRDefault="0021284F" w:rsidP="0021284F">
            <w:pPr>
              <w:spacing w:after="0" w:line="240" w:lineRule="auto"/>
              <w:jc w:val="center"/>
              <w:rPr>
                <w:rFonts w:eastAsia="Times New Roman" w:cs="Calibri"/>
                <w:color w:val="000000"/>
                <w:sz w:val="18"/>
                <w:szCs w:val="18"/>
              </w:rPr>
            </w:pPr>
            <w:proofErr w:type="spellStart"/>
            <w:r w:rsidRPr="0021284F">
              <w:rPr>
                <w:rFonts w:eastAsia="Times New Roman" w:cs="Calibri"/>
                <w:color w:val="000000"/>
                <w:sz w:val="18"/>
                <w:szCs w:val="18"/>
              </w:rPr>
              <w:t>Porpojení</w:t>
            </w:r>
            <w:proofErr w:type="spellEnd"/>
            <w:r w:rsidRPr="0021284F">
              <w:rPr>
                <w:rFonts w:eastAsia="Times New Roman" w:cs="Calibri"/>
                <w:color w:val="000000"/>
                <w:sz w:val="18"/>
                <w:szCs w:val="18"/>
              </w:rPr>
              <w:t xml:space="preserve"> </w:t>
            </w:r>
            <w:proofErr w:type="gramStart"/>
            <w:r w:rsidRPr="0021284F">
              <w:rPr>
                <w:rFonts w:eastAsia="Times New Roman" w:cs="Calibri"/>
                <w:color w:val="000000"/>
                <w:sz w:val="18"/>
                <w:szCs w:val="18"/>
              </w:rPr>
              <w:t>legenda - mapa</w:t>
            </w:r>
            <w:proofErr w:type="gramEnd"/>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60756C26" w14:textId="77777777" w:rsidR="002F309C" w:rsidRDefault="002F309C" w:rsidP="002F309C">
      <w:pPr>
        <w:pStyle w:val="Malnadpis"/>
      </w:pPr>
      <w:r>
        <w:rPr>
          <w:noProof/>
        </w:rPr>
        <w:lastRenderedPageBreak/>
        <w:drawing>
          <wp:inline distT="0" distB="0" distL="0" distR="0" wp14:anchorId="4D9E1727" wp14:editId="46507E1D">
            <wp:extent cx="5579745" cy="6191250"/>
            <wp:effectExtent l="0" t="0" r="1905" b="0"/>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5579745" cy="6191250"/>
                    </a:xfrm>
                    <a:prstGeom prst="rect">
                      <a:avLst/>
                    </a:prstGeom>
                  </pic:spPr>
                </pic:pic>
              </a:graphicData>
            </a:graphic>
          </wp:inline>
        </w:drawing>
      </w:r>
    </w:p>
    <w:p w14:paraId="04C1505E" w14:textId="2249AD6A" w:rsidR="00B509FB" w:rsidRDefault="002F309C" w:rsidP="002F309C">
      <w:pPr>
        <w:pStyle w:val="Caption"/>
      </w:pPr>
      <w:r>
        <w:t xml:space="preserve">Obr. </w:t>
      </w:r>
      <w:r>
        <w:fldChar w:fldCharType="begin"/>
      </w:r>
      <w:r>
        <w:instrText xml:space="preserve"> SEQ Obr. \* ARABIC </w:instrText>
      </w:r>
      <w:r>
        <w:fldChar w:fldCharType="separate"/>
      </w:r>
      <w:r>
        <w:rPr>
          <w:noProof/>
        </w:rPr>
        <w:t>41</w:t>
      </w:r>
      <w:r>
        <w:fldChar w:fldCharType="end"/>
      </w:r>
      <w:r>
        <w:t xml:space="preserve"> </w:t>
      </w:r>
      <w:r>
        <w:t xml:space="preserve">Vizualizace č. </w:t>
      </w:r>
      <w:r>
        <w:t>2</w:t>
      </w:r>
    </w:p>
    <w:p w14:paraId="00FAB7E2" w14:textId="77777777" w:rsidR="0021284F" w:rsidRPr="00B908FF" w:rsidRDefault="0021284F" w:rsidP="001A4E64">
      <w:pPr>
        <w:pStyle w:val="Malnadpis"/>
      </w:pPr>
    </w:p>
    <w:p w14:paraId="57B1AE5D" w14:textId="2A31529E" w:rsidR="00F702AB" w:rsidRPr="00F702AB" w:rsidRDefault="00F702AB" w:rsidP="00F702AB">
      <w:pPr>
        <w:pStyle w:val="Malnadpis"/>
      </w:pPr>
      <w:r>
        <w:t>Osvětlení</w:t>
      </w:r>
    </w:p>
    <w:p w14:paraId="0F931F94" w14:textId="17DE8288" w:rsidR="007F6F9D" w:rsidRDefault="00DD646B" w:rsidP="00841B47">
      <w:pPr>
        <w:pStyle w:val="Normlnprvnodsazen"/>
        <w:keepNext/>
        <w:ind w:firstLine="0"/>
      </w:pPr>
      <w:r>
        <w:t xml:space="preserve">Za účelem dosažení přívětivé vizualizace je hlavním parametrem dosažení vhodného osvětlení. Ve VR není dosud </w:t>
      </w:r>
      <w:proofErr w:type="spellStart"/>
      <w:r>
        <w:t>dosáhout</w:t>
      </w:r>
      <w:proofErr w:type="spellEnd"/>
      <w:r>
        <w:t xml:space="preserve"> pomocí dynamických metod</w:t>
      </w:r>
      <w:r w:rsidR="009116B7">
        <w:t xml:space="preserve"> </w:t>
      </w:r>
      <w:r w:rsidR="009116B7" w:rsidRPr="009116B7">
        <w:rPr>
          <w:highlight w:val="yellow"/>
          <w:lang w:val="en-US"/>
        </w:rPr>
        <w:t xml:space="preserve">(viz. </w:t>
      </w:r>
      <w:proofErr w:type="spellStart"/>
      <w:r w:rsidR="009116B7" w:rsidRPr="009116B7">
        <w:rPr>
          <w:highlight w:val="yellow"/>
          <w:lang w:val="en-US"/>
        </w:rPr>
        <w:t>kap</w:t>
      </w:r>
      <w:proofErr w:type="spellEnd"/>
      <w:r w:rsidR="009116B7" w:rsidRPr="009116B7">
        <w:rPr>
          <w:highlight w:val="yellow"/>
          <w:lang w:val="en-US"/>
        </w:rPr>
        <w:t xml:space="preserve">. </w:t>
      </w:r>
      <w:proofErr w:type="spellStart"/>
      <w:r w:rsidR="009116B7" w:rsidRPr="009116B7">
        <w:rPr>
          <w:highlight w:val="yellow"/>
          <w:lang w:val="en-US"/>
        </w:rPr>
        <w:t>Vykon</w:t>
      </w:r>
      <w:proofErr w:type="spellEnd"/>
      <w:r w:rsidR="009116B7" w:rsidRPr="009116B7">
        <w:rPr>
          <w:highlight w:val="yellow"/>
          <w:lang w:val="en-US"/>
        </w:rPr>
        <w:t>)</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proofErr w:type="spellStart"/>
      <w:r w:rsidR="009116B7" w:rsidRPr="00653ECB">
        <w:rPr>
          <w:i/>
          <w:iCs/>
        </w:rPr>
        <w:t>bake</w:t>
      </w:r>
      <w:proofErr w:type="spellEnd"/>
      <w:r w:rsidR="009116B7">
        <w:t>)</w:t>
      </w:r>
      <w:r w:rsidR="00653ECB">
        <w:t xml:space="preserve"> jak do </w:t>
      </w:r>
      <w:r w:rsidR="00020422">
        <w:t>textury,</w:t>
      </w:r>
      <w:r w:rsidR="00653ECB">
        <w:t xml:space="preserve"> tak do vertexu. Obě metody však nevyústili v úspěch. Stíny nebylo možné staticky generovat z důvodu nevhodných specifik geometrie </w:t>
      </w:r>
      <w:proofErr w:type="gramStart"/>
      <w:r w:rsidR="00653ECB">
        <w:t>3D</w:t>
      </w:r>
      <w:proofErr w:type="gramEnd"/>
      <w:r w:rsidR="00653ECB">
        <w:t xml:space="preserve"> budov popsaných v předešlé kapitole. </w:t>
      </w:r>
      <w:r w:rsidR="00FC3768">
        <w:t xml:space="preserve">V případě tematické mapy byly </w:t>
      </w:r>
      <w:r w:rsidR="00FC3768">
        <w:lastRenderedPageBreak/>
        <w:t>vytvořeny stíny na texturu terénu. V případě topografické to nebylo třeba jelikož textura vytvořená z </w:t>
      </w:r>
      <w:proofErr w:type="spellStart"/>
      <w:r w:rsidR="00FC3768">
        <w:t>ortofota</w:t>
      </w:r>
      <w:proofErr w:type="spellEnd"/>
      <w:r w:rsidR="00FC3768">
        <w:t xml:space="preserve"> již reálné stíny obsahovala. </w:t>
      </w:r>
    </w:p>
    <w:p w14:paraId="63150C09" w14:textId="77777777" w:rsidR="00F702AB" w:rsidRDefault="00F702AB" w:rsidP="00841B47">
      <w:pPr>
        <w:pStyle w:val="Normlnprvnodsazen"/>
        <w:keepNext/>
        <w:ind w:firstLine="0"/>
      </w:pP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62994ABA" w14:textId="5729A4B0" w:rsidR="00414E1F" w:rsidRDefault="0035387C" w:rsidP="00986595">
      <w:pPr>
        <w:pStyle w:val="Malnadpis"/>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80"/>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698456F7" w14:textId="77777777" w:rsidR="00986595" w:rsidRPr="00986595" w:rsidRDefault="00986595" w:rsidP="00986595">
      <w:pPr>
        <w:pStyle w:val="Normlnprvnodsazen"/>
        <w:rPr>
          <w:lang w:val="en-US"/>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proofErr w:type="spellStart"/>
      <w:r>
        <w:rPr>
          <w:lang w:val="en-US"/>
        </w:rPr>
        <w:t>Colaborative</w:t>
      </w:r>
      <w:proofErr w:type="spellEnd"/>
    </w:p>
    <w:p w14:paraId="5644187B" w14:textId="77777777" w:rsidR="002023D9" w:rsidRPr="00EC522E" w:rsidRDefault="002023D9" w:rsidP="00EC522E">
      <w:pPr>
        <w:pStyle w:val="Normlnprvnodsazen"/>
        <w:ind w:firstLine="0"/>
        <w:rPr>
          <w:lang w:val="en-US"/>
        </w:rPr>
      </w:pPr>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2F0A26B2" w14:textId="77777777" w:rsidR="00C3380E" w:rsidRPr="001F6849" w:rsidRDefault="00C3380E" w:rsidP="00C3380E">
      <w:pPr>
        <w:pStyle w:val="Nazvyploh"/>
        <w:ind w:left="2880" w:firstLine="720"/>
      </w:pPr>
      <w:r w:rsidRPr="001F6849">
        <w:lastRenderedPageBreak/>
        <w:t>BIBLIOGRAFIE</w:t>
      </w:r>
    </w:p>
    <w:p w14:paraId="391E3798" w14:textId="77777777" w:rsidR="00F302A4" w:rsidRDefault="00C3380E" w:rsidP="00F302A4">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F302A4">
        <w:t xml:space="preserve">2019 - </w:t>
      </w:r>
      <w:proofErr w:type="spellStart"/>
      <w:r w:rsidR="00F302A4">
        <w:t>Battle</w:t>
      </w:r>
      <w:proofErr w:type="spellEnd"/>
      <w:r w:rsidR="00F302A4">
        <w:t xml:space="preserve"> </w:t>
      </w:r>
      <w:proofErr w:type="spellStart"/>
      <w:r w:rsidR="00F302A4">
        <w:t>of</w:t>
      </w:r>
      <w:proofErr w:type="spellEnd"/>
      <w:r w:rsidR="00F302A4">
        <w:t xml:space="preserve"> </w:t>
      </w:r>
      <w:proofErr w:type="gramStart"/>
      <w:r w:rsidR="00F302A4">
        <w:t>3D</w:t>
      </w:r>
      <w:proofErr w:type="gramEnd"/>
      <w:r w:rsidR="00F302A4">
        <w:t xml:space="preserve"> </w:t>
      </w:r>
      <w:proofErr w:type="spellStart"/>
      <w:r w:rsidR="00F302A4">
        <w:t>Rendering</w:t>
      </w:r>
      <w:proofErr w:type="spellEnd"/>
      <w:r w:rsidR="00F302A4">
        <w:t xml:space="preserve"> </w:t>
      </w:r>
      <w:proofErr w:type="spellStart"/>
      <w:r w:rsidR="00F302A4">
        <w:t>Stacks</w:t>
      </w:r>
      <w:proofErr w:type="spellEnd"/>
      <w:r w:rsidR="00F302A4">
        <w:t xml:space="preserve">: </w:t>
      </w:r>
      <w:proofErr w:type="spellStart"/>
      <w:r w:rsidR="00F302A4">
        <w:t>CesiumJS</w:t>
      </w:r>
      <w:proofErr w:type="spellEnd"/>
      <w:r w:rsidR="00F302A4">
        <w:t xml:space="preserve">, VTS </w:t>
      </w:r>
      <w:proofErr w:type="spellStart"/>
      <w:r w:rsidR="00F302A4">
        <w:t>Geospatial</w:t>
      </w:r>
      <w:proofErr w:type="spellEnd"/>
      <w:r w:rsidR="00F302A4">
        <w:t xml:space="preserve"> </w:t>
      </w:r>
      <w:proofErr w:type="spellStart"/>
      <w:r w:rsidR="00F302A4">
        <w:t>or</w:t>
      </w:r>
      <w:proofErr w:type="spellEnd"/>
      <w:r w:rsidR="00F302A4">
        <w:t xml:space="preserve"> </w:t>
      </w:r>
      <w:proofErr w:type="spellStart"/>
      <w:r w:rsidR="00F302A4">
        <w:t>iTowns</w:t>
      </w:r>
      <w:proofErr w:type="spellEnd"/>
      <w:r w:rsidR="00F302A4">
        <w:t xml:space="preserve">? (2019): </w:t>
      </w:r>
    </w:p>
    <w:p w14:paraId="57478F2B" w14:textId="77777777" w:rsidR="00F302A4" w:rsidRDefault="00F302A4" w:rsidP="00F302A4">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6F4C535D" w14:textId="77777777" w:rsidR="00F302A4" w:rsidRDefault="00F302A4" w:rsidP="00F302A4">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5E270275" w14:textId="77777777" w:rsidR="00F302A4" w:rsidRDefault="00F302A4" w:rsidP="00F302A4">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19961D18" w14:textId="77777777" w:rsidR="00F302A4" w:rsidRDefault="00F302A4" w:rsidP="00F302A4">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2EE6EC59" w14:textId="77777777" w:rsidR="00F302A4" w:rsidRDefault="00F302A4" w:rsidP="00F302A4">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6C05E8DF" w14:textId="77777777" w:rsidR="00F302A4" w:rsidRDefault="00F302A4" w:rsidP="00F302A4">
      <w:pPr>
        <w:pStyle w:val="Bibliography"/>
      </w:pPr>
      <w:r>
        <w:t xml:space="preserve">BATTY, M. (1997): </w:t>
      </w:r>
      <w:proofErr w:type="spellStart"/>
      <w:r>
        <w:t>Virtual</w:t>
      </w:r>
      <w:proofErr w:type="spellEnd"/>
      <w:r>
        <w:t xml:space="preserve"> geography. Futures, 4, 29, 337–352. </w:t>
      </w:r>
    </w:p>
    <w:p w14:paraId="39C3AB59" w14:textId="77777777" w:rsidR="00F302A4" w:rsidRDefault="00F302A4" w:rsidP="00F302A4">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2914462" w14:textId="77777777" w:rsidR="00F302A4" w:rsidRDefault="00F302A4" w:rsidP="00F302A4">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39F92F48" w14:textId="77777777" w:rsidR="00F302A4" w:rsidRDefault="00F302A4" w:rsidP="00F302A4">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2797A22B" w14:textId="77777777" w:rsidR="00F302A4" w:rsidRDefault="00F302A4" w:rsidP="00F302A4">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7F350A42" w14:textId="77777777" w:rsidR="00F302A4" w:rsidRDefault="00F302A4" w:rsidP="00F302A4">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30D7807C" w14:textId="77777777" w:rsidR="00F302A4" w:rsidRDefault="00F302A4" w:rsidP="00F302A4">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5668EE49" w14:textId="77777777" w:rsidR="00F302A4" w:rsidRDefault="00F302A4" w:rsidP="00F302A4">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128A4D2D" w14:textId="77777777" w:rsidR="00F302A4" w:rsidRDefault="00F302A4" w:rsidP="00F302A4">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5EBF64FA" w14:textId="77777777" w:rsidR="00F302A4" w:rsidRDefault="00F302A4" w:rsidP="00F302A4">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6F91BC69" w14:textId="77777777" w:rsidR="00F302A4" w:rsidRDefault="00F302A4" w:rsidP="00F302A4">
      <w:pPr>
        <w:pStyle w:val="Bibliography"/>
      </w:pPr>
      <w:r>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44F5F012" w14:textId="77777777" w:rsidR="00F302A4" w:rsidRDefault="00F302A4" w:rsidP="00F302A4">
      <w:pPr>
        <w:pStyle w:val="Bibliography"/>
      </w:pPr>
      <w:r>
        <w:lastRenderedPageBreak/>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2A07B9FB" w14:textId="77777777" w:rsidR="00F302A4" w:rsidRDefault="00F302A4" w:rsidP="00F302A4">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0576AB0D" w14:textId="77777777" w:rsidR="00F302A4" w:rsidRDefault="00F302A4" w:rsidP="00F302A4">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348CD589" w14:textId="77777777" w:rsidR="00F302A4" w:rsidRDefault="00F302A4" w:rsidP="00F302A4">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19E8AB02" w14:textId="77777777" w:rsidR="00F302A4" w:rsidRDefault="00F302A4" w:rsidP="00F302A4">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0DF53516" w14:textId="77777777" w:rsidR="00F302A4" w:rsidRDefault="00F302A4" w:rsidP="00F302A4">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130239CD" w14:textId="77777777" w:rsidR="00F302A4" w:rsidRDefault="00F302A4" w:rsidP="00F302A4">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577038C6" w14:textId="77777777" w:rsidR="00F302A4" w:rsidRDefault="00F302A4" w:rsidP="00F302A4">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073EF2D4" w14:textId="77777777" w:rsidR="00F302A4" w:rsidRDefault="00F302A4" w:rsidP="00F302A4">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14F65BE7" w14:textId="77777777" w:rsidR="00F302A4" w:rsidRDefault="00F302A4" w:rsidP="00F302A4">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4A3058D3" w14:textId="77777777" w:rsidR="00F302A4" w:rsidRDefault="00F302A4" w:rsidP="00F302A4">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3BCC816D" w14:textId="77777777" w:rsidR="00F302A4" w:rsidRDefault="00F302A4" w:rsidP="00F302A4">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2F8E0638" w14:textId="77777777" w:rsidR="00F302A4" w:rsidRDefault="00F302A4" w:rsidP="00F302A4">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76916117" w14:textId="77777777" w:rsidR="00F302A4" w:rsidRDefault="00F302A4" w:rsidP="00F302A4">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4246ABE3" w14:textId="77777777" w:rsidR="00F302A4" w:rsidRDefault="00F302A4" w:rsidP="00F302A4">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2C3CF91C" w14:textId="77777777" w:rsidR="00F302A4" w:rsidRDefault="00F302A4" w:rsidP="00F302A4">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3A2D7240" w14:textId="77777777" w:rsidR="00F302A4" w:rsidRDefault="00F302A4" w:rsidP="00F302A4">
      <w:pPr>
        <w:pStyle w:val="Bibliography"/>
      </w:pPr>
      <w:r>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7C84DB3C" w14:textId="77777777" w:rsidR="00F302A4" w:rsidRDefault="00F302A4" w:rsidP="00F302A4">
      <w:pPr>
        <w:pStyle w:val="Bibliography"/>
      </w:pPr>
      <w:r>
        <w:lastRenderedPageBreak/>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0FDB92C6" w14:textId="77777777" w:rsidR="00F302A4" w:rsidRDefault="00F302A4" w:rsidP="00F302A4">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759A60B6" w14:textId="77777777" w:rsidR="00F302A4" w:rsidRDefault="00F302A4" w:rsidP="00F302A4">
      <w:pPr>
        <w:pStyle w:val="Bibliography"/>
      </w:pPr>
      <w:r>
        <w:t xml:space="preserve">ČÚZK (2023): Ortofoto České republiky, https://geoportal.cuzk.cz/(S(j4x0jjdm0kadzsqwgvwfqpov))/Default.aspx?mode=TextMeta&amp;text=ortofoto_info&amp;side=ortofoto&amp;menu=23 (26. 12. 2023). </w:t>
      </w:r>
    </w:p>
    <w:p w14:paraId="3E7D1B75" w14:textId="77777777" w:rsidR="00F302A4" w:rsidRDefault="00F302A4" w:rsidP="00F302A4">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60931C5D" w14:textId="77777777" w:rsidR="00F302A4" w:rsidRDefault="00F302A4" w:rsidP="00F302A4">
      <w:pPr>
        <w:pStyle w:val="Bibliography"/>
      </w:pPr>
      <w:r>
        <w:t xml:space="preserve">DISCOVER THREE.JS CONTRIBUTORS (2023): </w:t>
      </w:r>
      <w:proofErr w:type="spellStart"/>
      <w:r>
        <w:t>Discover</w:t>
      </w:r>
      <w:proofErr w:type="spellEnd"/>
      <w:r>
        <w:t xml:space="preserve"> three.js. </w:t>
      </w:r>
    </w:p>
    <w:p w14:paraId="06B3F2DB" w14:textId="77777777" w:rsidR="00F302A4" w:rsidRDefault="00F302A4" w:rsidP="00F302A4">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40787195" w14:textId="77777777" w:rsidR="00F302A4" w:rsidRDefault="00F302A4" w:rsidP="00F302A4">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67AA398B" w14:textId="77777777" w:rsidR="00F302A4" w:rsidRDefault="00F302A4" w:rsidP="00F302A4">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086E703A" w14:textId="77777777" w:rsidR="00F302A4" w:rsidRDefault="00F302A4" w:rsidP="00F302A4">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0FD415AC" w14:textId="77777777" w:rsidR="00F302A4" w:rsidRDefault="00F302A4" w:rsidP="00F302A4">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56502E97" w14:textId="77777777" w:rsidR="00F302A4" w:rsidRDefault="00F302A4" w:rsidP="00F302A4">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5D183F27" w14:textId="77777777" w:rsidR="00F302A4" w:rsidRDefault="00F302A4" w:rsidP="00F302A4">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063BB561" w14:textId="77777777" w:rsidR="00F302A4" w:rsidRDefault="00F302A4" w:rsidP="00F302A4">
      <w:pPr>
        <w:pStyle w:val="Bibliography"/>
      </w:pPr>
      <w:r>
        <w:t xml:space="preserve">ESPINOSA, A. (2023): </w:t>
      </w:r>
      <w:proofErr w:type="spellStart"/>
      <w:r>
        <w:t>CesiumJS</w:t>
      </w:r>
      <w:proofErr w:type="spellEnd"/>
      <w:r>
        <w:t xml:space="preserve">. </w:t>
      </w:r>
    </w:p>
    <w:p w14:paraId="3BAA0788" w14:textId="77777777" w:rsidR="00F302A4" w:rsidRDefault="00F302A4" w:rsidP="00F302A4">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04EFB637" w14:textId="77777777" w:rsidR="00F302A4" w:rsidRDefault="00F302A4" w:rsidP="00F302A4">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7B2E0C3B" w14:textId="77777777" w:rsidR="00F302A4" w:rsidRDefault="00F302A4" w:rsidP="00F302A4">
      <w:pPr>
        <w:pStyle w:val="Bibliography"/>
      </w:pPr>
      <w:r>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309832BD" w14:textId="77777777" w:rsidR="00F302A4" w:rsidRDefault="00F302A4" w:rsidP="00F302A4">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59DF4783" w14:textId="77777777" w:rsidR="00F302A4" w:rsidRDefault="00F302A4" w:rsidP="00F302A4">
      <w:pPr>
        <w:pStyle w:val="Bibliography"/>
      </w:pPr>
      <w:r>
        <w:lastRenderedPageBreak/>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65C75809" w14:textId="77777777" w:rsidR="00F302A4" w:rsidRDefault="00F302A4" w:rsidP="00F302A4">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2B893D3E" w14:textId="77777777" w:rsidR="00F302A4" w:rsidRDefault="00F302A4" w:rsidP="00F302A4">
      <w:pPr>
        <w:pStyle w:val="Bibliography"/>
      </w:pPr>
      <w:proofErr w:type="spellStart"/>
      <w:r>
        <w:t>Geospatial</w:t>
      </w:r>
      <w:proofErr w:type="spellEnd"/>
      <w:r>
        <w:t xml:space="preserve"> </w:t>
      </w:r>
      <w:proofErr w:type="spellStart"/>
      <w:r>
        <w:t>Webinar</w:t>
      </w:r>
      <w:proofErr w:type="spellEnd"/>
      <w:r>
        <w:t xml:space="preserve"> (2023): </w:t>
      </w:r>
    </w:p>
    <w:p w14:paraId="4AFF438C" w14:textId="77777777" w:rsidR="00F302A4" w:rsidRDefault="00F302A4" w:rsidP="00F302A4">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3DCF2B66" w14:textId="77777777" w:rsidR="00F302A4" w:rsidRDefault="00F302A4" w:rsidP="00F302A4">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4FC0C437" w14:textId="77777777" w:rsidR="00F302A4" w:rsidRDefault="00F302A4" w:rsidP="00F302A4">
      <w:pPr>
        <w:pStyle w:val="Bibliography"/>
      </w:pPr>
      <w:r>
        <w:t xml:space="preserve">GODBER, A. (2022): </w:t>
      </w:r>
      <w:proofErr w:type="spellStart"/>
      <w:r>
        <w:t>godber</w:t>
      </w:r>
      <w:proofErr w:type="spellEnd"/>
      <w:r>
        <w:t>/</w:t>
      </w:r>
      <w:proofErr w:type="spellStart"/>
      <w:r>
        <w:t>webvr.dev</w:t>
      </w:r>
      <w:proofErr w:type="spellEnd"/>
      <w:r>
        <w:t xml:space="preserve">. </w:t>
      </w:r>
    </w:p>
    <w:p w14:paraId="31345BDB" w14:textId="77777777" w:rsidR="00F302A4" w:rsidRDefault="00F302A4" w:rsidP="00F302A4">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40B4AD49" w14:textId="77777777" w:rsidR="00F302A4" w:rsidRDefault="00F302A4" w:rsidP="00F302A4">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6E68A35B" w14:textId="77777777" w:rsidR="00F302A4" w:rsidRDefault="00F302A4" w:rsidP="00F302A4">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3F4FD218" w14:textId="77777777" w:rsidR="00F302A4" w:rsidRDefault="00F302A4" w:rsidP="00F302A4">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t>
      </w:r>
      <w:proofErr w:type="spellStart"/>
      <w:r>
        <w:t>Wonderland</w:t>
      </w:r>
      <w:proofErr w:type="spellEnd"/>
      <w:r>
        <w:t xml:space="preserve"> </w:t>
      </w:r>
      <w:proofErr w:type="spellStart"/>
      <w:r>
        <w:t>Engine</w:t>
      </w:r>
      <w:proofErr w:type="spellEnd"/>
      <w:r>
        <w:t xml:space="preserve">. </w:t>
      </w:r>
      <w:proofErr w:type="spellStart"/>
      <w:r>
        <w:t>Wonderland</w:t>
      </w:r>
      <w:proofErr w:type="spellEnd"/>
      <w:r>
        <w:t xml:space="preserve"> </w:t>
      </w:r>
      <w:proofErr w:type="spellStart"/>
      <w:r>
        <w:t>Engine</w:t>
      </w:r>
      <w:proofErr w:type="spellEnd"/>
      <w:r>
        <w:t xml:space="preserve">. </w:t>
      </w:r>
    </w:p>
    <w:p w14:paraId="743BBC41" w14:textId="77777777" w:rsidR="00F302A4" w:rsidRDefault="00F302A4" w:rsidP="00F302A4">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32B20C24" w14:textId="77777777" w:rsidR="00F302A4" w:rsidRDefault="00F302A4" w:rsidP="00F302A4">
      <w:pPr>
        <w:pStyle w:val="Bibliography"/>
      </w:pPr>
      <w:r>
        <w:t xml:space="preserve">HERMAN, L. (2011): Moderní kartografické metody modelování měst. Masarykova univerzita, Přírodovědecká fakulta. </w:t>
      </w:r>
    </w:p>
    <w:p w14:paraId="738884BC" w14:textId="77777777" w:rsidR="00F302A4" w:rsidRDefault="00F302A4" w:rsidP="00F302A4">
      <w:pPr>
        <w:pStyle w:val="Bibliography"/>
      </w:pPr>
      <w:r>
        <w:t xml:space="preserve">HERMAN, L. (2014): Vizualizace 3D modelů měst na webu. Masarykova univerzita, Přírodovědecká fakulta. </w:t>
      </w:r>
    </w:p>
    <w:p w14:paraId="57592153" w14:textId="77777777" w:rsidR="00F302A4" w:rsidRDefault="00F302A4" w:rsidP="00F302A4">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11603EE7" w14:textId="77777777" w:rsidR="00F302A4" w:rsidRDefault="00F302A4" w:rsidP="00F302A4">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3459DDEA" w14:textId="77777777" w:rsidR="00F302A4" w:rsidRDefault="00F302A4" w:rsidP="00F302A4">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76A3241C" w14:textId="77777777" w:rsidR="00F302A4" w:rsidRDefault="00F302A4" w:rsidP="00F302A4">
      <w:pPr>
        <w:pStyle w:val="Bibliography"/>
      </w:pPr>
      <w:r>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6BAD38A9" w14:textId="77777777" w:rsidR="00F302A4" w:rsidRDefault="00F302A4" w:rsidP="00F302A4">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6F639A36" w14:textId="77777777" w:rsidR="00F302A4" w:rsidRDefault="00F302A4" w:rsidP="00F302A4">
      <w:pPr>
        <w:pStyle w:val="Bibliography"/>
      </w:pPr>
      <w:r>
        <w:t xml:space="preserve">HORÁK, J. (2023c): std_etapy_transformer.py. Brno. </w:t>
      </w:r>
    </w:p>
    <w:p w14:paraId="5B1FFC55" w14:textId="77777777" w:rsidR="00F302A4" w:rsidRDefault="00F302A4" w:rsidP="00F302A4">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75202650" w14:textId="77777777" w:rsidR="00F302A4" w:rsidRDefault="00F302A4" w:rsidP="00F302A4">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6D6AB84E" w14:textId="77777777" w:rsidR="00F302A4" w:rsidRDefault="00F302A4" w:rsidP="00F302A4">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322D823F" w14:textId="77777777" w:rsidR="00F302A4" w:rsidRDefault="00F302A4" w:rsidP="00F302A4">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16EA72BF" w14:textId="77777777" w:rsidR="00F302A4" w:rsidRDefault="00F302A4" w:rsidP="00F302A4">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3B40C448" w14:textId="77777777" w:rsidR="00F302A4" w:rsidRDefault="00F302A4" w:rsidP="00F302A4">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3EB6CF27" w14:textId="77777777" w:rsidR="00F302A4" w:rsidRDefault="00F302A4" w:rsidP="00F302A4">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0635F293" w14:textId="77777777" w:rsidR="00F302A4" w:rsidRDefault="00F302A4" w:rsidP="00F302A4">
      <w:pPr>
        <w:pStyle w:val="Bibliography"/>
      </w:pPr>
      <w:r>
        <w:t xml:space="preserve">ITOWNS CONTRIBUTORS (2023): </w:t>
      </w:r>
      <w:proofErr w:type="spellStart"/>
      <w:r>
        <w:t>iTowns</w:t>
      </w:r>
      <w:proofErr w:type="spellEnd"/>
      <w:r>
        <w:t xml:space="preserve">, https://github.com/iTowns/itowns/tree/master (9. 9. 2023). </w:t>
      </w:r>
    </w:p>
    <w:p w14:paraId="5EA797FD" w14:textId="77777777" w:rsidR="00F302A4" w:rsidRDefault="00F302A4" w:rsidP="00F302A4">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5E7EB3A7" w14:textId="77777777" w:rsidR="00F302A4" w:rsidRDefault="00F302A4" w:rsidP="00F302A4">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3DBEF957" w14:textId="77777777" w:rsidR="00F302A4" w:rsidRDefault="00F302A4" w:rsidP="00F302A4">
      <w:pPr>
        <w:pStyle w:val="Bibliography"/>
      </w:pPr>
      <w:r>
        <w:t xml:space="preserve">KAM BRNO (2023): </w:t>
      </w:r>
      <w:proofErr w:type="gramStart"/>
      <w:r>
        <w:t>Brno - 3D</w:t>
      </w:r>
      <w:proofErr w:type="gramEnd"/>
      <w:r>
        <w:t xml:space="preserve"> model, https://webmaps.kambrno.cz/webmaps.kambrno.cz/3d-model/ (31. 8. 2023). </w:t>
      </w:r>
    </w:p>
    <w:p w14:paraId="6270591E" w14:textId="77777777" w:rsidR="00F302A4" w:rsidRDefault="00F302A4" w:rsidP="00F302A4">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0B17BDED" w14:textId="77777777" w:rsidR="00F302A4" w:rsidRDefault="00F302A4" w:rsidP="00F302A4">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28DDE166" w14:textId="77777777" w:rsidR="00F302A4" w:rsidRDefault="00F302A4" w:rsidP="00F302A4">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631CD7A6" w14:textId="77777777" w:rsidR="00F302A4" w:rsidRDefault="00F302A4" w:rsidP="00F302A4">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6489F416" w14:textId="77777777" w:rsidR="00F302A4" w:rsidRDefault="00F302A4" w:rsidP="00F302A4">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1B65E8B4" w14:textId="77777777" w:rsidR="00F302A4" w:rsidRDefault="00F302A4" w:rsidP="00F302A4">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2F9D0CC5" w14:textId="77777777" w:rsidR="00F302A4" w:rsidRDefault="00F302A4" w:rsidP="00F302A4">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36FFB111" w14:textId="77777777" w:rsidR="00F302A4" w:rsidRDefault="00F302A4" w:rsidP="00F302A4">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0A38A84E" w14:textId="77777777" w:rsidR="00F302A4" w:rsidRDefault="00F302A4" w:rsidP="00F302A4">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3A9D649F" w14:textId="77777777" w:rsidR="00F302A4" w:rsidRDefault="00F302A4" w:rsidP="00F302A4">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4329E8A6" w14:textId="77777777" w:rsidR="00F302A4" w:rsidRDefault="00F302A4" w:rsidP="00F302A4">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39CF0DAF" w14:textId="77777777" w:rsidR="00F302A4" w:rsidRDefault="00F302A4" w:rsidP="00F302A4">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574CC332" w14:textId="77777777" w:rsidR="00F302A4" w:rsidRDefault="00F302A4" w:rsidP="00F302A4">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36E94016" w14:textId="77777777" w:rsidR="00F302A4" w:rsidRDefault="00F302A4" w:rsidP="00F302A4">
      <w:pPr>
        <w:pStyle w:val="Bibliography"/>
      </w:pPr>
      <w:r>
        <w:t xml:space="preserve">KUBÍČEK, P., STACHOŇ, Z. (2009): NOVÉ MAPOVÉ TECHNOLOGIE V KARTOGRAFICKÉ KOMUNIKACI. </w:t>
      </w:r>
      <w:proofErr w:type="spellStart"/>
      <w:r>
        <w:t>Karografické</w:t>
      </w:r>
      <w:proofErr w:type="spellEnd"/>
      <w:r>
        <w:t xml:space="preserve"> listy, 17, 8. </w:t>
      </w:r>
    </w:p>
    <w:p w14:paraId="2D4C6D8D" w14:textId="77777777" w:rsidR="00F302A4" w:rsidRDefault="00F302A4" w:rsidP="00F302A4">
      <w:pPr>
        <w:pStyle w:val="Bibliography"/>
      </w:pPr>
      <w:r>
        <w:t xml:space="preserve">KVARDA, O. (2020): Virtuální realita jako prostředek kartografické komunikace. Masarykova univerzita, Přírodovědecká fakulta. </w:t>
      </w:r>
    </w:p>
    <w:p w14:paraId="681380BA" w14:textId="77777777" w:rsidR="00F302A4" w:rsidRDefault="00F302A4" w:rsidP="00F302A4">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4F3E5CDA" w14:textId="77777777" w:rsidR="00F302A4" w:rsidRDefault="00F302A4" w:rsidP="00F302A4">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267CE5A6" w14:textId="77777777" w:rsidR="00F302A4" w:rsidRDefault="00F302A4" w:rsidP="00F302A4">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2082CB9A" w14:textId="77777777" w:rsidR="00F302A4" w:rsidRDefault="00F302A4" w:rsidP="00F302A4">
      <w:pPr>
        <w:pStyle w:val="Bibliography"/>
      </w:pPr>
      <w:r>
        <w:t xml:space="preserve">LEITNER, F. (2020): Vývoj vybraného nástroje DPZ pro podporu precizního zemědělství. Masarykova univerzita, Přírodovědecká fakulta. </w:t>
      </w:r>
    </w:p>
    <w:p w14:paraId="54C9928F" w14:textId="77777777" w:rsidR="00F302A4" w:rsidRDefault="00F302A4" w:rsidP="00F302A4">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540859F4" w14:textId="77777777" w:rsidR="00F302A4" w:rsidRDefault="00F302A4" w:rsidP="00F302A4">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5F6FD5F5" w14:textId="77777777" w:rsidR="00F302A4" w:rsidRDefault="00F302A4" w:rsidP="00F302A4">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606FFC8E" w14:textId="77777777" w:rsidR="00F302A4" w:rsidRDefault="00F302A4" w:rsidP="00F302A4">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4338CAA6" w14:textId="77777777" w:rsidR="00F302A4" w:rsidRDefault="00F302A4" w:rsidP="00F302A4">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74C30DD4" w14:textId="77777777" w:rsidR="00F302A4" w:rsidRDefault="00F302A4" w:rsidP="00F302A4">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lastRenderedPageBreak/>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79F681D0" w14:textId="77777777" w:rsidR="00F302A4" w:rsidRDefault="00F302A4" w:rsidP="00F302A4">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00DEF5E3" w14:textId="77777777" w:rsidR="00F302A4" w:rsidRDefault="00F302A4" w:rsidP="00F302A4">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048BB98B" w14:textId="77777777" w:rsidR="00F302A4" w:rsidRDefault="00F302A4" w:rsidP="00F302A4">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7F59C630" w14:textId="77777777" w:rsidR="00F302A4" w:rsidRDefault="00F302A4" w:rsidP="00F302A4">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321509B8" w14:textId="77777777" w:rsidR="00F302A4" w:rsidRDefault="00F302A4" w:rsidP="00F302A4">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6C22B02F" w14:textId="77777777" w:rsidR="00F302A4" w:rsidRDefault="00F302A4" w:rsidP="00F302A4">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09CDDAD6" w14:textId="77777777" w:rsidR="00F302A4" w:rsidRDefault="00F302A4" w:rsidP="00F302A4">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3950FC9D" w14:textId="77777777" w:rsidR="00F302A4" w:rsidRDefault="00F302A4" w:rsidP="00F302A4">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72F7E7B4" w14:textId="77777777" w:rsidR="00F302A4" w:rsidRDefault="00F302A4" w:rsidP="00F302A4">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2B80C7F9" w14:textId="77777777" w:rsidR="00F302A4" w:rsidRDefault="00F302A4" w:rsidP="00F302A4">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06845E5F" w14:textId="77777777" w:rsidR="00F302A4" w:rsidRDefault="00F302A4" w:rsidP="00F302A4">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1F251DDB" w14:textId="77777777" w:rsidR="00F302A4" w:rsidRDefault="00F302A4" w:rsidP="00F302A4">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6DF72F00" w14:textId="77777777" w:rsidR="00F302A4" w:rsidRDefault="00F302A4" w:rsidP="00F302A4">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3ED3080A" w14:textId="77777777" w:rsidR="00F302A4" w:rsidRDefault="00F302A4" w:rsidP="00F302A4">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40E836FB" w14:textId="77777777" w:rsidR="00F302A4" w:rsidRDefault="00F302A4" w:rsidP="00F302A4">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279222BC" w14:textId="77777777" w:rsidR="00F302A4" w:rsidRDefault="00F302A4" w:rsidP="00F302A4">
      <w:pPr>
        <w:pStyle w:val="Bibliography"/>
      </w:pPr>
      <w:r>
        <w:lastRenderedPageBreak/>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2C4B6130" w14:textId="77777777" w:rsidR="00F302A4" w:rsidRDefault="00F302A4" w:rsidP="00F302A4">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62DC2E93" w14:textId="77777777" w:rsidR="00F302A4" w:rsidRDefault="00F302A4" w:rsidP="00F302A4">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33F3A9D3" w14:textId="77777777" w:rsidR="00F302A4" w:rsidRDefault="00F302A4" w:rsidP="00F302A4">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25C6D720" w14:textId="77777777" w:rsidR="00F302A4" w:rsidRDefault="00F302A4" w:rsidP="00F302A4">
      <w:pPr>
        <w:pStyle w:val="Bibliography"/>
      </w:pPr>
      <w:r>
        <w:t xml:space="preserve">MEZZO, D. B. (2019): FOSS4G 2021 - 3D Urban data in QGIS. </w:t>
      </w:r>
    </w:p>
    <w:p w14:paraId="5837A770" w14:textId="77777777" w:rsidR="00F302A4" w:rsidRDefault="00F302A4" w:rsidP="00F302A4">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6A1F5218" w14:textId="77777777" w:rsidR="00F302A4" w:rsidRDefault="00F302A4" w:rsidP="00F302A4">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4E9D5DD3" w14:textId="77777777" w:rsidR="00F302A4" w:rsidRDefault="00F302A4" w:rsidP="00F302A4">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06255234" w14:textId="77777777" w:rsidR="00F302A4" w:rsidRDefault="00F302A4" w:rsidP="00F302A4">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60CF539B" w14:textId="77777777" w:rsidR="00F302A4" w:rsidRDefault="00F302A4" w:rsidP="00F302A4">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0CC73C6D" w14:textId="77777777" w:rsidR="00F302A4" w:rsidRDefault="00F302A4" w:rsidP="00F302A4">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5265D047" w14:textId="77777777" w:rsidR="00F302A4" w:rsidRDefault="00F302A4" w:rsidP="00F302A4">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26F413DA" w14:textId="77777777" w:rsidR="00F302A4" w:rsidRDefault="00F302A4" w:rsidP="00F302A4">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7CAA66C9" w14:textId="77777777" w:rsidR="00F302A4" w:rsidRDefault="00F302A4" w:rsidP="00F302A4">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t>
      </w:r>
      <w:proofErr w:type="spellStart"/>
      <w:r>
        <w:t>Wonderland</w:t>
      </w:r>
      <w:proofErr w:type="spellEnd"/>
      <w:r>
        <w:t xml:space="preserve"> </w:t>
      </w:r>
      <w:proofErr w:type="spellStart"/>
      <w:r>
        <w:t>Engine</w:t>
      </w:r>
      <w:proofErr w:type="spellEnd"/>
      <w:r>
        <w:t xml:space="preserve">. </w:t>
      </w:r>
    </w:p>
    <w:p w14:paraId="30362FFF" w14:textId="77777777" w:rsidR="00F302A4" w:rsidRDefault="00F302A4" w:rsidP="00F302A4">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29DC1098" w14:textId="77777777" w:rsidR="00F302A4" w:rsidRDefault="00F302A4" w:rsidP="00F302A4">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7A757194" w14:textId="77777777" w:rsidR="00F302A4" w:rsidRDefault="00F302A4" w:rsidP="00F302A4">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06933D38" w14:textId="77777777" w:rsidR="00F302A4" w:rsidRDefault="00F302A4" w:rsidP="00F302A4">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59A049F6" w14:textId="77777777" w:rsidR="00F302A4" w:rsidRDefault="00F302A4" w:rsidP="00F302A4">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75423A2E" w14:textId="77777777" w:rsidR="00F302A4" w:rsidRDefault="00F302A4" w:rsidP="00F302A4">
      <w:pPr>
        <w:pStyle w:val="Bibliography"/>
      </w:pPr>
      <w:r>
        <w:lastRenderedPageBreak/>
        <w:t xml:space="preserve">PEŇÁK, M. (2017): Výzkum a vývoj webové aplikace pro vizualizaci viditelnosti. Masarykova univerzita, Přírodovědecká fakulta. </w:t>
      </w:r>
    </w:p>
    <w:p w14:paraId="08BEF26C" w14:textId="77777777" w:rsidR="00F302A4" w:rsidRDefault="00F302A4" w:rsidP="00F302A4">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2066C884" w14:textId="77777777" w:rsidR="00F302A4" w:rsidRDefault="00F302A4" w:rsidP="00F302A4">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22273B09" w14:textId="77777777" w:rsidR="00F302A4" w:rsidRDefault="00F302A4" w:rsidP="00F302A4">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56107BE5" w14:textId="77777777" w:rsidR="00F302A4" w:rsidRDefault="00F302A4" w:rsidP="00F302A4">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516DDFCD" w14:textId="77777777" w:rsidR="00F302A4" w:rsidRDefault="00F302A4" w:rsidP="00F302A4">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7F2F8C9E" w14:textId="77777777" w:rsidR="00F302A4" w:rsidRDefault="00F302A4" w:rsidP="00F302A4">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5E327EBC" w14:textId="77777777" w:rsidR="00F302A4" w:rsidRDefault="00F302A4" w:rsidP="00F302A4">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5234DD85" w14:textId="77777777" w:rsidR="00F302A4" w:rsidRDefault="00F302A4" w:rsidP="00F302A4">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51230E62" w14:textId="77777777" w:rsidR="00F302A4" w:rsidRDefault="00F302A4" w:rsidP="00F302A4">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48EBA1FD" w14:textId="77777777" w:rsidR="00F302A4" w:rsidRDefault="00F302A4" w:rsidP="00F302A4">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12B23F54" w14:textId="77777777" w:rsidR="00F302A4" w:rsidRDefault="00F302A4" w:rsidP="00F302A4">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5B3439E1" w14:textId="77777777" w:rsidR="00F302A4" w:rsidRDefault="00F302A4" w:rsidP="00F302A4">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7D9D47B3" w14:textId="77777777" w:rsidR="00F302A4" w:rsidRDefault="00F302A4" w:rsidP="00F302A4">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15D48B80" w14:textId="77777777" w:rsidR="00F302A4" w:rsidRDefault="00F302A4" w:rsidP="00F302A4">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15F86F84" w14:textId="77777777" w:rsidR="00F302A4" w:rsidRDefault="00F302A4" w:rsidP="00F302A4">
      <w:pPr>
        <w:pStyle w:val="Bibliography"/>
      </w:pPr>
      <w:r>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76DACF66" w14:textId="77777777" w:rsidR="00F302A4" w:rsidRDefault="00F302A4" w:rsidP="00F302A4">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435381F4" w14:textId="77777777" w:rsidR="00F302A4" w:rsidRDefault="00F302A4" w:rsidP="00F302A4">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75AD37E4" w14:textId="77777777" w:rsidR="00F302A4" w:rsidRDefault="00F302A4" w:rsidP="00F302A4">
      <w:pPr>
        <w:pStyle w:val="Bibliography"/>
      </w:pPr>
      <w:r>
        <w:lastRenderedPageBreak/>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11462642" w14:textId="77777777" w:rsidR="00F302A4" w:rsidRDefault="00F302A4" w:rsidP="00F302A4">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4B367257" w14:textId="77777777" w:rsidR="00F302A4" w:rsidRDefault="00F302A4" w:rsidP="00F302A4">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02CD4E93" w14:textId="77777777" w:rsidR="00F302A4" w:rsidRDefault="00F302A4" w:rsidP="00F302A4">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194BFE26" w14:textId="77777777" w:rsidR="00F302A4" w:rsidRDefault="00F302A4" w:rsidP="00F302A4">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1361B9BF" w14:textId="77777777" w:rsidR="00F302A4" w:rsidRDefault="00F302A4" w:rsidP="00F302A4">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271F98DF" w14:textId="77777777" w:rsidR="00F302A4" w:rsidRDefault="00F302A4" w:rsidP="00F302A4">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02387D9B" w14:textId="77777777" w:rsidR="00F302A4" w:rsidRDefault="00F302A4" w:rsidP="00F302A4">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4C374793" w14:textId="77777777" w:rsidR="00F302A4" w:rsidRDefault="00F302A4" w:rsidP="00F302A4">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7FC1A8F1" w14:textId="77777777" w:rsidR="00F302A4" w:rsidRDefault="00F302A4" w:rsidP="00F302A4">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437B34E4" w14:textId="77777777" w:rsidR="00F302A4" w:rsidRDefault="00F302A4" w:rsidP="00F302A4">
      <w:pPr>
        <w:pStyle w:val="Bibliography"/>
      </w:pPr>
      <w:r>
        <w:t xml:space="preserve">THREE.JS CONTRIBUTORS (2023f): VR - three.js </w:t>
      </w:r>
      <w:proofErr w:type="spellStart"/>
      <w:r>
        <w:t>manual</w:t>
      </w:r>
      <w:proofErr w:type="spellEnd"/>
      <w:r>
        <w:t xml:space="preserve">, https://threejs.org/manual/#en/webxr-basics (5. 11. 2023). </w:t>
      </w:r>
    </w:p>
    <w:p w14:paraId="68A8D4BC" w14:textId="77777777" w:rsidR="00F302A4" w:rsidRDefault="00F302A4" w:rsidP="00F302A4">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2FF61C32" w14:textId="77777777" w:rsidR="00F302A4" w:rsidRDefault="00F302A4" w:rsidP="00F302A4">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0FA47339" w14:textId="77777777" w:rsidR="00F302A4" w:rsidRDefault="00F302A4" w:rsidP="00F302A4">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32E50901" w14:textId="77777777" w:rsidR="00F302A4" w:rsidRDefault="00F302A4" w:rsidP="00F302A4">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17974727" w14:textId="77777777" w:rsidR="00F302A4" w:rsidRDefault="00F302A4" w:rsidP="00F302A4">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21916A34" w14:textId="77777777" w:rsidR="00F302A4" w:rsidRDefault="00F302A4" w:rsidP="00F302A4">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62A407DB" w14:textId="77777777" w:rsidR="00F302A4" w:rsidRDefault="00F302A4" w:rsidP="00F302A4">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49CE5AE3" w14:textId="77777777" w:rsidR="00F302A4" w:rsidRDefault="00F302A4" w:rsidP="00F302A4">
      <w:pPr>
        <w:pStyle w:val="Bibliography"/>
      </w:pPr>
      <w:r>
        <w:lastRenderedPageBreak/>
        <w:t xml:space="preserve">WONDERLAND ENGINE (2023): </w:t>
      </w:r>
      <w:proofErr w:type="spellStart"/>
      <w:r>
        <w:t>Wonderland</w:t>
      </w:r>
      <w:proofErr w:type="spellEnd"/>
      <w:r>
        <w:t xml:space="preserve"> </w:t>
      </w:r>
      <w:proofErr w:type="spellStart"/>
      <w:r>
        <w:t>Engine</w:t>
      </w:r>
      <w:proofErr w:type="spellEnd"/>
      <w:r>
        <w:t xml:space="preserve">, </w:t>
      </w:r>
      <w:proofErr w:type="spellStart"/>
      <w:r>
        <w:t>Wonderland</w:t>
      </w:r>
      <w:proofErr w:type="spellEnd"/>
      <w:r>
        <w:t xml:space="preserve"> </w:t>
      </w:r>
      <w:proofErr w:type="spellStart"/>
      <w:r>
        <w:t>Engine</w:t>
      </w:r>
      <w:proofErr w:type="spellEnd"/>
      <w:r>
        <w:t xml:space="preserve">, https://wonderlandengine.com/ (26. 12. 2023). </w:t>
      </w:r>
    </w:p>
    <w:p w14:paraId="0C8199C0" w14:textId="77777777" w:rsidR="00F302A4" w:rsidRDefault="00F302A4" w:rsidP="00F302A4">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62F401B6" w14:textId="77777777" w:rsidR="00F302A4" w:rsidRDefault="00F302A4" w:rsidP="00F302A4">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3B1480DF"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1"/>
          <w:footerReference w:type="default" r:id="rId8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 xml:space="preserve">Příloha č. 1. Kvantifikace míry optimalizace modelu topografické 3D </w:t>
                            </w:r>
                            <w:proofErr w:type="gramStart"/>
                            <w:r>
                              <w:t>mapy.-</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 xml:space="preserve">Příloha č. 1. Kvantifikace míry optimalizace modelu topografické 3D </w:t>
                      </w:r>
                      <w:proofErr w:type="gramStart"/>
                      <w:r>
                        <w:t>mapy.-</w:t>
                      </w:r>
                      <w:proofErr w:type="gramEnd"/>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4CE5B2D5" w14:textId="2CE51E86" w:rsidR="002F057F" w:rsidRDefault="002F057F" w:rsidP="002F057F">
      <w:pPr>
        <w:rPr>
          <w:b/>
          <w:bCs/>
        </w:rPr>
      </w:pPr>
    </w:p>
    <w:tbl>
      <w:tblPr>
        <w:tblW w:w="8900" w:type="dxa"/>
        <w:tblLook w:val="04A0" w:firstRow="1" w:lastRow="0" w:firstColumn="1" w:lastColumn="0" w:noHBand="0" w:noVBand="1"/>
      </w:tblPr>
      <w:tblGrid>
        <w:gridCol w:w="540"/>
        <w:gridCol w:w="1080"/>
        <w:gridCol w:w="2129"/>
        <w:gridCol w:w="3207"/>
        <w:gridCol w:w="1080"/>
        <w:gridCol w:w="864"/>
      </w:tblGrid>
      <w:tr w:rsidR="00934F85" w:rsidRPr="00934F85" w14:paraId="74B50524" w14:textId="77777777" w:rsidTr="00934F85">
        <w:trPr>
          <w:trHeight w:val="315"/>
        </w:trPr>
        <w:tc>
          <w:tcPr>
            <w:tcW w:w="1440"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3C5E48AB"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ID</w:t>
            </w:r>
          </w:p>
        </w:tc>
        <w:tc>
          <w:tcPr>
            <w:tcW w:w="2260" w:type="dxa"/>
            <w:tcBorders>
              <w:top w:val="single" w:sz="4" w:space="0" w:color="auto"/>
              <w:left w:val="nil"/>
              <w:bottom w:val="single" w:sz="8" w:space="0" w:color="auto"/>
              <w:right w:val="single" w:sz="4" w:space="0" w:color="auto"/>
            </w:tcBorders>
            <w:shd w:val="clear" w:color="auto" w:fill="auto"/>
            <w:vAlign w:val="center"/>
            <w:hideMark/>
          </w:tcPr>
          <w:p w14:paraId="0816AD0E"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Požadavek</w:t>
            </w:r>
          </w:p>
        </w:tc>
        <w:tc>
          <w:tcPr>
            <w:tcW w:w="3520" w:type="dxa"/>
            <w:tcBorders>
              <w:top w:val="single" w:sz="4" w:space="0" w:color="auto"/>
              <w:left w:val="nil"/>
              <w:bottom w:val="single" w:sz="8" w:space="0" w:color="auto"/>
              <w:right w:val="single" w:sz="4" w:space="0" w:color="auto"/>
            </w:tcBorders>
            <w:shd w:val="clear" w:color="auto" w:fill="auto"/>
            <w:vAlign w:val="center"/>
            <w:hideMark/>
          </w:tcPr>
          <w:p w14:paraId="68F998E6"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Poznámka</w:t>
            </w:r>
          </w:p>
        </w:tc>
        <w:tc>
          <w:tcPr>
            <w:tcW w:w="940" w:type="dxa"/>
            <w:tcBorders>
              <w:top w:val="single" w:sz="4" w:space="0" w:color="auto"/>
              <w:left w:val="nil"/>
              <w:bottom w:val="single" w:sz="8" w:space="0" w:color="auto"/>
              <w:right w:val="single" w:sz="4" w:space="0" w:color="auto"/>
            </w:tcBorders>
            <w:shd w:val="clear" w:color="auto" w:fill="auto"/>
            <w:vAlign w:val="center"/>
            <w:hideMark/>
          </w:tcPr>
          <w:p w14:paraId="4A6B8CD7"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Priorita</w:t>
            </w:r>
          </w:p>
        </w:tc>
        <w:tc>
          <w:tcPr>
            <w:tcW w:w="740" w:type="dxa"/>
            <w:tcBorders>
              <w:top w:val="single" w:sz="4" w:space="0" w:color="auto"/>
              <w:left w:val="nil"/>
              <w:bottom w:val="single" w:sz="8" w:space="0" w:color="auto"/>
              <w:right w:val="single" w:sz="4" w:space="0" w:color="auto"/>
            </w:tcBorders>
            <w:shd w:val="clear" w:color="auto" w:fill="auto"/>
            <w:vAlign w:val="center"/>
            <w:hideMark/>
          </w:tcPr>
          <w:p w14:paraId="1B06F36B"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Status</w:t>
            </w:r>
          </w:p>
        </w:tc>
      </w:tr>
      <w:tr w:rsidR="00934F85" w:rsidRPr="00934F85" w14:paraId="45DC18F2"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F933BE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A.A</w:t>
            </w:r>
            <w:proofErr w:type="gramEnd"/>
          </w:p>
        </w:tc>
        <w:tc>
          <w:tcPr>
            <w:tcW w:w="8400" w:type="dxa"/>
            <w:gridSpan w:val="5"/>
            <w:tcBorders>
              <w:top w:val="single" w:sz="8" w:space="0" w:color="auto"/>
              <w:left w:val="nil"/>
              <w:bottom w:val="single" w:sz="4" w:space="0" w:color="auto"/>
              <w:right w:val="single" w:sz="4" w:space="0" w:color="000000"/>
            </w:tcBorders>
            <w:shd w:val="clear" w:color="auto" w:fill="auto"/>
            <w:vAlign w:val="center"/>
            <w:hideMark/>
          </w:tcPr>
          <w:p w14:paraId="2E6DD0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06714916" w14:textId="77777777" w:rsidTr="00934F85">
        <w:trPr>
          <w:trHeight w:val="600"/>
        </w:trPr>
        <w:tc>
          <w:tcPr>
            <w:tcW w:w="500" w:type="dxa"/>
            <w:vMerge w:val="restart"/>
            <w:tcBorders>
              <w:top w:val="nil"/>
              <w:left w:val="single" w:sz="4" w:space="0" w:color="auto"/>
              <w:bottom w:val="single" w:sz="4" w:space="0" w:color="000000"/>
              <w:right w:val="single" w:sz="4" w:space="0" w:color="auto"/>
            </w:tcBorders>
            <w:shd w:val="clear" w:color="auto" w:fill="auto"/>
            <w:vAlign w:val="center"/>
            <w:hideMark/>
          </w:tcPr>
          <w:p w14:paraId="27B5DDF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71250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A.A.1</w:t>
            </w:r>
          </w:p>
        </w:tc>
        <w:tc>
          <w:tcPr>
            <w:tcW w:w="2260" w:type="dxa"/>
            <w:tcBorders>
              <w:top w:val="nil"/>
              <w:left w:val="nil"/>
              <w:bottom w:val="single" w:sz="4" w:space="0" w:color="auto"/>
              <w:right w:val="single" w:sz="4" w:space="0" w:color="auto"/>
            </w:tcBorders>
            <w:shd w:val="clear" w:color="auto" w:fill="auto"/>
            <w:vAlign w:val="center"/>
            <w:hideMark/>
          </w:tcPr>
          <w:p w14:paraId="64A95E6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5096A6AC" w14:textId="7E486B7D"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w:t>
            </w:r>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3E8502D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0FCB546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A9F9534" w14:textId="77777777" w:rsidTr="00934F85">
        <w:trPr>
          <w:trHeight w:val="600"/>
        </w:trPr>
        <w:tc>
          <w:tcPr>
            <w:tcW w:w="500" w:type="dxa"/>
            <w:vMerge/>
            <w:tcBorders>
              <w:top w:val="nil"/>
              <w:left w:val="single" w:sz="4" w:space="0" w:color="auto"/>
              <w:bottom w:val="single" w:sz="4" w:space="0" w:color="000000"/>
              <w:right w:val="single" w:sz="4" w:space="0" w:color="auto"/>
            </w:tcBorders>
            <w:vAlign w:val="center"/>
            <w:hideMark/>
          </w:tcPr>
          <w:p w14:paraId="430D92C8"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7AC4C8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A.A.2</w:t>
            </w:r>
          </w:p>
        </w:tc>
        <w:tc>
          <w:tcPr>
            <w:tcW w:w="2260" w:type="dxa"/>
            <w:tcBorders>
              <w:top w:val="nil"/>
              <w:left w:val="nil"/>
              <w:bottom w:val="single" w:sz="4" w:space="0" w:color="auto"/>
              <w:right w:val="single" w:sz="4" w:space="0" w:color="auto"/>
            </w:tcBorders>
            <w:shd w:val="clear" w:color="auto" w:fill="auto"/>
            <w:vAlign w:val="center"/>
            <w:hideMark/>
          </w:tcPr>
          <w:p w14:paraId="6A4F283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79C668AB" w14:textId="1E200C98"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w:t>
            </w:r>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BAA6C2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403A36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0FF57F4" w14:textId="77777777" w:rsidTr="00934F85">
        <w:trPr>
          <w:trHeight w:val="600"/>
        </w:trPr>
        <w:tc>
          <w:tcPr>
            <w:tcW w:w="500" w:type="dxa"/>
            <w:vMerge/>
            <w:tcBorders>
              <w:top w:val="nil"/>
              <w:left w:val="single" w:sz="4" w:space="0" w:color="auto"/>
              <w:bottom w:val="single" w:sz="4" w:space="0" w:color="000000"/>
              <w:right w:val="single" w:sz="4" w:space="0" w:color="auto"/>
            </w:tcBorders>
            <w:vAlign w:val="center"/>
            <w:hideMark/>
          </w:tcPr>
          <w:p w14:paraId="572BEB58"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4AF067C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A.A.3</w:t>
            </w:r>
          </w:p>
        </w:tc>
        <w:tc>
          <w:tcPr>
            <w:tcW w:w="2260" w:type="dxa"/>
            <w:tcBorders>
              <w:top w:val="nil"/>
              <w:left w:val="nil"/>
              <w:bottom w:val="single" w:sz="4" w:space="0" w:color="auto"/>
              <w:right w:val="single" w:sz="4" w:space="0" w:color="auto"/>
            </w:tcBorders>
            <w:shd w:val="clear" w:color="auto" w:fill="auto"/>
            <w:vAlign w:val="center"/>
            <w:hideMark/>
          </w:tcPr>
          <w:p w14:paraId="03C960B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5F8EDFEE" w14:textId="030BEFB9"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w:t>
            </w:r>
            <w:r w:rsidRPr="00934F85">
              <w:rPr>
                <w:rFonts w:ascii="JetBrains Mono" w:eastAsia="Times New Roman" w:hAnsi="JetBrains Mono" w:cs="JetBrains Mono"/>
                <w:color w:val="000000"/>
                <w:sz w:val="18"/>
                <w:szCs w:val="18"/>
              </w:rPr>
              <w:t xml:space="preserv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07319CC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1559618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38DC59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7EDDF24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A.B</w:t>
            </w:r>
            <w:proofErr w:type="gramEnd"/>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23A5327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legendy</w:t>
            </w:r>
          </w:p>
        </w:tc>
      </w:tr>
      <w:tr w:rsidR="00934F85" w:rsidRPr="00934F85" w14:paraId="57EA53C4"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40E1FAD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3860BA6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A.B.1</w:t>
            </w:r>
          </w:p>
        </w:tc>
        <w:tc>
          <w:tcPr>
            <w:tcW w:w="2260" w:type="dxa"/>
            <w:tcBorders>
              <w:top w:val="nil"/>
              <w:left w:val="nil"/>
              <w:bottom w:val="single" w:sz="4" w:space="0" w:color="auto"/>
              <w:right w:val="single" w:sz="4" w:space="0" w:color="auto"/>
            </w:tcBorders>
            <w:shd w:val="clear" w:color="auto" w:fill="auto"/>
            <w:vAlign w:val="center"/>
            <w:hideMark/>
          </w:tcPr>
          <w:p w14:paraId="71DD143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ve 3D</w:t>
            </w:r>
          </w:p>
        </w:tc>
        <w:tc>
          <w:tcPr>
            <w:tcW w:w="3520" w:type="dxa"/>
            <w:tcBorders>
              <w:top w:val="nil"/>
              <w:left w:val="nil"/>
              <w:bottom w:val="single" w:sz="4" w:space="0" w:color="auto"/>
              <w:right w:val="single" w:sz="4" w:space="0" w:color="auto"/>
            </w:tcBorders>
            <w:shd w:val="clear" w:color="auto" w:fill="auto"/>
            <w:vAlign w:val="center"/>
            <w:hideMark/>
          </w:tcPr>
          <w:p w14:paraId="495E087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k vizualizacím je poskytnuta ve 3D.</w:t>
            </w:r>
          </w:p>
        </w:tc>
        <w:tc>
          <w:tcPr>
            <w:tcW w:w="940" w:type="dxa"/>
            <w:tcBorders>
              <w:top w:val="nil"/>
              <w:left w:val="nil"/>
              <w:bottom w:val="single" w:sz="4" w:space="0" w:color="auto"/>
              <w:right w:val="single" w:sz="4" w:space="0" w:color="auto"/>
            </w:tcBorders>
            <w:shd w:val="clear" w:color="auto" w:fill="auto"/>
            <w:vAlign w:val="center"/>
            <w:hideMark/>
          </w:tcPr>
          <w:p w14:paraId="37772F1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25592B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E13B06C"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39C659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31F20E1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53C1DD4D" w14:textId="77777777" w:rsidTr="00934F85">
        <w:trPr>
          <w:trHeight w:val="600"/>
        </w:trPr>
        <w:tc>
          <w:tcPr>
            <w:tcW w:w="500" w:type="dxa"/>
            <w:vMerge w:val="restart"/>
            <w:tcBorders>
              <w:top w:val="nil"/>
              <w:left w:val="single" w:sz="4" w:space="0" w:color="auto"/>
              <w:bottom w:val="single" w:sz="8" w:space="0" w:color="000000"/>
              <w:right w:val="single" w:sz="4" w:space="0" w:color="auto"/>
            </w:tcBorders>
            <w:shd w:val="clear" w:color="auto" w:fill="auto"/>
            <w:vAlign w:val="center"/>
            <w:hideMark/>
          </w:tcPr>
          <w:p w14:paraId="4463E2D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70165F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A.C.1</w:t>
            </w:r>
          </w:p>
        </w:tc>
        <w:tc>
          <w:tcPr>
            <w:tcW w:w="2260" w:type="dxa"/>
            <w:tcBorders>
              <w:top w:val="nil"/>
              <w:left w:val="nil"/>
              <w:bottom w:val="single" w:sz="4" w:space="0" w:color="auto"/>
              <w:right w:val="single" w:sz="4" w:space="0" w:color="auto"/>
            </w:tcBorders>
            <w:shd w:val="clear" w:color="auto" w:fill="auto"/>
            <w:vAlign w:val="center"/>
            <w:hideMark/>
          </w:tcPr>
          <w:p w14:paraId="1BB24A44" w14:textId="7D459308"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Propojení</w:t>
            </w:r>
            <w:r w:rsidRPr="00934F85">
              <w:rPr>
                <w:rFonts w:ascii="JetBrains Mono" w:eastAsia="Times New Roman" w:hAnsi="JetBrains Mono" w:cs="JetBrains Mono"/>
                <w:color w:val="000000"/>
                <w:sz w:val="18"/>
                <w:szCs w:val="18"/>
              </w:rPr>
              <w:t xml:space="preserve"> </w:t>
            </w:r>
            <w:proofErr w:type="gramStart"/>
            <w:r w:rsidRPr="00934F85">
              <w:rPr>
                <w:rFonts w:ascii="JetBrains Mono" w:eastAsia="Times New Roman" w:hAnsi="JetBrains Mono" w:cs="JetBrains Mono"/>
                <w:color w:val="000000"/>
                <w:sz w:val="18"/>
                <w:szCs w:val="18"/>
              </w:rPr>
              <w:t>legenda - mapa</w:t>
            </w:r>
            <w:proofErr w:type="gramEnd"/>
          </w:p>
        </w:tc>
        <w:tc>
          <w:tcPr>
            <w:tcW w:w="3520" w:type="dxa"/>
            <w:tcBorders>
              <w:top w:val="nil"/>
              <w:left w:val="nil"/>
              <w:bottom w:val="single" w:sz="4" w:space="0" w:color="auto"/>
              <w:right w:val="single" w:sz="4" w:space="0" w:color="auto"/>
            </w:tcBorders>
            <w:shd w:val="clear" w:color="auto" w:fill="auto"/>
            <w:vAlign w:val="center"/>
            <w:hideMark/>
          </w:tcPr>
          <w:p w14:paraId="21D7E4C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je interaktivní a umožňuje úkony s mapou</w:t>
            </w:r>
          </w:p>
        </w:tc>
        <w:tc>
          <w:tcPr>
            <w:tcW w:w="940" w:type="dxa"/>
            <w:tcBorders>
              <w:top w:val="nil"/>
              <w:left w:val="nil"/>
              <w:bottom w:val="single" w:sz="4" w:space="0" w:color="auto"/>
              <w:right w:val="single" w:sz="4" w:space="0" w:color="auto"/>
            </w:tcBorders>
            <w:shd w:val="clear" w:color="auto" w:fill="auto"/>
            <w:vAlign w:val="center"/>
            <w:hideMark/>
          </w:tcPr>
          <w:p w14:paraId="726F6F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3819E06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176C522" w14:textId="77777777" w:rsidTr="00934F85">
        <w:trPr>
          <w:trHeight w:val="600"/>
        </w:trPr>
        <w:tc>
          <w:tcPr>
            <w:tcW w:w="500" w:type="dxa"/>
            <w:vMerge/>
            <w:tcBorders>
              <w:top w:val="nil"/>
              <w:left w:val="single" w:sz="4" w:space="0" w:color="auto"/>
              <w:bottom w:val="single" w:sz="8" w:space="0" w:color="000000"/>
              <w:right w:val="single" w:sz="4" w:space="0" w:color="auto"/>
            </w:tcBorders>
            <w:vAlign w:val="center"/>
            <w:hideMark/>
          </w:tcPr>
          <w:p w14:paraId="4F53BAAC"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5A2D414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A.C.2</w:t>
            </w:r>
          </w:p>
        </w:tc>
        <w:tc>
          <w:tcPr>
            <w:tcW w:w="2260" w:type="dxa"/>
            <w:tcBorders>
              <w:top w:val="nil"/>
              <w:left w:val="nil"/>
              <w:bottom w:val="single" w:sz="4" w:space="0" w:color="auto"/>
              <w:right w:val="single" w:sz="4" w:space="0" w:color="auto"/>
            </w:tcBorders>
            <w:shd w:val="clear" w:color="auto" w:fill="auto"/>
            <w:vAlign w:val="center"/>
            <w:hideMark/>
          </w:tcPr>
          <w:p w14:paraId="152F51F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Zvýraznění</w:t>
            </w:r>
          </w:p>
        </w:tc>
        <w:tc>
          <w:tcPr>
            <w:tcW w:w="3520" w:type="dxa"/>
            <w:tcBorders>
              <w:top w:val="nil"/>
              <w:left w:val="nil"/>
              <w:bottom w:val="single" w:sz="4" w:space="0" w:color="auto"/>
              <w:right w:val="single" w:sz="4" w:space="0" w:color="auto"/>
            </w:tcBorders>
            <w:shd w:val="clear" w:color="auto" w:fill="auto"/>
            <w:vAlign w:val="center"/>
            <w:hideMark/>
          </w:tcPr>
          <w:p w14:paraId="5368112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zvýrazní prvek v mapě.</w:t>
            </w:r>
          </w:p>
        </w:tc>
        <w:tc>
          <w:tcPr>
            <w:tcW w:w="940" w:type="dxa"/>
            <w:tcBorders>
              <w:top w:val="nil"/>
              <w:left w:val="nil"/>
              <w:bottom w:val="single" w:sz="4" w:space="0" w:color="auto"/>
              <w:right w:val="single" w:sz="4" w:space="0" w:color="auto"/>
            </w:tcBorders>
            <w:shd w:val="clear" w:color="auto" w:fill="auto"/>
            <w:vAlign w:val="center"/>
            <w:hideMark/>
          </w:tcPr>
          <w:p w14:paraId="5A67B7C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58020B4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A4103E2" w14:textId="77777777" w:rsidTr="00934F85">
        <w:trPr>
          <w:trHeight w:val="600"/>
        </w:trPr>
        <w:tc>
          <w:tcPr>
            <w:tcW w:w="500" w:type="dxa"/>
            <w:vMerge/>
            <w:tcBorders>
              <w:top w:val="nil"/>
              <w:left w:val="single" w:sz="4" w:space="0" w:color="auto"/>
              <w:bottom w:val="single" w:sz="8" w:space="0" w:color="000000"/>
              <w:right w:val="single" w:sz="4" w:space="0" w:color="auto"/>
            </w:tcBorders>
            <w:vAlign w:val="center"/>
            <w:hideMark/>
          </w:tcPr>
          <w:p w14:paraId="2475813F"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8" w:space="0" w:color="auto"/>
              <w:right w:val="single" w:sz="4" w:space="0" w:color="auto"/>
            </w:tcBorders>
            <w:shd w:val="clear" w:color="auto" w:fill="auto"/>
            <w:vAlign w:val="center"/>
            <w:hideMark/>
          </w:tcPr>
          <w:p w14:paraId="4AEC03D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A.C.3</w:t>
            </w:r>
          </w:p>
        </w:tc>
        <w:tc>
          <w:tcPr>
            <w:tcW w:w="2260" w:type="dxa"/>
            <w:tcBorders>
              <w:top w:val="nil"/>
              <w:left w:val="nil"/>
              <w:bottom w:val="single" w:sz="8" w:space="0" w:color="auto"/>
              <w:right w:val="single" w:sz="4" w:space="0" w:color="auto"/>
            </w:tcBorders>
            <w:shd w:val="clear" w:color="auto" w:fill="auto"/>
            <w:vAlign w:val="center"/>
            <w:hideMark/>
          </w:tcPr>
          <w:p w14:paraId="5B5BFA3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Vypnout / Zapnout</w:t>
            </w:r>
          </w:p>
        </w:tc>
        <w:tc>
          <w:tcPr>
            <w:tcW w:w="3520" w:type="dxa"/>
            <w:tcBorders>
              <w:top w:val="nil"/>
              <w:left w:val="nil"/>
              <w:bottom w:val="single" w:sz="8" w:space="0" w:color="auto"/>
              <w:right w:val="single" w:sz="4" w:space="0" w:color="auto"/>
            </w:tcBorders>
            <w:shd w:val="clear" w:color="auto" w:fill="auto"/>
            <w:vAlign w:val="center"/>
            <w:hideMark/>
          </w:tcPr>
          <w:p w14:paraId="7299EE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zobrazí / schová prvek v mapě.</w:t>
            </w:r>
          </w:p>
        </w:tc>
        <w:tc>
          <w:tcPr>
            <w:tcW w:w="940" w:type="dxa"/>
            <w:tcBorders>
              <w:top w:val="nil"/>
              <w:left w:val="nil"/>
              <w:bottom w:val="single" w:sz="8" w:space="0" w:color="auto"/>
              <w:right w:val="single" w:sz="4" w:space="0" w:color="auto"/>
            </w:tcBorders>
            <w:shd w:val="clear" w:color="auto" w:fill="auto"/>
            <w:vAlign w:val="center"/>
            <w:hideMark/>
          </w:tcPr>
          <w:p w14:paraId="1657411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8" w:space="0" w:color="auto"/>
              <w:right w:val="single" w:sz="4" w:space="0" w:color="auto"/>
            </w:tcBorders>
            <w:shd w:val="clear" w:color="auto" w:fill="auto"/>
            <w:vAlign w:val="center"/>
            <w:hideMark/>
          </w:tcPr>
          <w:p w14:paraId="2C6999E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48D8E9D"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B3EE95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B.A</w:t>
            </w:r>
            <w:proofErr w:type="gramEnd"/>
          </w:p>
        </w:tc>
        <w:tc>
          <w:tcPr>
            <w:tcW w:w="8400" w:type="dxa"/>
            <w:gridSpan w:val="5"/>
            <w:tcBorders>
              <w:top w:val="nil"/>
              <w:left w:val="nil"/>
              <w:bottom w:val="single" w:sz="4" w:space="0" w:color="auto"/>
              <w:right w:val="single" w:sz="4" w:space="0" w:color="000000"/>
            </w:tcBorders>
            <w:shd w:val="clear" w:color="auto" w:fill="auto"/>
            <w:vAlign w:val="center"/>
            <w:hideMark/>
          </w:tcPr>
          <w:p w14:paraId="178997B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1D95402E"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15A4D5A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6FA65A5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B.A.1</w:t>
            </w:r>
          </w:p>
        </w:tc>
        <w:tc>
          <w:tcPr>
            <w:tcW w:w="2260" w:type="dxa"/>
            <w:tcBorders>
              <w:top w:val="nil"/>
              <w:left w:val="nil"/>
              <w:bottom w:val="single" w:sz="4" w:space="0" w:color="auto"/>
              <w:right w:val="single" w:sz="4" w:space="0" w:color="auto"/>
            </w:tcBorders>
            <w:shd w:val="clear" w:color="auto" w:fill="auto"/>
            <w:vAlign w:val="center"/>
            <w:hideMark/>
          </w:tcPr>
          <w:p w14:paraId="5BE4852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68D6444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7F070AD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C380E9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6EF306F"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01CBDF7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5484E9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B.A.2</w:t>
            </w:r>
          </w:p>
        </w:tc>
        <w:tc>
          <w:tcPr>
            <w:tcW w:w="2260" w:type="dxa"/>
            <w:tcBorders>
              <w:top w:val="nil"/>
              <w:left w:val="nil"/>
              <w:bottom w:val="single" w:sz="4" w:space="0" w:color="auto"/>
              <w:right w:val="single" w:sz="4" w:space="0" w:color="auto"/>
            </w:tcBorders>
            <w:shd w:val="clear" w:color="auto" w:fill="auto"/>
            <w:vAlign w:val="center"/>
            <w:hideMark/>
          </w:tcPr>
          <w:p w14:paraId="41FAD9F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4F886F3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01ED4F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9DCCE9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14F768C"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4121CC3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8A5500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B.A.3</w:t>
            </w:r>
          </w:p>
        </w:tc>
        <w:tc>
          <w:tcPr>
            <w:tcW w:w="2260" w:type="dxa"/>
            <w:tcBorders>
              <w:top w:val="nil"/>
              <w:left w:val="nil"/>
              <w:bottom w:val="single" w:sz="4" w:space="0" w:color="auto"/>
              <w:right w:val="single" w:sz="4" w:space="0" w:color="auto"/>
            </w:tcBorders>
            <w:shd w:val="clear" w:color="auto" w:fill="auto"/>
            <w:vAlign w:val="center"/>
            <w:hideMark/>
          </w:tcPr>
          <w:p w14:paraId="08FBC66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3DF8320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75A49FC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79319B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379126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1083C1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B.B</w:t>
            </w:r>
            <w:proofErr w:type="gramEnd"/>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29A7551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legendy</w:t>
            </w:r>
          </w:p>
        </w:tc>
      </w:tr>
      <w:tr w:rsidR="00934F85" w:rsidRPr="00934F85" w14:paraId="100DB349"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26C3BD3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3E3F42A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B.B.1</w:t>
            </w:r>
          </w:p>
        </w:tc>
        <w:tc>
          <w:tcPr>
            <w:tcW w:w="2260" w:type="dxa"/>
            <w:tcBorders>
              <w:top w:val="nil"/>
              <w:left w:val="nil"/>
              <w:bottom w:val="single" w:sz="4" w:space="0" w:color="auto"/>
              <w:right w:val="single" w:sz="4" w:space="0" w:color="auto"/>
            </w:tcBorders>
            <w:shd w:val="clear" w:color="auto" w:fill="auto"/>
            <w:vAlign w:val="center"/>
            <w:hideMark/>
          </w:tcPr>
          <w:p w14:paraId="1BED89D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ve 3D</w:t>
            </w:r>
          </w:p>
        </w:tc>
        <w:tc>
          <w:tcPr>
            <w:tcW w:w="3520" w:type="dxa"/>
            <w:tcBorders>
              <w:top w:val="nil"/>
              <w:left w:val="nil"/>
              <w:bottom w:val="single" w:sz="4" w:space="0" w:color="auto"/>
              <w:right w:val="single" w:sz="4" w:space="0" w:color="auto"/>
            </w:tcBorders>
            <w:shd w:val="clear" w:color="auto" w:fill="auto"/>
            <w:vAlign w:val="center"/>
            <w:hideMark/>
          </w:tcPr>
          <w:p w14:paraId="02CDD0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k vizualizacím je poskytnuta ve 3D.</w:t>
            </w:r>
          </w:p>
        </w:tc>
        <w:tc>
          <w:tcPr>
            <w:tcW w:w="940" w:type="dxa"/>
            <w:tcBorders>
              <w:top w:val="nil"/>
              <w:left w:val="nil"/>
              <w:bottom w:val="single" w:sz="4" w:space="0" w:color="auto"/>
              <w:right w:val="single" w:sz="4" w:space="0" w:color="auto"/>
            </w:tcBorders>
            <w:shd w:val="clear" w:color="auto" w:fill="auto"/>
            <w:vAlign w:val="center"/>
            <w:hideMark/>
          </w:tcPr>
          <w:p w14:paraId="2CBBFF1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3362A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5E99066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78A3C0B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3D2564C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41C2DD0F"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2F96A56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1537AE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B.C.1</w:t>
            </w:r>
          </w:p>
        </w:tc>
        <w:tc>
          <w:tcPr>
            <w:tcW w:w="2260" w:type="dxa"/>
            <w:tcBorders>
              <w:top w:val="nil"/>
              <w:left w:val="nil"/>
              <w:bottom w:val="single" w:sz="4" w:space="0" w:color="auto"/>
              <w:right w:val="single" w:sz="4" w:space="0" w:color="auto"/>
            </w:tcBorders>
            <w:shd w:val="clear" w:color="auto" w:fill="auto"/>
            <w:vAlign w:val="center"/>
            <w:hideMark/>
          </w:tcPr>
          <w:p w14:paraId="3A9E51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Porpojení</w:t>
            </w:r>
            <w:proofErr w:type="spellEnd"/>
            <w:r w:rsidRPr="00934F85">
              <w:rPr>
                <w:rFonts w:ascii="JetBrains Mono" w:eastAsia="Times New Roman" w:hAnsi="JetBrains Mono" w:cs="JetBrains Mono"/>
                <w:color w:val="000000"/>
                <w:sz w:val="18"/>
                <w:szCs w:val="18"/>
              </w:rPr>
              <w:t xml:space="preserve"> </w:t>
            </w:r>
            <w:proofErr w:type="gramStart"/>
            <w:r w:rsidRPr="00934F85">
              <w:rPr>
                <w:rFonts w:ascii="JetBrains Mono" w:eastAsia="Times New Roman" w:hAnsi="JetBrains Mono" w:cs="JetBrains Mono"/>
                <w:color w:val="000000"/>
                <w:sz w:val="18"/>
                <w:szCs w:val="18"/>
              </w:rPr>
              <w:t>legenda - mapa</w:t>
            </w:r>
            <w:proofErr w:type="gramEnd"/>
          </w:p>
        </w:tc>
        <w:tc>
          <w:tcPr>
            <w:tcW w:w="3520" w:type="dxa"/>
            <w:tcBorders>
              <w:top w:val="nil"/>
              <w:left w:val="nil"/>
              <w:bottom w:val="single" w:sz="4" w:space="0" w:color="auto"/>
              <w:right w:val="single" w:sz="4" w:space="0" w:color="auto"/>
            </w:tcBorders>
            <w:shd w:val="clear" w:color="auto" w:fill="auto"/>
            <w:vAlign w:val="center"/>
            <w:hideMark/>
          </w:tcPr>
          <w:p w14:paraId="66BA97F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je interaktivní a umožňuje úkony s mapou</w:t>
            </w:r>
          </w:p>
        </w:tc>
        <w:tc>
          <w:tcPr>
            <w:tcW w:w="940" w:type="dxa"/>
            <w:tcBorders>
              <w:top w:val="nil"/>
              <w:left w:val="nil"/>
              <w:bottom w:val="single" w:sz="4" w:space="0" w:color="auto"/>
              <w:right w:val="single" w:sz="4" w:space="0" w:color="auto"/>
            </w:tcBorders>
            <w:shd w:val="clear" w:color="auto" w:fill="auto"/>
            <w:vAlign w:val="center"/>
            <w:hideMark/>
          </w:tcPr>
          <w:p w14:paraId="1F63C90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5223C82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B0246D0"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6BA74E3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C70253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B.C.2</w:t>
            </w:r>
          </w:p>
        </w:tc>
        <w:tc>
          <w:tcPr>
            <w:tcW w:w="2260" w:type="dxa"/>
            <w:tcBorders>
              <w:top w:val="nil"/>
              <w:left w:val="nil"/>
              <w:bottom w:val="single" w:sz="4" w:space="0" w:color="auto"/>
              <w:right w:val="single" w:sz="4" w:space="0" w:color="auto"/>
            </w:tcBorders>
            <w:shd w:val="clear" w:color="auto" w:fill="auto"/>
            <w:vAlign w:val="center"/>
            <w:hideMark/>
          </w:tcPr>
          <w:p w14:paraId="4550806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Zvýraznění</w:t>
            </w:r>
          </w:p>
        </w:tc>
        <w:tc>
          <w:tcPr>
            <w:tcW w:w="3520" w:type="dxa"/>
            <w:tcBorders>
              <w:top w:val="nil"/>
              <w:left w:val="nil"/>
              <w:bottom w:val="single" w:sz="4" w:space="0" w:color="auto"/>
              <w:right w:val="single" w:sz="4" w:space="0" w:color="auto"/>
            </w:tcBorders>
            <w:shd w:val="clear" w:color="auto" w:fill="auto"/>
            <w:vAlign w:val="center"/>
            <w:hideMark/>
          </w:tcPr>
          <w:p w14:paraId="3C5BC07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zvýrazní prvek v mapě.</w:t>
            </w:r>
          </w:p>
        </w:tc>
        <w:tc>
          <w:tcPr>
            <w:tcW w:w="940" w:type="dxa"/>
            <w:tcBorders>
              <w:top w:val="nil"/>
              <w:left w:val="nil"/>
              <w:bottom w:val="single" w:sz="4" w:space="0" w:color="auto"/>
              <w:right w:val="single" w:sz="4" w:space="0" w:color="auto"/>
            </w:tcBorders>
            <w:shd w:val="clear" w:color="auto" w:fill="auto"/>
            <w:vAlign w:val="center"/>
            <w:hideMark/>
          </w:tcPr>
          <w:p w14:paraId="26F2B00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756E0F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3A32A276"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516391E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single" w:sz="4" w:space="0" w:color="auto"/>
            </w:tcBorders>
            <w:shd w:val="clear" w:color="auto" w:fill="auto"/>
            <w:vAlign w:val="center"/>
            <w:hideMark/>
          </w:tcPr>
          <w:p w14:paraId="73E0F39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B.C.3</w:t>
            </w:r>
          </w:p>
        </w:tc>
        <w:tc>
          <w:tcPr>
            <w:tcW w:w="2260" w:type="dxa"/>
            <w:tcBorders>
              <w:top w:val="nil"/>
              <w:left w:val="nil"/>
              <w:bottom w:val="nil"/>
              <w:right w:val="single" w:sz="4" w:space="0" w:color="auto"/>
            </w:tcBorders>
            <w:shd w:val="clear" w:color="auto" w:fill="auto"/>
            <w:vAlign w:val="center"/>
            <w:hideMark/>
          </w:tcPr>
          <w:p w14:paraId="17EE4CF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Popis</w:t>
            </w:r>
          </w:p>
        </w:tc>
        <w:tc>
          <w:tcPr>
            <w:tcW w:w="3520" w:type="dxa"/>
            <w:tcBorders>
              <w:top w:val="nil"/>
              <w:left w:val="nil"/>
              <w:bottom w:val="nil"/>
              <w:right w:val="single" w:sz="4" w:space="0" w:color="auto"/>
            </w:tcBorders>
            <w:shd w:val="clear" w:color="auto" w:fill="auto"/>
            <w:vAlign w:val="center"/>
            <w:hideMark/>
          </w:tcPr>
          <w:p w14:paraId="2C0C4B1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Namířením na prvek v legendě se zobrazí popis daného prvku.</w:t>
            </w:r>
          </w:p>
        </w:tc>
        <w:tc>
          <w:tcPr>
            <w:tcW w:w="940" w:type="dxa"/>
            <w:tcBorders>
              <w:top w:val="nil"/>
              <w:left w:val="nil"/>
              <w:bottom w:val="nil"/>
              <w:right w:val="single" w:sz="4" w:space="0" w:color="auto"/>
            </w:tcBorders>
            <w:shd w:val="clear" w:color="auto" w:fill="auto"/>
            <w:vAlign w:val="center"/>
            <w:hideMark/>
          </w:tcPr>
          <w:p w14:paraId="6EA8BE1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nil"/>
              <w:right w:val="single" w:sz="4" w:space="0" w:color="auto"/>
            </w:tcBorders>
            <w:shd w:val="clear" w:color="auto" w:fill="auto"/>
            <w:vAlign w:val="center"/>
            <w:hideMark/>
          </w:tcPr>
          <w:p w14:paraId="5A9250C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6818792" w14:textId="77777777" w:rsidTr="00934F85">
        <w:trPr>
          <w:trHeight w:val="600"/>
        </w:trPr>
        <w:tc>
          <w:tcPr>
            <w:tcW w:w="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F687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lastRenderedPageBreak/>
              <w:t>C.A</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6FA7E17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140E2E39"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023AB0E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0A13EA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C.A.1</w:t>
            </w:r>
          </w:p>
        </w:tc>
        <w:tc>
          <w:tcPr>
            <w:tcW w:w="2260" w:type="dxa"/>
            <w:tcBorders>
              <w:top w:val="nil"/>
              <w:left w:val="nil"/>
              <w:bottom w:val="single" w:sz="4" w:space="0" w:color="auto"/>
              <w:right w:val="single" w:sz="4" w:space="0" w:color="auto"/>
            </w:tcBorders>
            <w:shd w:val="clear" w:color="auto" w:fill="auto"/>
            <w:vAlign w:val="center"/>
            <w:hideMark/>
          </w:tcPr>
          <w:p w14:paraId="64EC362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54E63F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20144B5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59C30F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C8FCF04"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7F0FFBA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336F3D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C.A.2</w:t>
            </w:r>
          </w:p>
        </w:tc>
        <w:tc>
          <w:tcPr>
            <w:tcW w:w="2260" w:type="dxa"/>
            <w:tcBorders>
              <w:top w:val="nil"/>
              <w:left w:val="nil"/>
              <w:bottom w:val="single" w:sz="4" w:space="0" w:color="auto"/>
              <w:right w:val="single" w:sz="4" w:space="0" w:color="auto"/>
            </w:tcBorders>
            <w:shd w:val="clear" w:color="auto" w:fill="auto"/>
            <w:vAlign w:val="center"/>
            <w:hideMark/>
          </w:tcPr>
          <w:p w14:paraId="0E3455F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08D3CC8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05A86C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BF04B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05D0BEEA"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405C87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5CE8220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C.A.3</w:t>
            </w:r>
          </w:p>
        </w:tc>
        <w:tc>
          <w:tcPr>
            <w:tcW w:w="2260" w:type="dxa"/>
            <w:tcBorders>
              <w:top w:val="nil"/>
              <w:left w:val="nil"/>
              <w:bottom w:val="single" w:sz="4" w:space="0" w:color="auto"/>
              <w:right w:val="single" w:sz="4" w:space="0" w:color="auto"/>
            </w:tcBorders>
            <w:shd w:val="clear" w:color="auto" w:fill="auto"/>
            <w:vAlign w:val="center"/>
            <w:hideMark/>
          </w:tcPr>
          <w:p w14:paraId="506DFAC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263A596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27852F6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B78012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7F72DE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438BBA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C.B</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7F83A25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08281A0C" w14:textId="77777777" w:rsidTr="00934F85">
        <w:trPr>
          <w:trHeight w:val="600"/>
        </w:trPr>
        <w:tc>
          <w:tcPr>
            <w:tcW w:w="500" w:type="dxa"/>
            <w:tcBorders>
              <w:top w:val="nil"/>
              <w:left w:val="single" w:sz="4" w:space="0" w:color="auto"/>
              <w:bottom w:val="single" w:sz="8" w:space="0" w:color="auto"/>
              <w:right w:val="single" w:sz="4" w:space="0" w:color="auto"/>
            </w:tcBorders>
            <w:shd w:val="clear" w:color="auto" w:fill="auto"/>
            <w:vAlign w:val="center"/>
            <w:hideMark/>
          </w:tcPr>
          <w:p w14:paraId="60A807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8" w:space="0" w:color="auto"/>
              <w:right w:val="single" w:sz="4" w:space="0" w:color="auto"/>
            </w:tcBorders>
            <w:shd w:val="clear" w:color="auto" w:fill="auto"/>
            <w:vAlign w:val="center"/>
            <w:hideMark/>
          </w:tcPr>
          <w:p w14:paraId="2945CED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C.B.1</w:t>
            </w:r>
          </w:p>
        </w:tc>
        <w:tc>
          <w:tcPr>
            <w:tcW w:w="2260" w:type="dxa"/>
            <w:tcBorders>
              <w:top w:val="nil"/>
              <w:left w:val="nil"/>
              <w:bottom w:val="single" w:sz="8" w:space="0" w:color="auto"/>
              <w:right w:val="single" w:sz="4" w:space="0" w:color="auto"/>
            </w:tcBorders>
            <w:shd w:val="clear" w:color="auto" w:fill="auto"/>
            <w:vAlign w:val="center"/>
            <w:hideMark/>
          </w:tcPr>
          <w:p w14:paraId="761C041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Interaktivní objekty mapového pole</w:t>
            </w:r>
          </w:p>
        </w:tc>
        <w:tc>
          <w:tcPr>
            <w:tcW w:w="3520" w:type="dxa"/>
            <w:tcBorders>
              <w:top w:val="nil"/>
              <w:left w:val="nil"/>
              <w:bottom w:val="single" w:sz="8" w:space="0" w:color="auto"/>
              <w:right w:val="single" w:sz="4" w:space="0" w:color="auto"/>
            </w:tcBorders>
            <w:shd w:val="clear" w:color="auto" w:fill="auto"/>
            <w:vAlign w:val="center"/>
            <w:hideMark/>
          </w:tcPr>
          <w:p w14:paraId="2BD5A9D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Zájmové objekty jsou zvýrazněny na základě kliknutí.</w:t>
            </w:r>
          </w:p>
        </w:tc>
        <w:tc>
          <w:tcPr>
            <w:tcW w:w="940" w:type="dxa"/>
            <w:tcBorders>
              <w:top w:val="nil"/>
              <w:left w:val="nil"/>
              <w:bottom w:val="single" w:sz="8" w:space="0" w:color="auto"/>
              <w:right w:val="single" w:sz="4" w:space="0" w:color="auto"/>
            </w:tcBorders>
            <w:shd w:val="clear" w:color="auto" w:fill="auto"/>
            <w:vAlign w:val="center"/>
            <w:hideMark/>
          </w:tcPr>
          <w:p w14:paraId="3EE2767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8" w:space="0" w:color="auto"/>
              <w:right w:val="single" w:sz="4" w:space="0" w:color="auto"/>
            </w:tcBorders>
            <w:shd w:val="clear" w:color="auto" w:fill="auto"/>
            <w:vAlign w:val="center"/>
            <w:hideMark/>
          </w:tcPr>
          <w:p w14:paraId="10E6FA9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5414020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57BF1C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w:t>
            </w:r>
          </w:p>
        </w:tc>
        <w:tc>
          <w:tcPr>
            <w:tcW w:w="8400" w:type="dxa"/>
            <w:gridSpan w:val="5"/>
            <w:tcBorders>
              <w:top w:val="nil"/>
              <w:left w:val="nil"/>
              <w:bottom w:val="single" w:sz="4" w:space="0" w:color="auto"/>
              <w:right w:val="single" w:sz="4" w:space="0" w:color="000000"/>
            </w:tcBorders>
            <w:shd w:val="clear" w:color="auto" w:fill="auto"/>
            <w:vAlign w:val="center"/>
            <w:hideMark/>
          </w:tcPr>
          <w:p w14:paraId="7EF6908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w:t>
            </w:r>
          </w:p>
        </w:tc>
      </w:tr>
      <w:tr w:rsidR="00934F85" w:rsidRPr="00934F85" w14:paraId="3A10ADD8"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1E9DD49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7F1010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D.D.1</w:t>
            </w:r>
          </w:p>
        </w:tc>
        <w:tc>
          <w:tcPr>
            <w:tcW w:w="2260" w:type="dxa"/>
            <w:tcBorders>
              <w:top w:val="nil"/>
              <w:left w:val="nil"/>
              <w:bottom w:val="single" w:sz="4" w:space="0" w:color="auto"/>
              <w:right w:val="single" w:sz="4" w:space="0" w:color="auto"/>
            </w:tcBorders>
            <w:shd w:val="clear" w:color="auto" w:fill="auto"/>
            <w:vAlign w:val="center"/>
            <w:hideMark/>
          </w:tcPr>
          <w:p w14:paraId="63C1BD3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 pomocí posunu</w:t>
            </w:r>
          </w:p>
        </w:tc>
        <w:tc>
          <w:tcPr>
            <w:tcW w:w="3520" w:type="dxa"/>
            <w:tcBorders>
              <w:top w:val="nil"/>
              <w:left w:val="nil"/>
              <w:bottom w:val="single" w:sz="4" w:space="0" w:color="auto"/>
              <w:right w:val="single" w:sz="4" w:space="0" w:color="auto"/>
            </w:tcBorders>
            <w:shd w:val="clear" w:color="auto" w:fill="auto"/>
            <w:vAlign w:val="center"/>
            <w:hideMark/>
          </w:tcPr>
          <w:p w14:paraId="1A84C5F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umožňuje plynulý pohyb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prostorem.</w:t>
            </w:r>
          </w:p>
        </w:tc>
        <w:tc>
          <w:tcPr>
            <w:tcW w:w="940" w:type="dxa"/>
            <w:tcBorders>
              <w:top w:val="nil"/>
              <w:left w:val="nil"/>
              <w:bottom w:val="single" w:sz="4" w:space="0" w:color="auto"/>
              <w:right w:val="single" w:sz="4" w:space="0" w:color="auto"/>
            </w:tcBorders>
            <w:shd w:val="clear" w:color="auto" w:fill="auto"/>
            <w:vAlign w:val="center"/>
            <w:hideMark/>
          </w:tcPr>
          <w:p w14:paraId="72AC610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5A13863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01C40E3E"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2CEA045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8B58BB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D.D.2</w:t>
            </w:r>
          </w:p>
        </w:tc>
        <w:tc>
          <w:tcPr>
            <w:tcW w:w="2260" w:type="dxa"/>
            <w:tcBorders>
              <w:top w:val="nil"/>
              <w:left w:val="nil"/>
              <w:bottom w:val="single" w:sz="4" w:space="0" w:color="auto"/>
              <w:right w:val="single" w:sz="4" w:space="0" w:color="auto"/>
            </w:tcBorders>
            <w:shd w:val="clear" w:color="auto" w:fill="auto"/>
            <w:vAlign w:val="center"/>
            <w:hideMark/>
          </w:tcPr>
          <w:p w14:paraId="57BEE7D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 pomocí teleportu</w:t>
            </w:r>
          </w:p>
        </w:tc>
        <w:tc>
          <w:tcPr>
            <w:tcW w:w="3520" w:type="dxa"/>
            <w:tcBorders>
              <w:top w:val="nil"/>
              <w:left w:val="nil"/>
              <w:bottom w:val="single" w:sz="4" w:space="0" w:color="auto"/>
              <w:right w:val="single" w:sz="4" w:space="0" w:color="auto"/>
            </w:tcBorders>
            <w:shd w:val="clear" w:color="auto" w:fill="auto"/>
            <w:vAlign w:val="center"/>
            <w:hideMark/>
          </w:tcPr>
          <w:p w14:paraId="51D0171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 umožnuje pohyb pomocí teleportace.</w:t>
            </w:r>
          </w:p>
        </w:tc>
        <w:tc>
          <w:tcPr>
            <w:tcW w:w="940" w:type="dxa"/>
            <w:tcBorders>
              <w:top w:val="nil"/>
              <w:left w:val="nil"/>
              <w:bottom w:val="single" w:sz="4" w:space="0" w:color="auto"/>
              <w:right w:val="single" w:sz="4" w:space="0" w:color="auto"/>
            </w:tcBorders>
            <w:shd w:val="clear" w:color="auto" w:fill="auto"/>
            <w:vAlign w:val="center"/>
            <w:hideMark/>
          </w:tcPr>
          <w:p w14:paraId="3711AE5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3C5AC85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PI</w:t>
            </w:r>
          </w:p>
        </w:tc>
      </w:tr>
      <w:tr w:rsidR="00934F85" w:rsidRPr="00934F85" w14:paraId="20A85789"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9631E3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w:t>
            </w:r>
          </w:p>
        </w:tc>
        <w:tc>
          <w:tcPr>
            <w:tcW w:w="940" w:type="dxa"/>
            <w:tcBorders>
              <w:top w:val="nil"/>
              <w:left w:val="nil"/>
              <w:bottom w:val="single" w:sz="4" w:space="0" w:color="auto"/>
              <w:right w:val="nil"/>
            </w:tcBorders>
            <w:shd w:val="clear" w:color="auto" w:fill="auto"/>
            <w:vAlign w:val="center"/>
            <w:hideMark/>
          </w:tcPr>
          <w:p w14:paraId="4A8A041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Navigace</w:t>
            </w:r>
          </w:p>
        </w:tc>
        <w:tc>
          <w:tcPr>
            <w:tcW w:w="2260" w:type="dxa"/>
            <w:tcBorders>
              <w:top w:val="nil"/>
              <w:left w:val="nil"/>
              <w:bottom w:val="single" w:sz="4" w:space="0" w:color="auto"/>
              <w:right w:val="nil"/>
            </w:tcBorders>
            <w:shd w:val="clear" w:color="auto" w:fill="auto"/>
            <w:vAlign w:val="center"/>
            <w:hideMark/>
          </w:tcPr>
          <w:p w14:paraId="2BCB990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3520" w:type="dxa"/>
            <w:tcBorders>
              <w:top w:val="nil"/>
              <w:left w:val="nil"/>
              <w:bottom w:val="single" w:sz="4" w:space="0" w:color="auto"/>
              <w:right w:val="nil"/>
            </w:tcBorders>
            <w:shd w:val="clear" w:color="auto" w:fill="auto"/>
            <w:vAlign w:val="center"/>
            <w:hideMark/>
          </w:tcPr>
          <w:p w14:paraId="3CB9B37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nil"/>
            </w:tcBorders>
            <w:shd w:val="clear" w:color="auto" w:fill="auto"/>
            <w:vAlign w:val="center"/>
            <w:hideMark/>
          </w:tcPr>
          <w:p w14:paraId="3B27095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740" w:type="dxa"/>
            <w:tcBorders>
              <w:top w:val="nil"/>
              <w:left w:val="nil"/>
              <w:bottom w:val="single" w:sz="4" w:space="0" w:color="auto"/>
              <w:right w:val="single" w:sz="4" w:space="0" w:color="auto"/>
            </w:tcBorders>
            <w:shd w:val="clear" w:color="auto" w:fill="auto"/>
            <w:vAlign w:val="center"/>
            <w:hideMark/>
          </w:tcPr>
          <w:p w14:paraId="639D328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r>
      <w:tr w:rsidR="00934F85" w:rsidRPr="00934F85" w14:paraId="1A8EDE42" w14:textId="77777777" w:rsidTr="00934F85">
        <w:trPr>
          <w:trHeight w:val="765"/>
        </w:trPr>
        <w:tc>
          <w:tcPr>
            <w:tcW w:w="500" w:type="dxa"/>
            <w:tcBorders>
              <w:top w:val="nil"/>
              <w:left w:val="single" w:sz="4" w:space="0" w:color="auto"/>
              <w:bottom w:val="nil"/>
              <w:right w:val="single" w:sz="4" w:space="0" w:color="auto"/>
            </w:tcBorders>
            <w:shd w:val="clear" w:color="auto" w:fill="auto"/>
            <w:vAlign w:val="center"/>
            <w:hideMark/>
          </w:tcPr>
          <w:p w14:paraId="7532EB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3D76DC5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D.E.1</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13F018E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Intuitivní prostředí</w:t>
            </w:r>
          </w:p>
        </w:tc>
        <w:tc>
          <w:tcPr>
            <w:tcW w:w="3520" w:type="dxa"/>
            <w:tcBorders>
              <w:top w:val="nil"/>
              <w:left w:val="nil"/>
              <w:bottom w:val="single" w:sz="4" w:space="0" w:color="auto"/>
              <w:right w:val="single" w:sz="4" w:space="0" w:color="auto"/>
            </w:tcBorders>
            <w:shd w:val="clear" w:color="auto" w:fill="auto"/>
            <w:vAlign w:val="center"/>
            <w:hideMark/>
          </w:tcPr>
          <w:p w14:paraId="7CF71B5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Návrh prostředí jednoznačně vyjadřuje směr pohybu prostředím.</w:t>
            </w:r>
          </w:p>
        </w:tc>
        <w:tc>
          <w:tcPr>
            <w:tcW w:w="940" w:type="dxa"/>
            <w:tcBorders>
              <w:top w:val="nil"/>
              <w:left w:val="nil"/>
              <w:bottom w:val="single" w:sz="4" w:space="0" w:color="auto"/>
              <w:right w:val="single" w:sz="4" w:space="0" w:color="auto"/>
            </w:tcBorders>
            <w:shd w:val="clear" w:color="auto" w:fill="auto"/>
            <w:vAlign w:val="center"/>
            <w:hideMark/>
          </w:tcPr>
          <w:p w14:paraId="2EE0F43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07065F9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FA50448" w14:textId="77777777" w:rsidTr="00934F85">
        <w:trPr>
          <w:trHeight w:val="765"/>
        </w:trPr>
        <w:tc>
          <w:tcPr>
            <w:tcW w:w="500" w:type="dxa"/>
            <w:tcBorders>
              <w:top w:val="nil"/>
              <w:left w:val="single" w:sz="4" w:space="0" w:color="auto"/>
              <w:bottom w:val="nil"/>
              <w:right w:val="single" w:sz="4" w:space="0" w:color="auto"/>
            </w:tcBorders>
            <w:shd w:val="clear" w:color="auto" w:fill="auto"/>
            <w:vAlign w:val="center"/>
            <w:hideMark/>
          </w:tcPr>
          <w:p w14:paraId="75F143B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43C0D1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D.E.2</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57432FE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Textová navigace</w:t>
            </w:r>
          </w:p>
        </w:tc>
        <w:tc>
          <w:tcPr>
            <w:tcW w:w="3520" w:type="dxa"/>
            <w:tcBorders>
              <w:top w:val="nil"/>
              <w:left w:val="nil"/>
              <w:bottom w:val="single" w:sz="4" w:space="0" w:color="auto"/>
              <w:right w:val="single" w:sz="4" w:space="0" w:color="auto"/>
            </w:tcBorders>
            <w:shd w:val="clear" w:color="auto" w:fill="auto"/>
            <w:vAlign w:val="center"/>
            <w:hideMark/>
          </w:tcPr>
          <w:p w14:paraId="47921FA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 obsahuje uživatelské instrukce v podobě textových boxů</w:t>
            </w:r>
          </w:p>
        </w:tc>
        <w:tc>
          <w:tcPr>
            <w:tcW w:w="940" w:type="dxa"/>
            <w:tcBorders>
              <w:top w:val="nil"/>
              <w:left w:val="nil"/>
              <w:bottom w:val="single" w:sz="4" w:space="0" w:color="auto"/>
              <w:right w:val="single" w:sz="4" w:space="0" w:color="auto"/>
            </w:tcBorders>
            <w:shd w:val="clear" w:color="auto" w:fill="auto"/>
            <w:vAlign w:val="center"/>
            <w:hideMark/>
          </w:tcPr>
          <w:p w14:paraId="4BD4A52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7D19DF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AA667E9" w14:textId="77777777" w:rsidTr="00934F85">
        <w:trPr>
          <w:trHeight w:val="600"/>
        </w:trPr>
        <w:tc>
          <w:tcPr>
            <w:tcW w:w="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2474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049531D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Interakce</w:t>
            </w:r>
          </w:p>
        </w:tc>
      </w:tr>
      <w:tr w:rsidR="00934F85" w:rsidRPr="00934F85" w14:paraId="0046ECB2"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CED4F2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0703630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D.F.1</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27FA58F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Binární vstup</w:t>
            </w:r>
          </w:p>
        </w:tc>
        <w:tc>
          <w:tcPr>
            <w:tcW w:w="3520" w:type="dxa"/>
            <w:tcBorders>
              <w:top w:val="nil"/>
              <w:left w:val="nil"/>
              <w:bottom w:val="single" w:sz="4" w:space="0" w:color="auto"/>
              <w:right w:val="single" w:sz="4" w:space="0" w:color="auto"/>
            </w:tcBorders>
            <w:shd w:val="clear" w:color="auto" w:fill="auto"/>
            <w:vAlign w:val="center"/>
            <w:hideMark/>
          </w:tcPr>
          <w:p w14:paraId="4A348EC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umožňuje </w:t>
            </w:r>
            <w:proofErr w:type="spellStart"/>
            <w:r w:rsidRPr="00934F85">
              <w:rPr>
                <w:rFonts w:ascii="JetBrains Mono" w:eastAsia="Times New Roman" w:hAnsi="JetBrains Mono" w:cs="JetBrains Mono"/>
                <w:color w:val="000000"/>
                <w:sz w:val="18"/>
                <w:szCs w:val="18"/>
              </w:rPr>
              <w:t>funkctionalitu</w:t>
            </w:r>
            <w:proofErr w:type="spellEnd"/>
            <w:r w:rsidRPr="00934F85">
              <w:rPr>
                <w:rFonts w:ascii="JetBrains Mono" w:eastAsia="Times New Roman" w:hAnsi="JetBrains Mono" w:cs="JetBrains Mono"/>
                <w:color w:val="000000"/>
                <w:sz w:val="18"/>
                <w:szCs w:val="18"/>
              </w:rPr>
              <w:t xml:space="preserve"> "kliknutí"</w:t>
            </w:r>
          </w:p>
        </w:tc>
        <w:tc>
          <w:tcPr>
            <w:tcW w:w="940" w:type="dxa"/>
            <w:tcBorders>
              <w:top w:val="nil"/>
              <w:left w:val="nil"/>
              <w:bottom w:val="single" w:sz="4" w:space="0" w:color="auto"/>
              <w:right w:val="single" w:sz="4" w:space="0" w:color="auto"/>
            </w:tcBorders>
            <w:shd w:val="clear" w:color="auto" w:fill="auto"/>
            <w:vAlign w:val="center"/>
            <w:hideMark/>
          </w:tcPr>
          <w:p w14:paraId="5D56D40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71088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3010C7F4"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BF3110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6E1F5E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D.F.2</w:t>
            </w:r>
          </w:p>
        </w:tc>
        <w:tc>
          <w:tcPr>
            <w:tcW w:w="2260" w:type="dxa"/>
            <w:tcBorders>
              <w:top w:val="nil"/>
              <w:left w:val="nil"/>
              <w:bottom w:val="single" w:sz="4" w:space="0" w:color="auto"/>
              <w:right w:val="single" w:sz="4" w:space="0" w:color="auto"/>
            </w:tcBorders>
            <w:shd w:val="clear" w:color="auto" w:fill="auto"/>
            <w:vAlign w:val="center"/>
            <w:hideMark/>
          </w:tcPr>
          <w:p w14:paraId="55A30FB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Kurzor</w:t>
            </w:r>
          </w:p>
        </w:tc>
        <w:tc>
          <w:tcPr>
            <w:tcW w:w="3520" w:type="dxa"/>
            <w:tcBorders>
              <w:top w:val="nil"/>
              <w:left w:val="nil"/>
              <w:bottom w:val="single" w:sz="4" w:space="0" w:color="auto"/>
              <w:right w:val="single" w:sz="4" w:space="0" w:color="auto"/>
            </w:tcBorders>
            <w:shd w:val="clear" w:color="auto" w:fill="auto"/>
            <w:vAlign w:val="center"/>
            <w:hideMark/>
          </w:tcPr>
          <w:p w14:paraId="6B9E718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Grafický kurzor zobrazující možnost interakce s prostředím.</w:t>
            </w:r>
          </w:p>
        </w:tc>
        <w:tc>
          <w:tcPr>
            <w:tcW w:w="940" w:type="dxa"/>
            <w:tcBorders>
              <w:top w:val="nil"/>
              <w:left w:val="nil"/>
              <w:bottom w:val="single" w:sz="4" w:space="0" w:color="auto"/>
              <w:right w:val="single" w:sz="4" w:space="0" w:color="auto"/>
            </w:tcBorders>
            <w:shd w:val="clear" w:color="auto" w:fill="auto"/>
            <w:vAlign w:val="center"/>
            <w:hideMark/>
          </w:tcPr>
          <w:p w14:paraId="38768C5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6F3550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F2F0F9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ED3A52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68735D8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D.F.3</w:t>
            </w:r>
          </w:p>
        </w:tc>
        <w:tc>
          <w:tcPr>
            <w:tcW w:w="2260" w:type="dxa"/>
            <w:tcBorders>
              <w:top w:val="nil"/>
              <w:left w:val="nil"/>
              <w:bottom w:val="single" w:sz="4" w:space="0" w:color="auto"/>
              <w:right w:val="single" w:sz="4" w:space="0" w:color="auto"/>
            </w:tcBorders>
            <w:shd w:val="clear" w:color="auto" w:fill="auto"/>
            <w:vAlign w:val="center"/>
            <w:hideMark/>
          </w:tcPr>
          <w:p w14:paraId="2CD8AD4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Kolizní systém</w:t>
            </w:r>
          </w:p>
        </w:tc>
        <w:tc>
          <w:tcPr>
            <w:tcW w:w="3520" w:type="dxa"/>
            <w:tcBorders>
              <w:top w:val="nil"/>
              <w:left w:val="nil"/>
              <w:bottom w:val="single" w:sz="4" w:space="0" w:color="auto"/>
              <w:right w:val="single" w:sz="4" w:space="0" w:color="auto"/>
            </w:tcBorders>
            <w:shd w:val="clear" w:color="auto" w:fill="auto"/>
            <w:vAlign w:val="center"/>
            <w:hideMark/>
          </w:tcPr>
          <w:p w14:paraId="0F7C92C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Uživatele je možné blokovat neprůchodnými objekty.</w:t>
            </w:r>
          </w:p>
        </w:tc>
        <w:tc>
          <w:tcPr>
            <w:tcW w:w="940" w:type="dxa"/>
            <w:tcBorders>
              <w:top w:val="nil"/>
              <w:left w:val="nil"/>
              <w:bottom w:val="single" w:sz="4" w:space="0" w:color="auto"/>
              <w:right w:val="single" w:sz="4" w:space="0" w:color="auto"/>
            </w:tcBorders>
            <w:shd w:val="clear" w:color="auto" w:fill="auto"/>
            <w:vAlign w:val="center"/>
            <w:hideMark/>
          </w:tcPr>
          <w:p w14:paraId="39188EA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E26524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975381A"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6B75C45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1FF9DEB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D.F.4</w:t>
            </w:r>
          </w:p>
        </w:tc>
        <w:tc>
          <w:tcPr>
            <w:tcW w:w="2260" w:type="dxa"/>
            <w:tcBorders>
              <w:top w:val="nil"/>
              <w:left w:val="nil"/>
              <w:bottom w:val="single" w:sz="4" w:space="0" w:color="auto"/>
              <w:right w:val="single" w:sz="4" w:space="0" w:color="auto"/>
            </w:tcBorders>
            <w:shd w:val="clear" w:color="auto" w:fill="auto"/>
            <w:vAlign w:val="center"/>
            <w:hideMark/>
          </w:tcPr>
          <w:p w14:paraId="4FE2442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Uchopení</w:t>
            </w:r>
          </w:p>
        </w:tc>
        <w:tc>
          <w:tcPr>
            <w:tcW w:w="3520" w:type="dxa"/>
            <w:tcBorders>
              <w:top w:val="nil"/>
              <w:left w:val="nil"/>
              <w:bottom w:val="single" w:sz="4" w:space="0" w:color="auto"/>
              <w:right w:val="single" w:sz="4" w:space="0" w:color="auto"/>
            </w:tcBorders>
            <w:shd w:val="clear" w:color="auto" w:fill="auto"/>
            <w:vAlign w:val="center"/>
            <w:hideMark/>
          </w:tcPr>
          <w:p w14:paraId="365CBFE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Uživatel je schopen uchopit objekty a manipulovat s nimi.</w:t>
            </w:r>
          </w:p>
        </w:tc>
        <w:tc>
          <w:tcPr>
            <w:tcW w:w="940" w:type="dxa"/>
            <w:tcBorders>
              <w:top w:val="nil"/>
              <w:left w:val="nil"/>
              <w:bottom w:val="single" w:sz="4" w:space="0" w:color="auto"/>
              <w:right w:val="single" w:sz="4" w:space="0" w:color="auto"/>
            </w:tcBorders>
            <w:shd w:val="clear" w:color="auto" w:fill="auto"/>
            <w:vAlign w:val="center"/>
            <w:hideMark/>
          </w:tcPr>
          <w:p w14:paraId="1F3A6B1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W</w:t>
            </w:r>
          </w:p>
        </w:tc>
        <w:tc>
          <w:tcPr>
            <w:tcW w:w="740" w:type="dxa"/>
            <w:tcBorders>
              <w:top w:val="nil"/>
              <w:left w:val="nil"/>
              <w:bottom w:val="single" w:sz="4" w:space="0" w:color="auto"/>
              <w:right w:val="single" w:sz="4" w:space="0" w:color="auto"/>
            </w:tcBorders>
            <w:shd w:val="clear" w:color="auto" w:fill="auto"/>
            <w:vAlign w:val="center"/>
            <w:hideMark/>
          </w:tcPr>
          <w:p w14:paraId="1F2C16D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PI</w:t>
            </w:r>
          </w:p>
        </w:tc>
      </w:tr>
    </w:tbl>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6"/>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8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AE4B7" w14:textId="77777777" w:rsidR="00AA675C" w:rsidRDefault="00AA675C" w:rsidP="0057088F">
      <w:pPr>
        <w:spacing w:after="0" w:line="240" w:lineRule="auto"/>
      </w:pPr>
      <w:r>
        <w:separator/>
      </w:r>
    </w:p>
  </w:endnote>
  <w:endnote w:type="continuationSeparator" w:id="0">
    <w:p w14:paraId="1E0BA448" w14:textId="77777777" w:rsidR="00AA675C" w:rsidRDefault="00AA675C"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DB26D" w14:textId="77777777" w:rsidR="00AA675C" w:rsidRDefault="00AA675C" w:rsidP="0057088F">
      <w:pPr>
        <w:spacing w:after="0" w:line="240" w:lineRule="auto"/>
      </w:pPr>
      <w:r>
        <w:separator/>
      </w:r>
    </w:p>
  </w:footnote>
  <w:footnote w:type="continuationSeparator" w:id="0">
    <w:p w14:paraId="78A29AFF" w14:textId="77777777" w:rsidR="00AA675C" w:rsidRDefault="00AA675C"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7674B47B"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8">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3F8E6142" w:rsidR="00C3380E" w:rsidRPr="00C3380E" w:rsidRDefault="00C3380E" w:rsidP="00374063">
    <w:pPr>
      <w:pStyle w:val="Header"/>
      <w:rPr>
        <w:color w:val="000000" w:themeColor="text1"/>
      </w:rPr>
    </w:pPr>
    <w:r w:rsidRPr="00C3380E">
      <w:rPr>
        <w:color w:val="000000" w:themeColor="text1"/>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6"/>
  </w:num>
  <w:num w:numId="3" w16cid:durableId="1170680267">
    <w:abstractNumId w:val="18"/>
  </w:num>
  <w:num w:numId="4" w16cid:durableId="1796368114">
    <w:abstractNumId w:val="29"/>
  </w:num>
  <w:num w:numId="5" w16cid:durableId="300885919">
    <w:abstractNumId w:val="41"/>
  </w:num>
  <w:num w:numId="6" w16cid:durableId="521938209">
    <w:abstractNumId w:val="61"/>
  </w:num>
  <w:num w:numId="7" w16cid:durableId="619992562">
    <w:abstractNumId w:val="34"/>
  </w:num>
  <w:num w:numId="8" w16cid:durableId="208229350">
    <w:abstractNumId w:val="13"/>
  </w:num>
  <w:num w:numId="9" w16cid:durableId="2076317703">
    <w:abstractNumId w:val="22"/>
  </w:num>
  <w:num w:numId="10" w16cid:durableId="802234337">
    <w:abstractNumId w:val="39"/>
  </w:num>
  <w:num w:numId="11" w16cid:durableId="385684583">
    <w:abstractNumId w:val="28"/>
  </w:num>
  <w:num w:numId="12" w16cid:durableId="65956355">
    <w:abstractNumId w:val="57"/>
  </w:num>
  <w:num w:numId="13" w16cid:durableId="354035738">
    <w:abstractNumId w:val="68"/>
  </w:num>
  <w:num w:numId="14" w16cid:durableId="395475347">
    <w:abstractNumId w:val="1"/>
  </w:num>
  <w:num w:numId="15" w16cid:durableId="1336884254">
    <w:abstractNumId w:val="37"/>
  </w:num>
  <w:num w:numId="16" w16cid:durableId="757364363">
    <w:abstractNumId w:val="48"/>
  </w:num>
  <w:num w:numId="17" w16cid:durableId="2033720445">
    <w:abstractNumId w:val="69"/>
  </w:num>
  <w:num w:numId="18" w16cid:durableId="837696955">
    <w:abstractNumId w:val="59"/>
  </w:num>
  <w:num w:numId="19" w16cid:durableId="414474922">
    <w:abstractNumId w:val="36"/>
  </w:num>
  <w:num w:numId="20" w16cid:durableId="2059282820">
    <w:abstractNumId w:val="16"/>
  </w:num>
  <w:num w:numId="21" w16cid:durableId="1490631062">
    <w:abstractNumId w:val="35"/>
  </w:num>
  <w:num w:numId="22" w16cid:durableId="1901403376">
    <w:abstractNumId w:val="2"/>
  </w:num>
  <w:num w:numId="23" w16cid:durableId="901527545">
    <w:abstractNumId w:val="55"/>
  </w:num>
  <w:num w:numId="24" w16cid:durableId="13649980">
    <w:abstractNumId w:val="8"/>
  </w:num>
  <w:num w:numId="25" w16cid:durableId="1364744581">
    <w:abstractNumId w:val="17"/>
  </w:num>
  <w:num w:numId="26" w16cid:durableId="1671255231">
    <w:abstractNumId w:val="43"/>
  </w:num>
  <w:num w:numId="27" w16cid:durableId="1198667109">
    <w:abstractNumId w:val="60"/>
  </w:num>
  <w:num w:numId="28" w16cid:durableId="619802950">
    <w:abstractNumId w:val="5"/>
  </w:num>
  <w:num w:numId="29" w16cid:durableId="367877274">
    <w:abstractNumId w:val="42"/>
  </w:num>
  <w:num w:numId="30" w16cid:durableId="802776096">
    <w:abstractNumId w:val="7"/>
  </w:num>
  <w:num w:numId="31" w16cid:durableId="742023868">
    <w:abstractNumId w:val="27"/>
  </w:num>
  <w:num w:numId="32" w16cid:durableId="404689245">
    <w:abstractNumId w:val="53"/>
  </w:num>
  <w:num w:numId="33" w16cid:durableId="1361203164">
    <w:abstractNumId w:val="56"/>
  </w:num>
  <w:num w:numId="34" w16cid:durableId="2136636456">
    <w:abstractNumId w:val="40"/>
  </w:num>
  <w:num w:numId="35" w16cid:durableId="882057253">
    <w:abstractNumId w:val="15"/>
  </w:num>
  <w:num w:numId="36" w16cid:durableId="2002463788">
    <w:abstractNumId w:val="62"/>
  </w:num>
  <w:num w:numId="37" w16cid:durableId="1464738753">
    <w:abstractNumId w:val="23"/>
  </w:num>
  <w:num w:numId="38" w16cid:durableId="1462070677">
    <w:abstractNumId w:val="4"/>
  </w:num>
  <w:num w:numId="39" w16cid:durableId="1886866115">
    <w:abstractNumId w:val="46"/>
  </w:num>
  <w:num w:numId="40" w16cid:durableId="965311621">
    <w:abstractNumId w:val="52"/>
  </w:num>
  <w:num w:numId="41" w16cid:durableId="818768559">
    <w:abstractNumId w:val="58"/>
  </w:num>
  <w:num w:numId="42" w16cid:durableId="1967276253">
    <w:abstractNumId w:val="19"/>
  </w:num>
  <w:num w:numId="43" w16cid:durableId="1442647274">
    <w:abstractNumId w:val="14"/>
  </w:num>
  <w:num w:numId="44" w16cid:durableId="1146313284">
    <w:abstractNumId w:val="32"/>
  </w:num>
  <w:num w:numId="45" w16cid:durableId="1133062556">
    <w:abstractNumId w:val="11"/>
  </w:num>
  <w:num w:numId="46" w16cid:durableId="1318923120">
    <w:abstractNumId w:val="31"/>
  </w:num>
  <w:num w:numId="47" w16cid:durableId="976765939">
    <w:abstractNumId w:val="38"/>
  </w:num>
  <w:num w:numId="48" w16cid:durableId="1987278381">
    <w:abstractNumId w:val="66"/>
  </w:num>
  <w:num w:numId="49" w16cid:durableId="344286222">
    <w:abstractNumId w:val="51"/>
  </w:num>
  <w:num w:numId="50" w16cid:durableId="586889268">
    <w:abstractNumId w:val="64"/>
  </w:num>
  <w:num w:numId="51" w16cid:durableId="1214346142">
    <w:abstractNumId w:val="45"/>
  </w:num>
  <w:num w:numId="52" w16cid:durableId="1666350155">
    <w:abstractNumId w:val="9"/>
  </w:num>
  <w:num w:numId="53" w16cid:durableId="1936208616">
    <w:abstractNumId w:val="47"/>
  </w:num>
  <w:num w:numId="54" w16cid:durableId="1802922892">
    <w:abstractNumId w:val="20"/>
  </w:num>
  <w:num w:numId="55" w16cid:durableId="2044668093">
    <w:abstractNumId w:val="21"/>
  </w:num>
  <w:num w:numId="56" w16cid:durableId="1700474541">
    <w:abstractNumId w:val="54"/>
  </w:num>
  <w:num w:numId="57" w16cid:durableId="2082558311">
    <w:abstractNumId w:val="49"/>
  </w:num>
  <w:num w:numId="58" w16cid:durableId="1871141540">
    <w:abstractNumId w:val="67"/>
  </w:num>
  <w:num w:numId="59" w16cid:durableId="1538816812">
    <w:abstractNumId w:val="12"/>
  </w:num>
  <w:num w:numId="60" w16cid:durableId="747965305">
    <w:abstractNumId w:val="44"/>
  </w:num>
  <w:num w:numId="61" w16cid:durableId="2103643924">
    <w:abstractNumId w:val="6"/>
  </w:num>
  <w:num w:numId="62" w16cid:durableId="457264442">
    <w:abstractNumId w:val="63"/>
  </w:num>
  <w:num w:numId="63" w16cid:durableId="496380383">
    <w:abstractNumId w:val="10"/>
  </w:num>
  <w:num w:numId="64" w16cid:durableId="1291588825">
    <w:abstractNumId w:val="65"/>
  </w:num>
  <w:num w:numId="65" w16cid:durableId="1924559521">
    <w:abstractNumId w:val="50"/>
  </w:num>
  <w:num w:numId="66" w16cid:durableId="1492871536">
    <w:abstractNumId w:val="30"/>
  </w:num>
  <w:num w:numId="67" w16cid:durableId="1847862588">
    <w:abstractNumId w:val="25"/>
  </w:num>
  <w:num w:numId="68" w16cid:durableId="1165321076">
    <w:abstractNumId w:val="33"/>
  </w:num>
  <w:num w:numId="69" w16cid:durableId="1432359916">
    <w:abstractNumId w:val="3"/>
  </w:num>
  <w:num w:numId="70" w16cid:durableId="1256011317">
    <w:abstractNumId w:val="24"/>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A47"/>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header" Target="header2.xm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oam-jumpy-dianella.glitch.me" TargetMode="External"/><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1.xml"/><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eader" Target="header4.xml"/><Relationship Id="rId61" Type="http://schemas.openxmlformats.org/officeDocument/2006/relationships/image" Target="media/image39.png"/><Relationship Id="rId82" Type="http://schemas.openxmlformats.org/officeDocument/2006/relationships/footer" Target="footer2.xml"/><Relationship Id="rId19" Type="http://schemas.openxmlformats.org/officeDocument/2006/relationships/image" Target="media/image4.sv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21191</TotalTime>
  <Pages>105</Pages>
  <Words>74774</Words>
  <Characters>458367</Characters>
  <Application>Microsoft Office Word</Application>
  <DocSecurity>0</DocSecurity>
  <Lines>10185</Lines>
  <Paragraphs>5029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528112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235</cp:revision>
  <cp:lastPrinted>2023-11-02T09:14:00Z</cp:lastPrinted>
  <dcterms:created xsi:type="dcterms:W3CDTF">2023-08-27T13:40:00Z</dcterms:created>
  <dcterms:modified xsi:type="dcterms:W3CDTF">2023-12-27T17:43:00Z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id="7W5G15KO"/&gt;&lt;style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