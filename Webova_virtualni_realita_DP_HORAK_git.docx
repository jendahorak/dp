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41253" w:rsidRDefault="005B580D" w:rsidP="007C69D4">
      <w:pPr>
        <w:pStyle w:val="Default"/>
        <w:rPr>
          <w:lang w:val="en-US"/>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6F51B449"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ZADÁNÍ BAKALÁŘSKÉ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04898C79" w:rsidR="00035264" w:rsidRPr="00B71937"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r w:rsidRPr="00B71937">
        <w:rPr>
          <w:color w:val="000000" w:themeColor="text1"/>
          <w:highlight w:val="yellow"/>
        </w:rPr>
        <w:t>Tato práce na t</w:t>
      </w:r>
      <w:r w:rsidR="00035264" w:rsidRPr="00B71937">
        <w:rPr>
          <w:color w:val="000000" w:themeColor="text1"/>
          <w:highlight w:val="yellow"/>
        </w:rPr>
        <w:t>y</w:t>
      </w:r>
      <w:r w:rsidRPr="00B71937">
        <w:rPr>
          <w:color w:val="000000" w:themeColor="text1"/>
          <w:highlight w:val="yellow"/>
        </w:rPr>
        <w:t>to otázk</w:t>
      </w:r>
      <w:r w:rsidR="00035264" w:rsidRPr="00B71937">
        <w:rPr>
          <w:color w:val="000000" w:themeColor="text1"/>
          <w:highlight w:val="yellow"/>
        </w:rPr>
        <w:t>y</w:t>
      </w:r>
      <w:r w:rsidRPr="00B71937">
        <w:rPr>
          <w:color w:val="000000" w:themeColor="text1"/>
          <w:highlight w:val="yellow"/>
        </w:rPr>
        <w:t xml:space="preserve"> nezodpovídá, ale </w:t>
      </w:r>
      <w:proofErr w:type="gramStart"/>
      <w:r w:rsidRPr="00B71937">
        <w:rPr>
          <w:color w:val="000000" w:themeColor="text1"/>
          <w:highlight w:val="yellow"/>
        </w:rPr>
        <w:t>snaží</w:t>
      </w:r>
      <w:proofErr w:type="gramEnd"/>
      <w:r w:rsidRPr="00B71937">
        <w:rPr>
          <w:color w:val="000000" w:themeColor="text1"/>
          <w:highlight w:val="yellow"/>
        </w:rPr>
        <w:t xml:space="preserve"> se dát kontext pro </w:t>
      </w:r>
      <w:r w:rsidR="00530769" w:rsidRPr="00B71937">
        <w:rPr>
          <w:color w:val="000000" w:themeColor="text1"/>
          <w:highlight w:val="yellow"/>
        </w:rPr>
        <w:t>jejich</w:t>
      </w:r>
      <w:r w:rsidR="00827743" w:rsidRPr="00B71937">
        <w:rPr>
          <w:color w:val="000000" w:themeColor="text1"/>
          <w:highlight w:val="yellow"/>
        </w:rPr>
        <w:t xml:space="preserve"> </w:t>
      </w:r>
      <w:r w:rsidRPr="00B71937">
        <w:rPr>
          <w:color w:val="000000" w:themeColor="text1"/>
          <w:highlight w:val="yellow"/>
        </w:rPr>
        <w:t xml:space="preserve">zodpovězení ve formě znalosti </w:t>
      </w:r>
      <w:r w:rsidR="00035264" w:rsidRPr="00B71937">
        <w:rPr>
          <w:color w:val="000000" w:themeColor="text1"/>
          <w:highlight w:val="yellow"/>
        </w:rPr>
        <w:t xml:space="preserve">možností </w:t>
      </w:r>
      <w:r w:rsidRPr="00B71937">
        <w:rPr>
          <w:color w:val="000000" w:themeColor="text1"/>
          <w:highlight w:val="yellow"/>
        </w:rPr>
        <w:t>nástrojů umožňující tvorbu virtuální reality</w:t>
      </w:r>
      <w:r w:rsidR="00035264" w:rsidRPr="00B71937">
        <w:rPr>
          <w:color w:val="000000" w:themeColor="text1"/>
          <w:highlight w:val="yellow"/>
        </w:rPr>
        <w:t xml:space="preserve"> na webu</w:t>
      </w:r>
      <w:r w:rsidRPr="00B71937">
        <w:rPr>
          <w:color w:val="000000" w:themeColor="text1"/>
          <w:highlight w:val="yellow"/>
        </w:rPr>
        <w:t>.</w:t>
      </w:r>
      <w:r w:rsidR="00240083" w:rsidRPr="00B71937">
        <w:rPr>
          <w:color w:val="000000" w:themeColor="text1"/>
        </w:rPr>
        <w:t xml:space="preserve"> </w:t>
      </w: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20CD208" w14:textId="171FBED8" w:rsidR="00E33F0C" w:rsidRPr="001F6849" w:rsidRDefault="00FB3633" w:rsidP="00E33F0C">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Pr="001F6849"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4A6373C9" w14:textId="16CA73AD" w:rsidR="00190CD2" w:rsidRPr="001F6849" w:rsidRDefault="00190CD2" w:rsidP="00190CD2">
      <w:pPr>
        <w:rPr>
          <w:color w:val="FF0000"/>
          <w:highlight w:val="yellow"/>
        </w:rPr>
      </w:pPr>
      <w:r w:rsidRPr="001F6849">
        <w:rPr>
          <w:color w:val="FF0000"/>
          <w:highlight w:val="yellow"/>
        </w:rPr>
        <w:t>#TODO – jak správně formulovat</w:t>
      </w:r>
    </w:p>
    <w:p w14:paraId="4CD8FE7A" w14:textId="00873BA7" w:rsidR="00CA385D" w:rsidRPr="001F6849"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55649608" w14:textId="7E3783FB" w:rsidR="00BC3D00" w:rsidRPr="001F6849" w:rsidRDefault="00BC3D00" w:rsidP="00190CD2">
      <w:pPr>
        <w:pStyle w:val="Normlnprvnodsazen"/>
        <w:ind w:firstLine="0"/>
        <w:rPr>
          <w:lang w:eastAsia="en-US"/>
        </w:rPr>
      </w:pPr>
      <w:r w:rsidRPr="001F6849">
        <w:rPr>
          <w:lang w:eastAsia="en-US"/>
        </w:rPr>
        <w:t xml:space="preserve">Jaké jsou faktory ovlivňující volbu technologie pro vizualizaci dat ve VR. </w:t>
      </w:r>
    </w:p>
    <w:p w14:paraId="472BE984" w14:textId="08D60428" w:rsidR="00224D8F" w:rsidRDefault="001D4061" w:rsidP="002656D4">
      <w:pPr>
        <w:pStyle w:val="Heading1"/>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0A33494" w:rsidR="00776F6B" w:rsidRDefault="00776F6B" w:rsidP="006D0E6E">
      <w:pPr>
        <w:pStyle w:val="ListParagraph"/>
        <w:numPr>
          <w:ilvl w:val="0"/>
          <w:numId w:val="49"/>
        </w:numPr>
        <w:rPr>
          <w:highlight w:val="yellow"/>
          <w:lang w:eastAsia="cs-CZ"/>
        </w:rPr>
      </w:pPr>
      <w:r>
        <w:rPr>
          <w:highlight w:val="yellow"/>
          <w:lang w:eastAsia="cs-CZ"/>
        </w:rPr>
        <w:t xml:space="preserve">Popsat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08434D04" w14:textId="1DDFDB8C" w:rsidR="00466AC8" w:rsidRPr="00466AC8" w:rsidRDefault="00466AC8" w:rsidP="00466AC8">
      <w:pPr>
        <w:rPr>
          <w:highlight w:val="yellow"/>
          <w:lang w:eastAsia="cs-CZ"/>
        </w:rPr>
      </w:pPr>
      <w:r>
        <w:rPr>
          <w:highlight w:val="yellow"/>
          <w:lang w:eastAsia="cs-CZ"/>
        </w:rPr>
        <w:t xml:space="preserve">V první části práce byla zpracována teoretická </w:t>
      </w:r>
    </w:p>
    <w:p w14:paraId="446D6010" w14:textId="5BEC05E9" w:rsidR="0052704B" w:rsidRPr="001F6849" w:rsidRDefault="00BF3D2F" w:rsidP="00413905">
      <w:pPr>
        <w:rPr>
          <w:highlight w:val="yellow"/>
        </w:rPr>
      </w:pPr>
      <w:r w:rsidRPr="001F6849">
        <w:rPr>
          <w:highlight w:val="yellow"/>
        </w:rPr>
        <w:t>Vlastní vizualizace bude vytvořena na základě podrobného průzkumu technologií v kontextu geografické vizualizace. Není možné vytvořit funkční mapu / vizualizac</w:t>
      </w:r>
      <w:r w:rsidR="00E25771" w:rsidRPr="001F6849">
        <w:rPr>
          <w:highlight w:val="yellow"/>
        </w:rPr>
        <w:t>i</w:t>
      </w:r>
      <w:r w:rsidRPr="001F6849">
        <w:rPr>
          <w:highlight w:val="yellow"/>
        </w:rPr>
        <w:t xml:space="preserve"> / aplikaci, bez důkladného promyšlení příčin, které předurčují splnění účelu dané práce </w:t>
      </w:r>
      <w:r w:rsidRPr="001F6849">
        <w:rPr>
          <w:highlight w:val="yellow"/>
        </w:rPr>
        <w:fldChar w:fldCharType="begin"/>
      </w:r>
      <w:r w:rsidR="0014392A" w:rsidRPr="001F6849">
        <w:rPr>
          <w:highlight w:val="yellow"/>
        </w:rPr>
        <w:instrText xml:space="preserve"> ADDIN ZOTERO_ITEM CSL_CITATION {"citationID":"Wlr1rHbh","properties":{"formattedCitation":"(Sterba et al. 2015)","plainCitation":"(Sterba et al. 2015)","noteIndex":0},"citationItems":[{"id":712,"uris":["http://zotero.org/groups/4599106/items/IKEC9BRH"],"itemData":{"id":712,"type":"book","abstract":"The first part of this publication deals with theoretical aspects of the evaluation of cartographic products. Existing evaluation approaches of cartographic products are described, from strictly subjective evaluation methods to objective methods focusing on usability of cartographic visualizations. The obvious emphasis is put on psychological aspects, which can have a significant effect on the communication of information between the map and the user. From this point of view, there has been a detailed discussion of the phenomenon of cognitive style, which brings the possibility of studying individual differences among users of cartographic products. Options for testing cognitive styles among users, and of course, also, in connection with the activities associated with work on the map, are then presented in this sense. The second part of this publication is focused on the practical use of newly developed interactive testing software Hypothesis, which has been used in experimental research in cartography. Simple examples present the functionality of this tool, which enables the implementation of objective and subjective evaluation methods and testing the user’s performance on the map, according to the requirements of the specific research project.","ISBN":"978-80-210-7893-2","note":"DOI: 10.5817/CZ.MUNI.M210-7893-2015","source":"ResearchGate","title":"Selected Issues of Experimental Testing in Cartography","author":[{"family":"Sterba","given":"Zbynek"},{"family":"Šašinka","given":"Čeněk"},{"family":"Stachoň","given":"Zdeněk"},{"family":"Stampach","given":"Radim"},{"family":"morong","given":"kamil"}],"issued":{"date-parts":[["2015",8,13]]},"citation-key":"sterbaSelectedIssuesExperimental2015"}}],"schema":"https://github.com/citation-style-language/schema/raw/master/csl-citation.json"} </w:instrText>
      </w:r>
      <w:r w:rsidRPr="001F6849">
        <w:rPr>
          <w:highlight w:val="yellow"/>
        </w:rPr>
        <w:fldChar w:fldCharType="separate"/>
      </w:r>
      <w:r w:rsidRPr="001F6849">
        <w:rPr>
          <w:highlight w:val="yellow"/>
        </w:rPr>
        <w:t>(Sterba et al. 2015)</w:t>
      </w:r>
      <w:r w:rsidRPr="001F6849">
        <w:rPr>
          <w:highlight w:val="yellow"/>
        </w:rPr>
        <w:fldChar w:fldCharType="end"/>
      </w:r>
      <w:r w:rsidRPr="001F6849">
        <w:rPr>
          <w:highlight w:val="yellow"/>
        </w:rPr>
        <w:t xml:space="preserve">. Z tohoto důvodu je nutné identifkovat geoprostorová témata pro která je vhodné využit vizualizace v rámci virtuální reality. Na základě těchto témat je nutné určit, jaká využívají geografická data a jaké dopady mají </w:t>
      </w:r>
      <w:r w:rsidR="00413905" w:rsidRPr="001F6849">
        <w:rPr>
          <w:highlight w:val="yellow"/>
        </w:rPr>
        <w:t xml:space="preserve">tato </w:t>
      </w:r>
      <w:r w:rsidRPr="001F6849">
        <w:rPr>
          <w:highlight w:val="yellow"/>
        </w:rPr>
        <w:t>dat</w:t>
      </w:r>
      <w:r w:rsidR="00413905" w:rsidRPr="001F6849">
        <w:rPr>
          <w:highlight w:val="yellow"/>
        </w:rPr>
        <w:t>a</w:t>
      </w:r>
      <w:r w:rsidRPr="001F6849">
        <w:rPr>
          <w:highlight w:val="yellow"/>
        </w:rPr>
        <w:t xml:space="preserve"> na volbu postupů a technologií při jejich vizualizaci.</w:t>
      </w:r>
      <w:r w:rsidR="00E25771" w:rsidRPr="001F6849">
        <w:rPr>
          <w:highlight w:val="yellow"/>
        </w:rPr>
        <w:t xml:space="preserve"> Právě tyto prerekvizity a další specifické jako je aktuálnost, standardizace otevřenost aj. je nutné mít na paměti při analýze a následném výběru technologií pro vizualizaci. </w:t>
      </w:r>
      <w:r w:rsidR="00413905" w:rsidRPr="001F6849">
        <w:rPr>
          <w:highlight w:val="yellow"/>
        </w:rPr>
        <w:t xml:space="preserve">Z tohoto důvodu je </w:t>
      </w:r>
      <w:proofErr w:type="gramStart"/>
      <w:r w:rsidR="00413905" w:rsidRPr="001F6849">
        <w:rPr>
          <w:highlight w:val="yellow"/>
        </w:rPr>
        <w:t>nutné  vytvořit</w:t>
      </w:r>
      <w:proofErr w:type="gramEnd"/>
      <w:r w:rsidR="00413905" w:rsidRPr="001F6849">
        <w:rPr>
          <w:highlight w:val="yellow"/>
        </w:rPr>
        <w:t xml:space="preserve"> sadu požadavků. </w: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15949A6A"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0D4A30">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zdACdUPz/icViEH44","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w:t>
      </w:r>
      <w:proofErr w:type="spellStart"/>
      <w:r w:rsidR="00ED0766" w:rsidRPr="001F6849">
        <w:t>Guo</w:t>
      </w:r>
      <w:proofErr w:type="spellEnd"/>
      <w:r w:rsidR="00ED0766" w:rsidRPr="001F6849">
        <w:t xml:space="preserve">, </w:t>
      </w:r>
      <w:proofErr w:type="spellStart"/>
      <w:r w:rsidR="00ED0766" w:rsidRPr="001F6849">
        <w:t>Goodchild</w:t>
      </w:r>
      <w:proofErr w:type="spellEnd"/>
      <w:r w:rsidR="00ED0766" w:rsidRPr="001F6849">
        <w:t xml:space="preserve">, </w:t>
      </w:r>
      <w:proofErr w:type="spellStart"/>
      <w:r w:rsidR="00ED0766" w:rsidRPr="001F6849">
        <w:t>Annoni</w:t>
      </w:r>
      <w:proofErr w:type="spellEnd"/>
      <w:r w:rsidR="00ED0766" w:rsidRPr="001F6849">
        <w:t xml:space="preserve">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61B9EF1F"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 xml:space="preserve">. </w:t>
      </w:r>
      <w:r w:rsidR="004278FB" w:rsidRPr="001F6849">
        <w:rPr>
          <w:highlight w:val="yellow"/>
        </w:rPr>
        <w:t xml:space="preserve">#TODO </w:t>
      </w:r>
      <w:proofErr w:type="spellStart"/>
      <w:r w:rsidR="004278FB" w:rsidRPr="001F6849">
        <w:rPr>
          <w:highlight w:val="yellow"/>
        </w:rPr>
        <w:t>Mozila</w:t>
      </w:r>
      <w:proofErr w:type="spellEnd"/>
      <w:r w:rsidR="004278FB" w:rsidRPr="001F6849">
        <w:rPr>
          <w:highlight w:val="yellow"/>
        </w:rPr>
        <w:t xml:space="preserve"> </w:t>
      </w:r>
      <w:proofErr w:type="spellStart"/>
      <w:r w:rsidR="004278FB" w:rsidRPr="001F6849">
        <w:rPr>
          <w:highlight w:val="yellow"/>
        </w:rPr>
        <w:t>Hubs</w:t>
      </w:r>
      <w:proofErr w:type="spellEnd"/>
      <w:r w:rsidR="004278FB" w:rsidRPr="001F6849">
        <w:rPr>
          <w:highlight w:val="yellow"/>
        </w:rPr>
        <w:t xml:space="preserve"> aj.</w:t>
      </w:r>
      <w:r w:rsidR="004278FB" w:rsidRPr="001F6849">
        <w:t xml:space="preserve"> </w:t>
      </w:r>
      <w:r w:rsidR="00370404" w:rsidRPr="002B3EE7">
        <w:rPr>
          <w:highlight w:val="yellow"/>
        </w:rPr>
        <w:t xml:space="preserve">Vizualizaci velkého množství </w:t>
      </w:r>
      <w:proofErr w:type="gramStart"/>
      <w:r w:rsidR="00370404" w:rsidRPr="002B3EE7">
        <w:rPr>
          <w:highlight w:val="yellow"/>
        </w:rPr>
        <w:t>3D</w:t>
      </w:r>
      <w:proofErr w:type="gramEnd"/>
      <w:r w:rsidR="00370404" w:rsidRPr="002B3EE7">
        <w:rPr>
          <w:highlight w:val="yellow"/>
        </w:rPr>
        <w:t xml:space="preserve"> budov </w:t>
      </w:r>
      <w:r w:rsidR="00E21604" w:rsidRPr="002B3EE7">
        <w:rPr>
          <w:highlight w:val="yellow"/>
        </w:rPr>
        <w:t xml:space="preserve">(veškeré budovy v Holandsku) </w:t>
      </w:r>
      <w:r w:rsidR="00370404" w:rsidRPr="002B3EE7">
        <w:rPr>
          <w:highlight w:val="yellow"/>
        </w:rPr>
        <w:t>pomocí webového prohlížeče řeší</w:t>
      </w:r>
      <w:r w:rsidR="002B3EE7" w:rsidRPr="002B3EE7">
        <w:rPr>
          <w:highlight w:val="yellow"/>
        </w:rPr>
        <w:t xml:space="preserve"> #TODO 3dbag</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745804E3"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w:t>
      </w:r>
      <w:r w:rsidR="000558F0" w:rsidRPr="001F6849">
        <w:rPr>
          <w:lang w:eastAsia="en-US"/>
        </w:rPr>
        <w:lastRenderedPageBreak/>
        <w:t xml:space="preserve">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r w:rsidR="00413905" w:rsidRPr="001F6849">
        <w:rPr>
          <w:lang w:eastAsia="en-US"/>
        </w:rPr>
        <w:t xml:space="preserve"> </w:t>
      </w:r>
      <w:r w:rsidR="00413905" w:rsidRPr="001F6849">
        <w:rPr>
          <w:highlight w:val="yellow"/>
          <w:lang w:eastAsia="en-US"/>
        </w:rPr>
        <w:t>#TODO</w:t>
      </w:r>
    </w:p>
    <w:p w14:paraId="07BBBF25" w14:textId="6C5BD780" w:rsidR="00267EE8" w:rsidRPr="001F6849" w:rsidRDefault="008A172B" w:rsidP="00413905">
      <w:pPr>
        <w:pStyle w:val="Normlnprvnodsazen"/>
        <w:divId w:val="1117915535"/>
      </w:pPr>
      <w:r w:rsidRPr="001F6849">
        <w:rPr>
          <w:lang w:eastAsia="en-US"/>
        </w:rPr>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 xml:space="preserve">). </w:t>
      </w:r>
    </w:p>
    <w:p w14:paraId="4B75AA9D" w14:textId="6339B634" w:rsidR="002B3EE7" w:rsidRDefault="009F7D92" w:rsidP="002B3EE7">
      <w:pPr>
        <w:pStyle w:val="Normlnprvnodsazen"/>
        <w:divId w:val="1117915535"/>
      </w:pPr>
      <w:r w:rsidRPr="001F6849">
        <w:t xml:space="preserve">Důležitým aspektem vývoje pro webové prostředí je porozumění ekosystému </w:t>
      </w:r>
      <w:proofErr w:type="spellStart"/>
      <w:r w:rsidRPr="001F6849">
        <w:t>techologií</w:t>
      </w:r>
      <w:proofErr w:type="spellEnd"/>
      <w:r w:rsidRPr="001F6849">
        <w:t xml:space="preserve">, které jej umožňují.  </w:t>
      </w:r>
      <w:r w:rsidRPr="001F6849">
        <w:rPr>
          <w:highlight w:val="yellow"/>
        </w:rPr>
        <w:t xml:space="preserve">#todo – </w:t>
      </w:r>
      <w:proofErr w:type="spellStart"/>
      <w:r w:rsidRPr="001F6849">
        <w:rPr>
          <w:highlight w:val="yellow"/>
        </w:rPr>
        <w:t>Obecne</w:t>
      </w:r>
      <w:proofErr w:type="spellEnd"/>
      <w:r w:rsidRPr="001F6849">
        <w:rPr>
          <w:highlight w:val="yellow"/>
        </w:rPr>
        <w:t xml:space="preserve"> </w:t>
      </w:r>
      <w:proofErr w:type="spellStart"/>
      <w:r w:rsidRPr="001F6849">
        <w:rPr>
          <w:highlight w:val="yellow"/>
        </w:rPr>
        <w:t>info</w:t>
      </w:r>
      <w:proofErr w:type="spellEnd"/>
      <w:r w:rsidRPr="001F6849">
        <w:rPr>
          <w:highlight w:val="yellow"/>
        </w:rPr>
        <w:t xml:space="preserve"> o </w:t>
      </w:r>
      <w:proofErr w:type="gramStart"/>
      <w:r w:rsidRPr="001F6849">
        <w:rPr>
          <w:highlight w:val="yellow"/>
        </w:rPr>
        <w:t>tom</w:t>
      </w:r>
      <w:proofErr w:type="gramEnd"/>
      <w:r w:rsidRPr="001F6849">
        <w:rPr>
          <w:highlight w:val="yellow"/>
        </w:rPr>
        <w:t xml:space="preserve"> jak funguje web (</w:t>
      </w:r>
      <w:proofErr w:type="spellStart"/>
      <w:r w:rsidRPr="001F6849">
        <w:rPr>
          <w:highlight w:val="yellow"/>
        </w:rPr>
        <w:t>scope</w:t>
      </w:r>
      <w:proofErr w:type="spellEnd"/>
      <w:r w:rsidRPr="001F6849">
        <w:rPr>
          <w:highlight w:val="yellow"/>
        </w:rPr>
        <w:t xml:space="preserve"> zjistit ze </w:t>
      </w:r>
      <w:proofErr w:type="spellStart"/>
      <w:r w:rsidRPr="001F6849">
        <w:rPr>
          <w:highlight w:val="yellow"/>
        </w:rPr>
        <w:t>studentskych</w:t>
      </w:r>
      <w:proofErr w:type="spellEnd"/>
      <w:r w:rsidRPr="001F6849">
        <w:rPr>
          <w:highlight w:val="yellow"/>
        </w:rPr>
        <w:t xml:space="preserve"> </w:t>
      </w:r>
      <w:proofErr w:type="spellStart"/>
      <w:r w:rsidRPr="001F6849">
        <w:rPr>
          <w:highlight w:val="yellow"/>
        </w:rPr>
        <w:t>praci</w:t>
      </w:r>
      <w:proofErr w:type="spellEnd"/>
      <w:r w:rsidRPr="001F6849">
        <w:rPr>
          <w:highlight w:val="yellow"/>
        </w:rPr>
        <w:t>)</w:t>
      </w:r>
      <w:r w:rsidRPr="001F6849">
        <w:t xml:space="preserve">. Vývoj aplikací pro web zahrnující propojení s geoprostorovou informací se zabývá </w:t>
      </w:r>
      <w:r w:rsidRPr="001F6849">
        <w:fldChar w:fldCharType="begin"/>
      </w:r>
      <w:r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Pr="001F6849">
        <w:fldChar w:fldCharType="separate"/>
      </w:r>
      <w:r w:rsidRPr="001F6849">
        <w:rPr>
          <w:rFonts w:cs="Times New Roman"/>
          <w:szCs w:val="24"/>
        </w:rPr>
        <w:t>(Peňák 2017)</w:t>
      </w:r>
      <w:r w:rsidRPr="001F6849">
        <w:fldChar w:fldCharType="end"/>
      </w:r>
    </w:p>
    <w:p w14:paraId="207EBC27" w14:textId="3875C697" w:rsidR="002B3EE7" w:rsidRPr="00D169E7" w:rsidRDefault="002B3EE7" w:rsidP="002B3EE7">
      <w:pPr>
        <w:pStyle w:val="Normlnprvnodsazen"/>
        <w:divId w:val="1117915535"/>
        <w:rPr>
          <w:lang w:eastAsia="en-US"/>
        </w:rPr>
      </w:pPr>
      <w:r>
        <w:rPr>
          <w:lang w:eastAsia="en-US"/>
        </w:rPr>
        <w:t xml:space="preserve">Za účelem nastudování implementačních detailů jednotlivých technologií byly použity oficiální dokumentace, komunitní fóra, ale i tradiční publikace. </w:t>
      </w:r>
      <w:r w:rsidRPr="002B3EE7">
        <w:rPr>
          <w:highlight w:val="yellow"/>
          <w:lang w:val="en-US" w:eastAsia="en-US"/>
        </w:rPr>
        <w:t xml:space="preserve">#todo - </w:t>
      </w:r>
      <w:proofErr w:type="spellStart"/>
      <w:r w:rsidRPr="002B3EE7">
        <w:rPr>
          <w:highlight w:val="yellow"/>
          <w:lang w:val="en-US" w:eastAsia="en-US"/>
        </w:rPr>
        <w:t>vypsat</w:t>
      </w:r>
      <w:proofErr w:type="spellEnd"/>
    </w:p>
    <w:p w14:paraId="4C7139A4" w14:textId="1EA60C7C" w:rsidR="00413905" w:rsidRPr="001F6849" w:rsidRDefault="00413905" w:rsidP="00413905">
      <w:pPr>
        <w:pStyle w:val="Normlnprvnodsazen"/>
        <w:ind w:firstLine="0"/>
        <w:divId w:val="1117915535"/>
        <w:rPr>
          <w:lang w:eastAsia="en-US"/>
        </w:rPr>
      </w:pPr>
      <w:del w:id="33" w:author="Jan Horák" w:date="2023-06-15T11:55:00Z">
        <w:r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E7237C">
      <w:pPr>
        <w:pStyle w:val="Quote"/>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3061F0">
      <w:pPr>
        <w:pStyle w:val="Quote"/>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 xml:space="preserve">virtuální reality. V případě, že virtuální svět je vytvořen na základě reálného / geografického, je možné mluvit o virtuálním </w:t>
      </w:r>
      <w:r w:rsidR="00683A89" w:rsidRPr="001F6849">
        <w:lastRenderedPageBreak/>
        <w:t>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15AACB53"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14392A" w:rsidRPr="001F6849">
        <w:instrText xml:space="preserve"> ADDIN ZOTERO_ITEM CSL_CITATION {"citationID":"VMSlwatI","properties":{"formattedCitation":"(vytvo\\uc0\\u345{}eno podle: Sherman, Craig 2019)","plainCitation":"(vytvořeno podle: 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(vytvořeno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BA3606">
      <w:pPr>
        <w:pStyle w:val="Quote"/>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 xml:space="preserve">představuje rozsáhlý systém dat a informací, který agreguje a </w:t>
      </w:r>
      <w:r w:rsidRPr="00573340">
        <w:rPr>
          <w:lang w:eastAsia="en-US"/>
        </w:rPr>
        <w:lastRenderedPageBreak/>
        <w:t>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Pr="00F55C43" w:rsidRDefault="00FC59D6" w:rsidP="00F55C43">
      <w:pPr>
        <w:pStyle w:val="Quote"/>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2030F59E"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0D4A30">
        <w:instrText xml:space="preserve"> ADDIN ZOTERO_ITEM CSL_CITATION {"citationID":"3CtlPLsy","properties":{"formattedCitation":"(Coltekin et al. 2020)","plainCitation":"(Coltekin et al. 2020)","noteIndex":0},"citationItems":[{"id":"zdACdUPz/nwTeYIQE","uris":["http://zotero.org/groups/4599106/items/F54Y7ICM"],"itemData":{"id":"9DyV48Zt/oRbg8WmZ","type":"article-journal","abstract":"This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w:t>
      </w:r>
      <w:proofErr w:type="spellStart"/>
      <w:r w:rsidR="00C05E88" w:rsidRPr="001F6849">
        <w:t>Coltekin</w:t>
      </w:r>
      <w:proofErr w:type="spellEnd"/>
      <w:r w:rsidR="00C05E88" w:rsidRPr="001F6849">
        <w:t xml:space="preserve">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1E8FE64C"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4F31243D" w:rsidR="00BA1BB7" w:rsidRPr="001F6849" w:rsidDel="00BC59E7" w:rsidRDefault="003061F0" w:rsidP="00713779">
      <w:pPr>
        <w:pStyle w:val="Caption"/>
        <w:rPr>
          <w:del w:id="60" w:author="Jan Horák" w:date="2023-06-15T11:49:00Z"/>
          <w:highlight w:val="yellow"/>
        </w:rPr>
      </w:pPr>
      <w:r w:rsidRPr="001F6849">
        <w:t xml:space="preserve">Obr. </w:t>
      </w:r>
      <w:r w:rsidRPr="001F6849">
        <w:rPr>
          <w:lang w:eastAsia="cs-CZ"/>
        </w:rPr>
        <w:fldChar w:fldCharType="begin"/>
      </w:r>
      <w:r w:rsidRPr="001F6849">
        <w:instrText xml:space="preserve"> SEQ Obr. \* ARABIC </w:instrText>
      </w:r>
      <w:r w:rsidRPr="001F6849">
        <w:rPr>
          <w:lang w:eastAsia="cs-CZ"/>
        </w:rPr>
        <w:fldChar w:fldCharType="separate"/>
      </w:r>
      <w:r w:rsidR="00D643C8">
        <w:rPr>
          <w:noProof/>
        </w:rPr>
        <w:t>3</w:t>
      </w:r>
      <w:r w:rsidRPr="001F6849">
        <w:rPr>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lang w:eastAsia="cs-CZ"/>
        </w:rPr>
        <w:fldChar w:fldCharType="separate"/>
      </w:r>
      <w:r w:rsidRPr="001F6849">
        <w:t>(LaValle 2020)</w:t>
      </w:r>
      <w:r w:rsidRPr="001F6849">
        <w:rPr>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2C7D7BA6"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1386697E"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0D4A30">
        <w:instrText xml:space="preserve"> ADDIN ZOTERO_ITEM CSL_CITATION {"citationID":"1qIlQgrk","properties":{"formattedCitation":"(Coltekin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4340E4A1" w:rsidR="005B68D0" w:rsidRPr="003B1D9A"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5</w:t>
      </w:r>
      <w:r w:rsidRPr="001F6849">
        <w:fldChar w:fldCharType="end"/>
      </w:r>
      <w:r w:rsidRPr="001F6849">
        <w:t xml:space="preserve"> Dělení HMD, zdroj: </w:t>
      </w:r>
      <w:r w:rsidRPr="001F6849">
        <w:fldChar w:fldCharType="begin"/>
      </w:r>
      <w:r w:rsidR="000D4A30">
        <w:instrText xml:space="preserve"> ADDIN ZOTERO_ITEM CSL_CITATION {"citationID":"o3pU5io5","properties":{"formattedCitation":"(Coltekin et al. 2020)","plainCitation":"(Coltekin et al. 2020)","noteIndex":0},"citationItems":[{"id":"zdACdUPz/nwTeYIQE","uris":["http://zotero.org/groups/4599106/items/F54Y7ICM"],"itemData":{"id":"9DyV48Zt/oRbg8WmZ","type":"article-journal","abstract":"This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w:t>
      </w:r>
      <w:proofErr w:type="spellStart"/>
      <w:r w:rsidRPr="001F6849">
        <w:t>Coltekin</w:t>
      </w:r>
      <w:proofErr w:type="spellEnd"/>
      <w:r w:rsidRPr="001F6849">
        <w:t xml:space="preserve">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43D8A305"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proofErr w:type="gramStart"/>
      <w:r w:rsidR="00D26A67">
        <w:t>kritériem</w:t>
      </w:r>
      <w:proofErr w:type="gramEnd"/>
      <w:r w:rsidR="00D26A67">
        <w:t xml:space="preserve"> jaký způsob snímání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w:t>
      </w:r>
      <w:r w:rsidR="00D26A67">
        <w:lastRenderedPageBreak/>
        <w:t xml:space="preserve">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09DFC724" w:rsidR="00B972DB" w:rsidRDefault="00B972DB" w:rsidP="00B972DB">
      <w:pPr>
        <w:pStyle w:val="Caption"/>
        <w:keepNext/>
      </w:pPr>
      <w:r>
        <w:t xml:space="preserve">Tab. </w:t>
      </w:r>
      <w:r>
        <w:fldChar w:fldCharType="begin"/>
      </w:r>
      <w:r>
        <w:instrText xml:space="preserve"> SEQ Tab. \* ARABIC </w:instrText>
      </w:r>
      <w:r>
        <w:fldChar w:fldCharType="separate"/>
      </w:r>
      <w:r w:rsidR="00400092">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7CDD4FFE" w:rsidR="00AF234A" w:rsidRDefault="00C37657" w:rsidP="00AF234A">
      <w:r w:rsidRPr="00C37657">
        <w:rPr>
          <w:noProof/>
        </w:rPr>
        <w:drawing>
          <wp:inline distT="0" distB="0" distL="0" distR="0" wp14:anchorId="4D63856F" wp14:editId="07F7C1AA">
            <wp:extent cx="5579745" cy="4425315"/>
            <wp:effectExtent l="0" t="0" r="1905" b="0"/>
            <wp:docPr id="116089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425315"/>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434C155D"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0D4A30">
        <w:instrText xml:space="preserve"> ADDIN ZOTERO_ITEM CSL_CITATION {"citationID":"Vvs5N4QI","properties":{"formattedCitation":"(Coltekin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lastRenderedPageBreak/>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4A82D51" w:rsidR="00F93097" w:rsidRDefault="00F778AF" w:rsidP="00F93097">
      <w:pPr>
        <w:pStyle w:val="Normlnprvnodsazen"/>
        <w:numPr>
          <w:ilvl w:val="0"/>
          <w:numId w:val="39"/>
        </w:numPr>
        <w:rPr>
          <w:lang w:eastAsia="en-US"/>
        </w:rPr>
      </w:pPr>
      <w:r w:rsidRPr="005F5B27">
        <w:rPr>
          <w:b/>
          <w:bCs/>
          <w:lang w:eastAsia="en-US"/>
        </w:rPr>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 xml:space="preserve">. </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2E52C4D1"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6</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2710EBAB">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4F31EBC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D643C8">
        <w:rPr>
          <w:noProof/>
        </w:rPr>
        <w:t>7</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713D2FC5"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v případě většího VP 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513F8518" w:rsidR="001100A3" w:rsidRDefault="001100A3" w:rsidP="001100A3">
      <w:pPr>
        <w:pStyle w:val="Caption"/>
      </w:pPr>
      <w:r>
        <w:t xml:space="preserve">Obr. </w:t>
      </w:r>
      <w:r>
        <w:fldChar w:fldCharType="begin"/>
      </w:r>
      <w:r>
        <w:instrText xml:space="preserve"> SEQ Obr. \* ARABIC </w:instrText>
      </w:r>
      <w:r>
        <w:fldChar w:fldCharType="separate"/>
      </w:r>
      <w:r w:rsidR="00D643C8">
        <w:rPr>
          <w:noProof/>
        </w:rPr>
        <w:t>8</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2267B9E5" w:rsidR="00DD2072" w:rsidRDefault="00DD2072" w:rsidP="00DD2072">
      <w:r>
        <w:t xml:space="preserve">Typ </w:t>
      </w:r>
      <w:proofErr w:type="spellStart"/>
      <w:r>
        <w:t>itnerakce</w:t>
      </w:r>
      <w:proofErr w:type="spellEnd"/>
      <w:r>
        <w:t xml:space="preserve"> s </w:t>
      </w:r>
      <w:proofErr w:type="spellStart"/>
      <w:r>
        <w:t>apliakcí</w:t>
      </w:r>
      <w:proofErr w:type="spellEnd"/>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587F8812" w14:textId="229CDB25" w:rsidR="00DD2072" w:rsidRDefault="00DD2072" w:rsidP="00DD2072">
      <w:pPr>
        <w:pStyle w:val="Normlnprvnodsazen"/>
        <w:ind w:firstLine="0"/>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Pr>
          <w:lang w:eastAsia="en-US"/>
        </w:rPr>
        <w:t>rozhraním,</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implementaci pokročilého pohybu </w:t>
      </w:r>
      <w:r w:rsidR="000D4A30">
        <w:rPr>
          <w:lang w:eastAsia="en-US"/>
        </w:rPr>
        <w:lastRenderedPageBreak/>
        <w:t>(</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 xml:space="preserve">(three.js </w:t>
      </w:r>
      <w:proofErr w:type="spellStart"/>
      <w:r w:rsidR="000D4A30" w:rsidRPr="000D4A30">
        <w:t>Contributors</w:t>
      </w:r>
      <w:proofErr w:type="spellEnd"/>
      <w:r w:rsidR="000D4A30" w:rsidRPr="000D4A30">
        <w:t xml:space="preserve"> 2023f)</w:t>
      </w:r>
      <w:r w:rsidR="000D4A30">
        <w:rPr>
          <w:lang w:eastAsia="en-US"/>
        </w:rPr>
        <w:fldChar w:fldCharType="end"/>
      </w:r>
    </w:p>
    <w:p w14:paraId="6BDE09B2" w14:textId="1F8030B2" w:rsidR="00D06836" w:rsidRPr="00DD2072" w:rsidRDefault="00D06836" w:rsidP="00DD2072">
      <w:pPr>
        <w:pStyle w:val="Normlnprvnodsazen"/>
        <w:ind w:firstLine="0"/>
        <w:rPr>
          <w:lang w:eastAsia="en-US"/>
        </w:rPr>
      </w:pPr>
      <w:r w:rsidRPr="00D06836">
        <w:rPr>
          <w:lang w:eastAsia="en-US"/>
        </w:rPr>
        <w:drawing>
          <wp:inline distT="0" distB="0" distL="0" distR="0" wp14:anchorId="13D8E25A" wp14:editId="256C0EF0">
            <wp:extent cx="2534054" cy="1975449"/>
            <wp:effectExtent l="0" t="0" r="0" b="6350"/>
            <wp:docPr id="515606031" name="Picture 1" descr="A red and blue sphe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031" name="Picture 1" descr="A red and blue spheres&#10;&#10;Description automatically generated"/>
                    <pic:cNvPicPr/>
                  </pic:nvPicPr>
                  <pic:blipFill>
                    <a:blip r:embed="rId28"/>
                    <a:stretch>
                      <a:fillRect/>
                    </a:stretch>
                  </pic:blipFill>
                  <pic:spPr>
                    <a:xfrm>
                      <a:off x="0" y="0"/>
                      <a:ext cx="2583076" cy="2013665"/>
                    </a:xfrm>
                    <a:prstGeom prst="rect">
                      <a:avLst/>
                    </a:prstGeom>
                  </pic:spPr>
                </pic:pic>
              </a:graphicData>
            </a:graphic>
          </wp:inline>
        </w:drawing>
      </w:r>
    </w:p>
    <w:p w14:paraId="112F4C9A" w14:textId="64FE3254" w:rsidR="00DD2072" w:rsidRPr="00DD2072" w:rsidRDefault="00DD2072" w:rsidP="00DD2072">
      <w:pPr>
        <w:pStyle w:val="Normlnprvnodsazen"/>
        <w:ind w:firstLine="0"/>
        <w:rPr>
          <w:lang w:eastAsia="en-US"/>
        </w:rPr>
      </w:pPr>
      <w:r>
        <w:rPr>
          <w:lang w:eastAsia="en-US"/>
        </w:rPr>
        <w:t xml:space="preserve"> Zároveň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lastRenderedPageBreak/>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0B883FC6"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9</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647865A0" w:rsidR="00E64528" w:rsidRP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D8108EA" w14:textId="2AE42926" w:rsidR="00EE6D7D" w:rsidRPr="001F6849" w:rsidRDefault="00337667" w:rsidP="001A784B">
      <w:pPr>
        <w:pStyle w:val="Normlnprvnodsazen"/>
      </w:pPr>
      <w:r w:rsidRPr="001F6849">
        <w:t xml:space="preserve">Znalost těchto procesů je klíčová pro tvorbu VR prostředí, jelikož 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iluze vlastního pohybu z důvodu vnímání pohybu vizuálně. Jedná se tedy o konflikt visuálního </w:t>
      </w:r>
      <w:r w:rsidR="00506131" w:rsidRPr="001F6849">
        <w:lastRenderedPageBreak/>
        <w:t>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45286FFD"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xml:space="preserve">. Jelikož vysoké FPS hodnoty jsou 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6FF7095F" w14:textId="07BDF4F3" w:rsidR="000B6ABB" w:rsidRPr="001F6849" w:rsidRDefault="000B6ABB" w:rsidP="000B6ABB">
      <w:pPr>
        <w:pStyle w:val="Heading3"/>
      </w:pPr>
      <w:r w:rsidRPr="001F6849">
        <w:t>Význam pro tvorbu VR prostředí</w:t>
      </w:r>
    </w:p>
    <w:p w14:paraId="1A8E10EB" w14:textId="707A55E2" w:rsidR="00931B57" w:rsidRPr="001F6849" w:rsidRDefault="00B92997" w:rsidP="00931B57">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1D979872" w14:textId="06135C6B" w:rsidR="006E3574" w:rsidRPr="001F6849" w:rsidRDefault="00186AD4" w:rsidP="00331DCE">
      <w:pPr>
        <w:pStyle w:val="Normlnprvnodsazen"/>
      </w:pPr>
      <w:r w:rsidRPr="001F6849">
        <w:lastRenderedPageBreak/>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w:t>
      </w:r>
      <w:r w:rsidR="00331DCE" w:rsidRPr="001F6849">
        <w:t xml:space="preserve">se odborná literatura není schopná shodnout zdali je koncept měřítka aplikovatelný, jelikož je nutné brát v potaz zobrazené území, LOD, míru přiblížení a následně tedy i jejich změnu v případě interakce. </w:t>
      </w:r>
      <w:r w:rsidR="00331DCE" w:rsidRPr="001F6849">
        <w:fldChar w:fldCharType="begin"/>
      </w:r>
      <w:r w:rsidR="00331DCE"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00331DCE" w:rsidRPr="001F6849">
        <w:fldChar w:fldCharType="separate"/>
      </w:r>
      <w:r w:rsidR="00331DCE" w:rsidRPr="001F6849">
        <w:t>(Bandrova, Bonchev 2013)</w:t>
      </w:r>
      <w:r w:rsidR="00331DCE" w:rsidRPr="001F6849">
        <w:fldChar w:fldCharType="end"/>
      </w:r>
    </w:p>
    <w:p w14:paraId="7F1322F4" w14:textId="2179AF90" w:rsidR="00E22988" w:rsidRPr="001F6849" w:rsidRDefault="001B0814" w:rsidP="001B0814">
      <w:pPr>
        <w:pStyle w:val="Normlnprvnodsazen"/>
        <w:ind w:firstLine="0"/>
      </w:pPr>
      <w:r w:rsidRPr="001F6849">
        <w:rPr>
          <w:noProof/>
        </w:rPr>
        <w:drawing>
          <wp:inline distT="0" distB="0" distL="0" distR="0" wp14:anchorId="010693DF" wp14:editId="6C0F6E8C">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0A1A8638"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10</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52FA1611"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11</w:t>
      </w:r>
      <w:r w:rsidRPr="001F6849">
        <w:fldChar w:fldCharType="end"/>
      </w:r>
      <w:r w:rsidRPr="001F6849">
        <w:t xml:space="preserve"> Snímky obrazovky z aplikace 3D model města Brna. Hrad Petrov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4674482E" w14:textId="0D806506" w:rsidR="00AB45B4" w:rsidRDefault="00AB45B4" w:rsidP="00331DCE">
      <w:pPr>
        <w:pStyle w:val="Normlnprvnodsazen"/>
      </w:pPr>
      <w:r w:rsidRPr="001F6849">
        <w:t xml:space="preserve">Jako důležitou problematiku zmiňuje </w:t>
      </w:r>
      <w:r w:rsidRPr="001F6849">
        <w:fldChar w:fldCharType="begin"/>
      </w:r>
      <w:r w:rsidR="000D4A30">
        <w:instrText xml:space="preserve"> ADDIN ZOTERO_ITEM CSL_CITATION {"citationID":"pyYXfhhk","properties":{"formattedCitation":"(Coltekin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w:t>
      </w:r>
      <w:r w:rsidR="00A32AF4" w:rsidRPr="001F6849">
        <w:t>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problematice je nutné využívat LOD a LOR přístupy</w:t>
      </w:r>
      <w:r w:rsidR="000B14FA" w:rsidRPr="001F6849">
        <w:t xml:space="preserve"> </w:t>
      </w:r>
      <w:r w:rsidR="00A32AF4" w:rsidRPr="001F6849">
        <w:fldChar w:fldCharType="begin"/>
      </w:r>
      <w:r w:rsidR="000D4A30">
        <w:instrText xml:space="preserve"> ADDIN ZOTERO_ITEM CSL_CITATION {"citationID":"cz6cyLsT","properties":{"formattedCitation":"(Coltekin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w:t>
      </w:r>
      <w:proofErr w:type="spellStart"/>
      <w:r w:rsidR="00C05E88" w:rsidRPr="001F6849">
        <w:t>Coltekin</w:t>
      </w:r>
      <w:proofErr w:type="spellEnd"/>
      <w:r w:rsidR="00C05E88" w:rsidRPr="001F6849">
        <w:t xml:space="preserve">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lastRenderedPageBreak/>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2"/>
                    <a:stretch>
                      <a:fillRect/>
                    </a:stretch>
                  </pic:blipFill>
                  <pic:spPr>
                    <a:xfrm>
                      <a:off x="0" y="0"/>
                      <a:ext cx="5579745" cy="3993515"/>
                    </a:xfrm>
                    <a:prstGeom prst="rect">
                      <a:avLst/>
                    </a:prstGeom>
                  </pic:spPr>
                </pic:pic>
              </a:graphicData>
            </a:graphic>
          </wp:inline>
        </w:drawing>
      </w:r>
    </w:p>
    <w:p w14:paraId="00AB9F73" w14:textId="21F76DA2" w:rsidR="00B2682C" w:rsidRPr="001F6849" w:rsidRDefault="00B2682C" w:rsidP="00B2682C">
      <w:pPr>
        <w:pStyle w:val="Caption"/>
      </w:pPr>
      <w:r>
        <w:t xml:space="preserve">Obr. </w:t>
      </w:r>
      <w:r>
        <w:fldChar w:fldCharType="begin"/>
      </w:r>
      <w:r>
        <w:instrText xml:space="preserve"> SEQ Obr. \* ARABIC </w:instrText>
      </w:r>
      <w:r>
        <w:fldChar w:fldCharType="separate"/>
      </w:r>
      <w:r w:rsidR="00D643C8">
        <w:rPr>
          <w:noProof/>
        </w:rPr>
        <w:t>12</w:t>
      </w:r>
      <w:r>
        <w:fldChar w:fldCharType="end"/>
      </w:r>
      <w:r>
        <w:t xml:space="preserve"> </w:t>
      </w:r>
      <w:r w:rsidR="00B71937">
        <w:t xml:space="preserve">Klasifikace </w:t>
      </w:r>
      <w:proofErr w:type="gramStart"/>
      <w:r w:rsidR="00B71937">
        <w:t>3D</w:t>
      </w:r>
      <w:proofErr w:type="gramEnd"/>
      <w:r w:rsidR="00B71937">
        <w:t xml:space="preserve"> vizualizací, na </w:t>
      </w:r>
      <w:proofErr w:type="spellStart"/>
      <w:r w:rsidR="00B71937">
        <w:t>zaákldě</w:t>
      </w:r>
      <w:proofErr w:type="spellEnd"/>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6F53D003" w:rsidR="00054069" w:rsidRPr="001F6849" w:rsidRDefault="000B14FA" w:rsidP="004A11B2">
      <w:pPr>
        <w:pStyle w:val="Normlnprvnodsazen"/>
      </w:pPr>
      <w:r w:rsidRPr="001F6849">
        <w:t xml:space="preserve">Další z problematik je pak tvorba virtuálního obsahu. Vytvoření obsahu s vysokým LOD a LOR zahrnuje řadu komplexních operací </w:t>
      </w:r>
      <w:r w:rsidRPr="001F6849">
        <w:fldChar w:fldCharType="begin"/>
      </w:r>
      <w:r w:rsidR="000D4A30">
        <w:instrText xml:space="preserve"> ADDIN ZOTERO_ITEM CSL_CITATION {"citationID":"Qk91xJhn","properties":{"formattedCitation":"(Coltekin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Za hlavní úskalí se považuje kombinace množství vstupních dat (</w:t>
      </w:r>
      <w:proofErr w:type="spellStart"/>
      <w:r w:rsidRPr="001F6849">
        <w:t>LiDAR</w:t>
      </w:r>
      <w:proofErr w:type="spellEnd"/>
      <w:r w:rsidRPr="001F6849">
        <w:t xml:space="preserve">, tomografie, </w:t>
      </w:r>
      <w:proofErr w:type="spellStart"/>
      <w:r w:rsidRPr="001F6849">
        <w:t>sterofotogrametrie</w:t>
      </w:r>
      <w:proofErr w:type="spellEnd"/>
      <w:r w:rsidRPr="001F6849">
        <w:t xml:space="preserve"> aj.), manuální práce při samotném modelování jako např.: segmentace textur od povrchů, tvorba topologicky správný</w:t>
      </w:r>
      <w:r w:rsidR="00054069" w:rsidRPr="001F6849">
        <w:t xml:space="preserve"> povrchů, fyzikální simulace aj. Z hlediska této práce je klíčový výběr vstupních dat uskutečnit tak, aby potřeba výše zmíněných kroků byla </w:t>
      </w:r>
      <w:r w:rsidR="00253E9C" w:rsidRPr="001F6849">
        <w:t>minimalizována,</w:t>
      </w:r>
      <w:r w:rsidR="004A11B2" w:rsidRPr="001F6849">
        <w:t xml:space="preserve"> popř. ošetřena již existujícími řešeními. </w:t>
      </w:r>
    </w:p>
    <w:p w14:paraId="3F9CCEDF" w14:textId="064F2C8B" w:rsidR="00D727F5" w:rsidRDefault="00253E9C" w:rsidP="00253E9C">
      <w:pPr>
        <w:pStyle w:val="Heading3"/>
      </w:pPr>
      <w:r>
        <w:t>Datové modely a formáty</w:t>
      </w:r>
    </w:p>
    <w:p w14:paraId="3F63D5BF" w14:textId="0CD5F2F8" w:rsidR="006C458C" w:rsidRDefault="004B36EC" w:rsidP="006C458C">
      <w:pPr>
        <w:pStyle w:val="Normlnprvnodsazen"/>
      </w:pPr>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rsidR="000A08D9" w:rsidRPr="00932527">
        <w:rPr>
          <w:highlight w:val="yellow"/>
        </w:rPr>
        <w:t xml:space="preserve">možnosti uchovat informaci o </w:t>
      </w:r>
      <w:proofErr w:type="spellStart"/>
      <w:r w:rsidR="000A08D9" w:rsidRPr="00932527">
        <w:rPr>
          <w:highlight w:val="yellow"/>
        </w:rPr>
        <w:t>geolokalizaci</w:t>
      </w:r>
      <w:proofErr w:type="spellEnd"/>
      <w:r>
        <w:t>, 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 xml:space="preserve">Z nich pak budou vybráni kandidáti pro tvorbu pilotní aplikace, kteří budou podrobněji popsáni. </w:t>
      </w:r>
      <w:r w:rsidR="00CB71DF" w:rsidRPr="00CB71DF">
        <w:rPr>
          <w:highlight w:val="yellow"/>
          <w:lang w:val="en-US"/>
        </w:rPr>
        <w:t xml:space="preserve">#TODO – </w:t>
      </w:r>
      <w:proofErr w:type="spellStart"/>
      <w:r w:rsidR="00CB71DF" w:rsidRPr="00CB71DF">
        <w:rPr>
          <w:highlight w:val="yellow"/>
          <w:lang w:val="en-US"/>
        </w:rPr>
        <w:t>zminit</w:t>
      </w:r>
      <w:proofErr w:type="spellEnd"/>
      <w:r w:rsidR="00CB71DF" w:rsidRPr="00CB71DF">
        <w:rPr>
          <w:highlight w:val="yellow"/>
          <w:lang w:val="en-US"/>
        </w:rPr>
        <w:t xml:space="preserve"> </w:t>
      </w:r>
      <w:proofErr w:type="spellStart"/>
      <w:r w:rsidR="00CB71DF" w:rsidRPr="00CB71DF">
        <w:rPr>
          <w:highlight w:val="yellow"/>
          <w:lang w:val="en-US"/>
        </w:rPr>
        <w:t>geoformaty</w:t>
      </w:r>
      <w:proofErr w:type="spellEnd"/>
      <w:r w:rsidR="00CB71DF" w:rsidRPr="00CB71DF">
        <w:rPr>
          <w:highlight w:val="yellow"/>
          <w:lang w:val="en-US"/>
        </w:rPr>
        <w:t xml:space="preserve">, ale </w:t>
      </w:r>
      <w:proofErr w:type="spellStart"/>
      <w:r w:rsidR="00CB71DF" w:rsidRPr="00CB71DF">
        <w:rPr>
          <w:highlight w:val="yellow"/>
          <w:lang w:val="en-US"/>
        </w:rPr>
        <w:t>nejit</w:t>
      </w:r>
      <w:proofErr w:type="spellEnd"/>
      <w:r w:rsidR="00CB71DF" w:rsidRPr="00CB71DF">
        <w:rPr>
          <w:highlight w:val="yellow"/>
          <w:lang w:val="en-US"/>
        </w:rPr>
        <w:t xml:space="preserve"> </w:t>
      </w:r>
      <w:proofErr w:type="spellStart"/>
      <w:r w:rsidR="00CB71DF" w:rsidRPr="00CB71DF">
        <w:rPr>
          <w:highlight w:val="yellow"/>
          <w:lang w:val="en-US"/>
        </w:rPr>
        <w:t>moc</w:t>
      </w:r>
      <w:proofErr w:type="spellEnd"/>
      <w:r w:rsidR="00CB71DF" w:rsidRPr="00CB71DF">
        <w:rPr>
          <w:highlight w:val="yellow"/>
          <w:lang w:val="en-US"/>
        </w:rPr>
        <w:t xml:space="preserve"> </w:t>
      </w:r>
      <w:proofErr w:type="spellStart"/>
      <w:r w:rsidR="00CB71DF" w:rsidRPr="00CB71DF">
        <w:rPr>
          <w:highlight w:val="yellow"/>
          <w:lang w:val="en-US"/>
        </w:rPr>
        <w:t>podrobn</w:t>
      </w:r>
      <w:proofErr w:type="spellEnd"/>
      <w:r w:rsidR="00CB71DF" w:rsidRPr="00CB71DF">
        <w:rPr>
          <w:highlight w:val="yellow"/>
        </w:rPr>
        <w:t xml:space="preserve">ě, hlavně </w:t>
      </w:r>
      <w:proofErr w:type="spellStart"/>
      <w:r w:rsidR="00CB71DF" w:rsidRPr="00CB71DF">
        <w:rPr>
          <w:highlight w:val="yellow"/>
        </w:rPr>
        <w:t>gltf</w:t>
      </w:r>
      <w:proofErr w:type="spellEnd"/>
    </w:p>
    <w:p w14:paraId="4C75D8DA" w14:textId="6F9B99B0" w:rsidR="006C458C" w:rsidRDefault="006C458C" w:rsidP="006C458C">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 xml:space="preserve">méně běžné vzhledem k modernějším technologiím a </w:t>
      </w:r>
      <w:r w:rsidRPr="0087744F">
        <w:rPr>
          <w:lang w:eastAsia="en-US"/>
        </w:rPr>
        <w:lastRenderedPageBreak/>
        <w:t>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59AAF2AE" w14:textId="27371812" w:rsidR="00E86C62" w:rsidRPr="00932527" w:rsidRDefault="006C458C" w:rsidP="006C458C">
      <w:pPr>
        <w:pStyle w:val="Normlnprvnodsazen"/>
        <w:rPr>
          <w:lang w:val="en-US"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31CE7D55" w:rsidR="006C458C" w:rsidRDefault="006C458C" w:rsidP="006C458C">
      <w:pPr>
        <w:pStyle w:val="Normlnprvnodsazen"/>
        <w:rPr>
          <w:lang w:eastAsia="en-US"/>
        </w:rPr>
      </w:pPr>
      <w:r>
        <w:rPr>
          <w:lang w:eastAsia="en-US"/>
        </w:rPr>
        <w:t xml:space="preserve">V kontextu geoprostorových dat, </w:t>
      </w:r>
      <w:proofErr w:type="spellStart"/>
      <w:r>
        <w:rPr>
          <w:lang w:eastAsia="en-US"/>
        </w:rPr>
        <w:t>gltf</w:t>
      </w:r>
      <w:proofErr w:type="spellEnd"/>
      <w:r>
        <w:rPr>
          <w:lang w:eastAsia="en-US"/>
        </w:rPr>
        <w:t xml:space="preserve"> obsahuje 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GLTF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331963EA" w14:textId="77777777" w:rsidR="006C458C" w:rsidRDefault="006C458C" w:rsidP="006C458C">
      <w:pPr>
        <w:pStyle w:val="Normlnprvnodsazen"/>
        <w:rPr>
          <w:lang w:eastAsia="en-US"/>
        </w:rPr>
      </w:pPr>
      <w:r>
        <w:rPr>
          <w:lang w:eastAsia="en-US"/>
        </w:rPr>
        <w:t xml:space="preserve">Pro velké objemy primárně geografických dat v 3D scénách vytvořila firma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Pr="00615C3B">
        <w:rPr>
          <w:highlight w:val="yellow"/>
          <w:lang w:eastAsia="en-US"/>
        </w:rPr>
        <w:t xml:space="preserve">dětských </w:t>
      </w:r>
      <w:proofErr w:type="spellStart"/>
      <w:r w:rsidRPr="00615C3B">
        <w:rPr>
          <w:highlight w:val="yellow"/>
          <w:lang w:eastAsia="en-US"/>
        </w:rPr>
        <w:t>nódů</w:t>
      </w:r>
      <w:proofErr w:type="spellEnd"/>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544342D3" w14:textId="5E696632" w:rsidR="00D169E7" w:rsidRPr="00DE58F0" w:rsidRDefault="00D169E7" w:rsidP="006C458C">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w:t>
      </w:r>
      <w:proofErr w:type="spellStart"/>
      <w:r>
        <w:rPr>
          <w:lang w:eastAsia="en-US"/>
        </w:rPr>
        <w:t>neumoňuje</w:t>
      </w:r>
      <w:proofErr w:type="spellEnd"/>
      <w:r>
        <w:rPr>
          <w:lang w:eastAsia="en-US"/>
        </w:rPr>
        <w:t xml:space="preserv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 xml:space="preserve">. Z těchto důvodů bude v rámci této práce primárním výměnným formátem </w:t>
      </w:r>
      <w:proofErr w:type="spellStart"/>
      <w:r>
        <w:rPr>
          <w:lang w:eastAsia="en-US"/>
        </w:rPr>
        <w:t>gltf</w:t>
      </w:r>
      <w:proofErr w:type="spellEnd"/>
      <w:r>
        <w:rPr>
          <w:lang w:eastAsia="en-US"/>
        </w:rPr>
        <w:t xml:space="preserve">. </w:t>
      </w:r>
    </w:p>
    <w:p w14:paraId="10C4F004" w14:textId="273D3A80"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400092">
        <w:rPr>
          <w:noProof/>
        </w:rPr>
        <w:t>2</w:t>
      </w:r>
      <w:r>
        <w:fldChar w:fldCharType="end"/>
      </w:r>
      <w:r>
        <w:t xml:space="preserve"> </w:t>
      </w:r>
      <w:r w:rsidR="00153841">
        <w:t>Seznam relevantní</w:t>
      </w:r>
      <w:r>
        <w:t xml:space="preserve"> datových formátů umožňující 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854"/>
        <w:gridCol w:w="1888"/>
        <w:gridCol w:w="1706"/>
        <w:gridCol w:w="1816"/>
        <w:gridCol w:w="507"/>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Formát</w:t>
            </w:r>
            <w:proofErr w:type="spellEnd"/>
            <w:r w:rsidRPr="0087744F">
              <w:rPr>
                <w:rFonts w:eastAsia="Times New Roman" w:cs="Arial"/>
                <w:b/>
                <w:bCs/>
                <w:sz w:val="20"/>
                <w:szCs w:val="20"/>
                <w:lang w:val="en-US"/>
              </w:rPr>
              <w:t xml:space="preserve"> </w:t>
            </w:r>
            <w:proofErr w:type="spellStart"/>
            <w:r w:rsidRPr="0087744F">
              <w:rPr>
                <w:rFonts w:eastAsia="Times New Roman" w:cs="Arial"/>
                <w:b/>
                <w:bCs/>
                <w:sz w:val="20"/>
                <w:szCs w:val="20"/>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87744F" w:rsidRDefault="0087744F" w:rsidP="0087744F">
            <w:pPr>
              <w:spacing w:after="0" w:line="240" w:lineRule="auto"/>
              <w:jc w:val="center"/>
              <w:rPr>
                <w:rFonts w:eastAsia="Times New Roman" w:cs="Arial"/>
                <w:b/>
                <w:bCs/>
                <w:sz w:val="20"/>
                <w:szCs w:val="20"/>
                <w:lang w:val="en-US"/>
              </w:rPr>
            </w:pPr>
            <w:proofErr w:type="spellStart"/>
            <w:r w:rsidRPr="0087744F">
              <w:rPr>
                <w:rFonts w:eastAsia="Times New Roman" w:cs="Arial"/>
                <w:b/>
                <w:bCs/>
                <w:sz w:val="20"/>
                <w:szCs w:val="20"/>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87744F" w:rsidRDefault="0087744F" w:rsidP="0087744F">
            <w:pPr>
              <w:spacing w:after="0" w:line="240" w:lineRule="auto"/>
              <w:jc w:val="center"/>
              <w:rPr>
                <w:rFonts w:eastAsia="Times New Roman" w:cs="Arial"/>
                <w:b/>
                <w:bCs/>
                <w:sz w:val="20"/>
                <w:szCs w:val="20"/>
                <w:lang w:val="en-US"/>
              </w:rPr>
            </w:pPr>
            <w:r w:rsidRPr="0087744F">
              <w:rPr>
                <w:rFonts w:eastAsia="Times New Roman" w:cs="Arial"/>
                <w:b/>
                <w:bCs/>
                <w:sz w:val="20"/>
                <w:szCs w:val="20"/>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87744F" w:rsidRDefault="005C35FA" w:rsidP="0087744F">
            <w:pPr>
              <w:spacing w:after="0" w:line="240" w:lineRule="auto"/>
              <w:jc w:val="center"/>
              <w:rPr>
                <w:rFonts w:eastAsia="Times New Roman" w:cs="Arial"/>
                <w:sz w:val="20"/>
                <w:szCs w:val="20"/>
                <w:lang w:val="en-US"/>
              </w:rPr>
            </w:pPr>
            <w:r>
              <w:rPr>
                <w:rFonts w:eastAsia="Times New Roman" w:cs="Arial"/>
                <w:sz w:val="20"/>
                <w:szCs w:val="20"/>
                <w:lang w:val="en-US"/>
              </w:rPr>
              <w:t xml:space="preserve">JSON / </w:t>
            </w:r>
            <w:proofErr w:type="spellStart"/>
            <w:r w:rsidR="0087744F"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87744F" w:rsidRDefault="0087744F" w:rsidP="0087744F">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slpk</w:t>
            </w:r>
            <w:proofErr w:type="spellEnd"/>
            <w:r w:rsidRPr="0087744F">
              <w:rPr>
                <w:rFonts w:eastAsia="Times New Roman" w:cs="Arial"/>
                <w:sz w:val="20"/>
                <w:szCs w:val="20"/>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WebGIS</w:t>
            </w:r>
            <w:proofErr w:type="spellEnd"/>
            <w:r w:rsidRPr="0087744F">
              <w:rPr>
                <w:rFonts w:eastAsia="Times New Roman" w:cs="Arial"/>
                <w:sz w:val="20"/>
                <w:szCs w:val="20"/>
                <w:lang w:val="en-US"/>
              </w:rPr>
              <w:t xml:space="preserve"> / </w:t>
            </w: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CityGML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staveb</w:t>
            </w:r>
            <w:proofErr w:type="spellEnd"/>
            <w:r w:rsidRPr="0087744F">
              <w:rPr>
                <w:rFonts w:eastAsia="Times New Roman" w:cs="Arial"/>
                <w:sz w:val="20"/>
                <w:szCs w:val="20"/>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lastRenderedPageBreak/>
              <w:t>Shapefile - Polygon Z</w:t>
            </w:r>
            <w:r>
              <w:rPr>
                <w:rFonts w:eastAsia="Times New Roman" w:cs="Arial"/>
                <w:sz w:val="20"/>
                <w:szCs w:val="20"/>
                <w:lang w:val="en-US"/>
              </w:rPr>
              <w:t xml:space="preserve"> / </w:t>
            </w:r>
            <w:proofErr w:type="spellStart"/>
            <w:r>
              <w:rPr>
                <w:rFonts w:eastAsia="Times New Roman" w:cs="Arial"/>
                <w:sz w:val="20"/>
                <w:szCs w:val="20"/>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w:t>
            </w:r>
            <w:proofErr w:type="spellStart"/>
            <w:r w:rsidRPr="0087744F">
              <w:rPr>
                <w:rFonts w:eastAsia="Times New Roman" w:cs="Arial"/>
                <w:sz w:val="20"/>
                <w:szCs w:val="20"/>
                <w:lang w:val="en-US"/>
              </w:rPr>
              <w:t>AutoDesk</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glTF</w:t>
            </w:r>
            <w:proofErr w:type="spellEnd"/>
            <w:r w:rsidRPr="0087744F">
              <w:rPr>
                <w:rFonts w:eastAsia="Times New Roman" w:cs="Arial"/>
                <w:sz w:val="20"/>
                <w:szCs w:val="20"/>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JSON, </w:t>
            </w:r>
            <w:proofErr w:type="spellStart"/>
            <w:r w:rsidRPr="0087744F">
              <w:rPr>
                <w:rFonts w:eastAsia="Times New Roman" w:cs="Arial"/>
                <w:sz w:val="20"/>
                <w:szCs w:val="20"/>
                <w:lang w:val="en-US"/>
              </w:rPr>
              <w:t>Binární</w:t>
            </w:r>
            <w:proofErr w:type="spellEnd"/>
            <w:r w:rsidRPr="0087744F">
              <w:rPr>
                <w:rFonts w:eastAsia="Times New Roman" w:cs="Arial"/>
                <w:sz w:val="20"/>
                <w:szCs w:val="20"/>
                <w:lang w:val="en-US"/>
              </w:rPr>
              <w:t xml:space="preserve"> (</w:t>
            </w:r>
            <w:proofErr w:type="spellStart"/>
            <w:r w:rsidRPr="0087744F">
              <w:rPr>
                <w:rFonts w:eastAsia="Times New Roman" w:cs="Arial"/>
                <w:sz w:val="20"/>
                <w:szCs w:val="20"/>
                <w:lang w:val="en-US"/>
              </w:rPr>
              <w:t>glb</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netCDF</w:t>
            </w:r>
            <w:proofErr w:type="spellEnd"/>
            <w:r w:rsidRPr="0087744F">
              <w:rPr>
                <w:rFonts w:eastAsia="Times New Roman" w:cs="Arial"/>
                <w:sz w:val="20"/>
                <w:szCs w:val="20"/>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Vědecká</w:t>
            </w:r>
            <w:proofErr w:type="spellEnd"/>
            <w:r w:rsidRPr="0087744F">
              <w:rPr>
                <w:rFonts w:eastAsia="Times New Roman" w:cs="Arial"/>
                <w:sz w:val="20"/>
                <w:szCs w:val="20"/>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FBX (</w:t>
            </w:r>
            <w:proofErr w:type="spellStart"/>
            <w:r w:rsidRPr="0087744F">
              <w:rPr>
                <w:rFonts w:eastAsia="Times New Roman" w:cs="Arial"/>
                <w:sz w:val="20"/>
                <w:szCs w:val="20"/>
                <w:lang w:val="en-US"/>
              </w:rPr>
              <w:t>Filmbox</w:t>
            </w:r>
            <w:proofErr w:type="spellEnd"/>
            <w:r w:rsidRPr="0087744F">
              <w:rPr>
                <w:rFonts w:eastAsia="Times New Roman" w:cs="Arial"/>
                <w:sz w:val="20"/>
                <w:szCs w:val="20"/>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Modelování</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 xml:space="preserve">3D </w:t>
            </w:r>
            <w:proofErr w:type="spellStart"/>
            <w:r w:rsidRPr="0087744F">
              <w:rPr>
                <w:rFonts w:eastAsia="Times New Roman" w:cs="Arial"/>
                <w:sz w:val="20"/>
                <w:szCs w:val="20"/>
                <w:lang w:val="en-US"/>
              </w:rPr>
              <w:t>Grafika</w:t>
            </w:r>
            <w:proofErr w:type="spellEnd"/>
            <w:r w:rsidRPr="0087744F">
              <w:rPr>
                <w:rFonts w:eastAsia="Times New Roman" w:cs="Arial"/>
                <w:sz w:val="20"/>
                <w:szCs w:val="20"/>
                <w:lang w:val="en-US"/>
              </w:rPr>
              <w:t xml:space="preserve"> a </w:t>
            </w:r>
            <w:proofErr w:type="spellStart"/>
            <w:r w:rsidRPr="0087744F">
              <w:rPr>
                <w:rFonts w:eastAsia="Times New Roman" w:cs="Arial"/>
                <w:sz w:val="20"/>
                <w:szCs w:val="20"/>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87744F" w:rsidRDefault="00FB52CA" w:rsidP="00FB52CA">
            <w:pPr>
              <w:spacing w:after="0" w:line="240" w:lineRule="auto"/>
              <w:jc w:val="center"/>
              <w:rPr>
                <w:rFonts w:eastAsia="Times New Roman" w:cs="Arial"/>
                <w:sz w:val="20"/>
                <w:szCs w:val="20"/>
                <w:lang w:val="en-US"/>
              </w:rPr>
            </w:pPr>
            <w:proofErr w:type="spellStart"/>
            <w:r w:rsidRPr="0087744F">
              <w:rPr>
                <w:rFonts w:eastAsia="Times New Roman" w:cs="Arial"/>
                <w:sz w:val="20"/>
                <w:szCs w:val="20"/>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87744F" w:rsidRDefault="00FB52CA" w:rsidP="00FB52CA">
            <w:pPr>
              <w:spacing w:after="0" w:line="240" w:lineRule="auto"/>
              <w:jc w:val="center"/>
              <w:rPr>
                <w:rFonts w:eastAsia="Times New Roman" w:cs="Arial"/>
                <w:sz w:val="20"/>
                <w:szCs w:val="20"/>
                <w:lang w:val="en-US"/>
              </w:rPr>
            </w:pPr>
            <w:r w:rsidRPr="0087744F">
              <w:rPr>
                <w:rFonts w:eastAsia="Times New Roman" w:cs="Arial"/>
                <w:sz w:val="20"/>
                <w:szCs w:val="20"/>
                <w:lang w:val="en-US"/>
              </w:rPr>
              <w:t>Ano</w:t>
            </w:r>
          </w:p>
        </w:tc>
      </w:tr>
    </w:tbl>
    <w:p w14:paraId="75A32ADB" w14:textId="77777777" w:rsidR="0087744F" w:rsidRDefault="0087744F" w:rsidP="0087744F"/>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w:t>
      </w:r>
      <w:r>
        <w:rPr>
          <w:lang w:eastAsia="en-US"/>
        </w:rPr>
        <w:lastRenderedPageBreak/>
        <w:t>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6D890B08" w14:textId="3B5FCFC8" w:rsidR="008812DD" w:rsidRDefault="00EE12F5" w:rsidP="00EE12F5">
      <w:pPr>
        <w:pStyle w:val="Caption"/>
      </w:pPr>
      <w:r>
        <w:t xml:space="preserve">Obr. </w:t>
      </w:r>
      <w:r>
        <w:fldChar w:fldCharType="begin"/>
      </w:r>
      <w:r>
        <w:instrText xml:space="preserve"> SEQ Obr. \* ARABIC </w:instrText>
      </w:r>
      <w:r>
        <w:fldChar w:fldCharType="separate"/>
      </w:r>
      <w:r w:rsidR="00D643C8">
        <w:rPr>
          <w:noProof/>
        </w:rPr>
        <w:t>13</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10910C53" w14:textId="7AEA26FA" w:rsidR="00B1180A" w:rsidRPr="00B1180A" w:rsidRDefault="00B1180A" w:rsidP="00B1180A"/>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 xml:space="preserve">trojúhelníky. Objekt je definován </w:t>
      </w:r>
      <w:r w:rsidR="00377EFF">
        <w:lastRenderedPageBreak/>
        <w:t>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6"/>
                    <a:stretch>
                      <a:fillRect/>
                    </a:stretch>
                  </pic:blipFill>
                  <pic:spPr>
                    <a:xfrm>
                      <a:off x="0" y="0"/>
                      <a:ext cx="2671063" cy="1939387"/>
                    </a:xfrm>
                    <a:prstGeom prst="rect">
                      <a:avLst/>
                    </a:prstGeom>
                  </pic:spPr>
                </pic:pic>
              </a:graphicData>
            </a:graphic>
          </wp:inline>
        </w:drawing>
      </w:r>
    </w:p>
    <w:p w14:paraId="62B42586" w14:textId="6E067B9D" w:rsidR="00D81069" w:rsidRDefault="00D81069" w:rsidP="00D81069">
      <w:pPr>
        <w:pStyle w:val="Caption"/>
      </w:pPr>
      <w:r w:rsidRPr="00DA6E08">
        <w:rPr>
          <w:highlight w:val="yellow"/>
        </w:rPr>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D643C8">
        <w:rPr>
          <w:noProof/>
          <w:highlight w:val="yellow"/>
        </w:rPr>
        <w:t>14</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3B0E7817"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7C3EEE" w:rsidRPr="007C3EEE">
        <w:rPr>
          <w:i/>
          <w:iCs/>
        </w:rPr>
        <w:t>furstrum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lastRenderedPageBreak/>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F376319"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D643C8">
        <w:rPr>
          <w:noProof/>
        </w:rPr>
        <w:t>15</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lastRenderedPageBreak/>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6303AD9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D643C8">
        <w:rPr>
          <w:noProof/>
        </w:rPr>
        <w:t>16</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7B0A61F8"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proofErr w:type="gramStart"/>
      <w:r w:rsidR="00DD4B34">
        <w:t>oko</w:t>
      </w:r>
      <w:proofErr w:type="gramEnd"/>
      <w:r w:rsidR="00DD4B34">
        <w:t xml:space="preserve"> popř. kameru. Takováto simulace v počítači není možná, tudíž vznikly abstrakce přímého, nepřímého osvětlení.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19EFFF40" w:rsidR="00D81069" w:rsidRDefault="00D81069" w:rsidP="00DD4B34">
      <w:pPr>
        <w:pStyle w:val="Normlnprvnodsazen"/>
        <w:ind w:firstLine="0"/>
      </w:pPr>
      <w:r>
        <w:t>Osvětlení ovlivňuje</w:t>
      </w:r>
      <w:r w:rsidR="00DD4B34">
        <w:t xml:space="preserve"> tedy </w:t>
      </w:r>
      <w:proofErr w:type="gramStart"/>
      <w:r w:rsidR="00441CF7">
        <w:t>ovlivňuje</w:t>
      </w:r>
      <w:proofErr w:type="gramEnd"/>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lastRenderedPageBreak/>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31003F92" w14:textId="4D863409" w:rsidR="001B364C" w:rsidRDefault="00B358A5" w:rsidP="001B364C">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400252C0" w14:textId="77777777" w:rsidR="001B364C" w:rsidRDefault="001B364C" w:rsidP="001B364C">
      <w:pPr>
        <w:pStyle w:val="Heading3"/>
      </w:pPr>
      <w:r>
        <w:t>Výkon</w:t>
      </w:r>
    </w:p>
    <w:p w14:paraId="38BFB6A0" w14:textId="4274A571" w:rsidR="00EE47DE" w:rsidRDefault="001B364C" w:rsidP="00EE47DE">
      <w:pPr>
        <w:pStyle w:val="Normlnprvnodsazen"/>
      </w:pPr>
      <w:r>
        <w:t>Při vývoji VR aplikace pro web. Je nutné mít na paměti parametry ovlivňující virtuální zážitek. Jedná se primárně o přenosovou náročnost tedy velikost dané scény (</w:t>
      </w:r>
      <w:r w:rsidR="00D72ECF">
        <w:t>bajty</w:t>
      </w:r>
      <w:r>
        <w:t xml:space="preserve">) a následně </w:t>
      </w:r>
      <w:r w:rsidR="00EE47DE">
        <w:t>výpočetní,</w:t>
      </w:r>
      <w:r>
        <w:t xml:space="preserve"> popř. vykreslovací náročnost. Velikost scény přímo </w:t>
      </w:r>
      <w:r w:rsidR="00EE47DE">
        <w:t>ovlivňuje</w:t>
      </w:r>
      <w:r>
        <w:t xml:space="preserve"> </w:t>
      </w:r>
      <w:proofErr w:type="gramStart"/>
      <w:r>
        <w:t>čas</w:t>
      </w:r>
      <w:proofErr w:type="gramEnd"/>
      <w:r>
        <w:t xml:space="preserve"> jaký je potřeba pro její stažení. V případě webového prostředí nelze počítat s tím, že každé zařízení má rychlé připojení k internetu.</w:t>
      </w:r>
      <w:r w:rsidR="00BF699A">
        <w:t xml:space="preserve"> Výkon se většinou </w:t>
      </w:r>
      <w:proofErr w:type="gramStart"/>
      <w:r w:rsidR="00BF699A">
        <w:t>měří</w:t>
      </w:r>
      <w:proofErr w:type="gramEnd"/>
      <w:r w:rsidR="00BF699A">
        <w:t xml:space="preserve"> pomocí velikosti využité RAM, počtu vykreslovacích příkazů (</w:t>
      </w:r>
      <w:proofErr w:type="spellStart"/>
      <w:r w:rsidR="00BF699A">
        <w:t>draw</w:t>
      </w:r>
      <w:proofErr w:type="spellEnd"/>
      <w:r w:rsidR="00BF699A">
        <w:t xml:space="preserve"> </w:t>
      </w:r>
      <w:proofErr w:type="spellStart"/>
      <w:r w:rsidR="00BF699A">
        <w:t>calls</w:t>
      </w:r>
      <w:proofErr w:type="spellEnd"/>
      <w:r w:rsidR="00BF699A">
        <w:t>), a s</w:t>
      </w:r>
      <w:r w:rsidR="00BF699A" w:rsidRPr="00BF699A">
        <w:t>nímková frekvence aplikace</w:t>
      </w:r>
      <w:r w:rsidR="00BF699A">
        <w:rPr>
          <w:lang w:val="en-US"/>
        </w:rPr>
        <w:t xml:space="preserve">; </w:t>
      </w:r>
      <w:r w:rsidR="00BF699A">
        <w:t>FPS (</w:t>
      </w:r>
      <w:proofErr w:type="spellStart"/>
      <w:r w:rsidR="00BF699A">
        <w:t>frames</w:t>
      </w:r>
      <w:proofErr w:type="spellEnd"/>
      <w:r w:rsidR="00BF699A">
        <w:t xml:space="preserve"> per second), které je aplikace schopná vykreslit.  </w:t>
      </w:r>
      <w:r>
        <w:t>Z hlediska výkonu hrají roli při optimalizaci výkonu pak</w:t>
      </w:r>
      <w:r w:rsidR="00BF699A">
        <w:t xml:space="preserve"> </w:t>
      </w:r>
      <w:r w:rsidR="00BF699A">
        <w:fldChar w:fldCharType="begin"/>
      </w:r>
      <w:r w:rsidR="00BF699A">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rsidR="00BF699A">
        <w:fldChar w:fldCharType="separate"/>
      </w:r>
      <w:r w:rsidR="00BF699A" w:rsidRPr="00BF699A">
        <w:t>(Mozzila Corporation 2023b)</w:t>
      </w:r>
      <w:r w:rsidR="00BF699A">
        <w:fldChar w:fldCharType="end"/>
      </w:r>
      <w:r w:rsidR="00BF699A">
        <w:t xml:space="preserve">: </w:t>
      </w:r>
    </w:p>
    <w:p w14:paraId="1017585F" w14:textId="7F353A0B" w:rsidR="00EE47DE" w:rsidRDefault="001B364C" w:rsidP="00EE47DE">
      <w:pPr>
        <w:pStyle w:val="Normlnprvnodsazen"/>
        <w:numPr>
          <w:ilvl w:val="0"/>
          <w:numId w:val="54"/>
        </w:numPr>
      </w:pPr>
      <w:r w:rsidRPr="00D2399F">
        <w:rPr>
          <w:b/>
          <w:bCs/>
        </w:rPr>
        <w:t>Počet polygonů</w:t>
      </w:r>
      <w:r w:rsidR="00EE47DE" w:rsidRPr="00D2399F">
        <w:rPr>
          <w:b/>
          <w:bCs/>
        </w:rPr>
        <w:t xml:space="preserve"> </w:t>
      </w:r>
      <w:r w:rsidR="00BF699A" w:rsidRPr="00D2399F">
        <w:rPr>
          <w:b/>
          <w:bCs/>
        </w:rPr>
        <w:t>–</w:t>
      </w:r>
      <w:r w:rsidR="00EE47DE">
        <w:t xml:space="preserve"> </w:t>
      </w:r>
      <w:r w:rsidR="00BF699A">
        <w:t xml:space="preserve">Počet polygonů by zpravidla neměl zasahovat do řádu statisíců. </w:t>
      </w:r>
    </w:p>
    <w:p w14:paraId="79266D90" w14:textId="6A341598" w:rsidR="00EE47DE" w:rsidRDefault="001B364C" w:rsidP="00EE47DE">
      <w:pPr>
        <w:pStyle w:val="Normlnprvnodsazen"/>
        <w:numPr>
          <w:ilvl w:val="0"/>
          <w:numId w:val="54"/>
        </w:numPr>
      </w:pPr>
      <w:r w:rsidRPr="00D2399F">
        <w:rPr>
          <w:b/>
          <w:bCs/>
        </w:rPr>
        <w:t>Počet materiálů</w:t>
      </w:r>
      <w:r w:rsidR="00BF699A">
        <w:t xml:space="preserve"> </w:t>
      </w:r>
      <w:r w:rsidR="00D72ECF">
        <w:t>–</w:t>
      </w:r>
      <w:r w:rsidR="00BF699A">
        <w:t xml:space="preserve"> </w:t>
      </w:r>
      <w:r w:rsidR="00D72ECF">
        <w:t xml:space="preserve">Vyšší počty materiálů zvyšují počet potřebných vykreslovacích příkazů, tedy zatěžují GPU zařízení. </w:t>
      </w:r>
    </w:p>
    <w:p w14:paraId="02FBD32D" w14:textId="15976C35" w:rsidR="00EE47DE" w:rsidRDefault="001B364C" w:rsidP="00EE47DE">
      <w:pPr>
        <w:pStyle w:val="Normlnprvnodsazen"/>
        <w:numPr>
          <w:ilvl w:val="0"/>
          <w:numId w:val="54"/>
        </w:numPr>
      </w:pPr>
      <w:r w:rsidRPr="00D2399F">
        <w:rPr>
          <w:b/>
          <w:bCs/>
        </w:rPr>
        <w:t>Velikost a počet textur</w:t>
      </w:r>
      <w:r w:rsidR="00D72ECF">
        <w:t xml:space="preserve"> – Textury je zpravidla nutné nejvíce </w:t>
      </w:r>
      <w:proofErr w:type="gramStart"/>
      <w:r w:rsidR="00D72ECF">
        <w:t>optimalizovat</w:t>
      </w:r>
      <w:proofErr w:type="gramEnd"/>
      <w:r w:rsidR="00D72ECF">
        <w:t xml:space="preserve"> a to jak jejich velikost tak jejich rozlišení. V </w:t>
      </w:r>
      <w:proofErr w:type="spellStart"/>
      <w:r w:rsidR="00D72ECF">
        <w:t>rendering</w:t>
      </w:r>
      <w:proofErr w:type="spellEnd"/>
      <w:r w:rsidR="00D72ECF">
        <w:t xml:space="preserve"> </w:t>
      </w:r>
      <w:proofErr w:type="spellStart"/>
      <w:r w:rsidR="00D72ECF">
        <w:t>enginu</w:t>
      </w:r>
      <w:proofErr w:type="spellEnd"/>
      <w:r w:rsidR="00D72ECF">
        <w:t xml:space="preserve"> three.js textura zabere </w:t>
      </w:r>
      <w:r w:rsidR="00D72ECF">
        <w:rPr>
          <w:i/>
          <w:iCs/>
        </w:rPr>
        <w:t xml:space="preserve">šířka * výška * 4 * 1.33 </w:t>
      </w:r>
      <w:r w:rsidR="00D72ECF">
        <w:t xml:space="preserve">bajtů operační paměti. Což pro texturu o rozlišení 1024x1024 znamená 5.19 MB operační paměti. </w:t>
      </w:r>
      <w:r w:rsidR="00D72ECF">
        <w:fldChar w:fldCharType="begin"/>
      </w:r>
      <w:r w:rsidR="00D72ECF">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D72ECF">
        <w:fldChar w:fldCharType="separate"/>
      </w:r>
      <w:r w:rsidR="00D72ECF" w:rsidRPr="00D72ECF">
        <w:t>(three.js Contributors 2023e)</w:t>
      </w:r>
      <w:r w:rsidR="00D72ECF">
        <w:fldChar w:fldCharType="end"/>
      </w:r>
      <w:r w:rsidR="00D72ECF">
        <w:t xml:space="preserve"> </w:t>
      </w:r>
    </w:p>
    <w:p w14:paraId="0F38FF2B" w14:textId="24B8D4A2" w:rsidR="00D72ECF" w:rsidRDefault="00EE47DE" w:rsidP="00D72ECF">
      <w:pPr>
        <w:pStyle w:val="Normlnprvnodsazen"/>
        <w:numPr>
          <w:ilvl w:val="0"/>
          <w:numId w:val="54"/>
        </w:numPr>
      </w:pPr>
      <w:r w:rsidRPr="00D2399F">
        <w:rPr>
          <w:b/>
          <w:bCs/>
        </w:rPr>
        <w:t>P</w:t>
      </w:r>
      <w:r w:rsidR="001B364C" w:rsidRPr="00D2399F">
        <w:rPr>
          <w:b/>
          <w:bCs/>
        </w:rPr>
        <w:t>očet světel</w:t>
      </w:r>
      <w:r w:rsidR="00D2399F">
        <w:rPr>
          <w:b/>
          <w:bCs/>
        </w:rPr>
        <w:t xml:space="preserve"> </w:t>
      </w:r>
      <w:r w:rsidR="00D72ECF">
        <w:t xml:space="preserve">– Větší počet </w:t>
      </w:r>
      <w:r w:rsidR="00D2399F">
        <w:t xml:space="preserve">dynamických </w:t>
      </w:r>
      <w:r w:rsidR="00D72ECF">
        <w:t xml:space="preserve">světel znamená </w:t>
      </w:r>
      <w:r w:rsidR="00D2399F">
        <w:t xml:space="preserve">větší počet vykreslení a větší výpočetní náročnost pro simulaci osvětlení. </w:t>
      </w:r>
    </w:p>
    <w:p w14:paraId="25E57916" w14:textId="3C6E8061" w:rsidR="00D72ECF" w:rsidRDefault="00D2399F" w:rsidP="00D72ECF">
      <w:pPr>
        <w:pStyle w:val="Normlnprvnodsazen"/>
        <w:ind w:firstLine="0"/>
      </w:pPr>
      <w:r w:rsidRPr="00D2399F">
        <w:rPr>
          <w:highlight w:val="yellow"/>
          <w:lang w:val="en-US"/>
        </w:rPr>
        <w:t xml:space="preserve">#todo </w:t>
      </w:r>
      <w:r w:rsidR="00D72ECF" w:rsidRPr="00D2399F">
        <w:rPr>
          <w:highlight w:val="yellow"/>
        </w:rPr>
        <w:t xml:space="preserve">Techniky optimalizace – stručně – až je použiju </w:t>
      </w:r>
      <w:r w:rsidR="00D72ECF"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00D72ECF" w:rsidRPr="00D2399F">
        <w:rPr>
          <w:highlight w:val="yellow"/>
        </w:rPr>
        <w:t>.</w:t>
      </w:r>
    </w:p>
    <w:p w14:paraId="5CCD1977" w14:textId="64D4522C" w:rsidR="00713631" w:rsidRDefault="00B42B55" w:rsidP="00D72ECF">
      <w:pPr>
        <w:pStyle w:val="Normlnprvnodsazen"/>
        <w:ind w:firstLine="0"/>
      </w:pPr>
      <w:r>
        <w:t xml:space="preserve">Průhlednost materiálů je náročná na počet </w:t>
      </w:r>
      <w:proofErr w:type="spellStart"/>
      <w:r>
        <w:t>vyrkeslení</w:t>
      </w:r>
      <w:proofErr w:type="spellEnd"/>
      <w:r>
        <w:t xml:space="preserve"> + v </w:t>
      </w:r>
      <w:proofErr w:type="spellStart"/>
      <w:r>
        <w:t>renderovacích</w:t>
      </w:r>
      <w:proofErr w:type="spellEnd"/>
      <w:r>
        <w:t xml:space="preserve"> </w:t>
      </w:r>
      <w:proofErr w:type="spellStart"/>
      <w:r>
        <w:t>enginech</w:t>
      </w:r>
      <w:proofErr w:type="spellEnd"/>
      <w:r>
        <w:t xml:space="preserve"> často nastává problém určení, které objekty zakrývají jiné. </w:t>
      </w:r>
    </w:p>
    <w:p w14:paraId="7430C6C0" w14:textId="5E5F57D9" w:rsidR="00713631" w:rsidRDefault="00713631" w:rsidP="00713631">
      <w:pPr>
        <w:pStyle w:val="Heading3"/>
      </w:pPr>
      <w:r>
        <w:t>Vývoj</w:t>
      </w:r>
    </w:p>
    <w:p w14:paraId="1A8BE9CA" w14:textId="61B5A8FD" w:rsidR="00631F2D" w:rsidRPr="00631F2D" w:rsidRDefault="00713631" w:rsidP="00713631">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proofErr w:type="spellStart"/>
      <w:r w:rsidR="006A51B8">
        <w:t>funkctionalita</w:t>
      </w:r>
      <w:proofErr w:type="spellEnd"/>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 xml:space="preserve">usnadňuje tvorbu, úpravu a </w:t>
      </w:r>
      <w:r w:rsidR="00883CEB" w:rsidRPr="00883CEB">
        <w:lastRenderedPageBreak/>
        <w:t>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drawing>
          <wp:inline distT="0" distB="0" distL="0" distR="0" wp14:anchorId="7DF40D4B" wp14:editId="18EC07E4">
            <wp:extent cx="5579745" cy="4145280"/>
            <wp:effectExtent l="0" t="0" r="1905" b="762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145280"/>
                    </a:xfrm>
                    <a:prstGeom prst="rect">
                      <a:avLst/>
                    </a:prstGeom>
                    <a:noFill/>
                    <a:ln>
                      <a:noFill/>
                    </a:ln>
                  </pic:spPr>
                </pic:pic>
              </a:graphicData>
            </a:graphic>
          </wp:inline>
        </w:drawing>
      </w:r>
    </w:p>
    <w:p w14:paraId="64F963C0" w14:textId="1CEA30FF" w:rsidR="008A7EFA" w:rsidRPr="008A7EFA" w:rsidRDefault="008A7EFA" w:rsidP="008A7EFA">
      <w:pPr>
        <w:pStyle w:val="Caption"/>
        <w:rPr>
          <w:lang w:val="en-US"/>
        </w:rPr>
      </w:pPr>
      <w:r>
        <w:t xml:space="preserve">Obr. </w:t>
      </w:r>
      <w:r>
        <w:fldChar w:fldCharType="begin"/>
      </w:r>
      <w:r>
        <w:instrText xml:space="preserve"> SEQ Obr. \* ARABIC </w:instrText>
      </w:r>
      <w:r>
        <w:fldChar w:fldCharType="separate"/>
      </w:r>
      <w:r w:rsidR="00D643C8">
        <w:rPr>
          <w:noProof/>
        </w:rPr>
        <w:t>17</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465EDAF2" w14:textId="77777777" w:rsidR="001B364C" w:rsidRPr="00B71937" w:rsidRDefault="001B364C" w:rsidP="00B71937">
      <w:pPr>
        <w:pStyle w:val="Normlnprvnodsazen"/>
      </w:pP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69C1BE05" w14:textId="557B35E6" w:rsidR="00A479E6" w:rsidRDefault="00642A9C" w:rsidP="002656D4">
      <w:pPr>
        <w:pStyle w:val="Heading2"/>
        <w:rPr>
          <w:lang w:val="cs-CZ"/>
        </w:rPr>
      </w:pPr>
      <w:r>
        <w:rPr>
          <w:lang w:val="cs-CZ"/>
        </w:rPr>
        <w:t>Taxonomie technologií</w:t>
      </w:r>
    </w:p>
    <w:p w14:paraId="1515D1B4" w14:textId="5A874305" w:rsidR="00007055" w:rsidRDefault="00D90163" w:rsidP="00976012">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5C71F6BA" w:rsidR="00B95DF6" w:rsidRPr="006C458C"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 jedná se však o nový produkt stále ve vývoji, jelikož samotné </w:t>
      </w:r>
      <w:proofErr w:type="spellStart"/>
      <w:r w:rsidR="002F5A56">
        <w:t>WebXR</w:t>
      </w:r>
      <w:proofErr w:type="spellEnd"/>
      <w:r w:rsidR="002F5A56">
        <w:t xml:space="preserve"> API je stále novou specifikací. </w:t>
      </w:r>
    </w:p>
    <w:p w14:paraId="3AF052DC" w14:textId="14428AD5" w:rsidR="004D6387" w:rsidRPr="00A31642" w:rsidRDefault="004D6387" w:rsidP="00007055">
      <w:pPr>
        <w:pStyle w:val="Normlnprvnodsazen"/>
        <w:rPr>
          <w:lang w:val="en-US"/>
        </w:rPr>
      </w:pPr>
    </w:p>
    <w:p w14:paraId="7C642D3B" w14:textId="5C122D3B" w:rsidR="00FD0AFD" w:rsidRPr="001F6849" w:rsidRDefault="00695EF6" w:rsidP="00FD0AFD">
      <w:pPr>
        <w:keepNext/>
      </w:pPr>
      <w:r>
        <w:rPr>
          <w:noProof/>
        </w:rPr>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2A7F8437"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D643C8">
        <w:rPr>
          <w:noProof/>
        </w:rPr>
        <w:t>18</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lastRenderedPageBreak/>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0EAB7ACC"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19</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7299AC12" w:rsidR="00637A27" w:rsidRPr="00637A27" w:rsidRDefault="00637A27" w:rsidP="00637A27">
      <w:pPr>
        <w:pStyle w:val="Caption"/>
      </w:pPr>
      <w:r>
        <w:t xml:space="preserve">Obr. </w:t>
      </w:r>
      <w:r>
        <w:fldChar w:fldCharType="begin"/>
      </w:r>
      <w:r>
        <w:instrText xml:space="preserve"> SEQ Obr. \* ARABIC </w:instrText>
      </w:r>
      <w:r>
        <w:fldChar w:fldCharType="separate"/>
      </w:r>
      <w:r w:rsidR="00D643C8">
        <w:rPr>
          <w:noProof/>
        </w:rPr>
        <w:t>20</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696C140F" w14:textId="335C42DA" w:rsidR="001937BB" w:rsidRPr="00F55C43" w:rsidRDefault="00EC09D9" w:rsidP="001937BB">
      <w:pPr>
        <w:rPr>
          <w:lang w:val="en-US"/>
        </w:rPr>
      </w:pPr>
      <w:r w:rsidRPr="00642A9C">
        <w:rPr>
          <w:highlight w:val="yellow"/>
        </w:rPr>
        <w:t>Obr. X a Obr. X</w:t>
      </w:r>
      <w:r>
        <w:t xml:space="preserve"> podávají obecný přehled o ekosystému technologií, kterých je třeba pro vykreslování 3D grafiky a tvorby virtuálních prostředí na webu. </w:t>
      </w:r>
    </w:p>
    <w:p w14:paraId="528F9BA2" w14:textId="0BDFAEED" w:rsidR="00F80471" w:rsidRPr="00F80471" w:rsidRDefault="00E364D4" w:rsidP="00F80471">
      <w:pPr>
        <w:pStyle w:val="Heading2"/>
        <w:rPr>
          <w:lang w:val="cs-CZ"/>
        </w:rPr>
      </w:pPr>
      <w:r w:rsidRPr="001F6849">
        <w:rPr>
          <w:lang w:val="cs-CZ"/>
        </w:rPr>
        <w:lastRenderedPageBreak/>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033709A"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D643C8">
        <w:rPr>
          <w:noProof/>
        </w:rPr>
        <w:t>21</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w:t>
      </w:r>
      <w:r w:rsidR="007F7BCF" w:rsidRPr="001F6849">
        <w:rPr>
          <w:bCs/>
          <w:i/>
          <w:iCs/>
        </w:rPr>
        <w:lastRenderedPageBreak/>
        <w:t>Systems</w:t>
      </w:r>
      <w:r w:rsidR="007F7BCF" w:rsidRPr="001F6849">
        <w:rPr>
          <w:rStyle w:val="FootnoteReference"/>
          <w:bCs/>
          <w:i/>
          <w:iCs/>
        </w:rPr>
        <w:footnoteReference w:id="1"/>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2"/>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lastRenderedPageBreak/>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42692FAC" w14:textId="39E44791" w:rsidR="001A2401" w:rsidRDefault="001A2401" w:rsidP="001A2401">
      <w:pPr>
        <w:pStyle w:val="Normlnprvnodsazen"/>
        <w:ind w:firstLine="0"/>
        <w:rPr>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E934AE6" w14:textId="31BE3091" w:rsidR="00672AF9" w:rsidRPr="00672AF9" w:rsidRDefault="00672AF9" w:rsidP="001A2401">
      <w:pPr>
        <w:pStyle w:val="Normlnprvnodsazen"/>
        <w:ind w:firstLine="0"/>
        <w:rPr>
          <w:bCs/>
        </w:rPr>
      </w:pPr>
      <w:r w:rsidRPr="00672AF9">
        <w:rPr>
          <w:bCs/>
          <w:highlight w:val="yellow"/>
        </w:rPr>
        <w:t xml:space="preserve">Hlavním přínosem </w:t>
      </w:r>
      <w:proofErr w:type="spellStart"/>
      <w:r w:rsidRPr="00672AF9">
        <w:rPr>
          <w:bCs/>
          <w:highlight w:val="yellow"/>
        </w:rPr>
        <w:t>WebXR</w:t>
      </w:r>
      <w:proofErr w:type="spellEnd"/>
      <w:r w:rsidRPr="00672AF9">
        <w:rPr>
          <w:bCs/>
          <w:highlight w:val="yellow"/>
        </w:rPr>
        <w:t xml:space="preserve"> je standardizace práce se vstupními zařízeními. </w:t>
      </w:r>
      <w:proofErr w:type="spellStart"/>
      <w:r w:rsidRPr="00672AF9">
        <w:rPr>
          <w:bCs/>
          <w:highlight w:val="yellow"/>
        </w:rPr>
        <w:t>WebXR</w:t>
      </w:r>
      <w:proofErr w:type="spellEnd"/>
      <w:r w:rsidRPr="00672AF9">
        <w:rPr>
          <w:bCs/>
          <w:highlight w:val="yellow"/>
        </w:rPr>
        <w:t xml:space="preserve"> definuje </w:t>
      </w:r>
      <w:proofErr w:type="spellStart"/>
      <w:r w:rsidRPr="00672AF9">
        <w:rPr>
          <w:bCs/>
          <w:i/>
          <w:iCs/>
          <w:highlight w:val="yellow"/>
        </w:rPr>
        <w:t>XRInputSource</w:t>
      </w:r>
      <w:proofErr w:type="spellEnd"/>
      <w:r w:rsidRPr="00672AF9">
        <w:rPr>
          <w:bCs/>
          <w:highlight w:val="yellow"/>
        </w:rPr>
        <w:t xml:space="preserve"> objekt, který poskytuje informace o vstupním zařízení. Základní schopnosti vstupních zařízení jsou:</w:t>
      </w:r>
      <w:r>
        <w:rPr>
          <w:bCs/>
        </w:rPr>
        <w:t xml:space="preserve">  </w:t>
      </w:r>
    </w:p>
    <w:p w14:paraId="7554A9F9" w14:textId="77777777" w:rsidR="00672AF9" w:rsidRPr="001975DE" w:rsidRDefault="00672AF9" w:rsidP="001A2401">
      <w:pPr>
        <w:pStyle w:val="Normlnprvnodsazen"/>
        <w:ind w:firstLine="0"/>
        <w:rPr>
          <w:ins w:id="103" w:author="Jan Horák" w:date="2023-06-15T11:57:00Z"/>
          <w:bCs/>
        </w:rPr>
      </w:pP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 xml:space="preserve">široký a různorodý ekosystém technologií. Za účelem vývoje úspěšné aplikace je nutné zohlednit aspekt kompatibility dané aplikace s webovým prohlížečem </w:t>
      </w:r>
      <w:r w:rsidR="00C90E92" w:rsidRPr="001F6849">
        <w:lastRenderedPageBreak/>
        <w:t>(</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7321BB18"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400092">
        <w:rPr>
          <w:noProof/>
        </w:rPr>
        <w:t>3</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77777777" w:rsidR="001937BB" w:rsidRDefault="001937BB" w:rsidP="001937BB">
      <w:pPr>
        <w:pStyle w:val="Normlnprvnodsazen"/>
        <w:ind w:firstLine="0"/>
      </w:pPr>
    </w:p>
    <w:p w14:paraId="7AE7DD12" w14:textId="0355D426" w:rsidR="007E3F0A" w:rsidRDefault="007E3F0A" w:rsidP="007E3F0A">
      <w:pPr>
        <w:pStyle w:val="Heading3"/>
        <w:rPr>
          <w:lang w:val="en-US"/>
        </w:rPr>
      </w:pPr>
      <w:r>
        <w:t>V</w:t>
      </w:r>
      <w:proofErr w:type="spellStart"/>
      <w:r>
        <w:rPr>
          <w:lang w:val="en-US"/>
        </w:rPr>
        <w:t>ývojářské</w:t>
      </w:r>
      <w:proofErr w:type="spellEnd"/>
      <w:r>
        <w:rPr>
          <w:lang w:val="en-US"/>
        </w:rPr>
        <w:t xml:space="preserve"> </w:t>
      </w:r>
      <w:proofErr w:type="spellStart"/>
      <w:r>
        <w:rPr>
          <w:lang w:val="en-US"/>
        </w:rPr>
        <w:t>nástroje</w:t>
      </w:r>
      <w:proofErr w:type="spellEnd"/>
    </w:p>
    <w:p w14:paraId="54BCD48B" w14:textId="1BAF8E24" w:rsidR="007E3F0A" w:rsidRPr="007E3F0A" w:rsidRDefault="007E3F0A" w:rsidP="007E3F0A">
      <w:r w:rsidRPr="007E3F0A">
        <w:rPr>
          <w:highlight w:val="yellow"/>
          <w:lang w:val="en-US"/>
        </w:rPr>
        <w:t>#todo – p</w:t>
      </w:r>
      <w:proofErr w:type="spellStart"/>
      <w:r w:rsidRPr="007E3F0A">
        <w:rPr>
          <w:highlight w:val="yellow"/>
        </w:rPr>
        <w:t>ředstavit</w:t>
      </w:r>
      <w:proofErr w:type="spellEnd"/>
      <w:r w:rsidRPr="007E3F0A">
        <w:rPr>
          <w:highlight w:val="yellow"/>
        </w:rPr>
        <w:t xml:space="preserve"> emulátory HMD vstupů – </w:t>
      </w:r>
      <w:proofErr w:type="spellStart"/>
      <w:r w:rsidRPr="007E3F0A">
        <w:rPr>
          <w:highlight w:val="yellow"/>
        </w:rPr>
        <w:t>WebXR</w:t>
      </w:r>
      <w:proofErr w:type="spellEnd"/>
      <w:r w:rsidRPr="007E3F0A">
        <w:rPr>
          <w:highlight w:val="yellow"/>
        </w:rPr>
        <w:t xml:space="preserve"> </w:t>
      </w:r>
      <w:proofErr w:type="spellStart"/>
      <w:r w:rsidRPr="007E3F0A">
        <w:rPr>
          <w:highlight w:val="yellow"/>
        </w:rPr>
        <w:t>rošíření</w:t>
      </w:r>
      <w:proofErr w:type="spellEnd"/>
      <w:r w:rsidRPr="007E3F0A">
        <w:rPr>
          <w:highlight w:val="yellow"/>
        </w:rPr>
        <w:t xml:space="preserve"> pro Firefox, </w:t>
      </w:r>
      <w:proofErr w:type="spellStart"/>
      <w:r w:rsidRPr="007E3F0A">
        <w:rPr>
          <w:highlight w:val="yellow"/>
        </w:rPr>
        <w:t>Oculus</w:t>
      </w:r>
      <w:proofErr w:type="spellEnd"/>
      <w:r w:rsidRPr="007E3F0A">
        <w:rPr>
          <w:highlight w:val="yellow"/>
        </w:rPr>
        <w:t xml:space="preserve"> </w:t>
      </w:r>
      <w:proofErr w:type="spellStart"/>
      <w:r w:rsidRPr="007E3F0A">
        <w:rPr>
          <w:highlight w:val="yellow"/>
        </w:rPr>
        <w:t>emulator</w:t>
      </w:r>
      <w:proofErr w:type="spellEnd"/>
      <w:r w:rsidRPr="007E3F0A">
        <w:rPr>
          <w:highlight w:val="yellow"/>
        </w:rPr>
        <w:t xml:space="preserve"> pro Chrome. Propojení s HMD skrze USB.</w:t>
      </w:r>
      <w:r w:rsidR="00884108">
        <w:t xml:space="preserve"> </w:t>
      </w:r>
    </w:p>
    <w:p w14:paraId="0EDD8066" w14:textId="757D6149" w:rsidR="00142D08" w:rsidRDefault="00142D08" w:rsidP="00142D08">
      <w:pPr>
        <w:pStyle w:val="Heading2"/>
        <w:rPr>
          <w:lang w:val="cs-CZ"/>
        </w:rPr>
      </w:pPr>
      <w:r w:rsidRPr="001F6849">
        <w:rPr>
          <w:lang w:val="cs-CZ"/>
        </w:rPr>
        <w:t>Specifikace požadavků pro technologie</w:t>
      </w:r>
    </w:p>
    <w:p w14:paraId="6C2D8108" w14:textId="18351EEB"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napsat, kam to dát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lastRenderedPageBreak/>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lastRenderedPageBreak/>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440EA8D6" w:rsidR="002C3EA4" w:rsidRDefault="002C3EA4" w:rsidP="002C3EA4">
      <w:pPr>
        <w:pStyle w:val="Heading3"/>
      </w:pPr>
      <w:r>
        <w:t xml:space="preserve">Existující řešení </w:t>
      </w:r>
    </w:p>
    <w:p w14:paraId="4026893D" w14:textId="190ECE49" w:rsidR="002C3EA4" w:rsidRDefault="002C3EA4" w:rsidP="002C3EA4">
      <w:pPr>
        <w:pStyle w:val="Normlnprvnodsazen"/>
        <w:ind w:firstLine="0"/>
        <w:rPr>
          <w:lang w:eastAsia="en-U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r>
        <w:rPr>
          <w:lang w:eastAsia="en-US"/>
        </w:rPr>
        <w:t xml:space="preserve">– three.js, </w:t>
      </w:r>
      <w:proofErr w:type="spellStart"/>
      <w:r>
        <w:rPr>
          <w:lang w:eastAsia="en-US"/>
        </w:rPr>
        <w:t>custom</w:t>
      </w:r>
      <w:proofErr w:type="spellEnd"/>
      <w:r>
        <w:rPr>
          <w:lang w:eastAsia="en-US"/>
        </w:rPr>
        <w:t xml:space="preserve"> </w:t>
      </w:r>
      <w:proofErr w:type="spellStart"/>
      <w:r>
        <w:rPr>
          <w:lang w:eastAsia="en-US"/>
        </w:rPr>
        <w:t>ecs</w:t>
      </w:r>
      <w:proofErr w:type="spellEnd"/>
      <w:r>
        <w:rPr>
          <w:lang w:eastAsia="en-US"/>
        </w:rPr>
        <w:t xml:space="preserve"> lib, </w:t>
      </w:r>
      <w:proofErr w:type="spellStart"/>
      <w:r>
        <w:rPr>
          <w:lang w:eastAsia="en-US"/>
        </w:rPr>
        <w:t>custom</w:t>
      </w:r>
      <w:proofErr w:type="spellEnd"/>
      <w:r>
        <w:rPr>
          <w:lang w:eastAsia="en-US"/>
        </w:rPr>
        <w:t xml:space="preserve"> </w:t>
      </w:r>
      <w:proofErr w:type="spellStart"/>
      <w:r>
        <w:rPr>
          <w:lang w:eastAsia="en-US"/>
        </w:rPr>
        <w:t>mesh</w:t>
      </w:r>
      <w:proofErr w:type="spellEnd"/>
      <w:r>
        <w:rPr>
          <w:lang w:eastAsia="en-US"/>
        </w:rPr>
        <w:t xml:space="preserve"> </w:t>
      </w:r>
      <w:proofErr w:type="spellStart"/>
      <w:r>
        <w:rPr>
          <w:lang w:eastAsia="en-US"/>
        </w:rPr>
        <w:t>instancing</w:t>
      </w:r>
      <w:proofErr w:type="spellEnd"/>
      <w:r>
        <w:rPr>
          <w:lang w:eastAsia="en-US"/>
        </w:rPr>
        <w:t xml:space="preserve"> and </w:t>
      </w:r>
      <w:proofErr w:type="spellStart"/>
      <w:r>
        <w:rPr>
          <w:lang w:eastAsia="en-US"/>
        </w:rPr>
        <w:t>colision</w:t>
      </w:r>
      <w:proofErr w:type="spellEnd"/>
      <w:r>
        <w:rPr>
          <w:lang w:eastAsia="en-US"/>
        </w:rPr>
        <w:t xml:space="preserve"> geometry </w:t>
      </w:r>
      <w:proofErr w:type="spellStart"/>
      <w:r>
        <w:rPr>
          <w:lang w:eastAsia="en-US"/>
        </w:rPr>
        <w:t>generation</w:t>
      </w:r>
      <w:proofErr w:type="spellEnd"/>
      <w:r>
        <w:rPr>
          <w:lang w:eastAsia="en-US"/>
        </w:rPr>
        <w:t xml:space="preserve"> and </w:t>
      </w:r>
      <w:proofErr w:type="spellStart"/>
      <w:r>
        <w:rPr>
          <w:lang w:eastAsia="en-US"/>
        </w:rPr>
        <w:t>raycasting</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content</w:t>
      </w:r>
      <w:proofErr w:type="spellEnd"/>
      <w:r>
        <w:rPr>
          <w:lang w:eastAsia="en-US"/>
        </w:rPr>
        <w:t xml:space="preserve">: </w:t>
      </w:r>
      <w:proofErr w:type="spellStart"/>
      <w:r>
        <w:rPr>
          <w:lang w:eastAsia="en-US"/>
        </w:rPr>
        <w:t>Geomtery</w:t>
      </w:r>
      <w:proofErr w:type="spellEnd"/>
      <w:r>
        <w:rPr>
          <w:lang w:eastAsia="en-US"/>
        </w:rPr>
        <w:t xml:space="preserve"> – GLTF, Textury - KTX2 </w:t>
      </w:r>
      <w:proofErr w:type="spellStart"/>
      <w:r>
        <w:rPr>
          <w:lang w:eastAsia="en-US"/>
        </w:rPr>
        <w:t>Textures</w:t>
      </w:r>
      <w:proofErr w:type="spellEnd"/>
      <w:r>
        <w:rPr>
          <w:lang w:eastAsia="en-US"/>
        </w:rPr>
        <w:t xml:space="preserve"> </w:t>
      </w:r>
      <w:proofErr w:type="spellStart"/>
      <w:r>
        <w:rPr>
          <w:lang w:eastAsia="en-US"/>
        </w:rPr>
        <w:t>format</w:t>
      </w:r>
      <w:proofErr w:type="spellEnd"/>
      <w:r>
        <w:rPr>
          <w:lang w:eastAsia="en-US"/>
        </w:rPr>
        <w:t xml:space="preserve">. </w:t>
      </w:r>
    </w:p>
    <w:p w14:paraId="4140E25A" w14:textId="5AF41F39" w:rsidR="002C3EA4" w:rsidRDefault="002C3EA4" w:rsidP="002C3EA4">
      <w:pPr>
        <w:pStyle w:val="Normlnprvnodsazen"/>
        <w:ind w:firstLine="0"/>
        <w:rPr>
          <w:lang w:val="en-US" w:eastAsia="en-US"/>
        </w:rPr>
      </w:pPr>
      <w:proofErr w:type="spellStart"/>
      <w:r>
        <w:rPr>
          <w:lang w:eastAsia="en-US"/>
        </w:rPr>
        <w:t>Blender</w:t>
      </w:r>
      <w:proofErr w:type="spellEnd"/>
      <w:r>
        <w:rPr>
          <w:lang w:eastAsia="en-US"/>
        </w:rPr>
        <w:t xml:space="preserve"> – </w:t>
      </w:r>
      <w:proofErr w:type="spellStart"/>
      <w:r>
        <w:rPr>
          <w:lang w:eastAsia="en-US"/>
        </w:rPr>
        <w:t>scripting</w:t>
      </w:r>
      <w:proofErr w:type="spellEnd"/>
      <w:r>
        <w:rPr>
          <w:lang w:eastAsia="en-US"/>
        </w:rPr>
        <w:t xml:space="preserve"> – level editor – </w:t>
      </w:r>
      <w:proofErr w:type="spellStart"/>
      <w:r>
        <w:rPr>
          <w:lang w:eastAsia="en-US"/>
        </w:rPr>
        <w:t>custom</w:t>
      </w:r>
      <w:proofErr w:type="spellEnd"/>
      <w:r>
        <w:rPr>
          <w:lang w:eastAsia="en-US"/>
        </w:rPr>
        <w:t xml:space="preserve"> </w:t>
      </w:r>
      <w:proofErr w:type="spellStart"/>
      <w:r>
        <w:rPr>
          <w:lang w:eastAsia="en-US"/>
        </w:rPr>
        <w:t>properties</w:t>
      </w:r>
      <w:proofErr w:type="spellEnd"/>
      <w:r>
        <w:rPr>
          <w:lang w:eastAsia="en-US"/>
        </w:rPr>
        <w:t xml:space="preserve"> to </w:t>
      </w:r>
      <w:proofErr w:type="spellStart"/>
      <w:r>
        <w:rPr>
          <w:lang w:eastAsia="en-US"/>
        </w:rPr>
        <w:t>individual</w:t>
      </w:r>
      <w:proofErr w:type="spellEnd"/>
      <w:r>
        <w:rPr>
          <w:lang w:eastAsia="en-US"/>
        </w:rPr>
        <w:t xml:space="preserve"> </w:t>
      </w:r>
      <w:proofErr w:type="spellStart"/>
      <w:r>
        <w:rPr>
          <w:lang w:eastAsia="en-US"/>
        </w:rPr>
        <w:t>meshes</w:t>
      </w:r>
      <w:proofErr w:type="spellEnd"/>
      <w:r>
        <w:rPr>
          <w:lang w:eastAsia="en-US"/>
        </w:rPr>
        <w:t xml:space="preserve"> and </w:t>
      </w:r>
      <w:proofErr w:type="spellStart"/>
      <w:r>
        <w:rPr>
          <w:lang w:eastAsia="en-US"/>
        </w:rPr>
        <w:t>attach</w:t>
      </w:r>
      <w:proofErr w:type="spellEnd"/>
      <w:r>
        <w:rPr>
          <w:lang w:eastAsia="en-US"/>
        </w:rPr>
        <w:t xml:space="preserve"> </w:t>
      </w:r>
      <w:proofErr w:type="spellStart"/>
      <w:r>
        <w:rPr>
          <w:lang w:eastAsia="en-US"/>
        </w:rPr>
        <w:t>json</w:t>
      </w:r>
      <w:proofErr w:type="spellEnd"/>
      <w:r>
        <w:rPr>
          <w:lang w:eastAsia="en-US"/>
        </w:rPr>
        <w:t xml:space="preserve"> data as </w:t>
      </w:r>
      <w:proofErr w:type="spellStart"/>
      <w:r>
        <w:rPr>
          <w:lang w:eastAsia="en-US"/>
        </w:rPr>
        <w:t>attributes</w:t>
      </w:r>
      <w:proofErr w:type="spellEnd"/>
      <w:r>
        <w:rPr>
          <w:lang w:eastAsia="en-US"/>
        </w:rPr>
        <w:t xml:space="preserve"> </w:t>
      </w:r>
      <w:proofErr w:type="spellStart"/>
      <w:r>
        <w:rPr>
          <w:lang w:eastAsia="en-US"/>
        </w:rPr>
        <w:t>directly</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nodes</w:t>
      </w:r>
      <w:proofErr w:type="spellEnd"/>
      <w:r>
        <w:rPr>
          <w:lang w:eastAsia="en-US"/>
        </w:rPr>
        <w:t xml:space="preserve"> in GLTF </w:t>
      </w:r>
      <w:proofErr w:type="spellStart"/>
      <w:r>
        <w:rPr>
          <w:lang w:eastAsia="en-US"/>
        </w:rPr>
        <w:t>format</w:t>
      </w:r>
      <w:proofErr w:type="spellEnd"/>
      <w:r>
        <w:rPr>
          <w:lang w:eastAsia="en-US"/>
        </w:rPr>
        <w:t xml:space="preserve"> – </w:t>
      </w:r>
      <w:proofErr w:type="spellStart"/>
      <w:r>
        <w:rPr>
          <w:lang w:eastAsia="en-US"/>
        </w:rPr>
        <w:t>read</w:t>
      </w:r>
      <w:proofErr w:type="spellEnd"/>
      <w:r>
        <w:rPr>
          <w:lang w:eastAsia="en-US"/>
        </w:rPr>
        <w:t xml:space="preserve"> </w:t>
      </w:r>
      <w:proofErr w:type="spellStart"/>
      <w:r>
        <w:rPr>
          <w:lang w:eastAsia="en-US"/>
        </w:rPr>
        <w:t>those</w:t>
      </w:r>
      <w:proofErr w:type="spellEnd"/>
      <w:r>
        <w:rPr>
          <w:lang w:eastAsia="en-US"/>
        </w:rPr>
        <w:t xml:space="preserve"> </w:t>
      </w:r>
      <w:proofErr w:type="spellStart"/>
      <w:r>
        <w:rPr>
          <w:lang w:eastAsia="en-US"/>
        </w:rPr>
        <w:t>properties</w:t>
      </w:r>
      <w:proofErr w:type="spellEnd"/>
      <w:r>
        <w:rPr>
          <w:lang w:eastAsia="en-US"/>
        </w:rPr>
        <w:t xml:space="preserve"> in </w:t>
      </w:r>
      <w:proofErr w:type="spellStart"/>
      <w:r>
        <w:rPr>
          <w:lang w:eastAsia="en-US"/>
        </w:rPr>
        <w:t>engine</w:t>
      </w:r>
      <w:proofErr w:type="spellEnd"/>
      <w:r>
        <w:rPr>
          <w:lang w:eastAsia="en-US"/>
        </w:rPr>
        <w:t xml:space="preserve"> to </w:t>
      </w:r>
      <w:proofErr w:type="spellStart"/>
      <w:r>
        <w:rPr>
          <w:lang w:eastAsia="en-US"/>
        </w:rPr>
        <w:t>attach</w:t>
      </w:r>
      <w:proofErr w:type="spellEnd"/>
      <w:r>
        <w:rPr>
          <w:lang w:eastAsia="en-US"/>
        </w:rPr>
        <w:t xml:space="preserve"> </w:t>
      </w:r>
      <w:proofErr w:type="spellStart"/>
      <w:r>
        <w:rPr>
          <w:lang w:eastAsia="en-US"/>
        </w:rPr>
        <w:t>gameplay</w:t>
      </w:r>
      <w:proofErr w:type="spellEnd"/>
      <w:r>
        <w:rPr>
          <w:lang w:eastAsia="en-US"/>
        </w:rPr>
        <w:t xml:space="preserve"> </w:t>
      </w:r>
      <w:proofErr w:type="spellStart"/>
      <w:proofErr w:type="gramStart"/>
      <w:r>
        <w:rPr>
          <w:lang w:eastAsia="en-US"/>
        </w:rPr>
        <w:t>behaviours</w:t>
      </w:r>
      <w:proofErr w:type="spellEnd"/>
      <w:r>
        <w:rPr>
          <w:lang w:eastAsia="en-US"/>
        </w:rPr>
        <w:t xml:space="preserve"> </w:t>
      </w:r>
      <w:r>
        <w:rPr>
          <w:lang w:val="en-US" w:eastAsia="en-US"/>
        </w:rPr>
        <w:t>??</w:t>
      </w:r>
      <w:proofErr w:type="gramEnd"/>
      <w:r>
        <w:rPr>
          <w:lang w:val="en-US" w:eastAsia="en-US"/>
        </w:rPr>
        <w:t xml:space="preserve"> </w:t>
      </w:r>
      <w:proofErr w:type="gramStart"/>
      <w:r>
        <w:rPr>
          <w:lang w:val="en-US" w:eastAsia="en-US"/>
        </w:rPr>
        <w:t>HOW</w:t>
      </w:r>
      <w:proofErr w:type="gramEnd"/>
    </w:p>
    <w:p w14:paraId="68E342C4" w14:textId="7EF41242" w:rsidR="002C3EA4" w:rsidRDefault="002C3EA4" w:rsidP="002C3EA4">
      <w:pPr>
        <w:pStyle w:val="Normlnprvnodsazen"/>
        <w:ind w:firstLine="0"/>
        <w:rPr>
          <w:lang w:val="en-US" w:eastAsia="en-US"/>
        </w:rPr>
      </w:pPr>
      <w:r>
        <w:rPr>
          <w:lang w:val="en-US" w:eastAsia="en-US"/>
        </w:rPr>
        <w:t xml:space="preserve">Creating colliders by scripting - … </w:t>
      </w:r>
      <w:r>
        <w:rPr>
          <w:lang w:val="en-US" w:eastAsia="en-US"/>
        </w:rPr>
        <w:tab/>
      </w:r>
    </w:p>
    <w:p w14:paraId="22CFE790" w14:textId="2111990E" w:rsidR="002C3EA4" w:rsidRDefault="002C3EA4" w:rsidP="002C3EA4">
      <w:pPr>
        <w:pStyle w:val="Normlnprvnodsazen"/>
        <w:ind w:firstLine="0"/>
        <w:rPr>
          <w:lang w:val="en-US" w:eastAsia="en-US"/>
        </w:rPr>
      </w:pPr>
      <w:r w:rsidRPr="002C3EA4">
        <w:rPr>
          <w:noProof/>
          <w:lang w:val="en-US" w:eastAsia="en-US"/>
        </w:rPr>
        <w:drawing>
          <wp:inline distT="0" distB="0" distL="0" distR="0" wp14:anchorId="3B29745F" wp14:editId="5B4FD779">
            <wp:extent cx="2276475" cy="1925430"/>
            <wp:effectExtent l="0" t="0" r="0" b="0"/>
            <wp:docPr id="2028009712" name="Picture 1" descr="A diagram of a blend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9712" name="Picture 1" descr="A diagram of a blender process&#10;&#10;Description automatically generated"/>
                    <pic:cNvPicPr/>
                  </pic:nvPicPr>
                  <pic:blipFill>
                    <a:blip r:embed="rId45"/>
                    <a:stretch>
                      <a:fillRect/>
                    </a:stretch>
                  </pic:blipFill>
                  <pic:spPr>
                    <a:xfrm>
                      <a:off x="0" y="0"/>
                      <a:ext cx="2279141" cy="1927685"/>
                    </a:xfrm>
                    <a:prstGeom prst="rect">
                      <a:avLst/>
                    </a:prstGeom>
                  </pic:spPr>
                </pic:pic>
              </a:graphicData>
            </a:graphic>
          </wp:inline>
        </w:drawing>
      </w:r>
    </w:p>
    <w:p w14:paraId="01B3EF44" w14:textId="29EF780D" w:rsidR="002C3EA4" w:rsidRPr="002C3EA4" w:rsidRDefault="002C3EA4" w:rsidP="002C3EA4">
      <w:pPr>
        <w:pStyle w:val="Normlnprvnodsazen"/>
        <w:ind w:firstLine="0"/>
        <w:rPr>
          <w:lang w:val="en-US" w:eastAsia="en-US"/>
        </w:rPr>
      </w:pPr>
      <w:proofErr w:type="spellStart"/>
      <w:r>
        <w:rPr>
          <w:lang w:val="en-US" w:eastAsia="en-US"/>
        </w:rPr>
        <w:t>Komprese</w:t>
      </w:r>
      <w:proofErr w:type="spellEnd"/>
      <w:r>
        <w:rPr>
          <w:lang w:val="en-US" w:eastAsia="en-US"/>
        </w:rPr>
        <w:t xml:space="preserve"> - </w:t>
      </w:r>
      <w:proofErr w:type="spellStart"/>
      <w:r>
        <w:rPr>
          <w:lang w:val="en-US" w:eastAsia="en-US"/>
        </w:rPr>
        <w:t>gltf</w:t>
      </w:r>
      <w:proofErr w:type="spellEnd"/>
      <w:r>
        <w:rPr>
          <w:lang w:val="en-US" w:eastAsia="en-US"/>
        </w:rPr>
        <w:t xml:space="preserve">-transform, </w:t>
      </w:r>
      <w:proofErr w:type="spellStart"/>
      <w:r>
        <w:rPr>
          <w:lang w:val="en-US" w:eastAsia="en-US"/>
        </w:rPr>
        <w:t>gltfpack</w:t>
      </w:r>
      <w:proofErr w:type="spellEnd"/>
    </w:p>
    <w:p w14:paraId="3C2E8BD7" w14:textId="216BCB52" w:rsidR="002C3EA4" w:rsidRPr="002C3EA4" w:rsidRDefault="002C3EA4" w:rsidP="002C3EA4">
      <w:pPr>
        <w:rPr>
          <w:b/>
          <w:bCs/>
        </w:rPr>
      </w:pPr>
    </w:p>
    <w:p w14:paraId="3411C646" w14:textId="78AB62DA" w:rsidR="001937BB" w:rsidRDefault="006108EA" w:rsidP="001937BB">
      <w:pPr>
        <w:pStyle w:val="Heading2"/>
      </w:pPr>
      <w:proofErr w:type="spellStart"/>
      <w:r>
        <w:t>Analýza</w:t>
      </w:r>
      <w:proofErr w:type="spellEnd"/>
      <w:r>
        <w:t xml:space="preserve"> </w:t>
      </w:r>
      <w:proofErr w:type="spellStart"/>
      <w:r>
        <w:t>technologií</w:t>
      </w:r>
      <w:proofErr w:type="spellEnd"/>
    </w:p>
    <w:p w14:paraId="45E7CF5F" w14:textId="6E01DBDE" w:rsidR="00884108" w:rsidRDefault="00D560AD" w:rsidP="00884108">
      <w:pPr>
        <w:rPr>
          <w:lang w:eastAsia="cs-CZ"/>
        </w:rPr>
      </w:pPr>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w:t>
      </w:r>
      <w:r w:rsidR="00464C35">
        <w:rPr>
          <w:lang w:eastAsia="cs-CZ"/>
        </w:rPr>
        <w:lastRenderedPageBreak/>
        <w:t xml:space="preserve">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 xml:space="preserve">Výběr technologií pro analýzu a popis byl založen na rešerší literatury dokumentující existující řešení a 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0333F9">
        <w:t>.</w:t>
      </w:r>
    </w:p>
    <w:p w14:paraId="22438B77" w14:textId="77777777" w:rsidR="005B6BC8" w:rsidRDefault="005B6BC8" w:rsidP="005B6BC8">
      <w:pPr>
        <w:pStyle w:val="Heading3"/>
      </w:pPr>
      <w:r>
        <w:t xml:space="preserve">Herní </w:t>
      </w:r>
      <w:proofErr w:type="spellStart"/>
      <w:r>
        <w:t>enginy</w:t>
      </w:r>
      <w:proofErr w:type="spellEnd"/>
    </w:p>
    <w:p w14:paraId="144A10C7" w14:textId="77777777" w:rsidR="005B6BC8" w:rsidRPr="00CC22A1" w:rsidRDefault="005B6BC8" w:rsidP="005B6BC8">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3"/>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proofErr w:type="spellStart"/>
      <w:r w:rsidRPr="00CC22A1">
        <w:t>kompatibliní</w:t>
      </w:r>
      <w:proofErr w:type="spellEnd"/>
      <w:r w:rsidRPr="00CC22A1">
        <w:t xml:space="preserve"> s </w:t>
      </w:r>
      <w:proofErr w:type="spellStart"/>
      <w:r w:rsidRPr="00CC22A1">
        <w:t>WebGL</w:t>
      </w:r>
      <w:proofErr w:type="spellEnd"/>
      <w:r w:rsidRPr="00CC22A1">
        <w:t xml:space="preserve"> a HTML5.</w:t>
      </w:r>
      <w:r>
        <w:t xml:space="preserve"> </w:t>
      </w:r>
    </w:p>
    <w:p w14:paraId="78724CC6" w14:textId="3AF24F23" w:rsidR="005B6BC8" w:rsidRPr="00CC22A1" w:rsidRDefault="005B6BC8" w:rsidP="005B6BC8">
      <w:pPr>
        <w:pStyle w:val="Caption"/>
        <w:keepNext/>
      </w:pPr>
      <w:r w:rsidRPr="00CC22A1">
        <w:t xml:space="preserve">Tab. </w:t>
      </w:r>
      <w:r w:rsidRPr="00CC22A1">
        <w:fldChar w:fldCharType="begin"/>
      </w:r>
      <w:r w:rsidRPr="00CC22A1">
        <w:instrText xml:space="preserve"> SEQ Tab. \* ARABIC </w:instrText>
      </w:r>
      <w:r w:rsidRPr="00CC22A1">
        <w:fldChar w:fldCharType="separate"/>
      </w:r>
      <w:r w:rsidR="00400092">
        <w:rPr>
          <w:noProof/>
        </w:rPr>
        <w:t>4</w:t>
      </w:r>
      <w:r w:rsidRPr="00CC22A1">
        <w:fldChar w:fldCharType="end"/>
      </w:r>
      <w:r w:rsidRPr="00CC22A1">
        <w:t xml:space="preserve"> Herní </w:t>
      </w:r>
      <w:proofErr w:type="spellStart"/>
      <w:r w:rsidRPr="00CC22A1">
        <w:t>enginy</w:t>
      </w:r>
      <w:proofErr w:type="spellEnd"/>
      <w:r w:rsidRPr="00CC22A1">
        <w:t xml:space="preserve"> s podporou pro web export. </w:t>
      </w:r>
    </w:p>
    <w:tbl>
      <w:tblPr>
        <w:tblW w:w="8780" w:type="dxa"/>
        <w:tblLook w:val="04A0" w:firstRow="1" w:lastRow="0" w:firstColumn="1" w:lastColumn="0" w:noHBand="0" w:noVBand="1"/>
      </w:tblPr>
      <w:tblGrid>
        <w:gridCol w:w="1420"/>
        <w:gridCol w:w="1399"/>
        <w:gridCol w:w="1282"/>
        <w:gridCol w:w="822"/>
        <w:gridCol w:w="1398"/>
        <w:gridCol w:w="1339"/>
        <w:gridCol w:w="1120"/>
      </w:tblGrid>
      <w:tr w:rsidR="005B6BC8" w:rsidRPr="00FC78BE" w14:paraId="6AAD64A0" w14:textId="77777777" w:rsidTr="00414BC7">
        <w:trPr>
          <w:trHeight w:val="525"/>
        </w:trPr>
        <w:tc>
          <w:tcPr>
            <w:tcW w:w="1420" w:type="dxa"/>
            <w:tcBorders>
              <w:top w:val="single" w:sz="4" w:space="0" w:color="auto"/>
              <w:left w:val="nil"/>
              <w:bottom w:val="single" w:sz="8" w:space="0" w:color="auto"/>
              <w:right w:val="nil"/>
            </w:tcBorders>
            <w:shd w:val="clear" w:color="auto" w:fill="auto"/>
            <w:vAlign w:val="center"/>
            <w:hideMark/>
          </w:tcPr>
          <w:p w14:paraId="53F847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Jméno</w:t>
            </w:r>
          </w:p>
        </w:tc>
        <w:tc>
          <w:tcPr>
            <w:tcW w:w="1399" w:type="dxa"/>
            <w:tcBorders>
              <w:top w:val="single" w:sz="4" w:space="0" w:color="auto"/>
              <w:left w:val="nil"/>
              <w:bottom w:val="single" w:sz="8" w:space="0" w:color="auto"/>
              <w:right w:val="nil"/>
            </w:tcBorders>
            <w:shd w:val="clear" w:color="auto" w:fill="auto"/>
            <w:vAlign w:val="center"/>
            <w:hideMark/>
          </w:tcPr>
          <w:p w14:paraId="76E5B2D1"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Programovací jazyk</w:t>
            </w:r>
          </w:p>
        </w:tc>
        <w:tc>
          <w:tcPr>
            <w:tcW w:w="1282" w:type="dxa"/>
            <w:tcBorders>
              <w:top w:val="single" w:sz="4" w:space="0" w:color="auto"/>
              <w:left w:val="nil"/>
              <w:bottom w:val="single" w:sz="8" w:space="0" w:color="auto"/>
              <w:right w:val="nil"/>
            </w:tcBorders>
            <w:shd w:val="clear" w:color="auto" w:fill="auto"/>
            <w:vAlign w:val="center"/>
            <w:hideMark/>
          </w:tcPr>
          <w:p w14:paraId="6509F7DB"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WebGL</w:t>
            </w:r>
            <w:proofErr w:type="spellEnd"/>
          </w:p>
        </w:tc>
        <w:tc>
          <w:tcPr>
            <w:tcW w:w="822" w:type="dxa"/>
            <w:tcBorders>
              <w:top w:val="single" w:sz="4" w:space="0" w:color="auto"/>
              <w:left w:val="nil"/>
              <w:bottom w:val="single" w:sz="8" w:space="0" w:color="auto"/>
              <w:right w:val="nil"/>
            </w:tcBorders>
            <w:shd w:val="clear" w:color="auto" w:fill="auto"/>
            <w:vAlign w:val="center"/>
            <w:hideMark/>
          </w:tcPr>
          <w:p w14:paraId="4A76772E" w14:textId="77777777" w:rsidR="005B6BC8" w:rsidRPr="00FC78BE" w:rsidRDefault="005B6BC8" w:rsidP="00414BC7">
            <w:pPr>
              <w:spacing w:after="0" w:line="240" w:lineRule="auto"/>
              <w:jc w:val="center"/>
              <w:rPr>
                <w:rFonts w:eastAsia="Times New Roman" w:cs="Calibri"/>
                <w:b/>
                <w:bCs/>
                <w:color w:val="000000"/>
                <w:sz w:val="18"/>
                <w:szCs w:val="18"/>
              </w:rPr>
            </w:pPr>
            <w:proofErr w:type="spellStart"/>
            <w:r w:rsidRPr="00FC78BE">
              <w:rPr>
                <w:rFonts w:eastAsia="Times New Roman" w:cs="Calibri"/>
                <w:b/>
                <w:bCs/>
                <w:color w:val="000000"/>
                <w:sz w:val="18"/>
                <w:szCs w:val="18"/>
              </w:rPr>
              <w:t>WebXR</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3DC70BC2"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Import</w:t>
            </w:r>
          </w:p>
        </w:tc>
        <w:tc>
          <w:tcPr>
            <w:tcW w:w="1339" w:type="dxa"/>
            <w:tcBorders>
              <w:top w:val="single" w:sz="4" w:space="0" w:color="auto"/>
              <w:left w:val="nil"/>
              <w:bottom w:val="single" w:sz="8" w:space="0" w:color="auto"/>
              <w:right w:val="nil"/>
            </w:tcBorders>
            <w:shd w:val="clear" w:color="auto" w:fill="auto"/>
            <w:vAlign w:val="center"/>
            <w:hideMark/>
          </w:tcPr>
          <w:p w14:paraId="181AE879"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Export</w:t>
            </w:r>
          </w:p>
        </w:tc>
        <w:tc>
          <w:tcPr>
            <w:tcW w:w="1120" w:type="dxa"/>
            <w:tcBorders>
              <w:top w:val="single" w:sz="4" w:space="0" w:color="auto"/>
              <w:left w:val="nil"/>
              <w:bottom w:val="single" w:sz="8" w:space="0" w:color="auto"/>
              <w:right w:val="nil"/>
            </w:tcBorders>
            <w:shd w:val="clear" w:color="auto" w:fill="auto"/>
            <w:vAlign w:val="center"/>
            <w:hideMark/>
          </w:tcPr>
          <w:p w14:paraId="5B551903" w14:textId="77777777" w:rsidR="005B6BC8" w:rsidRPr="00FC78BE" w:rsidRDefault="005B6BC8" w:rsidP="00414BC7">
            <w:pPr>
              <w:spacing w:after="0" w:line="240" w:lineRule="auto"/>
              <w:jc w:val="center"/>
              <w:rPr>
                <w:rFonts w:eastAsia="Times New Roman" w:cs="Calibri"/>
                <w:b/>
                <w:bCs/>
                <w:color w:val="000000"/>
                <w:sz w:val="18"/>
                <w:szCs w:val="18"/>
              </w:rPr>
            </w:pPr>
            <w:r w:rsidRPr="00FC78BE">
              <w:rPr>
                <w:rFonts w:eastAsia="Times New Roman" w:cs="Calibri"/>
                <w:b/>
                <w:bCs/>
                <w:color w:val="000000"/>
                <w:sz w:val="18"/>
                <w:szCs w:val="18"/>
              </w:rPr>
              <w:t>Licence</w:t>
            </w:r>
          </w:p>
        </w:tc>
      </w:tr>
      <w:tr w:rsidR="005B6BC8" w:rsidRPr="00FC78BE" w14:paraId="77114F9B" w14:textId="77777777" w:rsidTr="00414BC7">
        <w:trPr>
          <w:trHeight w:val="645"/>
        </w:trPr>
        <w:tc>
          <w:tcPr>
            <w:tcW w:w="1420" w:type="dxa"/>
            <w:tcBorders>
              <w:top w:val="nil"/>
              <w:left w:val="nil"/>
              <w:bottom w:val="nil"/>
              <w:right w:val="nil"/>
            </w:tcBorders>
            <w:shd w:val="clear" w:color="auto" w:fill="auto"/>
            <w:noWrap/>
            <w:vAlign w:val="center"/>
            <w:hideMark/>
          </w:tcPr>
          <w:p w14:paraId="18FA347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Unity</w:t>
            </w:r>
          </w:p>
        </w:tc>
        <w:tc>
          <w:tcPr>
            <w:tcW w:w="1399" w:type="dxa"/>
            <w:tcBorders>
              <w:top w:val="nil"/>
              <w:left w:val="nil"/>
              <w:bottom w:val="nil"/>
              <w:right w:val="nil"/>
            </w:tcBorders>
            <w:shd w:val="clear" w:color="auto" w:fill="auto"/>
            <w:vAlign w:val="center"/>
            <w:hideMark/>
          </w:tcPr>
          <w:p w14:paraId="51BC0AC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35F75C8D"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.NET + WASM</w:t>
            </w:r>
          </w:p>
        </w:tc>
        <w:tc>
          <w:tcPr>
            <w:tcW w:w="822" w:type="dxa"/>
            <w:tcBorders>
              <w:top w:val="nil"/>
              <w:left w:val="nil"/>
              <w:bottom w:val="nil"/>
              <w:right w:val="nil"/>
            </w:tcBorders>
            <w:shd w:val="clear" w:color="auto" w:fill="auto"/>
            <w:vAlign w:val="center"/>
            <w:hideMark/>
          </w:tcPr>
          <w:p w14:paraId="6DA64D49"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nil"/>
              <w:right w:val="nil"/>
            </w:tcBorders>
            <w:shd w:val="clear" w:color="auto" w:fill="auto"/>
            <w:vAlign w:val="center"/>
            <w:hideMark/>
          </w:tcPr>
          <w:p w14:paraId="1FEFCEFA"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STL aj.</w:t>
            </w:r>
          </w:p>
        </w:tc>
        <w:tc>
          <w:tcPr>
            <w:tcW w:w="1339" w:type="dxa"/>
            <w:tcBorders>
              <w:top w:val="nil"/>
              <w:left w:val="nil"/>
              <w:bottom w:val="nil"/>
              <w:right w:val="nil"/>
            </w:tcBorders>
            <w:shd w:val="clear" w:color="auto" w:fill="auto"/>
            <w:vAlign w:val="center"/>
            <w:hideMark/>
          </w:tcPr>
          <w:p w14:paraId="4DE3FE3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E9BB8E7"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41F0B539" w14:textId="77777777" w:rsidTr="00414BC7">
        <w:trPr>
          <w:trHeight w:val="735"/>
        </w:trPr>
        <w:tc>
          <w:tcPr>
            <w:tcW w:w="1420" w:type="dxa"/>
            <w:tcBorders>
              <w:top w:val="nil"/>
              <w:left w:val="nil"/>
              <w:bottom w:val="nil"/>
              <w:right w:val="nil"/>
            </w:tcBorders>
            <w:shd w:val="clear" w:color="auto" w:fill="auto"/>
            <w:noWrap/>
            <w:vAlign w:val="center"/>
            <w:hideMark/>
          </w:tcPr>
          <w:p w14:paraId="6E27D768"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Unreal</w:t>
            </w:r>
            <w:proofErr w:type="spellEnd"/>
            <w:r w:rsidRPr="00FC78BE">
              <w:rPr>
                <w:rFonts w:eastAsia="Times New Roman" w:cs="Calibri"/>
                <w:color w:val="000000"/>
                <w:sz w:val="18"/>
                <w:szCs w:val="18"/>
              </w:rPr>
              <w:t xml:space="preserve"> </w:t>
            </w:r>
            <w:proofErr w:type="spellStart"/>
            <w:r w:rsidRPr="00FC78BE">
              <w:rPr>
                <w:rFonts w:eastAsia="Times New Roman" w:cs="Calibri"/>
                <w:color w:val="000000"/>
                <w:sz w:val="18"/>
                <w:szCs w:val="18"/>
              </w:rPr>
              <w:t>Engine</w:t>
            </w:r>
            <w:proofErr w:type="spellEnd"/>
          </w:p>
        </w:tc>
        <w:tc>
          <w:tcPr>
            <w:tcW w:w="1399" w:type="dxa"/>
            <w:tcBorders>
              <w:top w:val="nil"/>
              <w:left w:val="nil"/>
              <w:bottom w:val="nil"/>
              <w:right w:val="nil"/>
            </w:tcBorders>
            <w:shd w:val="clear" w:color="auto" w:fill="auto"/>
            <w:vAlign w:val="center"/>
            <w:hideMark/>
          </w:tcPr>
          <w:p w14:paraId="097F926B"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C++</w:t>
            </w:r>
          </w:p>
        </w:tc>
        <w:tc>
          <w:tcPr>
            <w:tcW w:w="1282" w:type="dxa"/>
            <w:tcBorders>
              <w:top w:val="nil"/>
              <w:left w:val="nil"/>
              <w:bottom w:val="nil"/>
              <w:right w:val="nil"/>
            </w:tcBorders>
            <w:shd w:val="clear" w:color="auto" w:fill="auto"/>
            <w:vAlign w:val="center"/>
            <w:hideMark/>
          </w:tcPr>
          <w:p w14:paraId="7E20BA0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plugin</w:t>
            </w:r>
          </w:p>
        </w:tc>
        <w:tc>
          <w:tcPr>
            <w:tcW w:w="822" w:type="dxa"/>
            <w:tcBorders>
              <w:top w:val="nil"/>
              <w:left w:val="nil"/>
              <w:bottom w:val="nil"/>
              <w:right w:val="nil"/>
            </w:tcBorders>
            <w:shd w:val="clear" w:color="auto" w:fill="auto"/>
            <w:vAlign w:val="center"/>
            <w:hideMark/>
          </w:tcPr>
          <w:p w14:paraId="488EAB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Ne</w:t>
            </w:r>
          </w:p>
        </w:tc>
        <w:tc>
          <w:tcPr>
            <w:tcW w:w="1398" w:type="dxa"/>
            <w:tcBorders>
              <w:top w:val="nil"/>
              <w:left w:val="nil"/>
              <w:bottom w:val="nil"/>
              <w:right w:val="nil"/>
            </w:tcBorders>
            <w:shd w:val="clear" w:color="auto" w:fill="auto"/>
            <w:vAlign w:val="center"/>
            <w:hideMark/>
          </w:tcPr>
          <w:p w14:paraId="244B27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FBX, OBJ, MAX, BLEND,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aj.</w:t>
            </w:r>
          </w:p>
        </w:tc>
        <w:tc>
          <w:tcPr>
            <w:tcW w:w="1339" w:type="dxa"/>
            <w:tcBorders>
              <w:top w:val="nil"/>
              <w:left w:val="nil"/>
              <w:bottom w:val="nil"/>
              <w:right w:val="nil"/>
            </w:tcBorders>
            <w:shd w:val="clear" w:color="auto" w:fill="auto"/>
            <w:vAlign w:val="center"/>
            <w:hideMark/>
          </w:tcPr>
          <w:p w14:paraId="724401D3"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bin</w:t>
            </w:r>
          </w:p>
        </w:tc>
        <w:tc>
          <w:tcPr>
            <w:tcW w:w="1120" w:type="dxa"/>
            <w:tcBorders>
              <w:top w:val="nil"/>
              <w:left w:val="nil"/>
              <w:bottom w:val="nil"/>
              <w:right w:val="nil"/>
            </w:tcBorders>
            <w:shd w:val="clear" w:color="auto" w:fill="auto"/>
            <w:vAlign w:val="center"/>
            <w:hideMark/>
          </w:tcPr>
          <w:p w14:paraId="3606E7A0"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Proprietary</w:t>
            </w:r>
            <w:proofErr w:type="spellEnd"/>
          </w:p>
        </w:tc>
      </w:tr>
      <w:tr w:rsidR="005B6BC8" w:rsidRPr="00FC78BE" w14:paraId="21FFDA3E" w14:textId="77777777" w:rsidTr="00414BC7">
        <w:trPr>
          <w:trHeight w:val="1020"/>
        </w:trPr>
        <w:tc>
          <w:tcPr>
            <w:tcW w:w="1420" w:type="dxa"/>
            <w:tcBorders>
              <w:top w:val="nil"/>
              <w:left w:val="nil"/>
              <w:bottom w:val="single" w:sz="4" w:space="0" w:color="auto"/>
              <w:right w:val="nil"/>
            </w:tcBorders>
            <w:shd w:val="clear" w:color="auto" w:fill="auto"/>
            <w:noWrap/>
            <w:vAlign w:val="center"/>
            <w:hideMark/>
          </w:tcPr>
          <w:p w14:paraId="4A652C3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Godot</w:t>
            </w:r>
          </w:p>
        </w:tc>
        <w:tc>
          <w:tcPr>
            <w:tcW w:w="1399" w:type="dxa"/>
            <w:tcBorders>
              <w:top w:val="nil"/>
              <w:left w:val="nil"/>
              <w:bottom w:val="single" w:sz="4" w:space="0" w:color="auto"/>
              <w:right w:val="nil"/>
            </w:tcBorders>
            <w:shd w:val="clear" w:color="auto" w:fill="auto"/>
            <w:vAlign w:val="center"/>
            <w:hideMark/>
          </w:tcPr>
          <w:p w14:paraId="265E1206" w14:textId="77777777" w:rsidR="005B6BC8" w:rsidRPr="00FC78BE" w:rsidRDefault="005B6BC8" w:rsidP="00414BC7">
            <w:pPr>
              <w:spacing w:after="0" w:line="240" w:lineRule="auto"/>
              <w:jc w:val="center"/>
              <w:rPr>
                <w:rFonts w:eastAsia="Times New Roman" w:cs="Calibri"/>
                <w:color w:val="000000"/>
                <w:sz w:val="18"/>
                <w:szCs w:val="18"/>
              </w:rPr>
            </w:pPr>
            <w:proofErr w:type="spellStart"/>
            <w:r w:rsidRPr="00FC78BE">
              <w:rPr>
                <w:rFonts w:eastAsia="Times New Roman" w:cs="Calibri"/>
                <w:color w:val="000000"/>
                <w:sz w:val="18"/>
                <w:szCs w:val="18"/>
              </w:rPr>
              <w:t>GDScript</w:t>
            </w:r>
            <w:proofErr w:type="spellEnd"/>
            <w:r w:rsidRPr="00FC78BE">
              <w:rPr>
                <w:rFonts w:eastAsia="Times New Roman" w:cs="Calibri"/>
                <w:color w:val="000000"/>
                <w:sz w:val="18"/>
                <w:szCs w:val="18"/>
              </w:rPr>
              <w:t xml:space="preserve"> (podobný Pythonu), C#, C++</w:t>
            </w:r>
          </w:p>
        </w:tc>
        <w:tc>
          <w:tcPr>
            <w:tcW w:w="1282" w:type="dxa"/>
            <w:tcBorders>
              <w:top w:val="nil"/>
              <w:left w:val="nil"/>
              <w:bottom w:val="single" w:sz="4" w:space="0" w:color="auto"/>
              <w:right w:val="nil"/>
            </w:tcBorders>
            <w:shd w:val="clear" w:color="auto" w:fill="auto"/>
            <w:vAlign w:val="center"/>
            <w:hideMark/>
          </w:tcPr>
          <w:p w14:paraId="01E63412" w14:textId="77777777" w:rsidR="005B6BC8" w:rsidRPr="00FC78BE" w:rsidRDefault="005B6BC8" w:rsidP="00414BC7">
            <w:pPr>
              <w:spacing w:after="0" w:line="240" w:lineRule="auto"/>
              <w:jc w:val="center"/>
              <w:rPr>
                <w:rFonts w:eastAsia="Times New Roman" w:cs="Calibri"/>
                <w:color w:val="000000"/>
                <w:sz w:val="18"/>
                <w:szCs w:val="18"/>
              </w:rPr>
            </w:pPr>
            <w:r w:rsidRPr="00CC22A1">
              <w:rPr>
                <w:rFonts w:eastAsia="Times New Roman" w:cs="Calibri"/>
                <w:color w:val="000000"/>
                <w:sz w:val="18"/>
                <w:szCs w:val="18"/>
              </w:rPr>
              <w:t>WASM</w:t>
            </w:r>
          </w:p>
        </w:tc>
        <w:tc>
          <w:tcPr>
            <w:tcW w:w="822" w:type="dxa"/>
            <w:tcBorders>
              <w:top w:val="nil"/>
              <w:left w:val="nil"/>
              <w:bottom w:val="single" w:sz="4" w:space="0" w:color="auto"/>
              <w:right w:val="nil"/>
            </w:tcBorders>
            <w:shd w:val="clear" w:color="auto" w:fill="auto"/>
            <w:vAlign w:val="center"/>
            <w:hideMark/>
          </w:tcPr>
          <w:p w14:paraId="77683961"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Ano</w:t>
            </w:r>
          </w:p>
        </w:tc>
        <w:tc>
          <w:tcPr>
            <w:tcW w:w="1398" w:type="dxa"/>
            <w:tcBorders>
              <w:top w:val="nil"/>
              <w:left w:val="nil"/>
              <w:bottom w:val="single" w:sz="4" w:space="0" w:color="auto"/>
              <w:right w:val="nil"/>
            </w:tcBorders>
            <w:shd w:val="clear" w:color="auto" w:fill="auto"/>
            <w:vAlign w:val="center"/>
            <w:hideMark/>
          </w:tcPr>
          <w:p w14:paraId="746E29D6"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OBJ, JSON a další</w:t>
            </w:r>
          </w:p>
        </w:tc>
        <w:tc>
          <w:tcPr>
            <w:tcW w:w="1339" w:type="dxa"/>
            <w:tcBorders>
              <w:top w:val="nil"/>
              <w:left w:val="nil"/>
              <w:bottom w:val="single" w:sz="4" w:space="0" w:color="auto"/>
              <w:right w:val="nil"/>
            </w:tcBorders>
            <w:shd w:val="clear" w:color="auto" w:fill="auto"/>
            <w:vAlign w:val="center"/>
            <w:hideMark/>
          </w:tcPr>
          <w:p w14:paraId="4147E15E"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 xml:space="preserve">bin, DAE, </w:t>
            </w:r>
            <w:proofErr w:type="spellStart"/>
            <w:r w:rsidRPr="00FC78BE">
              <w:rPr>
                <w:rFonts w:eastAsia="Times New Roman" w:cs="Calibri"/>
                <w:color w:val="000000"/>
                <w:sz w:val="18"/>
                <w:szCs w:val="18"/>
              </w:rPr>
              <w:t>glTF</w:t>
            </w:r>
            <w:proofErr w:type="spellEnd"/>
            <w:r w:rsidRPr="00FC78BE">
              <w:rPr>
                <w:rFonts w:eastAsia="Times New Roman" w:cs="Calibri"/>
                <w:color w:val="000000"/>
                <w:sz w:val="18"/>
                <w:szCs w:val="18"/>
              </w:rPr>
              <w:t xml:space="preserve"> a další</w:t>
            </w:r>
          </w:p>
        </w:tc>
        <w:tc>
          <w:tcPr>
            <w:tcW w:w="1120" w:type="dxa"/>
            <w:tcBorders>
              <w:top w:val="nil"/>
              <w:left w:val="nil"/>
              <w:bottom w:val="single" w:sz="4" w:space="0" w:color="auto"/>
              <w:right w:val="nil"/>
            </w:tcBorders>
            <w:shd w:val="clear" w:color="auto" w:fill="auto"/>
            <w:vAlign w:val="center"/>
            <w:hideMark/>
          </w:tcPr>
          <w:p w14:paraId="7D9D98E7" w14:textId="77777777" w:rsidR="005B6BC8" w:rsidRPr="00FC78BE" w:rsidRDefault="005B6BC8" w:rsidP="00414BC7">
            <w:pPr>
              <w:spacing w:after="0" w:line="240" w:lineRule="auto"/>
              <w:jc w:val="center"/>
              <w:rPr>
                <w:rFonts w:eastAsia="Times New Roman" w:cs="Calibri"/>
                <w:color w:val="000000"/>
                <w:sz w:val="18"/>
                <w:szCs w:val="18"/>
              </w:rPr>
            </w:pPr>
            <w:r w:rsidRPr="00FC78BE">
              <w:rPr>
                <w:rFonts w:eastAsia="Times New Roman" w:cs="Calibri"/>
                <w:color w:val="000000"/>
                <w:sz w:val="18"/>
                <w:szCs w:val="18"/>
              </w:rPr>
              <w:t>MIT Licence</w:t>
            </w:r>
          </w:p>
        </w:tc>
      </w:tr>
    </w:tbl>
    <w:p w14:paraId="6F644DF8" w14:textId="77777777" w:rsidR="005B6BC8" w:rsidRDefault="005B6BC8" w:rsidP="005B6BC8"/>
    <w:p w14:paraId="76100DF0" w14:textId="77777777" w:rsidR="005B6BC8" w:rsidRDefault="005B6BC8" w:rsidP="005B6BC8">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proofErr w:type="spellStart"/>
      <w:r>
        <w:t>virutálním</w:t>
      </w:r>
      <w:proofErr w:type="spellEnd"/>
      <w:r>
        <w:t xml:space="preserve"> prostředím na webu, skrze </w:t>
      </w:r>
      <w:proofErr w:type="spellStart"/>
      <w:r>
        <w:t>trasformace</w:t>
      </w:r>
      <w:proofErr w:type="spellEnd"/>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 </w:t>
      </w:r>
    </w:p>
    <w:p w14:paraId="7041AC0D" w14:textId="3F1D23FC" w:rsidR="000333F9" w:rsidRPr="00BA1E69" w:rsidRDefault="005B6BC8" w:rsidP="00BA1E69">
      <w:pPr>
        <w:pStyle w:val="Normlnprvnodsazen"/>
      </w:pPr>
      <w:r>
        <w:t xml:space="preserve">Tyto herní </w:t>
      </w:r>
      <w:proofErr w:type="spellStart"/>
      <w:r>
        <w:t>enigny</w:t>
      </w:r>
      <w:proofErr w:type="spellEnd"/>
      <w:r>
        <w:t xml:space="preserve"> jsou optimalizovány pro tvorbu tradiční Desktop </w:t>
      </w:r>
      <w:proofErr w:type="gramStart"/>
      <w:r>
        <w:t>3D</w:t>
      </w:r>
      <w:proofErr w:type="gramEnd"/>
      <w:r>
        <w:t xml:space="preserve"> imerzních prostředí a zážitků. </w:t>
      </w:r>
      <w:proofErr w:type="spellStart"/>
      <w:r>
        <w:t>Wonderland</w:t>
      </w:r>
      <w:proofErr w:type="spellEnd"/>
      <w:r>
        <w:t xml:space="preserve"> </w:t>
      </w:r>
      <w:proofErr w:type="spellStart"/>
      <w:r>
        <w:t>Engine</w:t>
      </w:r>
      <w:proofErr w:type="spellEnd"/>
      <w:r>
        <w:t xml:space="preserve"> je herní </w:t>
      </w:r>
      <w:proofErr w:type="spellStart"/>
      <w:r>
        <w:t>engine</w:t>
      </w:r>
      <w:proofErr w:type="spellEnd"/>
      <w:r>
        <w:t xml:space="preserve"> optimalizován pro tvorbu virtuálních zážitků. Jedná se o desktopový editor a webový </w:t>
      </w:r>
      <w:proofErr w:type="spellStart"/>
      <w:r>
        <w:t>javascriptový</w:t>
      </w:r>
      <w:proofErr w:type="spellEnd"/>
      <w:r>
        <w:t xml:space="preserve"> runtime. </w:t>
      </w:r>
      <w:proofErr w:type="spellStart"/>
      <w:r>
        <w:t>Wonderland</w:t>
      </w:r>
      <w:proofErr w:type="spellEnd"/>
      <w:r>
        <w:t xml:space="preserve"> </w:t>
      </w:r>
      <w:proofErr w:type="spellStart"/>
      <w:r>
        <w:t>engine</w:t>
      </w:r>
      <w:proofErr w:type="spellEnd"/>
      <w:r>
        <w:t xml:space="preserve"> je vyvinut především pro tvorbu </w:t>
      </w:r>
      <w:proofErr w:type="gramStart"/>
      <w:r>
        <w:t>3D</w:t>
      </w:r>
      <w:proofErr w:type="gramEnd"/>
      <w:r>
        <w:t xml:space="preserve"> na webu spolu s optimalizací výkonu, která je pro web důležitá. </w:t>
      </w:r>
    </w:p>
    <w:p w14:paraId="6395AB55" w14:textId="6C23066F" w:rsidR="000D323F" w:rsidRDefault="000D323F" w:rsidP="000D323F">
      <w:pPr>
        <w:pStyle w:val="Heading3"/>
      </w:pPr>
      <w:proofErr w:type="spellStart"/>
      <w:r>
        <w:t>Rendering</w:t>
      </w:r>
      <w:proofErr w:type="spellEnd"/>
      <w:r>
        <w:t xml:space="preserve"> </w:t>
      </w:r>
      <w:proofErr w:type="spellStart"/>
      <w:r>
        <w:t>enginy</w:t>
      </w:r>
      <w:proofErr w:type="spellEnd"/>
    </w:p>
    <w:p w14:paraId="20FE181D" w14:textId="6477D86E" w:rsidR="000333F9" w:rsidRDefault="000333F9" w:rsidP="000333F9">
      <w:r>
        <w:t xml:space="preserve">Jak již bylo </w:t>
      </w:r>
      <w:proofErr w:type="spellStart"/>
      <w:r>
        <w:t>zmíňeno</w:t>
      </w:r>
      <w:proofErr w:type="spellEnd"/>
      <w:r>
        <w:t xml:space="preserve"> v předešlé </w:t>
      </w:r>
      <w:proofErr w:type="spellStart"/>
      <w:r>
        <w:t>kapitlo</w:t>
      </w:r>
      <w:proofErr w:type="spellEnd"/>
      <w:r>
        <w:t xml:space="preserve"> (Webový vývoj) drtivá většina 3D grafiky na webu je realizována skrze </w:t>
      </w:r>
      <w:proofErr w:type="spellStart"/>
      <w:r>
        <w:t>nízkoúrovňovou</w:t>
      </w:r>
      <w:proofErr w:type="spellEnd"/>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t>
      </w:r>
      <w:r>
        <w:lastRenderedPageBreak/>
        <w:t xml:space="preserve">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w:t>
      </w:r>
      <w:r w:rsidR="004B6BD3">
        <w:t xml:space="preserve">Projekty s poslední aktualizací starší než 3 měsíce nebyly brány v potaz. </w:t>
      </w:r>
    </w:p>
    <w:p w14:paraId="50E57BB8" w14:textId="44E1E2FA" w:rsidR="006741D9" w:rsidRPr="006741D9" w:rsidRDefault="006741D9" w:rsidP="006741D9">
      <w:pPr>
        <w:pStyle w:val="Caption"/>
        <w:keepNext/>
        <w:rPr>
          <w:noProof/>
        </w:rPr>
      </w:pPr>
      <w:r>
        <w:t xml:space="preserve">Tab. </w:t>
      </w:r>
      <w:r>
        <w:fldChar w:fldCharType="begin"/>
      </w:r>
      <w:r>
        <w:instrText xml:space="preserve"> SEQ Tab. \* ARABIC </w:instrText>
      </w:r>
      <w:r>
        <w:fldChar w:fldCharType="separate"/>
      </w:r>
      <w:r w:rsidR="00400092">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6741D9" w:rsidRPr="006741D9" w14:paraId="16399EFB" w14:textId="77777777" w:rsidTr="006741D9">
        <w:trPr>
          <w:trHeight w:val="555"/>
        </w:trPr>
        <w:tc>
          <w:tcPr>
            <w:tcW w:w="1167" w:type="dxa"/>
            <w:tcBorders>
              <w:top w:val="single" w:sz="4" w:space="0" w:color="auto"/>
              <w:left w:val="nil"/>
              <w:bottom w:val="single" w:sz="8" w:space="0" w:color="auto"/>
              <w:right w:val="nil"/>
            </w:tcBorders>
            <w:shd w:val="clear" w:color="auto" w:fill="auto"/>
            <w:vAlign w:val="center"/>
            <w:hideMark/>
          </w:tcPr>
          <w:p w14:paraId="10B89C37"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154DB00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6067431A"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7486239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5911692C" w14:textId="77777777" w:rsidR="006741D9" w:rsidRPr="006741D9" w:rsidRDefault="006741D9" w:rsidP="006741D9">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0BFC91BB"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36F771E" w14:textId="77777777" w:rsidR="006741D9" w:rsidRPr="006741D9" w:rsidRDefault="006741D9" w:rsidP="006741D9">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6741D9" w:rsidRPr="006741D9" w14:paraId="4E1B78E2" w14:textId="77777777" w:rsidTr="006741D9">
        <w:trPr>
          <w:trHeight w:val="720"/>
        </w:trPr>
        <w:tc>
          <w:tcPr>
            <w:tcW w:w="1167" w:type="dxa"/>
            <w:tcBorders>
              <w:top w:val="nil"/>
              <w:left w:val="nil"/>
              <w:bottom w:val="nil"/>
              <w:right w:val="nil"/>
            </w:tcBorders>
            <w:shd w:val="clear" w:color="auto" w:fill="auto"/>
            <w:vAlign w:val="center"/>
            <w:hideMark/>
          </w:tcPr>
          <w:p w14:paraId="3B94B80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three.js</w:t>
            </w:r>
          </w:p>
        </w:tc>
        <w:tc>
          <w:tcPr>
            <w:tcW w:w="1134" w:type="dxa"/>
            <w:tcBorders>
              <w:top w:val="nil"/>
              <w:left w:val="nil"/>
              <w:bottom w:val="nil"/>
              <w:right w:val="nil"/>
            </w:tcBorders>
            <w:shd w:val="clear" w:color="auto" w:fill="auto"/>
            <w:vAlign w:val="center"/>
            <w:hideMark/>
          </w:tcPr>
          <w:p w14:paraId="536400B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3E7D2E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371788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32A9251"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633BDFC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0B04B18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4B6C37E5" w14:textId="77777777" w:rsidTr="006741D9">
        <w:trPr>
          <w:trHeight w:val="720"/>
        </w:trPr>
        <w:tc>
          <w:tcPr>
            <w:tcW w:w="1167" w:type="dxa"/>
            <w:tcBorders>
              <w:top w:val="nil"/>
              <w:left w:val="nil"/>
              <w:bottom w:val="nil"/>
              <w:right w:val="nil"/>
            </w:tcBorders>
            <w:shd w:val="clear" w:color="auto" w:fill="auto"/>
            <w:vAlign w:val="center"/>
            <w:hideMark/>
          </w:tcPr>
          <w:p w14:paraId="0EF9651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10A73DC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AF8E343"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9336C7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04D5C7A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1859667A"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38BD261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438D28FE" w14:textId="77777777" w:rsidTr="006741D9">
        <w:trPr>
          <w:trHeight w:val="480"/>
        </w:trPr>
        <w:tc>
          <w:tcPr>
            <w:tcW w:w="1167" w:type="dxa"/>
            <w:tcBorders>
              <w:top w:val="nil"/>
              <w:left w:val="nil"/>
              <w:bottom w:val="nil"/>
              <w:right w:val="nil"/>
            </w:tcBorders>
            <w:shd w:val="clear" w:color="auto" w:fill="auto"/>
            <w:vAlign w:val="center"/>
            <w:hideMark/>
          </w:tcPr>
          <w:p w14:paraId="11A934B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23583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0A9863B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1336A180"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31DE778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E9D441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32495D4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1776B5C" w14:textId="77777777" w:rsidTr="006741D9">
        <w:trPr>
          <w:trHeight w:val="480"/>
        </w:trPr>
        <w:tc>
          <w:tcPr>
            <w:tcW w:w="1167" w:type="dxa"/>
            <w:tcBorders>
              <w:top w:val="nil"/>
              <w:left w:val="nil"/>
              <w:bottom w:val="nil"/>
              <w:right w:val="nil"/>
            </w:tcBorders>
            <w:shd w:val="clear" w:color="auto" w:fill="auto"/>
            <w:vAlign w:val="center"/>
            <w:hideMark/>
          </w:tcPr>
          <w:p w14:paraId="196A5FD5"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0EB33C4"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7A2DA15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4392ACB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CF7DD56"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7BF320AD"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3939978A"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6741D9" w:rsidRPr="006741D9" w14:paraId="340124D7" w14:textId="77777777" w:rsidTr="006741D9">
        <w:trPr>
          <w:trHeight w:val="390"/>
        </w:trPr>
        <w:tc>
          <w:tcPr>
            <w:tcW w:w="1167" w:type="dxa"/>
            <w:tcBorders>
              <w:top w:val="nil"/>
              <w:left w:val="nil"/>
              <w:bottom w:val="nil"/>
              <w:right w:val="nil"/>
            </w:tcBorders>
            <w:shd w:val="clear" w:color="auto" w:fill="auto"/>
            <w:vAlign w:val="center"/>
            <w:hideMark/>
          </w:tcPr>
          <w:p w14:paraId="0D5EADA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4386B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037888E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229581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7255773"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7E98C2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456E50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996F2B5" w14:textId="77777777" w:rsidTr="006741D9">
        <w:trPr>
          <w:trHeight w:val="720"/>
        </w:trPr>
        <w:tc>
          <w:tcPr>
            <w:tcW w:w="1167" w:type="dxa"/>
            <w:tcBorders>
              <w:top w:val="nil"/>
              <w:left w:val="nil"/>
              <w:bottom w:val="nil"/>
              <w:right w:val="nil"/>
            </w:tcBorders>
            <w:shd w:val="clear" w:color="auto" w:fill="auto"/>
            <w:vAlign w:val="center"/>
            <w:hideMark/>
          </w:tcPr>
          <w:p w14:paraId="2AEF0F1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3022CE0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4246D93B"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3087B7C"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67760FB9"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37461795"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17036DC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6741D9" w:rsidRPr="006741D9" w14:paraId="76520580" w14:textId="77777777" w:rsidTr="006741D9">
        <w:trPr>
          <w:trHeight w:val="480"/>
        </w:trPr>
        <w:tc>
          <w:tcPr>
            <w:tcW w:w="1167" w:type="dxa"/>
            <w:tcBorders>
              <w:top w:val="nil"/>
              <w:left w:val="nil"/>
              <w:bottom w:val="nil"/>
              <w:right w:val="nil"/>
            </w:tcBorders>
            <w:shd w:val="clear" w:color="auto" w:fill="auto"/>
            <w:vAlign w:val="center"/>
            <w:hideMark/>
          </w:tcPr>
          <w:p w14:paraId="2EEA094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6372EEFD"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4B4745F6"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853D758"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137910CE"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26866D67"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E1FD59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6741D9" w:rsidRPr="006741D9" w14:paraId="7F84B14B" w14:textId="77777777" w:rsidTr="006741D9">
        <w:trPr>
          <w:trHeight w:val="480"/>
        </w:trPr>
        <w:tc>
          <w:tcPr>
            <w:tcW w:w="1167" w:type="dxa"/>
            <w:tcBorders>
              <w:top w:val="nil"/>
              <w:left w:val="nil"/>
              <w:bottom w:val="single" w:sz="4" w:space="0" w:color="auto"/>
              <w:right w:val="nil"/>
            </w:tcBorders>
            <w:shd w:val="clear" w:color="auto" w:fill="auto"/>
            <w:vAlign w:val="center"/>
            <w:hideMark/>
          </w:tcPr>
          <w:p w14:paraId="43AA052C"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6C95449F"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35766739"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1A62B912"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5862A654"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5B93C698" w14:textId="77777777" w:rsidR="006741D9" w:rsidRPr="006741D9" w:rsidRDefault="006741D9" w:rsidP="006741D9">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4F36AC81" w14:textId="77777777" w:rsidR="006741D9" w:rsidRPr="006741D9" w:rsidRDefault="006741D9" w:rsidP="006741D9">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56C52354" w14:textId="77777777" w:rsidR="004B6BD3" w:rsidRPr="006741D9" w:rsidRDefault="004B6BD3" w:rsidP="006741D9">
      <w:pPr>
        <w:pStyle w:val="Normlnprvnodsazen"/>
        <w:ind w:firstLine="0"/>
        <w:rPr>
          <w:lang w:val="en-US" w:eastAsia="en-US"/>
        </w:rPr>
      </w:pPr>
    </w:p>
    <w:p w14:paraId="17793A2B" w14:textId="406D5997" w:rsidR="006741D9" w:rsidRPr="006741D9" w:rsidRDefault="006741D9" w:rsidP="00386DB5">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003E73F7" w14:textId="5A6CB56F" w:rsidR="00386DB5" w:rsidRPr="009D3674" w:rsidRDefault="00386DB5" w:rsidP="00386DB5">
      <w:pPr>
        <w:rPr>
          <w:b/>
          <w:bCs/>
        </w:rPr>
      </w:pPr>
      <w:r w:rsidRPr="009D3674">
        <w:rPr>
          <w:b/>
          <w:bCs/>
        </w:rPr>
        <w:t>Three.js</w:t>
      </w:r>
    </w:p>
    <w:p w14:paraId="7BC28792" w14:textId="77777777" w:rsidR="00CA4B60" w:rsidRDefault="00282527" w:rsidP="009D3674">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w:t>
      </w:r>
      <w:r w:rsidR="006D4E47" w:rsidRPr="008F062B">
        <w:t xml:space="preserve">se o </w:t>
      </w:r>
      <w:r w:rsidR="00897D31" w:rsidRPr="008F062B">
        <w:t xml:space="preserve">velice populární knihovnu (více nežli 1.1 mil. instalací skrze </w:t>
      </w:r>
      <w:proofErr w:type="spellStart"/>
      <w:r w:rsidR="00897D31" w:rsidRPr="008F062B">
        <w:t>npm</w:t>
      </w:r>
      <w:proofErr w:type="spellEnd"/>
      <w:r w:rsidR="00897D31" w:rsidRPr="008F062B">
        <w:t xml:space="preserve">), která je v aktivním vývoji. </w:t>
      </w:r>
      <w:r w:rsidR="00897D31" w:rsidRPr="008F062B">
        <w:fldChar w:fldCharType="begin"/>
      </w:r>
      <w:r w:rsidR="00897D31"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00897D31" w:rsidRPr="008F062B">
        <w:fldChar w:fldCharType="separate"/>
      </w:r>
      <w:r w:rsidR="00897D31" w:rsidRPr="008F062B">
        <w:t>(npm 2023)</w:t>
      </w:r>
      <w:r w:rsidR="00897D31" w:rsidRPr="008F062B">
        <w:fldChar w:fldCharType="end"/>
      </w:r>
      <w:r w:rsidR="00897D31" w:rsidRPr="008F062B">
        <w:t xml:space="preserve"> Knihovna poskytuje velice detailní a udržovanou </w:t>
      </w:r>
      <w:r w:rsidR="00897D31" w:rsidRPr="009D3674">
        <w:t>dokumentaci</w:t>
      </w:r>
      <w:r w:rsidR="00897D31" w:rsidRPr="008F062B">
        <w:t>,</w:t>
      </w:r>
      <w:r w:rsidR="008F062B">
        <w:t xml:space="preserve"> širokou komunitu s řadou již existujících implementací.</w:t>
      </w:r>
      <w:r w:rsidR="00897D31" w:rsidRPr="008F062B">
        <w:t xml:space="preserve"> </w:t>
      </w:r>
      <w:r w:rsidR="008F062B">
        <w:t>Z</w:t>
      </w:r>
      <w:r w:rsidR="00897D31" w:rsidRPr="008F062B">
        <w:t> tohoto důvodu je three.js de-facto standard pro renderování 3D grafiky na webu</w:t>
      </w:r>
      <w:r w:rsidR="008F062B">
        <w:t xml:space="preserve"> </w:t>
      </w:r>
      <w:r w:rsidR="008F062B">
        <w:fldChar w:fldCharType="begin"/>
      </w:r>
      <w:r w:rsidR="008F062B">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rsidR="008F062B">
        <w:fldChar w:fldCharType="separate"/>
      </w:r>
      <w:r w:rsidR="008F062B" w:rsidRPr="008F062B">
        <w:t>(Meta Developers 2022)</w:t>
      </w:r>
      <w:r w:rsidR="008F062B">
        <w:fldChar w:fldCharType="end"/>
      </w:r>
      <w:r w:rsidR="00897D31" w:rsidRPr="008F062B">
        <w:t>.</w:t>
      </w:r>
      <w:r w:rsidR="00262EC3">
        <w:t xml:space="preserve"> </w:t>
      </w:r>
      <w:r w:rsidR="00897D31" w:rsidRPr="008F062B">
        <w:t xml:space="preserve">Three.js </w:t>
      </w:r>
      <w:proofErr w:type="gramStart"/>
      <w:r w:rsidR="00897D31" w:rsidRPr="008F062B">
        <w:t>vytváří</w:t>
      </w:r>
      <w:proofErr w:type="gramEnd"/>
      <w:r w:rsidR="00897D31" w:rsidRPr="008F062B">
        <w:t xml:space="preserve"> vlastní ekosystém frameworků a implementací, které </w:t>
      </w:r>
      <w:r w:rsidR="00467A7E" w:rsidRPr="008F062B">
        <w:t>rozšiřují</w:t>
      </w:r>
      <w:r w:rsidR="00897D31" w:rsidRPr="008F062B">
        <w:t xml:space="preserve"> její funkcionalitu</w:t>
      </w:r>
      <w:r w:rsidR="00CA4B60">
        <w:t>.</w:t>
      </w:r>
    </w:p>
    <w:p w14:paraId="6C7907F6" w14:textId="65B33A2A" w:rsidR="00CA4B60" w:rsidRDefault="00897D31" w:rsidP="00CA4B60">
      <w:pPr>
        <w:pStyle w:val="ListParagraph"/>
        <w:numPr>
          <w:ilvl w:val="0"/>
          <w:numId w:val="55"/>
        </w:numPr>
      </w:pPr>
      <w:r w:rsidRPr="00CA4B60">
        <w:rPr>
          <w:b/>
          <w:bCs/>
        </w:rPr>
        <w:t>r3f</w:t>
      </w:r>
      <w:r w:rsidR="009D3674" w:rsidRPr="00CA4B60">
        <w:rPr>
          <w:b/>
          <w:bCs/>
        </w:rPr>
        <w:t xml:space="preserve"> </w:t>
      </w:r>
      <w:r w:rsidR="009D3674">
        <w:t>(</w:t>
      </w:r>
      <w:proofErr w:type="spellStart"/>
      <w:r w:rsidR="009D3674">
        <w:t>React</w:t>
      </w:r>
      <w:proofErr w:type="spellEnd"/>
      <w:r w:rsidR="009D3674">
        <w:t xml:space="preserve"> </w:t>
      </w:r>
      <w:proofErr w:type="spellStart"/>
      <w:r w:rsidR="009D3674">
        <w:t>Three</w:t>
      </w:r>
      <w:proofErr w:type="spellEnd"/>
      <w:r w:rsidR="009D3674">
        <w:t xml:space="preserve"> </w:t>
      </w:r>
      <w:proofErr w:type="spellStart"/>
      <w:r w:rsidR="009D3674">
        <w:t>Fiber</w:t>
      </w:r>
      <w:proofErr w:type="spellEnd"/>
      <w:r w:rsidR="009D3674">
        <w:t>)</w:t>
      </w:r>
      <w:r w:rsidRPr="008F062B">
        <w:t xml:space="preserve"> –</w:t>
      </w:r>
      <w:r w:rsidR="00CA4B60">
        <w:t xml:space="preserve"> Knihovna pro tvorbu interaktivních </w:t>
      </w:r>
      <w:proofErr w:type="gramStart"/>
      <w:r w:rsidR="00CA4B60">
        <w:t>3D</w:t>
      </w:r>
      <w:proofErr w:type="gramEnd"/>
      <w:r w:rsidR="00CA4B60">
        <w:t xml:space="preserve"> uživatelských rozhraní pomocí frameworku </w:t>
      </w:r>
      <w:proofErr w:type="spellStart"/>
      <w:r w:rsidR="00CA4B60">
        <w:t>React</w:t>
      </w:r>
      <w:proofErr w:type="spellEnd"/>
      <w:r w:rsidR="00CA4B60">
        <w:t xml:space="preserve"> JS. </w:t>
      </w:r>
    </w:p>
    <w:p w14:paraId="5403EACD" w14:textId="4E99E97B" w:rsidR="00CA4B60" w:rsidRDefault="00CA4B60" w:rsidP="00CA4B60">
      <w:pPr>
        <w:pStyle w:val="ListParagraph"/>
        <w:numPr>
          <w:ilvl w:val="0"/>
          <w:numId w:val="55"/>
        </w:numPr>
      </w:pPr>
      <w:r>
        <w:rPr>
          <w:b/>
          <w:bCs/>
        </w:rPr>
        <w:t>A-</w:t>
      </w:r>
      <w:proofErr w:type="spellStart"/>
      <w:r>
        <w:rPr>
          <w:b/>
          <w:bCs/>
        </w:rPr>
        <w:t>frame</w:t>
      </w:r>
      <w:proofErr w:type="spellEnd"/>
      <w:r w:rsidR="00897D31" w:rsidRPr="008F062B">
        <w:t xml:space="preserve"> – </w:t>
      </w:r>
      <w:r>
        <w:t>Deklarativní systém pro tvorbu virtuálních prostředí a integraci s </w:t>
      </w:r>
      <w:proofErr w:type="spellStart"/>
      <w:r>
        <w:t>WebXR</w:t>
      </w:r>
      <w:proofErr w:type="spellEnd"/>
      <w:r>
        <w:t xml:space="preserve"> API.  </w:t>
      </w:r>
      <w:r w:rsidR="00DA7E52" w:rsidRPr="00DA7E52">
        <w:rPr>
          <w:highlight w:val="yellow"/>
        </w:rPr>
        <w:t>(viz. X)</w:t>
      </w:r>
    </w:p>
    <w:p w14:paraId="038A7326" w14:textId="78BCCFA9" w:rsidR="00CA4B60" w:rsidRDefault="00CA4B60" w:rsidP="00CA4B60">
      <w:pPr>
        <w:pStyle w:val="ListParagraph"/>
        <w:numPr>
          <w:ilvl w:val="0"/>
          <w:numId w:val="55"/>
        </w:numPr>
      </w:pPr>
      <w:r w:rsidRPr="00CA4B60">
        <w:rPr>
          <w:b/>
          <w:bCs/>
        </w:rPr>
        <w:t>Ammo.js, C</w:t>
      </w:r>
      <w:r w:rsidR="00897D31" w:rsidRPr="00CA4B60">
        <w:rPr>
          <w:b/>
          <w:bCs/>
        </w:rPr>
        <w:t>a</w:t>
      </w:r>
      <w:r w:rsidRPr="00CA4B60">
        <w:rPr>
          <w:b/>
          <w:bCs/>
        </w:rPr>
        <w:t>nnon.js</w:t>
      </w:r>
      <w:r>
        <w:t xml:space="preserve"> – </w:t>
      </w:r>
      <w:r w:rsidR="00DA7E52">
        <w:t>Knihovny</w:t>
      </w:r>
      <w:r>
        <w:t xml:space="preserve"> dodávající </w:t>
      </w:r>
      <w:r w:rsidR="00DA7E52">
        <w:t>funkcionalitu</w:t>
      </w:r>
      <w:r>
        <w:t xml:space="preserve"> fyzikálních simulací – klíčové pro interakci objektů. </w:t>
      </w:r>
    </w:p>
    <w:p w14:paraId="4A85EFB1" w14:textId="6D3DDF33" w:rsidR="00DA7E52" w:rsidRDefault="00DA7E52" w:rsidP="00CA4B60">
      <w:pPr>
        <w:pStyle w:val="ListParagraph"/>
        <w:numPr>
          <w:ilvl w:val="0"/>
          <w:numId w:val="55"/>
        </w:numPr>
      </w:pPr>
      <w:proofErr w:type="spellStart"/>
      <w:r>
        <w:rPr>
          <w:b/>
          <w:bCs/>
        </w:rPr>
        <w:t>Needle</w:t>
      </w:r>
      <w:proofErr w:type="spellEnd"/>
      <w:r>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20C15225" w14:textId="494449D3" w:rsidR="009D3674" w:rsidRPr="00606C54" w:rsidRDefault="00DA7E52" w:rsidP="00CA4B60">
      <w:pPr>
        <w:pStyle w:val="ListParagraph"/>
        <w:numPr>
          <w:ilvl w:val="0"/>
          <w:numId w:val="55"/>
        </w:numPr>
        <w:rPr>
          <w:highlight w:val="yellow"/>
        </w:rPr>
      </w:pPr>
      <w:r>
        <w:t>Geoprostorové informace -</w:t>
      </w:r>
      <w:r>
        <w:rPr>
          <w:b/>
          <w:bCs/>
        </w:rPr>
        <w:t xml:space="preserve"> </w:t>
      </w:r>
      <w:r w:rsidR="00B75120" w:rsidRPr="00CA4B60">
        <w:rPr>
          <w:b/>
          <w:bCs/>
        </w:rPr>
        <w:t>qgis2three.js</w:t>
      </w:r>
      <w:r w:rsidR="00B75120" w:rsidRPr="008F062B">
        <w:t xml:space="preserve"> plugin</w:t>
      </w:r>
      <w:r w:rsidR="00B75120" w:rsidRPr="00CA4B60">
        <w:rPr>
          <w:b/>
          <w:bCs/>
        </w:rPr>
        <w:t xml:space="preserve">, </w:t>
      </w:r>
      <w:proofErr w:type="spellStart"/>
      <w:proofErr w:type="gramStart"/>
      <w:r w:rsidR="00897D31" w:rsidRPr="00CA4B60">
        <w:rPr>
          <w:b/>
          <w:bCs/>
        </w:rPr>
        <w:t>ITowns</w:t>
      </w:r>
      <w:proofErr w:type="spellEnd"/>
      <w:proofErr w:type="gramEnd"/>
      <w:r w:rsidR="00897D31" w:rsidRPr="008F062B">
        <w:t xml:space="preserve"> popř. </w:t>
      </w:r>
      <w:r w:rsidR="00897D31" w:rsidRPr="00CA4B60">
        <w:rPr>
          <w:b/>
          <w:bCs/>
        </w:rPr>
        <w:t>3dbag-viewer</w:t>
      </w:r>
      <w:r w:rsidR="00897D31" w:rsidRPr="008F062B">
        <w:t xml:space="preserve"> aj</w:t>
      </w:r>
      <w:r w:rsidR="00397AC6">
        <w:t xml:space="preserve"> </w:t>
      </w:r>
      <w:r w:rsidR="00397AC6" w:rsidRPr="00606C54">
        <w:rPr>
          <w:highlight w:val="yellow"/>
        </w:rPr>
        <w:t>(</w:t>
      </w:r>
      <w:r w:rsidR="00397AC6" w:rsidRPr="00606C54">
        <w:rPr>
          <w:highlight w:val="yellow"/>
          <w:lang w:val="en-US"/>
        </w:rPr>
        <w:t xml:space="preserve">#TODO – </w:t>
      </w:r>
      <w:proofErr w:type="spellStart"/>
      <w:r w:rsidR="00397AC6" w:rsidRPr="00606C54">
        <w:rPr>
          <w:highlight w:val="yellow"/>
          <w:lang w:val="en-US"/>
        </w:rPr>
        <w:t>projít</w:t>
      </w:r>
      <w:proofErr w:type="spellEnd"/>
      <w:r w:rsidR="00397AC6" w:rsidRPr="00606C54">
        <w:rPr>
          <w:highlight w:val="yellow"/>
          <w:lang w:val="en-US"/>
        </w:rPr>
        <w:t xml:space="preserve"> </w:t>
      </w:r>
      <w:proofErr w:type="spellStart"/>
      <w:r w:rsidR="00397AC6" w:rsidRPr="00606C54">
        <w:rPr>
          <w:highlight w:val="yellow"/>
          <w:lang w:val="en-US"/>
        </w:rPr>
        <w:t>github</w:t>
      </w:r>
      <w:proofErr w:type="spellEnd"/>
      <w:r w:rsidR="00397AC6" w:rsidRPr="00606C54">
        <w:rPr>
          <w:highlight w:val="yellow"/>
          <w:lang w:val="en-US"/>
        </w:rPr>
        <w:t xml:space="preserve"> stars a </w:t>
      </w:r>
      <w:proofErr w:type="spellStart"/>
      <w:r w:rsidR="00397AC6" w:rsidRPr="00606C54">
        <w:rPr>
          <w:highlight w:val="yellow"/>
          <w:lang w:val="en-US"/>
        </w:rPr>
        <w:t>vypsat</w:t>
      </w:r>
      <w:proofErr w:type="spellEnd"/>
      <w:r w:rsidR="00397AC6" w:rsidRPr="00606C54">
        <w:rPr>
          <w:highlight w:val="yellow"/>
          <w:lang w:val="en-US"/>
        </w:rPr>
        <w:t xml:space="preserve"> </w:t>
      </w:r>
      <w:proofErr w:type="spellStart"/>
      <w:r w:rsidR="00397AC6" w:rsidRPr="00606C54">
        <w:rPr>
          <w:highlight w:val="yellow"/>
          <w:lang w:val="en-US"/>
        </w:rPr>
        <w:t>relevantní</w:t>
      </w:r>
      <w:proofErr w:type="spellEnd"/>
      <w:r w:rsidR="00397AC6" w:rsidRPr="00606C54">
        <w:rPr>
          <w:highlight w:val="yellow"/>
          <w:lang w:val="en-US"/>
        </w:rPr>
        <w:t xml:space="preserve"> geo </w:t>
      </w:r>
      <w:proofErr w:type="spellStart"/>
      <w:r w:rsidR="00397AC6" w:rsidRPr="00606C54">
        <w:rPr>
          <w:highlight w:val="yellow"/>
          <w:lang w:val="en-US"/>
        </w:rPr>
        <w:t>projekty</w:t>
      </w:r>
      <w:proofErr w:type="spellEnd"/>
      <w:r w:rsidR="00397AC6" w:rsidRPr="00606C54">
        <w:rPr>
          <w:highlight w:val="yellow"/>
          <w:lang w:val="en-US"/>
        </w:rPr>
        <w:t xml:space="preserve"> – </w:t>
      </w:r>
      <w:proofErr w:type="spellStart"/>
      <w:r w:rsidR="00397AC6" w:rsidRPr="00606C54">
        <w:rPr>
          <w:highlight w:val="yellow"/>
          <w:lang w:val="en-US"/>
        </w:rPr>
        <w:t>GeoThree</w:t>
      </w:r>
      <w:proofErr w:type="spellEnd"/>
      <w:r w:rsidR="00397AC6" w:rsidRPr="00606C54">
        <w:rPr>
          <w:highlight w:val="yellow"/>
          <w:lang w:val="en-US"/>
        </w:rPr>
        <w:t xml:space="preserve"> </w:t>
      </w:r>
      <w:proofErr w:type="spellStart"/>
      <w:r w:rsidR="00397AC6" w:rsidRPr="00606C54">
        <w:rPr>
          <w:highlight w:val="yellow"/>
          <w:lang w:val="en-US"/>
        </w:rPr>
        <w:t>aj</w:t>
      </w:r>
      <w:proofErr w:type="spellEnd"/>
      <w:r w:rsidR="00397AC6" w:rsidRPr="00606C54">
        <w:rPr>
          <w:highlight w:val="yellow"/>
          <w:lang w:val="en-US"/>
        </w:rPr>
        <w:t>.</w:t>
      </w:r>
      <w:r w:rsidR="00606C54" w:rsidRPr="00606C54">
        <w:rPr>
          <w:highlight w:val="yellow"/>
          <w:lang w:val="en-US"/>
        </w:rPr>
        <w:t xml:space="preserve">, 3DMover </w:t>
      </w:r>
      <w:proofErr w:type="spellStart"/>
      <w:r w:rsidR="00606C54" w:rsidRPr="00606C54">
        <w:rPr>
          <w:highlight w:val="yellow"/>
          <w:lang w:val="en-US"/>
        </w:rPr>
        <w:t>aj</w:t>
      </w:r>
      <w:proofErr w:type="spellEnd"/>
      <w:r w:rsidR="00397AC6" w:rsidRPr="00606C54">
        <w:rPr>
          <w:highlight w:val="yellow"/>
          <w:lang w:val="en-US"/>
        </w:rPr>
        <w:t>)</w:t>
      </w:r>
      <w:r w:rsidR="00897D31" w:rsidRPr="00606C54">
        <w:rPr>
          <w:highlight w:val="yellow"/>
        </w:rPr>
        <w:t>.</w:t>
      </w:r>
    </w:p>
    <w:p w14:paraId="58199BCF" w14:textId="6E4B0440" w:rsidR="009D3674" w:rsidRPr="009D3674" w:rsidRDefault="009D3674" w:rsidP="009D3674">
      <w:pPr>
        <w:pStyle w:val="Normlnprvnodsazen"/>
        <w:rPr>
          <w:lang w:eastAsia="en-US"/>
        </w:rPr>
      </w:pPr>
      <w:r>
        <w:rPr>
          <w:lang w:eastAsia="en-US"/>
        </w:rPr>
        <w:lastRenderedPageBreak/>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9D3674">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rsidR="00D643C8">
        <w:t xml:space="preserve"> Hlavní strukturou v three.js je implementovaný graf scény (</w:t>
      </w:r>
      <w:proofErr w:type="spellStart"/>
      <w:r w:rsidR="00D643C8">
        <w:t>Obr.X</w:t>
      </w:r>
      <w:proofErr w:type="spellEnd"/>
      <w:r w:rsidR="00D643C8">
        <w:t>) popsaný v </w:t>
      </w:r>
      <w:r w:rsidR="00D643C8" w:rsidRPr="00D643C8">
        <w:rPr>
          <w:highlight w:val="yellow"/>
        </w:rPr>
        <w:t>kap. X.</w:t>
      </w:r>
      <w:r w:rsidR="00D643C8">
        <w:t xml:space="preserve"> Specifika implementace dalších komponent jsou obdobná jejich popisu v </w:t>
      </w:r>
      <w:r w:rsidR="00D643C8" w:rsidRPr="00D643C8">
        <w:rPr>
          <w:highlight w:val="yellow"/>
        </w:rPr>
        <w:t>kap. X.</w:t>
      </w:r>
      <w:r w:rsidR="00D643C8">
        <w:t xml:space="preserve"> </w:t>
      </w:r>
    </w:p>
    <w:p w14:paraId="058E6515" w14:textId="3379071F" w:rsidR="00282527" w:rsidRPr="008F062B" w:rsidRDefault="00282527" w:rsidP="009D3674"/>
    <w:p w14:paraId="3F4DD31B" w14:textId="44A075D7" w:rsidR="00D643C8" w:rsidRDefault="00814A56" w:rsidP="00D643C8">
      <w:pPr>
        <w:keepNext/>
      </w:pPr>
      <w:r>
        <w:rPr>
          <w:noProof/>
        </w:rPr>
        <w:drawing>
          <wp:inline distT="0" distB="0" distL="0" distR="0" wp14:anchorId="5D73394F" wp14:editId="23A78DFF">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399969" cy="2257747"/>
                    </a:xfrm>
                    <a:prstGeom prst="rect">
                      <a:avLst/>
                    </a:prstGeom>
                  </pic:spPr>
                </pic:pic>
              </a:graphicData>
            </a:graphic>
          </wp:inline>
        </w:drawing>
      </w:r>
      <w:r w:rsidR="000E0587" w:rsidRPr="000E0587">
        <w:rPr>
          <w:noProof/>
        </w:rPr>
        <w:t xml:space="preserve"> </w:t>
      </w:r>
      <w:r w:rsidR="000E0587">
        <w:rPr>
          <w:noProof/>
        </w:rPr>
        <w:drawing>
          <wp:inline distT="0" distB="0" distL="0" distR="0" wp14:anchorId="77C8C228" wp14:editId="37BD03BA">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037693" cy="2287936"/>
                    </a:xfrm>
                    <a:prstGeom prst="rect">
                      <a:avLst/>
                    </a:prstGeom>
                  </pic:spPr>
                </pic:pic>
              </a:graphicData>
            </a:graphic>
          </wp:inline>
        </w:drawing>
      </w:r>
    </w:p>
    <w:p w14:paraId="0D301E3F" w14:textId="5E7D9BA2" w:rsidR="00262EC3" w:rsidRPr="00262EC3" w:rsidRDefault="00D643C8" w:rsidP="00D643C8">
      <w:pPr>
        <w:pStyle w:val="Caption"/>
        <w:rPr>
          <w:highlight w:val="yellow"/>
        </w:rPr>
      </w:pPr>
      <w:r>
        <w:t xml:space="preserve">Obr. </w:t>
      </w:r>
      <w:r>
        <w:fldChar w:fldCharType="begin"/>
      </w:r>
      <w:r>
        <w:instrText xml:space="preserve"> SEQ Obr. \* ARABIC </w:instrText>
      </w:r>
      <w:r>
        <w:fldChar w:fldCharType="separate"/>
      </w:r>
      <w:r>
        <w:rPr>
          <w:noProof/>
        </w:rPr>
        <w:t>22</w:t>
      </w:r>
      <w:r>
        <w:fldChar w:fldCharType="end"/>
      </w:r>
      <w:r>
        <w:t xml:space="preserve"> Graf scény </w:t>
      </w:r>
      <w:r w:rsidR="000E0587">
        <w:t>a kartézský souřadnicový systém three.js aplikace</w:t>
      </w:r>
      <w:r>
        <w:t xml:space="preserve">. </w:t>
      </w:r>
      <w:r>
        <w:fldChar w:fldCharType="begin"/>
      </w:r>
      <w:r w:rsidR="0078152F">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0078152F" w:rsidRPr="0078152F">
        <w:t>(three.js Contributors 2023c; Discover three.js Contributors 2023)</w:t>
      </w:r>
      <w:r>
        <w:fldChar w:fldCharType="end"/>
      </w:r>
    </w:p>
    <w:p w14:paraId="3F1C19C2" w14:textId="77777777" w:rsidR="000750E1" w:rsidRDefault="005B6BC8" w:rsidP="00397AC6">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sidR="00CC1D3E">
        <w:rPr>
          <w:lang w:eastAsia="en-US"/>
        </w:rPr>
        <w:t>3</w:t>
      </w:r>
      <w:r w:rsidR="00D643C8">
        <w:rPr>
          <w:lang w:eastAsia="en-US"/>
        </w:rPr>
        <w:t>D</w:t>
      </w:r>
      <w:proofErr w:type="gramEnd"/>
      <w:r w:rsidR="00CC1D3E">
        <w:rPr>
          <w:lang w:eastAsia="en-US"/>
        </w:rPr>
        <w:t xml:space="preserve"> </w:t>
      </w:r>
      <w:r>
        <w:rPr>
          <w:lang w:eastAsia="en-US"/>
        </w:rPr>
        <w:t>kartézské soustavy kdy střed scény je (</w:t>
      </w:r>
      <w:r w:rsidR="00413CFF">
        <w:rPr>
          <w:lang w:eastAsia="en-US"/>
        </w:rPr>
        <w:t xml:space="preserve">x = </w:t>
      </w:r>
      <w:r>
        <w:rPr>
          <w:lang w:eastAsia="en-US"/>
        </w:rPr>
        <w:t>0,</w:t>
      </w:r>
      <w:r w:rsidR="00413CFF">
        <w:rPr>
          <w:lang w:eastAsia="en-US"/>
        </w:rPr>
        <w:t xml:space="preserve"> y = </w:t>
      </w:r>
      <w:r>
        <w:rPr>
          <w:lang w:eastAsia="en-US"/>
        </w:rPr>
        <w:t>0,</w:t>
      </w:r>
      <w:r w:rsidR="00413CFF">
        <w:rPr>
          <w:lang w:eastAsia="en-US"/>
        </w:rPr>
        <w:t xml:space="preserve"> z = </w:t>
      </w:r>
      <w:r>
        <w:rPr>
          <w:lang w:eastAsia="en-US"/>
        </w:rPr>
        <w:t xml:space="preserve">0) a jednotkou je metr. </w:t>
      </w:r>
      <w:r w:rsidR="00374A59">
        <w:rPr>
          <w:lang w:eastAsia="en-US"/>
        </w:rPr>
        <w:t xml:space="preserve">Jedná se o standard pro vykreslovací </w:t>
      </w:r>
      <w:proofErr w:type="spellStart"/>
      <w:r w:rsidR="00374A59">
        <w:rPr>
          <w:lang w:eastAsia="en-US"/>
        </w:rPr>
        <w:t>enginy</w:t>
      </w:r>
      <w:proofErr w:type="spellEnd"/>
      <w:r w:rsidR="00374A59">
        <w:rPr>
          <w:lang w:eastAsia="en-US"/>
        </w:rPr>
        <w:t xml:space="preserve"> a jiné 3D softwary.</w:t>
      </w:r>
      <w:r w:rsidR="00D643C8">
        <w:rPr>
          <w:lang w:eastAsia="en-US"/>
        </w:rPr>
        <w:t xml:space="preserve"> Orientace os je však častým problémem nekompatibility jak mezi softwarovými řešeními, tak i kartografickými souřadnicovými systémy</w:t>
      </w:r>
      <w:r w:rsidR="00374A59">
        <w:rPr>
          <w:lang w:eastAsia="en-US"/>
        </w:rPr>
        <w:t>.</w:t>
      </w:r>
      <w:r w:rsidR="00413CFF">
        <w:rPr>
          <w:lang w:eastAsia="en-US"/>
        </w:rPr>
        <w:t xml:space="preserve"> V three.js</w:t>
      </w:r>
      <w:r w:rsidR="00374A59">
        <w:rPr>
          <w:lang w:eastAsia="en-US"/>
        </w:rPr>
        <w:t xml:space="preserve"> </w:t>
      </w:r>
      <w:r w:rsidR="00413CFF">
        <w:rPr>
          <w:lang w:eastAsia="en-US"/>
        </w:rPr>
        <w:t>k</w:t>
      </w:r>
      <w:r w:rsidR="00374A59">
        <w:rPr>
          <w:lang w:eastAsia="en-US"/>
        </w:rPr>
        <w:t xml:space="preserve">aždý z objektů, který je v rámci scény má svůj lokální kartézský souřadnicový systém. </w:t>
      </w:r>
      <w:r w:rsidR="00C83F90">
        <w:rPr>
          <w:lang w:eastAsia="en-US"/>
        </w:rPr>
        <w:t xml:space="preserve">TRS (translace, rotace, </w:t>
      </w:r>
      <w:proofErr w:type="spellStart"/>
      <w:r w:rsidR="00C83F90">
        <w:rPr>
          <w:lang w:eastAsia="en-US"/>
        </w:rPr>
        <w:t>scaling</w:t>
      </w:r>
      <w:proofErr w:type="spellEnd"/>
      <w:r w:rsidR="00C83F90">
        <w:rPr>
          <w:lang w:eastAsia="en-US"/>
        </w:rPr>
        <w:t xml:space="preserve">) je definována v souřadnicovém </w:t>
      </w:r>
      <w:r w:rsidR="00413CFF">
        <w:rPr>
          <w:lang w:eastAsia="en-US"/>
        </w:rPr>
        <w:t>systému</w:t>
      </w:r>
      <w:r w:rsidR="00C83F90">
        <w:rPr>
          <w:lang w:eastAsia="en-US"/>
        </w:rPr>
        <w:t xml:space="preserve"> otcovského </w:t>
      </w:r>
      <w:proofErr w:type="spellStart"/>
      <w:r w:rsidR="00C83F90">
        <w:rPr>
          <w:lang w:eastAsia="en-US"/>
        </w:rPr>
        <w:t>nódu</w:t>
      </w:r>
      <w:proofErr w:type="spellEnd"/>
      <w:r w:rsidR="00C83F90">
        <w:rPr>
          <w:lang w:eastAsia="en-US"/>
        </w:rPr>
        <w:t xml:space="preserve"> v rámci grafu scény. </w:t>
      </w:r>
    </w:p>
    <w:p w14:paraId="6C41B4DE" w14:textId="5A2456A0" w:rsidR="00311D3F" w:rsidRDefault="00C74EEE" w:rsidP="00397AC6">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w:t>
      </w:r>
      <w:r w:rsidR="00C03484">
        <w:rPr>
          <w:lang w:eastAsia="en-US"/>
        </w:rPr>
        <w:t>pomocní,</w:t>
      </w:r>
      <w:r>
        <w:rPr>
          <w:lang w:eastAsia="en-US"/>
        </w:rPr>
        <w:t xml:space="preserve">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w:t>
      </w:r>
      <w:r w:rsidR="00BA1E69">
        <w:rPr>
          <w:lang w:eastAsia="en-US"/>
        </w:rPr>
        <w:t>virtuální</w:t>
      </w:r>
      <w:r>
        <w:rPr>
          <w:lang w:eastAsia="en-US"/>
        </w:rPr>
        <w:t xml:space="preserve">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1AB843AD" w14:textId="39582283" w:rsidR="00C74EEE" w:rsidRPr="002555DB" w:rsidRDefault="00311D3F" w:rsidP="002555DB">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proofErr w:type="spellStart"/>
      <w:r>
        <w:rPr>
          <w:lang w:eastAsia="en-US"/>
        </w:rPr>
        <w:t>button</w:t>
      </w:r>
      <w:proofErr w:type="spellEnd"/>
      <w:r>
        <w:rPr>
          <w:lang w:eastAsia="en-US"/>
        </w:rPr>
        <w:t xml:space="preserve"> element, který umožní spuštění VR </w:t>
      </w:r>
      <w:r w:rsidR="000750E1">
        <w:rPr>
          <w:lang w:eastAsia="en-US"/>
        </w:rPr>
        <w:t>relace</w:t>
      </w:r>
      <w:r>
        <w:rPr>
          <w:lang w:eastAsia="en-US"/>
        </w:rPr>
        <w:t xml:space="preserve">. Třída dále zajišťuje korektní dotaz na typ virtuální relace. </w:t>
      </w:r>
      <w:r w:rsidR="002555DB">
        <w:rPr>
          <w:lang w:eastAsia="en-US"/>
        </w:rPr>
        <w:t xml:space="preserve">Při úspěšném dotazu na VR relaci, třída automaticky propojí vykreslovací smyčku three.js </w:t>
      </w:r>
      <w:proofErr w:type="spellStart"/>
      <w:r w:rsidR="002555DB">
        <w:rPr>
          <w:lang w:eastAsia="en-US"/>
        </w:rPr>
        <w:t>rendereru</w:t>
      </w:r>
      <w:proofErr w:type="spellEnd"/>
      <w:r w:rsidR="002555DB">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002555DB" w:rsidRPr="000750E1">
        <w:rPr>
          <w:highlight w:val="yellow"/>
          <w:lang w:eastAsia="en-US"/>
        </w:rPr>
        <w:t>(</w:t>
      </w:r>
      <w:r w:rsidR="002555DB" w:rsidRPr="000750E1">
        <w:rPr>
          <w:highlight w:val="yellow"/>
          <w:lang w:val="en-US" w:eastAsia="en-US"/>
        </w:rPr>
        <w:t xml:space="preserve">#todo – </w:t>
      </w:r>
      <w:proofErr w:type="spellStart"/>
      <w:r w:rsidR="002555DB" w:rsidRPr="000750E1">
        <w:rPr>
          <w:highlight w:val="yellow"/>
          <w:lang w:val="en-US" w:eastAsia="en-US"/>
        </w:rPr>
        <w:t>citace</w:t>
      </w:r>
      <w:proofErr w:type="spellEnd"/>
      <w:r w:rsidR="002555DB" w:rsidRPr="000750E1">
        <w:rPr>
          <w:highlight w:val="yellow"/>
          <w:lang w:val="en-US" w:eastAsia="en-US"/>
        </w:rPr>
        <w:t xml:space="preserve"> </w:t>
      </w:r>
      <w:r w:rsidR="000750E1" w:rsidRPr="000750E1">
        <w:rPr>
          <w:highlight w:val="yellow"/>
          <w:lang w:val="en-US" w:eastAsia="en-US"/>
        </w:rPr>
        <w:t xml:space="preserve">teleport </w:t>
      </w:r>
      <w:proofErr w:type="spellStart"/>
      <w:r w:rsidR="000750E1" w:rsidRPr="000750E1">
        <w:rPr>
          <w:highlight w:val="yellow"/>
          <w:lang w:val="en-US" w:eastAsia="en-US"/>
        </w:rPr>
        <w:t>prikladu</w:t>
      </w:r>
      <w:proofErr w:type="spellEnd"/>
      <w:r w:rsidR="000750E1" w:rsidRPr="000750E1">
        <w:rPr>
          <w:highlight w:val="yellow"/>
          <w:lang w:val="en-US" w:eastAsia="en-US"/>
        </w:rPr>
        <w:t>)</w:t>
      </w:r>
      <w:r w:rsidR="002555DB">
        <w:rPr>
          <w:lang w:eastAsia="en-US"/>
        </w:rPr>
        <w:t xml:space="preserve">. </w:t>
      </w:r>
    </w:p>
    <w:p w14:paraId="40F4EA4D" w14:textId="0C141A07" w:rsidR="000D323F" w:rsidRDefault="000D323F" w:rsidP="000D323F">
      <w:r w:rsidRPr="002413F8">
        <w:rPr>
          <w:highlight w:val="yellow"/>
        </w:rPr>
        <w:t xml:space="preserve"> </w:t>
      </w:r>
      <w:proofErr w:type="spellStart"/>
      <w:r w:rsidRPr="002413F8">
        <w:rPr>
          <w:highlight w:val="yellow"/>
        </w:rPr>
        <w:t>PlayCanvas</w:t>
      </w:r>
      <w:proofErr w:type="spellEnd"/>
      <w:r w:rsidRPr="002413F8">
        <w:rPr>
          <w:highlight w:val="yellow"/>
        </w:rPr>
        <w:t>, Babylon.js</w:t>
      </w:r>
      <w:r w:rsidR="00125106" w:rsidRPr="002413F8">
        <w:rPr>
          <w:highlight w:val="yellow"/>
        </w:rPr>
        <w:t>,</w:t>
      </w:r>
      <w:r w:rsidR="00125106">
        <w:t xml:space="preserve"> </w:t>
      </w:r>
    </w:p>
    <w:p w14:paraId="33C9479D" w14:textId="37707598" w:rsidR="00467A7E" w:rsidRDefault="00467A7E" w:rsidP="00467A7E">
      <w:pPr>
        <w:rPr>
          <w:b/>
          <w:bCs/>
        </w:rPr>
      </w:pPr>
      <w:r w:rsidRPr="00467A7E">
        <w:rPr>
          <w:b/>
          <w:bCs/>
        </w:rPr>
        <w:t xml:space="preserve">Babylon.js </w:t>
      </w:r>
    </w:p>
    <w:p w14:paraId="2EED59CA" w14:textId="7A3735D6" w:rsidR="008F062B" w:rsidRDefault="008F062B" w:rsidP="00467A7E">
      <w:pPr>
        <w:pStyle w:val="Normlnprvnodsazen"/>
        <w:ind w:firstLine="0"/>
        <w:rPr>
          <w:lang w:eastAsia="en-US"/>
        </w:rPr>
      </w:pPr>
      <w:proofErr w:type="spellStart"/>
      <w:r>
        <w:rPr>
          <w:lang w:eastAsia="en-US"/>
        </w:rPr>
        <w:lastRenderedPageBreak/>
        <w:t>Typescript</w:t>
      </w:r>
      <w:proofErr w:type="spellEnd"/>
      <w:r>
        <w:rPr>
          <w:lang w:eastAsia="en-US"/>
        </w:rPr>
        <w:t xml:space="preserve">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similar</w:t>
      </w:r>
      <w:proofErr w:type="spellEnd"/>
      <w:r>
        <w:rPr>
          <w:lang w:eastAsia="en-US"/>
        </w:rPr>
        <w:t xml:space="preserve"> to three.js.</w:t>
      </w:r>
    </w:p>
    <w:p w14:paraId="5AC85C1C" w14:textId="250237D6" w:rsidR="008F062B" w:rsidRDefault="008F062B" w:rsidP="00467A7E">
      <w:pPr>
        <w:pStyle w:val="Normlnprvnodsazen"/>
        <w:ind w:firstLine="0"/>
        <w:rPr>
          <w:b/>
          <w:bCs/>
          <w:lang w:eastAsia="en-US"/>
        </w:rPr>
      </w:pPr>
      <w:proofErr w:type="spellStart"/>
      <w:r>
        <w:rPr>
          <w:b/>
          <w:bCs/>
          <w:lang w:eastAsia="en-US"/>
        </w:rPr>
        <w:t>PlayCanvas</w:t>
      </w:r>
      <w:proofErr w:type="spellEnd"/>
      <w:r>
        <w:rPr>
          <w:b/>
          <w:bCs/>
          <w:lang w:eastAsia="en-US"/>
        </w:rPr>
        <w:t xml:space="preserve"> </w:t>
      </w:r>
    </w:p>
    <w:p w14:paraId="145FF3E8" w14:textId="5E071C61" w:rsidR="008F062B" w:rsidRDefault="008F062B" w:rsidP="00467A7E">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rendering</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similar</w:t>
      </w:r>
      <w:proofErr w:type="spellEnd"/>
      <w:r>
        <w:rPr>
          <w:lang w:eastAsia="en-US"/>
        </w:rPr>
        <w:t xml:space="preserve"> </w:t>
      </w:r>
      <w:proofErr w:type="spellStart"/>
      <w:r>
        <w:rPr>
          <w:lang w:eastAsia="en-US"/>
        </w:rPr>
        <w:t>workflow</w:t>
      </w:r>
      <w:proofErr w:type="spellEnd"/>
      <w:r>
        <w:rPr>
          <w:lang w:eastAsia="en-US"/>
        </w:rPr>
        <w:t xml:space="preserve"> as desktop game </w:t>
      </w:r>
      <w:proofErr w:type="spellStart"/>
      <w:r>
        <w:rPr>
          <w:lang w:eastAsia="en-US"/>
        </w:rPr>
        <w:t>egnines</w:t>
      </w:r>
      <w:proofErr w:type="spellEnd"/>
    </w:p>
    <w:p w14:paraId="292551C8" w14:textId="06EFA3AC" w:rsidR="008F062B" w:rsidRDefault="008F062B" w:rsidP="00467A7E">
      <w:pPr>
        <w:pStyle w:val="Normlnprvnodsazen"/>
        <w:ind w:firstLine="0"/>
        <w:rPr>
          <w:b/>
          <w:bCs/>
          <w:lang w:eastAsia="en-US"/>
        </w:rPr>
      </w:pPr>
      <w:proofErr w:type="spellStart"/>
      <w:r>
        <w:rPr>
          <w:b/>
          <w:bCs/>
          <w:lang w:eastAsia="en-US"/>
        </w:rPr>
        <w:t>Wonderland</w:t>
      </w:r>
      <w:proofErr w:type="spellEnd"/>
      <w:r>
        <w:rPr>
          <w:b/>
          <w:bCs/>
          <w:lang w:eastAsia="en-US"/>
        </w:rPr>
        <w:t xml:space="preserve"> </w:t>
      </w:r>
      <w:proofErr w:type="spellStart"/>
      <w:r>
        <w:rPr>
          <w:b/>
          <w:bCs/>
          <w:lang w:eastAsia="en-US"/>
        </w:rPr>
        <w:t>engine</w:t>
      </w:r>
      <w:proofErr w:type="spellEnd"/>
    </w:p>
    <w:p w14:paraId="0B5E4C0A" w14:textId="5BFA4B8B" w:rsidR="00493B41" w:rsidRDefault="008F062B" w:rsidP="00BA1E69">
      <w:pPr>
        <w:pStyle w:val="Normlnprvnodsazen"/>
        <w:ind w:firstLine="0"/>
        <w:rPr>
          <w:lang w:eastAsia="en-US"/>
        </w:rPr>
      </w:pPr>
      <w:r>
        <w:rPr>
          <w:lang w:eastAsia="en-US"/>
        </w:rPr>
        <w:t xml:space="preserve">Editor </w:t>
      </w:r>
      <w:proofErr w:type="spellStart"/>
      <w:r>
        <w:rPr>
          <w:lang w:eastAsia="en-US"/>
        </w:rPr>
        <w:t>based</w:t>
      </w:r>
      <w:proofErr w:type="spellEnd"/>
      <w:r>
        <w:rPr>
          <w:lang w:eastAsia="en-US"/>
        </w:rPr>
        <w:t xml:space="preserve"> </w:t>
      </w:r>
      <w:proofErr w:type="spellStart"/>
      <w:r>
        <w:rPr>
          <w:lang w:eastAsia="en-US"/>
        </w:rPr>
        <w:t>engine</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inbuilt</w:t>
      </w:r>
      <w:proofErr w:type="spellEnd"/>
      <w:r>
        <w:rPr>
          <w:lang w:eastAsia="en-US"/>
        </w:rPr>
        <w:t xml:space="preserve"> </w:t>
      </w:r>
      <w:proofErr w:type="spellStart"/>
      <w:r>
        <w:rPr>
          <w:lang w:eastAsia="en-US"/>
        </w:rPr>
        <w:t>compatiblity</w:t>
      </w:r>
      <w:proofErr w:type="spellEnd"/>
      <w:r>
        <w:rPr>
          <w:lang w:eastAsia="en-US"/>
        </w:rPr>
        <w:t xml:space="preserve"> </w:t>
      </w:r>
      <w:proofErr w:type="spellStart"/>
      <w:r>
        <w:rPr>
          <w:lang w:eastAsia="en-US"/>
        </w:rPr>
        <w:t>with</w:t>
      </w:r>
      <w:proofErr w:type="spellEnd"/>
      <w:r>
        <w:rPr>
          <w:lang w:eastAsia="en-US"/>
        </w:rPr>
        <w:t xml:space="preserve"> </w:t>
      </w:r>
      <w:proofErr w:type="spellStart"/>
      <w:r>
        <w:rPr>
          <w:lang w:eastAsia="en-US"/>
        </w:rPr>
        <w:t>WebXR</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CD0346D" w:rsidR="00AC6351" w:rsidRDefault="007A1CC2" w:rsidP="006108EA">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23E8C55C" w14:textId="77777777" w:rsidR="00B40019" w:rsidRDefault="00B40019" w:rsidP="00AC6351">
      <w:pPr>
        <w:pStyle w:val="Normlnprvnodsazen"/>
        <w:ind w:firstLine="0"/>
      </w:pP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3C447FF6">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48"/>
                    <a:stretch>
                      <a:fillRect/>
                    </a:stretch>
                  </pic:blipFill>
                  <pic:spPr>
                    <a:xfrm>
                      <a:off x="0" y="0"/>
                      <a:ext cx="5579745" cy="2852420"/>
                    </a:xfrm>
                    <a:prstGeom prst="rect">
                      <a:avLst/>
                    </a:prstGeom>
                  </pic:spPr>
                </pic:pic>
              </a:graphicData>
            </a:graphic>
          </wp:inline>
        </w:drawing>
      </w:r>
    </w:p>
    <w:p w14:paraId="6E019035" w14:textId="52723654" w:rsidR="00B40019" w:rsidRDefault="00B40019" w:rsidP="00B40019">
      <w:pPr>
        <w:pStyle w:val="Caption"/>
      </w:pPr>
      <w:r>
        <w:t xml:space="preserve">Obr. </w:t>
      </w:r>
      <w:r>
        <w:fldChar w:fldCharType="begin"/>
      </w:r>
      <w:r>
        <w:instrText xml:space="preserve"> SEQ Obr. \* ARABIC </w:instrText>
      </w:r>
      <w:r>
        <w:fldChar w:fldCharType="separate"/>
      </w:r>
      <w:r w:rsidR="00D643C8">
        <w:rPr>
          <w:noProof/>
        </w:rPr>
        <w:t>24</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49"/>
                    <a:stretch>
                      <a:fillRect/>
                    </a:stretch>
                  </pic:blipFill>
                  <pic:spPr>
                    <a:xfrm>
                      <a:off x="0" y="0"/>
                      <a:ext cx="5579745" cy="2602865"/>
                    </a:xfrm>
                    <a:prstGeom prst="rect">
                      <a:avLst/>
                    </a:prstGeom>
                  </pic:spPr>
                </pic:pic>
              </a:graphicData>
            </a:graphic>
          </wp:inline>
        </w:drawing>
      </w:r>
    </w:p>
    <w:p w14:paraId="4AFAB6CE" w14:textId="3EFC2BEE" w:rsidR="003635FB" w:rsidRPr="003635FB" w:rsidRDefault="003635FB" w:rsidP="003635FB">
      <w:pPr>
        <w:pStyle w:val="Caption"/>
      </w:pPr>
      <w:r>
        <w:t xml:space="preserve">Obr. </w:t>
      </w:r>
      <w:r>
        <w:fldChar w:fldCharType="begin"/>
      </w:r>
      <w:r>
        <w:instrText xml:space="preserve"> SEQ Obr. \* ARABIC </w:instrText>
      </w:r>
      <w:r>
        <w:fldChar w:fldCharType="separate"/>
      </w:r>
      <w:r w:rsidR="00D643C8">
        <w:rPr>
          <w:noProof/>
        </w:rPr>
        <w:t>25</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628BD73E" w14:textId="29CD4D00" w:rsidR="00400092" w:rsidRDefault="00400092">
      <w:pPr>
        <w:spacing w:after="160"/>
        <w:jc w:val="left"/>
        <w:rPr>
          <w:lang w:eastAsia="cs-CZ"/>
        </w:rPr>
      </w:pPr>
      <w:r>
        <w:br w:type="page"/>
      </w:r>
    </w:p>
    <w:p w14:paraId="0A9D595B" w14:textId="2E501ABD" w:rsidR="00400092" w:rsidRDefault="00400092" w:rsidP="00400092">
      <w:pPr>
        <w:pStyle w:val="Caption"/>
        <w:keepNext/>
      </w:pPr>
      <w:r>
        <w:lastRenderedPageBreak/>
        <w:t xml:space="preserve">Tab. </w:t>
      </w:r>
      <w:r>
        <w:fldChar w:fldCharType="begin"/>
      </w:r>
      <w:r>
        <w:instrText xml:space="preserve"> SEQ Tab. \* ARABIC </w:instrText>
      </w:r>
      <w:r>
        <w:fldChar w:fldCharType="separate"/>
      </w:r>
      <w:r>
        <w:rPr>
          <w:noProof/>
        </w:rPr>
        <w:t>6</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37AD8F8"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Z této analýzy je možné vyvodit, že většina technologií je přímou implementací nad </w:t>
      </w:r>
      <w:proofErr w:type="spellStart"/>
      <w:proofErr w:type="gramStart"/>
      <w:r>
        <w:t>WebGL</w:t>
      </w:r>
      <w:proofErr w:type="spellEnd"/>
      <w:proofErr w:type="gramEnd"/>
      <w:r>
        <w:t xml:space="preserve"> popř. využívá populární three.js knihovnu. </w:t>
      </w:r>
    </w:p>
    <w:p w14:paraId="7D314C55" w14:textId="77777777" w:rsidR="008A417D" w:rsidRPr="001F6849" w:rsidRDefault="008A417D" w:rsidP="00A400E8">
      <w:pPr>
        <w:pStyle w:val="Normlnprvnodsazen"/>
        <w:ind w:firstLine="0"/>
        <w:rPr>
          <w:lang w:eastAsia="en-US"/>
        </w:rPr>
      </w:pPr>
    </w:p>
    <w:p w14:paraId="5009607A" w14:textId="1303B357" w:rsidR="00D560AD" w:rsidRPr="00D560AD" w:rsidRDefault="006741D9" w:rsidP="00D560AD">
      <w:pPr>
        <w:pStyle w:val="Heading3"/>
      </w:pPr>
      <w:r>
        <w:t>Nadstavby</w:t>
      </w:r>
    </w:p>
    <w:p w14:paraId="29AD9C51" w14:textId="67557A62" w:rsidR="001D53C7" w:rsidRPr="001F6849" w:rsidRDefault="007F7BCF" w:rsidP="00B015AD">
      <w:pPr>
        <w:rPr>
          <w:b/>
          <w:bCs/>
        </w:rPr>
      </w:pPr>
      <w:r w:rsidRPr="001F6849">
        <w:rPr>
          <w:b/>
          <w:bCs/>
        </w:rPr>
        <w:t xml:space="preserve">A – </w:t>
      </w:r>
      <w:proofErr w:type="spellStart"/>
      <w:r w:rsidRPr="001F6849">
        <w:rPr>
          <w:b/>
          <w:bCs/>
        </w:rPr>
        <w:t>Frame</w:t>
      </w:r>
      <w:proofErr w:type="spellEnd"/>
      <w:r w:rsidR="00B015AD" w:rsidRPr="001F6849">
        <w:rPr>
          <w:b/>
          <w:bCs/>
        </w:rPr>
        <w:t xml:space="preserve"> </w:t>
      </w:r>
      <w:r w:rsidR="00B015AD" w:rsidRPr="001F6849">
        <w:rPr>
          <w:b/>
          <w:bCs/>
          <w:highlight w:val="yellow"/>
        </w:rPr>
        <w:t>(HTML, Three.js)</w:t>
      </w:r>
    </w:p>
    <w:p w14:paraId="5544F73D" w14:textId="34C82E79" w:rsidR="00AB34FC" w:rsidRPr="001F6849" w:rsidRDefault="00AB34FC" w:rsidP="00AB34FC">
      <w:pPr>
        <w:pStyle w:val="Normlnprvnodsazen"/>
        <w:ind w:firstLine="0"/>
        <w:rPr>
          <w:lang w:eastAsia="en-US"/>
        </w:rPr>
      </w:pPr>
      <w:r w:rsidRPr="001F6849">
        <w:rPr>
          <w:b/>
          <w:bCs/>
          <w:lang w:eastAsia="en-US"/>
        </w:rPr>
        <w:t>Prototyp Petrov:</w:t>
      </w:r>
      <w:r w:rsidRPr="001F6849">
        <w:rPr>
          <w:lang w:eastAsia="en-US"/>
        </w:rPr>
        <w:t xml:space="preserve"> </w:t>
      </w:r>
      <w:hyperlink r:id="rId50" w:history="1">
        <w:r w:rsidRPr="001F6849">
          <w:rPr>
            <w:rStyle w:val="Hyperlink"/>
            <w:lang w:eastAsia="en-US"/>
          </w:rPr>
          <w:t>https://foam-jumpy-dianella.glitch.me</w:t>
        </w:r>
      </w:hyperlink>
    </w:p>
    <w:p w14:paraId="4337A529" w14:textId="6C486D70" w:rsidR="00BA2735" w:rsidRDefault="00C03521" w:rsidP="001F2C8F">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w:t>
      </w:r>
      <w:r w:rsidR="006C32DE" w:rsidRPr="001F6849">
        <w:rPr>
          <w:lang w:eastAsia="en-US"/>
        </w:rPr>
        <w:t xml:space="preserve"> A-</w:t>
      </w:r>
      <w:proofErr w:type="spellStart"/>
      <w:r w:rsidR="006C32DE" w:rsidRPr="001F6849">
        <w:rPr>
          <w:lang w:eastAsia="en-US"/>
        </w:rPr>
        <w:t>Frame</w:t>
      </w:r>
      <w:proofErr w:type="spellEnd"/>
      <w:r w:rsidR="006C32DE" w:rsidRPr="001F6849">
        <w:rPr>
          <w:lang w:eastAsia="en-US"/>
        </w:rPr>
        <w:t xml:space="preserve"> využívá three.js pro manipulaci </w:t>
      </w:r>
      <w:proofErr w:type="spellStart"/>
      <w:r w:rsidR="006C32DE" w:rsidRPr="001F6849">
        <w:rPr>
          <w:lang w:eastAsia="en-US"/>
        </w:rPr>
        <w:t>WebGL</w:t>
      </w:r>
      <w:proofErr w:type="spellEnd"/>
      <w:r w:rsidR="006C32DE" w:rsidRPr="001F6849">
        <w:rPr>
          <w:lang w:eastAsia="en-US"/>
        </w:rPr>
        <w:t xml:space="preserve"> primitiv.</w:t>
      </w:r>
      <w:r w:rsidR="001F2C8F" w:rsidRPr="001F6849">
        <w:rPr>
          <w:lang w:eastAsia="en-US"/>
        </w:rPr>
        <w:t xml:space="preserve"> </w:t>
      </w:r>
      <w:r w:rsidR="001F2C8F" w:rsidRPr="001F6849">
        <w:rPr>
          <w:i/>
          <w:iCs/>
          <w:lang w:eastAsia="en-US"/>
        </w:rPr>
        <w:t xml:space="preserve">Entity – </w:t>
      </w:r>
      <w:proofErr w:type="spellStart"/>
      <w:r w:rsidR="001F2C8F" w:rsidRPr="001F6849">
        <w:rPr>
          <w:i/>
          <w:iCs/>
          <w:lang w:eastAsia="en-US"/>
        </w:rPr>
        <w:t>Component</w:t>
      </w:r>
      <w:proofErr w:type="spellEnd"/>
      <w:r w:rsidR="001F2C8F" w:rsidRPr="001F6849">
        <w:rPr>
          <w:lang w:eastAsia="en-US"/>
        </w:rPr>
        <w:t xml:space="preserve"> přístup umožňuje definování entit jakožto elementů přímo v HTML kódu a následně definování komponent v rámci </w:t>
      </w:r>
      <w:proofErr w:type="spellStart"/>
      <w:r w:rsidR="001F2C8F" w:rsidRPr="001F6849">
        <w:rPr>
          <w:lang w:eastAsia="en-US"/>
        </w:rPr>
        <w:t>JavaScriptu</w:t>
      </w:r>
      <w:proofErr w:type="spellEnd"/>
      <w:r w:rsidR="001F2C8F" w:rsidRPr="001F6849">
        <w:rPr>
          <w:lang w:eastAsia="en-US"/>
        </w:rPr>
        <w:t xml:space="preserve">. </w:t>
      </w:r>
      <w:r w:rsidR="007F7BCF" w:rsidRPr="001F6849">
        <w:t>Při renderování scény A-</w:t>
      </w:r>
      <w:proofErr w:type="spellStart"/>
      <w:r w:rsidR="007F7BCF" w:rsidRPr="001F6849">
        <w:t>Frame</w:t>
      </w:r>
      <w:proofErr w:type="spellEnd"/>
      <w:r w:rsidR="007F7BCF" w:rsidRPr="001F6849">
        <w:t xml:space="preserve"> knihovna </w:t>
      </w:r>
      <w:proofErr w:type="gramStart"/>
      <w:r w:rsidR="007F7BCF" w:rsidRPr="001F6849">
        <w:t>vytváří</w:t>
      </w:r>
      <w:proofErr w:type="gramEnd"/>
      <w:r w:rsidR="007F7BCF" w:rsidRPr="001F6849">
        <w:t xml:space="preserve"> hierarchii DOM prvků</w:t>
      </w:r>
      <w:r w:rsidR="001F2C8F" w:rsidRPr="001F6849">
        <w:t xml:space="preserve"> z HTML elementů</w:t>
      </w:r>
      <w:r w:rsidR="007F7BCF" w:rsidRPr="001F6849">
        <w:t xml:space="preserve">, které představují různé objekty ve scéně. Tyto prvky mohou být vybírány a manipulovány pomocí </w:t>
      </w:r>
      <w:proofErr w:type="spellStart"/>
      <w:r w:rsidR="007F7BCF" w:rsidRPr="001F6849">
        <w:t>JavaScriptu</w:t>
      </w:r>
      <w:proofErr w:type="spellEnd"/>
      <w:r w:rsidR="007F7BCF" w:rsidRPr="001F6849">
        <w:t xml:space="preserve">, stejně jako jakékoliv jiné HTML prvky. Například lze pomocí </w:t>
      </w:r>
      <w:proofErr w:type="spellStart"/>
      <w:r w:rsidR="007F7BCF" w:rsidRPr="001F6849">
        <w:t>JavaScriptu</w:t>
      </w:r>
      <w:proofErr w:type="spellEnd"/>
      <w:r w:rsidR="007F7BCF" w:rsidRPr="001F6849">
        <w:t xml:space="preserve"> měnit pozici, rotaci nebo vzhled objektu ve scéně.</w:t>
      </w:r>
      <w:r w:rsidR="001F2C8F" w:rsidRPr="001F6849">
        <w:t xml:space="preserve"> </w:t>
      </w:r>
      <w:r w:rsidR="007F7BCF" w:rsidRPr="001F6849">
        <w:t>A-</w:t>
      </w:r>
      <w:proofErr w:type="spellStart"/>
      <w:r w:rsidR="007F7BCF" w:rsidRPr="001F6849">
        <w:t>Frame</w:t>
      </w:r>
      <w:proofErr w:type="spellEnd"/>
      <w:r w:rsidR="007F7BCF"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w:t>
      </w:r>
      <w:r w:rsidR="001F2C8F" w:rsidRPr="001F6849">
        <w:t xml:space="preserve"> </w:t>
      </w:r>
      <w:r w:rsidR="007F7BCF" w:rsidRPr="001F6849">
        <w:t>komponenty pro rozšíření funkčnosti</w:t>
      </w:r>
      <w:r w:rsidR="001F2C8F" w:rsidRPr="001F6849">
        <w:t xml:space="preserve">. </w:t>
      </w:r>
      <w:r w:rsidR="007F7BCF" w:rsidRPr="001F6849">
        <w:t>A-</w:t>
      </w:r>
      <w:proofErr w:type="spellStart"/>
      <w:r w:rsidR="007F7BCF" w:rsidRPr="001F6849">
        <w:t>Frame</w:t>
      </w:r>
      <w:proofErr w:type="spellEnd"/>
      <w:r w:rsidR="007F7BCF" w:rsidRPr="001F6849">
        <w:t xml:space="preserve"> využívá DOM jako základ pro vytváření a manipulaci s prvky VR na webové stránce</w:t>
      </w:r>
      <w:r w:rsidR="009C30BB" w:rsidRPr="001F6849">
        <w:t>.</w:t>
      </w:r>
      <w:r w:rsidR="00ED106D">
        <w:t xml:space="preserve"> Jednoduše A-</w:t>
      </w:r>
      <w:proofErr w:type="spellStart"/>
      <w:r w:rsidR="00ED106D">
        <w:t>Frame</w:t>
      </w:r>
      <w:proofErr w:type="spellEnd"/>
      <w:r w:rsidR="00ED106D">
        <w:t xml:space="preserve"> vytváří </w:t>
      </w:r>
      <w:proofErr w:type="gramStart"/>
      <w:r w:rsidR="00ED106D">
        <w:t>framework,  ve</w:t>
      </w:r>
      <w:proofErr w:type="gramEnd"/>
      <w:r w:rsidR="00ED106D">
        <w:t xml:space="preserve"> kterém je možné o 3D prostředích přemýšlet jako HTML dokumentech. </w:t>
      </w:r>
    </w:p>
    <w:p w14:paraId="5B270F9F" w14:textId="7D3E7E84" w:rsidR="00382976" w:rsidRDefault="00382976" w:rsidP="001F2C8F">
      <w:pPr>
        <w:pStyle w:val="Normlnprvnodsazen"/>
        <w:ind w:firstLine="0"/>
      </w:pPr>
      <w:r>
        <w:t xml:space="preserve">Podpora pro </w:t>
      </w:r>
      <w:proofErr w:type="gramStart"/>
      <w:r>
        <w:t>3D</w:t>
      </w:r>
      <w:proofErr w:type="gramEnd"/>
      <w:r>
        <w:t xml:space="preserve"> </w:t>
      </w:r>
      <w:proofErr w:type="spellStart"/>
      <w:r>
        <w:t>Tiles</w:t>
      </w:r>
      <w:proofErr w:type="spellEnd"/>
      <w:r>
        <w:t xml:space="preserve"> není dokonalá, pouze základní podpora pro three.js.</w:t>
      </w:r>
    </w:p>
    <w:p w14:paraId="3646732C" w14:textId="75133DB8" w:rsidR="00CD3330" w:rsidRPr="001F6849" w:rsidRDefault="00CD3330" w:rsidP="00BA2735">
      <w:pPr>
        <w:pStyle w:val="Normlnprvnodsazen"/>
        <w:ind w:firstLine="0"/>
        <w:rPr>
          <w:b/>
          <w:bCs/>
        </w:rPr>
      </w:pPr>
      <w:proofErr w:type="spellStart"/>
      <w:r w:rsidRPr="001F6849">
        <w:rPr>
          <w:b/>
          <w:bCs/>
        </w:rPr>
        <w:lastRenderedPageBreak/>
        <w:t>Mozila</w:t>
      </w:r>
      <w:proofErr w:type="spellEnd"/>
      <w:r w:rsidRPr="001F6849">
        <w:rPr>
          <w:b/>
          <w:bCs/>
        </w:rPr>
        <w:t xml:space="preserve"> </w:t>
      </w:r>
      <w:proofErr w:type="spellStart"/>
      <w:proofErr w:type="gramStart"/>
      <w:r w:rsidRPr="001F6849">
        <w:rPr>
          <w:b/>
          <w:bCs/>
        </w:rPr>
        <w:t>Hubs</w:t>
      </w:r>
      <w:proofErr w:type="spellEnd"/>
      <w:r w:rsidR="004D37EB" w:rsidRPr="001F6849">
        <w:rPr>
          <w:b/>
          <w:bCs/>
        </w:rPr>
        <w:t xml:space="preserve"> </w:t>
      </w:r>
      <w:r w:rsidR="00125106">
        <w:rPr>
          <w:b/>
          <w:bCs/>
        </w:rPr>
        <w:t xml:space="preserve"> +</w:t>
      </w:r>
      <w:proofErr w:type="gramEnd"/>
      <w:r w:rsidR="00125106">
        <w:rPr>
          <w:b/>
          <w:bCs/>
        </w:rPr>
        <w:t xml:space="preserve"> </w:t>
      </w:r>
      <w:proofErr w:type="spellStart"/>
      <w:r w:rsidR="00125106">
        <w:rPr>
          <w:b/>
          <w:bCs/>
        </w:rPr>
        <w:t>Spoke</w:t>
      </w:r>
      <w:proofErr w:type="spellEnd"/>
      <w:r w:rsidR="00125106">
        <w:rPr>
          <w:b/>
          <w:bCs/>
        </w:rPr>
        <w:t xml:space="preserve"> editor </w:t>
      </w:r>
      <w:r w:rsidR="00125106" w:rsidRPr="00125106">
        <w:rPr>
          <w:b/>
          <w:bCs/>
          <w:highlight w:val="yellow"/>
        </w:rPr>
        <w:t>(</w:t>
      </w:r>
      <w:proofErr w:type="spellStart"/>
      <w:r w:rsidR="00125106" w:rsidRPr="00125106">
        <w:rPr>
          <w:b/>
          <w:bCs/>
          <w:highlight w:val="yellow"/>
        </w:rPr>
        <w:t>Three</w:t>
      </w:r>
      <w:proofErr w:type="spellEnd"/>
      <w:r w:rsidR="00125106" w:rsidRPr="00125106">
        <w:rPr>
          <w:b/>
          <w:bCs/>
          <w:highlight w:val="yellow"/>
        </w:rPr>
        <w:t xml:space="preserve">, </w:t>
      </w:r>
      <w:proofErr w:type="spellStart"/>
      <w:r w:rsidR="00125106" w:rsidRPr="00125106">
        <w:rPr>
          <w:b/>
          <w:bCs/>
          <w:highlight w:val="yellow"/>
        </w:rPr>
        <w:t>Aframe</w:t>
      </w:r>
      <w:proofErr w:type="spellEnd"/>
      <w:r w:rsidR="00125106" w:rsidRPr="00125106">
        <w:rPr>
          <w:b/>
          <w:bCs/>
          <w:highlight w:val="yellow"/>
        </w:rPr>
        <w:t xml:space="preserve">, </w:t>
      </w:r>
      <w:proofErr w:type="spellStart"/>
      <w:r w:rsidR="00125106" w:rsidRPr="00125106">
        <w:rPr>
          <w:b/>
          <w:bCs/>
          <w:highlight w:val="yellow"/>
        </w:rPr>
        <w:t>WebRTC</w:t>
      </w:r>
      <w:proofErr w:type="spellEnd"/>
      <w:r w:rsidR="00125106" w:rsidRPr="00125106">
        <w:rPr>
          <w:b/>
          <w:bCs/>
          <w:highlight w:val="yellow"/>
        </w:rPr>
        <w:t xml:space="preserve"> aj.)</w:t>
      </w:r>
    </w:p>
    <w:p w14:paraId="29365173" w14:textId="3DA8D611" w:rsidR="004C6D06" w:rsidRPr="001F6849" w:rsidRDefault="004C6D06" w:rsidP="00BA2735">
      <w:pPr>
        <w:pStyle w:val="Normlnprvnodsazen"/>
        <w:ind w:firstLine="0"/>
      </w:pPr>
      <w:r w:rsidRPr="001F6849">
        <w:t xml:space="preserve">Prototyp </w:t>
      </w:r>
      <w:proofErr w:type="spellStart"/>
      <w:r w:rsidRPr="001F6849">
        <w:t>UrbanGrid</w:t>
      </w:r>
      <w:proofErr w:type="spellEnd"/>
      <w:r w:rsidRPr="001F6849">
        <w:t xml:space="preserve">: </w:t>
      </w:r>
      <w:hyperlink r:id="rId51" w:history="1">
        <w:r w:rsidRPr="001F6849">
          <w:rPr>
            <w:rStyle w:val="Hyperlink"/>
          </w:rPr>
          <w:t>https://hubs.mozilla.com/bBJ9sxc?hub_invite_id=Lr9efka</w:t>
        </w:r>
      </w:hyperlink>
    </w:p>
    <w:p w14:paraId="00314D0E" w14:textId="374D5D5F" w:rsidR="004C6D06" w:rsidRPr="001F6849" w:rsidRDefault="004C6D06" w:rsidP="00BA2735">
      <w:pPr>
        <w:pStyle w:val="Normlnprvnodsazen"/>
        <w:ind w:firstLine="0"/>
      </w:pPr>
      <w:r w:rsidRPr="001F6849">
        <w:t>Prototyp 3D model Brno:</w:t>
      </w:r>
      <w:r w:rsidRPr="001F6849">
        <w:rPr>
          <w:b/>
          <w:bCs/>
        </w:rPr>
        <w:t xml:space="preserve"> </w:t>
      </w:r>
      <w:hyperlink r:id="rId52" w:history="1">
        <w:r w:rsidRPr="001F6849">
          <w:rPr>
            <w:rStyle w:val="Hyperlink"/>
          </w:rPr>
          <w:t>https://hubs.mozilla.com/jkemrr4</w:t>
        </w:r>
      </w:hyperlink>
    </w:p>
    <w:p w14:paraId="5FD5C8DB" w14:textId="239ADDAD" w:rsidR="008C6AAE" w:rsidRPr="001F6849" w:rsidRDefault="004D37EB" w:rsidP="00BA2735">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vystavěna na základech </w:t>
      </w:r>
      <w:proofErr w:type="spellStart"/>
      <w:r w:rsidR="008C6AAE" w:rsidRPr="001F6849">
        <w:t>WebRTC</w:t>
      </w:r>
      <w:proofErr w:type="spellEnd"/>
      <w:r w:rsidR="008C6AAE" w:rsidRPr="001F6849">
        <w:t xml:space="preserve"> pro komunikaci a A-</w:t>
      </w:r>
      <w:proofErr w:type="spellStart"/>
      <w:r w:rsidR="008C6AAE" w:rsidRPr="001F6849">
        <w:t>Frame</w:t>
      </w:r>
      <w:proofErr w:type="spellEnd"/>
      <w:r w:rsidR="008C6AAE" w:rsidRPr="001F6849">
        <w:t xml:space="preserve">, Three.js a </w:t>
      </w:r>
      <w:proofErr w:type="spellStart"/>
      <w:r w:rsidR="008C6AAE" w:rsidRPr="001F6849">
        <w:t>WebGL</w:t>
      </w:r>
      <w:proofErr w:type="spellEnd"/>
      <w:r w:rsidR="008C6AAE" w:rsidRPr="001F6849">
        <w:t xml:space="preserve"> pro tvorbu, vykreslení a interakci </w:t>
      </w:r>
      <w:proofErr w:type="gramStart"/>
      <w:r w:rsidR="008C6AAE" w:rsidRPr="001F6849">
        <w:t>3D</w:t>
      </w:r>
      <w:proofErr w:type="gramEnd"/>
      <w:r w:rsidR="008C6AAE" w:rsidRPr="001F6849">
        <w:t xml:space="preserve"> scén. Součástí </w:t>
      </w:r>
      <w:proofErr w:type="spellStart"/>
      <w:r w:rsidR="008C6AAE" w:rsidRPr="001F6849">
        <w:t>Mozzila</w:t>
      </w:r>
      <w:proofErr w:type="spellEnd"/>
      <w:r w:rsidR="008C6AAE" w:rsidRPr="001F6849">
        <w:t xml:space="preserve"> </w:t>
      </w:r>
      <w:proofErr w:type="spellStart"/>
      <w:r w:rsidR="008C6AAE" w:rsidRPr="001F6849">
        <w:t>Hubs</w:t>
      </w:r>
      <w:proofErr w:type="spellEnd"/>
      <w:r w:rsidR="008C6AAE" w:rsidRPr="001F6849">
        <w:t xml:space="preserve"> je i </w:t>
      </w:r>
      <w:proofErr w:type="spellStart"/>
      <w:r w:rsidR="008C6AAE" w:rsidRPr="001F6849">
        <w:rPr>
          <w:i/>
          <w:iCs/>
        </w:rPr>
        <w:t>Spoke</w:t>
      </w:r>
      <w:proofErr w:type="spellEnd"/>
      <w:r w:rsidR="008C6AAE" w:rsidRPr="001F6849">
        <w:rPr>
          <w:i/>
          <w:iCs/>
        </w:rPr>
        <w:t xml:space="preserve"> Editor</w:t>
      </w:r>
      <w:r w:rsidR="008C6AAE" w:rsidRPr="001F6849">
        <w:t xml:space="preserve">, což je GUI webová aplikace, umožňující interaktivní tvorbu virtuálních prostředí přímo v prohlížeči. </w:t>
      </w:r>
    </w:p>
    <w:p w14:paraId="7BF849F6" w14:textId="10213104" w:rsidR="005C57E5" w:rsidRPr="001F6849" w:rsidRDefault="00125106" w:rsidP="007F7BCF">
      <w:pPr>
        <w:pStyle w:val="Normlnprvnodsazen"/>
        <w:ind w:firstLine="0"/>
        <w:rPr>
          <w:b/>
          <w:bCs/>
          <w:lang w:eastAsia="en-US"/>
        </w:rPr>
      </w:pPr>
      <w:proofErr w:type="spellStart"/>
      <w:r>
        <w:rPr>
          <w:b/>
          <w:bCs/>
          <w:lang w:eastAsia="en-US"/>
        </w:rPr>
        <w:t>React</w:t>
      </w:r>
      <w:proofErr w:type="spellEnd"/>
      <w:r>
        <w:rPr>
          <w:b/>
          <w:bCs/>
          <w:lang w:eastAsia="en-US"/>
        </w:rPr>
        <w:t xml:space="preserve"> </w:t>
      </w:r>
      <w:proofErr w:type="spellStart"/>
      <w:r>
        <w:rPr>
          <w:b/>
          <w:bCs/>
          <w:lang w:eastAsia="en-US"/>
        </w:rPr>
        <w:t>Three</w:t>
      </w:r>
      <w:proofErr w:type="spellEnd"/>
      <w:r>
        <w:rPr>
          <w:b/>
          <w:bCs/>
          <w:lang w:eastAsia="en-US"/>
        </w:rPr>
        <w:t xml:space="preserve"> </w:t>
      </w:r>
      <w:proofErr w:type="spellStart"/>
      <w:r>
        <w:rPr>
          <w:b/>
          <w:bCs/>
          <w:lang w:eastAsia="en-US"/>
        </w:rPr>
        <w:t>Fiber</w:t>
      </w:r>
      <w:proofErr w:type="spellEnd"/>
      <w:r>
        <w:rPr>
          <w:b/>
          <w:bCs/>
          <w:lang w:eastAsia="en-US"/>
        </w:rPr>
        <w:t xml:space="preserve"> (Three.js + </w:t>
      </w:r>
      <w:proofErr w:type="spellStart"/>
      <w:r>
        <w:rPr>
          <w:b/>
          <w:bCs/>
          <w:lang w:eastAsia="en-US"/>
        </w:rPr>
        <w:t>ReactJS</w:t>
      </w:r>
      <w:proofErr w:type="spellEnd"/>
      <w:r>
        <w:rPr>
          <w:b/>
          <w:bCs/>
          <w:lang w:eastAsia="en-US"/>
        </w:rPr>
        <w:t>)</w:t>
      </w:r>
    </w:p>
    <w:p w14:paraId="77E33A2D" w14:textId="4293A78C" w:rsidR="00125106" w:rsidRPr="00125106" w:rsidRDefault="00125106" w:rsidP="00125106">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0FDED544" w14:textId="77777777" w:rsidR="00125106" w:rsidRDefault="00125106" w:rsidP="00125106">
      <w:pPr>
        <w:rPr>
          <w:b/>
          <w:bCs/>
        </w:rPr>
      </w:pPr>
      <w:r w:rsidRPr="001F6849">
        <w:rPr>
          <w:b/>
          <w:bCs/>
        </w:rPr>
        <w:t>Prototyp Petrov:</w:t>
      </w:r>
    </w:p>
    <w:p w14:paraId="72A846D3" w14:textId="77777777" w:rsidR="00125106" w:rsidRPr="007373F8" w:rsidRDefault="00125106" w:rsidP="00125106">
      <w:commentRangeStart w:id="108"/>
      <w:r>
        <w:t xml:space="preserve">Viz: </w:t>
      </w:r>
      <w:hyperlink r:id="rId53" w:history="1">
        <w:r w:rsidRPr="000D3D05">
          <w:rPr>
            <w:rStyle w:val="Hyperlink"/>
          </w:rPr>
          <w:t>https://interesting-parallel-bit.glitch.me</w:t>
        </w:r>
      </w:hyperlink>
    </w:p>
    <w:p w14:paraId="3CB2048A" w14:textId="77777777" w:rsidR="00125106" w:rsidRPr="007373F8" w:rsidRDefault="00125106" w:rsidP="00125106">
      <w:proofErr w:type="spellStart"/>
      <w:r>
        <w:t>kod</w:t>
      </w:r>
      <w:proofErr w:type="spellEnd"/>
      <w:r>
        <w:t xml:space="preserve">: </w:t>
      </w:r>
      <w:hyperlink r:id="rId54" w:anchor="!/interesting-parallel-bit" w:history="1">
        <w:r w:rsidRPr="000D3D05">
          <w:rPr>
            <w:rStyle w:val="Hyperlink"/>
          </w:rPr>
          <w:t>https://glitch.com/edit/#!/interesting-parallel-bit</w:t>
        </w:r>
      </w:hyperlink>
      <w:commentRangeEnd w:id="108"/>
      <w:r>
        <w:rPr>
          <w:rStyle w:val="CommentReference"/>
        </w:rPr>
        <w:commentReference w:id="108"/>
      </w:r>
    </w:p>
    <w:p w14:paraId="1464ED97" w14:textId="77777777" w:rsidR="00125106" w:rsidRPr="001F6849" w:rsidRDefault="00125106" w:rsidP="00125106">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EFB69F5" w14:textId="77777777" w:rsidR="00125106" w:rsidRPr="001F6849" w:rsidRDefault="00125106" w:rsidP="00125106">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0E1CCD60" w14:textId="77777777" w:rsidR="00125106" w:rsidRPr="001F6849" w:rsidRDefault="00125106" w:rsidP="00125106">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01FF889C" w14:textId="77777777" w:rsidR="00125106" w:rsidRPr="001F6849" w:rsidRDefault="00125106" w:rsidP="00125106">
      <w:pPr>
        <w:pStyle w:val="Normlnprvnodsazen"/>
        <w:numPr>
          <w:ilvl w:val="0"/>
          <w:numId w:val="25"/>
        </w:numPr>
      </w:pPr>
      <w:r w:rsidRPr="001F6849">
        <w:t>Souhrn předpřipravených komponentů a nástrojů, které umožňují tvorbu scény v rámci Unity Editoru</w:t>
      </w:r>
    </w:p>
    <w:p w14:paraId="43288D02" w14:textId="77777777" w:rsidR="00125106" w:rsidRPr="001F6849" w:rsidRDefault="00125106" w:rsidP="00125106">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0B8B659C" w14:textId="6FB1B979" w:rsidR="00A065B5" w:rsidRPr="00A065B5" w:rsidRDefault="00125106" w:rsidP="00A065B5">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2C2E1757" w14:textId="77777777" w:rsidR="00884FFF" w:rsidRDefault="00884FFF" w:rsidP="007F7BCF">
      <w:pPr>
        <w:pStyle w:val="Normlnprvnodsazen"/>
        <w:ind w:firstLine="0"/>
        <w:rPr>
          <w:b/>
          <w:bCs/>
          <w:lang w:eastAsia="en-US"/>
        </w:rPr>
      </w:pPr>
    </w:p>
    <w:p w14:paraId="27B39782" w14:textId="77777777" w:rsidR="00884FFF" w:rsidRPr="001F6849" w:rsidRDefault="00884FFF" w:rsidP="007F7BCF">
      <w:pPr>
        <w:pStyle w:val="Normlnprvnodsazen"/>
        <w:ind w:firstLine="0"/>
        <w:rPr>
          <w:b/>
          <w:bCs/>
          <w:lang w:eastAsia="en-US"/>
        </w:rPr>
      </w:pPr>
    </w:p>
    <w:p w14:paraId="765ABA60" w14:textId="06580D60" w:rsidR="00BC3D00" w:rsidRDefault="00BC3D00" w:rsidP="00BC3D00">
      <w:pPr>
        <w:pStyle w:val="Heading2"/>
        <w:rPr>
          <w:lang w:val="cs-CZ"/>
        </w:rPr>
      </w:pPr>
      <w:r w:rsidRPr="001F6849">
        <w:rPr>
          <w:lang w:val="cs-CZ"/>
        </w:rPr>
        <w:lastRenderedPageBreak/>
        <w:t>Praktické porovnání vybraných technologií</w:t>
      </w:r>
    </w:p>
    <w:p w14:paraId="1506BC49" w14:textId="0BB39AD2" w:rsidR="006C136E" w:rsidRDefault="006C136E" w:rsidP="006C136E">
      <w:pPr>
        <w:rPr>
          <w:lang w:eastAsia="cs-CZ"/>
        </w:rPr>
      </w:pPr>
      <w:r>
        <w:rPr>
          <w:lang w:eastAsia="cs-CZ"/>
        </w:rPr>
        <w:t>Metodika testování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P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1CF3875E" w14:textId="44528E4E" w:rsidR="001937BB" w:rsidRDefault="001937BB" w:rsidP="001937BB">
      <w:pPr>
        <w:pStyle w:val="Heading3"/>
        <w:rPr>
          <w:lang w:eastAsia="cs-CZ"/>
        </w:rPr>
      </w:pPr>
      <w:proofErr w:type="gramStart"/>
      <w:r>
        <w:rPr>
          <w:lang w:eastAsia="cs-CZ"/>
        </w:rPr>
        <w:t>Výběr  technologie</w:t>
      </w:r>
      <w:proofErr w:type="gramEnd"/>
    </w:p>
    <w:p w14:paraId="03E0EDD2" w14:textId="25D5D05F" w:rsidR="00606C54" w:rsidRDefault="00606C54" w:rsidP="00606C54">
      <w:pPr>
        <w:pStyle w:val="Heading3"/>
        <w:rPr>
          <w:lang w:eastAsia="cs-CZ"/>
        </w:rPr>
      </w:pPr>
      <w:r>
        <w:rPr>
          <w:lang w:eastAsia="cs-CZ"/>
        </w:rPr>
        <w:t>Definice testovací scény</w:t>
      </w:r>
    </w:p>
    <w:p w14:paraId="3760CAFB" w14:textId="742DDF70" w:rsidR="00606C54" w:rsidRDefault="00606C54" w:rsidP="00606C54">
      <w:pPr>
        <w:rPr>
          <w:lang w:eastAsia="cs-CZ"/>
        </w:rPr>
      </w:pPr>
      <w:r>
        <w:rPr>
          <w:lang w:eastAsia="cs-CZ"/>
        </w:rPr>
        <w:t xml:space="preserve">VR prostředí – místnost se stoly, jeden topografický obsah, druhý </w:t>
      </w:r>
      <w:proofErr w:type="spellStart"/>
      <w:r>
        <w:rPr>
          <w:lang w:eastAsia="cs-CZ"/>
        </w:rPr>
        <w:t>tématicky</w:t>
      </w:r>
      <w:proofErr w:type="spellEnd"/>
      <w:r>
        <w:rPr>
          <w:lang w:eastAsia="cs-CZ"/>
        </w:rPr>
        <w:t xml:space="preserve">. </w:t>
      </w:r>
    </w:p>
    <w:p w14:paraId="2EAA23F6" w14:textId="4236BC01" w:rsidR="00606C54" w:rsidRDefault="00606C54" w:rsidP="00606C54">
      <w:pPr>
        <w:pStyle w:val="Normlnprvnodsazen"/>
        <w:ind w:firstLine="0"/>
      </w:pPr>
      <w:r>
        <w:t>Data:</w:t>
      </w:r>
    </w:p>
    <w:p w14:paraId="03997AD6" w14:textId="633F2A51" w:rsidR="00606C54" w:rsidRDefault="00606C54" w:rsidP="00606C54">
      <w:pPr>
        <w:pStyle w:val="Normlnprvnodsazen"/>
        <w:numPr>
          <w:ilvl w:val="0"/>
          <w:numId w:val="26"/>
        </w:numPr>
      </w:pPr>
      <w:r>
        <w:t>Texturovaný povrch</w:t>
      </w:r>
    </w:p>
    <w:p w14:paraId="108BE043" w14:textId="20C589F9" w:rsidR="00606C54" w:rsidRDefault="00606C54" w:rsidP="00606C54">
      <w:pPr>
        <w:pStyle w:val="Normlnprvnodsazen"/>
        <w:numPr>
          <w:ilvl w:val="0"/>
          <w:numId w:val="26"/>
        </w:numPr>
      </w:pPr>
      <w:r>
        <w:t>3D model budov</w:t>
      </w:r>
    </w:p>
    <w:p w14:paraId="35669852" w14:textId="2CC1D6B1" w:rsidR="00606C54" w:rsidRDefault="00606C54" w:rsidP="00606C54">
      <w:pPr>
        <w:pStyle w:val="Normlnprvnodsazen"/>
        <w:numPr>
          <w:ilvl w:val="0"/>
          <w:numId w:val="26"/>
        </w:numPr>
      </w:pPr>
      <w:r>
        <w:t>Tematická data</w:t>
      </w:r>
    </w:p>
    <w:p w14:paraId="7299229D" w14:textId="76E3B60B" w:rsidR="00606C54" w:rsidRPr="00606C54" w:rsidRDefault="00606C54" w:rsidP="00606C54">
      <w:pPr>
        <w:pStyle w:val="Normlnprvnodsazen"/>
        <w:numPr>
          <w:ilvl w:val="1"/>
          <w:numId w:val="26"/>
        </w:numPr>
      </w:pPr>
      <w:r>
        <w:t>Graf</w:t>
      </w:r>
      <w:r>
        <w:rPr>
          <w:lang w:val="en-US"/>
        </w:rPr>
        <w:t>?</w:t>
      </w:r>
    </w:p>
    <w:p w14:paraId="5A4CE034" w14:textId="1E70834C" w:rsidR="00606C54" w:rsidRDefault="00606C54" w:rsidP="00606C54">
      <w:pPr>
        <w:pStyle w:val="Normlnprvnodsazen"/>
        <w:numPr>
          <w:ilvl w:val="1"/>
          <w:numId w:val="26"/>
        </w:numPr>
      </w:pPr>
      <w:proofErr w:type="spellStart"/>
      <w:r>
        <w:rPr>
          <w:lang w:val="en-US"/>
        </w:rPr>
        <w:t>Tematick</w:t>
      </w:r>
      <w:proofErr w:type="spellEnd"/>
      <w:r>
        <w:t>á data v mapě</w:t>
      </w:r>
    </w:p>
    <w:p w14:paraId="3A0E59E8" w14:textId="496B2179" w:rsidR="00606C54" w:rsidRDefault="00606C54" w:rsidP="00606C54">
      <w:pPr>
        <w:pStyle w:val="Normlnprvnodsazen"/>
        <w:numPr>
          <w:ilvl w:val="0"/>
          <w:numId w:val="26"/>
        </w:numPr>
      </w:pPr>
      <w:r>
        <w:t>Tradiční mapa – jako textura</w:t>
      </w:r>
    </w:p>
    <w:p w14:paraId="6D6176AA" w14:textId="589E6718" w:rsidR="00606C54" w:rsidRDefault="00606C54" w:rsidP="00606C54">
      <w:pPr>
        <w:pStyle w:val="Normlnprvnodsazen"/>
        <w:ind w:firstLine="0"/>
      </w:pPr>
      <w:r>
        <w:t xml:space="preserve">Interakce </w:t>
      </w:r>
    </w:p>
    <w:p w14:paraId="2BFA3BEA" w14:textId="77777777" w:rsidR="00606C54" w:rsidRDefault="00606C54" w:rsidP="00606C54">
      <w:pPr>
        <w:pStyle w:val="Normlnprvnodsazen"/>
        <w:numPr>
          <w:ilvl w:val="0"/>
          <w:numId w:val="26"/>
        </w:numPr>
      </w:pPr>
      <w:r>
        <w:t xml:space="preserve">Pohyb </w:t>
      </w:r>
    </w:p>
    <w:p w14:paraId="7BC22246" w14:textId="20444662" w:rsidR="00606C54" w:rsidRDefault="00606C54" w:rsidP="00606C54">
      <w:pPr>
        <w:pStyle w:val="Normlnprvnodsazen"/>
        <w:numPr>
          <w:ilvl w:val="1"/>
          <w:numId w:val="26"/>
        </w:numPr>
      </w:pPr>
      <w:r>
        <w:t>lokální prostor</w:t>
      </w:r>
    </w:p>
    <w:p w14:paraId="7F7BB5B7" w14:textId="193989C7" w:rsidR="00606C54" w:rsidRDefault="00606C54" w:rsidP="00606C54">
      <w:pPr>
        <w:pStyle w:val="Normlnprvnodsazen"/>
        <w:numPr>
          <w:ilvl w:val="1"/>
          <w:numId w:val="26"/>
        </w:numPr>
      </w:pPr>
      <w:r>
        <w:t>teleportace</w:t>
      </w:r>
    </w:p>
    <w:p w14:paraId="4AEB1F5F" w14:textId="672789E2" w:rsidR="00606C54" w:rsidRDefault="00606C54" w:rsidP="00606C54">
      <w:pPr>
        <w:pStyle w:val="Normlnprvnodsazen"/>
        <w:numPr>
          <w:ilvl w:val="1"/>
          <w:numId w:val="26"/>
        </w:numPr>
      </w:pPr>
      <w:r>
        <w:t>otáčení</w:t>
      </w:r>
    </w:p>
    <w:p w14:paraId="520F7DDD" w14:textId="1E1B61C9" w:rsidR="00606C54" w:rsidRDefault="00606C54" w:rsidP="00606C54">
      <w:pPr>
        <w:pStyle w:val="Normlnprvnodsazen"/>
        <w:numPr>
          <w:ilvl w:val="0"/>
          <w:numId w:val="26"/>
        </w:numPr>
      </w:pPr>
      <w:r>
        <w:t>Interakce</w:t>
      </w:r>
    </w:p>
    <w:p w14:paraId="44C1272A" w14:textId="07A62E32" w:rsidR="00606C54" w:rsidRDefault="00606C54" w:rsidP="00606C54">
      <w:pPr>
        <w:pStyle w:val="Normlnprvnodsazen"/>
        <w:numPr>
          <w:ilvl w:val="1"/>
          <w:numId w:val="26"/>
        </w:numPr>
      </w:pPr>
      <w:r>
        <w:t>Otáčení modelem</w:t>
      </w:r>
    </w:p>
    <w:p w14:paraId="62151E95" w14:textId="77777777" w:rsidR="00606C54" w:rsidRPr="00606C54" w:rsidRDefault="00606C54" w:rsidP="00606C54">
      <w:pPr>
        <w:pStyle w:val="Normlnprvnodsazen"/>
        <w:ind w:left="717" w:firstLine="0"/>
      </w:pPr>
    </w:p>
    <w:p w14:paraId="00FE3C94" w14:textId="77777777" w:rsidR="00B95DF6" w:rsidRPr="00B42B55" w:rsidRDefault="00B95DF6" w:rsidP="00B95DF6">
      <w:pPr>
        <w:rPr>
          <w:lang w:val="en-US" w:eastAsia="cs-CZ"/>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20C0F772" w14:textId="6037B366" w:rsidR="00C37F6B" w:rsidRDefault="00C37F6B" w:rsidP="00C37F6B">
      <w:pPr>
        <w:rPr>
          <w:lang w:eastAsia="cs-CZ"/>
        </w:rPr>
      </w:pPr>
      <w:r>
        <w:rPr>
          <w:lang w:eastAsia="cs-CZ"/>
        </w:rPr>
        <w:t xml:space="preserve">Jak </w:t>
      </w:r>
      <w:proofErr w:type="gramStart"/>
      <w:r>
        <w:rPr>
          <w:lang w:eastAsia="cs-CZ"/>
        </w:rPr>
        <w:t>otestovat</w:t>
      </w:r>
      <w:proofErr w:type="gramEnd"/>
      <w:r>
        <w:rPr>
          <w:lang w:eastAsia="cs-CZ"/>
        </w:rPr>
        <w:t xml:space="preserve"> zda je VR dobrá pro vizualizaci dat na webu? </w:t>
      </w:r>
    </w:p>
    <w:p w14:paraId="20C00C56" w14:textId="77777777" w:rsidR="00C37F6B" w:rsidRDefault="00C37F6B" w:rsidP="00C37F6B">
      <w:pPr>
        <w:pStyle w:val="Normlnprvnodsazen"/>
        <w:ind w:firstLine="0"/>
      </w:pPr>
      <w:r>
        <w:t>Generalizovat co jsou to geografická data a následně ukázat základní kategorie ve VR.</w:t>
      </w:r>
    </w:p>
    <w:p w14:paraId="43FAB8F8" w14:textId="4020961B" w:rsidR="00C37F6B" w:rsidRDefault="00C37F6B" w:rsidP="00C37F6B">
      <w:pPr>
        <w:pStyle w:val="Normlnprvnodsazen"/>
        <w:ind w:firstLine="0"/>
      </w:pPr>
      <w:r>
        <w:t>Ve VR dává smysl ukazovat 3D data to je jasný. Dává ale smysl ukazovat i 2D data – jaká to jsou?</w:t>
      </w:r>
    </w:p>
    <w:p w14:paraId="3DB92088" w14:textId="77777777" w:rsidR="004B00F7" w:rsidRDefault="004B00F7" w:rsidP="00C37F6B">
      <w:pPr>
        <w:pStyle w:val="Normlnprvnodsazen"/>
        <w:ind w:firstLine="0"/>
      </w:pPr>
    </w:p>
    <w:p w14:paraId="69AAFD1F" w14:textId="6C0DE20E" w:rsidR="004B00F7" w:rsidRPr="004B00F7" w:rsidRDefault="004B00F7" w:rsidP="00C37F6B">
      <w:pPr>
        <w:pStyle w:val="Normlnprvnodsazen"/>
        <w:ind w:firstLine="0"/>
        <w:rPr>
          <w:b/>
          <w:bCs/>
        </w:rPr>
      </w:pPr>
      <w:r w:rsidRPr="004B00F7">
        <w:rPr>
          <w:b/>
          <w:bCs/>
        </w:rPr>
        <w:t>GEOG DATA</w:t>
      </w:r>
      <w:r>
        <w:rPr>
          <w:b/>
          <w:bCs/>
        </w:rPr>
        <w:t xml:space="preserve"> (</w:t>
      </w:r>
      <w:proofErr w:type="spellStart"/>
      <w:r>
        <w:rPr>
          <w:b/>
          <w:bCs/>
        </w:rPr>
        <w:t>brainstroming</w:t>
      </w:r>
      <w:proofErr w:type="spellEnd"/>
      <w:r>
        <w:rPr>
          <w:b/>
          <w:bCs/>
        </w:rPr>
        <w:t xml:space="preserve"> možností)</w:t>
      </w:r>
      <w:r w:rsidRPr="004B00F7">
        <w:rPr>
          <w:b/>
          <w:bCs/>
        </w:rPr>
        <w:t>:</w:t>
      </w:r>
    </w:p>
    <w:p w14:paraId="5EC82A18" w14:textId="46A8ECE3" w:rsidR="00C37F6B" w:rsidRDefault="00C37F6B" w:rsidP="00C37F6B">
      <w:pPr>
        <w:pStyle w:val="Normlnprvnodsazen"/>
        <w:numPr>
          <w:ilvl w:val="0"/>
          <w:numId w:val="7"/>
        </w:numPr>
      </w:pPr>
      <w:r>
        <w:t xml:space="preserve">Terén </w:t>
      </w:r>
    </w:p>
    <w:p w14:paraId="7272AA68" w14:textId="4ED4F04A" w:rsidR="00C37F6B" w:rsidRDefault="00C37F6B" w:rsidP="00C37F6B">
      <w:pPr>
        <w:pStyle w:val="Normlnprvnodsazen"/>
        <w:numPr>
          <w:ilvl w:val="1"/>
          <w:numId w:val="7"/>
        </w:numPr>
      </w:pPr>
      <w:proofErr w:type="gramStart"/>
      <w:r>
        <w:t>2d</w:t>
      </w:r>
      <w:proofErr w:type="gramEnd"/>
      <w:r>
        <w:t xml:space="preserve"> – vrstevnice, hypsometrie </w:t>
      </w:r>
    </w:p>
    <w:p w14:paraId="7EF18720" w14:textId="77777777" w:rsidR="00C37F6B" w:rsidRDefault="00C37F6B" w:rsidP="00C37F6B">
      <w:pPr>
        <w:pStyle w:val="Normlnprvnodsazen"/>
        <w:numPr>
          <w:ilvl w:val="2"/>
          <w:numId w:val="7"/>
        </w:numPr>
      </w:pPr>
      <w:r>
        <w:t xml:space="preserve">Tech: </w:t>
      </w:r>
    </w:p>
    <w:p w14:paraId="2DD7C87B" w14:textId="789F57E4" w:rsidR="00C37F6B" w:rsidRDefault="00C37F6B" w:rsidP="00C37F6B">
      <w:pPr>
        <w:pStyle w:val="Normlnprvnodsazen"/>
        <w:numPr>
          <w:ilvl w:val="3"/>
          <w:numId w:val="7"/>
        </w:numPr>
      </w:pPr>
      <w:proofErr w:type="gramStart"/>
      <w:r>
        <w:t>rastr - bitmapa</w:t>
      </w:r>
      <w:proofErr w:type="gramEnd"/>
      <w:r>
        <w:t xml:space="preserve"> (</w:t>
      </w:r>
      <w:proofErr w:type="spellStart"/>
      <w:r>
        <w:t>jpg</w:t>
      </w:r>
      <w:proofErr w:type="spellEnd"/>
      <w:r>
        <w:t>)</w:t>
      </w:r>
    </w:p>
    <w:p w14:paraId="015F91E1" w14:textId="27E743E0" w:rsidR="00C37F6B" w:rsidRDefault="00C37F6B" w:rsidP="00C37F6B">
      <w:pPr>
        <w:pStyle w:val="Normlnprvnodsazen"/>
        <w:numPr>
          <w:ilvl w:val="4"/>
          <w:numId w:val="7"/>
        </w:numPr>
      </w:pPr>
      <w:r>
        <w:t>zdroj: lokálně, služby – WMS, REST</w:t>
      </w:r>
    </w:p>
    <w:p w14:paraId="338E1F04" w14:textId="7727951F" w:rsidR="00C37F6B" w:rsidRDefault="00C37F6B" w:rsidP="00C37F6B">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6CD5EA0A" w14:textId="67C6681C" w:rsidR="00C37F6B" w:rsidRDefault="00C37F6B" w:rsidP="00C37F6B">
      <w:pPr>
        <w:pStyle w:val="Normlnprvnodsazen"/>
        <w:numPr>
          <w:ilvl w:val="4"/>
          <w:numId w:val="7"/>
        </w:numPr>
      </w:pPr>
      <w:r>
        <w:t>zdroj: lokálně, služby – WFS, REST</w:t>
      </w:r>
    </w:p>
    <w:p w14:paraId="1CDE7804" w14:textId="267F0AB9" w:rsidR="00C37F6B" w:rsidRDefault="00C37F6B" w:rsidP="00C37F6B">
      <w:pPr>
        <w:pStyle w:val="Normlnprvnodsazen"/>
        <w:numPr>
          <w:ilvl w:val="1"/>
          <w:numId w:val="7"/>
        </w:numPr>
      </w:pPr>
      <w:proofErr w:type="gramStart"/>
      <w:r>
        <w:t>3d</w:t>
      </w:r>
      <w:proofErr w:type="gramEnd"/>
      <w:r>
        <w:t xml:space="preserve"> – </w:t>
      </w:r>
      <w:r w:rsidR="001D1870">
        <w:t xml:space="preserve">povrch </w:t>
      </w:r>
    </w:p>
    <w:p w14:paraId="28389BA7" w14:textId="569C6002" w:rsidR="00C37F6B" w:rsidRDefault="00C37F6B" w:rsidP="00C37F6B">
      <w:pPr>
        <w:pStyle w:val="Normlnprvnodsazen"/>
        <w:numPr>
          <w:ilvl w:val="2"/>
          <w:numId w:val="7"/>
        </w:numPr>
      </w:pPr>
      <w:r>
        <w:t>Tech:</w:t>
      </w:r>
    </w:p>
    <w:p w14:paraId="791A58FA" w14:textId="4296F8B3" w:rsidR="00C37F6B" w:rsidRDefault="00C37F6B" w:rsidP="00C37F6B">
      <w:pPr>
        <w:pStyle w:val="Normlnprvnodsazen"/>
        <w:numPr>
          <w:ilvl w:val="3"/>
          <w:numId w:val="7"/>
        </w:numPr>
      </w:pPr>
      <w:proofErr w:type="spellStart"/>
      <w:r>
        <w:t>Mesh</w:t>
      </w:r>
      <w:proofErr w:type="spellEnd"/>
      <w:r>
        <w:t xml:space="preserve">: - </w:t>
      </w:r>
      <w:proofErr w:type="spellStart"/>
      <w:r>
        <w:t>tin</w:t>
      </w:r>
      <w:proofErr w:type="spellEnd"/>
      <w:r>
        <w:t xml:space="preserve"> (</w:t>
      </w:r>
      <w:proofErr w:type="spellStart"/>
      <w:r>
        <w:t>gltf</w:t>
      </w:r>
      <w:proofErr w:type="spellEnd"/>
      <w:r>
        <w:t xml:space="preserve">, </w:t>
      </w:r>
      <w:proofErr w:type="gramStart"/>
      <w:r>
        <w:t>3d</w:t>
      </w:r>
      <w:proofErr w:type="gramEnd"/>
      <w:r>
        <w:t xml:space="preserve"> </w:t>
      </w:r>
      <w:proofErr w:type="spellStart"/>
      <w:r>
        <w:t>tiles</w:t>
      </w:r>
      <w:proofErr w:type="spellEnd"/>
      <w:r>
        <w:t>, i3s atd.)</w:t>
      </w:r>
    </w:p>
    <w:p w14:paraId="53D0B3E7" w14:textId="77777777" w:rsidR="001D1870" w:rsidRDefault="001D1870" w:rsidP="001D1870">
      <w:pPr>
        <w:pStyle w:val="Normlnprvnodsazen"/>
        <w:numPr>
          <w:ilvl w:val="4"/>
          <w:numId w:val="7"/>
        </w:numPr>
      </w:pPr>
      <w:r>
        <w:t xml:space="preserve">Zdroj: </w:t>
      </w:r>
    </w:p>
    <w:p w14:paraId="036E4829" w14:textId="77777777" w:rsidR="00A065B5" w:rsidRDefault="001D1870" w:rsidP="001D1870">
      <w:pPr>
        <w:pStyle w:val="Normlnprvnodsazen"/>
        <w:numPr>
          <w:ilvl w:val="5"/>
          <w:numId w:val="7"/>
        </w:numPr>
      </w:pPr>
      <w:r>
        <w:t xml:space="preserve">lokálně – </w:t>
      </w:r>
      <w:proofErr w:type="spellStart"/>
      <w:proofErr w:type="gramStart"/>
      <w:r>
        <w:t>gltf</w:t>
      </w:r>
      <w:proofErr w:type="spellEnd"/>
      <w:r>
        <w:t xml:space="preserve"> - nemůže</w:t>
      </w:r>
      <w:proofErr w:type="gramEnd"/>
      <w:r>
        <w:t xml:space="preserve"> být velké území – moc dat, popř. nějaký on </w:t>
      </w:r>
      <w:proofErr w:type="spellStart"/>
      <w:r>
        <w:t>demand</w:t>
      </w:r>
      <w:proofErr w:type="spellEnd"/>
      <w:r>
        <w:t xml:space="preserve"> </w:t>
      </w:r>
      <w:proofErr w:type="spellStart"/>
      <w:r>
        <w:t>loading</w:t>
      </w:r>
      <w:proofErr w:type="spellEnd"/>
      <w:r>
        <w:t xml:space="preserve"> –</w:t>
      </w:r>
      <w:r w:rsidR="000A08D9">
        <w:t xml:space="preserve"> </w:t>
      </w:r>
      <w:proofErr w:type="spellStart"/>
      <w:r w:rsidR="000A08D9">
        <w:t>spatial</w:t>
      </w:r>
      <w:proofErr w:type="spellEnd"/>
      <w:r w:rsidR="000A08D9">
        <w:t xml:space="preserve"> </w:t>
      </w:r>
      <w:proofErr w:type="spellStart"/>
      <w:r w:rsidR="000A08D9">
        <w:t>subdivistion</w:t>
      </w:r>
      <w:proofErr w:type="spellEnd"/>
      <w:r w:rsidR="000A08D9">
        <w:t xml:space="preserve"> - </w:t>
      </w:r>
      <w:r>
        <w:t>HLOD?</w:t>
      </w:r>
    </w:p>
    <w:p w14:paraId="5B389F4D" w14:textId="77777777" w:rsidR="00A065B5" w:rsidRDefault="00A065B5" w:rsidP="00A065B5">
      <w:pPr>
        <w:pStyle w:val="Normlnprvnodsazen"/>
        <w:numPr>
          <w:ilvl w:val="6"/>
          <w:numId w:val="7"/>
        </w:numPr>
      </w:pPr>
      <w:r>
        <w:t xml:space="preserve">Tvorba: </w:t>
      </w:r>
    </w:p>
    <w:p w14:paraId="5045E0ED" w14:textId="77777777" w:rsidR="00A065B5" w:rsidRDefault="00A065B5" w:rsidP="00A065B5">
      <w:pPr>
        <w:pStyle w:val="Normlnprvnodsazen"/>
        <w:numPr>
          <w:ilvl w:val="7"/>
          <w:numId w:val="7"/>
        </w:numPr>
      </w:pPr>
      <w:r>
        <w:t>Z </w:t>
      </w:r>
      <w:proofErr w:type="spellStart"/>
      <w:r>
        <w:t>height</w:t>
      </w:r>
      <w:proofErr w:type="spellEnd"/>
      <w:r>
        <w:t xml:space="preserve"> rastru </w:t>
      </w:r>
    </w:p>
    <w:p w14:paraId="0CF50C63" w14:textId="3C70575E" w:rsidR="001D1870" w:rsidRDefault="00A065B5" w:rsidP="00A065B5">
      <w:pPr>
        <w:pStyle w:val="Normlnprvnodsazen"/>
        <w:numPr>
          <w:ilvl w:val="8"/>
          <w:numId w:val="7"/>
        </w:numPr>
      </w:pPr>
      <w:proofErr w:type="spellStart"/>
      <w:r>
        <w:t>Subdivision</w:t>
      </w:r>
      <w:proofErr w:type="spellEnd"/>
      <w:r>
        <w:t xml:space="preserve"> </w:t>
      </w:r>
      <w:proofErr w:type="spellStart"/>
      <w:r>
        <w:t>surface</w:t>
      </w:r>
      <w:proofErr w:type="spellEnd"/>
      <w:r>
        <w:t xml:space="preserve"> v </w:t>
      </w:r>
      <w:proofErr w:type="spellStart"/>
      <w:r>
        <w:t>blenderu</w:t>
      </w:r>
      <w:proofErr w:type="spellEnd"/>
    </w:p>
    <w:p w14:paraId="50DDD95C" w14:textId="4CE1EDD3" w:rsidR="00A065B5" w:rsidRDefault="00A065B5" w:rsidP="00A065B5">
      <w:pPr>
        <w:pStyle w:val="Normlnprvnodsazen"/>
        <w:numPr>
          <w:ilvl w:val="8"/>
          <w:numId w:val="7"/>
        </w:numPr>
      </w:pPr>
      <w:proofErr w:type="spellStart"/>
      <w:r>
        <w:t>Qgis</w:t>
      </w:r>
      <w:proofErr w:type="spellEnd"/>
      <w:r>
        <w:t xml:space="preserve"> to three.js stejný postup ale automaticky</w:t>
      </w:r>
    </w:p>
    <w:p w14:paraId="2B13561A" w14:textId="00811C11" w:rsidR="000A08D9" w:rsidRDefault="001D1870" w:rsidP="000A08D9">
      <w:pPr>
        <w:pStyle w:val="Normlnprvnodsazen"/>
        <w:numPr>
          <w:ilvl w:val="5"/>
          <w:numId w:val="7"/>
        </w:numPr>
      </w:pPr>
      <w:r>
        <w:t xml:space="preserve">služba – 3Dtiles? - </w:t>
      </w:r>
      <w:proofErr w:type="spellStart"/>
      <w:r>
        <w:t>loaduje</w:t>
      </w:r>
      <w:proofErr w:type="spellEnd"/>
      <w:r>
        <w:t xml:space="preserve"> se jen to co se </w:t>
      </w:r>
      <w:proofErr w:type="gramStart"/>
      <w:r>
        <w:t>vidí - cesium</w:t>
      </w:r>
      <w:proofErr w:type="gramEnd"/>
      <w:r>
        <w:t xml:space="preserve">, </w:t>
      </w:r>
      <w:proofErr w:type="spellStart"/>
      <w:r>
        <w:t>vts-geospatial</w:t>
      </w:r>
      <w:proofErr w:type="spellEnd"/>
      <w:r>
        <w:t xml:space="preserve">, </w:t>
      </w:r>
    </w:p>
    <w:p w14:paraId="2001C7CD" w14:textId="00AE140A" w:rsidR="00695B27" w:rsidRDefault="00695B27" w:rsidP="00695B27">
      <w:pPr>
        <w:pStyle w:val="Normlnprvnodsazen"/>
        <w:numPr>
          <w:ilvl w:val="6"/>
          <w:numId w:val="7"/>
        </w:numPr>
      </w:pPr>
      <w:r>
        <w:t xml:space="preserve">Google </w:t>
      </w:r>
      <w:proofErr w:type="spellStart"/>
      <w:r>
        <w:t>Maps</w:t>
      </w:r>
      <w:proofErr w:type="spellEnd"/>
      <w:r>
        <w:t xml:space="preserve"> 3DTiles API</w:t>
      </w:r>
      <w:r w:rsidR="00A065B5">
        <w:t xml:space="preserve"> – jak získat data od Google </w:t>
      </w:r>
      <w:proofErr w:type="spellStart"/>
      <w:r w:rsidR="00A065B5">
        <w:t>Maps</w:t>
      </w:r>
      <w:proofErr w:type="spellEnd"/>
      <w:r w:rsidR="00A065B5">
        <w:t xml:space="preserve"> API </w:t>
      </w:r>
      <w:proofErr w:type="spellStart"/>
      <w:r w:rsidR="00A065B5">
        <w:t>lokálne</w:t>
      </w:r>
      <w:proofErr w:type="spellEnd"/>
      <w:r w:rsidR="00A065B5">
        <w:rPr>
          <w:lang w:val="en-US"/>
        </w:rPr>
        <w:t>??</w:t>
      </w:r>
    </w:p>
    <w:p w14:paraId="1EE05EDB" w14:textId="2EC99BDA" w:rsidR="00695B27" w:rsidRDefault="00695B27" w:rsidP="00695B27">
      <w:pPr>
        <w:pStyle w:val="Normlnprvnodsazen"/>
        <w:numPr>
          <w:ilvl w:val="7"/>
          <w:numId w:val="7"/>
        </w:numPr>
      </w:pPr>
      <w:proofErr w:type="spellStart"/>
      <w:r>
        <w:t>Textured</w:t>
      </w:r>
      <w:proofErr w:type="spellEnd"/>
      <w:r>
        <w:t xml:space="preserve"> </w:t>
      </w:r>
      <w:proofErr w:type="gramStart"/>
      <w:r>
        <w:t>3D</w:t>
      </w:r>
      <w:proofErr w:type="gramEnd"/>
      <w:r>
        <w:t xml:space="preserve"> </w:t>
      </w:r>
      <w:proofErr w:type="spellStart"/>
      <w:r>
        <w:t>mesh</w:t>
      </w:r>
      <w:proofErr w:type="spellEnd"/>
    </w:p>
    <w:p w14:paraId="754B8C39" w14:textId="2811AB9A" w:rsidR="0063295F" w:rsidRDefault="0063295F" w:rsidP="0063295F">
      <w:pPr>
        <w:pStyle w:val="Normlnprvnodsazen"/>
        <w:numPr>
          <w:ilvl w:val="6"/>
          <w:numId w:val="7"/>
        </w:numPr>
      </w:pPr>
      <w:r>
        <w:t xml:space="preserve">Cesium </w:t>
      </w:r>
      <w:proofErr w:type="gramStart"/>
      <w:r>
        <w:t>3D</w:t>
      </w:r>
      <w:proofErr w:type="gramEnd"/>
      <w:r>
        <w:t xml:space="preserve"> </w:t>
      </w:r>
    </w:p>
    <w:p w14:paraId="71E84126" w14:textId="2C7E151D" w:rsidR="00C37F6B" w:rsidRDefault="00C37F6B" w:rsidP="00C37F6B">
      <w:pPr>
        <w:pStyle w:val="Normlnprvnodsazen"/>
        <w:numPr>
          <w:ilvl w:val="0"/>
          <w:numId w:val="7"/>
        </w:numPr>
      </w:pPr>
      <w:r>
        <w:t xml:space="preserve">Objekty – budovy, silnice, vegetace, </w:t>
      </w:r>
      <w:r w:rsidR="001D1870">
        <w:t>jednotlivé objekty</w:t>
      </w:r>
    </w:p>
    <w:p w14:paraId="243C4EAD" w14:textId="3F008E67" w:rsidR="004B00F7" w:rsidRDefault="004B00F7" w:rsidP="004B00F7">
      <w:pPr>
        <w:pStyle w:val="Normlnprvnodsazen"/>
        <w:numPr>
          <w:ilvl w:val="1"/>
          <w:numId w:val="7"/>
        </w:numPr>
      </w:pPr>
      <w:proofErr w:type="gramStart"/>
      <w:r>
        <w:t>2d</w:t>
      </w:r>
      <w:proofErr w:type="gramEnd"/>
      <w:r>
        <w:t xml:space="preserve"> – body, linie, polygony </w:t>
      </w:r>
    </w:p>
    <w:p w14:paraId="7A5BD9E4" w14:textId="25D5310E" w:rsidR="004B00F7" w:rsidRDefault="004B00F7" w:rsidP="004B00F7">
      <w:pPr>
        <w:pStyle w:val="Normlnprvnodsazen"/>
        <w:numPr>
          <w:ilvl w:val="2"/>
          <w:numId w:val="7"/>
        </w:numPr>
      </w:pPr>
      <w:r>
        <w:t>Tech:</w:t>
      </w:r>
    </w:p>
    <w:p w14:paraId="4F81BC12"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29EE88DF" w14:textId="77777777" w:rsidR="004B00F7" w:rsidRDefault="004B00F7" w:rsidP="004B00F7">
      <w:pPr>
        <w:pStyle w:val="Normlnprvnodsazen"/>
        <w:numPr>
          <w:ilvl w:val="4"/>
          <w:numId w:val="7"/>
        </w:numPr>
      </w:pPr>
      <w:r>
        <w:lastRenderedPageBreak/>
        <w:t xml:space="preserve">zdroj: </w:t>
      </w:r>
    </w:p>
    <w:p w14:paraId="4819CB20" w14:textId="02596F9C"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3F18CC2A" w14:textId="2901E0CC" w:rsidR="004B00F7" w:rsidRDefault="004B00F7" w:rsidP="004B00F7">
      <w:pPr>
        <w:pStyle w:val="Normlnprvnodsazen"/>
        <w:numPr>
          <w:ilvl w:val="5"/>
          <w:numId w:val="7"/>
        </w:numPr>
      </w:pPr>
      <w:r>
        <w:t>služby – WMS, REST</w:t>
      </w:r>
    </w:p>
    <w:p w14:paraId="355D47FE"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3EE2DBBE" w14:textId="77777777" w:rsidR="004B00F7" w:rsidRDefault="004B00F7" w:rsidP="004B00F7">
      <w:pPr>
        <w:pStyle w:val="Normlnprvnodsazen"/>
        <w:numPr>
          <w:ilvl w:val="4"/>
          <w:numId w:val="7"/>
        </w:numPr>
      </w:pPr>
      <w:r>
        <w:t xml:space="preserve">zdroj: </w:t>
      </w:r>
    </w:p>
    <w:p w14:paraId="5D3DA08A" w14:textId="1E194D93"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569FA1DB" w14:textId="2014E90F" w:rsidR="004B00F7" w:rsidRDefault="004B00F7" w:rsidP="004B00F7">
      <w:pPr>
        <w:pStyle w:val="Normlnprvnodsazen"/>
        <w:numPr>
          <w:ilvl w:val="5"/>
          <w:numId w:val="7"/>
        </w:numPr>
      </w:pPr>
      <w:r>
        <w:t>služby – WFS, REST</w:t>
      </w:r>
    </w:p>
    <w:p w14:paraId="64E464F4" w14:textId="3E18F019" w:rsidR="004B00F7" w:rsidRDefault="004B00F7" w:rsidP="004B00F7">
      <w:pPr>
        <w:pStyle w:val="Normlnprvnodsazen"/>
        <w:numPr>
          <w:ilvl w:val="1"/>
          <w:numId w:val="7"/>
        </w:numPr>
      </w:pPr>
      <w:proofErr w:type="gramStart"/>
      <w:r>
        <w:t>3d</w:t>
      </w:r>
      <w:proofErr w:type="gramEnd"/>
      <w:r>
        <w:t xml:space="preserve"> – </w:t>
      </w:r>
      <w:proofErr w:type="spellStart"/>
      <w:r>
        <w:t>instancované</w:t>
      </w:r>
      <w:proofErr w:type="spellEnd"/>
      <w:r>
        <w:t xml:space="preserve"> objekty </w:t>
      </w:r>
    </w:p>
    <w:p w14:paraId="1E1F1EDA" w14:textId="4BF24BFD" w:rsidR="004B00F7" w:rsidRDefault="004B00F7" w:rsidP="004B00F7">
      <w:pPr>
        <w:pStyle w:val="Normlnprvnodsazen"/>
        <w:numPr>
          <w:ilvl w:val="2"/>
          <w:numId w:val="7"/>
        </w:numPr>
      </w:pPr>
      <w:r>
        <w:t>Tech:</w:t>
      </w:r>
    </w:p>
    <w:p w14:paraId="4EC3FE9B" w14:textId="77777777" w:rsidR="004B00F7" w:rsidRDefault="004B00F7" w:rsidP="004B00F7">
      <w:pPr>
        <w:pStyle w:val="Normlnprvnodsazen"/>
        <w:numPr>
          <w:ilvl w:val="3"/>
          <w:numId w:val="7"/>
        </w:numPr>
      </w:pPr>
      <w:proofErr w:type="spellStart"/>
      <w:r>
        <w:t>Mesh</w:t>
      </w:r>
      <w:proofErr w:type="spellEnd"/>
      <w:r>
        <w:t xml:space="preserve">: – 3d modely – </w:t>
      </w:r>
      <w:proofErr w:type="spellStart"/>
      <w:r>
        <w:t>tin</w:t>
      </w:r>
      <w:proofErr w:type="spellEnd"/>
      <w:r>
        <w:t xml:space="preserve"> – (</w:t>
      </w:r>
      <w:proofErr w:type="spellStart"/>
      <w:r>
        <w:t>gltf</w:t>
      </w:r>
      <w:proofErr w:type="spellEnd"/>
      <w:r>
        <w:t xml:space="preserve">, </w:t>
      </w:r>
      <w:proofErr w:type="spellStart"/>
      <w:r>
        <w:t>cityjson</w:t>
      </w:r>
      <w:proofErr w:type="spellEnd"/>
      <w:r>
        <w:t xml:space="preserve">, </w:t>
      </w:r>
      <w:proofErr w:type="spellStart"/>
      <w:r>
        <w:t>cityGML</w:t>
      </w:r>
      <w:proofErr w:type="spellEnd"/>
      <w:r>
        <w:t xml:space="preserve">, </w:t>
      </w:r>
      <w:proofErr w:type="spellStart"/>
      <w:r>
        <w:t>obj</w:t>
      </w:r>
      <w:proofErr w:type="spellEnd"/>
      <w:r>
        <w:t xml:space="preserve">, </w:t>
      </w:r>
      <w:proofErr w:type="spellStart"/>
      <w:r>
        <w:t>collada</w:t>
      </w:r>
      <w:proofErr w:type="spellEnd"/>
      <w:r>
        <w:t xml:space="preserve"> atd.)</w:t>
      </w:r>
    </w:p>
    <w:p w14:paraId="3F28C5C6" w14:textId="77777777" w:rsidR="004B00F7" w:rsidRDefault="004B00F7" w:rsidP="004B00F7">
      <w:pPr>
        <w:pStyle w:val="Normlnprvnodsazen"/>
        <w:numPr>
          <w:ilvl w:val="4"/>
          <w:numId w:val="7"/>
        </w:numPr>
      </w:pPr>
      <w:r>
        <w:t xml:space="preserve">Zdroj: </w:t>
      </w:r>
    </w:p>
    <w:p w14:paraId="49556698" w14:textId="77777777" w:rsidR="004B00F7" w:rsidRDefault="004B00F7" w:rsidP="004B00F7">
      <w:pPr>
        <w:pStyle w:val="Normlnprvnodsazen"/>
        <w:numPr>
          <w:ilvl w:val="5"/>
          <w:numId w:val="7"/>
        </w:numPr>
      </w:pPr>
      <w:r>
        <w:t xml:space="preserve">Lokálně – data </w:t>
      </w:r>
      <w:proofErr w:type="spellStart"/>
      <w:r>
        <w:t>naloadovaná</w:t>
      </w:r>
      <w:proofErr w:type="spellEnd"/>
      <w:r>
        <w:t xml:space="preserve"> do klienta při otevření aplikace</w:t>
      </w:r>
    </w:p>
    <w:p w14:paraId="021C4099" w14:textId="074147C8" w:rsidR="004B00F7" w:rsidRDefault="004B00F7" w:rsidP="004B00F7">
      <w:pPr>
        <w:pStyle w:val="Normlnprvnodsazen"/>
        <w:numPr>
          <w:ilvl w:val="5"/>
          <w:numId w:val="7"/>
        </w:numPr>
      </w:pPr>
      <w:r>
        <w:t xml:space="preserve">Služby - ?? – </w:t>
      </w:r>
      <w:proofErr w:type="spellStart"/>
      <w:r>
        <w:t>cdn</w:t>
      </w:r>
      <w:proofErr w:type="spellEnd"/>
      <w:r>
        <w:t xml:space="preserve">? – </w:t>
      </w:r>
      <w:proofErr w:type="spellStart"/>
      <w:r>
        <w:t>sketchfab</w:t>
      </w:r>
      <w:proofErr w:type="spellEnd"/>
      <w:r>
        <w:t xml:space="preserve"> – vlastní server </w:t>
      </w:r>
      <w:proofErr w:type="spellStart"/>
      <w:r>
        <w:t>serving</w:t>
      </w:r>
      <w:proofErr w:type="spellEnd"/>
      <w:r>
        <w:t>?</w:t>
      </w:r>
    </w:p>
    <w:p w14:paraId="7C2B5CCD" w14:textId="76B9411F" w:rsidR="004B00F7" w:rsidRDefault="004B00F7" w:rsidP="004B00F7">
      <w:pPr>
        <w:pStyle w:val="Normlnprvnodsazen"/>
        <w:numPr>
          <w:ilvl w:val="3"/>
          <w:numId w:val="7"/>
        </w:numPr>
      </w:pPr>
      <w:proofErr w:type="spellStart"/>
      <w:r>
        <w:t>Mesh</w:t>
      </w:r>
      <w:proofErr w:type="spellEnd"/>
      <w:r>
        <w:t xml:space="preserve"> – jednoduchý – plocha s texturou co se otáčí – symbol (</w:t>
      </w:r>
      <w:proofErr w:type="spellStart"/>
      <w:r>
        <w:t>format</w:t>
      </w:r>
      <w:proofErr w:type="spellEnd"/>
      <w:r>
        <w:t>???)</w:t>
      </w:r>
    </w:p>
    <w:p w14:paraId="02A1F830" w14:textId="7A48903B" w:rsidR="004B00F7" w:rsidRDefault="004B00F7" w:rsidP="004B00F7">
      <w:pPr>
        <w:pStyle w:val="Normlnprvnodsazen"/>
        <w:numPr>
          <w:ilvl w:val="4"/>
          <w:numId w:val="7"/>
        </w:numPr>
      </w:pPr>
      <w:r>
        <w:t>Zdroj:</w:t>
      </w:r>
    </w:p>
    <w:p w14:paraId="380217E3" w14:textId="5FFCB350" w:rsidR="004B00F7" w:rsidRDefault="004B00F7" w:rsidP="004B00F7">
      <w:pPr>
        <w:pStyle w:val="Normlnprvnodsazen"/>
        <w:numPr>
          <w:ilvl w:val="5"/>
          <w:numId w:val="7"/>
        </w:numPr>
      </w:pPr>
      <w:r>
        <w:t>??</w:t>
      </w:r>
    </w:p>
    <w:p w14:paraId="07E48D50" w14:textId="316AD23E" w:rsidR="0068231E" w:rsidRDefault="0068231E" w:rsidP="00C37F6B">
      <w:pPr>
        <w:pStyle w:val="Normlnprvnodsazen"/>
        <w:numPr>
          <w:ilvl w:val="0"/>
          <w:numId w:val="7"/>
        </w:numPr>
      </w:pPr>
      <w:r>
        <w:t>Text</w:t>
      </w:r>
    </w:p>
    <w:p w14:paraId="144CAD1D" w14:textId="49E66BAF" w:rsidR="0068231E" w:rsidRDefault="0068231E" w:rsidP="0068231E">
      <w:pPr>
        <w:pStyle w:val="Normlnprvnodsazen"/>
        <w:numPr>
          <w:ilvl w:val="1"/>
          <w:numId w:val="7"/>
        </w:numPr>
      </w:pPr>
      <w:r>
        <w:t>…</w:t>
      </w:r>
    </w:p>
    <w:p w14:paraId="2F0B6D6F" w14:textId="70C31AB5" w:rsidR="00C37F6B" w:rsidRDefault="00C37F6B" w:rsidP="00C37F6B">
      <w:pPr>
        <w:pStyle w:val="Normlnprvnodsazen"/>
        <w:numPr>
          <w:ilvl w:val="0"/>
          <w:numId w:val="7"/>
        </w:numPr>
      </w:pPr>
      <w:r>
        <w:t xml:space="preserve">Tematická data – statistika, </w:t>
      </w:r>
      <w:proofErr w:type="spellStart"/>
      <w:r>
        <w:t>agreagace</w:t>
      </w:r>
      <w:proofErr w:type="spellEnd"/>
      <w:r>
        <w:t>, atd</w:t>
      </w:r>
    </w:p>
    <w:p w14:paraId="21402DC9" w14:textId="78276468" w:rsidR="004B00F7" w:rsidRDefault="004B00F7" w:rsidP="004B00F7">
      <w:pPr>
        <w:pStyle w:val="Normlnprvnodsazen"/>
        <w:numPr>
          <w:ilvl w:val="1"/>
          <w:numId w:val="7"/>
        </w:numPr>
      </w:pPr>
      <w:proofErr w:type="gramStart"/>
      <w:r>
        <w:t>2d</w:t>
      </w:r>
      <w:proofErr w:type="gramEnd"/>
      <w:r>
        <w:t xml:space="preserve"> – body, linie, polygony</w:t>
      </w:r>
    </w:p>
    <w:p w14:paraId="107FD768" w14:textId="77777777" w:rsidR="004B00F7" w:rsidRDefault="004B00F7" w:rsidP="004B00F7">
      <w:pPr>
        <w:pStyle w:val="Normlnprvnodsazen"/>
        <w:numPr>
          <w:ilvl w:val="2"/>
          <w:numId w:val="7"/>
        </w:numPr>
      </w:pPr>
      <w:r>
        <w:t>Tech:</w:t>
      </w:r>
    </w:p>
    <w:p w14:paraId="137766A8" w14:textId="77777777" w:rsidR="004B00F7" w:rsidRDefault="004B00F7" w:rsidP="004B00F7">
      <w:pPr>
        <w:pStyle w:val="Normlnprvnodsazen"/>
        <w:numPr>
          <w:ilvl w:val="3"/>
          <w:numId w:val="7"/>
        </w:numPr>
      </w:pPr>
      <w:proofErr w:type="gramStart"/>
      <w:r>
        <w:t>rastr - bitmapa</w:t>
      </w:r>
      <w:proofErr w:type="gramEnd"/>
      <w:r>
        <w:t xml:space="preserve"> (</w:t>
      </w:r>
      <w:proofErr w:type="spellStart"/>
      <w:r>
        <w:t>jpg</w:t>
      </w:r>
      <w:proofErr w:type="spellEnd"/>
      <w:r>
        <w:t>)</w:t>
      </w:r>
    </w:p>
    <w:p w14:paraId="66AA0582" w14:textId="77777777" w:rsidR="004B00F7" w:rsidRDefault="004B00F7" w:rsidP="004B00F7">
      <w:pPr>
        <w:pStyle w:val="Normlnprvnodsazen"/>
        <w:numPr>
          <w:ilvl w:val="4"/>
          <w:numId w:val="7"/>
        </w:numPr>
      </w:pPr>
      <w:r>
        <w:t xml:space="preserve">zdroj: </w:t>
      </w:r>
    </w:p>
    <w:p w14:paraId="23A23B33" w14:textId="77777777" w:rsidR="004B00F7" w:rsidRDefault="004B00F7" w:rsidP="004B00F7">
      <w:pPr>
        <w:pStyle w:val="Normlnprvnodsazen"/>
        <w:numPr>
          <w:ilvl w:val="5"/>
          <w:numId w:val="7"/>
        </w:numPr>
      </w:pPr>
      <w:r>
        <w:t xml:space="preserve">lokálně – </w:t>
      </w:r>
      <w:proofErr w:type="spellStart"/>
      <w:r>
        <w:t>tif</w:t>
      </w:r>
      <w:proofErr w:type="spellEnd"/>
      <w:r>
        <w:t xml:space="preserve">, </w:t>
      </w:r>
      <w:proofErr w:type="spellStart"/>
      <w:r>
        <w:t>jpg</w:t>
      </w:r>
      <w:proofErr w:type="spellEnd"/>
      <w:r>
        <w:t xml:space="preserve"> atd.</w:t>
      </w:r>
    </w:p>
    <w:p w14:paraId="21C5C761" w14:textId="77777777" w:rsidR="004B00F7" w:rsidRDefault="004B00F7" w:rsidP="004B00F7">
      <w:pPr>
        <w:pStyle w:val="Normlnprvnodsazen"/>
        <w:numPr>
          <w:ilvl w:val="5"/>
          <w:numId w:val="7"/>
        </w:numPr>
      </w:pPr>
      <w:r>
        <w:t>služby – WMS, REST</w:t>
      </w:r>
    </w:p>
    <w:p w14:paraId="3B7EA264" w14:textId="77777777" w:rsidR="004B00F7" w:rsidRDefault="004B00F7" w:rsidP="004B00F7">
      <w:pPr>
        <w:pStyle w:val="Normlnprvnodsazen"/>
        <w:numPr>
          <w:ilvl w:val="3"/>
          <w:numId w:val="7"/>
        </w:numPr>
      </w:pPr>
      <w:r>
        <w:t xml:space="preserve">vektor – </w:t>
      </w:r>
      <w:proofErr w:type="spellStart"/>
      <w:r>
        <w:t>features</w:t>
      </w:r>
      <w:proofErr w:type="spellEnd"/>
      <w:r>
        <w:t xml:space="preserve"> (</w:t>
      </w:r>
      <w:proofErr w:type="spellStart"/>
      <w:r>
        <w:t>GeoJSON</w:t>
      </w:r>
      <w:proofErr w:type="spellEnd"/>
      <w:r>
        <w:t xml:space="preserve">, GML) </w:t>
      </w:r>
    </w:p>
    <w:p w14:paraId="04289B1E" w14:textId="77777777" w:rsidR="004B00F7" w:rsidRDefault="004B00F7" w:rsidP="004B00F7">
      <w:pPr>
        <w:pStyle w:val="Normlnprvnodsazen"/>
        <w:numPr>
          <w:ilvl w:val="4"/>
          <w:numId w:val="7"/>
        </w:numPr>
      </w:pPr>
      <w:r>
        <w:t xml:space="preserve">zdroj: </w:t>
      </w:r>
    </w:p>
    <w:p w14:paraId="24D377A3" w14:textId="77777777" w:rsidR="004B00F7" w:rsidRDefault="004B00F7" w:rsidP="004B00F7">
      <w:pPr>
        <w:pStyle w:val="Normlnprvnodsazen"/>
        <w:numPr>
          <w:ilvl w:val="5"/>
          <w:numId w:val="7"/>
        </w:numPr>
      </w:pPr>
      <w:r>
        <w:t xml:space="preserve">lokálně – </w:t>
      </w:r>
      <w:proofErr w:type="spellStart"/>
      <w:r>
        <w:t>shapefile</w:t>
      </w:r>
      <w:proofErr w:type="spellEnd"/>
      <w:r>
        <w:t xml:space="preserve">, </w:t>
      </w:r>
      <w:proofErr w:type="spellStart"/>
      <w:r>
        <w:t>GeoJSON</w:t>
      </w:r>
      <w:proofErr w:type="spellEnd"/>
      <w:r>
        <w:t xml:space="preserve"> aj. </w:t>
      </w:r>
    </w:p>
    <w:p w14:paraId="38355429" w14:textId="5FA1625C" w:rsidR="004B00F7" w:rsidRDefault="004B00F7" w:rsidP="004B00F7">
      <w:pPr>
        <w:pStyle w:val="Normlnprvnodsazen"/>
        <w:numPr>
          <w:ilvl w:val="5"/>
          <w:numId w:val="7"/>
        </w:numPr>
      </w:pPr>
      <w:r>
        <w:t>služby – WFS, REST</w:t>
      </w:r>
    </w:p>
    <w:p w14:paraId="537F410B" w14:textId="62F795C3" w:rsidR="004B00F7" w:rsidRDefault="004B00F7" w:rsidP="004B00F7">
      <w:pPr>
        <w:pStyle w:val="Normlnprvnodsazen"/>
        <w:numPr>
          <w:ilvl w:val="1"/>
          <w:numId w:val="7"/>
        </w:numPr>
      </w:pPr>
      <w:proofErr w:type="gramStart"/>
      <w:r>
        <w:t>3d</w:t>
      </w:r>
      <w:proofErr w:type="gramEnd"/>
      <w:r>
        <w:t xml:space="preserve"> </w:t>
      </w:r>
      <w:r w:rsidR="003146B1">
        <w:t>–</w:t>
      </w:r>
      <w:r>
        <w:t xml:space="preserve"> </w:t>
      </w:r>
      <w:r w:rsidR="003146B1">
        <w:t xml:space="preserve">volumetrické </w:t>
      </w:r>
    </w:p>
    <w:p w14:paraId="65575424" w14:textId="6EDC10A0" w:rsidR="003146B1" w:rsidRDefault="003146B1" w:rsidP="003146B1">
      <w:pPr>
        <w:pStyle w:val="Normlnprvnodsazen"/>
        <w:numPr>
          <w:ilvl w:val="2"/>
          <w:numId w:val="7"/>
        </w:numPr>
      </w:pPr>
      <w:r>
        <w:t>Tech:</w:t>
      </w:r>
    </w:p>
    <w:p w14:paraId="669DC1F1" w14:textId="77777777" w:rsidR="003146B1" w:rsidRDefault="003146B1" w:rsidP="003146B1">
      <w:pPr>
        <w:pStyle w:val="Normlnprvnodsazen"/>
        <w:numPr>
          <w:ilvl w:val="3"/>
          <w:numId w:val="7"/>
        </w:numPr>
      </w:pPr>
      <w:proofErr w:type="spellStart"/>
      <w:r>
        <w:t>Mesh</w:t>
      </w:r>
      <w:proofErr w:type="spellEnd"/>
      <w:r>
        <w:t xml:space="preserve">: </w:t>
      </w:r>
    </w:p>
    <w:p w14:paraId="655F9FBB" w14:textId="104C9FDE" w:rsidR="003146B1" w:rsidRDefault="003146B1" w:rsidP="003146B1">
      <w:pPr>
        <w:pStyle w:val="Normlnprvnodsazen"/>
        <w:numPr>
          <w:ilvl w:val="4"/>
          <w:numId w:val="7"/>
        </w:numPr>
      </w:pPr>
      <w:r>
        <w:lastRenderedPageBreak/>
        <w:t>stejné</w:t>
      </w:r>
    </w:p>
    <w:p w14:paraId="3A05EC72" w14:textId="2ADEC38F" w:rsidR="003146B1" w:rsidRDefault="003146B1" w:rsidP="003146B1">
      <w:pPr>
        <w:pStyle w:val="Normlnprvnodsazen"/>
        <w:numPr>
          <w:ilvl w:val="3"/>
          <w:numId w:val="7"/>
        </w:numPr>
      </w:pPr>
      <w:proofErr w:type="spellStart"/>
      <w:r>
        <w:t>Voxely</w:t>
      </w:r>
      <w:proofErr w:type="spellEnd"/>
    </w:p>
    <w:p w14:paraId="64469A7E" w14:textId="3C76CE04" w:rsidR="006242FC" w:rsidRDefault="003146B1" w:rsidP="003146B1">
      <w:pPr>
        <w:pStyle w:val="Normlnprvnodsazen"/>
        <w:numPr>
          <w:ilvl w:val="4"/>
          <w:numId w:val="7"/>
        </w:numPr>
      </w:pPr>
      <w:r>
        <w:t>??</w:t>
      </w:r>
    </w:p>
    <w:p w14:paraId="143393D8" w14:textId="54249F62" w:rsidR="002C115C" w:rsidRDefault="002C115C" w:rsidP="002C115C">
      <w:pPr>
        <w:pStyle w:val="Normlnprvnodsazen"/>
        <w:ind w:firstLine="0"/>
      </w:pPr>
      <w:r>
        <w:t>Odkud data?</w:t>
      </w:r>
    </w:p>
    <w:p w14:paraId="47786720" w14:textId="35A014C1" w:rsidR="002C115C" w:rsidRDefault="002C115C" w:rsidP="002C115C">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251C456" w14:textId="4779D13F" w:rsidR="002C115C" w:rsidRDefault="002C115C" w:rsidP="002C115C">
      <w:pPr>
        <w:pStyle w:val="Normlnprvnodsazen"/>
        <w:numPr>
          <w:ilvl w:val="1"/>
          <w:numId w:val="7"/>
        </w:numPr>
      </w:pPr>
      <w:r>
        <w:t>Brno – všechno</w:t>
      </w:r>
    </w:p>
    <w:p w14:paraId="3E4DDAD9" w14:textId="2833BE1A" w:rsidR="002C115C" w:rsidRDefault="002C115C" w:rsidP="002C115C">
      <w:pPr>
        <w:pStyle w:val="Normlnprvnodsazen"/>
        <w:numPr>
          <w:ilvl w:val="0"/>
          <w:numId w:val="7"/>
        </w:numPr>
      </w:pPr>
      <w:r>
        <w:t xml:space="preserve">Švýcarsko – </w:t>
      </w:r>
      <w:proofErr w:type="spellStart"/>
      <w:r>
        <w:t>swiss</w:t>
      </w:r>
      <w:proofErr w:type="spellEnd"/>
      <w:r>
        <w:t xml:space="preserve"> </w:t>
      </w:r>
      <w:proofErr w:type="spellStart"/>
      <w:r>
        <w:t>topo</w:t>
      </w:r>
      <w:proofErr w:type="spellEnd"/>
    </w:p>
    <w:p w14:paraId="5E70DBA3" w14:textId="09343525" w:rsidR="0063295F" w:rsidRDefault="0063295F" w:rsidP="002C115C">
      <w:pPr>
        <w:pStyle w:val="Normlnprvnodsazen"/>
        <w:numPr>
          <w:ilvl w:val="0"/>
          <w:numId w:val="7"/>
        </w:numPr>
      </w:pPr>
      <w:r>
        <w:t>Google API</w:t>
      </w:r>
    </w:p>
    <w:p w14:paraId="749C3DA1" w14:textId="144AD42E" w:rsidR="0063295F" w:rsidRDefault="0063295F" w:rsidP="0063295F">
      <w:pPr>
        <w:pStyle w:val="Normlnprvnodsazen"/>
        <w:numPr>
          <w:ilvl w:val="1"/>
          <w:numId w:val="7"/>
        </w:numPr>
      </w:pPr>
      <w:r w:rsidRPr="0063295F">
        <w:t>https://developers.google.com/maps/documentation/tile/use-renderer</w:t>
      </w:r>
    </w:p>
    <w:p w14:paraId="36342A83" w14:textId="77777777" w:rsidR="0063295F" w:rsidRDefault="0063295F" w:rsidP="00F973CB">
      <w:pPr>
        <w:pStyle w:val="Normlnprvnodsazen"/>
      </w:pPr>
    </w:p>
    <w:p w14:paraId="58BF960E" w14:textId="77777777" w:rsidR="00F973CB" w:rsidRPr="006242FC" w:rsidRDefault="00F973CB" w:rsidP="00F973CB">
      <w:pPr>
        <w:pStyle w:val="Normlnprvnodsazen"/>
      </w:pPr>
    </w:p>
    <w:p w14:paraId="112F75BC" w14:textId="4B850708" w:rsidR="00812934" w:rsidRPr="00812934" w:rsidRDefault="00800192" w:rsidP="00812934">
      <w:pPr>
        <w:pStyle w:val="Heading2"/>
        <w:rPr>
          <w:lang w:val="cs-CZ"/>
        </w:rPr>
      </w:pPr>
      <w:r w:rsidRPr="001F6849">
        <w:rPr>
          <w:lang w:val="cs-CZ"/>
        </w:rPr>
        <w:t xml:space="preserve">Definice </w:t>
      </w:r>
      <w:r w:rsidR="00A12CA3" w:rsidRPr="001F6849">
        <w:rPr>
          <w:lang w:val="cs-CZ"/>
        </w:rPr>
        <w:t xml:space="preserve">uživatelských </w:t>
      </w:r>
      <w:r w:rsidRPr="001F6849">
        <w:rPr>
          <w:lang w:val="cs-CZ"/>
        </w:rPr>
        <w:t xml:space="preserve">požadavků </w:t>
      </w:r>
    </w:p>
    <w:p w14:paraId="67CD2E6B" w14:textId="08D436C4" w:rsidR="00A12CA3" w:rsidRPr="001F6849" w:rsidRDefault="00800192" w:rsidP="00A12CA3">
      <w:pPr>
        <w:rPr>
          <w:lang w:eastAsia="cs-CZ"/>
        </w:rPr>
      </w:pPr>
      <w:r w:rsidRPr="001F6849">
        <w:rPr>
          <w:lang w:eastAsia="cs-CZ"/>
        </w:rPr>
        <w:t xml:space="preserve">Za účelem úspěšné implementace je nutné definovat směr jakým by se aplikace měla ubírat. Je nutné zpočátku zmínit, že </w:t>
      </w:r>
      <w:r w:rsidR="009F02D5" w:rsidRPr="001F6849">
        <w:rPr>
          <w:lang w:eastAsia="cs-CZ"/>
        </w:rPr>
        <w:t>není v</w:t>
      </w:r>
      <w:r w:rsidRPr="001F6849">
        <w:rPr>
          <w:lang w:eastAsia="cs-CZ"/>
        </w:rPr>
        <w:t xml:space="preserve"> zájmu této práce vyvinout robustní univerzální VR aplikaci pro vizualizaci geografických </w:t>
      </w:r>
      <w:r w:rsidR="003D48B8" w:rsidRPr="001F6849">
        <w:rPr>
          <w:lang w:eastAsia="cs-CZ"/>
        </w:rPr>
        <w:t>dat,</w:t>
      </w:r>
      <w:r w:rsidRPr="001F6849">
        <w:rPr>
          <w:lang w:eastAsia="cs-CZ"/>
        </w:rPr>
        <w:t xml:space="preserve"> a to primárně z toho důvodu, že se jedná o komplexní </w:t>
      </w:r>
      <w:r w:rsidR="00695EF6" w:rsidRPr="001F6849">
        <w:rPr>
          <w:lang w:eastAsia="cs-CZ"/>
        </w:rPr>
        <w:t>problém,</w:t>
      </w:r>
      <w:r w:rsidRPr="001F6849">
        <w:rPr>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F6849" w:rsidRDefault="00800192" w:rsidP="00A12CA3">
      <w:pPr>
        <w:pStyle w:val="Normlnprvnodsazen"/>
      </w:pPr>
      <w:r w:rsidRPr="00695EF6">
        <w:t xml:space="preserve">Aplikace </w:t>
      </w:r>
      <w:r w:rsidR="00695EF6" w:rsidRPr="00695EF6">
        <w:t>by měla primá</w:t>
      </w:r>
      <w:r w:rsidR="00695EF6">
        <w:t>r</w:t>
      </w:r>
      <w:r w:rsidR="00695EF6" w:rsidRPr="00695EF6">
        <w:t>ně</w:t>
      </w:r>
      <w:r w:rsidRPr="00695EF6">
        <w:t xml:space="preserve"> vizualiz</w:t>
      </w:r>
      <w:r w:rsidR="00695EF6" w:rsidRPr="00695EF6">
        <w:t>ovat</w:t>
      </w:r>
      <w:r w:rsidRPr="00695EF6">
        <w:t xml:space="preserve"> geografick</w:t>
      </w:r>
      <w:r w:rsidR="00695EF6" w:rsidRPr="00695EF6">
        <w:t>á</w:t>
      </w:r>
      <w:r w:rsidRPr="00695EF6">
        <w:t xml:space="preserve"> dat</w:t>
      </w:r>
      <w:r w:rsidR="00695EF6" w:rsidRPr="00695EF6">
        <w:t>a</w:t>
      </w:r>
      <w:r w:rsidRPr="00695EF6">
        <w:t>. Ačkoliv jak z definice VR vyplívá určitá míra interakce</w:t>
      </w:r>
      <w:r w:rsidRPr="001F6849">
        <w:t xml:space="preserve"> by měla být možná. Minimální požadavky na interakci by měli být pohyb uživatele, rozšířeným požadavkem pak interakce se samotnými daty.</w:t>
      </w:r>
      <w:r w:rsidR="009F02D5" w:rsidRPr="001F6849">
        <w:t xml:space="preserve"> Aplikace by měla jasně sdělovat geografickou polohu</w:t>
      </w:r>
      <w:r w:rsidR="00EE71C8" w:rsidRPr="001F6849">
        <w:t xml:space="preserve"> dat v geoprostorovém kontextu</w:t>
      </w:r>
      <w:r w:rsidR="009F02D5" w:rsidRPr="001F6849">
        <w:t xml:space="preserve">. </w:t>
      </w:r>
    </w:p>
    <w:p w14:paraId="3F6AD0AE" w14:textId="048DD5C3" w:rsidR="00EE71C8" w:rsidRPr="001F6849" w:rsidRDefault="00EE71C8" w:rsidP="00EE71C8">
      <w:pPr>
        <w:pStyle w:val="Normlnprvnodsazen"/>
      </w:pPr>
      <w:r w:rsidRPr="001F6849">
        <w:t xml:space="preserve">Mezi definovanými požadavky je nutné vytvořit hierarchii dle priority požadavků. Jednou z metodik využívaných v softwarovém inženýrství je metoda </w:t>
      </w:r>
      <w:r w:rsidRPr="001F6849">
        <w:tab/>
      </w:r>
      <w:proofErr w:type="spellStart"/>
      <w:r w:rsidRPr="001F6849">
        <w:t>MoSCoW</w:t>
      </w:r>
      <w:proofErr w:type="spellEnd"/>
      <w:r w:rsidRPr="001F6849">
        <w:t xml:space="preserve">. </w:t>
      </w:r>
      <w:r w:rsidR="009E6394" w:rsidRPr="001F6849">
        <w:t xml:space="preserve">Jedná se o skupinu zkratek pro: </w:t>
      </w:r>
    </w:p>
    <w:p w14:paraId="647DAAAD" w14:textId="5A581563" w:rsidR="009E6394" w:rsidRPr="001F6849" w:rsidRDefault="009E6394" w:rsidP="009E6394">
      <w:pPr>
        <w:pStyle w:val="Normlnprvnodsazen"/>
        <w:numPr>
          <w:ilvl w:val="0"/>
          <w:numId w:val="28"/>
        </w:numPr>
      </w:pPr>
      <w:proofErr w:type="spellStart"/>
      <w:r w:rsidRPr="001F6849">
        <w:rPr>
          <w:i/>
          <w:iCs/>
        </w:rPr>
        <w:t>Must</w:t>
      </w:r>
      <w:proofErr w:type="spellEnd"/>
      <w:r w:rsidRPr="001F6849">
        <w:rPr>
          <w:i/>
          <w:iCs/>
        </w:rPr>
        <w:t xml:space="preserve"> </w:t>
      </w:r>
      <w:proofErr w:type="spellStart"/>
      <w:r w:rsidRPr="001F6849">
        <w:rPr>
          <w:i/>
          <w:iCs/>
        </w:rPr>
        <w:t>have</w:t>
      </w:r>
      <w:proofErr w:type="spellEnd"/>
      <w:r w:rsidRPr="001F6849">
        <w:t xml:space="preserve"> </w:t>
      </w:r>
      <w:r w:rsidR="00F77AD7" w:rsidRPr="001F6849">
        <w:t>–</w:t>
      </w:r>
      <w:r w:rsidRPr="001F6849">
        <w:t xml:space="preserve"> </w:t>
      </w:r>
      <w:r w:rsidR="00F77AD7" w:rsidRPr="001F6849">
        <w:t>požadavky bez kterých se aplikace neobejde, minimální možný set požadavků</w:t>
      </w:r>
    </w:p>
    <w:p w14:paraId="361F2F7F" w14:textId="4C2D5453" w:rsidR="00F77AD7" w:rsidRPr="001F6849" w:rsidRDefault="00F77AD7" w:rsidP="009E6394">
      <w:pPr>
        <w:pStyle w:val="Normlnprvnodsazen"/>
        <w:numPr>
          <w:ilvl w:val="0"/>
          <w:numId w:val="28"/>
        </w:numPr>
      </w:pPr>
      <w:proofErr w:type="spellStart"/>
      <w:r w:rsidRPr="001F6849">
        <w:rPr>
          <w:i/>
          <w:iCs/>
        </w:rPr>
        <w:t>Should</w:t>
      </w:r>
      <w:proofErr w:type="spellEnd"/>
      <w:r w:rsidRPr="001F6849">
        <w:rPr>
          <w:i/>
          <w:iCs/>
        </w:rPr>
        <w:t xml:space="preserve"> </w:t>
      </w:r>
      <w:proofErr w:type="spellStart"/>
      <w:r w:rsidRPr="001F6849">
        <w:rPr>
          <w:i/>
          <w:iCs/>
        </w:rPr>
        <w:t>have</w:t>
      </w:r>
      <w:proofErr w:type="spellEnd"/>
      <w:r w:rsidRPr="001F6849">
        <w:t xml:space="preserve"> – důležité požadavky, aplikace je funkční bez nich</w:t>
      </w:r>
    </w:p>
    <w:p w14:paraId="25B6C7C0" w14:textId="055D1A00" w:rsidR="00F77AD7" w:rsidRPr="001F6849" w:rsidRDefault="00F77AD7" w:rsidP="009E6394">
      <w:pPr>
        <w:pStyle w:val="Normlnprvnodsazen"/>
        <w:numPr>
          <w:ilvl w:val="0"/>
          <w:numId w:val="28"/>
        </w:numPr>
      </w:pPr>
      <w:proofErr w:type="spellStart"/>
      <w:r w:rsidRPr="001F6849">
        <w:rPr>
          <w:i/>
          <w:iCs/>
        </w:rPr>
        <w:t>Could</w:t>
      </w:r>
      <w:proofErr w:type="spellEnd"/>
      <w:r w:rsidRPr="001F6849">
        <w:rPr>
          <w:i/>
          <w:iCs/>
        </w:rPr>
        <w:t xml:space="preserve"> </w:t>
      </w:r>
      <w:proofErr w:type="spellStart"/>
      <w:r w:rsidRPr="001F6849">
        <w:rPr>
          <w:i/>
          <w:iCs/>
        </w:rPr>
        <w:t>have</w:t>
      </w:r>
      <w:proofErr w:type="spellEnd"/>
      <w:r w:rsidRPr="001F6849">
        <w:t xml:space="preserve"> – požadavky při jejichž vypuštění nedojde k žádné změně aplikace</w:t>
      </w:r>
    </w:p>
    <w:p w14:paraId="2EA67BEA" w14:textId="310BD350" w:rsidR="00F77AD7" w:rsidRDefault="00F77AD7" w:rsidP="00F77AD7">
      <w:pPr>
        <w:pStyle w:val="Normlnprvnodsazen"/>
        <w:numPr>
          <w:ilvl w:val="0"/>
          <w:numId w:val="28"/>
        </w:numPr>
      </w:pPr>
      <w:proofErr w:type="spellStart"/>
      <w:r w:rsidRPr="001F6849">
        <w:rPr>
          <w:i/>
          <w:iCs/>
        </w:rPr>
        <w:t>Won´t</w:t>
      </w:r>
      <w:proofErr w:type="spellEnd"/>
      <w:r w:rsidRPr="001F6849">
        <w:rPr>
          <w:i/>
          <w:iCs/>
        </w:rPr>
        <w:t xml:space="preserve"> </w:t>
      </w:r>
      <w:proofErr w:type="spellStart"/>
      <w:r w:rsidRPr="001F6849">
        <w:rPr>
          <w:i/>
          <w:iCs/>
        </w:rPr>
        <w:t>have</w:t>
      </w:r>
      <w:proofErr w:type="spellEnd"/>
      <w:r w:rsidRPr="001F6849">
        <w:t xml:space="preserve"> – požadavky které nebudou součástí implementace</w:t>
      </w:r>
    </w:p>
    <w:p w14:paraId="57428A49" w14:textId="02379515" w:rsidR="00B91039" w:rsidRDefault="00B91039" w:rsidP="00B91039">
      <w:r>
        <w:t>Pomocí této metody je možné konkretizovat obecně zvolené požadavky při výběru technologie na konkrétní aplikaci.</w:t>
      </w:r>
    </w:p>
    <w:p w14:paraId="5E4AFB00" w14:textId="4AB3F262" w:rsidR="006242FC" w:rsidRDefault="006242FC" w:rsidP="006242FC">
      <w:pPr>
        <w:pStyle w:val="Heading3"/>
      </w:pPr>
      <w:r>
        <w:t>Poučení z existujících řešení</w:t>
      </w:r>
    </w:p>
    <w:p w14:paraId="5D0C8918" w14:textId="44F4456B" w:rsidR="006242FC" w:rsidRDefault="006242FC" w:rsidP="006242FC">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05888AC6" w14:textId="77777777" w:rsidR="006242FC" w:rsidRDefault="006242FC" w:rsidP="006242FC">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362C44ED" w14:textId="54D63402"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C717EF2" w14:textId="2156D8F4" w:rsidR="006242FC" w:rsidRDefault="006242FC" w:rsidP="006242FC">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41AD7A6E" w14:textId="2DD9E0E4" w:rsidR="006242FC" w:rsidRDefault="006242FC" w:rsidP="006242FC">
      <w:pPr>
        <w:pStyle w:val="Normlnprvnodsazen"/>
        <w:numPr>
          <w:ilvl w:val="1"/>
          <w:numId w:val="7"/>
        </w:numPr>
        <w:rPr>
          <w:lang w:eastAsia="en-US"/>
        </w:rPr>
      </w:pPr>
      <w:proofErr w:type="spellStart"/>
      <w:r>
        <w:rPr>
          <w:lang w:eastAsia="en-US"/>
        </w:rPr>
        <w:lastRenderedPageBreak/>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6B83DC7F" w14:textId="7F595297" w:rsidR="006242FC" w:rsidRDefault="006242FC" w:rsidP="006242FC">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2BF6F790" w14:textId="5B9DFAC2" w:rsidR="006242FC" w:rsidRDefault="006242FC" w:rsidP="006242FC">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FAD3E10" w14:textId="77777777" w:rsidR="006242FC" w:rsidRDefault="006242FC" w:rsidP="006242FC">
      <w:pPr>
        <w:pStyle w:val="Normlnprvnodsazen"/>
        <w:numPr>
          <w:ilvl w:val="0"/>
          <w:numId w:val="7"/>
        </w:numPr>
        <w:rPr>
          <w:lang w:eastAsia="en-US"/>
        </w:rPr>
      </w:pPr>
      <w:proofErr w:type="spellStart"/>
      <w:r>
        <w:rPr>
          <w:lang w:eastAsia="en-US"/>
        </w:rPr>
        <w:t>Code</w:t>
      </w:r>
      <w:proofErr w:type="spellEnd"/>
    </w:p>
    <w:p w14:paraId="38AEE966" w14:textId="27FD5D85" w:rsidR="006242FC" w:rsidRDefault="006242FC" w:rsidP="006242FC">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0FFF07DA" w14:textId="17DDE68E" w:rsidR="006242FC" w:rsidRDefault="006242FC" w:rsidP="006242FC">
      <w:pPr>
        <w:pStyle w:val="Normlnprvnodsazen"/>
        <w:numPr>
          <w:ilvl w:val="1"/>
          <w:numId w:val="7"/>
        </w:numPr>
        <w:rPr>
          <w:lang w:eastAsia="en-US"/>
        </w:rPr>
      </w:pPr>
      <w:r>
        <w:rPr>
          <w:lang w:eastAsia="en-US"/>
        </w:rPr>
        <w:t xml:space="preserve">Map.js </w:t>
      </w:r>
      <w:r w:rsidR="00B715BF">
        <w:rPr>
          <w:lang w:eastAsia="en-US"/>
        </w:rPr>
        <w:t>–</w:t>
      </w:r>
      <w:r>
        <w:rPr>
          <w:lang w:eastAsia="en-US"/>
        </w:rPr>
        <w:t xml:space="preserve"> </w:t>
      </w:r>
      <w:proofErr w:type="spellStart"/>
      <w:r w:rsidR="00B715BF">
        <w:rPr>
          <w:lang w:eastAsia="en-US"/>
        </w:rPr>
        <w:t>load</w:t>
      </w:r>
      <w:proofErr w:type="spellEnd"/>
      <w:r w:rsidR="00B715BF">
        <w:rPr>
          <w:lang w:eastAsia="en-US"/>
        </w:rPr>
        <w:t xml:space="preserve">, </w:t>
      </w:r>
      <w:proofErr w:type="spellStart"/>
      <w:r w:rsidR="00B715BF">
        <w:rPr>
          <w:lang w:eastAsia="en-US"/>
        </w:rPr>
        <w:t>handlers</w:t>
      </w:r>
      <w:proofErr w:type="spellEnd"/>
      <w:r w:rsidR="00B715BF">
        <w:rPr>
          <w:lang w:eastAsia="en-US"/>
        </w:rPr>
        <w:t xml:space="preserve">, </w:t>
      </w:r>
      <w:proofErr w:type="spellStart"/>
      <w:r w:rsidR="00B715BF">
        <w:rPr>
          <w:lang w:eastAsia="en-US"/>
        </w:rPr>
        <w:t>fetch</w:t>
      </w:r>
      <w:proofErr w:type="spellEnd"/>
      <w:r w:rsidR="00B715BF">
        <w:rPr>
          <w:lang w:eastAsia="en-US"/>
        </w:rPr>
        <w:t xml:space="preserve"> </w:t>
      </w:r>
      <w:proofErr w:type="spellStart"/>
      <w:r w:rsidR="00B715BF">
        <w:rPr>
          <w:lang w:eastAsia="en-US"/>
        </w:rPr>
        <w:t>from</w:t>
      </w:r>
      <w:proofErr w:type="spellEnd"/>
      <w:r w:rsidR="00B715BF">
        <w:rPr>
          <w:lang w:eastAsia="en-US"/>
        </w:rPr>
        <w:t xml:space="preserve"> </w:t>
      </w:r>
      <w:proofErr w:type="spellStart"/>
      <w:r w:rsidR="00B715BF">
        <w:rPr>
          <w:lang w:eastAsia="en-US"/>
        </w:rPr>
        <w:t>Overpass</w:t>
      </w:r>
      <w:proofErr w:type="spellEnd"/>
      <w:r w:rsidR="00B715BF">
        <w:rPr>
          <w:lang w:eastAsia="en-US"/>
        </w:rPr>
        <w:t xml:space="preserve"> API </w:t>
      </w:r>
    </w:p>
    <w:p w14:paraId="2E741CAC" w14:textId="218C76CA" w:rsidR="00B715BF" w:rsidRDefault="00B715BF" w:rsidP="006242FC">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72CC1BE1" w14:textId="0D771E81" w:rsidR="00B715BF" w:rsidRDefault="00B715BF" w:rsidP="006242FC">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1E653C96" w14:textId="027B72E7" w:rsidR="00B715BF" w:rsidRDefault="00B715BF" w:rsidP="006242FC">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4CC56F41" w14:textId="0F523FD7" w:rsidR="006242FC" w:rsidRPr="006242FC" w:rsidRDefault="006242FC" w:rsidP="006242FC">
      <w:pPr>
        <w:pStyle w:val="Normlnprvnodsazen"/>
        <w:ind w:left="1440" w:firstLine="0"/>
        <w:rPr>
          <w:lang w:eastAsia="en-US"/>
        </w:rPr>
      </w:pPr>
    </w:p>
    <w:p w14:paraId="02BA1512" w14:textId="24410367" w:rsidR="006242FC" w:rsidRDefault="006242FC" w:rsidP="006242FC">
      <w:pPr>
        <w:pStyle w:val="Normlnprvnodsazen"/>
        <w:ind w:firstLine="0"/>
        <w:rPr>
          <w:lang w:eastAsia="en-US"/>
        </w:rPr>
      </w:pP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6EABF8C5" w14:textId="32678256" w:rsidR="001E0F8C" w:rsidRDefault="008405EF" w:rsidP="00455C26">
      <w:pPr>
        <w:pStyle w:val="Normlnprvnodsazen"/>
        <w:numPr>
          <w:ilvl w:val="0"/>
          <w:numId w:val="29"/>
        </w:numPr>
        <w:rPr>
          <w:highlight w:val="yellow"/>
        </w:rPr>
      </w:pPr>
      <w:r>
        <w:rPr>
          <w:highlight w:val="yellow"/>
        </w:rPr>
        <w:t xml:space="preserve">Výkonost – Aplikace by měla být dostatečně výkonná tak aby zamezila nízkým hodnotám vykreslování, které mohou vést k značnému snížení imerze. </w:t>
      </w:r>
    </w:p>
    <w:p w14:paraId="347825F5" w14:textId="77777777" w:rsidR="00F973CB" w:rsidRDefault="00F973CB" w:rsidP="00F973CB">
      <w:pPr>
        <w:pStyle w:val="Normlnprvnodsazen"/>
        <w:rPr>
          <w:highlight w:val="yellow"/>
        </w:rPr>
      </w:pPr>
    </w:p>
    <w:p w14:paraId="55B0AA1C" w14:textId="77777777" w:rsidR="00F973CB" w:rsidRPr="00455C26" w:rsidRDefault="00F973CB" w:rsidP="00F973CB">
      <w:pPr>
        <w:pStyle w:val="Normlnprvnodsazen"/>
        <w:rPr>
          <w:highlight w:val="yellow"/>
        </w:rPr>
      </w:pP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7DB6F4FC" w14:textId="52EB9495" w:rsidR="00FD5A58" w:rsidRPr="001F6849" w:rsidRDefault="00FD5A58" w:rsidP="00FD5A58">
      <w:pPr>
        <w:pStyle w:val="ListParagraph"/>
        <w:numPr>
          <w:ilvl w:val="0"/>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 doma</w:t>
      </w:r>
    </w:p>
    <w:p w14:paraId="46A7E03B" w14:textId="06A9FFFF" w:rsidR="00FD5A58" w:rsidRPr="001F6849" w:rsidRDefault="00FD5A58" w:rsidP="00FD5A58">
      <w:pPr>
        <w:pStyle w:val="ListParagraph"/>
        <w:numPr>
          <w:ilvl w:val="0"/>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1C8C33CD" w:rsidR="00FD5A58" w:rsidRPr="001F6849" w:rsidRDefault="00FD5A58" w:rsidP="00FD5A58">
      <w:pPr>
        <w:pStyle w:val="ListParagraph"/>
        <w:numPr>
          <w:ilvl w:val="0"/>
          <w:numId w:val="21"/>
        </w:numPr>
        <w:rPr>
          <w:lang w:eastAsia="cs-CZ"/>
        </w:rPr>
      </w:pPr>
      <w:proofErr w:type="spellStart"/>
      <w:r w:rsidRPr="001F6849">
        <w:rPr>
          <w:lang w:eastAsia="cs-CZ"/>
        </w:rPr>
        <w:lastRenderedPageBreak/>
        <w:t>Hight</w:t>
      </w:r>
      <w:proofErr w:type="spellEnd"/>
      <w:r w:rsidRPr="001F6849">
        <w:rPr>
          <w:lang w:eastAsia="cs-CZ"/>
        </w:rPr>
        <w:t xml:space="preserve"> end – HTC </w:t>
      </w:r>
      <w:proofErr w:type="spellStart"/>
      <w:proofErr w:type="gramStart"/>
      <w:r w:rsidRPr="001F6849">
        <w:rPr>
          <w:lang w:eastAsia="cs-CZ"/>
        </w:rPr>
        <w:t>Vive</w:t>
      </w:r>
      <w:proofErr w:type="spellEnd"/>
      <w:r w:rsidR="004C6D06" w:rsidRPr="001F6849">
        <w:rPr>
          <w:lang w:eastAsia="cs-CZ"/>
        </w:rPr>
        <w:t xml:space="preserve"> - škola</w:t>
      </w:r>
      <w:proofErr w:type="gramEnd"/>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1F3BC46D" w14:textId="1F4BB63E" w:rsidR="0014392A" w:rsidRPr="001F6849" w:rsidRDefault="0014392A" w:rsidP="00181BBF">
      <w:r w:rsidRPr="001F6849">
        <w:t xml:space="preserve">Optimalizace – Filtrace - </w:t>
      </w:r>
      <w:r w:rsidRPr="001F6849">
        <w:fldChar w:fldCharType="begin"/>
      </w:r>
      <w:r w:rsidRPr="001F6849">
        <w:instrText xml:space="preserve"> ADDIN ZOTERO_ITEM CSL_CITATION {"citationID":"M2nxhMO4","properties":{"formattedCitation":"(Coltekin, Reichenbacher 2011)","plainCitation":"(Coltekin, Reichenbacher 2011)","noteIndex":0},"citationItems":[{"id":1287,"uris":["http://zotero.org/groups/4599106/items/RVBS3PBF"],"itemData":{"id":1287,"type":"article-journal","abstract":"In this paper we provide a critical overview of the state of the art in human-centric intelligent data management approaches for geographic visualizations when we are faced with bandwidth limitations. These limitations often force us to rethink how we design displays for geographic visualizations. We need ways to reduce the amount of data to be visualized and transmitted. This is partly because modern instruments effortlessly produce large volumes of data and Web 2.0 further allows bottom-up creation of rich and diverse content. Therefore, the amount of information we have today for creating useful and usable cartographic products is higher than ever before. However, how much of it can we really use online? To answer this question, we first calculate the bandwidth needs for geographic data sets in terms of waiting times. The calculations are based on various data volumes estimated by scholars for different scenarios. Documenting the waiting times clearly demonstrates the magnitude of the problem. Following this, we summarize the current hardware and software solutions, then the current human-centric design approaches trying to address the constraints such as various screen sizes and information overload. We also discuss a limited set of social issues touching upon the digital divide and its implications. We hope that our systematic documentation and critical review will help researchers and practitioners in the field to better understand the current state of the art.","container-title":"Future Internet","DOI":"10.3390/fi3040379","ISSN":"1999-5903","issue":"4","language":"en","license":"http://creativecommons.org/licenses/by/3.0/","note":"number: 4\npublisher: Molecular Diversity Preservation International","page":"379-396","source":"www.mdpi.com","title":"High Quality Geographic Services and Bandwidth Limitations","volume":"3","author":[{"family":"Coltekin","given":"Arzu"},{"family":"Reichenbacher","given":"Tumasch"}],"issued":{"date-parts":[["2011",12]]},"citation-key":"coltekinHighQualityGeographic2011"}}],"schema":"https://github.com/citation-style-language/schema/raw/master/csl-citation.json"} </w:instrText>
      </w:r>
      <w:r w:rsidRPr="001F6849">
        <w:fldChar w:fldCharType="separate"/>
      </w:r>
      <w:r w:rsidRPr="001F6849">
        <w:t xml:space="preserve">(Coltekin, </w:t>
      </w:r>
      <w:proofErr w:type="spellStart"/>
      <w:r w:rsidRPr="001F6849">
        <w:t>Reichenbacher</w:t>
      </w:r>
      <w:proofErr w:type="spellEnd"/>
      <w:r w:rsidRPr="001F6849">
        <w:t xml:space="preserve"> 2011)</w:t>
      </w:r>
      <w:r w:rsidRPr="001F6849">
        <w:fldChar w:fldCharType="end"/>
      </w:r>
      <w:r w:rsidR="00181BBF" w:rsidRPr="001F6849">
        <w:t xml:space="preserve"> – </w:t>
      </w:r>
      <w:proofErr w:type="spellStart"/>
      <w:r w:rsidR="00181BBF" w:rsidRPr="001F6849">
        <w:t>progresive</w:t>
      </w:r>
      <w:proofErr w:type="spellEnd"/>
      <w:r w:rsidR="00181BBF" w:rsidRPr="001F6849">
        <w:t xml:space="preserve"> </w:t>
      </w:r>
      <w:proofErr w:type="spellStart"/>
      <w:r w:rsidR="00181BBF" w:rsidRPr="001F6849">
        <w:t>loading</w:t>
      </w:r>
      <w:proofErr w:type="spellEnd"/>
      <w:r w:rsidR="00181BBF" w:rsidRPr="001F6849">
        <w:t xml:space="preserve"> – </w:t>
      </w:r>
      <w:proofErr w:type="spellStart"/>
      <w:r w:rsidR="00181BBF" w:rsidRPr="001F6849">
        <w:t>compresion</w:t>
      </w:r>
      <w:proofErr w:type="spellEnd"/>
    </w:p>
    <w:p w14:paraId="0E1DA15C" w14:textId="65005A74" w:rsidR="0014392A" w:rsidRPr="001F6849" w:rsidRDefault="009F3D5B" w:rsidP="002656D4">
      <w:pPr>
        <w:pStyle w:val="Heading2"/>
        <w:rPr>
          <w:lang w:val="cs-CZ"/>
        </w:rPr>
      </w:pPr>
      <w:r w:rsidRPr="001F6849">
        <w:rPr>
          <w:lang w:val="cs-CZ"/>
        </w:rPr>
        <w:t>Metodika</w:t>
      </w:r>
    </w:p>
    <w:p w14:paraId="599AF360" w14:textId="1A660842" w:rsidR="004C6D06" w:rsidRPr="001F6849" w:rsidRDefault="004C6D06" w:rsidP="004C6D06">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789CDA0D" w:rsidR="00054069" w:rsidRPr="001F6849" w:rsidRDefault="00054069" w:rsidP="00054069">
      <w:pPr>
        <w:pStyle w:val="Normlnprvnodsazen"/>
        <w:ind w:firstLine="0"/>
      </w:pPr>
      <w:r w:rsidRPr="001F6849">
        <w:fldChar w:fldCharType="begin"/>
      </w:r>
      <w:r w:rsidR="000D4A30">
        <w:instrText xml:space="preserve"> ADDIN ZOTERO_ITEM CSL_CITATION {"citationID":"cYRPxs8U","properties":{"formattedCitation":"(Coltekin et al. 2020)","plainCitation":"(Coltekin et al. 2020)","noteIndex":0},"citationItems":[{"id":"zdACdUPz/nwTeYIQE","uris":["http://zotero.org/groups/4599106/items/F54Y7ICM"],"itemData":{"id":1274,"type":"article-journal","abstract":"This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w:t>
      </w:r>
      <w:proofErr w:type="spellStart"/>
      <w:r w:rsidR="00C05E88" w:rsidRPr="001F6849">
        <w:t>Coltekin</w:t>
      </w:r>
      <w:proofErr w:type="spellEnd"/>
      <w:r w:rsidR="00C05E88" w:rsidRPr="001F6849">
        <w:t xml:space="preserve">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40F917F3" w14:textId="59524E26" w:rsidR="009F3D5B" w:rsidRPr="001F6849" w:rsidRDefault="009F3D5B" w:rsidP="009F3D5B">
      <w:pPr>
        <w:pStyle w:val="ListParagraph"/>
        <w:numPr>
          <w:ilvl w:val="0"/>
          <w:numId w:val="17"/>
        </w:numPr>
        <w:rPr>
          <w:lang w:eastAsia="cs-CZ"/>
        </w:rPr>
      </w:pPr>
      <w:r w:rsidRPr="001F6849">
        <w:rPr>
          <w:lang w:eastAsia="cs-CZ"/>
        </w:rPr>
        <w:t>Před příprava dat – výběr, konverze do vhodného formátu, oprava chyb, optimalizace pro web (snížení podrobnosti, optimalizace textur, optimalizace velikosti).</w:t>
      </w:r>
    </w:p>
    <w:p w14:paraId="458CF6D9" w14:textId="333219B4" w:rsidR="009F3D5B" w:rsidRPr="001F6849" w:rsidRDefault="009F3D5B" w:rsidP="009F3D5B">
      <w:pPr>
        <w:pStyle w:val="ListParagraph"/>
        <w:numPr>
          <w:ilvl w:val="0"/>
          <w:numId w:val="17"/>
        </w:numPr>
        <w:rPr>
          <w:lang w:eastAsia="cs-CZ"/>
        </w:rPr>
      </w:pPr>
      <w:r w:rsidRPr="001F6849">
        <w:rPr>
          <w:lang w:eastAsia="cs-CZ"/>
        </w:rPr>
        <w:t xml:space="preserve">Publikace dat na web – Kde to bude </w:t>
      </w:r>
      <w:proofErr w:type="spellStart"/>
      <w:r w:rsidRPr="001F6849">
        <w:rPr>
          <w:lang w:eastAsia="cs-CZ"/>
        </w:rPr>
        <w:t>hostnutý</w:t>
      </w:r>
      <w:proofErr w:type="spellEnd"/>
      <w:r w:rsidRPr="001F6849">
        <w:rPr>
          <w:lang w:eastAsia="cs-CZ"/>
        </w:rPr>
        <w:t xml:space="preserve"> ty data? </w:t>
      </w:r>
    </w:p>
    <w:p w14:paraId="2410E622" w14:textId="7225CC3B" w:rsidR="009F3D5B" w:rsidRPr="001F6849" w:rsidRDefault="009F3D5B" w:rsidP="009F3D5B">
      <w:pPr>
        <w:pStyle w:val="ListParagraph"/>
        <w:numPr>
          <w:ilvl w:val="0"/>
          <w:numId w:val="17"/>
        </w:numPr>
        <w:rPr>
          <w:lang w:eastAsia="cs-CZ"/>
        </w:rPr>
      </w:pPr>
      <w:r w:rsidRPr="001F6849">
        <w:rPr>
          <w:lang w:eastAsia="cs-CZ"/>
        </w:rPr>
        <w:t>Tvorba webové stránky s vizualizací dat</w:t>
      </w:r>
    </w:p>
    <w:p w14:paraId="2F18DF1B" w14:textId="2E77F699" w:rsidR="009F3D5B" w:rsidRDefault="009F3D5B" w:rsidP="009F3D5B">
      <w:pPr>
        <w:pStyle w:val="ListParagraph"/>
        <w:numPr>
          <w:ilvl w:val="0"/>
          <w:numId w:val="17"/>
        </w:numPr>
        <w:rPr>
          <w:lang w:eastAsia="cs-CZ"/>
        </w:rPr>
      </w:pPr>
      <w:r w:rsidRPr="001F6849">
        <w:rPr>
          <w:lang w:eastAsia="cs-CZ"/>
        </w:rPr>
        <w:t>Hostování webové stránky na webu</w:t>
      </w:r>
    </w:p>
    <w:p w14:paraId="2F57C42A" w14:textId="77777777" w:rsidR="00F973CB" w:rsidRDefault="00F973CB" w:rsidP="00F973CB">
      <w:pPr>
        <w:pStyle w:val="Normlnprvnodsazen"/>
      </w:pPr>
    </w:p>
    <w:p w14:paraId="4B3C105E" w14:textId="77777777" w:rsidR="009F3D5B" w:rsidRDefault="009F3D5B" w:rsidP="009F3D5B">
      <w:pPr>
        <w:rPr>
          <w:lang w:eastAsia="cs-CZ"/>
        </w:rPr>
      </w:pPr>
    </w:p>
    <w:p w14:paraId="4A843DAB" w14:textId="77777777" w:rsidR="00455C26" w:rsidRDefault="00455C26" w:rsidP="00455C26">
      <w:pPr>
        <w:pStyle w:val="Normlnprvnodsazen"/>
      </w:pPr>
    </w:p>
    <w:p w14:paraId="51FC0030" w14:textId="4F644D5A" w:rsidR="00455C26" w:rsidRDefault="00455C26" w:rsidP="00455C26">
      <w:pPr>
        <w:pStyle w:val="Heading2"/>
      </w:pPr>
      <w:r>
        <w:t>UX</w:t>
      </w:r>
    </w:p>
    <w:p w14:paraId="30E519E4" w14:textId="5A34069C" w:rsidR="00455C26" w:rsidRPr="00455C26" w:rsidRDefault="00455C26" w:rsidP="00455C26">
      <w:pPr>
        <w:rPr>
          <w:lang w:val="en-US" w:eastAsia="cs-CZ"/>
        </w:rPr>
      </w:pPr>
      <w:r>
        <w:rPr>
          <w:lang w:val="en-US" w:eastAsia="cs-CZ"/>
        </w:rPr>
        <w:t xml:space="preserve">Menu -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0A898BBB" w:rsidR="00466AC8" w:rsidRPr="00466AC8" w:rsidRDefault="008136B2" w:rsidP="00466AC8">
      <w:pPr>
        <w:rPr>
          <w:lang w:eastAsia="cs-CZ"/>
        </w:rPr>
      </w:pPr>
      <w:r>
        <w:rPr>
          <w:lang w:eastAsia="cs-CZ"/>
        </w:rPr>
        <w:t>Optimalizace Paměti a Výkonu</w:t>
      </w:r>
    </w:p>
    <w:p w14:paraId="62BB0529" w14:textId="6773A195" w:rsidR="008136B2" w:rsidRDefault="008136B2" w:rsidP="008136B2">
      <w:pPr>
        <w:rPr>
          <w:lang w:eastAsia="cs-CZ"/>
        </w:rPr>
      </w:pPr>
      <w:r w:rsidRPr="008136B2">
        <w:rPr>
          <w:noProof/>
        </w:rPr>
        <w:drawing>
          <wp:inline distT="0" distB="0" distL="0" distR="0" wp14:anchorId="5A0ACA23" wp14:editId="4E34848B">
            <wp:extent cx="5579745" cy="2641600"/>
            <wp:effectExtent l="0" t="0" r="1905" b="6350"/>
            <wp:docPr id="15674950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071" name="Picture 1" descr="A diagram of a workflow&#10;&#10;Description automatically generated"/>
                    <pic:cNvPicPr/>
                  </pic:nvPicPr>
                  <pic:blipFill>
                    <a:blip r:embed="rId55"/>
                    <a:stretch>
                      <a:fillRect/>
                    </a:stretch>
                  </pic:blipFill>
                  <pic:spPr>
                    <a:xfrm>
                      <a:off x="0" y="0"/>
                      <a:ext cx="5579745" cy="2641600"/>
                    </a:xfrm>
                    <a:prstGeom prst="rect">
                      <a:avLst/>
                    </a:prstGeom>
                  </pic:spPr>
                </pic:pic>
              </a:graphicData>
            </a:graphic>
          </wp:inline>
        </w:drawing>
      </w:r>
    </w:p>
    <w:p w14:paraId="0AB8C8CB" w14:textId="77777777" w:rsidR="00466AC8" w:rsidRDefault="00466AC8" w:rsidP="00466AC8">
      <w:pPr>
        <w:pStyle w:val="Normlnprvnodsazen"/>
      </w:pPr>
    </w:p>
    <w:p w14:paraId="71BA28FC" w14:textId="4A175D12" w:rsidR="00466AC8" w:rsidRDefault="00466AC8" w:rsidP="00466AC8">
      <w:pPr>
        <w:pStyle w:val="Normlnprvnodsazen"/>
        <w:ind w:firstLine="0"/>
      </w:pPr>
      <w:r w:rsidRPr="00466AC8">
        <w:rPr>
          <w:highlight w:val="yellow"/>
        </w:rPr>
        <w:t xml:space="preserve">Tech </w:t>
      </w:r>
      <w:proofErr w:type="spellStart"/>
      <w:proofErr w:type="gramStart"/>
      <w:r w:rsidRPr="00466AC8">
        <w:rPr>
          <w:highlight w:val="yellow"/>
        </w:rPr>
        <w:t>Stacky</w:t>
      </w:r>
      <w:proofErr w:type="spellEnd"/>
      <w:r w:rsidRPr="00466AC8">
        <w:rPr>
          <w:highlight w:val="yellow"/>
        </w:rPr>
        <w:t xml:space="preserve">  se</w:t>
      </w:r>
      <w:proofErr w:type="gramEnd"/>
      <w:r w:rsidRPr="00466AC8">
        <w:rPr>
          <w:highlight w:val="yellow"/>
        </w:rPr>
        <w:t xml:space="preserve"> mění ale koncepty a technologické </w:t>
      </w:r>
      <w:proofErr w:type="spellStart"/>
      <w:r w:rsidRPr="00466AC8">
        <w:rPr>
          <w:highlight w:val="yellow"/>
        </w:rPr>
        <w:t>přistupy</w:t>
      </w:r>
      <w:proofErr w:type="spellEnd"/>
      <w:r w:rsidRPr="00466AC8">
        <w:rPr>
          <w:highlight w:val="yellow"/>
        </w:rPr>
        <w:t xml:space="preserve"> jsou obdobné. Výběr technologie tedy není hlavním cílem, jako popis a analýza způsobu vizualizace dat.</w:t>
      </w:r>
      <w:r>
        <w:t xml:space="preserve"> </w:t>
      </w:r>
    </w:p>
    <w:p w14:paraId="4A4B6172" w14:textId="77777777" w:rsidR="001A2401" w:rsidRDefault="001A2401" w:rsidP="00466AC8">
      <w:pPr>
        <w:pStyle w:val="Normlnprvnodsazen"/>
        <w:ind w:firstLine="0"/>
      </w:pPr>
    </w:p>
    <w:p w14:paraId="441C6A2E" w14:textId="77777777" w:rsidR="001A2401" w:rsidRDefault="001A2401" w:rsidP="00466AC8">
      <w:pPr>
        <w:pStyle w:val="Normlnprvnodsazen"/>
        <w:ind w:firstLine="0"/>
      </w:pPr>
    </w:p>
    <w:p w14:paraId="672214C7" w14:textId="1E34EA94" w:rsidR="001A2401" w:rsidRDefault="001A2401" w:rsidP="00466AC8">
      <w:pPr>
        <w:pStyle w:val="Normlnprvnodsazen"/>
        <w:ind w:firstLine="0"/>
      </w:pPr>
      <w:proofErr w:type="spellStart"/>
      <w:r>
        <w:t>Acesibility</w:t>
      </w:r>
      <w:proofErr w:type="spellEnd"/>
    </w:p>
    <w:p w14:paraId="06B7022F" w14:textId="371C7440" w:rsidR="001A2401" w:rsidRPr="00466AC8" w:rsidRDefault="001A2401" w:rsidP="00466AC8">
      <w:pPr>
        <w:pStyle w:val="Normlnprvnodsazen"/>
        <w:ind w:firstLine="0"/>
      </w:pPr>
      <w:r>
        <w:rPr>
          <w:noProof/>
        </w:rPr>
        <w:drawing>
          <wp:inline distT="0" distB="0" distL="0" distR="0" wp14:anchorId="02F7F3F4" wp14:editId="39D080CC">
            <wp:extent cx="5579745" cy="3865880"/>
            <wp:effectExtent l="0" t="0" r="1905" b="1270"/>
            <wp:docPr id="134819224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2243" name="Picture 1" descr="A diagram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865880"/>
                    </a:xfrm>
                    <a:prstGeom prst="rect">
                      <a:avLst/>
                    </a:prstGeom>
                    <a:noFill/>
                    <a:ln>
                      <a:noFill/>
                    </a:ln>
                  </pic:spPr>
                </pic:pic>
              </a:graphicData>
            </a:graphic>
          </wp:inline>
        </w:drawing>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57"/>
          <w:footerReference w:type="default" r:id="rId5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4CE5B2D5" w14:textId="5FD12DF1" w:rsidR="002F057F" w:rsidRPr="001F6849" w:rsidRDefault="002F057F" w:rsidP="002F057F">
      <w:pPr>
        <w:rPr>
          <w:b/>
          <w:bCs/>
        </w:rPr>
      </w:pP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5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3E833D1D" w14:textId="77777777" w:rsidR="00125106" w:rsidRDefault="00125106" w:rsidP="00125106">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0"/>
  <w15:commentEx w15:paraId="25044A27" w15:paraIdParent="4F51E465" w15:done="0"/>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3E833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3E833D1D"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DC490" w14:textId="77777777" w:rsidR="00303310" w:rsidRDefault="00303310" w:rsidP="0057088F">
      <w:pPr>
        <w:spacing w:after="0" w:line="240" w:lineRule="auto"/>
      </w:pPr>
      <w:r>
        <w:separator/>
      </w:r>
    </w:p>
  </w:endnote>
  <w:endnote w:type="continuationSeparator" w:id="0">
    <w:p w14:paraId="1444DBE6" w14:textId="77777777" w:rsidR="00303310" w:rsidRDefault="00303310"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078FC" w14:textId="77777777" w:rsidR="00303310" w:rsidRDefault="00303310" w:rsidP="0057088F">
      <w:pPr>
        <w:spacing w:after="0" w:line="240" w:lineRule="auto"/>
      </w:pPr>
      <w:r>
        <w:separator/>
      </w:r>
    </w:p>
  </w:footnote>
  <w:footnote w:type="continuationSeparator" w:id="0">
    <w:p w14:paraId="2FBFE369" w14:textId="77777777" w:rsidR="00303310" w:rsidRDefault="00303310" w:rsidP="0057088F">
      <w:pPr>
        <w:spacing w:after="0" w:line="240" w:lineRule="auto"/>
      </w:pPr>
      <w:r>
        <w:continuationSeparator/>
      </w:r>
    </w:p>
  </w:footnote>
  <w:footnote w:id="1">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2">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3">
    <w:p w14:paraId="7FE53C85" w14:textId="77777777" w:rsidR="005B6BC8" w:rsidRPr="0052065A" w:rsidRDefault="005B6BC8" w:rsidP="005B6BC8">
      <w:pPr>
        <w:pStyle w:val="FootnoteText"/>
        <w:rPr>
          <w:lang w:val="en-US"/>
        </w:rPr>
      </w:pPr>
      <w:r>
        <w:rPr>
          <w:rStyle w:val="FootnoteReference"/>
        </w:rPr>
        <w:footnoteRef/>
      </w:r>
      <w:r>
        <w:t xml:space="preserve"> </w:t>
      </w:r>
      <w:proofErr w:type="spellStart"/>
      <w:r w:rsidRPr="0052065A">
        <w:t>WebAssembly</w:t>
      </w:r>
      <w:proofErr w:type="spellEnd"/>
      <w:r w:rsidRPr="0052065A">
        <w:t xml:space="preserve"> (WASM) je binární instrukční formát poskytující virtuální stroj pro </w:t>
      </w:r>
      <w:r>
        <w:t xml:space="preserve">exekuci </w:t>
      </w:r>
      <w:r w:rsidRPr="0052065A">
        <w:t>kódu v internetových prohlížečích.</w:t>
      </w:r>
      <w:r>
        <w:t xml:space="preserve"> Tedy kód napsaný v jiném jazyce než JavaScriptu může být spuštěn v prohlížeči.</w:t>
      </w:r>
      <w:r w:rsidRPr="0052065A">
        <w:t xml:space="preserve"> Umožňuje webovým aplikacím dosáhnout výkonnosti téměř na úrovni nativního kódu</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3797612A"/>
    <w:multiLevelType w:val="hybridMultilevel"/>
    <w:tmpl w:val="C5469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8"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47"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0"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3"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0"/>
  </w:num>
  <w:num w:numId="3" w16cid:durableId="1170680267">
    <w:abstractNumId w:val="14"/>
  </w:num>
  <w:num w:numId="4" w16cid:durableId="1796368114">
    <w:abstractNumId w:val="23"/>
  </w:num>
  <w:num w:numId="5" w16cid:durableId="300885919">
    <w:abstractNumId w:val="33"/>
  </w:num>
  <w:num w:numId="6" w16cid:durableId="521938209">
    <w:abstractNumId w:val="51"/>
  </w:num>
  <w:num w:numId="7" w16cid:durableId="619992562">
    <w:abstractNumId w:val="26"/>
  </w:num>
  <w:num w:numId="8" w16cid:durableId="208229350">
    <w:abstractNumId w:val="9"/>
  </w:num>
  <w:num w:numId="9" w16cid:durableId="2076317703">
    <w:abstractNumId w:val="18"/>
  </w:num>
  <w:num w:numId="10" w16cid:durableId="802234337">
    <w:abstractNumId w:val="31"/>
  </w:num>
  <w:num w:numId="11" w16cid:durableId="385684583">
    <w:abstractNumId w:val="22"/>
  </w:num>
  <w:num w:numId="12" w16cid:durableId="65956355">
    <w:abstractNumId w:val="47"/>
  </w:num>
  <w:num w:numId="13" w16cid:durableId="354035738">
    <w:abstractNumId w:val="55"/>
  </w:num>
  <w:num w:numId="14" w16cid:durableId="395475347">
    <w:abstractNumId w:val="1"/>
  </w:num>
  <w:num w:numId="15" w16cid:durableId="1336884254">
    <w:abstractNumId w:val="29"/>
  </w:num>
  <w:num w:numId="16" w16cid:durableId="757364363">
    <w:abstractNumId w:val="39"/>
  </w:num>
  <w:num w:numId="17" w16cid:durableId="2033720445">
    <w:abstractNumId w:val="56"/>
  </w:num>
  <w:num w:numId="18" w16cid:durableId="837696955">
    <w:abstractNumId w:val="49"/>
  </w:num>
  <w:num w:numId="19" w16cid:durableId="414474922">
    <w:abstractNumId w:val="28"/>
  </w:num>
  <w:num w:numId="20" w16cid:durableId="2059282820">
    <w:abstractNumId w:val="12"/>
  </w:num>
  <w:num w:numId="21" w16cid:durableId="1490631062">
    <w:abstractNumId w:val="27"/>
  </w:num>
  <w:num w:numId="22" w16cid:durableId="1901403376">
    <w:abstractNumId w:val="2"/>
  </w:num>
  <w:num w:numId="23" w16cid:durableId="901527545">
    <w:abstractNumId w:val="45"/>
  </w:num>
  <w:num w:numId="24" w16cid:durableId="13649980">
    <w:abstractNumId w:val="6"/>
  </w:num>
  <w:num w:numId="25" w16cid:durableId="1364744581">
    <w:abstractNumId w:val="13"/>
  </w:num>
  <w:num w:numId="26" w16cid:durableId="1671255231">
    <w:abstractNumId w:val="35"/>
  </w:num>
  <w:num w:numId="27" w16cid:durableId="1198667109">
    <w:abstractNumId w:val="50"/>
  </w:num>
  <w:num w:numId="28" w16cid:durableId="619802950">
    <w:abstractNumId w:val="4"/>
  </w:num>
  <w:num w:numId="29" w16cid:durableId="367877274">
    <w:abstractNumId w:val="34"/>
  </w:num>
  <w:num w:numId="30" w16cid:durableId="802776096">
    <w:abstractNumId w:val="5"/>
  </w:num>
  <w:num w:numId="31" w16cid:durableId="742023868">
    <w:abstractNumId w:val="21"/>
  </w:num>
  <w:num w:numId="32" w16cid:durableId="404689245">
    <w:abstractNumId w:val="43"/>
  </w:num>
  <w:num w:numId="33" w16cid:durableId="1361203164">
    <w:abstractNumId w:val="46"/>
  </w:num>
  <w:num w:numId="34" w16cid:durableId="2136636456">
    <w:abstractNumId w:val="32"/>
  </w:num>
  <w:num w:numId="35" w16cid:durableId="882057253">
    <w:abstractNumId w:val="11"/>
  </w:num>
  <w:num w:numId="36" w16cid:durableId="2002463788">
    <w:abstractNumId w:val="52"/>
  </w:num>
  <w:num w:numId="37" w16cid:durableId="1464738753">
    <w:abstractNumId w:val="19"/>
  </w:num>
  <w:num w:numId="38" w16cid:durableId="1462070677">
    <w:abstractNumId w:val="3"/>
  </w:num>
  <w:num w:numId="39" w16cid:durableId="1886866115">
    <w:abstractNumId w:val="37"/>
  </w:num>
  <w:num w:numId="40" w16cid:durableId="965311621">
    <w:abstractNumId w:val="42"/>
  </w:num>
  <w:num w:numId="41" w16cid:durableId="818768559">
    <w:abstractNumId w:val="48"/>
  </w:num>
  <w:num w:numId="42" w16cid:durableId="1967276253">
    <w:abstractNumId w:val="15"/>
  </w:num>
  <w:num w:numId="43" w16cid:durableId="1442647274">
    <w:abstractNumId w:val="10"/>
  </w:num>
  <w:num w:numId="44" w16cid:durableId="1146313284">
    <w:abstractNumId w:val="25"/>
  </w:num>
  <w:num w:numId="45" w16cid:durableId="1133062556">
    <w:abstractNumId w:val="8"/>
  </w:num>
  <w:num w:numId="46" w16cid:durableId="1318923120">
    <w:abstractNumId w:val="24"/>
  </w:num>
  <w:num w:numId="47" w16cid:durableId="976765939">
    <w:abstractNumId w:val="30"/>
  </w:num>
  <w:num w:numId="48" w16cid:durableId="1987278381">
    <w:abstractNumId w:val="54"/>
  </w:num>
  <w:num w:numId="49" w16cid:durableId="344286222">
    <w:abstractNumId w:val="41"/>
  </w:num>
  <w:num w:numId="50" w16cid:durableId="586889268">
    <w:abstractNumId w:val="53"/>
  </w:num>
  <w:num w:numId="51" w16cid:durableId="1214346142">
    <w:abstractNumId w:val="36"/>
  </w:num>
  <w:num w:numId="52" w16cid:durableId="1666350155">
    <w:abstractNumId w:val="7"/>
  </w:num>
  <w:num w:numId="53" w16cid:durableId="1936208616">
    <w:abstractNumId w:val="38"/>
  </w:num>
  <w:num w:numId="54" w16cid:durableId="1802922892">
    <w:abstractNumId w:val="16"/>
  </w:num>
  <w:num w:numId="55" w16cid:durableId="2044668093">
    <w:abstractNumId w:val="17"/>
  </w:num>
  <w:num w:numId="56" w16cid:durableId="1700474541">
    <w:abstractNumId w:val="44"/>
  </w:num>
  <w:num w:numId="57" w16cid:durableId="2082558311">
    <w:abstractNumId w:val="4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4CE"/>
    <w:rsid w:val="00004925"/>
    <w:rsid w:val="00004B2A"/>
    <w:rsid w:val="00005871"/>
    <w:rsid w:val="00005D6A"/>
    <w:rsid w:val="00006812"/>
    <w:rsid w:val="00007055"/>
    <w:rsid w:val="00007760"/>
    <w:rsid w:val="00007F1B"/>
    <w:rsid w:val="00010309"/>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458C"/>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4069"/>
    <w:rsid w:val="0005430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6F5B"/>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47C"/>
    <w:rsid w:val="000B66BE"/>
    <w:rsid w:val="000B6ABB"/>
    <w:rsid w:val="000B703C"/>
    <w:rsid w:val="000B73FE"/>
    <w:rsid w:val="000B7D85"/>
    <w:rsid w:val="000C0597"/>
    <w:rsid w:val="000C09DF"/>
    <w:rsid w:val="000C178B"/>
    <w:rsid w:val="000C1803"/>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8E2"/>
    <w:rsid w:val="0010292B"/>
    <w:rsid w:val="00102B7A"/>
    <w:rsid w:val="00103C96"/>
    <w:rsid w:val="00103FC7"/>
    <w:rsid w:val="00105208"/>
    <w:rsid w:val="001052AF"/>
    <w:rsid w:val="00105449"/>
    <w:rsid w:val="001063B2"/>
    <w:rsid w:val="00106E21"/>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6DA6"/>
    <w:rsid w:val="00126E8F"/>
    <w:rsid w:val="001276CE"/>
    <w:rsid w:val="00127799"/>
    <w:rsid w:val="00127C08"/>
    <w:rsid w:val="001309C1"/>
    <w:rsid w:val="001319B8"/>
    <w:rsid w:val="00132830"/>
    <w:rsid w:val="001341F2"/>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FFC"/>
    <w:rsid w:val="001C0C7A"/>
    <w:rsid w:val="001C13D0"/>
    <w:rsid w:val="001C1704"/>
    <w:rsid w:val="001C1A6F"/>
    <w:rsid w:val="001C1B08"/>
    <w:rsid w:val="001C23BB"/>
    <w:rsid w:val="001C2D1C"/>
    <w:rsid w:val="001C368D"/>
    <w:rsid w:val="001C50AC"/>
    <w:rsid w:val="001C54EC"/>
    <w:rsid w:val="001C649E"/>
    <w:rsid w:val="001C680E"/>
    <w:rsid w:val="001C6CEE"/>
    <w:rsid w:val="001C7349"/>
    <w:rsid w:val="001C7DD3"/>
    <w:rsid w:val="001D0278"/>
    <w:rsid w:val="001D0855"/>
    <w:rsid w:val="001D1870"/>
    <w:rsid w:val="001D2232"/>
    <w:rsid w:val="001D28B3"/>
    <w:rsid w:val="001D38BD"/>
    <w:rsid w:val="001D3D00"/>
    <w:rsid w:val="001D4061"/>
    <w:rsid w:val="001D4F08"/>
    <w:rsid w:val="001D50E7"/>
    <w:rsid w:val="001D53C7"/>
    <w:rsid w:val="001D68CB"/>
    <w:rsid w:val="001D68F5"/>
    <w:rsid w:val="001D7476"/>
    <w:rsid w:val="001D7554"/>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45FA"/>
    <w:rsid w:val="00204767"/>
    <w:rsid w:val="002049D1"/>
    <w:rsid w:val="002053E5"/>
    <w:rsid w:val="00205BB0"/>
    <w:rsid w:val="00205F99"/>
    <w:rsid w:val="00206193"/>
    <w:rsid w:val="00206390"/>
    <w:rsid w:val="00206998"/>
    <w:rsid w:val="00206C34"/>
    <w:rsid w:val="00206C53"/>
    <w:rsid w:val="00206F64"/>
    <w:rsid w:val="002108F2"/>
    <w:rsid w:val="00211E5E"/>
    <w:rsid w:val="00212457"/>
    <w:rsid w:val="00213D9F"/>
    <w:rsid w:val="00213F3C"/>
    <w:rsid w:val="00215816"/>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3096"/>
    <w:rsid w:val="00253E9C"/>
    <w:rsid w:val="0025440D"/>
    <w:rsid w:val="002548CE"/>
    <w:rsid w:val="00254F8B"/>
    <w:rsid w:val="002551B5"/>
    <w:rsid w:val="002555DB"/>
    <w:rsid w:val="00255943"/>
    <w:rsid w:val="00256784"/>
    <w:rsid w:val="002571C3"/>
    <w:rsid w:val="00257909"/>
    <w:rsid w:val="00257949"/>
    <w:rsid w:val="00257D56"/>
    <w:rsid w:val="0026039C"/>
    <w:rsid w:val="00260F6F"/>
    <w:rsid w:val="0026166C"/>
    <w:rsid w:val="00262108"/>
    <w:rsid w:val="00262B7C"/>
    <w:rsid w:val="00262EC3"/>
    <w:rsid w:val="0026358F"/>
    <w:rsid w:val="00263A7E"/>
    <w:rsid w:val="002652CE"/>
    <w:rsid w:val="002654D7"/>
    <w:rsid w:val="002656D4"/>
    <w:rsid w:val="0026658B"/>
    <w:rsid w:val="00267218"/>
    <w:rsid w:val="00267C14"/>
    <w:rsid w:val="00267EE8"/>
    <w:rsid w:val="00270C68"/>
    <w:rsid w:val="00271086"/>
    <w:rsid w:val="002718CC"/>
    <w:rsid w:val="002754D1"/>
    <w:rsid w:val="002757F2"/>
    <w:rsid w:val="002762CC"/>
    <w:rsid w:val="002766B8"/>
    <w:rsid w:val="00276A5C"/>
    <w:rsid w:val="00276AA1"/>
    <w:rsid w:val="00276F41"/>
    <w:rsid w:val="00277826"/>
    <w:rsid w:val="00280E29"/>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F91"/>
    <w:rsid w:val="00293965"/>
    <w:rsid w:val="00293F00"/>
    <w:rsid w:val="0029427A"/>
    <w:rsid w:val="002942F8"/>
    <w:rsid w:val="00296C77"/>
    <w:rsid w:val="00296E59"/>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203E"/>
    <w:rsid w:val="002C2AA7"/>
    <w:rsid w:val="002C3253"/>
    <w:rsid w:val="002C3848"/>
    <w:rsid w:val="002C3EA4"/>
    <w:rsid w:val="002C6029"/>
    <w:rsid w:val="002C611D"/>
    <w:rsid w:val="002C70E4"/>
    <w:rsid w:val="002C73B4"/>
    <w:rsid w:val="002D04E3"/>
    <w:rsid w:val="002D1412"/>
    <w:rsid w:val="002D2EA5"/>
    <w:rsid w:val="002D3544"/>
    <w:rsid w:val="002D405D"/>
    <w:rsid w:val="002D4435"/>
    <w:rsid w:val="002D4936"/>
    <w:rsid w:val="002D5334"/>
    <w:rsid w:val="002D5A4F"/>
    <w:rsid w:val="002D670D"/>
    <w:rsid w:val="002D67F7"/>
    <w:rsid w:val="002D7355"/>
    <w:rsid w:val="002D73A9"/>
    <w:rsid w:val="002D7F8A"/>
    <w:rsid w:val="002D7FEB"/>
    <w:rsid w:val="002E1240"/>
    <w:rsid w:val="002E252E"/>
    <w:rsid w:val="002E2860"/>
    <w:rsid w:val="002E3470"/>
    <w:rsid w:val="002E499C"/>
    <w:rsid w:val="002E4F27"/>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A56"/>
    <w:rsid w:val="002F6586"/>
    <w:rsid w:val="002F7A88"/>
    <w:rsid w:val="002F7CA3"/>
    <w:rsid w:val="002F7FA0"/>
    <w:rsid w:val="003002AB"/>
    <w:rsid w:val="00300875"/>
    <w:rsid w:val="003009DB"/>
    <w:rsid w:val="00300DD2"/>
    <w:rsid w:val="00301FA1"/>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C5F"/>
    <w:rsid w:val="00353F72"/>
    <w:rsid w:val="00354009"/>
    <w:rsid w:val="00354F46"/>
    <w:rsid w:val="00356E8E"/>
    <w:rsid w:val="0035771D"/>
    <w:rsid w:val="0036038A"/>
    <w:rsid w:val="00360AD3"/>
    <w:rsid w:val="00360AF5"/>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ABC"/>
    <w:rsid w:val="00386079"/>
    <w:rsid w:val="00386153"/>
    <w:rsid w:val="00386AC7"/>
    <w:rsid w:val="00386DB5"/>
    <w:rsid w:val="00390435"/>
    <w:rsid w:val="00390B12"/>
    <w:rsid w:val="003922D7"/>
    <w:rsid w:val="0039259F"/>
    <w:rsid w:val="00392C29"/>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C61"/>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A39"/>
    <w:rsid w:val="003D01F7"/>
    <w:rsid w:val="003D0813"/>
    <w:rsid w:val="003D0989"/>
    <w:rsid w:val="003D1591"/>
    <w:rsid w:val="003D1A75"/>
    <w:rsid w:val="003D1C4B"/>
    <w:rsid w:val="003D2C01"/>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52DE"/>
    <w:rsid w:val="0041591D"/>
    <w:rsid w:val="00415D87"/>
    <w:rsid w:val="0041643B"/>
    <w:rsid w:val="004174D2"/>
    <w:rsid w:val="00417839"/>
    <w:rsid w:val="0042061A"/>
    <w:rsid w:val="00420737"/>
    <w:rsid w:val="0042073D"/>
    <w:rsid w:val="00420B92"/>
    <w:rsid w:val="00421AD6"/>
    <w:rsid w:val="004225F5"/>
    <w:rsid w:val="00424A74"/>
    <w:rsid w:val="00425088"/>
    <w:rsid w:val="0042562D"/>
    <w:rsid w:val="00426871"/>
    <w:rsid w:val="00426C6A"/>
    <w:rsid w:val="00426CD6"/>
    <w:rsid w:val="00426DB9"/>
    <w:rsid w:val="0042720A"/>
    <w:rsid w:val="004278FB"/>
    <w:rsid w:val="00427DE2"/>
    <w:rsid w:val="004301E4"/>
    <w:rsid w:val="004309EE"/>
    <w:rsid w:val="004314A9"/>
    <w:rsid w:val="00432DBC"/>
    <w:rsid w:val="00435378"/>
    <w:rsid w:val="00435E29"/>
    <w:rsid w:val="004369F3"/>
    <w:rsid w:val="0044013E"/>
    <w:rsid w:val="00441248"/>
    <w:rsid w:val="00441CF7"/>
    <w:rsid w:val="00443388"/>
    <w:rsid w:val="00443ABB"/>
    <w:rsid w:val="00443C99"/>
    <w:rsid w:val="004441BE"/>
    <w:rsid w:val="004448A7"/>
    <w:rsid w:val="00444A73"/>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7CF3"/>
    <w:rsid w:val="00497F7B"/>
    <w:rsid w:val="00497FA3"/>
    <w:rsid w:val="004A0366"/>
    <w:rsid w:val="004A111E"/>
    <w:rsid w:val="004A117B"/>
    <w:rsid w:val="004A11B2"/>
    <w:rsid w:val="004A14BA"/>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E41"/>
    <w:rsid w:val="004D50E3"/>
    <w:rsid w:val="004D5373"/>
    <w:rsid w:val="004D582A"/>
    <w:rsid w:val="004D6387"/>
    <w:rsid w:val="004D6EAA"/>
    <w:rsid w:val="004D7C4D"/>
    <w:rsid w:val="004E0596"/>
    <w:rsid w:val="004E07CA"/>
    <w:rsid w:val="004E21BD"/>
    <w:rsid w:val="004E273D"/>
    <w:rsid w:val="004E4059"/>
    <w:rsid w:val="004E4474"/>
    <w:rsid w:val="004E4B0C"/>
    <w:rsid w:val="004E5B4C"/>
    <w:rsid w:val="004E5DC6"/>
    <w:rsid w:val="004E6303"/>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E9B"/>
    <w:rsid w:val="005223D8"/>
    <w:rsid w:val="00522599"/>
    <w:rsid w:val="00522CB1"/>
    <w:rsid w:val="00523661"/>
    <w:rsid w:val="00524366"/>
    <w:rsid w:val="00524C88"/>
    <w:rsid w:val="005250E6"/>
    <w:rsid w:val="005252C8"/>
    <w:rsid w:val="00525522"/>
    <w:rsid w:val="00525F8C"/>
    <w:rsid w:val="0052704B"/>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3262"/>
    <w:rsid w:val="00573340"/>
    <w:rsid w:val="00574ABF"/>
    <w:rsid w:val="0057525A"/>
    <w:rsid w:val="00575E99"/>
    <w:rsid w:val="0057644C"/>
    <w:rsid w:val="00576F7F"/>
    <w:rsid w:val="00577B7B"/>
    <w:rsid w:val="0058027E"/>
    <w:rsid w:val="00580D09"/>
    <w:rsid w:val="005822C0"/>
    <w:rsid w:val="00582700"/>
    <w:rsid w:val="00583202"/>
    <w:rsid w:val="005832C6"/>
    <w:rsid w:val="00585099"/>
    <w:rsid w:val="005868EE"/>
    <w:rsid w:val="005876CA"/>
    <w:rsid w:val="00587FF4"/>
    <w:rsid w:val="00591159"/>
    <w:rsid w:val="005912DD"/>
    <w:rsid w:val="00592AA8"/>
    <w:rsid w:val="00593FF9"/>
    <w:rsid w:val="005948F9"/>
    <w:rsid w:val="005954BE"/>
    <w:rsid w:val="00596338"/>
    <w:rsid w:val="00596D5A"/>
    <w:rsid w:val="005A0052"/>
    <w:rsid w:val="005A0F19"/>
    <w:rsid w:val="005A20D3"/>
    <w:rsid w:val="005A26CC"/>
    <w:rsid w:val="005A314E"/>
    <w:rsid w:val="005A431A"/>
    <w:rsid w:val="005A5390"/>
    <w:rsid w:val="005A5B24"/>
    <w:rsid w:val="005A6A00"/>
    <w:rsid w:val="005A6A44"/>
    <w:rsid w:val="005B010C"/>
    <w:rsid w:val="005B0201"/>
    <w:rsid w:val="005B07C6"/>
    <w:rsid w:val="005B23C8"/>
    <w:rsid w:val="005B388F"/>
    <w:rsid w:val="005B3E47"/>
    <w:rsid w:val="005B476D"/>
    <w:rsid w:val="005B580D"/>
    <w:rsid w:val="005B6178"/>
    <w:rsid w:val="005B67E6"/>
    <w:rsid w:val="005B68D0"/>
    <w:rsid w:val="005B6BC8"/>
    <w:rsid w:val="005B7238"/>
    <w:rsid w:val="005B7816"/>
    <w:rsid w:val="005B7B8D"/>
    <w:rsid w:val="005C0B03"/>
    <w:rsid w:val="005C1433"/>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8D0"/>
    <w:rsid w:val="005F1D02"/>
    <w:rsid w:val="005F2E79"/>
    <w:rsid w:val="005F3570"/>
    <w:rsid w:val="005F3DBB"/>
    <w:rsid w:val="005F4274"/>
    <w:rsid w:val="005F470A"/>
    <w:rsid w:val="005F4772"/>
    <w:rsid w:val="005F5140"/>
    <w:rsid w:val="005F5551"/>
    <w:rsid w:val="005F5B27"/>
    <w:rsid w:val="005F6B72"/>
    <w:rsid w:val="005F6D53"/>
    <w:rsid w:val="005F6DC1"/>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9CD"/>
    <w:rsid w:val="0062079C"/>
    <w:rsid w:val="00622F55"/>
    <w:rsid w:val="00622FC0"/>
    <w:rsid w:val="006242FC"/>
    <w:rsid w:val="00624A90"/>
    <w:rsid w:val="0062655F"/>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EB8"/>
    <w:rsid w:val="006770CA"/>
    <w:rsid w:val="00677D9C"/>
    <w:rsid w:val="0068095A"/>
    <w:rsid w:val="0068150C"/>
    <w:rsid w:val="0068231E"/>
    <w:rsid w:val="0068325A"/>
    <w:rsid w:val="006832EB"/>
    <w:rsid w:val="00683A89"/>
    <w:rsid w:val="00683BA0"/>
    <w:rsid w:val="00684388"/>
    <w:rsid w:val="0068467D"/>
    <w:rsid w:val="006847D4"/>
    <w:rsid w:val="006851E1"/>
    <w:rsid w:val="006855C3"/>
    <w:rsid w:val="00691B2A"/>
    <w:rsid w:val="00691FFB"/>
    <w:rsid w:val="00692716"/>
    <w:rsid w:val="00692A28"/>
    <w:rsid w:val="006942BF"/>
    <w:rsid w:val="0069447E"/>
    <w:rsid w:val="00694D9E"/>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FDB"/>
    <w:rsid w:val="007373F8"/>
    <w:rsid w:val="007374B9"/>
    <w:rsid w:val="00737CA5"/>
    <w:rsid w:val="00737CE9"/>
    <w:rsid w:val="00740050"/>
    <w:rsid w:val="0074109D"/>
    <w:rsid w:val="00741E89"/>
    <w:rsid w:val="00744A27"/>
    <w:rsid w:val="00746413"/>
    <w:rsid w:val="00746847"/>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12C8"/>
    <w:rsid w:val="0077221B"/>
    <w:rsid w:val="00773578"/>
    <w:rsid w:val="00773EDE"/>
    <w:rsid w:val="00774419"/>
    <w:rsid w:val="00774617"/>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617A"/>
    <w:rsid w:val="0079621B"/>
    <w:rsid w:val="0079724A"/>
    <w:rsid w:val="007A090C"/>
    <w:rsid w:val="007A0C98"/>
    <w:rsid w:val="007A18E9"/>
    <w:rsid w:val="007A1CC2"/>
    <w:rsid w:val="007A32DA"/>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61D8"/>
    <w:rsid w:val="007B6FD7"/>
    <w:rsid w:val="007B7CB1"/>
    <w:rsid w:val="007C144F"/>
    <w:rsid w:val="007C2B7B"/>
    <w:rsid w:val="007C35E4"/>
    <w:rsid w:val="007C3B87"/>
    <w:rsid w:val="007C3EEE"/>
    <w:rsid w:val="007C5CC6"/>
    <w:rsid w:val="007C614C"/>
    <w:rsid w:val="007C69D4"/>
    <w:rsid w:val="007D1EC9"/>
    <w:rsid w:val="007D2301"/>
    <w:rsid w:val="007D2CA6"/>
    <w:rsid w:val="007D38ED"/>
    <w:rsid w:val="007D39F1"/>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3F0A"/>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90F"/>
    <w:rsid w:val="00807A83"/>
    <w:rsid w:val="00810D74"/>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34F"/>
    <w:rsid w:val="00832DFF"/>
    <w:rsid w:val="00832E78"/>
    <w:rsid w:val="008339A6"/>
    <w:rsid w:val="00833D2E"/>
    <w:rsid w:val="00834161"/>
    <w:rsid w:val="0083441F"/>
    <w:rsid w:val="00834D1A"/>
    <w:rsid w:val="00836C0A"/>
    <w:rsid w:val="00837E83"/>
    <w:rsid w:val="00840409"/>
    <w:rsid w:val="008405EF"/>
    <w:rsid w:val="00840692"/>
    <w:rsid w:val="008412F1"/>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877"/>
    <w:rsid w:val="00860421"/>
    <w:rsid w:val="00860DD1"/>
    <w:rsid w:val="00861826"/>
    <w:rsid w:val="00861ECC"/>
    <w:rsid w:val="008621DF"/>
    <w:rsid w:val="0086245E"/>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80083"/>
    <w:rsid w:val="008809DA"/>
    <w:rsid w:val="008812DD"/>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5718"/>
    <w:rsid w:val="008C5DF5"/>
    <w:rsid w:val="008C6AAE"/>
    <w:rsid w:val="008C79A5"/>
    <w:rsid w:val="008C7CAA"/>
    <w:rsid w:val="008D14E2"/>
    <w:rsid w:val="008D1D5F"/>
    <w:rsid w:val="008D3600"/>
    <w:rsid w:val="008D36F7"/>
    <w:rsid w:val="008D3976"/>
    <w:rsid w:val="008D47C3"/>
    <w:rsid w:val="008D4F69"/>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1DB5"/>
    <w:rsid w:val="008F2364"/>
    <w:rsid w:val="008F2714"/>
    <w:rsid w:val="008F297C"/>
    <w:rsid w:val="008F2BE6"/>
    <w:rsid w:val="008F2DC0"/>
    <w:rsid w:val="008F333D"/>
    <w:rsid w:val="008F3FB6"/>
    <w:rsid w:val="008F5059"/>
    <w:rsid w:val="008F670D"/>
    <w:rsid w:val="008F7185"/>
    <w:rsid w:val="009015EB"/>
    <w:rsid w:val="00901C02"/>
    <w:rsid w:val="00901ECF"/>
    <w:rsid w:val="00902298"/>
    <w:rsid w:val="0090285C"/>
    <w:rsid w:val="009037AC"/>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A5A"/>
    <w:rsid w:val="00926358"/>
    <w:rsid w:val="009272E7"/>
    <w:rsid w:val="00927397"/>
    <w:rsid w:val="00930142"/>
    <w:rsid w:val="009302C4"/>
    <w:rsid w:val="0093175B"/>
    <w:rsid w:val="00931B57"/>
    <w:rsid w:val="009323BA"/>
    <w:rsid w:val="00932527"/>
    <w:rsid w:val="00932626"/>
    <w:rsid w:val="00932A72"/>
    <w:rsid w:val="00932AFB"/>
    <w:rsid w:val="009339CF"/>
    <w:rsid w:val="00933D07"/>
    <w:rsid w:val="0093570D"/>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4169"/>
    <w:rsid w:val="00964AA4"/>
    <w:rsid w:val="00964E25"/>
    <w:rsid w:val="00964EF5"/>
    <w:rsid w:val="00966DDD"/>
    <w:rsid w:val="00967153"/>
    <w:rsid w:val="009702F1"/>
    <w:rsid w:val="00970A04"/>
    <w:rsid w:val="00970B26"/>
    <w:rsid w:val="00970CE0"/>
    <w:rsid w:val="00970EC2"/>
    <w:rsid w:val="00970FEF"/>
    <w:rsid w:val="00971E2D"/>
    <w:rsid w:val="00972BB5"/>
    <w:rsid w:val="0097306C"/>
    <w:rsid w:val="009738F9"/>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8A6"/>
    <w:rsid w:val="00991883"/>
    <w:rsid w:val="0099191D"/>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468F"/>
    <w:rsid w:val="009A4EBF"/>
    <w:rsid w:val="009A5DEA"/>
    <w:rsid w:val="009A760D"/>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21A0"/>
    <w:rsid w:val="009F21CA"/>
    <w:rsid w:val="009F23F8"/>
    <w:rsid w:val="009F2EC7"/>
    <w:rsid w:val="009F2F9D"/>
    <w:rsid w:val="009F381E"/>
    <w:rsid w:val="009F3D5B"/>
    <w:rsid w:val="009F3ED7"/>
    <w:rsid w:val="009F3F8A"/>
    <w:rsid w:val="009F4AC4"/>
    <w:rsid w:val="009F4DA6"/>
    <w:rsid w:val="009F5816"/>
    <w:rsid w:val="009F5DD8"/>
    <w:rsid w:val="009F5E1B"/>
    <w:rsid w:val="009F647F"/>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A4"/>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315D"/>
    <w:rsid w:val="00A7354F"/>
    <w:rsid w:val="00A73C06"/>
    <w:rsid w:val="00A744C1"/>
    <w:rsid w:val="00A74AC4"/>
    <w:rsid w:val="00A74B13"/>
    <w:rsid w:val="00A75858"/>
    <w:rsid w:val="00A75D29"/>
    <w:rsid w:val="00A75E78"/>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843"/>
    <w:rsid w:val="00A94BE3"/>
    <w:rsid w:val="00A9661E"/>
    <w:rsid w:val="00AA047F"/>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6A"/>
    <w:rsid w:val="00AB188E"/>
    <w:rsid w:val="00AB24ED"/>
    <w:rsid w:val="00AB2C22"/>
    <w:rsid w:val="00AB34FC"/>
    <w:rsid w:val="00AB3AB8"/>
    <w:rsid w:val="00AB3C38"/>
    <w:rsid w:val="00AB45B4"/>
    <w:rsid w:val="00AB4669"/>
    <w:rsid w:val="00AB4A1F"/>
    <w:rsid w:val="00AB5F10"/>
    <w:rsid w:val="00AB5FCC"/>
    <w:rsid w:val="00AB6B5B"/>
    <w:rsid w:val="00AB7D31"/>
    <w:rsid w:val="00AC227D"/>
    <w:rsid w:val="00AC28DF"/>
    <w:rsid w:val="00AC2D8B"/>
    <w:rsid w:val="00AC319F"/>
    <w:rsid w:val="00AC3EB7"/>
    <w:rsid w:val="00AC4080"/>
    <w:rsid w:val="00AC4145"/>
    <w:rsid w:val="00AC431B"/>
    <w:rsid w:val="00AC4AE3"/>
    <w:rsid w:val="00AC5371"/>
    <w:rsid w:val="00AC5B66"/>
    <w:rsid w:val="00AC5F57"/>
    <w:rsid w:val="00AC60F6"/>
    <w:rsid w:val="00AC6351"/>
    <w:rsid w:val="00AC6DA8"/>
    <w:rsid w:val="00AC6F9B"/>
    <w:rsid w:val="00AD03B6"/>
    <w:rsid w:val="00AD0692"/>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754"/>
    <w:rsid w:val="00B0747D"/>
    <w:rsid w:val="00B07F0B"/>
    <w:rsid w:val="00B105E2"/>
    <w:rsid w:val="00B1122A"/>
    <w:rsid w:val="00B1180A"/>
    <w:rsid w:val="00B1186A"/>
    <w:rsid w:val="00B1298D"/>
    <w:rsid w:val="00B12CF6"/>
    <w:rsid w:val="00B14897"/>
    <w:rsid w:val="00B152A0"/>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42A5"/>
    <w:rsid w:val="00B3550C"/>
    <w:rsid w:val="00B358A5"/>
    <w:rsid w:val="00B35C81"/>
    <w:rsid w:val="00B36967"/>
    <w:rsid w:val="00B3696F"/>
    <w:rsid w:val="00B3746B"/>
    <w:rsid w:val="00B40019"/>
    <w:rsid w:val="00B405F2"/>
    <w:rsid w:val="00B4099E"/>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F35"/>
    <w:rsid w:val="00B617E1"/>
    <w:rsid w:val="00B61953"/>
    <w:rsid w:val="00B625DE"/>
    <w:rsid w:val="00B626FA"/>
    <w:rsid w:val="00B62E4E"/>
    <w:rsid w:val="00B6437D"/>
    <w:rsid w:val="00B64A4D"/>
    <w:rsid w:val="00B64F03"/>
    <w:rsid w:val="00B659E1"/>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E5A"/>
    <w:rsid w:val="00BD0EFA"/>
    <w:rsid w:val="00BD0F8E"/>
    <w:rsid w:val="00BD12F3"/>
    <w:rsid w:val="00BD189B"/>
    <w:rsid w:val="00BD20E0"/>
    <w:rsid w:val="00BD3203"/>
    <w:rsid w:val="00BD3EFA"/>
    <w:rsid w:val="00BD3FD0"/>
    <w:rsid w:val="00BD499C"/>
    <w:rsid w:val="00BD4A52"/>
    <w:rsid w:val="00BD4A8C"/>
    <w:rsid w:val="00BD5251"/>
    <w:rsid w:val="00BD5385"/>
    <w:rsid w:val="00BD7C32"/>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7070"/>
    <w:rsid w:val="00BF1FED"/>
    <w:rsid w:val="00BF3A52"/>
    <w:rsid w:val="00BF3B08"/>
    <w:rsid w:val="00BF3BF0"/>
    <w:rsid w:val="00BF3D2F"/>
    <w:rsid w:val="00BF3E68"/>
    <w:rsid w:val="00BF48BE"/>
    <w:rsid w:val="00BF5ADC"/>
    <w:rsid w:val="00BF699A"/>
    <w:rsid w:val="00C0073F"/>
    <w:rsid w:val="00C00B9F"/>
    <w:rsid w:val="00C0119C"/>
    <w:rsid w:val="00C03484"/>
    <w:rsid w:val="00C03521"/>
    <w:rsid w:val="00C038C0"/>
    <w:rsid w:val="00C05B08"/>
    <w:rsid w:val="00C05E88"/>
    <w:rsid w:val="00C05FE1"/>
    <w:rsid w:val="00C065AE"/>
    <w:rsid w:val="00C07265"/>
    <w:rsid w:val="00C07857"/>
    <w:rsid w:val="00C07D2D"/>
    <w:rsid w:val="00C10444"/>
    <w:rsid w:val="00C1053A"/>
    <w:rsid w:val="00C1061E"/>
    <w:rsid w:val="00C10786"/>
    <w:rsid w:val="00C11B15"/>
    <w:rsid w:val="00C11DEB"/>
    <w:rsid w:val="00C120D9"/>
    <w:rsid w:val="00C13CAC"/>
    <w:rsid w:val="00C146F6"/>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330"/>
    <w:rsid w:val="00CD4A36"/>
    <w:rsid w:val="00CD4E20"/>
    <w:rsid w:val="00CD60A1"/>
    <w:rsid w:val="00CD66AE"/>
    <w:rsid w:val="00CE0DCE"/>
    <w:rsid w:val="00CE1708"/>
    <w:rsid w:val="00CE1DDE"/>
    <w:rsid w:val="00CE3836"/>
    <w:rsid w:val="00CE4FA6"/>
    <w:rsid w:val="00CE59B6"/>
    <w:rsid w:val="00CE5C81"/>
    <w:rsid w:val="00CE5EE1"/>
    <w:rsid w:val="00CE6130"/>
    <w:rsid w:val="00CF1030"/>
    <w:rsid w:val="00CF1617"/>
    <w:rsid w:val="00CF2502"/>
    <w:rsid w:val="00CF2597"/>
    <w:rsid w:val="00CF2F20"/>
    <w:rsid w:val="00CF391A"/>
    <w:rsid w:val="00CF4043"/>
    <w:rsid w:val="00CF480D"/>
    <w:rsid w:val="00CF54E0"/>
    <w:rsid w:val="00D024A5"/>
    <w:rsid w:val="00D025F1"/>
    <w:rsid w:val="00D02B40"/>
    <w:rsid w:val="00D03115"/>
    <w:rsid w:val="00D03258"/>
    <w:rsid w:val="00D0412C"/>
    <w:rsid w:val="00D04299"/>
    <w:rsid w:val="00D05F38"/>
    <w:rsid w:val="00D06836"/>
    <w:rsid w:val="00D0684C"/>
    <w:rsid w:val="00D06A9B"/>
    <w:rsid w:val="00D07680"/>
    <w:rsid w:val="00D109DE"/>
    <w:rsid w:val="00D10A98"/>
    <w:rsid w:val="00D11841"/>
    <w:rsid w:val="00D11EF9"/>
    <w:rsid w:val="00D1225E"/>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50FA3"/>
    <w:rsid w:val="00D51F65"/>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F"/>
    <w:rsid w:val="00D92D85"/>
    <w:rsid w:val="00D93259"/>
    <w:rsid w:val="00D932C7"/>
    <w:rsid w:val="00D93CEB"/>
    <w:rsid w:val="00D94545"/>
    <w:rsid w:val="00D947C0"/>
    <w:rsid w:val="00D9487E"/>
    <w:rsid w:val="00D95704"/>
    <w:rsid w:val="00D95EE2"/>
    <w:rsid w:val="00D9641B"/>
    <w:rsid w:val="00D96F27"/>
    <w:rsid w:val="00DA01CB"/>
    <w:rsid w:val="00DA158D"/>
    <w:rsid w:val="00DA1772"/>
    <w:rsid w:val="00DA1FA8"/>
    <w:rsid w:val="00DA2CB7"/>
    <w:rsid w:val="00DA2CF1"/>
    <w:rsid w:val="00DA3AC7"/>
    <w:rsid w:val="00DA3EB0"/>
    <w:rsid w:val="00DA5AC2"/>
    <w:rsid w:val="00DA6194"/>
    <w:rsid w:val="00DA625C"/>
    <w:rsid w:val="00DA6E08"/>
    <w:rsid w:val="00DA7E52"/>
    <w:rsid w:val="00DB0204"/>
    <w:rsid w:val="00DB0B10"/>
    <w:rsid w:val="00DB148E"/>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691C"/>
    <w:rsid w:val="00DD6F79"/>
    <w:rsid w:val="00DD7256"/>
    <w:rsid w:val="00DD7747"/>
    <w:rsid w:val="00DE059F"/>
    <w:rsid w:val="00DE0A1B"/>
    <w:rsid w:val="00DE0FB0"/>
    <w:rsid w:val="00DE2EF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771"/>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6E0"/>
    <w:rsid w:val="00E940DA"/>
    <w:rsid w:val="00E944AD"/>
    <w:rsid w:val="00E948DB"/>
    <w:rsid w:val="00E9514F"/>
    <w:rsid w:val="00E95DAD"/>
    <w:rsid w:val="00E95E3B"/>
    <w:rsid w:val="00E9600C"/>
    <w:rsid w:val="00E97A0C"/>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7408"/>
    <w:rsid w:val="00EB7C15"/>
    <w:rsid w:val="00EC09D9"/>
    <w:rsid w:val="00EC1C95"/>
    <w:rsid w:val="00EC211D"/>
    <w:rsid w:val="00EC219D"/>
    <w:rsid w:val="00EC3693"/>
    <w:rsid w:val="00EC396B"/>
    <w:rsid w:val="00EC41E7"/>
    <w:rsid w:val="00EC4833"/>
    <w:rsid w:val="00EC4B46"/>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5"/>
    <w:rsid w:val="00EE1828"/>
    <w:rsid w:val="00EE2983"/>
    <w:rsid w:val="00EE47DE"/>
    <w:rsid w:val="00EE57AC"/>
    <w:rsid w:val="00EE6D7D"/>
    <w:rsid w:val="00EE71C8"/>
    <w:rsid w:val="00EE7FB6"/>
    <w:rsid w:val="00EF0008"/>
    <w:rsid w:val="00EF0762"/>
    <w:rsid w:val="00EF1382"/>
    <w:rsid w:val="00EF32FF"/>
    <w:rsid w:val="00EF42BB"/>
    <w:rsid w:val="00EF4630"/>
    <w:rsid w:val="00EF59CA"/>
    <w:rsid w:val="00EF7A4D"/>
    <w:rsid w:val="00F0145A"/>
    <w:rsid w:val="00F015E3"/>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79F"/>
    <w:rsid w:val="00F20A8C"/>
    <w:rsid w:val="00F226CF"/>
    <w:rsid w:val="00F23190"/>
    <w:rsid w:val="00F23891"/>
    <w:rsid w:val="00F23D39"/>
    <w:rsid w:val="00F26044"/>
    <w:rsid w:val="00F26A38"/>
    <w:rsid w:val="00F27808"/>
    <w:rsid w:val="00F306DB"/>
    <w:rsid w:val="00F3078F"/>
    <w:rsid w:val="00F3177B"/>
    <w:rsid w:val="00F31869"/>
    <w:rsid w:val="00F31F86"/>
    <w:rsid w:val="00F3350F"/>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8D3"/>
    <w:rsid w:val="00F4383F"/>
    <w:rsid w:val="00F43DD3"/>
    <w:rsid w:val="00F44BDB"/>
    <w:rsid w:val="00F45AC4"/>
    <w:rsid w:val="00F4650B"/>
    <w:rsid w:val="00F46799"/>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BD9"/>
    <w:rsid w:val="00F629CF"/>
    <w:rsid w:val="00F62A36"/>
    <w:rsid w:val="00F62BFE"/>
    <w:rsid w:val="00F64A6B"/>
    <w:rsid w:val="00F64BDA"/>
    <w:rsid w:val="00F65935"/>
    <w:rsid w:val="00F65ABA"/>
    <w:rsid w:val="00F66175"/>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9A1"/>
    <w:rsid w:val="00F86339"/>
    <w:rsid w:val="00F86925"/>
    <w:rsid w:val="00F87533"/>
    <w:rsid w:val="00F903C5"/>
    <w:rsid w:val="00F9074D"/>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48DE"/>
    <w:rsid w:val="00FC4948"/>
    <w:rsid w:val="00FC5365"/>
    <w:rsid w:val="00FC59D6"/>
    <w:rsid w:val="00FC61C5"/>
    <w:rsid w:val="00FC6242"/>
    <w:rsid w:val="00FC7019"/>
    <w:rsid w:val="00FC7053"/>
    <w:rsid w:val="00FC7352"/>
    <w:rsid w:val="00FC73E2"/>
    <w:rsid w:val="00FC78BE"/>
    <w:rsid w:val="00FD0AFD"/>
    <w:rsid w:val="00FD171C"/>
    <w:rsid w:val="00FD1B0B"/>
    <w:rsid w:val="00FD35D9"/>
    <w:rsid w:val="00FD483E"/>
    <w:rsid w:val="00FD5483"/>
    <w:rsid w:val="00FD5A58"/>
    <w:rsid w:val="00FD5E91"/>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628F"/>
    <w:rsid w:val="00FE65E9"/>
    <w:rsid w:val="00FE69A7"/>
    <w:rsid w:val="00FE7117"/>
    <w:rsid w:val="00FE74D6"/>
    <w:rsid w:val="00FE773A"/>
    <w:rsid w:val="00FF2B02"/>
    <w:rsid w:val="00FF357F"/>
    <w:rsid w:val="00FF35FB"/>
    <w:rsid w:val="00FF3F04"/>
    <w:rsid w:val="00FF5F4E"/>
    <w:rsid w:val="00FF71F1"/>
    <w:rsid w:val="00FF72B5"/>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hyperlink" Target="https://foam-jumpy-dianella.glitch.me" TargetMode="External"/><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interesting-parallel-bit.glitch.me" TargetMode="External"/><Relationship Id="rId58" Type="http://schemas.openxmlformats.org/officeDocument/2006/relationships/footer" Target="footer2.xml"/><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hubs.mozilla.com/bBJ9sxc?hub_invite_id=Lr9efka"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glitch.com/edi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hubs.mozilla.com/jkemrr4"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customXml/itemProps3.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D0594E-38CA-4A05-A708-BB50937E26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12897</TotalTime>
  <Pages>68</Pages>
  <Words>63670</Words>
  <Characters>381384</Characters>
  <Application>Microsoft Office Word</Application>
  <DocSecurity>0</DocSecurity>
  <Lines>8114</Lines>
  <Paragraphs>4120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440934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117</cp:revision>
  <cp:lastPrinted>2023-11-02T09:14:00Z</cp:lastPrinted>
  <dcterms:created xsi:type="dcterms:W3CDTF">2023-08-27T13:40:00Z</dcterms:created>
  <dcterms:modified xsi:type="dcterms:W3CDTF">2023-11-05T13:03:00Z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id="zdACdUPz"/&gt;&lt;style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