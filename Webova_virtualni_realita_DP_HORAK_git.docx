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BRNO 202</w:t>
      </w:r>
      <w:r w:rsidR="00DC6A60" w:rsidRPr="001F6849">
        <w:rPr>
          <w:b/>
          <w:bCs/>
          <w:sz w:val="28"/>
          <w:szCs w:val="28"/>
        </w:rPr>
        <w:t>?</w:t>
      </w:r>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r w:rsidRPr="001F6849">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2D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snaží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B812A2A"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635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4ljPn6TB/vlIKIp3f","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#TODO Mozila Hubs aj.</w:t>
      </w:r>
      <w:r w:rsidR="004278FB" w:rsidRPr="001F6849">
        <w:t xml:space="preserve"> </w:t>
      </w:r>
      <w:r w:rsidR="00370404">
        <w:t xml:space="preserve">Vizualizaci velkého množství 3D budov </w:t>
      </w:r>
      <w:r w:rsidR="00E21604">
        <w:t xml:space="preserve">(veškeré budovy v Holandsku) </w:t>
      </w:r>
      <w:r w:rsidR="00370404">
        <w:t>pomocí webového prohlížeče řeší .</w:t>
      </w:r>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 xml:space="preserve">Unity, Unreal).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techologií, které jej umožňují.  </w:t>
      </w:r>
      <w:r w:rsidRPr="001F6849">
        <w:rPr>
          <w:highlight w:val="yellow"/>
        </w:rPr>
        <w:t>#todo – Obecne info o tom jak funguje web (scope zjistit ze studentskych praci)</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#TODO – rozdělit 3D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E7237C">
      <w:pPr>
        <w:pStyle w:val="Quote"/>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3061F0">
      <w:pPr>
        <w:pStyle w:val="Quote"/>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LaValle zahrnuje i termín </w:t>
      </w:r>
      <w:r w:rsidRPr="005C35FA">
        <w:rPr>
          <w:i/>
          <w:iCs/>
          <w:highlight w:val="yellow"/>
        </w:rPr>
        <w:t xml:space="preserve">virtual environments,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VGE</w:t>
      </w:r>
      <w:r w:rsidR="00B70690" w:rsidRPr="005C35FA">
        <w:rPr>
          <w:highlight w:val="yellow"/>
        </w:rPr>
        <w:t xml:space="preserve"> </w:t>
      </w:r>
      <w:r w:rsidRPr="005C35FA">
        <w:rPr>
          <w:highlight w:val="yellow"/>
        </w:rPr>
        <w:t>.</w:t>
      </w:r>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virutální svět v zobrazovacím zařízení (HMD). V rámci imerzivního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760C4F4"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5CD791E1"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 xml:space="preserve">Jedním z aspektů, který ilustruje nejednoznačnost Metaverse, je různorodost definic a pohledů na tento koncept. Někteří ho vidí </w:t>
      </w:r>
      <w:r w:rsidRPr="00FC59D6">
        <w:rPr>
          <w:b w:val="0"/>
          <w:bCs/>
        </w:rPr>
        <w:lastRenderedPageBreak/>
        <w:t>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24624AD"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ins w:id="56" w:author="Jan Horák" w:date="2023-06-15T11:49:00Z">
        <w:r w:rsidR="00BC59E7" w:rsidRPr="001F6849">
          <w:t>Úživatel</w:t>
        </w:r>
      </w:ins>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6351">
        <w:instrText xml:space="preserve"> ADDIN ZOTERO_ITEM CSL_CITATION {"citationID":"3CtlPLsy","properties":{"formattedCitation":"(Coltekin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1407956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3E26CCA" w:rsidR="00BA1BB7" w:rsidRPr="001F6849" w:rsidDel="00BC59E7" w:rsidRDefault="003061F0" w:rsidP="00713779">
      <w:pPr>
        <w:pStyle w:val="Caption"/>
        <w:rPr>
          <w:del w:id="61"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CC6079">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kontrolery).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C572E58"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Default="001D0278" w:rsidP="002656D4">
      <w:pPr>
        <w:pStyle w:val="Heading2"/>
        <w:rPr>
          <w:lang w:val="cs-CZ"/>
        </w:rPr>
      </w:pPr>
      <w:r w:rsidRPr="001F6849">
        <w:rPr>
          <w:lang w:val="cs-CZ"/>
        </w:rPr>
        <w:t xml:space="preserve">Zobrazovací </w:t>
      </w:r>
      <w:r w:rsidR="00FD5A58" w:rsidRPr="001F6849">
        <w:rPr>
          <w:lang w:val="cs-CZ"/>
        </w:rPr>
        <w:t>zařízení</w:t>
      </w:r>
    </w:p>
    <w:p w14:paraId="48DCC65C" w14:textId="06450F29" w:rsidR="000E53C2" w:rsidRPr="000E53C2" w:rsidRDefault="000E53C2" w:rsidP="000E53C2">
      <w:pPr>
        <w:pStyle w:val="Heading3"/>
        <w:rPr>
          <w:lang w:eastAsia="cs-CZ"/>
        </w:rPr>
      </w:pPr>
      <w:r>
        <w:rPr>
          <w:lang w:eastAsia="cs-CZ"/>
        </w:rPr>
        <w:t>Output</w:t>
      </w:r>
    </w:p>
    <w:p w14:paraId="4F77B700" w14:textId="3918E42A"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C6351">
        <w:instrText xml:space="preserve"> ADDIN ZOTERO_ITEM CSL_CITATION {"citationID":"1qIlQgrk","properties":{"formattedCitation":"(Coltekin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Ne-imerzivní by neměly být považovány za zobrazovací zařízení pro virtuální realitu. Za semi-imrezivní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9AF68DA"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5</w:t>
      </w:r>
      <w:r w:rsidRPr="001F6849">
        <w:fldChar w:fldCharType="end"/>
      </w:r>
      <w:r w:rsidRPr="001F6849">
        <w:t xml:space="preserve"> Dělení HMD, zdroj: </w:t>
      </w:r>
      <w:r w:rsidRPr="001F6849">
        <w:fldChar w:fldCharType="begin"/>
      </w:r>
      <w:r w:rsidR="00AC6351">
        <w:instrText xml:space="preserve"> ADDIN ZOTERO_ITEM CSL_CITATION {"citationID":"o3pU5io5","properties":{"formattedCitation":"(Coltekin et al. 2020)","plainCitation":"(Coltekin et al. 2020)","noteIndex":0},"citationItems":[{"id":"4ljPn6TB/ao6TIofa","uris":["http://zotero.org/groups/4599106/items/F54Y7ICM"],"itemData":{"id":"9DyV48Zt/oRbg8WmZ","type":"article-journal","abstract":"This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HMD zařízení</w:t>
            </w:r>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Rozlišení na oko [px]</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HTC Vive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Pimax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77777777" w:rsidR="000E53C2" w:rsidRDefault="000E53C2" w:rsidP="009323BA">
      <w:pPr>
        <w:pStyle w:val="Heading3"/>
      </w:pPr>
      <w:r>
        <w:t xml:space="preserve">Input </w:t>
      </w:r>
    </w:p>
    <w:p w14:paraId="7ADE2B22" w14:textId="2D388D5A" w:rsidR="007160C1" w:rsidRPr="001F6849" w:rsidRDefault="005D6E09" w:rsidP="000E53C2">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r w:rsidR="00F11FD9" w:rsidRPr="001F6849">
        <w:t>Důležitým aspektem hardware pro VR je tracking</w:t>
      </w:r>
      <w:r w:rsidR="00E12F85" w:rsidRPr="001F6849">
        <w:t xml:space="preserve"> </w:t>
      </w:r>
      <w:r w:rsidR="00F11FD9" w:rsidRPr="001F6849">
        <w:fldChar w:fldCharType="begin"/>
      </w:r>
      <w:r w:rsidR="00AC6351">
        <w:instrText xml:space="preserve"> ADDIN ZOTERO_ITEM CSL_CITATION {"citationID":"Vvs5N4QI","properties":{"formattedCitation":"(Coltekin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6B71AC">
        <w:rPr>
          <w:lang w:eastAsia="en-US"/>
        </w:rPr>
        <w:t>kontrolér</w:t>
      </w:r>
      <w:r w:rsidR="00F93097">
        <w:rPr>
          <w:lang w:eastAsia="en-US"/>
        </w:rPr>
        <w:t xml:space="preserve">, nejednalo se tedy pouze o stacionární HMD, ale byla zde možnost interakce. S nástupem HMD Oculus Quest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26DAB863">
            <wp:extent cx="4880113" cy="2691364"/>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36187" cy="2722289"/>
                    </a:xfrm>
                    <a:prstGeom prst="rect">
                      <a:avLst/>
                    </a:prstGeom>
                  </pic:spPr>
                </pic:pic>
              </a:graphicData>
            </a:graphic>
          </wp:inline>
        </w:drawing>
      </w:r>
    </w:p>
    <w:p w14:paraId="13CB0B4F" w14:textId="09CA474E"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6</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54F3E98" w:rsidR="007C35E4" w:rsidRDefault="007C35E4" w:rsidP="00CC6079">
      <w:pPr>
        <w:pStyle w:val="Normlnprvnodsazen"/>
        <w:rPr>
          <w:lang w:eastAsia="en-US"/>
        </w:rPr>
      </w:pPr>
      <w:r>
        <w:rPr>
          <w:lang w:eastAsia="en-US"/>
        </w:rPr>
        <w:t xml:space="preserve">Ve většině případů při tvorbě VR je virutální svět </w:t>
      </w:r>
      <w:r>
        <w:rPr>
          <w:lang w:eastAsia="en-US"/>
        </w:rPr>
        <w:t xml:space="preserve">ve kterém </w:t>
      </w:r>
      <w:r>
        <w:rPr>
          <w:lang w:eastAsia="en-US"/>
        </w:rPr>
        <w:t>má uživatel umožněn pohyb větší než fyzické prostředí ve kterém se nachází. Z toho důvodů musí dojít při přenosu pohybů (translace a rotace) k </w:t>
      </w:r>
      <w:r w:rsidRPr="00CC6079">
        <w:t>nahrazení</w:t>
      </w:r>
      <w:r>
        <w:rPr>
          <w:lang w:eastAsia="en-US"/>
        </w:rPr>
        <w:t xml:space="preserve"> (</w:t>
      </w:r>
      <w:r w:rsidRPr="007C35E4">
        <w:rPr>
          <w:i/>
          <w:iCs/>
          <w:lang w:eastAsia="en-US"/>
        </w:rPr>
        <w:t>remapping</w:t>
      </w:r>
      <w:r>
        <w:rPr>
          <w:lang w:eastAsia="en-US"/>
        </w:rPr>
        <w:t xml:space="preserve">) pohybů z fyzického světa do světa virtuálního pomocí jiných vstupů (kontrolerů). </w:t>
      </w:r>
      <w:r w:rsidR="00CC6079">
        <w:rPr>
          <w:lang w:eastAsia="en-US"/>
        </w:rPr>
        <w:t xml:space="preserve">La Valle poskytuje vysvětlení ve formě pohybového spektra, které vyjadřuje míru toho do jaké míry je pohyb a poloha v rálném světe snímány a projektovány popř. nahrazeny ve světě virtuálním viz. </w:t>
      </w:r>
      <w:r w:rsidR="00CC6079" w:rsidRPr="00CC6079">
        <w:rPr>
          <w:highlight w:val="yellow"/>
          <w:lang w:eastAsia="en-US"/>
        </w:rPr>
        <w:t>Obr. X.</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2199C10F">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DBBD726" w14:textId="3B41BF8D" w:rsidR="00CC6079" w:rsidRDefault="00CC6079" w:rsidP="00CC6079">
      <w:pPr>
        <w:pStyle w:val="Caption"/>
      </w:pPr>
      <w:r>
        <w:t xml:space="preserve">Obr. </w:t>
      </w:r>
      <w:r>
        <w:fldChar w:fldCharType="begin"/>
      </w:r>
      <w:r>
        <w:instrText xml:space="preserve"> SEQ Obr. \* ARABIC </w:instrText>
      </w:r>
      <w:r>
        <w:fldChar w:fldCharType="separate"/>
      </w:r>
      <w:r>
        <w:rPr>
          <w:noProof/>
        </w:rPr>
        <w:t>7</w:t>
      </w:r>
      <w:r>
        <w:fldChar w:fldCharType="end"/>
      </w:r>
      <w:r>
        <w:t xml:space="preserve"> Pohybové spektrum. 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p>
    <w:p w14:paraId="4365CD18" w14:textId="77777777" w:rsidR="006B71AC" w:rsidRPr="006B71AC" w:rsidRDefault="006B71AC" w:rsidP="00CC6079">
      <w:pPr>
        <w:pStyle w:val="Normlnprvnodsazen"/>
        <w:ind w:firstLine="0"/>
        <w:rPr>
          <w:lang w:eastAsia="en-US"/>
        </w:rPr>
      </w:pPr>
    </w:p>
    <w:p w14:paraId="5859BDA1" w14:textId="77777777" w:rsidR="002F3AE8" w:rsidRDefault="005F5B27" w:rsidP="005F5B27">
      <w:pPr>
        <w:pStyle w:val="Normlnprvnodsazen"/>
        <w:ind w:firstLine="0"/>
      </w:pPr>
      <w:r>
        <w:t>Stupně volnosti,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1D6BC34" w:rsidR="002F3AE8" w:rsidRPr="001F6849" w:rsidRDefault="002F3AE8" w:rsidP="002F3AE8">
      <w:pPr>
        <w:pStyle w:val="Normlnprvnodsazen"/>
        <w:numPr>
          <w:ilvl w:val="0"/>
          <w:numId w:val="19"/>
        </w:numPr>
      </w:pPr>
      <w:r w:rsidRPr="002F3AE8">
        <w:t xml:space="preserve">Kolik DoF </w:t>
      </w:r>
      <w:r>
        <w:t>aplikace bude podporovat</w:t>
      </w:r>
      <w:r w:rsidR="00F37510">
        <w:t>, aneb jaké možnosti pohybu uživatel má</w:t>
      </w:r>
      <w:r>
        <w:t xml:space="preserve">? </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přiřazeny i dodatečné ovladače. Následně pak kolik DoF tyto ovladače mají (2 – klávesnice a myš, 3 – rotační, 6 – rotační i poziční).</w:t>
      </w:r>
    </w:p>
    <w:p w14:paraId="6F876BB5" w14:textId="4A995406" w:rsidR="000E53C2" w:rsidRDefault="00AB45B4" w:rsidP="000E53C2">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6A130F93" w14:textId="7F13376C" w:rsidR="000E53C2" w:rsidRPr="002F3AE8" w:rsidRDefault="002F3AE8" w:rsidP="000E53C2">
      <w:pPr>
        <w:pStyle w:val="Normlnprvnodsazen"/>
        <w:ind w:firstLine="0"/>
        <w:rPr>
          <w:lang w:eastAsia="en-US"/>
        </w:rPr>
      </w:pPr>
      <w:r>
        <w:rPr>
          <w:lang w:eastAsia="en-US"/>
        </w:rPr>
        <w:t xml:space="preserve">Z těchto kritérií pak plynou hlavní dvě </w:t>
      </w:r>
      <w:r w:rsidR="00F37510">
        <w:rPr>
          <w:lang w:eastAsia="en-US"/>
        </w:rPr>
        <w:t>kategorie</w:t>
      </w:r>
      <w:r>
        <w:rPr>
          <w:lang w:eastAsia="en-US"/>
        </w:rPr>
        <w:t xml:space="preserve"> aplikací a to </w:t>
      </w:r>
      <w:r>
        <w:rPr>
          <w:b/>
          <w:bCs/>
          <w:lang w:eastAsia="en-US"/>
        </w:rPr>
        <w:t>stacionární</w:t>
      </w:r>
      <w:r>
        <w:rPr>
          <w:lang w:eastAsia="en-US"/>
        </w:rPr>
        <w:t xml:space="preserve"> – kdy uživatel má 3DoF a obecně se jedná o panoramatické 360° snímky popř. videa, </w:t>
      </w:r>
      <w:r w:rsidRPr="002F3AE8">
        <w:rPr>
          <w:b/>
          <w:bCs/>
          <w:lang w:eastAsia="en-US"/>
        </w:rPr>
        <w:t>ohraničené (bounded)</w:t>
      </w:r>
      <w:r>
        <w:rPr>
          <w:b/>
          <w:bCs/>
          <w:lang w:eastAsia="en-US"/>
        </w:rPr>
        <w:t xml:space="preserve"> </w:t>
      </w:r>
      <w:r w:rsidRPr="002F3AE8">
        <w:rPr>
          <w:lang w:eastAsia="en-US"/>
        </w:rPr>
        <w:t xml:space="preserve">– </w:t>
      </w:r>
      <w:r>
        <w:rPr>
          <w:lang w:eastAsia="en-US"/>
        </w:rPr>
        <w:lastRenderedPageBreak/>
        <w:t xml:space="preserve">uživatel se může pohybovat ve svém okolí, kdy je ale nutné vymezit oblast ve které je možné se pohybovat. </w:t>
      </w:r>
    </w:p>
    <w:p w14:paraId="739B8B03" w14:textId="2FE07F43" w:rsidR="0050269A" w:rsidRPr="001F6849" w:rsidRDefault="00837E83" w:rsidP="003B1D9A">
      <w:pPr>
        <w:pStyle w:val="Normlnprvnodsazen"/>
      </w:pPr>
      <w:r w:rsidRPr="001F6849">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t xml:space="preserve"> </w:t>
      </w:r>
      <w:r w:rsidR="003B1D9A" w:rsidRPr="003B1D9A">
        <w:rPr>
          <w:highlight w:val="yellow"/>
        </w:rPr>
        <w:t>(viz. analýza Prohlížečů)</w:t>
      </w:r>
      <w:r w:rsidRPr="001F6849">
        <w:t xml:space="preserve">. Následně je pak toto rozdělení důležité z hlediska výpočetní síly 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DoF pro dané vstupní zařízení snímá a zpracovává. </w:t>
      </w:r>
      <w:r w:rsidR="008F297C">
        <w:t xml:space="preserve">V případě tradičních mobilních zařízení (mobilní telefon + low cost HMD) se jedná pouze o 3DoF tedy rotace na místě. V případě mobilních HMD např. Oculus Quest se pak jedná o 6DoF možnosti, a to jak pro samotný headset tak i pro připojené ovladače.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2EBEC8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Level of Detail, Level of Realism, Level of Abstraction</w:t>
      </w:r>
    </w:p>
    <w:p w14:paraId="0C0827B2" w14:textId="644735F4"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(#todo vysvetlit frustrum culling)</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w:t>
      </w:r>
      <w:r w:rsidR="00331DCE" w:rsidRPr="001F6849">
        <w:lastRenderedPageBreak/>
        <w:t xml:space="preserve">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907F8A6">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D7B6ED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ACFF39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4B512C53" w:rsidR="00AB45B4" w:rsidRDefault="00AB45B4" w:rsidP="00331DCE">
      <w:pPr>
        <w:pStyle w:val="Normlnprvnodsazen"/>
      </w:pPr>
      <w:r w:rsidRPr="001F6849">
        <w:t xml:space="preserve">Jako důležitou problematiku zmiňuje </w:t>
      </w:r>
      <w:r w:rsidRPr="001F6849">
        <w:fldChar w:fldCharType="begin"/>
      </w:r>
      <w:r w:rsidR="00AC6351">
        <w:instrText xml:space="preserve"> ADDIN ZOTERO_ITEM CSL_CITATION {"citationID":"pyYXfhhk","properties":{"formattedCitation":"(Coltekin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6351">
        <w:instrText xml:space="preserve"> ADDIN ZOTERO_ITEM CSL_CITATION {"citationID":"cz6cyLsT","properties":{"formattedCitation":"(Coltekin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1492AF20" w:rsidR="00B2682C" w:rsidRPr="001F6849" w:rsidRDefault="00B2682C" w:rsidP="00B2682C">
      <w:pPr>
        <w:pStyle w:val="Caption"/>
      </w:pPr>
      <w:r>
        <w:t xml:space="preserve">Obr. </w:t>
      </w:r>
      <w:r>
        <w:fldChar w:fldCharType="begin"/>
      </w:r>
      <w:r>
        <w:instrText xml:space="preserve"> SEQ Obr. \* ARABIC </w:instrText>
      </w:r>
      <w:r>
        <w:fldChar w:fldCharType="separate"/>
      </w:r>
      <w:r w:rsidR="00CC6079">
        <w:rPr>
          <w:noProof/>
        </w:rPr>
        <w:t>11</w:t>
      </w:r>
      <w:r>
        <w:fldChar w:fldCharType="end"/>
      </w:r>
      <w:r>
        <w:t xml:space="preserve"> Vztah LOR a miry imerze. Coletkin 2016 </w:t>
      </w:r>
      <w:r w:rsidRPr="00B2682C">
        <w:rPr>
          <w:highlight w:val="yellow"/>
        </w:rPr>
        <w:t>#todo - citovat</w:t>
      </w:r>
    </w:p>
    <w:p w14:paraId="3E7A8760" w14:textId="168A17F0"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6351">
        <w:instrText xml:space="preserve"> ADDIN ZOTERO_ITEM CSL_CITATION {"citationID":"Qk91xJhn","properties":{"formattedCitation":"(Coltekin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(LiDAR, tomografie, sterofotogrametrie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1EE299D8" w14:textId="40A5EF45" w:rsidR="004B36EC" w:rsidRDefault="004B36EC" w:rsidP="004B36EC">
      <w:r>
        <w:t xml:space="preserve">Pokud má virtuální realita zobrazovat realitu </w:t>
      </w:r>
      <w:r w:rsidR="001309C1">
        <w:t>skutečnou,</w:t>
      </w:r>
      <w:r>
        <w:t xml:space="preserve"> a to v různých úrovních abstrakce, je pravidlem, že data 3D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možnosti uchovat informaci o geolokalizaci (lat, lon)</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5E6125A1" w14:textId="77777777" w:rsidR="00A93670" w:rsidRPr="00A93670" w:rsidRDefault="00A93670" w:rsidP="00A93670">
      <w:pPr>
        <w:pStyle w:val="Normlnprvnodsazen"/>
        <w:rPr>
          <w:lang w:eastAsia="en-US"/>
        </w:rPr>
      </w:pPr>
    </w:p>
    <w:p w14:paraId="30A32509" w14:textId="26445712" w:rsidR="00A93670" w:rsidRDefault="00A93670">
      <w:pPr>
        <w:spacing w:after="160"/>
        <w:jc w:val="left"/>
      </w:pPr>
      <w:r>
        <w:br w:type="page"/>
      </w:r>
    </w:p>
    <w:p w14:paraId="26CD04EA" w14:textId="77777777" w:rsidR="00A93670" w:rsidRDefault="00A93670" w:rsidP="00A93670"/>
    <w:p w14:paraId="10C4F004" w14:textId="02BA51E6"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 </w:t>
      </w:r>
      <w:r w:rsidR="00153841" w:rsidRPr="00153841">
        <w:rPr>
          <w:highlight w:val="yellow"/>
          <w:lang w:val="en-US"/>
        </w:rPr>
        <w:t>#todo – hodn</w:t>
      </w:r>
      <w:r w:rsidR="00153841" w:rsidRPr="00153841">
        <w:rPr>
          <w:highlight w:val="yellow"/>
        </w:rPr>
        <w:t>ě zdrojů</w:t>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r w:rsidR="0087744F"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r w:rsidRPr="00A93670">
        <w:rPr>
          <w:b/>
          <w:bCs/>
          <w:lang w:eastAsia="en-US"/>
        </w:rPr>
        <w:t>gltf</w:t>
      </w:r>
      <w:r>
        <w:rPr>
          <w:lang w:eastAsia="en-US"/>
        </w:rPr>
        <w:t xml:space="preserve"> p</w:t>
      </w:r>
      <w:r w:rsidR="00D727F5" w:rsidRPr="001F6849">
        <w:rPr>
          <w:lang w:eastAsia="en-US"/>
        </w:rPr>
        <w:t xml:space="preserve">řezdívaný </w:t>
      </w:r>
      <w:r w:rsidR="00D727F5" w:rsidRPr="001F6849">
        <w:rPr>
          <w:i/>
          <w:iCs/>
          <w:lang w:eastAsia="en-US"/>
        </w:rPr>
        <w:t>JPG pro 3D</w:t>
      </w:r>
      <w:r w:rsidR="00D727F5" w:rsidRPr="001F6849">
        <w:rPr>
          <w:lang w:eastAsia="en-US"/>
        </w:rPr>
        <w:t xml:space="preserve">, jedná se o otevřený formát vytvořený skupinou Khronos. Jedná se o formát určený pro sdílení 3D scén. Může být ve dvou formách – jakožto binární balík </w:t>
      </w:r>
      <w:r w:rsidR="00D727F5" w:rsidRPr="001F6849">
        <w:rPr>
          <w:i/>
          <w:iCs/>
          <w:lang w:eastAsia="en-US"/>
        </w:rPr>
        <w:t>.glb</w:t>
      </w:r>
      <w:r w:rsidR="00D727F5" w:rsidRPr="001F6849">
        <w:rPr>
          <w:lang w:eastAsia="en-US"/>
        </w:rPr>
        <w:t xml:space="preserve"> nebo jako JSON soubor</w:t>
      </w:r>
      <w:r w:rsidR="00813700" w:rsidRPr="001F6849">
        <w:rPr>
          <w:lang w:eastAsia="en-US"/>
        </w:rPr>
        <w:t xml:space="preserve"> </w:t>
      </w:r>
      <w:r w:rsidR="00813700" w:rsidRPr="001F6849">
        <w:rPr>
          <w:i/>
          <w:iCs/>
          <w:lang w:eastAsia="en-US"/>
        </w:rPr>
        <w:t>.gltf</w:t>
      </w:r>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.jpg, .png. .webP</w:t>
      </w:r>
      <w:r w:rsidR="00813700" w:rsidRPr="001F6849">
        <w:rPr>
          <w:lang w:eastAsia="en-US"/>
        </w:rPr>
        <w:t>). Formát je podporovaný ve většině WebGL knihoven</w:t>
      </w:r>
      <w:r w:rsidR="00083F62">
        <w:rPr>
          <w:lang w:eastAsia="en-US"/>
        </w:rPr>
        <w:t>, grafických softwarů a nástrojů pro konverzi, kompresi atd.</w:t>
      </w:r>
      <w:r w:rsidR="005D5388">
        <w:rPr>
          <w:lang w:eastAsia="en-US"/>
        </w:rPr>
        <w:t xml:space="preserve"> V kontextu geoprostorových dat, gltf obsahuje tzv. geoprostorový profil. Jedná se o standardizovaný způsob jak umožnit glTF streamování </w:t>
      </w:r>
      <w:r w:rsidR="005D5388">
        <w:rPr>
          <w:lang w:eastAsia="en-US"/>
        </w:rPr>
        <w:lastRenderedPageBreak/>
        <w:t xml:space="preserve">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t xml:space="preserve">Pro velké objemy primárně geografických dat v 3D scénách vytvořila firma Cesium formát 3D Tiles.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glTF specifikace. Hlavní předností je hierarchický LOD přístup, kdy data jsou definována ve stromové struktuře, kde koncové nódy mají maximální rozlišení a každý rodič je zjednodušenou verzí svých </w:t>
      </w:r>
      <w:r w:rsidR="00615C3B" w:rsidRPr="00615C3B">
        <w:rPr>
          <w:highlight w:val="yellow"/>
          <w:lang w:eastAsia="en-US"/>
        </w:rPr>
        <w:t>dětských nódů</w:t>
      </w:r>
      <w:r w:rsidR="00615C3B">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Obdobným formátem jako 3D Tiles je I3S</w:t>
      </w:r>
      <w:r w:rsidR="00FB52CA">
        <w:rPr>
          <w:lang w:eastAsia="en-US"/>
        </w:rPr>
        <w:t>/SLPK</w:t>
      </w:r>
      <w:r>
        <w:rPr>
          <w:lang w:eastAsia="en-US"/>
        </w:rPr>
        <w:t xml:space="preserve"> (</w:t>
      </w:r>
      <w:r w:rsidRPr="005C35FA">
        <w:rPr>
          <w:i/>
          <w:iCs/>
          <w:lang w:eastAsia="en-US"/>
        </w:rPr>
        <w:t>Indexed 3D Scene Layers</w:t>
      </w:r>
      <w:r>
        <w:rPr>
          <w:lang w:eastAsia="en-US"/>
        </w:rPr>
        <w:t xml:space="preserve">), formát podporuje sdílení 3D objektů, povrchových síti s texturami, bodová mračna aj. </w:t>
      </w:r>
      <w:r w:rsidR="00FB52CA">
        <w:rPr>
          <w:lang w:eastAsia="en-US"/>
        </w:rPr>
        <w:t>Formát primárně vytvořen a využíván v Esri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05FD9F86" w:rsidR="005D7C60" w:rsidRPr="005D7C60" w:rsidRDefault="005D7C60" w:rsidP="005D7C60">
      <w:pPr>
        <w:pStyle w:val="Normlnprvnodsazen"/>
        <w:rPr>
          <w:b/>
          <w:bCs/>
          <w:lang w:eastAsia="en-US"/>
        </w:rPr>
      </w:pPr>
      <w:r w:rsidRPr="005D7C60">
        <w:rPr>
          <w:b/>
          <w:bCs/>
          <w:lang w:eastAsia="en-US"/>
        </w:rPr>
        <w:t>CityJSON</w:t>
      </w:r>
    </w:p>
    <w:p w14:paraId="26EB6AAD" w14:textId="48A85256" w:rsidR="005D7C60" w:rsidRDefault="005D7C60" w:rsidP="005D7C60">
      <w:pPr>
        <w:pStyle w:val="Heading2"/>
        <w:rPr>
          <w:lang w:val="cs-CZ"/>
        </w:rPr>
      </w:pPr>
      <w:r>
        <w:rPr>
          <w:lang w:val="cs-CZ"/>
        </w:rPr>
        <w:t>3D prostředí</w:t>
      </w:r>
    </w:p>
    <w:p w14:paraId="1CCE11B4" w14:textId="347A3A3A" w:rsidR="005D7C60" w:rsidRDefault="005D7C60" w:rsidP="005D7C60">
      <w:pPr>
        <w:pStyle w:val="Heading3"/>
        <w:rPr>
          <w:lang w:eastAsia="cs-CZ"/>
        </w:rPr>
      </w:pPr>
      <w:r>
        <w:rPr>
          <w:lang w:eastAsia="cs-CZ"/>
        </w:rPr>
        <w:t>Graphics rendering pipeline</w:t>
      </w:r>
    </w:p>
    <w:p w14:paraId="1985E044" w14:textId="77777777" w:rsidR="005D7C60" w:rsidRPr="005D7C60" w:rsidRDefault="005D7C60" w:rsidP="005D7C60">
      <w:pPr>
        <w:pStyle w:val="Normlnprvnodsazen"/>
        <w:ind w:firstLine="0"/>
      </w:pPr>
    </w:p>
    <w:p w14:paraId="29A5FFFB" w14:textId="66E1992B" w:rsidR="00EB1F3E" w:rsidRPr="001F6849" w:rsidRDefault="00EB1F3E" w:rsidP="00EB1F3E">
      <w:pPr>
        <w:pStyle w:val="Heading3"/>
        <w:rPr>
          <w:lang w:eastAsia="cs-CZ"/>
        </w:rPr>
      </w:pPr>
      <w:r w:rsidRPr="001F6849">
        <w:rPr>
          <w:lang w:eastAsia="cs-CZ"/>
        </w:rPr>
        <w:t>Scéna</w:t>
      </w:r>
    </w:p>
    <w:p w14:paraId="4DBA1D29" w14:textId="0ECF72C9" w:rsidR="00EB1F3E" w:rsidRPr="001F6849" w:rsidRDefault="00EB1F3E" w:rsidP="00EB1F3E">
      <w:pPr>
        <w:pStyle w:val="ListParagraph"/>
        <w:numPr>
          <w:ilvl w:val="0"/>
          <w:numId w:val="7"/>
        </w:numPr>
        <w:rPr>
          <w:lang w:eastAsia="cs-CZ"/>
        </w:rPr>
      </w:pPr>
      <w:r w:rsidRPr="001F6849">
        <w:rPr>
          <w:lang w:eastAsia="cs-CZ"/>
        </w:rPr>
        <w:t xml:space="preserve">Graf Scény – viz. Three.js, Blender aj.  </w:t>
      </w:r>
    </w:p>
    <w:p w14:paraId="41C9E8AF" w14:textId="690D5F07" w:rsidR="00EB1F3E" w:rsidRPr="001F6849" w:rsidRDefault="00EB1F3E" w:rsidP="00EB1F3E">
      <w:pPr>
        <w:pStyle w:val="ListParagraph"/>
        <w:numPr>
          <w:ilvl w:val="1"/>
          <w:numId w:val="7"/>
        </w:numPr>
        <w:rPr>
          <w:lang w:eastAsia="cs-CZ"/>
        </w:rPr>
      </w:pPr>
      <w:r w:rsidRPr="001F6849">
        <w:rPr>
          <w:lang w:eastAsia="cs-CZ"/>
        </w:rPr>
        <w:t>Renderer, scéna, Kamera, Mesh, Materál (textura), Osvětlení</w:t>
      </w:r>
    </w:p>
    <w:p w14:paraId="68D9B289" w14:textId="77777777" w:rsidR="009B7F1D" w:rsidRPr="001F6849" w:rsidRDefault="009B7F1D" w:rsidP="009B7F1D">
      <w:pPr>
        <w:pStyle w:val="Heading3"/>
        <w:rPr>
          <w:lang w:eastAsia="cs-CZ"/>
        </w:rPr>
      </w:pPr>
      <w:r w:rsidRPr="001F6849">
        <w:rPr>
          <w:lang w:eastAsia="cs-CZ"/>
        </w:rPr>
        <w:t>Zobrazení</w:t>
      </w:r>
    </w:p>
    <w:p w14:paraId="02A31820" w14:textId="77777777" w:rsidR="009B7F1D" w:rsidRPr="001F6849" w:rsidRDefault="009B7F1D" w:rsidP="009B7F1D">
      <w:pPr>
        <w:pStyle w:val="ListParagraph"/>
        <w:numPr>
          <w:ilvl w:val="0"/>
          <w:numId w:val="7"/>
        </w:numPr>
        <w:rPr>
          <w:lang w:eastAsia="cs-CZ"/>
        </w:rPr>
      </w:pPr>
      <w:r w:rsidRPr="001F6849">
        <w:rPr>
          <w:lang w:eastAsia="cs-CZ"/>
        </w:rPr>
        <w:t>Virutální kamera</w:t>
      </w:r>
    </w:p>
    <w:p w14:paraId="45E13BBF" w14:textId="77777777" w:rsidR="009B7F1D" w:rsidRPr="001F6849" w:rsidRDefault="009B7F1D" w:rsidP="009B7F1D">
      <w:pPr>
        <w:pStyle w:val="ListParagraph"/>
        <w:numPr>
          <w:ilvl w:val="0"/>
          <w:numId w:val="7"/>
        </w:numPr>
        <w:rPr>
          <w:lang w:eastAsia="cs-CZ"/>
        </w:rPr>
      </w:pPr>
      <w:r w:rsidRPr="001F6849">
        <w:rPr>
          <w:lang w:eastAsia="cs-CZ"/>
        </w:rPr>
        <w:t>Způsob promítání scény</w:t>
      </w:r>
    </w:p>
    <w:p w14:paraId="6CBDEA19" w14:textId="77777777" w:rsidR="009B7F1D" w:rsidRPr="001F6849" w:rsidRDefault="009B7F1D" w:rsidP="009B7F1D">
      <w:pPr>
        <w:pStyle w:val="ListParagraph"/>
        <w:numPr>
          <w:ilvl w:val="0"/>
          <w:numId w:val="7"/>
        </w:numPr>
        <w:rPr>
          <w:lang w:eastAsia="cs-CZ"/>
        </w:rPr>
      </w:pPr>
      <w:r w:rsidRPr="001F6849">
        <w:rPr>
          <w:lang w:eastAsia="cs-CZ"/>
        </w:rPr>
        <w:t>Furstrum</w:t>
      </w:r>
    </w:p>
    <w:p w14:paraId="4CCABE83" w14:textId="77777777" w:rsidR="009B7F1D" w:rsidRPr="001F6849" w:rsidRDefault="009B7F1D" w:rsidP="009B7F1D">
      <w:pPr>
        <w:pStyle w:val="ListParagraph"/>
        <w:numPr>
          <w:ilvl w:val="0"/>
          <w:numId w:val="7"/>
        </w:numPr>
        <w:rPr>
          <w:lang w:eastAsia="cs-CZ"/>
        </w:rPr>
      </w:pPr>
      <w:r w:rsidRPr="001F6849">
        <w:rPr>
          <w:lang w:eastAsia="cs-CZ"/>
        </w:rPr>
        <w:t>Culling</w:t>
      </w:r>
    </w:p>
    <w:p w14:paraId="18FB8421" w14:textId="77777777" w:rsidR="009B7F1D" w:rsidRPr="001F6849" w:rsidRDefault="009B7F1D" w:rsidP="009B7F1D">
      <w:pPr>
        <w:pStyle w:val="ListParagraph"/>
        <w:numPr>
          <w:ilvl w:val="0"/>
          <w:numId w:val="7"/>
        </w:numPr>
        <w:rPr>
          <w:lang w:eastAsia="cs-CZ"/>
        </w:rPr>
      </w:pPr>
      <w:r w:rsidRPr="001F6849">
        <w:rPr>
          <w:lang w:eastAsia="cs-CZ"/>
        </w:rPr>
        <w:t>Rendering pipeline</w:t>
      </w:r>
    </w:p>
    <w:p w14:paraId="7D60F0E4" w14:textId="3CCD87D8" w:rsidR="00EB1F3E" w:rsidRPr="001F6849" w:rsidRDefault="00EB1F3E" w:rsidP="00EB1F3E">
      <w:pPr>
        <w:pStyle w:val="Heading3"/>
        <w:rPr>
          <w:lang w:eastAsia="cs-CZ"/>
        </w:rPr>
      </w:pPr>
      <w:r w:rsidRPr="001F6849">
        <w:rPr>
          <w:lang w:eastAsia="cs-CZ"/>
        </w:rPr>
        <w:t>Pohyb</w:t>
      </w:r>
    </w:p>
    <w:p w14:paraId="33E14DCC" w14:textId="495B67A3" w:rsidR="00EB1F3E" w:rsidRPr="001F6849" w:rsidRDefault="00EB1F3E" w:rsidP="00EB1F3E">
      <w:pPr>
        <w:pStyle w:val="ListParagraph"/>
        <w:numPr>
          <w:ilvl w:val="0"/>
          <w:numId w:val="7"/>
        </w:numPr>
        <w:rPr>
          <w:lang w:eastAsia="cs-CZ"/>
        </w:rPr>
      </w:pPr>
      <w:r w:rsidRPr="001F6849">
        <w:rPr>
          <w:lang w:eastAsia="cs-CZ"/>
        </w:rPr>
        <w:t>DoF</w:t>
      </w:r>
      <w:r w:rsidR="006B5504" w:rsidRPr="001F6849">
        <w:rPr>
          <w:lang w:eastAsia="cs-CZ"/>
        </w:rPr>
        <w:t>s</w:t>
      </w:r>
    </w:p>
    <w:p w14:paraId="52A3BE57" w14:textId="282165FE" w:rsidR="000B66BE" w:rsidRPr="001F6849" w:rsidRDefault="000B66BE" w:rsidP="00EB1F3E">
      <w:pPr>
        <w:pStyle w:val="ListParagraph"/>
        <w:numPr>
          <w:ilvl w:val="0"/>
          <w:numId w:val="7"/>
        </w:numPr>
        <w:rPr>
          <w:lang w:eastAsia="cs-CZ"/>
        </w:rPr>
      </w:pPr>
      <w:r w:rsidRPr="001F6849">
        <w:rPr>
          <w:lang w:eastAsia="cs-CZ"/>
        </w:rPr>
        <w:t xml:space="preserve">Transformace </w:t>
      </w:r>
    </w:p>
    <w:p w14:paraId="401D6D14" w14:textId="162FC523" w:rsidR="00EB1F3E" w:rsidRPr="001F6849" w:rsidRDefault="00EB1F3E" w:rsidP="00EB1F3E">
      <w:pPr>
        <w:pStyle w:val="ListParagraph"/>
        <w:numPr>
          <w:ilvl w:val="0"/>
          <w:numId w:val="7"/>
        </w:numPr>
        <w:rPr>
          <w:lang w:eastAsia="cs-CZ"/>
        </w:rPr>
      </w:pPr>
      <w:r w:rsidRPr="001F6849">
        <w:rPr>
          <w:lang w:eastAsia="cs-CZ"/>
        </w:rPr>
        <w:t>Kamery</w:t>
      </w:r>
    </w:p>
    <w:p w14:paraId="659CBF15" w14:textId="0A18B378" w:rsidR="000B66BE" w:rsidRPr="001F6849" w:rsidRDefault="00EB1F3E" w:rsidP="000B66BE">
      <w:pPr>
        <w:pStyle w:val="ListParagraph"/>
        <w:numPr>
          <w:ilvl w:val="0"/>
          <w:numId w:val="7"/>
        </w:numPr>
        <w:rPr>
          <w:lang w:eastAsia="cs-CZ"/>
        </w:rPr>
      </w:pPr>
      <w:r w:rsidRPr="001F6849">
        <w:rPr>
          <w:lang w:eastAsia="cs-CZ"/>
        </w:rPr>
        <w:t>Controlery</w:t>
      </w:r>
    </w:p>
    <w:p w14:paraId="032A2CFF" w14:textId="41037E10" w:rsidR="00EB1F3E" w:rsidRPr="001F6849" w:rsidRDefault="00EB1F3E" w:rsidP="00EB1F3E">
      <w:pPr>
        <w:pStyle w:val="Heading3"/>
        <w:rPr>
          <w:lang w:eastAsia="cs-CZ"/>
        </w:rPr>
      </w:pPr>
      <w:r w:rsidRPr="001F6849">
        <w:rPr>
          <w:lang w:eastAsia="cs-CZ"/>
        </w:rPr>
        <w:t>Osvětlení</w:t>
      </w:r>
    </w:p>
    <w:p w14:paraId="758FBFD6" w14:textId="44888B05" w:rsidR="00931B57" w:rsidRPr="001F6849" w:rsidRDefault="00EB1F3E" w:rsidP="00253E9C">
      <w:pPr>
        <w:pStyle w:val="ListParagraph"/>
        <w:numPr>
          <w:ilvl w:val="0"/>
          <w:numId w:val="7"/>
        </w:numPr>
        <w:rPr>
          <w:lang w:eastAsia="cs-CZ"/>
        </w:rPr>
      </w:pPr>
      <w:r w:rsidRPr="001F6849">
        <w:rPr>
          <w:lang w:eastAsia="cs-CZ"/>
        </w:rPr>
        <w:t>Spot, Directional, Ambient</w:t>
      </w:r>
    </w:p>
    <w:p w14:paraId="1C2B8EC3" w14:textId="77777777" w:rsidR="00931B57" w:rsidRPr="001F6849" w:rsidRDefault="00931B57" w:rsidP="00931B57"/>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pPr>
        <w:rPr>
          <w:lang w:eastAsia="cs-CZ"/>
        </w:rPr>
      </w:pPr>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enginů),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WebGL.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tech stack</w:t>
      </w:r>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tech stacku</w:t>
      </w:r>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r w:rsidRPr="00D7572C">
        <w:rPr>
          <w:highlight w:val="yellow"/>
          <w:lang w:eastAsia="cs-CZ"/>
        </w:rPr>
        <w:t>át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r w:rsidRPr="00D7572C">
        <w:rPr>
          <w:highlight w:val="yellow"/>
        </w:rPr>
        <w:t xml:space="preserve">Bostock a Heer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game / virutal engine</w:t>
      </w:r>
      <w:r w:rsidR="00847162" w:rsidRPr="001F6849">
        <w:t xml:space="preserve">, </w:t>
      </w:r>
      <w:r w:rsidR="00897330" w:rsidRPr="001F6849">
        <w:t>které ve většině případech umožnují tvorbu virtuálních interaktivních prostředí prostřednictvím GUI (</w:t>
      </w:r>
      <w:r w:rsidR="00897330" w:rsidRPr="001F6849">
        <w:rPr>
          <w:i/>
          <w:iCs/>
        </w:rPr>
        <w:t>graphical user interface</w:t>
      </w:r>
      <w:r w:rsidR="00897330" w:rsidRPr="001F6849">
        <w:t>)</w:t>
      </w:r>
      <w:r w:rsidR="00642A9C">
        <w:t xml:space="preserve"> a představují komplexní řešení</w:t>
      </w:r>
      <w:r w:rsidR="00897330" w:rsidRPr="001F6849">
        <w:t>.</w:t>
      </w:r>
      <w:r w:rsidR="00642A9C">
        <w:t xml:space="preserve"> Aktuálně herní enginy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ArcGIS, GRASS aj.</w:t>
      </w:r>
      <w:del w:id="98" w:author="Lukáš Herman" w:date="2023-02-21T16:22:00Z">
        <w:r w:rsidR="00897330" w:rsidRPr="001F6849" w:rsidDel="00247F6B">
          <w:delText xml:space="preserve"> </w:delText>
        </w:r>
      </w:del>
      <w:r w:rsidR="00897330" w:rsidRPr="001F6849">
        <w:t>)</w:t>
      </w:r>
      <w:r w:rsidR="00C13CAC" w:rsidRPr="001F6849">
        <w:t xml:space="preserve">, aplikace pro tvorbu 3D grafiky (Blender, SketchUP, Microstation) a </w:t>
      </w:r>
      <w:r w:rsidR="00897330" w:rsidRPr="001F6849">
        <w:t>herní enginy (Unity, Unreal Engine, Godot</w:t>
      </w:r>
      <w:r w:rsidR="00847162" w:rsidRPr="001F6849">
        <w:t>, Wonderland</w:t>
      </w:r>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62A9AB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CC6079">
        <w:rPr>
          <w:noProof/>
        </w:rPr>
        <w:t>12</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16CF39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13</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C5D8A5B" w:rsidR="00637A27" w:rsidRPr="00637A27" w:rsidRDefault="00637A27" w:rsidP="00637A27">
      <w:pPr>
        <w:pStyle w:val="Caption"/>
      </w:pPr>
      <w:r>
        <w:t xml:space="preserve">Obr. </w:t>
      </w:r>
      <w:r>
        <w:fldChar w:fldCharType="begin"/>
      </w:r>
      <w:r>
        <w:instrText xml:space="preserve"> SEQ Obr. \* ARABIC </w:instrText>
      </w:r>
      <w:r>
        <w:fldChar w:fldCharType="separate"/>
      </w:r>
      <w:r w:rsidR="00CC6079">
        <w:rPr>
          <w:noProof/>
        </w:rPr>
        <w:t>14</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Default="001937BB" w:rsidP="001937BB">
      <w:pPr>
        <w:pStyle w:val="Heading3"/>
      </w:pPr>
      <w:r>
        <w:lastRenderedPageBreak/>
        <w:t>Kategorizace pro webový vývoj</w:t>
      </w:r>
    </w:p>
    <w:p w14:paraId="0EEBAD59" w14:textId="77777777" w:rsidR="001937BB" w:rsidRDefault="001937BB" w:rsidP="001937BB">
      <w:pPr>
        <w:rPr>
          <w:lang w:eastAsia="cs-CZ"/>
        </w:rPr>
      </w:pPr>
      <w:r>
        <w:rPr>
          <w:lang w:eastAsia="cs-CZ"/>
        </w:rPr>
        <w:t>Pokud chce člověk vyvíjet VR pro web má možnosti:</w:t>
      </w:r>
    </w:p>
    <w:p w14:paraId="0265D9E5" w14:textId="77777777" w:rsidR="001937BB" w:rsidRDefault="001937BB" w:rsidP="001937BB">
      <w:pPr>
        <w:pStyle w:val="Normlnprvnodsazen"/>
        <w:numPr>
          <w:ilvl w:val="0"/>
          <w:numId w:val="35"/>
        </w:numPr>
      </w:pPr>
      <w:r>
        <w:t>Přímý vývoj nad WebGL a WebXR</w:t>
      </w:r>
    </w:p>
    <w:p w14:paraId="1864E043" w14:textId="77777777" w:rsidR="001937BB" w:rsidRDefault="001937BB" w:rsidP="001937BB">
      <w:pPr>
        <w:pStyle w:val="Normlnprvnodsazen"/>
        <w:numPr>
          <w:ilvl w:val="0"/>
          <w:numId w:val="35"/>
        </w:numPr>
      </w:pPr>
      <w:r>
        <w:t>JS framework / knihovnu pro WebXR</w:t>
      </w:r>
    </w:p>
    <w:p w14:paraId="70FC3B69" w14:textId="77777777" w:rsidR="001937BB" w:rsidRDefault="001937BB" w:rsidP="001937BB">
      <w:pPr>
        <w:pStyle w:val="Normlnprvnodsazen"/>
        <w:numPr>
          <w:ilvl w:val="0"/>
          <w:numId w:val="35"/>
        </w:numPr>
      </w:pPr>
      <w:r>
        <w:t>Export do WebGL  skrze herní engine</w:t>
      </w:r>
    </w:p>
    <w:p w14:paraId="17803085" w14:textId="77777777" w:rsidR="001937BB" w:rsidRPr="001937BB" w:rsidRDefault="001937BB" w:rsidP="001937BB">
      <w:pPr>
        <w:pStyle w:val="Normlnprvnodsazen"/>
        <w:numPr>
          <w:ilvl w:val="0"/>
          <w:numId w:val="35"/>
        </w:numPr>
      </w:pPr>
      <w:r>
        <w:t>WebXR engine - wonderland</w:t>
      </w:r>
    </w:p>
    <w:p w14:paraId="18945E20" w14:textId="25BDC6A5" w:rsidR="001937BB" w:rsidRDefault="001937BB" w:rsidP="001937BB">
      <w:pPr>
        <w:rPr>
          <w:b/>
          <w:bCs/>
        </w:rPr>
      </w:pPr>
      <w:r>
        <w:rPr>
          <w:b/>
          <w:bCs/>
        </w:rPr>
        <w:t>JS Frameworky a knihovny</w:t>
      </w:r>
    </w:p>
    <w:p w14:paraId="7E7099C3" w14:textId="06624D20" w:rsidR="001937BB" w:rsidRPr="001937BB" w:rsidRDefault="001937BB" w:rsidP="001937BB">
      <w:pPr>
        <w:pStyle w:val="Normlnprvnodsazen"/>
        <w:ind w:firstLine="0"/>
        <w:rPr>
          <w:lang w:eastAsia="en-US"/>
        </w:rPr>
      </w:pPr>
      <w:r>
        <w:rPr>
          <w:lang w:eastAsia="en-US"/>
        </w:rPr>
        <w:t>Three.js, react-three-fiber, babylon.js, ar.js</w:t>
      </w:r>
    </w:p>
    <w:p w14:paraId="36D8D536" w14:textId="77777777" w:rsidR="001937BB" w:rsidRDefault="001937BB" w:rsidP="001937BB">
      <w:pPr>
        <w:pStyle w:val="Normlnprvnodsazen"/>
        <w:rPr>
          <w:lang w:eastAsia="en-US"/>
        </w:rPr>
      </w:pPr>
    </w:p>
    <w:p w14:paraId="1A628DD2" w14:textId="77777777" w:rsidR="001937BB" w:rsidRPr="001937BB" w:rsidRDefault="001937BB" w:rsidP="001937BB">
      <w:pPr>
        <w:pStyle w:val="Normlnprvnodsazen"/>
        <w:rPr>
          <w:lang w:eastAsia="en-US"/>
        </w:rPr>
      </w:pP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B6464DB"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15</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22D1A748"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14392A" w:rsidRPr="001F6849">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5B388F" w:rsidRPr="001F6849">
        <w:rPr>
          <w:bCs/>
        </w:rPr>
        <w:t>(Khronos Group 2023)</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p>
    <w:p w14:paraId="0B605B2F" w14:textId="77777777" w:rsidR="00D415EF" w:rsidRPr="001F6849" w:rsidRDefault="00D415EF" w:rsidP="00D415EF">
      <w:pPr>
        <w:pStyle w:val="Malnadpis"/>
      </w:pPr>
      <w:r w:rsidRPr="001F6849">
        <w:t>WebXR API</w:t>
      </w:r>
    </w:p>
    <w:p w14:paraId="421434DE" w14:textId="452FB8B8" w:rsidR="00571A2A" w:rsidRDefault="00D415EF" w:rsidP="000A08D9">
      <w:pPr>
        <w:pStyle w:val="Normlnprvnodsazen"/>
        <w:rPr>
          <w:bCs/>
        </w:rPr>
      </w:pPr>
      <w:r w:rsidRPr="001F6849">
        <w:rPr>
          <w:bCs/>
        </w:rPr>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bCs/>
          <w:i/>
          <w:iCs/>
        </w:rPr>
        <w:t xml:space="preserve"> </w:t>
      </w:r>
      <w:r w:rsidRPr="001F6849">
        <w:rPr>
          <w:bCs/>
        </w:rPr>
        <w:t>mobilní i desktopový VR hardware. WebXR API je založeno na OpenXR</w:t>
      </w:r>
      <w:r w:rsidRPr="001F6849">
        <w:rPr>
          <w:rStyle w:val="FootnoteReference"/>
          <w:bCs/>
        </w:rPr>
        <w:footnoteReference w:id="2"/>
      </w:r>
      <w:r w:rsidRPr="001F6849">
        <w:rPr>
          <w:bCs/>
        </w:rPr>
        <w:t xml:space="preserve"> specifikaci skupiny Khronos. Hlavními body zájmu WebXR API je detekce a vyhledání možností daného HW a následně správné zobrazení </w:t>
      </w:r>
      <w:r w:rsidR="00964AA4">
        <w:rPr>
          <w:bCs/>
        </w:rPr>
        <w:t xml:space="preserve">(s odpovídající snímkovou frekvencí) </w:t>
      </w:r>
      <w:r w:rsidRPr="001F6849">
        <w:rPr>
          <w:bCs/>
        </w:rPr>
        <w:t xml:space="preserve">obsahu v rámci HW </w:t>
      </w:r>
      <w:r w:rsidRPr="001F6849">
        <w:rPr>
          <w:b/>
          <w:bCs/>
        </w:rPr>
        <w:fldChar w:fldCharType="begin"/>
      </w:r>
      <w:r w:rsidR="00C840A2">
        <w:rPr>
          <w:bCs/>
        </w:rPr>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bCs/>
        </w:rPr>
        <w:fldChar w:fldCharType="separate"/>
      </w:r>
      <w:r w:rsidRPr="001F6849">
        <w:rPr>
          <w:bCs/>
        </w:rPr>
        <w:t>(Immersive Web Working Group 2023; tro to WebXR and A-Frame Part 1 2021)</w:t>
      </w:r>
      <w:r w:rsidRPr="001F6849">
        <w:rPr>
          <w:b/>
          <w:bCs/>
        </w:rPr>
        <w:fldChar w:fldCharType="end"/>
      </w:r>
      <w:r w:rsidR="00577B7B" w:rsidRPr="001F6849">
        <w:rPr>
          <w:bCs/>
        </w:rPr>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bCs/>
        </w:rPr>
        <w:t xml:space="preserve"> </w:t>
      </w:r>
      <w:r w:rsidR="00964AA4">
        <w:rPr>
          <w:bCs/>
        </w:rPr>
        <w:t>Většina VR aplikacích na webu musí následovat tzv. životní cyklus VR webové aplikace, který spočívá v:</w:t>
      </w:r>
    </w:p>
    <w:p w14:paraId="4BAF9BF5" w14:textId="45BFE690" w:rsidR="00964AA4" w:rsidRDefault="00964AA4" w:rsidP="00964AA4">
      <w:pPr>
        <w:pStyle w:val="Normlnprvnodsazen"/>
        <w:numPr>
          <w:ilvl w:val="0"/>
          <w:numId w:val="37"/>
        </w:numPr>
        <w:rPr>
          <w:bCs/>
        </w:rPr>
      </w:pPr>
      <w:r>
        <w:rPr>
          <w:bCs/>
        </w:rPr>
        <w:t>Dotaz na to zdali je XR poporováno (prohlížečem / zařízením).</w:t>
      </w:r>
    </w:p>
    <w:p w14:paraId="1E787F5B" w14:textId="452262A0" w:rsidR="00964AA4" w:rsidRDefault="00964AA4" w:rsidP="00964AA4">
      <w:pPr>
        <w:pStyle w:val="Normlnprvnodsazen"/>
        <w:numPr>
          <w:ilvl w:val="0"/>
          <w:numId w:val="37"/>
        </w:numPr>
        <w:rPr>
          <w:bCs/>
        </w:rPr>
      </w:pPr>
      <w:r w:rsidRPr="00964AA4">
        <w:rPr>
          <w:bCs/>
        </w:rPr>
        <w:t>Pokud je podpora k dispozici, informovat uživatele o dostupnosti XR funkcionality</w:t>
      </w:r>
      <w:r>
        <w:rPr>
          <w:bCs/>
        </w:rPr>
        <w:t xml:space="preserve"> např. v podobě přidání tlačítka umožňujícího </w:t>
      </w:r>
      <w:r w:rsidR="00407551">
        <w:rPr>
          <w:bCs/>
        </w:rPr>
        <w:t>spuštění virtuálního prostředí</w:t>
      </w:r>
      <w:r w:rsidR="008F297C">
        <w:rPr>
          <w:bCs/>
        </w:rPr>
        <w:t>.</w:t>
      </w:r>
    </w:p>
    <w:p w14:paraId="51DABCA0" w14:textId="77777777" w:rsidR="00964AA4" w:rsidRPr="00964AA4" w:rsidRDefault="00964AA4" w:rsidP="00964AA4">
      <w:pPr>
        <w:pStyle w:val="Normlnprvnodsazen"/>
        <w:numPr>
          <w:ilvl w:val="0"/>
          <w:numId w:val="37"/>
        </w:numPr>
        <w:rPr>
          <w:bCs/>
        </w:rPr>
      </w:pPr>
    </w:p>
    <w:p w14:paraId="2A87AFEA" w14:textId="77777777" w:rsidR="00A4790C" w:rsidRDefault="00A4790C" w:rsidP="000A08D9">
      <w:pPr>
        <w:pStyle w:val="Normlnprvnodsazen"/>
        <w:rPr>
          <w:bCs/>
          <w:highlight w:val="yellow"/>
        </w:rPr>
      </w:pPr>
    </w:p>
    <w:p w14:paraId="370A622A" w14:textId="77777777" w:rsidR="00A4790C" w:rsidRPr="001F6849" w:rsidRDefault="00A4790C" w:rsidP="000A08D9">
      <w:pPr>
        <w:pStyle w:val="Normlnprvnodsazen"/>
        <w:rPr>
          <w:ins w:id="110" w:author="Jan Horák" w:date="2023-06-15T11:57:00Z"/>
          <w:b/>
          <w:bCs/>
          <w:highlight w:val="yellow"/>
        </w:rPr>
      </w:pPr>
    </w:p>
    <w:p w14:paraId="12BAB988" w14:textId="0ACBD3F3" w:rsidR="00571A2A" w:rsidRPr="001F6849" w:rsidRDefault="00571A2A" w:rsidP="00571A2A">
      <w:pPr>
        <w:pStyle w:val="Malnadpis"/>
        <w:rPr>
          <w:ins w:id="111" w:author="Jan Horák" w:date="2023-06-15T11:58:00Z"/>
        </w:rPr>
      </w:pPr>
      <w:ins w:id="112" w:author="Jan Horák" w:date="2023-06-15T11:57:00Z">
        <w:r w:rsidRPr="007B3717">
          <w:lastRenderedPageBreak/>
          <w:t>WebGPU</w:t>
        </w:r>
      </w:ins>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lastRenderedPageBreak/>
        <w:t>Specifikace požadavků pro technologie</w:t>
      </w:r>
    </w:p>
    <w:p w14:paraId="629390D6" w14:textId="20D69969" w:rsidR="00142D08" w:rsidRPr="00812934" w:rsidRDefault="00142D08" w:rsidP="00142D08">
      <w:pPr>
        <w:pStyle w:val="Normlnprvnodsazen"/>
        <w:ind w:firstLine="0"/>
        <w:rPr>
          <w:lang w:eastAsia="en-US"/>
        </w:rPr>
      </w:pPr>
      <w:r>
        <w:rPr>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t xml:space="preserve">Metodika specifikace požadavků byla převzata z práce </w:t>
      </w:r>
      <w:r>
        <w:fldChar w:fldCharType="begin"/>
      </w:r>
      <w: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812934">
        <w:t>(Herman 2014)</w:t>
      </w:r>
      <w:r>
        <w:fldChar w:fldCharType="end"/>
      </w:r>
      <w:r>
        <w:t xml:space="preserve"> a modifikována pro účel hodnocení aplikací umožňující tvorbu virtuální reality. </w:t>
      </w:r>
    </w:p>
    <w:p w14:paraId="52283C08" w14:textId="77777777" w:rsidR="00142D08" w:rsidRPr="001F6849" w:rsidRDefault="00142D08" w:rsidP="00142D08">
      <w:pPr>
        <w:pStyle w:val="Heading3"/>
      </w:pPr>
      <w:r w:rsidRPr="001F6849">
        <w:t>Funkční požadavky</w:t>
      </w:r>
    </w:p>
    <w:p w14:paraId="6C93D406" w14:textId="77777777" w:rsidR="00142D08" w:rsidRDefault="00142D08" w:rsidP="00142D08">
      <w:r w:rsidRPr="001F6849">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1F6849">
        <w:fldChar w:fldCharType="begin"/>
      </w:r>
      <w:r w:rsidRPr="001F6849">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fldChar w:fldCharType="separate"/>
      </w:r>
      <w:r w:rsidRPr="001F6849">
        <w:t>(Sommerville 2016)</w:t>
      </w:r>
      <w:r w:rsidRPr="001F6849">
        <w:fldChar w:fldCharType="end"/>
      </w:r>
    </w:p>
    <w:p w14:paraId="7E39D134" w14:textId="77777777" w:rsidR="00142D08" w:rsidRPr="00BB39E4" w:rsidRDefault="00142D08" w:rsidP="00142D08">
      <w:pPr>
        <w:pStyle w:val="Normlnprvnodsazen"/>
        <w:ind w:firstLine="0"/>
        <w:rPr>
          <w:b/>
          <w:bCs/>
          <w:lang w:eastAsia="en-US"/>
        </w:rPr>
      </w:pPr>
      <w:r>
        <w:rPr>
          <w:b/>
          <w:bCs/>
          <w:lang w:eastAsia="en-US"/>
        </w:rPr>
        <w:t>Orientace ve scéně</w:t>
      </w:r>
    </w:p>
    <w:p w14:paraId="0B1BAECE" w14:textId="77777777" w:rsidR="00142D08" w:rsidRDefault="00142D08" w:rsidP="00142D08">
      <w:pPr>
        <w:pStyle w:val="Normlnprvnodsazen"/>
        <w:ind w:firstLine="0"/>
        <w:rPr>
          <w:lang w:eastAsia="en-US"/>
        </w:rPr>
      </w:pPr>
      <w:r>
        <w:rPr>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983940" w:rsidRDefault="00142D08" w:rsidP="00142D08">
      <w:pPr>
        <w:pStyle w:val="Normlnprvnodsazen"/>
        <w:ind w:firstLine="0"/>
        <w:rPr>
          <w:b/>
          <w:bCs/>
          <w:lang w:eastAsia="en-US"/>
        </w:rPr>
      </w:pPr>
      <w:r>
        <w:rPr>
          <w:b/>
          <w:bCs/>
          <w:lang w:eastAsia="en-US"/>
        </w:rPr>
        <w:t>Pohyb scénou</w:t>
      </w:r>
    </w:p>
    <w:p w14:paraId="6D516525" w14:textId="77777777" w:rsidR="00142D08" w:rsidRDefault="00142D08" w:rsidP="00142D08">
      <w:pPr>
        <w:pStyle w:val="Normlnprvnodsazen"/>
        <w:ind w:firstLine="0"/>
        <w:rPr>
          <w:lang w:eastAsia="en-US"/>
        </w:rPr>
      </w:pPr>
      <w:r>
        <w:rPr>
          <w:lang w:eastAsia="en-US"/>
        </w:rPr>
        <w:t xml:space="preserve">Technologie by měla podporovat různé možnosti pohybu 3D scénou. Měla by podporovat poziční </w:t>
      </w:r>
      <w:r w:rsidRPr="00983940">
        <w:rPr>
          <w:i/>
          <w:iCs/>
          <w:lang w:eastAsia="en-US"/>
        </w:rPr>
        <w:t>tracking</w:t>
      </w:r>
      <w:r>
        <w:rPr>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142D08" w:rsidRDefault="00142D08" w:rsidP="00142D08">
      <w:pPr>
        <w:pStyle w:val="Normlnprvnodsazen"/>
        <w:ind w:firstLine="0"/>
        <w:rPr>
          <w:b/>
          <w:bCs/>
          <w:lang w:eastAsia="en-US"/>
        </w:rPr>
      </w:pPr>
      <w:r w:rsidRPr="00DB6799">
        <w:rPr>
          <w:b/>
          <w:bCs/>
          <w:lang w:eastAsia="en-US"/>
        </w:rPr>
        <w:t>Zobrazení</w:t>
      </w:r>
    </w:p>
    <w:p w14:paraId="2EA25211" w14:textId="77777777" w:rsidR="00142D08" w:rsidRDefault="00142D08" w:rsidP="00142D08">
      <w:pPr>
        <w:pStyle w:val="Normlnprvnodsazen"/>
        <w:ind w:firstLine="0"/>
        <w:rPr>
          <w:lang w:eastAsia="en-US"/>
        </w:rPr>
      </w:pPr>
      <w:r w:rsidRPr="00DB6799">
        <w:rPr>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Default="00142D08" w:rsidP="00142D08">
      <w:pPr>
        <w:pStyle w:val="Malnadpis"/>
      </w:pPr>
      <w:r>
        <w:t>Geoprostorová data</w:t>
      </w:r>
    </w:p>
    <w:p w14:paraId="57CEFD44" w14:textId="77777777" w:rsidR="00142D08" w:rsidRPr="005308D9" w:rsidRDefault="00142D08" w:rsidP="00142D08">
      <w:pPr>
        <w:pStyle w:val="Malnadpis"/>
        <w:rPr>
          <w:b w:val="0"/>
          <w:bCs/>
        </w:rPr>
      </w:pPr>
      <w:r>
        <w:rPr>
          <w:b w:val="0"/>
          <w:bCs/>
        </w:rPr>
        <w:t xml:space="preserve">Technologie by v ideálním případě měla nativně podporovat geoprostorová data. Měla by mít možnost prostorové geolokalizace.  </w:t>
      </w:r>
    </w:p>
    <w:p w14:paraId="65499625" w14:textId="77777777" w:rsidR="00142D08" w:rsidRPr="001F6849" w:rsidRDefault="00142D08" w:rsidP="00142D08">
      <w:pPr>
        <w:pStyle w:val="Heading3"/>
        <w:rPr>
          <w:lang w:eastAsia="cs-CZ"/>
        </w:rPr>
      </w:pPr>
      <w:r w:rsidRPr="001F6849">
        <w:rPr>
          <w:lang w:eastAsia="cs-CZ"/>
        </w:rPr>
        <w:t>Mimo-funkční</w:t>
      </w:r>
      <w:r>
        <w:rPr>
          <w:lang w:eastAsia="cs-CZ"/>
        </w:rPr>
        <w:t xml:space="preserve"> požadavky</w:t>
      </w:r>
    </w:p>
    <w:p w14:paraId="5312048C" w14:textId="77777777" w:rsidR="00142D08" w:rsidRPr="00B0497E" w:rsidRDefault="00142D08" w:rsidP="00142D08">
      <w:pPr>
        <w:rPr>
          <w:lang w:eastAsia="cs-CZ"/>
        </w:rPr>
      </w:pPr>
      <w:r w:rsidRPr="001F6849">
        <w:rPr>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1F6849">
        <w:rPr>
          <w:lang w:eastAsia="cs-CZ"/>
        </w:rPr>
        <w:fldChar w:fldCharType="begin"/>
      </w:r>
      <w:r w:rsidRPr="001F6849">
        <w:rPr>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rPr>
          <w:lang w:eastAsia="cs-CZ"/>
        </w:rPr>
        <w:fldChar w:fldCharType="separate"/>
      </w:r>
      <w:r w:rsidRPr="001F6849">
        <w:t>(Sommerville 2016)</w:t>
      </w:r>
      <w:r w:rsidRPr="001F6849">
        <w:rPr>
          <w:lang w:eastAsia="cs-CZ"/>
        </w:rPr>
        <w:fldChar w:fldCharType="end"/>
      </w:r>
    </w:p>
    <w:p w14:paraId="75455968" w14:textId="77777777" w:rsidR="00142D08" w:rsidRPr="008405EF" w:rsidRDefault="00142D08" w:rsidP="00142D08">
      <w:pPr>
        <w:pStyle w:val="Normlnprvnodsazen"/>
        <w:ind w:firstLine="0"/>
        <w:rPr>
          <w:b/>
          <w:bCs/>
        </w:rPr>
      </w:pPr>
      <w:r w:rsidRPr="008405EF">
        <w:rPr>
          <w:b/>
          <w:bCs/>
        </w:rPr>
        <w:t>Cena</w:t>
      </w:r>
    </w:p>
    <w:p w14:paraId="0083CFDD" w14:textId="77777777" w:rsidR="00142D08" w:rsidRPr="001F6849" w:rsidRDefault="00142D08" w:rsidP="00142D08">
      <w:pPr>
        <w:pStyle w:val="Normlnprvnodsazen"/>
        <w:ind w:firstLine="0"/>
      </w:pPr>
      <w:r w:rsidRPr="001F6849">
        <w:t xml:space="preserve">Cenu vývoje je možné definovat pomocí nákladů časových, finančních. Pomocí nich lze následně hodnotit jednotlivé technologie, a to skrze finančních nákladů na použitý software (desktopová řešení) a data. </w:t>
      </w:r>
      <w:r w:rsidRPr="001F6849">
        <w:fldChar w:fldCharType="begin"/>
      </w:r>
      <w:r w:rsidRPr="001F6849">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r w:rsidRPr="001F6849">
        <w:t xml:space="preserve"> Ačkoliv je v poslední době i v ČR sentiment zpřístupňování dat bez poplatků, 3D data jsou v mnohých případech stále proprietární záležitostí. </w:t>
      </w:r>
      <w:r w:rsidRPr="001F6849">
        <w:fldChar w:fldCharType="begin"/>
      </w:r>
      <w:r w:rsidRPr="001F6849">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1F6849">
        <w:fldChar w:fldCharType="separate"/>
      </w:r>
      <w:r w:rsidRPr="001F6849">
        <w:rPr>
          <w:rFonts w:cs="Times New Roman"/>
          <w:szCs w:val="24"/>
        </w:rPr>
        <w:t>(ČÚZK 2023)</w:t>
      </w:r>
      <w:r w:rsidRPr="001F6849">
        <w:fldChar w:fldCharType="end"/>
      </w:r>
      <w:r w:rsidRPr="001F6849">
        <w:t xml:space="preserve"> Časové náklady je primárně pracnost vývoje aplikace pomocí dané technologie. </w:t>
      </w:r>
      <w:r w:rsidRPr="001F6849">
        <w:fldChar w:fldCharType="begin"/>
      </w:r>
      <w:r w:rsidRPr="001F6849">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p>
    <w:p w14:paraId="5BCA061C" w14:textId="77777777" w:rsidR="00142D08" w:rsidRPr="008405EF" w:rsidRDefault="00142D08" w:rsidP="00142D08">
      <w:pPr>
        <w:pStyle w:val="Normlnprvnodsazen"/>
        <w:ind w:firstLine="0"/>
        <w:rPr>
          <w:b/>
          <w:bCs/>
        </w:rPr>
      </w:pPr>
      <w:r w:rsidRPr="008405EF">
        <w:rPr>
          <w:b/>
          <w:bCs/>
        </w:rPr>
        <w:t>Dokumentace</w:t>
      </w:r>
    </w:p>
    <w:p w14:paraId="70593C2F" w14:textId="77777777" w:rsidR="00142D08" w:rsidRDefault="00142D08" w:rsidP="00142D08">
      <w:pPr>
        <w:pStyle w:val="Normlnprvnodsazen"/>
        <w:ind w:firstLine="0"/>
      </w:pPr>
      <w:r w:rsidRPr="001F6849">
        <w:lastRenderedPageBreak/>
        <w:t>Technologie by měla mít extenzivní a srozumitelnou dokumentaci za účelem snadného vývoje.</w:t>
      </w:r>
    </w:p>
    <w:p w14:paraId="2A66BE7A" w14:textId="77777777" w:rsidR="00142D08" w:rsidRPr="008405EF" w:rsidRDefault="00142D08" w:rsidP="00142D08">
      <w:pPr>
        <w:pStyle w:val="Normlnprvnodsazen"/>
        <w:ind w:firstLine="0"/>
        <w:rPr>
          <w:b/>
          <w:bCs/>
        </w:rPr>
      </w:pPr>
      <w:r w:rsidRPr="008405EF">
        <w:rPr>
          <w:b/>
          <w:bCs/>
        </w:rPr>
        <w:t xml:space="preserve">Výkonnost </w:t>
      </w:r>
    </w:p>
    <w:p w14:paraId="42A61B46" w14:textId="19DC6A65" w:rsidR="00142D08" w:rsidRDefault="00142D08" w:rsidP="00142D08">
      <w:pPr>
        <w:pStyle w:val="Normlnprvnodsazen"/>
        <w:ind w:firstLine="0"/>
      </w:pPr>
      <w: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Default="00142D08" w:rsidP="00142D08">
      <w:pPr>
        <w:pStyle w:val="Normlnprvnodsazen"/>
        <w:ind w:firstLine="0"/>
      </w:pPr>
      <w:r w:rsidRPr="00812934">
        <w:rPr>
          <w:highlight w:val="yellow"/>
          <w:lang w:val="en-US"/>
        </w:rPr>
        <w:t>#todo – jak budu m</w:t>
      </w:r>
      <w:r w:rsidRPr="00812934">
        <w:rPr>
          <w:highlight w:val="yellow"/>
        </w:rPr>
        <w:t>ěřit</w:t>
      </w:r>
      <w:r>
        <w:rPr>
          <w:highlight w:val="yellow"/>
        </w:rPr>
        <w:t>, standardní scéna s povrchem budovou a nějakým objemem tematickým</w:t>
      </w:r>
      <w:r w:rsidRPr="00812934">
        <w:rPr>
          <w:highlight w:val="yellow"/>
        </w:rPr>
        <w:t>?</w:t>
      </w:r>
      <w:r w:rsidRPr="001F6849">
        <w:t xml:space="preserve"> </w:t>
      </w:r>
    </w:p>
    <w:p w14:paraId="023834E0" w14:textId="77777777" w:rsidR="00142D08" w:rsidRDefault="00142D08" w:rsidP="00142D08">
      <w:pPr>
        <w:pStyle w:val="Normlnprvnodsazen"/>
        <w:ind w:firstLine="0"/>
        <w:rPr>
          <w:b/>
          <w:bCs/>
        </w:rPr>
      </w:pPr>
      <w:r>
        <w:rPr>
          <w:b/>
          <w:bCs/>
        </w:rPr>
        <w:t>Přístupnost</w:t>
      </w:r>
    </w:p>
    <w:p w14:paraId="4151299A" w14:textId="77777777" w:rsidR="00142D08" w:rsidRDefault="00142D08" w:rsidP="00142D08">
      <w:pPr>
        <w:pStyle w:val="Normlnprvnodsazen"/>
        <w:ind w:firstLine="0"/>
      </w:pPr>
      <w:r w:rsidRPr="008405EF">
        <w:t>Technol</w:t>
      </w:r>
      <w:r>
        <w:t xml:space="preserve">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BB39E4" w:rsidRDefault="00142D08" w:rsidP="00142D08">
      <w:pPr>
        <w:pStyle w:val="Normlnprvnodsazen"/>
        <w:ind w:firstLine="0"/>
        <w:rPr>
          <w:b/>
          <w:bCs/>
        </w:rPr>
      </w:pPr>
      <w:r w:rsidRPr="00BB39E4">
        <w:rPr>
          <w:b/>
          <w:bCs/>
        </w:rPr>
        <w:t>Kompatibilita</w:t>
      </w:r>
    </w:p>
    <w:p w14:paraId="151CCBF3" w14:textId="77777777" w:rsidR="00142D08" w:rsidRPr="00BB39E4" w:rsidRDefault="00142D08" w:rsidP="00142D08">
      <w:pPr>
        <w:pStyle w:val="Normlnprvnodsazen"/>
        <w:ind w:firstLine="0"/>
        <w:rPr>
          <w:lang w:val="en-US"/>
        </w:rPr>
      </w:pPr>
      <w:r>
        <w:t>Kompatibilita je v tomto případě úzce spjata s přístupností. Jedná se o množství podporovaných (kompatibilních) vstupních zařízení. Technologie by teda měla podporovat běžná vstupní zařízení`</w:t>
      </w:r>
      <w:r w:rsidRPr="00BB39E4">
        <w:rPr>
          <w:highlight w:val="yellow"/>
        </w:rPr>
        <w:t xml:space="preserve">.  </w:t>
      </w:r>
      <w:r w:rsidRPr="00BB39E4">
        <w:rPr>
          <w:highlight w:val="yellow"/>
          <w:lang w:val="en-US"/>
        </w:rPr>
        <w:t>#todo - specifikovat</w:t>
      </w:r>
    </w:p>
    <w:p w14:paraId="0CC8F230" w14:textId="77777777" w:rsidR="00142D08" w:rsidRPr="008405EF" w:rsidRDefault="00142D08" w:rsidP="00142D08">
      <w:pPr>
        <w:pStyle w:val="Normlnprvnodsazen"/>
        <w:ind w:firstLine="0"/>
        <w:rPr>
          <w:b/>
          <w:bCs/>
        </w:rPr>
      </w:pPr>
      <w:r w:rsidRPr="008405EF">
        <w:rPr>
          <w:b/>
          <w:bCs/>
        </w:rPr>
        <w:t>Interoperabilita</w:t>
      </w:r>
    </w:p>
    <w:p w14:paraId="13FFC4CD" w14:textId="77777777" w:rsidR="00142D08" w:rsidRDefault="00142D08" w:rsidP="00142D08">
      <w:pPr>
        <w:pStyle w:val="Normlnprvnodsazen"/>
        <w:ind w:firstLine="0"/>
      </w:pPr>
      <w: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142D08" w:rsidRDefault="00142D08" w:rsidP="00142D08">
      <w:pPr>
        <w:pStyle w:val="Normlnprvnodsazen"/>
        <w:ind w:firstLine="0"/>
        <w:rPr>
          <w:b/>
          <w:bCs/>
        </w:rPr>
      </w:pPr>
      <w:r w:rsidRPr="00F84601">
        <w:rPr>
          <w:b/>
          <w:bCs/>
        </w:rPr>
        <w:t>Imerze</w:t>
      </w:r>
    </w:p>
    <w:p w14:paraId="5972CACC" w14:textId="67DDA0DC" w:rsidR="00142D08" w:rsidRDefault="00142D08" w:rsidP="00142D08">
      <w:pPr>
        <w:pStyle w:val="Normlnprvnodsazen"/>
        <w:ind w:firstLine="0"/>
      </w:pPr>
      <w:r>
        <w:t>Technologie by měla podporovat Imerzní VR, tedy možnost vizualizace skrze HMD zařízení. Technologie by měla podporovat WebXR.</w:t>
      </w:r>
    </w:p>
    <w:p w14:paraId="3411C646" w14:textId="3287BECE" w:rsidR="001937BB" w:rsidRPr="001937BB" w:rsidRDefault="00142D08" w:rsidP="001937BB">
      <w:pPr>
        <w:pStyle w:val="Heading2"/>
      </w:pPr>
      <w:r>
        <w:t>Popis technologií</w:t>
      </w:r>
    </w:p>
    <w:p w14:paraId="674A4E37" w14:textId="69E51C9D" w:rsidR="008A417D" w:rsidRDefault="008A417D" w:rsidP="008A417D">
      <w:pPr>
        <w:pStyle w:val="Heading3"/>
      </w:pPr>
      <w:r w:rsidRPr="001F6849">
        <w:t xml:space="preserve">GIS </w:t>
      </w:r>
      <w:r w:rsidR="00142D08">
        <w:t>v kontextu webového vývoje</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3CC7C4F5" w14:textId="3B1AC9FF" w:rsidR="008A417D" w:rsidRDefault="008A417D" w:rsidP="00AB24ED">
      <w:r>
        <w:t xml:space="preserve">Z proprietárních řešení je vhodné zmínit ESRI řešení, jakožto největšího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w:t>
      </w:r>
      <w:r>
        <w:lastRenderedPageBreak/>
        <w:t xml:space="preserve">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2F31F8C6" w:rsidR="008A417D" w:rsidRDefault="008A417D" w:rsidP="008A417D">
      <w:pPr>
        <w:pStyle w:val="Normlnprvnodsazen"/>
        <w:rPr>
          <w:lang w:eastAsia="en-US"/>
        </w:rPr>
      </w:pPr>
      <w:r>
        <w:rPr>
          <w:lang w:eastAsia="en-US"/>
        </w:rPr>
        <w:t>Mezi Open Source GIS řešení je nejvíce prominentní QGIS. Podpora pro práci s 3D daty je v QGIS základní</w:t>
      </w:r>
      <w:r>
        <w:rPr>
          <w:lang w:val="en-US" w:eastAsia="en-US"/>
        </w:rPr>
        <w:t xml:space="preserve">, </w:t>
      </w:r>
      <w:r w:rsidRPr="00425088">
        <w:rPr>
          <w:lang w:eastAsia="en-US"/>
        </w:rPr>
        <w:t>Samotný QGIS přímo nepodporuje publikaci do webového prostředí jako ArcGIS. Této funkcionality lze však dosáhnout pomocí</w:t>
      </w:r>
      <w:r>
        <w:rPr>
          <w:lang w:val="en-US" w:eastAsia="en-US"/>
        </w:rPr>
        <w:t xml:space="preserve"> </w:t>
      </w:r>
      <w:r>
        <w:rPr>
          <w:lang w:eastAsia="en-US"/>
        </w:rPr>
        <w:t xml:space="preserve">zásuvného modulu </w:t>
      </w:r>
      <w:r w:rsidR="00B40019">
        <w:rPr>
          <w:b/>
          <w:bCs/>
          <w:lang w:eastAsia="en-US"/>
        </w:rPr>
        <w:t>qgis</w:t>
      </w:r>
      <w:r w:rsidRPr="00B40019">
        <w:rPr>
          <w:b/>
          <w:bCs/>
          <w:lang w:eastAsia="en-US"/>
        </w:rPr>
        <w:t>to</w:t>
      </w:r>
      <w:r w:rsidR="00B40019">
        <w:rPr>
          <w:b/>
          <w:bCs/>
          <w:lang w:eastAsia="en-US"/>
        </w:rPr>
        <w:t>t</w:t>
      </w:r>
      <w:r w:rsidRPr="00B40019">
        <w:rPr>
          <w:b/>
          <w:bCs/>
          <w:lang w:eastAsia="en-US"/>
        </w:rPr>
        <w:t>hree.js</w:t>
      </w:r>
      <w:r>
        <w:rPr>
          <w:lang w:eastAsia="en-US"/>
        </w:rPr>
        <w:t xml:space="preserve">, který jak jméno napovídá umožňuje vytvořit kompletní three.js scénu publikovatelnou jakožto webovou stránku přímo z QGIS GUI. </w:t>
      </w:r>
      <w:r w:rsidR="001121D3">
        <w:rPr>
          <w:lang w:eastAsia="en-US"/>
        </w:rPr>
        <w:t xml:space="preserve">Jedná se o velice hodnotný nástroj pro konvertování GIS dat do webového prostředí. </w:t>
      </w:r>
      <w:r>
        <w:rPr>
          <w:lang w:eastAsia="en-US"/>
        </w:rP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rPr>
          <w:lang w:eastAsia="en-US"/>
        </w:rPr>
        <w:t xml:space="preserve"> teoreticky umožňuje dosažení imerzní VR úrovně.</w:t>
      </w:r>
      <w:r>
        <w:rPr>
          <w:lang w:eastAsia="en-US"/>
        </w:rPr>
        <w:t xml:space="preserve"> </w:t>
      </w:r>
    </w:p>
    <w:p w14:paraId="27011EE4" w14:textId="6614CF97" w:rsidR="00AB24ED" w:rsidRDefault="00AB24ED" w:rsidP="00AB24ED">
      <w:pPr>
        <w:pStyle w:val="Heading3"/>
      </w:pPr>
      <w:r>
        <w:t>Geoprostorové knihovny</w:t>
      </w:r>
      <w:r w:rsidR="007A1CC2">
        <w:t xml:space="preserve"> a frameworky</w:t>
      </w:r>
    </w:p>
    <w:p w14:paraId="4FBD26A2" w14:textId="2904AE2C" w:rsidR="00AC6351" w:rsidRPr="007A1CC2" w:rsidRDefault="008A417D" w:rsidP="00AC6351">
      <w:pPr>
        <w:pStyle w:val="Normlnprvnodsazen"/>
        <w:ind w:firstLine="0"/>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Pr>
          <w:lang w:eastAsia="en-US"/>
        </w:rPr>
        <w:t xml:space="preserve">, </w:t>
      </w: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C35F4C">
        <w:t xml:space="preserve"> </w:t>
      </w: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Klient vts-browser-js nemá WebXR podporu, tudíž bez rozšíření podporuje pouze neimerzní VR vizualizaci.</w:t>
      </w:r>
      <w:r w:rsidR="00AC6351">
        <w:t xml:space="preserve">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rsidR="00AC6351">
        <w:t xml:space="preserve"> porovnávali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rsidR="00C155A9" w:rsidRPr="00C155A9">
        <w:rPr>
          <w:highlight w:val="yellow"/>
        </w:rPr>
        <w:t>3dbag-viewer sám o sobě nepodporuje imerzivní VR, ale je založen na three.js tudíž jse zde potenciál.</w:t>
      </w:r>
      <w:r w:rsidR="00E55AA3">
        <w:t xml:space="preserve"> </w:t>
      </w:r>
      <w:r w:rsidR="007A1CC2" w:rsidRPr="007A1CC2">
        <w:rPr>
          <w:b/>
          <w:bCs/>
        </w:rPr>
        <w:t>ITowns</w:t>
      </w:r>
      <w:r w:rsidR="007A1CC2">
        <w:rPr>
          <w:b/>
          <w:bCs/>
        </w:rPr>
        <w:t xml:space="preserve"> </w:t>
      </w:r>
      <w:r w:rsidR="007A1CC2">
        <w:t xml:space="preserve">je framework založen na three.js, umožňuje </w:t>
      </w:r>
      <w:r w:rsidR="00C155A9">
        <w:t xml:space="preserve">vizualizaci geografických dat ve 3D prostředí </w:t>
      </w:r>
      <w:r w:rsidR="007A1CC2">
        <w:t>podporu</w:t>
      </w:r>
      <w:r w:rsidR="00C155A9">
        <w:t xml:space="preserve">je </w:t>
      </w:r>
      <w:r w:rsidR="007A1CC2">
        <w:t>geoprostorových služeb WMS, WMTS aj. a dat 3D Tiles, GeoJSON aj.</w:t>
      </w:r>
      <w:r w:rsidR="00C155A9">
        <w:t xml:space="preserve"> iTowns nepodporuje integraci s WebXR. Na úrovni desktop VR umožňuje </w:t>
      </w:r>
      <w:r w:rsidR="003635FB">
        <w:t xml:space="preserve">virtuální průchod obdobný jaký poskytuje streetView na Google Maps. </w:t>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4"/>
                    <a:stretch>
                      <a:fillRect/>
                    </a:stretch>
                  </pic:blipFill>
                  <pic:spPr>
                    <a:xfrm>
                      <a:off x="0" y="0"/>
                      <a:ext cx="5579745" cy="2852420"/>
                    </a:xfrm>
                    <a:prstGeom prst="rect">
                      <a:avLst/>
                    </a:prstGeom>
                  </pic:spPr>
                </pic:pic>
              </a:graphicData>
            </a:graphic>
          </wp:inline>
        </w:drawing>
      </w:r>
    </w:p>
    <w:p w14:paraId="6E019035" w14:textId="66439997" w:rsidR="00B40019" w:rsidRDefault="00B40019" w:rsidP="00B40019">
      <w:pPr>
        <w:pStyle w:val="Caption"/>
      </w:pPr>
      <w:r>
        <w:t xml:space="preserve">Obr. </w:t>
      </w:r>
      <w:r>
        <w:fldChar w:fldCharType="begin"/>
      </w:r>
      <w:r>
        <w:instrText xml:space="preserve"> SEQ Obr. \* ARABIC </w:instrText>
      </w:r>
      <w:r>
        <w:fldChar w:fldCharType="separate"/>
      </w:r>
      <w:r w:rsidR="00CC6079">
        <w:rPr>
          <w:noProof/>
        </w:rPr>
        <w:t>16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35"/>
                    <a:stretch>
                      <a:fillRect/>
                    </a:stretch>
                  </pic:blipFill>
                  <pic:spPr>
                    <a:xfrm>
                      <a:off x="0" y="0"/>
                      <a:ext cx="5579745" cy="2602865"/>
                    </a:xfrm>
                    <a:prstGeom prst="rect">
                      <a:avLst/>
                    </a:prstGeom>
                  </pic:spPr>
                </pic:pic>
              </a:graphicData>
            </a:graphic>
          </wp:inline>
        </w:drawing>
      </w:r>
    </w:p>
    <w:p w14:paraId="4AFAB6CE" w14:textId="10E7BCF0" w:rsidR="003635FB" w:rsidRPr="003635FB" w:rsidRDefault="003635FB" w:rsidP="003635FB">
      <w:pPr>
        <w:pStyle w:val="Caption"/>
      </w:pPr>
      <w:r>
        <w:t xml:space="preserve">Obr. </w:t>
      </w:r>
      <w:r>
        <w:fldChar w:fldCharType="begin"/>
      </w:r>
      <w:r>
        <w:instrText xml:space="preserve"> SEQ Obr. \* ARABIC </w:instrText>
      </w:r>
      <w:r>
        <w:fldChar w:fldCharType="separate"/>
      </w:r>
      <w:r w:rsidR="00CC6079">
        <w:rPr>
          <w:noProof/>
        </w:rPr>
        <w:t>17</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1B0DECBC" w:rsidR="00B40019" w:rsidRPr="00E21604" w:rsidRDefault="00B40019" w:rsidP="00AC6351">
      <w:pPr>
        <w:pStyle w:val="Normlnprvnodsazen"/>
        <w:ind w:firstLine="0"/>
      </w:pPr>
      <w:r>
        <w:t xml:space="preserve">Na základě výše uvedených řešení je možné určit, že pro geoprostorové informace dominuje především 3D Tiles formát a následně 3D renderery cesium.js a three.js, kdy three.js je možné považovat za generla purpouse renderer…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Prozatimní tabulka technologií s parametry - mohou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Tech stack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WebXR</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Dokumentace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 xml:space="preserve">Pracnost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Interoperabilita</w:t>
            </w:r>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Střední</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Možná</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Luciad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lastRenderedPageBreak/>
              <w:t>CesiumJS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vts-geospatial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Vysoká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Herní enginy</w:t>
      </w:r>
    </w:p>
    <w:p w14:paraId="3C5CDAEE" w14:textId="77777777" w:rsidR="00884FFF" w:rsidRPr="00884FFF" w:rsidRDefault="00884FFF" w:rsidP="00884FFF">
      <w:r>
        <w:rPr>
          <w:lang w:val="en-US"/>
        </w:rPr>
        <w:t># todo – napsat podporu pro WebXR a popsat rychlej workflow jak dostat VR experience na web, nedělat moc dlouhý</w:t>
      </w:r>
    </w:p>
    <w:p w14:paraId="51479E06" w14:textId="2FD1C9A7" w:rsidR="00884FFF" w:rsidRPr="00884FFF" w:rsidRDefault="00884FFF" w:rsidP="00884FFF">
      <w:r>
        <w:t>Unity, Unreal Engine, Godot, Wonderland engine</w:t>
      </w:r>
    </w:p>
    <w:p w14:paraId="54156990" w14:textId="77777777" w:rsidR="00884FFF" w:rsidRPr="00884FFF" w:rsidRDefault="00884FFF" w:rsidP="00884FFF"/>
    <w:p w14:paraId="23776ECA" w14:textId="77777777" w:rsidR="00884FFF" w:rsidRDefault="00884FFF" w:rsidP="00884FFF"/>
    <w:p w14:paraId="755B1423" w14:textId="77777777" w:rsidR="00884FFF" w:rsidRDefault="00884FFF" w:rsidP="00884FFF">
      <w:pPr>
        <w:pStyle w:val="Normlnprvnodsazen"/>
        <w:rPr>
          <w:lang w:eastAsia="en-US"/>
        </w:rPr>
      </w:pPr>
    </w:p>
    <w:p w14:paraId="73B00A19" w14:textId="77777777" w:rsidR="00884FFF" w:rsidRPr="00884FFF" w:rsidRDefault="00884FFF" w:rsidP="00884FFF">
      <w:pPr>
        <w:pStyle w:val="Normlnprvnodsazen"/>
        <w:rPr>
          <w:lang w:eastAsia="en-US"/>
        </w:rPr>
      </w:pPr>
    </w:p>
    <w:p w14:paraId="647875C1" w14:textId="77777777" w:rsidR="004C6D06" w:rsidRPr="001F6849" w:rsidRDefault="00652F04" w:rsidP="00652F04">
      <w:r w:rsidRPr="001F6849">
        <w:rPr>
          <w:highlight w:val="yellow"/>
        </w:rPr>
        <w:t>Technologií umožňující tvorbu virtuálních prostředí pro web je mnoho</w:t>
      </w:r>
      <w:r w:rsidR="005B7B8D" w:rsidRPr="001F6849">
        <w:rPr>
          <w:highlight w:val="yellow"/>
        </w:rPr>
        <w:t xml:space="preserve"> z hlediska vývojáře je možné tyto technologie rozdělit na technologie orientované na UI (Unity, PlayCanvas, three.js) a na technologie orientované na kód (A-Frame, Godot aj.) </w:t>
      </w:r>
      <w:r w:rsidR="005B7B8D" w:rsidRPr="001F6849">
        <w:rPr>
          <w:highlight w:val="yellow"/>
        </w:rPr>
        <w:fldChar w:fldCharType="begin"/>
      </w:r>
      <w:r w:rsidR="005B7B8D" w:rsidRPr="001F6849">
        <w:rPr>
          <w:highlight w:val="yellow"/>
        </w:rPr>
        <w:instrText xml:space="preserve"> ADDIN ZOTERO_ITEM CSL_CITATION {"citationID":"umDLYEkV","properties":{"formattedCitation":"(needle-tools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5B7B8D" w:rsidRPr="001F6849">
        <w:rPr>
          <w:highlight w:val="yellow"/>
        </w:rPr>
        <w:fldChar w:fldCharType="separate"/>
      </w:r>
      <w:r w:rsidR="005B7B8D" w:rsidRPr="001F6849">
        <w:rPr>
          <w:highlight w:val="yellow"/>
        </w:rPr>
        <w:t>(needle-tools 2023)</w:t>
      </w:r>
      <w:r w:rsidR="005B7B8D" w:rsidRPr="001F6849">
        <w:rPr>
          <w:highlight w:val="yellow"/>
        </w:rPr>
        <w:fldChar w:fldCharType="end"/>
      </w:r>
    </w:p>
    <w:p w14:paraId="64DC409C" w14:textId="78DF8242" w:rsidR="004C6D06" w:rsidRPr="001F6849" w:rsidRDefault="004C6D06" w:rsidP="00652F04">
      <w:pPr>
        <w:rPr>
          <w:b/>
          <w:bCs/>
        </w:rPr>
      </w:pPr>
      <w:r w:rsidRPr="001F6849">
        <w:rPr>
          <w:b/>
          <w:bCs/>
        </w:rPr>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r w:rsidRPr="001F6849">
        <w:rPr>
          <w:i/>
          <w:iCs/>
          <w:lang w:eastAsia="en-US"/>
        </w:rPr>
        <w:t>middle-level</w:t>
      </w:r>
      <w:r w:rsidRPr="001F6849">
        <w:rPr>
          <w:lang w:eastAsia="en-US"/>
        </w:rPr>
        <w:t xml:space="preserve"> knihovnu vystavěnou nad WebGL.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r w:rsidRPr="001F6849">
        <w:rPr>
          <w:b/>
          <w:bCs/>
          <w:lang w:eastAsia="en-US"/>
        </w:rPr>
        <w:t>Needle engine</w:t>
      </w:r>
      <w:r w:rsidR="00B015AD" w:rsidRPr="001F6849">
        <w:rPr>
          <w:b/>
          <w:bCs/>
          <w:lang w:eastAsia="en-US"/>
        </w:rPr>
        <w:t xml:space="preserve"> </w:t>
      </w:r>
      <w:r w:rsidR="00B015AD" w:rsidRPr="001F6849">
        <w:rPr>
          <w:b/>
          <w:bCs/>
          <w:highlight w:val="yellow"/>
          <w:lang w:eastAsia="en-US"/>
        </w:rPr>
        <w:t>(Unity, Three.js, WebXR)</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38" w:history="1">
        <w:r w:rsidRPr="000D3D05">
          <w:rPr>
            <w:rStyle w:val="Hyperlink"/>
          </w:rPr>
          <w:t>https://interesting-parallel-bit.glitch.me</w:t>
        </w:r>
      </w:hyperlink>
    </w:p>
    <w:p w14:paraId="1EE5E71D" w14:textId="4FDCE3C3" w:rsidR="007373F8" w:rsidRPr="007373F8" w:rsidRDefault="007373F8" w:rsidP="007373F8">
      <w:r>
        <w:t xml:space="preserve">kod: </w:t>
      </w:r>
      <w:hyperlink r:id="rId39"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Web</w:t>
      </w:r>
      <w:r w:rsidRPr="001F6849">
        <w:t>XR</w:t>
      </w:r>
      <w:r w:rsidR="008922B5" w:rsidRPr="001F6849">
        <w:t xml:space="preserve"> rozhraní</w:t>
      </w:r>
      <w:r w:rsidRPr="001F6849">
        <w:t xml:space="preserve">. </w:t>
      </w:r>
      <w:r w:rsidR="008922B5" w:rsidRPr="001F6849">
        <w:t xml:space="preserve">Needle Exporter umožňuje propojení mezi Unity Editorem a webovým runtime rozhraním, tím že podporuje export scén, animací, lightmap aj. </w:t>
      </w:r>
      <w:r w:rsidR="008922B5" w:rsidRPr="001F6849">
        <w:lastRenderedPageBreak/>
        <w:t xml:space="preserve">skrze glTF standard. </w:t>
      </w:r>
      <w:r w:rsidR="005B7B8D" w:rsidRPr="001F6849">
        <w:t xml:space="preserve">Needle engine je </w:t>
      </w:r>
      <w:r w:rsidR="00AB176A" w:rsidRPr="001F6849">
        <w:t xml:space="preserve">možné nazvat </w:t>
      </w:r>
      <w:r w:rsidR="00AB176A" w:rsidRPr="001F6849">
        <w:rPr>
          <w:i/>
          <w:iCs/>
        </w:rPr>
        <w:t>workflow managerem</w:t>
      </w:r>
      <w:r w:rsidR="00FC0B25" w:rsidRPr="001F6849">
        <w:t xml:space="preserve"> umožňující propojení </w:t>
      </w:r>
      <w:r w:rsidR="00AB176A" w:rsidRPr="001F6849">
        <w:t xml:space="preserve">mezi interaktivními technologiemi jako je Unity popř. Blender a webovým prostředím. Needle primárně podporuje otevřený glTF standard a </w:t>
      </w:r>
      <w:r w:rsidR="009C30BB" w:rsidRPr="001F6849">
        <w:t xml:space="preserve">vyžívá postupu, </w:t>
      </w:r>
      <w:r w:rsidR="00AB176A" w:rsidRPr="001F6849">
        <w:t>kdy je možné v binární formě (.glb) obsáhnout celou aplikaci</w:t>
      </w:r>
      <w:r w:rsidR="009C30BB" w:rsidRPr="001F6849">
        <w:t xml:space="preserve"> nejen scénu</w:t>
      </w:r>
      <w:r w:rsidR="00AB176A" w:rsidRPr="001F6849">
        <w:t xml:space="preserve">. Primárním cílem Needle enginu je rychlá iterace při vývoji, </w:t>
      </w:r>
      <w:r w:rsidR="00FC0B25" w:rsidRPr="001F6849">
        <w:t>responzivní</w:t>
      </w:r>
      <w:r w:rsidR="00AB176A" w:rsidRPr="001F6849">
        <w:t xml:space="preserve"> design pro VR a AR, využití otevřených standardů pro </w:t>
      </w:r>
      <w:r w:rsidR="0083134F" w:rsidRPr="001F6849">
        <w:t>3D</w:t>
      </w:r>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r w:rsidRPr="001F6849">
        <w:rPr>
          <w:highlight w:val="yellow"/>
        </w:rPr>
        <w:t xml:space="preserve">Needle engine se snaží o rychlou iteraci při vývoji a možnost takřka instantního prototypování při tvorbě Unity projektů v jejich webovém ekvivalentu. Needle engine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r w:rsidRPr="001F6849">
        <w:t>Needle engine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mohou být definovány pomocí .ts nebo .js a Needle Enigne je následně automaticky přeloží do C# ekvivalentu, tudíž je možné s nimi automaticky pracovat v Unity. </w:t>
      </w:r>
      <w:r w:rsidR="0083134F" w:rsidRPr="001F6849">
        <w:t>Needle Engine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Export vytvořené scény do glTF formátu</w:t>
      </w:r>
    </w:p>
    <w:p w14:paraId="1E44756C" w14:textId="598D3ADD" w:rsidR="008922B5" w:rsidRPr="001F6849" w:rsidRDefault="0083134F" w:rsidP="00083268">
      <w:pPr>
        <w:pStyle w:val="Normlnprvnodsazen"/>
        <w:numPr>
          <w:ilvl w:val="0"/>
          <w:numId w:val="25"/>
        </w:numPr>
      </w:pPr>
      <w:r w:rsidRPr="001F6849">
        <w:t>Webové runtime prostředí, které načítá glTF soubory a vykresluje je pomocí three.js</w:t>
      </w:r>
    </w:p>
    <w:p w14:paraId="29AD9C51" w14:textId="67557A62" w:rsidR="001D53C7" w:rsidRPr="001F6849" w:rsidRDefault="007F7BCF" w:rsidP="00B015AD">
      <w:pPr>
        <w:rPr>
          <w:b/>
          <w:bCs/>
        </w:rPr>
      </w:pPr>
      <w:r w:rsidRPr="001F6849">
        <w:rPr>
          <w:b/>
          <w:bCs/>
        </w:rPr>
        <w:t>A – Frame</w:t>
      </w:r>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0"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A-Frame využívá three.js pro manipulaci WebGL primitiv.</w:t>
      </w:r>
      <w:r w:rsidR="001F2C8F" w:rsidRPr="001F6849">
        <w:rPr>
          <w:lang w:eastAsia="en-US"/>
        </w:rPr>
        <w:t xml:space="preserve"> </w:t>
      </w:r>
      <w:r w:rsidR="001F2C8F" w:rsidRPr="001F6849">
        <w:rPr>
          <w:i/>
          <w:iCs/>
          <w:lang w:eastAsia="en-US"/>
        </w:rPr>
        <w:t>Entity – Component</w:t>
      </w:r>
      <w:r w:rsidR="001F2C8F" w:rsidRPr="001F6849">
        <w:rPr>
          <w:lang w:eastAsia="en-US"/>
        </w:rPr>
        <w:t xml:space="preserve"> přístup umožňuje definování entity jakožto elementů přímo v HTML kódu a následně definování komponent v rámci JavaScriptu. </w:t>
      </w:r>
      <w:r w:rsidR="007F7BCF" w:rsidRPr="001F6849">
        <w:t>Při renderování scény A-Frame knihovna vytváří hierarchii DOM prvků</w:t>
      </w:r>
      <w:r w:rsidR="001F2C8F" w:rsidRPr="001F6849">
        <w:t xml:space="preserve"> z HTML elementů</w:t>
      </w:r>
      <w:r w:rsidR="007F7BCF" w:rsidRPr="001F6849">
        <w:t>, které představují různé objekty ve scéně. Tyto prvky mohou být vybírány a manipulovány pomocí JavaScriptu, stejně jako jakékoliv jiné HTML prvky. Například lze pomocí JavaScriptu měnit pozici, rotaci nebo vzhled objektu ve scéně.</w:t>
      </w:r>
      <w:r w:rsidR="001F2C8F" w:rsidRPr="001F6849">
        <w:t xml:space="preserve"> </w:t>
      </w:r>
      <w:r w:rsidR="007F7BCF" w:rsidRPr="001F6849">
        <w:t>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A-Frame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Podpora pro 3D Tiles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r w:rsidRPr="001F6849">
        <w:rPr>
          <w:b/>
          <w:bCs/>
        </w:rPr>
        <w:t>Mozila Hubs</w:t>
      </w:r>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UrbanGrid: </w:t>
      </w:r>
      <w:hyperlink r:id="rId41"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lastRenderedPageBreak/>
        <w:t>Prototyp 3D model Brno:</w:t>
      </w:r>
      <w:r w:rsidRPr="001F6849">
        <w:rPr>
          <w:b/>
          <w:bCs/>
        </w:rPr>
        <w:t xml:space="preserve"> </w:t>
      </w:r>
      <w:hyperlink r:id="rId42"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Mozzila. Umožňuje tvorbu kolaborativních virtuálních prostředí v rámci webového prohlížeče. </w:t>
      </w:r>
      <w:r w:rsidR="008C6AAE" w:rsidRPr="001F6849">
        <w:t xml:space="preserve">Mozzila Hubs je vystavěna na základech WebRTC pro komunikaci a A-Frame, Three.js a WebGL pro tvorbu, vykreslení a interakci 3D scén. Součástí Mozzila Hubs je i </w:t>
      </w:r>
      <w:r w:rsidR="008C6AAE" w:rsidRPr="001F6849">
        <w:rPr>
          <w:i/>
          <w:iCs/>
        </w:rPr>
        <w:t>Spoke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3"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r w:rsidRPr="00161E40">
        <w:rPr>
          <w:b/>
          <w:bCs/>
          <w:lang w:eastAsia="en-US"/>
        </w:rPr>
        <w:t xml:space="preserve">Ethereal Engine </w:t>
      </w:r>
    </w:p>
    <w:p w14:paraId="49A5AB06" w14:textId="4C553E11" w:rsidR="00161E40" w:rsidRPr="00161E40" w:rsidRDefault="00161E40" w:rsidP="007F7BCF">
      <w:pPr>
        <w:pStyle w:val="Normlnprvnodsazen"/>
        <w:ind w:firstLine="0"/>
        <w:rPr>
          <w:lang w:eastAsia="en-US"/>
        </w:rPr>
      </w:pPr>
      <w:r>
        <w:rPr>
          <w:lang w:eastAsia="en-US"/>
        </w:rPr>
        <w:t xml:space="preserve">Jedná se web XR engine určený pro hosting v rámci Metaverse. Obdobně jako  je např. WordPress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Model viewer</w:t>
      </w:r>
    </w:p>
    <w:p w14:paraId="5B9D94F9" w14:textId="0F71253A" w:rsidR="007F7BCF" w:rsidRPr="001F6849" w:rsidRDefault="00000000" w:rsidP="007F7BCF">
      <w:pPr>
        <w:pStyle w:val="Normlnprvnodsazen"/>
        <w:ind w:firstLine="0"/>
        <w:rPr>
          <w:lang w:eastAsia="en-US"/>
        </w:rPr>
      </w:pPr>
      <w:hyperlink r:id="rId44"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5"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r w:rsidRPr="001F6849">
        <w:rPr>
          <w:b/>
          <w:bCs/>
          <w:lang w:eastAsia="en-US"/>
        </w:rPr>
        <w:t>playcanvas</w:t>
      </w:r>
    </w:p>
    <w:p w14:paraId="6C6B0C58" w14:textId="7AAE458E" w:rsidR="005C57E5" w:rsidRPr="001F6849" w:rsidRDefault="00000000" w:rsidP="007F7BCF">
      <w:pPr>
        <w:pStyle w:val="Normlnprvnodsazen"/>
        <w:ind w:firstLine="0"/>
        <w:rPr>
          <w:lang w:eastAsia="en-US"/>
        </w:rPr>
      </w:pPr>
      <w:hyperlink r:id="rId46"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r w:rsidRPr="001F6849">
        <w:rPr>
          <w:b/>
          <w:bCs/>
          <w:lang w:eastAsia="en-US"/>
        </w:rPr>
        <w:t>ReactXR</w:t>
      </w:r>
    </w:p>
    <w:p w14:paraId="73499110" w14:textId="36604625" w:rsidR="005C57E5" w:rsidRPr="001F6849" w:rsidRDefault="005C57E5" w:rsidP="007F7BCF">
      <w:pPr>
        <w:pStyle w:val="Normlnprvnodsazen"/>
        <w:ind w:firstLine="0"/>
        <w:rPr>
          <w:b/>
          <w:bCs/>
          <w:lang w:eastAsia="en-US"/>
        </w:rPr>
      </w:pPr>
      <w:r w:rsidRPr="001F6849">
        <w:rPr>
          <w:b/>
          <w:bCs/>
          <w:lang w:eastAsia="en-US"/>
        </w:rPr>
        <w:t>Sumerian</w:t>
      </w:r>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r w:rsidRPr="001F6849">
        <w:rPr>
          <w:b/>
          <w:bCs/>
          <w:lang w:eastAsia="en-US"/>
        </w:rPr>
        <w:t>WonderlandEngine</w:t>
      </w:r>
    </w:p>
    <w:p w14:paraId="77CFF2A8" w14:textId="7345051A" w:rsidR="00A923EB" w:rsidRPr="001F6849" w:rsidRDefault="00A923EB" w:rsidP="007F7BCF">
      <w:pPr>
        <w:pStyle w:val="Normlnprvnodsazen"/>
        <w:ind w:firstLine="0"/>
        <w:rPr>
          <w:b/>
          <w:bCs/>
          <w:lang w:eastAsia="en-US"/>
        </w:rPr>
      </w:pPr>
      <w:r w:rsidRPr="001F6849">
        <w:rPr>
          <w:b/>
          <w:bCs/>
          <w:lang w:eastAsia="en-US"/>
        </w:rPr>
        <w:t>DeckGL</w:t>
      </w:r>
    </w:p>
    <w:p w14:paraId="4B02F61C" w14:textId="53766EAA" w:rsidR="004C6D06" w:rsidRPr="001F6849" w:rsidRDefault="00A923EB" w:rsidP="007F7BCF">
      <w:pPr>
        <w:pStyle w:val="Normlnprvnodsazen"/>
        <w:ind w:firstLine="0"/>
        <w:rPr>
          <w:b/>
          <w:bCs/>
          <w:lang w:eastAsia="en-US"/>
        </w:rPr>
      </w:pPr>
      <w:r w:rsidRPr="001F6849">
        <w:rPr>
          <w:b/>
          <w:bCs/>
          <w:lang w:eastAsia="en-US"/>
        </w:rPr>
        <w:t>KeplerGL</w:t>
      </w:r>
    </w:p>
    <w:p w14:paraId="2D4E2565" w14:textId="63672089" w:rsidR="00BC3D00" w:rsidRDefault="004C6D06" w:rsidP="007F7BCF">
      <w:pPr>
        <w:pStyle w:val="Normlnprvnodsazen"/>
        <w:ind w:firstLine="0"/>
        <w:rPr>
          <w:b/>
          <w:bCs/>
          <w:lang w:eastAsia="en-US"/>
        </w:rPr>
      </w:pPr>
      <w:r w:rsidRPr="001F6849">
        <w:rPr>
          <w:b/>
          <w:bCs/>
          <w:lang w:eastAsia="en-US"/>
        </w:rPr>
        <w:t>Spoke</w:t>
      </w:r>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CF3875E" w14:textId="44528E4E" w:rsidR="001937BB" w:rsidRDefault="001937BB" w:rsidP="001937BB">
      <w:pPr>
        <w:pStyle w:val="Heading3"/>
        <w:rPr>
          <w:lang w:eastAsia="cs-CZ"/>
        </w:rPr>
      </w:pPr>
      <w:r>
        <w:rPr>
          <w:lang w:eastAsia="cs-CZ"/>
        </w:rPr>
        <w:t>Výběr  technologie</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(brainstroming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(jpg)</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features (GeoJSON,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r>
        <w:t>Mesh: - tin (gltf, 3d tiles,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lokálně – gltf - nemůže být velké území – moc dat, popř. nějaký on demand loading –</w:t>
      </w:r>
      <w:r w:rsidR="000A08D9">
        <w:t xml:space="preserve"> spatial subdivistion - </w:t>
      </w:r>
      <w:r>
        <w:t xml:space="preserve">HLOD? </w:t>
      </w:r>
    </w:p>
    <w:p w14:paraId="2B13561A" w14:textId="00811C11" w:rsidR="000A08D9" w:rsidRDefault="001D1870" w:rsidP="000A08D9">
      <w:pPr>
        <w:pStyle w:val="Normlnprvnodsazen"/>
        <w:numPr>
          <w:ilvl w:val="5"/>
          <w:numId w:val="7"/>
        </w:numPr>
      </w:pPr>
      <w:r>
        <w:t xml:space="preserve">služba – 3Dtiles? - loaduje se jen to co se vidí - cesium, vts-geospatial, </w:t>
      </w:r>
    </w:p>
    <w:p w14:paraId="2001C7CD" w14:textId="2D2347F7" w:rsidR="00695B27" w:rsidRDefault="00695B27" w:rsidP="00695B27">
      <w:pPr>
        <w:pStyle w:val="Normlnprvnodsazen"/>
        <w:numPr>
          <w:ilvl w:val="6"/>
          <w:numId w:val="7"/>
        </w:numPr>
      </w:pPr>
      <w:r>
        <w:t>Google Maps 3DTiles API</w:t>
      </w:r>
    </w:p>
    <w:p w14:paraId="1EE05EDB" w14:textId="2EC99BDA" w:rsidR="00695B27" w:rsidRDefault="00695B27" w:rsidP="00695B27">
      <w:pPr>
        <w:pStyle w:val="Normlnprvnodsazen"/>
        <w:numPr>
          <w:ilvl w:val="7"/>
          <w:numId w:val="7"/>
        </w:numPr>
      </w:pPr>
      <w:r>
        <w:t>Textured 3D mesh</w:t>
      </w:r>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(jpg)</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lokálně – tif, jpg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features (GeoJSON,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GeoJSON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r>
        <w:t xml:space="preserve">3d – instancované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r>
        <w:t>Mesh: – 3d modely – tin – (gltf, cityjson, cityGML, obj, collada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Lokálně – data naloadovaná do klienta při otevření aplikace</w:t>
      </w:r>
    </w:p>
    <w:p w14:paraId="021C4099" w14:textId="074147C8" w:rsidR="004B00F7" w:rsidRDefault="004B00F7" w:rsidP="004B00F7">
      <w:pPr>
        <w:pStyle w:val="Normlnprvnodsazen"/>
        <w:numPr>
          <w:ilvl w:val="5"/>
          <w:numId w:val="7"/>
        </w:numPr>
      </w:pPr>
      <w:r>
        <w:t>Služby - ?? – cdn? – sketchfab – vlastní server serving?</w:t>
      </w:r>
    </w:p>
    <w:p w14:paraId="7C2B5CCD" w14:textId="76B9411F" w:rsidR="004B00F7" w:rsidRDefault="004B00F7" w:rsidP="004B00F7">
      <w:pPr>
        <w:pStyle w:val="Normlnprvnodsazen"/>
        <w:numPr>
          <w:ilvl w:val="3"/>
          <w:numId w:val="7"/>
        </w:numPr>
      </w:pPr>
      <w:r>
        <w:t>Mesh – jednoduchý – plocha s texturou co se otáčí – symbol (format???)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Tematická data – statistika, agreagace,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(jpg)</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lokálně – tif,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features (GeoJSON,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GeoJSON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r>
        <w:t xml:space="preserve">Mesh: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r>
        <w:t>Voxely</w:t>
      </w:r>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dmr, dmp,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Švýcarsko – swiss topo</w:t>
      </w:r>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t xml:space="preserve">MoSCoW.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r w:rsidRPr="001F6849">
        <w:rPr>
          <w:i/>
          <w:iCs/>
        </w:rPr>
        <w:t>Must have</w:t>
      </w:r>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r w:rsidRPr="001F6849">
        <w:rPr>
          <w:i/>
          <w:iCs/>
        </w:rPr>
        <w:t>Should have</w:t>
      </w:r>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r w:rsidRPr="001F6849">
        <w:rPr>
          <w:i/>
          <w:iCs/>
        </w:rPr>
        <w:t>Could have</w:t>
      </w:r>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r w:rsidRPr="001F6849">
        <w:rPr>
          <w:i/>
          <w:iCs/>
        </w:rPr>
        <w:t>Won´t have</w:t>
      </w:r>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r>
        <w:rPr>
          <w:lang w:eastAsia="en-US"/>
        </w:rPr>
        <w:t xml:space="preserve">World is flat </w:t>
      </w:r>
    </w:p>
    <w:p w14:paraId="362C44ED" w14:textId="54D63402" w:rsidR="006242FC" w:rsidRDefault="006242FC" w:rsidP="006242FC">
      <w:pPr>
        <w:pStyle w:val="Normlnprvnodsazen"/>
        <w:numPr>
          <w:ilvl w:val="1"/>
          <w:numId w:val="7"/>
        </w:numPr>
        <w:rPr>
          <w:lang w:eastAsia="en-US"/>
        </w:rPr>
      </w:pPr>
      <w:r>
        <w:rPr>
          <w:lang w:eastAsia="en-US"/>
        </w:rPr>
        <w:t>No curvature</w:t>
      </w:r>
    </w:p>
    <w:p w14:paraId="3C717EF2" w14:textId="2156D8F4" w:rsidR="006242FC" w:rsidRDefault="006242FC" w:rsidP="006242FC">
      <w:pPr>
        <w:pStyle w:val="Normlnprvnodsazen"/>
        <w:numPr>
          <w:ilvl w:val="1"/>
          <w:numId w:val="7"/>
        </w:numPr>
        <w:rPr>
          <w:lang w:eastAsia="en-US"/>
        </w:rPr>
      </w:pPr>
      <w:r>
        <w:rPr>
          <w:lang w:eastAsia="en-US"/>
        </w:rPr>
        <w:t>No terrain</w:t>
      </w:r>
    </w:p>
    <w:p w14:paraId="41AD7A6E" w14:textId="2DD9E0E4" w:rsidR="006242FC" w:rsidRDefault="006242FC" w:rsidP="006242FC">
      <w:pPr>
        <w:pStyle w:val="Normlnprvnodsazen"/>
        <w:numPr>
          <w:ilvl w:val="1"/>
          <w:numId w:val="7"/>
        </w:numPr>
        <w:rPr>
          <w:lang w:eastAsia="en-US"/>
        </w:rPr>
      </w:pPr>
      <w:r>
        <w:rPr>
          <w:lang w:eastAsia="en-US"/>
        </w:rPr>
        <w:t>Ground tiles change size based on lon lat, in AFRAME coord sys je v metrech – tiles z vlastního cache serveru</w:t>
      </w:r>
    </w:p>
    <w:p w14:paraId="6B83DC7F" w14:textId="7F595297" w:rsidR="006242FC" w:rsidRDefault="006242FC" w:rsidP="006242FC">
      <w:pPr>
        <w:pStyle w:val="Normlnprvnodsazen"/>
        <w:numPr>
          <w:ilvl w:val="0"/>
          <w:numId w:val="7"/>
        </w:numPr>
        <w:rPr>
          <w:lang w:eastAsia="en-US"/>
        </w:rPr>
      </w:pPr>
      <w:r>
        <w:rPr>
          <w:lang w:eastAsia="en-US"/>
        </w:rPr>
        <w:t>Budovy a stromy z Overpass API</w:t>
      </w:r>
    </w:p>
    <w:p w14:paraId="2BF6F790" w14:textId="5B9DFAC2" w:rsidR="006242FC" w:rsidRDefault="006242FC" w:rsidP="006242FC">
      <w:pPr>
        <w:pStyle w:val="Normlnprvnodsazen"/>
        <w:numPr>
          <w:ilvl w:val="0"/>
          <w:numId w:val="7"/>
        </w:numPr>
        <w:rPr>
          <w:lang w:eastAsia="en-US"/>
        </w:rPr>
      </w:pPr>
      <w:r>
        <w:rPr>
          <w:lang w:eastAsia="en-US"/>
        </w:rPr>
        <w:t>Kamera  a Kontroler setup – vlastní modifikace (létaní atd)</w:t>
      </w:r>
    </w:p>
    <w:p w14:paraId="3FAD3E10" w14:textId="77777777" w:rsidR="006242FC" w:rsidRDefault="006242FC" w:rsidP="006242FC">
      <w:pPr>
        <w:pStyle w:val="Normlnprvnodsazen"/>
        <w:numPr>
          <w:ilvl w:val="0"/>
          <w:numId w:val="7"/>
        </w:numPr>
        <w:rPr>
          <w:lang w:eastAsia="en-US"/>
        </w:rPr>
      </w:pPr>
      <w:r>
        <w:rPr>
          <w:lang w:eastAsia="en-US"/>
        </w:rPr>
        <w:t>Code</w:t>
      </w:r>
    </w:p>
    <w:p w14:paraId="38AEE966" w14:textId="27FD5D85" w:rsidR="006242FC" w:rsidRDefault="006242FC" w:rsidP="006242FC">
      <w:pPr>
        <w:pStyle w:val="Normlnprvnodsazen"/>
        <w:numPr>
          <w:ilvl w:val="1"/>
          <w:numId w:val="7"/>
        </w:numPr>
        <w:rPr>
          <w:lang w:eastAsia="en-US"/>
        </w:rPr>
      </w:pPr>
      <w:r>
        <w:rPr>
          <w:lang w:eastAsia="en-US"/>
        </w:rPr>
        <w:t>Html - Start dialog popup, scene, camera, controlers</w:t>
      </w:r>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r w:rsidR="00B715BF">
        <w:rPr>
          <w:lang w:eastAsia="en-US"/>
        </w:rPr>
        <w:t xml:space="preserve">load, handlers, fetch from Overpass API </w:t>
      </w:r>
    </w:p>
    <w:p w14:paraId="2E741CAC" w14:textId="218C76CA" w:rsidR="00B715BF" w:rsidRDefault="00B715BF" w:rsidP="006242FC">
      <w:pPr>
        <w:pStyle w:val="Normlnprvnodsazen"/>
        <w:numPr>
          <w:ilvl w:val="1"/>
          <w:numId w:val="7"/>
        </w:numPr>
        <w:rPr>
          <w:lang w:eastAsia="en-US"/>
        </w:rPr>
      </w:pPr>
      <w:r>
        <w:rPr>
          <w:lang w:eastAsia="en-US"/>
        </w:rPr>
        <w:t>Conversions – coordinate conversions</w:t>
      </w:r>
    </w:p>
    <w:p w14:paraId="72CC1BE1" w14:textId="0D771E81" w:rsidR="00B715BF" w:rsidRDefault="00B715BF" w:rsidP="006242FC">
      <w:pPr>
        <w:pStyle w:val="Normlnprvnodsazen"/>
        <w:numPr>
          <w:ilvl w:val="1"/>
          <w:numId w:val="7"/>
        </w:numPr>
        <w:rPr>
          <w:lang w:eastAsia="en-US"/>
        </w:rPr>
      </w:pPr>
      <w:r>
        <w:rPr>
          <w:lang w:eastAsia="en-US"/>
        </w:rPr>
        <w:lastRenderedPageBreak/>
        <w:t>Position-limit.js – aframe component to keep position above ground</w:t>
      </w:r>
    </w:p>
    <w:p w14:paraId="1E653C96" w14:textId="027B72E7" w:rsidR="00B715BF" w:rsidRDefault="00B715BF" w:rsidP="006242FC">
      <w:pPr>
        <w:pStyle w:val="Normlnprvnodsazen"/>
        <w:numPr>
          <w:ilvl w:val="1"/>
          <w:numId w:val="7"/>
        </w:numPr>
        <w:rPr>
          <w:lang w:eastAsia="en-US"/>
        </w:rPr>
      </w:pPr>
      <w:r>
        <w:rPr>
          <w:lang w:eastAsia="en-US"/>
        </w:rPr>
        <w:t>Tiles, trees.js, buildings.js – draw objects to the screen</w:t>
      </w:r>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3870DDC1" w14:textId="0A8A8D56" w:rsidR="00C6634E" w:rsidRPr="00B91039" w:rsidRDefault="008405EF" w:rsidP="00C6634E">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6EABF8C5" w14:textId="77777777" w:rsidR="001E0F8C" w:rsidRPr="001F6849" w:rsidRDefault="001E0F8C" w:rsidP="001E0F8C">
      <w:pPr>
        <w:pStyle w:val="Normlnprvnodsazen"/>
      </w:pPr>
    </w:p>
    <w:p w14:paraId="76CCC9E0" w14:textId="5EE234FC" w:rsidR="0052704B" w:rsidRPr="001F6849" w:rsidRDefault="0052704B" w:rsidP="00F77AD7">
      <w:pPr>
        <w:pStyle w:val="Heading1"/>
        <w:numPr>
          <w:ilvl w:val="0"/>
          <w:numId w:val="0"/>
        </w:numPr>
        <w:rPr>
          <w:lang w:val="cs-CZ"/>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Střední – Oculus Quest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r w:rsidRPr="001F6849">
        <w:rPr>
          <w:lang w:eastAsia="cs-CZ"/>
        </w:rPr>
        <w:t>Hight end – HTC Vive</w:t>
      </w:r>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progresive loading – compresion</w:t>
      </w:r>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69C922A" w:rsidR="00054069" w:rsidRPr="001F6849" w:rsidRDefault="00054069" w:rsidP="00054069">
      <w:pPr>
        <w:pStyle w:val="Normlnprvnodsazen"/>
        <w:ind w:firstLine="0"/>
      </w:pPr>
      <w:r w:rsidRPr="001F6849">
        <w:fldChar w:fldCharType="begin"/>
      </w:r>
      <w:r w:rsidR="00AC6351">
        <w:instrText xml:space="preserve"> ADDIN ZOTERO_ITEM CSL_CITATION {"citationID":"cYRPxs8U","properties":{"formattedCitation":"(Coltekin et al. 2020)","plainCitation":"(Coltekin et al. 2020)","noteIndex":0},"citationItems":[{"id":"4ljPn6TB/ao6TIofa","uris":["http://zotero.org/groups/4599106/items/F54Y7ICM"],"itemData":{"id":1274,"type":"article-journal","abstract":"This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hostnutý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Pr="001F6849" w:rsidRDefault="009F3D5B" w:rsidP="009F3D5B">
      <w:pPr>
        <w:rPr>
          <w:lang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r w:rsidRPr="001F6849">
        <w:rPr>
          <w:lang w:val="cs-CZ"/>
        </w:rPr>
        <w:lastRenderedPageBreak/>
        <w:t>DISKUZE</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47"/>
          <w:footerReference w:type="default" r:id="rId4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4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38E15" w14:textId="77777777" w:rsidR="00E67238" w:rsidRDefault="00E67238" w:rsidP="0057088F">
      <w:pPr>
        <w:spacing w:after="0" w:line="240" w:lineRule="auto"/>
      </w:pPr>
      <w:r>
        <w:separator/>
      </w:r>
    </w:p>
  </w:endnote>
  <w:endnote w:type="continuationSeparator" w:id="0">
    <w:p w14:paraId="0F0FB12C" w14:textId="77777777" w:rsidR="00E67238" w:rsidRDefault="00E67238"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0AAE4" w14:textId="77777777" w:rsidR="00E67238" w:rsidRDefault="00E67238" w:rsidP="0057088F">
      <w:pPr>
        <w:spacing w:after="0" w:line="240" w:lineRule="auto"/>
      </w:pPr>
      <w:r>
        <w:separator/>
      </w:r>
    </w:p>
  </w:footnote>
  <w:footnote w:type="continuationSeparator" w:id="0">
    <w:p w14:paraId="7672789F" w14:textId="77777777" w:rsidR="00E67238" w:rsidRDefault="00E67238"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8" w15:restartNumberingAfterBreak="0">
    <w:nsid w:val="3797612A"/>
    <w:multiLevelType w:val="hybridMultilevel"/>
    <w:tmpl w:val="DFAA1D0C"/>
    <w:lvl w:ilvl="0" w:tplc="D7509CEE">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4"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4"/>
  </w:num>
  <w:num w:numId="3" w16cid:durableId="1170680267">
    <w:abstractNumId w:val="11"/>
  </w:num>
  <w:num w:numId="4" w16cid:durableId="1796368114">
    <w:abstractNumId w:val="17"/>
  </w:num>
  <w:num w:numId="5" w16cid:durableId="300885919">
    <w:abstractNumId w:val="24"/>
  </w:num>
  <w:num w:numId="6" w16cid:durableId="521938209">
    <w:abstractNumId w:val="35"/>
  </w:num>
  <w:num w:numId="7" w16cid:durableId="619992562">
    <w:abstractNumId w:val="18"/>
  </w:num>
  <w:num w:numId="8" w16cid:durableId="208229350">
    <w:abstractNumId w:val="7"/>
  </w:num>
  <w:num w:numId="9" w16cid:durableId="2076317703">
    <w:abstractNumId w:val="12"/>
  </w:num>
  <w:num w:numId="10" w16cid:durableId="802234337">
    <w:abstractNumId w:val="22"/>
  </w:num>
  <w:num w:numId="11" w16cid:durableId="385684583">
    <w:abstractNumId w:val="16"/>
  </w:num>
  <w:num w:numId="12" w16cid:durableId="65956355">
    <w:abstractNumId w:val="32"/>
  </w:num>
  <w:num w:numId="13" w16cid:durableId="354035738">
    <w:abstractNumId w:val="37"/>
  </w:num>
  <w:num w:numId="14" w16cid:durableId="395475347">
    <w:abstractNumId w:val="1"/>
  </w:num>
  <w:num w:numId="15" w16cid:durableId="1336884254">
    <w:abstractNumId w:val="21"/>
  </w:num>
  <w:num w:numId="16" w16cid:durableId="757364363">
    <w:abstractNumId w:val="28"/>
  </w:num>
  <w:num w:numId="17" w16cid:durableId="2033720445">
    <w:abstractNumId w:val="38"/>
  </w:num>
  <w:num w:numId="18" w16cid:durableId="837696955">
    <w:abstractNumId w:val="33"/>
  </w:num>
  <w:num w:numId="19" w16cid:durableId="414474922">
    <w:abstractNumId w:val="20"/>
  </w:num>
  <w:num w:numId="20" w16cid:durableId="2059282820">
    <w:abstractNumId w:val="9"/>
  </w:num>
  <w:num w:numId="21" w16cid:durableId="1490631062">
    <w:abstractNumId w:val="19"/>
  </w:num>
  <w:num w:numId="22" w16cid:durableId="1901403376">
    <w:abstractNumId w:val="2"/>
  </w:num>
  <w:num w:numId="23" w16cid:durableId="901527545">
    <w:abstractNumId w:val="30"/>
  </w:num>
  <w:num w:numId="24" w16cid:durableId="13649980">
    <w:abstractNumId w:val="6"/>
  </w:num>
  <w:num w:numId="25" w16cid:durableId="1364744581">
    <w:abstractNumId w:val="10"/>
  </w:num>
  <w:num w:numId="26" w16cid:durableId="1671255231">
    <w:abstractNumId w:val="26"/>
  </w:num>
  <w:num w:numId="27" w16cid:durableId="1198667109">
    <w:abstractNumId w:val="34"/>
  </w:num>
  <w:num w:numId="28" w16cid:durableId="619802950">
    <w:abstractNumId w:val="4"/>
  </w:num>
  <w:num w:numId="29" w16cid:durableId="367877274">
    <w:abstractNumId w:val="25"/>
  </w:num>
  <w:num w:numId="30" w16cid:durableId="802776096">
    <w:abstractNumId w:val="5"/>
  </w:num>
  <w:num w:numId="31" w16cid:durableId="742023868">
    <w:abstractNumId w:val="15"/>
  </w:num>
  <w:num w:numId="32" w16cid:durableId="404689245">
    <w:abstractNumId w:val="29"/>
  </w:num>
  <w:num w:numId="33" w16cid:durableId="1361203164">
    <w:abstractNumId w:val="31"/>
  </w:num>
  <w:num w:numId="34" w16cid:durableId="2136636456">
    <w:abstractNumId w:val="23"/>
  </w:num>
  <w:num w:numId="35" w16cid:durableId="882057253">
    <w:abstractNumId w:val="8"/>
  </w:num>
  <w:num w:numId="36" w16cid:durableId="2002463788">
    <w:abstractNumId w:val="36"/>
  </w:num>
  <w:num w:numId="37" w16cid:durableId="1464738753">
    <w:abstractNumId w:val="13"/>
  </w:num>
  <w:num w:numId="38" w16cid:durableId="1462070677">
    <w:abstractNumId w:val="3"/>
  </w:num>
  <w:num w:numId="39" w16cid:durableId="1886866115">
    <w:abstractNumId w:val="27"/>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3002AB"/>
    <w:rsid w:val="00300875"/>
    <w:rsid w:val="00300DD2"/>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A2C"/>
    <w:rsid w:val="00603FB8"/>
    <w:rsid w:val="006044D2"/>
    <w:rsid w:val="00604834"/>
    <w:rsid w:val="006057F0"/>
    <w:rsid w:val="00606D42"/>
    <w:rsid w:val="006106BC"/>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5CC6"/>
    <w:rsid w:val="007C614C"/>
    <w:rsid w:val="007C69D4"/>
    <w:rsid w:val="007D1EC9"/>
    <w:rsid w:val="007D2301"/>
    <w:rsid w:val="007D2CA6"/>
    <w:rsid w:val="007D38ED"/>
    <w:rsid w:val="007D3CC3"/>
    <w:rsid w:val="007D3DDF"/>
    <w:rsid w:val="007D3F47"/>
    <w:rsid w:val="007D4357"/>
    <w:rsid w:val="007D52F3"/>
    <w:rsid w:val="007D6D92"/>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7963"/>
    <w:rsid w:val="00870F94"/>
    <w:rsid w:val="00872371"/>
    <w:rsid w:val="00872DCC"/>
    <w:rsid w:val="0087540F"/>
    <w:rsid w:val="00875A1E"/>
    <w:rsid w:val="0087657A"/>
    <w:rsid w:val="0087744F"/>
    <w:rsid w:val="008777F3"/>
    <w:rsid w:val="00880083"/>
    <w:rsid w:val="008809DA"/>
    <w:rsid w:val="00884983"/>
    <w:rsid w:val="00884F2F"/>
    <w:rsid w:val="00884FFF"/>
    <w:rsid w:val="0088749A"/>
    <w:rsid w:val="00890B2B"/>
    <w:rsid w:val="008922B5"/>
    <w:rsid w:val="00892BD3"/>
    <w:rsid w:val="00893B0C"/>
    <w:rsid w:val="00893C7C"/>
    <w:rsid w:val="00894196"/>
    <w:rsid w:val="008945B8"/>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670D"/>
    <w:rsid w:val="008F7185"/>
    <w:rsid w:val="009015EB"/>
    <w:rsid w:val="00901C02"/>
    <w:rsid w:val="00901ECF"/>
    <w:rsid w:val="00902298"/>
    <w:rsid w:val="0090285C"/>
    <w:rsid w:val="009037AC"/>
    <w:rsid w:val="00905E6A"/>
    <w:rsid w:val="00906328"/>
    <w:rsid w:val="009076BA"/>
    <w:rsid w:val="00911D2A"/>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B0204"/>
    <w:rsid w:val="00DB0B10"/>
    <w:rsid w:val="00DB148E"/>
    <w:rsid w:val="00DB2286"/>
    <w:rsid w:val="00DB233B"/>
    <w:rsid w:val="00DB24B5"/>
    <w:rsid w:val="00DB26F1"/>
    <w:rsid w:val="00DB32E8"/>
    <w:rsid w:val="00DB3E90"/>
    <w:rsid w:val="00DB42D9"/>
    <w:rsid w:val="00DB56E5"/>
    <w:rsid w:val="00DB6799"/>
    <w:rsid w:val="00DB7820"/>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E3E"/>
    <w:rsid w:val="00EA4F4F"/>
    <w:rsid w:val="00EA52AC"/>
    <w:rsid w:val="00EA580B"/>
    <w:rsid w:val="00EA5BED"/>
    <w:rsid w:val="00EA5CE0"/>
    <w:rsid w:val="00EA64C8"/>
    <w:rsid w:val="00EA7878"/>
    <w:rsid w:val="00EB07F0"/>
    <w:rsid w:val="00EB122E"/>
    <w:rsid w:val="00EB1A5A"/>
    <w:rsid w:val="00EB1F3E"/>
    <w:rsid w:val="00EB24FE"/>
    <w:rsid w:val="00EB2A0C"/>
    <w:rsid w:val="00EB34FB"/>
    <w:rsid w:val="00EB4302"/>
    <w:rsid w:val="00EB506D"/>
    <w:rsid w:val="00EB5F56"/>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948"/>
    <w:rsid w:val="00FC5365"/>
    <w:rsid w:val="00FC59D6"/>
    <w:rsid w:val="00FC61C5"/>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glitch.com/edit/"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hubs.mozilla.com/jkemrr4"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hyperlink" Target="https://foam-jumpy-dianella.glitch.me" TargetMode="External"/><Relationship Id="rId45" Type="http://schemas.openxmlformats.org/officeDocument/2006/relationships/hyperlink" Target="https://p5xr.org"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modelviewer.dev/"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c.babylonjs.com/" TargetMode="External"/><Relationship Id="rId48" Type="http://schemas.openxmlformats.org/officeDocument/2006/relationships/footer" Target="footer2.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interesting-parallel-bit.glitch.me" TargetMode="External"/><Relationship Id="rId46" Type="http://schemas.openxmlformats.org/officeDocument/2006/relationships/hyperlink" Target="https://playcanvas.com/" TargetMode="External"/><Relationship Id="rId20" Type="http://schemas.openxmlformats.org/officeDocument/2006/relationships/image" Target="media/image5.png"/><Relationship Id="rId41" Type="http://schemas.openxmlformats.org/officeDocument/2006/relationships/hyperlink" Target="https://hubs.mozilla.com/bBJ9sxc?hub_invite_id=Lr9efka"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1</Pages>
  <Words>53385</Words>
  <Characters>304296</Characters>
  <Application>Microsoft Office Word</Application>
  <DocSecurity>0</DocSecurity>
  <Lines>2535</Lines>
  <Paragraphs>713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356968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Horák</cp:lastModifiedBy>
  <cp:revision>35</cp:revision>
  <cp:lastPrinted>2021-05-23T17:03:00Z</cp:lastPrinted>
  <dcterms:created xsi:type="dcterms:W3CDTF">2023-08-27T13:40:00Z</dcterms:created>
  <dcterms:modified xsi:type="dcterms:W3CDTF">2023-09-10T13:12:00Z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id="SHfWwHCj"/&gt;&lt;style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