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w:t>
      </w:r>
      <w:proofErr w:type="gramStart"/>
      <w:r w:rsidRPr="00B71937">
        <w:rPr>
          <w:color w:val="000000" w:themeColor="text1"/>
          <w:highlight w:val="yellow"/>
        </w:rPr>
        <w:t>snaží</w:t>
      </w:r>
      <w:proofErr w:type="gramEnd"/>
      <w:r w:rsidRPr="00B71937">
        <w:rPr>
          <w:color w:val="000000" w:themeColor="text1"/>
          <w:highlight w:val="yellow"/>
        </w:rPr>
        <w:t xml:space="preserve">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21AFB64C"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B918D1">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G3mCmk0N/S5maixVe","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t xml:space="preserve">Vizualizaci velkého množství 3D budov </w:t>
      </w:r>
      <w:r w:rsidR="00E21604">
        <w:t xml:space="preserve">(veškeré budovy v Holandsku) </w:t>
      </w:r>
      <w:r w:rsidR="00370404">
        <w:t xml:space="preserve">pomocí webového prohlížeče </w:t>
      </w:r>
      <w:proofErr w:type="gramStart"/>
      <w:r w:rsidR="00370404">
        <w:t>řeší .</w:t>
      </w:r>
      <w:proofErr w:type="gramEnd"/>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 xml:space="preserve">#TODO – rozdělit </w:t>
      </w:r>
      <w:proofErr w:type="gramStart"/>
      <w:r w:rsidRPr="001F6849">
        <w:rPr>
          <w:highlight w:val="yellow"/>
        </w:rPr>
        <w:t>3D</w:t>
      </w:r>
      <w:proofErr w:type="gramEnd"/>
      <w:r w:rsidRPr="001F6849">
        <w:rPr>
          <w:highlight w:val="yellow"/>
        </w:rPr>
        <w:t xml:space="preserve">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3DDB6F52"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P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04587DAA"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B918D1">
        <w:instrText xml:space="preserve"> ADDIN ZOTERO_ITEM CSL_CITATION {"citationID":"3CtlPLsy","properties":{"formattedCitation":"(Coltekin et al. 2020)","plainCitation":"(Coltekin et al. 2020)","noteIndex":0},"citationItems":[{"id":"G3mCmk0N/spXFEXhw","uris":["http://zotero.org/groups/4599106/items/F54Y7ICM"],"itemData":{"id":"9DyV48Zt/oRbg8WmZ","type":"article-journal","abstract":"This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4F9487D3"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4BBF7376"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8A7EFA">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5890BE3F"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1A59FF34"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B918D1">
        <w:instrText xml:space="preserve"> ADDIN ZOTERO_ITEM CSL_CITATION {"citationID":"1qIlQgrk","properties":{"formattedCitation":"(Coltekin et al. 2020)","plainCitation":"(Coltekin et al. 2020)","noteIndex":0},"citationItems":[{"id":"G3mCmk0N/spXFEXhw","uris":["http://zotero.org/groups/4599106/items/F54Y7ICM"],"itemData":{"id":1274,"type":"article-journal","abstract":"This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7C56DA0E"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5</w:t>
      </w:r>
      <w:r w:rsidRPr="001F6849">
        <w:fldChar w:fldCharType="end"/>
      </w:r>
      <w:r w:rsidRPr="001F6849">
        <w:t xml:space="preserve"> Dělení HMD, zdroj: </w:t>
      </w:r>
      <w:r w:rsidRPr="001F6849">
        <w:fldChar w:fldCharType="begin"/>
      </w:r>
      <w:r w:rsidR="00B918D1">
        <w:instrText xml:space="preserve"> ADDIN ZOTERO_ITEM CSL_CITATION {"citationID":"o3pU5io5","properties":{"formattedCitation":"(Coltekin et al. 2020)","plainCitation":"(Coltekin et al. 2020)","noteIndex":0},"citationItems":[{"id":"G3mCmk0N/spXFEXhw","uris":["http://zotero.org/groups/4599106/items/F54Y7ICM"],"itemData":{"id":"9DyV48Zt/oRbg8WmZ","type":"article-journal","abstract":"This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w:t>
      </w:r>
      <w:r w:rsidR="00D26A67">
        <w:lastRenderedPageBreak/>
        <w:t xml:space="preserve">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2161CD39" w:rsidR="00B972DB" w:rsidRDefault="00B972DB" w:rsidP="00B972DB">
      <w:pPr>
        <w:pStyle w:val="Caption"/>
        <w:keepNext/>
      </w:pPr>
      <w:r>
        <w:t xml:space="preserve">Tab. </w:t>
      </w:r>
      <w:r>
        <w:fldChar w:fldCharType="begin"/>
      </w:r>
      <w:r>
        <w:instrText xml:space="preserve"> SEQ Tab. \* ARABIC </w:instrText>
      </w:r>
      <w:r>
        <w:fldChar w:fldCharType="separate"/>
      </w:r>
      <w:r w:rsidR="00FC78BE">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0A1854D9"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B918D1">
        <w:instrText xml:space="preserve"> ADDIN ZOTERO_ITEM CSL_CITATION {"citationID":"Vvs5N4QI","properties":{"formattedCitation":"(Coltekin et al. 2020)","plainCitation":"(Coltekin et al. 2020)","noteIndex":0},"citationItems":[{"id":"G3mCmk0N/spXFEXhw","uris":["http://zotero.org/groups/4599106/items/F54Y7ICM"],"itemData":{"id":1274,"type":"article-journal","abstract":"This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lastRenderedPageBreak/>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4A82D51"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 xml:space="preserve">. </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196EFE5B"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7E09CD97">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093C0BE2"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8A7EFA">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4BA57EBB" w:rsidR="001100A3" w:rsidRDefault="001100A3" w:rsidP="001100A3">
      <w:pPr>
        <w:pStyle w:val="Caption"/>
      </w:pPr>
      <w:r>
        <w:t xml:space="preserve">Obr. </w:t>
      </w:r>
      <w:r>
        <w:fldChar w:fldCharType="begin"/>
      </w:r>
      <w:r>
        <w:instrText xml:space="preserve"> SEQ Obr. \* ARABIC </w:instrText>
      </w:r>
      <w:r>
        <w:fldChar w:fldCharType="separate"/>
      </w:r>
      <w:r w:rsidR="008A7EFA">
        <w:rPr>
          <w:noProof/>
        </w:rPr>
        <w:t>8</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lastRenderedPageBreak/>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5B761C52"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9</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w:t>
      </w:r>
      <w:r>
        <w:rPr>
          <w:lang w:eastAsia="en-US"/>
        </w:rPr>
        <w:lastRenderedPageBreak/>
        <w:t xml:space="preserve">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lastRenderedPageBreak/>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6CF13EF9">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63330663"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10</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lastRenderedPageBreak/>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6BF890EB"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11</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5804CBEF" w:rsidR="00AB45B4" w:rsidRDefault="00AB45B4" w:rsidP="00331DCE">
      <w:pPr>
        <w:pStyle w:val="Normlnprvnodsazen"/>
      </w:pPr>
      <w:r w:rsidRPr="001F6849">
        <w:t xml:space="preserve">Jako důležitou problematiku zmiňuje </w:t>
      </w:r>
      <w:r w:rsidRPr="001F6849">
        <w:fldChar w:fldCharType="begin"/>
      </w:r>
      <w:r w:rsidR="00B918D1">
        <w:instrText xml:space="preserve"> ADDIN ZOTERO_ITEM CSL_CITATION {"citationID":"pyYXfhhk","properties":{"formattedCitation":"(Coltekin et al. 2020)","plainCitation":"(Coltekin et al. 2020)","noteIndex":0},"citationItems":[{"id":"G3mCmk0N/spXFEXhw","uris":["http://zotero.org/groups/4599106/items/F54Y7ICM"],"itemData":{"id":1274,"type":"article-journal","abstract":"This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B918D1">
        <w:instrText xml:space="preserve"> ADDIN ZOTERO_ITEM CSL_CITATION {"citationID":"cz6cyLsT","properties":{"formattedCitation":"(Coltekin et al. 2020)","plainCitation":"(Coltekin et al. 2020)","noteIndex":0},"citationItems":[{"id":"G3mCmk0N/spXFEXhw","uris":["http://zotero.org/groups/4599106/items/F54Y7ICM"],"itemData":{"id":1274,"type":"article-journal","abstract":"This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1"/>
                    <a:stretch>
                      <a:fillRect/>
                    </a:stretch>
                  </pic:blipFill>
                  <pic:spPr>
                    <a:xfrm>
                      <a:off x="0" y="0"/>
                      <a:ext cx="5579745" cy="3993515"/>
                    </a:xfrm>
                    <a:prstGeom prst="rect">
                      <a:avLst/>
                    </a:prstGeom>
                  </pic:spPr>
                </pic:pic>
              </a:graphicData>
            </a:graphic>
          </wp:inline>
        </w:drawing>
      </w:r>
    </w:p>
    <w:p w14:paraId="00AB9F73" w14:textId="1422D8BF" w:rsidR="00B2682C" w:rsidRPr="001F6849" w:rsidRDefault="00B2682C" w:rsidP="00B2682C">
      <w:pPr>
        <w:pStyle w:val="Caption"/>
      </w:pPr>
      <w:r>
        <w:t xml:space="preserve">Obr. </w:t>
      </w:r>
      <w:r>
        <w:fldChar w:fldCharType="begin"/>
      </w:r>
      <w:r>
        <w:instrText xml:space="preserve"> SEQ Obr. \* ARABIC </w:instrText>
      </w:r>
      <w:r>
        <w:fldChar w:fldCharType="separate"/>
      </w:r>
      <w:r w:rsidR="008A7EFA">
        <w:rPr>
          <w:noProof/>
        </w:rPr>
        <w:t>12</w:t>
      </w:r>
      <w:r>
        <w:fldChar w:fldCharType="end"/>
      </w:r>
      <w:r>
        <w:t xml:space="preserve"> </w:t>
      </w:r>
      <w:r w:rsidR="00B71937">
        <w:t xml:space="preserve">Klasifikace </w:t>
      </w:r>
      <w:proofErr w:type="gramStart"/>
      <w:r w:rsidR="00B71937">
        <w:t>3D</w:t>
      </w:r>
      <w:proofErr w:type="gramEnd"/>
      <w:r w:rsidR="00B71937">
        <w:t xml:space="preserve"> vizualizací, na </w:t>
      </w:r>
      <w:proofErr w:type="spellStart"/>
      <w:r w:rsidR="00B71937">
        <w:t>zaákldě</w:t>
      </w:r>
      <w:proofErr w:type="spellEnd"/>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10E1309B" w:rsidR="00054069" w:rsidRPr="001F6849" w:rsidRDefault="000B14FA" w:rsidP="004A11B2">
      <w:pPr>
        <w:pStyle w:val="Normlnprvnodsazen"/>
      </w:pPr>
      <w:r w:rsidRPr="001F6849">
        <w:lastRenderedPageBreak/>
        <w:t xml:space="preserve">Další z problematik je pak tvorba virtuálního obsahu. Vytvoření obsahu s vysokým LOD a LOR zahrnuje řadu komplexních operací </w:t>
      </w:r>
      <w:r w:rsidRPr="001F6849">
        <w:fldChar w:fldCharType="begin"/>
      </w:r>
      <w:r w:rsidR="00B918D1">
        <w:instrText xml:space="preserve"> ADDIN ZOTERO_ITEM CSL_CITATION {"citationID":"Qk91xJhn","properties":{"formattedCitation":"(Coltekin et al. 2020)","plainCitation":"(Coltekin et al. 2020)","noteIndex":0},"citationItems":[{"id":"G3mCmk0N/spXFEXhw","uris":["http://zotero.org/groups/4599106/items/F54Y7ICM"],"itemData":{"id":1274,"type":"article-journal","abstract":"This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0CD5F2F8"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rsidR="000A08D9" w:rsidRPr="00932527">
        <w:rPr>
          <w:highlight w:val="yellow"/>
        </w:rPr>
        <w:t xml:space="preserve">možnosti uchovat informaci o </w:t>
      </w:r>
      <w:proofErr w:type="spellStart"/>
      <w:r w:rsidR="000A08D9" w:rsidRPr="00932527">
        <w:rPr>
          <w:highlight w:val="yellow"/>
        </w:rPr>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r w:rsidR="00CB71DF" w:rsidRPr="00CB71DF">
        <w:rPr>
          <w:highlight w:val="yellow"/>
          <w:lang w:val="en-US"/>
        </w:rPr>
        <w:t xml:space="preserve">#TODO – </w:t>
      </w:r>
      <w:proofErr w:type="spellStart"/>
      <w:r w:rsidR="00CB71DF" w:rsidRPr="00CB71DF">
        <w:rPr>
          <w:highlight w:val="yellow"/>
          <w:lang w:val="en-US"/>
        </w:rPr>
        <w:t>zminit</w:t>
      </w:r>
      <w:proofErr w:type="spellEnd"/>
      <w:r w:rsidR="00CB71DF" w:rsidRPr="00CB71DF">
        <w:rPr>
          <w:highlight w:val="yellow"/>
          <w:lang w:val="en-US"/>
        </w:rPr>
        <w:t xml:space="preserve"> </w:t>
      </w:r>
      <w:proofErr w:type="spellStart"/>
      <w:r w:rsidR="00CB71DF" w:rsidRPr="00CB71DF">
        <w:rPr>
          <w:highlight w:val="yellow"/>
          <w:lang w:val="en-US"/>
        </w:rPr>
        <w:t>geoformaty</w:t>
      </w:r>
      <w:proofErr w:type="spellEnd"/>
      <w:r w:rsidR="00CB71DF" w:rsidRPr="00CB71DF">
        <w:rPr>
          <w:highlight w:val="yellow"/>
          <w:lang w:val="en-US"/>
        </w:rPr>
        <w:t xml:space="preserve">, ale </w:t>
      </w:r>
      <w:proofErr w:type="spellStart"/>
      <w:r w:rsidR="00CB71DF" w:rsidRPr="00CB71DF">
        <w:rPr>
          <w:highlight w:val="yellow"/>
          <w:lang w:val="en-US"/>
        </w:rPr>
        <w:t>nejit</w:t>
      </w:r>
      <w:proofErr w:type="spellEnd"/>
      <w:r w:rsidR="00CB71DF" w:rsidRPr="00CB71DF">
        <w:rPr>
          <w:highlight w:val="yellow"/>
          <w:lang w:val="en-US"/>
        </w:rPr>
        <w:t xml:space="preserve"> </w:t>
      </w:r>
      <w:proofErr w:type="spellStart"/>
      <w:r w:rsidR="00CB71DF" w:rsidRPr="00CB71DF">
        <w:rPr>
          <w:highlight w:val="yellow"/>
          <w:lang w:val="en-US"/>
        </w:rPr>
        <w:t>moc</w:t>
      </w:r>
      <w:proofErr w:type="spellEnd"/>
      <w:r w:rsidR="00CB71DF" w:rsidRPr="00CB71DF">
        <w:rPr>
          <w:highlight w:val="yellow"/>
          <w:lang w:val="en-US"/>
        </w:rPr>
        <w:t xml:space="preserve"> </w:t>
      </w:r>
      <w:proofErr w:type="spellStart"/>
      <w:r w:rsidR="00CB71DF" w:rsidRPr="00CB71DF">
        <w:rPr>
          <w:highlight w:val="yellow"/>
          <w:lang w:val="en-US"/>
        </w:rPr>
        <w:t>podrobn</w:t>
      </w:r>
      <w:proofErr w:type="spellEnd"/>
      <w:r w:rsidR="00CB71DF" w:rsidRPr="00CB71DF">
        <w:rPr>
          <w:highlight w:val="yellow"/>
        </w:rPr>
        <w:t xml:space="preserve">ě, hlavně </w:t>
      </w:r>
      <w:proofErr w:type="spellStart"/>
      <w:r w:rsidR="00CB71DF" w:rsidRPr="00CB71DF">
        <w:rPr>
          <w:highlight w:val="yellow"/>
        </w:rPr>
        <w:t>gltf</w:t>
      </w:r>
      <w:proofErr w:type="spellEnd"/>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331963EA" w14:textId="77777777" w:rsidR="006C458C" w:rsidRDefault="006C458C" w:rsidP="006C458C">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xml:space="preserve">), </w:t>
      </w:r>
      <w:r>
        <w:rPr>
          <w:lang w:eastAsia="en-US"/>
        </w:rPr>
        <w:lastRenderedPageBreak/>
        <w:t>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10C4F004" w14:textId="1F60B300"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FC78BE">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lastRenderedPageBreak/>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0FE9D5EC" w:rsidR="008812DD" w:rsidRDefault="00EE12F5" w:rsidP="00EE12F5">
      <w:pPr>
        <w:pStyle w:val="Caption"/>
      </w:pPr>
      <w:r>
        <w:t xml:space="preserve">Obr. </w:t>
      </w:r>
      <w:r>
        <w:fldChar w:fldCharType="begin"/>
      </w:r>
      <w:r>
        <w:instrText xml:space="preserve"> SEQ Obr. \* ARABIC </w:instrText>
      </w:r>
      <w:r>
        <w:fldChar w:fldCharType="separate"/>
      </w:r>
      <w:r w:rsidR="008A7EFA">
        <w:rPr>
          <w:noProof/>
        </w:rPr>
        <w:t>13</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10910C53" w14:textId="7AEA26FA" w:rsidR="00B1180A" w:rsidRPr="00B1180A" w:rsidRDefault="00B1180A" w:rsidP="00B1180A"/>
    <w:p w14:paraId="2F87E04E" w14:textId="6CED18BB" w:rsidR="002C3253" w:rsidRDefault="002C3253" w:rsidP="002C3253">
      <w:pPr>
        <w:pStyle w:val="Heading3"/>
      </w:pPr>
      <w:r>
        <w:lastRenderedPageBreak/>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5"/>
                    <a:stretch>
                      <a:fillRect/>
                    </a:stretch>
                  </pic:blipFill>
                  <pic:spPr>
                    <a:xfrm>
                      <a:off x="0" y="0"/>
                      <a:ext cx="2671063" cy="1939387"/>
                    </a:xfrm>
                    <a:prstGeom prst="rect">
                      <a:avLst/>
                    </a:prstGeom>
                  </pic:spPr>
                </pic:pic>
              </a:graphicData>
            </a:graphic>
          </wp:inline>
        </w:drawing>
      </w:r>
    </w:p>
    <w:p w14:paraId="62B42586" w14:textId="7425E90C"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8A7EFA">
        <w:rPr>
          <w:noProof/>
          <w:highlight w:val="yellow"/>
        </w:rPr>
        <w:t>14</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lastRenderedPageBreak/>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2550E0D3"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8A7EFA">
        <w:rPr>
          <w:noProof/>
        </w:rPr>
        <w:t>15</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w:t>
      </w:r>
      <w:proofErr w:type="spellStart"/>
      <w:r w:rsidR="00B918D1" w:rsidRPr="00B918D1">
        <w:t>Discover</w:t>
      </w:r>
      <w:proofErr w:type="spellEnd"/>
      <w:r w:rsidR="00B918D1" w:rsidRPr="00B918D1">
        <w:t xml:space="preserve"> three.js </w:t>
      </w:r>
      <w:proofErr w:type="spellStart"/>
      <w:r w:rsidR="00B918D1" w:rsidRPr="00B918D1">
        <w:t>Contributors</w:t>
      </w:r>
      <w:proofErr w:type="spellEnd"/>
      <w:r w:rsidR="00B918D1" w:rsidRPr="00B918D1">
        <w:t xml:space="preserve">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lastRenderedPageBreak/>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0F4C19E6"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8A7EFA">
        <w:rPr>
          <w:noProof/>
        </w:rPr>
        <w:t>16</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4368C3DB" w:rsidR="007E3F0A"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p>
    <w:p w14:paraId="5084C922" w14:textId="77BA36A2" w:rsidR="00D81069" w:rsidRDefault="00D81069" w:rsidP="00FA2F48">
      <w:pPr>
        <w:pStyle w:val="Normlnprvnodsazen"/>
      </w:pPr>
      <w:r w:rsidRPr="00D81069">
        <w:rPr>
          <w:b/>
          <w:bCs/>
        </w:rPr>
        <w:t>Osvětlení:</w:t>
      </w:r>
      <w:r>
        <w:t xml:space="preserve"> Osvětlení ovlivňuje,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3BB41C07" w14:textId="7A8BAECA" w:rsidR="00B358A5" w:rsidRDefault="006168A6" w:rsidP="00BC581D">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4D859F3C" w14:textId="77777777" w:rsidR="00B918D1" w:rsidRPr="00BC581D" w:rsidRDefault="00B918D1" w:rsidP="00B918D1">
      <w:pPr>
        <w:pStyle w:val="Normlnprvnodsazen"/>
        <w:ind w:firstLine="0"/>
      </w:pPr>
    </w:p>
    <w:p w14:paraId="31003F92" w14:textId="4D863409" w:rsidR="001B364C" w:rsidRDefault="00B358A5" w:rsidP="001B364C">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w:t>
      </w:r>
      <w:r>
        <w:lastRenderedPageBreak/>
        <w:t>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400252C0" w14:textId="77777777" w:rsidR="001B364C" w:rsidRDefault="001B364C" w:rsidP="001B364C">
      <w:pPr>
        <w:pStyle w:val="Heading3"/>
      </w:pPr>
      <w:r>
        <w:t>Výkon</w:t>
      </w:r>
    </w:p>
    <w:p w14:paraId="38BFB6A0" w14:textId="4274A571" w:rsidR="00EE47DE" w:rsidRDefault="001B364C" w:rsidP="00EE47DE">
      <w:pPr>
        <w:pStyle w:val="Normlnprvnodsazen"/>
      </w:pPr>
      <w:r>
        <w:t>Při vývoji VR aplikace pro web. Je nutné mít na paměti parametry ovlivňující virtuální zážitek. Jedná se primárně o přenosovou náročnost tedy velikost dané scény (</w:t>
      </w:r>
      <w:r w:rsidR="00D72ECF">
        <w:t>bajty</w:t>
      </w:r>
      <w:r>
        <w:t xml:space="preserve">) a následně </w:t>
      </w:r>
      <w:r w:rsidR="00EE47DE">
        <w:t>výpočetní,</w:t>
      </w:r>
      <w:r>
        <w:t xml:space="preserve"> popř. vykreslovací náročnost. Velikost scény přímo </w:t>
      </w:r>
      <w:r w:rsidR="00EE47DE">
        <w:t>ovlivňuje</w:t>
      </w:r>
      <w:r>
        <w:t xml:space="preserve"> </w:t>
      </w:r>
      <w:proofErr w:type="gramStart"/>
      <w:r>
        <w:t>čas</w:t>
      </w:r>
      <w:proofErr w:type="gramEnd"/>
      <w:r>
        <w:t xml:space="preserve"> jaký je potřeba pro její stažení. V případě webového prostředí nelze počítat s tím, že každé zařízení má rychlé připojení k internetu.</w:t>
      </w:r>
      <w:r w:rsidR="00BF699A">
        <w:t xml:space="preserve"> Výkon se většinou </w:t>
      </w:r>
      <w:proofErr w:type="gramStart"/>
      <w:r w:rsidR="00BF699A">
        <w:t>měří</w:t>
      </w:r>
      <w:proofErr w:type="gramEnd"/>
      <w:r w:rsidR="00BF699A">
        <w:t xml:space="preserve"> pomocí velikosti využité RAM, počtu vykreslovacích příkazů (</w:t>
      </w:r>
      <w:proofErr w:type="spellStart"/>
      <w:r w:rsidR="00BF699A">
        <w:t>draw</w:t>
      </w:r>
      <w:proofErr w:type="spellEnd"/>
      <w:r w:rsidR="00BF699A">
        <w:t xml:space="preserve"> </w:t>
      </w:r>
      <w:proofErr w:type="spellStart"/>
      <w:r w:rsidR="00BF699A">
        <w:t>calls</w:t>
      </w:r>
      <w:proofErr w:type="spellEnd"/>
      <w:r w:rsidR="00BF699A">
        <w:t>), a s</w:t>
      </w:r>
      <w:r w:rsidR="00BF699A" w:rsidRPr="00BF699A">
        <w:t>nímková frekvence aplikace</w:t>
      </w:r>
      <w:r w:rsidR="00BF699A">
        <w:rPr>
          <w:lang w:val="en-US"/>
        </w:rPr>
        <w:t xml:space="preserve">; </w:t>
      </w:r>
      <w:r w:rsidR="00BF699A">
        <w:t>FPS (</w:t>
      </w:r>
      <w:proofErr w:type="spellStart"/>
      <w:r w:rsidR="00BF699A">
        <w:t>frames</w:t>
      </w:r>
      <w:proofErr w:type="spellEnd"/>
      <w:r w:rsidR="00BF699A">
        <w:t xml:space="preserve"> per second), které je aplikace schopná vykreslit.  </w:t>
      </w:r>
      <w:r>
        <w:t>Z hlediska výkonu hrají roli při optimalizaci výkonu pak</w:t>
      </w:r>
      <w:r w:rsidR="00BF699A">
        <w:t xml:space="preserve"> </w:t>
      </w:r>
      <w:r w:rsidR="00BF699A">
        <w:fldChar w:fldCharType="begin"/>
      </w:r>
      <w:r w:rsidR="00BF699A">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rsidR="00BF699A">
        <w:fldChar w:fldCharType="separate"/>
      </w:r>
      <w:r w:rsidR="00BF699A" w:rsidRPr="00BF699A">
        <w:t>(Mozzila Corporation 2023b)</w:t>
      </w:r>
      <w:r w:rsidR="00BF699A">
        <w:fldChar w:fldCharType="end"/>
      </w:r>
      <w:r w:rsidR="00BF699A">
        <w:t xml:space="preserve">: </w:t>
      </w:r>
    </w:p>
    <w:p w14:paraId="1017585F" w14:textId="7F353A0B" w:rsidR="00EE47DE" w:rsidRDefault="001B364C" w:rsidP="00EE47DE">
      <w:pPr>
        <w:pStyle w:val="Normlnprvnodsazen"/>
        <w:numPr>
          <w:ilvl w:val="0"/>
          <w:numId w:val="54"/>
        </w:numPr>
      </w:pPr>
      <w:r w:rsidRPr="00D2399F">
        <w:rPr>
          <w:b/>
          <w:bCs/>
        </w:rPr>
        <w:t>Počet polygonů</w:t>
      </w:r>
      <w:r w:rsidR="00EE47DE" w:rsidRPr="00D2399F">
        <w:rPr>
          <w:b/>
          <w:bCs/>
        </w:rPr>
        <w:t xml:space="preserve"> </w:t>
      </w:r>
      <w:r w:rsidR="00BF699A" w:rsidRPr="00D2399F">
        <w:rPr>
          <w:b/>
          <w:bCs/>
        </w:rPr>
        <w:t>–</w:t>
      </w:r>
      <w:r w:rsidR="00EE47DE">
        <w:t xml:space="preserve"> </w:t>
      </w:r>
      <w:r w:rsidR="00BF699A">
        <w:t xml:space="preserve">Počet polygonů by zpravidla neměl zasahovat do řádu statisíců. </w:t>
      </w:r>
    </w:p>
    <w:p w14:paraId="79266D90" w14:textId="6A341598" w:rsidR="00EE47DE" w:rsidRDefault="001B364C" w:rsidP="00EE47DE">
      <w:pPr>
        <w:pStyle w:val="Normlnprvnodsazen"/>
        <w:numPr>
          <w:ilvl w:val="0"/>
          <w:numId w:val="54"/>
        </w:numPr>
      </w:pPr>
      <w:r w:rsidRPr="00D2399F">
        <w:rPr>
          <w:b/>
          <w:bCs/>
        </w:rPr>
        <w:t>Počet materiálů</w:t>
      </w:r>
      <w:r w:rsidR="00BF699A">
        <w:t xml:space="preserve"> </w:t>
      </w:r>
      <w:r w:rsidR="00D72ECF">
        <w:t>–</w:t>
      </w:r>
      <w:r w:rsidR="00BF699A">
        <w:t xml:space="preserve"> </w:t>
      </w:r>
      <w:r w:rsidR="00D72ECF">
        <w:t xml:space="preserve">Vyšší počty materiálů zvyšují počet potřebných vykreslovacích příkazů, tedy zatěžují GPU zařízení. </w:t>
      </w:r>
    </w:p>
    <w:p w14:paraId="02FBD32D" w14:textId="15976C35" w:rsidR="00EE47DE" w:rsidRDefault="001B364C" w:rsidP="00EE47DE">
      <w:pPr>
        <w:pStyle w:val="Normlnprvnodsazen"/>
        <w:numPr>
          <w:ilvl w:val="0"/>
          <w:numId w:val="54"/>
        </w:numPr>
      </w:pPr>
      <w:r w:rsidRPr="00D2399F">
        <w:rPr>
          <w:b/>
          <w:bCs/>
        </w:rPr>
        <w:t>Velikost a počet textur</w:t>
      </w:r>
      <w:r w:rsidR="00D72ECF">
        <w:t xml:space="preserve"> – Textury je zpravidla nutné nejvíce </w:t>
      </w:r>
      <w:proofErr w:type="gramStart"/>
      <w:r w:rsidR="00D72ECF">
        <w:t>optimalizovat</w:t>
      </w:r>
      <w:proofErr w:type="gramEnd"/>
      <w:r w:rsidR="00D72ECF">
        <w:t xml:space="preserve"> a to jak jejich velikost tak jejich rozlišení. V </w:t>
      </w:r>
      <w:proofErr w:type="spellStart"/>
      <w:r w:rsidR="00D72ECF">
        <w:t>rendering</w:t>
      </w:r>
      <w:proofErr w:type="spellEnd"/>
      <w:r w:rsidR="00D72ECF">
        <w:t xml:space="preserve"> </w:t>
      </w:r>
      <w:proofErr w:type="spellStart"/>
      <w:r w:rsidR="00D72ECF">
        <w:t>enginu</w:t>
      </w:r>
      <w:proofErr w:type="spellEnd"/>
      <w:r w:rsidR="00D72ECF">
        <w:t xml:space="preserve"> three.js textura zabere </w:t>
      </w:r>
      <w:r w:rsidR="00D72ECF">
        <w:rPr>
          <w:i/>
          <w:iCs/>
        </w:rPr>
        <w:t xml:space="preserve">šířka * výška * 4 * 1.33 </w:t>
      </w:r>
      <w:r w:rsidR="00D72ECF">
        <w:t xml:space="preserve">bajtů operační paměti. Což pro texturu o rozlišení 1024x1024 znamená 5.19 MB operační paměti. </w:t>
      </w:r>
      <w:r w:rsidR="00D72ECF">
        <w:fldChar w:fldCharType="begin"/>
      </w:r>
      <w:r w:rsidR="00D72ECF">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D72ECF">
        <w:fldChar w:fldCharType="separate"/>
      </w:r>
      <w:r w:rsidR="00D72ECF" w:rsidRPr="00D72ECF">
        <w:t>(three.js Contributors 2023e)</w:t>
      </w:r>
      <w:r w:rsidR="00D72ECF">
        <w:fldChar w:fldCharType="end"/>
      </w:r>
      <w:r w:rsidR="00D72ECF">
        <w:t xml:space="preserve"> </w:t>
      </w:r>
    </w:p>
    <w:p w14:paraId="0F38FF2B" w14:textId="24B8D4A2" w:rsidR="00D72ECF" w:rsidRDefault="00EE47DE" w:rsidP="00D72ECF">
      <w:pPr>
        <w:pStyle w:val="Normlnprvnodsazen"/>
        <w:numPr>
          <w:ilvl w:val="0"/>
          <w:numId w:val="54"/>
        </w:numPr>
      </w:pPr>
      <w:r w:rsidRPr="00D2399F">
        <w:rPr>
          <w:b/>
          <w:bCs/>
        </w:rPr>
        <w:t>P</w:t>
      </w:r>
      <w:r w:rsidR="001B364C" w:rsidRPr="00D2399F">
        <w:rPr>
          <w:b/>
          <w:bCs/>
        </w:rPr>
        <w:t>očet světel</w:t>
      </w:r>
      <w:r w:rsidR="00D2399F">
        <w:rPr>
          <w:b/>
          <w:bCs/>
        </w:rPr>
        <w:t xml:space="preserve"> </w:t>
      </w:r>
      <w:r w:rsidR="00D72ECF">
        <w:t xml:space="preserve">– Větší počet </w:t>
      </w:r>
      <w:r w:rsidR="00D2399F">
        <w:t xml:space="preserve">dynamických </w:t>
      </w:r>
      <w:r w:rsidR="00D72ECF">
        <w:t xml:space="preserve">světel znamená </w:t>
      </w:r>
      <w:r w:rsidR="00D2399F">
        <w:t xml:space="preserve">větší počet vykreslení a větší výpočetní náročnost pro simulaci osvětlení. </w:t>
      </w:r>
    </w:p>
    <w:p w14:paraId="25E57916" w14:textId="3C6E8061" w:rsidR="00D72ECF" w:rsidRDefault="00D2399F" w:rsidP="00D72ECF">
      <w:pPr>
        <w:pStyle w:val="Normlnprvnodsazen"/>
        <w:ind w:firstLine="0"/>
      </w:pPr>
      <w:r w:rsidRPr="00D2399F">
        <w:rPr>
          <w:highlight w:val="yellow"/>
          <w:lang w:val="en-US"/>
        </w:rPr>
        <w:t xml:space="preserve">#todo </w:t>
      </w:r>
      <w:r w:rsidR="00D72ECF" w:rsidRPr="00D2399F">
        <w:rPr>
          <w:highlight w:val="yellow"/>
        </w:rPr>
        <w:t xml:space="preserve">Techniky optimalizace – stručně – až je použiju </w:t>
      </w:r>
      <w:r w:rsidR="00D72ECF"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00D72ECF" w:rsidRPr="00D2399F">
        <w:rPr>
          <w:highlight w:val="yellow"/>
        </w:rPr>
        <w:t>.</w:t>
      </w:r>
    </w:p>
    <w:p w14:paraId="5CCD1977" w14:textId="64D4522C" w:rsidR="00713631" w:rsidRDefault="00B42B55" w:rsidP="00D72ECF">
      <w:pPr>
        <w:pStyle w:val="Normlnprvnodsazen"/>
        <w:ind w:firstLine="0"/>
      </w:pPr>
      <w:r>
        <w:t xml:space="preserve">Průhlednost materiálů je náročná na počet </w:t>
      </w:r>
      <w:proofErr w:type="spellStart"/>
      <w:r>
        <w:t>vyrkeslení</w:t>
      </w:r>
      <w:proofErr w:type="spellEnd"/>
      <w:r>
        <w:t xml:space="preserve"> + v </w:t>
      </w:r>
      <w:proofErr w:type="spellStart"/>
      <w:r>
        <w:t>renderovacích</w:t>
      </w:r>
      <w:proofErr w:type="spellEnd"/>
      <w:r>
        <w:t xml:space="preserve"> </w:t>
      </w:r>
      <w:proofErr w:type="spellStart"/>
      <w:r>
        <w:t>enginech</w:t>
      </w:r>
      <w:proofErr w:type="spellEnd"/>
      <w:r>
        <w:t xml:space="preserve"> často nastává problém určení, které objekty zakrývají jiné. </w:t>
      </w:r>
    </w:p>
    <w:p w14:paraId="7430C6C0" w14:textId="5E5F57D9" w:rsidR="00713631" w:rsidRDefault="00713631" w:rsidP="00713631">
      <w:pPr>
        <w:pStyle w:val="Heading3"/>
      </w:pPr>
      <w:r>
        <w:t>Vývoj</w:t>
      </w:r>
    </w:p>
    <w:p w14:paraId="1A8BE9CA" w14:textId="61B5A8FD" w:rsidR="00631F2D" w:rsidRPr="00631F2D" w:rsidRDefault="00713631" w:rsidP="00713631">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proofErr w:type="spellStart"/>
      <w:r w:rsidR="006A51B8">
        <w:t>funkctionalita</w:t>
      </w:r>
      <w:proofErr w:type="spellEnd"/>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18EC07E4">
            <wp:extent cx="5579745" cy="4145280"/>
            <wp:effectExtent l="0" t="0" r="1905" b="762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4145280"/>
                    </a:xfrm>
                    <a:prstGeom prst="rect">
                      <a:avLst/>
                    </a:prstGeom>
                    <a:noFill/>
                    <a:ln>
                      <a:noFill/>
                    </a:ln>
                  </pic:spPr>
                </pic:pic>
              </a:graphicData>
            </a:graphic>
          </wp:inline>
        </w:drawing>
      </w:r>
    </w:p>
    <w:p w14:paraId="64F963C0" w14:textId="0D9A3569" w:rsidR="008A7EFA" w:rsidRPr="008A7EFA" w:rsidRDefault="008A7EFA" w:rsidP="008A7EFA">
      <w:pPr>
        <w:pStyle w:val="Caption"/>
        <w:rPr>
          <w:lang w:val="en-US"/>
        </w:rPr>
      </w:pPr>
      <w:r>
        <w:t xml:space="preserve">Obr. </w:t>
      </w:r>
      <w:r>
        <w:fldChar w:fldCharType="begin"/>
      </w:r>
      <w:r>
        <w:instrText xml:space="preserve"> SEQ Obr. \* ARABIC </w:instrText>
      </w:r>
      <w:r>
        <w:fldChar w:fldCharType="separate"/>
      </w:r>
      <w:r>
        <w:rPr>
          <w:noProof/>
        </w:rPr>
        <w:t>17</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465EDAF2" w14:textId="77777777" w:rsidR="001B364C" w:rsidRPr="00B71937" w:rsidRDefault="001B364C" w:rsidP="00B71937">
      <w:pPr>
        <w:pStyle w:val="Normlnprvnodsazen"/>
      </w:pP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1515D1B4" w14:textId="5A874305" w:rsidR="00007055" w:rsidRDefault="00D90163" w:rsidP="00976012">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5C71F6BA" w:rsidR="00B95DF6" w:rsidRPr="006C458C"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 jedná se však o nový produkt stále ve vývoji, jelikož samotné </w:t>
      </w:r>
      <w:proofErr w:type="spellStart"/>
      <w:r w:rsidR="002F5A56">
        <w:t>WebXR</w:t>
      </w:r>
      <w:proofErr w:type="spellEnd"/>
      <w:r w:rsidR="002F5A56">
        <w:t xml:space="preserve"> API je stále novou specifikací. </w:t>
      </w:r>
    </w:p>
    <w:p w14:paraId="3AF052DC" w14:textId="14428AD5" w:rsidR="004D6387" w:rsidRPr="00A31642" w:rsidRDefault="004D6387" w:rsidP="00007055">
      <w:pPr>
        <w:pStyle w:val="Normlnprvnodsazen"/>
        <w:rPr>
          <w:lang w:val="en-US"/>
        </w:rPr>
      </w:pP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213F0E57"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8A7EFA">
        <w:rPr>
          <w:noProof/>
        </w:rPr>
        <w:t>18</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36CEA44D"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19</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50157A5E" w:rsidR="00637A27" w:rsidRPr="00637A27" w:rsidRDefault="00637A27" w:rsidP="00637A27">
      <w:pPr>
        <w:pStyle w:val="Caption"/>
      </w:pPr>
      <w:r>
        <w:t xml:space="preserve">Obr. </w:t>
      </w:r>
      <w:r>
        <w:fldChar w:fldCharType="begin"/>
      </w:r>
      <w:r>
        <w:instrText xml:space="preserve"> SEQ Obr. \* ARABIC </w:instrText>
      </w:r>
      <w:r>
        <w:fldChar w:fldCharType="separate"/>
      </w:r>
      <w:r w:rsidR="008A7EFA">
        <w:rPr>
          <w:noProof/>
        </w:rPr>
        <w:t>20</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C665C8C"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21</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w:t>
      </w:r>
      <w:r w:rsidR="007F7BCF" w:rsidRPr="001F6849">
        <w:rPr>
          <w:bCs/>
          <w:i/>
          <w:iCs/>
        </w:rPr>
        <w:lastRenderedPageBreak/>
        <w:t>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2"/>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lastRenderedPageBreak/>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 xml:space="preserve">široký a různorodý ekosystém technologií. Za účelem vývoje úspěšné aplikace je nutné zohlednit aspekt kompatibility dané aplikace s webovým prohlížečem </w:t>
      </w:r>
      <w:r w:rsidR="00C90E92" w:rsidRPr="001F6849">
        <w:lastRenderedPageBreak/>
        <w:t>(</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69681071"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FC78BE">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54BCD48B" w14:textId="1BAF8E24" w:rsidR="007E3F0A" w:rsidRPr="007E3F0A" w:rsidRDefault="007E3F0A" w:rsidP="007E3F0A">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r w:rsidR="00884108">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lastRenderedPageBreak/>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lastRenderedPageBreak/>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440EA8D6" w:rsidR="002C3EA4" w:rsidRDefault="002C3EA4" w:rsidP="002C3EA4">
      <w:pPr>
        <w:pStyle w:val="Heading3"/>
      </w:pPr>
      <w:r>
        <w:t xml:space="preserve">Existující řešení </w:t>
      </w:r>
    </w:p>
    <w:p w14:paraId="4026893D" w14:textId="190ECE49" w:rsidR="002C3EA4" w:rsidRDefault="002C3EA4" w:rsidP="002C3EA4">
      <w:pPr>
        <w:pStyle w:val="Normlnprvnodsazen"/>
        <w:ind w:firstLine="0"/>
        <w:rPr>
          <w:lang w:eastAsia="en-U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r>
        <w:rPr>
          <w:lang w:eastAsia="en-US"/>
        </w:rPr>
        <w:t xml:space="preserve">– three.js, </w:t>
      </w:r>
      <w:proofErr w:type="spellStart"/>
      <w:r>
        <w:rPr>
          <w:lang w:eastAsia="en-US"/>
        </w:rPr>
        <w:t>custom</w:t>
      </w:r>
      <w:proofErr w:type="spellEnd"/>
      <w:r>
        <w:rPr>
          <w:lang w:eastAsia="en-US"/>
        </w:rPr>
        <w:t xml:space="preserve"> </w:t>
      </w:r>
      <w:proofErr w:type="spellStart"/>
      <w:r>
        <w:rPr>
          <w:lang w:eastAsia="en-US"/>
        </w:rPr>
        <w:t>ecs</w:t>
      </w:r>
      <w:proofErr w:type="spellEnd"/>
      <w:r>
        <w:rPr>
          <w:lang w:eastAsia="en-US"/>
        </w:rPr>
        <w:t xml:space="preserve"> lib, </w:t>
      </w:r>
      <w:proofErr w:type="spellStart"/>
      <w:r>
        <w:rPr>
          <w:lang w:eastAsia="en-US"/>
        </w:rPr>
        <w:t>custom</w:t>
      </w:r>
      <w:proofErr w:type="spellEnd"/>
      <w:r>
        <w:rPr>
          <w:lang w:eastAsia="en-US"/>
        </w:rPr>
        <w:t xml:space="preserve"> </w:t>
      </w:r>
      <w:proofErr w:type="spellStart"/>
      <w:r>
        <w:rPr>
          <w:lang w:eastAsia="en-US"/>
        </w:rPr>
        <w:t>mesh</w:t>
      </w:r>
      <w:proofErr w:type="spellEnd"/>
      <w:r>
        <w:rPr>
          <w:lang w:eastAsia="en-US"/>
        </w:rPr>
        <w:t xml:space="preserve"> </w:t>
      </w:r>
      <w:proofErr w:type="spellStart"/>
      <w:r>
        <w:rPr>
          <w:lang w:eastAsia="en-US"/>
        </w:rPr>
        <w:t>instancing</w:t>
      </w:r>
      <w:proofErr w:type="spellEnd"/>
      <w:r>
        <w:rPr>
          <w:lang w:eastAsia="en-US"/>
        </w:rPr>
        <w:t xml:space="preserve"> and </w:t>
      </w:r>
      <w:proofErr w:type="spellStart"/>
      <w:r>
        <w:rPr>
          <w:lang w:eastAsia="en-US"/>
        </w:rPr>
        <w:t>colision</w:t>
      </w:r>
      <w:proofErr w:type="spellEnd"/>
      <w:r>
        <w:rPr>
          <w:lang w:eastAsia="en-US"/>
        </w:rPr>
        <w:t xml:space="preserve"> geometry </w:t>
      </w:r>
      <w:proofErr w:type="spellStart"/>
      <w:r>
        <w:rPr>
          <w:lang w:eastAsia="en-US"/>
        </w:rPr>
        <w:t>generation</w:t>
      </w:r>
      <w:proofErr w:type="spellEnd"/>
      <w:r>
        <w:rPr>
          <w:lang w:eastAsia="en-US"/>
        </w:rPr>
        <w:t xml:space="preserve"> and </w:t>
      </w:r>
      <w:proofErr w:type="spellStart"/>
      <w:r>
        <w:rPr>
          <w:lang w:eastAsia="en-US"/>
        </w:rPr>
        <w:t>raycasting</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content</w:t>
      </w:r>
      <w:proofErr w:type="spellEnd"/>
      <w:r>
        <w:rPr>
          <w:lang w:eastAsia="en-US"/>
        </w:rPr>
        <w:t xml:space="preserve">: </w:t>
      </w:r>
      <w:proofErr w:type="spellStart"/>
      <w:r>
        <w:rPr>
          <w:lang w:eastAsia="en-US"/>
        </w:rPr>
        <w:t>Geomtery</w:t>
      </w:r>
      <w:proofErr w:type="spellEnd"/>
      <w:r>
        <w:rPr>
          <w:lang w:eastAsia="en-US"/>
        </w:rPr>
        <w:t xml:space="preserve"> – GLTF, Textury - KTX2 </w:t>
      </w:r>
      <w:proofErr w:type="spellStart"/>
      <w:r>
        <w:rPr>
          <w:lang w:eastAsia="en-US"/>
        </w:rPr>
        <w:t>Textures</w:t>
      </w:r>
      <w:proofErr w:type="spellEnd"/>
      <w:r>
        <w:rPr>
          <w:lang w:eastAsia="en-US"/>
        </w:rPr>
        <w:t xml:space="preserve"> </w:t>
      </w:r>
      <w:proofErr w:type="spellStart"/>
      <w:r>
        <w:rPr>
          <w:lang w:eastAsia="en-US"/>
        </w:rPr>
        <w:t>format</w:t>
      </w:r>
      <w:proofErr w:type="spellEnd"/>
      <w:r>
        <w:rPr>
          <w:lang w:eastAsia="en-US"/>
        </w:rPr>
        <w:t xml:space="preserve">. </w:t>
      </w:r>
    </w:p>
    <w:p w14:paraId="4140E25A" w14:textId="5AF41F39" w:rsidR="002C3EA4" w:rsidRDefault="002C3EA4" w:rsidP="002C3EA4">
      <w:pPr>
        <w:pStyle w:val="Normlnprvnodsazen"/>
        <w:ind w:firstLine="0"/>
        <w:rPr>
          <w:lang w:val="en-US" w:eastAsia="en-US"/>
        </w:rPr>
      </w:pPr>
      <w:proofErr w:type="spellStart"/>
      <w:r>
        <w:rPr>
          <w:lang w:eastAsia="en-US"/>
        </w:rPr>
        <w:t>Blender</w:t>
      </w:r>
      <w:proofErr w:type="spellEnd"/>
      <w:r>
        <w:rPr>
          <w:lang w:eastAsia="en-US"/>
        </w:rPr>
        <w:t xml:space="preserve"> – </w:t>
      </w:r>
      <w:proofErr w:type="spellStart"/>
      <w:r>
        <w:rPr>
          <w:lang w:eastAsia="en-US"/>
        </w:rPr>
        <w:t>scripting</w:t>
      </w:r>
      <w:proofErr w:type="spellEnd"/>
      <w:r>
        <w:rPr>
          <w:lang w:eastAsia="en-US"/>
        </w:rPr>
        <w:t xml:space="preserve"> – level editor – </w:t>
      </w:r>
      <w:proofErr w:type="spellStart"/>
      <w:r>
        <w:rPr>
          <w:lang w:eastAsia="en-US"/>
        </w:rPr>
        <w:t>custom</w:t>
      </w:r>
      <w:proofErr w:type="spellEnd"/>
      <w:r>
        <w:rPr>
          <w:lang w:eastAsia="en-US"/>
        </w:rPr>
        <w:t xml:space="preserve"> </w:t>
      </w:r>
      <w:proofErr w:type="spellStart"/>
      <w:r>
        <w:rPr>
          <w:lang w:eastAsia="en-US"/>
        </w:rPr>
        <w:t>properties</w:t>
      </w:r>
      <w:proofErr w:type="spellEnd"/>
      <w:r>
        <w:rPr>
          <w:lang w:eastAsia="en-US"/>
        </w:rPr>
        <w:t xml:space="preserve"> to </w:t>
      </w:r>
      <w:proofErr w:type="spellStart"/>
      <w:r>
        <w:rPr>
          <w:lang w:eastAsia="en-US"/>
        </w:rPr>
        <w:t>individual</w:t>
      </w:r>
      <w:proofErr w:type="spellEnd"/>
      <w:r>
        <w:rPr>
          <w:lang w:eastAsia="en-US"/>
        </w:rPr>
        <w:t xml:space="preserve"> </w:t>
      </w:r>
      <w:proofErr w:type="spellStart"/>
      <w:r>
        <w:rPr>
          <w:lang w:eastAsia="en-US"/>
        </w:rPr>
        <w:t>meshes</w:t>
      </w:r>
      <w:proofErr w:type="spellEnd"/>
      <w:r>
        <w:rPr>
          <w:lang w:eastAsia="en-US"/>
        </w:rPr>
        <w:t xml:space="preserve"> and </w:t>
      </w:r>
      <w:proofErr w:type="spellStart"/>
      <w:r>
        <w:rPr>
          <w:lang w:eastAsia="en-US"/>
        </w:rPr>
        <w:t>attach</w:t>
      </w:r>
      <w:proofErr w:type="spellEnd"/>
      <w:r>
        <w:rPr>
          <w:lang w:eastAsia="en-US"/>
        </w:rPr>
        <w:t xml:space="preserve"> </w:t>
      </w:r>
      <w:proofErr w:type="spellStart"/>
      <w:r>
        <w:rPr>
          <w:lang w:eastAsia="en-US"/>
        </w:rPr>
        <w:t>json</w:t>
      </w:r>
      <w:proofErr w:type="spellEnd"/>
      <w:r>
        <w:rPr>
          <w:lang w:eastAsia="en-US"/>
        </w:rPr>
        <w:t xml:space="preserve"> data as </w:t>
      </w:r>
      <w:proofErr w:type="spellStart"/>
      <w:r>
        <w:rPr>
          <w:lang w:eastAsia="en-US"/>
        </w:rPr>
        <w:t>attributes</w:t>
      </w:r>
      <w:proofErr w:type="spellEnd"/>
      <w:r>
        <w:rPr>
          <w:lang w:eastAsia="en-US"/>
        </w:rPr>
        <w:t xml:space="preserve"> </w:t>
      </w:r>
      <w:proofErr w:type="spellStart"/>
      <w:r>
        <w:rPr>
          <w:lang w:eastAsia="en-US"/>
        </w:rPr>
        <w:t>directly</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nodes</w:t>
      </w:r>
      <w:proofErr w:type="spellEnd"/>
      <w:r>
        <w:rPr>
          <w:lang w:eastAsia="en-US"/>
        </w:rPr>
        <w:t xml:space="preserve"> in GLTF </w:t>
      </w:r>
      <w:proofErr w:type="spellStart"/>
      <w:r>
        <w:rPr>
          <w:lang w:eastAsia="en-US"/>
        </w:rPr>
        <w:t>format</w:t>
      </w:r>
      <w:proofErr w:type="spellEnd"/>
      <w:r>
        <w:rPr>
          <w:lang w:eastAsia="en-US"/>
        </w:rPr>
        <w:t xml:space="preserve"> – </w:t>
      </w:r>
      <w:proofErr w:type="spellStart"/>
      <w:r>
        <w:rPr>
          <w:lang w:eastAsia="en-US"/>
        </w:rPr>
        <w:t>read</w:t>
      </w:r>
      <w:proofErr w:type="spellEnd"/>
      <w:r>
        <w:rPr>
          <w:lang w:eastAsia="en-US"/>
        </w:rPr>
        <w:t xml:space="preserve"> </w:t>
      </w:r>
      <w:proofErr w:type="spellStart"/>
      <w:r>
        <w:rPr>
          <w:lang w:eastAsia="en-US"/>
        </w:rPr>
        <w:t>those</w:t>
      </w:r>
      <w:proofErr w:type="spellEnd"/>
      <w:r>
        <w:rPr>
          <w:lang w:eastAsia="en-US"/>
        </w:rPr>
        <w:t xml:space="preserve"> </w:t>
      </w:r>
      <w:proofErr w:type="spellStart"/>
      <w:r>
        <w:rPr>
          <w:lang w:eastAsia="en-US"/>
        </w:rPr>
        <w:t>properties</w:t>
      </w:r>
      <w:proofErr w:type="spellEnd"/>
      <w:r>
        <w:rPr>
          <w:lang w:eastAsia="en-US"/>
        </w:rPr>
        <w:t xml:space="preserve"> in </w:t>
      </w:r>
      <w:proofErr w:type="spellStart"/>
      <w:r>
        <w:rPr>
          <w:lang w:eastAsia="en-US"/>
        </w:rPr>
        <w:t>engine</w:t>
      </w:r>
      <w:proofErr w:type="spellEnd"/>
      <w:r>
        <w:rPr>
          <w:lang w:eastAsia="en-US"/>
        </w:rPr>
        <w:t xml:space="preserve"> to </w:t>
      </w:r>
      <w:proofErr w:type="spellStart"/>
      <w:r>
        <w:rPr>
          <w:lang w:eastAsia="en-US"/>
        </w:rPr>
        <w:t>attach</w:t>
      </w:r>
      <w:proofErr w:type="spellEnd"/>
      <w:r>
        <w:rPr>
          <w:lang w:eastAsia="en-US"/>
        </w:rPr>
        <w:t xml:space="preserve"> </w:t>
      </w:r>
      <w:proofErr w:type="spellStart"/>
      <w:r>
        <w:rPr>
          <w:lang w:eastAsia="en-US"/>
        </w:rPr>
        <w:t>gameplay</w:t>
      </w:r>
      <w:proofErr w:type="spellEnd"/>
      <w:r>
        <w:rPr>
          <w:lang w:eastAsia="en-US"/>
        </w:rPr>
        <w:t xml:space="preserve"> </w:t>
      </w:r>
      <w:proofErr w:type="spellStart"/>
      <w:proofErr w:type="gramStart"/>
      <w:r>
        <w:rPr>
          <w:lang w:eastAsia="en-US"/>
        </w:rPr>
        <w:t>behaviours</w:t>
      </w:r>
      <w:proofErr w:type="spellEnd"/>
      <w:r>
        <w:rPr>
          <w:lang w:eastAsia="en-US"/>
        </w:rPr>
        <w:t xml:space="preserve"> </w:t>
      </w:r>
      <w:r>
        <w:rPr>
          <w:lang w:val="en-US" w:eastAsia="en-US"/>
        </w:rPr>
        <w:t>??</w:t>
      </w:r>
      <w:proofErr w:type="gramEnd"/>
      <w:r>
        <w:rPr>
          <w:lang w:val="en-US" w:eastAsia="en-US"/>
        </w:rPr>
        <w:t xml:space="preserve"> </w:t>
      </w:r>
      <w:proofErr w:type="gramStart"/>
      <w:r>
        <w:rPr>
          <w:lang w:val="en-US" w:eastAsia="en-US"/>
        </w:rPr>
        <w:t>HOW</w:t>
      </w:r>
      <w:proofErr w:type="gramEnd"/>
    </w:p>
    <w:p w14:paraId="68E342C4" w14:textId="7EF41242" w:rsidR="002C3EA4" w:rsidRDefault="002C3EA4" w:rsidP="002C3EA4">
      <w:pPr>
        <w:pStyle w:val="Normlnprvnodsazen"/>
        <w:ind w:firstLine="0"/>
        <w:rPr>
          <w:lang w:val="en-US" w:eastAsia="en-US"/>
        </w:rPr>
      </w:pPr>
      <w:r>
        <w:rPr>
          <w:lang w:val="en-US" w:eastAsia="en-US"/>
        </w:rPr>
        <w:t xml:space="preserve">Creating colliders by scripting - … </w:t>
      </w:r>
      <w:r>
        <w:rPr>
          <w:lang w:val="en-US" w:eastAsia="en-US"/>
        </w:rPr>
        <w:tab/>
      </w:r>
    </w:p>
    <w:p w14:paraId="22CFE790" w14:textId="2111990E" w:rsidR="002C3EA4" w:rsidRDefault="002C3EA4" w:rsidP="002C3EA4">
      <w:pPr>
        <w:pStyle w:val="Normlnprvnodsazen"/>
        <w:ind w:firstLine="0"/>
        <w:rPr>
          <w:lang w:val="en-US" w:eastAsia="en-US"/>
        </w:rPr>
      </w:pPr>
      <w:r w:rsidRPr="002C3EA4">
        <w:rPr>
          <w:noProof/>
          <w:lang w:val="en-US" w:eastAsia="en-US"/>
        </w:rPr>
        <w:drawing>
          <wp:inline distT="0" distB="0" distL="0" distR="0" wp14:anchorId="3B29745F" wp14:editId="5B4FD779">
            <wp:extent cx="2276475" cy="1925430"/>
            <wp:effectExtent l="0" t="0" r="0" b="0"/>
            <wp:docPr id="2028009712" name="Picture 1" descr="A diagram of a blend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09712" name="Picture 1" descr="A diagram of a blender process&#10;&#10;Description automatically generated"/>
                    <pic:cNvPicPr/>
                  </pic:nvPicPr>
                  <pic:blipFill>
                    <a:blip r:embed="rId44"/>
                    <a:stretch>
                      <a:fillRect/>
                    </a:stretch>
                  </pic:blipFill>
                  <pic:spPr>
                    <a:xfrm>
                      <a:off x="0" y="0"/>
                      <a:ext cx="2279141" cy="1927685"/>
                    </a:xfrm>
                    <a:prstGeom prst="rect">
                      <a:avLst/>
                    </a:prstGeom>
                  </pic:spPr>
                </pic:pic>
              </a:graphicData>
            </a:graphic>
          </wp:inline>
        </w:drawing>
      </w:r>
    </w:p>
    <w:p w14:paraId="01B3EF44" w14:textId="29EF780D" w:rsidR="002C3EA4" w:rsidRPr="002C3EA4" w:rsidRDefault="002C3EA4" w:rsidP="002C3EA4">
      <w:pPr>
        <w:pStyle w:val="Normlnprvnodsazen"/>
        <w:ind w:firstLine="0"/>
        <w:rPr>
          <w:lang w:val="en-US" w:eastAsia="en-US"/>
        </w:rPr>
      </w:pPr>
      <w:proofErr w:type="spellStart"/>
      <w:r>
        <w:rPr>
          <w:lang w:val="en-US" w:eastAsia="en-US"/>
        </w:rPr>
        <w:t>Komprese</w:t>
      </w:r>
      <w:proofErr w:type="spellEnd"/>
      <w:r>
        <w:rPr>
          <w:lang w:val="en-US" w:eastAsia="en-US"/>
        </w:rPr>
        <w:t xml:space="preserve"> - </w:t>
      </w:r>
      <w:proofErr w:type="spellStart"/>
      <w:r>
        <w:rPr>
          <w:lang w:val="en-US" w:eastAsia="en-US"/>
        </w:rPr>
        <w:t>gltf</w:t>
      </w:r>
      <w:proofErr w:type="spellEnd"/>
      <w:r>
        <w:rPr>
          <w:lang w:val="en-US" w:eastAsia="en-US"/>
        </w:rPr>
        <w:t xml:space="preserve">-transform, </w:t>
      </w:r>
      <w:proofErr w:type="spellStart"/>
      <w:r>
        <w:rPr>
          <w:lang w:val="en-US" w:eastAsia="en-US"/>
        </w:rPr>
        <w:t>gltfpack</w:t>
      </w:r>
      <w:proofErr w:type="spellEnd"/>
    </w:p>
    <w:p w14:paraId="3C2E8BD7" w14:textId="216BCB52" w:rsidR="002C3EA4" w:rsidRPr="002C3EA4" w:rsidRDefault="002C3EA4" w:rsidP="002C3EA4">
      <w:pPr>
        <w:rPr>
          <w:b/>
          <w:bC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7379A8C1" w:rsidR="00884108" w:rsidRDefault="00D560AD" w:rsidP="00884108">
      <w:pPr>
        <w:rPr>
          <w:lang w:eastAsia="cs-CZ"/>
        </w:rPr>
      </w:pPr>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w:t>
      </w:r>
      <w:r w:rsidR="00464C35">
        <w:rPr>
          <w:lang w:eastAsia="cs-CZ"/>
        </w:rPr>
        <w:lastRenderedPageBreak/>
        <w:t xml:space="preserve">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6C458C">
        <w:rPr>
          <w:lang w:eastAsia="cs-CZ"/>
        </w:rPr>
        <w:t xml:space="preserve"> </w:t>
      </w:r>
    </w:p>
    <w:p w14:paraId="0478B81E" w14:textId="43EEB3CA" w:rsidR="00884108" w:rsidRDefault="00884108" w:rsidP="00884108">
      <w:pPr>
        <w:pStyle w:val="Heading3"/>
      </w:pPr>
      <w:r>
        <w:t xml:space="preserve">Herní </w:t>
      </w:r>
      <w:proofErr w:type="spellStart"/>
      <w:r>
        <w:t>enginy</w:t>
      </w:r>
      <w:proofErr w:type="spellEnd"/>
    </w:p>
    <w:p w14:paraId="61922F4B" w14:textId="3860F6FA" w:rsidR="00080172" w:rsidRPr="00CC22A1" w:rsidRDefault="00E86C62" w:rsidP="00467A7E">
      <w:r w:rsidRPr="00CC22A1">
        <w:t xml:space="preserve">Tradičně se jedná o desktopové aplikace specializované pro vývoj počítačových her, popř. interaktivních prostředí.  </w:t>
      </w:r>
      <w:r w:rsidR="00D33AA5" w:rsidRPr="00CC22A1">
        <w:t xml:space="preserve">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00D33AA5" w:rsidRPr="00CC22A1">
        <w:t>Quest</w:t>
      </w:r>
      <w:proofErr w:type="spellEnd"/>
      <w:r w:rsidR="00D33AA5" w:rsidRPr="00CC22A1">
        <w:t xml:space="preserve"> aj. </w:t>
      </w:r>
      <w:r w:rsidR="00884108" w:rsidRPr="00CC22A1">
        <w:t xml:space="preserve">Ačkoliv se jedná o desktopové aplikace, jak bylo zmíněno výše existují způsoby, jakými je možné herní </w:t>
      </w:r>
      <w:proofErr w:type="spellStart"/>
      <w:r w:rsidR="00884108" w:rsidRPr="00CC22A1">
        <w:t>enginy</w:t>
      </w:r>
      <w:proofErr w:type="spellEnd"/>
      <w:r w:rsidR="00884108" w:rsidRPr="00CC22A1">
        <w:t xml:space="preserve"> zapojit od tvorby </w:t>
      </w:r>
      <w:r w:rsidR="00467A7E" w:rsidRPr="00CC22A1">
        <w:t>virtuální</w:t>
      </w:r>
      <w:r w:rsidR="00884108" w:rsidRPr="00CC22A1">
        <w:t xml:space="preserve"> reality pro webové prostředí. Primárním </w:t>
      </w:r>
      <w:r w:rsidR="0052065A" w:rsidRPr="00CC22A1">
        <w:t>způsobem,</w:t>
      </w:r>
      <w:r w:rsidR="00884108" w:rsidRPr="00CC22A1">
        <w:t xml:space="preserve"> jakým je možné propojit tvorbu v herních </w:t>
      </w:r>
      <w:proofErr w:type="spellStart"/>
      <w:r w:rsidR="00884108" w:rsidRPr="00CC22A1">
        <w:t>enignech</w:t>
      </w:r>
      <w:proofErr w:type="spellEnd"/>
      <w:r w:rsidR="00884108" w:rsidRPr="00CC22A1">
        <w:t xml:space="preserve"> s webem je</w:t>
      </w:r>
      <w:r w:rsidR="0052065A" w:rsidRPr="00CC22A1">
        <w:t xml:space="preserve"> export kompletních projektů pomocí do </w:t>
      </w:r>
      <w:proofErr w:type="spellStart"/>
      <w:r w:rsidR="0052065A" w:rsidRPr="00CC22A1">
        <w:t>WebAssembly</w:t>
      </w:r>
      <w:proofErr w:type="spellEnd"/>
      <w:r w:rsidR="0052065A" w:rsidRPr="00CC22A1">
        <w:rPr>
          <w:rStyle w:val="FootnoteReference"/>
        </w:rPr>
        <w:footnoteReference w:id="3"/>
      </w:r>
      <w:r w:rsidR="0060296F" w:rsidRPr="00CC22A1">
        <w:t xml:space="preserve">, který pak interaguje s DOM a </w:t>
      </w:r>
      <w:proofErr w:type="spellStart"/>
      <w:r w:rsidR="0060296F" w:rsidRPr="00CC22A1">
        <w:t>WebGL</w:t>
      </w:r>
      <w:proofErr w:type="spellEnd"/>
      <w:r w:rsidR="0060296F" w:rsidRPr="00CC22A1">
        <w:t xml:space="preserve"> API, tedy </w:t>
      </w:r>
      <w:r w:rsidR="0052065A" w:rsidRPr="00CC22A1">
        <w:t>umož</w:t>
      </w:r>
      <w:r w:rsidR="0060296F" w:rsidRPr="00CC22A1">
        <w:t xml:space="preserve">nění </w:t>
      </w:r>
      <w:r w:rsidR="0052065A" w:rsidRPr="00CC22A1">
        <w:t xml:space="preserve">spuštění scén ve webovém prostředí. </w:t>
      </w:r>
      <w:r w:rsidR="00080172" w:rsidRPr="00CC22A1">
        <w:t>Mezi populární řešení je možné řadit</w:t>
      </w:r>
      <w:r w:rsidR="00B07F0B" w:rsidRPr="00CC22A1">
        <w:t xml:space="preserve"> Unity, </w:t>
      </w:r>
      <w:proofErr w:type="spellStart"/>
      <w:r w:rsidR="00B07F0B" w:rsidRPr="00CC22A1">
        <w:t>Unreal</w:t>
      </w:r>
      <w:proofErr w:type="spellEnd"/>
      <w:r w:rsidR="00B07F0B" w:rsidRPr="00CC22A1">
        <w:t xml:space="preserve"> </w:t>
      </w:r>
      <w:proofErr w:type="spellStart"/>
      <w:r w:rsidR="00B07F0B" w:rsidRPr="00CC22A1">
        <w:t>Engine</w:t>
      </w:r>
      <w:proofErr w:type="spellEnd"/>
      <w:r w:rsidR="00B07F0B" w:rsidRPr="00CC22A1">
        <w:t xml:space="preserve"> a Godot. Další </w:t>
      </w:r>
      <w:proofErr w:type="spellStart"/>
      <w:r w:rsidR="00B07F0B" w:rsidRPr="00CC22A1">
        <w:t>enginy</w:t>
      </w:r>
      <w:proofErr w:type="spellEnd"/>
      <w:r w:rsidR="00B07F0B" w:rsidRPr="00CC22A1">
        <w:t xml:space="preserve"> jako </w:t>
      </w:r>
      <w:proofErr w:type="spellStart"/>
      <w:proofErr w:type="gramStart"/>
      <w:r w:rsidR="00B07F0B" w:rsidRPr="00CC22A1">
        <w:t>CryEngine</w:t>
      </w:r>
      <w:proofErr w:type="spellEnd"/>
      <w:proofErr w:type="gramEnd"/>
      <w:r w:rsidR="00B07F0B" w:rsidRPr="00CC22A1">
        <w:t xml:space="preserve"> popř. Source </w:t>
      </w:r>
      <w:proofErr w:type="spellStart"/>
      <w:r w:rsidR="00B07F0B" w:rsidRPr="00CC22A1">
        <w:t>engine</w:t>
      </w:r>
      <w:proofErr w:type="spellEnd"/>
      <w:r w:rsidR="00B07F0B" w:rsidRPr="00CC22A1">
        <w:t xml:space="preserve"> nejsou </w:t>
      </w:r>
      <w:proofErr w:type="spellStart"/>
      <w:r w:rsidR="00B07F0B" w:rsidRPr="00CC22A1">
        <w:t>kompatibliní</w:t>
      </w:r>
      <w:proofErr w:type="spellEnd"/>
      <w:r w:rsidR="00B07F0B" w:rsidRPr="00CC22A1">
        <w:t xml:space="preserve"> s </w:t>
      </w:r>
      <w:proofErr w:type="spellStart"/>
      <w:r w:rsidR="00B07F0B" w:rsidRPr="00CC22A1">
        <w:t>WebGL</w:t>
      </w:r>
      <w:proofErr w:type="spellEnd"/>
      <w:r w:rsidR="00B07F0B" w:rsidRPr="00CC22A1">
        <w:t xml:space="preserve"> a HTML5.</w:t>
      </w:r>
      <w:r w:rsidR="00932527">
        <w:t xml:space="preserve"> </w:t>
      </w:r>
    </w:p>
    <w:p w14:paraId="6ECDF441" w14:textId="514DCD6A" w:rsidR="00FC78BE" w:rsidRPr="00CC22A1" w:rsidRDefault="00FC78BE" w:rsidP="00FC78BE">
      <w:pPr>
        <w:pStyle w:val="Caption"/>
        <w:keepNext/>
      </w:pPr>
      <w:r w:rsidRPr="00CC22A1">
        <w:t xml:space="preserve">Tab. </w:t>
      </w:r>
      <w:r w:rsidRPr="00CC22A1">
        <w:fldChar w:fldCharType="begin"/>
      </w:r>
      <w:r w:rsidRPr="00CC22A1">
        <w:instrText xml:space="preserve"> SEQ Tab. \* ARABIC </w:instrText>
      </w:r>
      <w:r w:rsidRPr="00CC22A1">
        <w:fldChar w:fldCharType="separate"/>
      </w:r>
      <w:r w:rsidRPr="00CC22A1">
        <w:rPr>
          <w:noProof/>
        </w:rPr>
        <w:t>4</w:t>
      </w:r>
      <w:r w:rsidRPr="00CC22A1">
        <w:fldChar w:fldCharType="end"/>
      </w:r>
      <w:r w:rsidRPr="00CC22A1">
        <w:t xml:space="preserve"> Herní </w:t>
      </w:r>
      <w:proofErr w:type="spellStart"/>
      <w:r w:rsidRPr="00CC22A1">
        <w:t>enginy</w:t>
      </w:r>
      <w:proofErr w:type="spellEnd"/>
      <w:r w:rsidRPr="00CC22A1">
        <w:t xml:space="preserve"> s podporou pro web export. </w:t>
      </w:r>
    </w:p>
    <w:tbl>
      <w:tblPr>
        <w:tblW w:w="8780" w:type="dxa"/>
        <w:tblLook w:val="04A0" w:firstRow="1" w:lastRow="0" w:firstColumn="1" w:lastColumn="0" w:noHBand="0" w:noVBand="1"/>
      </w:tblPr>
      <w:tblGrid>
        <w:gridCol w:w="1420"/>
        <w:gridCol w:w="1399"/>
        <w:gridCol w:w="1282"/>
        <w:gridCol w:w="822"/>
        <w:gridCol w:w="1398"/>
        <w:gridCol w:w="1339"/>
        <w:gridCol w:w="1120"/>
      </w:tblGrid>
      <w:tr w:rsidR="00FC78BE" w:rsidRPr="00FC78BE" w14:paraId="1D9D01E3" w14:textId="77777777" w:rsidTr="00FC78BE">
        <w:trPr>
          <w:trHeight w:val="525"/>
        </w:trPr>
        <w:tc>
          <w:tcPr>
            <w:tcW w:w="1420" w:type="dxa"/>
            <w:tcBorders>
              <w:top w:val="single" w:sz="4" w:space="0" w:color="auto"/>
              <w:left w:val="nil"/>
              <w:bottom w:val="single" w:sz="8" w:space="0" w:color="auto"/>
              <w:right w:val="nil"/>
            </w:tcBorders>
            <w:shd w:val="clear" w:color="auto" w:fill="auto"/>
            <w:vAlign w:val="center"/>
            <w:hideMark/>
          </w:tcPr>
          <w:p w14:paraId="188C12BB" w14:textId="60C20249" w:rsidR="00FC78BE" w:rsidRPr="00FC78BE" w:rsidRDefault="00CC22A1"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Jméno</w:t>
            </w:r>
          </w:p>
        </w:tc>
        <w:tc>
          <w:tcPr>
            <w:tcW w:w="1399" w:type="dxa"/>
            <w:tcBorders>
              <w:top w:val="single" w:sz="4" w:space="0" w:color="auto"/>
              <w:left w:val="nil"/>
              <w:bottom w:val="single" w:sz="8" w:space="0" w:color="auto"/>
              <w:right w:val="nil"/>
            </w:tcBorders>
            <w:shd w:val="clear" w:color="auto" w:fill="auto"/>
            <w:vAlign w:val="center"/>
            <w:hideMark/>
          </w:tcPr>
          <w:p w14:paraId="50B75CE2"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Programovací jazyk</w:t>
            </w:r>
          </w:p>
        </w:tc>
        <w:tc>
          <w:tcPr>
            <w:tcW w:w="1282" w:type="dxa"/>
            <w:tcBorders>
              <w:top w:val="single" w:sz="4" w:space="0" w:color="auto"/>
              <w:left w:val="nil"/>
              <w:bottom w:val="single" w:sz="8" w:space="0" w:color="auto"/>
              <w:right w:val="nil"/>
            </w:tcBorders>
            <w:shd w:val="clear" w:color="auto" w:fill="auto"/>
            <w:vAlign w:val="center"/>
            <w:hideMark/>
          </w:tcPr>
          <w:p w14:paraId="257338D9" w14:textId="77777777" w:rsidR="00FC78BE" w:rsidRPr="00FC78BE" w:rsidRDefault="00FC78BE" w:rsidP="00FC78BE">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WebGL</w:t>
            </w:r>
            <w:proofErr w:type="spellEnd"/>
          </w:p>
        </w:tc>
        <w:tc>
          <w:tcPr>
            <w:tcW w:w="822" w:type="dxa"/>
            <w:tcBorders>
              <w:top w:val="single" w:sz="4" w:space="0" w:color="auto"/>
              <w:left w:val="nil"/>
              <w:bottom w:val="single" w:sz="8" w:space="0" w:color="auto"/>
              <w:right w:val="nil"/>
            </w:tcBorders>
            <w:shd w:val="clear" w:color="auto" w:fill="auto"/>
            <w:vAlign w:val="center"/>
            <w:hideMark/>
          </w:tcPr>
          <w:p w14:paraId="5058A224" w14:textId="77777777" w:rsidR="00FC78BE" w:rsidRPr="00FC78BE" w:rsidRDefault="00FC78BE" w:rsidP="00FC78BE">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WebXR</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73511997"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Import</w:t>
            </w:r>
          </w:p>
        </w:tc>
        <w:tc>
          <w:tcPr>
            <w:tcW w:w="1339" w:type="dxa"/>
            <w:tcBorders>
              <w:top w:val="single" w:sz="4" w:space="0" w:color="auto"/>
              <w:left w:val="nil"/>
              <w:bottom w:val="single" w:sz="8" w:space="0" w:color="auto"/>
              <w:right w:val="nil"/>
            </w:tcBorders>
            <w:shd w:val="clear" w:color="auto" w:fill="auto"/>
            <w:vAlign w:val="center"/>
            <w:hideMark/>
          </w:tcPr>
          <w:p w14:paraId="094F9FE2"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Export</w:t>
            </w:r>
          </w:p>
        </w:tc>
        <w:tc>
          <w:tcPr>
            <w:tcW w:w="1120" w:type="dxa"/>
            <w:tcBorders>
              <w:top w:val="single" w:sz="4" w:space="0" w:color="auto"/>
              <w:left w:val="nil"/>
              <w:bottom w:val="single" w:sz="8" w:space="0" w:color="auto"/>
              <w:right w:val="nil"/>
            </w:tcBorders>
            <w:shd w:val="clear" w:color="auto" w:fill="auto"/>
            <w:vAlign w:val="center"/>
            <w:hideMark/>
          </w:tcPr>
          <w:p w14:paraId="4EB5557A"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Licence</w:t>
            </w:r>
          </w:p>
        </w:tc>
      </w:tr>
      <w:tr w:rsidR="00FC78BE" w:rsidRPr="00FC78BE" w14:paraId="7A8A16A5" w14:textId="77777777" w:rsidTr="00FC78BE">
        <w:trPr>
          <w:trHeight w:val="645"/>
        </w:trPr>
        <w:tc>
          <w:tcPr>
            <w:tcW w:w="1420" w:type="dxa"/>
            <w:tcBorders>
              <w:top w:val="nil"/>
              <w:left w:val="nil"/>
              <w:bottom w:val="nil"/>
              <w:right w:val="nil"/>
            </w:tcBorders>
            <w:shd w:val="clear" w:color="auto" w:fill="auto"/>
            <w:noWrap/>
            <w:vAlign w:val="center"/>
            <w:hideMark/>
          </w:tcPr>
          <w:p w14:paraId="2B5E2FC4"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Unity</w:t>
            </w:r>
          </w:p>
        </w:tc>
        <w:tc>
          <w:tcPr>
            <w:tcW w:w="1399" w:type="dxa"/>
            <w:tcBorders>
              <w:top w:val="nil"/>
              <w:left w:val="nil"/>
              <w:bottom w:val="nil"/>
              <w:right w:val="nil"/>
            </w:tcBorders>
            <w:shd w:val="clear" w:color="auto" w:fill="auto"/>
            <w:vAlign w:val="center"/>
            <w:hideMark/>
          </w:tcPr>
          <w:p w14:paraId="575B44EC"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636FFFF4"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.NET + WASM</w:t>
            </w:r>
          </w:p>
        </w:tc>
        <w:tc>
          <w:tcPr>
            <w:tcW w:w="822" w:type="dxa"/>
            <w:tcBorders>
              <w:top w:val="nil"/>
              <w:left w:val="nil"/>
              <w:bottom w:val="nil"/>
              <w:right w:val="nil"/>
            </w:tcBorders>
            <w:shd w:val="clear" w:color="auto" w:fill="auto"/>
            <w:vAlign w:val="center"/>
            <w:hideMark/>
          </w:tcPr>
          <w:p w14:paraId="5ABB14E5"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nil"/>
              <w:right w:val="nil"/>
            </w:tcBorders>
            <w:shd w:val="clear" w:color="auto" w:fill="auto"/>
            <w:vAlign w:val="center"/>
            <w:hideMark/>
          </w:tcPr>
          <w:p w14:paraId="561D8C8D"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STL aj.</w:t>
            </w:r>
          </w:p>
        </w:tc>
        <w:tc>
          <w:tcPr>
            <w:tcW w:w="1339" w:type="dxa"/>
            <w:tcBorders>
              <w:top w:val="nil"/>
              <w:left w:val="nil"/>
              <w:bottom w:val="nil"/>
              <w:right w:val="nil"/>
            </w:tcBorders>
            <w:shd w:val="clear" w:color="auto" w:fill="auto"/>
            <w:vAlign w:val="center"/>
            <w:hideMark/>
          </w:tcPr>
          <w:p w14:paraId="46A5E4A0"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65409B13"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FC78BE" w:rsidRPr="00FC78BE" w14:paraId="18FBBD42" w14:textId="77777777" w:rsidTr="00FC78BE">
        <w:trPr>
          <w:trHeight w:val="735"/>
        </w:trPr>
        <w:tc>
          <w:tcPr>
            <w:tcW w:w="1420" w:type="dxa"/>
            <w:tcBorders>
              <w:top w:val="nil"/>
              <w:left w:val="nil"/>
              <w:bottom w:val="nil"/>
              <w:right w:val="nil"/>
            </w:tcBorders>
            <w:shd w:val="clear" w:color="auto" w:fill="auto"/>
            <w:noWrap/>
            <w:vAlign w:val="center"/>
            <w:hideMark/>
          </w:tcPr>
          <w:p w14:paraId="1E93A39E"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Unreal</w:t>
            </w:r>
            <w:proofErr w:type="spellEnd"/>
            <w:r w:rsidRPr="00FC78BE">
              <w:rPr>
                <w:rFonts w:eastAsia="Times New Roman" w:cs="Calibri"/>
                <w:color w:val="000000"/>
                <w:sz w:val="18"/>
                <w:szCs w:val="18"/>
              </w:rPr>
              <w:t xml:space="preserve"> </w:t>
            </w:r>
            <w:proofErr w:type="spellStart"/>
            <w:r w:rsidRPr="00FC78BE">
              <w:rPr>
                <w:rFonts w:eastAsia="Times New Roman" w:cs="Calibri"/>
                <w:color w:val="000000"/>
                <w:sz w:val="18"/>
                <w:szCs w:val="18"/>
              </w:rPr>
              <w:t>Engine</w:t>
            </w:r>
            <w:proofErr w:type="spellEnd"/>
          </w:p>
        </w:tc>
        <w:tc>
          <w:tcPr>
            <w:tcW w:w="1399" w:type="dxa"/>
            <w:tcBorders>
              <w:top w:val="nil"/>
              <w:left w:val="nil"/>
              <w:bottom w:val="nil"/>
              <w:right w:val="nil"/>
            </w:tcBorders>
            <w:shd w:val="clear" w:color="auto" w:fill="auto"/>
            <w:vAlign w:val="center"/>
            <w:hideMark/>
          </w:tcPr>
          <w:p w14:paraId="20F898A0"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7C03FCC0"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plugin</w:t>
            </w:r>
          </w:p>
        </w:tc>
        <w:tc>
          <w:tcPr>
            <w:tcW w:w="822" w:type="dxa"/>
            <w:tcBorders>
              <w:top w:val="nil"/>
              <w:left w:val="nil"/>
              <w:bottom w:val="nil"/>
              <w:right w:val="nil"/>
            </w:tcBorders>
            <w:shd w:val="clear" w:color="auto" w:fill="auto"/>
            <w:vAlign w:val="center"/>
            <w:hideMark/>
          </w:tcPr>
          <w:p w14:paraId="40044EA8"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w:t>
            </w:r>
          </w:p>
        </w:tc>
        <w:tc>
          <w:tcPr>
            <w:tcW w:w="1398" w:type="dxa"/>
            <w:tcBorders>
              <w:top w:val="nil"/>
              <w:left w:val="nil"/>
              <w:bottom w:val="nil"/>
              <w:right w:val="nil"/>
            </w:tcBorders>
            <w:shd w:val="clear" w:color="auto" w:fill="auto"/>
            <w:vAlign w:val="center"/>
            <w:hideMark/>
          </w:tcPr>
          <w:p w14:paraId="004A5515"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MAX, BLEND,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aj.</w:t>
            </w:r>
          </w:p>
        </w:tc>
        <w:tc>
          <w:tcPr>
            <w:tcW w:w="1339" w:type="dxa"/>
            <w:tcBorders>
              <w:top w:val="nil"/>
              <w:left w:val="nil"/>
              <w:bottom w:val="nil"/>
              <w:right w:val="nil"/>
            </w:tcBorders>
            <w:shd w:val="clear" w:color="auto" w:fill="auto"/>
            <w:vAlign w:val="center"/>
            <w:hideMark/>
          </w:tcPr>
          <w:p w14:paraId="3EAEB622"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4F8E1656"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FC78BE" w:rsidRPr="00FC78BE" w14:paraId="504E96A9" w14:textId="77777777" w:rsidTr="00FC78BE">
        <w:trPr>
          <w:trHeight w:val="1020"/>
        </w:trPr>
        <w:tc>
          <w:tcPr>
            <w:tcW w:w="1420" w:type="dxa"/>
            <w:tcBorders>
              <w:top w:val="nil"/>
              <w:left w:val="nil"/>
              <w:bottom w:val="single" w:sz="4" w:space="0" w:color="auto"/>
              <w:right w:val="nil"/>
            </w:tcBorders>
            <w:shd w:val="clear" w:color="auto" w:fill="auto"/>
            <w:noWrap/>
            <w:vAlign w:val="center"/>
            <w:hideMark/>
          </w:tcPr>
          <w:p w14:paraId="0C98428E"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Godot</w:t>
            </w:r>
          </w:p>
        </w:tc>
        <w:tc>
          <w:tcPr>
            <w:tcW w:w="1399" w:type="dxa"/>
            <w:tcBorders>
              <w:top w:val="nil"/>
              <w:left w:val="nil"/>
              <w:bottom w:val="single" w:sz="4" w:space="0" w:color="auto"/>
              <w:right w:val="nil"/>
            </w:tcBorders>
            <w:shd w:val="clear" w:color="auto" w:fill="auto"/>
            <w:vAlign w:val="center"/>
            <w:hideMark/>
          </w:tcPr>
          <w:p w14:paraId="483DF031"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GDScript</w:t>
            </w:r>
            <w:proofErr w:type="spellEnd"/>
            <w:r w:rsidRPr="00FC78BE">
              <w:rPr>
                <w:rFonts w:eastAsia="Times New Roman" w:cs="Calibri"/>
                <w:color w:val="000000"/>
                <w:sz w:val="18"/>
                <w:szCs w:val="18"/>
              </w:rPr>
              <w:t xml:space="preserve"> (podobný Pythonu), C#, C++</w:t>
            </w:r>
          </w:p>
        </w:tc>
        <w:tc>
          <w:tcPr>
            <w:tcW w:w="1282" w:type="dxa"/>
            <w:tcBorders>
              <w:top w:val="nil"/>
              <w:left w:val="nil"/>
              <w:bottom w:val="single" w:sz="4" w:space="0" w:color="auto"/>
              <w:right w:val="nil"/>
            </w:tcBorders>
            <w:shd w:val="clear" w:color="auto" w:fill="auto"/>
            <w:vAlign w:val="center"/>
            <w:hideMark/>
          </w:tcPr>
          <w:p w14:paraId="0B3460E5" w14:textId="1777CA5F" w:rsidR="00FC78BE" w:rsidRPr="00FC78BE" w:rsidRDefault="00FC78BE" w:rsidP="00FC78BE">
            <w:pPr>
              <w:spacing w:after="0" w:line="240" w:lineRule="auto"/>
              <w:jc w:val="center"/>
              <w:rPr>
                <w:rFonts w:eastAsia="Times New Roman" w:cs="Calibri"/>
                <w:color w:val="000000"/>
                <w:sz w:val="18"/>
                <w:szCs w:val="18"/>
              </w:rPr>
            </w:pPr>
            <w:r w:rsidRPr="00CC22A1">
              <w:rPr>
                <w:rFonts w:eastAsia="Times New Roman" w:cs="Calibri"/>
                <w:color w:val="000000"/>
                <w:sz w:val="18"/>
                <w:szCs w:val="18"/>
              </w:rPr>
              <w:t>WASM</w:t>
            </w:r>
          </w:p>
        </w:tc>
        <w:tc>
          <w:tcPr>
            <w:tcW w:w="822" w:type="dxa"/>
            <w:tcBorders>
              <w:top w:val="nil"/>
              <w:left w:val="nil"/>
              <w:bottom w:val="single" w:sz="4" w:space="0" w:color="auto"/>
              <w:right w:val="nil"/>
            </w:tcBorders>
            <w:shd w:val="clear" w:color="auto" w:fill="auto"/>
            <w:vAlign w:val="center"/>
            <w:hideMark/>
          </w:tcPr>
          <w:p w14:paraId="7375E38A"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single" w:sz="4" w:space="0" w:color="auto"/>
              <w:right w:val="nil"/>
            </w:tcBorders>
            <w:shd w:val="clear" w:color="auto" w:fill="auto"/>
            <w:vAlign w:val="center"/>
            <w:hideMark/>
          </w:tcPr>
          <w:p w14:paraId="0CA727BC"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OBJ, JSON a další</w:t>
            </w:r>
          </w:p>
        </w:tc>
        <w:tc>
          <w:tcPr>
            <w:tcW w:w="1339" w:type="dxa"/>
            <w:tcBorders>
              <w:top w:val="nil"/>
              <w:left w:val="nil"/>
              <w:bottom w:val="single" w:sz="4" w:space="0" w:color="auto"/>
              <w:right w:val="nil"/>
            </w:tcBorders>
            <w:shd w:val="clear" w:color="auto" w:fill="auto"/>
            <w:vAlign w:val="center"/>
            <w:hideMark/>
          </w:tcPr>
          <w:p w14:paraId="03AC21DB"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bin,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 další</w:t>
            </w:r>
          </w:p>
        </w:tc>
        <w:tc>
          <w:tcPr>
            <w:tcW w:w="1120" w:type="dxa"/>
            <w:tcBorders>
              <w:top w:val="nil"/>
              <w:left w:val="nil"/>
              <w:bottom w:val="single" w:sz="4" w:space="0" w:color="auto"/>
              <w:right w:val="nil"/>
            </w:tcBorders>
            <w:shd w:val="clear" w:color="auto" w:fill="auto"/>
            <w:vAlign w:val="center"/>
            <w:hideMark/>
          </w:tcPr>
          <w:p w14:paraId="7D9B77C4"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MIT Licence</w:t>
            </w:r>
          </w:p>
        </w:tc>
      </w:tr>
    </w:tbl>
    <w:p w14:paraId="5F497916" w14:textId="77777777" w:rsidR="009974AA" w:rsidRDefault="009974AA" w:rsidP="00467A7E"/>
    <w:p w14:paraId="454AE9F6" w14:textId="5E8C3FEB" w:rsidR="00467A7E" w:rsidRDefault="009974AA" w:rsidP="003D61E1">
      <w:pPr>
        <w:pStyle w:val="Normlnprvnodsazen"/>
      </w:pPr>
      <w:r>
        <w:t xml:space="preserve">Jelikož desktopové herní </w:t>
      </w:r>
      <w:proofErr w:type="spellStart"/>
      <w:r>
        <w:t>enginy</w:t>
      </w:r>
      <w:proofErr w:type="spellEnd"/>
      <w:r>
        <w:t xml:space="preserve"> jsou založené na exportu skrze WASM </w:t>
      </w:r>
      <w:r w:rsidR="003D61E1">
        <w:t xml:space="preserve">není možné rychlé </w:t>
      </w:r>
      <w:r w:rsidR="0052065A" w:rsidRPr="0052065A">
        <w:t>prototypován</w:t>
      </w:r>
      <w:r>
        <w:t>í při vývoj</w:t>
      </w:r>
      <w:r w:rsidR="0052065A" w:rsidRPr="0052065A">
        <w:t>.</w:t>
      </w:r>
      <w:r w:rsidR="00467A7E">
        <w:t xml:space="preserve"> Rychlost iterací </w:t>
      </w:r>
      <w:r>
        <w:t xml:space="preserve">pro webový vývoj v Unity </w:t>
      </w:r>
      <w:r w:rsidR="00467A7E">
        <w:t xml:space="preserve">se </w:t>
      </w:r>
      <w:proofErr w:type="gramStart"/>
      <w:r w:rsidR="00467A7E">
        <w:t>snaží</w:t>
      </w:r>
      <w:proofErr w:type="gramEnd"/>
      <w:r w:rsidR="00467A7E">
        <w:t xml:space="preserve"> řešit software </w:t>
      </w:r>
      <w:proofErr w:type="spellStart"/>
      <w:r w:rsidR="00467A7E">
        <w:rPr>
          <w:i/>
          <w:iCs/>
        </w:rPr>
        <w:t>Needle</w:t>
      </w:r>
      <w:proofErr w:type="spellEnd"/>
      <w:r w:rsidR="00467A7E">
        <w:rPr>
          <w:i/>
          <w:iCs/>
        </w:rPr>
        <w:t xml:space="preserve"> </w:t>
      </w:r>
      <w:proofErr w:type="spellStart"/>
      <w:r w:rsidR="00467A7E">
        <w:rPr>
          <w:i/>
          <w:iCs/>
        </w:rPr>
        <w:t>Tools</w:t>
      </w:r>
      <w:proofErr w:type="spellEnd"/>
      <w:r w:rsidR="00467A7E">
        <w:t>, (</w:t>
      </w:r>
      <w:r w:rsidR="00467A7E" w:rsidRPr="00467A7E">
        <w:rPr>
          <w:highlight w:val="yellow"/>
        </w:rPr>
        <w:t>viz. kap</w:t>
      </w:r>
      <w:r w:rsidR="00467A7E">
        <w:t xml:space="preserve">), který poskytuje propojení práce v Unity Editoru se </w:t>
      </w:r>
      <w:proofErr w:type="spellStart"/>
      <w:r w:rsidR="00467A7E">
        <w:t>virutálním</w:t>
      </w:r>
      <w:proofErr w:type="spellEnd"/>
      <w:r w:rsidR="00467A7E">
        <w:t xml:space="preserve"> prostředím na webu, skrze </w:t>
      </w:r>
      <w:proofErr w:type="spellStart"/>
      <w:r w:rsidR="00467A7E">
        <w:t>trasformace</w:t>
      </w:r>
      <w:proofErr w:type="spellEnd"/>
      <w:r w:rsidR="00467A7E">
        <w:t xml:space="preserve"> Unity scén do </w:t>
      </w:r>
      <w:proofErr w:type="spellStart"/>
      <w:r w:rsidR="00467A7E">
        <w:t>renderovacího</w:t>
      </w:r>
      <w:proofErr w:type="spellEnd"/>
      <w:r w:rsidR="00467A7E">
        <w:t xml:space="preserve"> </w:t>
      </w:r>
      <w:proofErr w:type="spellStart"/>
      <w:r w:rsidR="00467A7E">
        <w:t>enginu</w:t>
      </w:r>
      <w:proofErr w:type="spellEnd"/>
      <w:r w:rsidR="00467A7E">
        <w:t xml:space="preserve"> three.js s využitím jazyka </w:t>
      </w:r>
      <w:proofErr w:type="spellStart"/>
      <w:r w:rsidR="00467A7E">
        <w:t>TypeScript</w:t>
      </w:r>
      <w:proofErr w:type="spellEnd"/>
      <w:r w:rsidR="00467A7E">
        <w:t xml:space="preserve"> pro tvorbu komponent.</w:t>
      </w:r>
      <w:r w:rsidR="00E86C62">
        <w:t xml:space="preserve"> </w:t>
      </w:r>
    </w:p>
    <w:p w14:paraId="2FC37AA1" w14:textId="773B3D76" w:rsidR="00DD14B6" w:rsidRPr="00C82D06" w:rsidRDefault="003D61E1" w:rsidP="00C82D06">
      <w:pPr>
        <w:pStyle w:val="Normlnprvnodsazen"/>
        <w:rPr>
          <w:lang w:val="en-US"/>
        </w:rPr>
      </w:pPr>
      <w:r>
        <w:t xml:space="preserve">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 </w:t>
      </w:r>
      <w:proofErr w:type="spellStart"/>
      <w:r>
        <w:t>Wonderland</w:t>
      </w:r>
      <w:proofErr w:type="spellEnd"/>
      <w:r>
        <w:t xml:space="preserve"> </w:t>
      </w:r>
      <w:proofErr w:type="spellStart"/>
      <w:r>
        <w:t>Engine</w:t>
      </w:r>
      <w:proofErr w:type="spellEnd"/>
      <w:r>
        <w:t xml:space="preserve"> je herní </w:t>
      </w:r>
      <w:proofErr w:type="spellStart"/>
      <w:r>
        <w:t>engine</w:t>
      </w:r>
      <w:proofErr w:type="spellEnd"/>
      <w:r>
        <w:t xml:space="preserve"> optimalizován pro tvorbu virtuálních zážitků.</w:t>
      </w:r>
      <w:r w:rsidR="00C82D06">
        <w:t xml:space="preserve"> Jedná se o desktopový editor a webový </w:t>
      </w:r>
      <w:proofErr w:type="spellStart"/>
      <w:r w:rsidR="00C82D06">
        <w:t>javascriptový</w:t>
      </w:r>
      <w:proofErr w:type="spellEnd"/>
      <w:r w:rsidR="00C82D06">
        <w:t xml:space="preserve"> runtime.</w:t>
      </w:r>
      <w:r w:rsidR="00F629CF">
        <w:t xml:space="preserve"> </w:t>
      </w:r>
      <w:proofErr w:type="spellStart"/>
      <w:r w:rsidR="00F629CF">
        <w:t>Wonderland</w:t>
      </w:r>
      <w:proofErr w:type="spellEnd"/>
      <w:r w:rsidR="00F629CF">
        <w:t xml:space="preserve"> </w:t>
      </w:r>
      <w:proofErr w:type="spellStart"/>
      <w:r w:rsidR="00F629CF">
        <w:t>engine</w:t>
      </w:r>
      <w:proofErr w:type="spellEnd"/>
      <w:r w:rsidR="00F629CF">
        <w:t xml:space="preserve"> je vyvinut především pro tvorbu </w:t>
      </w:r>
      <w:proofErr w:type="gramStart"/>
      <w:r w:rsidR="00F629CF">
        <w:t>3D</w:t>
      </w:r>
      <w:proofErr w:type="gramEnd"/>
      <w:r w:rsidR="00F629CF">
        <w:t xml:space="preserve"> na webu spolu s optimalizací výkonu, která je pro web důležitá. </w:t>
      </w:r>
    </w:p>
    <w:p w14:paraId="6395AB55" w14:textId="6C23066F" w:rsidR="000D323F" w:rsidRDefault="000D323F" w:rsidP="000D323F">
      <w:pPr>
        <w:pStyle w:val="Heading3"/>
      </w:pPr>
      <w:proofErr w:type="spellStart"/>
      <w:r>
        <w:t>Rendering</w:t>
      </w:r>
      <w:proofErr w:type="spellEnd"/>
      <w:r>
        <w:t xml:space="preserve"> </w:t>
      </w:r>
      <w:proofErr w:type="spellStart"/>
      <w:r>
        <w:t>enginy</w:t>
      </w:r>
      <w:proofErr w:type="spellEnd"/>
    </w:p>
    <w:p w14:paraId="43D00F99" w14:textId="77777777" w:rsidR="00386DB5" w:rsidRDefault="00386DB5" w:rsidP="00386DB5">
      <w:pPr>
        <w:pStyle w:val="Normlnprvnodsazen"/>
        <w:ind w:firstLine="0"/>
        <w:rPr>
          <w:lang w:eastAsia="en-US"/>
        </w:rPr>
      </w:pPr>
      <w:r w:rsidRPr="002413F8">
        <w:rPr>
          <w:highlight w:val="yellow"/>
          <w:lang w:eastAsia="en-US"/>
        </w:rPr>
        <w:t xml:space="preserve">Vysokoúrovňové knihovny jako </w:t>
      </w:r>
      <w:proofErr w:type="gramStart"/>
      <w:r w:rsidRPr="002413F8">
        <w:rPr>
          <w:highlight w:val="yellow"/>
          <w:lang w:eastAsia="en-US"/>
        </w:rPr>
        <w:t>Three.js,  Babylon.js</w:t>
      </w:r>
      <w:proofErr w:type="gramEnd"/>
      <w:r w:rsidRPr="002413F8">
        <w:rPr>
          <w:highlight w:val="yellow"/>
          <w:lang w:eastAsia="en-US"/>
        </w:rPr>
        <w:t xml:space="preserve">, </w:t>
      </w:r>
      <w:proofErr w:type="spellStart"/>
      <w:r w:rsidRPr="002413F8">
        <w:rPr>
          <w:highlight w:val="yellow"/>
          <w:lang w:eastAsia="en-US"/>
        </w:rPr>
        <w:t>PlayCanvas</w:t>
      </w:r>
      <w:proofErr w:type="spellEnd"/>
      <w:r w:rsidRPr="002413F8">
        <w:rPr>
          <w:highlight w:val="yellow"/>
          <w:lang w:eastAsia="en-US"/>
        </w:rPr>
        <w:t xml:space="preserve">, </w:t>
      </w:r>
      <w:proofErr w:type="spellStart"/>
      <w:r w:rsidRPr="002413F8">
        <w:rPr>
          <w:highlight w:val="yellow"/>
          <w:lang w:eastAsia="en-US"/>
        </w:rPr>
        <w:t>SceneGL</w:t>
      </w:r>
      <w:proofErr w:type="spellEnd"/>
      <w:r w:rsidRPr="002413F8">
        <w:rPr>
          <w:highlight w:val="yellow"/>
          <w:lang w:eastAsia="en-US"/>
        </w:rPr>
        <w:t xml:space="preserve">, </w:t>
      </w:r>
      <w:proofErr w:type="spellStart"/>
      <w:r w:rsidRPr="002413F8">
        <w:rPr>
          <w:highlight w:val="yellow"/>
          <w:lang w:eastAsia="en-US"/>
        </w:rPr>
        <w:t>PhiloGL</w:t>
      </w:r>
      <w:proofErr w:type="spellEnd"/>
      <w:r w:rsidRPr="002413F8">
        <w:rPr>
          <w:highlight w:val="yellow"/>
          <w:lang w:eastAsia="en-US"/>
        </w:rPr>
        <w:t xml:space="preserve"> a další umožňují vytvářet složité 3D animace, které jsou připraveny k zobrazení v prohlížeči, bez velkého úsilí, které by bylo vyžadováno při vytváření samostatné (nativní </w:t>
      </w:r>
      <w:proofErr w:type="spellStart"/>
      <w:r w:rsidRPr="002413F8">
        <w:rPr>
          <w:highlight w:val="yellow"/>
          <w:lang w:eastAsia="en-US"/>
        </w:rPr>
        <w:t>WebGL</w:t>
      </w:r>
      <w:proofErr w:type="spellEnd"/>
      <w:r w:rsidRPr="002413F8">
        <w:rPr>
          <w:highlight w:val="yellow"/>
          <w:lang w:eastAsia="en-US"/>
        </w:rPr>
        <w:t>) nebo tradiční aplikace s použitím pluginů.</w:t>
      </w:r>
    </w:p>
    <w:p w14:paraId="003E73F7" w14:textId="76A746DE" w:rsidR="00386DB5" w:rsidRDefault="00386DB5" w:rsidP="00386DB5">
      <w:pPr>
        <w:rPr>
          <w:b/>
          <w:bCs/>
          <w:highlight w:val="yellow"/>
        </w:rPr>
      </w:pPr>
      <w:r w:rsidRPr="002413F8">
        <w:rPr>
          <w:b/>
          <w:bCs/>
          <w:highlight w:val="yellow"/>
        </w:rPr>
        <w:lastRenderedPageBreak/>
        <w:t>Three.js</w:t>
      </w:r>
    </w:p>
    <w:p w14:paraId="058E6515" w14:textId="7F7FC42E" w:rsidR="00282527" w:rsidRPr="008F062B" w:rsidRDefault="00282527" w:rsidP="00262EC3">
      <w:pPr>
        <w:pStyle w:val="Normlnprvnodsazen"/>
        <w:ind w:firstLine="0"/>
        <w:rPr>
          <w:lang w:eastAsia="en-US"/>
        </w:rPr>
      </w:pPr>
      <w:r w:rsidRPr="008F062B">
        <w:rPr>
          <w:lang w:eastAsia="en-US"/>
        </w:rPr>
        <w:t>Jedná se o Javascript knihovnu, tvořící abstrakci pro práci s </w:t>
      </w:r>
      <w:proofErr w:type="spellStart"/>
      <w:r w:rsidRPr="008F062B">
        <w:rPr>
          <w:lang w:eastAsia="en-US"/>
        </w:rPr>
        <w:t>WebGL</w:t>
      </w:r>
      <w:proofErr w:type="spellEnd"/>
      <w:r w:rsidRPr="008F062B">
        <w:rPr>
          <w:lang w:eastAsia="en-US"/>
        </w:rPr>
        <w:t xml:space="preserve">. Knihovna byla vytvořena Ricardem </w:t>
      </w:r>
      <w:proofErr w:type="spellStart"/>
      <w:r w:rsidRPr="008F062B">
        <w:rPr>
          <w:lang w:eastAsia="en-US"/>
        </w:rPr>
        <w:t>Cabellem</w:t>
      </w:r>
      <w:proofErr w:type="spellEnd"/>
      <w:r w:rsidRPr="008F062B">
        <w:rPr>
          <w:lang w:eastAsia="en-US"/>
        </w:rPr>
        <w:t xml:space="preserve"> (Mr. </w:t>
      </w:r>
      <w:proofErr w:type="spellStart"/>
      <w:r w:rsidRPr="008F062B">
        <w:rPr>
          <w:lang w:eastAsia="en-US"/>
        </w:rPr>
        <w:t>Doob</w:t>
      </w:r>
      <w:proofErr w:type="spellEnd"/>
      <w:r w:rsidRPr="008F062B">
        <w:rPr>
          <w:lang w:eastAsia="en-US"/>
        </w:rPr>
        <w:t xml:space="preserve">) a je publikována pod MIT Licencí. Jedná </w:t>
      </w:r>
      <w:r w:rsidR="006D4E47" w:rsidRPr="008F062B">
        <w:rPr>
          <w:lang w:eastAsia="en-US"/>
        </w:rPr>
        <w:t xml:space="preserve">se o </w:t>
      </w:r>
      <w:r w:rsidR="00897D31" w:rsidRPr="008F062B">
        <w:rPr>
          <w:lang w:eastAsia="en-US"/>
        </w:rPr>
        <w:t xml:space="preserve">velice populární knihovnu (více nežli 1.1 mil. instalací skrze </w:t>
      </w:r>
      <w:proofErr w:type="spellStart"/>
      <w:r w:rsidR="00897D31" w:rsidRPr="008F062B">
        <w:rPr>
          <w:lang w:eastAsia="en-US"/>
        </w:rPr>
        <w:t>npm</w:t>
      </w:r>
      <w:proofErr w:type="spellEnd"/>
      <w:r w:rsidR="00897D31" w:rsidRPr="008F062B">
        <w:rPr>
          <w:lang w:eastAsia="en-US"/>
        </w:rPr>
        <w:t xml:space="preserve">), která je v aktivním vývoji. </w:t>
      </w:r>
      <w:r w:rsidR="00897D31" w:rsidRPr="008F062B">
        <w:rPr>
          <w:lang w:eastAsia="en-US"/>
        </w:rPr>
        <w:fldChar w:fldCharType="begin"/>
      </w:r>
      <w:r w:rsidR="00897D31" w:rsidRPr="008F062B">
        <w:rPr>
          <w:lang w:eastAsia="en-US"/>
        </w:rPr>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00897D31" w:rsidRPr="008F062B">
        <w:rPr>
          <w:lang w:eastAsia="en-US"/>
        </w:rPr>
        <w:fldChar w:fldCharType="separate"/>
      </w:r>
      <w:r w:rsidR="00897D31" w:rsidRPr="008F062B">
        <w:t>(npm 2023)</w:t>
      </w:r>
      <w:r w:rsidR="00897D31" w:rsidRPr="008F062B">
        <w:rPr>
          <w:lang w:eastAsia="en-US"/>
        </w:rPr>
        <w:fldChar w:fldCharType="end"/>
      </w:r>
      <w:r w:rsidR="00897D31" w:rsidRPr="008F062B">
        <w:rPr>
          <w:lang w:eastAsia="en-US"/>
        </w:rPr>
        <w:t xml:space="preserve"> Knihovna poskytuje velice detailní a udržovanou dokumentaci,</w:t>
      </w:r>
      <w:r w:rsidR="008F062B">
        <w:rPr>
          <w:lang w:eastAsia="en-US"/>
        </w:rPr>
        <w:t xml:space="preserve"> širokou komunitu s řadou již existujících implementací.</w:t>
      </w:r>
      <w:r w:rsidR="00897D31" w:rsidRPr="008F062B">
        <w:rPr>
          <w:lang w:eastAsia="en-US"/>
        </w:rPr>
        <w:t xml:space="preserve"> </w:t>
      </w:r>
      <w:r w:rsidR="008F062B">
        <w:rPr>
          <w:lang w:eastAsia="en-US"/>
        </w:rPr>
        <w:t>Z</w:t>
      </w:r>
      <w:r w:rsidR="00897D31" w:rsidRPr="008F062B">
        <w:rPr>
          <w:lang w:eastAsia="en-US"/>
        </w:rPr>
        <w:t> tohoto důvodu je three.js de-facto standard pro renderování 3D grafiky na webu</w:t>
      </w:r>
      <w:r w:rsidR="008F062B">
        <w:rPr>
          <w:lang w:eastAsia="en-US"/>
        </w:rPr>
        <w:t xml:space="preserve"> </w:t>
      </w:r>
      <w:r w:rsidR="008F062B">
        <w:rPr>
          <w:lang w:eastAsia="en-US"/>
        </w:rPr>
        <w:fldChar w:fldCharType="begin"/>
      </w:r>
      <w:r w:rsidR="008F062B">
        <w:rPr>
          <w:lang w:eastAsia="en-US"/>
        </w:rP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008F062B">
        <w:rPr>
          <w:lang w:eastAsia="en-US"/>
        </w:rPr>
        <w:fldChar w:fldCharType="separate"/>
      </w:r>
      <w:r w:rsidR="008F062B" w:rsidRPr="008F062B">
        <w:t>(Meta Developers 2022)</w:t>
      </w:r>
      <w:r w:rsidR="008F062B">
        <w:rPr>
          <w:lang w:eastAsia="en-US"/>
        </w:rPr>
        <w:fldChar w:fldCharType="end"/>
      </w:r>
      <w:r w:rsidR="00897D31" w:rsidRPr="008F062B">
        <w:rPr>
          <w:lang w:eastAsia="en-US"/>
        </w:rPr>
        <w:t>.</w:t>
      </w:r>
      <w:r w:rsidR="00262EC3">
        <w:rPr>
          <w:lang w:eastAsia="en-US"/>
        </w:rPr>
        <w:t xml:space="preserve"> </w:t>
      </w:r>
      <w:r w:rsidR="00897D31" w:rsidRPr="008F062B">
        <w:rPr>
          <w:lang w:eastAsia="en-US"/>
        </w:rPr>
        <w:t xml:space="preserve">Three.js vytváří vlastní ekosystém frameworků a implementací, které </w:t>
      </w:r>
      <w:r w:rsidR="00467A7E" w:rsidRPr="008F062B">
        <w:rPr>
          <w:lang w:eastAsia="en-US"/>
        </w:rPr>
        <w:t>rozšiřují</w:t>
      </w:r>
      <w:r w:rsidR="00897D31" w:rsidRPr="008F062B">
        <w:rPr>
          <w:lang w:eastAsia="en-US"/>
        </w:rPr>
        <w:t xml:space="preserve"> její funkcionalitu např. r3f – tvorba </w:t>
      </w:r>
      <w:proofErr w:type="gramStart"/>
      <w:r w:rsidR="00897D31" w:rsidRPr="008F062B">
        <w:rPr>
          <w:lang w:eastAsia="en-US"/>
        </w:rPr>
        <w:t>3D</w:t>
      </w:r>
      <w:proofErr w:type="gramEnd"/>
      <w:r w:rsidR="00897D31" w:rsidRPr="008F062B">
        <w:rPr>
          <w:lang w:eastAsia="en-US"/>
        </w:rPr>
        <w:t xml:space="preserve"> UI, </w:t>
      </w:r>
      <w:proofErr w:type="spellStart"/>
      <w:r w:rsidR="00897D31" w:rsidRPr="008F062B">
        <w:rPr>
          <w:lang w:eastAsia="en-US"/>
        </w:rPr>
        <w:t>aframe</w:t>
      </w:r>
      <w:proofErr w:type="spellEnd"/>
      <w:r w:rsidR="00897D31" w:rsidRPr="008F062B">
        <w:rPr>
          <w:lang w:eastAsia="en-US"/>
        </w:rPr>
        <w:t xml:space="preserve"> – systém pro tvorbu VP a následně i konkrétní implementace v případě geoprostorových informací např. </w:t>
      </w:r>
      <w:r w:rsidR="00B75120" w:rsidRPr="008F062B">
        <w:rPr>
          <w:lang w:eastAsia="en-US"/>
        </w:rPr>
        <w:t xml:space="preserve">qgis2three.js plugin, </w:t>
      </w:r>
      <w:proofErr w:type="spellStart"/>
      <w:r w:rsidR="00897D31" w:rsidRPr="008F062B">
        <w:rPr>
          <w:lang w:eastAsia="en-US"/>
        </w:rPr>
        <w:t>ITowns</w:t>
      </w:r>
      <w:proofErr w:type="spellEnd"/>
      <w:r w:rsidR="00897D31" w:rsidRPr="008F062B">
        <w:rPr>
          <w:lang w:eastAsia="en-US"/>
        </w:rPr>
        <w:t xml:space="preserve"> popř. 3dbag-viewer aj.</w:t>
      </w:r>
      <w:r w:rsidR="00B75120" w:rsidRPr="008F062B">
        <w:rPr>
          <w:lang w:eastAsia="en-US"/>
        </w:rPr>
        <w:t xml:space="preserve"> </w:t>
      </w:r>
    </w:p>
    <w:p w14:paraId="0D301E3F" w14:textId="4F3CEF7A" w:rsidR="00262EC3" w:rsidRPr="00262EC3" w:rsidRDefault="00814A56" w:rsidP="00B75120">
      <w:pPr>
        <w:rPr>
          <w:highlight w:val="yellow"/>
        </w:rPr>
      </w:pPr>
      <w:r>
        <w:rPr>
          <w:noProof/>
        </w:rPr>
        <w:drawing>
          <wp:inline distT="0" distB="0" distL="0" distR="0" wp14:anchorId="5D73394F" wp14:editId="122C0B1F">
            <wp:extent cx="5579745" cy="37052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579745" cy="3705225"/>
                    </a:xfrm>
                    <a:prstGeom prst="rect">
                      <a:avLst/>
                    </a:prstGeom>
                  </pic:spPr>
                </pic:pic>
              </a:graphicData>
            </a:graphic>
          </wp:inline>
        </w:drawing>
      </w:r>
    </w:p>
    <w:p w14:paraId="1EEF80FB" w14:textId="77777777" w:rsidR="00262EC3" w:rsidRDefault="00814A56" w:rsidP="00B75120">
      <w:r w:rsidRPr="00D2399F">
        <w:rPr>
          <w:highlight w:val="yellow"/>
        </w:rPr>
        <w:t xml:space="preserve">Hlavním </w:t>
      </w:r>
      <w:r w:rsidR="00B75120" w:rsidRPr="00D2399F">
        <w:rPr>
          <w:highlight w:val="yellow"/>
        </w:rPr>
        <w:t xml:space="preserve">komponentou </w:t>
      </w:r>
      <w:r w:rsidRPr="00D2399F">
        <w:rPr>
          <w:highlight w:val="yellow"/>
        </w:rPr>
        <w:t>Three.js</w:t>
      </w:r>
      <w:r w:rsidR="00102064" w:rsidRPr="00D2399F">
        <w:rPr>
          <w:highlight w:val="yellow"/>
        </w:rPr>
        <w:t xml:space="preserve"> je </w:t>
      </w:r>
      <w:proofErr w:type="spellStart"/>
      <w:r w:rsidR="00102064" w:rsidRPr="00D2399F">
        <w:rPr>
          <w:highlight w:val="yellow"/>
        </w:rPr>
        <w:t>Renderer</w:t>
      </w:r>
      <w:proofErr w:type="spellEnd"/>
      <w:r w:rsidR="00102064" w:rsidRPr="00D2399F">
        <w:rPr>
          <w:highlight w:val="yellow"/>
        </w:rPr>
        <w:t xml:space="preserve">, </w:t>
      </w:r>
      <w:r w:rsidRPr="00D2399F">
        <w:rPr>
          <w:highlight w:val="yellow"/>
        </w:rPr>
        <w:t xml:space="preserve">který při poskytnutí Scény a Kamery umožní skrze </w:t>
      </w:r>
      <w:proofErr w:type="spellStart"/>
      <w:r w:rsidRPr="00D2399F">
        <w:rPr>
          <w:highlight w:val="yellow"/>
        </w:rPr>
        <w:t>WebGL</w:t>
      </w:r>
      <w:proofErr w:type="spellEnd"/>
      <w:r w:rsidRPr="00D2399F">
        <w:rPr>
          <w:highlight w:val="yellow"/>
        </w:rPr>
        <w:t xml:space="preserve"> vykreslit </w:t>
      </w:r>
      <w:r w:rsidR="00102064" w:rsidRPr="00D2399F">
        <w:rPr>
          <w:highlight w:val="yellow"/>
        </w:rPr>
        <w:t>část 3D prostředí, které je v záběru kamery</w:t>
      </w:r>
      <w:r w:rsidRPr="00D2399F">
        <w:rPr>
          <w:highlight w:val="yellow"/>
        </w:rPr>
        <w:t xml:space="preserve"> </w:t>
      </w:r>
      <w:r w:rsidR="00102064" w:rsidRPr="00D2399F">
        <w:rPr>
          <w:highlight w:val="yellow"/>
        </w:rPr>
        <w:t xml:space="preserve">jakožto 2D obraz v rámci </w:t>
      </w:r>
      <w:r w:rsidRPr="00D2399F">
        <w:rPr>
          <w:highlight w:val="yellow"/>
          <w:lang w:val="en-US"/>
        </w:rPr>
        <w:t>&lt;</w:t>
      </w:r>
      <w:proofErr w:type="spellStart"/>
      <w:r w:rsidRPr="00D2399F">
        <w:rPr>
          <w:highlight w:val="yellow"/>
        </w:rPr>
        <w:t>canvas</w:t>
      </w:r>
      <w:proofErr w:type="spellEnd"/>
      <w:r w:rsidRPr="00D2399F">
        <w:rPr>
          <w:highlight w:val="yellow"/>
        </w:rPr>
        <w:t>&gt;</w:t>
      </w:r>
      <w:r w:rsidR="00102064" w:rsidRPr="00D2399F">
        <w:rPr>
          <w:highlight w:val="yellow"/>
        </w:rPr>
        <w:t xml:space="preserve"> HTML elementu. Hlavní strukturou Three.js je graf scény</w:t>
      </w:r>
      <w:r w:rsidR="00B31D05" w:rsidRPr="00D2399F">
        <w:rPr>
          <w:highlight w:val="yellow"/>
        </w:rPr>
        <w:t>, který obsahuje objekty</w:t>
      </w:r>
      <w:r w:rsidR="00B31D05" w:rsidRPr="00D2399F">
        <w:rPr>
          <w:highlight w:val="yellow"/>
          <w:lang w:val="en-US"/>
        </w:rPr>
        <w:t xml:space="preserve"> (viz. </w:t>
      </w:r>
      <w:proofErr w:type="spellStart"/>
      <w:r w:rsidR="00B31D05" w:rsidRPr="00D2399F">
        <w:rPr>
          <w:highlight w:val="yellow"/>
          <w:lang w:val="en-US"/>
        </w:rPr>
        <w:t>Obr.X</w:t>
      </w:r>
      <w:proofErr w:type="spellEnd"/>
      <w:r w:rsidR="00B31D05" w:rsidRPr="00D2399F">
        <w:rPr>
          <w:highlight w:val="yellow"/>
          <w:lang w:val="en-US"/>
        </w:rPr>
        <w:t xml:space="preserve">). </w:t>
      </w:r>
      <w:proofErr w:type="spellStart"/>
      <w:r w:rsidR="00B31D05" w:rsidRPr="00D2399F">
        <w:rPr>
          <w:highlight w:val="yellow"/>
          <w:lang w:val="en-US"/>
        </w:rPr>
        <w:t>Stromová</w:t>
      </w:r>
      <w:proofErr w:type="spellEnd"/>
      <w:r w:rsidR="00B31D05" w:rsidRPr="00D2399F">
        <w:rPr>
          <w:highlight w:val="yellow"/>
          <w:lang w:val="en-US"/>
        </w:rPr>
        <w:t xml:space="preserve"> </w:t>
      </w:r>
      <w:proofErr w:type="spellStart"/>
      <w:r w:rsidR="00B31D05" w:rsidRPr="00D2399F">
        <w:rPr>
          <w:highlight w:val="yellow"/>
          <w:lang w:val="en-US"/>
        </w:rPr>
        <w:t>struktura</w:t>
      </w:r>
      <w:proofErr w:type="spellEnd"/>
      <w:r w:rsidR="00B31D05" w:rsidRPr="00D2399F">
        <w:rPr>
          <w:highlight w:val="yellow"/>
          <w:lang w:val="en-US"/>
        </w:rPr>
        <w:t xml:space="preserve"> </w:t>
      </w:r>
      <w:proofErr w:type="spellStart"/>
      <w:r w:rsidR="00B31D05" w:rsidRPr="00D2399F">
        <w:rPr>
          <w:highlight w:val="yellow"/>
          <w:lang w:val="en-US"/>
        </w:rPr>
        <w:t>určuje</w:t>
      </w:r>
      <w:proofErr w:type="spellEnd"/>
      <w:r w:rsidR="00B31D05" w:rsidRPr="00D2399F">
        <w:rPr>
          <w:highlight w:val="yellow"/>
          <w:lang w:val="en-US"/>
        </w:rPr>
        <w:t xml:space="preserve"> </w:t>
      </w:r>
      <w:proofErr w:type="spellStart"/>
      <w:r w:rsidR="00B31D05" w:rsidRPr="00D2399F">
        <w:rPr>
          <w:highlight w:val="yellow"/>
          <w:lang w:val="en-US"/>
        </w:rPr>
        <w:t>polohu</w:t>
      </w:r>
      <w:proofErr w:type="spellEnd"/>
      <w:r w:rsidR="00B31D05" w:rsidRPr="00D2399F">
        <w:rPr>
          <w:highlight w:val="yellow"/>
          <w:lang w:val="en-US"/>
        </w:rPr>
        <w:t xml:space="preserve"> </w:t>
      </w:r>
      <w:proofErr w:type="gramStart"/>
      <w:r w:rsidR="00B31D05" w:rsidRPr="00D2399F">
        <w:rPr>
          <w:highlight w:val="yellow"/>
          <w:lang w:val="en-US"/>
        </w:rPr>
        <w:t>a</w:t>
      </w:r>
      <w:proofErr w:type="gramEnd"/>
      <w:r w:rsidR="00B31D05" w:rsidRPr="00D2399F">
        <w:rPr>
          <w:highlight w:val="yellow"/>
          <w:lang w:val="en-US"/>
        </w:rPr>
        <w:t xml:space="preserve"> </w:t>
      </w:r>
      <w:proofErr w:type="spellStart"/>
      <w:r w:rsidR="00B31D05" w:rsidRPr="00D2399F">
        <w:rPr>
          <w:highlight w:val="yellow"/>
          <w:lang w:val="en-US"/>
        </w:rPr>
        <w:t>orientaci</w:t>
      </w:r>
      <w:proofErr w:type="spellEnd"/>
      <w:r w:rsidR="00B31D05" w:rsidRPr="00D2399F">
        <w:rPr>
          <w:highlight w:val="yellow"/>
          <w:lang w:val="en-US"/>
        </w:rPr>
        <w:t xml:space="preserve"> </w:t>
      </w:r>
      <w:proofErr w:type="spellStart"/>
      <w:r w:rsidR="00B31D05" w:rsidRPr="00D2399F">
        <w:rPr>
          <w:highlight w:val="yellow"/>
          <w:lang w:val="en-US"/>
        </w:rPr>
        <w:t>objektů</w:t>
      </w:r>
      <w:proofErr w:type="spellEnd"/>
      <w:r w:rsidR="00B31D05" w:rsidRPr="00D2399F">
        <w:rPr>
          <w:highlight w:val="yellow"/>
          <w:lang w:val="en-US"/>
        </w:rPr>
        <w:t xml:space="preserve">, </w:t>
      </w:r>
      <w:r w:rsidR="00B31D05" w:rsidRPr="00D2399F">
        <w:rPr>
          <w:highlight w:val="yellow"/>
        </w:rPr>
        <w:t xml:space="preserve">poloha objektu se určuje relativně k jeho rodičovskému objektu. </w:t>
      </w:r>
      <w:r w:rsidR="00B31D05" w:rsidRPr="00D2399F">
        <w:rPr>
          <w:b/>
          <w:bCs/>
          <w:highlight w:val="yellow"/>
        </w:rPr>
        <w:t>Kamera</w:t>
      </w:r>
      <w:r w:rsidR="00B31D05" w:rsidRPr="00D2399F">
        <w:rPr>
          <w:highlight w:val="yellow"/>
        </w:rPr>
        <w:t xml:space="preserve"> může být mimo scénu, jelikož může mít danou, popř. </w:t>
      </w:r>
      <w:proofErr w:type="spellStart"/>
      <w:r w:rsidR="00B31D05" w:rsidRPr="00D2399F">
        <w:rPr>
          <w:highlight w:val="yellow"/>
        </w:rPr>
        <w:t>iteraktivní</w:t>
      </w:r>
      <w:proofErr w:type="spellEnd"/>
      <w:r w:rsidR="00B31D05" w:rsidRPr="00D2399F">
        <w:rPr>
          <w:highlight w:val="yellow"/>
        </w:rPr>
        <w:t xml:space="preserve"> polohu, zároveň pokud má kamera rodičovský objekt a ten mění svou polohu v prostoru, kamera jej bude následovat.</w:t>
      </w:r>
      <w:r w:rsidR="00B75120" w:rsidRPr="00D2399F">
        <w:rPr>
          <w:highlight w:val="yellow"/>
        </w:rPr>
        <w:t xml:space="preserve"> Specifika dalších komponent, jsou obdobná jejich obecnému popisu v (kap. X </w:t>
      </w:r>
      <w:proofErr w:type="spellStart"/>
      <w:r w:rsidR="00B75120" w:rsidRPr="00D2399F">
        <w:rPr>
          <w:highlight w:val="yellow"/>
        </w:rPr>
        <w:t>Komponety</w:t>
      </w:r>
      <w:proofErr w:type="spellEnd"/>
      <w:r w:rsidR="00B75120" w:rsidRPr="00D2399F">
        <w:rPr>
          <w:highlight w:val="yellow"/>
        </w:rPr>
        <w:t xml:space="preserve"> 3D scény)</w:t>
      </w:r>
      <w:r w:rsidR="008F062B" w:rsidRPr="00D2399F">
        <w:rPr>
          <w:highlight w:val="yellow"/>
        </w:rPr>
        <w:t>.</w:t>
      </w:r>
      <w:r w:rsidR="008F062B">
        <w:t xml:space="preserve"> </w:t>
      </w:r>
    </w:p>
    <w:p w14:paraId="2CBF1E76" w14:textId="61C1FEF6" w:rsidR="008F062B" w:rsidRPr="008F062B" w:rsidRDefault="00262EC3" w:rsidP="00D2399F">
      <w:r>
        <w:t xml:space="preserve">Hlavní zaměření Three.js je vykreslování grafiky a je vyvíjena s úmyslem jejího propojení s dalšími moduly / knihovnami pro dosažení účelů specifické aplikace. V případě VR existují frameworky jako </w:t>
      </w:r>
      <w:proofErr w:type="spellStart"/>
      <w:r>
        <w:t>Aframe</w:t>
      </w:r>
      <w:proofErr w:type="spellEnd"/>
      <w:r>
        <w:t xml:space="preserve">, který přidává k three.js deklarativní strukturu práce s komponenty skrze HTML. Dalším </w:t>
      </w:r>
      <w:proofErr w:type="spellStart"/>
      <w:r>
        <w:t>framworkem</w:t>
      </w:r>
      <w:proofErr w:type="spellEnd"/>
      <w:r>
        <w:t xml:space="preserve"> je r3f (</w:t>
      </w:r>
      <w:proofErr w:type="spellStart"/>
      <w:r w:rsidRPr="00262EC3">
        <w:rPr>
          <w:i/>
          <w:iCs/>
        </w:rPr>
        <w:t>React</w:t>
      </w:r>
      <w:proofErr w:type="spellEnd"/>
      <w:r w:rsidRPr="00262EC3">
        <w:rPr>
          <w:i/>
          <w:iCs/>
        </w:rPr>
        <w:t xml:space="preserve"> </w:t>
      </w:r>
      <w:proofErr w:type="spellStart"/>
      <w:r w:rsidRPr="00262EC3">
        <w:rPr>
          <w:i/>
          <w:iCs/>
        </w:rPr>
        <w:t>three</w:t>
      </w:r>
      <w:proofErr w:type="spellEnd"/>
      <w:r w:rsidRPr="00262EC3">
        <w:rPr>
          <w:i/>
          <w:iCs/>
        </w:rPr>
        <w:t xml:space="preserve"> </w:t>
      </w:r>
      <w:proofErr w:type="spellStart"/>
      <w:r w:rsidRPr="00262EC3">
        <w:rPr>
          <w:i/>
          <w:iCs/>
        </w:rPr>
        <w:t>fiber</w:t>
      </w:r>
      <w:proofErr w:type="spellEnd"/>
      <w:r>
        <w:t xml:space="preserve">), jedná se o </w:t>
      </w:r>
      <w:proofErr w:type="spellStart"/>
      <w:r>
        <w:t>wrapper</w:t>
      </w:r>
      <w:proofErr w:type="spellEnd"/>
      <w:r>
        <w:t xml:space="preserve"> kolem three.js, </w:t>
      </w:r>
      <w:r>
        <w:lastRenderedPageBreak/>
        <w:t xml:space="preserve">který umožňuje interakci s three.js skrze komponenty knihovny </w:t>
      </w:r>
      <w:proofErr w:type="spellStart"/>
      <w:r>
        <w:t>React</w:t>
      </w:r>
      <w:proofErr w:type="spellEnd"/>
      <w:r>
        <w:rPr>
          <w:rStyle w:val="FootnoteReference"/>
        </w:rPr>
        <w:footnoteReference w:id="4"/>
      </w:r>
      <w:r>
        <w:t xml:space="preserve">. </w:t>
      </w:r>
      <w:r w:rsidR="007039CE">
        <w:fldChar w:fldCharType="begin"/>
      </w:r>
      <w:r w:rsidR="007039CE">
        <w:instrText xml:space="preserve"> ADDIN ZOTERO_ITEM CSL_CITATION {"citationID":"1FMI2PBa","properties":{"formattedCitation":"(Meta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007039CE">
        <w:fldChar w:fldCharType="separate"/>
      </w:r>
      <w:r w:rsidR="007039CE" w:rsidRPr="007039CE">
        <w:t>(Meta Developers 2022)</w:t>
      </w:r>
      <w:r w:rsidR="007039CE">
        <w:fldChar w:fldCharType="end"/>
      </w:r>
    </w:p>
    <w:p w14:paraId="3D9C3374" w14:textId="77777777" w:rsidR="00814A56" w:rsidRDefault="00814A56" w:rsidP="000D323F">
      <w:pPr>
        <w:rPr>
          <w:highlight w:val="yellow"/>
        </w:rPr>
      </w:pPr>
    </w:p>
    <w:p w14:paraId="40F4EA4D" w14:textId="0353B6E5" w:rsidR="000D323F" w:rsidRDefault="000D323F" w:rsidP="000D323F">
      <w:proofErr w:type="spellStart"/>
      <w:r w:rsidRPr="002413F8">
        <w:rPr>
          <w:highlight w:val="yellow"/>
        </w:rPr>
        <w:t>Three</w:t>
      </w:r>
      <w:proofErr w:type="spellEnd"/>
      <w:r w:rsidRPr="002413F8">
        <w:rPr>
          <w:highlight w:val="yellow"/>
        </w:rPr>
        <w:t xml:space="preserve">, </w:t>
      </w:r>
      <w:proofErr w:type="spellStart"/>
      <w:r w:rsidRPr="002413F8">
        <w:rPr>
          <w:highlight w:val="yellow"/>
        </w:rPr>
        <w:t>PlayCanvas</w:t>
      </w:r>
      <w:proofErr w:type="spellEnd"/>
      <w:r w:rsidRPr="002413F8">
        <w:rPr>
          <w:highlight w:val="yellow"/>
        </w:rPr>
        <w:t>, Babylon.js</w:t>
      </w:r>
      <w:r w:rsidR="00125106" w:rsidRPr="002413F8">
        <w:rPr>
          <w:highlight w:val="yellow"/>
        </w:rPr>
        <w:t>,</w:t>
      </w:r>
      <w:r w:rsidR="00125106">
        <w:t xml:space="preserve"> </w:t>
      </w:r>
    </w:p>
    <w:p w14:paraId="33C9479D" w14:textId="37707598" w:rsidR="00467A7E" w:rsidRDefault="00467A7E" w:rsidP="00467A7E">
      <w:pPr>
        <w:rPr>
          <w:b/>
          <w:bCs/>
        </w:rPr>
      </w:pPr>
      <w:r w:rsidRPr="00467A7E">
        <w:rPr>
          <w:b/>
          <w:bCs/>
        </w:rPr>
        <w:t xml:space="preserve">Babylon.js </w:t>
      </w:r>
    </w:p>
    <w:p w14:paraId="6B455A12" w14:textId="1880756F" w:rsidR="00467A7E" w:rsidRDefault="008F062B" w:rsidP="00467A7E">
      <w:pPr>
        <w:pStyle w:val="Normlnprvnodsazen"/>
        <w:ind w:firstLine="0"/>
        <w:rPr>
          <w:lang w:eastAsia="en-US"/>
        </w:rPr>
      </w:pPr>
      <w:proofErr w:type="spellStart"/>
      <w:r>
        <w:rPr>
          <w:lang w:eastAsia="en-US"/>
        </w:rPr>
        <w:t>Typescript</w:t>
      </w:r>
      <w:proofErr w:type="spellEnd"/>
      <w:r>
        <w:rPr>
          <w:lang w:eastAsia="en-US"/>
        </w:rPr>
        <w:t xml:space="preserve">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similar</w:t>
      </w:r>
      <w:proofErr w:type="spellEnd"/>
      <w:r>
        <w:rPr>
          <w:lang w:eastAsia="en-US"/>
        </w:rPr>
        <w:t xml:space="preserve"> to three.js.</w:t>
      </w:r>
    </w:p>
    <w:p w14:paraId="2EED59CA" w14:textId="77777777" w:rsidR="008F062B" w:rsidRDefault="008F062B" w:rsidP="00467A7E">
      <w:pPr>
        <w:pStyle w:val="Normlnprvnodsazen"/>
        <w:ind w:firstLine="0"/>
        <w:rPr>
          <w:lang w:eastAsia="en-US"/>
        </w:rPr>
      </w:pPr>
    </w:p>
    <w:p w14:paraId="5AC85C1C" w14:textId="250237D6" w:rsidR="008F062B" w:rsidRDefault="008F062B" w:rsidP="00467A7E">
      <w:pPr>
        <w:pStyle w:val="Normlnprvnodsazen"/>
        <w:ind w:firstLine="0"/>
        <w:rPr>
          <w:b/>
          <w:bCs/>
          <w:lang w:eastAsia="en-US"/>
        </w:rPr>
      </w:pPr>
      <w:proofErr w:type="spellStart"/>
      <w:r>
        <w:rPr>
          <w:b/>
          <w:bCs/>
          <w:lang w:eastAsia="en-US"/>
        </w:rPr>
        <w:t>PlayCanvas</w:t>
      </w:r>
      <w:proofErr w:type="spellEnd"/>
      <w:r>
        <w:rPr>
          <w:b/>
          <w:bCs/>
          <w:lang w:eastAsia="en-US"/>
        </w:rPr>
        <w:t xml:space="preserve"> </w:t>
      </w:r>
    </w:p>
    <w:p w14:paraId="15A6B262" w14:textId="1FE932A6" w:rsidR="008F062B" w:rsidRDefault="008F062B" w:rsidP="00467A7E">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rendering</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similar</w:t>
      </w:r>
      <w:proofErr w:type="spellEnd"/>
      <w:r>
        <w:rPr>
          <w:lang w:eastAsia="en-US"/>
        </w:rPr>
        <w:t xml:space="preserve"> </w:t>
      </w:r>
      <w:proofErr w:type="spellStart"/>
      <w:r>
        <w:rPr>
          <w:lang w:eastAsia="en-US"/>
        </w:rPr>
        <w:t>workflow</w:t>
      </w:r>
      <w:proofErr w:type="spellEnd"/>
      <w:r>
        <w:rPr>
          <w:lang w:eastAsia="en-US"/>
        </w:rPr>
        <w:t xml:space="preserve"> as desktop game </w:t>
      </w:r>
      <w:proofErr w:type="spellStart"/>
      <w:r>
        <w:rPr>
          <w:lang w:eastAsia="en-US"/>
        </w:rPr>
        <w:t>egnines</w:t>
      </w:r>
      <w:proofErr w:type="spellEnd"/>
    </w:p>
    <w:p w14:paraId="145FF3E8" w14:textId="77777777" w:rsidR="008F062B" w:rsidRDefault="008F062B" w:rsidP="00467A7E">
      <w:pPr>
        <w:pStyle w:val="Normlnprvnodsazen"/>
        <w:ind w:firstLine="0"/>
        <w:rPr>
          <w:lang w:eastAsia="en-US"/>
        </w:rPr>
      </w:pPr>
    </w:p>
    <w:p w14:paraId="292551C8" w14:textId="06EFA3AC" w:rsidR="008F062B" w:rsidRDefault="008F062B" w:rsidP="00467A7E">
      <w:pPr>
        <w:pStyle w:val="Normlnprvnodsazen"/>
        <w:ind w:firstLine="0"/>
        <w:rPr>
          <w:b/>
          <w:bCs/>
          <w:lang w:eastAsia="en-US"/>
        </w:rPr>
      </w:pPr>
      <w:proofErr w:type="spellStart"/>
      <w:r>
        <w:rPr>
          <w:b/>
          <w:bCs/>
          <w:lang w:eastAsia="en-US"/>
        </w:rPr>
        <w:t>Wonderland</w:t>
      </w:r>
      <w:proofErr w:type="spellEnd"/>
      <w:r>
        <w:rPr>
          <w:b/>
          <w:bCs/>
          <w:lang w:eastAsia="en-US"/>
        </w:rPr>
        <w:t xml:space="preserve"> </w:t>
      </w:r>
      <w:proofErr w:type="spellStart"/>
      <w:r>
        <w:rPr>
          <w:b/>
          <w:bCs/>
          <w:lang w:eastAsia="en-US"/>
        </w:rPr>
        <w:t>engine</w:t>
      </w:r>
      <w:proofErr w:type="spellEnd"/>
    </w:p>
    <w:p w14:paraId="295A76A2" w14:textId="70A0EAAC" w:rsidR="008F062B" w:rsidRPr="008F062B" w:rsidRDefault="008F062B" w:rsidP="00467A7E">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inbuilt</w:t>
      </w:r>
      <w:proofErr w:type="spellEnd"/>
      <w:r>
        <w:rPr>
          <w:lang w:eastAsia="en-US"/>
        </w:rPr>
        <w:t xml:space="preserve"> </w:t>
      </w:r>
      <w:proofErr w:type="spellStart"/>
      <w:r>
        <w:rPr>
          <w:lang w:eastAsia="en-US"/>
        </w:rPr>
        <w:t>compatiblity</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WebXR</w:t>
      </w:r>
      <w:proofErr w:type="spellEnd"/>
    </w:p>
    <w:p w14:paraId="0B5E4C0A" w14:textId="77777777" w:rsidR="00493B41" w:rsidRDefault="00493B41" w:rsidP="00493B41">
      <w:pPr>
        <w:pStyle w:val="Normlnprvnodsazen"/>
        <w:rPr>
          <w:lang w:eastAsia="en-US"/>
        </w:rPr>
      </w:pPr>
    </w:p>
    <w:p w14:paraId="674A4E37" w14:textId="2C0B3DF9"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w:t>
      </w:r>
      <w:r w:rsidR="00AB24ED">
        <w:lastRenderedPageBreak/>
        <w:t xml:space="preserve">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FEC592C" w14:textId="77777777"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C35F4C">
        <w:t xml:space="preserve"> </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5F652B11" w:rsidR="00464C35" w:rsidRPr="00B037DC" w:rsidRDefault="00464C35" w:rsidP="006108EA">
      <w:pPr>
        <w:pStyle w:val="Normlnprvnodsazen"/>
        <w:rPr>
          <w:lang w:val="en-US"/>
        </w:rPr>
      </w:pPr>
      <w:r w:rsidRPr="00B037DC">
        <w:rPr>
          <w:b/>
          <w:bCs/>
        </w:rPr>
        <w:t xml:space="preserve">Deck.gl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w:t>
      </w:r>
      <w:r w:rsidR="00B037DC" w:rsidRPr="00B037DC">
        <w:lastRenderedPageBreak/>
        <w:t>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D90DDC">
        <w:rPr>
          <w:b/>
          <w:bCs/>
        </w:rPr>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5"/>
                    <a:stretch>
                      <a:fillRect/>
                    </a:stretch>
                  </pic:blipFill>
                  <pic:spPr>
                    <a:xfrm>
                      <a:off x="0" y="0"/>
                      <a:ext cx="5579745" cy="2852420"/>
                    </a:xfrm>
                    <a:prstGeom prst="rect">
                      <a:avLst/>
                    </a:prstGeom>
                  </pic:spPr>
                </pic:pic>
              </a:graphicData>
            </a:graphic>
          </wp:inline>
        </w:drawing>
      </w:r>
    </w:p>
    <w:p w14:paraId="6E019035" w14:textId="7FAEA677" w:rsidR="00B40019" w:rsidRDefault="00B40019" w:rsidP="00B40019">
      <w:pPr>
        <w:pStyle w:val="Caption"/>
      </w:pPr>
      <w:r>
        <w:t xml:space="preserve">Obr. </w:t>
      </w:r>
      <w:r>
        <w:fldChar w:fldCharType="begin"/>
      </w:r>
      <w:r>
        <w:instrText xml:space="preserve"> SEQ Obr. \* ARABIC </w:instrText>
      </w:r>
      <w:r>
        <w:fldChar w:fldCharType="separate"/>
      </w:r>
      <w:r w:rsidR="008A7EFA">
        <w:rPr>
          <w:noProof/>
        </w:rPr>
        <w:t>22</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46"/>
                    <a:stretch>
                      <a:fillRect/>
                    </a:stretch>
                  </pic:blipFill>
                  <pic:spPr>
                    <a:xfrm>
                      <a:off x="0" y="0"/>
                      <a:ext cx="5579745" cy="2602865"/>
                    </a:xfrm>
                    <a:prstGeom prst="rect">
                      <a:avLst/>
                    </a:prstGeom>
                  </pic:spPr>
                </pic:pic>
              </a:graphicData>
            </a:graphic>
          </wp:inline>
        </w:drawing>
      </w:r>
    </w:p>
    <w:p w14:paraId="4AFAB6CE" w14:textId="521ABF49" w:rsidR="003635FB" w:rsidRPr="003635FB" w:rsidRDefault="003635FB" w:rsidP="003635FB">
      <w:pPr>
        <w:pStyle w:val="Caption"/>
      </w:pPr>
      <w:r>
        <w:t xml:space="preserve">Obr. </w:t>
      </w:r>
      <w:r>
        <w:fldChar w:fldCharType="begin"/>
      </w:r>
      <w:r>
        <w:instrText xml:space="preserve"> SEQ Obr. \* ARABIC </w:instrText>
      </w:r>
      <w:r>
        <w:fldChar w:fldCharType="separate"/>
      </w:r>
      <w:r w:rsidR="008A7EFA">
        <w:rPr>
          <w:noProof/>
        </w:rPr>
        <w:t>23</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0EEBFED1" w14:textId="2D72A543" w:rsidR="00B40019" w:rsidRPr="00FC48DE" w:rsidRDefault="00B40019" w:rsidP="00AC6351">
      <w:pPr>
        <w:pStyle w:val="Normlnprvnodsazen"/>
        <w:ind w:firstLine="0"/>
        <w:rPr>
          <w:lang w:val="en-US"/>
        </w:rPr>
      </w:pPr>
      <w:r>
        <w:t xml:space="preserve">Na základě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w:t>
      </w:r>
      <w:r w:rsidR="0091338E">
        <w:t xml:space="preserve">. V případě technologií zabývajících se zobrazením </w:t>
      </w:r>
      <w:proofErr w:type="gramStart"/>
      <w:r w:rsidR="0091338E">
        <w:t>3D</w:t>
      </w:r>
      <w:proofErr w:type="gramEnd"/>
      <w:r w:rsidR="0091338E">
        <w:t xml:space="preserve"> scén na webu je možné tvrdit, že mají buďto minimální popř. žádnou podporu pro tvorbu virtuálních zážitků. </w:t>
      </w:r>
      <w:r w:rsidR="008945D5">
        <w:t xml:space="preserve">Z této analýzy je možné vyvodit, že většina technologií je přímou implementací nad </w:t>
      </w:r>
      <w:proofErr w:type="spellStart"/>
      <w:proofErr w:type="gramStart"/>
      <w:r w:rsidR="008945D5">
        <w:t>WebGL</w:t>
      </w:r>
      <w:proofErr w:type="spellEnd"/>
      <w:proofErr w:type="gramEnd"/>
      <w:r w:rsidR="008945D5">
        <w:t xml:space="preserve"> popř. využívá populární three.js knihovnu. </w:t>
      </w:r>
    </w:p>
    <w:p w14:paraId="37111426" w14:textId="7C5B3003" w:rsidR="00376ACF" w:rsidRDefault="00376ACF" w:rsidP="00376ACF">
      <w:pPr>
        <w:pStyle w:val="Caption"/>
        <w:keepNext/>
      </w:pPr>
      <w:r>
        <w:lastRenderedPageBreak/>
        <w:t xml:space="preserve">Tab. </w:t>
      </w:r>
      <w:r>
        <w:fldChar w:fldCharType="begin"/>
      </w:r>
      <w:r>
        <w:instrText xml:space="preserve"> SEQ Tab. \* ARABIC </w:instrText>
      </w:r>
      <w:r>
        <w:fldChar w:fldCharType="separate"/>
      </w:r>
      <w:r w:rsidR="00FC78BE">
        <w:rPr>
          <w:noProof/>
        </w:rPr>
        <w:t>5</w:t>
      </w:r>
      <w:r>
        <w:fldChar w:fldCharType="end"/>
      </w:r>
      <w:r>
        <w:t xml:space="preserve"> </w:t>
      </w:r>
      <w:proofErr w:type="spellStart"/>
      <w:r>
        <w:t>Prozatimní</w:t>
      </w:r>
      <w:proofErr w:type="spellEnd"/>
      <w:r>
        <w:t xml:space="preserve"> tabulka technologií s </w:t>
      </w:r>
      <w:proofErr w:type="gramStart"/>
      <w:r>
        <w:t>parametry - mohou</w:t>
      </w:r>
      <w:proofErr w:type="gramEnd"/>
      <w:r>
        <w:t xml:space="preserve"> se změnit</w:t>
      </w:r>
    </w:p>
    <w:tbl>
      <w:tblPr>
        <w:tblW w:w="8771" w:type="dxa"/>
        <w:tblCellMar>
          <w:left w:w="0" w:type="dxa"/>
          <w:right w:w="0" w:type="dxa"/>
        </w:tblCellMar>
        <w:tblLook w:val="04A0" w:firstRow="1" w:lastRow="0" w:firstColumn="1" w:lastColumn="0" w:noHBand="0" w:noVBand="1"/>
      </w:tblPr>
      <w:tblGrid>
        <w:gridCol w:w="2173"/>
        <w:gridCol w:w="790"/>
        <w:gridCol w:w="989"/>
        <w:gridCol w:w="936"/>
        <w:gridCol w:w="1402"/>
        <w:gridCol w:w="946"/>
        <w:gridCol w:w="1535"/>
      </w:tblGrid>
      <w:tr w:rsidR="00376ACF" w:rsidRPr="00376ACF" w14:paraId="6759A0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616FE" w14:textId="7189F131" w:rsidR="00376ACF" w:rsidRPr="00376ACF" w:rsidRDefault="00A42B8C" w:rsidP="00376ACF">
            <w:pPr>
              <w:spacing w:after="0" w:line="240" w:lineRule="auto"/>
              <w:jc w:val="left"/>
              <w:rPr>
                <w:rFonts w:ascii="Arial" w:eastAsia="Times New Roman" w:hAnsi="Arial" w:cs="Arial"/>
                <w:b/>
                <w:bCs/>
                <w:sz w:val="20"/>
                <w:szCs w:val="20"/>
                <w:lang w:val="en-US"/>
              </w:rPr>
            </w:pPr>
            <w:r>
              <w:rPr>
                <w:rFonts w:ascii="Arial" w:eastAsia="Times New Roman" w:hAnsi="Arial" w:cs="Arial"/>
                <w:b/>
                <w:bCs/>
                <w:sz w:val="20"/>
                <w:szCs w:val="20"/>
                <w:lang w:val="en-US"/>
              </w:rPr>
              <w: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CF66D"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WebGL</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67981"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WebXR</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035C2"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B42E5"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Dokumentace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28DA"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Pracnost</w:t>
            </w:r>
            <w:proofErr w:type="spellEnd"/>
            <w:r w:rsidRPr="00376ACF">
              <w:rPr>
                <w:rFonts w:ascii="Arial" w:eastAsia="Times New Roman" w:hAnsi="Arial" w:cs="Arial"/>
                <w:b/>
                <w:bCs/>
                <w:sz w:val="20"/>
                <w:szCs w:val="20"/>
                <w:lang w:val="en-US"/>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60EFB"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Interoperabilita</w:t>
            </w:r>
            <w:proofErr w:type="spellEnd"/>
          </w:p>
        </w:tc>
      </w:tr>
      <w:tr w:rsidR="00376ACF" w:rsidRPr="00376ACF" w14:paraId="1338BE23"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22F1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ArcGIS + ArcGIS JS API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5AA0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971C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F2DA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6F5E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36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D747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02B4AE25"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093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City Engine + VR Export 360°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4C41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47D8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0919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16C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C06A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7863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7AC9E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983E7"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QGIS + qgis2threejs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6132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A985"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Možná</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3D0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08DC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C3A1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C85F"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1F0420F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C8B3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Luciad</w:t>
            </w:r>
            <w:proofErr w:type="spellEnd"/>
            <w:r w:rsidRPr="00376ACF">
              <w:rPr>
                <w:rFonts w:ascii="Arial" w:eastAsia="Times New Roman" w:hAnsi="Arial" w:cs="Arial"/>
                <w:sz w:val="20"/>
                <w:szCs w:val="20"/>
                <w:lang w:val="en-US"/>
              </w:rPr>
              <w:t xml:space="preserve"> 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11E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6D6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D37B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761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15D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934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DECA922"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0E4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CesiumJS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7A40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D762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A20B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6CE7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ANo</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AD8E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F3E7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62D089BC"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5CE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vts</w:t>
            </w:r>
            <w:proofErr w:type="spellEnd"/>
            <w:r w:rsidRPr="00376ACF">
              <w:rPr>
                <w:rFonts w:ascii="Arial" w:eastAsia="Times New Roman" w:hAnsi="Arial" w:cs="Arial"/>
                <w:sz w:val="20"/>
                <w:szCs w:val="20"/>
                <w:lang w:val="en-US"/>
              </w:rPr>
              <w:t>-geospatial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53AB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7EE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370D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D74F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C5D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AAA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bl>
    <w:p w14:paraId="7D314C55" w14:textId="77777777" w:rsidR="008A417D" w:rsidRPr="001F6849" w:rsidRDefault="008A417D" w:rsidP="00A400E8">
      <w:pPr>
        <w:pStyle w:val="Normlnprvnodsazen"/>
        <w:ind w:firstLine="0"/>
        <w:rPr>
          <w:lang w:eastAsia="en-US"/>
        </w:rPr>
      </w:pPr>
    </w:p>
    <w:p w14:paraId="5009607A" w14:textId="5C11719A" w:rsidR="00D560AD" w:rsidRPr="00D560AD" w:rsidRDefault="00125106" w:rsidP="00D560AD">
      <w:pPr>
        <w:pStyle w:val="Heading3"/>
      </w:pPr>
      <w:r>
        <w:t>Webová řešení</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7"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5B270F9F" w14:textId="7D3E7E84" w:rsidR="00382976" w:rsidRDefault="00382976" w:rsidP="001F2C8F">
      <w:pPr>
        <w:pStyle w:val="Normlnprvnodsazen"/>
        <w:ind w:firstLine="0"/>
      </w:pPr>
      <w:r>
        <w:t xml:space="preserve">Podpora pro </w:t>
      </w:r>
      <w:proofErr w:type="gramStart"/>
      <w:r>
        <w:t>3D</w:t>
      </w:r>
      <w:proofErr w:type="gramEnd"/>
      <w:r>
        <w:t xml:space="preserve"> </w:t>
      </w:r>
      <w:proofErr w:type="spellStart"/>
      <w:r>
        <w:t>Tiles</w:t>
      </w:r>
      <w:proofErr w:type="spellEnd"/>
      <w:r>
        <w:t xml:space="preserve"> není dokonalá, pouze základní podpora pro three.js.</w:t>
      </w:r>
    </w:p>
    <w:p w14:paraId="3646732C" w14:textId="75133DB8"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004D37EB" w:rsidRPr="001F6849">
        <w:rPr>
          <w:b/>
          <w:bCs/>
        </w:rPr>
        <w:t xml:space="preserve"> </w:t>
      </w:r>
      <w:r w:rsidR="00125106">
        <w:rPr>
          <w:b/>
          <w:bCs/>
        </w:rPr>
        <w:t xml:space="preserve"> +</w:t>
      </w:r>
      <w:proofErr w:type="gramEnd"/>
      <w:r w:rsidR="00125106">
        <w:rPr>
          <w:b/>
          <w:bCs/>
        </w:rPr>
        <w:t xml:space="preserve">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48"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49"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0" w:history="1">
        <w:r w:rsidRPr="000D3D05">
          <w:rPr>
            <w:rStyle w:val="Hyperlink"/>
          </w:rPr>
          <w:t>https://interesting-parallel-bit.glitch.me</w:t>
        </w:r>
      </w:hyperlink>
    </w:p>
    <w:p w14:paraId="3CB2048A" w14:textId="77777777" w:rsidR="00125106" w:rsidRPr="007373F8" w:rsidRDefault="00125106" w:rsidP="00125106">
      <w:proofErr w:type="spellStart"/>
      <w:r>
        <w:lastRenderedPageBreak/>
        <w:t>kod</w:t>
      </w:r>
      <w:proofErr w:type="spellEnd"/>
      <w:r>
        <w:t xml:space="preserve">: </w:t>
      </w:r>
      <w:hyperlink r:id="rId51"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5B65262" w14:textId="77777777" w:rsidR="00125106" w:rsidRPr="001F6849" w:rsidRDefault="00125106" w:rsidP="00125106">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157A498B" w14:textId="77777777" w:rsidR="00125106" w:rsidRDefault="00125106" w:rsidP="007F7BCF">
      <w:pPr>
        <w:pStyle w:val="Normlnprvnodsazen"/>
        <w:ind w:firstLine="0"/>
        <w:rPr>
          <w:b/>
          <w:bCs/>
          <w:lang w:eastAsia="en-US"/>
        </w:rPr>
      </w:pPr>
    </w:p>
    <w:p w14:paraId="673349A7" w14:textId="190C05CE" w:rsidR="00125106" w:rsidRDefault="00E66303" w:rsidP="00E66303">
      <w:pPr>
        <w:pStyle w:val="Heading3"/>
      </w:pPr>
      <w:r>
        <w:t>Webová řešení produkty</w:t>
      </w:r>
    </w:p>
    <w:p w14:paraId="0B8B659C" w14:textId="77777777" w:rsidR="00A065B5" w:rsidRPr="00A065B5" w:rsidRDefault="00A065B5" w:rsidP="00A065B5"/>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lastRenderedPageBreak/>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t>Výběr  technologie</w:t>
      </w:r>
      <w:proofErr w:type="gramEnd"/>
    </w:p>
    <w:p w14:paraId="00FE3C94" w14:textId="77777777" w:rsidR="00B95DF6" w:rsidRPr="00B42B55" w:rsidRDefault="00B95DF6" w:rsidP="00B95DF6">
      <w:pPr>
        <w:rPr>
          <w:lang w:val="en-US"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lastRenderedPageBreak/>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lastRenderedPageBreak/>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Default="0063295F" w:rsidP="00F973CB">
      <w:pPr>
        <w:pStyle w:val="Normlnprvnodsazen"/>
      </w:pPr>
    </w:p>
    <w:p w14:paraId="58BF960E" w14:textId="77777777" w:rsidR="00F973CB" w:rsidRPr="006242FC" w:rsidRDefault="00F973CB" w:rsidP="00F973CB">
      <w:pPr>
        <w:pStyle w:val="Normlnprvnodsazen"/>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lastRenderedPageBreak/>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347825F5" w14:textId="77777777" w:rsidR="00F973CB" w:rsidRDefault="00F973CB" w:rsidP="00F973CB">
      <w:pPr>
        <w:pStyle w:val="Normlnprvnodsazen"/>
        <w:rPr>
          <w:highlight w:val="yellow"/>
        </w:rPr>
      </w:pPr>
    </w:p>
    <w:p w14:paraId="55B0AA1C" w14:textId="77777777" w:rsidR="00F973CB" w:rsidRPr="00455C26" w:rsidRDefault="00F973CB" w:rsidP="00F973CB">
      <w:pPr>
        <w:pStyle w:val="Normlnprvnodsazen"/>
        <w:rPr>
          <w:highlight w:val="yellow"/>
        </w:rPr>
      </w:pP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lastRenderedPageBreak/>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379FD4A5" w:rsidR="00054069" w:rsidRPr="001F6849" w:rsidRDefault="00054069" w:rsidP="00054069">
      <w:pPr>
        <w:pStyle w:val="Normlnprvnodsazen"/>
        <w:ind w:firstLine="0"/>
      </w:pPr>
      <w:r w:rsidRPr="001F6849">
        <w:fldChar w:fldCharType="begin"/>
      </w:r>
      <w:r w:rsidR="00B918D1">
        <w:instrText xml:space="preserve"> ADDIN ZOTERO_ITEM CSL_CITATION {"citationID":"cYRPxs8U","properties":{"formattedCitation":"(Coltekin et al. 2020)","plainCitation":"(Coltekin et al. 2020)","noteIndex":0},"citationItems":[{"id":"G3mCmk0N/spXFEXhw","uris":["http://zotero.org/groups/4599106/items/F54Y7ICM"],"itemData":{"id":1274,"type":"article-journal","abstract":"This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Default="009F3D5B" w:rsidP="009F3D5B">
      <w:pPr>
        <w:pStyle w:val="ListParagraph"/>
        <w:numPr>
          <w:ilvl w:val="0"/>
          <w:numId w:val="17"/>
        </w:numPr>
        <w:rPr>
          <w:lang w:eastAsia="cs-CZ"/>
        </w:rPr>
      </w:pPr>
      <w:r w:rsidRPr="001F6849">
        <w:rPr>
          <w:lang w:eastAsia="cs-CZ"/>
        </w:rPr>
        <w:t>Hostování webové stránky na webu</w:t>
      </w:r>
    </w:p>
    <w:p w14:paraId="2F57C42A" w14:textId="77777777" w:rsidR="00F973CB" w:rsidRDefault="00F973CB" w:rsidP="00F973CB">
      <w:pPr>
        <w:pStyle w:val="Normlnprvnodsazen"/>
      </w:pP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52"/>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proofErr w:type="gramStart"/>
      <w:r w:rsidRPr="00466AC8">
        <w:rPr>
          <w:highlight w:val="yellow"/>
        </w:rPr>
        <w:t>Stacky</w:t>
      </w:r>
      <w:proofErr w:type="spellEnd"/>
      <w:r w:rsidRPr="00466AC8">
        <w:rPr>
          <w:highlight w:val="yellow"/>
        </w:rPr>
        <w:t xml:space="preserve">  se</w:t>
      </w:r>
      <w:proofErr w:type="gramEnd"/>
      <w:r w:rsidRPr="00466AC8">
        <w:rPr>
          <w:highlight w:val="yellow"/>
        </w:rPr>
        <w:t xml:space="preserv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77777777" w:rsidR="001A2401" w:rsidRDefault="001A2401" w:rsidP="00466AC8">
      <w:pPr>
        <w:pStyle w:val="Normlnprvnodsazen"/>
        <w:ind w:firstLine="0"/>
      </w:pPr>
    </w:p>
    <w:p w14:paraId="441C6A2E" w14:textId="77777777" w:rsidR="001A2401" w:rsidRDefault="001A2401" w:rsidP="00466AC8">
      <w:pPr>
        <w:pStyle w:val="Normlnprvnodsazen"/>
        <w:ind w:firstLine="0"/>
      </w:pPr>
    </w:p>
    <w:p w14:paraId="672214C7" w14:textId="1E34EA94" w:rsidR="001A2401" w:rsidRDefault="001A2401" w:rsidP="00466AC8">
      <w:pPr>
        <w:pStyle w:val="Normlnprvnodsazen"/>
        <w:ind w:firstLine="0"/>
      </w:pPr>
      <w:proofErr w:type="spellStart"/>
      <w:r>
        <w:t>Acesibility</w:t>
      </w:r>
      <w:proofErr w:type="spellEnd"/>
    </w:p>
    <w:p w14:paraId="06B7022F" w14:textId="371C7440" w:rsidR="001A2401" w:rsidRPr="00466AC8" w:rsidRDefault="001A2401" w:rsidP="00466AC8">
      <w:pPr>
        <w:pStyle w:val="Normlnprvnodsazen"/>
        <w:ind w:firstLine="0"/>
      </w:pPr>
      <w:r>
        <w:rPr>
          <w:noProof/>
        </w:rPr>
        <w:drawing>
          <wp:inline distT="0" distB="0" distL="0" distR="0" wp14:anchorId="02F7F3F4" wp14:editId="39D080CC">
            <wp:extent cx="5579745" cy="3865880"/>
            <wp:effectExtent l="0" t="0" r="1905" b="1270"/>
            <wp:docPr id="134819224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2243" name="Picture 1" descr="A diagram of a computer pr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3865880"/>
                    </a:xfrm>
                    <a:prstGeom prst="rect">
                      <a:avLst/>
                    </a:prstGeom>
                    <a:noFill/>
                    <a:ln>
                      <a:noFill/>
                    </a:ln>
                  </pic:spPr>
                </pic:pic>
              </a:graphicData>
            </a:graphic>
          </wp:inline>
        </w:drawing>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4"/>
          <w:footerReference w:type="default" r:id="rId55"/>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56"/>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55424" w14:textId="77777777" w:rsidR="005F1D02" w:rsidRDefault="005F1D02" w:rsidP="0057088F">
      <w:pPr>
        <w:spacing w:after="0" w:line="240" w:lineRule="auto"/>
      </w:pPr>
      <w:r>
        <w:separator/>
      </w:r>
    </w:p>
  </w:endnote>
  <w:endnote w:type="continuationSeparator" w:id="0">
    <w:p w14:paraId="39BC0390" w14:textId="77777777" w:rsidR="005F1D02" w:rsidRDefault="005F1D02"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8F62D" w14:textId="77777777" w:rsidR="005F1D02" w:rsidRDefault="005F1D02" w:rsidP="0057088F">
      <w:pPr>
        <w:spacing w:after="0" w:line="240" w:lineRule="auto"/>
      </w:pPr>
      <w:r>
        <w:separator/>
      </w:r>
    </w:p>
  </w:footnote>
  <w:footnote w:type="continuationSeparator" w:id="0">
    <w:p w14:paraId="2B8DC26C" w14:textId="77777777" w:rsidR="005F1D02" w:rsidRDefault="005F1D02"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3">
    <w:p w14:paraId="6842E0EB" w14:textId="77FA3375" w:rsidR="0052065A" w:rsidRPr="0052065A" w:rsidRDefault="0052065A">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rsidR="0060296F">
        <w:t xml:space="preserve">exekuci </w:t>
      </w:r>
      <w:r w:rsidRPr="0052065A">
        <w:t>kódu v internetových prohlížečích.</w:t>
      </w:r>
      <w:r w:rsidR="0060296F">
        <w:t xml:space="preserve"> Tedy kód napsaný v jiném </w:t>
      </w:r>
      <w:r w:rsidR="0060296F">
        <w:t>jazyce než JavaScriptu může být spuštěn v prohlížeči.</w:t>
      </w:r>
      <w:r w:rsidRPr="0052065A">
        <w:t xml:space="preserve"> Umožňuje webovým aplikacím dosáhnout výkonnosti téměř na úrovni nativního kódu</w:t>
      </w:r>
      <w:r w:rsidR="0060296F">
        <w:t>.</w:t>
      </w:r>
    </w:p>
  </w:footnote>
  <w:footnote w:id="4">
    <w:p w14:paraId="75CC537E" w14:textId="37488548" w:rsidR="00262EC3" w:rsidRDefault="00262EC3">
      <w:pPr>
        <w:pStyle w:val="FootnoteText"/>
      </w:pPr>
      <w:r>
        <w:rPr>
          <w:rStyle w:val="FootnoteReference"/>
        </w:rPr>
        <w:footnoteRef/>
      </w:r>
      <w:r>
        <w:t xml:space="preserve"> </w:t>
      </w:r>
      <w:r w:rsidR="007039CE" w:rsidRPr="007039CE">
        <w:t>React, nebo také React.js, je JavaScriptová knihovna pro tvorbu uživatelských rozhraní (UI) ve webových aplikacích. Jedná se o komponentový framework, který umožňuje vytvářet znovupoužitelné a deklarativní komponenty</w:t>
      </w:r>
      <w:r w:rsidR="007039C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3"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2"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3"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5"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4"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7"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1"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19"/>
  </w:num>
  <w:num w:numId="3" w16cid:durableId="1170680267">
    <w:abstractNumId w:val="14"/>
  </w:num>
  <w:num w:numId="4" w16cid:durableId="1796368114">
    <w:abstractNumId w:val="22"/>
  </w:num>
  <w:num w:numId="5" w16cid:durableId="300885919">
    <w:abstractNumId w:val="32"/>
  </w:num>
  <w:num w:numId="6" w16cid:durableId="521938209">
    <w:abstractNumId w:val="48"/>
  </w:num>
  <w:num w:numId="7" w16cid:durableId="619992562">
    <w:abstractNumId w:val="25"/>
  </w:num>
  <w:num w:numId="8" w16cid:durableId="208229350">
    <w:abstractNumId w:val="9"/>
  </w:num>
  <w:num w:numId="9" w16cid:durableId="2076317703">
    <w:abstractNumId w:val="17"/>
  </w:num>
  <w:num w:numId="10" w16cid:durableId="802234337">
    <w:abstractNumId w:val="30"/>
  </w:num>
  <w:num w:numId="11" w16cid:durableId="385684583">
    <w:abstractNumId w:val="21"/>
  </w:num>
  <w:num w:numId="12" w16cid:durableId="65956355">
    <w:abstractNumId w:val="44"/>
  </w:num>
  <w:num w:numId="13" w16cid:durableId="354035738">
    <w:abstractNumId w:val="52"/>
  </w:num>
  <w:num w:numId="14" w16cid:durableId="395475347">
    <w:abstractNumId w:val="1"/>
  </w:num>
  <w:num w:numId="15" w16cid:durableId="1336884254">
    <w:abstractNumId w:val="28"/>
  </w:num>
  <w:num w:numId="16" w16cid:durableId="757364363">
    <w:abstractNumId w:val="38"/>
  </w:num>
  <w:num w:numId="17" w16cid:durableId="2033720445">
    <w:abstractNumId w:val="53"/>
  </w:num>
  <w:num w:numId="18" w16cid:durableId="837696955">
    <w:abstractNumId w:val="46"/>
  </w:num>
  <w:num w:numId="19" w16cid:durableId="414474922">
    <w:abstractNumId w:val="27"/>
  </w:num>
  <w:num w:numId="20" w16cid:durableId="2059282820">
    <w:abstractNumId w:val="12"/>
  </w:num>
  <w:num w:numId="21" w16cid:durableId="1490631062">
    <w:abstractNumId w:val="26"/>
  </w:num>
  <w:num w:numId="22" w16cid:durableId="1901403376">
    <w:abstractNumId w:val="2"/>
  </w:num>
  <w:num w:numId="23" w16cid:durableId="901527545">
    <w:abstractNumId w:val="42"/>
  </w:num>
  <w:num w:numId="24" w16cid:durableId="13649980">
    <w:abstractNumId w:val="6"/>
  </w:num>
  <w:num w:numId="25" w16cid:durableId="1364744581">
    <w:abstractNumId w:val="13"/>
  </w:num>
  <w:num w:numId="26" w16cid:durableId="1671255231">
    <w:abstractNumId w:val="34"/>
  </w:num>
  <w:num w:numId="27" w16cid:durableId="1198667109">
    <w:abstractNumId w:val="47"/>
  </w:num>
  <w:num w:numId="28" w16cid:durableId="619802950">
    <w:abstractNumId w:val="4"/>
  </w:num>
  <w:num w:numId="29" w16cid:durableId="367877274">
    <w:abstractNumId w:val="33"/>
  </w:num>
  <w:num w:numId="30" w16cid:durableId="802776096">
    <w:abstractNumId w:val="5"/>
  </w:num>
  <w:num w:numId="31" w16cid:durableId="742023868">
    <w:abstractNumId w:val="20"/>
  </w:num>
  <w:num w:numId="32" w16cid:durableId="404689245">
    <w:abstractNumId w:val="41"/>
  </w:num>
  <w:num w:numId="33" w16cid:durableId="1361203164">
    <w:abstractNumId w:val="43"/>
  </w:num>
  <w:num w:numId="34" w16cid:durableId="2136636456">
    <w:abstractNumId w:val="31"/>
  </w:num>
  <w:num w:numId="35" w16cid:durableId="882057253">
    <w:abstractNumId w:val="11"/>
  </w:num>
  <w:num w:numId="36" w16cid:durableId="2002463788">
    <w:abstractNumId w:val="49"/>
  </w:num>
  <w:num w:numId="37" w16cid:durableId="1464738753">
    <w:abstractNumId w:val="18"/>
  </w:num>
  <w:num w:numId="38" w16cid:durableId="1462070677">
    <w:abstractNumId w:val="3"/>
  </w:num>
  <w:num w:numId="39" w16cid:durableId="1886866115">
    <w:abstractNumId w:val="36"/>
  </w:num>
  <w:num w:numId="40" w16cid:durableId="965311621">
    <w:abstractNumId w:val="40"/>
  </w:num>
  <w:num w:numId="41" w16cid:durableId="818768559">
    <w:abstractNumId w:val="45"/>
  </w:num>
  <w:num w:numId="42" w16cid:durableId="1967276253">
    <w:abstractNumId w:val="15"/>
  </w:num>
  <w:num w:numId="43" w16cid:durableId="1442647274">
    <w:abstractNumId w:val="10"/>
  </w:num>
  <w:num w:numId="44" w16cid:durableId="1146313284">
    <w:abstractNumId w:val="24"/>
  </w:num>
  <w:num w:numId="45" w16cid:durableId="1133062556">
    <w:abstractNumId w:val="8"/>
  </w:num>
  <w:num w:numId="46" w16cid:durableId="1318923120">
    <w:abstractNumId w:val="23"/>
  </w:num>
  <w:num w:numId="47" w16cid:durableId="976765939">
    <w:abstractNumId w:val="29"/>
  </w:num>
  <w:num w:numId="48" w16cid:durableId="1987278381">
    <w:abstractNumId w:val="51"/>
  </w:num>
  <w:num w:numId="49" w16cid:durableId="344286222">
    <w:abstractNumId w:val="39"/>
  </w:num>
  <w:num w:numId="50" w16cid:durableId="586889268">
    <w:abstractNumId w:val="50"/>
  </w:num>
  <w:num w:numId="51" w16cid:durableId="1214346142">
    <w:abstractNumId w:val="35"/>
  </w:num>
  <w:num w:numId="52" w16cid:durableId="1666350155">
    <w:abstractNumId w:val="7"/>
  </w:num>
  <w:num w:numId="53" w16cid:durableId="1936208616">
    <w:abstractNumId w:val="37"/>
  </w:num>
  <w:num w:numId="54" w16cid:durableId="1802922892">
    <w:abstractNumId w:val="16"/>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5BEE"/>
    <w:rsid w:val="000D6936"/>
    <w:rsid w:val="000D7301"/>
    <w:rsid w:val="000D7436"/>
    <w:rsid w:val="000D767C"/>
    <w:rsid w:val="000E00A9"/>
    <w:rsid w:val="000E030A"/>
    <w:rsid w:val="000E0B81"/>
    <w:rsid w:val="000E1241"/>
    <w:rsid w:val="000E1D87"/>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943"/>
    <w:rsid w:val="00256784"/>
    <w:rsid w:val="002571C3"/>
    <w:rsid w:val="00257909"/>
    <w:rsid w:val="00257949"/>
    <w:rsid w:val="00257D56"/>
    <w:rsid w:val="0026039C"/>
    <w:rsid w:val="00260F6F"/>
    <w:rsid w:val="0026166C"/>
    <w:rsid w:val="00262108"/>
    <w:rsid w:val="00262B7C"/>
    <w:rsid w:val="00262EC3"/>
    <w:rsid w:val="0026358F"/>
    <w:rsid w:val="00263A7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253"/>
    <w:rsid w:val="002C3848"/>
    <w:rsid w:val="002C3EA4"/>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A56"/>
    <w:rsid w:val="002F6586"/>
    <w:rsid w:val="002F7A88"/>
    <w:rsid w:val="002F7CA3"/>
    <w:rsid w:val="002F7FA0"/>
    <w:rsid w:val="003002AB"/>
    <w:rsid w:val="00300875"/>
    <w:rsid w:val="003009DB"/>
    <w:rsid w:val="00300DD2"/>
    <w:rsid w:val="00301FA1"/>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6ACF"/>
    <w:rsid w:val="00376F12"/>
    <w:rsid w:val="003773C6"/>
    <w:rsid w:val="00377D85"/>
    <w:rsid w:val="00377EFF"/>
    <w:rsid w:val="00377F96"/>
    <w:rsid w:val="00380A64"/>
    <w:rsid w:val="00381CBE"/>
    <w:rsid w:val="00382545"/>
    <w:rsid w:val="00382560"/>
    <w:rsid w:val="00382976"/>
    <w:rsid w:val="003837C6"/>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BA7"/>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7CF3"/>
    <w:rsid w:val="00497F7B"/>
    <w:rsid w:val="00497FA3"/>
    <w:rsid w:val="004A0366"/>
    <w:rsid w:val="004A111E"/>
    <w:rsid w:val="004A117B"/>
    <w:rsid w:val="004A11B2"/>
    <w:rsid w:val="004A14BA"/>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7238"/>
    <w:rsid w:val="005B7816"/>
    <w:rsid w:val="005B7B8D"/>
    <w:rsid w:val="005C0B03"/>
    <w:rsid w:val="005C1433"/>
    <w:rsid w:val="005C2018"/>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1D02"/>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76F6B"/>
    <w:rsid w:val="007803DB"/>
    <w:rsid w:val="007804C0"/>
    <w:rsid w:val="0078088F"/>
    <w:rsid w:val="00780D7E"/>
    <w:rsid w:val="0078145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527"/>
    <w:rsid w:val="00932626"/>
    <w:rsid w:val="00932A72"/>
    <w:rsid w:val="00932AFB"/>
    <w:rsid w:val="009339CF"/>
    <w:rsid w:val="00933D07"/>
    <w:rsid w:val="0093570D"/>
    <w:rsid w:val="00940231"/>
    <w:rsid w:val="00940E01"/>
    <w:rsid w:val="0094106D"/>
    <w:rsid w:val="0094123C"/>
    <w:rsid w:val="00942395"/>
    <w:rsid w:val="00942D0C"/>
    <w:rsid w:val="00944BC5"/>
    <w:rsid w:val="00944F12"/>
    <w:rsid w:val="009459D0"/>
    <w:rsid w:val="00946558"/>
    <w:rsid w:val="009468E3"/>
    <w:rsid w:val="00946A3C"/>
    <w:rsid w:val="00946B5C"/>
    <w:rsid w:val="00946F6E"/>
    <w:rsid w:val="00947531"/>
    <w:rsid w:val="009507D7"/>
    <w:rsid w:val="009528A7"/>
    <w:rsid w:val="00952B19"/>
    <w:rsid w:val="00953230"/>
    <w:rsid w:val="009534D0"/>
    <w:rsid w:val="00953EF4"/>
    <w:rsid w:val="009565BF"/>
    <w:rsid w:val="0095725E"/>
    <w:rsid w:val="0095753A"/>
    <w:rsid w:val="00957EA9"/>
    <w:rsid w:val="00957EEB"/>
    <w:rsid w:val="0096111F"/>
    <w:rsid w:val="009624AF"/>
    <w:rsid w:val="00962BA8"/>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BB4"/>
    <w:rsid w:val="009D5068"/>
    <w:rsid w:val="009D5269"/>
    <w:rsid w:val="009D57ED"/>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42A5"/>
    <w:rsid w:val="00B3550C"/>
    <w:rsid w:val="00B358A5"/>
    <w:rsid w:val="00B35C81"/>
    <w:rsid w:val="00B36967"/>
    <w:rsid w:val="00B3696F"/>
    <w:rsid w:val="00B3746B"/>
    <w:rsid w:val="00B40019"/>
    <w:rsid w:val="00B405F2"/>
    <w:rsid w:val="00B4099E"/>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E5A"/>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BF0"/>
    <w:rsid w:val="00BF3D2F"/>
    <w:rsid w:val="00BF3E68"/>
    <w:rsid w:val="00BF48BE"/>
    <w:rsid w:val="00BF5ADC"/>
    <w:rsid w:val="00BF699A"/>
    <w:rsid w:val="00C0073F"/>
    <w:rsid w:val="00C00B9F"/>
    <w:rsid w:val="00C0119C"/>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5062"/>
    <w:rsid w:val="00C757E9"/>
    <w:rsid w:val="00C75C2A"/>
    <w:rsid w:val="00C76DCA"/>
    <w:rsid w:val="00C77585"/>
    <w:rsid w:val="00C805EE"/>
    <w:rsid w:val="00C81FFE"/>
    <w:rsid w:val="00C82D06"/>
    <w:rsid w:val="00C82E06"/>
    <w:rsid w:val="00C836C1"/>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5CAB"/>
    <w:rsid w:val="00CA6A8E"/>
    <w:rsid w:val="00CB059C"/>
    <w:rsid w:val="00CB0E3C"/>
    <w:rsid w:val="00CB14ED"/>
    <w:rsid w:val="00CB2057"/>
    <w:rsid w:val="00CB3268"/>
    <w:rsid w:val="00CB56EF"/>
    <w:rsid w:val="00CB58E7"/>
    <w:rsid w:val="00CB5D9D"/>
    <w:rsid w:val="00CB6276"/>
    <w:rsid w:val="00CB6CA2"/>
    <w:rsid w:val="00CB71DF"/>
    <w:rsid w:val="00CB75DA"/>
    <w:rsid w:val="00CC06F7"/>
    <w:rsid w:val="00CC1443"/>
    <w:rsid w:val="00CC1702"/>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414"/>
    <w:rsid w:val="00D64539"/>
    <w:rsid w:val="00D65217"/>
    <w:rsid w:val="00D654FA"/>
    <w:rsid w:val="00D65F1E"/>
    <w:rsid w:val="00D671D1"/>
    <w:rsid w:val="00D676F0"/>
    <w:rsid w:val="00D7001F"/>
    <w:rsid w:val="00D70256"/>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B0204"/>
    <w:rsid w:val="00DB0B10"/>
    <w:rsid w:val="00DB148E"/>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46F0"/>
    <w:rsid w:val="00DC4E4C"/>
    <w:rsid w:val="00DC59C7"/>
    <w:rsid w:val="00DC5C3D"/>
    <w:rsid w:val="00DC6A60"/>
    <w:rsid w:val="00DC77BB"/>
    <w:rsid w:val="00DD0B60"/>
    <w:rsid w:val="00DD14B6"/>
    <w:rsid w:val="00DD1B17"/>
    <w:rsid w:val="00DD1E22"/>
    <w:rsid w:val="00DD20D6"/>
    <w:rsid w:val="00DD238E"/>
    <w:rsid w:val="00DD691C"/>
    <w:rsid w:val="00DD6F79"/>
    <w:rsid w:val="00DD7256"/>
    <w:rsid w:val="00DD7747"/>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9CF"/>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C78BE"/>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svg"/><Relationship Id="rId42" Type="http://schemas.openxmlformats.org/officeDocument/2006/relationships/image" Target="media/image27.png"/><Relationship Id="rId47" Type="http://schemas.openxmlformats.org/officeDocument/2006/relationships/hyperlink" Target="https://foam-jumpy-dianella.glitch.me" TargetMode="External"/><Relationship Id="rId50" Type="http://schemas.openxmlformats.org/officeDocument/2006/relationships/hyperlink" Target="https://interesting-parallel-bit.glitch.me" TargetMode="External"/><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3.png"/><Relationship Id="rId58" Type="http://schemas.microsoft.com/office/2011/relationships/people" Target="people.xml"/><Relationship Id="rId5" Type="http://schemas.openxmlformats.org/officeDocument/2006/relationships/numbering" Target="numbering.xml"/><Relationship Id="rId19" Type="http://schemas.openxmlformats.org/officeDocument/2006/relationships/image" Target="media/image4.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hubs.mozilla.com/bBJ9sxc?hub_invite_id=Lr9efka" TargetMode="External"/><Relationship Id="rId5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hyperlink" Target="https://glitch.com/edit/"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hubs.mozilla.com/jkemrr4" TargetMode="External"/><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2.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3.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4.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10966</TotalTime>
  <Pages>66</Pages>
  <Words>64835</Words>
  <Characters>369563</Characters>
  <Application>Microsoft Office Word</Application>
  <DocSecurity>0</DocSecurity>
  <Lines>3079</Lines>
  <Paragraphs>867</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433531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98</cp:revision>
  <cp:lastPrinted>2021-05-23T17:03:00Z</cp:lastPrinted>
  <dcterms:created xsi:type="dcterms:W3CDTF">2023-08-27T13:40:00Z</dcterms:created>
  <dcterms:modified xsi:type="dcterms:W3CDTF">2023-10-31T10:09:00Z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id="G3mCmk0N"/&gt;&lt;style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