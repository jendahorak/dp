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EE886D4"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C83E46">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WFQJYJqZ/V7LpKxmq","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43B023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0E0358E"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C83E46">
        <w:instrText xml:space="preserve"> ADDIN ZOTERO_ITEM CSL_CITATION {"citationID":"3CtlPLsy","properties":{"formattedCitation":"(Coltekin et al. 2020)","plainCitation":"(Coltekin et al. 2020)","noteIndex":0},"citationItems":[{"id":"WFQJYJqZ/IzCxcQGY","uris":["http://zotero.org/groups/4599106/items/F54Y7ICM"],"itemData":{"id":"9DyV48Zt/oRbg8WmZ","type":"article-journal","abstract":"This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5A965780"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AD99B74"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D1257F">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245E75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2C431F38"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C83E46">
        <w:instrText xml:space="preserve"> ADDIN ZOTERO_ITEM CSL_CITATION {"citationID":"1qIlQgrk","properties":{"formattedCitation":"(Coltekin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E21153C"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5</w:t>
      </w:r>
      <w:r w:rsidRPr="001F6849">
        <w:fldChar w:fldCharType="end"/>
      </w:r>
      <w:r w:rsidRPr="001F6849">
        <w:t xml:space="preserve"> Dělení HMD, zdroj: </w:t>
      </w:r>
      <w:r w:rsidRPr="001F6849">
        <w:fldChar w:fldCharType="begin"/>
      </w:r>
      <w:r w:rsidR="00C83E46">
        <w:instrText xml:space="preserve"> ADDIN ZOTERO_ITEM CSL_CITATION {"citationID":"o3pU5io5","properties":{"formattedCitation":"(Coltekin et al. 2020)","plainCitation":"(Coltekin et al. 2020)","noteIndex":0},"citationItems":[{"id":"WFQJYJqZ/IzCxcQGY","uris":["http://zotero.org/groups/4599106/items/F54Y7ICM"],"itemData":{"id":"9DyV48Zt/oRbg8WmZ","type":"article-journal","abstract":"This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1310D116" w:rsidR="00863307" w:rsidRPr="00736AD5" w:rsidRDefault="00863307" w:rsidP="00863307">
      <w:pPr>
        <w:pStyle w:val="Caption"/>
      </w:pPr>
      <w:r>
        <w:t xml:space="preserve">Obr. </w:t>
      </w:r>
      <w:r>
        <w:fldChar w:fldCharType="begin"/>
      </w:r>
      <w:r>
        <w:instrText xml:space="preserve"> SEQ Obr. \* ARABIC </w:instrText>
      </w:r>
      <w:r>
        <w:fldChar w:fldCharType="separate"/>
      </w:r>
      <w:r w:rsidR="00D1257F">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A693BED"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375E67">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67566C9E"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C83E46">
        <w:instrText xml:space="preserve"> ADDIN ZOTERO_ITEM CSL_CITATION {"citationID":"Vvs5N4QI","properties":{"formattedCitation":"(Coltekin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C8173E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811D12E">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EB14E46"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1257F">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32AC9D9C" w:rsidR="001100A3" w:rsidRDefault="001100A3" w:rsidP="001100A3">
      <w:pPr>
        <w:pStyle w:val="Caption"/>
      </w:pPr>
      <w:r>
        <w:t xml:space="preserve">Obr. </w:t>
      </w:r>
      <w:r>
        <w:fldChar w:fldCharType="begin"/>
      </w:r>
      <w:r>
        <w:instrText xml:space="preserve"> SEQ Obr. \* ARABIC </w:instrText>
      </w:r>
      <w:r>
        <w:fldChar w:fldCharType="separate"/>
      </w:r>
      <w:r w:rsidR="00D1257F">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487E59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254D0DA9">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FE2845C"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156E365D"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3CECB5A" w:rsidR="00B41874" w:rsidRDefault="00B41874" w:rsidP="001D37CB">
      <w:pPr>
        <w:pStyle w:val="Caption"/>
      </w:pPr>
      <w:r>
        <w:t xml:space="preserve">Obr. </w:t>
      </w:r>
      <w:r>
        <w:fldChar w:fldCharType="begin"/>
      </w:r>
      <w:r>
        <w:instrText xml:space="preserve"> SEQ Obr. \* ARABIC </w:instrText>
      </w:r>
      <w:r>
        <w:fldChar w:fldCharType="separate"/>
      </w:r>
      <w:r w:rsidR="00D1257F">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70EC931A" w:rsidR="00AB45B4" w:rsidRDefault="00AB45B4" w:rsidP="00331DCE">
      <w:pPr>
        <w:pStyle w:val="Normlnprvnodsazen"/>
      </w:pPr>
      <w:r w:rsidRPr="001F6849">
        <w:t xml:space="preserve">Jako důležitou problematiku zmiňuje </w:t>
      </w:r>
      <w:r w:rsidRPr="001F6849">
        <w:fldChar w:fldCharType="begin"/>
      </w:r>
      <w:r w:rsidR="00C83E46">
        <w:instrText xml:space="preserve"> ADDIN ZOTERO_ITEM CSL_CITATION {"citationID":"pyYXfhhk","properties":{"formattedCitation":"(Coltekin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C83E46">
        <w:instrText xml:space="preserve"> ADDIN ZOTERO_ITEM CSL_CITATION {"citationID":"cz6cyLsT","properties":{"formattedCitation":"(Coltekin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23C3AC70" w:rsidR="00B2682C" w:rsidRPr="001F6849" w:rsidRDefault="00B2682C" w:rsidP="00B2682C">
      <w:pPr>
        <w:pStyle w:val="Caption"/>
      </w:pPr>
      <w:r>
        <w:t xml:space="preserve">Obr. </w:t>
      </w:r>
      <w:r>
        <w:fldChar w:fldCharType="begin"/>
      </w:r>
      <w:r>
        <w:instrText xml:space="preserve"> SEQ Obr. \* ARABIC </w:instrText>
      </w:r>
      <w:r>
        <w:fldChar w:fldCharType="separate"/>
      </w:r>
      <w:r w:rsidR="00D1257F">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05D02BCD"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C83E46">
        <w:rPr>
          <w:highlight w:val="yellow"/>
        </w:rPr>
        <w:instrText xml:space="preserve"> ADDIN ZOTERO_ITEM CSL_CITATION {"citationID":"Qk91xJhn","properties":{"formattedCitation":"(Coltekin et al. 2020)","plainCitation":"(Coltekin et al. 2020)","noteIndex":0},"citationItems":[{"id":"WFQJYJqZ/IzCxcQGY","uris":["http://zotero.org/groups/4599106/items/F54Y7ICM"],"itemData":{"id":1274,"type":"article-journal","abstract":"This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20CA051A"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375E67">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4E86A3A9"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375E67">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A00BBFB" w:rsidR="00B1180A" w:rsidRPr="00B1180A" w:rsidRDefault="00EE12F5" w:rsidP="003A5BDB">
      <w:pPr>
        <w:pStyle w:val="Caption"/>
      </w:pPr>
      <w:r>
        <w:t xml:space="preserve">Obr. </w:t>
      </w:r>
      <w:r>
        <w:fldChar w:fldCharType="begin"/>
      </w:r>
      <w:r>
        <w:instrText xml:space="preserve"> SEQ Obr. \* ARABIC </w:instrText>
      </w:r>
      <w:r>
        <w:fldChar w:fldCharType="separate"/>
      </w:r>
      <w:r w:rsidR="00D1257F">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5A293C9"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1257F">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65EA76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1257F">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024FF0F"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1257F">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3D92016A">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66263B7F" w:rsidR="008A7EFA" w:rsidRDefault="008A7EFA" w:rsidP="008A7EFA">
      <w:pPr>
        <w:pStyle w:val="Caption"/>
      </w:pPr>
      <w:r>
        <w:t xml:space="preserve">Obr. </w:t>
      </w:r>
      <w:r>
        <w:fldChar w:fldCharType="begin"/>
      </w:r>
      <w:r>
        <w:instrText xml:space="preserve"> SEQ Obr. \* ARABIC </w:instrText>
      </w:r>
      <w:r>
        <w:fldChar w:fldCharType="separate"/>
      </w:r>
      <w:r w:rsidR="00D1257F">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3DF9ED7B"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1257F">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61DE8FE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048AA1DB" w:rsidR="00637A27" w:rsidRPr="00637A27" w:rsidRDefault="00637A27" w:rsidP="00637A27">
      <w:pPr>
        <w:pStyle w:val="Caption"/>
      </w:pPr>
      <w:r>
        <w:t xml:space="preserve">Obr. </w:t>
      </w:r>
      <w:r>
        <w:fldChar w:fldCharType="begin"/>
      </w:r>
      <w:r>
        <w:instrText xml:space="preserve"> SEQ Obr. \* ARABIC </w:instrText>
      </w:r>
      <w:r>
        <w:fldChar w:fldCharType="separate"/>
      </w:r>
      <w:r w:rsidR="00D1257F">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5058E073"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103"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50DC26A7"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375E67">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w:t>
      </w:r>
      <w:r w:rsidR="0035387C">
        <w:lastRenderedPageBreak/>
        <w:t xml:space="preserve">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090BB0F1" w:rsidR="0021568E" w:rsidRPr="0021568E" w:rsidRDefault="00D926B2" w:rsidP="00D926B2">
      <w:pPr>
        <w:pStyle w:val="Caption"/>
      </w:pPr>
      <w:r>
        <w:t xml:space="preserve">Obr. </w:t>
      </w:r>
      <w:r>
        <w:fldChar w:fldCharType="begin"/>
      </w:r>
      <w:r>
        <w:instrText xml:space="preserve"> SEQ Obr. \* ARABIC </w:instrText>
      </w:r>
      <w:r>
        <w:fldChar w:fldCharType="separate"/>
      </w:r>
      <w:r w:rsidR="00D1257F">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lastRenderedPageBreak/>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lastRenderedPageBreak/>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1"/>
                    <a:stretch>
                      <a:fillRect/>
                    </a:stretch>
                  </pic:blipFill>
                  <pic:spPr>
                    <a:xfrm>
                      <a:off x="0" y="0"/>
                      <a:ext cx="5579745" cy="3408045"/>
                    </a:xfrm>
                    <a:prstGeom prst="rect">
                      <a:avLst/>
                    </a:prstGeom>
                  </pic:spPr>
                </pic:pic>
              </a:graphicData>
            </a:graphic>
          </wp:inline>
        </w:drawing>
      </w:r>
    </w:p>
    <w:p w14:paraId="3FBC8D38" w14:textId="0CCF7DA5"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D1257F">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3E02813F"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375E67">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61F11BFC"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1257F">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4"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5"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6"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7"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8"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4F2E3476"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375E67">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w:t>
      </w:r>
      <w:r w:rsidR="001D23E6">
        <w:lastRenderedPageBreak/>
        <w:t xml:space="preserve">mimo dokumentaci </w:t>
      </w:r>
      <w:r w:rsidR="00E250CC">
        <w:t xml:space="preserve">má Wonderland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w:t>
      </w:r>
      <w:r>
        <w:lastRenderedPageBreak/>
        <w:t xml:space="preserve">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9"/>
                    <a:stretch>
                      <a:fillRect/>
                    </a:stretch>
                  </pic:blipFill>
                  <pic:spPr>
                    <a:xfrm>
                      <a:off x="0" y="0"/>
                      <a:ext cx="5579745" cy="2852420"/>
                    </a:xfrm>
                    <a:prstGeom prst="rect">
                      <a:avLst/>
                    </a:prstGeom>
                  </pic:spPr>
                </pic:pic>
              </a:graphicData>
            </a:graphic>
          </wp:inline>
        </w:drawing>
      </w:r>
    </w:p>
    <w:p w14:paraId="6E019035" w14:textId="69E81E1A" w:rsidR="00B40019" w:rsidRDefault="00B40019" w:rsidP="00B40019">
      <w:pPr>
        <w:pStyle w:val="Caption"/>
      </w:pPr>
      <w:r>
        <w:t xml:space="preserve">Obr. </w:t>
      </w:r>
      <w:r>
        <w:fldChar w:fldCharType="begin"/>
      </w:r>
      <w:r>
        <w:instrText xml:space="preserve"> SEQ Obr. \* ARABIC </w:instrText>
      </w:r>
      <w:r>
        <w:fldChar w:fldCharType="separate"/>
      </w:r>
      <w:r w:rsidR="00D1257F">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0"/>
                    <a:stretch>
                      <a:fillRect/>
                    </a:stretch>
                  </pic:blipFill>
                  <pic:spPr>
                    <a:xfrm>
                      <a:off x="0" y="0"/>
                      <a:ext cx="5579745" cy="2602865"/>
                    </a:xfrm>
                    <a:prstGeom prst="rect">
                      <a:avLst/>
                    </a:prstGeom>
                  </pic:spPr>
                </pic:pic>
              </a:graphicData>
            </a:graphic>
          </wp:inline>
        </w:drawing>
      </w:r>
    </w:p>
    <w:p w14:paraId="4AFAB6CE" w14:textId="585E7FC2" w:rsidR="003635FB" w:rsidRDefault="003635FB" w:rsidP="003635FB">
      <w:pPr>
        <w:pStyle w:val="Caption"/>
      </w:pPr>
      <w:r>
        <w:t xml:space="preserve">Obr. </w:t>
      </w:r>
      <w:r>
        <w:fldChar w:fldCharType="begin"/>
      </w:r>
      <w:r>
        <w:instrText xml:space="preserve"> SEQ Obr. \* ARABIC </w:instrText>
      </w:r>
      <w:r>
        <w:fldChar w:fldCharType="separate"/>
      </w:r>
      <w:r w:rsidR="00D1257F">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4C082538" w:rsidR="00400092" w:rsidRDefault="00400092" w:rsidP="004E6E7C">
      <w:pPr>
        <w:pStyle w:val="Caption"/>
      </w:pPr>
      <w:r>
        <w:t xml:space="preserve">Tab. </w:t>
      </w:r>
      <w:r>
        <w:fldChar w:fldCharType="begin"/>
      </w:r>
      <w:r>
        <w:instrText xml:space="preserve"> SEQ Tab. \* ARABIC </w:instrText>
      </w:r>
      <w:r>
        <w:fldChar w:fldCharType="separate"/>
      </w:r>
      <w:r w:rsidR="00375E67">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6"/>
                    <a:stretch>
                      <a:fillRect/>
                    </a:stretch>
                  </pic:blipFill>
                  <pic:spPr>
                    <a:xfrm>
                      <a:off x="0" y="0"/>
                      <a:ext cx="5579745" cy="2446655"/>
                    </a:xfrm>
                    <a:prstGeom prst="rect">
                      <a:avLst/>
                    </a:prstGeom>
                  </pic:spPr>
                </pic:pic>
              </a:graphicData>
            </a:graphic>
          </wp:inline>
        </w:drawing>
      </w:r>
    </w:p>
    <w:p w14:paraId="4BEC9AC0" w14:textId="48A5D854" w:rsidR="00067472" w:rsidRPr="00067472" w:rsidRDefault="00067472" w:rsidP="00067472">
      <w:pPr>
        <w:pStyle w:val="Caption"/>
      </w:pPr>
      <w:r>
        <w:t xml:space="preserve">Obr. </w:t>
      </w:r>
      <w:r>
        <w:fldChar w:fldCharType="begin"/>
      </w:r>
      <w:r>
        <w:instrText xml:space="preserve"> SEQ Obr. \* ARABIC </w:instrText>
      </w:r>
      <w:r>
        <w:fldChar w:fldCharType="separate"/>
      </w:r>
      <w:r w:rsidR="00D1257F">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0FBC92DD"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proofErr w:type="spellStart"/>
      <w:r w:rsidR="00364373">
        <w:t>obodbně</w:t>
      </w:r>
      <w:proofErr w:type="spellEnd"/>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Zároveň jelikož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proofErr w:type="spellStart"/>
      <w:r w:rsidR="00F24DA3">
        <w:t>řešní</w:t>
      </w:r>
      <w:proofErr w:type="spellEnd"/>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t>
      </w:r>
      <w:r w:rsidR="005907E1" w:rsidRPr="005907E1">
        <w:rPr>
          <w:highlight w:val="yellow"/>
        </w:rPr>
        <w:lastRenderedPageBreak/>
        <w:t xml:space="preserve">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editory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7"/>
                    <a:stretch>
                      <a:fillRect/>
                    </a:stretch>
                  </pic:blipFill>
                  <pic:spPr>
                    <a:xfrm>
                      <a:off x="0" y="0"/>
                      <a:ext cx="5579745" cy="806450"/>
                    </a:xfrm>
                    <a:prstGeom prst="rect">
                      <a:avLst/>
                    </a:prstGeom>
                  </pic:spPr>
                </pic:pic>
              </a:graphicData>
            </a:graphic>
          </wp:inline>
        </w:drawing>
      </w:r>
    </w:p>
    <w:p w14:paraId="0D7A940B" w14:textId="29832CD4" w:rsidR="00227E35" w:rsidRPr="00C34F5D" w:rsidRDefault="00227E35" w:rsidP="00C34F5D">
      <w:pPr>
        <w:pStyle w:val="Caption"/>
      </w:pPr>
      <w:r>
        <w:t xml:space="preserve">Obr. </w:t>
      </w:r>
      <w:r>
        <w:fldChar w:fldCharType="begin"/>
      </w:r>
      <w:r>
        <w:instrText xml:space="preserve"> SEQ Obr. \* ARABIC </w:instrText>
      </w:r>
      <w:r>
        <w:fldChar w:fldCharType="separate"/>
      </w:r>
      <w:r w:rsidR="00D1257F">
        <w:rPr>
          <w:noProof/>
        </w:rPr>
        <w:t>30</w:t>
      </w:r>
      <w: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3E069989" w:rsidR="00524D61" w:rsidRDefault="00E32349" w:rsidP="00524D61">
      <w:r>
        <w:t>Systematický</w:t>
      </w:r>
      <w:r w:rsidR="009969A3">
        <w:t xml:space="preserve"> přístup k návrhu tvorbu VP poskytuje </w:t>
      </w:r>
      <w:r w:rsidR="00054069" w:rsidRPr="001F6849">
        <w:fldChar w:fldCharType="begin"/>
      </w:r>
      <w:r w:rsidR="00C83E46">
        <w:instrText xml:space="preserve"> ADDIN ZOTERO_ITEM CSL_CITATION {"citationID":"poENDQvc","properties":{"formattedCitation":"(Coltekin et al. 2020)","plainCitation":"(Coltekin et al. 2020)","noteIndex":0},"citationItems":[{"id":"WFQJYJqZ/IzCxcQGY","uris":["http://zotero.org/groups/4599106/items/F54Y7ICM"],"itemData":{"id":"R2W46KK0/uBP9g0aZ","type":"article-journal","abstract":"This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w:t>
      </w:r>
      <w:proofErr w:type="spellStart"/>
      <w:r w:rsidR="009969A3" w:rsidRPr="009969A3">
        <w:t>Coltekin</w:t>
      </w:r>
      <w:proofErr w:type="spellEnd"/>
      <w:r w:rsidR="009969A3" w:rsidRPr="009969A3">
        <w:t xml:space="preserve">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1F921590"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C83E46">
        <w:instrText xml:space="preserve"> ADDIN ZOTERO_ITEM CSL_CITATION {"citationID":"XY0xEnaz","properties":{"formattedCitation":"(Coltekin et al. 2020)","plainCitation":"(Coltekin et al. 2020)","noteIndex":0},"citationItems":[{"id":"WFQJYJqZ/IzCxcQGY","uris":["http://zotero.org/groups/4599106/items/F54Y7ICM"],"itemData":{"id":"R2W46KK0/uBP9g0aZ","type":"article-journal","abstract":"This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w:t>
      </w:r>
      <w:proofErr w:type="spellStart"/>
      <w:r w:rsidR="00524D61" w:rsidRPr="00524D61">
        <w:t>Coltekin</w:t>
      </w:r>
      <w:proofErr w:type="spellEnd"/>
      <w:r w:rsidR="00524D61" w:rsidRPr="00524D61">
        <w:t xml:space="preserve">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0516C7CD"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C83E46">
        <w:instrText xml:space="preserve"> ADDIN ZOTERO_ITEM CSL_CITATION {"citationID":"Gv8e6N3n","properties":{"formattedCitation":"(Coltekin et al. 2020)","plainCitation":"(Coltekin et al. 2020)","noteIndex":0},"citationItems":[{"id":"WFQJYJqZ/IzCxcQGY","uris":["http://zotero.org/groups/4599106/items/F54Y7ICM"],"itemData":{"id":"7W5G15KO/kszOyZqN","type":"article-journal","abstract":"This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w:t>
      </w:r>
      <w:proofErr w:type="spellStart"/>
      <w:r w:rsidRPr="00C23B1F">
        <w:t>Coltekin</w:t>
      </w:r>
      <w:proofErr w:type="spellEnd"/>
      <w:r w:rsidRPr="00C23B1F">
        <w:t xml:space="preserve">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C83E46">
        <w:instrText xml:space="preserve"> ADDIN ZOTERO_ITEM CSL_CITATION {"citationID":"iZCi7FE1","properties":{"formattedCitation":"(Coltekin et al. 2020)","plainCitation":"(Coltekin et al. 2020)","noteIndex":0},"citationItems":[{"id":"WFQJYJqZ/IzCxcQGY","uris":["http://zotero.org/groups/4599106/items/F54Y7ICM"],"itemData":{"id":"7W5G15KO/kszOyZqN","type":"article-journal","abstract":"This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w:t>
      </w:r>
      <w:proofErr w:type="spellStart"/>
      <w:r w:rsidR="002023D9" w:rsidRPr="002023D9">
        <w:t>Coltekin</w:t>
      </w:r>
      <w:proofErr w:type="spellEnd"/>
      <w:r w:rsidR="002023D9" w:rsidRPr="002023D9">
        <w:t xml:space="preserve">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1F32AB22" w:rsidR="009E6B35" w:rsidRDefault="009E6B35" w:rsidP="009E6B35">
      <w:pPr>
        <w:pStyle w:val="Caption"/>
        <w:keepNext/>
      </w:pPr>
      <w:r>
        <w:t xml:space="preserve">Tab. </w:t>
      </w:r>
      <w:r>
        <w:fldChar w:fldCharType="begin"/>
      </w:r>
      <w:r>
        <w:instrText xml:space="preserve"> SEQ Tab. \* ARABIC </w:instrText>
      </w:r>
      <w:r>
        <w:fldChar w:fldCharType="separate"/>
      </w:r>
      <w:r w:rsidR="00375E67">
        <w:rPr>
          <w:noProof/>
        </w:rPr>
        <w:t>8</w:t>
      </w:r>
      <w: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001361E2" w:rsidR="00B17491" w:rsidRPr="00B17491" w:rsidRDefault="00C03453" w:rsidP="00463415">
      <w:pPr>
        <w:pStyle w:val="Caption"/>
      </w:pPr>
      <w:r>
        <w:t xml:space="preserve">Obr. </w:t>
      </w:r>
      <w:r>
        <w:fldChar w:fldCharType="begin"/>
      </w:r>
      <w:r>
        <w:instrText xml:space="preserve"> SEQ Obr. \* ARABIC </w:instrText>
      </w:r>
      <w:r>
        <w:fldChar w:fldCharType="separate"/>
      </w:r>
      <w:r w:rsidR="00D1257F">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30362E28" w:rsidR="00C03453" w:rsidRDefault="00C03453" w:rsidP="00C03453">
      <w:pPr>
        <w:pStyle w:val="Caption"/>
      </w:pPr>
      <w:r>
        <w:t xml:space="preserve">Obr. </w:t>
      </w:r>
      <w:r>
        <w:fldChar w:fldCharType="begin"/>
      </w:r>
      <w:r>
        <w:instrText xml:space="preserve"> SEQ Obr. \* ARABIC </w:instrText>
      </w:r>
      <w:r>
        <w:fldChar w:fldCharType="separate"/>
      </w:r>
      <w:r w:rsidR="00D1257F">
        <w:rPr>
          <w:noProof/>
        </w:rPr>
        <w:t>32</w:t>
      </w:r>
      <w: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w:t>
      </w:r>
      <w:r>
        <w:lastRenderedPageBreak/>
        <w:t>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6F53562A" w:rsidR="0027655C" w:rsidRDefault="0027655C" w:rsidP="0027655C">
      <w:pPr>
        <w:pStyle w:val="Caption"/>
      </w:pPr>
      <w:r>
        <w:t xml:space="preserve">Obr. </w:t>
      </w:r>
      <w:r>
        <w:fldChar w:fldCharType="begin"/>
      </w:r>
      <w:r>
        <w:instrText xml:space="preserve"> SEQ Obr. \* ARABIC </w:instrText>
      </w:r>
      <w:r>
        <w:fldChar w:fldCharType="separate"/>
      </w:r>
      <w:r w:rsidR="00D1257F">
        <w:rPr>
          <w:noProof/>
        </w:rPr>
        <w:t>33</w:t>
      </w:r>
      <w: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72"/>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63C5F2EC"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D1257F">
        <w:rPr>
          <w:noProof/>
        </w:rPr>
        <w:t>34</w:t>
      </w:r>
      <w: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9194D63" w:rsidR="00483216" w:rsidRPr="00483216" w:rsidRDefault="00424AE4" w:rsidP="00483216">
      <w:pPr>
        <w:pStyle w:val="Caption"/>
      </w:pPr>
      <w:r>
        <w:t xml:space="preserve">Obr. </w:t>
      </w:r>
      <w:r>
        <w:fldChar w:fldCharType="begin"/>
      </w:r>
      <w:r>
        <w:instrText xml:space="preserve"> SEQ Obr. \* ARABIC </w:instrText>
      </w:r>
      <w:r>
        <w:fldChar w:fldCharType="separate"/>
      </w:r>
      <w:r w:rsidR="00D1257F">
        <w:rPr>
          <w:noProof/>
        </w:rPr>
        <w:t>35</w:t>
      </w:r>
      <w: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4"/>
                    <a:stretch>
                      <a:fillRect/>
                    </a:stretch>
                  </pic:blipFill>
                  <pic:spPr>
                    <a:xfrm>
                      <a:off x="0" y="0"/>
                      <a:ext cx="5579745" cy="3048000"/>
                    </a:xfrm>
                    <a:prstGeom prst="rect">
                      <a:avLst/>
                    </a:prstGeom>
                  </pic:spPr>
                </pic:pic>
              </a:graphicData>
            </a:graphic>
          </wp:inline>
        </w:drawing>
      </w:r>
    </w:p>
    <w:p w14:paraId="3B03FD40" w14:textId="24F53066"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D1257F">
        <w:rPr>
          <w:noProof/>
        </w:rPr>
        <w:t>36</w:t>
      </w:r>
      <w: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5"/>
                    <a:stretch>
                      <a:fillRect/>
                    </a:stretch>
                  </pic:blipFill>
                  <pic:spPr>
                    <a:xfrm>
                      <a:off x="0" y="0"/>
                      <a:ext cx="5579745" cy="2645410"/>
                    </a:xfrm>
                    <a:prstGeom prst="rect">
                      <a:avLst/>
                    </a:prstGeom>
                  </pic:spPr>
                </pic:pic>
              </a:graphicData>
            </a:graphic>
          </wp:inline>
        </w:drawing>
      </w:r>
    </w:p>
    <w:p w14:paraId="6C956AD6" w14:textId="33827A97"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D1257F">
        <w:rPr>
          <w:noProof/>
        </w:rPr>
        <w:t>37</w:t>
      </w:r>
      <w: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9"/>
      </w:r>
      <w:r>
        <w:t xml:space="preserve"> byly exportovány </w:t>
      </w:r>
      <w:proofErr w:type="gramStart"/>
      <w:r>
        <w:t>jakožto .</w:t>
      </w:r>
      <w:proofErr w:type="spellStart"/>
      <w:r>
        <w:t>glb</w:t>
      </w:r>
      <w:proofErr w:type="spellEnd"/>
      <w:proofErr w:type="gram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6"/>
                    <a:stretch>
                      <a:fillRect/>
                    </a:stretch>
                  </pic:blipFill>
                  <pic:spPr>
                    <a:xfrm>
                      <a:off x="0" y="0"/>
                      <a:ext cx="5579745" cy="3392805"/>
                    </a:xfrm>
                    <a:prstGeom prst="rect">
                      <a:avLst/>
                    </a:prstGeom>
                  </pic:spPr>
                </pic:pic>
              </a:graphicData>
            </a:graphic>
          </wp:inline>
        </w:drawing>
      </w:r>
    </w:p>
    <w:p w14:paraId="3CDEDFE6" w14:textId="396FF124" w:rsidR="00296350" w:rsidRDefault="001C771D" w:rsidP="00986595">
      <w:pPr>
        <w:pStyle w:val="Caption"/>
      </w:pPr>
      <w:r>
        <w:t xml:space="preserve">Obr. </w:t>
      </w:r>
      <w:r>
        <w:fldChar w:fldCharType="begin"/>
      </w:r>
      <w:r>
        <w:instrText xml:space="preserve"> SEQ Obr. \* ARABIC </w:instrText>
      </w:r>
      <w:r>
        <w:fldChar w:fldCharType="separate"/>
      </w:r>
      <w:r w:rsidR="00D1257F">
        <w:rPr>
          <w:noProof/>
        </w:rPr>
        <w:t>38</w:t>
      </w:r>
      <w: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CD8E086" w:rsidR="00375E67" w:rsidRDefault="00375E67" w:rsidP="00375E67">
      <w:pPr>
        <w:pStyle w:val="Caption"/>
        <w:keepNext/>
      </w:pPr>
      <w:r>
        <w:t xml:space="preserve">Tab. </w:t>
      </w:r>
      <w:r>
        <w:fldChar w:fldCharType="begin"/>
      </w:r>
      <w:r>
        <w:instrText xml:space="preserve"> SEQ Tab. \* ARABIC </w:instrText>
      </w:r>
      <w:r>
        <w:fldChar w:fldCharType="separate"/>
      </w:r>
      <w:r>
        <w:rPr>
          <w:noProof/>
        </w:rPr>
        <w:t>9</w:t>
      </w:r>
      <w: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45B982A9" w:rsidR="00E4543D" w:rsidRDefault="00E4543D" w:rsidP="00E4543D">
      <w:pPr>
        <w:pStyle w:val="Caption"/>
        <w:keepNext/>
      </w:pPr>
      <w:r>
        <w:t xml:space="preserve">Tab. </w:t>
      </w:r>
      <w:r>
        <w:fldChar w:fldCharType="begin"/>
      </w:r>
      <w:r>
        <w:instrText xml:space="preserve"> SEQ Tab. \* ARABIC </w:instrText>
      </w:r>
      <w:r>
        <w:fldChar w:fldCharType="separate"/>
      </w:r>
      <w:r w:rsidR="00375E67">
        <w:rPr>
          <w:noProof/>
        </w:rPr>
        <w:t>10</w:t>
      </w:r>
      <w: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lastRenderedPageBreak/>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163CE804" w:rsidR="003150D4" w:rsidRPr="003150D4" w:rsidRDefault="00B908FF" w:rsidP="003150D4">
      <w:pPr>
        <w:pStyle w:val="Caption"/>
      </w:pPr>
      <w:r>
        <w:t xml:space="preserve">Obr. </w:t>
      </w:r>
      <w:r>
        <w:fldChar w:fldCharType="begin"/>
      </w:r>
      <w:r>
        <w:instrText xml:space="preserve"> SEQ Obr. \* ARABIC </w:instrText>
      </w:r>
      <w:r>
        <w:fldChar w:fldCharType="separate"/>
      </w:r>
      <w:r w:rsidR="00D1257F">
        <w:rPr>
          <w:noProof/>
        </w:rPr>
        <w:t>39</w:t>
      </w:r>
      <w: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47072A93" w:rsidR="0021284F" w:rsidRDefault="0021284F" w:rsidP="0021284F">
      <w:pPr>
        <w:pStyle w:val="Caption"/>
        <w:keepNext/>
      </w:pPr>
      <w:r>
        <w:t xml:space="preserve">Tab. </w:t>
      </w:r>
      <w:r>
        <w:fldChar w:fldCharType="begin"/>
      </w:r>
      <w:r>
        <w:instrText xml:space="preserve"> SEQ Tab. \* ARABIC </w:instrText>
      </w:r>
      <w:r>
        <w:fldChar w:fldCharType="separate"/>
      </w:r>
      <w:r w:rsidR="00375E67">
        <w:rPr>
          <w:noProof/>
        </w:rPr>
        <w:t>11</w:t>
      </w:r>
      <w: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4E046F" w14:textId="3BFC7EFD" w:rsidR="001C467F" w:rsidRDefault="00B509FB" w:rsidP="00E705D5">
      <w:r>
        <w:rPr>
          <w:noProof/>
        </w:rPr>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8">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0BB0B49F" w14:textId="4D32AE88" w:rsidR="00B509FB" w:rsidRDefault="001C467F" w:rsidP="001C467F">
      <w:pPr>
        <w:pStyle w:val="Caption"/>
      </w:pPr>
      <w:r>
        <w:t xml:space="preserve">Obr. </w:t>
      </w:r>
      <w:r>
        <w:fldChar w:fldCharType="begin"/>
      </w:r>
      <w:r>
        <w:instrText xml:space="preserve"> SEQ Obr. \* ARABIC </w:instrText>
      </w:r>
      <w:r>
        <w:fldChar w:fldCharType="separate"/>
      </w:r>
      <w:r w:rsidR="00D1257F">
        <w:rPr>
          <w:noProof/>
        </w:rPr>
        <w:t>40</w:t>
      </w:r>
      <w:r>
        <w:fldChar w:fldCharType="end"/>
      </w:r>
      <w:r>
        <w:t xml:space="preserve"> Vizualizace č. 1, příklad interakce – zobrazení pouze typu "Valbová"</w:t>
      </w:r>
    </w:p>
    <w:p w14:paraId="4CE3A504" w14:textId="77777777" w:rsidR="00E705D5" w:rsidRDefault="00E705D5" w:rsidP="00E705D5">
      <w:r w:rsidRPr="001A4E64">
        <w:rPr>
          <w:b/>
          <w:bCs/>
        </w:rPr>
        <w:lastRenderedPageBreak/>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43E7959" w14:textId="337FD236" w:rsidR="00E705D5" w:rsidRDefault="00E705D5" w:rsidP="00E705D5">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7BC21E93" w14:textId="77777777" w:rsidR="00E705D5" w:rsidRDefault="00E705D5" w:rsidP="00E705D5">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5E493145" w14:textId="611BE609" w:rsidR="0021284F" w:rsidRPr="00E705D5" w:rsidRDefault="0021284F" w:rsidP="00E705D5">
      <w:pPr>
        <w:spacing w:after="160"/>
        <w:jc w:val="left"/>
        <w:rPr>
          <w:b/>
        </w:rPr>
      </w:pPr>
      <w:r>
        <w:br w:type="page"/>
      </w:r>
    </w:p>
    <w:p w14:paraId="4A40AA2E" w14:textId="351DB9DC" w:rsidR="0021284F" w:rsidRDefault="0021284F" w:rsidP="0021284F">
      <w:pPr>
        <w:pStyle w:val="Malnadpis"/>
      </w:pPr>
      <w:r>
        <w:lastRenderedPageBreak/>
        <w:t>Tematická mapa 2 – Části budov</w:t>
      </w:r>
    </w:p>
    <w:p w14:paraId="31E99EA9" w14:textId="1B4648E7" w:rsidR="002F309C" w:rsidRDefault="002F309C" w:rsidP="002F309C">
      <w:pPr>
        <w:pStyle w:val="Caption"/>
        <w:keepNext/>
      </w:pPr>
      <w:r>
        <w:t xml:space="preserve">Tab. </w:t>
      </w:r>
      <w:r>
        <w:fldChar w:fldCharType="begin"/>
      </w:r>
      <w:r>
        <w:instrText xml:space="preserve"> SEQ Tab. \* ARABIC </w:instrText>
      </w:r>
      <w:r>
        <w:fldChar w:fldCharType="separate"/>
      </w:r>
      <w:r w:rsidR="00375E67">
        <w:rPr>
          <w:noProof/>
        </w:rPr>
        <w:t>12</w:t>
      </w:r>
      <w: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9">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02291594" w:rsidR="00B509FB" w:rsidRDefault="002F309C" w:rsidP="002F309C">
      <w:pPr>
        <w:pStyle w:val="Caption"/>
      </w:pPr>
      <w:r>
        <w:t xml:space="preserve">Obr. </w:t>
      </w:r>
      <w:r>
        <w:fldChar w:fldCharType="begin"/>
      </w:r>
      <w:r>
        <w:instrText xml:space="preserve"> SEQ Obr. \* ARABIC </w:instrText>
      </w:r>
      <w:r>
        <w:fldChar w:fldCharType="separate"/>
      </w:r>
      <w:r w:rsidR="00D1257F">
        <w:rPr>
          <w:noProof/>
        </w:rPr>
        <w:t>41</w:t>
      </w:r>
      <w:r>
        <w:fldChar w:fldCharType="end"/>
      </w:r>
      <w:r>
        <w:t xml:space="preserve"> Vizualizace č. 2</w:t>
      </w:r>
    </w:p>
    <w:p w14:paraId="3CA8E13B" w14:textId="1858A297" w:rsidR="00E705D5" w:rsidRDefault="00E705D5" w:rsidP="00E705D5">
      <w:r w:rsidRPr="00E705D5">
        <w:rPr>
          <w:b/>
          <w:bCs/>
        </w:rPr>
        <w:lastRenderedPageBreak/>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683D14C9" w14:textId="0A5362DA" w:rsidR="00D1257F" w:rsidRDefault="00E705D5" w:rsidP="00D1257F">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p>
    <w:p w14:paraId="21810CC5" w14:textId="6ED3A380" w:rsidR="00D1257F" w:rsidRDefault="00D1257F">
      <w:pPr>
        <w:spacing w:after="160"/>
        <w:jc w:val="left"/>
      </w:pPr>
      <w:r>
        <w:br w:type="page"/>
      </w:r>
    </w:p>
    <w:p w14:paraId="5830005C" w14:textId="15932CA0" w:rsidR="00D1257F" w:rsidRDefault="00D1257F" w:rsidP="00D1257F">
      <w:pPr>
        <w:pStyle w:val="Malnadpis"/>
      </w:pPr>
      <w:r>
        <w:lastRenderedPageBreak/>
        <w:t xml:space="preserve">Topografická mapa </w:t>
      </w:r>
    </w:p>
    <w:p w14:paraId="6367210D" w14:textId="4C6A9461" w:rsidR="00D1257F" w:rsidRDefault="00D1257F" w:rsidP="00D1257F">
      <w:pPr>
        <w:pStyle w:val="Caption"/>
        <w:keepNext/>
      </w:pPr>
      <w:r>
        <w:t xml:space="preserve">Tab. </w:t>
      </w:r>
      <w:r>
        <w:fldChar w:fldCharType="begin"/>
      </w:r>
      <w:r>
        <w:instrText xml:space="preserve"> SEQ Tab. \* ARABIC </w:instrText>
      </w:r>
      <w:r>
        <w:fldChar w:fldCharType="separate"/>
      </w:r>
      <w:r w:rsidR="00375E67">
        <w:rPr>
          <w:noProof/>
        </w:rPr>
        <w:t>13</w:t>
      </w:r>
      <w: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D1257F">
      <w:pPr>
        <w:pStyle w:val="Caption"/>
        <w:ind w:left="0" w:firstLine="0"/>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80">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7CF4ADB7" w:rsidR="00D1257F" w:rsidRDefault="00D1257F" w:rsidP="00D1257F">
      <w:pPr>
        <w:pStyle w:val="Caption"/>
      </w:pPr>
      <w:r>
        <w:t xml:space="preserve">Obr. </w:t>
      </w:r>
      <w:r>
        <w:fldChar w:fldCharType="begin"/>
      </w:r>
      <w:r>
        <w:instrText xml:space="preserve"> SEQ Obr. \* ARABIC </w:instrText>
      </w:r>
      <w:r>
        <w:fldChar w:fldCharType="separate"/>
      </w:r>
      <w:r>
        <w:rPr>
          <w:noProof/>
        </w:rPr>
        <w:t>43</w:t>
      </w:r>
      <w:r>
        <w:fldChar w:fldCharType="end"/>
      </w:r>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0AB2A57C" w:rsidR="00375E67" w:rsidRDefault="00375E67" w:rsidP="00375E67">
      <w:pPr>
        <w:pStyle w:val="Caption"/>
        <w:keepNext/>
      </w:pPr>
      <w:r>
        <w:t xml:space="preserve">Tab. </w:t>
      </w:r>
      <w:r>
        <w:fldChar w:fldCharType="begin"/>
      </w:r>
      <w:r>
        <w:instrText xml:space="preserve"> SEQ Tab. \* ARABIC </w:instrText>
      </w:r>
      <w:r>
        <w:fldChar w:fldCharType="separate"/>
      </w:r>
      <w:r>
        <w:rPr>
          <w:noProof/>
        </w:rPr>
        <w:t>14</w:t>
      </w:r>
      <w: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52D83686"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xml:space="preserve">. Z tohoto důvodu byly vytvořeny vlastní CI instrukce ve </w:t>
      </w:r>
      <w:proofErr w:type="gramStart"/>
      <w:r>
        <w:t>formátu .</w:t>
      </w:r>
      <w:proofErr w:type="spellStart"/>
      <w:r>
        <w:t>yml</w:t>
      </w:r>
      <w:proofErr w:type="spellEnd"/>
      <w:proofErr w:type="gramEnd"/>
      <w:r>
        <w:t xml:space="preserve"> souboru, který obsahuje specifické kroky pro vykonání na zvolené CI/CD platformě. Tyto instrukce jsou implementovány v přiloženém skriptu</w:t>
      </w:r>
      <w:r>
        <w:t xml:space="preserve"> </w:t>
      </w:r>
      <w:r w:rsidRPr="00D35D07">
        <w:rPr>
          <w:highlight w:val="yellow"/>
        </w:rPr>
        <w:t>(viz. Příloha X)</w:t>
      </w:r>
      <w:r w:rsidRPr="00D35D07">
        <w:rPr>
          <w:highlight w:val="yellow"/>
        </w:rPr>
        <w:t>.</w:t>
      </w:r>
      <w:r>
        <w:t xml:space="preserve"> V rámci tohoto procesu, při každé změně obsahu vzdáleného </w:t>
      </w:r>
      <w:r>
        <w:t>repositáře</w:t>
      </w:r>
      <w:r>
        <w:t xml:space="preserve"> Wonderland </w:t>
      </w:r>
      <w:proofErr w:type="spellStart"/>
      <w:r>
        <w:t>engine</w:t>
      </w:r>
      <w:proofErr w:type="spellEnd"/>
      <w:r>
        <w:t xml:space="preserve">, který je poskytován skrze </w:t>
      </w:r>
      <w:proofErr w:type="spellStart"/>
      <w:r>
        <w:t>Docker</w:t>
      </w:r>
      <w:proofErr w:type="spellEnd"/>
      <w:r>
        <w:t xml:space="preserve"> image, systém CI/CD automaticky vystaví novou binární verzi aplikace a tuto verzi následně publikuje.</w:t>
      </w:r>
      <w:r>
        <w:t xml:space="preserv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2656D4">
      <w:pPr>
        <w:pStyle w:val="Heading1"/>
        <w:rPr>
          <w:lang w:val="cs-CZ"/>
        </w:rPr>
      </w:pPr>
      <w:r w:rsidRPr="001F6849">
        <w:rPr>
          <w:lang w:val="cs-CZ"/>
        </w:rPr>
        <w:lastRenderedPageBreak/>
        <w:t>U</w:t>
      </w:r>
      <w:r w:rsidR="00A479E6" w:rsidRPr="001F6849">
        <w:rPr>
          <w:lang w:val="cs-CZ"/>
        </w:rPr>
        <w:t>ŽIVATELSKÉ TESTOVÁNÍ</w:t>
      </w:r>
    </w:p>
    <w:p w14:paraId="4EE91D8A" w14:textId="77777777" w:rsidR="00D35D07" w:rsidRPr="00D35D07" w:rsidRDefault="00D35D07" w:rsidP="00D35D07">
      <w:pPr>
        <w:rPr>
          <w:lang w:eastAsia="cs-CZ"/>
        </w:rPr>
      </w:pP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69EF757B" w14:textId="4CE2A31F" w:rsidR="002023D9" w:rsidRDefault="002023D9" w:rsidP="00EC522E">
      <w:pPr>
        <w:pStyle w:val="Normlnprvnodsazen"/>
        <w:ind w:firstLine="0"/>
        <w:rPr>
          <w:lang w:val="en-US"/>
        </w:rPr>
      </w:pPr>
      <w:proofErr w:type="spellStart"/>
      <w:r>
        <w:rPr>
          <w:lang w:val="en-US"/>
        </w:rPr>
        <w:t>Colaborative</w:t>
      </w:r>
      <w:proofErr w:type="spellEnd"/>
    </w:p>
    <w:p w14:paraId="5644187B" w14:textId="77777777" w:rsidR="002023D9" w:rsidRPr="00EC522E" w:rsidRDefault="002023D9" w:rsidP="00EC522E">
      <w:pPr>
        <w:pStyle w:val="Normlnprvnodsazen"/>
        <w:ind w:firstLine="0"/>
        <w:rPr>
          <w:lang w:val="en-US"/>
        </w:rPr>
      </w:pPr>
    </w:p>
    <w:p w14:paraId="5A684CEC" w14:textId="2542343A" w:rsidR="00A479E6" w:rsidRDefault="000E5F9C" w:rsidP="002656D4">
      <w:pPr>
        <w:pStyle w:val="Heading1"/>
        <w:rPr>
          <w:lang w:val="cs-CZ"/>
        </w:rPr>
      </w:pPr>
      <w:r w:rsidRPr="001F6849">
        <w:rPr>
          <w:lang w:val="cs-CZ"/>
        </w:rPr>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02DFDEAC" w14:textId="77777777" w:rsidR="00C83E46" w:rsidRDefault="00C3380E" w:rsidP="00C83E46">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C83E46">
        <w:t xml:space="preserve">2019 - </w:t>
      </w:r>
      <w:proofErr w:type="spellStart"/>
      <w:r w:rsidR="00C83E46">
        <w:t>Battle</w:t>
      </w:r>
      <w:proofErr w:type="spellEnd"/>
      <w:r w:rsidR="00C83E46">
        <w:t xml:space="preserve"> </w:t>
      </w:r>
      <w:proofErr w:type="spellStart"/>
      <w:r w:rsidR="00C83E46">
        <w:t>of</w:t>
      </w:r>
      <w:proofErr w:type="spellEnd"/>
      <w:r w:rsidR="00C83E46">
        <w:t xml:space="preserve"> </w:t>
      </w:r>
      <w:proofErr w:type="gramStart"/>
      <w:r w:rsidR="00C83E46">
        <w:t>3D</w:t>
      </w:r>
      <w:proofErr w:type="gramEnd"/>
      <w:r w:rsidR="00C83E46">
        <w:t xml:space="preserve"> </w:t>
      </w:r>
      <w:proofErr w:type="spellStart"/>
      <w:r w:rsidR="00C83E46">
        <w:t>Rendering</w:t>
      </w:r>
      <w:proofErr w:type="spellEnd"/>
      <w:r w:rsidR="00C83E46">
        <w:t xml:space="preserve"> </w:t>
      </w:r>
      <w:proofErr w:type="spellStart"/>
      <w:r w:rsidR="00C83E46">
        <w:t>Stacks</w:t>
      </w:r>
      <w:proofErr w:type="spellEnd"/>
      <w:r w:rsidR="00C83E46">
        <w:t xml:space="preserve">: </w:t>
      </w:r>
      <w:proofErr w:type="spellStart"/>
      <w:r w:rsidR="00C83E46">
        <w:t>CesiumJS</w:t>
      </w:r>
      <w:proofErr w:type="spellEnd"/>
      <w:r w:rsidR="00C83E46">
        <w:t xml:space="preserve">, VTS </w:t>
      </w:r>
      <w:proofErr w:type="spellStart"/>
      <w:r w:rsidR="00C83E46">
        <w:t>Geospatial</w:t>
      </w:r>
      <w:proofErr w:type="spellEnd"/>
      <w:r w:rsidR="00C83E46">
        <w:t xml:space="preserve"> </w:t>
      </w:r>
      <w:proofErr w:type="spellStart"/>
      <w:r w:rsidR="00C83E46">
        <w:t>or</w:t>
      </w:r>
      <w:proofErr w:type="spellEnd"/>
      <w:r w:rsidR="00C83E46">
        <w:t xml:space="preserve"> </w:t>
      </w:r>
      <w:proofErr w:type="spellStart"/>
      <w:r w:rsidR="00C83E46">
        <w:t>iTowns</w:t>
      </w:r>
      <w:proofErr w:type="spellEnd"/>
      <w:r w:rsidR="00C83E46">
        <w:t xml:space="preserve">? (2019): </w:t>
      </w:r>
    </w:p>
    <w:p w14:paraId="616E0B47" w14:textId="77777777" w:rsidR="00C83E46" w:rsidRDefault="00C83E46" w:rsidP="00C83E46">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w:t>
      </w:r>
      <w:proofErr w:type="gramStart"/>
      <w:r>
        <w:t>3D</w:t>
      </w:r>
      <w:proofErr w:type="gramEnd"/>
      <w:r>
        <w:t xml:space="preserve"> GIS.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55B395BC" w14:textId="77777777" w:rsidR="00C83E46" w:rsidRDefault="00C83E46" w:rsidP="00C83E46">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65843033" w14:textId="77777777" w:rsidR="00C83E46" w:rsidRDefault="00C83E46" w:rsidP="00C83E46">
      <w:pPr>
        <w:pStyle w:val="Bibliography"/>
      </w:pPr>
      <w:r>
        <w:t xml:space="preserve">BANDROVA, T., BONCHEV, S. (2013): </w:t>
      </w:r>
      <w:proofErr w:type="gramStart"/>
      <w:r>
        <w:t>3D</w:t>
      </w:r>
      <w:proofErr w:type="gramEnd"/>
      <w:r>
        <w:t xml:space="preserve">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1B3A0BBE" w14:textId="77777777" w:rsidR="00C83E46" w:rsidRDefault="00C83E46" w:rsidP="00C83E46">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1CE12B21" w14:textId="77777777" w:rsidR="00C83E46" w:rsidRDefault="00C83E46" w:rsidP="00C83E46">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05403FD3" w14:textId="77777777" w:rsidR="00C83E46" w:rsidRDefault="00C83E46" w:rsidP="00C83E46">
      <w:pPr>
        <w:pStyle w:val="Bibliography"/>
      </w:pPr>
      <w:r>
        <w:t xml:space="preserve">BATTY, M. (1997): </w:t>
      </w:r>
      <w:proofErr w:type="spellStart"/>
      <w:r>
        <w:t>Virtual</w:t>
      </w:r>
      <w:proofErr w:type="spellEnd"/>
      <w:r>
        <w:t xml:space="preserve"> geography. Futures, 4, 29, 337–352. </w:t>
      </w:r>
    </w:p>
    <w:p w14:paraId="0CDD22ED" w14:textId="77777777" w:rsidR="00C83E46" w:rsidRDefault="00C83E46" w:rsidP="00C83E46">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1A918417" w14:textId="77777777" w:rsidR="00C83E46" w:rsidRDefault="00C83E46" w:rsidP="00C83E46">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w:t>
      </w:r>
      <w:proofErr w:type="gramStart"/>
      <w:r>
        <w:t>3D</w:t>
      </w:r>
      <w:proofErr w:type="gramEnd"/>
      <w:r>
        <w:t xml:space="preserve">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5B851D5A" w14:textId="77777777" w:rsidR="00C83E46" w:rsidRDefault="00C83E46" w:rsidP="00C83E46">
      <w:pPr>
        <w:pStyle w:val="Bibliography"/>
      </w:pPr>
      <w:r>
        <w:t>BLENDER DOCUMENTATION TEAM (</w:t>
      </w:r>
      <w:proofErr w:type="gramStart"/>
      <w:r>
        <w:t>2023a</w:t>
      </w:r>
      <w:proofErr w:type="gramEnd"/>
      <w:r>
        <w:t xml:space="preserve">):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1CC3EBFA" w14:textId="77777777" w:rsidR="00C83E46" w:rsidRDefault="00C83E46" w:rsidP="00C83E46">
      <w:pPr>
        <w:pStyle w:val="Bibliography"/>
      </w:pPr>
      <w:r>
        <w:t>BLENDER DOCUMENTATION TEAM (</w:t>
      </w:r>
      <w:proofErr w:type="gramStart"/>
      <w:r>
        <w:t>2023b</w:t>
      </w:r>
      <w:proofErr w:type="gramEnd"/>
      <w:r>
        <w:t xml:space="preserve">):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234086FA" w14:textId="77777777" w:rsidR="00C83E46" w:rsidRDefault="00C83E46" w:rsidP="00C83E46">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7D86DE49" w14:textId="77777777" w:rsidR="00C83E46" w:rsidRDefault="00C83E46" w:rsidP="00C83E46">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3A0AA2F0" w14:textId="77777777" w:rsidR="00C83E46" w:rsidRDefault="00C83E46" w:rsidP="00C83E46">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451993F3" w14:textId="77777777" w:rsidR="00C83E46" w:rsidRDefault="00C83E46" w:rsidP="00C83E46">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014DA50D" w14:textId="77777777" w:rsidR="00C83E46" w:rsidRDefault="00C83E46" w:rsidP="00C83E46">
      <w:pPr>
        <w:pStyle w:val="Bibliography"/>
      </w:pPr>
      <w:r>
        <w:t xml:space="preserve">BOŘIL, J. (2022): Využití VGE pro výuku prostorových </w:t>
      </w:r>
      <w:proofErr w:type="gramStart"/>
      <w:r>
        <w:t>úloh - role</w:t>
      </w:r>
      <w:proofErr w:type="gramEnd"/>
      <w:r>
        <w:t xml:space="preserve"> interakce. Masarykova univerzita, Přírodovědecká fakulta. </w:t>
      </w:r>
    </w:p>
    <w:p w14:paraId="1AC19A0C" w14:textId="77777777" w:rsidR="00C83E46" w:rsidRDefault="00C83E46" w:rsidP="00C83E46">
      <w:pPr>
        <w:pStyle w:val="Bibliography"/>
      </w:pPr>
      <w:r>
        <w:t xml:space="preserve">BROWN, R. (2023): </w:t>
      </w:r>
      <w:proofErr w:type="spellStart"/>
      <w:proofErr w:type="gramStart"/>
      <w:r>
        <w:t>VRcompare</w:t>
      </w:r>
      <w:proofErr w:type="spellEnd"/>
      <w:r>
        <w:t xml:space="preserve"> - </w:t>
      </w:r>
      <w:proofErr w:type="spellStart"/>
      <w:r>
        <w:t>The</w:t>
      </w:r>
      <w:proofErr w:type="spellEnd"/>
      <w:proofErr w:type="gram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103F8C4A" w14:textId="77777777" w:rsidR="00C83E46" w:rsidRDefault="00C83E46" w:rsidP="00C83E46">
      <w:pPr>
        <w:pStyle w:val="Bibliography"/>
      </w:pPr>
      <w:r>
        <w:lastRenderedPageBreak/>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70F5AE43" w14:textId="77777777" w:rsidR="00C83E46" w:rsidRDefault="00C83E46" w:rsidP="00C83E46">
      <w:pPr>
        <w:pStyle w:val="Bibliography"/>
      </w:pPr>
      <w:r>
        <w:t xml:space="preserve">BUTCHER, P. W. S., JOHN, N. W., RITSOS, P. D. (2021): VRIA: A </w:t>
      </w:r>
      <w:proofErr w:type="gramStart"/>
      <w:r>
        <w:t>Web</w:t>
      </w:r>
      <w:proofErr w:type="gramEnd"/>
      <w:r>
        <w:t>-</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1C2B2B74" w14:textId="77777777" w:rsidR="00C83E46" w:rsidRDefault="00C83E46" w:rsidP="00C83E46">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3F2EBA9C" w14:textId="77777777" w:rsidR="00C83E46" w:rsidRDefault="00C83E46" w:rsidP="00C83E46">
      <w:pPr>
        <w:pStyle w:val="Bibliography"/>
      </w:pPr>
      <w:r>
        <w:t>CAN I USE (</w:t>
      </w:r>
      <w:proofErr w:type="gramStart"/>
      <w:r>
        <w:t>2023a</w:t>
      </w:r>
      <w:proofErr w:type="gramEnd"/>
      <w:r>
        <w:t>):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7EB9D8B9" w14:textId="77777777" w:rsidR="00C83E46" w:rsidRDefault="00C83E46" w:rsidP="00C83E46">
      <w:pPr>
        <w:pStyle w:val="Bibliography"/>
      </w:pPr>
      <w:r>
        <w:t>CAN I USE (</w:t>
      </w:r>
      <w:proofErr w:type="gramStart"/>
      <w:r>
        <w:t>2023b</w:t>
      </w:r>
      <w:proofErr w:type="gramEnd"/>
      <w:r>
        <w:t xml:space="preserve">): </w:t>
      </w:r>
      <w:proofErr w:type="spellStart"/>
      <w:r>
        <w:t>WebGPU</w:t>
      </w:r>
      <w:proofErr w:type="spellEnd"/>
      <w:r>
        <w:t xml:space="preserve"> - </w:t>
      </w:r>
      <w:proofErr w:type="spellStart"/>
      <w:r>
        <w:t>Can</w:t>
      </w:r>
      <w:proofErr w:type="spellEnd"/>
      <w:r>
        <w:t xml:space="preserve"> I use, https://caniuse.com/webgpu (29. 8. 2023). </w:t>
      </w:r>
    </w:p>
    <w:p w14:paraId="3ABC1A2F" w14:textId="77777777" w:rsidR="00C83E46" w:rsidRDefault="00C83E46" w:rsidP="00C83E46">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w:t>
      </w:r>
      <w:proofErr w:type="gramStart"/>
      <w:r>
        <w:t>CSS3,</w:t>
      </w:r>
      <w:proofErr w:type="gramEnd"/>
      <w:r>
        <w:t xml:space="preserve"> </w:t>
      </w:r>
      <w:proofErr w:type="spellStart"/>
      <w:r>
        <w:t>etc</w:t>
      </w:r>
      <w:proofErr w:type="spellEnd"/>
      <w:r>
        <w:t xml:space="preserve">, https://caniuse.com/?search=WebXR (31. 1. 2023). </w:t>
      </w:r>
    </w:p>
    <w:p w14:paraId="5D4542FB" w14:textId="77777777" w:rsidR="00C83E46" w:rsidRDefault="00C83E46" w:rsidP="00C83E46">
      <w:pPr>
        <w:pStyle w:val="Bibliography"/>
      </w:pPr>
      <w:r>
        <w:t>CESIUMGS (</w:t>
      </w:r>
      <w:proofErr w:type="gramStart"/>
      <w:r>
        <w:t>2023a</w:t>
      </w:r>
      <w:proofErr w:type="gramEnd"/>
      <w:r>
        <w:t xml:space="preserve">):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45278315" w14:textId="77777777" w:rsidR="00C83E46" w:rsidRDefault="00C83E46" w:rsidP="00C83E46">
      <w:pPr>
        <w:pStyle w:val="Bibliography"/>
      </w:pPr>
      <w:r>
        <w:t>CESIUMGS (</w:t>
      </w:r>
      <w:proofErr w:type="gramStart"/>
      <w:r>
        <w:t>2023b</w:t>
      </w:r>
      <w:proofErr w:type="gramEnd"/>
      <w:r>
        <w:t xml:space="preserve">):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17DC85B0" w14:textId="77777777" w:rsidR="00C83E46" w:rsidRDefault="00C83E46" w:rsidP="00C83E46">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0201683D" w14:textId="77777777" w:rsidR="00C83E46" w:rsidRDefault="00C83E46" w:rsidP="00C83E46">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0B08A196" w14:textId="77777777" w:rsidR="00C83E46" w:rsidRDefault="00C83E46" w:rsidP="00C83E46">
      <w:pPr>
        <w:pStyle w:val="Bibliography"/>
      </w:pPr>
      <w:r>
        <w:t xml:space="preserve">CHLOUPKOVÁ, T. (2007): Fyziologické principy procesu </w:t>
      </w:r>
      <w:proofErr w:type="gramStart"/>
      <w:r>
        <w:t>vidění - tvorba</w:t>
      </w:r>
      <w:proofErr w:type="gramEnd"/>
      <w:r>
        <w:t xml:space="preserve"> a vnímání obrazu. Masarykova univerzita, Přírodovědecká fakulta. </w:t>
      </w:r>
    </w:p>
    <w:p w14:paraId="652BBE86" w14:textId="77777777" w:rsidR="00C83E46" w:rsidRDefault="00C83E46" w:rsidP="00C83E46">
      <w:pPr>
        <w:pStyle w:val="Bibliography"/>
      </w:pPr>
      <w:r>
        <w:t xml:space="preserve">CHOW, S. (2018): </w:t>
      </w:r>
      <w:proofErr w:type="spellStart"/>
      <w:r>
        <w:t>glTF-</w:t>
      </w:r>
      <w:proofErr w:type="gramStart"/>
      <w:r>
        <w:t>Tutorials</w:t>
      </w:r>
      <w:proofErr w:type="spellEnd"/>
      <w:r>
        <w:t xml:space="preserve"> - </w:t>
      </w:r>
      <w:proofErr w:type="spellStart"/>
      <w:r>
        <w:t>Materials</w:t>
      </w:r>
      <w:proofErr w:type="spellEnd"/>
      <w:proofErr w:type="gramEnd"/>
      <w:r>
        <w:t xml:space="preserve">, GitHub, https://github.com/KhronosGroup/glTF-Tutorials/blob/master/gltfTutorial/gltfTutorial_010_Materials.md (15. 10. 2023). </w:t>
      </w:r>
    </w:p>
    <w:p w14:paraId="5A391301" w14:textId="77777777" w:rsidR="00C83E46" w:rsidRDefault="00C83E46" w:rsidP="00C83E46">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5A9AF357" w14:textId="77777777" w:rsidR="00C83E46" w:rsidRDefault="00C83E46" w:rsidP="00C83E46">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w:t>
      </w:r>
      <w:proofErr w:type="gramStart"/>
      <w:r>
        <w:t>3D</w:t>
      </w:r>
      <w:proofErr w:type="gramEnd"/>
      <w:r>
        <w:t xml:space="preserve">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0576329E" w14:textId="77777777" w:rsidR="00C83E46" w:rsidRDefault="00C83E46" w:rsidP="00C83E46">
      <w:pPr>
        <w:pStyle w:val="Bibliography"/>
      </w:pPr>
      <w:r>
        <w:t xml:space="preserve">CIRULIS, A., BRIGMANIS, K. B. (2013): </w:t>
      </w:r>
      <w:proofErr w:type="gramStart"/>
      <w:r>
        <w:t>3D</w:t>
      </w:r>
      <w:proofErr w:type="gramEnd"/>
      <w:r>
        <w:t xml:space="preserve">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22807AFE" w14:textId="77777777" w:rsidR="00C83E46" w:rsidRDefault="00C83E46" w:rsidP="00C83E46">
      <w:pPr>
        <w:pStyle w:val="Bibliography"/>
      </w:pPr>
      <w:r>
        <w:t>ÇÖLTEKIN, A., GRIFFIN, A. L., SLINGSBY, A., ROBINSON, A. C., CHRISTOPHE, S., RAUTENBACH, V., CHEN, M., PETTIT, C., KLIPPEL, A. (</w:t>
      </w:r>
      <w:proofErr w:type="gramStart"/>
      <w:r>
        <w:t>2020a</w:t>
      </w:r>
      <w:proofErr w:type="gramEnd"/>
      <w:r>
        <w:t xml:space="preserve">):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35FB2077" w14:textId="77777777" w:rsidR="00C83E46" w:rsidRDefault="00C83E46" w:rsidP="00C83E46">
      <w:pPr>
        <w:pStyle w:val="Bibliography"/>
      </w:pPr>
      <w:r>
        <w:t>ÇÖLTEKIN, A., LOCHHEAD, I., MADDEN, M., CHRISTOPHE, S., DEVAUX, A., PETTIT, C., LOCK, O., SHUKLA, S., HERMAN, L., STACHOŇ, Z., KUBÍČEK, P., SNOPKOVÁ, D., BERNARDES, S., HEDLEY, N. (</w:t>
      </w:r>
      <w:proofErr w:type="gramStart"/>
      <w:r>
        <w:t>2020b</w:t>
      </w:r>
      <w:proofErr w:type="gramEnd"/>
      <w:r>
        <w:t xml:space="preserve">):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7E1945ED" w14:textId="77777777" w:rsidR="00C83E46" w:rsidRDefault="00C83E46" w:rsidP="00C83E46">
      <w:pPr>
        <w:pStyle w:val="Bibliography"/>
      </w:pPr>
      <w:r>
        <w:lastRenderedPageBreak/>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2A9C86FE" w14:textId="77777777" w:rsidR="00C83E46" w:rsidRDefault="00C83E46" w:rsidP="00C83E46">
      <w:pPr>
        <w:pStyle w:val="Bibliography"/>
      </w:pPr>
      <w:r>
        <w:t xml:space="preserve">ÇÖLTEKIN, A., LOKKA, I., ZAHNER, M. (2016): ON THE USABILITY AND USEFULNESS OF </w:t>
      </w:r>
      <w:proofErr w:type="gramStart"/>
      <w:r>
        <w:t>3D</w:t>
      </w:r>
      <w:proofErr w:type="gramEnd"/>
      <w:r>
        <w:t xml:space="preserve"> (GEO)VISUALIZATIONS. </w:t>
      </w:r>
      <w:proofErr w:type="gramStart"/>
      <w:r>
        <w:t>ISPRS - International</w:t>
      </w:r>
      <w:proofErr w:type="gramEnd"/>
      <w:r>
        <w:t xml:space="preserve">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51F37558" w14:textId="77777777" w:rsidR="00C83E46" w:rsidRDefault="00C83E46" w:rsidP="00C83E46">
      <w:pPr>
        <w:pStyle w:val="Bibliography"/>
      </w:pPr>
      <w:r>
        <w:t xml:space="preserve">ČÚZK (2023): Ortofoto České republiky, https://geoportal.cuzk.cz/(S(j4x0jjdm0kadzsqwgvwfqpov))/Default.aspx?mode=TextMeta&amp;text=ortofoto_info&amp;side=ortofoto&amp;menu=23 (26. 12. 2023). </w:t>
      </w:r>
    </w:p>
    <w:p w14:paraId="03E99E38" w14:textId="77777777" w:rsidR="00C83E46" w:rsidRDefault="00C83E46" w:rsidP="00C83E46">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34677760" w14:textId="77777777" w:rsidR="00C83E46" w:rsidRDefault="00C83E46" w:rsidP="00C83E46">
      <w:pPr>
        <w:pStyle w:val="Bibliography"/>
      </w:pPr>
      <w:r>
        <w:t xml:space="preserve">DISCOVER THREE.JS CONTRIBUTORS (2023): </w:t>
      </w:r>
      <w:proofErr w:type="spellStart"/>
      <w:r>
        <w:t>Discover</w:t>
      </w:r>
      <w:proofErr w:type="spellEnd"/>
      <w:r>
        <w:t xml:space="preserve"> three.js. </w:t>
      </w:r>
    </w:p>
    <w:p w14:paraId="005B7E16" w14:textId="77777777" w:rsidR="00C83E46" w:rsidRDefault="00C83E46" w:rsidP="00C83E46">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5100CE29" w14:textId="77777777" w:rsidR="00C83E46" w:rsidRDefault="00C83E46" w:rsidP="00C83E46">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26F1CF44" w14:textId="77777777" w:rsidR="00C83E46" w:rsidRDefault="00C83E46" w:rsidP="00C83E46">
      <w:pPr>
        <w:pStyle w:val="Bibliography"/>
      </w:pPr>
      <w:r>
        <w:t xml:space="preserve">DUCCESCHI, E. (2023): </w:t>
      </w:r>
      <w:proofErr w:type="spellStart"/>
      <w:r>
        <w:t>SignorPipo</w:t>
      </w:r>
      <w:proofErr w:type="spellEnd"/>
      <w:r>
        <w:t>/</w:t>
      </w:r>
      <w:proofErr w:type="spellStart"/>
      <w:r>
        <w:t>wle</w:t>
      </w:r>
      <w:proofErr w:type="spellEnd"/>
      <w:r>
        <w:t xml:space="preserve">-pp, https://github.com/SignorPipo/wle-pp (27. 12. 2023). </w:t>
      </w:r>
    </w:p>
    <w:p w14:paraId="25A939CC" w14:textId="77777777" w:rsidR="00C83E46" w:rsidRDefault="00C83E46" w:rsidP="00C83E46">
      <w:pPr>
        <w:pStyle w:val="Bibliography"/>
      </w:pPr>
      <w:r>
        <w:t xml:space="preserve">DUNN, F., PARBERRY, I. (2011): </w:t>
      </w:r>
      <w:proofErr w:type="gramStart"/>
      <w:r>
        <w:t>3D</w:t>
      </w:r>
      <w:proofErr w:type="gramEnd"/>
      <w:r>
        <w:t xml:space="preserve">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681B15A2" w14:textId="77777777" w:rsidR="00C83E46" w:rsidRDefault="00C83E46" w:rsidP="00C83E46">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7219CF7A" w14:textId="77777777" w:rsidR="00C83E46" w:rsidRDefault="00C83E46" w:rsidP="00C83E46">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63395D2D" w14:textId="77777777" w:rsidR="00C83E46" w:rsidRDefault="00C83E46" w:rsidP="00C83E46">
      <w:pPr>
        <w:pStyle w:val="Bibliography"/>
      </w:pPr>
      <w:r>
        <w:t xml:space="preserve">EDUTECH CONTRIBUTORS (2023): </w:t>
      </w:r>
      <w:proofErr w:type="gramStart"/>
      <w:r>
        <w:t>3D</w:t>
      </w:r>
      <w:proofErr w:type="gramEnd"/>
      <w:r>
        <w:t xml:space="preserve">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2AB869E1" w14:textId="77777777" w:rsidR="00C83E46" w:rsidRDefault="00C83E46" w:rsidP="00C83E46">
      <w:pPr>
        <w:pStyle w:val="Bibliography"/>
      </w:pPr>
      <w:r>
        <w:t xml:space="preserve">ESPINOSA, A. (2023): </w:t>
      </w:r>
      <w:proofErr w:type="spellStart"/>
      <w:r>
        <w:t>CesiumJS</w:t>
      </w:r>
      <w:proofErr w:type="spellEnd"/>
      <w:r>
        <w:t xml:space="preserve">. </w:t>
      </w:r>
    </w:p>
    <w:p w14:paraId="7FC2B11B" w14:textId="77777777" w:rsidR="00C83E46" w:rsidRDefault="00C83E46" w:rsidP="00C83E46">
      <w:pPr>
        <w:pStyle w:val="Bibliography"/>
      </w:pPr>
      <w:r>
        <w:t>ESRI (</w:t>
      </w:r>
      <w:proofErr w:type="gramStart"/>
      <w:r>
        <w:t>2023a</w:t>
      </w:r>
      <w:proofErr w:type="gramEnd"/>
      <w:r>
        <w:t xml:space="preserve">):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6B1146E0" w14:textId="77777777" w:rsidR="00C83E46" w:rsidRDefault="00C83E46" w:rsidP="00C83E46">
      <w:pPr>
        <w:pStyle w:val="Bibliography"/>
      </w:pPr>
      <w:r>
        <w:t>ESRI (</w:t>
      </w:r>
      <w:proofErr w:type="gramStart"/>
      <w:r>
        <w:t>2023b</w:t>
      </w:r>
      <w:proofErr w:type="gramEnd"/>
      <w:r>
        <w:t xml:space="preserve">):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10D8F923" w14:textId="77777777" w:rsidR="00C83E46" w:rsidRDefault="00C83E46" w:rsidP="00C83E46">
      <w:pPr>
        <w:pStyle w:val="Bibliography"/>
      </w:pPr>
      <w:r>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6EDA6DA2" w14:textId="77777777" w:rsidR="00C83E46" w:rsidRDefault="00C83E46" w:rsidP="00C83E46">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4CACC95A" w14:textId="77777777" w:rsidR="00C83E46" w:rsidRDefault="00C83E46" w:rsidP="00C83E46">
      <w:pPr>
        <w:pStyle w:val="Bibliography"/>
      </w:pPr>
      <w:r>
        <w:lastRenderedPageBreak/>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1BB551F2" w14:textId="77777777" w:rsidR="00C83E46" w:rsidRDefault="00C83E46" w:rsidP="00C83E46">
      <w:pPr>
        <w:pStyle w:val="Bibliography"/>
      </w:pPr>
      <w:r>
        <w:t xml:space="preserve">GAUTIER, J., CHRISTOPHE, S., BRÉDIF, M. (2020): VISUALIZING </w:t>
      </w:r>
      <w:proofErr w:type="gramStart"/>
      <w:r>
        <w:t>3D</w:t>
      </w:r>
      <w:proofErr w:type="gramEnd"/>
      <w:r>
        <w:t xml:space="preserve">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161578FF" w14:textId="77777777" w:rsidR="00C83E46" w:rsidRDefault="00C83E46" w:rsidP="00C83E46">
      <w:pPr>
        <w:pStyle w:val="Bibliography"/>
      </w:pPr>
      <w:proofErr w:type="spellStart"/>
      <w:r>
        <w:t>Geospatial</w:t>
      </w:r>
      <w:proofErr w:type="spellEnd"/>
      <w:r>
        <w:t xml:space="preserve"> </w:t>
      </w:r>
      <w:proofErr w:type="spellStart"/>
      <w:r>
        <w:t>Webinar</w:t>
      </w:r>
      <w:proofErr w:type="spellEnd"/>
      <w:r>
        <w:t xml:space="preserve"> (2023): </w:t>
      </w:r>
    </w:p>
    <w:p w14:paraId="50CF9E6F" w14:textId="77777777" w:rsidR="00C83E46" w:rsidRDefault="00C83E46" w:rsidP="00C83E46">
      <w:pPr>
        <w:pStyle w:val="Bibliography"/>
      </w:pPr>
      <w:r>
        <w:t>GHAYOUR, F., CANTOR, D. (2018): Real-</w:t>
      </w:r>
      <w:proofErr w:type="spellStart"/>
      <w:r>
        <w:t>time</w:t>
      </w:r>
      <w:proofErr w:type="spellEnd"/>
      <w:r>
        <w:t xml:space="preserve"> </w:t>
      </w:r>
      <w:proofErr w:type="gramStart"/>
      <w:r>
        <w:t>3D</w:t>
      </w:r>
      <w:proofErr w:type="gramEnd"/>
      <w:r>
        <w:t xml:space="preserve">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47FDF352" w14:textId="77777777" w:rsidR="00C83E46" w:rsidRDefault="00C83E46" w:rsidP="00C83E46">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746C7950" w14:textId="77777777" w:rsidR="00C83E46" w:rsidRDefault="00C83E46" w:rsidP="00C83E46">
      <w:pPr>
        <w:pStyle w:val="Bibliography"/>
      </w:pPr>
      <w:r>
        <w:t xml:space="preserve">GODBER, A. (2022): </w:t>
      </w:r>
      <w:proofErr w:type="spellStart"/>
      <w:r>
        <w:t>godber</w:t>
      </w:r>
      <w:proofErr w:type="spellEnd"/>
      <w:r>
        <w:t>/</w:t>
      </w:r>
      <w:proofErr w:type="spellStart"/>
      <w:r>
        <w:t>webvr.dev</w:t>
      </w:r>
      <w:proofErr w:type="spellEnd"/>
      <w:r>
        <w:t xml:space="preserve">. </w:t>
      </w:r>
    </w:p>
    <w:p w14:paraId="0076DAD1" w14:textId="77777777" w:rsidR="00C83E46" w:rsidRDefault="00C83E46" w:rsidP="00C83E46">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6AB53500" w14:textId="77777777" w:rsidR="00C83E46" w:rsidRDefault="00C83E46" w:rsidP="00C83E46">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44BF403B" w14:textId="77777777" w:rsidR="00C83E46" w:rsidRDefault="00C83E46" w:rsidP="00C83E46">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780FE6B4" w14:textId="77777777" w:rsidR="00C83E46" w:rsidRDefault="00C83E46" w:rsidP="00C83E46">
      <w:pPr>
        <w:pStyle w:val="Bibliography"/>
      </w:pPr>
      <w:r>
        <w:t xml:space="preserve">HALE, J. (2022): Vertex </w:t>
      </w:r>
      <w:proofErr w:type="spellStart"/>
      <w:r>
        <w:t>Color</w:t>
      </w:r>
      <w:proofErr w:type="spellEnd"/>
      <w:r>
        <w:t xml:space="preserve"> </w:t>
      </w:r>
      <w:proofErr w:type="spellStart"/>
      <w:r>
        <w:t>Baked</w:t>
      </w:r>
      <w:proofErr w:type="spellEnd"/>
      <w:r>
        <w:t xml:space="preserve"> </w:t>
      </w:r>
      <w:proofErr w:type="spellStart"/>
      <w:r>
        <w:t>Lighting</w:t>
      </w:r>
      <w:proofErr w:type="spellEnd"/>
      <w:r>
        <w:t xml:space="preserve"> </w:t>
      </w:r>
      <w:proofErr w:type="spellStart"/>
      <w:r>
        <w:t>with</w:t>
      </w:r>
      <w:proofErr w:type="spellEnd"/>
      <w:r>
        <w:t xml:space="preserve"> Wonderland </w:t>
      </w:r>
      <w:proofErr w:type="spellStart"/>
      <w:r>
        <w:t>Engine</w:t>
      </w:r>
      <w:proofErr w:type="spellEnd"/>
      <w:r>
        <w:t xml:space="preserve">. Wonderland </w:t>
      </w:r>
      <w:proofErr w:type="spellStart"/>
      <w:r>
        <w:t>Engine</w:t>
      </w:r>
      <w:proofErr w:type="spellEnd"/>
      <w:r>
        <w:t xml:space="preserve">. </w:t>
      </w:r>
    </w:p>
    <w:p w14:paraId="15128E57" w14:textId="77777777" w:rsidR="00C83E46" w:rsidRDefault="00C83E46" w:rsidP="00C83E46">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w:t>
      </w:r>
      <w:proofErr w:type="gramStart"/>
      <w:r>
        <w:t>3D</w:t>
      </w:r>
      <w:proofErr w:type="gramEnd"/>
      <w:r>
        <w:t xml:space="preserve">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03EB5855" w14:textId="77777777" w:rsidR="00C83E46" w:rsidRDefault="00C83E46" w:rsidP="00C83E46">
      <w:pPr>
        <w:pStyle w:val="Bibliography"/>
      </w:pPr>
      <w:r>
        <w:t xml:space="preserve">HERMAN, L. (2011): Moderní kartografické metody modelování měst. Masarykova univerzita, Přírodovědecká fakulta. </w:t>
      </w:r>
    </w:p>
    <w:p w14:paraId="76A8553F" w14:textId="77777777" w:rsidR="00C83E46" w:rsidRDefault="00C83E46" w:rsidP="00C83E46">
      <w:pPr>
        <w:pStyle w:val="Bibliography"/>
      </w:pPr>
      <w:r>
        <w:t xml:space="preserve">HERMAN, L. (2014): Vizualizace 3D modelů měst na webu. Masarykova univerzita, Přírodovědecká fakulta. </w:t>
      </w:r>
    </w:p>
    <w:p w14:paraId="32DB3DB6" w14:textId="77777777" w:rsidR="00C83E46" w:rsidRDefault="00C83E46" w:rsidP="00C83E46">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Geovisualizations</w:t>
      </w:r>
      <w:proofErr w:type="spellEnd"/>
      <w:r>
        <w:t xml:space="preserve">. Masarykova univerzita, Přírodovědecká fakulta. </w:t>
      </w:r>
    </w:p>
    <w:p w14:paraId="1FDB3148" w14:textId="77777777" w:rsidR="00C83E46" w:rsidRDefault="00C83E46" w:rsidP="00C83E46">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36FE598B" w14:textId="77777777" w:rsidR="00C83E46" w:rsidRDefault="00C83E46" w:rsidP="00C83E46">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56BE00C9" w14:textId="77777777" w:rsidR="00C83E46" w:rsidRDefault="00C83E46" w:rsidP="00C83E46">
      <w:pPr>
        <w:pStyle w:val="Bibliography"/>
      </w:pPr>
      <w:r>
        <w:t>HORÁK (</w:t>
      </w:r>
      <w:proofErr w:type="gramStart"/>
      <w:r>
        <w:t>2023a</w:t>
      </w:r>
      <w:proofErr w:type="gramEnd"/>
      <w:r>
        <w:t xml:space="preserve">): </w:t>
      </w:r>
      <w:proofErr w:type="spellStart"/>
      <w:r>
        <w:t>jendahorak</w:t>
      </w:r>
      <w:proofErr w:type="spellEnd"/>
      <w:r>
        <w:t>/</w:t>
      </w:r>
      <w:proofErr w:type="spellStart"/>
      <w:r>
        <w:t>dp-blender-py-utils</w:t>
      </w:r>
      <w:proofErr w:type="spellEnd"/>
      <w:r>
        <w:t xml:space="preserve">. </w:t>
      </w:r>
    </w:p>
    <w:p w14:paraId="5231104F" w14:textId="77777777" w:rsidR="00C83E46" w:rsidRDefault="00C83E46" w:rsidP="00C83E46">
      <w:pPr>
        <w:pStyle w:val="Bibliography"/>
      </w:pPr>
      <w:r>
        <w:t>HORÁK (</w:t>
      </w:r>
      <w:proofErr w:type="gramStart"/>
      <w:r>
        <w:t>2023b</w:t>
      </w:r>
      <w:proofErr w:type="gramEnd"/>
      <w:r>
        <w:t xml:space="preserve">): </w:t>
      </w:r>
      <w:proofErr w:type="spellStart"/>
      <w:r>
        <w:t>jendahorak</w:t>
      </w:r>
      <w:proofErr w:type="spellEnd"/>
      <w:r>
        <w:t>/</w:t>
      </w:r>
      <w:proofErr w:type="spellStart"/>
      <w:r>
        <w:t>gistovr</w:t>
      </w:r>
      <w:proofErr w:type="spellEnd"/>
      <w:r>
        <w:t xml:space="preserve">. </w:t>
      </w:r>
    </w:p>
    <w:p w14:paraId="3F4B991D" w14:textId="77777777" w:rsidR="00C83E46" w:rsidRDefault="00C83E46" w:rsidP="00C83E46">
      <w:pPr>
        <w:pStyle w:val="Bibliography"/>
      </w:pPr>
      <w:r>
        <w:t xml:space="preserve">HORÁK, J. (2023c): std_etapy_transformer.py. Brno. </w:t>
      </w:r>
    </w:p>
    <w:p w14:paraId="523DD563" w14:textId="77777777" w:rsidR="00C83E46" w:rsidRDefault="00C83E46" w:rsidP="00C83E46">
      <w:pPr>
        <w:pStyle w:val="Bibliography"/>
      </w:pPr>
      <w:r>
        <w:lastRenderedPageBreak/>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2930075D" w14:textId="77777777" w:rsidR="00C83E46" w:rsidRDefault="00C83E46" w:rsidP="00C83E46">
      <w:pPr>
        <w:pStyle w:val="Bibliography"/>
      </w:pPr>
      <w:r>
        <w:t xml:space="preserve">HUTTER, M. (2021): </w:t>
      </w:r>
      <w:proofErr w:type="spellStart"/>
      <w:r>
        <w:t>glTF-</w:t>
      </w:r>
      <w:proofErr w:type="gramStart"/>
      <w:r>
        <w:t>Tutorials</w:t>
      </w:r>
      <w:proofErr w:type="spellEnd"/>
      <w:r>
        <w:t xml:space="preserve"> - </w:t>
      </w:r>
      <w:proofErr w:type="spellStart"/>
      <w:r>
        <w:t>Textures</w:t>
      </w:r>
      <w:proofErr w:type="spellEnd"/>
      <w:proofErr w:type="gramEnd"/>
      <w:r>
        <w:t xml:space="preserve">, GitHub, https://github.com/KhronosGroup/glTF-Tutorials/blob/master/gltfTutorial/gltfTutorial_012_TexturesImagesSamplers.md (15. 10. 2023). </w:t>
      </w:r>
    </w:p>
    <w:p w14:paraId="329750CE" w14:textId="77777777" w:rsidR="00C83E46" w:rsidRDefault="00C83E46" w:rsidP="00C83E46">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7203B664" w14:textId="77777777" w:rsidR="00C83E46" w:rsidRDefault="00C83E46" w:rsidP="00C83E46">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13790614" w14:textId="77777777" w:rsidR="00C83E46" w:rsidRDefault="00C83E46" w:rsidP="00C83E46">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24EAE889" w14:textId="77777777" w:rsidR="00C83E46" w:rsidRDefault="00C83E46" w:rsidP="00C83E46">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62E79D3E" w14:textId="77777777" w:rsidR="00C83E46" w:rsidRDefault="00C83E46" w:rsidP="00C83E46">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6A884CAE" w14:textId="77777777" w:rsidR="00C83E46" w:rsidRDefault="00C83E46" w:rsidP="00C83E46">
      <w:pPr>
        <w:pStyle w:val="Bibliography"/>
      </w:pPr>
      <w:r>
        <w:t xml:space="preserve">ITOWNS CONTRIBUTORS (2023): </w:t>
      </w:r>
      <w:proofErr w:type="spellStart"/>
      <w:r>
        <w:t>iTowns</w:t>
      </w:r>
      <w:proofErr w:type="spellEnd"/>
      <w:r>
        <w:t xml:space="preserve">, https://github.com/iTowns/itowns/tree/master (9. 9. 2023). </w:t>
      </w:r>
    </w:p>
    <w:p w14:paraId="09F2A467" w14:textId="77777777" w:rsidR="00C83E46" w:rsidRDefault="00C83E46" w:rsidP="00C83E46">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w:t>
      </w:r>
      <w:proofErr w:type="gramStart"/>
      <w:r>
        <w:t>3D</w:t>
      </w:r>
      <w:proofErr w:type="gramEnd"/>
      <w:r>
        <w:t xml:space="preserve">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3C99BA31" w14:textId="77777777" w:rsidR="00C83E46" w:rsidRDefault="00C83E46" w:rsidP="00C83E46">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7088BB2C" w14:textId="77777777" w:rsidR="00C83E46" w:rsidRDefault="00C83E46" w:rsidP="00C83E46">
      <w:pPr>
        <w:pStyle w:val="Bibliography"/>
      </w:pPr>
      <w:r>
        <w:t xml:space="preserve">KAM BRNO (2023): </w:t>
      </w:r>
      <w:proofErr w:type="gramStart"/>
      <w:r>
        <w:t>Brno - 3D</w:t>
      </w:r>
      <w:proofErr w:type="gramEnd"/>
      <w:r>
        <w:t xml:space="preserve"> model, https://webmaps.kambrno.cz/webmaps.kambrno.cz/3d-model/ (31. 8. 2023). </w:t>
      </w:r>
    </w:p>
    <w:p w14:paraId="48816ADD" w14:textId="77777777" w:rsidR="00C83E46" w:rsidRDefault="00C83E46" w:rsidP="00C83E46">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w:t>
      </w:r>
      <w:proofErr w:type="gramStart"/>
      <w:r>
        <w:t>3D</w:t>
      </w:r>
      <w:proofErr w:type="gramEnd"/>
      <w:r>
        <w:t xml:space="preserve"> Open Web. </w:t>
      </w:r>
      <w:proofErr w:type="spellStart"/>
      <w:r>
        <w:t>Creator</w:t>
      </w:r>
      <w:proofErr w:type="spellEnd"/>
      <w:r>
        <w:t xml:space="preserve"> </w:t>
      </w:r>
      <w:proofErr w:type="spellStart"/>
      <w:r>
        <w:t>Labs</w:t>
      </w:r>
      <w:proofErr w:type="spellEnd"/>
      <w:r>
        <w:t xml:space="preserve">. </w:t>
      </w:r>
    </w:p>
    <w:p w14:paraId="27ED7F12" w14:textId="77777777" w:rsidR="00C83E46" w:rsidRDefault="00C83E46" w:rsidP="00C83E46">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w:t>
      </w:r>
      <w:proofErr w:type="gramStart"/>
      <w:r>
        <w:t xml:space="preserve">KN - </w:t>
      </w:r>
      <w:proofErr w:type="spellStart"/>
      <w:r>
        <w:t>Journal</w:t>
      </w:r>
      <w:proofErr w:type="spellEnd"/>
      <w:proofErr w:type="gram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5D30A6C3" w14:textId="77777777" w:rsidR="00C83E46" w:rsidRDefault="00C83E46" w:rsidP="00C83E46">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2E7A5CC9" w14:textId="77777777" w:rsidR="00C83E46" w:rsidRDefault="00C83E46" w:rsidP="00C83E46">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27464B9C" w14:textId="77777777" w:rsidR="00C83E46" w:rsidRDefault="00C83E46" w:rsidP="00C83E46">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4ECF692D" w14:textId="77777777" w:rsidR="00C83E46" w:rsidRDefault="00C83E46" w:rsidP="00C83E46">
      <w:pPr>
        <w:pStyle w:val="Bibliography"/>
      </w:pPr>
      <w:r>
        <w:t xml:space="preserve">KHRONOS GROUP (2022): </w:t>
      </w:r>
      <w:proofErr w:type="spellStart"/>
      <w:r>
        <w:t>EXT_structural_metadata</w:t>
      </w:r>
      <w:proofErr w:type="spellEnd"/>
      <w:r>
        <w:t xml:space="preserve">: </w:t>
      </w:r>
      <w:proofErr w:type="spellStart"/>
      <w:r>
        <w:t>Properties</w:t>
      </w:r>
      <w:proofErr w:type="spellEnd"/>
      <w:r>
        <w:t xml:space="preserve"> </w:t>
      </w:r>
      <w:proofErr w:type="spellStart"/>
      <w:r>
        <w:t>for</w:t>
      </w:r>
      <w:proofErr w:type="spellEnd"/>
      <w:r>
        <w:t xml:space="preserve"> </w:t>
      </w:r>
      <w:proofErr w:type="spellStart"/>
      <w:r>
        <w:t>structured</w:t>
      </w:r>
      <w:proofErr w:type="spellEnd"/>
      <w:r>
        <w:t xml:space="preserve"> data by </w:t>
      </w:r>
      <w:proofErr w:type="spellStart"/>
      <w:r>
        <w:t>javagl</w:t>
      </w:r>
      <w:proofErr w:type="spellEnd"/>
      <w:r>
        <w:t xml:space="preserve"> · </w:t>
      </w:r>
      <w:proofErr w:type="spellStart"/>
      <w:r>
        <w:t>Pull</w:t>
      </w:r>
      <w:proofErr w:type="spellEnd"/>
      <w:r>
        <w:t xml:space="preserve"> </w:t>
      </w:r>
      <w:proofErr w:type="spellStart"/>
      <w:r>
        <w:t>Request</w:t>
      </w:r>
      <w:proofErr w:type="spellEnd"/>
      <w:r>
        <w:t xml:space="preserve"> #2151 · </w:t>
      </w:r>
      <w:proofErr w:type="spellStart"/>
      <w:r>
        <w:t>KhronosGroup</w:t>
      </w:r>
      <w:proofErr w:type="spellEnd"/>
      <w:r>
        <w:t>/</w:t>
      </w:r>
      <w:proofErr w:type="spellStart"/>
      <w:r>
        <w:t>glTF</w:t>
      </w:r>
      <w:proofErr w:type="spellEnd"/>
      <w:r>
        <w:t xml:space="preserve">, GitHub, https://github.com/KhronosGroup/glTF/pull/2151 (26. 11. 2023). </w:t>
      </w:r>
    </w:p>
    <w:p w14:paraId="0602C475" w14:textId="77777777" w:rsidR="00C83E46" w:rsidRDefault="00C83E46" w:rsidP="00C83E46">
      <w:pPr>
        <w:pStyle w:val="Bibliography"/>
      </w:pPr>
      <w:r>
        <w:t>KHRONOS GROUP (</w:t>
      </w:r>
      <w:proofErr w:type="gramStart"/>
      <w:r>
        <w:t>2023a</w:t>
      </w:r>
      <w:proofErr w:type="gramEnd"/>
      <w:r>
        <w:t xml:space="preserve">):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33377F91" w14:textId="77777777" w:rsidR="00C83E46" w:rsidRDefault="00C83E46" w:rsidP="00C83E46">
      <w:pPr>
        <w:pStyle w:val="Bibliography"/>
      </w:pPr>
      <w:r>
        <w:lastRenderedPageBreak/>
        <w:t>KHRONOS GROUP (</w:t>
      </w:r>
      <w:proofErr w:type="gramStart"/>
      <w:r>
        <w:t>2023b</w:t>
      </w:r>
      <w:proofErr w:type="gramEnd"/>
      <w:r>
        <w:t xml:space="preserve">):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7325A6F4" w14:textId="77777777" w:rsidR="00C83E46" w:rsidRDefault="00C83E46" w:rsidP="00C83E46">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0682D136" w14:textId="77777777" w:rsidR="00C83E46" w:rsidRDefault="00C83E46" w:rsidP="00C83E46">
      <w:pPr>
        <w:pStyle w:val="Bibliography"/>
      </w:pPr>
      <w:r>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63A0ADC0" w14:textId="77777777" w:rsidR="00C83E46" w:rsidRDefault="00C83E46" w:rsidP="00C83E46">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2636943D" w14:textId="77777777" w:rsidR="00C83E46" w:rsidRDefault="00C83E46" w:rsidP="00C83E46">
      <w:pPr>
        <w:pStyle w:val="Bibliography"/>
      </w:pPr>
      <w:r>
        <w:t xml:space="preserve">KRAAK, M. J., ORMELING, F. (2020): </w:t>
      </w:r>
      <w:proofErr w:type="spellStart"/>
      <w:r>
        <w:t>Cartography</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geospatial</w:t>
      </w:r>
      <w:proofErr w:type="spellEnd"/>
      <w:r>
        <w:t xml:space="preserve"> data. CRC </w:t>
      </w:r>
      <w:proofErr w:type="spellStart"/>
      <w:r>
        <w:t>Press</w:t>
      </w:r>
      <w:proofErr w:type="spellEnd"/>
      <w:r>
        <w:t xml:space="preserve">, </w:t>
      </w:r>
      <w:proofErr w:type="spellStart"/>
      <w:r>
        <w:t>Boca</w:t>
      </w:r>
      <w:proofErr w:type="spellEnd"/>
      <w:r>
        <w:t xml:space="preserve"> </w:t>
      </w:r>
      <w:proofErr w:type="spellStart"/>
      <w:proofErr w:type="gramStart"/>
      <w:r>
        <w:t>Raton</w:t>
      </w:r>
      <w:proofErr w:type="spellEnd"/>
      <w:r>
        <w:t> ;</w:t>
      </w:r>
      <w:proofErr w:type="gramEnd"/>
      <w:r>
        <w:t xml:space="preserve"> London. </w:t>
      </w:r>
    </w:p>
    <w:p w14:paraId="16E1BACF" w14:textId="77777777" w:rsidR="00C83E46" w:rsidRDefault="00C83E46" w:rsidP="00C83E46">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6CC85816" w14:textId="77777777" w:rsidR="00C83E46" w:rsidRDefault="00C83E46" w:rsidP="00C83E46">
      <w:pPr>
        <w:pStyle w:val="Bibliography"/>
      </w:pPr>
      <w:r>
        <w:t xml:space="preserve">KUBÍČEK, P., STACHOŇ, Z. (2009): NOVÉ MAPOVÉ TECHNOLOGIE V KARTOGRAFICKÉ KOMUNIKACI. </w:t>
      </w:r>
      <w:proofErr w:type="spellStart"/>
      <w:r>
        <w:t>Karografické</w:t>
      </w:r>
      <w:proofErr w:type="spellEnd"/>
      <w:r>
        <w:t xml:space="preserve"> listy, 17, 8. </w:t>
      </w:r>
    </w:p>
    <w:p w14:paraId="5CE8295E" w14:textId="77777777" w:rsidR="00C83E46" w:rsidRDefault="00C83E46" w:rsidP="00C83E46">
      <w:pPr>
        <w:pStyle w:val="Bibliography"/>
      </w:pPr>
      <w:r>
        <w:t xml:space="preserve">KVARDA, O. (2020): Virtuální realita jako prostředek kartografické komunikace. Masarykova univerzita, Přírodovědecká fakulta. </w:t>
      </w:r>
    </w:p>
    <w:p w14:paraId="5187F235" w14:textId="77777777" w:rsidR="00C83E46" w:rsidRDefault="00C83E46" w:rsidP="00C83E46">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6763CD25" w14:textId="77777777" w:rsidR="00C83E46" w:rsidRDefault="00C83E46" w:rsidP="00C83E46">
      <w:pPr>
        <w:pStyle w:val="Bibliography"/>
      </w:pPr>
      <w:r>
        <w:t xml:space="preserve">LAVALLE, S. (2020): </w:t>
      </w:r>
      <w:proofErr w:type="spellStart"/>
      <w:r>
        <w:t>Virtual</w:t>
      </w:r>
      <w:proofErr w:type="spellEnd"/>
      <w:r>
        <w:t xml:space="preserve"> </w:t>
      </w:r>
      <w:proofErr w:type="gramStart"/>
      <w:r>
        <w:t xml:space="preserve">Reality - </w:t>
      </w:r>
      <w:proofErr w:type="spellStart"/>
      <w:r>
        <w:t>LaValle</w:t>
      </w:r>
      <w:proofErr w:type="spellEnd"/>
      <w:proofErr w:type="gramEnd"/>
      <w:r>
        <w:t xml:space="preserve">. </w:t>
      </w:r>
    </w:p>
    <w:p w14:paraId="7AC1E1E0" w14:textId="77777777" w:rsidR="00C83E46" w:rsidRDefault="00C83E46" w:rsidP="00C83E46">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7B033B9E" w14:textId="77777777" w:rsidR="00C83E46" w:rsidRDefault="00C83E46" w:rsidP="00C83E46">
      <w:pPr>
        <w:pStyle w:val="Bibliography"/>
      </w:pPr>
      <w:r>
        <w:t xml:space="preserve">LEITNER, F. (2020): Vývoj vybraného nástroje DPZ pro podporu precizního zemědělství. Masarykova univerzita, Přírodovědecká fakulta. </w:t>
      </w:r>
    </w:p>
    <w:p w14:paraId="4613164F" w14:textId="77777777" w:rsidR="00C83E46" w:rsidRDefault="00C83E46" w:rsidP="00C83E46">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654B9C8E" w14:textId="77777777" w:rsidR="00C83E46" w:rsidRDefault="00C83E46" w:rsidP="00C83E46">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20C1D4D8" w14:textId="77777777" w:rsidR="00C83E46" w:rsidRDefault="00C83E46" w:rsidP="00C83E46">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470F3377" w14:textId="77777777" w:rsidR="00C83E46" w:rsidRDefault="00C83E46" w:rsidP="00C83E46">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2D3643A2" w14:textId="77777777" w:rsidR="00C83E46" w:rsidRDefault="00C83E46" w:rsidP="00C83E46">
      <w:pPr>
        <w:pStyle w:val="Bibliography"/>
      </w:pPr>
      <w:r>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15CD6ACE" w14:textId="77777777" w:rsidR="00C83E46" w:rsidRDefault="00C83E46" w:rsidP="00C83E46">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lastRenderedPageBreak/>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04872938" w14:textId="77777777" w:rsidR="00C83E46" w:rsidRDefault="00C83E46" w:rsidP="00C83E46">
      <w:pPr>
        <w:pStyle w:val="Bibliography"/>
      </w:pPr>
      <w:r>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50450EA7" w14:textId="77777777" w:rsidR="00C83E46" w:rsidRDefault="00C83E46" w:rsidP="00C83E46">
      <w:pPr>
        <w:pStyle w:val="Bibliography"/>
      </w:pPr>
      <w:r>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w:t>
      </w:r>
      <w:proofErr w:type="gramStart"/>
      <w:r>
        <w:t>Symposium</w:t>
      </w:r>
      <w:proofErr w:type="gramEnd"/>
      <w:r>
        <w:t xml:space="preserve">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044FF72F" w14:textId="77777777" w:rsidR="00C83E46" w:rsidRDefault="00C83E46" w:rsidP="00C83E46">
      <w:pPr>
        <w:pStyle w:val="Bibliography"/>
      </w:pPr>
      <w:r>
        <w:t xml:space="preserve">MAPTILER (2023): QGIS </w:t>
      </w:r>
      <w:proofErr w:type="spellStart"/>
      <w:r>
        <w:t>maps</w:t>
      </w:r>
      <w:proofErr w:type="spellEnd"/>
      <w:r>
        <w:t xml:space="preserve"> via plugin </w:t>
      </w:r>
      <w:proofErr w:type="spellStart"/>
      <w:r>
        <w:t>with</w:t>
      </w:r>
      <w:proofErr w:type="spellEnd"/>
      <w:r>
        <w:t xml:space="preserve"> </w:t>
      </w:r>
      <w:proofErr w:type="spellStart"/>
      <w:r>
        <w:t>OpenStreetMap</w:t>
      </w:r>
      <w:proofErr w:type="spellEnd"/>
      <w:r>
        <w:t xml:space="preserve">, </w:t>
      </w:r>
      <w:proofErr w:type="spellStart"/>
      <w:r>
        <w:t>satellite</w:t>
      </w:r>
      <w:proofErr w:type="spellEnd"/>
      <w:r>
        <w:t xml:space="preserve">, and </w:t>
      </w:r>
      <w:proofErr w:type="spellStart"/>
      <w:r>
        <w:t>terrain</w:t>
      </w:r>
      <w:proofErr w:type="spellEnd"/>
      <w:r>
        <w:t xml:space="preserve"> </w:t>
      </w:r>
      <w:proofErr w:type="spellStart"/>
      <w:r>
        <w:t>basemaps</w:t>
      </w:r>
      <w:proofErr w:type="spellEnd"/>
      <w:r>
        <w:t xml:space="preserve">, https://www.maptiler.com/qgis-plugin/ (26. 12. 2023). </w:t>
      </w:r>
    </w:p>
    <w:p w14:paraId="0ACA89BD" w14:textId="77777777" w:rsidR="00C83E46" w:rsidRDefault="00C83E46" w:rsidP="00C83E46">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1712CBF7" w14:textId="77777777" w:rsidR="00C83E46" w:rsidRDefault="00C83E46" w:rsidP="00C83E46">
      <w:pPr>
        <w:pStyle w:val="Bibliography"/>
      </w:pPr>
      <w:r>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w:t>
      </w:r>
      <w:proofErr w:type="gramStart"/>
      <w:r>
        <w:t>3D</w:t>
      </w:r>
      <w:proofErr w:type="gramEnd"/>
      <w:r>
        <w:t xml:space="preserve">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47276DF7" w14:textId="77777777" w:rsidR="00C83E46" w:rsidRDefault="00C83E46" w:rsidP="00C83E46">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w:t>
      </w:r>
      <w:proofErr w:type="gramStart"/>
      <w:r>
        <w:t>3D</w:t>
      </w:r>
      <w:proofErr w:type="gramEnd"/>
      <w:r>
        <w:t xml:space="preserve">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4EB26F27" w14:textId="77777777" w:rsidR="00C83E46" w:rsidRDefault="00C83E46" w:rsidP="00C83E46">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2E5EFD84" w14:textId="77777777" w:rsidR="00C83E46" w:rsidRDefault="00C83E46" w:rsidP="00C83E46">
      <w:pPr>
        <w:pStyle w:val="Bibliography"/>
      </w:pPr>
      <w:r>
        <w:t xml:space="preserve">MAZURYK, T., GERVAUTZ, M. (1999): </w:t>
      </w:r>
      <w:proofErr w:type="spellStart"/>
      <w:r>
        <w:t>Virtual</w:t>
      </w:r>
      <w:proofErr w:type="spellEnd"/>
      <w:r>
        <w:t xml:space="preserve"> </w:t>
      </w:r>
      <w:proofErr w:type="gramStart"/>
      <w:r>
        <w:t xml:space="preserve">Reality - </w:t>
      </w:r>
      <w:proofErr w:type="spellStart"/>
      <w:r>
        <w:t>History</w:t>
      </w:r>
      <w:proofErr w:type="spellEnd"/>
      <w:proofErr w:type="gramEnd"/>
      <w:r>
        <w:t xml:space="preserve">, </w:t>
      </w:r>
      <w:proofErr w:type="spellStart"/>
      <w:r>
        <w:t>Applications</w:t>
      </w:r>
      <w:proofErr w:type="spellEnd"/>
      <w:r>
        <w:t xml:space="preserve">, Technology and </w:t>
      </w:r>
      <w:proofErr w:type="spellStart"/>
      <w:r>
        <w:t>Future</w:t>
      </w:r>
      <w:proofErr w:type="spellEnd"/>
      <w:r>
        <w:t xml:space="preserve">. </w:t>
      </w:r>
    </w:p>
    <w:p w14:paraId="0D307C56" w14:textId="77777777" w:rsidR="00C83E46" w:rsidRDefault="00C83E46" w:rsidP="00C83E46">
      <w:pPr>
        <w:pStyle w:val="Bibliography"/>
      </w:pPr>
      <w:r>
        <w:t xml:space="preserve">MAZZEI, M., QUARONI, D. (2022): Development </w:t>
      </w:r>
      <w:proofErr w:type="spellStart"/>
      <w:r>
        <w:t>of</w:t>
      </w:r>
      <w:proofErr w:type="spellEnd"/>
      <w:r>
        <w:t xml:space="preserve"> a </w:t>
      </w:r>
      <w:proofErr w:type="gramStart"/>
      <w:r>
        <w:t>3D</w:t>
      </w:r>
      <w:proofErr w:type="gramEnd"/>
      <w:r>
        <w:t xml:space="preserve">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181E9861" w14:textId="77777777" w:rsidR="00C83E46" w:rsidRDefault="00C83E46" w:rsidP="00C83E46">
      <w:pPr>
        <w:pStyle w:val="Bibliography"/>
      </w:pPr>
      <w:r>
        <w:t>MDN CONTRIBUTORS (</w:t>
      </w:r>
      <w:proofErr w:type="gramStart"/>
      <w:r>
        <w:t>2022a</w:t>
      </w:r>
      <w:proofErr w:type="gramEnd"/>
      <w:r>
        <w:t xml:space="preserve">):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68C8905C" w14:textId="77777777" w:rsidR="00C83E46" w:rsidRDefault="00C83E46" w:rsidP="00C83E46">
      <w:pPr>
        <w:pStyle w:val="Bibliography"/>
      </w:pPr>
      <w:r>
        <w:t>MDN CONTRIBUTORS (</w:t>
      </w:r>
      <w:proofErr w:type="gramStart"/>
      <w:r>
        <w:t>2022b</w:t>
      </w:r>
      <w:proofErr w:type="gramEnd"/>
      <w:r>
        <w:t xml:space="preserve">):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7157126E" w14:textId="77777777" w:rsidR="00C83E46" w:rsidRDefault="00C83E46" w:rsidP="00C83E46">
      <w:pPr>
        <w:pStyle w:val="Bibliography"/>
      </w:pPr>
      <w:r>
        <w:t>MDN CONTRIBUTORS (</w:t>
      </w:r>
      <w:proofErr w:type="gramStart"/>
      <w:r>
        <w:t>2023a</w:t>
      </w:r>
      <w:proofErr w:type="gramEnd"/>
      <w:r>
        <w:t xml:space="preserve">):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346AED37" w14:textId="77777777" w:rsidR="00C83E46" w:rsidRDefault="00C83E46" w:rsidP="00C83E46">
      <w:pPr>
        <w:pStyle w:val="Bibliography"/>
      </w:pPr>
      <w:r>
        <w:t xml:space="preserve">MDN CONTRIBUTORS (2023b): </w:t>
      </w:r>
      <w:proofErr w:type="spellStart"/>
      <w:r>
        <w:t>XRSystem</w:t>
      </w:r>
      <w:proofErr w:type="spellEnd"/>
      <w:r>
        <w:t xml:space="preserve">: </w:t>
      </w:r>
      <w:proofErr w:type="spellStart"/>
      <w:proofErr w:type="gramStart"/>
      <w:r>
        <w:t>requestSession</w:t>
      </w:r>
      <w:proofErr w:type="spellEnd"/>
      <w:r>
        <w:t>(</w:t>
      </w:r>
      <w:proofErr w:type="gram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051B1626" w14:textId="77777777" w:rsidR="00C83E46" w:rsidRDefault="00C83E46" w:rsidP="00C83E46">
      <w:pPr>
        <w:pStyle w:val="Bibliography"/>
      </w:pPr>
      <w:r>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7B2D67FF" w14:textId="77777777" w:rsidR="00C83E46" w:rsidRDefault="00C83E46" w:rsidP="00C83E46">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17FBAAAF" w14:textId="77777777" w:rsidR="00C83E46" w:rsidRDefault="00C83E46" w:rsidP="00C83E46">
      <w:pPr>
        <w:pStyle w:val="Bibliography"/>
      </w:pPr>
      <w:r>
        <w:lastRenderedPageBreak/>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2CCFB798" w14:textId="77777777" w:rsidR="00C83E46" w:rsidRDefault="00C83E46" w:rsidP="00C83E46">
      <w:pPr>
        <w:pStyle w:val="Bibliography"/>
      </w:pPr>
      <w:r>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37C308A7" w14:textId="77777777" w:rsidR="00C83E46" w:rsidRDefault="00C83E46" w:rsidP="00C83E46">
      <w:pPr>
        <w:pStyle w:val="Bibliography"/>
      </w:pPr>
      <w:r>
        <w:t>META QUEST (</w:t>
      </w:r>
      <w:proofErr w:type="gramStart"/>
      <w:r>
        <w:t>2023a</w:t>
      </w:r>
      <w:proofErr w:type="gramEnd"/>
      <w:r>
        <w:t xml:space="preserve">):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502FBE9E" w14:textId="77777777" w:rsidR="00C83E46" w:rsidRDefault="00C83E46" w:rsidP="00C83E46">
      <w:pPr>
        <w:pStyle w:val="Bibliography"/>
      </w:pPr>
      <w:r>
        <w:t>META QUEST (</w:t>
      </w:r>
      <w:proofErr w:type="gramStart"/>
      <w:r>
        <w:t>2023b</w:t>
      </w:r>
      <w:proofErr w:type="gramEnd"/>
      <w:r>
        <w:t xml:space="preserve">):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52B085F8" w14:textId="77777777" w:rsidR="00C83E46" w:rsidRDefault="00C83E46" w:rsidP="00C83E46">
      <w:pPr>
        <w:pStyle w:val="Bibliography"/>
      </w:pPr>
      <w:r>
        <w:t xml:space="preserve">MEZZO, D. B. (2019): FOSS4G 2021 - 3D Urban data in QGIS. </w:t>
      </w:r>
    </w:p>
    <w:p w14:paraId="59105B60" w14:textId="77777777" w:rsidR="00C83E46" w:rsidRDefault="00C83E46" w:rsidP="00C83E46">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638E5B5F" w14:textId="77777777" w:rsidR="00C83E46" w:rsidRDefault="00C83E46" w:rsidP="00C83E46">
      <w:pPr>
        <w:pStyle w:val="Bibliography"/>
      </w:pPr>
      <w:r>
        <w:t xml:space="preserve">MIRANDA, E. (2011): Time boxing </w:t>
      </w:r>
      <w:proofErr w:type="spellStart"/>
      <w:r>
        <w:t>planning</w:t>
      </w:r>
      <w:proofErr w:type="spellEnd"/>
      <w:r>
        <w:t xml:space="preserve">: </w:t>
      </w:r>
      <w:proofErr w:type="spellStart"/>
      <w:r>
        <w:t>buffered</w:t>
      </w:r>
      <w:proofErr w:type="spellEnd"/>
      <w:r>
        <w:t xml:space="preserve"> </w:t>
      </w:r>
      <w:proofErr w:type="spellStart"/>
      <w:r>
        <w:t>moscow</w:t>
      </w:r>
      <w:proofErr w:type="spellEnd"/>
      <w:r>
        <w:t xml:space="preserve"> </w:t>
      </w:r>
      <w:proofErr w:type="spellStart"/>
      <w:r>
        <w:t>rules</w:t>
      </w:r>
      <w:proofErr w:type="spellEnd"/>
      <w:r>
        <w:t xml:space="preserve">. ACM SIGSOFT Software </w:t>
      </w:r>
      <w:proofErr w:type="spellStart"/>
      <w:r>
        <w:t>Engineering</w:t>
      </w:r>
      <w:proofErr w:type="spellEnd"/>
      <w:r>
        <w:t xml:space="preserve"> Notes, 6, 36, 1–5. </w:t>
      </w:r>
    </w:p>
    <w:p w14:paraId="6754421F" w14:textId="77777777" w:rsidR="00C83E46" w:rsidRDefault="00C83E46" w:rsidP="00C83E46">
      <w:pPr>
        <w:pStyle w:val="Bibliography"/>
      </w:pPr>
      <w:r>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26798DB5" w14:textId="77777777" w:rsidR="00C83E46" w:rsidRDefault="00C83E46" w:rsidP="00C83E46">
      <w:pPr>
        <w:pStyle w:val="Bibliography"/>
      </w:pPr>
      <w:r>
        <w:t>MOZZILA CORPORATION (</w:t>
      </w:r>
      <w:proofErr w:type="gramStart"/>
      <w:r>
        <w:t>2023a</w:t>
      </w:r>
      <w:proofErr w:type="gramEnd"/>
      <w:r>
        <w:t xml:space="preserve">): </w:t>
      </w:r>
      <w:proofErr w:type="spellStart"/>
      <w:r>
        <w:t>Hubs</w:t>
      </w:r>
      <w:proofErr w:type="spellEnd"/>
      <w:r>
        <w:t xml:space="preserve"> Demo | </w:t>
      </w:r>
      <w:proofErr w:type="spellStart"/>
      <w:r>
        <w:t>Hubs</w:t>
      </w:r>
      <w:proofErr w:type="spellEnd"/>
      <w:r>
        <w:t xml:space="preserve"> by Mozilla, https://hubs.mozilla.com/Pvg5MMt/hubs-demo (11. 10. 2023). </w:t>
      </w:r>
    </w:p>
    <w:p w14:paraId="203E288E" w14:textId="77777777" w:rsidR="00C83E46" w:rsidRDefault="00C83E46" w:rsidP="00C83E46">
      <w:pPr>
        <w:pStyle w:val="Bibliography"/>
      </w:pPr>
      <w:r>
        <w:t>MOZZILA CORPORATION (</w:t>
      </w:r>
      <w:proofErr w:type="gramStart"/>
      <w:r>
        <w:t>2023b</w:t>
      </w:r>
      <w:proofErr w:type="gramEnd"/>
      <w:r>
        <w:t xml:space="preserve">): </w:t>
      </w:r>
      <w:proofErr w:type="spellStart"/>
      <w:r>
        <w:t>Optimizing</w:t>
      </w:r>
      <w:proofErr w:type="spellEnd"/>
      <w:r>
        <w:t xml:space="preserve"> </w:t>
      </w:r>
      <w:proofErr w:type="spellStart"/>
      <w:r>
        <w:t>Scenes</w:t>
      </w:r>
      <w:proofErr w:type="spellEnd"/>
      <w:r>
        <w:t xml:space="preserve">, https://hubs.mozilla.com/docs/index.html (28. 10. 2023). </w:t>
      </w:r>
    </w:p>
    <w:p w14:paraId="0BA69439" w14:textId="77777777" w:rsidR="00C83E46" w:rsidRDefault="00C83E46" w:rsidP="00C83E46">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109110DF" w14:textId="77777777" w:rsidR="00C83E46" w:rsidRDefault="00C83E46" w:rsidP="00C83E46">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2840FD66" w14:textId="77777777" w:rsidR="00C83E46" w:rsidRDefault="00C83E46" w:rsidP="00C83E46">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60460958" w14:textId="77777777" w:rsidR="00C83E46" w:rsidRDefault="00C83E46" w:rsidP="00C83E46">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Wonderland </w:t>
      </w:r>
      <w:proofErr w:type="spellStart"/>
      <w:r>
        <w:t>Engine</w:t>
      </w:r>
      <w:proofErr w:type="spellEnd"/>
      <w:r>
        <w:t xml:space="preserve">. </w:t>
      </w:r>
    </w:p>
    <w:p w14:paraId="79E16642" w14:textId="77777777" w:rsidR="00C83E46" w:rsidRDefault="00C83E46" w:rsidP="00C83E46">
      <w:pPr>
        <w:pStyle w:val="Bibliography"/>
      </w:pPr>
      <w:r>
        <w:t xml:space="preserve">OGC (2023): </w:t>
      </w:r>
      <w:proofErr w:type="spellStart"/>
      <w:r>
        <w:t>Indexed</w:t>
      </w:r>
      <w:proofErr w:type="spellEnd"/>
      <w:r>
        <w:t xml:space="preserve"> </w:t>
      </w:r>
      <w:proofErr w:type="gramStart"/>
      <w:r>
        <w:t>3D</w:t>
      </w:r>
      <w:proofErr w:type="gramEnd"/>
      <w:r>
        <w:t xml:space="preserve">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571CE464" w14:textId="77777777" w:rsidR="00C83E46" w:rsidRDefault="00C83E46" w:rsidP="00C83E46">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w:t>
      </w:r>
      <w:proofErr w:type="gramStart"/>
      <w:r>
        <w:t>3D</w:t>
      </w:r>
      <w:proofErr w:type="gramEnd"/>
      <w:r>
        <w:t xml:space="preserve">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0A72B842" w14:textId="77777777" w:rsidR="00C83E46" w:rsidRDefault="00C83E46" w:rsidP="00C83E46">
      <w:pPr>
        <w:pStyle w:val="Bibliography"/>
      </w:pPr>
      <w:r>
        <w:t xml:space="preserve">PARACUELLOS, A., MACINTYRE, B. (2018): </w:t>
      </w:r>
      <w:proofErr w:type="spellStart"/>
      <w:r>
        <w:t>Progressive</w:t>
      </w:r>
      <w:proofErr w:type="spellEnd"/>
      <w:r>
        <w:t xml:space="preserve"> </w:t>
      </w:r>
      <w:proofErr w:type="spellStart"/>
      <w:r>
        <w:t>WebXR</w:t>
      </w:r>
      <w:proofErr w:type="spellEnd"/>
      <w:r>
        <w:t xml:space="preserve">, Mozilla </w:t>
      </w:r>
      <w:proofErr w:type="spellStart"/>
      <w:r>
        <w:t>Mixed</w:t>
      </w:r>
      <w:proofErr w:type="spellEnd"/>
      <w:r>
        <w:t xml:space="preserve"> Reality Blog, https://blog.mozvr.com/progressive-webxr-ar-store/ (8. 11. 2023). </w:t>
      </w:r>
    </w:p>
    <w:p w14:paraId="6E136CFA" w14:textId="77777777" w:rsidR="00C83E46" w:rsidRDefault="00C83E46" w:rsidP="00C83E46">
      <w:pPr>
        <w:pStyle w:val="Bibliography"/>
      </w:pPr>
      <w:r>
        <w:t xml:space="preserve">PARADOWSKI CREATIVE (2022): </w:t>
      </w:r>
      <w:proofErr w:type="spellStart"/>
      <w:r>
        <w:t>paradowskicreative</w:t>
      </w:r>
      <w:proofErr w:type="spellEnd"/>
      <w:r>
        <w:t>/</w:t>
      </w:r>
      <w:proofErr w:type="spellStart"/>
      <w:r>
        <w:t>ZenCompress</w:t>
      </w:r>
      <w:proofErr w:type="spellEnd"/>
      <w:r>
        <w:t xml:space="preserve">: Fine-grain </w:t>
      </w:r>
      <w:proofErr w:type="spellStart"/>
      <w:r>
        <w:t>texture</w:t>
      </w:r>
      <w:proofErr w:type="spellEnd"/>
      <w:r>
        <w:t xml:space="preserve"> </w:t>
      </w:r>
      <w:proofErr w:type="spellStart"/>
      <w:r>
        <w:t>compression</w:t>
      </w:r>
      <w:proofErr w:type="spellEnd"/>
      <w:r>
        <w:t xml:space="preserve"> </w:t>
      </w:r>
      <w:proofErr w:type="spellStart"/>
      <w:r>
        <w:t>for</w:t>
      </w:r>
      <w:proofErr w:type="spellEnd"/>
      <w:r>
        <w:t xml:space="preserve"> </w:t>
      </w:r>
      <w:proofErr w:type="spellStart"/>
      <w:r>
        <w:t>glTF</w:t>
      </w:r>
      <w:proofErr w:type="spellEnd"/>
      <w:r>
        <w:t xml:space="preserve"> </w:t>
      </w:r>
      <w:proofErr w:type="gramStart"/>
      <w:r>
        <w:t>3D</w:t>
      </w:r>
      <w:proofErr w:type="gramEnd"/>
      <w:r>
        <w:t xml:space="preserve"> </w:t>
      </w:r>
      <w:proofErr w:type="spellStart"/>
      <w:r>
        <w:t>assets</w:t>
      </w:r>
      <w:proofErr w:type="spellEnd"/>
      <w:r>
        <w:t xml:space="preserve">. </w:t>
      </w:r>
    </w:p>
    <w:p w14:paraId="7A48AB14" w14:textId="77777777" w:rsidR="00C83E46" w:rsidRDefault="00C83E46" w:rsidP="00C83E46">
      <w:pPr>
        <w:pStyle w:val="Bibliography"/>
      </w:pPr>
      <w:r>
        <w:t xml:space="preserve">PEGG, D. (2008): Design </w:t>
      </w:r>
      <w:proofErr w:type="spellStart"/>
      <w:r>
        <w:t>Issues</w:t>
      </w:r>
      <w:proofErr w:type="spellEnd"/>
      <w:r>
        <w:t xml:space="preserve"> </w:t>
      </w:r>
      <w:proofErr w:type="spellStart"/>
      <w:r>
        <w:t>with</w:t>
      </w:r>
      <w:proofErr w:type="spellEnd"/>
      <w:r>
        <w:t xml:space="preserve"> </w:t>
      </w:r>
      <w:proofErr w:type="gramStart"/>
      <w:r>
        <w:t>3D</w:t>
      </w:r>
      <w:proofErr w:type="gramEnd"/>
      <w:r>
        <w:t xml:space="preserve">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50D80CA2" w14:textId="77777777" w:rsidR="00C83E46" w:rsidRDefault="00C83E46" w:rsidP="00C83E46">
      <w:pPr>
        <w:pStyle w:val="Bibliography"/>
      </w:pPr>
      <w:r>
        <w:lastRenderedPageBreak/>
        <w:t xml:space="preserve">PEŇÁK, M. (2017): Výzkum a vývoj webové aplikace pro vizualizaci viditelnosti. Masarykova univerzita, Přírodovědecká fakulta. </w:t>
      </w:r>
    </w:p>
    <w:p w14:paraId="0B699220" w14:textId="77777777" w:rsidR="00C83E46" w:rsidRDefault="00C83E46" w:rsidP="00C83E46">
      <w:pPr>
        <w:pStyle w:val="Bibliography"/>
      </w:pPr>
      <w:r>
        <w:t xml:space="preserve">PETERS, R., DUKAI, B., VITALIS, S., LIEMPT, J., STOTER, J. (2021): </w:t>
      </w:r>
      <w:proofErr w:type="spellStart"/>
      <w:r>
        <w:t>Automated</w:t>
      </w:r>
      <w:proofErr w:type="spellEnd"/>
      <w:r>
        <w:t xml:space="preserve"> </w:t>
      </w:r>
      <w:proofErr w:type="gramStart"/>
      <w:r>
        <w:t>3D</w:t>
      </w:r>
      <w:proofErr w:type="gramEnd"/>
      <w:r>
        <w:t xml:space="preserve">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6C177EFC" w14:textId="77777777" w:rsidR="00C83E46" w:rsidRDefault="00C83E46" w:rsidP="00C83E46">
      <w:pPr>
        <w:pStyle w:val="Bibliography"/>
      </w:pPr>
      <w:r>
        <w:t xml:space="preserve">PLAČKOVÁ, B. (2022): Využití </w:t>
      </w:r>
      <w:proofErr w:type="gramStart"/>
      <w:r>
        <w:t>3D</w:t>
      </w:r>
      <w:proofErr w:type="gramEnd"/>
      <w:r>
        <w:t xml:space="preserve"> vizualizací v územním plánování. Masarykova univerzita, Přírodovědecká fakulta. </w:t>
      </w:r>
    </w:p>
    <w:p w14:paraId="5C6F6D93" w14:textId="77777777" w:rsidR="00C83E46" w:rsidRDefault="00C83E46" w:rsidP="00C83E46">
      <w:pPr>
        <w:pStyle w:val="Bibliography"/>
      </w:pPr>
      <w:r>
        <w:t xml:space="preserve">RAFIEE, A., VAN DER MALE, P., DIAS, E., SCHOLTEN, H. (2018): </w:t>
      </w:r>
      <w:proofErr w:type="spellStart"/>
      <w:r>
        <w:t>Interactive</w:t>
      </w:r>
      <w:proofErr w:type="spellEnd"/>
      <w:r>
        <w:t xml:space="preserve"> </w:t>
      </w:r>
      <w:proofErr w:type="gramStart"/>
      <w:r>
        <w:t>3D</w:t>
      </w:r>
      <w:proofErr w:type="gramEnd"/>
      <w:r>
        <w:t xml:space="preserve">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39CB8D20" w14:textId="77777777" w:rsidR="00C83E46" w:rsidRDefault="00C83E46" w:rsidP="00C83E46">
      <w:pPr>
        <w:pStyle w:val="Bibliography"/>
      </w:pPr>
      <w:r>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50F1CD9B" w14:textId="77777777" w:rsidR="00C83E46" w:rsidRDefault="00C83E46" w:rsidP="00C83E46">
      <w:pPr>
        <w:pStyle w:val="Bibliography"/>
      </w:pPr>
      <w:r>
        <w:t xml:space="preserve">REDHAT (2022): </w:t>
      </w:r>
      <w:proofErr w:type="spellStart"/>
      <w:r>
        <w:t>What</w:t>
      </w:r>
      <w:proofErr w:type="spellEnd"/>
      <w:r>
        <w:t xml:space="preserve"> </w:t>
      </w:r>
      <w:proofErr w:type="spellStart"/>
      <w:r>
        <w:t>is</w:t>
      </w:r>
      <w:proofErr w:type="spellEnd"/>
      <w:r>
        <w:t xml:space="preserve"> CI/</w:t>
      </w:r>
      <w:proofErr w:type="gramStart"/>
      <w:r>
        <w:t>CD?,</w:t>
      </w:r>
      <w:proofErr w:type="gramEnd"/>
      <w:r>
        <w:t xml:space="preserve"> https://www.redhat.com/en/topics/devops/what-is-ci-cd (28. 12. 2023). </w:t>
      </w:r>
    </w:p>
    <w:p w14:paraId="67698A00" w14:textId="77777777" w:rsidR="00C83E46" w:rsidRDefault="00C83E46" w:rsidP="00C83E46">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56E001E8" w14:textId="77777777" w:rsidR="00C83E46" w:rsidRDefault="00C83E46" w:rsidP="00C83E46">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6AB60E4D" w14:textId="77777777" w:rsidR="00C83E46" w:rsidRDefault="00C83E46" w:rsidP="00C83E46">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654F84D3" w14:textId="77777777" w:rsidR="00C83E46" w:rsidRDefault="00C83E46" w:rsidP="00C83E46">
      <w:pPr>
        <w:pStyle w:val="Bibliography"/>
      </w:pPr>
      <w:r>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36A77F39" w14:textId="77777777" w:rsidR="00C83E46" w:rsidRDefault="00C83E46" w:rsidP="00C83E46">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52C88F1D" w14:textId="77777777" w:rsidR="00C83E46" w:rsidRDefault="00C83E46" w:rsidP="00C83E46">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73272A77" w14:textId="77777777" w:rsidR="00C83E46" w:rsidRDefault="00C83E46" w:rsidP="00C83E46">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40951CC1" w14:textId="77777777" w:rsidR="00C83E46" w:rsidRDefault="00C83E46" w:rsidP="00C83E46">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337CE5F7" w14:textId="77777777" w:rsidR="00C83E46" w:rsidRDefault="00C83E46" w:rsidP="00C83E46">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w:t>
      </w:r>
      <w:proofErr w:type="gramStart"/>
      <w:r>
        <w:t>3D</w:t>
      </w:r>
      <w:proofErr w:type="gramEnd"/>
      <w:r>
        <w:t xml:space="preserve"> </w:t>
      </w:r>
      <w:proofErr w:type="spellStart"/>
      <w:r>
        <w:t>Geovirtual</w:t>
      </w:r>
      <w:proofErr w:type="spellEnd"/>
      <w:r>
        <w:t xml:space="preserve"> </w:t>
      </w:r>
      <w:proofErr w:type="spellStart"/>
      <w:r>
        <w:t>Environments</w:t>
      </w:r>
      <w:proofErr w:type="spellEnd"/>
      <w:r>
        <w:t xml:space="preserve">. </w:t>
      </w:r>
    </w:p>
    <w:p w14:paraId="598F0401" w14:textId="77777777" w:rsidR="00C83E46" w:rsidRDefault="00C83E46" w:rsidP="00C83E46">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5E997AF2" w14:textId="77777777" w:rsidR="00C83E46" w:rsidRDefault="00C83E46" w:rsidP="00C83E46">
      <w:pPr>
        <w:pStyle w:val="Bibliography"/>
      </w:pPr>
      <w:r>
        <w:t xml:space="preserve">SHÁNĚL, J. (2019): Optimalizace otevřené </w:t>
      </w:r>
      <w:proofErr w:type="spellStart"/>
      <w:r>
        <w:t>JavaScriptové</w:t>
      </w:r>
      <w:proofErr w:type="spellEnd"/>
      <w:r>
        <w:t xml:space="preserve"> knihovny pro </w:t>
      </w:r>
      <w:proofErr w:type="spellStart"/>
      <w:proofErr w:type="gramStart"/>
      <w:r>
        <w:t>geo</w:t>
      </w:r>
      <w:proofErr w:type="spellEnd"/>
      <w:r>
        <w:t>- aplikace</w:t>
      </w:r>
      <w:proofErr w:type="gramEnd"/>
      <w:r>
        <w:t xml:space="preserve">. Masarykova univerzita, Přírodovědecká fakulta. </w:t>
      </w:r>
    </w:p>
    <w:p w14:paraId="410E74EC" w14:textId="77777777" w:rsidR="00C83E46" w:rsidRDefault="00C83E46" w:rsidP="00C83E46">
      <w:pPr>
        <w:pStyle w:val="Bibliography"/>
      </w:pPr>
      <w:r>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62A867DC" w14:textId="77777777" w:rsidR="00C83E46" w:rsidRDefault="00C83E46" w:rsidP="00C83E46">
      <w:pPr>
        <w:pStyle w:val="Bibliography"/>
      </w:pPr>
      <w:r>
        <w:lastRenderedPageBreak/>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71A552DD" w14:textId="77777777" w:rsidR="00C83E46" w:rsidRDefault="00C83E46" w:rsidP="00C83E46">
      <w:pPr>
        <w:pStyle w:val="Bibliography"/>
      </w:pPr>
      <w:r>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6E68D05C" w14:textId="77777777" w:rsidR="00C83E46" w:rsidRDefault="00C83E46" w:rsidP="00C83E46">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460E3ECD" w14:textId="77777777" w:rsidR="00C83E46" w:rsidRDefault="00C83E46" w:rsidP="00C83E46">
      <w:pPr>
        <w:pStyle w:val="Bibliography"/>
      </w:pPr>
      <w:r>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w:t>
      </w:r>
      <w:proofErr w:type="gramStart"/>
      <w:r>
        <w:t xml:space="preserve">AI - </w:t>
      </w:r>
      <w:proofErr w:type="spellStart"/>
      <w:r>
        <w:t>Knowledge</w:t>
      </w:r>
      <w:proofErr w:type="spellEnd"/>
      <w:proofErr w:type="gram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2B8C0F2C" w14:textId="77777777" w:rsidR="00C83E46" w:rsidRDefault="00C83E46" w:rsidP="00C83E46">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372ED683" w14:textId="77777777" w:rsidR="00C83E46" w:rsidRDefault="00C83E46" w:rsidP="00C83E46">
      <w:pPr>
        <w:pStyle w:val="Bibliography"/>
      </w:pPr>
      <w:r>
        <w:t xml:space="preserve">TAKLE (2022): VR by </w:t>
      </w:r>
      <w:proofErr w:type="spellStart"/>
      <w:r>
        <w:t>the</w:t>
      </w:r>
      <w:proofErr w:type="spellEnd"/>
      <w:r>
        <w:t xml:space="preserve"> </w:t>
      </w:r>
      <w:proofErr w:type="spellStart"/>
      <w:proofErr w:type="gramStart"/>
      <w:r>
        <w:t>numbers</w:t>
      </w:r>
      <w:proofErr w:type="spellEnd"/>
      <w:r>
        <w:t xml:space="preserve"> - HMD</w:t>
      </w:r>
      <w:proofErr w:type="gramEnd"/>
      <w:r>
        <w:t xml:space="preserve">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1AE83D07" w14:textId="77777777" w:rsidR="00C83E46" w:rsidRDefault="00C83E46" w:rsidP="00C83E46">
      <w:pPr>
        <w:pStyle w:val="Bibliography"/>
      </w:pPr>
      <w:r>
        <w:t>THREE.JS CONTRIBUTORS (</w:t>
      </w:r>
      <w:proofErr w:type="gramStart"/>
      <w:r>
        <w:t>2023a</w:t>
      </w:r>
      <w:proofErr w:type="gramEnd"/>
      <w:r>
        <w:t xml:space="preserve">): </w:t>
      </w:r>
      <w:proofErr w:type="spellStart"/>
      <w:r>
        <w:t>Camera</w:t>
      </w:r>
      <w:proofErr w:type="spellEnd"/>
      <w:r>
        <w:t xml:space="preserve"> – three.js </w:t>
      </w:r>
      <w:proofErr w:type="spellStart"/>
      <w:r>
        <w:t>docs</w:t>
      </w:r>
      <w:proofErr w:type="spellEnd"/>
      <w:r>
        <w:t xml:space="preserve">, https://threejs.org/docs/#api/en/cameras/Camera (21. 9. 2023). </w:t>
      </w:r>
    </w:p>
    <w:p w14:paraId="5A79FC6D" w14:textId="77777777" w:rsidR="00C83E46" w:rsidRDefault="00C83E46" w:rsidP="00C83E46">
      <w:pPr>
        <w:pStyle w:val="Bibliography"/>
      </w:pPr>
      <w:r>
        <w:t>THREE.JS CONTRIBUTORS (</w:t>
      </w:r>
      <w:proofErr w:type="gramStart"/>
      <w:r>
        <w:t>2023b</w:t>
      </w:r>
      <w:proofErr w:type="gramEnd"/>
      <w:r>
        <w:t xml:space="preserve">): </w:t>
      </w:r>
      <w:proofErr w:type="spellStart"/>
      <w:r>
        <w:t>Lights</w:t>
      </w:r>
      <w:proofErr w:type="spellEnd"/>
      <w:r>
        <w:t xml:space="preserve"> - three.js </w:t>
      </w:r>
      <w:proofErr w:type="spellStart"/>
      <w:r>
        <w:t>manual</w:t>
      </w:r>
      <w:proofErr w:type="spellEnd"/>
      <w:r>
        <w:t xml:space="preserve">, https://threejs.org/manual/#en/lights (17. 10. 2023). </w:t>
      </w:r>
    </w:p>
    <w:p w14:paraId="14D5B4FF" w14:textId="77777777" w:rsidR="00C83E46" w:rsidRDefault="00C83E46" w:rsidP="00C83E46">
      <w:pPr>
        <w:pStyle w:val="Bibliography"/>
      </w:pPr>
      <w:r>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658D547B" w14:textId="77777777" w:rsidR="00C83E46" w:rsidRDefault="00C83E46" w:rsidP="00C83E46">
      <w:pPr>
        <w:pStyle w:val="Bibliography"/>
      </w:pPr>
      <w:r>
        <w:t>THREE.JS CONTRIBUTORS (</w:t>
      </w:r>
      <w:proofErr w:type="gramStart"/>
      <w:r>
        <w:t>2023d</w:t>
      </w:r>
      <w:proofErr w:type="gramEnd"/>
      <w:r>
        <w:t xml:space="preserve">): </w:t>
      </w:r>
      <w:proofErr w:type="spellStart"/>
      <w:r>
        <w:t>Shadows</w:t>
      </w:r>
      <w:proofErr w:type="spellEnd"/>
      <w:r>
        <w:t xml:space="preserve"> - three.js </w:t>
      </w:r>
      <w:proofErr w:type="spellStart"/>
      <w:r>
        <w:t>manual</w:t>
      </w:r>
      <w:proofErr w:type="spellEnd"/>
      <w:r>
        <w:t xml:space="preserve">, https://threejs.org/manual/#en/shadows (18. 10. 2023). </w:t>
      </w:r>
    </w:p>
    <w:p w14:paraId="79EED536" w14:textId="77777777" w:rsidR="00C83E46" w:rsidRDefault="00C83E46" w:rsidP="00C83E46">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5A767359" w14:textId="77777777" w:rsidR="00C83E46" w:rsidRDefault="00C83E46" w:rsidP="00C83E46">
      <w:pPr>
        <w:pStyle w:val="Bibliography"/>
      </w:pPr>
      <w:r>
        <w:t xml:space="preserve">THREE.JS CONTRIBUTORS (2023f): VR - three.js </w:t>
      </w:r>
      <w:proofErr w:type="spellStart"/>
      <w:r>
        <w:t>manual</w:t>
      </w:r>
      <w:proofErr w:type="spellEnd"/>
      <w:r>
        <w:t xml:space="preserve">, https://threejs.org/manual/#en/webxr-basics (5. 11. 2023). </w:t>
      </w:r>
    </w:p>
    <w:p w14:paraId="0D340B8E" w14:textId="77777777" w:rsidR="00C83E46" w:rsidRDefault="00C83E46" w:rsidP="00C83E46">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w:t>
      </w:r>
      <w:proofErr w:type="gramStart"/>
      <w:r>
        <w:t>museum</w:t>
      </w:r>
      <w:proofErr w:type="gramEnd"/>
      <w:r>
        <w:t xml:space="preserve">.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20AC017B" w14:textId="77777777" w:rsidR="00C83E46" w:rsidRDefault="00C83E46" w:rsidP="00C83E46">
      <w:pPr>
        <w:pStyle w:val="Bibliography"/>
      </w:pPr>
      <w:r>
        <w:t xml:space="preserve">UNITY (2022): </w:t>
      </w:r>
      <w:proofErr w:type="gramStart"/>
      <w:r>
        <w:t xml:space="preserve">Unity - </w:t>
      </w:r>
      <w:proofErr w:type="spellStart"/>
      <w:r>
        <w:t>Manual</w:t>
      </w:r>
      <w:proofErr w:type="spellEnd"/>
      <w:proofErr w:type="gram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01C19CAF" w14:textId="77777777" w:rsidR="00C83E46" w:rsidRDefault="00C83E46" w:rsidP="00C83E46">
      <w:pPr>
        <w:pStyle w:val="Bibliography"/>
      </w:pPr>
      <w:r>
        <w:t xml:space="preserve">VICENTE, I. P., DASCOLA, J. R., HOLDER, W. M., PALANGIE, A. H., BURNS, A. M., CONESA, P. P. I., III, W. A. S., LEMAY, S. O., MCKENZIE, C. D., CHIU, S.-S., BOESEL, B. H., RAVASZ, J. (2022): </w:t>
      </w:r>
      <w:proofErr w:type="spellStart"/>
      <w:r>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7BA4A69C" w14:textId="77777777" w:rsidR="00C83E46" w:rsidRDefault="00C83E46" w:rsidP="00C83E46">
      <w:pPr>
        <w:pStyle w:val="Bibliography"/>
      </w:pPr>
      <w:r>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7698A1FC" w14:textId="77777777" w:rsidR="00C83E46" w:rsidRDefault="00C83E46" w:rsidP="00C83E46">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588B464B" w14:textId="77777777" w:rsidR="00C83E46" w:rsidRDefault="00C83E46" w:rsidP="00C83E46">
      <w:pPr>
        <w:pStyle w:val="Bibliography"/>
      </w:pPr>
      <w:r>
        <w:lastRenderedPageBreak/>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72148DED" w14:textId="77777777" w:rsidR="00C83E46" w:rsidRDefault="00C83E46" w:rsidP="00C83E46">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19959F68" w14:textId="77777777" w:rsidR="00C83E46" w:rsidRDefault="00C83E46" w:rsidP="00C83E46">
      <w:pPr>
        <w:pStyle w:val="Bibliography"/>
      </w:pPr>
      <w:r>
        <w:t xml:space="preserve">WONDERLAND ENGINE (2023): Wonderland </w:t>
      </w:r>
      <w:proofErr w:type="spellStart"/>
      <w:r>
        <w:t>Engine</w:t>
      </w:r>
      <w:proofErr w:type="spellEnd"/>
      <w:r>
        <w:t xml:space="preserve">, Wonderland </w:t>
      </w:r>
      <w:proofErr w:type="spellStart"/>
      <w:r>
        <w:t>Engine</w:t>
      </w:r>
      <w:proofErr w:type="spellEnd"/>
      <w:r>
        <w:t xml:space="preserve">, https://wonderlandengine.com/ (26. 12. 2023). </w:t>
      </w:r>
    </w:p>
    <w:p w14:paraId="1C11183F" w14:textId="77777777" w:rsidR="00C83E46" w:rsidRDefault="00C83E46" w:rsidP="00C83E46">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56DBFCF5" w14:textId="77777777" w:rsidR="00C83E46" w:rsidRDefault="00C83E46" w:rsidP="00C83E46">
      <w:pPr>
        <w:pStyle w:val="Bibliography"/>
      </w:pPr>
      <w:r>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w:t>
      </w:r>
      <w:proofErr w:type="gramStart"/>
      <w:r>
        <w:t xml:space="preserve">reality - </w:t>
      </w:r>
      <w:proofErr w:type="spellStart"/>
      <w:r>
        <w:t>visualization</w:t>
      </w:r>
      <w:proofErr w:type="spellEnd"/>
      <w:proofErr w:type="gram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21E7B073" w14:textId="63F4799E"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1"/>
          <w:footerReference w:type="default" r:id="rId82"/>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83"/>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4"/>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6"/>
          <w:pgSz w:w="11906" w:h="16838" w:code="9"/>
          <w:pgMar w:top="1440" w:right="1138" w:bottom="1138" w:left="1440" w:header="432" w:footer="0" w:gutter="0"/>
          <w:cols w:space="708"/>
          <w:docGrid w:linePitch="360"/>
        </w:sectPr>
      </w:pPr>
    </w:p>
    <w:p w14:paraId="36493BBA" w14:textId="0E739921" w:rsidR="00BA42DE" w:rsidRPr="001F6849" w:rsidRDefault="00BA42DE" w:rsidP="00C3380E">
      <w:pPr>
        <w:pStyle w:val="Subnazevbibliografie"/>
      </w:pPr>
    </w:p>
    <w:sectPr w:rsidR="00BA42DE" w:rsidRPr="001F6849" w:rsidSect="009979FC">
      <w:headerReference w:type="default" r:id="rId8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5129A" w14:textId="77777777" w:rsidR="000B1161" w:rsidRDefault="000B1161" w:rsidP="0057088F">
      <w:pPr>
        <w:spacing w:after="0" w:line="240" w:lineRule="auto"/>
      </w:pPr>
      <w:r>
        <w:separator/>
      </w:r>
    </w:p>
  </w:endnote>
  <w:endnote w:type="continuationSeparator" w:id="0">
    <w:p w14:paraId="4DFBA812" w14:textId="77777777" w:rsidR="000B1161" w:rsidRDefault="000B1161"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1742C" w14:textId="77777777" w:rsidR="000B1161" w:rsidRDefault="000B1161" w:rsidP="0057088F">
      <w:pPr>
        <w:spacing w:after="0" w:line="240" w:lineRule="auto"/>
      </w:pPr>
      <w:r>
        <w:separator/>
      </w:r>
    </w:p>
  </w:footnote>
  <w:footnote w:type="continuationSeparator" w:id="0">
    <w:p w14:paraId="167DB183" w14:textId="77777777" w:rsidR="000B1161" w:rsidRDefault="000B1161"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Pr>
          <w:rStyle w:val="FootnoteReference"/>
        </w:rPr>
        <w:footnoteRef/>
      </w:r>
      <w:r>
        <w:t xml:space="preserve"> </w:t>
      </w:r>
      <w:r w:rsidRPr="000F6B1C">
        <w:t>CI/CD proces (</w:t>
      </w:r>
      <w:proofErr w:type="spellStart"/>
      <w:r w:rsidRPr="000F6B1C">
        <w:rPr>
          <w:i/>
          <w:iCs/>
        </w:rPr>
        <w:t>Continuous</w:t>
      </w:r>
      <w:proofErr w:type="spellEnd"/>
      <w:r w:rsidRPr="000F6B1C">
        <w:rPr>
          <w:i/>
          <w:iCs/>
        </w:rPr>
        <w:t xml:space="preserve"> </w:t>
      </w:r>
      <w:proofErr w:type="spellStart"/>
      <w:r w:rsidRPr="000F6B1C">
        <w:rPr>
          <w:i/>
          <w:iCs/>
        </w:rPr>
        <w:t>Integration</w:t>
      </w:r>
      <w:proofErr w:type="spellEnd"/>
      <w:r w:rsidRPr="000F6B1C">
        <w:rPr>
          <w:i/>
          <w:iCs/>
        </w:rPr>
        <w:t xml:space="preserve"> / </w:t>
      </w:r>
      <w:proofErr w:type="spellStart"/>
      <w:r w:rsidRPr="000F6B1C">
        <w:rPr>
          <w:i/>
          <w:iCs/>
        </w:rPr>
        <w:t>Continuous</w:t>
      </w:r>
      <w:proofErr w:type="spellEnd"/>
      <w:r w:rsidRPr="000F6B1C">
        <w:rPr>
          <w:i/>
          <w:iCs/>
        </w:rPr>
        <w:t xml:space="preserve"> </w:t>
      </w:r>
      <w:proofErr w:type="spellStart"/>
      <w:r w:rsidRPr="000F6B1C">
        <w:rPr>
          <w:i/>
          <w:iCs/>
        </w:rPr>
        <w:t>Deployment</w:t>
      </w:r>
      <w:proofErr w:type="spellEnd"/>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w:t>
      </w:r>
      <w:proofErr w:type="spellStart"/>
      <w:r w:rsidR="00C83E46" w:rsidRPr="00C83E46">
        <w:t>RedHat</w:t>
      </w:r>
      <w:proofErr w:type="spellEnd"/>
      <w:r w:rsidR="00C83E46" w:rsidRPr="00C83E46">
        <w:t xml:space="preserve">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w:t>
      </w:r>
      <w:proofErr w:type="spellStart"/>
      <w:r w:rsidR="003611BD" w:rsidRPr="003611BD">
        <w:t>Khronos</w:t>
      </w:r>
      <w:proofErr w:type="spellEnd"/>
      <w:r w:rsidR="003611BD" w:rsidRPr="003611BD">
        <w:t xml:space="preserve"> Group 2022)</w:t>
      </w:r>
      <w:r w:rsidR="003611BD">
        <w:fldChar w:fldCharType="end"/>
      </w:r>
    </w:p>
  </w:footnote>
  <w:footnote w:id="8">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Pr>
          <w:rStyle w:val="FootnoteReference"/>
        </w:rPr>
        <w:footnoteRef/>
      </w:r>
      <w:r>
        <w:t xml:space="preserve"> Výsledný </w:t>
      </w:r>
      <w:proofErr w:type="spellStart"/>
      <w:r>
        <w:t>blender</w:t>
      </w:r>
      <w:proofErr w:type="spellEnd"/>
      <w:r>
        <w:t xml:space="preserve">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1"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3"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9"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6"/>
  </w:num>
  <w:num w:numId="3" w16cid:durableId="1170680267">
    <w:abstractNumId w:val="18"/>
  </w:num>
  <w:num w:numId="4" w16cid:durableId="1796368114">
    <w:abstractNumId w:val="29"/>
  </w:num>
  <w:num w:numId="5" w16cid:durableId="300885919">
    <w:abstractNumId w:val="41"/>
  </w:num>
  <w:num w:numId="6" w16cid:durableId="521938209">
    <w:abstractNumId w:val="61"/>
  </w:num>
  <w:num w:numId="7" w16cid:durableId="619992562">
    <w:abstractNumId w:val="34"/>
  </w:num>
  <w:num w:numId="8" w16cid:durableId="208229350">
    <w:abstractNumId w:val="13"/>
  </w:num>
  <w:num w:numId="9" w16cid:durableId="2076317703">
    <w:abstractNumId w:val="22"/>
  </w:num>
  <w:num w:numId="10" w16cid:durableId="802234337">
    <w:abstractNumId w:val="39"/>
  </w:num>
  <w:num w:numId="11" w16cid:durableId="385684583">
    <w:abstractNumId w:val="28"/>
  </w:num>
  <w:num w:numId="12" w16cid:durableId="65956355">
    <w:abstractNumId w:val="57"/>
  </w:num>
  <w:num w:numId="13" w16cid:durableId="354035738">
    <w:abstractNumId w:val="69"/>
  </w:num>
  <w:num w:numId="14" w16cid:durableId="395475347">
    <w:abstractNumId w:val="1"/>
  </w:num>
  <w:num w:numId="15" w16cid:durableId="1336884254">
    <w:abstractNumId w:val="37"/>
  </w:num>
  <w:num w:numId="16" w16cid:durableId="757364363">
    <w:abstractNumId w:val="48"/>
  </w:num>
  <w:num w:numId="17" w16cid:durableId="2033720445">
    <w:abstractNumId w:val="70"/>
  </w:num>
  <w:num w:numId="18" w16cid:durableId="837696955">
    <w:abstractNumId w:val="59"/>
  </w:num>
  <w:num w:numId="19" w16cid:durableId="414474922">
    <w:abstractNumId w:val="36"/>
  </w:num>
  <w:num w:numId="20" w16cid:durableId="2059282820">
    <w:abstractNumId w:val="16"/>
  </w:num>
  <w:num w:numId="21" w16cid:durableId="1490631062">
    <w:abstractNumId w:val="35"/>
  </w:num>
  <w:num w:numId="22" w16cid:durableId="1901403376">
    <w:abstractNumId w:val="2"/>
  </w:num>
  <w:num w:numId="23" w16cid:durableId="901527545">
    <w:abstractNumId w:val="55"/>
  </w:num>
  <w:num w:numId="24" w16cid:durableId="13649980">
    <w:abstractNumId w:val="8"/>
  </w:num>
  <w:num w:numId="25" w16cid:durableId="1364744581">
    <w:abstractNumId w:val="17"/>
  </w:num>
  <w:num w:numId="26" w16cid:durableId="1671255231">
    <w:abstractNumId w:val="43"/>
  </w:num>
  <w:num w:numId="27" w16cid:durableId="1198667109">
    <w:abstractNumId w:val="60"/>
  </w:num>
  <w:num w:numId="28" w16cid:durableId="619802950">
    <w:abstractNumId w:val="5"/>
  </w:num>
  <w:num w:numId="29" w16cid:durableId="367877274">
    <w:abstractNumId w:val="42"/>
  </w:num>
  <w:num w:numId="30" w16cid:durableId="802776096">
    <w:abstractNumId w:val="7"/>
  </w:num>
  <w:num w:numId="31" w16cid:durableId="742023868">
    <w:abstractNumId w:val="27"/>
  </w:num>
  <w:num w:numId="32" w16cid:durableId="404689245">
    <w:abstractNumId w:val="53"/>
  </w:num>
  <w:num w:numId="33" w16cid:durableId="1361203164">
    <w:abstractNumId w:val="56"/>
  </w:num>
  <w:num w:numId="34" w16cid:durableId="2136636456">
    <w:abstractNumId w:val="40"/>
  </w:num>
  <w:num w:numId="35" w16cid:durableId="882057253">
    <w:abstractNumId w:val="15"/>
  </w:num>
  <w:num w:numId="36" w16cid:durableId="2002463788">
    <w:abstractNumId w:val="62"/>
  </w:num>
  <w:num w:numId="37" w16cid:durableId="1464738753">
    <w:abstractNumId w:val="23"/>
  </w:num>
  <w:num w:numId="38" w16cid:durableId="1462070677">
    <w:abstractNumId w:val="4"/>
  </w:num>
  <w:num w:numId="39" w16cid:durableId="1886866115">
    <w:abstractNumId w:val="46"/>
  </w:num>
  <w:num w:numId="40" w16cid:durableId="965311621">
    <w:abstractNumId w:val="52"/>
  </w:num>
  <w:num w:numId="41" w16cid:durableId="818768559">
    <w:abstractNumId w:val="58"/>
  </w:num>
  <w:num w:numId="42" w16cid:durableId="1967276253">
    <w:abstractNumId w:val="19"/>
  </w:num>
  <w:num w:numId="43" w16cid:durableId="1442647274">
    <w:abstractNumId w:val="14"/>
  </w:num>
  <w:num w:numId="44" w16cid:durableId="1146313284">
    <w:abstractNumId w:val="32"/>
  </w:num>
  <w:num w:numId="45" w16cid:durableId="1133062556">
    <w:abstractNumId w:val="11"/>
  </w:num>
  <w:num w:numId="46" w16cid:durableId="1318923120">
    <w:abstractNumId w:val="31"/>
  </w:num>
  <w:num w:numId="47" w16cid:durableId="976765939">
    <w:abstractNumId w:val="38"/>
  </w:num>
  <w:num w:numId="48" w16cid:durableId="1987278381">
    <w:abstractNumId w:val="67"/>
  </w:num>
  <w:num w:numId="49" w16cid:durableId="344286222">
    <w:abstractNumId w:val="51"/>
  </w:num>
  <w:num w:numId="50" w16cid:durableId="586889268">
    <w:abstractNumId w:val="64"/>
  </w:num>
  <w:num w:numId="51" w16cid:durableId="1214346142">
    <w:abstractNumId w:val="45"/>
  </w:num>
  <w:num w:numId="52" w16cid:durableId="1666350155">
    <w:abstractNumId w:val="9"/>
  </w:num>
  <w:num w:numId="53" w16cid:durableId="1936208616">
    <w:abstractNumId w:val="47"/>
  </w:num>
  <w:num w:numId="54" w16cid:durableId="1802922892">
    <w:abstractNumId w:val="20"/>
  </w:num>
  <w:num w:numId="55" w16cid:durableId="2044668093">
    <w:abstractNumId w:val="21"/>
  </w:num>
  <w:num w:numId="56" w16cid:durableId="1700474541">
    <w:abstractNumId w:val="54"/>
  </w:num>
  <w:num w:numId="57" w16cid:durableId="2082558311">
    <w:abstractNumId w:val="49"/>
  </w:num>
  <w:num w:numId="58" w16cid:durableId="1871141540">
    <w:abstractNumId w:val="68"/>
  </w:num>
  <w:num w:numId="59" w16cid:durableId="1538816812">
    <w:abstractNumId w:val="12"/>
  </w:num>
  <w:num w:numId="60" w16cid:durableId="747965305">
    <w:abstractNumId w:val="44"/>
  </w:num>
  <w:num w:numId="61" w16cid:durableId="2103643924">
    <w:abstractNumId w:val="6"/>
  </w:num>
  <w:num w:numId="62" w16cid:durableId="457264442">
    <w:abstractNumId w:val="63"/>
  </w:num>
  <w:num w:numId="63" w16cid:durableId="496380383">
    <w:abstractNumId w:val="10"/>
  </w:num>
  <w:num w:numId="64" w16cid:durableId="1291588825">
    <w:abstractNumId w:val="65"/>
  </w:num>
  <w:num w:numId="65" w16cid:durableId="1924559521">
    <w:abstractNumId w:val="50"/>
  </w:num>
  <w:num w:numId="66" w16cid:durableId="1492871536">
    <w:abstractNumId w:val="30"/>
  </w:num>
  <w:num w:numId="67" w16cid:durableId="1847862588">
    <w:abstractNumId w:val="25"/>
  </w:num>
  <w:num w:numId="68" w16cid:durableId="1165321076">
    <w:abstractNumId w:val="33"/>
  </w:num>
  <w:num w:numId="69" w16cid:durableId="1432359916">
    <w:abstractNumId w:val="3"/>
  </w:num>
  <w:num w:numId="70" w16cid:durableId="1256011317">
    <w:abstractNumId w:val="24"/>
  </w:num>
  <w:num w:numId="71" w16cid:durableId="1149593339">
    <w:abstractNumId w:val="6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4F"/>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E67"/>
    <w:rsid w:val="00376ACF"/>
    <w:rsid w:val="00376F12"/>
    <w:rsid w:val="0037733E"/>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36A11"/>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2EB0"/>
    <w:rsid w:val="00F4383F"/>
    <w:rsid w:val="00F43DD3"/>
    <w:rsid w:val="00F44BDB"/>
    <w:rsid w:val="00F45AC4"/>
    <w:rsid w:val="00F4650B"/>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5A554B"/>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84" Type="http://schemas.openxmlformats.org/officeDocument/2006/relationships/header" Target="header2.xml"/><Relationship Id="rId89" Type="http://schemas.microsoft.com/office/2011/relationships/people" Target="people.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glitch.com/edit/"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foam-jumpy-dianella.glitch.me" TargetMode="External"/><Relationship Id="rId64" Type="http://schemas.openxmlformats.org/officeDocument/2006/relationships/hyperlink" Target="https://hubs.mozilla.com/link/v3xSqDE"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oter" Target="footer3.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nteresting-parallel-bit.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PFhZqG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1.xml"/><Relationship Id="rId86"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jendahorak.github.io/a3sixty/" TargetMode="External"/><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header" Target="header4.xml"/><Relationship Id="rId61" Type="http://schemas.openxmlformats.org/officeDocument/2006/relationships/image" Target="media/image39.png"/><Relationship Id="rId82" Type="http://schemas.openxmlformats.org/officeDocument/2006/relationships/footer" Target="footer2.xml"/><Relationship Id="rId19" Type="http://schemas.openxmlformats.org/officeDocument/2006/relationships/image" Target="media/image4.svg"/></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21361</TotalTime>
  <Pages>104</Pages>
  <Words>79970</Words>
  <Characters>455831</Characters>
  <Application>Microsoft Office Word</Application>
  <DocSecurity>0</DocSecurity>
  <Lines>3798</Lines>
  <Paragraphs>1069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534732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240</cp:revision>
  <cp:lastPrinted>2023-11-02T09:14:00Z</cp:lastPrinted>
  <dcterms:created xsi:type="dcterms:W3CDTF">2023-08-27T13:40:00Z</dcterms:created>
  <dcterms:modified xsi:type="dcterms:W3CDTF">2023-12-28T11:05:00Z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id="WFQJYJqZ"/&gt;&lt;style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