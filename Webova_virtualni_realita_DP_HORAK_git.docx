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snaží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016E062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C017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SZ4C6156/IBgTuu7K","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3D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tom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E39A05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CE4B70F"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AC0170">
        <w:instrText xml:space="preserve"> ADDIN ZOTERO_ITEM CSL_CITATION {"citationID":"3CtlPLsy","properties":{"formattedCitation":"(Coltekin et al. 2020)","plainCitation":"(Coltekin et al. 2020)","noteIndex":0},"citationItems":[{"id":"SZ4C6156/9Ckq0DvF","uris":["http://zotero.org/groups/4599106/items/F54Y7ICM"],"itemData":{"id":"9DyV48Zt/oRbg8WmZ","type":"article-journal","abstract":"This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71E6B63"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5398C5F"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D926B2">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567D78A"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340C680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C0170">
        <w:instrText xml:space="preserve"> ADDIN ZOTERO_ITEM CSL_CITATION {"citationID":"1qIlQgrk","properties":{"formattedCitation":"(Coltekin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131C532"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5</w:t>
      </w:r>
      <w:r w:rsidRPr="001F6849">
        <w:fldChar w:fldCharType="end"/>
      </w:r>
      <w:r w:rsidRPr="001F6849">
        <w:t xml:space="preserve"> Dělení HMD, zdroj: </w:t>
      </w:r>
      <w:r w:rsidRPr="001F6849">
        <w:fldChar w:fldCharType="begin"/>
      </w:r>
      <w:r w:rsidR="00AC0170">
        <w:instrText xml:space="preserve"> ADDIN ZOTERO_ITEM CSL_CITATION {"citationID":"o3pU5io5","properties":{"formattedCitation":"(Coltekin et al. 2020)","plainCitation":"(Coltekin et al. 2020)","noteIndex":0},"citationItems":[{"id":"SZ4C6156/9Ckq0DvF","uris":["http://zotero.org/groups/4599106/items/F54Y7ICM"],"itemData":{"id":"9DyV48Zt/oRbg8WmZ","type":"article-journal","abstract":"This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kritériem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3898E6CC" w:rsidR="00B972DB" w:rsidRDefault="00B972DB" w:rsidP="00B972DB">
      <w:pPr>
        <w:pStyle w:val="Caption"/>
        <w:keepNext/>
      </w:pPr>
      <w:r>
        <w:t xml:space="preserve">Tab. </w:t>
      </w:r>
      <w:r>
        <w:fldChar w:fldCharType="begin"/>
      </w:r>
      <w:r>
        <w:instrText xml:space="preserve"> SEQ Tab. \* ARABIC </w:instrText>
      </w:r>
      <w:r>
        <w:fldChar w:fldCharType="separate"/>
      </w:r>
      <w:r w:rsidR="00EF7E0B">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3328850"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AC0170">
        <w:instrText xml:space="preserve"> ADDIN ZOTERO_ITEM CSL_CITATION {"citationID":"Vvs5N4QI","properties":{"formattedCitation":"(Coltekin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F92A78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2074517D">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26952561"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926B2">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37E1B76" w:rsidR="001100A3" w:rsidRDefault="001100A3" w:rsidP="001100A3">
      <w:pPr>
        <w:pStyle w:val="Caption"/>
      </w:pPr>
      <w:r>
        <w:t xml:space="preserve">Obr. </w:t>
      </w:r>
      <w:r>
        <w:fldChar w:fldCharType="begin"/>
      </w:r>
      <w:r>
        <w:instrText xml:space="preserve"> SEQ Obr. \* ARABIC </w:instrText>
      </w:r>
      <w:r>
        <w:fldChar w:fldCharType="separate"/>
      </w:r>
      <w:r w:rsidR="00D926B2">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8"/>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16989D4A"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2D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62CAFDB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3061844"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3115FA7"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25E1659A" w:rsidR="00AB45B4" w:rsidRDefault="00AB45B4" w:rsidP="00331DCE">
      <w:pPr>
        <w:pStyle w:val="Normlnprvnodsazen"/>
      </w:pPr>
      <w:r w:rsidRPr="001F6849">
        <w:t xml:space="preserve">Jako důležitou problematiku zmiňuje </w:t>
      </w:r>
      <w:r w:rsidRPr="001F6849">
        <w:fldChar w:fldCharType="begin"/>
      </w:r>
      <w:r w:rsidR="00AC0170">
        <w:instrText xml:space="preserve"> ADDIN ZOTERO_ITEM CSL_CITATION {"citationID":"pyYXfhhk","properties":{"formattedCitation":"(Coltekin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AC0170">
        <w:instrText xml:space="preserve"> ADDIN ZOTERO_ITEM CSL_CITATION {"citationID":"cz6cyLsT","properties":{"formattedCitation":"(Coltekin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2"/>
                    <a:stretch>
                      <a:fillRect/>
                    </a:stretch>
                  </pic:blipFill>
                  <pic:spPr>
                    <a:xfrm>
                      <a:off x="0" y="0"/>
                      <a:ext cx="5579745" cy="3993515"/>
                    </a:xfrm>
                    <a:prstGeom prst="rect">
                      <a:avLst/>
                    </a:prstGeom>
                  </pic:spPr>
                </pic:pic>
              </a:graphicData>
            </a:graphic>
          </wp:inline>
        </w:drawing>
      </w:r>
    </w:p>
    <w:p w14:paraId="00AB9F73" w14:textId="6C659F2F" w:rsidR="00B2682C" w:rsidRPr="001F6849" w:rsidRDefault="00B2682C" w:rsidP="00B2682C">
      <w:pPr>
        <w:pStyle w:val="Caption"/>
      </w:pPr>
      <w:r>
        <w:t xml:space="preserve">Obr. </w:t>
      </w:r>
      <w:r>
        <w:fldChar w:fldCharType="begin"/>
      </w:r>
      <w:r>
        <w:instrText xml:space="preserve"> SEQ Obr. \* ARABIC </w:instrText>
      </w:r>
      <w:r>
        <w:fldChar w:fldCharType="separate"/>
      </w:r>
      <w:r w:rsidR="00D926B2">
        <w:rPr>
          <w:noProof/>
        </w:rPr>
        <w:t>12</w:t>
      </w:r>
      <w:r>
        <w:fldChar w:fldCharType="end"/>
      </w:r>
      <w:r>
        <w:t xml:space="preserve"> </w:t>
      </w:r>
      <w:r w:rsidR="00B71937">
        <w:t xml:space="preserve">Klasifikace 3D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74EC38D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AC0170">
        <w:instrText xml:space="preserve"> ADDIN ZOTERO_ITEM CSL_CITATION {"citationID":"Qk91xJhn","properties":{"formattedCitation":"(Coltekin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 xml:space="preserve">méně běžné vzhledem k modernějším technologiím a </w:t>
      </w:r>
      <w:r w:rsidRPr="0087744F">
        <w:rPr>
          <w:lang w:eastAsia="en-US"/>
        </w:rPr>
        <w:lastRenderedPageBreak/>
        <w:t>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544342D3" w14:textId="5E696632" w:rsidR="00D169E7" w:rsidRPr="00DE58F0" w:rsidRDefault="00D169E7" w:rsidP="006C458C">
      <w:pPr>
        <w:pStyle w:val="Normlnprvnodsazen"/>
        <w:rPr>
          <w:lang w:val="en-US" w:eastAsia="en-US"/>
        </w:rPr>
      </w:pPr>
      <w:r>
        <w:rPr>
          <w:lang w:eastAsia="en-US"/>
        </w:rPr>
        <w:t xml:space="preserve">Mezi nejpopulárnější formáty pro výměnu 3D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10C4F004" w14:textId="17493D67"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EF7E0B">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w:t>
      </w:r>
      <w:r>
        <w:rPr>
          <w:lang w:eastAsia="en-US"/>
        </w:rPr>
        <w:lastRenderedPageBreak/>
        <w:t>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4E6E4D52" w:rsidR="008812DD" w:rsidRDefault="00EE12F5" w:rsidP="00EE12F5">
      <w:pPr>
        <w:pStyle w:val="Caption"/>
      </w:pPr>
      <w:r>
        <w:t xml:space="preserve">Obr. </w:t>
      </w:r>
      <w:r>
        <w:fldChar w:fldCharType="begin"/>
      </w:r>
      <w:r>
        <w:instrText xml:space="preserve"> SEQ Obr. \* ARABIC </w:instrText>
      </w:r>
      <w:r>
        <w:fldChar w:fldCharType="separate"/>
      </w:r>
      <w:r w:rsidR="00D926B2">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 xml:space="preserve">trojúhelníky. Objekt je definován </w:t>
      </w:r>
      <w:r w:rsidR="00377EFF">
        <w:lastRenderedPageBreak/>
        <w:t>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6"/>
                    <a:stretch>
                      <a:fillRect/>
                    </a:stretch>
                  </pic:blipFill>
                  <pic:spPr>
                    <a:xfrm>
                      <a:off x="0" y="0"/>
                      <a:ext cx="2671063" cy="1939387"/>
                    </a:xfrm>
                    <a:prstGeom prst="rect">
                      <a:avLst/>
                    </a:prstGeom>
                  </pic:spPr>
                </pic:pic>
              </a:graphicData>
            </a:graphic>
          </wp:inline>
        </w:drawing>
      </w:r>
    </w:p>
    <w:p w14:paraId="62B42586" w14:textId="19F18D54"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926B2">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16CD8B9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926B2">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53DF0BC8"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926B2">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oko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t>Osvětlení ovlivňuje</w:t>
      </w:r>
      <w:r w:rsidR="00DD4B34">
        <w:t xml:space="preserve"> tedy </w:t>
      </w:r>
      <w:r w:rsidR="00441CF7">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lastRenderedPageBreak/>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5CCD1977" w14:textId="1827CF59" w:rsidR="00713631" w:rsidRDefault="00713631" w:rsidP="00D72ECF">
      <w:pPr>
        <w:pStyle w:val="Normlnprvnodsazen"/>
        <w:ind w:firstLine="0"/>
      </w:pPr>
    </w:p>
    <w:p w14:paraId="7430C6C0" w14:textId="2093A91B" w:rsidR="00713631" w:rsidRDefault="009F4413" w:rsidP="00713631">
      <w:pPr>
        <w:pStyle w:val="Heading3"/>
      </w:pPr>
      <w:r>
        <w:t>Vývoj</w:t>
      </w:r>
    </w:p>
    <w:p w14:paraId="4F4F52F8" w14:textId="7E5F393D" w:rsidR="009F4413" w:rsidRPr="009F4413" w:rsidRDefault="009F4413" w:rsidP="00AC4DE3">
      <w:r>
        <w:t>Vývoj pro virtuální realitu má řadu omezujících požadavků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6E3783DF">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E296AB6" w:rsidR="008A7EFA" w:rsidRDefault="008A7EFA" w:rsidP="008A7EFA">
      <w:pPr>
        <w:pStyle w:val="Caption"/>
      </w:pPr>
      <w:r>
        <w:t xml:space="preserve">Obr. </w:t>
      </w:r>
      <w:r>
        <w:fldChar w:fldCharType="begin"/>
      </w:r>
      <w:r>
        <w:instrText xml:space="preserve"> SEQ Obr. \* ARABIC </w:instrText>
      </w:r>
      <w:r>
        <w:fldChar w:fldCharType="separate"/>
      </w:r>
      <w:r w:rsidR="00D926B2">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77777777" w:rsidR="009F4413" w:rsidRDefault="009F4413" w:rsidP="00AC4DE3">
      <w:r>
        <w:t>Při vývoji VR aplikace pro web. Je nutné mít na paměti parametry ovlivňující virtuální zážitek. Jedná se primárně o přenosovou náročnost tedy velikost dané scény (bajty) a následně výpočetní, popř. vykreslovací náročnost. Velikost scény přímo ovlivňuje čas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t>draw</w:t>
      </w:r>
      <w:proofErr w:type="spellEnd"/>
      <w:r>
        <w:t xml:space="preserve"> </w:t>
      </w:r>
      <w:proofErr w:type="spellStart"/>
      <w:r>
        <w:t>calls</w:t>
      </w:r>
      <w:proofErr w:type="spellEnd"/>
      <w:r>
        <w:t>), a s</w:t>
      </w:r>
      <w:r w:rsidRPr="00BF699A">
        <w:t>nímková frekvence aplikace</w:t>
      </w:r>
      <w:r>
        <w:rPr>
          <w:lang w:val="en-US"/>
        </w:rPr>
        <w:t xml:space="preserve">; </w:t>
      </w:r>
      <w:r>
        <w:t>FPS (</w:t>
      </w:r>
      <w:proofErr w:type="spellStart"/>
      <w:r>
        <w:t>frames</w:t>
      </w:r>
      <w:proofErr w:type="spellEnd"/>
      <w:r>
        <w:t xml:space="preserve"> per second),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optimalizovat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6309AD91"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926B2">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2BABAB0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68F8679" w:rsidR="00637A27" w:rsidRPr="00637A27" w:rsidRDefault="00637A27" w:rsidP="00637A27">
      <w:pPr>
        <w:pStyle w:val="Caption"/>
      </w:pPr>
      <w:r>
        <w:t xml:space="preserve">Obr. </w:t>
      </w:r>
      <w:r>
        <w:fldChar w:fldCharType="begin"/>
      </w:r>
      <w:r>
        <w:instrText xml:space="preserve"> SEQ Obr. \* ARABIC </w:instrText>
      </w:r>
      <w:r>
        <w:fldChar w:fldCharType="separate"/>
      </w:r>
      <w:r w:rsidR="00D926B2">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B718017"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7B795D"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EF7E0B">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(Meta Quest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 xml:space="preserve">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5"/>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6"/>
                    <a:stretch>
                      <a:fillRect/>
                    </a:stretch>
                  </pic:blipFill>
                  <pic:spPr>
                    <a:xfrm>
                      <a:off x="0" y="0"/>
                      <a:ext cx="3850119" cy="2269673"/>
                    </a:xfrm>
                    <a:prstGeom prst="rect">
                      <a:avLst/>
                    </a:prstGeom>
                  </pic:spPr>
                </pic:pic>
              </a:graphicData>
            </a:graphic>
          </wp:inline>
        </w:drawing>
      </w:r>
    </w:p>
    <w:p w14:paraId="39CC6B3E" w14:textId="69A5047E" w:rsidR="0021568E" w:rsidRPr="0021568E" w:rsidRDefault="00D926B2" w:rsidP="00D926B2">
      <w:pPr>
        <w:pStyle w:val="Caption"/>
      </w:pPr>
      <w:r>
        <w:t xml:space="preserve">Obr. </w:t>
      </w:r>
      <w:r>
        <w:fldChar w:fldCharType="begin"/>
      </w:r>
      <w:r>
        <w:instrText xml:space="preserve"> SEQ Obr. \* ARABIC </w:instrText>
      </w:r>
      <w:r>
        <w:fldChar w:fldCharType="separate"/>
      </w:r>
      <w:r>
        <w:rPr>
          <w:noProof/>
        </w:rPr>
        <w:t>22</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 HOW</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32B20C4E" w14:textId="77777777" w:rsidR="009F4413" w:rsidRDefault="009F4413" w:rsidP="009F4413">
      <w:pPr>
        <w:pStyle w:val="Malnadpis"/>
        <w:rPr>
          <w:rFonts w:ascii="Times New Roman" w:hAnsi="Times New Roman"/>
          <w:lang w:val="en-US"/>
        </w:rPr>
      </w:pPr>
      <w:r>
        <w:t>Ski Fit 365</w:t>
      </w:r>
    </w:p>
    <w:p w14:paraId="56732F0B" w14:textId="254B6A05" w:rsidR="009F4413" w:rsidRPr="009F4413" w:rsidRDefault="009F4413" w:rsidP="009F4413">
      <w:proofErr w:type="spellStart"/>
      <w:r>
        <w:rPr>
          <w:lang w:val="en-US"/>
        </w:rPr>
        <w:t>WebXR</w:t>
      </w:r>
      <w:proofErr w:type="spellEnd"/>
      <w:r>
        <w:rPr>
          <w:lang w:val="en-US"/>
        </w:rPr>
        <w:t xml:space="preserve"> </w:t>
      </w:r>
      <w:proofErr w:type="spellStart"/>
      <w:r>
        <w:rPr>
          <w:lang w:val="en-US"/>
        </w:rPr>
        <w:t>aplikace</w:t>
      </w:r>
      <w:proofErr w:type="spellEnd"/>
      <w:r>
        <w:rPr>
          <w:lang w:val="en-US"/>
        </w:rPr>
        <w:t xml:space="preserve"> </w:t>
      </w:r>
      <w:proofErr w:type="spellStart"/>
      <w:r>
        <w:rPr>
          <w:lang w:val="en-US"/>
        </w:rPr>
        <w:t>imituj</w:t>
      </w:r>
      <w:r>
        <w:t>ící</w:t>
      </w:r>
      <w:proofErr w:type="spellEnd"/>
      <w:r>
        <w:t xml:space="preserve"> sjezdy na lyžích. Vytvořené pomocí programu </w:t>
      </w:r>
      <w:proofErr w:type="spellStart"/>
      <w:r>
        <w:t>Wonderland</w:t>
      </w:r>
      <w:proofErr w:type="spellEnd"/>
      <w:r>
        <w:t xml:space="preserve"> </w:t>
      </w:r>
    </w:p>
    <w:p w14:paraId="0C501F81" w14:textId="77777777" w:rsidR="009F4413" w:rsidRPr="009F4413" w:rsidRDefault="009F4413" w:rsidP="002C1FE1">
      <w:pPr>
        <w:pStyle w:val="Normlnprvnodsazen"/>
        <w:ind w:firstLine="0"/>
        <w:rPr>
          <w:lang w:eastAsia="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77777777"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393A19DC" w14:textId="77777777" w:rsidR="00EF7E0B" w:rsidRPr="009D3674" w:rsidRDefault="00EF7E0B" w:rsidP="00EF7E0B">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w:t>
      </w:r>
      <w:r w:rsidRPr="008F062B">
        <w:lastRenderedPageBreak/>
        <w:t xml:space="preserve">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r w:rsidRPr="009520E3">
        <w:rPr>
          <w:b/>
          <w:bCs/>
          <w:highlight w:val="yellow"/>
        </w:rPr>
        <w:t>ITowns</w:t>
      </w:r>
      <w:proofErr w:type="spell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037693" cy="2287936"/>
                    </a:xfrm>
                    <a:prstGeom prst="rect">
                      <a:avLst/>
                    </a:prstGeom>
                  </pic:spPr>
                </pic:pic>
              </a:graphicData>
            </a:graphic>
          </wp:inline>
        </w:drawing>
      </w:r>
    </w:p>
    <w:p w14:paraId="112B699F" w14:textId="77777777"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Pr>
          <w:noProof/>
        </w:rPr>
        <w:t>23</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3D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w:t>
      </w:r>
      <w:r>
        <w:rPr>
          <w:lang w:eastAsia="en-US"/>
        </w:rPr>
        <w:lastRenderedPageBreak/>
        <w:t xml:space="preserve">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B66645E" w14:textId="77777777" w:rsidR="00EF7E0B" w:rsidRPr="002555DB" w:rsidRDefault="00EF7E0B" w:rsidP="00EF7E0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 xml:space="preserve">. </w:t>
      </w:r>
    </w:p>
    <w:p w14:paraId="7225323A" w14:textId="77777777" w:rsidR="00EF7E0B" w:rsidRDefault="00EF7E0B" w:rsidP="00EF7E0B">
      <w:r w:rsidRPr="002413F8">
        <w:rPr>
          <w:highlight w:val="yellow"/>
        </w:rPr>
        <w:t xml:space="preserve"> </w:t>
      </w:r>
      <w:proofErr w:type="spellStart"/>
      <w:r w:rsidRPr="002413F8">
        <w:rPr>
          <w:highlight w:val="yellow"/>
        </w:rPr>
        <w:t>PlayCanvas</w:t>
      </w:r>
      <w:proofErr w:type="spellEnd"/>
      <w:r w:rsidRPr="002413F8">
        <w:rPr>
          <w:highlight w:val="yellow"/>
        </w:rPr>
        <w:t>, Babylon.js,</w:t>
      </w:r>
      <w:r>
        <w:t xml:space="preserve"> </w:t>
      </w:r>
    </w:p>
    <w:p w14:paraId="1804D13C" w14:textId="77777777" w:rsidR="00EF7E0B" w:rsidRDefault="00EF7E0B" w:rsidP="00EF7E0B">
      <w:pPr>
        <w:rPr>
          <w:b/>
          <w:bCs/>
        </w:rPr>
      </w:pPr>
      <w:r w:rsidRPr="00467A7E">
        <w:rPr>
          <w:b/>
          <w:bCs/>
        </w:rPr>
        <w:t xml:space="preserve">Babylon.js </w:t>
      </w:r>
    </w:p>
    <w:p w14:paraId="360CAA13" w14:textId="055D004B" w:rsidR="00EF7E0B" w:rsidRPr="00EF7E0B" w:rsidRDefault="00EF7E0B" w:rsidP="00EF7E0B">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213F1ADE" w14:textId="011163CB" w:rsidR="00EF7E0B" w:rsidRDefault="00EF7E0B" w:rsidP="00EF7E0B">
      <w:r w:rsidRPr="00EF7E0B">
        <w:rPr>
          <w:highlight w:val="yellow"/>
        </w:rPr>
        <w:t xml:space="preserve"># </w:t>
      </w:r>
      <w:proofErr w:type="spellStart"/>
      <w:r w:rsidRPr="00EF7E0B">
        <w:rPr>
          <w:highlight w:val="yellow"/>
        </w:rPr>
        <w:t>todo</w:t>
      </w:r>
      <w:proofErr w:type="spellEnd"/>
      <w:r w:rsidRPr="00EF7E0B">
        <w:rPr>
          <w:highlight w:val="yellow"/>
        </w:rPr>
        <w:t xml:space="preserve"> dopsat </w:t>
      </w:r>
      <w:proofErr w:type="spellStart"/>
      <w:r w:rsidRPr="00EF7E0B">
        <w:rPr>
          <w:highlight w:val="yellow"/>
        </w:rPr>
        <w:t>vysvěltení</w:t>
      </w:r>
      <w:proofErr w:type="spellEnd"/>
      <w:r w:rsidRPr="00EF7E0B">
        <w:rPr>
          <w:highlight w:val="yellow"/>
        </w:rPr>
        <w:t xml:space="preserve"> že se jedná o editory – přeházet kapitoly, dát </w:t>
      </w:r>
      <w:proofErr w:type="spellStart"/>
      <w:r w:rsidRPr="00EF7E0B">
        <w:rPr>
          <w:highlight w:val="yellow"/>
        </w:rPr>
        <w:t>rendering</w:t>
      </w:r>
      <w:proofErr w:type="spellEnd"/>
      <w:r w:rsidRPr="00EF7E0B">
        <w:rPr>
          <w:highlight w:val="yellow"/>
        </w:rPr>
        <w:t xml:space="preserve"> </w:t>
      </w:r>
      <w:proofErr w:type="spellStart"/>
      <w:r w:rsidRPr="00EF7E0B">
        <w:rPr>
          <w:highlight w:val="yellow"/>
        </w:rPr>
        <w:t>enginy</w:t>
      </w:r>
      <w:proofErr w:type="spellEnd"/>
      <w:r w:rsidRPr="00EF7E0B">
        <w:rPr>
          <w:highlight w:val="yellow"/>
        </w:rPr>
        <w:t xml:space="preserve"> navrch</w:t>
      </w:r>
    </w:p>
    <w:p w14:paraId="106C0D34" w14:textId="62BABA54" w:rsidR="00EF7E0B" w:rsidRDefault="00EF7E0B" w:rsidP="00EF7E0B">
      <w:pPr>
        <w:pStyle w:val="Caption"/>
        <w:keepNext/>
      </w:pPr>
      <w:r>
        <w:t xml:space="preserve">Tab. </w:t>
      </w:r>
      <w:r>
        <w:fldChar w:fldCharType="begin"/>
      </w:r>
      <w:r>
        <w:instrText xml:space="preserve"> SEQ Tab. \* ARABIC </w:instrText>
      </w:r>
      <w:r>
        <w:fldChar w:fldCharType="separate"/>
      </w:r>
      <w:r>
        <w:rPr>
          <w:noProof/>
        </w:rPr>
        <w:t>4</w:t>
      </w:r>
      <w:r>
        <w:fldChar w:fldCharType="end"/>
      </w:r>
      <w:r>
        <w:t xml:space="preserve"> </w:t>
      </w:r>
      <w:r w:rsidRPr="00EF7E0B">
        <w:rPr>
          <w:highlight w:val="yellow"/>
        </w:rPr>
        <w:t xml:space="preserve">#todo - jak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lastRenderedPageBreak/>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3D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importovaný .</w:t>
      </w:r>
      <w:proofErr w:type="spellStart"/>
      <w:r w:rsidR="004C4076">
        <w:t>glb</w:t>
      </w:r>
      <w:proofErr w:type="spell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4E58FBBA" w14:textId="132E231D" w:rsidR="004C4076" w:rsidRDefault="00203FA6" w:rsidP="00AC4DE3">
      <w:pPr>
        <w:pStyle w:val="Normlnprvnodsazen"/>
        <w:ind w:firstLine="0"/>
      </w:pPr>
      <w:r>
        <w:br/>
      </w:r>
      <w:r w:rsidRPr="004C4076">
        <w:rPr>
          <w:highlight w:val="yellow"/>
          <w:lang w:val="en-US"/>
        </w:rPr>
        <w:t># TODO – p</w:t>
      </w:r>
      <w:proofErr w:type="spellStart"/>
      <w:r w:rsidRPr="004C4076">
        <w:rPr>
          <w:highlight w:val="yellow"/>
        </w:rPr>
        <w:t>řidat</w:t>
      </w:r>
      <w:proofErr w:type="spellEnd"/>
      <w:r w:rsidRPr="004C4076">
        <w:rPr>
          <w:highlight w:val="yellow"/>
        </w:rPr>
        <w:t xml:space="preserve"> </w:t>
      </w:r>
      <w:proofErr w:type="spellStart"/>
      <w:r w:rsidRPr="004C4076">
        <w:rPr>
          <w:highlight w:val="yellow"/>
        </w:rPr>
        <w:t>Wonderland</w:t>
      </w:r>
      <w:proofErr w:type="spellEnd"/>
      <w:r w:rsidRPr="004C4076">
        <w:rPr>
          <w:highlight w:val="yellow"/>
        </w:rPr>
        <w:t xml:space="preserve"> </w:t>
      </w:r>
      <w:proofErr w:type="spellStart"/>
      <w:r w:rsidRPr="004C4076">
        <w:rPr>
          <w:highlight w:val="yellow"/>
        </w:rPr>
        <w:t>engine</w:t>
      </w:r>
      <w:proofErr w:type="spellEnd"/>
      <w:r w:rsidRPr="004C4076">
        <w:rPr>
          <w:highlight w:val="yellow"/>
        </w:rPr>
        <w:t xml:space="preserve">, play </w:t>
      </w:r>
      <w:proofErr w:type="spellStart"/>
      <w:r w:rsidRPr="004C4076">
        <w:rPr>
          <w:highlight w:val="yellow"/>
        </w:rPr>
        <w:t>canvas</w:t>
      </w:r>
      <w:proofErr w:type="spellEnd"/>
      <w:r w:rsidRPr="004C4076">
        <w:rPr>
          <w:highlight w:val="yellow"/>
        </w:rPr>
        <w:t xml:space="preserve"> a </w:t>
      </w:r>
      <w:proofErr w:type="spellStart"/>
      <w:r w:rsidRPr="004C4076">
        <w:rPr>
          <w:highlight w:val="yellow"/>
        </w:rPr>
        <w:t>summerian</w:t>
      </w:r>
      <w:proofErr w:type="spellEnd"/>
      <w:r w:rsidRPr="004C4076">
        <w:rPr>
          <w:highlight w:val="yellow"/>
        </w:rPr>
        <w:t xml:space="preserve"> do tabulky</w:t>
      </w:r>
    </w:p>
    <w:p w14:paraId="06F5A841" w14:textId="77777777" w:rsidR="004C4076" w:rsidRDefault="004C4076" w:rsidP="004C4076">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7E225A78" w14:textId="74E5E201" w:rsidR="004C4076" w:rsidRPr="00203FA6" w:rsidRDefault="004C4076" w:rsidP="00AC4DE3">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w:t>
      </w:r>
      <w:r>
        <w:lastRenderedPageBreak/>
        <w:t xml:space="preserve">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lastRenderedPageBreak/>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9"/>
                    <a:stretch>
                      <a:fillRect/>
                    </a:stretch>
                  </pic:blipFill>
                  <pic:spPr>
                    <a:xfrm>
                      <a:off x="0" y="0"/>
                      <a:ext cx="5579745" cy="2852420"/>
                    </a:xfrm>
                    <a:prstGeom prst="rect">
                      <a:avLst/>
                    </a:prstGeom>
                  </pic:spPr>
                </pic:pic>
              </a:graphicData>
            </a:graphic>
          </wp:inline>
        </w:drawing>
      </w:r>
    </w:p>
    <w:p w14:paraId="6E019035" w14:textId="09AB3F89" w:rsidR="00B40019" w:rsidRDefault="00B40019" w:rsidP="00B40019">
      <w:pPr>
        <w:pStyle w:val="Caption"/>
      </w:pPr>
      <w:r>
        <w:t xml:space="preserve">Obr. </w:t>
      </w:r>
      <w:r>
        <w:fldChar w:fldCharType="begin"/>
      </w:r>
      <w:r>
        <w:instrText xml:space="preserve"> SEQ Obr. \* ARABIC </w:instrText>
      </w:r>
      <w:r>
        <w:fldChar w:fldCharType="separate"/>
      </w:r>
      <w:r w:rsidR="00D926B2">
        <w:rPr>
          <w:noProof/>
        </w:rPr>
        <w:t>24</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0"/>
                    <a:stretch>
                      <a:fillRect/>
                    </a:stretch>
                  </pic:blipFill>
                  <pic:spPr>
                    <a:xfrm>
                      <a:off x="0" y="0"/>
                      <a:ext cx="5579745" cy="2602865"/>
                    </a:xfrm>
                    <a:prstGeom prst="rect">
                      <a:avLst/>
                    </a:prstGeom>
                  </pic:spPr>
                </pic:pic>
              </a:graphicData>
            </a:graphic>
          </wp:inline>
        </w:drawing>
      </w:r>
    </w:p>
    <w:p w14:paraId="4AFAB6CE" w14:textId="4946420F" w:rsidR="003635FB" w:rsidRPr="003635FB" w:rsidRDefault="003635FB" w:rsidP="003635FB">
      <w:pPr>
        <w:pStyle w:val="Caption"/>
      </w:pPr>
      <w:r>
        <w:t xml:space="preserve">Obr. </w:t>
      </w:r>
      <w:r>
        <w:fldChar w:fldCharType="begin"/>
      </w:r>
      <w:r>
        <w:instrText xml:space="preserve"> SEQ Obr. \* ARABIC </w:instrText>
      </w:r>
      <w:r>
        <w:fldChar w:fldCharType="separate"/>
      </w:r>
      <w:r w:rsidR="00D926B2">
        <w:rPr>
          <w:noProof/>
        </w:rPr>
        <w:t>25</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628BD73E" w14:textId="29CD4D00" w:rsidR="00400092" w:rsidRDefault="00400092">
      <w:pPr>
        <w:spacing w:after="160"/>
        <w:jc w:val="left"/>
        <w:rPr>
          <w:lang w:eastAsia="cs-CZ"/>
        </w:rPr>
      </w:pPr>
      <w:r>
        <w:br w:type="page"/>
      </w:r>
    </w:p>
    <w:p w14:paraId="0A9D595B" w14:textId="09C5C51B"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sidR="00EF7E0B">
        <w:rPr>
          <w:noProof/>
        </w:rPr>
        <w:t>6</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1"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framework,  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w:t>
      </w:r>
      <w:r>
        <w:lastRenderedPageBreak/>
        <w:t xml:space="preserve">poskytuje pouze základní podporu optimalizačních procesů. Je tedy na vývojáři aby tyto techniky implementoval. </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r w:rsidR="00125106">
        <w:rPr>
          <w:b/>
          <w:bCs/>
        </w:rPr>
        <w:t xml:space="preserve"> +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2"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3"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3D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4"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5"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P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26F05492" w14:textId="3539E493" w:rsidR="00770B9C" w:rsidRDefault="00EC1201" w:rsidP="00770B9C">
      <w:pPr>
        <w:pStyle w:val="Normlnprvnodsazen"/>
        <w:ind w:firstLine="0"/>
        <w:rPr>
          <w:lang w:eastAsia="en-US"/>
        </w:rPr>
      </w:pPr>
      <w:proofErr w:type="spellStart"/>
      <w:r>
        <w:rPr>
          <w:lang w:eastAsia="en-US"/>
        </w:rPr>
        <w:t>Ethereal</w:t>
      </w:r>
      <w:proofErr w:type="spellEnd"/>
      <w:r>
        <w:rPr>
          <w:lang w:eastAsia="en-US"/>
        </w:rPr>
        <w:t xml:space="preserve"> </w:t>
      </w:r>
      <w:proofErr w:type="spellStart"/>
      <w:r>
        <w:rPr>
          <w:lang w:eastAsia="en-US"/>
        </w:rPr>
        <w:t>Engine</w:t>
      </w:r>
      <w:proofErr w:type="spellEnd"/>
    </w:p>
    <w:p w14:paraId="1C4D02DE" w14:textId="77777777" w:rsidR="00770B9C" w:rsidRPr="00770B9C" w:rsidRDefault="00770B9C" w:rsidP="00770B9C">
      <w:pPr>
        <w:pStyle w:val="Normlnprvnodsazen"/>
        <w:rPr>
          <w:lang w:eastAsia="en-US"/>
        </w:rPr>
      </w:pPr>
    </w:p>
    <w:p w14:paraId="765ABA60" w14:textId="5B5A4F1F"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r>
        <w:rPr>
          <w:lang w:eastAsia="cs-CZ"/>
        </w:rPr>
        <w:t>Výběr  technologie</w:t>
      </w:r>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2151E95" w14:textId="71246518" w:rsidR="00606C54" w:rsidRDefault="00606C54" w:rsidP="00877A92">
      <w:pPr>
        <w:pStyle w:val="Normlnprvnodsazen"/>
        <w:ind w:firstLine="0"/>
      </w:pPr>
      <w:r>
        <w:t>Interakce</w:t>
      </w:r>
      <w:r w:rsidR="00877A92">
        <w:t xml:space="preserve"> –</w:t>
      </w:r>
    </w:p>
    <w:p w14:paraId="752568DE" w14:textId="1867E942" w:rsidR="00877A92" w:rsidRDefault="00877A92" w:rsidP="00877A92">
      <w:pPr>
        <w:pStyle w:val="Normlnprvnodsazen"/>
        <w:numPr>
          <w:ilvl w:val="0"/>
          <w:numId w:val="26"/>
        </w:numPr>
      </w:pPr>
      <w:r>
        <w:lastRenderedPageBreak/>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048E9D5C" w14:textId="285F67D1" w:rsidR="00877A92" w:rsidRPr="00606C54" w:rsidRDefault="002C7D72" w:rsidP="00877A92">
      <w:pPr>
        <w:pStyle w:val="Normlnprvnodsazen"/>
        <w:numPr>
          <w:ilvl w:val="0"/>
          <w:numId w:val="26"/>
        </w:numPr>
      </w:pPr>
      <w:r>
        <w:t xml:space="preserve">Ostatní – pohyb, manipulace </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3d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r>
        <w:t>gltf</w:t>
      </w:r>
      <w:proofErr w:type="spellEnd"/>
      <w:r>
        <w:t xml:space="preserve"> - nemůže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vidí - cesium,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3D </w:t>
      </w:r>
      <w:proofErr w:type="spellStart"/>
      <w:r>
        <w:t>mesh</w:t>
      </w:r>
      <w:proofErr w:type="spellEnd"/>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r>
        <w:t>rastr - bitmapa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r>
        <w:t xml:space="preserve">3d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D33C4D5" w:rsidR="00054069" w:rsidRPr="001F6849" w:rsidRDefault="00054069" w:rsidP="00054069">
      <w:pPr>
        <w:pStyle w:val="Normlnprvnodsazen"/>
        <w:ind w:firstLine="0"/>
      </w:pPr>
      <w:r w:rsidRPr="001F6849">
        <w:fldChar w:fldCharType="begin"/>
      </w:r>
      <w:r w:rsidR="00AC0170">
        <w:instrText xml:space="preserve"> ADDIN ZOTERO_ITEM CSL_CITATION {"citationID":"cYRPxs8U","properties":{"formattedCitation":"(Coltekin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7"/>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r w:rsidRPr="00466AC8">
        <w:rPr>
          <w:highlight w:val="yellow"/>
        </w:rPr>
        <w:t>Stacky</w:t>
      </w:r>
      <w:proofErr w:type="spellEnd"/>
      <w:r w:rsidRPr="00466AC8">
        <w:rPr>
          <w:highlight w:val="yellow"/>
        </w:rPr>
        <w:t xml:space="preserve">  se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58"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9"/>
          <w:footerReference w:type="default" r:id="rId60"/>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1"/>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B79B1" w14:textId="77777777" w:rsidR="00C0733A" w:rsidRDefault="00C0733A" w:rsidP="0057088F">
      <w:pPr>
        <w:spacing w:after="0" w:line="240" w:lineRule="auto"/>
      </w:pPr>
      <w:r>
        <w:separator/>
      </w:r>
    </w:p>
  </w:endnote>
  <w:endnote w:type="continuationSeparator" w:id="0">
    <w:p w14:paraId="59A44E95" w14:textId="77777777" w:rsidR="00C0733A" w:rsidRDefault="00C0733A"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A8C37" w14:textId="77777777" w:rsidR="00C0733A" w:rsidRDefault="00C0733A" w:rsidP="0057088F">
      <w:pPr>
        <w:spacing w:after="0" w:line="240" w:lineRule="auto"/>
      </w:pPr>
      <w:r>
        <w:separator/>
      </w:r>
    </w:p>
  </w:footnote>
  <w:footnote w:type="continuationSeparator" w:id="0">
    <w:p w14:paraId="3454F58B" w14:textId="77777777" w:rsidR="00C0733A" w:rsidRDefault="00C0733A"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w:t>
      </w:r>
      <w:proofErr w:type="spellStart"/>
      <w:r w:rsidR="009520E3" w:rsidRPr="009520E3">
        <w:t>dmarcos</w:t>
      </w:r>
      <w:proofErr w:type="spellEnd"/>
      <w:r w:rsidR="009520E3" w:rsidRPr="009520E3">
        <w:t xml:space="preserve">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3">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glitch.com/edit/" TargetMode="Externa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hubs.mozilla.com/jkemrr4" TargetMode="External"/><Relationship Id="rId58" Type="http://schemas.openxmlformats.org/officeDocument/2006/relationships/hyperlink" Target="https://developer.oculus.com/documentation/web/webxr-perf/?intern_source=devblog&amp;intern_content=project-flowerbed-a-webxr-case-study"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foam-jumpy-dianella.glitch.me"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interesting-parallel-bit.glitch.m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hubs.mozilla.com/bBJ9sxc?hub_invite_id=Lr9efka" TargetMode="External"/><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13572</TotalTime>
  <Pages>70</Pages>
  <Words>67933</Words>
  <Characters>387223</Characters>
  <Application>Microsoft Office Word</Application>
  <DocSecurity>0</DocSecurity>
  <Lines>3226</Lines>
  <Paragraphs>908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454248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129</cp:revision>
  <cp:lastPrinted>2023-11-02T09:14:00Z</cp:lastPrinted>
  <dcterms:created xsi:type="dcterms:W3CDTF">2023-08-27T13:40:00Z</dcterms:created>
  <dcterms:modified xsi:type="dcterms:W3CDTF">2023-11-06T23:13:00Z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id="SZ4C6156"/&gt;&lt;style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