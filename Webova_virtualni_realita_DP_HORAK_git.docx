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snaží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3340EF46"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792292">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H6Yv20ll/QzzDSKLB","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pomocí webového prohlížeče řeší .</w:t>
      </w:r>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tom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#TODO – rozdělit 3D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D1416C8"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0FD7AAE0"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792292">
        <w:instrText xml:space="preserve"> ADDIN ZOTERO_ITEM CSL_CITATION {"citationID":"3CtlPLsy","properties":{"formattedCitation":"(Coltekin et al. 2020)","plainCitation":"(Coltekin et al. 2020)","noteIndex":0},"citationItems":[{"id":"H6Yv20ll/y74KWrJO","uris":["http://zotero.org/groups/4599106/items/F54Y7ICM"],"itemData":{"id":"9DyV48Zt/oRbg8WmZ","type":"article-journal","abstract":"This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718532B4"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BF6449E"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BD3EFA">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82CC3E3"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39A329E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792292">
        <w:instrText xml:space="preserve"> ADDIN ZOTERO_ITEM CSL_CITATION {"citationID":"1qIlQgrk","properties":{"formattedCitation":"(Coltekin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EE9D1B2"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5</w:t>
      </w:r>
      <w:r w:rsidRPr="001F6849">
        <w:fldChar w:fldCharType="end"/>
      </w:r>
      <w:r w:rsidRPr="001F6849">
        <w:t xml:space="preserve"> Dělení HMD, zdroj: </w:t>
      </w:r>
      <w:r w:rsidRPr="001F6849">
        <w:fldChar w:fldCharType="begin"/>
      </w:r>
      <w:r w:rsidR="00792292">
        <w:instrText xml:space="preserve"> ADDIN ZOTERO_ITEM CSL_CITATION {"citationID":"o3pU5io5","properties":{"formattedCitation":"(Coltekin et al. 2020)","plainCitation":"(Coltekin et al. 2020)","noteIndex":0},"citationItems":[{"id":"H6Yv20ll/y74KWrJO","uris":["http://zotero.org/groups/4599106/items/F54Y7ICM"],"itemData":{"id":"9DyV48Zt/oRbg8WmZ","type":"article-journal","abstract":"This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kritériem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161CD39" w:rsidR="00B972DB" w:rsidRDefault="00B972DB" w:rsidP="00B972DB">
      <w:pPr>
        <w:pStyle w:val="Caption"/>
        <w:keepNext/>
      </w:pPr>
      <w:r>
        <w:t xml:space="preserve">Tab. </w:t>
      </w:r>
      <w:r>
        <w:fldChar w:fldCharType="begin"/>
      </w:r>
      <w:r>
        <w:instrText xml:space="preserve"> SEQ Tab. \* ARABIC </w:instrText>
      </w:r>
      <w:r>
        <w:fldChar w:fldCharType="separate"/>
      </w:r>
      <w:r w:rsidR="00FC78BE">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3988DB4B"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792292">
        <w:instrText xml:space="preserve"> ADDIN ZOTERO_ITEM CSL_CITATION {"citationID":"Vvs5N4QI","properties":{"formattedCitation":"(Coltekin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07DED6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0764A8D">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47124E9"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BD3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E2E5A19" w:rsidR="001100A3" w:rsidRDefault="001100A3" w:rsidP="001100A3">
      <w:pPr>
        <w:pStyle w:val="Caption"/>
      </w:pPr>
      <w:r>
        <w:t xml:space="preserve">Obr. </w:t>
      </w:r>
      <w:r>
        <w:fldChar w:fldCharType="begin"/>
      </w:r>
      <w:r>
        <w:instrText xml:space="preserve"> SEQ Obr. \* ARABIC </w:instrText>
      </w:r>
      <w:r>
        <w:fldChar w:fldCharType="separate"/>
      </w:r>
      <w:r w:rsidR="00BD3EFA">
        <w:rPr>
          <w:noProof/>
        </w:rPr>
        <w:t>8</w:t>
      </w:r>
      <w:r>
        <w:fldChar w:fldCharType="end"/>
      </w:r>
      <w:r>
        <w:t xml:space="preserve"> Vybrané příklady řešení interakce ve VP. </w:t>
      </w:r>
      <w:r w:rsidR="0093570D">
        <w:t xml:space="preserve">zdroj: </w:t>
      </w:r>
      <w:r w:rsidR="0093570D">
        <w:fldChar w:fldCharType="begin"/>
      </w:r>
      <w:r w:rsidR="0093570D">
        <w:instrText xml:space="preserve"> ADDIN ZOTERO_ITEM CSL_CITATION {"citationID":"kpNWpLw1","properties":{"formattedCitation":"(Mozzila Corporation 2023; Ravasz 2019)","plainCitation":"(Mozzila Corporation 2023;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93570D" w:rsidRPr="0093570D">
        <w:t>(Mozzila Corporation 2023;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7860F79"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3B99A5B1">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3D30A79"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777AB2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713A4B4B" w:rsidR="00AB45B4" w:rsidRDefault="00AB45B4" w:rsidP="00331DCE">
      <w:pPr>
        <w:pStyle w:val="Normlnprvnodsazen"/>
      </w:pPr>
      <w:r w:rsidRPr="001F6849">
        <w:t xml:space="preserve">Jako důležitou problematiku zmiňuje </w:t>
      </w:r>
      <w:r w:rsidRPr="001F6849">
        <w:fldChar w:fldCharType="begin"/>
      </w:r>
      <w:r w:rsidR="00792292">
        <w:instrText xml:space="preserve"> ADDIN ZOTERO_ITEM CSL_CITATION {"citationID":"pyYXfhhk","properties":{"formattedCitation":"(Coltekin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792292">
        <w:instrText xml:space="preserve"> ADDIN ZOTERO_ITEM CSL_CITATION {"citationID":"cz6cyLsT","properties":{"formattedCitation":"(Coltekin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33F5541C" w:rsidR="00B2682C" w:rsidRPr="001F6849" w:rsidRDefault="00B2682C" w:rsidP="00B2682C">
      <w:pPr>
        <w:pStyle w:val="Caption"/>
      </w:pPr>
      <w:r>
        <w:t xml:space="preserve">Obr. </w:t>
      </w:r>
      <w:r>
        <w:fldChar w:fldCharType="begin"/>
      </w:r>
      <w:r>
        <w:instrText xml:space="preserve"> SEQ Obr. \* ARABIC </w:instrText>
      </w:r>
      <w:r>
        <w:fldChar w:fldCharType="separate"/>
      </w:r>
      <w:r w:rsidR="00BD3EFA">
        <w:rPr>
          <w:noProof/>
        </w:rPr>
        <w:t>12</w:t>
      </w:r>
      <w:r>
        <w:fldChar w:fldCharType="end"/>
      </w:r>
      <w:r>
        <w:t xml:space="preserve"> </w:t>
      </w:r>
      <w:r w:rsidR="00B71937">
        <w:t xml:space="preserve">Klasifikace 3D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85DA9F9"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792292">
        <w:instrText xml:space="preserve"> ADDIN ZOTERO_ITEM CSL_CITATION {"citationID":"Qk91xJhn","properties":{"formattedCitation":"(Coltekin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10C4F004" w14:textId="1F60B30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C78BE">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5814BD8A" w:rsidR="008812DD" w:rsidRDefault="00EE12F5" w:rsidP="00EE12F5">
      <w:pPr>
        <w:pStyle w:val="Caption"/>
      </w:pPr>
      <w:r>
        <w:t xml:space="preserve">Obr. </w:t>
      </w:r>
      <w:r>
        <w:fldChar w:fldCharType="begin"/>
      </w:r>
      <w:r>
        <w:instrText xml:space="preserve"> SEQ Obr. \* ARABIC </w:instrText>
      </w:r>
      <w:r>
        <w:fldChar w:fldCharType="separate"/>
      </w:r>
      <w:r w:rsidR="00BD3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0218088D" w14:textId="77777777" w:rsidR="00EF0008"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30726660"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BD3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5C99297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BD3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668EFCCE" w:rsidR="0078088F" w:rsidRPr="00BD3EFA" w:rsidRDefault="00D81069" w:rsidP="003B280C">
      <w:pPr>
        <w:pStyle w:val="Normlnprvnodsazen"/>
        <w:rPr>
          <w:lang w:val="en-US"/>
        </w:rPr>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Způsob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ECF460C"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3BB41C07" w14:textId="7A8BAECA" w:rsidR="00B358A5" w:rsidRPr="00BC581D" w:rsidRDefault="006168A6" w:rsidP="00BC581D">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1F514AD" w14:textId="582C77F0" w:rsidR="00B71937" w:rsidRPr="00B71937" w:rsidRDefault="00B358A5" w:rsidP="00B71937">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r w:rsidRPr="00B358A5">
        <w:lastRenderedPageBreak/>
        <w:t>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t>shadows</w:t>
      </w:r>
      <w:proofErr w:type="spellEnd"/>
      <w:r w:rsidR="00BC581D">
        <w:t xml:space="preserve"> </w:t>
      </w:r>
      <w:proofErr w:type="spellStart"/>
      <w:r w:rsidR="00BC581D">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982D31A"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BD3EFA">
        <w:rPr>
          <w:noProof/>
        </w:rPr>
        <w:t>17</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F5ADE9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18</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B7FB5AD" w:rsidR="00637A27" w:rsidRPr="00637A27" w:rsidRDefault="00637A27" w:rsidP="00637A27">
      <w:pPr>
        <w:pStyle w:val="Caption"/>
      </w:pPr>
      <w:r>
        <w:t xml:space="preserve">Obr. </w:t>
      </w:r>
      <w:r>
        <w:fldChar w:fldCharType="begin"/>
      </w:r>
      <w:r>
        <w:instrText xml:space="preserve"> SEQ Obr. \* ARABIC </w:instrText>
      </w:r>
      <w:r>
        <w:fldChar w:fldCharType="separate"/>
      </w:r>
      <w:r w:rsidR="00BD3EFA">
        <w:rPr>
          <w:noProof/>
        </w:rPr>
        <w:t>19</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8F399C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20</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lastRenderedPageBreak/>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w:t>
      </w:r>
      <w:r w:rsidR="00C90E92" w:rsidRPr="001F6849">
        <w:lastRenderedPageBreak/>
        <w:t xml:space="preserve">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69681071"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C78BE">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3D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r>
        <w:rPr>
          <w:lang w:eastAsia="en-US"/>
        </w:rPr>
        <w:t>behaviours</w:t>
      </w:r>
      <w:proofErr w:type="spellEnd"/>
      <w:r>
        <w:rPr>
          <w:lang w:eastAsia="en-US"/>
        </w:rPr>
        <w:t xml:space="preserve"> </w:t>
      </w:r>
      <w:r>
        <w:rPr>
          <w:lang w:val="en-US" w:eastAsia="en-US"/>
        </w:rPr>
        <w:t>?? HOW</w:t>
      </w:r>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3"/>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7379A8C1" w:rsidR="00884108" w:rsidRDefault="00D560AD" w:rsidP="00884108">
      <w:pPr>
        <w:rPr>
          <w:lang w:eastAsia="cs-CZ"/>
        </w:rPr>
      </w:pPr>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6C458C">
        <w:rPr>
          <w:lang w:eastAsia="cs-CZ"/>
        </w:rPr>
        <w:t xml:space="preserve"> </w:t>
      </w:r>
    </w:p>
    <w:p w14:paraId="0478B81E" w14:textId="43EEB3CA" w:rsidR="00884108" w:rsidRDefault="00884108" w:rsidP="00884108">
      <w:pPr>
        <w:pStyle w:val="Heading3"/>
      </w:pPr>
      <w:r>
        <w:t xml:space="preserve">Herní </w:t>
      </w:r>
      <w:proofErr w:type="spellStart"/>
      <w:r>
        <w:t>enginy</w:t>
      </w:r>
      <w:proofErr w:type="spellEnd"/>
    </w:p>
    <w:p w14:paraId="61922F4B" w14:textId="3860F6FA" w:rsidR="00080172" w:rsidRPr="00CC22A1" w:rsidRDefault="00E86C62" w:rsidP="00467A7E">
      <w:r w:rsidRPr="00CC22A1">
        <w:t xml:space="preserve">Tradičně se jedná o desktopové aplikace specializované pro vývoj počítačových her, popř. interaktivních prostředí.  </w:t>
      </w:r>
      <w:r w:rsidR="00D33AA5" w:rsidRPr="00CC22A1">
        <w:t xml:space="preserve">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00D33AA5" w:rsidRPr="00CC22A1">
        <w:t>Quest</w:t>
      </w:r>
      <w:proofErr w:type="spellEnd"/>
      <w:r w:rsidR="00D33AA5" w:rsidRPr="00CC22A1">
        <w:t xml:space="preserve"> aj. </w:t>
      </w:r>
      <w:r w:rsidR="00884108" w:rsidRPr="00CC22A1">
        <w:t xml:space="preserve">Ačkoliv se jedná o desktopové aplikace, jak bylo zmíněno výše existují způsoby, jakými je možné herní </w:t>
      </w:r>
      <w:proofErr w:type="spellStart"/>
      <w:r w:rsidR="00884108" w:rsidRPr="00CC22A1">
        <w:t>enginy</w:t>
      </w:r>
      <w:proofErr w:type="spellEnd"/>
      <w:r w:rsidR="00884108" w:rsidRPr="00CC22A1">
        <w:t xml:space="preserve"> zapojit od tvorby </w:t>
      </w:r>
      <w:r w:rsidR="00467A7E" w:rsidRPr="00CC22A1">
        <w:t>virtuální</w:t>
      </w:r>
      <w:r w:rsidR="00884108" w:rsidRPr="00CC22A1">
        <w:t xml:space="preserve"> reality pro webové prostředí. Primárním </w:t>
      </w:r>
      <w:r w:rsidR="0052065A" w:rsidRPr="00CC22A1">
        <w:t>způsobem,</w:t>
      </w:r>
      <w:r w:rsidR="00884108" w:rsidRPr="00CC22A1">
        <w:t xml:space="preserve"> jakým je možné propojit tvorbu v herních </w:t>
      </w:r>
      <w:proofErr w:type="spellStart"/>
      <w:r w:rsidR="00884108" w:rsidRPr="00CC22A1">
        <w:t>enignech</w:t>
      </w:r>
      <w:proofErr w:type="spellEnd"/>
      <w:r w:rsidR="00884108" w:rsidRPr="00CC22A1">
        <w:t xml:space="preserve"> s webem je</w:t>
      </w:r>
      <w:r w:rsidR="0052065A" w:rsidRPr="00CC22A1">
        <w:t xml:space="preserve"> export kompletních projektů pomocí do </w:t>
      </w:r>
      <w:proofErr w:type="spellStart"/>
      <w:r w:rsidR="0052065A" w:rsidRPr="00CC22A1">
        <w:t>WebAssembly</w:t>
      </w:r>
      <w:proofErr w:type="spellEnd"/>
      <w:r w:rsidR="0052065A" w:rsidRPr="00CC22A1">
        <w:rPr>
          <w:rStyle w:val="FootnoteReference"/>
        </w:rPr>
        <w:footnoteReference w:id="3"/>
      </w:r>
      <w:r w:rsidR="0060296F" w:rsidRPr="00CC22A1">
        <w:t xml:space="preserve">, který pak interaguje s DOM a </w:t>
      </w:r>
      <w:proofErr w:type="spellStart"/>
      <w:r w:rsidR="0060296F" w:rsidRPr="00CC22A1">
        <w:t>WebGL</w:t>
      </w:r>
      <w:proofErr w:type="spellEnd"/>
      <w:r w:rsidR="0060296F" w:rsidRPr="00CC22A1">
        <w:t xml:space="preserve"> API, tedy </w:t>
      </w:r>
      <w:r w:rsidR="0052065A" w:rsidRPr="00CC22A1">
        <w:t>umož</w:t>
      </w:r>
      <w:r w:rsidR="0060296F" w:rsidRPr="00CC22A1">
        <w:t xml:space="preserve">nění </w:t>
      </w:r>
      <w:r w:rsidR="0052065A" w:rsidRPr="00CC22A1">
        <w:t xml:space="preserve">spuštění scén ve webovém prostředí. </w:t>
      </w:r>
      <w:r w:rsidR="00080172" w:rsidRPr="00CC22A1">
        <w:t>Mezi populární řešení je možné řadit</w:t>
      </w:r>
      <w:r w:rsidR="00B07F0B" w:rsidRPr="00CC22A1">
        <w:t xml:space="preserve"> Unity, </w:t>
      </w:r>
      <w:proofErr w:type="spellStart"/>
      <w:r w:rsidR="00B07F0B" w:rsidRPr="00CC22A1">
        <w:t>Unreal</w:t>
      </w:r>
      <w:proofErr w:type="spellEnd"/>
      <w:r w:rsidR="00B07F0B" w:rsidRPr="00CC22A1">
        <w:t xml:space="preserve"> </w:t>
      </w:r>
      <w:proofErr w:type="spellStart"/>
      <w:r w:rsidR="00B07F0B" w:rsidRPr="00CC22A1">
        <w:t>Engine</w:t>
      </w:r>
      <w:proofErr w:type="spellEnd"/>
      <w:r w:rsidR="00B07F0B" w:rsidRPr="00CC22A1">
        <w:t xml:space="preserve"> a Godot. Další </w:t>
      </w:r>
      <w:proofErr w:type="spellStart"/>
      <w:r w:rsidR="00B07F0B" w:rsidRPr="00CC22A1">
        <w:t>enginy</w:t>
      </w:r>
      <w:proofErr w:type="spellEnd"/>
      <w:r w:rsidR="00B07F0B" w:rsidRPr="00CC22A1">
        <w:t xml:space="preserve"> jako </w:t>
      </w:r>
      <w:proofErr w:type="spellStart"/>
      <w:r w:rsidR="00B07F0B" w:rsidRPr="00CC22A1">
        <w:t>CryEngine</w:t>
      </w:r>
      <w:proofErr w:type="spellEnd"/>
      <w:r w:rsidR="00B07F0B" w:rsidRPr="00CC22A1">
        <w:t xml:space="preserve"> popř. Source </w:t>
      </w:r>
      <w:proofErr w:type="spellStart"/>
      <w:r w:rsidR="00B07F0B" w:rsidRPr="00CC22A1">
        <w:t>engine</w:t>
      </w:r>
      <w:proofErr w:type="spellEnd"/>
      <w:r w:rsidR="00B07F0B" w:rsidRPr="00CC22A1">
        <w:t xml:space="preserve"> nejsou </w:t>
      </w:r>
      <w:proofErr w:type="spellStart"/>
      <w:r w:rsidR="00B07F0B" w:rsidRPr="00CC22A1">
        <w:t>kompatibliní</w:t>
      </w:r>
      <w:proofErr w:type="spellEnd"/>
      <w:r w:rsidR="00B07F0B" w:rsidRPr="00CC22A1">
        <w:t xml:space="preserve"> s </w:t>
      </w:r>
      <w:proofErr w:type="spellStart"/>
      <w:r w:rsidR="00B07F0B" w:rsidRPr="00CC22A1">
        <w:t>WebGL</w:t>
      </w:r>
      <w:proofErr w:type="spellEnd"/>
      <w:r w:rsidR="00B07F0B" w:rsidRPr="00CC22A1">
        <w:t xml:space="preserve"> a HTML5.</w:t>
      </w:r>
      <w:r w:rsidR="00932527">
        <w:t xml:space="preserve"> </w:t>
      </w:r>
    </w:p>
    <w:p w14:paraId="6ECDF441" w14:textId="514DCD6A" w:rsidR="00FC78BE" w:rsidRPr="00CC22A1" w:rsidRDefault="00FC78BE" w:rsidP="00FC78BE">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Pr="00CC22A1">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FC78BE" w:rsidRPr="00FC78BE" w14:paraId="1D9D01E3" w14:textId="77777777" w:rsidTr="00FC78BE">
        <w:trPr>
          <w:trHeight w:val="525"/>
        </w:trPr>
        <w:tc>
          <w:tcPr>
            <w:tcW w:w="1420" w:type="dxa"/>
            <w:tcBorders>
              <w:top w:val="single" w:sz="4" w:space="0" w:color="auto"/>
              <w:left w:val="nil"/>
              <w:bottom w:val="single" w:sz="8" w:space="0" w:color="auto"/>
              <w:right w:val="nil"/>
            </w:tcBorders>
            <w:shd w:val="clear" w:color="auto" w:fill="auto"/>
            <w:vAlign w:val="center"/>
            <w:hideMark/>
          </w:tcPr>
          <w:p w14:paraId="188C12BB" w14:textId="60C20249" w:rsidR="00FC78BE" w:rsidRPr="00FC78BE" w:rsidRDefault="00CC22A1"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50B75C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257338D9"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5058A224"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73511997"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094F9F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4EB5557A"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FC78BE" w:rsidRPr="00FC78BE" w14:paraId="7A8A16A5" w14:textId="77777777" w:rsidTr="00FC78BE">
        <w:trPr>
          <w:trHeight w:val="645"/>
        </w:trPr>
        <w:tc>
          <w:tcPr>
            <w:tcW w:w="1420" w:type="dxa"/>
            <w:tcBorders>
              <w:top w:val="nil"/>
              <w:left w:val="nil"/>
              <w:bottom w:val="nil"/>
              <w:right w:val="nil"/>
            </w:tcBorders>
            <w:shd w:val="clear" w:color="auto" w:fill="auto"/>
            <w:noWrap/>
            <w:vAlign w:val="center"/>
            <w:hideMark/>
          </w:tcPr>
          <w:p w14:paraId="2B5E2F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75B44E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636FFFF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5ABB14E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561D8C8D"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6A5E4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65409B13"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18FBBD42" w14:textId="77777777" w:rsidTr="00FC78BE">
        <w:trPr>
          <w:trHeight w:val="735"/>
        </w:trPr>
        <w:tc>
          <w:tcPr>
            <w:tcW w:w="1420" w:type="dxa"/>
            <w:tcBorders>
              <w:top w:val="nil"/>
              <w:left w:val="nil"/>
              <w:bottom w:val="nil"/>
              <w:right w:val="nil"/>
            </w:tcBorders>
            <w:shd w:val="clear" w:color="auto" w:fill="auto"/>
            <w:noWrap/>
            <w:vAlign w:val="center"/>
            <w:hideMark/>
          </w:tcPr>
          <w:p w14:paraId="1E93A39E"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20F898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C03FCC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0044EA8"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004A551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3EAEB622"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4F8E1656"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504E96A9" w14:textId="77777777" w:rsidTr="00FC78BE">
        <w:trPr>
          <w:trHeight w:val="1020"/>
        </w:trPr>
        <w:tc>
          <w:tcPr>
            <w:tcW w:w="1420" w:type="dxa"/>
            <w:tcBorders>
              <w:top w:val="nil"/>
              <w:left w:val="nil"/>
              <w:bottom w:val="single" w:sz="4" w:space="0" w:color="auto"/>
              <w:right w:val="nil"/>
            </w:tcBorders>
            <w:shd w:val="clear" w:color="auto" w:fill="auto"/>
            <w:noWrap/>
            <w:vAlign w:val="center"/>
            <w:hideMark/>
          </w:tcPr>
          <w:p w14:paraId="0C98428E"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483DF031"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B3460E5" w14:textId="1777CA5F" w:rsidR="00FC78BE" w:rsidRPr="00FC78BE" w:rsidRDefault="00FC78BE" w:rsidP="00FC78BE">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375E38A"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0CA727B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03AC21DB"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B77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5F497916" w14:textId="77777777" w:rsidR="009974AA" w:rsidRDefault="009974AA" w:rsidP="00467A7E"/>
    <w:p w14:paraId="454AE9F6" w14:textId="5E8C3FEB" w:rsidR="00467A7E" w:rsidRDefault="009974AA" w:rsidP="003D61E1">
      <w:pPr>
        <w:pStyle w:val="Normlnprvnodsazen"/>
      </w:pPr>
      <w:r>
        <w:t xml:space="preserve">Jelikož desktopové herní </w:t>
      </w:r>
      <w:proofErr w:type="spellStart"/>
      <w:r>
        <w:t>enginy</w:t>
      </w:r>
      <w:proofErr w:type="spellEnd"/>
      <w:r>
        <w:t xml:space="preserve"> jsou založené na exportu skrze WASM </w:t>
      </w:r>
      <w:r w:rsidR="003D61E1">
        <w:t xml:space="preserve">není možné rychlé </w:t>
      </w:r>
      <w:r w:rsidR="0052065A" w:rsidRPr="0052065A">
        <w:t>prototypován</w:t>
      </w:r>
      <w:r>
        <w:t>í při vývoj</w:t>
      </w:r>
      <w:r w:rsidR="0052065A" w:rsidRPr="0052065A">
        <w:t>.</w:t>
      </w:r>
      <w:r w:rsidR="00467A7E">
        <w:t xml:space="preserve"> Rychlost iterací </w:t>
      </w:r>
      <w:r>
        <w:t xml:space="preserve">pro webový vývoj v Unity </w:t>
      </w:r>
      <w:r w:rsidR="00467A7E">
        <w:t xml:space="preserve">se snaží řešit software </w:t>
      </w:r>
      <w:proofErr w:type="spellStart"/>
      <w:r w:rsidR="00467A7E">
        <w:rPr>
          <w:i/>
          <w:iCs/>
        </w:rPr>
        <w:t>Needle</w:t>
      </w:r>
      <w:proofErr w:type="spellEnd"/>
      <w:r w:rsidR="00467A7E">
        <w:rPr>
          <w:i/>
          <w:iCs/>
        </w:rPr>
        <w:t xml:space="preserve"> </w:t>
      </w:r>
      <w:proofErr w:type="spellStart"/>
      <w:r w:rsidR="00467A7E">
        <w:rPr>
          <w:i/>
          <w:iCs/>
        </w:rPr>
        <w:t>Tools</w:t>
      </w:r>
      <w:proofErr w:type="spellEnd"/>
      <w:r w:rsidR="00467A7E">
        <w:t>, (</w:t>
      </w:r>
      <w:r w:rsidR="00467A7E" w:rsidRPr="00467A7E">
        <w:rPr>
          <w:highlight w:val="yellow"/>
        </w:rPr>
        <w:t>viz. kap</w:t>
      </w:r>
      <w:r w:rsidR="00467A7E">
        <w:t xml:space="preserve">), který poskytuje propojení práce v Unity Editoru se </w:t>
      </w:r>
      <w:proofErr w:type="spellStart"/>
      <w:r w:rsidR="00467A7E">
        <w:t>virutálním</w:t>
      </w:r>
      <w:proofErr w:type="spellEnd"/>
      <w:r w:rsidR="00467A7E">
        <w:t xml:space="preserve"> prostředím na webu, skrze </w:t>
      </w:r>
      <w:proofErr w:type="spellStart"/>
      <w:r w:rsidR="00467A7E">
        <w:t>trasformace</w:t>
      </w:r>
      <w:proofErr w:type="spellEnd"/>
      <w:r w:rsidR="00467A7E">
        <w:t xml:space="preserve"> Unity scén do </w:t>
      </w:r>
      <w:proofErr w:type="spellStart"/>
      <w:r w:rsidR="00467A7E">
        <w:t>renderovacího</w:t>
      </w:r>
      <w:proofErr w:type="spellEnd"/>
      <w:r w:rsidR="00467A7E">
        <w:t xml:space="preserve"> </w:t>
      </w:r>
      <w:proofErr w:type="spellStart"/>
      <w:r w:rsidR="00467A7E">
        <w:t>enginu</w:t>
      </w:r>
      <w:proofErr w:type="spellEnd"/>
      <w:r w:rsidR="00467A7E">
        <w:t xml:space="preserve"> three.js s využitím jazyka </w:t>
      </w:r>
      <w:proofErr w:type="spellStart"/>
      <w:r w:rsidR="00467A7E">
        <w:t>TypeScript</w:t>
      </w:r>
      <w:proofErr w:type="spellEnd"/>
      <w:r w:rsidR="00467A7E">
        <w:t xml:space="preserve"> pro tvorbu komponent.</w:t>
      </w:r>
      <w:r w:rsidR="00E86C62">
        <w:t xml:space="preserve"> </w:t>
      </w:r>
    </w:p>
    <w:p w14:paraId="2FC37AA1" w14:textId="773B3D76" w:rsidR="00DD14B6" w:rsidRPr="00C82D06" w:rsidRDefault="003D61E1" w:rsidP="00C82D06">
      <w:pPr>
        <w:pStyle w:val="Normlnprvnodsazen"/>
        <w:rPr>
          <w:lang w:val="en-US"/>
        </w:rPr>
      </w:pPr>
      <w:r>
        <w:t xml:space="preserve">Tyto herní </w:t>
      </w:r>
      <w:proofErr w:type="spellStart"/>
      <w:r>
        <w:t>enigny</w:t>
      </w:r>
      <w:proofErr w:type="spellEnd"/>
      <w:r>
        <w:t xml:space="preserve"> jsou optimalizovány pro tvorbu tradiční Desktop 3D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w:t>
      </w:r>
      <w:r w:rsidR="00C82D06">
        <w:t xml:space="preserve"> Jedná se o desktopový editor a webový </w:t>
      </w:r>
      <w:proofErr w:type="spellStart"/>
      <w:r w:rsidR="00C82D06">
        <w:t>javascriptový</w:t>
      </w:r>
      <w:proofErr w:type="spellEnd"/>
      <w:r w:rsidR="00C82D06">
        <w:t xml:space="preserve"> runtime.</w:t>
      </w:r>
      <w:r w:rsidR="00F629CF">
        <w:t xml:space="preserve"> </w:t>
      </w:r>
      <w:proofErr w:type="spellStart"/>
      <w:r w:rsidR="00F629CF">
        <w:t>Wonderland</w:t>
      </w:r>
      <w:proofErr w:type="spellEnd"/>
      <w:r w:rsidR="00F629CF">
        <w:t xml:space="preserve"> </w:t>
      </w:r>
      <w:proofErr w:type="spellStart"/>
      <w:r w:rsidR="00F629CF">
        <w:t>engine</w:t>
      </w:r>
      <w:proofErr w:type="spellEnd"/>
      <w:r w:rsidR="00F629CF">
        <w:t xml:space="preserve"> je vyvinut především pro tvorbu 3D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Three.js,  Babylon.js,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lastRenderedPageBreak/>
        <w:t>Three.js</w:t>
      </w:r>
    </w:p>
    <w:p w14:paraId="058E6515" w14:textId="7F7FC42E" w:rsidR="00282527" w:rsidRPr="008F062B" w:rsidRDefault="00282527" w:rsidP="00262EC3">
      <w:pPr>
        <w:pStyle w:val="Normlnprvnodsazen"/>
        <w:ind w:firstLine="0"/>
        <w:rPr>
          <w:lang w:eastAsia="en-US"/>
        </w:rPr>
      </w:pPr>
      <w:r w:rsidRPr="008F062B">
        <w:rPr>
          <w:lang w:eastAsia="en-US"/>
        </w:rPr>
        <w:t>Jedná se o Javascript knihovnu, tvořící abstrakci pro práci s </w:t>
      </w:r>
      <w:proofErr w:type="spellStart"/>
      <w:r w:rsidRPr="008F062B">
        <w:rPr>
          <w:lang w:eastAsia="en-US"/>
        </w:rPr>
        <w:t>WebGL</w:t>
      </w:r>
      <w:proofErr w:type="spellEnd"/>
      <w:r w:rsidRPr="008F062B">
        <w:rPr>
          <w:lang w:eastAsia="en-US"/>
        </w:rPr>
        <w:t xml:space="preserve">. Knihovna byla vytvořena Ricardem </w:t>
      </w:r>
      <w:proofErr w:type="spellStart"/>
      <w:r w:rsidRPr="008F062B">
        <w:rPr>
          <w:lang w:eastAsia="en-US"/>
        </w:rPr>
        <w:t>Cabellem</w:t>
      </w:r>
      <w:proofErr w:type="spellEnd"/>
      <w:r w:rsidRPr="008F062B">
        <w:rPr>
          <w:lang w:eastAsia="en-US"/>
        </w:rPr>
        <w:t xml:space="preserve"> (Mr. </w:t>
      </w:r>
      <w:proofErr w:type="spellStart"/>
      <w:r w:rsidRPr="008F062B">
        <w:rPr>
          <w:lang w:eastAsia="en-US"/>
        </w:rPr>
        <w:t>Doob</w:t>
      </w:r>
      <w:proofErr w:type="spellEnd"/>
      <w:r w:rsidRPr="008F062B">
        <w:rPr>
          <w:lang w:eastAsia="en-US"/>
        </w:rPr>
        <w:t xml:space="preserve">) a je publikována pod MIT Licencí. Jedná </w:t>
      </w:r>
      <w:r w:rsidR="006D4E47" w:rsidRPr="008F062B">
        <w:rPr>
          <w:lang w:eastAsia="en-US"/>
        </w:rPr>
        <w:t xml:space="preserve">se o </w:t>
      </w:r>
      <w:r w:rsidR="00897D31" w:rsidRPr="008F062B">
        <w:rPr>
          <w:lang w:eastAsia="en-US"/>
        </w:rPr>
        <w:t xml:space="preserve">velice populární knihovnu (více nežli 1.1 mil. instalací skrze </w:t>
      </w:r>
      <w:proofErr w:type="spellStart"/>
      <w:r w:rsidR="00897D31" w:rsidRPr="008F062B">
        <w:rPr>
          <w:lang w:eastAsia="en-US"/>
        </w:rPr>
        <w:t>npm</w:t>
      </w:r>
      <w:proofErr w:type="spellEnd"/>
      <w:r w:rsidR="00897D31" w:rsidRPr="008F062B">
        <w:rPr>
          <w:lang w:eastAsia="en-US"/>
        </w:rPr>
        <w:t xml:space="preserve">), která je v aktivním vývoji. </w:t>
      </w:r>
      <w:r w:rsidR="00897D31" w:rsidRPr="008F062B">
        <w:rPr>
          <w:lang w:eastAsia="en-US"/>
        </w:rPr>
        <w:fldChar w:fldCharType="begin"/>
      </w:r>
      <w:r w:rsidR="00897D31" w:rsidRPr="008F062B">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rPr>
          <w:lang w:eastAsia="en-US"/>
        </w:rPr>
        <w:fldChar w:fldCharType="separate"/>
      </w:r>
      <w:r w:rsidR="00897D31" w:rsidRPr="008F062B">
        <w:t>(npm 2023)</w:t>
      </w:r>
      <w:r w:rsidR="00897D31" w:rsidRPr="008F062B">
        <w:rPr>
          <w:lang w:eastAsia="en-US"/>
        </w:rPr>
        <w:fldChar w:fldCharType="end"/>
      </w:r>
      <w:r w:rsidR="00897D31" w:rsidRPr="008F062B">
        <w:rPr>
          <w:lang w:eastAsia="en-US"/>
        </w:rPr>
        <w:t xml:space="preserve"> Knihovna poskytuje velice detailní a udržovanou dokumentaci,</w:t>
      </w:r>
      <w:r w:rsidR="008F062B">
        <w:rPr>
          <w:lang w:eastAsia="en-US"/>
        </w:rPr>
        <w:t xml:space="preserve"> širokou komunitu s řadou již existujících implementací.</w:t>
      </w:r>
      <w:r w:rsidR="00897D31" w:rsidRPr="008F062B">
        <w:rPr>
          <w:lang w:eastAsia="en-US"/>
        </w:rPr>
        <w:t xml:space="preserve"> </w:t>
      </w:r>
      <w:r w:rsidR="008F062B">
        <w:rPr>
          <w:lang w:eastAsia="en-US"/>
        </w:rPr>
        <w:t>Z</w:t>
      </w:r>
      <w:r w:rsidR="00897D31" w:rsidRPr="008F062B">
        <w:rPr>
          <w:lang w:eastAsia="en-US"/>
        </w:rPr>
        <w:t> tohoto důvodu je three.js de-facto standard pro renderování 3D grafiky na webu</w:t>
      </w:r>
      <w:r w:rsidR="008F062B">
        <w:rPr>
          <w:lang w:eastAsia="en-US"/>
        </w:rPr>
        <w:t xml:space="preserve"> </w:t>
      </w:r>
      <w:r w:rsidR="008F062B">
        <w:rPr>
          <w:lang w:eastAsia="en-US"/>
        </w:rPr>
        <w:fldChar w:fldCharType="begin"/>
      </w:r>
      <w:r w:rsidR="008F062B">
        <w:rPr>
          <w:lang w:eastAsia="en-US"/>
        </w:rP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rPr>
          <w:lang w:eastAsia="en-US"/>
        </w:rPr>
        <w:fldChar w:fldCharType="separate"/>
      </w:r>
      <w:r w:rsidR="008F062B" w:rsidRPr="008F062B">
        <w:t>(Meta Developers 2022)</w:t>
      </w:r>
      <w:r w:rsidR="008F062B">
        <w:rPr>
          <w:lang w:eastAsia="en-US"/>
        </w:rPr>
        <w:fldChar w:fldCharType="end"/>
      </w:r>
      <w:r w:rsidR="00897D31" w:rsidRPr="008F062B">
        <w:rPr>
          <w:lang w:eastAsia="en-US"/>
        </w:rPr>
        <w:t>.</w:t>
      </w:r>
      <w:r w:rsidR="00262EC3">
        <w:rPr>
          <w:lang w:eastAsia="en-US"/>
        </w:rPr>
        <w:t xml:space="preserve"> </w:t>
      </w:r>
      <w:r w:rsidR="00897D31" w:rsidRPr="008F062B">
        <w:rPr>
          <w:lang w:eastAsia="en-US"/>
        </w:rPr>
        <w:t xml:space="preserve">Three.js vytváří vlastní ekosystém frameworků a implementací, které </w:t>
      </w:r>
      <w:r w:rsidR="00467A7E" w:rsidRPr="008F062B">
        <w:rPr>
          <w:lang w:eastAsia="en-US"/>
        </w:rPr>
        <w:t>rozšiřují</w:t>
      </w:r>
      <w:r w:rsidR="00897D31" w:rsidRPr="008F062B">
        <w:rPr>
          <w:lang w:eastAsia="en-US"/>
        </w:rPr>
        <w:t xml:space="preserve"> její funkcionalitu např. r3f – tvorba 3D UI, </w:t>
      </w:r>
      <w:proofErr w:type="spellStart"/>
      <w:r w:rsidR="00897D31" w:rsidRPr="008F062B">
        <w:rPr>
          <w:lang w:eastAsia="en-US"/>
        </w:rPr>
        <w:t>aframe</w:t>
      </w:r>
      <w:proofErr w:type="spellEnd"/>
      <w:r w:rsidR="00897D31" w:rsidRPr="008F062B">
        <w:rPr>
          <w:lang w:eastAsia="en-US"/>
        </w:rPr>
        <w:t xml:space="preserve"> – systém pro tvorbu VP a následně i konkrétní implementace v případě geoprostorových informací např. </w:t>
      </w:r>
      <w:r w:rsidR="00B75120" w:rsidRPr="008F062B">
        <w:rPr>
          <w:lang w:eastAsia="en-US"/>
        </w:rPr>
        <w:t xml:space="preserve">qgis2three.js plugin, </w:t>
      </w:r>
      <w:proofErr w:type="spellStart"/>
      <w:r w:rsidR="00897D31" w:rsidRPr="008F062B">
        <w:rPr>
          <w:lang w:eastAsia="en-US"/>
        </w:rPr>
        <w:t>ITowns</w:t>
      </w:r>
      <w:proofErr w:type="spellEnd"/>
      <w:r w:rsidR="00897D31" w:rsidRPr="008F062B">
        <w:rPr>
          <w:lang w:eastAsia="en-US"/>
        </w:rPr>
        <w:t xml:space="preserve"> popř. 3dbag-viewer aj.</w:t>
      </w:r>
      <w:r w:rsidR="00B75120" w:rsidRPr="008F062B">
        <w:rPr>
          <w:lang w:eastAsia="en-US"/>
        </w:rPr>
        <w:t xml:space="preserve"> </w:t>
      </w:r>
    </w:p>
    <w:p w14:paraId="0D301E3F" w14:textId="4F3CEF7A" w:rsidR="00262EC3" w:rsidRPr="00262EC3" w:rsidRDefault="00814A56" w:rsidP="00B75120">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1EEF80FB" w14:textId="77777777" w:rsidR="00262EC3" w:rsidRDefault="00814A56" w:rsidP="00B75120">
      <w:r w:rsidRPr="00B75120">
        <w:t xml:space="preserve">Hlavním </w:t>
      </w:r>
      <w:r w:rsidR="00B75120">
        <w:t xml:space="preserve">komponentou </w:t>
      </w:r>
      <w:r w:rsidRPr="00B75120">
        <w:t>Three.js</w:t>
      </w:r>
      <w:r w:rsidR="00102064" w:rsidRPr="00B75120">
        <w:t xml:space="preserve"> je </w:t>
      </w:r>
      <w:proofErr w:type="spellStart"/>
      <w:r w:rsidR="00102064" w:rsidRPr="00B75120">
        <w:t>Renderer</w:t>
      </w:r>
      <w:proofErr w:type="spellEnd"/>
      <w:r w:rsidR="00102064" w:rsidRPr="00B75120">
        <w:t xml:space="preserve">, </w:t>
      </w:r>
      <w:r w:rsidRPr="00B75120">
        <w:t xml:space="preserve">který při poskytnutí Scény a Kamery umožní skrze </w:t>
      </w:r>
      <w:proofErr w:type="spellStart"/>
      <w:r w:rsidRPr="00B75120">
        <w:t>WebGL</w:t>
      </w:r>
      <w:proofErr w:type="spellEnd"/>
      <w:r w:rsidRPr="00B75120">
        <w:t xml:space="preserve"> vykreslit </w:t>
      </w:r>
      <w:r w:rsidR="00102064" w:rsidRPr="00B75120">
        <w:t>část 3D prostředí, které je v záběru kamery</w:t>
      </w:r>
      <w:r w:rsidRPr="00B75120">
        <w:t xml:space="preserve"> </w:t>
      </w:r>
      <w:r w:rsidR="00102064" w:rsidRPr="00B75120">
        <w:t xml:space="preserve">jakožto 2D obraz v rámci </w:t>
      </w:r>
      <w:r w:rsidRPr="00B75120">
        <w:rPr>
          <w:lang w:val="en-US"/>
        </w:rPr>
        <w:t>&lt;</w:t>
      </w:r>
      <w:proofErr w:type="spellStart"/>
      <w:r w:rsidRPr="00B75120">
        <w:t>canvas</w:t>
      </w:r>
      <w:proofErr w:type="spellEnd"/>
      <w:r w:rsidRPr="00B75120">
        <w:t>&gt;</w:t>
      </w:r>
      <w:r w:rsidR="00102064" w:rsidRPr="00B75120">
        <w:t xml:space="preserve"> HTML elementu. Hlavní strukturou Three.js je graf scény</w:t>
      </w:r>
      <w:r w:rsidR="00B31D05" w:rsidRPr="00B75120">
        <w:t>, který obsahuje objekty</w:t>
      </w:r>
      <w:r w:rsidR="00B31D05" w:rsidRPr="00B75120">
        <w:rPr>
          <w:lang w:val="en-US"/>
        </w:rPr>
        <w:t xml:space="preserve"> (viz. </w:t>
      </w:r>
      <w:proofErr w:type="spellStart"/>
      <w:r w:rsidR="00B31D05" w:rsidRPr="00B75120">
        <w:rPr>
          <w:lang w:val="en-US"/>
        </w:rPr>
        <w:t>Obr.X</w:t>
      </w:r>
      <w:proofErr w:type="spellEnd"/>
      <w:r w:rsidR="00B31D05" w:rsidRPr="00B75120">
        <w:rPr>
          <w:lang w:val="en-US"/>
        </w:rPr>
        <w:t xml:space="preserve">). </w:t>
      </w:r>
      <w:proofErr w:type="spellStart"/>
      <w:r w:rsidR="00B31D05" w:rsidRPr="00B75120">
        <w:rPr>
          <w:lang w:val="en-US"/>
        </w:rPr>
        <w:t>Stromová</w:t>
      </w:r>
      <w:proofErr w:type="spellEnd"/>
      <w:r w:rsidR="00B31D05" w:rsidRPr="00B75120">
        <w:rPr>
          <w:lang w:val="en-US"/>
        </w:rPr>
        <w:t xml:space="preserve"> </w:t>
      </w:r>
      <w:proofErr w:type="spellStart"/>
      <w:r w:rsidR="00B31D05" w:rsidRPr="00B75120">
        <w:rPr>
          <w:lang w:val="en-US"/>
        </w:rPr>
        <w:t>struktura</w:t>
      </w:r>
      <w:proofErr w:type="spellEnd"/>
      <w:r w:rsidR="00B31D05" w:rsidRPr="00B75120">
        <w:rPr>
          <w:lang w:val="en-US"/>
        </w:rPr>
        <w:t xml:space="preserve"> </w:t>
      </w:r>
      <w:proofErr w:type="spellStart"/>
      <w:r w:rsidR="00B31D05" w:rsidRPr="00B75120">
        <w:rPr>
          <w:lang w:val="en-US"/>
        </w:rPr>
        <w:t>určuje</w:t>
      </w:r>
      <w:proofErr w:type="spellEnd"/>
      <w:r w:rsidR="00B31D05" w:rsidRPr="00B75120">
        <w:rPr>
          <w:lang w:val="en-US"/>
        </w:rPr>
        <w:t xml:space="preserve"> </w:t>
      </w:r>
      <w:proofErr w:type="spellStart"/>
      <w:r w:rsidR="00B31D05" w:rsidRPr="00B75120">
        <w:rPr>
          <w:lang w:val="en-US"/>
        </w:rPr>
        <w:t>polohu</w:t>
      </w:r>
      <w:proofErr w:type="spellEnd"/>
      <w:r w:rsidR="00B31D05" w:rsidRPr="00B75120">
        <w:rPr>
          <w:lang w:val="en-US"/>
        </w:rPr>
        <w:t xml:space="preserve"> a </w:t>
      </w:r>
      <w:proofErr w:type="spellStart"/>
      <w:r w:rsidR="00B31D05" w:rsidRPr="00B75120">
        <w:rPr>
          <w:lang w:val="en-US"/>
        </w:rPr>
        <w:t>orientaci</w:t>
      </w:r>
      <w:proofErr w:type="spellEnd"/>
      <w:r w:rsidR="00B31D05" w:rsidRPr="00B75120">
        <w:rPr>
          <w:lang w:val="en-US"/>
        </w:rPr>
        <w:t xml:space="preserve"> </w:t>
      </w:r>
      <w:proofErr w:type="spellStart"/>
      <w:r w:rsidR="00B31D05" w:rsidRPr="00B75120">
        <w:rPr>
          <w:lang w:val="en-US"/>
        </w:rPr>
        <w:t>objektů</w:t>
      </w:r>
      <w:proofErr w:type="spellEnd"/>
      <w:r w:rsidR="00B31D05" w:rsidRPr="00B75120">
        <w:rPr>
          <w:lang w:val="en-US"/>
        </w:rPr>
        <w:t xml:space="preserve">, </w:t>
      </w:r>
      <w:r w:rsidR="00B31D05" w:rsidRPr="00B75120">
        <w:t xml:space="preserve">poloha objektu se určuje relativně k jeho rodičovskému objektu. </w:t>
      </w:r>
      <w:r w:rsidR="00B31D05" w:rsidRPr="00B75120">
        <w:rPr>
          <w:b/>
          <w:bCs/>
        </w:rPr>
        <w:t>Kamera</w:t>
      </w:r>
      <w:r w:rsidR="00B31D05" w:rsidRPr="00B75120">
        <w:t xml:space="preserve"> může být mimo scénu, jelikož může mít danou, popř. </w:t>
      </w:r>
      <w:proofErr w:type="spellStart"/>
      <w:r w:rsidR="00B31D05" w:rsidRPr="00B75120">
        <w:t>iteraktivní</w:t>
      </w:r>
      <w:proofErr w:type="spellEnd"/>
      <w:r w:rsidR="00B31D05" w:rsidRPr="00B75120">
        <w:t xml:space="preserve"> polohu, zároveň pokud má kamera rodičovský objekt a ten mění svou polohu v prostoru, kamera jej bude následovat.</w:t>
      </w:r>
      <w:r w:rsidR="00B75120">
        <w:t xml:space="preserve"> Specifika dalších komponent, jsou obdobná jejich obecnému popisu v (kap. X </w:t>
      </w:r>
      <w:proofErr w:type="spellStart"/>
      <w:r w:rsidR="00B75120">
        <w:t>Komponety</w:t>
      </w:r>
      <w:proofErr w:type="spellEnd"/>
      <w:r w:rsidR="00B75120">
        <w:t xml:space="preserve"> 3D scény)</w:t>
      </w:r>
      <w:r w:rsidR="008F062B">
        <w:t xml:space="preserve">. </w:t>
      </w:r>
    </w:p>
    <w:p w14:paraId="11E9F6D5" w14:textId="12FB2F61" w:rsidR="00B75120" w:rsidRDefault="00262EC3" w:rsidP="00B75120">
      <w:r>
        <w:t xml:space="preserve">Hlavní zaměření Three.js je vykreslování grafiky a je vyvíjena s úmyslem jejího propojení s dalšími moduly / knihovnami pro dosažení účelů specifické aplikace. V případě VR existují frameworky jako </w:t>
      </w:r>
      <w:proofErr w:type="spellStart"/>
      <w:r>
        <w:t>Aframe</w:t>
      </w:r>
      <w:proofErr w:type="spellEnd"/>
      <w:r>
        <w:t xml:space="preserve">, který přidává k three.js deklarativní strukturu práce s komponenty skrze HTML. Dalším </w:t>
      </w:r>
      <w:proofErr w:type="spellStart"/>
      <w:r>
        <w:t>framworkem</w:t>
      </w:r>
      <w:proofErr w:type="spellEnd"/>
      <w:r>
        <w:t xml:space="preserve"> je r3f (</w:t>
      </w:r>
      <w:proofErr w:type="spellStart"/>
      <w:r w:rsidRPr="00262EC3">
        <w:rPr>
          <w:i/>
          <w:iCs/>
        </w:rPr>
        <w:t>React</w:t>
      </w:r>
      <w:proofErr w:type="spellEnd"/>
      <w:r w:rsidRPr="00262EC3">
        <w:rPr>
          <w:i/>
          <w:iCs/>
        </w:rPr>
        <w:t xml:space="preserve"> </w:t>
      </w:r>
      <w:proofErr w:type="spellStart"/>
      <w:r w:rsidRPr="00262EC3">
        <w:rPr>
          <w:i/>
          <w:iCs/>
        </w:rPr>
        <w:t>three</w:t>
      </w:r>
      <w:proofErr w:type="spellEnd"/>
      <w:r w:rsidRPr="00262EC3">
        <w:rPr>
          <w:i/>
          <w:iCs/>
        </w:rPr>
        <w:t xml:space="preserve"> </w:t>
      </w:r>
      <w:proofErr w:type="spellStart"/>
      <w:r w:rsidRPr="00262EC3">
        <w:rPr>
          <w:i/>
          <w:iCs/>
        </w:rPr>
        <w:t>fiber</w:t>
      </w:r>
      <w:proofErr w:type="spellEnd"/>
      <w:r>
        <w:t xml:space="preserve">), jedná se o </w:t>
      </w:r>
      <w:proofErr w:type="spellStart"/>
      <w:r>
        <w:t>wrapper</w:t>
      </w:r>
      <w:proofErr w:type="spellEnd"/>
      <w:r>
        <w:t xml:space="preserve"> kolem three.js, </w:t>
      </w:r>
      <w:r>
        <w:lastRenderedPageBreak/>
        <w:t xml:space="preserve">který umožňuje interakci s three.js skrze komponenty knihovny </w:t>
      </w:r>
      <w:proofErr w:type="spellStart"/>
      <w:r>
        <w:t>React</w:t>
      </w:r>
      <w:proofErr w:type="spellEnd"/>
      <w:r>
        <w:rPr>
          <w:rStyle w:val="FootnoteReference"/>
        </w:rPr>
        <w:footnoteReference w:id="4"/>
      </w:r>
      <w:r>
        <w:t xml:space="preserve">. </w:t>
      </w:r>
      <w:r w:rsidR="007039CE">
        <w:fldChar w:fldCharType="begin"/>
      </w:r>
      <w:r w:rsidR="007039CE">
        <w:instrText xml:space="preserve"> ADDIN ZOTERO_ITEM CSL_CITATION {"citationID":"1FMI2PBa","properties":{"formattedCitation":"(Meta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7039CE">
        <w:fldChar w:fldCharType="separate"/>
      </w:r>
      <w:r w:rsidR="007039CE" w:rsidRPr="007039CE">
        <w:t>(Meta Developers 2022)</w:t>
      </w:r>
      <w:r w:rsidR="007039CE">
        <w:fldChar w:fldCharType="end"/>
      </w:r>
    </w:p>
    <w:p w14:paraId="2CBF1E76" w14:textId="77777777" w:rsidR="008F062B" w:rsidRPr="008F062B" w:rsidRDefault="008F062B" w:rsidP="008F062B">
      <w:pPr>
        <w:pStyle w:val="Normlnprvnodsazen"/>
        <w:ind w:firstLine="0"/>
        <w:rPr>
          <w:lang w:eastAsia="en-US"/>
        </w:rPr>
      </w:pPr>
    </w:p>
    <w:p w14:paraId="3D9C3374" w14:textId="77777777" w:rsidR="00814A56" w:rsidRDefault="00814A56" w:rsidP="000D323F">
      <w:pPr>
        <w:rPr>
          <w:highlight w:val="yellow"/>
        </w:rPr>
      </w:pPr>
    </w:p>
    <w:p w14:paraId="40F4EA4D" w14:textId="0353B6E5" w:rsid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6B455A12" w14:textId="1880756F" w:rsidR="00467A7E"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EED59CA" w14:textId="77777777" w:rsidR="008F062B" w:rsidRDefault="008F062B" w:rsidP="00467A7E">
      <w:pPr>
        <w:pStyle w:val="Normlnprvnodsazen"/>
        <w:ind w:firstLine="0"/>
        <w:rPr>
          <w:lang w:eastAsia="en-US"/>
        </w:rPr>
      </w:pP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5A6B262" w14:textId="1FE932A6"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145FF3E8" w14:textId="77777777" w:rsidR="008F062B" w:rsidRDefault="008F062B" w:rsidP="00467A7E">
      <w:pPr>
        <w:pStyle w:val="Normlnprvnodsazen"/>
        <w:ind w:firstLine="0"/>
        <w:rPr>
          <w:lang w:eastAsia="en-US"/>
        </w:rPr>
      </w:pPr>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295A76A2" w14:textId="70A0EAAC" w:rsidR="008F062B" w:rsidRP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1876E590" w14:textId="77777777" w:rsidR="00467A7E" w:rsidRPr="00467A7E" w:rsidRDefault="00467A7E" w:rsidP="00467A7E"/>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w:t>
      </w:r>
      <w:r w:rsidR="00AB24ED">
        <w:lastRenderedPageBreak/>
        <w:t xml:space="preserve">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3D vizualizaci geoprostorových dat. Jejím hlavním záměrem je vizualizace velkých datových sad v podobně vrstev, obdobně jako v tradičních GIS. </w:t>
      </w:r>
      <w:r w:rsidR="00B037DC" w:rsidRPr="00B037DC">
        <w:lastRenderedPageBreak/>
        <w:t>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4"/>
                    <a:stretch>
                      <a:fillRect/>
                    </a:stretch>
                  </pic:blipFill>
                  <pic:spPr>
                    <a:xfrm>
                      <a:off x="0" y="0"/>
                      <a:ext cx="5579745" cy="2852420"/>
                    </a:xfrm>
                    <a:prstGeom prst="rect">
                      <a:avLst/>
                    </a:prstGeom>
                  </pic:spPr>
                </pic:pic>
              </a:graphicData>
            </a:graphic>
          </wp:inline>
        </w:drawing>
      </w:r>
    </w:p>
    <w:p w14:paraId="6E019035" w14:textId="1B63079F" w:rsidR="00B40019" w:rsidRDefault="00B40019" w:rsidP="00B40019">
      <w:pPr>
        <w:pStyle w:val="Caption"/>
      </w:pPr>
      <w:r>
        <w:t xml:space="preserve">Obr. </w:t>
      </w:r>
      <w:r>
        <w:fldChar w:fldCharType="begin"/>
      </w:r>
      <w:r>
        <w:instrText xml:space="preserve"> SEQ Obr. \* ARABIC </w:instrText>
      </w:r>
      <w:r>
        <w:fldChar w:fldCharType="separate"/>
      </w:r>
      <w:r w:rsidR="00BD3EFA">
        <w:rPr>
          <w:noProof/>
        </w:rPr>
        <w:t>21</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5"/>
                    <a:stretch>
                      <a:fillRect/>
                    </a:stretch>
                  </pic:blipFill>
                  <pic:spPr>
                    <a:xfrm>
                      <a:off x="0" y="0"/>
                      <a:ext cx="5579745" cy="2602865"/>
                    </a:xfrm>
                    <a:prstGeom prst="rect">
                      <a:avLst/>
                    </a:prstGeom>
                  </pic:spPr>
                </pic:pic>
              </a:graphicData>
            </a:graphic>
          </wp:inline>
        </w:drawing>
      </w:r>
    </w:p>
    <w:p w14:paraId="4AFAB6CE" w14:textId="1ACC72B4" w:rsidR="003635FB" w:rsidRPr="003635FB" w:rsidRDefault="003635FB" w:rsidP="003635FB">
      <w:pPr>
        <w:pStyle w:val="Caption"/>
      </w:pPr>
      <w:r>
        <w:t xml:space="preserve">Obr. </w:t>
      </w:r>
      <w:r>
        <w:fldChar w:fldCharType="begin"/>
      </w:r>
      <w:r>
        <w:instrText xml:space="preserve"> SEQ Obr. \* ARABIC </w:instrText>
      </w:r>
      <w:r>
        <w:fldChar w:fldCharType="separate"/>
      </w:r>
      <w:r w:rsidR="00BD3EFA">
        <w:rPr>
          <w:noProof/>
        </w:rPr>
        <w:t>22</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3D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r w:rsidR="008945D5">
        <w:t>WebGL</w:t>
      </w:r>
      <w:proofErr w:type="spellEnd"/>
      <w:r w:rsidR="008945D5">
        <w:t xml:space="preserve"> popř. využívá populární three.js knihovnu. </w:t>
      </w:r>
    </w:p>
    <w:p w14:paraId="37111426" w14:textId="7C5B3003" w:rsidR="00376ACF" w:rsidRDefault="00376ACF" w:rsidP="00376ACF">
      <w:pPr>
        <w:pStyle w:val="Caption"/>
        <w:keepNext/>
      </w:pPr>
      <w:r>
        <w:lastRenderedPageBreak/>
        <w:t xml:space="preserve">Tab. </w:t>
      </w:r>
      <w:r>
        <w:fldChar w:fldCharType="begin"/>
      </w:r>
      <w:r>
        <w:instrText xml:space="preserve"> SEQ Tab. \* ARABIC </w:instrText>
      </w:r>
      <w:r>
        <w:fldChar w:fldCharType="separate"/>
      </w:r>
      <w:r w:rsidR="00FC78BE">
        <w:rPr>
          <w:noProof/>
        </w:rPr>
        <w:t>5</w:t>
      </w:r>
      <w:r>
        <w:fldChar w:fldCharType="end"/>
      </w:r>
      <w:r>
        <w:t xml:space="preserve"> </w:t>
      </w:r>
      <w:proofErr w:type="spellStart"/>
      <w:r>
        <w:t>Prozatimní</w:t>
      </w:r>
      <w:proofErr w:type="spellEnd"/>
      <w:r>
        <w:t xml:space="preserve"> tabulka technologií s parametry - mohou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6"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3D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r w:rsidR="00125106">
        <w:rPr>
          <w:b/>
          <w:bCs/>
        </w:rPr>
        <w:t xml:space="preserve"> +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7"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8"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3D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lastRenderedPageBreak/>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4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r>
        <w:rPr>
          <w:lang w:eastAsia="cs-CZ"/>
        </w:rPr>
        <w:t>Výběr  technologie</w:t>
      </w:r>
    </w:p>
    <w:p w14:paraId="00FE3C94" w14:textId="77777777" w:rsidR="00B95DF6" w:rsidRPr="00B95DF6" w:rsidRDefault="00B95DF6" w:rsidP="00B95DF6">
      <w:pPr>
        <w:rPr>
          <w:lang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3d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r>
        <w:t>gltf</w:t>
      </w:r>
      <w:proofErr w:type="spellEnd"/>
      <w:r>
        <w:t xml:space="preserve"> - nemůže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vidí - cesium,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3D </w:t>
      </w:r>
      <w:proofErr w:type="spellStart"/>
      <w:r>
        <w:t>mesh</w:t>
      </w:r>
      <w:proofErr w:type="spellEnd"/>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r>
        <w:t>rastr - bitmapa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r>
        <w:t xml:space="preserve">3d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9B211A2" w:rsidR="00054069" w:rsidRPr="001F6849" w:rsidRDefault="00054069" w:rsidP="00054069">
      <w:pPr>
        <w:pStyle w:val="Normlnprvnodsazen"/>
        <w:ind w:firstLine="0"/>
      </w:pPr>
      <w:r w:rsidRPr="001F6849">
        <w:fldChar w:fldCharType="begin"/>
      </w:r>
      <w:r w:rsidR="00792292">
        <w:instrText xml:space="preserve"> ADDIN ZOTERO_ITEM CSL_CITATION {"citationID":"cYRPxs8U","properties":{"formattedCitation":"(Coltekin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1"/>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r w:rsidRPr="00466AC8">
        <w:rPr>
          <w:highlight w:val="yellow"/>
        </w:rPr>
        <w:t>Stacky</w:t>
      </w:r>
      <w:proofErr w:type="spellEnd"/>
      <w:r w:rsidRPr="00466AC8">
        <w:rPr>
          <w:highlight w:val="yellow"/>
        </w:rPr>
        <w:t xml:space="preserve">  se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3"/>
          <w:footerReference w:type="default" r:id="rId54"/>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5"/>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84A5B" w14:textId="77777777" w:rsidR="005E0916" w:rsidRDefault="005E0916" w:rsidP="0057088F">
      <w:pPr>
        <w:spacing w:after="0" w:line="240" w:lineRule="auto"/>
      </w:pPr>
      <w:r>
        <w:separator/>
      </w:r>
    </w:p>
  </w:endnote>
  <w:endnote w:type="continuationSeparator" w:id="0">
    <w:p w14:paraId="011BC969" w14:textId="77777777" w:rsidR="005E0916" w:rsidRDefault="005E0916"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F8AFA" w14:textId="77777777" w:rsidR="005E0916" w:rsidRDefault="005E0916" w:rsidP="0057088F">
      <w:pPr>
        <w:spacing w:after="0" w:line="240" w:lineRule="auto"/>
      </w:pPr>
      <w:r>
        <w:separator/>
      </w:r>
    </w:p>
  </w:footnote>
  <w:footnote w:type="continuationSeparator" w:id="0">
    <w:p w14:paraId="2DA67782" w14:textId="77777777" w:rsidR="005E0916" w:rsidRDefault="005E0916"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6842E0EB" w14:textId="77FA3375" w:rsidR="0052065A" w:rsidRPr="0052065A" w:rsidRDefault="0052065A">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rsidR="0060296F">
        <w:t xml:space="preserve">exekuci </w:t>
      </w:r>
      <w:r w:rsidRPr="0052065A">
        <w:t>kódu v internetových prohlížečích.</w:t>
      </w:r>
      <w:r w:rsidR="0060296F">
        <w:t xml:space="preserve"> Tedy kód napsaný v jiném jazyce než </w:t>
      </w:r>
      <w:proofErr w:type="spellStart"/>
      <w:r w:rsidR="0060296F">
        <w:t>JavaScriptu</w:t>
      </w:r>
      <w:proofErr w:type="spellEnd"/>
      <w:r w:rsidR="0060296F">
        <w:t xml:space="preserve"> může být spuštěn v prohlížeči.</w:t>
      </w:r>
      <w:r w:rsidRPr="0052065A">
        <w:t xml:space="preserve"> Umožňuje webovým aplikacím dosáhnout výkonnosti téměř na úrovni nativního kódu</w:t>
      </w:r>
      <w:r w:rsidR="0060296F">
        <w:t>.</w:t>
      </w:r>
    </w:p>
  </w:footnote>
  <w:footnote w:id="4">
    <w:p w14:paraId="75CC537E" w14:textId="37488548" w:rsidR="00262EC3" w:rsidRDefault="00262EC3">
      <w:pPr>
        <w:pStyle w:val="FootnoteText"/>
      </w:pPr>
      <w:r>
        <w:rPr>
          <w:rStyle w:val="FootnoteReference"/>
        </w:rPr>
        <w:footnoteRef/>
      </w:r>
      <w:r>
        <w:t xml:space="preserve"> </w:t>
      </w:r>
      <w:proofErr w:type="spellStart"/>
      <w:r w:rsidR="007039CE" w:rsidRPr="007039CE">
        <w:t>React</w:t>
      </w:r>
      <w:proofErr w:type="spellEnd"/>
      <w:r w:rsidR="007039CE" w:rsidRPr="007039CE">
        <w:t xml:space="preserve">, nebo také React.js, je </w:t>
      </w:r>
      <w:proofErr w:type="spellStart"/>
      <w:r w:rsidR="007039CE" w:rsidRPr="007039CE">
        <w:t>JavaScriptová</w:t>
      </w:r>
      <w:proofErr w:type="spellEnd"/>
      <w:r w:rsidR="007039CE" w:rsidRPr="007039CE">
        <w:t xml:space="preserve"> knihovna pro tvorbu uživatelských rozhraní (UI) ve webových aplikacích. Jedná se o komponentový framework, který umožňuje vytvářet znovupoužitelné a deklarativní komponenty</w:t>
      </w:r>
      <w:r w:rsidR="007039C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2"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1"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4"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3"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8"/>
  </w:num>
  <w:num w:numId="3" w16cid:durableId="1170680267">
    <w:abstractNumId w:val="14"/>
  </w:num>
  <w:num w:numId="4" w16cid:durableId="1796368114">
    <w:abstractNumId w:val="21"/>
  </w:num>
  <w:num w:numId="5" w16cid:durableId="300885919">
    <w:abstractNumId w:val="31"/>
  </w:num>
  <w:num w:numId="6" w16cid:durableId="521938209">
    <w:abstractNumId w:val="47"/>
  </w:num>
  <w:num w:numId="7" w16cid:durableId="619992562">
    <w:abstractNumId w:val="24"/>
  </w:num>
  <w:num w:numId="8" w16cid:durableId="208229350">
    <w:abstractNumId w:val="9"/>
  </w:num>
  <w:num w:numId="9" w16cid:durableId="2076317703">
    <w:abstractNumId w:val="16"/>
  </w:num>
  <w:num w:numId="10" w16cid:durableId="802234337">
    <w:abstractNumId w:val="29"/>
  </w:num>
  <w:num w:numId="11" w16cid:durableId="385684583">
    <w:abstractNumId w:val="20"/>
  </w:num>
  <w:num w:numId="12" w16cid:durableId="65956355">
    <w:abstractNumId w:val="43"/>
  </w:num>
  <w:num w:numId="13" w16cid:durableId="354035738">
    <w:abstractNumId w:val="51"/>
  </w:num>
  <w:num w:numId="14" w16cid:durableId="395475347">
    <w:abstractNumId w:val="1"/>
  </w:num>
  <w:num w:numId="15" w16cid:durableId="1336884254">
    <w:abstractNumId w:val="27"/>
  </w:num>
  <w:num w:numId="16" w16cid:durableId="757364363">
    <w:abstractNumId w:val="37"/>
  </w:num>
  <w:num w:numId="17" w16cid:durableId="2033720445">
    <w:abstractNumId w:val="52"/>
  </w:num>
  <w:num w:numId="18" w16cid:durableId="837696955">
    <w:abstractNumId w:val="45"/>
  </w:num>
  <w:num w:numId="19" w16cid:durableId="414474922">
    <w:abstractNumId w:val="26"/>
  </w:num>
  <w:num w:numId="20" w16cid:durableId="2059282820">
    <w:abstractNumId w:val="12"/>
  </w:num>
  <w:num w:numId="21" w16cid:durableId="1490631062">
    <w:abstractNumId w:val="25"/>
  </w:num>
  <w:num w:numId="22" w16cid:durableId="1901403376">
    <w:abstractNumId w:val="2"/>
  </w:num>
  <w:num w:numId="23" w16cid:durableId="901527545">
    <w:abstractNumId w:val="41"/>
  </w:num>
  <w:num w:numId="24" w16cid:durableId="13649980">
    <w:abstractNumId w:val="6"/>
  </w:num>
  <w:num w:numId="25" w16cid:durableId="1364744581">
    <w:abstractNumId w:val="13"/>
  </w:num>
  <w:num w:numId="26" w16cid:durableId="1671255231">
    <w:abstractNumId w:val="33"/>
  </w:num>
  <w:num w:numId="27" w16cid:durableId="1198667109">
    <w:abstractNumId w:val="46"/>
  </w:num>
  <w:num w:numId="28" w16cid:durableId="619802950">
    <w:abstractNumId w:val="4"/>
  </w:num>
  <w:num w:numId="29" w16cid:durableId="367877274">
    <w:abstractNumId w:val="32"/>
  </w:num>
  <w:num w:numId="30" w16cid:durableId="802776096">
    <w:abstractNumId w:val="5"/>
  </w:num>
  <w:num w:numId="31" w16cid:durableId="742023868">
    <w:abstractNumId w:val="19"/>
  </w:num>
  <w:num w:numId="32" w16cid:durableId="404689245">
    <w:abstractNumId w:val="40"/>
  </w:num>
  <w:num w:numId="33" w16cid:durableId="1361203164">
    <w:abstractNumId w:val="42"/>
  </w:num>
  <w:num w:numId="34" w16cid:durableId="2136636456">
    <w:abstractNumId w:val="30"/>
  </w:num>
  <w:num w:numId="35" w16cid:durableId="882057253">
    <w:abstractNumId w:val="11"/>
  </w:num>
  <w:num w:numId="36" w16cid:durableId="2002463788">
    <w:abstractNumId w:val="48"/>
  </w:num>
  <w:num w:numId="37" w16cid:durableId="1464738753">
    <w:abstractNumId w:val="17"/>
  </w:num>
  <w:num w:numId="38" w16cid:durableId="1462070677">
    <w:abstractNumId w:val="3"/>
  </w:num>
  <w:num w:numId="39" w16cid:durableId="1886866115">
    <w:abstractNumId w:val="35"/>
  </w:num>
  <w:num w:numId="40" w16cid:durableId="965311621">
    <w:abstractNumId w:val="39"/>
  </w:num>
  <w:num w:numId="41" w16cid:durableId="818768559">
    <w:abstractNumId w:val="44"/>
  </w:num>
  <w:num w:numId="42" w16cid:durableId="1967276253">
    <w:abstractNumId w:val="15"/>
  </w:num>
  <w:num w:numId="43" w16cid:durableId="1442647274">
    <w:abstractNumId w:val="10"/>
  </w:num>
  <w:num w:numId="44" w16cid:durableId="1146313284">
    <w:abstractNumId w:val="23"/>
  </w:num>
  <w:num w:numId="45" w16cid:durableId="1133062556">
    <w:abstractNumId w:val="8"/>
  </w:num>
  <w:num w:numId="46" w16cid:durableId="1318923120">
    <w:abstractNumId w:val="22"/>
  </w:num>
  <w:num w:numId="47" w16cid:durableId="976765939">
    <w:abstractNumId w:val="28"/>
  </w:num>
  <w:num w:numId="48" w16cid:durableId="1987278381">
    <w:abstractNumId w:val="50"/>
  </w:num>
  <w:num w:numId="49" w16cid:durableId="344286222">
    <w:abstractNumId w:val="38"/>
  </w:num>
  <w:num w:numId="50" w16cid:durableId="586889268">
    <w:abstractNumId w:val="49"/>
  </w:num>
  <w:num w:numId="51" w16cid:durableId="1214346142">
    <w:abstractNumId w:val="34"/>
  </w:num>
  <w:num w:numId="52" w16cid:durableId="1666350155">
    <w:abstractNumId w:val="7"/>
  </w:num>
  <w:num w:numId="53" w16cid:durableId="1936208616">
    <w:abstractNumId w:val="3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3D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D06"/>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hubs.mozilla.com/bBJ9sxc?hub_invite_id=Lr9efka" TargetMode="External"/><Relationship Id="rId50" Type="http://schemas.openxmlformats.org/officeDocument/2006/relationships/hyperlink" Target="https://glitch.com/edit/" TargetMode="External"/><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hubs.mozilla.com/jkemrr4"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foam-jumpy-dianella.glitch.me"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interesting-parallel-bit.glitch.me" TargetMode="External"/><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9856</TotalTime>
  <Pages>65</Pages>
  <Words>63198</Words>
  <Characters>360233</Characters>
  <Application>Microsoft Office Word</Application>
  <DocSecurity>0</DocSecurity>
  <Lines>3001</Lines>
  <Paragraphs>845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422586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91</cp:revision>
  <cp:lastPrinted>2021-05-23T17:03:00Z</cp:lastPrinted>
  <dcterms:created xsi:type="dcterms:W3CDTF">2023-08-27T13:40:00Z</dcterms:created>
  <dcterms:modified xsi:type="dcterms:W3CDTF">2023-10-27T18:53:00Z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id="H6Yv20ll"/&gt;&lt;style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