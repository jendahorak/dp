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6EDE337A" w14:textId="2CC5687A" w:rsidR="001078D6" w:rsidRDefault="001078D6" w:rsidP="00190CD2">
      <w:pPr>
        <w:pStyle w:val="Normlnprvnodsazen"/>
        <w:ind w:firstLine="0"/>
        <w:rPr>
          <w:lang w:eastAsia="en-US"/>
        </w:rPr>
      </w:pPr>
      <w:proofErr w:type="spellStart"/>
      <w:r>
        <w:rPr>
          <w:lang w:eastAsia="en-US"/>
        </w:rPr>
        <w:t>Navrh</w:t>
      </w:r>
      <w:proofErr w:type="spellEnd"/>
      <w:r>
        <w:rPr>
          <w:lang w:eastAsia="en-US"/>
        </w:rPr>
        <w:t>:</w:t>
      </w:r>
    </w:p>
    <w:p w14:paraId="7064EDEE" w14:textId="5A3A2AC7" w:rsidR="001078D6" w:rsidRDefault="001078D6" w:rsidP="00190CD2">
      <w:pPr>
        <w:pStyle w:val="Normlnprvnodsazen"/>
        <w:ind w:firstLine="0"/>
        <w:rPr>
          <w:lang w:eastAsia="en-US"/>
        </w:rPr>
      </w:pPr>
      <w:r w:rsidRPr="001078D6">
        <w:rPr>
          <w:lang w:eastAsia="en-US"/>
        </w:rPr>
        <w:t>Jak dostat geografická data do VR pomocí webových technologií?</w:t>
      </w:r>
    </w:p>
    <w:p w14:paraId="0D49C5B4" w14:textId="0FA62B7D" w:rsidR="001078D6" w:rsidRDefault="001078D6" w:rsidP="00190CD2">
      <w:pPr>
        <w:pStyle w:val="Normlnprvnodsazen"/>
        <w:ind w:firstLine="0"/>
        <w:rPr>
          <w:lang w:eastAsia="en-US"/>
        </w:rPr>
      </w:pPr>
      <w:r w:rsidRPr="001078D6">
        <w:rPr>
          <w:lang w:eastAsia="en-US"/>
        </w:rPr>
        <w:t>Jaké v jsou v současnosti dostupné webové technologie podporující tvorbu VR?</w:t>
      </w:r>
    </w:p>
    <w:p w14:paraId="49B5F913" w14:textId="77777777" w:rsidR="001078D6" w:rsidRDefault="001078D6" w:rsidP="00190CD2">
      <w:pPr>
        <w:pStyle w:val="Normlnprvnodsazen"/>
        <w:ind w:firstLine="0"/>
        <w:rPr>
          <w:lang w:eastAsia="en-US"/>
        </w:rPr>
      </w:pP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528E8C08"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9116B7">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ScMclNLs/hQLLaAcA","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(Slocum 2014; Çöltekin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(Ugwitz,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1078D6">
      <w:pPr>
        <w:pStyle w:val="Quote"/>
        <w:jc w:val="both"/>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1078D6">
      <w:pPr>
        <w:pStyle w:val="Quote"/>
        <w:jc w:val="both"/>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w:t>
      </w:r>
      <w:r w:rsidR="00D36A82" w:rsidRPr="001F6849">
        <w:lastRenderedPageBreak/>
        <w:t>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6F7BB6B5"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w:t>
      </w:r>
      <w:r w:rsidRPr="00573340">
        <w:rPr>
          <w:lang w:eastAsia="en-US"/>
        </w:rPr>
        <w:lastRenderedPageBreak/>
        <w:t xml:space="preserve">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4F5D10D1"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9116B7">
        <w:instrText xml:space="preserve"> ADDIN ZOTERO_ITEM CSL_CITATION {"citationID":"3CtlPLsy","properties":{"formattedCitation":"(Coltekin et al. 2020)","plainCitation":"(Coltekin et al. 2020)","noteIndex":0},"citationItems":[{"id":"ScMclNLs/qZaCYDo3","uris":["http://zotero.org/groups/4599106/items/F54Y7ICM"],"itemData":{"id":"9DyV48Zt/oRbg8WmZ","type":"article-journal","abstract":"This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3DE7FF76"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21419E82"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894A03">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6EA8FDFD"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4772886D"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9116B7">
        <w:instrText xml:space="preserve"> ADDIN ZOTERO_ITEM CSL_CITATION {"citationID":"1qIlQgrk","properties":{"formattedCitation":"(Coltekin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(Coltekin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5B2CA5B8"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5</w:t>
      </w:r>
      <w:r w:rsidRPr="001F6849">
        <w:fldChar w:fldCharType="end"/>
      </w:r>
      <w:r w:rsidRPr="001F6849">
        <w:t xml:space="preserve"> Dělení HMD, zdroj: </w:t>
      </w:r>
      <w:r w:rsidRPr="001F6849">
        <w:fldChar w:fldCharType="begin"/>
      </w:r>
      <w:r w:rsidR="009116B7">
        <w:instrText xml:space="preserve"> ADDIN ZOTERO_ITEM CSL_CITATION {"citationID":"o3pU5io5","properties":{"formattedCitation":"(Coltekin et al. 2020)","plainCitation":"(Coltekin et al. 2020)","noteIndex":0},"citationItems":[{"id":"ScMclNLs/qZaCYDo3","uris":["http://zotero.org/groups/4599106/items/F54Y7ICM"],"itemData":{"id":"9DyV48Zt/oRbg8WmZ","type":"article-journal","abstract":"This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r w:rsidR="001078D6">
        <w:rPr>
          <w:highlight w:val="yellow"/>
        </w:rPr>
        <w:t xml:space="preserve"> – Vzít z PPT</w:t>
      </w:r>
      <w:r w:rsidR="003B1D9A" w:rsidRPr="003B1D9A">
        <w:rPr>
          <w:highlight w:val="yellow"/>
        </w:rPr>
        <w:t>?</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3ACF26DC" w:rsidR="00863307" w:rsidRPr="00736AD5" w:rsidRDefault="00863307" w:rsidP="00863307">
      <w:pPr>
        <w:pStyle w:val="Caption"/>
      </w:pPr>
      <w:r>
        <w:t xml:space="preserve">Obr. </w:t>
      </w:r>
      <w:r>
        <w:fldChar w:fldCharType="begin"/>
      </w:r>
      <w:r>
        <w:instrText xml:space="preserve"> SEQ Obr. \* ARABIC </w:instrText>
      </w:r>
      <w:r>
        <w:fldChar w:fldCharType="separate"/>
      </w:r>
      <w:r w:rsidR="00894A03">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5BD0DB6C"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B5CF8">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6F4B7F1B" w:rsidR="00AF234A" w:rsidRDefault="001078D6" w:rsidP="00AF234A">
      <w:r w:rsidRPr="001078D6">
        <w:rPr>
          <w:noProof/>
        </w:rPr>
        <w:drawing>
          <wp:inline distT="0" distB="0" distL="0" distR="0" wp14:anchorId="43AECD3C" wp14:editId="647A44F1">
            <wp:extent cx="5579745" cy="4424680"/>
            <wp:effectExtent l="0" t="0" r="1905" b="0"/>
            <wp:docPr id="15562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4680"/>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4995E535"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9116B7">
        <w:instrText xml:space="preserve"> ADDIN ZOTERO_ITEM CSL_CITATION {"citationID":"Vvs5N4QI","properties":{"formattedCitation":"(Coltekin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(Coltekin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06BBE701"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(Dupin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4064691A">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66566ACD"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894A03">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2DDC4DCD"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xml:space="preserve">, v případě většího VP </w:t>
      </w:r>
      <w:r w:rsidR="001078D6" w:rsidRPr="001078D6">
        <w:rPr>
          <w:highlight w:val="yellow"/>
          <w:lang w:val="en-US"/>
        </w:rPr>
        <w:t xml:space="preserve">(#TODO – </w:t>
      </w:r>
      <w:proofErr w:type="spellStart"/>
      <w:r w:rsidR="001078D6" w:rsidRPr="001078D6">
        <w:rPr>
          <w:highlight w:val="yellow"/>
          <w:lang w:val="en-US"/>
        </w:rPr>
        <w:t>vysv</w:t>
      </w:r>
      <w:r w:rsidR="001078D6" w:rsidRPr="001078D6">
        <w:rPr>
          <w:highlight w:val="yellow"/>
        </w:rPr>
        <w:t>ětlit</w:t>
      </w:r>
      <w:proofErr w:type="spellEnd"/>
      <w:r w:rsidR="001078D6" w:rsidRPr="001078D6">
        <w:rPr>
          <w:highlight w:val="yellow"/>
        </w:rPr>
        <w:t xml:space="preserve"> zkratku, udělat seznam zkratek</w:t>
      </w:r>
      <w:r w:rsidR="001078D6" w:rsidRPr="001078D6">
        <w:rPr>
          <w:highlight w:val="yellow"/>
          <w:lang w:val="en-US"/>
        </w:rPr>
        <w:t>)</w:t>
      </w:r>
      <w:r w:rsidR="001078D6">
        <w:rPr>
          <w:lang w:val="en-US"/>
        </w:rPr>
        <w:t xml:space="preserve"> </w:t>
      </w:r>
      <w:r w:rsidRPr="00B442EC">
        <w:t>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1870247C" w:rsidR="001100A3" w:rsidRDefault="001100A3" w:rsidP="001100A3">
      <w:pPr>
        <w:pStyle w:val="Caption"/>
      </w:pPr>
      <w:r>
        <w:t xml:space="preserve">Obr. </w:t>
      </w:r>
      <w:r>
        <w:fldChar w:fldCharType="begin"/>
      </w:r>
      <w:r>
        <w:instrText xml:space="preserve"> SEQ Obr. \* ARABIC </w:instrText>
      </w:r>
      <w:r>
        <w:fldChar w:fldCharType="separate"/>
      </w:r>
      <w:r w:rsidR="00894A03">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DD2072">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w:t>
        </w:r>
        <w:proofErr w:type="spellStart"/>
        <w:r w:rsidRPr="001F6849">
          <w:t>Sherman</w:t>
        </w:r>
        <w:proofErr w:type="spellEnd"/>
        <w:r w:rsidRPr="001F6849">
          <w:t>,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(Mather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76C6CA83"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4AAED879" w:rsid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3B28827" w14:textId="46B69FB1" w:rsidR="00F01A0F" w:rsidRDefault="00F01A0F" w:rsidP="00E64528">
      <w:pPr>
        <w:pStyle w:val="Normlnprvnodsazen"/>
        <w:rPr>
          <w:lang w:eastAsia="en-US"/>
        </w:rPr>
      </w:pPr>
      <w:r>
        <w:rPr>
          <w:lang w:eastAsia="en-US"/>
        </w:rPr>
        <w:t>Binokulární disparita a konvergence jsou základ</w:t>
      </w:r>
      <w:r w:rsidR="00353B15">
        <w:rPr>
          <w:lang w:eastAsia="en-US"/>
        </w:rPr>
        <w:t>ní procesem při vnímání VP skrze HMD.</w:t>
      </w:r>
      <w:r>
        <w:rPr>
          <w:lang w:eastAsia="en-US"/>
        </w:rPr>
        <w:t xml:space="preserve"> </w:t>
      </w:r>
      <w:r w:rsidR="00353B15">
        <w:rPr>
          <w:lang w:eastAsia="en-US"/>
        </w:rPr>
        <w:t xml:space="preserve">HMD </w:t>
      </w:r>
      <w:r>
        <w:rPr>
          <w:lang w:eastAsia="en-US"/>
        </w:rPr>
        <w:t>imituj</w:t>
      </w:r>
      <w:r w:rsidR="00353B15">
        <w:rPr>
          <w:lang w:eastAsia="en-US"/>
        </w:rPr>
        <w:t xml:space="preserve">e stereoskopické vidění </w:t>
      </w:r>
      <w:r>
        <w:rPr>
          <w:lang w:eastAsia="en-US"/>
        </w:rPr>
        <w:t xml:space="preserve">pomocí dvou nezávislých </w:t>
      </w:r>
      <w:r w:rsidR="00353B15">
        <w:rPr>
          <w:lang w:eastAsia="en-US"/>
        </w:rPr>
        <w:t xml:space="preserve">displejů, na nichž zobrazovaný obraz je mírně posunut, za účelem vytvoření iluze hloubky. </w:t>
      </w:r>
    </w:p>
    <w:p w14:paraId="1D8108EA" w14:textId="3D3BB328" w:rsidR="00EE6D7D" w:rsidRPr="001F6849" w:rsidRDefault="00337667" w:rsidP="00353B15">
      <w:pPr>
        <w:pStyle w:val="Normlnprvnodsazen"/>
      </w:pPr>
      <w:r w:rsidRPr="00353B15">
        <w:t>Znalost</w:t>
      </w:r>
      <w:r w:rsidRPr="001F6849">
        <w:t xml:space="preserve"> těchto procesů je </w:t>
      </w:r>
      <w:r w:rsidR="00353B15">
        <w:t xml:space="preserve">zároveň </w:t>
      </w:r>
      <w:r w:rsidRPr="001F6849">
        <w:t>klíčová pro tvorbu VR prostředí</w:t>
      </w:r>
      <w:r w:rsidR="00F01A0F">
        <w:t xml:space="preserve">, </w:t>
      </w:r>
      <w:r w:rsidRPr="001F6849">
        <w:t xml:space="preserve">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w:t>
      </w:r>
      <w:r w:rsidR="00506131" w:rsidRPr="001F6849">
        <w:lastRenderedPageBreak/>
        <w:t>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1386EA66"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64021ECC">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704FFF9D"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3FE813E6"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12</w:t>
      </w:r>
      <w:r w:rsidRPr="001F6849">
        <w:fldChar w:fldCharType="end"/>
      </w:r>
      <w:r w:rsidRPr="001F6849">
        <w:t xml:space="preserve"> Snímky obrazovky z aplikace 3D model města Brna. Hrad </w:t>
      </w:r>
      <w:r w:rsidR="00353B15">
        <w:t>Špilberk</w:t>
      </w:r>
      <w:r w:rsidRPr="001F6849">
        <w:t xml:space="preserve">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w:t>
      </w:r>
      <w:proofErr w:type="gramStart"/>
      <w:r>
        <w:rPr>
          <w:b/>
          <w:bCs/>
          <w:lang w:val="en-US" w:eastAsia="en-US"/>
        </w:rPr>
        <w:t>1</w:t>
      </w:r>
      <w:r w:rsidR="00D47513">
        <w:rPr>
          <w:b/>
          <w:bCs/>
          <w:lang w:val="en-US" w:eastAsia="en-US"/>
        </w:rPr>
        <w:t xml:space="preserve"> :</w:t>
      </w:r>
      <w:proofErr w:type="gramEnd"/>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70903BE9" w:rsidR="00B41874" w:rsidRDefault="00B41874" w:rsidP="001D37CB">
      <w:pPr>
        <w:pStyle w:val="Caption"/>
      </w:pPr>
      <w:r>
        <w:t xml:space="preserve">Obr. </w:t>
      </w:r>
      <w:r>
        <w:fldChar w:fldCharType="begin"/>
      </w:r>
      <w:r>
        <w:instrText xml:space="preserve"> SEQ Obr. \* ARABIC </w:instrText>
      </w:r>
      <w:r>
        <w:fldChar w:fldCharType="separate"/>
      </w:r>
      <w:r w:rsidR="00894A03">
        <w:rPr>
          <w:noProof/>
        </w:rPr>
        <w:t>13</w:t>
      </w:r>
      <w:r>
        <w:fldChar w:fldCharType="end"/>
      </w:r>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r w:rsidR="001C20B3">
        <w:t>. Zmenšeno – měřítka odpovídají zobrazení v rámci internetového prohlížeče namísto velikosti obrázku v textu</w:t>
      </w:r>
      <w:r>
        <w:t>.</w:t>
      </w:r>
    </w:p>
    <w:p w14:paraId="4674482E" w14:textId="623BA25C" w:rsidR="00AB45B4" w:rsidRDefault="00AB45B4" w:rsidP="00331DCE">
      <w:pPr>
        <w:pStyle w:val="Normlnprvnodsazen"/>
      </w:pPr>
      <w:r w:rsidRPr="001F6849">
        <w:t xml:space="preserve">Jako důležitou problematiku zmiňuje </w:t>
      </w:r>
      <w:r w:rsidRPr="001F6849">
        <w:fldChar w:fldCharType="begin"/>
      </w:r>
      <w:r w:rsidR="009116B7">
        <w:instrText xml:space="preserve"> ADDIN ZOTERO_ITEM CSL_CITATION {"citationID":"pyYXfhhk","properties":{"formattedCitation":"(Coltekin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w:t>
      </w:r>
      <w:r w:rsidR="00A32AF4" w:rsidRPr="001F6849">
        <w:lastRenderedPageBreak/>
        <w:t>problematice je nutné využívat LOD a LOR přístupy</w:t>
      </w:r>
      <w:r w:rsidR="000B14FA" w:rsidRPr="001F6849">
        <w:t xml:space="preserve"> </w:t>
      </w:r>
      <w:r w:rsidR="00A32AF4" w:rsidRPr="001F6849">
        <w:fldChar w:fldCharType="begin"/>
      </w:r>
      <w:r w:rsidR="009116B7">
        <w:instrText xml:space="preserve"> ADDIN ZOTERO_ITEM CSL_CITATION {"citationID":"cz6cyLsT","properties":{"formattedCitation":"(Coltekin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6C884158" w:rsidR="00B2682C" w:rsidRPr="001F6849" w:rsidRDefault="00B2682C" w:rsidP="00B2682C">
      <w:pPr>
        <w:pStyle w:val="Caption"/>
      </w:pPr>
      <w:r>
        <w:t xml:space="preserve">Obr. </w:t>
      </w:r>
      <w:r>
        <w:fldChar w:fldCharType="begin"/>
      </w:r>
      <w:r>
        <w:instrText xml:space="preserve"> SEQ Obr. \* ARABIC </w:instrText>
      </w:r>
      <w:r>
        <w:fldChar w:fldCharType="separate"/>
      </w:r>
      <w:r w:rsidR="00894A03">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19E23514"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9116B7">
        <w:rPr>
          <w:highlight w:val="yellow"/>
        </w:rPr>
        <w:instrText xml:space="preserve"> ADDIN ZOTERO_ITEM CSL_CITATION {"citationID":"Qk91xJhn","properties":{"formattedCitation":"(Coltekin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4841E980" w14:textId="77777777" w:rsidR="004E6E7C" w:rsidRDefault="004E6E7C" w:rsidP="004E6E7C">
      <w:pPr>
        <w:pStyle w:val="Normlnprvnodsazen"/>
        <w:ind w:firstLine="0"/>
        <w:rPr>
          <w:lang w:eastAsia="en-US"/>
        </w:rPr>
      </w:pPr>
    </w:p>
    <w:p w14:paraId="7397A9EE" w14:textId="453042DE" w:rsidR="004E6E7C" w:rsidRDefault="004E6E7C" w:rsidP="004E6E7C">
      <w:pPr>
        <w:pStyle w:val="Malnadpis"/>
      </w:pPr>
      <w:proofErr w:type="spellStart"/>
      <w:r>
        <w:lastRenderedPageBreak/>
        <w:t>glTF</w:t>
      </w:r>
      <w:proofErr w:type="spellEnd"/>
    </w:p>
    <w:p w14:paraId="59AAF2AE" w14:textId="23A7B356"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6CA04D12" w:rsidR="006C458C" w:rsidRDefault="006C458C" w:rsidP="002128A9">
      <w:pPr>
        <w:pStyle w:val="Normlnprvnodsazen"/>
        <w:rPr>
          <w:lang w:eastAsia="en-US"/>
        </w:rPr>
      </w:pPr>
      <w:r>
        <w:rPr>
          <w:lang w:eastAsia="en-US"/>
        </w:rPr>
        <w:t xml:space="preserve">V kontextu geoprostorových dat, </w:t>
      </w:r>
      <w:r w:rsidR="004E6E7C">
        <w:rPr>
          <w:lang w:eastAsia="en-US"/>
        </w:rPr>
        <w:t xml:space="preserve">není </w:t>
      </w:r>
      <w:proofErr w:type="spellStart"/>
      <w:r w:rsidR="004E6E7C">
        <w:rPr>
          <w:lang w:eastAsia="en-US"/>
        </w:rPr>
        <w:t>glTF</w:t>
      </w:r>
      <w:proofErr w:type="spellEnd"/>
      <w:r w:rsidR="004E6E7C">
        <w:rPr>
          <w:lang w:eastAsia="en-US"/>
        </w:rPr>
        <w:t xml:space="preserve"> dokonalým formátem, jelikož geografická data jsou často velice obsáhlá a vyžadují velká množství geometrie pro adekvátní vyobrazení. Druhým problémem je uchování vztahu atributových dat (metadat) a jim přiřazené geometrie. Jakým způsobem identifikovat jednotlivé prvky v kontinuální nepravidelné trojúhelníkové síti (</w:t>
      </w:r>
      <w:proofErr w:type="spellStart"/>
      <w:r w:rsidR="004E6E7C">
        <w:rPr>
          <w:lang w:eastAsia="en-US"/>
        </w:rPr>
        <w:t>mesh</w:t>
      </w:r>
      <w:proofErr w:type="spellEnd"/>
      <w:r w:rsidR="004E6E7C">
        <w:rPr>
          <w:lang w:eastAsia="en-US"/>
        </w:rPr>
        <w:t xml:space="preserve">). Posledním problémem je pak </w:t>
      </w:r>
      <w:r w:rsidR="002128A9">
        <w:rPr>
          <w:lang w:eastAsia="en-US"/>
        </w:rPr>
        <w:t xml:space="preserve">způsob zápisu souřadnicových systémů.  Z tohoto důvodu je ve vývoji </w:t>
      </w:r>
      <w:r>
        <w:rPr>
          <w:lang w:eastAsia="en-US"/>
        </w:rPr>
        <w:t xml:space="preserve">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w:t>
      </w:r>
      <w:proofErr w:type="spellStart"/>
      <w:r w:rsidR="002128A9">
        <w:rPr>
          <w:lang w:eastAsia="en-US"/>
        </w:rPr>
        <w:t>gl</w:t>
      </w:r>
      <w:r>
        <w:rPr>
          <w:lang w:eastAsia="en-US"/>
        </w:rPr>
        <w:t>TF</w:t>
      </w:r>
      <w:proofErr w:type="spellEnd"/>
      <w:r>
        <w:rPr>
          <w:lang w:eastAsia="en-US"/>
        </w:rPr>
        <w:t xml:space="preserve">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208F53DB" w14:textId="77777777" w:rsidR="004E6E7C" w:rsidRDefault="006C458C" w:rsidP="00FC3789">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13350422"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w:t>
      </w:r>
      <w:r w:rsidR="00A8032F">
        <w:rPr>
          <w:lang w:eastAsia="en-US"/>
        </w:rPr>
        <w:lastRenderedPageBreak/>
        <w:t>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(Mezzo 2019)</w:t>
      </w:r>
      <w:r>
        <w:rPr>
          <w:lang w:eastAsia="en-US"/>
        </w:rPr>
        <w:fldChar w:fldCharType="end"/>
      </w:r>
      <w:r>
        <w:rPr>
          <w:lang w:eastAsia="en-US"/>
        </w:rPr>
        <w:t>.</w:t>
      </w:r>
    </w:p>
    <w:p w14:paraId="10C4F004" w14:textId="4EA56745"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7B5CF8">
        <w:rPr>
          <w:noProof/>
        </w:rPr>
        <w:t>2</w:t>
      </w:r>
      <w:r>
        <w:fldChar w:fldCharType="end"/>
      </w:r>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67CD8018"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7B5CF8">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08EB8239" w:rsidR="00B1180A" w:rsidRPr="00B1180A" w:rsidRDefault="00EE12F5" w:rsidP="003A5BDB">
      <w:pPr>
        <w:pStyle w:val="Caption"/>
      </w:pPr>
      <w:r>
        <w:t xml:space="preserve">Obr. </w:t>
      </w:r>
      <w:r>
        <w:fldChar w:fldCharType="begin"/>
      </w:r>
      <w:r>
        <w:instrText xml:space="preserve"> SEQ Obr. \* ARABIC </w:instrText>
      </w:r>
      <w:r>
        <w:fldChar w:fldCharType="separate"/>
      </w:r>
      <w:r w:rsidR="00894A03">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38940D5E"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894A03">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225E5B79"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894A03">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(Khronos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17413A16"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894A03">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6C659BDA"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r w:rsidR="00BA4B88">
        <w:rPr>
          <w:rStyle w:val="FootnoteReference"/>
        </w:rPr>
        <w:footnoteReference w:id="2"/>
      </w:r>
      <w:r w:rsidR="00BC581D">
        <w:t>.</w:t>
      </w:r>
      <w:r w:rsidR="00BA4B88">
        <w:t xml:space="preserve"> </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lastRenderedPageBreak/>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0412E5AF">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390A05FC" w:rsidR="008A7EFA" w:rsidRDefault="008A7EFA" w:rsidP="008A7EFA">
      <w:pPr>
        <w:pStyle w:val="Caption"/>
      </w:pPr>
      <w:r>
        <w:t xml:space="preserve">Obr. </w:t>
      </w:r>
      <w:r>
        <w:fldChar w:fldCharType="begin"/>
      </w:r>
      <w:r>
        <w:instrText xml:space="preserve"> SEQ Obr. \* ARABIC </w:instrText>
      </w:r>
      <w:r>
        <w:fldChar w:fldCharType="separate"/>
      </w:r>
      <w:r w:rsidR="00894A03">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BA4B88">
      <w:pPr>
        <w:pStyle w:val="Heading3"/>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127857E8" w:rsidR="00BE6F26" w:rsidRPr="00DD646B"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rsidR="00BA4B88">
        <w:t xml:space="preserve"> </w:t>
      </w:r>
      <w:r>
        <w:t xml:space="preserve">Jelikož je tento proces nezbytný pro jakýkoliv jiný než malý projekt, </w:t>
      </w:r>
      <w:proofErr w:type="spellStart"/>
      <w:r>
        <w:t>exitují</w:t>
      </w:r>
      <w:proofErr w:type="spellEnd"/>
      <w:r>
        <w:t xml:space="preserve"> standardy, technologie a procesy pro jeho </w:t>
      </w:r>
      <w:r w:rsidR="00BA4B88">
        <w:t>usnadnění</w:t>
      </w:r>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r w:rsidR="00BA4B88">
        <w:t xml:space="preserve"> Speciálně náročná je implementace dobře </w:t>
      </w:r>
      <w:proofErr w:type="spellStart"/>
      <w:r w:rsidR="00BA4B88">
        <w:t>dobře</w:t>
      </w:r>
      <w:proofErr w:type="spellEnd"/>
      <w:r w:rsidR="00BA4B88">
        <w:t xml:space="preserve"> vypadajícího osvětlení. Komfortní VR zážitek vyžaduje vysoké frekvence FPS </w:t>
      </w:r>
      <w:r w:rsidR="00BA4B88">
        <w:rPr>
          <w:lang w:val="en-US"/>
        </w:rPr>
        <w:t>(60-90 Hz),</w:t>
      </w:r>
      <w:r w:rsidR="00BA4B88" w:rsidRPr="009116B7">
        <w:t xml:space="preserve"> což znamená 11 milisekund na vykreslení každého snímku na dvě obrazovky pomocí mobilního GPU.</w:t>
      </w:r>
      <w:r w:rsidR="00DD646B" w:rsidRPr="009116B7">
        <w:t xml:space="preserve"> Dosažení vhodně vypadající scény </w:t>
      </w:r>
      <w:proofErr w:type="spellStart"/>
      <w:r w:rsidR="00DD646B" w:rsidRPr="009116B7">
        <w:t>srkze</w:t>
      </w:r>
      <w:proofErr w:type="spellEnd"/>
      <w:r w:rsidR="00DD646B" w:rsidRPr="009116B7">
        <w:t xml:space="preserve"> </w:t>
      </w:r>
      <w:proofErr w:type="gramStart"/>
      <w:r w:rsidR="00DD646B" w:rsidRPr="009116B7">
        <w:t>textury</w:t>
      </w:r>
      <w:proofErr w:type="gramEnd"/>
      <w:r w:rsidR="00DD646B" w:rsidRPr="009116B7">
        <w:t xml:space="preserve"> popř. samotné vertex. Je tedy možné nastavit </w:t>
      </w:r>
      <w:r w:rsidR="009116B7" w:rsidRPr="009116B7">
        <w:t>světelné</w:t>
      </w:r>
      <w:r w:rsidR="00DD646B" w:rsidRPr="009116B7">
        <w:t xml:space="preserve"> podmínky v 3D software jako např. </w:t>
      </w:r>
      <w:proofErr w:type="spellStart"/>
      <w:r w:rsidR="00DD646B" w:rsidRPr="009116B7">
        <w:t>Blender</w:t>
      </w:r>
      <w:proofErr w:type="spellEnd"/>
      <w:r w:rsidR="00DD646B" w:rsidRPr="009116B7">
        <w:t xml:space="preserve"> a </w:t>
      </w:r>
      <w:r w:rsidR="00DD646B" w:rsidRPr="009116B7">
        <w:lastRenderedPageBreak/>
        <w:t xml:space="preserve">následně zapsat informace o aktuálním vzhledu do pixelu textury. </w:t>
      </w:r>
      <w:r w:rsidR="009116B7" w:rsidRPr="009116B7">
        <w:t xml:space="preserve">Světelné </w:t>
      </w:r>
      <w:proofErr w:type="spellStart"/>
      <w:r w:rsidR="009116B7" w:rsidRPr="009116B7">
        <w:t>podmíky</w:t>
      </w:r>
      <w:proofErr w:type="spellEnd"/>
      <w:r w:rsidR="009116B7" w:rsidRPr="009116B7">
        <w:t xml:space="preserve"> jsou tedy uloženy do vzhledu objektu staticky. Druhou možností, jak ušetřit na výkonosti při běhu aplikace je zapsání </w:t>
      </w:r>
      <w:proofErr w:type="spellStart"/>
      <w:r w:rsidR="009116B7" w:rsidRPr="009116B7">
        <w:t>akutálního</w:t>
      </w:r>
      <w:proofErr w:type="spellEnd"/>
      <w:r w:rsidR="009116B7" w:rsidRPr="009116B7">
        <w:t xml:space="preserve"> vzhledu do atributu jednotlivých vertexů. Tento přístup však vyžaduje velmi detailní a správně vytvořenou geometrii </w:t>
      </w:r>
      <w:r w:rsidR="009116B7" w:rsidRPr="009116B7">
        <w:fldChar w:fldCharType="begin"/>
      </w:r>
      <w:r w:rsidR="009116B7" w:rsidRPr="009116B7">
        <w:instrText xml:space="preserve"> ADDIN ZOTERO_ITEM CSL_CITATION {"citationID":"gjgNVx9p","properties":{"formattedCitation":"(Hale 2022)","plainCitation":"(Hale 2022)","noteIndex":0},"citationItems":[{"id":2104,"uris":["http://zotero.org/groups/4599106/items/NTIKXVN3"],"itemData":{"id":2104,"type":"article-magazine","abstract":"Lighting can be baked into vertex colors instead of textures. Here is how to use this for your next WebXR project in Wonderland Engine.","container-title":"Wonderland Engine","language":"en","note":"section: news","title":"Vertex Color Baked Lighting with Wonderland Engine","URL":"https://wonderlandengine.com/news/vertex-color-baked-lighting/","author":[{"family":"Hale","given":"Jonathan"}],"accessed":{"date-parts":[["2023",12,8]]},"issued":{"date-parts":[["2022",12,2]]},"citation-key":"haleVertexColorBaked2022"}}],"schema":"https://github.com/citation-style-language/schema/raw/master/csl-citation.json"} </w:instrText>
      </w:r>
      <w:r w:rsidR="009116B7" w:rsidRPr="009116B7">
        <w:fldChar w:fldCharType="separate"/>
      </w:r>
      <w:r w:rsidR="009116B7" w:rsidRPr="009116B7">
        <w:t>(Hale 2022)</w:t>
      </w:r>
      <w:r w:rsidR="009116B7" w:rsidRPr="009116B7">
        <w:fldChar w:fldCharType="end"/>
      </w:r>
      <w:r w:rsidR="009116B7" w:rsidRPr="009116B7">
        <w:t>.</w:t>
      </w:r>
      <w:r w:rsidR="009116B7">
        <w:rPr>
          <w:lang w:val="en-US"/>
        </w:rPr>
        <w:t xml:space="preserve"> </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2EF6C619"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894A03">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39B34574"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1A714D39" w:rsidR="00637A27" w:rsidRPr="00637A27" w:rsidRDefault="00637A27" w:rsidP="00637A27">
      <w:pPr>
        <w:pStyle w:val="Caption"/>
      </w:pPr>
      <w:r>
        <w:t xml:space="preserve">Obr. </w:t>
      </w:r>
      <w:r>
        <w:fldChar w:fldCharType="begin"/>
      </w:r>
      <w:r>
        <w:instrText xml:space="preserve"> SEQ Obr. \* ARABIC </w:instrText>
      </w:r>
      <w:r>
        <w:fldChar w:fldCharType="separate"/>
      </w:r>
      <w:r w:rsidR="00894A03">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(MDN Contributors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3D05FEB1"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4"/>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(Introducing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(Can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E17A164"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B5CF8">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45B2B515"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 </w:t>
      </w:r>
      <w:r w:rsidRPr="0035387C">
        <w:rPr>
          <w:highlight w:val="yellow"/>
        </w:rPr>
        <w:t>(viz. kap. X).</w:t>
      </w:r>
      <w:r>
        <w:t xml:space="preserve">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(Meta Quest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r w:rsidR="0035387C">
        <w:t xml:space="preserve">Poslední v rámci vývoje, která zároveň </w:t>
      </w:r>
      <w:proofErr w:type="gramStart"/>
      <w:r w:rsidR="0035387C">
        <w:t>řeší</w:t>
      </w:r>
      <w:proofErr w:type="gramEnd"/>
      <w:r w:rsidR="0035387C">
        <w:t xml:space="preserve"> i poskytnutí aplikace na internetu je skrze nastavení CD / CI procesu. V rámci platforem </w:t>
      </w:r>
      <w:proofErr w:type="spellStart"/>
      <w:r w:rsidR="0035387C">
        <w:t>Github</w:t>
      </w:r>
      <w:proofErr w:type="spellEnd"/>
      <w:r w:rsidR="0035387C">
        <w:t xml:space="preserve"> a </w:t>
      </w:r>
      <w:proofErr w:type="spellStart"/>
      <w:r w:rsidR="0035387C">
        <w:t>Gitlab</w:t>
      </w:r>
      <w:proofErr w:type="spellEnd"/>
      <w:r w:rsidR="0035387C">
        <w:t xml:space="preserve"> lze využít služby, kdy při každé změně v zdrojovém kódu v rámci sledovaného </w:t>
      </w:r>
      <w:proofErr w:type="spellStart"/>
      <w:r w:rsidR="0035387C">
        <w:t>repozitáře</w:t>
      </w:r>
      <w:proofErr w:type="spellEnd"/>
      <w:r w:rsidR="0035387C">
        <w:t xml:space="preserve"> je webová aplikace vystavěna a publikována. Tento přístup zároveň umožňuje univerzální testování, jelikož aplikace je přístupná všem </w:t>
      </w:r>
      <w:proofErr w:type="gramStart"/>
      <w:r w:rsidR="0035387C">
        <w:t>zařízením</w:t>
      </w:r>
      <w:proofErr w:type="gramEnd"/>
      <w:r w:rsidR="0035387C">
        <w:t xml:space="preserve"> které mají webový prohlížeč a přístup k internetu. Tento postup byl zvolen i při průzkumu technologií a následném vývoji výsledné aplikace </w:t>
      </w:r>
      <w:r w:rsidR="0035387C" w:rsidRPr="0035387C">
        <w:rPr>
          <w:highlight w:val="yellow"/>
        </w:rPr>
        <w:t>(viz. kap CDCI)</w:t>
      </w:r>
      <w:r w:rsidR="0035387C">
        <w:t>.</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29164D46" w:rsidR="0021568E" w:rsidRPr="0021568E" w:rsidRDefault="00D926B2" w:rsidP="00D926B2">
      <w:pPr>
        <w:pStyle w:val="Caption"/>
      </w:pPr>
      <w:r>
        <w:t xml:space="preserve">Obr. </w:t>
      </w:r>
      <w:r>
        <w:fldChar w:fldCharType="begin"/>
      </w:r>
      <w:r>
        <w:instrText xml:space="preserve"> SEQ Obr. \* ARABIC </w:instrText>
      </w:r>
      <w:r>
        <w:fldChar w:fldCharType="separate"/>
      </w:r>
      <w:r w:rsidR="00894A03">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3E6A1866" w14:textId="19A0CD54" w:rsidR="00054E2A" w:rsidRDefault="00142D08" w:rsidP="00054E2A">
      <w:pPr>
        <w:pStyle w:val="Heading2"/>
        <w:rPr>
          <w:lang w:val="cs-CZ"/>
        </w:rPr>
      </w:pPr>
      <w:r w:rsidRPr="001F6849">
        <w:rPr>
          <w:lang w:val="cs-CZ"/>
        </w:rPr>
        <w:lastRenderedPageBreak/>
        <w:t>Specifikace požadavků pro technologie</w:t>
      </w:r>
    </w:p>
    <w:p w14:paraId="7DEC3AC7" w14:textId="5F370017" w:rsidR="00620B63" w:rsidRPr="00620B63" w:rsidRDefault="00620B63" w:rsidP="00620B63">
      <w:pPr>
        <w:rPr>
          <w:lang w:val="en-US" w:eastAsia="cs-CZ"/>
        </w:rPr>
      </w:pPr>
      <w:r w:rsidRPr="00620B63">
        <w:rPr>
          <w:highlight w:val="yellow"/>
          <w:lang w:eastAsia="cs-CZ"/>
        </w:rPr>
        <w:t>#TODO – dopsat zpětně až je budu vědět :/</w:t>
      </w: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w:t>
      </w:r>
      <w:r w:rsidRPr="00464C35">
        <w:rPr>
          <w:highlight w:val="yellow"/>
        </w:rPr>
        <w:lastRenderedPageBreak/>
        <w:t xml:space="preserve">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lastRenderedPageBreak/>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09472650" w14:textId="240B677A" w:rsidR="00B825BE" w:rsidRPr="00075E05" w:rsidRDefault="00BE7E16" w:rsidP="00075E05">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3411C646" w14:textId="78AB62DA" w:rsidR="001937BB" w:rsidRDefault="006108EA" w:rsidP="001937BB">
      <w:pPr>
        <w:pStyle w:val="Heading2"/>
      </w:pPr>
      <w:proofErr w:type="spellStart"/>
      <w:r>
        <w:lastRenderedPageBreak/>
        <w:t>Analýza</w:t>
      </w:r>
      <w:proofErr w:type="spellEnd"/>
      <w:r>
        <w:t xml:space="preserve"> </w:t>
      </w:r>
      <w:proofErr w:type="spellStart"/>
      <w:r>
        <w:t>technologií</w:t>
      </w:r>
      <w:proofErr w:type="spellEnd"/>
    </w:p>
    <w:p w14:paraId="45E7CF5F" w14:textId="239077BD"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5F7100">
        <w:t xml:space="preserve">, tak na základě konzultace s komunitou uživatelů a vývojářů jednotlivých technologií. </w:t>
      </w:r>
    </w:p>
    <w:p w14:paraId="62E3D4C7" w14:textId="5687F71B" w:rsidR="002165DC" w:rsidRDefault="002165DC" w:rsidP="002165DC">
      <w:pPr>
        <w:pStyle w:val="Normlnprvnodsazen"/>
        <w:ind w:firstLine="0"/>
        <w:rPr>
          <w:lang w:eastAsia="en-US"/>
        </w:rPr>
      </w:pPr>
    </w:p>
    <w:p w14:paraId="0D4BD304" w14:textId="77777777" w:rsidR="002165DC" w:rsidRDefault="002165DC" w:rsidP="002165DC">
      <w:pPr>
        <w:pStyle w:val="Normlnprvnodsazen"/>
        <w:ind w:firstLine="0"/>
        <w:rPr>
          <w:lang w:eastAsia="en-US"/>
        </w:rPr>
      </w:pPr>
    </w:p>
    <w:p w14:paraId="1F12BE21" w14:textId="77777777" w:rsidR="002165DC" w:rsidRDefault="002165DC" w:rsidP="002165DC">
      <w:pPr>
        <w:pStyle w:val="Normlnprvnodsazen"/>
        <w:keepNext/>
        <w:ind w:firstLine="0"/>
      </w:pPr>
      <w:r w:rsidRPr="002165DC">
        <w:rPr>
          <w:noProof/>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52"/>
                    <a:stretch>
                      <a:fillRect/>
                    </a:stretch>
                  </pic:blipFill>
                  <pic:spPr>
                    <a:xfrm>
                      <a:off x="0" y="0"/>
                      <a:ext cx="5579745" cy="3408045"/>
                    </a:xfrm>
                    <a:prstGeom prst="rect">
                      <a:avLst/>
                    </a:prstGeom>
                  </pic:spPr>
                </pic:pic>
              </a:graphicData>
            </a:graphic>
          </wp:inline>
        </w:drawing>
      </w:r>
    </w:p>
    <w:p w14:paraId="3FBC8D38" w14:textId="0C7C9882" w:rsidR="002165DC" w:rsidRPr="002165DC" w:rsidRDefault="002165DC" w:rsidP="002165DC">
      <w:pPr>
        <w:pStyle w:val="Caption"/>
      </w:pPr>
      <w:r w:rsidRPr="00583E2D">
        <w:rPr>
          <w:highlight w:val="yellow"/>
        </w:rPr>
        <w:t xml:space="preserve">Obr. </w:t>
      </w:r>
      <w:r w:rsidRPr="00583E2D">
        <w:rPr>
          <w:highlight w:val="yellow"/>
        </w:rPr>
        <w:fldChar w:fldCharType="begin"/>
      </w:r>
      <w:r w:rsidRPr="00583E2D">
        <w:rPr>
          <w:highlight w:val="yellow"/>
        </w:rPr>
        <w:instrText xml:space="preserve"> SEQ Obr. \* ARABIC </w:instrText>
      </w:r>
      <w:r w:rsidRPr="00583E2D">
        <w:rPr>
          <w:highlight w:val="yellow"/>
        </w:rPr>
        <w:fldChar w:fldCharType="separate"/>
      </w:r>
      <w:r w:rsidR="00894A03">
        <w:rPr>
          <w:noProof/>
          <w:highlight w:val="yellow"/>
        </w:rPr>
        <w:t>25</w:t>
      </w:r>
      <w:r w:rsidRPr="00583E2D">
        <w:rPr>
          <w:highlight w:val="yellow"/>
        </w:rPr>
        <w:fldChar w:fldCharType="end"/>
      </w:r>
      <w:r w:rsidRPr="00583E2D">
        <w:rPr>
          <w:highlight w:val="yellow"/>
        </w:rPr>
        <w:t xml:space="preserve"> </w:t>
      </w:r>
      <w:proofErr w:type="spellStart"/>
      <w:r w:rsidRPr="00583E2D">
        <w:rPr>
          <w:highlight w:val="yellow"/>
        </w:rPr>
        <w:t>Predelat</w:t>
      </w:r>
      <w:proofErr w:type="spellEnd"/>
    </w:p>
    <w:p w14:paraId="1EE56B27" w14:textId="182ECB6C" w:rsidR="00EF7E0B" w:rsidRDefault="00EF7E0B" w:rsidP="00EF7E0B">
      <w:pPr>
        <w:pStyle w:val="Heading3"/>
      </w:pPr>
      <w:proofErr w:type="spellStart"/>
      <w:r>
        <w:t>Rendering</w:t>
      </w:r>
      <w:proofErr w:type="spellEnd"/>
      <w:r>
        <w:t xml:space="preserve"> </w:t>
      </w:r>
      <w:proofErr w:type="spellStart"/>
      <w:r>
        <w:t>enginy</w:t>
      </w:r>
      <w:proofErr w:type="spellEnd"/>
    </w:p>
    <w:p w14:paraId="41BBCE2D" w14:textId="315BE402" w:rsidR="003A5D0E" w:rsidRPr="003A5D0E" w:rsidRDefault="00EF7E0B" w:rsidP="005F7100">
      <w:r>
        <w:t xml:space="preserve">Jak již bylo </w:t>
      </w:r>
      <w:r w:rsidR="005F7100">
        <w:t>zmíněno</w:t>
      </w:r>
      <w:r>
        <w:t xml:space="preserve"> v předešlé kapit</w:t>
      </w:r>
      <w:r w:rsidR="005F7100">
        <w:t>ole</w:t>
      </w:r>
      <w:r>
        <w:t xml:space="preserve"> (Webový vývoj) drtivá většina 3D grafiky na webu je realizována skrze </w:t>
      </w:r>
      <w:r w:rsidR="005F7100">
        <w:t>nízko úrovňovou</w:t>
      </w:r>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648AB42D"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B5CF8">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lastRenderedPageBreak/>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47C64AC3" w:rsidR="00EF7E0B" w:rsidRDefault="00EF7E0B" w:rsidP="00EF7E0B">
      <w:pPr>
        <w:pStyle w:val="ListParagraph"/>
        <w:numPr>
          <w:ilvl w:val="0"/>
          <w:numId w:val="55"/>
        </w:numPr>
      </w:pPr>
      <w:proofErr w:type="spellStart"/>
      <w:r>
        <w:rPr>
          <w:b/>
          <w:bCs/>
        </w:rPr>
        <w:t>Needle</w:t>
      </w:r>
      <w:proofErr w:type="spellEnd"/>
      <w:r w:rsidR="005F7100">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A91B86" w14:textId="1A7B12C4"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5F7100">
        <w:rPr>
          <w:i/>
          <w:iCs/>
        </w:rPr>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graf scény </w:t>
      </w:r>
      <w:r w:rsidRPr="005F7100">
        <w:rPr>
          <w:highlight w:val="yellow"/>
        </w:rPr>
        <w:t>(</w:t>
      </w:r>
      <w:proofErr w:type="spellStart"/>
      <w:r w:rsidRPr="005F7100">
        <w:rPr>
          <w:highlight w:val="yellow"/>
        </w:rPr>
        <w:t>Obr.X</w:t>
      </w:r>
      <w:proofErr w:type="spellEnd"/>
      <w:r w:rsidRPr="005F7100">
        <w:rPr>
          <w:highlight w:val="yellow"/>
        </w:rPr>
        <w:t>)</w:t>
      </w:r>
      <w:r>
        <w:t xml:space="preserve">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lastRenderedPageBreak/>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037693" cy="2287936"/>
                    </a:xfrm>
                    <a:prstGeom prst="rect">
                      <a:avLst/>
                    </a:prstGeom>
                  </pic:spPr>
                </pic:pic>
              </a:graphicData>
            </a:graphic>
          </wp:inline>
        </w:drawing>
      </w:r>
    </w:p>
    <w:p w14:paraId="112B699F" w14:textId="5931660E"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894A03">
        <w:rPr>
          <w:noProof/>
        </w:rPr>
        <w:t>26</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3C71AB3E"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5F7100">
        <w:rPr>
          <w:i/>
          <w:iCs/>
          <w:lang w:eastAsia="en-US"/>
        </w:rPr>
        <w:t>translace</w:t>
      </w:r>
      <w:r>
        <w:rPr>
          <w:lang w:eastAsia="en-US"/>
        </w:rPr>
        <w:t xml:space="preserve">, </w:t>
      </w:r>
      <w:r w:rsidRPr="005F7100">
        <w:rPr>
          <w:i/>
          <w:iCs/>
          <w:lang w:eastAsia="en-US"/>
        </w:rPr>
        <w:t>rotace</w:t>
      </w:r>
      <w:r>
        <w:rPr>
          <w:lang w:eastAsia="en-US"/>
        </w:rPr>
        <w:t xml:space="preserve">, </w:t>
      </w:r>
      <w:proofErr w:type="spellStart"/>
      <w:r w:rsidRPr="005F7100">
        <w:rPr>
          <w:i/>
          <w:iCs/>
          <w:lang w:eastAsia="en-US"/>
        </w:rPr>
        <w:t>scaling</w:t>
      </w:r>
      <w:proofErr w:type="spellEnd"/>
      <w:r>
        <w:rPr>
          <w:lang w:eastAsia="en-US"/>
        </w:rPr>
        <w:t xml:space="preserve">) je definována v souřadnicovém systému </w:t>
      </w:r>
      <w:r w:rsidR="005A518A">
        <w:rPr>
          <w:lang w:eastAsia="en-US"/>
        </w:rPr>
        <w:t>rodičovského</w:t>
      </w:r>
      <w:r>
        <w:rPr>
          <w:lang w:eastAsia="en-US"/>
        </w:rPr>
        <w:t xml:space="preserve">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2A45E8A" w14:textId="01F5A2B9" w:rsidR="00BC27A5" w:rsidRPr="00684CA4" w:rsidRDefault="00EF7E0B" w:rsidP="00684CA4">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r w:rsidR="005A518A">
        <w:rPr>
          <w:lang w:val="en-US" w:eastAsia="en-US"/>
        </w:rPr>
        <w:t>&lt;</w:t>
      </w:r>
      <w:proofErr w:type="spellStart"/>
      <w:r>
        <w:rPr>
          <w:lang w:eastAsia="en-US"/>
        </w:rPr>
        <w:t>button</w:t>
      </w:r>
      <w:proofErr w:type="spellEnd"/>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r w:rsidR="005A518A">
        <w:rPr>
          <w:lang w:eastAsia="en-US"/>
        </w:rPr>
        <w:t xml:space="preserve"> Za účelem tvorby imerzního prostředí je tedy zapotřebí vlastního vývoje kolizní logiky (kolizní geometrie, </w:t>
      </w:r>
      <w:proofErr w:type="spellStart"/>
      <w:r w:rsidR="005A518A" w:rsidRPr="005A518A">
        <w:rPr>
          <w:i/>
          <w:iCs/>
          <w:lang w:eastAsia="en-US"/>
        </w:rPr>
        <w:t>raycasting</w:t>
      </w:r>
      <w:proofErr w:type="spellEnd"/>
      <w:r w:rsidR="005A518A">
        <w:rPr>
          <w:lang w:eastAsia="en-US"/>
        </w:rPr>
        <w:t>), pohybu ve scéně a celkově způsobu interakce s objekty. Na základě této skutečnosti byla v three.js vytvořena základní aplikace na úrovni 3DOF</w:t>
      </w:r>
      <w:r w:rsidR="00684CA4">
        <w:rPr>
          <w:lang w:eastAsia="en-US"/>
        </w:rPr>
        <w:t xml:space="preserve"> </w:t>
      </w:r>
      <w:r w:rsidR="005A518A">
        <w:rPr>
          <w:lang w:eastAsia="en-US"/>
        </w:rPr>
        <w:t xml:space="preserve">bez </w:t>
      </w:r>
      <w:r w:rsidR="00684CA4">
        <w:rPr>
          <w:lang w:eastAsia="en-US"/>
        </w:rPr>
        <w:t>interakce (</w:t>
      </w:r>
      <w:hyperlink r:id="rId55" w:history="1">
        <w:r w:rsidR="00684CA4" w:rsidRPr="00D82831">
          <w:rPr>
            <w:rStyle w:val="Hyperlink"/>
            <w:bCs/>
          </w:rPr>
          <w:t>https://jendahorak.github.io/disc3vr/</w:t>
        </w:r>
      </w:hyperlink>
      <w:r w:rsidR="00684CA4">
        <w:rPr>
          <w:bCs/>
        </w:rPr>
        <w:t>).</w:t>
      </w:r>
    </w:p>
    <w:p w14:paraId="248DE709" w14:textId="72E51869" w:rsidR="00DC2D7C" w:rsidRDefault="00EF7E0B" w:rsidP="00DC2D7C">
      <w:pPr>
        <w:rPr>
          <w:b/>
          <w:bCs/>
        </w:rPr>
      </w:pPr>
      <w:r w:rsidRPr="00467A7E">
        <w:rPr>
          <w:b/>
          <w:bCs/>
        </w:rPr>
        <w:t xml:space="preserve">Babylon.js </w:t>
      </w:r>
    </w:p>
    <w:p w14:paraId="28439706" w14:textId="6CF59AE2"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r w:rsidR="008F0FAE">
        <w:rPr>
          <w:lang w:eastAsia="en-US"/>
        </w:rPr>
        <w:t>uživateli</w:t>
      </w:r>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w:t>
      </w:r>
      <w:r w:rsidR="00530083">
        <w:rPr>
          <w:lang w:eastAsia="en-US"/>
        </w:rPr>
        <w:lastRenderedPageBreak/>
        <w:t xml:space="preserve">vykreslování a výměnný formát </w:t>
      </w:r>
      <w:proofErr w:type="spellStart"/>
      <w:r w:rsidR="00530083">
        <w:rPr>
          <w:lang w:eastAsia="en-US"/>
        </w:rPr>
        <w:t>glTF</w:t>
      </w:r>
      <w:proofErr w:type="spellEnd"/>
      <w:r w:rsidR="00530083">
        <w:rPr>
          <w:lang w:eastAsia="en-US"/>
        </w:rPr>
        <w:t xml:space="preserve">.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06EE7620"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r w:rsidR="008F0FAE">
        <w:rPr>
          <w:lang w:eastAsia="en-US"/>
        </w:rPr>
        <w:t>virtuální</w:t>
      </w:r>
      <w:r w:rsidR="007A4C28">
        <w:rPr>
          <w:lang w:eastAsia="en-US"/>
        </w:rPr>
        <w:t xml:space="preserve"> reality je dosaženo pomocí </w:t>
      </w:r>
      <w:r w:rsidR="008F0FAE">
        <w:rPr>
          <w:lang w:eastAsia="en-US"/>
        </w:rPr>
        <w:t>přidání</w:t>
      </w:r>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1E99E904" w14:textId="5C0A1D5D"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w:t>
      </w:r>
      <w:proofErr w:type="spellStart"/>
      <w:r>
        <w:rPr>
          <w:lang w:eastAsia="en-US"/>
        </w:rPr>
        <w:t>skrze</w:t>
      </w:r>
      <w:r w:rsidR="007A4C28" w:rsidRPr="008F0FAE">
        <w:rPr>
          <w:i/>
          <w:iCs/>
          <w:lang w:eastAsia="en-US"/>
        </w:rPr>
        <w:t>fallback</w:t>
      </w:r>
      <w:proofErr w:type="spellEnd"/>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xml:space="preserve">, myš, popř. selekce pohledem </w:t>
      </w:r>
      <w:r w:rsidR="007A4C28" w:rsidRPr="008F0FAE">
        <w:rPr>
          <w:highlight w:val="yellow"/>
          <w:lang w:eastAsia="en-US"/>
        </w:rPr>
        <w:t>(viz. kap Input).</w:t>
      </w:r>
      <w:r w:rsidR="009A376E" w:rsidRPr="008F0FAE">
        <w:rPr>
          <w:lang w:eastAsia="en-US"/>
        </w:rPr>
        <w:t xml:space="preserve"> Pohyb je implementován primárně pomocí teleportace.</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11E870EB" w:rsidR="00B36706" w:rsidRPr="00F30B0C" w:rsidRDefault="00B36706" w:rsidP="00B36706">
      <w:pPr>
        <w:pStyle w:val="Malnadpis"/>
        <w:rPr>
          <w:b w:val="0"/>
          <w:bCs/>
          <w:lang w:val="en-U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w:t>
      </w:r>
      <w:r w:rsidR="008F0FAE">
        <w:rPr>
          <w:b w:val="0"/>
          <w:bCs/>
        </w:rPr>
        <w:t xml:space="preserve"> Velkým rozdílem od výše zmíněných knihoven je fakt, že se jedná o kompletní řešení, které poskytuje grafický editor pro tvorbu </w:t>
      </w:r>
      <w:proofErr w:type="gramStart"/>
      <w:r w:rsidR="008F0FAE">
        <w:rPr>
          <w:b w:val="0"/>
          <w:bCs/>
        </w:rPr>
        <w:t>3D</w:t>
      </w:r>
      <w:proofErr w:type="gramEnd"/>
      <w:r w:rsidR="008F0FAE">
        <w:rPr>
          <w:b w:val="0"/>
          <w:bCs/>
        </w:rPr>
        <w:t xml:space="preserve"> scén, textový editor a vývojový server přímo v prohlížeči. Zároveň je možné výsledný projekt publikovat přímo z </w:t>
      </w:r>
      <w:proofErr w:type="spellStart"/>
      <w:r w:rsidR="008F0FAE">
        <w:rPr>
          <w:b w:val="0"/>
          <w:bCs/>
        </w:rPr>
        <w:t>PlayCanvas</w:t>
      </w:r>
      <w:proofErr w:type="spellEnd"/>
      <w:r w:rsidR="008F0FAE">
        <w:rPr>
          <w:b w:val="0"/>
          <w:bCs/>
        </w:rPr>
        <w:t xml:space="preserve"> editoru. Při tvorbě složitějších scén je omezený výkon webového editoru patrný.</w:t>
      </w:r>
    </w:p>
    <w:p w14:paraId="30586579" w14:textId="3269AA1A" w:rsidR="00DB0571" w:rsidRPr="00DB0571" w:rsidRDefault="00125FE9" w:rsidP="00DB0571">
      <w:r w:rsidRPr="00125FE9">
        <w:rPr>
          <w:highlight w:val="yellow"/>
        </w:rPr>
        <w:t xml:space="preserve">#TODO – 3DOF aplikace s terénem a </w:t>
      </w:r>
      <w:proofErr w:type="spellStart"/>
      <w:r w:rsidRPr="00125FE9">
        <w:rPr>
          <w:highlight w:val="yellow"/>
        </w:rPr>
        <w:t>budovama</w:t>
      </w:r>
      <w:proofErr w:type="spellEnd"/>
    </w:p>
    <w:p w14:paraId="48A8FA0B" w14:textId="2D62677C" w:rsidR="00DB0571" w:rsidRDefault="00DB0571" w:rsidP="00DB0571">
      <w:pPr>
        <w:pStyle w:val="Heading3"/>
      </w:pPr>
      <w:r>
        <w:t>VR frameworky</w:t>
      </w:r>
    </w:p>
    <w:p w14:paraId="3EFCC501" w14:textId="212F675B"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w:t>
      </w:r>
      <w:proofErr w:type="spellStart"/>
      <w:r w:rsidR="007D0B72">
        <w:t>techologie</w:t>
      </w:r>
      <w:proofErr w:type="spellEnd"/>
      <w:r w:rsidR="007D0B72">
        <w:t xml:space="preserve"> specializující se na tvorbu virtuálních prostředí. Jelikož virtuální realita vyžaduje vykreslování </w:t>
      </w:r>
      <w:proofErr w:type="gramStart"/>
      <w:r w:rsidR="007D0B72">
        <w:t>3D</w:t>
      </w:r>
      <w:proofErr w:type="gramEnd"/>
      <w:r w:rsidR="007D0B72">
        <w:t xml:space="preserve"> prostorou, jsou technologie umožňující tvorbu VP často nadstavbou nad knihovnami zmíněnými v předešlé kapitole, především Three.js.</w:t>
      </w:r>
    </w:p>
    <w:p w14:paraId="0E1CC6FB" w14:textId="77777777" w:rsidR="00DB0571" w:rsidRDefault="00DB0571" w:rsidP="00DB0571">
      <w:pPr>
        <w:rPr>
          <w:b/>
          <w:bCs/>
        </w:rPr>
      </w:pPr>
      <w:r w:rsidRPr="001F6849">
        <w:rPr>
          <w:b/>
          <w:bCs/>
        </w:rPr>
        <w:t xml:space="preserve">A – </w:t>
      </w:r>
      <w:proofErr w:type="spellStart"/>
      <w:r w:rsidRPr="001F6849">
        <w:rPr>
          <w:b/>
          <w:bCs/>
        </w:rPr>
        <w:t>Frame</w:t>
      </w:r>
      <w:proofErr w:type="spellEnd"/>
      <w:r w:rsidRPr="001F6849">
        <w:rPr>
          <w:b/>
          <w:bCs/>
        </w:rPr>
        <w:t xml:space="preserve"> </w:t>
      </w:r>
      <w:r w:rsidRPr="001F6849">
        <w:rPr>
          <w:b/>
          <w:bCs/>
          <w:highlight w:val="yellow"/>
        </w:rPr>
        <w:t>(HTML, Three.js)</w:t>
      </w:r>
    </w:p>
    <w:p w14:paraId="010A4CAD" w14:textId="77777777" w:rsidR="00DB0571" w:rsidRPr="007E209C" w:rsidRDefault="00DB0571" w:rsidP="00DB0571">
      <w:pPr>
        <w:pStyle w:val="Normlnprvnodsazen"/>
        <w:ind w:firstLine="0"/>
      </w:pPr>
      <w:r>
        <w:rPr>
          <w:highlight w:val="yellow"/>
          <w:lang w:eastAsia="en-US"/>
        </w:rPr>
        <w:t xml:space="preserve"> </w:t>
      </w:r>
      <w:r w:rsidRPr="00574F36">
        <w:rPr>
          <w:b/>
          <w:bCs/>
          <w:highlight w:val="yellow"/>
          <w:lang w:eastAsia="en-US"/>
        </w:rPr>
        <w:t xml:space="preserve">3DOF aplikace s terénem a </w:t>
      </w:r>
      <w:proofErr w:type="spellStart"/>
      <w:r w:rsidRPr="00574F36">
        <w:rPr>
          <w:b/>
          <w:bCs/>
          <w:highlight w:val="yellow"/>
          <w:lang w:eastAsia="en-US"/>
        </w:rPr>
        <w:t>budovama</w:t>
      </w:r>
      <w:proofErr w:type="spellEnd"/>
      <w:r>
        <w:rPr>
          <w:lang w:eastAsia="en-US"/>
        </w:rPr>
        <w:t xml:space="preserve"> - </w:t>
      </w:r>
      <w:hyperlink r:id="rId56" w:history="1">
        <w:r w:rsidRPr="005C1591">
          <w:rPr>
            <w:rStyle w:val="Hyperlink"/>
            <w:lang w:eastAsia="en-US"/>
          </w:rPr>
          <w:t>https://jendahorak.github.io/a3sixty/</w:t>
        </w:r>
      </w:hyperlink>
    </w:p>
    <w:p w14:paraId="032C32E3" w14:textId="77777777" w:rsidR="00DB0571" w:rsidRPr="001F6849" w:rsidRDefault="00DB0571" w:rsidP="00DB0571">
      <w:pPr>
        <w:pStyle w:val="Normlnprvnodsazen"/>
        <w:ind w:firstLine="0"/>
        <w:rPr>
          <w:lang w:eastAsia="en-US"/>
        </w:rPr>
      </w:pPr>
      <w:r w:rsidRPr="001F6849">
        <w:rPr>
          <w:b/>
          <w:bCs/>
          <w:lang w:eastAsia="en-US"/>
        </w:rPr>
        <w:t>Prototyp Petrov:</w:t>
      </w:r>
      <w:r w:rsidRPr="001F6849">
        <w:rPr>
          <w:lang w:eastAsia="en-US"/>
        </w:rPr>
        <w:t xml:space="preserve"> </w:t>
      </w:r>
      <w:hyperlink r:id="rId57" w:history="1">
        <w:r w:rsidRPr="001F6849">
          <w:rPr>
            <w:rStyle w:val="Hyperlink"/>
            <w:lang w:eastAsia="en-US"/>
          </w:rPr>
          <w:t>https://foam-jumpy-dianella.glitch.me</w:t>
        </w:r>
      </w:hyperlink>
    </w:p>
    <w:p w14:paraId="51A8DE1F" w14:textId="77777777" w:rsidR="00DB0571" w:rsidRDefault="00DB0571" w:rsidP="00DB0571">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 A-</w:t>
      </w:r>
      <w:proofErr w:type="spellStart"/>
      <w:r w:rsidRPr="001F6849">
        <w:rPr>
          <w:lang w:eastAsia="en-US"/>
        </w:rPr>
        <w:t>Frame</w:t>
      </w:r>
      <w:proofErr w:type="spellEnd"/>
      <w:r w:rsidRPr="001F6849">
        <w:rPr>
          <w:lang w:eastAsia="en-US"/>
        </w:rPr>
        <w:t xml:space="preserve"> využívá three.js pro manipulaci </w:t>
      </w:r>
      <w:proofErr w:type="spellStart"/>
      <w:r w:rsidRPr="001F6849">
        <w:rPr>
          <w:lang w:eastAsia="en-US"/>
        </w:rPr>
        <w:t>WebGL</w:t>
      </w:r>
      <w:proofErr w:type="spellEnd"/>
      <w:r w:rsidRPr="001F6849">
        <w:rPr>
          <w:lang w:eastAsia="en-US"/>
        </w:rPr>
        <w:t xml:space="preserve"> primitiv. </w:t>
      </w:r>
      <w:r w:rsidRPr="001F6849">
        <w:rPr>
          <w:i/>
          <w:iCs/>
          <w:lang w:eastAsia="en-US"/>
        </w:rPr>
        <w:t xml:space="preserve">Entity – </w:t>
      </w:r>
      <w:proofErr w:type="spellStart"/>
      <w:r w:rsidRPr="001F6849">
        <w:rPr>
          <w:i/>
          <w:iCs/>
          <w:lang w:eastAsia="en-US"/>
        </w:rPr>
        <w:t>Component</w:t>
      </w:r>
      <w:proofErr w:type="spellEnd"/>
      <w:r w:rsidRPr="001F6849">
        <w:rPr>
          <w:lang w:eastAsia="en-US"/>
        </w:rPr>
        <w:t xml:space="preserve"> přístup umožňuje definování entit jakožto elementů přímo v HTML kódu a následně definování komponent v rámci </w:t>
      </w:r>
      <w:proofErr w:type="spellStart"/>
      <w:r w:rsidRPr="001F6849">
        <w:rPr>
          <w:lang w:eastAsia="en-US"/>
        </w:rPr>
        <w:t>JavaScriptu</w:t>
      </w:r>
      <w:proofErr w:type="spellEnd"/>
      <w:r w:rsidRPr="001F6849">
        <w:rPr>
          <w:lang w:eastAsia="en-US"/>
        </w:rPr>
        <w:t xml:space="preserve">. </w:t>
      </w:r>
      <w:r w:rsidRPr="001F6849">
        <w:t>Při renderování scény A-</w:t>
      </w:r>
      <w:proofErr w:type="spellStart"/>
      <w:r w:rsidRPr="001F6849">
        <w:t>Frame</w:t>
      </w:r>
      <w:proofErr w:type="spellEnd"/>
      <w:r w:rsidRPr="001F6849">
        <w:t xml:space="preserve"> knihovna </w:t>
      </w:r>
      <w:proofErr w:type="gramStart"/>
      <w:r w:rsidRPr="001F6849">
        <w:t>vytváří</w:t>
      </w:r>
      <w:proofErr w:type="gramEnd"/>
      <w:r w:rsidRPr="001F6849">
        <w:t xml:space="preserve"> hierarchii DOM prvků z HTML elementů, které představují různé objekty ve scéně. Tyto prvky mohou být vybírány a manipulovány pomocí </w:t>
      </w:r>
      <w:proofErr w:type="spellStart"/>
      <w:r w:rsidRPr="001F6849">
        <w:t>JavaScriptu</w:t>
      </w:r>
      <w:proofErr w:type="spellEnd"/>
      <w:r w:rsidRPr="001F6849">
        <w:t xml:space="preserve">, stejně jako jakékoliv jiné HTML prvky. Například lze pomocí </w:t>
      </w:r>
      <w:proofErr w:type="spellStart"/>
      <w:r w:rsidRPr="001F6849">
        <w:t>JavaScriptu</w:t>
      </w:r>
      <w:proofErr w:type="spellEnd"/>
      <w:r w:rsidRPr="001F6849">
        <w:t xml:space="preserve"> měnit pozici, rotaci nebo vzhled objektu ve scéně. A-</w:t>
      </w:r>
      <w:proofErr w:type="spellStart"/>
      <w:r w:rsidRPr="001F6849">
        <w:t>Frame</w:t>
      </w:r>
      <w:proofErr w:type="spellEnd"/>
      <w:r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w:t>
      </w:r>
      <w:proofErr w:type="spellStart"/>
      <w:r w:rsidRPr="001F6849">
        <w:t>Frame</w:t>
      </w:r>
      <w:proofErr w:type="spellEnd"/>
      <w:r w:rsidRPr="001F6849">
        <w:t xml:space="preserve"> využívá DOM jako základ pro vytváření </w:t>
      </w:r>
      <w:r w:rsidRPr="001F6849">
        <w:lastRenderedPageBreak/>
        <w:t>a manipulaci s prvky VR na webové stránce.</w:t>
      </w:r>
      <w:r>
        <w:t xml:space="preserve"> Jednoduše A-</w:t>
      </w:r>
      <w:proofErr w:type="spellStart"/>
      <w:r>
        <w:t>Frame</w:t>
      </w:r>
      <w:proofErr w:type="spellEnd"/>
      <w:r>
        <w:t xml:space="preserve"> vytváří </w:t>
      </w:r>
      <w:proofErr w:type="gramStart"/>
      <w:r>
        <w:t>framework,  ve</w:t>
      </w:r>
      <w:proofErr w:type="gramEnd"/>
      <w:r>
        <w:t xml:space="preserve"> kterém je možné o 3D prostředích přemýšlet jako HTML dokumentech. </w:t>
      </w:r>
    </w:p>
    <w:p w14:paraId="565E1E51" w14:textId="77777777" w:rsidR="00DB0571" w:rsidRPr="00203FA6" w:rsidRDefault="00DB0571" w:rsidP="00DB0571">
      <w:pPr>
        <w:pStyle w:val="Normlnprvnodsazen"/>
      </w:pPr>
      <w:r>
        <w:t>A-</w:t>
      </w:r>
      <w:proofErr w:type="spellStart"/>
      <w:r>
        <w:t>Frame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3BDECDA" w14:textId="77777777" w:rsidR="00DB0571" w:rsidRDefault="00DB0571" w:rsidP="00DB0571">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583468D2" w14:textId="77777777" w:rsidR="00DB0571" w:rsidRPr="007E209C" w:rsidRDefault="00DB0571" w:rsidP="00DB0571">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DA6236B" w14:textId="77777777" w:rsidR="00DB0571" w:rsidRDefault="00DB0571" w:rsidP="00DB0571">
      <w:pPr>
        <w:rPr>
          <w:b/>
          <w:bCs/>
        </w:rPr>
      </w:pPr>
      <w:r w:rsidRPr="001F6849">
        <w:rPr>
          <w:b/>
          <w:bCs/>
        </w:rPr>
        <w:t>Prototyp Petrov:</w:t>
      </w:r>
    </w:p>
    <w:p w14:paraId="19A9A5A0" w14:textId="77777777" w:rsidR="00DB0571" w:rsidRPr="007373F8" w:rsidRDefault="00DB0571" w:rsidP="00DB0571">
      <w:commentRangeStart w:id="108"/>
      <w:r>
        <w:t xml:space="preserve">Viz: </w:t>
      </w:r>
      <w:hyperlink r:id="rId58" w:history="1">
        <w:r w:rsidRPr="000D3D05">
          <w:rPr>
            <w:rStyle w:val="Hyperlink"/>
          </w:rPr>
          <w:t>https://interesting-parallel-bit.glitch.me</w:t>
        </w:r>
      </w:hyperlink>
    </w:p>
    <w:p w14:paraId="1C43B861" w14:textId="77777777" w:rsidR="00DB0571" w:rsidRPr="007373F8" w:rsidRDefault="00DB0571" w:rsidP="00DB0571">
      <w:proofErr w:type="spellStart"/>
      <w:r>
        <w:t>kod</w:t>
      </w:r>
      <w:proofErr w:type="spellEnd"/>
      <w:r>
        <w:t xml:space="preserve">: </w:t>
      </w:r>
      <w:hyperlink r:id="rId59" w:anchor="!/interesting-parallel-bit" w:history="1">
        <w:r w:rsidRPr="000D3D05">
          <w:rPr>
            <w:rStyle w:val="Hyperlink"/>
          </w:rPr>
          <w:t>https://glitch.com/edit/#!/interesting-parallel-bit</w:t>
        </w:r>
      </w:hyperlink>
      <w:commentRangeEnd w:id="108"/>
      <w:r>
        <w:rPr>
          <w:rStyle w:val="CommentReference"/>
        </w:rPr>
        <w:commentReference w:id="108"/>
      </w:r>
    </w:p>
    <w:p w14:paraId="6D051F20" w14:textId="77777777" w:rsidR="00DB0571" w:rsidRPr="001F6849" w:rsidRDefault="00DB0571" w:rsidP="00DB0571">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888102C" w14:textId="77777777" w:rsidR="00DB0571" w:rsidRPr="001F6849" w:rsidRDefault="00DB0571" w:rsidP="00DB0571">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16E16A70" w14:textId="77777777" w:rsidR="00DB0571" w:rsidRPr="001F6849" w:rsidRDefault="00DB0571" w:rsidP="00DB0571">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60BD074E" w14:textId="77777777" w:rsidR="00DB0571" w:rsidRPr="001F6849" w:rsidRDefault="00DB0571" w:rsidP="00DB0571">
      <w:pPr>
        <w:pStyle w:val="Normlnprvnodsazen"/>
        <w:numPr>
          <w:ilvl w:val="0"/>
          <w:numId w:val="25"/>
        </w:numPr>
      </w:pPr>
      <w:r w:rsidRPr="001F6849">
        <w:t>Souhrn předpřipravených komponentů a nástrojů, které umožňují tvorbu scény v rámci Unity Editoru</w:t>
      </w:r>
    </w:p>
    <w:p w14:paraId="4ECE1327" w14:textId="77777777" w:rsidR="00DB0571" w:rsidRPr="001F6849" w:rsidRDefault="00DB0571" w:rsidP="00DB0571">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52C19483" w14:textId="77777777" w:rsidR="00DB0571" w:rsidRDefault="00DB0571" w:rsidP="00DB0571">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61566A3E" w14:textId="4B087978" w:rsidR="00DB0571" w:rsidRPr="00DB0571" w:rsidRDefault="00DB0571" w:rsidP="006F1D7A">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22438B77" w14:textId="77777777" w:rsidR="005B6BC8" w:rsidRDefault="005B6BC8" w:rsidP="005B6BC8">
      <w:pPr>
        <w:pStyle w:val="Heading3"/>
      </w:pPr>
      <w:r>
        <w:lastRenderedPageBreak/>
        <w:t xml:space="preserve">Herní </w:t>
      </w:r>
      <w:proofErr w:type="spellStart"/>
      <w:r>
        <w:t>enginy</w:t>
      </w:r>
      <w:proofErr w:type="spellEnd"/>
    </w:p>
    <w:p w14:paraId="688F8E0C" w14:textId="545013AE"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5"/>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r w:rsidR="008F0FAE" w:rsidRPr="00CC22A1">
        <w:t>kompatibilní</w:t>
      </w:r>
      <w:r w:rsidRPr="00CC22A1">
        <w:t xml:space="preserve"> s </w:t>
      </w:r>
      <w:proofErr w:type="spellStart"/>
      <w:r w:rsidRPr="00CC22A1">
        <w:t>WebGL</w:t>
      </w:r>
      <w:proofErr w:type="spellEnd"/>
      <w:r w:rsidRPr="00CC22A1">
        <w:t xml:space="preserve"> a HTML5.</w:t>
      </w:r>
    </w:p>
    <w:p w14:paraId="106C0D34" w14:textId="0D698501" w:rsidR="00EF7E0B" w:rsidRDefault="00EF7E0B" w:rsidP="00EF7E0B">
      <w:pPr>
        <w:pStyle w:val="Caption"/>
        <w:keepNext/>
      </w:pPr>
      <w:r>
        <w:t xml:space="preserve">Tab. </w:t>
      </w:r>
      <w:r>
        <w:fldChar w:fldCharType="begin"/>
      </w:r>
      <w:r>
        <w:instrText xml:space="preserve"> SEQ Tab. \* ARABIC </w:instrText>
      </w:r>
      <w:r>
        <w:fldChar w:fldCharType="separate"/>
      </w:r>
      <w:r w:rsidR="007B5CF8">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Proprietární</w:t>
            </w:r>
            <w:proofErr w:type="spellEnd"/>
          </w:p>
        </w:tc>
      </w:tr>
    </w:tbl>
    <w:p w14:paraId="6F644DF8" w14:textId="77777777" w:rsidR="005B6BC8" w:rsidRDefault="005B6BC8" w:rsidP="005B6BC8"/>
    <w:p w14:paraId="29AAEAAC" w14:textId="76497C7D"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r w:rsidR="008F0FAE">
        <w:t>virtuálním</w:t>
      </w:r>
      <w:r>
        <w:t xml:space="preserve"> prostředím na webu, skrze </w:t>
      </w:r>
      <w:r w:rsidR="008F0FAE">
        <w:t>transformace</w:t>
      </w:r>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F67DB05"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5B6F17">
        <w:t>W</w:t>
      </w:r>
      <w:r w:rsidR="009F4413">
        <w:t>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w:t>
      </w:r>
      <w:r w:rsidR="005B6F17">
        <w:t>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r w:rsidR="005B6F17">
        <w:t>odstranění</w:t>
      </w:r>
      <w:r>
        <w:t xml:space="preserve"> manuální optimalizace </w:t>
      </w:r>
      <w:r w:rsidR="005B6F17">
        <w:t>modelů</w:t>
      </w:r>
      <w:r>
        <w:t xml:space="preserve"> a aplikační logiky za účelem dosažení vhodného </w:t>
      </w:r>
      <w:r>
        <w:lastRenderedPageBreak/>
        <w:t>výkonu</w:t>
      </w:r>
      <w:r w:rsidR="005B6F17">
        <w:t xml:space="preserve">. </w:t>
      </w:r>
      <w:proofErr w:type="spellStart"/>
      <w:r w:rsidR="005B6F17">
        <w:t>Wonderland</w:t>
      </w:r>
      <w:proofErr w:type="spellEnd"/>
      <w:r w:rsidR="005B6F17">
        <w:t xml:space="preserve"> tedy poskytuje možnosti optimalizace přímo v rámci editoru, primárně se jedná o automatické procesy zjednodušování geometrie a komprimování textur do formátu. </w:t>
      </w:r>
      <w:proofErr w:type="gramStart"/>
      <w:r w:rsidR="005B6F17" w:rsidRPr="005B6F17">
        <w:rPr>
          <w:i/>
          <w:iCs/>
        </w:rPr>
        <w:t>.</w:t>
      </w:r>
      <w:proofErr w:type="spellStart"/>
      <w:r w:rsidR="005B6F17" w:rsidRPr="005B6F17">
        <w:rPr>
          <w:i/>
          <w:iCs/>
        </w:rPr>
        <w:t>basis</w:t>
      </w:r>
      <w:proofErr w:type="spellEnd"/>
      <w:proofErr w:type="gramEnd"/>
      <w:r w:rsidR="005B6F17" w:rsidRPr="005B6F17">
        <w:rPr>
          <w:i/>
          <w:iCs/>
        </w:rPr>
        <w:t xml:space="preserve"> </w:t>
      </w:r>
      <w:r w:rsidR="005B6F17" w:rsidRPr="005B6F17">
        <w:rPr>
          <w:i/>
          <w:iCs/>
          <w:lang w:val="en-US"/>
        </w:rPr>
        <w:t>/ ktx2</w:t>
      </w:r>
      <w:r w:rsidR="005B6F17">
        <w:rPr>
          <w:lang w:val="en-US"/>
        </w:rPr>
        <w:t xml:space="preserve"> </w:t>
      </w:r>
      <w:r w:rsidR="005B6F17">
        <w:t xml:space="preserve">(ecs1, </w:t>
      </w:r>
      <w:proofErr w:type="spellStart"/>
      <w:r w:rsidR="005B6F17">
        <w:t>uastc</w:t>
      </w:r>
      <w:proofErr w:type="spellEnd"/>
      <w:r w:rsidR="005B6F17">
        <w:t>) přímo v rámci editoru. Zároveň p</w:t>
      </w:r>
      <w:r w:rsidR="004C4076">
        <w:t xml:space="preserve">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r w:rsidR="005B6F17">
        <w:t xml:space="preserve"> </w:t>
      </w:r>
    </w:p>
    <w:p w14:paraId="143A53AA" w14:textId="0089356A" w:rsidR="0028129D" w:rsidRPr="0028129D" w:rsidRDefault="0028129D" w:rsidP="004C407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74A4E37" w14:textId="5EB534E4" w:rsidR="008A417D" w:rsidRDefault="006108EA" w:rsidP="008A417D">
      <w:pPr>
        <w:pStyle w:val="Heading3"/>
      </w:pPr>
      <w:r>
        <w:t xml:space="preserve">Geoprostorová </w:t>
      </w:r>
      <w:proofErr w:type="gramStart"/>
      <w:r>
        <w:t>řešení</w:t>
      </w:r>
      <w:r w:rsidR="00C5192C">
        <w:t xml:space="preserve">  -</w:t>
      </w:r>
      <w:proofErr w:type="gramEnd"/>
      <w:r w:rsidR="00C5192C">
        <w:t xml:space="preserve"> </w:t>
      </w:r>
      <w:r w:rsidR="00C5192C" w:rsidRPr="00C5192C">
        <w:rPr>
          <w:highlight w:val="yellow"/>
          <w:lang w:val="en-US"/>
        </w:rPr>
        <w:t xml:space="preserve">#todo – </w:t>
      </w:r>
      <w:proofErr w:type="spellStart"/>
      <w:r w:rsidR="00C5192C" w:rsidRPr="00C5192C">
        <w:rPr>
          <w:highlight w:val="yellow"/>
          <w:lang w:val="en-US"/>
        </w:rPr>
        <w:t>dat</w:t>
      </w:r>
      <w:proofErr w:type="spellEnd"/>
      <w:r w:rsidR="00C5192C" w:rsidRPr="00C5192C">
        <w:rPr>
          <w:highlight w:val="yellow"/>
          <w:lang w:val="en-US"/>
        </w:rPr>
        <w:t xml:space="preserve"> to </w:t>
      </w:r>
      <w:proofErr w:type="spellStart"/>
      <w:r w:rsidR="00C5192C" w:rsidRPr="00C5192C">
        <w:rPr>
          <w:highlight w:val="yellow"/>
          <w:lang w:val="en-US"/>
        </w:rPr>
        <w:t>uplne</w:t>
      </w:r>
      <w:proofErr w:type="spellEnd"/>
      <w:r w:rsidR="00C5192C" w:rsidRPr="00C5192C">
        <w:rPr>
          <w:highlight w:val="yellow"/>
          <w:lang w:val="en-US"/>
        </w:rPr>
        <w:t xml:space="preserve"> </w:t>
      </w:r>
      <w:proofErr w:type="spellStart"/>
      <w:r w:rsidR="00C5192C" w:rsidRPr="00C5192C">
        <w:rPr>
          <w:highlight w:val="yellow"/>
          <w:lang w:val="en-US"/>
        </w:rPr>
        <w:t>na</w:t>
      </w:r>
      <w:proofErr w:type="spellEnd"/>
      <w:r w:rsidR="00C5192C" w:rsidRPr="00C5192C">
        <w:rPr>
          <w:highlight w:val="yellow"/>
          <w:lang w:val="en-US"/>
        </w:rPr>
        <w:t xml:space="preserve"> </w:t>
      </w:r>
      <w:proofErr w:type="spellStart"/>
      <w:r w:rsidR="00C5192C" w:rsidRPr="00C5192C">
        <w:rPr>
          <w:highlight w:val="yellow"/>
          <w:lang w:val="en-US"/>
        </w:rPr>
        <w:t>zacatek</w:t>
      </w:r>
      <w:proofErr w:type="spellEnd"/>
      <w:r w:rsidR="00C5192C" w:rsidRPr="00C5192C">
        <w:rPr>
          <w:highlight w:val="yellow"/>
          <w:lang w:val="en-US"/>
        </w:rPr>
        <w:t xml:space="preserve"> </w:t>
      </w:r>
      <w:proofErr w:type="spellStart"/>
      <w:r w:rsidR="00C5192C" w:rsidRPr="00C5192C">
        <w:rPr>
          <w:highlight w:val="yellow"/>
          <w:lang w:val="en-US"/>
        </w:rPr>
        <w:t>kapitoly</w:t>
      </w:r>
      <w:proofErr w:type="spellEnd"/>
      <w:r w:rsidR="00C5192C" w:rsidRPr="00C5192C">
        <w:rPr>
          <w:highlight w:val="yellow"/>
          <w:lang w:val="en-US"/>
        </w:rPr>
        <w:t xml:space="preserve">, </w:t>
      </w:r>
      <w:proofErr w:type="spellStart"/>
      <w:r w:rsidR="00C5192C" w:rsidRPr="00C5192C">
        <w:rPr>
          <w:highlight w:val="yellow"/>
          <w:lang w:val="en-US"/>
        </w:rPr>
        <w:t>jakoze</w:t>
      </w:r>
      <w:proofErr w:type="spellEnd"/>
      <w:r w:rsidR="00C5192C" w:rsidRPr="00C5192C">
        <w:rPr>
          <w:highlight w:val="yellow"/>
          <w:lang w:val="en-US"/>
        </w:rPr>
        <w:t xml:space="preserve"> </w:t>
      </w:r>
      <w:r w:rsidR="00C5192C" w:rsidRPr="00C5192C">
        <w:rPr>
          <w:highlight w:val="yellow"/>
        </w:rPr>
        <w:t>„</w:t>
      </w:r>
      <w:proofErr w:type="spellStart"/>
      <w:r w:rsidR="00C5192C" w:rsidRPr="00C5192C">
        <w:rPr>
          <w:highlight w:val="yellow"/>
        </w:rPr>
        <w:t>geoveci</w:t>
      </w:r>
      <w:proofErr w:type="spellEnd"/>
      <w:r w:rsidR="00C5192C" w:rsidRPr="00C5192C">
        <w:rPr>
          <w:highlight w:val="yellow"/>
        </w:rPr>
        <w:t xml:space="preserve"> na to nejsou, jdeme najit něco co se da </w:t>
      </w:r>
      <w:proofErr w:type="spellStart"/>
      <w:r w:rsidR="00C5192C" w:rsidRPr="00C5192C">
        <w:rPr>
          <w:highlight w:val="yellow"/>
        </w:rPr>
        <w:t>pouzit</w:t>
      </w:r>
      <w:proofErr w:type="spellEnd"/>
      <w:r w:rsidR="00C5192C" w:rsidRPr="00C5192C">
        <w:rPr>
          <w:highlight w:val="yellow"/>
        </w:rPr>
        <w:t>“</w:t>
      </w:r>
      <w:r w:rsidR="00C5192C" w:rsidRPr="00C5192C">
        <w:rPr>
          <w:highlight w:val="yellow"/>
          <w:lang w:val="en-US"/>
        </w:rPr>
        <w:t>?</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 xml:space="preserve">(ESRI </w:t>
      </w:r>
      <w:proofErr w:type="gramStart"/>
      <w:r w:rsidRPr="004D0EC7">
        <w:rPr>
          <w:rFonts w:cs="Times New Roman"/>
          <w:szCs w:val="24"/>
        </w:rPr>
        <w:t>2023b</w:t>
      </w:r>
      <w:proofErr w:type="gramEnd"/>
      <w:r w:rsidRPr="004D0EC7">
        <w:rPr>
          <w:rFonts w:cs="Times New Roman"/>
          <w:szCs w:val="24"/>
        </w:rPr>
        <w:t>;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lastRenderedPageBreak/>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 xml:space="preserve">(CesiumGS </w:t>
      </w:r>
      <w:proofErr w:type="gramStart"/>
      <w:r w:rsidR="005308D9" w:rsidRPr="005308D9">
        <w:t>2023b</w:t>
      </w:r>
      <w:proofErr w:type="gramEnd"/>
      <w:r w:rsidR="005308D9" w:rsidRPr="005308D9">
        <w:t>;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7BCC265C">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60"/>
                    <a:stretch>
                      <a:fillRect/>
                    </a:stretch>
                  </pic:blipFill>
                  <pic:spPr>
                    <a:xfrm>
                      <a:off x="0" y="0"/>
                      <a:ext cx="5579745" cy="2852420"/>
                    </a:xfrm>
                    <a:prstGeom prst="rect">
                      <a:avLst/>
                    </a:prstGeom>
                  </pic:spPr>
                </pic:pic>
              </a:graphicData>
            </a:graphic>
          </wp:inline>
        </w:drawing>
      </w:r>
    </w:p>
    <w:p w14:paraId="6E019035" w14:textId="13213BB7" w:rsidR="00B40019" w:rsidRDefault="00B40019" w:rsidP="00B40019">
      <w:pPr>
        <w:pStyle w:val="Caption"/>
      </w:pPr>
      <w:r>
        <w:t xml:space="preserve">Obr. </w:t>
      </w:r>
      <w:r>
        <w:fldChar w:fldCharType="begin"/>
      </w:r>
      <w:r>
        <w:instrText xml:space="preserve"> SEQ Obr. \* ARABIC </w:instrText>
      </w:r>
      <w:r>
        <w:fldChar w:fldCharType="separate"/>
      </w:r>
      <w:r w:rsidR="00894A03">
        <w:rPr>
          <w:noProof/>
        </w:rPr>
        <w:t>27</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61"/>
                    <a:stretch>
                      <a:fillRect/>
                    </a:stretch>
                  </pic:blipFill>
                  <pic:spPr>
                    <a:xfrm>
                      <a:off x="0" y="0"/>
                      <a:ext cx="5579745" cy="2602865"/>
                    </a:xfrm>
                    <a:prstGeom prst="rect">
                      <a:avLst/>
                    </a:prstGeom>
                  </pic:spPr>
                </pic:pic>
              </a:graphicData>
            </a:graphic>
          </wp:inline>
        </w:drawing>
      </w:r>
    </w:p>
    <w:p w14:paraId="4AFAB6CE" w14:textId="267C7944" w:rsidR="003635FB" w:rsidRDefault="003635FB" w:rsidP="003635FB">
      <w:pPr>
        <w:pStyle w:val="Caption"/>
      </w:pPr>
      <w:r>
        <w:t xml:space="preserve">Obr. </w:t>
      </w:r>
      <w:r>
        <w:fldChar w:fldCharType="begin"/>
      </w:r>
      <w:r>
        <w:instrText xml:space="preserve"> SEQ Obr. \* ARABIC </w:instrText>
      </w:r>
      <w:r>
        <w:fldChar w:fldCharType="separate"/>
      </w:r>
      <w:r w:rsidR="00894A03">
        <w:rPr>
          <w:noProof/>
        </w:rPr>
        <w:t>28</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(iTowns Contributors 2023)</w:t>
      </w:r>
      <w:r>
        <w:fldChar w:fldCharType="end"/>
      </w:r>
    </w:p>
    <w:p w14:paraId="1AAC56D2" w14:textId="77777777" w:rsidR="004E6E7C" w:rsidRPr="004E6E7C" w:rsidRDefault="004E6E7C" w:rsidP="004E6E7C">
      <w:pPr>
        <w:pStyle w:val="Caption"/>
      </w:pPr>
    </w:p>
    <w:p w14:paraId="0A9D595B" w14:textId="50D115F3" w:rsidR="00400092" w:rsidRDefault="00400092" w:rsidP="004E6E7C">
      <w:pPr>
        <w:pStyle w:val="Caption"/>
      </w:pPr>
      <w:r>
        <w:t xml:space="preserve">Tab. </w:t>
      </w:r>
      <w:r>
        <w:fldChar w:fldCharType="begin"/>
      </w:r>
      <w:r>
        <w:instrText xml:space="preserve"> SEQ Tab. \* ARABIC </w:instrText>
      </w:r>
      <w:r>
        <w:fldChar w:fldCharType="separate"/>
      </w:r>
      <w:r w:rsidR="007B5CF8">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lastRenderedPageBreak/>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3"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4"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5"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6"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w:t>
      </w:r>
      <w:r>
        <w:lastRenderedPageBreak/>
        <w:t xml:space="preserve">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03E4D914" w14:textId="77777777" w:rsidR="004E2FCC" w:rsidRDefault="004E2FCC" w:rsidP="004E2FCC">
      <w:r w:rsidRPr="004E2FCC">
        <w:t xml:space="preserve">Primárním cílem optimalizace je dosažení efektivnějšího přenosu dat přes síť a rychlejší načítání stránek. </w:t>
      </w:r>
      <w:r>
        <w:t>Na proces optimalizace můžeme nahlížet ze dvou pohledů: Modifikace samotných 3D modelu a Komprese.</w:t>
      </w:r>
    </w:p>
    <w:p w14:paraId="756662EF" w14:textId="1A47A70A" w:rsidR="006170CC" w:rsidRDefault="006170CC" w:rsidP="00FE5E44">
      <w:pPr>
        <w:pStyle w:val="Normlnprvnodsazen"/>
      </w:pPr>
      <w:r>
        <w:t xml:space="preserve">Modifikaci 3D modelů pak </w:t>
      </w:r>
      <w:proofErr w:type="gramStart"/>
      <w:r>
        <w:t>tvoří</w:t>
      </w:r>
      <w:proofErr w:type="gramEnd"/>
      <w:r>
        <w:t xml:space="preserve"> 3 hlavní proc</w:t>
      </w:r>
      <w:r w:rsidR="007C03E4">
        <w:t>esy</w:t>
      </w:r>
      <w:r w:rsidR="004E2FCC" w:rsidRPr="004E2FCC">
        <w:t xml:space="preserve">: optimalizace stromové struktury formátu, optimalizace geometrie a optimalizace textur. První kategorie zahrnuje odstranění prázdných </w:t>
      </w:r>
      <w:proofErr w:type="spellStart"/>
      <w:r w:rsidR="004E2FCC" w:rsidRPr="004E2FCC">
        <w:t>nódů</w:t>
      </w:r>
      <w:proofErr w:type="spellEnd"/>
      <w:r w:rsidR="004E2FCC" w:rsidRPr="004E2FCC">
        <w:t xml:space="preserve"> a podobně.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 xml:space="preserve">Příklady procesů zahrnují kompresi textur pomocí formátů jako </w:t>
      </w:r>
      <w:proofErr w:type="spellStart"/>
      <w:r w:rsidRPr="006170CC">
        <w:t>webp</w:t>
      </w:r>
      <w:proofErr w:type="spellEnd"/>
      <w:r w:rsidRPr="006170CC">
        <w:t>, ktx2</w:t>
      </w:r>
      <w:r>
        <w:t xml:space="preserve">. </w:t>
      </w:r>
      <w:r w:rsidRPr="006170CC">
        <w:t xml:space="preserve">Pro geometrii jsou zkoumány procesy využívající formáty jako </w:t>
      </w:r>
      <w:proofErr w:type="spellStart"/>
      <w:r w:rsidRPr="006170CC">
        <w:t>gl</w:t>
      </w:r>
      <w:r>
        <w:t>TF</w:t>
      </w:r>
      <w:proofErr w:type="spellEnd"/>
      <w:r w:rsidRPr="006170CC">
        <w:t xml:space="preserve"> </w:t>
      </w:r>
      <w:proofErr w:type="gramStart"/>
      <w:r w:rsidRPr="006170CC">
        <w:t>a .</w:t>
      </w:r>
      <w:proofErr w:type="spellStart"/>
      <w:r w:rsidRPr="006170CC">
        <w:t>glb</w:t>
      </w:r>
      <w:proofErr w:type="spellEnd"/>
      <w:proofErr w:type="gramEnd"/>
      <w:r w:rsidRPr="006170CC">
        <w:t xml:space="preserve">, s důrazem na </w:t>
      </w:r>
      <w:proofErr w:type="spellStart"/>
      <w:r w:rsidRPr="006170CC">
        <w:rPr>
          <w:i/>
          <w:iCs/>
        </w:rPr>
        <w:t>bundling</w:t>
      </w:r>
      <w:proofErr w:type="spellEnd"/>
      <w:r w:rsidRPr="006170CC">
        <w:t xml:space="preserve"> (slučování </w:t>
      </w:r>
      <w:proofErr w:type="spellStart"/>
      <w:r w:rsidRPr="006170CC">
        <w:t>meshů</w:t>
      </w:r>
      <w:proofErr w:type="spellEnd"/>
      <w:r w:rsidRPr="006170CC">
        <w:t xml:space="preserve"> za účelem snížení počtu </w:t>
      </w:r>
      <w:r>
        <w:t>vykreslovacích příkazů</w:t>
      </w:r>
      <w:r w:rsidRPr="006170CC">
        <w:t xml:space="preserve">), </w:t>
      </w:r>
      <w:proofErr w:type="spellStart"/>
      <w:r w:rsidRPr="006170CC">
        <w:rPr>
          <w:i/>
          <w:iCs/>
        </w:rPr>
        <w:t>pruning</w:t>
      </w:r>
      <w:proofErr w:type="spellEnd"/>
      <w:r w:rsidRPr="006170CC">
        <w:t xml:space="preserve"> (odstraňování nepotřebné geometrie) a </w:t>
      </w:r>
      <w:proofErr w:type="spellStart"/>
      <w:r w:rsidRPr="006170CC">
        <w:rPr>
          <w:i/>
          <w:iCs/>
        </w:rPr>
        <w:t>flattening</w:t>
      </w:r>
      <w:proofErr w:type="spellEnd"/>
      <w:r w:rsidRPr="006170CC">
        <w:t xml:space="preserve"> (simplifikace stromové hierarchie). Komprese geometrie je prováděna </w:t>
      </w:r>
      <w:r w:rsidR="00FE5E44">
        <w:t xml:space="preserve">pomocí kompresních formátů </w:t>
      </w:r>
      <w:r w:rsidRPr="006170CC">
        <w:t xml:space="preserve">jako </w:t>
      </w:r>
      <w:proofErr w:type="spellStart"/>
      <w:r w:rsidRPr="00FE5E44">
        <w:rPr>
          <w:i/>
          <w:iCs/>
        </w:rPr>
        <w:t>draco</w:t>
      </w:r>
      <w:proofErr w:type="spellEnd"/>
      <w:r w:rsidRPr="00FE5E44">
        <w:rPr>
          <w:i/>
          <w:iCs/>
        </w:rPr>
        <w:t xml:space="preserve"> </w:t>
      </w:r>
      <w:r w:rsidRPr="006170CC">
        <w:t xml:space="preserve">a </w:t>
      </w:r>
      <w:proofErr w:type="spellStart"/>
      <w:r w:rsidRPr="00FE5E44">
        <w:rPr>
          <w:i/>
          <w:iCs/>
        </w:rPr>
        <w:t>meshopt</w:t>
      </w:r>
      <w:proofErr w:type="spellEnd"/>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20EADB93" w:rsidR="00FE5E44" w:rsidRDefault="00FE5E44" w:rsidP="00FE5E44">
      <w:pPr>
        <w:pStyle w:val="Normlnprvnodsazen"/>
        <w:numPr>
          <w:ilvl w:val="0"/>
          <w:numId w:val="66"/>
        </w:numPr>
      </w:pPr>
      <w:proofErr w:type="spellStart"/>
      <w:r w:rsidRPr="00FE5E44">
        <w:rPr>
          <w:b/>
          <w:bCs/>
        </w:rPr>
        <w:t>ZenCompress</w:t>
      </w:r>
      <w:proofErr w:type="spellEnd"/>
      <w:r>
        <w:t xml:space="preserve"> nástroj určený pro kompresi 3D modelů, zaměřující se na efektivní snižování velikosti textur. Jedná se o desktopovou aplikaci s primárním zaměřením na kompresi textur do formátu .</w:t>
      </w:r>
      <w:proofErr w:type="spellStart"/>
      <w:r>
        <w:t>basis</w:t>
      </w:r>
      <w:proofErr w:type="spellEnd"/>
      <w:r>
        <w:t xml:space="preserve"> a ktx2. </w:t>
      </w:r>
      <w:r>
        <w:fldChar w:fldCharType="begin"/>
      </w:r>
      <w:r>
        <w:instrText xml:space="preserve"> ADDIN ZOTERO_ITEM CSL_CITATION {"citationID":"kfYi4G7A","properties":{"formattedCitation":"(Paradowski Creative 2022)","plainCitation":"(Paradowski Creative 2022)","noteIndex":0},"citationItems":[{"id":2102,"uris":["http://zotero.org/groups/4599106/items/VGX6G3FJ"],"itemData":{"id":2102,"type":"software","title":"paradowskicreative/ZenCompress: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Pr="00FE5E44">
        <w:t>(Paradowski Creative 2022)</w:t>
      </w:r>
      <w:r>
        <w:fldChar w:fldCharType="end"/>
      </w:r>
    </w:p>
    <w:p w14:paraId="499AC8D2" w14:textId="756081E0" w:rsidR="00DA70D9" w:rsidRDefault="00FE5E44" w:rsidP="00DA70D9">
      <w:pPr>
        <w:pStyle w:val="Normlnprvnodsazen"/>
        <w:numPr>
          <w:ilvl w:val="0"/>
          <w:numId w:val="66"/>
        </w:numPr>
      </w:pPr>
      <w:proofErr w:type="spellStart"/>
      <w:r w:rsidRPr="00FE5E44">
        <w:rPr>
          <w:b/>
          <w:bCs/>
        </w:rPr>
        <w:t>gltf-pack</w:t>
      </w:r>
      <w:proofErr w:type="spellEnd"/>
      <w:r>
        <w:t xml:space="preserve"> a </w:t>
      </w:r>
      <w:proofErr w:type="spellStart"/>
      <w:r w:rsidRPr="00FE5E44">
        <w:rPr>
          <w:b/>
          <w:bCs/>
        </w:rPr>
        <w:t>gltf-transform</w:t>
      </w:r>
      <w:proofErr w:type="spellEnd"/>
      <w:r>
        <w:t xml:space="preserve">: Oba tyto nástroje jsou specificky navrženy pro manipulaci s formátem </w:t>
      </w:r>
      <w:proofErr w:type="spellStart"/>
      <w:r>
        <w:t>gltf</w:t>
      </w:r>
      <w:proofErr w:type="spellEnd"/>
      <w:r w:rsidR="00DA70D9">
        <w:t>.</w:t>
      </w:r>
      <w:r>
        <w:t xml:space="preserve"> </w:t>
      </w:r>
      <w:proofErr w:type="spellStart"/>
      <w:r>
        <w:t>gltf-pack</w:t>
      </w:r>
      <w:proofErr w:type="spellEnd"/>
      <w:r>
        <w:t xml:space="preserve"> se zaměřuje na</w:t>
      </w:r>
      <w:r w:rsidR="00DA70D9">
        <w:t xml:space="preserve"> kompresi</w:t>
      </w:r>
      <w:r>
        <w:t xml:space="preserve">, zatímco </w:t>
      </w:r>
      <w:proofErr w:type="spellStart"/>
      <w:r>
        <w:t>gltf-transform</w:t>
      </w:r>
      <w:proofErr w:type="spellEnd"/>
      <w:r>
        <w:t xml:space="preserve"> poskytuje možnosti </w:t>
      </w:r>
      <w:r w:rsidR="00DA70D9">
        <w:t>transformace</w:t>
      </w:r>
      <w:r>
        <w:t xml:space="preserve"> </w:t>
      </w:r>
      <w:r w:rsidR="00DA70D9">
        <w:t xml:space="preserve">i kompresi </w:t>
      </w:r>
      <w:r>
        <w:t>3D modelů</w:t>
      </w:r>
      <w:r w:rsidR="00DA70D9">
        <w:t xml:space="preserve"> a textur. Jedná se o samostatné knihovny poskytující CLI a API pro </w:t>
      </w:r>
      <w:proofErr w:type="spellStart"/>
      <w:r w:rsidR="00DA70D9">
        <w:t>javascript</w:t>
      </w:r>
      <w:proofErr w:type="spellEnd"/>
      <w:r w:rsidR="00DA70D9">
        <w:t xml:space="preserve"> a python.</w:t>
      </w:r>
      <w:r w:rsidR="00426882">
        <w:t xml:space="preserve"> </w:t>
      </w:r>
    </w:p>
    <w:p w14:paraId="1CD7C670" w14:textId="6E774681" w:rsidR="00FE5E44" w:rsidRDefault="00FE5E44" w:rsidP="00426882">
      <w:pPr>
        <w:pStyle w:val="Normlnprvnodsazen"/>
        <w:numPr>
          <w:ilvl w:val="0"/>
          <w:numId w:val="66"/>
        </w:numPr>
      </w:pPr>
      <w:proofErr w:type="spellStart"/>
      <w:r w:rsidRPr="00DA70D9">
        <w:rPr>
          <w:b/>
          <w:bCs/>
        </w:rPr>
        <w:t>Simplygon</w:t>
      </w:r>
      <w:proofErr w:type="spellEnd"/>
      <w:r w:rsidR="00DA70D9">
        <w:t xml:space="preserve"> a </w:t>
      </w:r>
      <w:r w:rsidR="00DA70D9" w:rsidRPr="00DA70D9">
        <w:rPr>
          <w:b/>
          <w:bCs/>
        </w:rPr>
        <w:t xml:space="preserve">Rapid </w:t>
      </w:r>
      <w:proofErr w:type="spellStart"/>
      <w:r w:rsidR="00DA70D9" w:rsidRPr="00DA70D9">
        <w:rPr>
          <w:b/>
          <w:bCs/>
        </w:rPr>
        <w:t>Compact</w:t>
      </w:r>
      <w:proofErr w:type="spellEnd"/>
      <w:r>
        <w:t xml:space="preserve">: </w:t>
      </w:r>
      <w:r w:rsidR="00426882">
        <w:t xml:space="preserve">Jedná se o pokročilá komerční řešení problematiky optimalizace 3D modelů. Podporují řadu datových formátů nejen </w:t>
      </w:r>
      <w:proofErr w:type="spellStart"/>
      <w:r w:rsidR="00426882">
        <w:t>glTF</w:t>
      </w:r>
      <w:proofErr w:type="spellEnd"/>
      <w:r w:rsidR="00426882">
        <w:t xml:space="preserve"> a umožňují využití pokročilých algoritmů jak pro optimalizaci </w:t>
      </w:r>
      <w:r w:rsidR="004716DA">
        <w:t>geometrie,</w:t>
      </w:r>
      <w:r w:rsidR="00426882">
        <w:t xml:space="preserve"> tak textur. </w:t>
      </w:r>
    </w:p>
    <w:p w14:paraId="4DBE29DF" w14:textId="5730365B" w:rsidR="00FE5E44" w:rsidRDefault="00FE5E44" w:rsidP="007C03E4">
      <w:pPr>
        <w:pStyle w:val="Normlnprvnodsazen"/>
      </w:pPr>
      <w:r>
        <w:t xml:space="preserve">Důležitým aspektem při výběru optimalizačních nástrojů je jejich podpora v různých prostředích a </w:t>
      </w:r>
      <w:proofErr w:type="spellStart"/>
      <w:r>
        <w:t>enginech</w:t>
      </w:r>
      <w:proofErr w:type="spellEnd"/>
      <w:r>
        <w:t xml:space="preserve">. Například </w:t>
      </w:r>
      <w:proofErr w:type="spellStart"/>
      <w:r>
        <w:t>Mozzila</w:t>
      </w:r>
      <w:proofErr w:type="spellEnd"/>
      <w:r>
        <w:t xml:space="preserve"> </w:t>
      </w:r>
      <w:proofErr w:type="spellStart"/>
      <w:r>
        <w:t>Hubs</w:t>
      </w:r>
      <w:proofErr w:type="spellEnd"/>
      <w:r>
        <w:t xml:space="preserve"> nepodporuje formát KTX2 ve svém </w:t>
      </w:r>
      <w:proofErr w:type="spellStart"/>
      <w:r>
        <w:t>spoke</w:t>
      </w:r>
      <w:proofErr w:type="spellEnd"/>
      <w:r>
        <w:t xml:space="preserve"> editoru</w:t>
      </w:r>
      <w:r w:rsidR="00426882">
        <w:t xml:space="preserve">. Na druhou stranu řešení </w:t>
      </w:r>
      <w:proofErr w:type="spellStart"/>
      <w:r w:rsidR="00426882">
        <w:t>Wonderland</w:t>
      </w:r>
      <w:proofErr w:type="spellEnd"/>
      <w:r w:rsidR="00426882">
        <w:t xml:space="preserve"> </w:t>
      </w:r>
      <w:proofErr w:type="spellStart"/>
      <w:r w:rsidR="00426882">
        <w:t>Engine</w:t>
      </w:r>
      <w:proofErr w:type="spellEnd"/>
      <w:r w:rsidR="00426882">
        <w:t xml:space="preserve"> a </w:t>
      </w:r>
      <w:proofErr w:type="spellStart"/>
      <w:r w:rsidR="00426882">
        <w:t>Needle</w:t>
      </w:r>
      <w:proofErr w:type="spellEnd"/>
      <w:r w:rsidR="00426882">
        <w:t xml:space="preserve"> </w:t>
      </w:r>
      <w:proofErr w:type="spellStart"/>
      <w:r w:rsidR="00426882">
        <w:t>engine</w:t>
      </w:r>
      <w:proofErr w:type="spellEnd"/>
      <w:r w:rsidR="00426882">
        <w:t xml:space="preserve"> poskytují funkcionalitu zmíněných nástrojů v rámci svého procesu. Při použití komprimovaných modelů je pak nutné mít na paměti, že aplikace, která modely bude vykreslovat musí podporovat dekompresi z daných formátů.</w:t>
      </w:r>
    </w:p>
    <w:p w14:paraId="3C292615" w14:textId="0DBDBEBA" w:rsidR="007C03E4" w:rsidRDefault="007C03E4" w:rsidP="007C03E4">
      <w:pPr>
        <w:pStyle w:val="Normlnprvnodsazen"/>
      </w:pPr>
      <w:r>
        <w:t>V rámci této práce byla pro optimalizaci modelů využita kombinace manuální optimalizace v </w:t>
      </w:r>
      <w:proofErr w:type="spellStart"/>
      <w:r>
        <w:t>Blenderu</w:t>
      </w:r>
      <w:proofErr w:type="spellEnd"/>
      <w:r>
        <w:t xml:space="preserve"> a </w:t>
      </w:r>
      <w:proofErr w:type="spellStart"/>
      <w:r>
        <w:t>gltf-transform</w:t>
      </w:r>
      <w:proofErr w:type="spellEnd"/>
      <w:r>
        <w:t xml:space="preserve"> CLI. </w:t>
      </w:r>
    </w:p>
    <w:p w14:paraId="765ABA60" w14:textId="0F6284CC" w:rsidR="00BC3D00" w:rsidRDefault="00583E2D" w:rsidP="00BC3D00">
      <w:pPr>
        <w:pStyle w:val="Heading2"/>
        <w:rPr>
          <w:lang w:val="cs-CZ"/>
        </w:rPr>
      </w:pPr>
      <w:r>
        <w:rPr>
          <w:lang w:val="cs-CZ"/>
        </w:rPr>
        <w:t>Výběr technologie</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3EC06E2B" w14:textId="68788206" w:rsidR="005907E1" w:rsidRDefault="005907E1" w:rsidP="005907E1">
      <w:pPr>
        <w:pStyle w:val="Normlnprvnodsazen"/>
        <w:numPr>
          <w:ilvl w:val="0"/>
          <w:numId w:val="67"/>
        </w:numPr>
        <w:rPr>
          <w:lang w:eastAsia="en-US"/>
        </w:rPr>
      </w:pPr>
      <w:r>
        <w:rPr>
          <w:lang w:eastAsia="en-US"/>
        </w:rPr>
        <w:t>T</w:t>
      </w:r>
      <w:r>
        <w:rPr>
          <w:lang w:eastAsia="en-US"/>
        </w:rPr>
        <w:t>vorb</w:t>
      </w:r>
      <w:r>
        <w:rPr>
          <w:lang w:eastAsia="en-US"/>
        </w:rPr>
        <w:t xml:space="preserve">y </w:t>
      </w:r>
      <w:r>
        <w:rPr>
          <w:lang w:eastAsia="en-US"/>
        </w:rPr>
        <w:t>testovacích aplikací ve většině výše zmíněných technolo</w:t>
      </w:r>
      <w:r>
        <w:rPr>
          <w:lang w:eastAsia="en-US"/>
        </w:rPr>
        <w:t>gií.</w:t>
      </w:r>
    </w:p>
    <w:p w14:paraId="77381D14" w14:textId="78863574" w:rsidR="005907E1" w:rsidRDefault="005907E1" w:rsidP="005907E1">
      <w:pPr>
        <w:pStyle w:val="Normlnprvnodsazen"/>
        <w:numPr>
          <w:ilvl w:val="0"/>
          <w:numId w:val="67"/>
        </w:numPr>
        <w:rPr>
          <w:lang w:eastAsia="en-US"/>
        </w:rPr>
      </w:pPr>
      <w:r>
        <w:rPr>
          <w:lang w:eastAsia="en-US"/>
        </w:rPr>
        <w:lastRenderedPageBreak/>
        <w:t>Konzultace koncepce a zaměření technologie s členy komunity uživatelů / vývojářů.</w:t>
      </w:r>
    </w:p>
    <w:p w14:paraId="35C93FD4" w14:textId="3CD21914" w:rsidR="005907E1"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14FBA965" w14:textId="0FBC92DD"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 xml:space="preserve">m rozhodovacím kritériem je rychlost a pohodlí vývoje.  Hlavním dělením, které mělo vliv na rozhodování bylo dělení </w:t>
      </w:r>
      <w:r w:rsidR="00F51F56" w:rsidRPr="00F51F56">
        <w:rPr>
          <w:highlight w:val="yellow"/>
        </w:rPr>
        <w:t>viz. obr. (X).</w:t>
      </w:r>
      <w:r w:rsidR="00F51F56">
        <w:t xml:space="preserve"> Toto dělení rozděluje technologie na základě toho, zdali jsou založeny primárně na programování nebo zdali poskytují GUI editor scény. Tvorba komplexnějších 3D prostředí bez vizuálního editoru, je návrhově a implementačně náročná. Na druhou stranu 3D editor umožňuje přirozené vizuální pozicování.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w:t>
      </w:r>
      <w:proofErr w:type="spellStart"/>
      <w:r w:rsidR="00F51F56" w:rsidRPr="009A775B">
        <w:rPr>
          <w:b/>
          <w:bCs/>
        </w:rPr>
        <w:t>frame</w:t>
      </w:r>
      <w:proofErr w:type="spellEnd"/>
      <w:r w:rsidR="00F51F56">
        <w:t xml:space="preserve"> již poskytuje širší abstrakci nad VP komponenty, pozicování a celková tvorba VP však probíhá v rámci html dokumentu. A-</w:t>
      </w:r>
      <w:proofErr w:type="spellStart"/>
      <w:r w:rsidR="00F51F56">
        <w:t>frame</w:t>
      </w:r>
      <w:proofErr w:type="spellEnd"/>
      <w:r w:rsidR="00F51F56">
        <w:t xml:space="preserve"> poskytuje inspektor ve formě </w:t>
      </w:r>
      <w:proofErr w:type="spellStart"/>
      <w:r w:rsidR="00F51F56">
        <w:t>gui</w:t>
      </w:r>
      <w:proofErr w:type="spellEnd"/>
      <w:r w:rsidR="00F51F56">
        <w:t xml:space="preserve"> </w:t>
      </w:r>
      <w:proofErr w:type="gramStart"/>
      <w:r w:rsidR="00F51F56">
        <w:t>3D</w:t>
      </w:r>
      <w:proofErr w:type="gramEnd"/>
      <w:r w:rsidR="00F51F56">
        <w:t xml:space="preserve"> editoru</w:t>
      </w:r>
      <w:r w:rsidR="009A775B">
        <w:t xml:space="preserve">, </w:t>
      </w:r>
      <w:r w:rsidR="00F51F56">
        <w:t xml:space="preserve">je však značně omezený a neposkytuje stejnou míru pohodlí při vývoji jako jiná řešení. </w:t>
      </w:r>
      <w:r w:rsidR="009A775B">
        <w:t xml:space="preserve">Zbývající možnosti tedy jsou </w:t>
      </w:r>
      <w:proofErr w:type="spellStart"/>
      <w:r w:rsidR="009A775B">
        <w:t>enginy</w:t>
      </w:r>
      <w:proofErr w:type="spellEnd"/>
      <w:r w:rsidR="009A775B">
        <w:t xml:space="preserve"> jako </w:t>
      </w:r>
      <w:proofErr w:type="spellStart"/>
      <w:r w:rsidR="009A775B">
        <w:rPr>
          <w:b/>
          <w:bCs/>
        </w:rPr>
        <w:t>Wonderland</w:t>
      </w:r>
      <w:proofErr w:type="spellEnd"/>
      <w:r w:rsidR="00B335E8">
        <w:rPr>
          <w:b/>
          <w:bCs/>
        </w:rPr>
        <w:t xml:space="preserve"> </w:t>
      </w:r>
      <w:proofErr w:type="spellStart"/>
      <w:r w:rsidR="00B335E8">
        <w:rPr>
          <w:b/>
          <w:bCs/>
        </w:rPr>
        <w:t>engine</w:t>
      </w:r>
      <w:proofErr w:type="spellEnd"/>
      <w:r w:rsidR="009A775B">
        <w:rPr>
          <w:b/>
          <w:bCs/>
        </w:rPr>
        <w:t xml:space="preserve"> </w:t>
      </w:r>
      <w:r w:rsidR="00B335E8">
        <w:t xml:space="preserve">a </w:t>
      </w:r>
      <w:proofErr w:type="spellStart"/>
      <w:proofErr w:type="gramStart"/>
      <w:r w:rsidR="00B335E8" w:rsidRPr="00B335E8">
        <w:rPr>
          <w:b/>
          <w:bCs/>
        </w:rPr>
        <w:t>PlayCanvas</w:t>
      </w:r>
      <w:proofErr w:type="spellEnd"/>
      <w:proofErr w:type="gramEnd"/>
      <w:r w:rsidR="00B335E8">
        <w:t xml:space="preserve"> </w:t>
      </w:r>
      <w:r w:rsidR="009A775B" w:rsidRPr="00B335E8">
        <w:t>popř</w:t>
      </w:r>
      <w:r w:rsidR="009A775B">
        <w:t xml:space="preserve">. propojení Unity s three.js skrze </w:t>
      </w:r>
      <w:proofErr w:type="spellStart"/>
      <w:r w:rsidR="009A775B">
        <w:rPr>
          <w:b/>
          <w:bCs/>
        </w:rPr>
        <w:t>Needle</w:t>
      </w:r>
      <w:proofErr w:type="spellEnd"/>
      <w:r w:rsidR="009A775B">
        <w:rPr>
          <w:b/>
          <w:bCs/>
        </w:rPr>
        <w:t xml:space="preserve"> </w:t>
      </w:r>
      <w:proofErr w:type="spellStart"/>
      <w:r w:rsidR="009A775B">
        <w:rPr>
          <w:b/>
          <w:bCs/>
        </w:rPr>
        <w:t>tools</w:t>
      </w:r>
      <w:proofErr w:type="spellEnd"/>
      <w:r w:rsidR="009A775B">
        <w:t xml:space="preserve"> nebo služby </w:t>
      </w:r>
      <w:r w:rsidR="00B335E8">
        <w:t>jejíž</w:t>
      </w:r>
      <w:r w:rsidR="009A775B">
        <w:t xml:space="preserve"> nejlepším zástupcem je </w:t>
      </w:r>
      <w:r w:rsidR="009A775B">
        <w:rPr>
          <w:b/>
          <w:bCs/>
        </w:rPr>
        <w:t xml:space="preserve">Mozilla </w:t>
      </w:r>
      <w:proofErr w:type="spellStart"/>
      <w:r w:rsidR="009A775B">
        <w:rPr>
          <w:b/>
          <w:bCs/>
        </w:rPr>
        <w:t>Hubs</w:t>
      </w:r>
      <w:proofErr w:type="spellEnd"/>
      <w:r w:rsidR="009A775B">
        <w:t xml:space="preserve">. Všechny tyto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Zde nejslabším řešením v tomto ohledu je řešení </w:t>
      </w:r>
      <w:proofErr w:type="spellStart"/>
      <w:r w:rsidR="00B335E8" w:rsidRPr="00F24DA3">
        <w:t>Mozzila</w:t>
      </w:r>
      <w:proofErr w:type="spellEnd"/>
      <w:r w:rsidR="00B335E8" w:rsidRPr="00F24DA3">
        <w:t xml:space="preserve"> </w:t>
      </w:r>
      <w:proofErr w:type="spellStart"/>
      <w:r w:rsidR="00B335E8" w:rsidRPr="00F24DA3">
        <w:t>Hubs</w:t>
      </w:r>
      <w:proofErr w:type="spellEnd"/>
      <w:r w:rsidR="00B335E8">
        <w:t xml:space="preserve">, které neposkytuje takřka žádnou funkcionalitu ve formě automatické optimalizace modelů aj. V případě </w:t>
      </w:r>
      <w:proofErr w:type="spellStart"/>
      <w:r w:rsidR="00B335E8">
        <w:t>enginů</w:t>
      </w:r>
      <w:proofErr w:type="spellEnd"/>
      <w:r w:rsidR="00B335E8">
        <w:t xml:space="preserve"> v tomto ohledu je nejslabším řešením </w:t>
      </w:r>
      <w:proofErr w:type="spellStart"/>
      <w:r w:rsidR="00B335E8">
        <w:t>PlayCanvas</w:t>
      </w:r>
      <w:proofErr w:type="spellEnd"/>
      <w:r w:rsidR="00B335E8">
        <w:t>,</w:t>
      </w:r>
      <w:r w:rsidR="00617728">
        <w:t xml:space="preserve"> který neposkytuje optimalizační nástroje</w:t>
      </w:r>
      <w:r w:rsidR="00364373">
        <w:t xml:space="preserve">, </w:t>
      </w:r>
      <w:proofErr w:type="spellStart"/>
      <w:r w:rsidR="00364373">
        <w:t>obodbně</w:t>
      </w:r>
      <w:proofErr w:type="spellEnd"/>
      <w:r w:rsidR="00364373">
        <w:t xml:space="preserve"> jako u </w:t>
      </w:r>
      <w:proofErr w:type="spellStart"/>
      <w:r w:rsidR="00364373">
        <w:t>Mozzila</w:t>
      </w:r>
      <w:proofErr w:type="spellEnd"/>
      <w:r w:rsidR="00364373">
        <w:t xml:space="preserve"> </w:t>
      </w:r>
      <w:proofErr w:type="spellStart"/>
      <w:r w:rsidR="00364373">
        <w:t>Hubs</w:t>
      </w:r>
      <w:proofErr w:type="spellEnd"/>
      <w:r w:rsidR="00364373">
        <w:t xml:space="preserve"> je nutné optimalizaci provést externě</w:t>
      </w:r>
      <w:r w:rsidR="00617728">
        <w:t xml:space="preserve">. Zároveň jelikož je </w:t>
      </w:r>
      <w:proofErr w:type="spellStart"/>
      <w:r w:rsidR="00617728" w:rsidRPr="00F24DA3">
        <w:t>PlayCanvas</w:t>
      </w:r>
      <w:proofErr w:type="spellEnd"/>
      <w:r w:rsidR="00617728">
        <w:t xml:space="preserve"> plně cloudové řešení s editorem implementovaným v prohlížeči i editace a vývoj scén je díky </w:t>
      </w:r>
      <w:r w:rsidR="00F24DA3">
        <w:t>občasnému</w:t>
      </w:r>
      <w:r w:rsidR="00617728">
        <w:t xml:space="preserve"> slabému výkonu nekomfortním procesem.</w:t>
      </w:r>
      <w:r w:rsidR="00F24DA3">
        <w:t xml:space="preserve"> Ve výběru tedy zbývají </w:t>
      </w:r>
      <w:proofErr w:type="spellStart"/>
      <w:r w:rsidR="00F24DA3">
        <w:t>Wonderland</w:t>
      </w:r>
      <w:proofErr w:type="spellEnd"/>
      <w:r w:rsidR="00F24DA3">
        <w:t xml:space="preserve"> </w:t>
      </w:r>
      <w:proofErr w:type="spellStart"/>
      <w:r w:rsidR="00F24DA3">
        <w:t>engine</w:t>
      </w:r>
      <w:proofErr w:type="spellEnd"/>
      <w:r w:rsidR="00F24DA3">
        <w:t xml:space="preserve"> a </w:t>
      </w:r>
      <w:proofErr w:type="spellStart"/>
      <w:r w:rsidR="00F24DA3">
        <w:t>Needle</w:t>
      </w:r>
      <w:proofErr w:type="spellEnd"/>
      <w:r w:rsidR="00F24DA3">
        <w:t xml:space="preserve"> </w:t>
      </w:r>
      <w:proofErr w:type="spellStart"/>
      <w:r w:rsidR="00F24DA3">
        <w:t>tools</w:t>
      </w:r>
      <w:proofErr w:type="spellEnd"/>
      <w:r w:rsidR="00F24DA3">
        <w:t xml:space="preserve">. Zde obě </w:t>
      </w:r>
      <w:proofErr w:type="spellStart"/>
      <w:r w:rsidR="00F24DA3">
        <w:t>řešní</w:t>
      </w:r>
      <w:proofErr w:type="spellEnd"/>
      <w:r w:rsidR="00F24DA3">
        <w:t xml:space="preserve"> poskytují možnosti automatické optimalizace (komprese textur, geometrie aj.), </w:t>
      </w:r>
      <w:proofErr w:type="spellStart"/>
      <w:r w:rsidR="00F24DA3">
        <w:t>Needle</w:t>
      </w:r>
      <w:proofErr w:type="spellEnd"/>
      <w:r w:rsidR="00F24DA3">
        <w:t xml:space="preserve"> </w:t>
      </w:r>
      <w:proofErr w:type="spellStart"/>
      <w:r w:rsidR="00F24DA3">
        <w:t>engine</w:t>
      </w:r>
      <w:proofErr w:type="spellEnd"/>
      <w:r w:rsidR="00F24DA3">
        <w:t xml:space="preserve"> tento proces </w:t>
      </w:r>
      <w:proofErr w:type="gramStart"/>
      <w:r w:rsidR="00F24DA3">
        <w:t>řeší</w:t>
      </w:r>
      <w:proofErr w:type="gramEnd"/>
      <w:r w:rsidR="00F24DA3">
        <w:t xml:space="preserve"> automaticky při generování výsledné webové aplikace, kdežto </w:t>
      </w:r>
      <w:proofErr w:type="spellStart"/>
      <w:r w:rsidR="00F24DA3">
        <w:t>Wonderland</w:t>
      </w:r>
      <w:proofErr w:type="spellEnd"/>
      <w:r w:rsidR="00F24DA3">
        <w:t xml:space="preserve"> </w:t>
      </w:r>
      <w:proofErr w:type="spellStart"/>
      <w:r w:rsidR="00F24DA3">
        <w:t>enigne</w:t>
      </w:r>
      <w:proofErr w:type="spellEnd"/>
      <w:r w:rsidR="00F24DA3">
        <w:t xml:space="preserve"> tento proces umožňuje již v desktopovém editoru s tím, že poskytuje možnost volby kompresních </w:t>
      </w:r>
      <w:r w:rsidR="005907E1">
        <w:t>formátů,</w:t>
      </w:r>
      <w:r w:rsidR="00F24DA3">
        <w:t xml:space="preserve"> popř. úrovně zjednodušení geometrie. </w:t>
      </w:r>
      <w:proofErr w:type="spellStart"/>
      <w:r w:rsidR="005907E1">
        <w:t>Wonderland</w:t>
      </w:r>
      <w:proofErr w:type="spellEnd"/>
      <w:r w:rsidR="005907E1">
        <w:t xml:space="preserve"> </w:t>
      </w:r>
      <w:proofErr w:type="spellStart"/>
      <w:r w:rsidR="005907E1">
        <w:t>engine</w:t>
      </w:r>
      <w:proofErr w:type="spellEnd"/>
      <w:r w:rsidR="005907E1">
        <w:t xml:space="preserve"> je dále více zaměřen na optimalizaci </w:t>
      </w:r>
      <w:r w:rsidR="005907E1" w:rsidRPr="005907E1">
        <w:rPr>
          <w:highlight w:val="yellow"/>
        </w:rPr>
        <w:t xml:space="preserve">(viz. kap </w:t>
      </w:r>
      <w:proofErr w:type="spellStart"/>
      <w:r w:rsidR="005907E1" w:rsidRPr="005907E1">
        <w:rPr>
          <w:highlight w:val="yellow"/>
        </w:rPr>
        <w:t>Wonderland</w:t>
      </w:r>
      <w:proofErr w:type="spellEnd"/>
      <w:r w:rsidR="005907E1" w:rsidRPr="005907E1">
        <w:rPr>
          <w:highlight w:val="yellow"/>
        </w:rPr>
        <w:t xml:space="preserve"> </w:t>
      </w:r>
      <w:proofErr w:type="spellStart"/>
      <w:r w:rsidR="005907E1" w:rsidRPr="005907E1">
        <w:rPr>
          <w:highlight w:val="yellow"/>
        </w:rPr>
        <w:t>engine</w:t>
      </w:r>
      <w:proofErr w:type="spellEnd"/>
      <w:r w:rsidR="005907E1" w:rsidRPr="005907E1">
        <w:rPr>
          <w:highlight w:val="yellow"/>
        </w:rPr>
        <w:t>)</w:t>
      </w:r>
      <w:r w:rsidR="005907E1">
        <w:t xml:space="preserve">, což v případě geografických dat je klíčové. Dalším plus pro </w:t>
      </w:r>
      <w:proofErr w:type="spellStart"/>
      <w:r w:rsidR="005907E1">
        <w:t>Wonderland</w:t>
      </w:r>
      <w:proofErr w:type="spellEnd"/>
      <w:r w:rsidR="005907E1">
        <w:t xml:space="preserve"> </w:t>
      </w:r>
      <w:proofErr w:type="spellStart"/>
      <w:r w:rsidR="005907E1">
        <w:t>engine</w:t>
      </w:r>
      <w:proofErr w:type="spellEnd"/>
      <w:r w:rsidR="005907E1">
        <w:t xml:space="preserve"> je celková koncepce řešení, jelikož se jedná o </w:t>
      </w:r>
      <w:proofErr w:type="spellStart"/>
      <w:r w:rsidR="005907E1">
        <w:t>engine</w:t>
      </w:r>
      <w:proofErr w:type="spellEnd"/>
      <w:r w:rsidR="005907E1">
        <w:t xml:space="preserve"> vyvíjen primárně pro tvorbu virtuálních prostředí na webu na rozdíl od </w:t>
      </w:r>
      <w:proofErr w:type="spellStart"/>
      <w:r w:rsidR="005907E1">
        <w:t>Needle</w:t>
      </w:r>
      <w:proofErr w:type="spellEnd"/>
      <w:r w:rsidR="005907E1">
        <w:t xml:space="preserve"> </w:t>
      </w:r>
      <w:proofErr w:type="spellStart"/>
      <w:r w:rsidR="005907E1">
        <w:t>engine</w:t>
      </w:r>
      <w:proofErr w:type="spellEnd"/>
      <w:r w:rsidR="005907E1">
        <w:t xml:space="preserve">, který je více konverzní technologií mezi těžkými desktopovými </w:t>
      </w:r>
      <w:proofErr w:type="gramStart"/>
      <w:r w:rsidR="005907E1">
        <w:t>3D</w:t>
      </w:r>
      <w:proofErr w:type="gramEnd"/>
      <w:r w:rsidR="005907E1">
        <w:t xml:space="preserve"> </w:t>
      </w:r>
      <w:proofErr w:type="spellStart"/>
      <w:r w:rsidR="005907E1">
        <w:t>enginy</w:t>
      </w:r>
      <w:proofErr w:type="spellEnd"/>
      <w:r w:rsidR="005907E1">
        <w:t xml:space="preserve"> a editory a webovým prostředím. Zároveň </w:t>
      </w:r>
      <w:proofErr w:type="spellStart"/>
      <w:r w:rsidR="005907E1">
        <w:t>Needle</w:t>
      </w:r>
      <w:proofErr w:type="spellEnd"/>
      <w:r w:rsidR="005907E1">
        <w:t xml:space="preserve"> </w:t>
      </w:r>
      <w:proofErr w:type="spellStart"/>
      <w:r w:rsidR="005907E1">
        <w:t>engine</w:t>
      </w:r>
      <w:proofErr w:type="spellEnd"/>
      <w:r w:rsidR="005907E1">
        <w:t xml:space="preserve"> je zaměřen na obecné 3D prostředí, kdežto </w:t>
      </w:r>
      <w:proofErr w:type="spellStart"/>
      <w:r w:rsidR="005907E1">
        <w:t>Wonderland</w:t>
      </w:r>
      <w:proofErr w:type="spellEnd"/>
      <w:r w:rsidR="005907E1">
        <w:t xml:space="preserve"> </w:t>
      </w:r>
      <w:proofErr w:type="spellStart"/>
      <w:r w:rsidR="005907E1">
        <w:t>engine</w:t>
      </w:r>
      <w:proofErr w:type="spellEnd"/>
      <w:r w:rsidR="005907E1">
        <w:t xml:space="preserve"> je exkluzivně zaměřen na rozšířenou realitu. </w:t>
      </w:r>
      <w:r w:rsidR="00583E2D">
        <w:t xml:space="preserve">Z těchto důvodů byl vybrán </w:t>
      </w:r>
      <w:proofErr w:type="spellStart"/>
      <w:r w:rsidR="00583E2D">
        <w:t>Wonderland</w:t>
      </w:r>
      <w:proofErr w:type="spellEnd"/>
      <w:r w:rsidR="00583E2D">
        <w:t xml:space="preserve"> </w:t>
      </w:r>
      <w:proofErr w:type="spellStart"/>
      <w:r w:rsidR="00583E2D">
        <w:t>engine</w:t>
      </w:r>
      <w:proofErr w:type="spellEnd"/>
      <w:r w:rsidR="00583E2D">
        <w:t xml:space="preserve"> jakožto, nejvhodnější řešení pro vizualizaci dostupných dat.</w:t>
      </w:r>
    </w:p>
    <w:p w14:paraId="71BD414B" w14:textId="11897FC9" w:rsidR="00342BBD" w:rsidRPr="00342BBD" w:rsidRDefault="00342BBD" w:rsidP="00342BBD">
      <w:pPr>
        <w:pStyle w:val="Normlnprvnodsazen"/>
        <w:ind w:firstLine="0"/>
        <w:rPr>
          <w:highlight w:val="yellow"/>
          <w:lang w:val="en-US" w:eastAsia="en-US"/>
        </w:rPr>
      </w:pPr>
      <w:r w:rsidRPr="00342BBD">
        <w:rPr>
          <w:highlight w:val="yellow"/>
          <w:lang w:val="en-US" w:eastAsia="en-US"/>
        </w:rPr>
        <w:t xml:space="preserve">#todo - </w:t>
      </w:r>
      <w:proofErr w:type="spellStart"/>
      <w:r w:rsidRPr="00342BBD">
        <w:rPr>
          <w:highlight w:val="yellow"/>
          <w:lang w:val="en-US" w:eastAsia="en-US"/>
        </w:rPr>
        <w:t>udelat</w:t>
      </w:r>
      <w:proofErr w:type="spellEnd"/>
      <w:r w:rsidRPr="00342BBD">
        <w:rPr>
          <w:highlight w:val="yellow"/>
          <w:lang w:val="en-US" w:eastAsia="en-US"/>
        </w:rPr>
        <w:t xml:space="preserve"> decision graph </w:t>
      </w:r>
      <w:proofErr w:type="spellStart"/>
      <w:r w:rsidRPr="00342BBD">
        <w:rPr>
          <w:highlight w:val="yellow"/>
          <w:lang w:val="en-US" w:eastAsia="en-US"/>
        </w:rPr>
        <w:t>nebo</w:t>
      </w:r>
      <w:proofErr w:type="spellEnd"/>
      <w:r w:rsidRPr="00342BBD">
        <w:rPr>
          <w:highlight w:val="yellow"/>
          <w:lang w:val="en-US" w:eastAsia="en-US"/>
        </w:rPr>
        <w:t xml:space="preserve"> </w:t>
      </w:r>
      <w:proofErr w:type="spellStart"/>
      <w:r w:rsidRPr="00342BBD">
        <w:rPr>
          <w:highlight w:val="yellow"/>
          <w:lang w:val="en-US" w:eastAsia="en-US"/>
        </w:rPr>
        <w:t>tabulku</w:t>
      </w:r>
      <w:proofErr w:type="spellEnd"/>
      <w:r w:rsidRPr="00342BBD">
        <w:rPr>
          <w:highlight w:val="yellow"/>
          <w:lang w:val="en-US" w:eastAsia="en-US"/>
        </w:rPr>
        <w:t xml:space="preserve"> </w:t>
      </w:r>
      <w:proofErr w:type="spellStart"/>
      <w:r w:rsidRPr="00342BBD">
        <w:rPr>
          <w:highlight w:val="yellow"/>
          <w:lang w:val="en-US" w:eastAsia="en-US"/>
        </w:rPr>
        <w:t>nebo</w:t>
      </w:r>
      <w:proofErr w:type="spellEnd"/>
      <w:r w:rsidRPr="00342BBD">
        <w:rPr>
          <w:highlight w:val="yellow"/>
          <w:lang w:val="en-US" w:eastAsia="en-US"/>
        </w:rPr>
        <w:t xml:space="preserve"> </w:t>
      </w:r>
      <w:proofErr w:type="spellStart"/>
      <w:r w:rsidRPr="00342BBD">
        <w:rPr>
          <w:highlight w:val="yellow"/>
          <w:lang w:val="en-US" w:eastAsia="en-US"/>
        </w:rPr>
        <w:t>oboji</w:t>
      </w:r>
      <w:proofErr w:type="spellEnd"/>
    </w:p>
    <w:p w14:paraId="726A9120" w14:textId="4F7FB7DC" w:rsidR="00B335E8" w:rsidRPr="00342BBD" w:rsidRDefault="00B335E8" w:rsidP="00342BBD">
      <w:pPr>
        <w:pStyle w:val="Normlnprvnodsazen"/>
        <w:ind w:firstLine="0"/>
        <w:rPr>
          <w:highlight w:val="yellow"/>
          <w:lang w:eastAsia="en-US"/>
        </w:rPr>
      </w:pPr>
      <w:proofErr w:type="spellStart"/>
      <w:r w:rsidRPr="00342BBD">
        <w:rPr>
          <w:highlight w:val="yellow"/>
          <w:lang w:eastAsia="en-US"/>
        </w:rPr>
        <w:t>Kriteria</w:t>
      </w:r>
      <w:proofErr w:type="spellEnd"/>
    </w:p>
    <w:p w14:paraId="63F109B9" w14:textId="796BEE17" w:rsidR="00B335E8" w:rsidRPr="00B335E8" w:rsidRDefault="00B335E8" w:rsidP="00B335E8">
      <w:pPr>
        <w:pStyle w:val="Normlnprvnodsazen"/>
        <w:ind w:firstLine="0"/>
        <w:rPr>
          <w:lang w:eastAsia="en-US"/>
        </w:rPr>
      </w:pPr>
      <w:r w:rsidRPr="00342BBD">
        <w:rPr>
          <w:highlight w:val="yellow"/>
          <w:lang w:eastAsia="en-US"/>
        </w:rPr>
        <w:t xml:space="preserve">Komponenty VR, 3D Editor, Optimalizace, Míra interakce – pohyb, </w:t>
      </w:r>
      <w:proofErr w:type="spellStart"/>
      <w:r w:rsidRPr="00342BBD">
        <w:rPr>
          <w:highlight w:val="yellow"/>
          <w:lang w:eastAsia="en-US"/>
        </w:rPr>
        <w:t>interkace</w:t>
      </w:r>
      <w:proofErr w:type="spellEnd"/>
      <w:r w:rsidRPr="00342BBD">
        <w:rPr>
          <w:highlight w:val="yellow"/>
          <w:lang w:eastAsia="en-US"/>
        </w:rPr>
        <w:t xml:space="preserve"> s objekty, fyzikální </w:t>
      </w:r>
      <w:proofErr w:type="gramStart"/>
      <w:r w:rsidRPr="00342BBD">
        <w:rPr>
          <w:highlight w:val="yellow"/>
          <w:lang w:eastAsia="en-US"/>
        </w:rPr>
        <w:t>simulace,,</w:t>
      </w:r>
      <w:proofErr w:type="gramEnd"/>
      <w:r>
        <w:rPr>
          <w:lang w:eastAsia="en-US"/>
        </w:rPr>
        <w:t xml:space="preserve"> </w:t>
      </w:r>
    </w:p>
    <w:p w14:paraId="42589C7B" w14:textId="77777777" w:rsidR="009A775B" w:rsidRDefault="009A775B" w:rsidP="009A775B">
      <w:pPr>
        <w:pStyle w:val="Normlnprvnodsazen"/>
        <w:rPr>
          <w:lang w:eastAsia="en-US"/>
        </w:rPr>
      </w:pPr>
    </w:p>
    <w:p w14:paraId="4FFE4CFE" w14:textId="77777777" w:rsidR="00054E2A" w:rsidRPr="00054E2A" w:rsidRDefault="00054E2A" w:rsidP="00054E2A">
      <w:pPr>
        <w:pStyle w:val="Normlnprvnodsazen"/>
        <w:rPr>
          <w:lang w:eastAsia="en-US"/>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112F75BC" w14:textId="4B850708" w:rsidR="00812934" w:rsidRPr="00102292" w:rsidRDefault="00800192" w:rsidP="00812934">
      <w:pPr>
        <w:pStyle w:val="Heading2"/>
        <w:rPr>
          <w:highlight w:val="yellow"/>
          <w:lang w:val="cs-CZ"/>
        </w:rPr>
      </w:pPr>
      <w:r w:rsidRPr="00102292">
        <w:rPr>
          <w:highlight w:val="yellow"/>
          <w:lang w:val="cs-CZ"/>
        </w:rPr>
        <w:t xml:space="preserve">Definice </w:t>
      </w:r>
      <w:r w:rsidR="00A12CA3" w:rsidRPr="00102292">
        <w:rPr>
          <w:highlight w:val="yellow"/>
          <w:lang w:val="cs-CZ"/>
        </w:rPr>
        <w:t xml:space="preserve">uživatelských </w:t>
      </w:r>
      <w:r w:rsidRPr="00102292">
        <w:rPr>
          <w:highlight w:val="yellow"/>
          <w:lang w:val="cs-CZ"/>
        </w:rPr>
        <w:t xml:space="preserve">požadavků </w:t>
      </w:r>
    </w:p>
    <w:p w14:paraId="67CD2E6B" w14:textId="08D436C4" w:rsidR="00A12CA3" w:rsidRPr="00102292" w:rsidRDefault="00800192" w:rsidP="00A12CA3">
      <w:pPr>
        <w:rPr>
          <w:highlight w:val="yellow"/>
          <w:lang w:eastAsia="cs-CZ"/>
        </w:rPr>
      </w:pPr>
      <w:r w:rsidRPr="00102292">
        <w:rPr>
          <w:highlight w:val="yellow"/>
          <w:lang w:eastAsia="cs-CZ"/>
        </w:rPr>
        <w:t xml:space="preserve">Za účelem úspěšné implementace je nutné definovat směr jakým by se aplikace měla ubírat. Je nutné zpočátku zmínit, že </w:t>
      </w:r>
      <w:r w:rsidR="009F02D5" w:rsidRPr="00102292">
        <w:rPr>
          <w:highlight w:val="yellow"/>
          <w:lang w:eastAsia="cs-CZ"/>
        </w:rPr>
        <w:t>není v</w:t>
      </w:r>
      <w:r w:rsidRPr="00102292">
        <w:rPr>
          <w:highlight w:val="yellow"/>
          <w:lang w:eastAsia="cs-CZ"/>
        </w:rPr>
        <w:t xml:space="preserve"> zájmu této práce vyvinout robustní univerzální VR aplikaci pro vizualizaci geografických </w:t>
      </w:r>
      <w:r w:rsidR="003D48B8" w:rsidRPr="00102292">
        <w:rPr>
          <w:highlight w:val="yellow"/>
          <w:lang w:eastAsia="cs-CZ"/>
        </w:rPr>
        <w:t>dat,</w:t>
      </w:r>
      <w:r w:rsidRPr="00102292">
        <w:rPr>
          <w:highlight w:val="yellow"/>
          <w:lang w:eastAsia="cs-CZ"/>
        </w:rPr>
        <w:t xml:space="preserve"> a to primárně z toho důvodu, že se jedná o komplexní </w:t>
      </w:r>
      <w:r w:rsidR="00695EF6" w:rsidRPr="00102292">
        <w:rPr>
          <w:highlight w:val="yellow"/>
          <w:lang w:eastAsia="cs-CZ"/>
        </w:rPr>
        <w:t>problém,</w:t>
      </w:r>
      <w:r w:rsidRPr="00102292">
        <w:rPr>
          <w:highlight w:val="yellow"/>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02292" w:rsidRDefault="00800192" w:rsidP="00A12CA3">
      <w:pPr>
        <w:pStyle w:val="Normlnprvnodsazen"/>
        <w:rPr>
          <w:highlight w:val="yellow"/>
        </w:rPr>
      </w:pPr>
      <w:r w:rsidRPr="00102292">
        <w:rPr>
          <w:highlight w:val="yellow"/>
        </w:rPr>
        <w:t xml:space="preserve">Aplikace </w:t>
      </w:r>
      <w:r w:rsidR="00695EF6" w:rsidRPr="00102292">
        <w:rPr>
          <w:highlight w:val="yellow"/>
        </w:rPr>
        <w:t>by měla primárně</w:t>
      </w:r>
      <w:r w:rsidRPr="00102292">
        <w:rPr>
          <w:highlight w:val="yellow"/>
        </w:rPr>
        <w:t xml:space="preserve"> vizualiz</w:t>
      </w:r>
      <w:r w:rsidR="00695EF6" w:rsidRPr="00102292">
        <w:rPr>
          <w:highlight w:val="yellow"/>
        </w:rPr>
        <w:t>ovat</w:t>
      </w:r>
      <w:r w:rsidRPr="00102292">
        <w:rPr>
          <w:highlight w:val="yellow"/>
        </w:rPr>
        <w:t xml:space="preserve"> geografick</w:t>
      </w:r>
      <w:r w:rsidR="00695EF6" w:rsidRPr="00102292">
        <w:rPr>
          <w:highlight w:val="yellow"/>
        </w:rPr>
        <w:t>á</w:t>
      </w:r>
      <w:r w:rsidRPr="00102292">
        <w:rPr>
          <w:highlight w:val="yellow"/>
        </w:rPr>
        <w:t xml:space="preserve"> dat</w:t>
      </w:r>
      <w:r w:rsidR="00695EF6" w:rsidRPr="00102292">
        <w:rPr>
          <w:highlight w:val="yellow"/>
        </w:rPr>
        <w:t>a</w:t>
      </w:r>
      <w:r w:rsidRPr="00102292">
        <w:rPr>
          <w:highlight w:val="yellow"/>
        </w:rPr>
        <w:t>. Ačkoliv jak z definice VR vyplívá určitá míra interakce by měla být možná. Minimální požadavky na interakci by měli být pohyb uživatele, rozšířeným požadavkem pak interakce se samotnými daty.</w:t>
      </w:r>
      <w:r w:rsidR="009F02D5" w:rsidRPr="00102292">
        <w:rPr>
          <w:highlight w:val="yellow"/>
        </w:rPr>
        <w:t xml:space="preserve"> Aplikace by měla jasně sdělovat geografickou polohu</w:t>
      </w:r>
      <w:r w:rsidR="00EE71C8" w:rsidRPr="00102292">
        <w:rPr>
          <w:highlight w:val="yellow"/>
        </w:rPr>
        <w:t xml:space="preserve"> dat v geoprostorovém kontextu</w:t>
      </w:r>
      <w:r w:rsidR="009F02D5" w:rsidRPr="00102292">
        <w:rPr>
          <w:highlight w:val="yellow"/>
        </w:rPr>
        <w:t xml:space="preserve">. </w:t>
      </w:r>
    </w:p>
    <w:p w14:paraId="3F6AD0AE" w14:textId="048DD5C3" w:rsidR="00EE71C8" w:rsidRPr="00102292" w:rsidRDefault="00EE71C8" w:rsidP="00EE71C8">
      <w:pPr>
        <w:pStyle w:val="Normlnprvnodsazen"/>
        <w:rPr>
          <w:highlight w:val="yellow"/>
        </w:rPr>
      </w:pPr>
      <w:r w:rsidRPr="00102292">
        <w:rPr>
          <w:highlight w:val="yellow"/>
        </w:rPr>
        <w:t xml:space="preserve">Mezi definovanými požadavky je nutné vytvořit hierarchii dle priority požadavků. Jednou z metodik využívaných v softwarovém inženýrství je metoda </w:t>
      </w:r>
      <w:r w:rsidRPr="00102292">
        <w:rPr>
          <w:highlight w:val="yellow"/>
        </w:rPr>
        <w:tab/>
      </w:r>
      <w:proofErr w:type="spellStart"/>
      <w:r w:rsidRPr="00102292">
        <w:rPr>
          <w:highlight w:val="yellow"/>
        </w:rPr>
        <w:t>MoSCoW</w:t>
      </w:r>
      <w:proofErr w:type="spellEnd"/>
      <w:r w:rsidRPr="00102292">
        <w:rPr>
          <w:highlight w:val="yellow"/>
        </w:rPr>
        <w:t xml:space="preserve">. </w:t>
      </w:r>
      <w:r w:rsidR="009E6394" w:rsidRPr="00102292">
        <w:rPr>
          <w:highlight w:val="yellow"/>
        </w:rPr>
        <w:t xml:space="preserve">Jedná se o skupinu zkratek pro: </w:t>
      </w:r>
    </w:p>
    <w:p w14:paraId="647DAAAD" w14:textId="5A581563" w:rsidR="009E6394" w:rsidRPr="00102292" w:rsidRDefault="009E6394" w:rsidP="009E6394">
      <w:pPr>
        <w:pStyle w:val="Normlnprvnodsazen"/>
        <w:numPr>
          <w:ilvl w:val="0"/>
          <w:numId w:val="28"/>
        </w:numPr>
        <w:rPr>
          <w:highlight w:val="yellow"/>
        </w:rPr>
      </w:pPr>
      <w:proofErr w:type="spellStart"/>
      <w:r w:rsidRPr="00102292">
        <w:rPr>
          <w:i/>
          <w:iCs/>
          <w:highlight w:val="yellow"/>
        </w:rPr>
        <w:t>Must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w:t>
      </w:r>
      <w:r w:rsidR="00F77AD7" w:rsidRPr="00102292">
        <w:rPr>
          <w:highlight w:val="yellow"/>
        </w:rPr>
        <w:t>–</w:t>
      </w:r>
      <w:r w:rsidRPr="00102292">
        <w:rPr>
          <w:highlight w:val="yellow"/>
        </w:rPr>
        <w:t xml:space="preserve"> </w:t>
      </w:r>
      <w:r w:rsidR="00F77AD7" w:rsidRPr="00102292">
        <w:rPr>
          <w:highlight w:val="yellow"/>
        </w:rPr>
        <w:t>požadavky bez kterých se aplikace neobejde, minimální možný set požadavků</w:t>
      </w:r>
    </w:p>
    <w:p w14:paraId="361F2F7F" w14:textId="4C2D5453" w:rsidR="00F77AD7" w:rsidRPr="00102292" w:rsidRDefault="00F77AD7" w:rsidP="009E6394">
      <w:pPr>
        <w:pStyle w:val="Normlnprvnodsazen"/>
        <w:numPr>
          <w:ilvl w:val="0"/>
          <w:numId w:val="28"/>
        </w:numPr>
        <w:rPr>
          <w:highlight w:val="yellow"/>
        </w:rPr>
      </w:pPr>
      <w:proofErr w:type="spellStart"/>
      <w:r w:rsidRPr="00102292">
        <w:rPr>
          <w:i/>
          <w:iCs/>
          <w:highlight w:val="yellow"/>
        </w:rPr>
        <w:t>Should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důležité požadavky, aplikace je funkční bez nich</w:t>
      </w:r>
    </w:p>
    <w:p w14:paraId="25B6C7C0" w14:textId="055D1A00" w:rsidR="00F77AD7" w:rsidRPr="00102292" w:rsidRDefault="00F77AD7" w:rsidP="009E6394">
      <w:pPr>
        <w:pStyle w:val="Normlnprvnodsazen"/>
        <w:numPr>
          <w:ilvl w:val="0"/>
          <w:numId w:val="28"/>
        </w:numPr>
        <w:rPr>
          <w:highlight w:val="yellow"/>
        </w:rPr>
      </w:pPr>
      <w:proofErr w:type="spellStart"/>
      <w:r w:rsidRPr="00102292">
        <w:rPr>
          <w:i/>
          <w:iCs/>
          <w:highlight w:val="yellow"/>
        </w:rPr>
        <w:t>Could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při jejichž vypuštění nedojde k žádné změně aplikace</w:t>
      </w:r>
    </w:p>
    <w:p w14:paraId="2EA67BEA" w14:textId="310BD350" w:rsidR="00F77AD7" w:rsidRPr="00102292" w:rsidRDefault="00F77AD7" w:rsidP="00F77AD7">
      <w:pPr>
        <w:pStyle w:val="Normlnprvnodsazen"/>
        <w:numPr>
          <w:ilvl w:val="0"/>
          <w:numId w:val="28"/>
        </w:numPr>
        <w:rPr>
          <w:highlight w:val="yellow"/>
        </w:rPr>
      </w:pPr>
      <w:proofErr w:type="spellStart"/>
      <w:r w:rsidRPr="00102292">
        <w:rPr>
          <w:i/>
          <w:iCs/>
          <w:highlight w:val="yellow"/>
        </w:rPr>
        <w:t>Won´t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které nebudou součástí implementace</w:t>
      </w:r>
    </w:p>
    <w:p w14:paraId="6A33ECD0" w14:textId="518D4FC3" w:rsidR="006242FC" w:rsidRPr="006242FC" w:rsidRDefault="00B91039" w:rsidP="00583E2D">
      <w:r w:rsidRPr="00102292">
        <w:rPr>
          <w:highlight w:val="yellow"/>
        </w:rPr>
        <w:t>Pomocí této metody je možné konkretizovat obecně zvolené požadavky při výběru technologie na konkrétní aplikaci.</w:t>
      </w: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0F4CB80A" w14:textId="2D507401" w:rsidR="005C1591" w:rsidRDefault="008405EF" w:rsidP="005C1591">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02380565" w:rsidR="005C1591" w:rsidRPr="00583E2D" w:rsidRDefault="005C1591" w:rsidP="005C1591">
      <w:pPr>
        <w:rPr>
          <w:highlight w:val="yellow"/>
          <w:lang w:eastAsia="cs-CZ"/>
        </w:rPr>
      </w:pPr>
      <w:r w:rsidRPr="00583E2D">
        <w:rPr>
          <w:highlight w:val="yellow"/>
          <w:lang w:eastAsia="cs-CZ"/>
        </w:rPr>
        <w:t xml:space="preserve">VR prostředí – místnost se stoly, jeden topografický obsah, </w:t>
      </w:r>
      <w:r w:rsidR="00102292" w:rsidRPr="00583E2D">
        <w:rPr>
          <w:highlight w:val="yellow"/>
          <w:lang w:eastAsia="cs-CZ"/>
        </w:rPr>
        <w:t>2</w:t>
      </w:r>
      <w:r w:rsidRPr="00583E2D">
        <w:rPr>
          <w:highlight w:val="yellow"/>
          <w:lang w:eastAsia="cs-CZ"/>
        </w:rPr>
        <w:t xml:space="preserve"> </w:t>
      </w:r>
      <w:r w:rsidR="00102292" w:rsidRPr="00583E2D">
        <w:rPr>
          <w:highlight w:val="yellow"/>
          <w:lang w:eastAsia="cs-CZ"/>
        </w:rPr>
        <w:t>tematické</w:t>
      </w:r>
      <w:r w:rsidRPr="00583E2D">
        <w:rPr>
          <w:highlight w:val="yellow"/>
          <w:lang w:eastAsia="cs-CZ"/>
        </w:rPr>
        <w:t xml:space="preserve">. </w:t>
      </w:r>
    </w:p>
    <w:p w14:paraId="534CB4CE" w14:textId="77777777" w:rsidR="005C1591" w:rsidRPr="00583E2D" w:rsidRDefault="005C1591" w:rsidP="005C1591">
      <w:pPr>
        <w:pStyle w:val="Normlnprvnodsazen"/>
        <w:ind w:firstLine="0"/>
        <w:rPr>
          <w:highlight w:val="yellow"/>
        </w:rPr>
      </w:pPr>
      <w:r w:rsidRPr="00583E2D">
        <w:rPr>
          <w:highlight w:val="yellow"/>
        </w:rPr>
        <w:t>Data:</w:t>
      </w:r>
    </w:p>
    <w:p w14:paraId="40C134D7" w14:textId="77777777" w:rsidR="005C1591" w:rsidRPr="00583E2D" w:rsidRDefault="005C1591" w:rsidP="005C1591">
      <w:pPr>
        <w:pStyle w:val="Normlnprvnodsazen"/>
        <w:numPr>
          <w:ilvl w:val="0"/>
          <w:numId w:val="26"/>
        </w:numPr>
        <w:rPr>
          <w:highlight w:val="yellow"/>
        </w:rPr>
      </w:pPr>
      <w:r w:rsidRPr="00583E2D">
        <w:rPr>
          <w:highlight w:val="yellow"/>
        </w:rPr>
        <w:t>Texturovaný povrch</w:t>
      </w:r>
    </w:p>
    <w:p w14:paraId="4F14F0C6" w14:textId="77777777" w:rsidR="005C1591" w:rsidRPr="00583E2D" w:rsidRDefault="005C1591" w:rsidP="005C1591">
      <w:pPr>
        <w:pStyle w:val="Normlnprvnodsazen"/>
        <w:numPr>
          <w:ilvl w:val="0"/>
          <w:numId w:val="26"/>
        </w:numPr>
        <w:rPr>
          <w:highlight w:val="yellow"/>
        </w:rPr>
      </w:pPr>
      <w:r w:rsidRPr="00583E2D">
        <w:rPr>
          <w:highlight w:val="yellow"/>
        </w:rPr>
        <w:t>3D model budov</w:t>
      </w:r>
    </w:p>
    <w:p w14:paraId="7165BF82" w14:textId="77777777" w:rsidR="005C1591" w:rsidRPr="00583E2D" w:rsidRDefault="005C1591" w:rsidP="005C1591">
      <w:pPr>
        <w:pStyle w:val="Normlnprvnodsazen"/>
        <w:numPr>
          <w:ilvl w:val="0"/>
          <w:numId w:val="26"/>
        </w:numPr>
        <w:rPr>
          <w:highlight w:val="yellow"/>
        </w:rPr>
      </w:pPr>
      <w:r w:rsidRPr="00583E2D">
        <w:rPr>
          <w:highlight w:val="yellow"/>
        </w:rPr>
        <w:t>Tematická data</w:t>
      </w:r>
    </w:p>
    <w:p w14:paraId="6770C76C" w14:textId="77777777" w:rsidR="005C1591" w:rsidRPr="00583E2D" w:rsidRDefault="005C1591" w:rsidP="005C1591">
      <w:pPr>
        <w:pStyle w:val="Normlnprvnodsazen"/>
        <w:numPr>
          <w:ilvl w:val="1"/>
          <w:numId w:val="26"/>
        </w:numPr>
        <w:rPr>
          <w:highlight w:val="yellow"/>
        </w:rPr>
      </w:pPr>
      <w:r w:rsidRPr="00583E2D">
        <w:rPr>
          <w:highlight w:val="yellow"/>
        </w:rPr>
        <w:t>Graf</w:t>
      </w:r>
      <w:r w:rsidRPr="00583E2D">
        <w:rPr>
          <w:highlight w:val="yellow"/>
          <w:lang w:val="en-US"/>
        </w:rPr>
        <w:t>?</w:t>
      </w:r>
    </w:p>
    <w:p w14:paraId="6C9F7B55" w14:textId="77777777" w:rsidR="005C1591" w:rsidRPr="00583E2D" w:rsidRDefault="005C1591" w:rsidP="005C1591">
      <w:pPr>
        <w:pStyle w:val="Normlnprvnodsazen"/>
        <w:numPr>
          <w:ilvl w:val="1"/>
          <w:numId w:val="26"/>
        </w:numPr>
        <w:rPr>
          <w:highlight w:val="yellow"/>
        </w:rPr>
      </w:pPr>
      <w:proofErr w:type="spellStart"/>
      <w:r w:rsidRPr="00583E2D">
        <w:rPr>
          <w:highlight w:val="yellow"/>
          <w:lang w:val="en-US"/>
        </w:rPr>
        <w:t>Tematick</w:t>
      </w:r>
      <w:proofErr w:type="spellEnd"/>
      <w:r w:rsidRPr="00583E2D">
        <w:rPr>
          <w:highlight w:val="yellow"/>
        </w:rPr>
        <w:t>á data v mapě</w:t>
      </w:r>
    </w:p>
    <w:p w14:paraId="3D4B6ACF" w14:textId="77777777" w:rsidR="005C1591" w:rsidRPr="00583E2D" w:rsidRDefault="005C1591" w:rsidP="005C1591">
      <w:pPr>
        <w:pStyle w:val="Normlnprvnodsazen"/>
        <w:numPr>
          <w:ilvl w:val="0"/>
          <w:numId w:val="26"/>
        </w:numPr>
        <w:rPr>
          <w:highlight w:val="yellow"/>
        </w:rPr>
      </w:pPr>
      <w:r w:rsidRPr="00583E2D">
        <w:rPr>
          <w:highlight w:val="yellow"/>
        </w:rPr>
        <w:t>Tradiční mapa – jako textura</w:t>
      </w:r>
    </w:p>
    <w:p w14:paraId="114D55A7" w14:textId="77777777" w:rsidR="005C1591" w:rsidRPr="00583E2D" w:rsidRDefault="005C1591" w:rsidP="005C1591">
      <w:pPr>
        <w:pStyle w:val="Normlnprvnodsazen"/>
        <w:ind w:firstLine="0"/>
        <w:rPr>
          <w:highlight w:val="yellow"/>
        </w:rPr>
      </w:pPr>
      <w:r w:rsidRPr="00583E2D">
        <w:rPr>
          <w:highlight w:val="yellow"/>
        </w:rPr>
        <w:t>Interakce –</w:t>
      </w:r>
    </w:p>
    <w:p w14:paraId="5EDBA1F6" w14:textId="77777777" w:rsidR="005C1591" w:rsidRPr="00583E2D" w:rsidRDefault="005C1591" w:rsidP="005C1591">
      <w:pPr>
        <w:pStyle w:val="Normlnprvnodsazen"/>
        <w:numPr>
          <w:ilvl w:val="0"/>
          <w:numId w:val="26"/>
        </w:numPr>
        <w:rPr>
          <w:highlight w:val="yellow"/>
        </w:rPr>
      </w:pPr>
      <w:r w:rsidRPr="00583E2D">
        <w:rPr>
          <w:highlight w:val="yellow"/>
        </w:rPr>
        <w:t xml:space="preserve">Pro </w:t>
      </w:r>
      <w:proofErr w:type="spellStart"/>
      <w:r w:rsidRPr="00583E2D">
        <w:rPr>
          <w:highlight w:val="yellow"/>
        </w:rPr>
        <w:t>rendering</w:t>
      </w:r>
      <w:proofErr w:type="spellEnd"/>
      <w:r w:rsidRPr="00583E2D">
        <w:rPr>
          <w:highlight w:val="yellow"/>
        </w:rPr>
        <w:t xml:space="preserve"> </w:t>
      </w:r>
      <w:proofErr w:type="spellStart"/>
      <w:r w:rsidRPr="00583E2D">
        <w:rPr>
          <w:highlight w:val="yellow"/>
        </w:rPr>
        <w:t>enginy</w:t>
      </w:r>
      <w:proofErr w:type="spellEnd"/>
      <w:r w:rsidRPr="00583E2D">
        <w:rPr>
          <w:highlight w:val="yellow"/>
        </w:rPr>
        <w:t xml:space="preserve"> pouze 3DoF – </w:t>
      </w:r>
      <w:proofErr w:type="spellStart"/>
      <w:r w:rsidRPr="00583E2D">
        <w:rPr>
          <w:highlight w:val="yellow"/>
        </w:rPr>
        <w:t>raycasting</w:t>
      </w:r>
      <w:proofErr w:type="spellEnd"/>
      <w:r w:rsidRPr="00583E2D">
        <w:rPr>
          <w:highlight w:val="yellow"/>
        </w:rPr>
        <w:t xml:space="preserve"> a </w:t>
      </w:r>
      <w:proofErr w:type="spellStart"/>
      <w:r w:rsidRPr="00583E2D">
        <w:rPr>
          <w:highlight w:val="yellow"/>
        </w:rPr>
        <w:t>colidery</w:t>
      </w:r>
      <w:proofErr w:type="spellEnd"/>
      <w:r w:rsidRPr="00583E2D">
        <w:rPr>
          <w:highlight w:val="yellow"/>
        </w:rPr>
        <w:t xml:space="preserve"> jsou moc </w:t>
      </w:r>
      <w:proofErr w:type="spellStart"/>
      <w:r w:rsidRPr="00583E2D">
        <w:rPr>
          <w:highlight w:val="yellow"/>
        </w:rPr>
        <w:t>složity</w:t>
      </w:r>
      <w:proofErr w:type="spellEnd"/>
    </w:p>
    <w:p w14:paraId="55B0AA1C" w14:textId="0A34C035" w:rsidR="00F973CB" w:rsidRPr="00583E2D" w:rsidRDefault="005C1591" w:rsidP="00A3391B">
      <w:pPr>
        <w:pStyle w:val="Normlnprvnodsazen"/>
        <w:numPr>
          <w:ilvl w:val="0"/>
          <w:numId w:val="26"/>
        </w:numPr>
        <w:rPr>
          <w:highlight w:val="yellow"/>
        </w:rPr>
      </w:pPr>
      <w:r w:rsidRPr="00583E2D">
        <w:rPr>
          <w:highlight w:val="yellow"/>
        </w:rPr>
        <w:t xml:space="preserve">Ostatní </w:t>
      </w:r>
      <w:r w:rsidR="00102292" w:rsidRPr="00583E2D">
        <w:rPr>
          <w:highlight w:val="yellow"/>
        </w:rPr>
        <w:t>(</w:t>
      </w:r>
      <w:proofErr w:type="spellStart"/>
      <w:r w:rsidR="00102292" w:rsidRPr="00583E2D">
        <w:rPr>
          <w:highlight w:val="yellow"/>
        </w:rPr>
        <w:t>Aframe</w:t>
      </w:r>
      <w:proofErr w:type="spellEnd"/>
      <w:r w:rsidR="00102292" w:rsidRPr="00583E2D">
        <w:rPr>
          <w:highlight w:val="yellow"/>
        </w:rPr>
        <w:t xml:space="preserve">, </w:t>
      </w:r>
      <w:proofErr w:type="spellStart"/>
      <w:r w:rsidR="00102292" w:rsidRPr="00583E2D">
        <w:rPr>
          <w:highlight w:val="yellow"/>
        </w:rPr>
        <w:t>Wonderland</w:t>
      </w:r>
      <w:proofErr w:type="spellEnd"/>
      <w:r w:rsidR="00102292" w:rsidRPr="00583E2D">
        <w:rPr>
          <w:highlight w:val="yellow"/>
        </w:rPr>
        <w:t xml:space="preserve">, </w:t>
      </w:r>
      <w:proofErr w:type="spellStart"/>
      <w:proofErr w:type="gramStart"/>
      <w:r w:rsidR="00102292" w:rsidRPr="00583E2D">
        <w:rPr>
          <w:highlight w:val="yellow"/>
        </w:rPr>
        <w:t>Needle</w:t>
      </w:r>
      <w:proofErr w:type="spellEnd"/>
      <w:r w:rsidR="00102292" w:rsidRPr="00583E2D">
        <w:rPr>
          <w:highlight w:val="yellow"/>
        </w:rPr>
        <w:t>)</w:t>
      </w:r>
      <w:r w:rsidRPr="00583E2D">
        <w:rPr>
          <w:highlight w:val="yellow"/>
        </w:rPr>
        <w:t>–</w:t>
      </w:r>
      <w:proofErr w:type="gramEnd"/>
      <w:r w:rsidRPr="00583E2D">
        <w:rPr>
          <w:highlight w:val="yellow"/>
        </w:rPr>
        <w:t xml:space="preserve">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 xml:space="preserve">Střední – Google Pixel </w:t>
      </w:r>
      <w:proofErr w:type="gramStart"/>
      <w:r>
        <w:t>6a</w:t>
      </w:r>
      <w:proofErr w:type="gramEnd"/>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1A15EBB2" w:rsidR="00054069" w:rsidRDefault="00054069" w:rsidP="00054069">
      <w:pPr>
        <w:pStyle w:val="Normlnprvnodsazen"/>
        <w:ind w:firstLine="0"/>
      </w:pPr>
      <w:r w:rsidRPr="001F6849">
        <w:fldChar w:fldCharType="begin"/>
      </w:r>
      <w:r w:rsidR="009116B7">
        <w:instrText xml:space="preserve"> ADDIN ZOTERO_ITEM CSL_CITATION {"citationID":"cYRPxs8U","properties":{"formattedCitation":"(Coltekin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t>Co zobrazit</w:t>
      </w:r>
    </w:p>
    <w:p w14:paraId="72331AC5" w14:textId="2D96E590" w:rsidR="009364A3" w:rsidRPr="009364A3" w:rsidRDefault="00A3391B" w:rsidP="009364A3">
      <w:proofErr w:type="gramStart"/>
      <w:r>
        <w:t>Data</w:t>
      </w:r>
      <w:proofErr w:type="gramEnd"/>
      <w:r>
        <w:t xml:space="preserve"> která mají 3. rozměr – výšku.</w:t>
      </w:r>
      <w:r w:rsidR="003021CD">
        <w:t xml:space="preserve"> Zmenšené modely. 1:1 není vhodné</w:t>
      </w:r>
    </w:p>
    <w:p w14:paraId="42101811" w14:textId="4E9C1A90" w:rsidR="00DC2D7C" w:rsidRDefault="00DC2D7C" w:rsidP="00DC2D7C">
      <w:pPr>
        <w:pStyle w:val="Malnadpis"/>
      </w:pPr>
      <w:r>
        <w:lastRenderedPageBreak/>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proofErr w:type="gramStart"/>
      <w:r>
        <w:rPr>
          <w:b w:val="0"/>
          <w:bCs/>
        </w:rPr>
        <w:t>Doejzd</w:t>
      </w:r>
      <w:proofErr w:type="spellEnd"/>
      <w:r>
        <w:rPr>
          <w:b w:val="0"/>
          <w:bCs/>
          <w:lang w:val="en-US"/>
        </w:rPr>
        <w:t xml:space="preserve"> ?</w:t>
      </w:r>
      <w:proofErr w:type="gramEnd"/>
      <w:r>
        <w:rPr>
          <w:b w:val="0"/>
          <w:bCs/>
          <w:lang w:val="en-US"/>
        </w:rPr>
        <w:t xml:space="preserve">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29D023CA" w14:textId="77777777" w:rsidR="009251D2" w:rsidRDefault="009251D2" w:rsidP="009251D2">
      <w:pPr>
        <w:pStyle w:val="Heading2"/>
      </w:pPr>
      <w:r>
        <w:t>Data</w:t>
      </w:r>
    </w:p>
    <w:p w14:paraId="234933F4" w14:textId="7853A205"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proofErr w:type="spellStart"/>
      <w:r w:rsidRPr="009251D2">
        <w:rPr>
          <w:lang w:eastAsia="cs-CZ"/>
        </w:rPr>
        <w:t>virutálním</w:t>
      </w:r>
      <w:proofErr w:type="spellEnd"/>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o sobě přináší míru komplexity v podobě kompatibility mezi danými řešeními. Následující kapitola se </w:t>
      </w:r>
      <w:proofErr w:type="gramStart"/>
      <w:r w:rsidR="00075E05">
        <w:rPr>
          <w:lang w:eastAsia="cs-CZ"/>
        </w:rPr>
        <w:t>snaží</w:t>
      </w:r>
      <w:proofErr w:type="gramEnd"/>
      <w:r w:rsidR="00075E05">
        <w:rPr>
          <w:lang w:eastAsia="cs-CZ"/>
        </w:rPr>
        <w:t xml:space="preserve"> zobecnit tyto postupy a identifikovat a vyřešit případy snížené kompatibility.</w:t>
      </w:r>
    </w:p>
    <w:p w14:paraId="2B98F030" w14:textId="25432793" w:rsidR="001E00CB" w:rsidRDefault="009251D2" w:rsidP="001E00CB">
      <w:pPr>
        <w:pStyle w:val="Normlnprvnodsazen"/>
      </w:pPr>
      <w:r>
        <w:t xml:space="preserve">Geografická data jsou tradičně zobrazována skrze Topografické a Tematické mapy. Tedy vizualizace obecné geografické situace v území a zobrazení nějakého vybraného jevu na zjednodušeném geografickém podkladu, tak aby bylo jednoznačně možné identifikovat polohu zobrazeného jevu v prostoru. V případě </w:t>
      </w:r>
      <w:proofErr w:type="gramStart"/>
      <w:r>
        <w:t>3D</w:t>
      </w:r>
      <w:proofErr w:type="gramEnd"/>
      <w:r>
        <w:t xml:space="preserve"> map je běžné zobrazovat geografické jevy které mají absolutní či relativní výškovou složku. V případě tematických map je pak možné </w:t>
      </w:r>
      <w:proofErr w:type="gramStart"/>
      <w:r>
        <w:t>3tí</w:t>
      </w:r>
      <w:proofErr w:type="gramEnd"/>
      <w:r>
        <w:t xml:space="preserve"> rozměr mapovat na zobrazení zvoleného atributu. S touto definicí je tedy možné určit základní kategorie dat, které dává smysl zobrazovat ve virtuálních prostředích.</w:t>
      </w:r>
      <w:r w:rsidR="00C150AE">
        <w:t xml:space="preserve"> </w:t>
      </w:r>
      <w:r w:rsidR="00C150AE" w:rsidRPr="00C150AE">
        <w:rPr>
          <w:highlight w:val="yellow"/>
        </w:rPr>
        <w:t>Následující rozdělení je sémantické, následně pak dle geometrie.</w:t>
      </w:r>
      <w:r w:rsidR="00C150AE">
        <w:t xml:space="preserve"> Ve VP prostředích je možné a zároveň i vhodné vizualizovat prvky jak skrze </w:t>
      </w:r>
      <w:proofErr w:type="gramStart"/>
      <w:r w:rsidR="00C150AE">
        <w:t>3D</w:t>
      </w:r>
      <w:proofErr w:type="gramEnd"/>
      <w:r w:rsidR="00C150AE">
        <w:t xml:space="preserve"> vizualizaci tak pomocí 2D skrze textury. </w:t>
      </w:r>
      <w:r w:rsidR="00444F18">
        <w:t xml:space="preserve">Specifika přípravy těchto dat jsou </w:t>
      </w:r>
      <w:proofErr w:type="gramStart"/>
      <w:r w:rsidR="00444F18">
        <w:t>popsány</w:t>
      </w:r>
      <w:proofErr w:type="gramEnd"/>
      <w:r w:rsidR="00444F18">
        <w:t xml:space="preserve"> v separátních kapitolách. </w:t>
      </w:r>
    </w:p>
    <w:p w14:paraId="0D03B961" w14:textId="70492165" w:rsidR="001E00CB" w:rsidRPr="001E00CB" w:rsidRDefault="001E00CB" w:rsidP="001E00CB">
      <w:pPr>
        <w:pStyle w:val="Normlnprvnodsazen"/>
        <w:rPr>
          <w:lang w:val="en-US"/>
        </w:rPr>
      </w:pPr>
      <w:r w:rsidRPr="004B2AB3">
        <w:rPr>
          <w:highlight w:val="yellow"/>
          <w:lang w:val="en-US"/>
        </w:rPr>
        <w:t xml:space="preserve"># </w:t>
      </w:r>
      <w:proofErr w:type="spellStart"/>
      <w:r w:rsidRPr="004B2AB3">
        <w:rPr>
          <w:highlight w:val="yellow"/>
          <w:lang w:val="en-US"/>
        </w:rPr>
        <w:t>todo</w:t>
      </w:r>
      <w:proofErr w:type="spellEnd"/>
      <w:r w:rsidRPr="004B2AB3">
        <w:rPr>
          <w:highlight w:val="yellow"/>
          <w:lang w:val="en-US"/>
        </w:rPr>
        <w:t xml:space="preserve"> </w:t>
      </w:r>
      <w:proofErr w:type="spellStart"/>
      <w:r w:rsidRPr="004B2AB3">
        <w:rPr>
          <w:highlight w:val="yellow"/>
          <w:lang w:val="en-US"/>
        </w:rPr>
        <w:t>tabulka</w:t>
      </w:r>
      <w:proofErr w:type="spellEnd"/>
    </w:p>
    <w:p w14:paraId="51ADCD46" w14:textId="55C5F0C9" w:rsidR="00C150AE" w:rsidRPr="00C150AE" w:rsidRDefault="00C150AE" w:rsidP="00C150AE">
      <w:pPr>
        <w:pStyle w:val="Normlnprvnodsazen"/>
        <w:numPr>
          <w:ilvl w:val="0"/>
          <w:numId w:val="7"/>
        </w:numPr>
        <w:rPr>
          <w:b/>
          <w:bCs/>
        </w:rPr>
      </w:pPr>
      <w:r w:rsidRPr="00C150AE">
        <w:rPr>
          <w:b/>
          <w:bCs/>
        </w:rPr>
        <w:t>Terén</w:t>
      </w:r>
      <w:r>
        <w:t xml:space="preserve"> </w:t>
      </w:r>
    </w:p>
    <w:p w14:paraId="2864E453" w14:textId="43B95A91" w:rsidR="00C150AE" w:rsidRPr="00C150AE" w:rsidRDefault="00C150AE" w:rsidP="00C150AE">
      <w:pPr>
        <w:pStyle w:val="Normlnprvnodsazen"/>
        <w:numPr>
          <w:ilvl w:val="1"/>
          <w:numId w:val="7"/>
        </w:numPr>
        <w:rPr>
          <w:b/>
          <w:bCs/>
        </w:rPr>
      </w:pPr>
      <w:proofErr w:type="gramStart"/>
      <w:r>
        <w:t>2D</w:t>
      </w:r>
      <w:proofErr w:type="gramEnd"/>
      <w:r>
        <w:t xml:space="preserve"> – Vrstevnice, Škály, Hypsometrie</w:t>
      </w:r>
      <w:r>
        <w:rPr>
          <w:b/>
          <w:bCs/>
        </w:rPr>
        <w:t xml:space="preserve"> </w:t>
      </w:r>
      <w:r>
        <w:t>– texturovaná rastrová popř. vektorová data</w:t>
      </w:r>
    </w:p>
    <w:p w14:paraId="4279C970" w14:textId="7DD68F67" w:rsidR="00C150AE" w:rsidRPr="00C150AE" w:rsidRDefault="00C150AE" w:rsidP="00C150AE">
      <w:pPr>
        <w:pStyle w:val="Normlnprvnodsazen"/>
        <w:numPr>
          <w:ilvl w:val="1"/>
          <w:numId w:val="7"/>
        </w:numPr>
        <w:rPr>
          <w:b/>
          <w:bCs/>
        </w:rPr>
      </w:pPr>
      <w:proofErr w:type="gramStart"/>
      <w:r>
        <w:t>3D</w:t>
      </w:r>
      <w:proofErr w:type="gramEnd"/>
      <w:r>
        <w:t xml:space="preserve"> – Povrch jakožto nepravidelná </w:t>
      </w:r>
      <w:r w:rsidR="00444F18">
        <w:t>trojúhelníková</w:t>
      </w:r>
      <w:r>
        <w:t xml:space="preserve"> síť (</w:t>
      </w:r>
      <w:proofErr w:type="spellStart"/>
      <w:r>
        <w:t>mesh</w:t>
      </w:r>
      <w:proofErr w:type="spellEnd"/>
      <w:r>
        <w:t>)</w:t>
      </w:r>
    </w:p>
    <w:p w14:paraId="4E0E5B74" w14:textId="5314E98B" w:rsidR="00C150AE" w:rsidRDefault="00C150AE" w:rsidP="00C150AE">
      <w:pPr>
        <w:pStyle w:val="Normlnprvnodsazen"/>
        <w:numPr>
          <w:ilvl w:val="0"/>
          <w:numId w:val="7"/>
        </w:numPr>
        <w:rPr>
          <w:b/>
          <w:bCs/>
        </w:rPr>
      </w:pPr>
      <w:r w:rsidRPr="00C150AE">
        <w:rPr>
          <w:b/>
          <w:bCs/>
        </w:rPr>
        <w:lastRenderedPageBreak/>
        <w:t>Geografické objekty</w:t>
      </w:r>
    </w:p>
    <w:p w14:paraId="7BFB14FC" w14:textId="687ED7E0" w:rsidR="00444F18" w:rsidRPr="00444F18" w:rsidRDefault="001D07D3" w:rsidP="00444F18">
      <w:pPr>
        <w:pStyle w:val="Normlnprvnodsazen"/>
        <w:numPr>
          <w:ilvl w:val="1"/>
          <w:numId w:val="7"/>
        </w:numPr>
        <w:rPr>
          <w:b/>
          <w:bCs/>
        </w:rPr>
      </w:pPr>
      <w:proofErr w:type="gramStart"/>
      <w:r>
        <w:t>2</w:t>
      </w:r>
      <w:r w:rsidR="00444F18" w:rsidRPr="00444F18">
        <w:t>D</w:t>
      </w:r>
      <w:proofErr w:type="gramEnd"/>
      <w:r w:rsidR="00444F18">
        <w:rPr>
          <w:b/>
          <w:bCs/>
        </w:rPr>
        <w:t xml:space="preserve"> – </w:t>
      </w:r>
      <w:r w:rsidR="00444F18" w:rsidRPr="00444F18">
        <w:t>Místa zájmu, Doprava, Plochy</w:t>
      </w:r>
      <w:r w:rsidR="00444F18">
        <w:rPr>
          <w:b/>
          <w:bCs/>
        </w:rPr>
        <w:t xml:space="preserve"> - </w:t>
      </w:r>
      <w:r w:rsidR="00444F18">
        <w:t>Body, Linie, Polygony skrze rastrovou texturu popř. vektorová data</w:t>
      </w:r>
    </w:p>
    <w:p w14:paraId="792E4A79" w14:textId="2D0A0AB2" w:rsidR="00444F18" w:rsidRPr="001D07D3" w:rsidRDefault="001D07D3" w:rsidP="00444F18">
      <w:pPr>
        <w:pStyle w:val="Normlnprvnodsazen"/>
        <w:numPr>
          <w:ilvl w:val="1"/>
          <w:numId w:val="7"/>
        </w:numPr>
      </w:pPr>
      <w:r w:rsidRPr="001D07D3">
        <w:t>3</w:t>
      </w:r>
      <w:proofErr w:type="gramStart"/>
      <w:r w:rsidRPr="001D07D3">
        <w:t xml:space="preserve">D  </w:t>
      </w:r>
      <w:r>
        <w:t>-</w:t>
      </w:r>
      <w:proofErr w:type="gramEnd"/>
      <w:r>
        <w:t xml:space="preserve"> Budovy, 3D symboly - </w:t>
      </w:r>
      <w:proofErr w:type="spellStart"/>
      <w:r>
        <w:t>mesh</w:t>
      </w:r>
      <w:proofErr w:type="spellEnd"/>
      <w:r>
        <w:t xml:space="preserve"> </w:t>
      </w:r>
    </w:p>
    <w:p w14:paraId="12A0CEAB" w14:textId="47FD8B96" w:rsidR="001D07D3" w:rsidRDefault="00C150AE" w:rsidP="00744951">
      <w:pPr>
        <w:pStyle w:val="Normlnprvnodsazen"/>
        <w:numPr>
          <w:ilvl w:val="0"/>
          <w:numId w:val="7"/>
        </w:numPr>
        <w:rPr>
          <w:b/>
          <w:bCs/>
        </w:rPr>
      </w:pPr>
      <w:r>
        <w:rPr>
          <w:b/>
          <w:bCs/>
        </w:rPr>
        <w:t xml:space="preserve">Tematická data. </w:t>
      </w:r>
    </w:p>
    <w:p w14:paraId="1D9FD201" w14:textId="56310743" w:rsidR="00744951" w:rsidRDefault="00744951" w:rsidP="00744951">
      <w:pPr>
        <w:pStyle w:val="Normlnprvnodsazen"/>
        <w:numPr>
          <w:ilvl w:val="1"/>
          <w:numId w:val="7"/>
        </w:numPr>
      </w:pPr>
      <w:proofErr w:type="gramStart"/>
      <w:r w:rsidRPr="00744951">
        <w:t>2D</w:t>
      </w:r>
      <w:proofErr w:type="gramEnd"/>
      <w:r w:rsidRPr="00744951">
        <w:t xml:space="preserve"> –</w:t>
      </w:r>
      <w:r>
        <w:t xml:space="preserve"> Tradiční kartografické metody vizualizace – Body, Linie, Polygony – do VP skrze bitmap texturu popř. 2D vektorová data</w:t>
      </w:r>
    </w:p>
    <w:p w14:paraId="0061A654" w14:textId="1377208D" w:rsidR="00C150AE" w:rsidRDefault="00744951" w:rsidP="00744951">
      <w:pPr>
        <w:pStyle w:val="Normlnprvnodsazen"/>
        <w:numPr>
          <w:ilvl w:val="1"/>
          <w:numId w:val="7"/>
        </w:numPr>
      </w:pPr>
      <w:proofErr w:type="gramStart"/>
      <w:r>
        <w:t>3D</w:t>
      </w:r>
      <w:proofErr w:type="gramEnd"/>
      <w:r>
        <w:t xml:space="preserve"> – 3D ekvivalenty kartografických metod (extrudovaný </w:t>
      </w:r>
      <w:proofErr w:type="spellStart"/>
      <w:r>
        <w:t>grid</w:t>
      </w:r>
      <w:proofErr w:type="spellEnd"/>
      <w:r>
        <w:t xml:space="preserve">, bodová </w:t>
      </w:r>
      <w:proofErr w:type="spellStart"/>
      <w:r>
        <w:t>heat</w:t>
      </w:r>
      <w:proofErr w:type="spellEnd"/>
      <w:r>
        <w:t xml:space="preserve"> mapa aj.) – </w:t>
      </w:r>
      <w:proofErr w:type="spellStart"/>
      <w:r>
        <w:t>mesh</w:t>
      </w:r>
      <w:proofErr w:type="spellEnd"/>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61724B42" w14:textId="74658DD0" w:rsidR="00296350" w:rsidRPr="00296350" w:rsidRDefault="00296350" w:rsidP="00335F34">
      <w:pPr>
        <w:pStyle w:val="Normlnprvnodsazen"/>
        <w:ind w:firstLine="0"/>
        <w:rPr>
          <w:lang w:val="en-US"/>
        </w:rPr>
      </w:pPr>
      <w:r w:rsidRPr="00296350">
        <w:rPr>
          <w:highlight w:val="yellow"/>
          <w:lang w:val="en-US"/>
        </w:rPr>
        <w:t>#todo - tab</w:t>
      </w:r>
    </w:p>
    <w:p w14:paraId="2BD685F5" w14:textId="4A438AF2" w:rsidR="00335F34" w:rsidRDefault="00335F34" w:rsidP="00296350">
      <w:pPr>
        <w:pStyle w:val="Normlnprvnodsazen"/>
        <w:numPr>
          <w:ilvl w:val="0"/>
          <w:numId w:val="26"/>
        </w:numPr>
      </w:pPr>
      <w:r>
        <w:t>podrobný DMR (</w:t>
      </w:r>
      <w:proofErr w:type="gramStart"/>
      <w:r>
        <w:t>25cm</w:t>
      </w:r>
      <w:proofErr w:type="gramEnd"/>
      <w:r>
        <w:t>) ve formě výškové bitmapy, 3D model</w:t>
      </w:r>
      <w:r w:rsidR="00296350">
        <w:t xml:space="preserve"> budov, ČÚZK otevřená data ortofoto, polohy stromů pasport zeleně Brno  </w:t>
      </w:r>
    </w:p>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132740E3" w14:textId="4685B24A" w:rsidR="00D8458A" w:rsidRDefault="00296350" w:rsidP="00393F6D">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drawing>
          <wp:inline distT="0" distB="0" distL="0" distR="0" wp14:anchorId="090B4A52" wp14:editId="4DC85F8F">
            <wp:extent cx="2604031" cy="1986520"/>
            <wp:effectExtent l="0" t="0" r="6350" b="0"/>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25456" cy="2002865"/>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6EAEA1A2">
            <wp:extent cx="1972886" cy="1993367"/>
            <wp:effectExtent l="0" t="0" r="8890" b="6985"/>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92349" cy="2013032"/>
                    </a:xfrm>
                    <a:prstGeom prst="rect">
                      <a:avLst/>
                    </a:prstGeom>
                    <a:noFill/>
                    <a:ln>
                      <a:noFill/>
                    </a:ln>
                  </pic:spPr>
                </pic:pic>
              </a:graphicData>
            </a:graphic>
          </wp:inline>
        </w:drawing>
      </w:r>
    </w:p>
    <w:p w14:paraId="5F6844EA" w14:textId="52018448" w:rsidR="00C03453" w:rsidRDefault="00C03453" w:rsidP="00C03453">
      <w:pPr>
        <w:pStyle w:val="Caption"/>
      </w:pPr>
      <w:r>
        <w:t xml:space="preserve">Obr. </w:t>
      </w:r>
      <w:r>
        <w:fldChar w:fldCharType="begin"/>
      </w:r>
      <w:r>
        <w:instrText xml:space="preserve"> SEQ Obr. \* ARABIC </w:instrText>
      </w:r>
      <w:r>
        <w:fldChar w:fldCharType="separate"/>
      </w:r>
      <w:r w:rsidR="00894A03">
        <w:rPr>
          <w:noProof/>
        </w:rPr>
        <w:t>29</w:t>
      </w:r>
      <w:r>
        <w:fldChar w:fldCharType="end"/>
      </w:r>
      <w:r>
        <w:t xml:space="preserve"> Datový model 3D modelu města </w:t>
      </w:r>
      <w:r w:rsidR="004E6E7C">
        <w:t>B</w:t>
      </w:r>
      <w:r>
        <w:t>rna a struktura poskytovaných dat.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lastRenderedPageBreak/>
        <w:drawing>
          <wp:inline distT="0" distB="0" distL="0" distR="0" wp14:anchorId="5ED9DCC4" wp14:editId="47A8CEFE">
            <wp:extent cx="4951562" cy="4951562"/>
            <wp:effectExtent l="0" t="0" r="1905" b="190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960354" cy="4960354"/>
                    </a:xfrm>
                    <a:prstGeom prst="rect">
                      <a:avLst/>
                    </a:prstGeom>
                  </pic:spPr>
                </pic:pic>
              </a:graphicData>
            </a:graphic>
          </wp:inline>
        </w:drawing>
      </w:r>
    </w:p>
    <w:p w14:paraId="2FABDD96" w14:textId="4186B6F4" w:rsidR="00C03453" w:rsidRDefault="00C03453" w:rsidP="00C03453">
      <w:pPr>
        <w:pStyle w:val="Caption"/>
      </w:pPr>
      <w:r>
        <w:t xml:space="preserve">Obr. </w:t>
      </w:r>
      <w:r>
        <w:fldChar w:fldCharType="begin"/>
      </w:r>
      <w:r>
        <w:instrText xml:space="preserve"> SEQ Obr. \* ARABIC </w:instrText>
      </w:r>
      <w:r>
        <w:fldChar w:fldCharType="separate"/>
      </w:r>
      <w:r w:rsidR="00894A03">
        <w:rPr>
          <w:noProof/>
        </w:rPr>
        <w:t>30</w:t>
      </w:r>
      <w:r>
        <w:fldChar w:fldCharType="end"/>
      </w:r>
      <w:r>
        <w:t xml:space="preserve"> Dělení 3D modelu města Brna. zdroj dat: </w:t>
      </w:r>
      <w:r w:rsidR="00F469D6">
        <w:t xml:space="preserve">podklad – </w:t>
      </w:r>
      <w:proofErr w:type="spellStart"/>
      <w:r w:rsidR="00F469D6">
        <w:t>MapTiler</w:t>
      </w:r>
      <w:proofErr w:type="spellEnd"/>
    </w:p>
    <w:p w14:paraId="56D566BA" w14:textId="1279738A"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atributy, kdežto v případě vykreslování 3D grafiky je obecným pravidlem minimalizovat počet 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6"/>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proofErr w:type="spellStart"/>
      <w:r w:rsidR="00F42172">
        <w:t>sematiky</w:t>
      </w:r>
      <w:proofErr w:type="spellEnd"/>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w:t>
      </w:r>
      <w:proofErr w:type="spellStart"/>
      <w:r w:rsidR="00F469D6">
        <w:t>symbologii</w:t>
      </w:r>
      <w:proofErr w:type="spellEnd"/>
      <w:r w:rsidR="00F469D6">
        <w:t xml:space="preserve"> aby bylo následně možné dle kategorie definovat materiál a dle </w:t>
      </w:r>
      <w:proofErr w:type="spellStart"/>
      <w:r w:rsidR="00F469D6">
        <w:t>symbologie</w:t>
      </w:r>
      <w:proofErr w:type="spellEnd"/>
      <w:r w:rsidR="00F469D6">
        <w:t xml:space="preserve"> parametry materiálu. </w:t>
      </w:r>
    </w:p>
    <w:p w14:paraId="58CC9EF3" w14:textId="603AB122" w:rsidR="004D3D6E" w:rsidRDefault="00F469D6" w:rsidP="00E168A6">
      <w:pPr>
        <w:pStyle w:val="Normlnprvnodsazen"/>
      </w:pPr>
      <w:r>
        <w:lastRenderedPageBreak/>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balík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spellStart"/>
      <w:proofErr w:type="gramStart"/>
      <w:r w:rsidR="00077121">
        <w:t>samostaný</w:t>
      </w:r>
      <w:proofErr w:type="spellEnd"/>
      <w:r w:rsidR="00077121">
        <w:t xml:space="preserve"> .</w:t>
      </w:r>
      <w:proofErr w:type="spellStart"/>
      <w:r w:rsidR="00077121">
        <w:t>dae</w:t>
      </w:r>
      <w:proofErr w:type="spellEnd"/>
      <w:proofErr w:type="gramEnd"/>
      <w:r w:rsidR="00077121">
        <w:t xml:space="preserve"> soubor a není možné zachovat definovanou </w:t>
      </w:r>
      <w:proofErr w:type="spellStart"/>
      <w:r w:rsidR="00077121">
        <w:t>symbologii</w:t>
      </w:r>
      <w:proofErr w:type="spellEnd"/>
      <w:r w:rsidR="00077121">
        <w:t>.</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na základě DMR.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w:t>
      </w:r>
      <w:proofErr w:type="spellStart"/>
      <w:r w:rsidR="00E168A6">
        <w:t>symbologii</w:t>
      </w:r>
      <w:proofErr w:type="spellEnd"/>
      <w:r w:rsidR="00E168A6">
        <w:t xml:space="preserve"> do materiálu, triangulaci povrchů z bitmap a export do </w:t>
      </w:r>
      <w:proofErr w:type="spellStart"/>
      <w:r w:rsidR="00E168A6">
        <w:t>glTF</w:t>
      </w:r>
      <w:proofErr w:type="spellEnd"/>
      <w:r w:rsidR="00E168A6">
        <w:t xml:space="preserve"> formátu </w:t>
      </w:r>
      <w:r w:rsidR="00E168A6" w:rsidRPr="00E168A6">
        <w:rPr>
          <w:highlight w:val="yellow"/>
        </w:rPr>
        <w:t>viz (thematic2)</w:t>
      </w:r>
      <w:r w:rsidR="00E168A6">
        <w:t xml:space="preserve">.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2415F470" w:rsidR="00E168A6" w:rsidRDefault="00F86911" w:rsidP="007B5CF8">
      <w:pPr>
        <w:pStyle w:val="Normlnprvnodsazen"/>
        <w:numPr>
          <w:ilvl w:val="0"/>
          <w:numId w:val="63"/>
        </w:numPr>
      </w:pPr>
      <w:r w:rsidRPr="00F86911">
        <w:rPr>
          <w:b/>
          <w:bCs/>
        </w:rPr>
        <w:t>Nekonzistentní orientace ploch</w:t>
      </w:r>
      <w:r>
        <w:t xml:space="preserve"> – Normálové vektory ploch nejsou orientovány jednotně, jelikož se nejedná o uzavřené objekty (problém č. 2). Tento problém zabraňuje jednoduché aplikaci textur na povrchy. </w:t>
      </w:r>
    </w:p>
    <w:p w14:paraId="35820572" w14:textId="4C049E94" w:rsidR="0027655C" w:rsidRDefault="0027655C" w:rsidP="0027655C">
      <w:pPr>
        <w:pStyle w:val="Normlnprvnodsazen"/>
        <w:keepNext/>
        <w:ind w:firstLine="0"/>
      </w:pPr>
      <w:r>
        <w:rPr>
          <w:noProof/>
        </w:rPr>
        <w:lastRenderedPageBreak/>
        <w:drawing>
          <wp:inline distT="0" distB="0" distL="0" distR="0" wp14:anchorId="68447B04" wp14:editId="6825EC8A">
            <wp:extent cx="5579745" cy="5001895"/>
            <wp:effectExtent l="0" t="0" r="1905" b="825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70">
                      <a:extLst>
                        <a:ext uri="{28A0092B-C50C-407E-A947-70E740481C1C}">
                          <a14:useLocalDpi xmlns:a14="http://schemas.microsoft.com/office/drawing/2010/main" val="0"/>
                        </a:ext>
                      </a:extLst>
                    </a:blip>
                    <a:stretch>
                      <a:fillRect/>
                    </a:stretch>
                  </pic:blipFill>
                  <pic:spPr>
                    <a:xfrm>
                      <a:off x="0" y="0"/>
                      <a:ext cx="5579745" cy="5001895"/>
                    </a:xfrm>
                    <a:prstGeom prst="rect">
                      <a:avLst/>
                    </a:prstGeom>
                  </pic:spPr>
                </pic:pic>
              </a:graphicData>
            </a:graphic>
          </wp:inline>
        </w:drawing>
      </w:r>
    </w:p>
    <w:p w14:paraId="48DEB3A7" w14:textId="089486F2" w:rsidR="0027655C" w:rsidRDefault="0027655C" w:rsidP="0027655C">
      <w:pPr>
        <w:pStyle w:val="Caption"/>
      </w:pPr>
      <w:r>
        <w:t xml:space="preserve">Obr. </w:t>
      </w:r>
      <w:r>
        <w:fldChar w:fldCharType="begin"/>
      </w:r>
      <w:r>
        <w:instrText xml:space="preserve"> SEQ Obr. \* ARABIC </w:instrText>
      </w:r>
      <w:r>
        <w:fldChar w:fldCharType="separate"/>
      </w:r>
      <w:r w:rsidR="00894A03">
        <w:rPr>
          <w:noProof/>
        </w:rPr>
        <w:t>31</w:t>
      </w:r>
      <w:r>
        <w:fldChar w:fldCharType="end"/>
      </w:r>
      <w:r>
        <w:t xml:space="preserve"> Problematické aspekty 3D modelu Brna ve vztahu 3D vizualizace.</w:t>
      </w:r>
    </w:p>
    <w:p w14:paraId="5C8EF902" w14:textId="12DC0BD1" w:rsidR="002D6389" w:rsidRDefault="007B5CF8" w:rsidP="007B5CF8">
      <w:pPr>
        <w:pStyle w:val="Normlnprvnodsazen"/>
      </w:pPr>
      <w:r>
        <w:t xml:space="preserve">Možná řešení na výše odvedené problémy jsou prozkoumány v rámci následujících kapitol. Které popisují exemplární řešení pro </w:t>
      </w:r>
      <w:proofErr w:type="gramStart"/>
      <w:r>
        <w:t>3D</w:t>
      </w:r>
      <w:proofErr w:type="gramEnd"/>
      <w:r>
        <w:t xml:space="preserve"> Tematickou a Topografickou mapu. </w:t>
      </w:r>
      <w:proofErr w:type="gramStart"/>
      <w:r>
        <w:t>Snaží</w:t>
      </w:r>
      <w:proofErr w:type="gramEnd"/>
      <w:r>
        <w:t xml:space="preserve"> se popsat kompletní průběh transformace dat.</w:t>
      </w:r>
    </w:p>
    <w:p w14:paraId="3267B095" w14:textId="24B2138C" w:rsidR="00B91B09" w:rsidRDefault="00B91B09" w:rsidP="00B91B09">
      <w:pPr>
        <w:pStyle w:val="Malnadpis"/>
      </w:pPr>
      <w:r>
        <w:t>Terén</w:t>
      </w:r>
    </w:p>
    <w:p w14:paraId="3DB2D212" w14:textId="55356B67" w:rsidR="00B91B09" w:rsidRP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w:t>
      </w:r>
      <w:proofErr w:type="spellStart"/>
      <w:r>
        <w:t>Engine</w:t>
      </w:r>
      <w:proofErr w:type="spellEnd"/>
      <w:r>
        <w:t xml:space="preserve"> i qgis2threejs tuto funkcionalitu poskytují v GUI rozhraní. Generovat terén je ale možné i v rámci webových vykreslovacích </w:t>
      </w:r>
      <w:proofErr w:type="spellStart"/>
      <w:r>
        <w:t>enginech</w:t>
      </w:r>
      <w:proofErr w:type="spellEnd"/>
      <w:r>
        <w:t xml:space="preserve"> 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p>
    <w:p w14:paraId="0BBC1B9E" w14:textId="39E788AC" w:rsidR="00354F63" w:rsidRDefault="007B5CF8" w:rsidP="00354F63">
      <w:pPr>
        <w:pStyle w:val="Heading3"/>
        <w:rPr>
          <w:lang w:val="en-US"/>
        </w:rPr>
      </w:pPr>
      <w:proofErr w:type="spellStart"/>
      <w:r>
        <w:rPr>
          <w:lang w:val="en-US"/>
        </w:rPr>
        <w:t>Tvorba</w:t>
      </w:r>
      <w:proofErr w:type="spellEnd"/>
      <w:r>
        <w:rPr>
          <w:lang w:val="en-US"/>
        </w:rPr>
        <w:t xml:space="preserve"> map</w:t>
      </w:r>
    </w:p>
    <w:p w14:paraId="72A66142" w14:textId="7A8364D1" w:rsidR="007B5CF8" w:rsidRDefault="00357030" w:rsidP="00357030">
      <w:r>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Klíčové aspekty postupu jsou podrobně popsány níže.</w:t>
      </w:r>
    </w:p>
    <w:p w14:paraId="28744817" w14:textId="77777777" w:rsidR="008F7AAA" w:rsidRPr="008F7AAA" w:rsidRDefault="008F7AAA" w:rsidP="008F7AAA">
      <w:pPr>
        <w:pStyle w:val="Normlnprvnodsazen"/>
        <w:rPr>
          <w:lang w:eastAsia="en-US"/>
        </w:rPr>
      </w:pPr>
    </w:p>
    <w:p w14:paraId="424ED9EA" w14:textId="6C9030A0" w:rsidR="007B5CF8" w:rsidRDefault="007B5CF8" w:rsidP="007B5CF8">
      <w:pPr>
        <w:pStyle w:val="Caption"/>
        <w:keepNext/>
      </w:pPr>
      <w:r>
        <w:lastRenderedPageBreak/>
        <w:t xml:space="preserve">Tab. </w:t>
      </w:r>
      <w:r>
        <w:fldChar w:fldCharType="begin"/>
      </w:r>
      <w:r>
        <w:instrText xml:space="preserve"> SEQ Tab. \* ARABIC </w:instrText>
      </w:r>
      <w:r>
        <w:fldChar w:fldCharType="separate"/>
      </w:r>
      <w:r>
        <w:rPr>
          <w:noProof/>
        </w:rPr>
        <w:t>8</w:t>
      </w:r>
      <w:r>
        <w:fldChar w:fldCharType="end"/>
      </w:r>
      <w:r>
        <w:t xml:space="preserve"> Přehled datových vrstev pro vybrané mapy.</w:t>
      </w:r>
    </w:p>
    <w:tbl>
      <w:tblPr>
        <w:tblW w:w="8760" w:type="dxa"/>
        <w:tblLook w:val="04A0" w:firstRow="1" w:lastRow="0" w:firstColumn="1" w:lastColumn="0" w:noHBand="0" w:noVBand="1"/>
      </w:tblPr>
      <w:tblGrid>
        <w:gridCol w:w="1233"/>
        <w:gridCol w:w="1394"/>
        <w:gridCol w:w="1415"/>
        <w:gridCol w:w="1395"/>
        <w:gridCol w:w="1415"/>
        <w:gridCol w:w="1908"/>
      </w:tblGrid>
      <w:tr w:rsidR="008F7AAA" w:rsidRPr="008F7AAA" w14:paraId="038566B3" w14:textId="77777777" w:rsidTr="008F7AAA">
        <w:trPr>
          <w:trHeight w:val="525"/>
        </w:trPr>
        <w:tc>
          <w:tcPr>
            <w:tcW w:w="1120" w:type="dxa"/>
            <w:tcBorders>
              <w:top w:val="single" w:sz="4" w:space="0" w:color="auto"/>
              <w:left w:val="nil"/>
              <w:bottom w:val="single" w:sz="8" w:space="0" w:color="auto"/>
              <w:right w:val="nil"/>
            </w:tcBorders>
            <w:shd w:val="clear" w:color="000000" w:fill="FFFFFF"/>
            <w:vAlign w:val="center"/>
            <w:hideMark/>
          </w:tcPr>
          <w:p w14:paraId="1DBA35B0" w14:textId="77777777" w:rsidR="008F7AAA" w:rsidRPr="008F7AAA" w:rsidRDefault="008F7AAA" w:rsidP="008F7AAA">
            <w:pPr>
              <w:spacing w:after="0" w:line="240" w:lineRule="auto"/>
              <w:jc w:val="center"/>
              <w:rPr>
                <w:rFonts w:eastAsia="Times New Roman" w:cs="Calibri"/>
                <w:b/>
                <w:bCs/>
                <w:color w:val="000000"/>
                <w:sz w:val="18"/>
                <w:szCs w:val="18"/>
                <w:lang w:val="en-US"/>
              </w:rPr>
            </w:pPr>
            <w:r w:rsidRPr="008F7AAA">
              <w:rPr>
                <w:rFonts w:eastAsia="Times New Roman" w:cs="Calibri"/>
                <w:b/>
                <w:bCs/>
                <w:color w:val="000000"/>
                <w:sz w:val="18"/>
                <w:szCs w:val="18"/>
                <w:lang w:val="en-US"/>
              </w:rPr>
              <w:t>Mapy</w:t>
            </w:r>
          </w:p>
        </w:tc>
        <w:tc>
          <w:tcPr>
            <w:tcW w:w="1420" w:type="dxa"/>
            <w:tcBorders>
              <w:top w:val="single" w:sz="4" w:space="0" w:color="auto"/>
              <w:left w:val="nil"/>
              <w:bottom w:val="single" w:sz="8" w:space="0" w:color="auto"/>
              <w:right w:val="nil"/>
            </w:tcBorders>
            <w:shd w:val="clear" w:color="000000" w:fill="FFFFFF"/>
            <w:vAlign w:val="center"/>
            <w:hideMark/>
          </w:tcPr>
          <w:p w14:paraId="0BAA6B32"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Datová</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vrstva</w:t>
            </w:r>
            <w:proofErr w:type="spellEnd"/>
          </w:p>
        </w:tc>
        <w:tc>
          <w:tcPr>
            <w:tcW w:w="1420" w:type="dxa"/>
            <w:tcBorders>
              <w:top w:val="single" w:sz="4" w:space="0" w:color="auto"/>
              <w:left w:val="nil"/>
              <w:bottom w:val="single" w:sz="8" w:space="0" w:color="auto"/>
              <w:right w:val="nil"/>
            </w:tcBorders>
            <w:shd w:val="clear" w:color="000000" w:fill="FFFFFF"/>
            <w:vAlign w:val="center"/>
            <w:hideMark/>
          </w:tcPr>
          <w:p w14:paraId="23DF10DE"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Výchozí</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reprezentace</w:t>
            </w:r>
            <w:proofErr w:type="spellEnd"/>
          </w:p>
        </w:tc>
        <w:tc>
          <w:tcPr>
            <w:tcW w:w="1420" w:type="dxa"/>
            <w:tcBorders>
              <w:top w:val="single" w:sz="4" w:space="0" w:color="auto"/>
              <w:left w:val="nil"/>
              <w:bottom w:val="single" w:sz="8" w:space="0" w:color="auto"/>
              <w:right w:val="nil"/>
            </w:tcBorders>
            <w:shd w:val="clear" w:color="000000" w:fill="FFFFFF"/>
            <w:vAlign w:val="center"/>
            <w:hideMark/>
          </w:tcPr>
          <w:p w14:paraId="3F96D4DD"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Výchozí</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formát</w:t>
            </w:r>
            <w:proofErr w:type="spellEnd"/>
          </w:p>
        </w:tc>
        <w:tc>
          <w:tcPr>
            <w:tcW w:w="1420" w:type="dxa"/>
            <w:tcBorders>
              <w:top w:val="single" w:sz="4" w:space="0" w:color="auto"/>
              <w:left w:val="nil"/>
              <w:bottom w:val="single" w:sz="8" w:space="0" w:color="auto"/>
              <w:right w:val="nil"/>
            </w:tcBorders>
            <w:shd w:val="clear" w:color="000000" w:fill="FFFFFF"/>
            <w:vAlign w:val="center"/>
            <w:hideMark/>
          </w:tcPr>
          <w:p w14:paraId="1870EF50"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Cílová</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reprezentace</w:t>
            </w:r>
            <w:proofErr w:type="spellEnd"/>
          </w:p>
        </w:tc>
        <w:tc>
          <w:tcPr>
            <w:tcW w:w="1960" w:type="dxa"/>
            <w:tcBorders>
              <w:top w:val="single" w:sz="4" w:space="0" w:color="auto"/>
              <w:left w:val="nil"/>
              <w:bottom w:val="single" w:sz="8" w:space="0" w:color="auto"/>
              <w:right w:val="nil"/>
            </w:tcBorders>
            <w:shd w:val="clear" w:color="000000" w:fill="FFFFFF"/>
            <w:vAlign w:val="center"/>
            <w:hideMark/>
          </w:tcPr>
          <w:p w14:paraId="3F999F69"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Cílový</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formát</w:t>
            </w:r>
            <w:proofErr w:type="spellEnd"/>
          </w:p>
        </w:tc>
      </w:tr>
      <w:tr w:rsidR="008F7AAA" w:rsidRPr="008F7AAA" w14:paraId="4C8ADB01" w14:textId="77777777" w:rsidTr="008F7AAA">
        <w:trPr>
          <w:trHeight w:val="240"/>
        </w:trPr>
        <w:tc>
          <w:tcPr>
            <w:tcW w:w="1120" w:type="dxa"/>
            <w:vMerge w:val="restart"/>
            <w:tcBorders>
              <w:top w:val="nil"/>
              <w:left w:val="nil"/>
              <w:bottom w:val="single" w:sz="4" w:space="0" w:color="000000"/>
              <w:right w:val="nil"/>
            </w:tcBorders>
            <w:shd w:val="clear" w:color="000000" w:fill="FFFFFF"/>
            <w:vAlign w:val="center"/>
            <w:hideMark/>
          </w:tcPr>
          <w:p w14:paraId="2FC1958E"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Tematická</w:t>
            </w:r>
            <w:proofErr w:type="spellEnd"/>
          </w:p>
        </w:tc>
        <w:tc>
          <w:tcPr>
            <w:tcW w:w="1420" w:type="dxa"/>
            <w:tcBorders>
              <w:top w:val="nil"/>
              <w:left w:val="nil"/>
              <w:bottom w:val="nil"/>
              <w:right w:val="nil"/>
            </w:tcBorders>
            <w:shd w:val="clear" w:color="000000" w:fill="FFFFFF"/>
            <w:vAlign w:val="center"/>
            <w:hideMark/>
          </w:tcPr>
          <w:p w14:paraId="309328BA"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Budovy</w:t>
            </w:r>
            <w:proofErr w:type="spellEnd"/>
            <w:r w:rsidRPr="008F7AAA">
              <w:rPr>
                <w:rFonts w:eastAsia="Times New Roman" w:cs="Calibri"/>
                <w:color w:val="000000"/>
                <w:sz w:val="18"/>
                <w:szCs w:val="18"/>
                <w:lang w:val="en-US"/>
              </w:rPr>
              <w:t xml:space="preserve"> 3D </w:t>
            </w:r>
          </w:p>
        </w:tc>
        <w:tc>
          <w:tcPr>
            <w:tcW w:w="1420" w:type="dxa"/>
            <w:tcBorders>
              <w:top w:val="nil"/>
              <w:left w:val="nil"/>
              <w:bottom w:val="nil"/>
              <w:right w:val="nil"/>
            </w:tcBorders>
            <w:shd w:val="clear" w:color="000000" w:fill="FFFFFF"/>
            <w:vAlign w:val="center"/>
            <w:hideMark/>
          </w:tcPr>
          <w:p w14:paraId="188E2DA2"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PolygonZ</w:t>
            </w:r>
            <w:proofErr w:type="spellEnd"/>
          </w:p>
        </w:tc>
        <w:tc>
          <w:tcPr>
            <w:tcW w:w="1420" w:type="dxa"/>
            <w:tcBorders>
              <w:top w:val="nil"/>
              <w:left w:val="nil"/>
              <w:bottom w:val="nil"/>
              <w:right w:val="nil"/>
            </w:tcBorders>
            <w:shd w:val="clear" w:color="000000" w:fill="FFFFFF"/>
            <w:vAlign w:val="center"/>
            <w:hideMark/>
          </w:tcPr>
          <w:p w14:paraId="21794CF6"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FGDB</w:t>
            </w:r>
          </w:p>
        </w:tc>
        <w:tc>
          <w:tcPr>
            <w:tcW w:w="1420" w:type="dxa"/>
            <w:tcBorders>
              <w:top w:val="nil"/>
              <w:left w:val="nil"/>
              <w:bottom w:val="nil"/>
              <w:right w:val="nil"/>
            </w:tcBorders>
            <w:shd w:val="clear" w:color="000000" w:fill="FFFFFF"/>
            <w:vAlign w:val="center"/>
            <w:hideMark/>
          </w:tcPr>
          <w:p w14:paraId="458A3A2E"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62E6D51E"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glTF</w:t>
            </w:r>
            <w:proofErr w:type="spellEnd"/>
          </w:p>
        </w:tc>
      </w:tr>
      <w:tr w:rsidR="008F7AAA" w:rsidRPr="008F7AAA" w14:paraId="4352A6C5" w14:textId="77777777" w:rsidTr="008F7AAA">
        <w:trPr>
          <w:trHeight w:val="240"/>
        </w:trPr>
        <w:tc>
          <w:tcPr>
            <w:tcW w:w="1120" w:type="dxa"/>
            <w:vMerge/>
            <w:tcBorders>
              <w:top w:val="nil"/>
              <w:left w:val="nil"/>
              <w:bottom w:val="single" w:sz="4" w:space="0" w:color="000000"/>
              <w:right w:val="nil"/>
            </w:tcBorders>
            <w:vAlign w:val="center"/>
            <w:hideMark/>
          </w:tcPr>
          <w:p w14:paraId="06009FEA"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single" w:sz="4" w:space="0" w:color="auto"/>
              <w:right w:val="nil"/>
            </w:tcBorders>
            <w:shd w:val="clear" w:color="000000" w:fill="FFFFFF"/>
            <w:vAlign w:val="center"/>
            <w:hideMark/>
          </w:tcPr>
          <w:p w14:paraId="610392B9"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Terén</w:t>
            </w:r>
            <w:proofErr w:type="spellEnd"/>
          </w:p>
        </w:tc>
        <w:tc>
          <w:tcPr>
            <w:tcW w:w="1420" w:type="dxa"/>
            <w:tcBorders>
              <w:top w:val="nil"/>
              <w:left w:val="nil"/>
              <w:bottom w:val="single" w:sz="4" w:space="0" w:color="auto"/>
              <w:right w:val="nil"/>
            </w:tcBorders>
            <w:shd w:val="clear" w:color="000000" w:fill="FFFFFF"/>
            <w:vAlign w:val="center"/>
            <w:hideMark/>
          </w:tcPr>
          <w:p w14:paraId="61209E51"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420" w:type="dxa"/>
            <w:tcBorders>
              <w:top w:val="nil"/>
              <w:left w:val="nil"/>
              <w:bottom w:val="single" w:sz="4" w:space="0" w:color="auto"/>
              <w:right w:val="nil"/>
            </w:tcBorders>
            <w:shd w:val="clear" w:color="000000" w:fill="FFFFFF"/>
            <w:vAlign w:val="center"/>
            <w:hideMark/>
          </w:tcPr>
          <w:p w14:paraId="3B6684D5"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TIFF</w:t>
            </w:r>
          </w:p>
        </w:tc>
        <w:tc>
          <w:tcPr>
            <w:tcW w:w="1420" w:type="dxa"/>
            <w:tcBorders>
              <w:top w:val="nil"/>
              <w:left w:val="nil"/>
              <w:bottom w:val="single" w:sz="4" w:space="0" w:color="auto"/>
              <w:right w:val="nil"/>
            </w:tcBorders>
            <w:shd w:val="clear" w:color="000000" w:fill="FFFFFF"/>
            <w:vAlign w:val="center"/>
            <w:hideMark/>
          </w:tcPr>
          <w:p w14:paraId="6702BF6F"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single" w:sz="4" w:space="0" w:color="auto"/>
              <w:right w:val="nil"/>
            </w:tcBorders>
            <w:shd w:val="clear" w:color="000000" w:fill="FFFFFF"/>
            <w:vAlign w:val="center"/>
            <w:hideMark/>
          </w:tcPr>
          <w:p w14:paraId="6F770047"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glTF</w:t>
            </w:r>
            <w:proofErr w:type="spellEnd"/>
          </w:p>
        </w:tc>
      </w:tr>
      <w:tr w:rsidR="008F7AAA" w:rsidRPr="008F7AAA" w14:paraId="1363A0AF" w14:textId="77777777" w:rsidTr="008F7AAA">
        <w:trPr>
          <w:trHeight w:val="240"/>
        </w:trPr>
        <w:tc>
          <w:tcPr>
            <w:tcW w:w="1120" w:type="dxa"/>
            <w:vMerge w:val="restart"/>
            <w:tcBorders>
              <w:top w:val="nil"/>
              <w:left w:val="nil"/>
              <w:bottom w:val="single" w:sz="4" w:space="0" w:color="000000"/>
              <w:right w:val="nil"/>
            </w:tcBorders>
            <w:shd w:val="clear" w:color="000000" w:fill="FFFFFF"/>
            <w:vAlign w:val="center"/>
            <w:hideMark/>
          </w:tcPr>
          <w:p w14:paraId="54D49A86"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Topografická</w:t>
            </w:r>
            <w:proofErr w:type="spellEnd"/>
          </w:p>
        </w:tc>
        <w:tc>
          <w:tcPr>
            <w:tcW w:w="1420" w:type="dxa"/>
            <w:tcBorders>
              <w:top w:val="nil"/>
              <w:left w:val="nil"/>
              <w:bottom w:val="nil"/>
              <w:right w:val="nil"/>
            </w:tcBorders>
            <w:shd w:val="clear" w:color="000000" w:fill="FFFFFF"/>
            <w:vAlign w:val="center"/>
            <w:hideMark/>
          </w:tcPr>
          <w:p w14:paraId="7B38E10A"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Budovy</w:t>
            </w:r>
            <w:proofErr w:type="spellEnd"/>
            <w:r w:rsidRPr="008F7AAA">
              <w:rPr>
                <w:rFonts w:eastAsia="Times New Roman" w:cs="Calibri"/>
                <w:color w:val="000000"/>
                <w:sz w:val="18"/>
                <w:szCs w:val="18"/>
                <w:lang w:val="en-US"/>
              </w:rPr>
              <w:t xml:space="preserve"> 3D </w:t>
            </w:r>
          </w:p>
        </w:tc>
        <w:tc>
          <w:tcPr>
            <w:tcW w:w="1420" w:type="dxa"/>
            <w:tcBorders>
              <w:top w:val="nil"/>
              <w:left w:val="nil"/>
              <w:bottom w:val="nil"/>
              <w:right w:val="nil"/>
            </w:tcBorders>
            <w:shd w:val="clear" w:color="000000" w:fill="FFFFFF"/>
            <w:vAlign w:val="center"/>
            <w:hideMark/>
          </w:tcPr>
          <w:p w14:paraId="501E3F15"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PolygonZ</w:t>
            </w:r>
            <w:proofErr w:type="spellEnd"/>
          </w:p>
        </w:tc>
        <w:tc>
          <w:tcPr>
            <w:tcW w:w="1420" w:type="dxa"/>
            <w:tcBorders>
              <w:top w:val="nil"/>
              <w:left w:val="nil"/>
              <w:bottom w:val="nil"/>
              <w:right w:val="nil"/>
            </w:tcBorders>
            <w:shd w:val="clear" w:color="000000" w:fill="FFFFFF"/>
            <w:vAlign w:val="center"/>
            <w:hideMark/>
          </w:tcPr>
          <w:p w14:paraId="3366EB9C"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FGDB</w:t>
            </w:r>
          </w:p>
        </w:tc>
        <w:tc>
          <w:tcPr>
            <w:tcW w:w="1420" w:type="dxa"/>
            <w:tcBorders>
              <w:top w:val="nil"/>
              <w:left w:val="nil"/>
              <w:bottom w:val="nil"/>
              <w:right w:val="nil"/>
            </w:tcBorders>
            <w:shd w:val="clear" w:color="000000" w:fill="FFFFFF"/>
            <w:vAlign w:val="center"/>
            <w:hideMark/>
          </w:tcPr>
          <w:p w14:paraId="0E69977E"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03E56BC2"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r>
      <w:tr w:rsidR="008F7AAA" w:rsidRPr="008F7AAA" w14:paraId="088680CF" w14:textId="77777777" w:rsidTr="008F7AAA">
        <w:trPr>
          <w:trHeight w:val="480"/>
        </w:trPr>
        <w:tc>
          <w:tcPr>
            <w:tcW w:w="1120" w:type="dxa"/>
            <w:vMerge/>
            <w:tcBorders>
              <w:top w:val="nil"/>
              <w:left w:val="nil"/>
              <w:bottom w:val="single" w:sz="4" w:space="0" w:color="000000"/>
              <w:right w:val="nil"/>
            </w:tcBorders>
            <w:vAlign w:val="center"/>
            <w:hideMark/>
          </w:tcPr>
          <w:p w14:paraId="70181DAE"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nil"/>
              <w:right w:val="nil"/>
            </w:tcBorders>
            <w:shd w:val="clear" w:color="auto" w:fill="auto"/>
            <w:vAlign w:val="center"/>
            <w:hideMark/>
          </w:tcPr>
          <w:p w14:paraId="6837A0AF"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Stromy</w:t>
            </w:r>
            <w:proofErr w:type="spellEnd"/>
          </w:p>
        </w:tc>
        <w:tc>
          <w:tcPr>
            <w:tcW w:w="1420" w:type="dxa"/>
            <w:tcBorders>
              <w:top w:val="nil"/>
              <w:left w:val="nil"/>
              <w:bottom w:val="nil"/>
              <w:right w:val="nil"/>
            </w:tcBorders>
            <w:shd w:val="clear" w:color="auto" w:fill="auto"/>
            <w:vAlign w:val="center"/>
            <w:hideMark/>
          </w:tcPr>
          <w:p w14:paraId="391C38CF"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Vektorová</w:t>
            </w:r>
            <w:proofErr w:type="spellEnd"/>
            <w:r w:rsidRPr="008F7AAA">
              <w:rPr>
                <w:rFonts w:eastAsia="Times New Roman" w:cs="Calibri"/>
                <w:color w:val="000000"/>
                <w:sz w:val="18"/>
                <w:szCs w:val="18"/>
                <w:lang w:val="en-US"/>
              </w:rPr>
              <w:t xml:space="preserve"> data - Bod</w:t>
            </w:r>
          </w:p>
        </w:tc>
        <w:tc>
          <w:tcPr>
            <w:tcW w:w="1420" w:type="dxa"/>
            <w:tcBorders>
              <w:top w:val="nil"/>
              <w:left w:val="nil"/>
              <w:bottom w:val="nil"/>
              <w:right w:val="nil"/>
            </w:tcBorders>
            <w:shd w:val="clear" w:color="auto" w:fill="auto"/>
            <w:vAlign w:val="center"/>
            <w:hideMark/>
          </w:tcPr>
          <w:p w14:paraId="0ABC31DF"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SHP</w:t>
            </w:r>
          </w:p>
        </w:tc>
        <w:tc>
          <w:tcPr>
            <w:tcW w:w="1420" w:type="dxa"/>
            <w:tcBorders>
              <w:top w:val="nil"/>
              <w:left w:val="nil"/>
              <w:bottom w:val="nil"/>
              <w:right w:val="nil"/>
            </w:tcBorders>
            <w:shd w:val="clear" w:color="auto" w:fill="auto"/>
            <w:vAlign w:val="center"/>
            <w:hideMark/>
          </w:tcPr>
          <w:p w14:paraId="70D1F53A"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auto" w:fill="auto"/>
            <w:vAlign w:val="center"/>
            <w:hideMark/>
          </w:tcPr>
          <w:p w14:paraId="41B99B45"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glTF</w:t>
            </w:r>
            <w:proofErr w:type="spellEnd"/>
          </w:p>
        </w:tc>
      </w:tr>
      <w:tr w:rsidR="008F7AAA" w:rsidRPr="008F7AAA" w14:paraId="2F2D5E84" w14:textId="77777777" w:rsidTr="008F7AAA">
        <w:trPr>
          <w:trHeight w:val="240"/>
        </w:trPr>
        <w:tc>
          <w:tcPr>
            <w:tcW w:w="1120" w:type="dxa"/>
            <w:vMerge/>
            <w:tcBorders>
              <w:top w:val="nil"/>
              <w:left w:val="nil"/>
              <w:bottom w:val="single" w:sz="4" w:space="0" w:color="000000"/>
              <w:right w:val="nil"/>
            </w:tcBorders>
            <w:vAlign w:val="center"/>
            <w:hideMark/>
          </w:tcPr>
          <w:p w14:paraId="2B083767"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nil"/>
              <w:right w:val="nil"/>
            </w:tcBorders>
            <w:shd w:val="clear" w:color="000000" w:fill="FFFFFF"/>
            <w:vAlign w:val="center"/>
            <w:hideMark/>
          </w:tcPr>
          <w:p w14:paraId="754238B7"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Terén</w:t>
            </w:r>
            <w:proofErr w:type="spellEnd"/>
          </w:p>
        </w:tc>
        <w:tc>
          <w:tcPr>
            <w:tcW w:w="1420" w:type="dxa"/>
            <w:tcBorders>
              <w:top w:val="nil"/>
              <w:left w:val="nil"/>
              <w:bottom w:val="nil"/>
              <w:right w:val="nil"/>
            </w:tcBorders>
            <w:shd w:val="clear" w:color="000000" w:fill="FFFFFF"/>
            <w:vAlign w:val="center"/>
            <w:hideMark/>
          </w:tcPr>
          <w:p w14:paraId="0886BD91"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420" w:type="dxa"/>
            <w:tcBorders>
              <w:top w:val="nil"/>
              <w:left w:val="nil"/>
              <w:bottom w:val="nil"/>
              <w:right w:val="nil"/>
            </w:tcBorders>
            <w:shd w:val="clear" w:color="000000" w:fill="FFFFFF"/>
            <w:vAlign w:val="center"/>
            <w:hideMark/>
          </w:tcPr>
          <w:p w14:paraId="34232B88"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TIFF</w:t>
            </w:r>
          </w:p>
        </w:tc>
        <w:tc>
          <w:tcPr>
            <w:tcW w:w="1420" w:type="dxa"/>
            <w:tcBorders>
              <w:top w:val="nil"/>
              <w:left w:val="nil"/>
              <w:bottom w:val="nil"/>
              <w:right w:val="nil"/>
            </w:tcBorders>
            <w:shd w:val="clear" w:color="000000" w:fill="FFFFFF"/>
            <w:vAlign w:val="center"/>
            <w:hideMark/>
          </w:tcPr>
          <w:p w14:paraId="4449E1AA"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616307C1"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r>
      <w:tr w:rsidR="008F7AAA" w:rsidRPr="008F7AAA" w14:paraId="65465F71" w14:textId="77777777" w:rsidTr="008F7AAA">
        <w:trPr>
          <w:trHeight w:val="240"/>
        </w:trPr>
        <w:tc>
          <w:tcPr>
            <w:tcW w:w="1120" w:type="dxa"/>
            <w:vMerge/>
            <w:tcBorders>
              <w:top w:val="nil"/>
              <w:left w:val="nil"/>
              <w:bottom w:val="single" w:sz="4" w:space="0" w:color="000000"/>
              <w:right w:val="nil"/>
            </w:tcBorders>
            <w:vAlign w:val="center"/>
            <w:hideMark/>
          </w:tcPr>
          <w:p w14:paraId="7A8FBAE7"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single" w:sz="4" w:space="0" w:color="auto"/>
              <w:right w:val="nil"/>
            </w:tcBorders>
            <w:shd w:val="clear" w:color="000000" w:fill="FFFFFF"/>
            <w:vAlign w:val="center"/>
            <w:hideMark/>
          </w:tcPr>
          <w:p w14:paraId="77021EA9"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 xml:space="preserve">Textura </w:t>
            </w:r>
            <w:proofErr w:type="spellStart"/>
            <w:r w:rsidRPr="008F7AAA">
              <w:rPr>
                <w:rFonts w:eastAsia="Times New Roman" w:cs="Calibri"/>
                <w:color w:val="000000"/>
                <w:sz w:val="18"/>
                <w:szCs w:val="18"/>
                <w:lang w:val="en-US"/>
              </w:rPr>
              <w:t>terénu</w:t>
            </w:r>
            <w:proofErr w:type="spellEnd"/>
          </w:p>
        </w:tc>
        <w:tc>
          <w:tcPr>
            <w:tcW w:w="1420" w:type="dxa"/>
            <w:tcBorders>
              <w:top w:val="nil"/>
              <w:left w:val="nil"/>
              <w:bottom w:val="single" w:sz="4" w:space="0" w:color="auto"/>
              <w:right w:val="nil"/>
            </w:tcBorders>
            <w:shd w:val="clear" w:color="000000" w:fill="FFFFFF"/>
            <w:vAlign w:val="center"/>
            <w:hideMark/>
          </w:tcPr>
          <w:p w14:paraId="275F2538"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420" w:type="dxa"/>
            <w:tcBorders>
              <w:top w:val="nil"/>
              <w:left w:val="nil"/>
              <w:bottom w:val="single" w:sz="4" w:space="0" w:color="auto"/>
              <w:right w:val="nil"/>
            </w:tcBorders>
            <w:shd w:val="clear" w:color="000000" w:fill="FFFFFF"/>
            <w:vAlign w:val="center"/>
            <w:hideMark/>
          </w:tcPr>
          <w:p w14:paraId="08239782"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Služba</w:t>
            </w:r>
            <w:proofErr w:type="spellEnd"/>
          </w:p>
        </w:tc>
        <w:tc>
          <w:tcPr>
            <w:tcW w:w="1420" w:type="dxa"/>
            <w:tcBorders>
              <w:top w:val="nil"/>
              <w:left w:val="nil"/>
              <w:bottom w:val="single" w:sz="4" w:space="0" w:color="auto"/>
              <w:right w:val="nil"/>
            </w:tcBorders>
            <w:shd w:val="clear" w:color="000000" w:fill="FFFFFF"/>
            <w:vAlign w:val="center"/>
            <w:hideMark/>
          </w:tcPr>
          <w:p w14:paraId="5878189D"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960" w:type="dxa"/>
            <w:tcBorders>
              <w:top w:val="nil"/>
              <w:left w:val="nil"/>
              <w:bottom w:val="single" w:sz="4" w:space="0" w:color="auto"/>
              <w:right w:val="nil"/>
            </w:tcBorders>
            <w:shd w:val="clear" w:color="000000" w:fill="FFFFFF"/>
            <w:vAlign w:val="center"/>
            <w:hideMark/>
          </w:tcPr>
          <w:p w14:paraId="12551654"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 xml:space="preserve">PNG / </w:t>
            </w:r>
            <w:proofErr w:type="spellStart"/>
            <w:r w:rsidRPr="008F7AAA">
              <w:rPr>
                <w:rFonts w:eastAsia="Times New Roman" w:cs="Calibri"/>
                <w:color w:val="000000"/>
                <w:sz w:val="18"/>
                <w:szCs w:val="18"/>
                <w:lang w:val="en-US"/>
              </w:rPr>
              <w:t>WebP</w:t>
            </w:r>
            <w:proofErr w:type="spellEnd"/>
            <w:r w:rsidRPr="008F7AAA">
              <w:rPr>
                <w:rFonts w:eastAsia="Times New Roman" w:cs="Calibri"/>
                <w:color w:val="000000"/>
                <w:sz w:val="18"/>
                <w:szCs w:val="18"/>
                <w:lang w:val="en-US"/>
              </w:rPr>
              <w:t xml:space="preserve"> / KTX2</w:t>
            </w:r>
          </w:p>
        </w:tc>
      </w:tr>
    </w:tbl>
    <w:p w14:paraId="67393C16" w14:textId="3805A5BA" w:rsidR="00EB6E42" w:rsidRDefault="00EB6E42" w:rsidP="00EB6E42">
      <w:pPr>
        <w:pStyle w:val="Normlnprvnodsazen"/>
        <w:ind w:firstLine="0"/>
        <w:rPr>
          <w:lang w:eastAsia="en-US"/>
        </w:rPr>
      </w:pPr>
    </w:p>
    <w:p w14:paraId="07DD13F8" w14:textId="707C78C7" w:rsidR="001941CD" w:rsidRPr="001941CD" w:rsidRDefault="001941CD" w:rsidP="001941CD">
      <w:pPr>
        <w:pStyle w:val="Malnadpis"/>
        <w:rPr>
          <w:vertAlign w:val="superscript"/>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6A9C79F6" w14:textId="631BA9C5" w:rsidR="00E47D3C" w:rsidRDefault="00EB6E42" w:rsidP="00E47D3C">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 a PLOCHA_KOD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1B7830">
        <w:instrText xml:space="preserve"> ADDIN ZOTERO_ITEM CSL_CITATION {"citationID":"MpY6bVEK","properties":{"formattedCitation":"(Hor\\uc0\\u225{}k 2023)","plainCitation":"(Horák 2023)","noteIndex":0},"citationItems":[{"id":2091,"uris":["http://zotero.org/groups/4599106/items/FU6XW77C"],"itemData":{"id":2091,"type":"software","abstract":"arcgis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1B7830" w:rsidRPr="001B7830">
        <w:rPr>
          <w:rFonts w:cs="Times New Roman"/>
          <w:szCs w:val="24"/>
        </w:rPr>
        <w:t>(Horák 2023)</w:t>
      </w:r>
      <w:r w:rsidR="00423918">
        <w:fldChar w:fldCharType="end"/>
      </w:r>
      <w:r w:rsidR="00423918">
        <w:t>, který datové modely sjednotil a opravil přiřazení atributů na základě geometrie jednotlivých ploch</w:t>
      </w:r>
      <w:r w:rsidR="009C3277">
        <w:rPr>
          <w:rStyle w:val="FootnoteReference"/>
        </w:rPr>
        <w:footnoteReference w:id="7"/>
      </w:r>
      <w:r w:rsidR="00423918">
        <w:t xml:space="preserve">. </w:t>
      </w:r>
      <w:r w:rsidR="009C3277">
        <w:t xml:space="preserve">Schopnost skriptu procházet a modifikovat data všech lokalit byla využita i pro přidání a naplení nových atributů. Zároveň byl skript napsán tak aby byl rozšiřitelný o libovolné mapování </w:t>
      </w:r>
      <w:r w:rsidR="001B7830">
        <w:t xml:space="preserve">nových atributů. </w:t>
      </w:r>
      <w:r w:rsidR="0043222E">
        <w:t xml:space="preserve">Možnost přistupovat a modifikovat všechny lokality 3D modelu umožňuje </w:t>
      </w:r>
      <w:r w:rsidR="00075E05">
        <w:t>přípravu</w:t>
      </w:r>
      <w:r w:rsidR="0043222E">
        <w:t xml:space="preserve"> dat pro vizualizaci pro všechny lokality. Tato funkcionalita je vhodná, jelikož </w:t>
      </w:r>
      <w:r w:rsidR="00075E05">
        <w:t xml:space="preserve">zobrazení velkého množství dat v </w:t>
      </w:r>
      <w:r w:rsidR="0043222E">
        <w:t xml:space="preserve">řešeních </w:t>
      </w:r>
      <w:r w:rsidR="00075E05">
        <w:t xml:space="preserve">jako </w:t>
      </w:r>
      <w:r w:rsidR="0043222E">
        <w:t xml:space="preserve">CE, </w:t>
      </w:r>
      <w:proofErr w:type="spellStart"/>
      <w:proofErr w:type="gramStart"/>
      <w:r w:rsidR="0043222E">
        <w:t>Blender</w:t>
      </w:r>
      <w:proofErr w:type="spellEnd"/>
      <w:proofErr w:type="gramEnd"/>
      <w:r w:rsidR="0043222E">
        <w:t xml:space="preserve"> a hlavně webové </w:t>
      </w:r>
      <w:proofErr w:type="spellStart"/>
      <w:r w:rsidR="0043222E">
        <w:t>renderovací</w:t>
      </w:r>
      <w:proofErr w:type="spellEnd"/>
      <w:r w:rsidR="0043222E">
        <w:t xml:space="preserve"> </w:t>
      </w:r>
      <w:proofErr w:type="spellStart"/>
      <w:r w:rsidR="0043222E">
        <w:t>enginy</w:t>
      </w:r>
      <w:proofErr w:type="spellEnd"/>
      <w:r w:rsidR="0043222E">
        <w:t xml:space="preserve"> </w:t>
      </w:r>
      <w:r w:rsidR="00075E05">
        <w:t>je problematické.</w:t>
      </w:r>
      <w:r w:rsidR="00E47D3C">
        <w:t xml:space="preserve"> </w:t>
      </w:r>
    </w:p>
    <w:p w14:paraId="4A9149EF" w14:textId="571F6618" w:rsidR="001941CD" w:rsidRPr="001941CD" w:rsidRDefault="00075E05" w:rsidP="001941CD">
      <w:pPr>
        <w:pStyle w:val="Normlnprvnodsazen"/>
        <w:rPr>
          <w:lang w:val="en-US"/>
        </w:rPr>
      </w:pPr>
      <w:r>
        <w:t xml:space="preserve"> </w:t>
      </w:r>
      <w:r w:rsidR="001941CD" w:rsidRPr="001941CD">
        <w:rPr>
          <w:highlight w:val="yellow"/>
        </w:rPr>
        <w:t>Na základě této funkcionality je tedy možné předpřipravit vizualizace pro dané lokality které je následně v rámci webové vizualizace dynamicky načítat na základě uživatelského vstupu.</w:t>
      </w:r>
      <w:r w:rsidR="001941CD">
        <w:t xml:space="preserve">  - </w:t>
      </w:r>
      <w:r w:rsidR="001941CD" w:rsidRPr="001941CD">
        <w:rPr>
          <w:highlight w:val="yellow"/>
          <w:lang w:val="en-US"/>
        </w:rPr>
        <w:t xml:space="preserve">#TODO – </w:t>
      </w:r>
      <w:proofErr w:type="spellStart"/>
      <w:r w:rsidR="001941CD" w:rsidRPr="001941CD">
        <w:rPr>
          <w:highlight w:val="yellow"/>
          <w:lang w:val="en-US"/>
        </w:rPr>
        <w:t>tohle</w:t>
      </w:r>
      <w:proofErr w:type="spellEnd"/>
      <w:r w:rsidR="001941CD" w:rsidRPr="001941CD">
        <w:rPr>
          <w:highlight w:val="yellow"/>
          <w:lang w:val="en-US"/>
        </w:rPr>
        <w:t xml:space="preserve"> by </w:t>
      </w:r>
      <w:proofErr w:type="spellStart"/>
      <w:r w:rsidR="001941CD" w:rsidRPr="001941CD">
        <w:rPr>
          <w:highlight w:val="yellow"/>
          <w:lang w:val="en-US"/>
        </w:rPr>
        <w:t>bylo</w:t>
      </w:r>
      <w:proofErr w:type="spellEnd"/>
      <w:r w:rsidR="001941CD" w:rsidRPr="001941CD">
        <w:rPr>
          <w:highlight w:val="yellow"/>
          <w:lang w:val="en-US"/>
        </w:rPr>
        <w:t xml:space="preserve"> super</w:t>
      </w:r>
    </w:p>
    <w:p w14:paraId="15271FEC" w14:textId="1EDD5A3E" w:rsidR="009C3277" w:rsidRDefault="001B7830" w:rsidP="001B7830">
      <w:pPr>
        <w:pStyle w:val="Normlnprvnodsazen"/>
      </w:pPr>
      <w:r w:rsidRPr="001B7830">
        <w:rPr>
          <w:highlight w:val="yellow"/>
        </w:rPr>
        <w:t>Link</w:t>
      </w:r>
      <w:r w:rsidRPr="001B7830">
        <w:rPr>
          <w:highlight w:val="yellow"/>
          <w:lang w:val="en-US"/>
        </w:rPr>
        <w:t xml:space="preserve">: </w:t>
      </w:r>
      <w:r w:rsidR="009C3277" w:rsidRPr="001B7830">
        <w:rPr>
          <w:highlight w:val="yellow"/>
        </w:rPr>
        <w:t>(</w:t>
      </w:r>
      <w:hyperlink r:id="rId71" w:history="1">
        <w:r w:rsidRPr="001B7830">
          <w:rPr>
            <w:rStyle w:val="Hyperlink"/>
            <w:highlight w:val="yellow"/>
          </w:rPr>
          <w:t>https://github.com/jendahorak/kam-topgis-batch-loader.git</w:t>
        </w:r>
      </w:hyperlink>
      <w:r w:rsidR="009C3277" w:rsidRPr="001B7830">
        <w:rPr>
          <w:highlight w:val="yellow"/>
        </w:rPr>
        <w:t>)</w:t>
      </w:r>
      <w:r w:rsidRPr="001B7830">
        <w:rPr>
          <w:highlight w:val="yellow"/>
        </w:rPr>
        <w:t>.</w:t>
      </w:r>
      <w:r w:rsidRPr="001B7830">
        <w:t xml:space="preserve"> </w:t>
      </w:r>
    </w:p>
    <w:p w14:paraId="1BE8C3FA" w14:textId="7B2D7D3C" w:rsidR="00E47D3C" w:rsidRDefault="00E47D3C" w:rsidP="001B7830">
      <w:pPr>
        <w:pStyle w:val="Normlnprvnodsazen"/>
      </w:pPr>
      <w:r>
        <w:t xml:space="preserve">Skript byl integrován do procesu přípravy dat modelu města pro vizualizaci i v rámci aplikací Kanceláře Architekta města Brna </w:t>
      </w:r>
      <w:r w:rsidRPr="00E47D3C">
        <w:rPr>
          <w:highlight w:val="yellow"/>
        </w:rPr>
        <w:t>viz. Obr. X</w:t>
      </w:r>
      <w:r>
        <w:t xml:space="preserve">. </w:t>
      </w:r>
    </w:p>
    <w:p w14:paraId="6EBD6418" w14:textId="7264F5F7" w:rsidR="001941CD" w:rsidRPr="001941CD" w:rsidRDefault="001941CD" w:rsidP="001941CD">
      <w:pPr>
        <w:pStyle w:val="Malnadpis"/>
      </w:pPr>
      <w:r>
        <w:t xml:space="preserve">City </w:t>
      </w:r>
      <w:proofErr w:type="spellStart"/>
      <w:r>
        <w:t>Engine</w:t>
      </w:r>
      <w:proofErr w:type="spellEnd"/>
    </w:p>
    <w:p w14:paraId="3803EA7B" w14:textId="7C3AEFF1" w:rsidR="00990624" w:rsidRDefault="00A94302" w:rsidP="00990624">
      <w:pPr>
        <w:pStyle w:val="Normlnprvnodsazen"/>
        <w:ind w:firstLine="0"/>
      </w:pPr>
      <w:r>
        <w:t>Software City</w:t>
      </w:r>
      <w:r w:rsidR="00AA0C0C">
        <w:t xml:space="preserve"> </w:t>
      </w:r>
      <w:proofErr w:type="spellStart"/>
      <w:r>
        <w:t>Engine</w:t>
      </w:r>
      <w:proofErr w:type="spellEnd"/>
      <w:r>
        <w:t xml:space="preserve"> </w:t>
      </w:r>
      <w:r w:rsidR="00AA0C0C">
        <w:t xml:space="preserve">(CE) </w:t>
      </w:r>
      <w:r>
        <w:t xml:space="preserve">umožňuje převod geoprostorových dat (ESRI formátů) do formátů využívaných v 3D grafice. V rámci této práce je City </w:t>
      </w:r>
      <w:proofErr w:type="spellStart"/>
      <w:r>
        <w:t>Engine</w:t>
      </w:r>
      <w:proofErr w:type="spellEnd"/>
      <w:r>
        <w:t xml:space="preserv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 </w:t>
      </w:r>
      <w:r w:rsidR="00990624">
        <w:lastRenderedPageBreak/>
        <w:t xml:space="preserve">Následně CE poskytuje exportér do </w:t>
      </w:r>
      <w:proofErr w:type="spellStart"/>
      <w:r w:rsidR="00990624">
        <w:t>gltf</w:t>
      </w:r>
      <w:proofErr w:type="spellEnd"/>
      <w:r w:rsidR="00990624">
        <w:t xml:space="preserve"> formátu, který umožňuje volbu obsáhnout jak </w:t>
      </w:r>
      <w:proofErr w:type="gramStart"/>
      <w:r w:rsidR="00990624">
        <w:t>terén</w:t>
      </w:r>
      <w:proofErr w:type="gramEnd"/>
      <w:r w:rsidR="00990624">
        <w:t xml:space="preserve"> tak generované modely.</w:t>
      </w:r>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77777777" w:rsidR="00256200" w:rsidRDefault="00256200" w:rsidP="00990624">
      <w:pPr>
        <w:pStyle w:val="Normlnprvnodsazen"/>
        <w:ind w:firstLine="0"/>
      </w:pPr>
      <w:r w:rsidRPr="00256200">
        <w:t xml:space="preserve">Zde vyvstává </w:t>
      </w:r>
      <w:proofErr w:type="gramStart"/>
      <w:r w:rsidRPr="00256200">
        <w:t>otázka</w:t>
      </w:r>
      <w:proofErr w:type="gramEnd"/>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w:t>
      </w:r>
      <w:proofErr w:type="gramStart"/>
      <w:r w:rsidRPr="00256200">
        <w:t>3D</w:t>
      </w:r>
      <w:proofErr w:type="gramEnd"/>
      <w:r w:rsidRPr="00256200">
        <w:t xml:space="preserve"> dat, která je pro následné využití ve VP klíčová. Ačkoliv CE poskytuje možnosti optimalizace, bylo zjištěno, že tyto nástroje </w:t>
      </w:r>
      <w:proofErr w:type="gramStart"/>
      <w:r w:rsidRPr="00256200">
        <w:t>neřeší</w:t>
      </w:r>
      <w:proofErr w:type="gramEnd"/>
      <w:r w:rsidRPr="00256200">
        <w:t xml:space="preserve"> specifika vybraných dat.</w:t>
      </w:r>
      <w:r>
        <w:t xml:space="preserve"> Zároveň </w:t>
      </w:r>
      <w:proofErr w:type="spellStart"/>
      <w:r>
        <w:t>Blender</w:t>
      </w:r>
      <w:proofErr w:type="spellEnd"/>
      <w:r>
        <w:t xml:space="preserve"> poskytuje vlastní exportér do </w:t>
      </w:r>
      <w:proofErr w:type="spellStart"/>
      <w:r>
        <w:t>glTF</w:t>
      </w:r>
      <w:proofErr w:type="spellEnd"/>
      <w:r>
        <w:t xml:space="preserve">, pro jehož možnosti je ve webových renderováních </w:t>
      </w:r>
      <w:proofErr w:type="spellStart"/>
      <w:r>
        <w:t>enginech</w:t>
      </w:r>
      <w:proofErr w:type="spellEnd"/>
      <w:r>
        <w:t xml:space="preserve"> a nástrojích široká kompatibilita. Zároveň je </w:t>
      </w:r>
      <w:proofErr w:type="spellStart"/>
      <w:r>
        <w:t>Blender</w:t>
      </w:r>
      <w:proofErr w:type="spellEnd"/>
      <w:r>
        <w:t xml:space="preserve"> ústředním nástrojem pro návrh výsledné scény při tvorbě VP, jelikož poskytuje pokročilé editační možnosti v rámci uživatelského rozhraní. </w:t>
      </w:r>
      <w:proofErr w:type="spellStart"/>
      <w:r>
        <w:t>Přídáním</w:t>
      </w:r>
      <w:proofErr w:type="spellEnd"/>
      <w:r>
        <w:t xml:space="preserve"> </w:t>
      </w:r>
      <w:proofErr w:type="spellStart"/>
      <w:r>
        <w:t>Blenderu</w:t>
      </w:r>
      <w:proofErr w:type="spellEnd"/>
      <w:r>
        <w:t xml:space="preserve"> do procesu zpracování dat, však přináší další problémy vzniklé na základě kompatibility softwarů. </w:t>
      </w:r>
    </w:p>
    <w:p w14:paraId="687CFE88" w14:textId="304D29F1"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 Tento proces byl vyřešen</w:t>
      </w:r>
      <w:r w:rsidR="00CE62D7">
        <w:t xml:space="preserve"> kombinací</w:t>
      </w:r>
      <w:r>
        <w:t xml:space="preserve"> python script</w:t>
      </w:r>
      <w:r w:rsidR="00CE62D7">
        <w:t xml:space="preserve">u </w:t>
      </w:r>
      <w:r>
        <w:t xml:space="preserve">s využitím </w:t>
      </w:r>
      <w:proofErr w:type="spellStart"/>
      <w:r>
        <w:t>Blender</w:t>
      </w:r>
      <w:proofErr w:type="spellEnd"/>
      <w:r>
        <w:t xml:space="preserve"> API</w:t>
      </w:r>
      <w:r w:rsidR="00CE62D7">
        <w:t xml:space="preserve"> a ruční editace</w:t>
      </w:r>
      <w:r>
        <w:t>. 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315C1D53"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r w:rsidR="00BE0333">
        <w:t>terén,</w:t>
      </w:r>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w:t>
      </w:r>
      <w:proofErr w:type="gramStart"/>
      <w:r>
        <w:t>sníží</w:t>
      </w:r>
      <w:proofErr w:type="gramEnd"/>
      <w:r>
        <w:t xml:space="preserve">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 xml:space="preserve">ž je nepřípustná hodnota. Při existenci textury tedy byly tedy zmenšeny do rozlišení </w:t>
      </w:r>
      <w:proofErr w:type="gramStart"/>
      <w:r>
        <w:t>2048x2048</w:t>
      </w:r>
      <w:proofErr w:type="gramEnd"/>
      <w:r>
        <w:t xml:space="preserve"> popř. 1024x1024.</w:t>
      </w:r>
    </w:p>
    <w:p w14:paraId="29AE9470" w14:textId="69FE8313" w:rsidR="00BE0333" w:rsidRDefault="00CE62D7" w:rsidP="00BE0333">
      <w:pPr>
        <w:pStyle w:val="Normlnprvnodsazen"/>
        <w:ind w:firstLine="0"/>
      </w:pPr>
      <w:r>
        <w:t xml:space="preserve">Nutno zmínit, že v případě optimalizace je nutné zvolit optimalizační kroky v závislosti na výsledné implementaci, jelikož např. </w:t>
      </w:r>
      <w:proofErr w:type="spellStart"/>
      <w:r>
        <w:t>Wonderland</w:t>
      </w:r>
      <w:proofErr w:type="spellEnd"/>
      <w:r>
        <w:t xml:space="preserve"> </w:t>
      </w:r>
      <w:proofErr w:type="spellStart"/>
      <w:r>
        <w:t>engine</w:t>
      </w:r>
      <w:proofErr w:type="spellEnd"/>
      <w:r>
        <w:t xml:space="preserve"> poskytuje obdobné možnosti optimalizace. V případě využití nástroje </w:t>
      </w:r>
      <w:proofErr w:type="spellStart"/>
      <w:r>
        <w:t>gltf-transform</w:t>
      </w:r>
      <w:proofErr w:type="spellEnd"/>
      <w:r>
        <w:t xml:space="preserve">, </w:t>
      </w:r>
      <w:r w:rsidR="00BE0333">
        <w:t xml:space="preserve">jakožto specializované knihovny pro optimalizaci </w:t>
      </w:r>
      <w:proofErr w:type="spellStart"/>
      <w:r w:rsidR="00BE0333">
        <w:t>glTF</w:t>
      </w:r>
      <w:proofErr w:type="spellEnd"/>
      <w:r w:rsidR="00BE0333">
        <w:t xml:space="preserve"> modelů</w:t>
      </w:r>
      <w:r>
        <w:t xml:space="preserve">, je pak nutné zvolit kdy </w:t>
      </w:r>
      <w:r w:rsidR="00BE0333">
        <w:t xml:space="preserve">jednotlivé kroky </w:t>
      </w:r>
      <w:r>
        <w:t xml:space="preserve">optimalizace </w:t>
      </w:r>
      <w:r w:rsidR="00BE0333">
        <w:t xml:space="preserve">budou </w:t>
      </w:r>
      <w:r>
        <w:t>proveden</w:t>
      </w:r>
      <w:r w:rsidR="00BE0333">
        <w:t>y</w:t>
      </w:r>
      <w:r>
        <w:t>.</w:t>
      </w:r>
      <w:r w:rsidR="00BE0333">
        <w:t xml:space="preserve"> Optimalizace je nedílnou součástí procesu tvorby VP o to víc v případě kdy se jedná o velká a podrobná vstupní data. Tab. X vytvořená na základě exemplárního projektu Topografické mapy pro lokalitu 1 ukazuje míru zjednodušení geometrie a velikost v MB pro disk a GPU.  Je patrné že pouhé sjednocení geometrie v souvislý </w:t>
      </w:r>
      <w:proofErr w:type="spellStart"/>
      <w:r w:rsidR="00BE0333">
        <w:t>mesh</w:t>
      </w:r>
      <w:proofErr w:type="spellEnd"/>
      <w:r w:rsidR="00BE0333">
        <w:t xml:space="preserve"> umožní odstranění 80 % </w:t>
      </w:r>
      <w:proofErr w:type="spellStart"/>
      <w:r w:rsidR="00BE0333">
        <w:t>vertextů</w:t>
      </w:r>
      <w:proofErr w:type="spellEnd"/>
      <w:r w:rsidR="00BE0333">
        <w:t xml:space="preserve">. Nejvíce problematické z hlediska výkonu jsou v tomto případě textury, kdy je nezbytně nutné jejich zmenšení. </w:t>
      </w:r>
    </w:p>
    <w:p w14:paraId="2313B5D5" w14:textId="20E76506" w:rsidR="00BE0333" w:rsidRPr="00BE0333" w:rsidRDefault="00BE0333" w:rsidP="00BE0333">
      <w:pPr>
        <w:pStyle w:val="Normlnprvnodsazen"/>
      </w:pPr>
      <w:r>
        <w:t xml:space="preserve">Při provedení následujících operací je možné model, popř. kompletní scénu exportovat a následně načíst do výsledné scény v rámci vybrané technologie. Za účelem dosažení vyšší míry </w:t>
      </w:r>
      <w:r w:rsidR="004E2FCC">
        <w:t>optimalizace,</w:t>
      </w:r>
      <w:r>
        <w:t xml:space="preserve"> a tedy možnosti zobrazení více dat při zachování dostatečného výkonu je vhodné použít dedikované nástroje pro optimalizaci jako zmíněný </w:t>
      </w:r>
      <w:proofErr w:type="spellStart"/>
      <w:r>
        <w:t>gltf-transform</w:t>
      </w:r>
      <w:proofErr w:type="spellEnd"/>
      <w:r w:rsidR="004E2FCC">
        <w:t xml:space="preserve"> aj. </w:t>
      </w:r>
      <w:r w:rsidR="004E2FCC" w:rsidRPr="004E2FCC">
        <w:rPr>
          <w:highlight w:val="yellow"/>
        </w:rPr>
        <w:t>viz kap. X.</w:t>
      </w:r>
      <w:r w:rsidR="004E2FCC">
        <w:t xml:space="preserve"> Tyto </w:t>
      </w:r>
      <w:r w:rsidR="004E2FCC">
        <w:lastRenderedPageBreak/>
        <w:t xml:space="preserve">procesy je však nutné koordinovat s možnostmi cílového vizualizační technologie. </w:t>
      </w:r>
      <w:r w:rsidR="00CE149E">
        <w:t>Především při použití komprese je nutné zajistit kompatibilitu v cílové technologii.</w:t>
      </w:r>
    </w:p>
    <w:p w14:paraId="79E9234B" w14:textId="77777777" w:rsidR="00894A03" w:rsidRDefault="00BE0333" w:rsidP="00894A03">
      <w:pPr>
        <w:pStyle w:val="Normlnprvnodsazen"/>
        <w:keepNext/>
        <w:ind w:firstLine="0"/>
      </w:pPr>
      <w:r w:rsidRPr="00BE0333">
        <w:rPr>
          <w:noProof/>
        </w:rPr>
        <w:drawing>
          <wp:inline distT="0" distB="0" distL="0" distR="0" wp14:anchorId="0CF9B65E" wp14:editId="00C858B9">
            <wp:extent cx="5579745" cy="2232025"/>
            <wp:effectExtent l="0" t="0" r="1905" b="0"/>
            <wp:docPr id="62967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2232025"/>
                    </a:xfrm>
                    <a:prstGeom prst="rect">
                      <a:avLst/>
                    </a:prstGeom>
                    <a:noFill/>
                    <a:ln>
                      <a:noFill/>
                    </a:ln>
                  </pic:spPr>
                </pic:pic>
              </a:graphicData>
            </a:graphic>
          </wp:inline>
        </w:drawing>
      </w:r>
    </w:p>
    <w:p w14:paraId="151B0118" w14:textId="376F02FB" w:rsidR="00BE0333" w:rsidRDefault="00894A03" w:rsidP="00894A03">
      <w:pPr>
        <w:pStyle w:val="Caption"/>
      </w:pPr>
      <w:r>
        <w:t xml:space="preserve">Obr. </w:t>
      </w:r>
      <w:r>
        <w:fldChar w:fldCharType="begin"/>
      </w:r>
      <w:r>
        <w:instrText xml:space="preserve"> SEQ Obr. \* ARABIC </w:instrText>
      </w:r>
      <w:r>
        <w:fldChar w:fldCharType="separate"/>
      </w:r>
      <w:r>
        <w:rPr>
          <w:noProof/>
        </w:rPr>
        <w:t>32</w:t>
      </w:r>
      <w:r>
        <w:fldChar w:fldCharType="end"/>
      </w:r>
      <w:r>
        <w:t xml:space="preserve"> Metrika optimalizace exemplárního modelu topografické mapy. </w:t>
      </w:r>
    </w:p>
    <w:p w14:paraId="18D5FAD4" w14:textId="77777777" w:rsidR="00894A03" w:rsidRPr="00894A03" w:rsidRDefault="00894A03" w:rsidP="00894A03"/>
    <w:p w14:paraId="21F3B182" w14:textId="551FC1A8" w:rsidR="005219F7" w:rsidRPr="00C03453" w:rsidRDefault="002D6389" w:rsidP="00CE62D7">
      <w:pPr>
        <w:rPr>
          <w:lang w:val="en-US"/>
        </w:rPr>
      </w:pPr>
      <w:r>
        <w:rPr>
          <w:noProof/>
          <w:lang w:val="en-US"/>
        </w:rPr>
        <w:drawing>
          <wp:inline distT="0" distB="0" distL="0" distR="0" wp14:anchorId="470BF739" wp14:editId="00FFD0D0">
            <wp:extent cx="5579745" cy="5579745"/>
            <wp:effectExtent l="0" t="0" r="1905" b="1905"/>
            <wp:docPr id="641909528"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09528" name="Picture 7" descr="A map of a city&#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579745" cy="5579745"/>
                    </a:xfrm>
                    <a:prstGeom prst="rect">
                      <a:avLst/>
                    </a:prstGeom>
                  </pic:spPr>
                </pic:pic>
              </a:graphicData>
            </a:graphic>
          </wp:inline>
        </w:drawing>
      </w:r>
    </w:p>
    <w:p w14:paraId="3CDEDFE6" w14:textId="74CCBAEE" w:rsidR="00296350" w:rsidRDefault="00CE62D7" w:rsidP="00296350">
      <w:pPr>
        <w:pStyle w:val="Normlnprvnodsazen"/>
        <w:ind w:firstLine="0"/>
        <w:rPr>
          <w:lang w:eastAsia="en-US"/>
        </w:rPr>
      </w:pPr>
      <w:r>
        <w:rPr>
          <w:noProof/>
          <w:lang w:eastAsia="en-US"/>
        </w:rPr>
        <w:lastRenderedPageBreak/>
        <w:drawing>
          <wp:inline distT="0" distB="0" distL="0" distR="0" wp14:anchorId="6D2C31CC" wp14:editId="3077EEDA">
            <wp:extent cx="5579745" cy="8886190"/>
            <wp:effectExtent l="0" t="0" r="1905" b="0"/>
            <wp:docPr id="6454113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11308" name="Picture 1" descr="A screenshot of a computer scree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8886190"/>
                    </a:xfrm>
                    <a:prstGeom prst="rect">
                      <a:avLst/>
                    </a:prstGeom>
                  </pic:spPr>
                </pic:pic>
              </a:graphicData>
            </a:graphic>
          </wp:inline>
        </w:drawing>
      </w:r>
    </w:p>
    <w:p w14:paraId="091653AB" w14:textId="7B344C51" w:rsidR="00841B47" w:rsidRDefault="00DD646B" w:rsidP="00841B47">
      <w:pPr>
        <w:pStyle w:val="Normlnprvnodsazen"/>
        <w:keepNext/>
        <w:ind w:firstLine="0"/>
      </w:pPr>
      <w:r>
        <w:lastRenderedPageBreak/>
        <w:t>Vizualizace</w:t>
      </w:r>
    </w:p>
    <w:p w14:paraId="39C9DF11" w14:textId="62181B8F" w:rsidR="00DD646B" w:rsidRPr="00FC3768" w:rsidRDefault="00DD646B" w:rsidP="00841B47">
      <w:pPr>
        <w:pStyle w:val="Normlnprvnodsazen"/>
        <w:keepNext/>
        <w:ind w:firstLine="0"/>
        <w:rPr>
          <w:lang w:val="en-US"/>
        </w:rPr>
      </w:pPr>
      <w:r>
        <w:t xml:space="preserve">Za účelem dosažení přívětivé vizualizace je hlavním parametrem dosažení vhodného osvětlení. Ve VR není dosud </w:t>
      </w:r>
      <w:proofErr w:type="spellStart"/>
      <w:r>
        <w:t>dosáhout</w:t>
      </w:r>
      <w:proofErr w:type="spellEnd"/>
      <w:r>
        <w:t xml:space="preserve"> pomocí dynamických metod</w:t>
      </w:r>
      <w:r w:rsidR="009116B7">
        <w:t xml:space="preserve"> </w:t>
      </w:r>
      <w:r w:rsidR="009116B7" w:rsidRPr="009116B7">
        <w:rPr>
          <w:highlight w:val="yellow"/>
          <w:lang w:val="en-US"/>
        </w:rPr>
        <w:t xml:space="preserve">(viz. </w:t>
      </w:r>
      <w:proofErr w:type="spellStart"/>
      <w:r w:rsidR="009116B7" w:rsidRPr="009116B7">
        <w:rPr>
          <w:highlight w:val="yellow"/>
          <w:lang w:val="en-US"/>
        </w:rPr>
        <w:t>kap</w:t>
      </w:r>
      <w:proofErr w:type="spellEnd"/>
      <w:r w:rsidR="009116B7" w:rsidRPr="009116B7">
        <w:rPr>
          <w:highlight w:val="yellow"/>
          <w:lang w:val="en-US"/>
        </w:rPr>
        <w:t xml:space="preserve">. </w:t>
      </w:r>
      <w:proofErr w:type="spellStart"/>
      <w:r w:rsidR="009116B7" w:rsidRPr="009116B7">
        <w:rPr>
          <w:highlight w:val="yellow"/>
          <w:lang w:val="en-US"/>
        </w:rPr>
        <w:t>Vykon</w:t>
      </w:r>
      <w:proofErr w:type="spellEnd"/>
      <w:r w:rsidR="009116B7" w:rsidRPr="009116B7">
        <w:rPr>
          <w:highlight w:val="yellow"/>
          <w:lang w:val="en-US"/>
        </w:rPr>
        <w:t>)</w:t>
      </w:r>
      <w:r>
        <w:t>.</w:t>
      </w:r>
      <w:r w:rsidR="009116B7">
        <w:t xml:space="preserve"> </w:t>
      </w:r>
      <w:r>
        <w:t xml:space="preserve"> </w:t>
      </w:r>
      <w:r w:rsidR="009116B7">
        <w:t>Na základě technik popsaných v teoretické části byla otestována řada metod. Za účelem získání dat se statickým osvětlením byla otestována metoda „spékání“ (</w:t>
      </w:r>
      <w:proofErr w:type="spellStart"/>
      <w:r w:rsidR="009116B7" w:rsidRPr="00653ECB">
        <w:rPr>
          <w:i/>
          <w:iCs/>
        </w:rPr>
        <w:t>bake</w:t>
      </w:r>
      <w:proofErr w:type="spellEnd"/>
      <w:r w:rsidR="009116B7">
        <w:t>)</w:t>
      </w:r>
      <w:r w:rsidR="00653ECB">
        <w:t xml:space="preserve"> jak do </w:t>
      </w:r>
      <w:proofErr w:type="gramStart"/>
      <w:r w:rsidR="00653ECB">
        <w:t>textury</w:t>
      </w:r>
      <w:proofErr w:type="gramEnd"/>
      <w:r w:rsidR="00653ECB">
        <w:t xml:space="preserve"> tak do vertexu. Obě metody však nevyústili v úspěch. Stíny nebylo možné staticky generovat z důvodu nevhodných specifik geometrie </w:t>
      </w:r>
      <w:proofErr w:type="gramStart"/>
      <w:r w:rsidR="00653ECB">
        <w:t>3D</w:t>
      </w:r>
      <w:proofErr w:type="gramEnd"/>
      <w:r w:rsidR="00653ECB">
        <w:t xml:space="preserve"> budov popsaných v předešlé kapitole. </w:t>
      </w:r>
      <w:r w:rsidR="00FC3768">
        <w:t>V případě tematické mapy byly vytvořeny stíny na texturu terénu. V případě topografické to nebylo třeba jelikož textura vytvořená z </w:t>
      </w:r>
      <w:proofErr w:type="spellStart"/>
      <w:r w:rsidR="00FC3768">
        <w:t>ortofota</w:t>
      </w:r>
      <w:proofErr w:type="spellEnd"/>
      <w:r w:rsidR="00FC3768">
        <w:t xml:space="preserve"> již reálné stíny obsahovala. </w:t>
      </w:r>
    </w:p>
    <w:p w14:paraId="52D8EBDB" w14:textId="6008A3EF" w:rsidR="00841B47" w:rsidRPr="00296350" w:rsidRDefault="00841B47" w:rsidP="00841B47">
      <w:pPr>
        <w:pStyle w:val="Caption"/>
      </w:pPr>
      <w:r>
        <w:t xml:space="preserve">Obr. </w:t>
      </w:r>
      <w:r>
        <w:fldChar w:fldCharType="begin"/>
      </w:r>
      <w:r>
        <w:instrText xml:space="preserve"> SEQ Obr. \* ARABIC </w:instrText>
      </w:r>
      <w:r>
        <w:fldChar w:fldCharType="separate"/>
      </w:r>
      <w:r w:rsidR="00894A03">
        <w:rPr>
          <w:noProof/>
        </w:rPr>
        <w:t>33</w:t>
      </w:r>
      <w:r>
        <w:fldChar w:fldCharType="end"/>
      </w:r>
      <w:r>
        <w:t xml:space="preserve"> Datový model 3D modelu budov Brna. vlastní zpracování</w:t>
      </w:r>
    </w:p>
    <w:p w14:paraId="3D368E07" w14:textId="59147265" w:rsidR="00C150AE" w:rsidRPr="001E00CB" w:rsidRDefault="00C150AE" w:rsidP="00C150AE">
      <w:pPr>
        <w:pStyle w:val="Normlnprvnodsazen"/>
        <w:ind w:firstLine="0"/>
        <w:rPr>
          <w:b/>
          <w:bCs/>
          <w:highlight w:val="yellow"/>
        </w:rPr>
      </w:pPr>
      <w:r w:rsidRPr="001E00CB">
        <w:rPr>
          <w:b/>
          <w:bCs/>
          <w:highlight w:val="yellow"/>
        </w:rPr>
        <w:t>GEOG DATA (</w:t>
      </w:r>
      <w:proofErr w:type="spellStart"/>
      <w:r w:rsidRPr="001E00CB">
        <w:rPr>
          <w:b/>
          <w:bCs/>
          <w:highlight w:val="yellow"/>
        </w:rPr>
        <w:t>brainstroming</w:t>
      </w:r>
      <w:proofErr w:type="spellEnd"/>
      <w:r w:rsidRPr="001E00CB">
        <w:rPr>
          <w:b/>
          <w:bCs/>
          <w:highlight w:val="yellow"/>
        </w:rPr>
        <w:t xml:space="preserve"> možností</w:t>
      </w:r>
      <w:r w:rsidR="00744951" w:rsidRPr="001E00CB">
        <w:rPr>
          <w:b/>
          <w:bCs/>
          <w:highlight w:val="yellow"/>
        </w:rPr>
        <w:t xml:space="preserve"> – shrnuto oficiálně nad</w:t>
      </w:r>
      <w:r w:rsidRPr="001E00CB">
        <w:rPr>
          <w:b/>
          <w:bCs/>
          <w:highlight w:val="yellow"/>
        </w:rPr>
        <w:t>):</w:t>
      </w:r>
    </w:p>
    <w:p w14:paraId="70F36E25" w14:textId="77777777" w:rsidR="00C150AE" w:rsidRPr="001E00CB" w:rsidRDefault="00C150AE" w:rsidP="00C150AE">
      <w:pPr>
        <w:pStyle w:val="Normlnprvnodsazen"/>
        <w:numPr>
          <w:ilvl w:val="0"/>
          <w:numId w:val="7"/>
        </w:numPr>
        <w:rPr>
          <w:highlight w:val="yellow"/>
        </w:rPr>
      </w:pPr>
      <w:r w:rsidRPr="001E00CB">
        <w:rPr>
          <w:highlight w:val="yellow"/>
        </w:rPr>
        <w:t xml:space="preserve">Terén </w:t>
      </w:r>
    </w:p>
    <w:p w14:paraId="45D5743B"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vrstevnice, hypsometrie </w:t>
      </w:r>
    </w:p>
    <w:p w14:paraId="28D8DFC4" w14:textId="77777777" w:rsidR="00C150AE" w:rsidRPr="001E00CB" w:rsidRDefault="00C150AE" w:rsidP="00C150AE">
      <w:pPr>
        <w:pStyle w:val="Normlnprvnodsazen"/>
        <w:numPr>
          <w:ilvl w:val="2"/>
          <w:numId w:val="7"/>
        </w:numPr>
        <w:rPr>
          <w:highlight w:val="yellow"/>
        </w:rPr>
      </w:pPr>
      <w:r w:rsidRPr="001E00CB">
        <w:rPr>
          <w:highlight w:val="yellow"/>
        </w:rPr>
        <w:t xml:space="preserve">Tech: </w:t>
      </w:r>
    </w:p>
    <w:p w14:paraId="230D1DFF"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49449787" w14:textId="77777777" w:rsidR="00C150AE" w:rsidRPr="001E00CB" w:rsidRDefault="00C150AE" w:rsidP="00C150AE">
      <w:pPr>
        <w:pStyle w:val="Normlnprvnodsazen"/>
        <w:numPr>
          <w:ilvl w:val="4"/>
          <w:numId w:val="7"/>
        </w:numPr>
        <w:rPr>
          <w:highlight w:val="yellow"/>
        </w:rPr>
      </w:pPr>
      <w:r w:rsidRPr="001E00CB">
        <w:rPr>
          <w:highlight w:val="yellow"/>
        </w:rPr>
        <w:t>zdroj: lokálně, služby – WMS, REST</w:t>
      </w:r>
    </w:p>
    <w:p w14:paraId="6775F25A"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32DF5E82" w14:textId="77777777" w:rsidR="00C150AE" w:rsidRPr="001E00CB" w:rsidRDefault="00C150AE" w:rsidP="00C150AE">
      <w:pPr>
        <w:pStyle w:val="Normlnprvnodsazen"/>
        <w:numPr>
          <w:ilvl w:val="4"/>
          <w:numId w:val="7"/>
        </w:numPr>
        <w:rPr>
          <w:highlight w:val="yellow"/>
        </w:rPr>
      </w:pPr>
      <w:r w:rsidRPr="001E00CB">
        <w:rPr>
          <w:highlight w:val="yellow"/>
        </w:rPr>
        <w:t>zdroj: lokálně, služby – WFS, REST</w:t>
      </w:r>
    </w:p>
    <w:p w14:paraId="3E3965B6"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povrch </w:t>
      </w:r>
    </w:p>
    <w:p w14:paraId="3AFFD1B5" w14:textId="77777777" w:rsidR="00C150AE" w:rsidRPr="001E00CB" w:rsidRDefault="00C150AE" w:rsidP="00C150AE">
      <w:pPr>
        <w:pStyle w:val="Normlnprvnodsazen"/>
        <w:numPr>
          <w:ilvl w:val="2"/>
          <w:numId w:val="7"/>
        </w:numPr>
        <w:rPr>
          <w:highlight w:val="yellow"/>
        </w:rPr>
      </w:pPr>
      <w:r w:rsidRPr="001E00CB">
        <w:rPr>
          <w:highlight w:val="yellow"/>
        </w:rPr>
        <w:t>Tech:</w:t>
      </w:r>
    </w:p>
    <w:p w14:paraId="031CD763"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w:t>
      </w:r>
      <w:proofErr w:type="spellStart"/>
      <w:r w:rsidRPr="001E00CB">
        <w:rPr>
          <w:highlight w:val="yellow"/>
        </w:rPr>
        <w:t>tin</w:t>
      </w:r>
      <w:proofErr w:type="spellEnd"/>
      <w:r w:rsidRPr="001E00CB">
        <w:rPr>
          <w:highlight w:val="yellow"/>
        </w:rPr>
        <w:t xml:space="preserve"> (</w:t>
      </w:r>
      <w:proofErr w:type="spellStart"/>
      <w:r w:rsidRPr="001E00CB">
        <w:rPr>
          <w:highlight w:val="yellow"/>
        </w:rPr>
        <w:t>gltf</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tiles</w:t>
      </w:r>
      <w:proofErr w:type="spellEnd"/>
      <w:r w:rsidRPr="001E00CB">
        <w:rPr>
          <w:highlight w:val="yellow"/>
        </w:rPr>
        <w:t>, i3s atd.)</w:t>
      </w:r>
    </w:p>
    <w:p w14:paraId="047FA126"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2F55DA6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proofErr w:type="gramStart"/>
      <w:r w:rsidRPr="001E00CB">
        <w:rPr>
          <w:highlight w:val="yellow"/>
        </w:rPr>
        <w:t>gltf</w:t>
      </w:r>
      <w:proofErr w:type="spellEnd"/>
      <w:r w:rsidRPr="001E00CB">
        <w:rPr>
          <w:highlight w:val="yellow"/>
        </w:rPr>
        <w:t xml:space="preserve"> - nemůže</w:t>
      </w:r>
      <w:proofErr w:type="gramEnd"/>
      <w:r w:rsidRPr="001E00CB">
        <w:rPr>
          <w:highlight w:val="yellow"/>
        </w:rPr>
        <w:t xml:space="preserve"> být velké území – moc dat, popř. nějaký on </w:t>
      </w:r>
      <w:proofErr w:type="spellStart"/>
      <w:r w:rsidRPr="001E00CB">
        <w:rPr>
          <w:highlight w:val="yellow"/>
        </w:rPr>
        <w:t>demand</w:t>
      </w:r>
      <w:proofErr w:type="spellEnd"/>
      <w:r w:rsidRPr="001E00CB">
        <w:rPr>
          <w:highlight w:val="yellow"/>
        </w:rPr>
        <w:t xml:space="preserve"> </w:t>
      </w:r>
      <w:proofErr w:type="spellStart"/>
      <w:r w:rsidRPr="001E00CB">
        <w:rPr>
          <w:highlight w:val="yellow"/>
        </w:rPr>
        <w:t>loading</w:t>
      </w:r>
      <w:proofErr w:type="spellEnd"/>
      <w:r w:rsidRPr="001E00CB">
        <w:rPr>
          <w:highlight w:val="yellow"/>
        </w:rPr>
        <w:t xml:space="preserve"> – </w:t>
      </w:r>
      <w:proofErr w:type="spellStart"/>
      <w:r w:rsidRPr="001E00CB">
        <w:rPr>
          <w:highlight w:val="yellow"/>
        </w:rPr>
        <w:t>spatial</w:t>
      </w:r>
      <w:proofErr w:type="spellEnd"/>
      <w:r w:rsidRPr="001E00CB">
        <w:rPr>
          <w:highlight w:val="yellow"/>
        </w:rPr>
        <w:t xml:space="preserve"> </w:t>
      </w:r>
      <w:proofErr w:type="spellStart"/>
      <w:r w:rsidRPr="001E00CB">
        <w:rPr>
          <w:highlight w:val="yellow"/>
        </w:rPr>
        <w:t>subdivistion</w:t>
      </w:r>
      <w:proofErr w:type="spellEnd"/>
      <w:r w:rsidRPr="001E00CB">
        <w:rPr>
          <w:highlight w:val="yellow"/>
        </w:rPr>
        <w:t xml:space="preserve"> - HLOD?</w:t>
      </w:r>
    </w:p>
    <w:p w14:paraId="0BA8FA68" w14:textId="77777777" w:rsidR="00C150AE" w:rsidRPr="001E00CB" w:rsidRDefault="00C150AE" w:rsidP="00C150AE">
      <w:pPr>
        <w:pStyle w:val="Normlnprvnodsazen"/>
        <w:numPr>
          <w:ilvl w:val="6"/>
          <w:numId w:val="7"/>
        </w:numPr>
        <w:rPr>
          <w:highlight w:val="yellow"/>
        </w:rPr>
      </w:pPr>
      <w:r w:rsidRPr="001E00CB">
        <w:rPr>
          <w:highlight w:val="yellow"/>
        </w:rPr>
        <w:t xml:space="preserve">Tvorba: </w:t>
      </w:r>
    </w:p>
    <w:p w14:paraId="6C9B0D35" w14:textId="77777777" w:rsidR="00C150AE" w:rsidRPr="001E00CB" w:rsidRDefault="00C150AE" w:rsidP="00C150AE">
      <w:pPr>
        <w:pStyle w:val="Normlnprvnodsazen"/>
        <w:numPr>
          <w:ilvl w:val="7"/>
          <w:numId w:val="7"/>
        </w:numPr>
        <w:rPr>
          <w:highlight w:val="yellow"/>
        </w:rPr>
      </w:pPr>
      <w:r w:rsidRPr="001E00CB">
        <w:rPr>
          <w:highlight w:val="yellow"/>
        </w:rPr>
        <w:t>Z </w:t>
      </w:r>
      <w:proofErr w:type="spellStart"/>
      <w:r w:rsidRPr="001E00CB">
        <w:rPr>
          <w:highlight w:val="yellow"/>
        </w:rPr>
        <w:t>height</w:t>
      </w:r>
      <w:proofErr w:type="spellEnd"/>
      <w:r w:rsidRPr="001E00CB">
        <w:rPr>
          <w:highlight w:val="yellow"/>
        </w:rPr>
        <w:t xml:space="preserve"> rastru </w:t>
      </w:r>
    </w:p>
    <w:p w14:paraId="13568CE6" w14:textId="44E3F750" w:rsidR="00C150AE" w:rsidRPr="001E00CB" w:rsidRDefault="00C150AE" w:rsidP="00C150AE">
      <w:pPr>
        <w:pStyle w:val="Normlnprvnodsazen"/>
        <w:numPr>
          <w:ilvl w:val="8"/>
          <w:numId w:val="7"/>
        </w:numPr>
        <w:rPr>
          <w:highlight w:val="yellow"/>
        </w:rPr>
      </w:pPr>
      <w:proofErr w:type="spellStart"/>
      <w:r w:rsidRPr="001E00CB">
        <w:rPr>
          <w:highlight w:val="yellow"/>
        </w:rPr>
        <w:t>Subdivisionsurface</w:t>
      </w:r>
      <w:proofErr w:type="spellEnd"/>
      <w:r w:rsidRPr="001E00CB">
        <w:rPr>
          <w:highlight w:val="yellow"/>
        </w:rPr>
        <w:t xml:space="preserve"> v </w:t>
      </w:r>
      <w:proofErr w:type="spellStart"/>
      <w:r w:rsidRPr="001E00CB">
        <w:rPr>
          <w:highlight w:val="yellow"/>
        </w:rPr>
        <w:t>blenderu</w:t>
      </w:r>
      <w:proofErr w:type="spellEnd"/>
    </w:p>
    <w:p w14:paraId="7A681F4E" w14:textId="77777777" w:rsidR="00C150AE" w:rsidRPr="001E00CB" w:rsidRDefault="00C150AE" w:rsidP="00C150AE">
      <w:pPr>
        <w:pStyle w:val="Normlnprvnodsazen"/>
        <w:numPr>
          <w:ilvl w:val="8"/>
          <w:numId w:val="7"/>
        </w:numPr>
        <w:rPr>
          <w:highlight w:val="yellow"/>
        </w:rPr>
      </w:pPr>
      <w:proofErr w:type="spellStart"/>
      <w:r w:rsidRPr="001E00CB">
        <w:rPr>
          <w:highlight w:val="yellow"/>
        </w:rPr>
        <w:t>Qgis</w:t>
      </w:r>
      <w:proofErr w:type="spellEnd"/>
      <w:r w:rsidRPr="001E00CB">
        <w:rPr>
          <w:highlight w:val="yellow"/>
        </w:rPr>
        <w:t xml:space="preserve"> to three.js stejný postup ale automaticky</w:t>
      </w:r>
    </w:p>
    <w:p w14:paraId="0785E5AE" w14:textId="77777777" w:rsidR="00C150AE" w:rsidRPr="001E00CB" w:rsidRDefault="00C150AE" w:rsidP="00C150AE">
      <w:pPr>
        <w:pStyle w:val="Normlnprvnodsazen"/>
        <w:numPr>
          <w:ilvl w:val="8"/>
          <w:numId w:val="7"/>
        </w:numPr>
        <w:rPr>
          <w:highlight w:val="yellow"/>
        </w:rPr>
      </w:pPr>
      <w:r w:rsidRPr="001E00CB">
        <w:rPr>
          <w:highlight w:val="yellow"/>
        </w:rPr>
        <w:t xml:space="preserve">City </w:t>
      </w:r>
      <w:proofErr w:type="spellStart"/>
      <w:r w:rsidRPr="001E00CB">
        <w:rPr>
          <w:highlight w:val="yellow"/>
        </w:rPr>
        <w:t>Engine</w:t>
      </w:r>
      <w:proofErr w:type="spellEnd"/>
    </w:p>
    <w:p w14:paraId="4D883CAA" w14:textId="4D0262F6" w:rsidR="00C150AE" w:rsidRPr="001E00CB" w:rsidRDefault="00C150AE" w:rsidP="00C150AE">
      <w:pPr>
        <w:pStyle w:val="Normlnprvnodsazen"/>
        <w:numPr>
          <w:ilvl w:val="8"/>
          <w:numId w:val="7"/>
        </w:numPr>
        <w:rPr>
          <w:highlight w:val="yellow"/>
        </w:rPr>
      </w:pPr>
      <w:r w:rsidRPr="001E00CB">
        <w:rPr>
          <w:highlight w:val="yellow"/>
        </w:rPr>
        <w:t xml:space="preserve">Přímo v 3D </w:t>
      </w:r>
      <w:proofErr w:type="spellStart"/>
      <w:r w:rsidRPr="001E00CB">
        <w:rPr>
          <w:highlight w:val="yellow"/>
        </w:rPr>
        <w:t>rendering</w:t>
      </w:r>
      <w:proofErr w:type="spellEnd"/>
      <w:r w:rsidRPr="001E00CB">
        <w:rPr>
          <w:highlight w:val="yellow"/>
        </w:rPr>
        <w:t xml:space="preserve"> </w:t>
      </w:r>
      <w:proofErr w:type="spellStart"/>
      <w:r w:rsidRPr="001E00CB">
        <w:rPr>
          <w:highlight w:val="yellow"/>
        </w:rPr>
        <w:t>enginech</w:t>
      </w:r>
      <w:proofErr w:type="spellEnd"/>
      <w:r w:rsidRPr="001E00CB">
        <w:rPr>
          <w:highlight w:val="yellow"/>
        </w:rPr>
        <w:t xml:space="preserve"> – </w:t>
      </w:r>
      <w:proofErr w:type="spellStart"/>
      <w:r w:rsidRPr="001E00CB">
        <w:rPr>
          <w:highlight w:val="yellow"/>
        </w:rPr>
        <w:t>displacement</w:t>
      </w:r>
      <w:proofErr w:type="spellEnd"/>
      <w:r w:rsidRPr="001E00CB">
        <w:rPr>
          <w:highlight w:val="yellow"/>
        </w:rPr>
        <w:t xml:space="preserve"> </w:t>
      </w:r>
      <w:proofErr w:type="spellStart"/>
      <w:r w:rsidRPr="001E00CB">
        <w:rPr>
          <w:highlight w:val="yellow"/>
        </w:rPr>
        <w:t>mapping</w:t>
      </w:r>
      <w:proofErr w:type="spellEnd"/>
      <w:r w:rsidRPr="001E00CB">
        <w:rPr>
          <w:highlight w:val="yellow"/>
        </w:rPr>
        <w:t xml:space="preserve"> – </w:t>
      </w:r>
      <w:r w:rsidRPr="001E00CB">
        <w:rPr>
          <w:highlight w:val="yellow"/>
          <w:lang w:val="en-US"/>
        </w:rPr>
        <w:t>#ud</w:t>
      </w:r>
      <w:proofErr w:type="spellStart"/>
      <w:r w:rsidRPr="001E00CB">
        <w:rPr>
          <w:highlight w:val="yellow"/>
        </w:rPr>
        <w:t>ělat</w:t>
      </w:r>
      <w:proofErr w:type="spellEnd"/>
      <w:r w:rsidRPr="001E00CB">
        <w:rPr>
          <w:highlight w:val="yellow"/>
        </w:rPr>
        <w:t xml:space="preserve"> Babylon.js a Three.js </w:t>
      </w:r>
      <w:proofErr w:type="spellStart"/>
      <w:r w:rsidRPr="001E00CB">
        <w:rPr>
          <w:highlight w:val="yellow"/>
        </w:rPr>
        <w:t>examply</w:t>
      </w:r>
      <w:proofErr w:type="spellEnd"/>
      <w:r w:rsidRPr="001E00CB">
        <w:rPr>
          <w:highlight w:val="yellow"/>
        </w:rPr>
        <w:t xml:space="preserve"> </w:t>
      </w:r>
    </w:p>
    <w:p w14:paraId="36C8FEE1" w14:textId="77777777" w:rsidR="00C150AE" w:rsidRPr="001E00CB" w:rsidRDefault="00C150AE" w:rsidP="00C150AE">
      <w:pPr>
        <w:pStyle w:val="Normlnprvnodsazen"/>
        <w:numPr>
          <w:ilvl w:val="5"/>
          <w:numId w:val="7"/>
        </w:numPr>
        <w:rPr>
          <w:highlight w:val="yellow"/>
        </w:rPr>
      </w:pPr>
      <w:proofErr w:type="spellStart"/>
      <w:proofErr w:type="gramStart"/>
      <w:r w:rsidRPr="001E00CB">
        <w:rPr>
          <w:highlight w:val="yellow"/>
        </w:rPr>
        <w:t>Instacované</w:t>
      </w:r>
      <w:proofErr w:type="spellEnd"/>
      <w:r w:rsidRPr="001E00CB">
        <w:rPr>
          <w:highlight w:val="yellow"/>
        </w:rPr>
        <w:t xml:space="preserve"> - služba</w:t>
      </w:r>
      <w:proofErr w:type="gramEnd"/>
      <w:r w:rsidRPr="001E00CB">
        <w:rPr>
          <w:highlight w:val="yellow"/>
        </w:rPr>
        <w:t xml:space="preserve"> – 3Dtiles? - </w:t>
      </w:r>
      <w:proofErr w:type="spellStart"/>
      <w:r w:rsidRPr="001E00CB">
        <w:rPr>
          <w:highlight w:val="yellow"/>
        </w:rPr>
        <w:t>loaduje</w:t>
      </w:r>
      <w:proofErr w:type="spellEnd"/>
      <w:r w:rsidRPr="001E00CB">
        <w:rPr>
          <w:highlight w:val="yellow"/>
        </w:rPr>
        <w:t xml:space="preserve"> se jen to co se vidí - cesium, </w:t>
      </w:r>
      <w:proofErr w:type="spellStart"/>
      <w:r w:rsidRPr="001E00CB">
        <w:rPr>
          <w:highlight w:val="yellow"/>
        </w:rPr>
        <w:t>vts-geospatial</w:t>
      </w:r>
      <w:proofErr w:type="spellEnd"/>
      <w:r w:rsidRPr="001E00CB">
        <w:rPr>
          <w:highlight w:val="yellow"/>
        </w:rPr>
        <w:t xml:space="preserve">, </w:t>
      </w:r>
      <w:proofErr w:type="spellStart"/>
      <w:r w:rsidRPr="001E00CB">
        <w:rPr>
          <w:highlight w:val="yellow"/>
        </w:rPr>
        <w:t>google</w:t>
      </w:r>
      <w:proofErr w:type="spellEnd"/>
      <w:r w:rsidRPr="001E00CB">
        <w:rPr>
          <w:highlight w:val="yellow"/>
        </w:rPr>
        <w:t xml:space="preserve"> 3D </w:t>
      </w:r>
      <w:proofErr w:type="spellStart"/>
      <w:r w:rsidRPr="001E00CB">
        <w:rPr>
          <w:highlight w:val="yellow"/>
        </w:rPr>
        <w:t>tiles</w:t>
      </w:r>
      <w:proofErr w:type="spellEnd"/>
    </w:p>
    <w:p w14:paraId="57E6E031" w14:textId="77777777" w:rsidR="00C150AE" w:rsidRPr="001E00CB" w:rsidRDefault="00C150AE" w:rsidP="00C150AE">
      <w:pPr>
        <w:pStyle w:val="Normlnprvnodsazen"/>
        <w:numPr>
          <w:ilvl w:val="6"/>
          <w:numId w:val="7"/>
        </w:numPr>
        <w:rPr>
          <w:highlight w:val="yellow"/>
        </w:rPr>
      </w:pPr>
      <w:r w:rsidRPr="001E00CB">
        <w:rPr>
          <w:highlight w:val="yellow"/>
        </w:rPr>
        <w:lastRenderedPageBreak/>
        <w:t xml:space="preserve">Google </w:t>
      </w:r>
      <w:proofErr w:type="spellStart"/>
      <w:r w:rsidRPr="001E00CB">
        <w:rPr>
          <w:highlight w:val="yellow"/>
        </w:rPr>
        <w:t>Maps</w:t>
      </w:r>
      <w:proofErr w:type="spellEnd"/>
      <w:r w:rsidRPr="001E00CB">
        <w:rPr>
          <w:highlight w:val="yellow"/>
        </w:rPr>
        <w:t xml:space="preserve"> 3DTiles API – jak získat data od Google </w:t>
      </w:r>
      <w:proofErr w:type="spellStart"/>
      <w:r w:rsidRPr="001E00CB">
        <w:rPr>
          <w:highlight w:val="yellow"/>
        </w:rPr>
        <w:t>Maps</w:t>
      </w:r>
      <w:proofErr w:type="spellEnd"/>
      <w:r w:rsidRPr="001E00CB">
        <w:rPr>
          <w:highlight w:val="yellow"/>
        </w:rPr>
        <w:t xml:space="preserve"> API </w:t>
      </w:r>
      <w:proofErr w:type="spellStart"/>
      <w:r w:rsidRPr="001E00CB">
        <w:rPr>
          <w:highlight w:val="yellow"/>
        </w:rPr>
        <w:t>lokálne</w:t>
      </w:r>
      <w:proofErr w:type="spellEnd"/>
      <w:r w:rsidRPr="001E00CB">
        <w:rPr>
          <w:highlight w:val="yellow"/>
          <w:lang w:val="en-US"/>
        </w:rPr>
        <w:t>??</w:t>
      </w:r>
    </w:p>
    <w:p w14:paraId="4F33AB90" w14:textId="77777777" w:rsidR="00C150AE" w:rsidRPr="001E00CB" w:rsidRDefault="00C150AE" w:rsidP="00C150AE">
      <w:pPr>
        <w:pStyle w:val="Normlnprvnodsazen"/>
        <w:numPr>
          <w:ilvl w:val="7"/>
          <w:numId w:val="7"/>
        </w:numPr>
        <w:rPr>
          <w:highlight w:val="yellow"/>
        </w:rPr>
      </w:pPr>
      <w:proofErr w:type="spellStart"/>
      <w:r w:rsidRPr="001E00CB">
        <w:rPr>
          <w:highlight w:val="yellow"/>
        </w:rPr>
        <w:t>Textured</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mesh</w:t>
      </w:r>
      <w:proofErr w:type="spellEnd"/>
    </w:p>
    <w:p w14:paraId="0C49A582" w14:textId="508B6B6E" w:rsidR="00C150AE" w:rsidRPr="001E00CB" w:rsidRDefault="00C150AE" w:rsidP="00C150AE">
      <w:pPr>
        <w:pStyle w:val="Normlnprvnodsazen"/>
        <w:numPr>
          <w:ilvl w:val="6"/>
          <w:numId w:val="7"/>
        </w:numPr>
        <w:rPr>
          <w:highlight w:val="yellow"/>
        </w:rPr>
      </w:pPr>
      <w:r w:rsidRPr="001E00CB">
        <w:rPr>
          <w:highlight w:val="yellow"/>
        </w:rPr>
        <w:t xml:space="preserve">Cesium </w:t>
      </w:r>
      <w:proofErr w:type="gramStart"/>
      <w:r w:rsidRPr="001E00CB">
        <w:rPr>
          <w:highlight w:val="yellow"/>
        </w:rPr>
        <w:t>3D</w:t>
      </w:r>
      <w:proofErr w:type="gramEnd"/>
    </w:p>
    <w:p w14:paraId="005F18D0" w14:textId="77777777" w:rsidR="00C150AE" w:rsidRPr="001E00CB" w:rsidRDefault="00C150AE" w:rsidP="00C150AE">
      <w:pPr>
        <w:pStyle w:val="Normlnprvnodsazen"/>
        <w:numPr>
          <w:ilvl w:val="0"/>
          <w:numId w:val="7"/>
        </w:numPr>
        <w:rPr>
          <w:highlight w:val="yellow"/>
        </w:rPr>
      </w:pPr>
      <w:r w:rsidRPr="001E00CB">
        <w:rPr>
          <w:highlight w:val="yellow"/>
        </w:rPr>
        <w:t>Objekty – budovy, silnice, vegetace, jednotlivé objekty</w:t>
      </w:r>
    </w:p>
    <w:p w14:paraId="5B4799F6"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 </w:t>
      </w:r>
    </w:p>
    <w:p w14:paraId="64EA4743" w14:textId="77777777" w:rsidR="00C150AE" w:rsidRPr="001E00CB" w:rsidRDefault="00C150AE" w:rsidP="00C150AE">
      <w:pPr>
        <w:pStyle w:val="Normlnprvnodsazen"/>
        <w:numPr>
          <w:ilvl w:val="2"/>
          <w:numId w:val="7"/>
        </w:numPr>
        <w:rPr>
          <w:highlight w:val="yellow"/>
        </w:rPr>
      </w:pPr>
      <w:r w:rsidRPr="001E00CB">
        <w:rPr>
          <w:highlight w:val="yellow"/>
        </w:rPr>
        <w:t>Tech:</w:t>
      </w:r>
    </w:p>
    <w:p w14:paraId="0ABCB5DA"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04991DE0"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11BDE44"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252A798C"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6985B518"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98138C4"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7D6B8DA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2226CA7D"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4532F081"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objekty – budovy </w:t>
      </w:r>
    </w:p>
    <w:p w14:paraId="4E416F90" w14:textId="77777777" w:rsidR="00C150AE" w:rsidRPr="001E00CB" w:rsidRDefault="00C150AE" w:rsidP="00C150AE">
      <w:pPr>
        <w:pStyle w:val="Normlnprvnodsazen"/>
        <w:numPr>
          <w:ilvl w:val="2"/>
          <w:numId w:val="7"/>
        </w:numPr>
        <w:rPr>
          <w:highlight w:val="yellow"/>
        </w:rPr>
      </w:pPr>
      <w:r w:rsidRPr="001E00CB">
        <w:rPr>
          <w:highlight w:val="yellow"/>
        </w:rPr>
        <w:t>Tech:</w:t>
      </w:r>
    </w:p>
    <w:p w14:paraId="3F61B3F7"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3d modely – </w:t>
      </w:r>
      <w:proofErr w:type="spellStart"/>
      <w:r w:rsidRPr="001E00CB">
        <w:rPr>
          <w:highlight w:val="yellow"/>
        </w:rPr>
        <w:t>tin</w:t>
      </w:r>
      <w:proofErr w:type="spellEnd"/>
      <w:r w:rsidRPr="001E00CB">
        <w:rPr>
          <w:highlight w:val="yellow"/>
        </w:rPr>
        <w:t xml:space="preserve"> – (</w:t>
      </w:r>
      <w:proofErr w:type="spellStart"/>
      <w:r w:rsidRPr="001E00CB">
        <w:rPr>
          <w:highlight w:val="yellow"/>
        </w:rPr>
        <w:t>gltf</w:t>
      </w:r>
      <w:proofErr w:type="spellEnd"/>
      <w:r w:rsidRPr="001E00CB">
        <w:rPr>
          <w:highlight w:val="yellow"/>
        </w:rPr>
        <w:t xml:space="preserve">, </w:t>
      </w:r>
      <w:proofErr w:type="spellStart"/>
      <w:r w:rsidRPr="001E00CB">
        <w:rPr>
          <w:highlight w:val="yellow"/>
        </w:rPr>
        <w:t>cityjson</w:t>
      </w:r>
      <w:proofErr w:type="spellEnd"/>
      <w:r w:rsidRPr="001E00CB">
        <w:rPr>
          <w:highlight w:val="yellow"/>
        </w:rPr>
        <w:t xml:space="preserve">, </w:t>
      </w:r>
      <w:proofErr w:type="spellStart"/>
      <w:r w:rsidRPr="001E00CB">
        <w:rPr>
          <w:highlight w:val="yellow"/>
        </w:rPr>
        <w:t>cityGML</w:t>
      </w:r>
      <w:proofErr w:type="spellEnd"/>
      <w:r w:rsidRPr="001E00CB">
        <w:rPr>
          <w:highlight w:val="yellow"/>
        </w:rPr>
        <w:t xml:space="preserve">, </w:t>
      </w:r>
      <w:proofErr w:type="spellStart"/>
      <w:r w:rsidRPr="001E00CB">
        <w:rPr>
          <w:highlight w:val="yellow"/>
        </w:rPr>
        <w:t>obj</w:t>
      </w:r>
      <w:proofErr w:type="spellEnd"/>
      <w:r w:rsidRPr="001E00CB">
        <w:rPr>
          <w:highlight w:val="yellow"/>
        </w:rPr>
        <w:t xml:space="preserve">, </w:t>
      </w:r>
      <w:proofErr w:type="spellStart"/>
      <w:r w:rsidRPr="001E00CB">
        <w:rPr>
          <w:highlight w:val="yellow"/>
        </w:rPr>
        <w:t>collada</w:t>
      </w:r>
      <w:proofErr w:type="spellEnd"/>
      <w:r w:rsidRPr="001E00CB">
        <w:rPr>
          <w:highlight w:val="yellow"/>
        </w:rPr>
        <w:t xml:space="preserve"> atd.)</w:t>
      </w:r>
    </w:p>
    <w:p w14:paraId="2241DD9A"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53DF32BD"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data </w:t>
      </w:r>
      <w:proofErr w:type="spellStart"/>
      <w:r w:rsidRPr="001E00CB">
        <w:rPr>
          <w:highlight w:val="yellow"/>
        </w:rPr>
        <w:t>naloadovaná</w:t>
      </w:r>
      <w:proofErr w:type="spellEnd"/>
      <w:r w:rsidRPr="001E00CB">
        <w:rPr>
          <w:highlight w:val="yellow"/>
        </w:rPr>
        <w:t xml:space="preserve"> do klienta při otevření aplikace</w:t>
      </w:r>
    </w:p>
    <w:p w14:paraId="34AA55AD" w14:textId="77777777" w:rsidR="00C150AE" w:rsidRPr="001E00CB" w:rsidRDefault="00C150AE" w:rsidP="00C150AE">
      <w:pPr>
        <w:pStyle w:val="Normlnprvnodsazen"/>
        <w:numPr>
          <w:ilvl w:val="5"/>
          <w:numId w:val="7"/>
        </w:numPr>
        <w:rPr>
          <w:highlight w:val="yellow"/>
        </w:rPr>
      </w:pPr>
      <w:r w:rsidRPr="001E00CB">
        <w:rPr>
          <w:highlight w:val="yellow"/>
        </w:rPr>
        <w:t xml:space="preserve">Služby - ?? – </w:t>
      </w:r>
      <w:proofErr w:type="spellStart"/>
      <w:r w:rsidRPr="001E00CB">
        <w:rPr>
          <w:highlight w:val="yellow"/>
        </w:rPr>
        <w:t>cdn</w:t>
      </w:r>
      <w:proofErr w:type="spellEnd"/>
      <w:r w:rsidRPr="001E00CB">
        <w:rPr>
          <w:highlight w:val="yellow"/>
        </w:rPr>
        <w:t xml:space="preserve">? – </w:t>
      </w:r>
      <w:proofErr w:type="spellStart"/>
      <w:r w:rsidRPr="001E00CB">
        <w:rPr>
          <w:highlight w:val="yellow"/>
        </w:rPr>
        <w:t>sketchfab</w:t>
      </w:r>
      <w:proofErr w:type="spellEnd"/>
      <w:r w:rsidRPr="001E00CB">
        <w:rPr>
          <w:highlight w:val="yellow"/>
        </w:rPr>
        <w:t xml:space="preserve"> – vlastní server </w:t>
      </w:r>
      <w:proofErr w:type="spellStart"/>
      <w:r w:rsidRPr="001E00CB">
        <w:rPr>
          <w:highlight w:val="yellow"/>
        </w:rPr>
        <w:t>serving</w:t>
      </w:r>
      <w:proofErr w:type="spellEnd"/>
      <w:r w:rsidRPr="001E00CB">
        <w:rPr>
          <w:highlight w:val="yellow"/>
        </w:rPr>
        <w:t>?</w:t>
      </w:r>
    </w:p>
    <w:p w14:paraId="05A59F99"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jednoduchý – plocha s texturou co se otáčí – symbol (</w:t>
      </w:r>
      <w:proofErr w:type="spellStart"/>
      <w:r w:rsidRPr="001E00CB">
        <w:rPr>
          <w:highlight w:val="yellow"/>
        </w:rPr>
        <w:t>gltf</w:t>
      </w:r>
      <w:proofErr w:type="spellEnd"/>
      <w:r w:rsidRPr="001E00CB">
        <w:rPr>
          <w:highlight w:val="yellow"/>
        </w:rPr>
        <w:t>)</w:t>
      </w:r>
    </w:p>
    <w:p w14:paraId="3DE86A94" w14:textId="77777777" w:rsidR="00C150AE" w:rsidRPr="001E00CB" w:rsidRDefault="00C150AE" w:rsidP="00C150AE">
      <w:pPr>
        <w:pStyle w:val="Normlnprvnodsazen"/>
        <w:numPr>
          <w:ilvl w:val="4"/>
          <w:numId w:val="7"/>
        </w:numPr>
        <w:rPr>
          <w:highlight w:val="yellow"/>
        </w:rPr>
      </w:pPr>
      <w:r w:rsidRPr="001E00CB">
        <w:rPr>
          <w:highlight w:val="yellow"/>
        </w:rPr>
        <w:t>Zdroj:</w:t>
      </w:r>
    </w:p>
    <w:p w14:paraId="184D79DF" w14:textId="77777777" w:rsidR="00C150AE" w:rsidRPr="001E00CB" w:rsidRDefault="00C150AE" w:rsidP="00C150AE">
      <w:pPr>
        <w:pStyle w:val="Normlnprvnodsazen"/>
        <w:numPr>
          <w:ilvl w:val="5"/>
          <w:numId w:val="7"/>
        </w:numPr>
        <w:rPr>
          <w:highlight w:val="yellow"/>
        </w:rPr>
      </w:pPr>
      <w:r w:rsidRPr="001E00CB">
        <w:rPr>
          <w:highlight w:val="yellow"/>
        </w:rPr>
        <w:t>??</w:t>
      </w:r>
    </w:p>
    <w:p w14:paraId="6F492C23" w14:textId="77777777" w:rsidR="00C150AE" w:rsidRPr="001E00CB" w:rsidRDefault="00C150AE" w:rsidP="00C150AE">
      <w:pPr>
        <w:pStyle w:val="Normlnprvnodsazen"/>
        <w:numPr>
          <w:ilvl w:val="0"/>
          <w:numId w:val="7"/>
        </w:numPr>
        <w:rPr>
          <w:highlight w:val="yellow"/>
        </w:rPr>
      </w:pPr>
      <w:r w:rsidRPr="001E00CB">
        <w:rPr>
          <w:highlight w:val="yellow"/>
        </w:rPr>
        <w:t>Text</w:t>
      </w:r>
    </w:p>
    <w:p w14:paraId="652F2988" w14:textId="77777777" w:rsidR="00C150AE" w:rsidRPr="001E00CB" w:rsidRDefault="00C150AE" w:rsidP="00C150AE">
      <w:pPr>
        <w:pStyle w:val="Normlnprvnodsazen"/>
        <w:numPr>
          <w:ilvl w:val="1"/>
          <w:numId w:val="7"/>
        </w:numPr>
        <w:rPr>
          <w:highlight w:val="yellow"/>
        </w:rPr>
      </w:pPr>
      <w:r w:rsidRPr="001E00CB">
        <w:rPr>
          <w:highlight w:val="yellow"/>
        </w:rPr>
        <w:t>…</w:t>
      </w:r>
    </w:p>
    <w:p w14:paraId="5D59391F" w14:textId="77777777" w:rsidR="00C150AE" w:rsidRPr="001E00CB" w:rsidRDefault="00C150AE" w:rsidP="00C150AE">
      <w:pPr>
        <w:pStyle w:val="Normlnprvnodsazen"/>
        <w:numPr>
          <w:ilvl w:val="0"/>
          <w:numId w:val="7"/>
        </w:numPr>
        <w:rPr>
          <w:highlight w:val="yellow"/>
        </w:rPr>
      </w:pPr>
      <w:r w:rsidRPr="001E00CB">
        <w:rPr>
          <w:highlight w:val="yellow"/>
        </w:rPr>
        <w:t xml:space="preserve">Tematická data – statistika, </w:t>
      </w:r>
      <w:proofErr w:type="spellStart"/>
      <w:r w:rsidRPr="001E00CB">
        <w:rPr>
          <w:highlight w:val="yellow"/>
        </w:rPr>
        <w:t>agreagace</w:t>
      </w:r>
      <w:proofErr w:type="spellEnd"/>
      <w:r w:rsidRPr="001E00CB">
        <w:rPr>
          <w:highlight w:val="yellow"/>
        </w:rPr>
        <w:t>, atd</w:t>
      </w:r>
    </w:p>
    <w:p w14:paraId="42F1379F"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w:t>
      </w:r>
    </w:p>
    <w:p w14:paraId="3AEFB50A" w14:textId="77777777" w:rsidR="00C150AE" w:rsidRPr="001E00CB" w:rsidRDefault="00C150AE" w:rsidP="00C150AE">
      <w:pPr>
        <w:pStyle w:val="Normlnprvnodsazen"/>
        <w:numPr>
          <w:ilvl w:val="2"/>
          <w:numId w:val="7"/>
        </w:numPr>
        <w:rPr>
          <w:highlight w:val="yellow"/>
        </w:rPr>
      </w:pPr>
      <w:r w:rsidRPr="001E00CB">
        <w:rPr>
          <w:highlight w:val="yellow"/>
        </w:rPr>
        <w:t>Tech:</w:t>
      </w:r>
    </w:p>
    <w:p w14:paraId="19011827"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5A0849A3"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AFDD845"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475E91AD" w14:textId="77777777" w:rsidR="00C150AE" w:rsidRPr="001E00CB" w:rsidRDefault="00C150AE" w:rsidP="00C150AE">
      <w:pPr>
        <w:pStyle w:val="Normlnprvnodsazen"/>
        <w:numPr>
          <w:ilvl w:val="5"/>
          <w:numId w:val="7"/>
        </w:numPr>
        <w:rPr>
          <w:highlight w:val="yellow"/>
        </w:rPr>
      </w:pPr>
      <w:r w:rsidRPr="001E00CB">
        <w:rPr>
          <w:highlight w:val="yellow"/>
        </w:rPr>
        <w:lastRenderedPageBreak/>
        <w:t>služby – WMS, REST</w:t>
      </w:r>
    </w:p>
    <w:p w14:paraId="1207860C"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5AE38ED"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47CAA946"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44CCBFB7"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7DE3AEC9"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volumetrické </w:t>
      </w:r>
    </w:p>
    <w:p w14:paraId="22B55706" w14:textId="77777777" w:rsidR="00C150AE" w:rsidRPr="001E00CB" w:rsidRDefault="00C150AE" w:rsidP="00C150AE">
      <w:pPr>
        <w:pStyle w:val="Normlnprvnodsazen"/>
        <w:numPr>
          <w:ilvl w:val="2"/>
          <w:numId w:val="7"/>
        </w:numPr>
        <w:rPr>
          <w:highlight w:val="yellow"/>
        </w:rPr>
      </w:pPr>
      <w:r w:rsidRPr="001E00CB">
        <w:rPr>
          <w:highlight w:val="yellow"/>
        </w:rPr>
        <w:t>Tech:</w:t>
      </w:r>
    </w:p>
    <w:p w14:paraId="21D83A5A"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w:t>
      </w:r>
    </w:p>
    <w:p w14:paraId="7F4358DF" w14:textId="77777777" w:rsidR="00C150AE" w:rsidRPr="001E00CB" w:rsidRDefault="00C150AE" w:rsidP="00C150AE">
      <w:pPr>
        <w:pStyle w:val="Normlnprvnodsazen"/>
        <w:numPr>
          <w:ilvl w:val="4"/>
          <w:numId w:val="7"/>
        </w:numPr>
        <w:rPr>
          <w:highlight w:val="yellow"/>
        </w:rPr>
      </w:pPr>
      <w:r w:rsidRPr="001E00CB">
        <w:rPr>
          <w:highlight w:val="yellow"/>
        </w:rPr>
        <w:t>stejné</w:t>
      </w:r>
    </w:p>
    <w:p w14:paraId="55B55C78" w14:textId="77777777" w:rsidR="00C150AE" w:rsidRPr="001E00CB" w:rsidRDefault="00C150AE" w:rsidP="00C150AE">
      <w:pPr>
        <w:pStyle w:val="Normlnprvnodsazen"/>
        <w:numPr>
          <w:ilvl w:val="3"/>
          <w:numId w:val="7"/>
        </w:numPr>
        <w:rPr>
          <w:highlight w:val="yellow"/>
        </w:rPr>
      </w:pPr>
      <w:proofErr w:type="spellStart"/>
      <w:r w:rsidRPr="001E00CB">
        <w:rPr>
          <w:highlight w:val="yellow"/>
        </w:rPr>
        <w:t>Voxely</w:t>
      </w:r>
      <w:proofErr w:type="spellEnd"/>
    </w:p>
    <w:p w14:paraId="29A9525E" w14:textId="77777777" w:rsidR="00C150AE" w:rsidRPr="001E00CB" w:rsidRDefault="00C150AE" w:rsidP="00C150AE">
      <w:pPr>
        <w:pStyle w:val="Normlnprvnodsazen"/>
        <w:numPr>
          <w:ilvl w:val="4"/>
          <w:numId w:val="7"/>
        </w:numPr>
        <w:rPr>
          <w:highlight w:val="yellow"/>
        </w:rPr>
      </w:pPr>
      <w:r w:rsidRPr="001E00CB">
        <w:rPr>
          <w:highlight w:val="yellow"/>
        </w:rPr>
        <w:t>??</w:t>
      </w:r>
    </w:p>
    <w:p w14:paraId="5FC9B3C4" w14:textId="77777777" w:rsidR="00C150AE" w:rsidRDefault="00C150AE" w:rsidP="00C150AE">
      <w:pPr>
        <w:pStyle w:val="Normlnprvnodsazen"/>
        <w:ind w:firstLine="0"/>
      </w:pPr>
      <w:r>
        <w:t>Odkud data?</w:t>
      </w:r>
    </w:p>
    <w:p w14:paraId="58025B51" w14:textId="77777777" w:rsidR="00C150AE" w:rsidRDefault="00C150AE" w:rsidP="00C150AE">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D760897" w14:textId="77777777" w:rsidR="00C150AE" w:rsidRDefault="00C150AE" w:rsidP="00C150AE">
      <w:pPr>
        <w:pStyle w:val="Normlnprvnodsazen"/>
        <w:numPr>
          <w:ilvl w:val="1"/>
          <w:numId w:val="7"/>
        </w:numPr>
      </w:pPr>
      <w:r>
        <w:t>Brno – všechno</w:t>
      </w:r>
    </w:p>
    <w:p w14:paraId="643484B6" w14:textId="7259A304" w:rsidR="00C150AE" w:rsidRPr="001E00CB" w:rsidRDefault="00C150AE" w:rsidP="00C150AE">
      <w:pPr>
        <w:pStyle w:val="Normlnprvnodsazen"/>
        <w:numPr>
          <w:ilvl w:val="0"/>
          <w:numId w:val="7"/>
        </w:numPr>
        <w:rPr>
          <w:highlight w:val="yellow"/>
        </w:rPr>
      </w:pPr>
      <w:r w:rsidRPr="001E00CB">
        <w:rPr>
          <w:highlight w:val="yellow"/>
        </w:rPr>
        <w:t xml:space="preserve">Švýcarsko – </w:t>
      </w:r>
      <w:proofErr w:type="spellStart"/>
      <w:r w:rsidRPr="001E00CB">
        <w:rPr>
          <w:highlight w:val="yellow"/>
        </w:rPr>
        <w:t>swiss</w:t>
      </w:r>
      <w:proofErr w:type="spellEnd"/>
      <w:r w:rsidRPr="001E00CB">
        <w:rPr>
          <w:highlight w:val="yellow"/>
        </w:rPr>
        <w:t xml:space="preserve"> </w:t>
      </w:r>
      <w:proofErr w:type="spellStart"/>
      <w:proofErr w:type="gramStart"/>
      <w:r w:rsidRPr="001E00CB">
        <w:rPr>
          <w:highlight w:val="yellow"/>
        </w:rPr>
        <w:t>topo</w:t>
      </w:r>
      <w:proofErr w:type="spellEnd"/>
      <w:r w:rsidR="001E00CB" w:rsidRPr="001E00CB">
        <w:rPr>
          <w:highlight w:val="yellow"/>
        </w:rPr>
        <w:t xml:space="preserve">  -</w:t>
      </w:r>
      <w:proofErr w:type="gramEnd"/>
      <w:r w:rsidR="001E00CB" w:rsidRPr="001E00CB">
        <w:rPr>
          <w:highlight w:val="yellow"/>
        </w:rPr>
        <w:t xml:space="preserve"> Vyzkoušet </w:t>
      </w:r>
      <w:proofErr w:type="spellStart"/>
      <w:r w:rsidR="001E00CB" w:rsidRPr="001E00CB">
        <w:rPr>
          <w:highlight w:val="yellow"/>
        </w:rPr>
        <w:t>načítáaní</w:t>
      </w:r>
      <w:proofErr w:type="spellEnd"/>
      <w:r w:rsidR="001E00CB" w:rsidRPr="001E00CB">
        <w:rPr>
          <w:highlight w:val="yellow"/>
        </w:rPr>
        <w:t xml:space="preserve"> rastrů a textur. Udělat </w:t>
      </w:r>
      <w:proofErr w:type="spellStart"/>
      <w:r w:rsidR="001E00CB" w:rsidRPr="001E00CB">
        <w:rPr>
          <w:highlight w:val="yellow"/>
        </w:rPr>
        <w:t>pipelinu</w:t>
      </w:r>
      <w:proofErr w:type="spellEnd"/>
      <w:r w:rsidR="001E00CB" w:rsidRPr="001E00CB">
        <w:rPr>
          <w:highlight w:val="yellow"/>
        </w:rPr>
        <w:t>?</w:t>
      </w:r>
    </w:p>
    <w:p w14:paraId="4DD41DB2" w14:textId="77777777" w:rsidR="00C150AE" w:rsidRDefault="00C150AE" w:rsidP="00C150AE">
      <w:pPr>
        <w:pStyle w:val="Normlnprvnodsazen"/>
        <w:numPr>
          <w:ilvl w:val="0"/>
          <w:numId w:val="7"/>
        </w:numPr>
      </w:pPr>
      <w:r>
        <w:t>Google API</w:t>
      </w:r>
    </w:p>
    <w:p w14:paraId="058D59E7" w14:textId="118102EF" w:rsidR="001E00CB" w:rsidRPr="00C150AE" w:rsidRDefault="00000000" w:rsidP="001E00CB">
      <w:pPr>
        <w:pStyle w:val="Normlnprvnodsazen"/>
        <w:numPr>
          <w:ilvl w:val="1"/>
          <w:numId w:val="7"/>
        </w:numPr>
      </w:pPr>
      <w:hyperlink r:id="rId75" w:history="1">
        <w:r w:rsidR="00C150AE" w:rsidRPr="00B76B4A">
          <w:rPr>
            <w:rStyle w:val="Hyperlink"/>
          </w:rPr>
          <w:t>https://developers.google.com/maps/documentation/tile/use-renderer</w:t>
        </w:r>
      </w:hyperlink>
    </w:p>
    <w:p w14:paraId="51FC0030" w14:textId="41C3F5C3"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62994ABA" w14:textId="5729A4B0" w:rsidR="00414E1F" w:rsidRDefault="0035387C" w:rsidP="00414E1F">
      <w:pPr>
        <w:pStyle w:val="Heading2"/>
      </w:pPr>
      <w:r>
        <w:t>CD / CI</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76"/>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proofErr w:type="spellStart"/>
      <w:r>
        <w:rPr>
          <w:lang w:eastAsia="en-US"/>
        </w:rPr>
        <w:t>Npm</w:t>
      </w:r>
      <w:proofErr w:type="spellEnd"/>
      <w:r>
        <w:rPr>
          <w:lang w:eastAsia="en-US"/>
        </w:rPr>
        <w:t xml:space="preserve"> </w:t>
      </w:r>
      <w:proofErr w:type="spellStart"/>
      <w:r>
        <w:rPr>
          <w:lang w:eastAsia="en-US"/>
        </w:rPr>
        <w:t>package</w:t>
      </w:r>
      <w:proofErr w:type="spellEnd"/>
      <w:r>
        <w:rPr>
          <w:lang w:eastAsia="en-US"/>
        </w:rPr>
        <w:t xml:space="preserve"> – </w:t>
      </w:r>
      <w:proofErr w:type="spellStart"/>
      <w:r>
        <w:rPr>
          <w:lang w:eastAsia="en-US"/>
        </w:rPr>
        <w:t>gh</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Github</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actions</w:t>
      </w:r>
      <w:proofErr w:type="spellEnd"/>
      <w:r>
        <w:rPr>
          <w:lang w:eastAsia="en-US"/>
        </w:rPr>
        <w:t xml:space="preserve">.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77"/>
          <w:footerReference w:type="default" r:id="rId78"/>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AAF9B98" w14:textId="77777777" w:rsidR="009116B7" w:rsidRDefault="00FD6309" w:rsidP="009116B7">
      <w:pPr>
        <w:pStyle w:val="Bibliography"/>
      </w:pPr>
      <w:r w:rsidRPr="00FD6309">
        <w:rPr>
          <w:b/>
          <w:bCs/>
          <w:sz w:val="18"/>
          <w:szCs w:val="18"/>
        </w:rPr>
        <w:fldChar w:fldCharType="begin"/>
      </w:r>
      <w:r w:rsidR="001B7830">
        <w:rPr>
          <w:b/>
          <w:bCs/>
          <w:sz w:val="18"/>
          <w:szCs w:val="18"/>
        </w:rPr>
        <w:instrText xml:space="preserve"> ADDIN ZOTERO_BIBL {"uncited":[],"omitted":[],"custom":[]} CSL_BIBLIOGRAPHY </w:instrText>
      </w:r>
      <w:r w:rsidRPr="00FD6309">
        <w:rPr>
          <w:b/>
          <w:bCs/>
          <w:sz w:val="18"/>
          <w:szCs w:val="18"/>
        </w:rPr>
        <w:fldChar w:fldCharType="separate"/>
      </w:r>
      <w:r w:rsidR="009116B7">
        <w:t xml:space="preserve">2019 - Battle of 3D Rendering Stacks: CesiumJS, VTS Geospatial or iTowns? (2019): </w:t>
      </w:r>
    </w:p>
    <w:p w14:paraId="4DF0F66D" w14:textId="77777777" w:rsidR="009116B7" w:rsidRDefault="009116B7" w:rsidP="009116B7">
      <w:pPr>
        <w:pStyle w:val="Bibliography"/>
      </w:pPr>
      <w:r>
        <w:t xml:space="preserve">ABDUL-RAHMAN, A., PILOUK, M. (2008): Spatial data modelling for 3D GIS. Springer, Berlin ; New York. </w:t>
      </w:r>
    </w:p>
    <w:p w14:paraId="302A9621" w14:textId="77777777" w:rsidR="009116B7" w:rsidRDefault="009116B7" w:rsidP="009116B7">
      <w:pPr>
        <w:pStyle w:val="Bibliography"/>
      </w:pPr>
      <w:r>
        <w:t xml:space="preserve">ARIËN, G. (2017): Overview of the rendering pipeline in WebGL, Geert Arien, http://www.geertarien.com/blog/2017/07/16/overview-of-the-rendering-pipeline-in-webgl/ (17. 9. 2023). </w:t>
      </w:r>
    </w:p>
    <w:p w14:paraId="6CCE445B" w14:textId="77777777" w:rsidR="009116B7" w:rsidRDefault="009116B7" w:rsidP="009116B7">
      <w:pPr>
        <w:pStyle w:val="Bibliography"/>
      </w:pPr>
      <w:r>
        <w:t xml:space="preserve">BANDROVA, T., BONCHEV, S. (2013): 3D Maps – Scale, Accuracy, Level of Detail. </w:t>
      </w:r>
    </w:p>
    <w:p w14:paraId="40214521" w14:textId="77777777" w:rsidR="009116B7" w:rsidRDefault="009116B7" w:rsidP="009116B7">
      <w:pPr>
        <w:pStyle w:val="Bibliography"/>
      </w:pPr>
      <w:r>
        <w:t xml:space="preserve">BARUAH, R. (2021): AR and VR Using the WebXR API: Learn to Create Immersive Content with WebGL, Three.js, and A-Frame. Apress, Berkeley, CA. </w:t>
      </w:r>
    </w:p>
    <w:p w14:paraId="5765D662" w14:textId="77777777" w:rsidR="009116B7" w:rsidRDefault="009116B7" w:rsidP="009116B7">
      <w:pPr>
        <w:pStyle w:val="Bibliography"/>
      </w:pPr>
      <w:r>
        <w:t xml:space="preserve">BASQUES, K. (2023): Remote debug Android devices, Chrome for Developers, https://developer.chrome.com/docs/devtools/remote-debugging/ (6. 11. 2023). </w:t>
      </w:r>
    </w:p>
    <w:p w14:paraId="78DE4DCE" w14:textId="77777777" w:rsidR="009116B7" w:rsidRDefault="009116B7" w:rsidP="009116B7">
      <w:pPr>
        <w:pStyle w:val="Bibliography"/>
      </w:pPr>
      <w:r>
        <w:t xml:space="preserve">BATTY, M. (1997): Virtual geography. Futures, 4, 29, 337–352. </w:t>
      </w:r>
    </w:p>
    <w:p w14:paraId="035BE0BC" w14:textId="77777777" w:rsidR="009116B7" w:rsidRDefault="009116B7" w:rsidP="009116B7">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76C93A60" w14:textId="77777777" w:rsidR="009116B7" w:rsidRDefault="009116B7" w:rsidP="009116B7">
      <w:pPr>
        <w:pStyle w:val="Bibliography"/>
      </w:pPr>
      <w:r>
        <w:t xml:space="preserve">BILJECKI, F., LEDOUX, H., STOTER, J. (2016): An improved LOD specification for 3D building models. Computers, Environment and Urban Systems, 59, 25–37. </w:t>
      </w:r>
    </w:p>
    <w:p w14:paraId="20D169EA" w14:textId="77777777" w:rsidR="009116B7" w:rsidRDefault="009116B7" w:rsidP="009116B7">
      <w:pPr>
        <w:pStyle w:val="Bibliography"/>
      </w:pPr>
      <w:r>
        <w:t xml:space="preserve">BLENDER DOCUMENTATION TEAM (2023a): Introduction — Blender Manual, https://docs.blender.org/manual/en/latest/render/materials/introduction.html (15. 10. 2023). </w:t>
      </w:r>
    </w:p>
    <w:p w14:paraId="1CD9055C" w14:textId="77777777" w:rsidR="009116B7" w:rsidRDefault="009116B7" w:rsidP="009116B7">
      <w:pPr>
        <w:pStyle w:val="Bibliography"/>
      </w:pPr>
      <w:r>
        <w:t xml:space="preserve">BLENDER DOCUMENTATION TEAM (2023b): Light Objects — Blender Manual, https://docs.blender.org/manual/en/latest/render/lights/light_object.html (17. 10. 2023). </w:t>
      </w:r>
    </w:p>
    <w:p w14:paraId="4CAF5B9C" w14:textId="77777777" w:rsidR="009116B7" w:rsidRDefault="009116B7" w:rsidP="009116B7">
      <w:pPr>
        <w:pStyle w:val="Bibliography"/>
      </w:pPr>
      <w:r>
        <w:t xml:space="preserve">BLOKDYK, G. (2018): Virtual geographic environments A Complete Guide. 5STARCooks. </w:t>
      </w:r>
    </w:p>
    <w:p w14:paraId="7E5A4A8E" w14:textId="77777777" w:rsidR="009116B7" w:rsidRDefault="009116B7" w:rsidP="009116B7">
      <w:pPr>
        <w:pStyle w:val="Bibliography"/>
      </w:pPr>
      <w:r>
        <w:t xml:space="preserve">BOGDANOVA, R., BOULANGER, P., ZHENG, B. (2016): Depth Perception of Surgeons in Minimally Invasive Surgery. Surgical Innovation, 23. </w:t>
      </w:r>
    </w:p>
    <w:p w14:paraId="68EB3673" w14:textId="77777777" w:rsidR="009116B7" w:rsidRDefault="009116B7" w:rsidP="009116B7">
      <w:pPr>
        <w:pStyle w:val="Bibliography"/>
      </w:pPr>
      <w:r>
        <w:t xml:space="preserve">BOLETSIS, C. (2017): The New Era of Virtual Reality Locomotion: A Systematic Literature Review of Techniques and a Proposed Typology. Multimodal Technologies and Interaction, 4, 1, 24. </w:t>
      </w:r>
    </w:p>
    <w:p w14:paraId="2294C633" w14:textId="77777777" w:rsidR="009116B7" w:rsidRDefault="009116B7" w:rsidP="009116B7">
      <w:pPr>
        <w:pStyle w:val="Bibliography"/>
      </w:pPr>
      <w:r>
        <w:t xml:space="preserve">BOLSTAD, P. (2019): GIS Fundamentals: A First Text on Geographic Information Systems, Sixth Edition. XanEdu Publishing Inc, Ann Arbor, MI. </w:t>
      </w:r>
    </w:p>
    <w:p w14:paraId="408465FF" w14:textId="77777777" w:rsidR="009116B7" w:rsidRDefault="009116B7" w:rsidP="009116B7">
      <w:pPr>
        <w:pStyle w:val="Bibliography"/>
      </w:pPr>
      <w:r>
        <w:t xml:space="preserve">BOŘIL, J. (2022): Využití VGE pro výuku prostorových úloh - role interakce. Masarykova univerzita, Přírodovědecká fakulta. </w:t>
      </w:r>
    </w:p>
    <w:p w14:paraId="3249CED0" w14:textId="77777777" w:rsidR="009116B7" w:rsidRDefault="009116B7" w:rsidP="009116B7">
      <w:pPr>
        <w:pStyle w:val="Bibliography"/>
      </w:pPr>
      <w:r>
        <w:lastRenderedPageBreak/>
        <w:t xml:space="preserve">BROWN, R. (2023): VRcompare - The Internet’s Largest VR &amp; AR Headset Database, VRcompare, https://vr-compare.com/ (8. 10. 2023). </w:t>
      </w:r>
    </w:p>
    <w:p w14:paraId="548FDFF9" w14:textId="77777777" w:rsidR="009116B7" w:rsidRDefault="009116B7" w:rsidP="009116B7">
      <w:pPr>
        <w:pStyle w:val="Bibliography"/>
      </w:pPr>
      <w:r>
        <w:t xml:space="preserve">BURDEA, G., COIFFET, P. (2003): Virtual reality technology. J. Wiley-Interscience, Hoboken, N.J. </w:t>
      </w:r>
    </w:p>
    <w:p w14:paraId="2E902834" w14:textId="77777777" w:rsidR="009116B7" w:rsidRDefault="009116B7" w:rsidP="009116B7">
      <w:pPr>
        <w:pStyle w:val="Bibliography"/>
      </w:pPr>
      <w:r>
        <w:t xml:space="preserve">BUTCHER, P. W. S., JOHN, N. W., RITSOS, P. D. (2021): VRIA: A Web-Based Framework for Creating Immersive Analytics Experiences. IEEE Transactions on Visualization and Computer Graphics, 7, 27, 3213–3225. </w:t>
      </w:r>
    </w:p>
    <w:p w14:paraId="6B631713" w14:textId="77777777" w:rsidR="009116B7" w:rsidRDefault="009116B7" w:rsidP="009116B7">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537918FB" w14:textId="77777777" w:rsidR="009116B7" w:rsidRDefault="009116B7" w:rsidP="009116B7">
      <w:pPr>
        <w:pStyle w:val="Bibliography"/>
      </w:pPr>
      <w:r>
        <w:t xml:space="preserve">CAN I USE (2023a): “webGL” | Can I use... Support tables for HTML5, CSS3, etc, https://caniuse.com/?search=webGL (31. 1. 2023). </w:t>
      </w:r>
    </w:p>
    <w:p w14:paraId="67C0305F" w14:textId="77777777" w:rsidR="009116B7" w:rsidRDefault="009116B7" w:rsidP="009116B7">
      <w:pPr>
        <w:pStyle w:val="Bibliography"/>
      </w:pPr>
      <w:r>
        <w:t xml:space="preserve">CAN I USE (2023b): WebGPU - Can I use, https://caniuse.com/webgpu (29. 8. 2023). </w:t>
      </w:r>
    </w:p>
    <w:p w14:paraId="530C8886" w14:textId="77777777" w:rsidR="009116B7" w:rsidRDefault="009116B7" w:rsidP="009116B7">
      <w:pPr>
        <w:pStyle w:val="Bibliography"/>
      </w:pPr>
      <w:r>
        <w:t xml:space="preserve">CAN I USE (2023c): “WebXR” | Can I use... Support tables for HTML5, CSS3, etc, https://caniuse.com/?search=WebXR (31. 1. 2023). </w:t>
      </w:r>
    </w:p>
    <w:p w14:paraId="22DE589E" w14:textId="77777777" w:rsidR="009116B7" w:rsidRDefault="009116B7" w:rsidP="009116B7">
      <w:pPr>
        <w:pStyle w:val="Bibliography"/>
      </w:pPr>
      <w:r>
        <w:t xml:space="preserve">CESIUMGS (2023a): Initial WebXR display support for Scene by pupitetris · Pull Request #11372 · CesiumGS/cesium, GitHub, https://github.com/CesiumGS/cesium/pull/11372 (31. 8. 2023). </w:t>
      </w:r>
    </w:p>
    <w:p w14:paraId="46FA7A5E" w14:textId="77777777" w:rsidR="009116B7" w:rsidRDefault="009116B7" w:rsidP="009116B7">
      <w:pPr>
        <w:pStyle w:val="Bibliography"/>
      </w:pPr>
      <w:r>
        <w:t xml:space="preserve">CESIUMGS (2023b): WebXR · Issue #3422 · CesiumGS/cesium, GitHub, https://github.com/CesiumGS/cesium/issues/3422 (31. 8. 2023). </w:t>
      </w:r>
    </w:p>
    <w:p w14:paraId="1235413E" w14:textId="77777777" w:rsidR="009116B7" w:rsidRDefault="009116B7" w:rsidP="009116B7">
      <w:pPr>
        <w:pStyle w:val="Bibliography"/>
      </w:pPr>
      <w:r>
        <w:t xml:space="preserve">CHADWICK, E. (2023): ingBest Practices for Compress glTF Textures. </w:t>
      </w:r>
    </w:p>
    <w:p w14:paraId="201499E1" w14:textId="77777777" w:rsidR="009116B7" w:rsidRDefault="009116B7" w:rsidP="009116B7">
      <w:pPr>
        <w:pStyle w:val="Bibliography"/>
      </w:pPr>
      <w:r>
        <w:t xml:space="preserve">CHEN, M., LIN, H. (2018): Virtual geographic environments (VGEs): originating from or beyond virtual reality (VR)? International Journal of Digital Earth, 4, 11, 329–333. </w:t>
      </w:r>
    </w:p>
    <w:p w14:paraId="5160029C" w14:textId="77777777" w:rsidR="009116B7" w:rsidRDefault="009116B7" w:rsidP="009116B7">
      <w:pPr>
        <w:pStyle w:val="Bibliography"/>
      </w:pPr>
      <w:r>
        <w:t xml:space="preserve">CHLOUPKOVÁ, T. (2007): Fyziologické principy procesu vidění - tvorba a vnímání obrazu. Masarykova univerzita, Přírodovědecká fakulta. </w:t>
      </w:r>
    </w:p>
    <w:p w14:paraId="6B510B83" w14:textId="77777777" w:rsidR="009116B7" w:rsidRDefault="009116B7" w:rsidP="009116B7">
      <w:pPr>
        <w:pStyle w:val="Bibliography"/>
      </w:pPr>
      <w:r>
        <w:t xml:space="preserve">CHOW, S. (2018): glTF-Tutorials - Materials, GitHub, https://github.com/KhronosGroup/glTF-Tutorials/blob/master/gltfTutorial/gltfTutorial_010_Materials.md (15. 10. 2023). </w:t>
      </w:r>
    </w:p>
    <w:p w14:paraId="1F338F90" w14:textId="77777777" w:rsidR="009116B7" w:rsidRDefault="009116B7" w:rsidP="009116B7">
      <w:pPr>
        <w:pStyle w:val="Bibliography"/>
      </w:pPr>
      <w:r>
        <w:t xml:space="preserve">CHRISTOPHE, S. (2020): Geovisualization: Multidimensional Exploration of the Territory. 325–332. </w:t>
      </w:r>
    </w:p>
    <w:p w14:paraId="18173B3E" w14:textId="77777777" w:rsidR="009116B7" w:rsidRDefault="009116B7" w:rsidP="009116B7">
      <w:pPr>
        <w:pStyle w:val="Bibliography"/>
      </w:pPr>
      <w:r>
        <w:t xml:space="preserve">CIBULA, R. (2021): Vývoj informačného systému na vizualizáciu 3D modelov a vývoj prototypu na meranie 3D objektov. Masarykova univerzita, Přírodovědecká fakulta. </w:t>
      </w:r>
    </w:p>
    <w:p w14:paraId="4E486847" w14:textId="77777777" w:rsidR="009116B7" w:rsidRDefault="009116B7" w:rsidP="009116B7">
      <w:pPr>
        <w:pStyle w:val="Bibliography"/>
      </w:pPr>
      <w:r>
        <w:t xml:space="preserve">CIRULIS, A., BRIGMANIS, K. B. (2013): 3D Outdoor Augmented Reality for Architecture and Urban Planning. Procedia Computer Science, 25, 71–79. </w:t>
      </w:r>
    </w:p>
    <w:p w14:paraId="4AD552D2" w14:textId="77777777" w:rsidR="009116B7" w:rsidRDefault="009116B7" w:rsidP="009116B7">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74D712C2" w14:textId="77777777" w:rsidR="009116B7" w:rsidRDefault="009116B7" w:rsidP="009116B7">
      <w:pPr>
        <w:pStyle w:val="Bibliography"/>
      </w:pPr>
      <w:r>
        <w:lastRenderedPageBreak/>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79F79FD3" w14:textId="77777777" w:rsidR="009116B7" w:rsidRDefault="009116B7" w:rsidP="009116B7">
      <w:pPr>
        <w:pStyle w:val="Bibliography"/>
      </w:pPr>
      <w: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2BBB4B87" w14:textId="77777777" w:rsidR="009116B7" w:rsidRDefault="009116B7" w:rsidP="009116B7">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4B4D46D8" w14:textId="77777777" w:rsidR="009116B7" w:rsidRDefault="009116B7" w:rsidP="009116B7">
      <w:pPr>
        <w:pStyle w:val="Bibliography"/>
      </w:pPr>
      <w:r>
        <w:t xml:space="preserve">ČÚZK (2023): ČÚZK - Otevřená data - základní informace, https://www.cuzk.cz/Uvod/Produkty-a-sluzby/Otevrena-data/Otevrena-data-zakladni-informace.aspx (28. 8. 2023). </w:t>
      </w:r>
    </w:p>
    <w:p w14:paraId="6EA3AD46" w14:textId="77777777" w:rsidR="009116B7" w:rsidRDefault="009116B7" w:rsidP="009116B7">
      <w:pPr>
        <w:pStyle w:val="Bibliography"/>
      </w:pPr>
      <w:r>
        <w:t xml:space="preserve">DECK.GL (2023): WebXR Support · visgl/deck.gl · Discussion #7972, GitHub, https://github.com/visgl/deck.gl/discussions/7972 (24. 9. 2023). </w:t>
      </w:r>
    </w:p>
    <w:p w14:paraId="183B4A59" w14:textId="77777777" w:rsidR="009116B7" w:rsidRDefault="009116B7" w:rsidP="009116B7">
      <w:pPr>
        <w:pStyle w:val="Bibliography"/>
      </w:pPr>
      <w:r>
        <w:t xml:space="preserve">DISCOVER THREE.JS CONTRIBUTORS (2023): Discover three.js. </w:t>
      </w:r>
    </w:p>
    <w:p w14:paraId="359FEBCF" w14:textId="77777777" w:rsidR="009116B7" w:rsidRDefault="009116B7" w:rsidP="009116B7">
      <w:pPr>
        <w:pStyle w:val="Bibliography"/>
      </w:pPr>
      <w:r>
        <w:t xml:space="preserve">DMARCOS (2023): Deprecate daydream and gearvr controls · Issue #5374 · aframevr/aframe, GitHub, https://github.com/aframevr/aframe/issues/5374 (6. 11. 2023). </w:t>
      </w:r>
    </w:p>
    <w:p w14:paraId="532635DF" w14:textId="77777777" w:rsidR="009116B7" w:rsidRDefault="009116B7" w:rsidP="009116B7">
      <w:pPr>
        <w:pStyle w:val="Bibliography"/>
      </w:pPr>
      <w:r>
        <w:t xml:space="preserve">DORMAN, M. (2020): Introduction to Web Mapping. Chapman and Hall/CRC, Boca Raton. </w:t>
      </w:r>
    </w:p>
    <w:p w14:paraId="7BED8566" w14:textId="77777777" w:rsidR="009116B7" w:rsidRDefault="009116B7" w:rsidP="009116B7">
      <w:pPr>
        <w:pStyle w:val="Bibliography"/>
      </w:pPr>
      <w:r>
        <w:t xml:space="preserve">DUNN, F., PARBERRY, I. (2011): 3D math primer for graphics and game development. CRC Press, Boca Raton, Fla. </w:t>
      </w:r>
    </w:p>
    <w:p w14:paraId="62238EA4" w14:textId="77777777" w:rsidR="009116B7" w:rsidRDefault="009116B7" w:rsidP="009116B7">
      <w:pPr>
        <w:pStyle w:val="Bibliography"/>
      </w:pPr>
      <w:r>
        <w:t xml:space="preserve">DUPIN, L. (2016): devices-vr-awwwards-3.png (PNG Image, 941 × 519 pixels), https://www.awwwards.com/awards/gallery/2016/03/devices-vr-awwwards-3.png (30. 1. 2023). </w:t>
      </w:r>
    </w:p>
    <w:p w14:paraId="09241BB3" w14:textId="77777777" w:rsidR="009116B7" w:rsidRDefault="009116B7" w:rsidP="009116B7">
      <w:pPr>
        <w:pStyle w:val="Bibliography"/>
      </w:pPr>
      <w:r>
        <w:t xml:space="preserve">DYKES, J., MACEACHREN, A. M., KRAAK, M.-J. (2005): Exploring Geovisualization. Pergamon, Amsterdam. </w:t>
      </w:r>
    </w:p>
    <w:p w14:paraId="494747A4" w14:textId="77777777" w:rsidR="009116B7" w:rsidRDefault="009116B7" w:rsidP="009116B7">
      <w:pPr>
        <w:pStyle w:val="Bibliography"/>
      </w:pPr>
      <w:r>
        <w:t xml:space="preserve">EDUTECH CONTRIBUTORS (2023): 3D file format - EduTech Wiki, https://edutechwiki.unige.ch/en/3D_file_format (19. 10. 2023). </w:t>
      </w:r>
    </w:p>
    <w:p w14:paraId="4E943F76" w14:textId="77777777" w:rsidR="009116B7" w:rsidRDefault="009116B7" w:rsidP="009116B7">
      <w:pPr>
        <w:pStyle w:val="Bibliography"/>
      </w:pPr>
      <w:r>
        <w:t xml:space="preserve">ESPINOSA, A. (2023): CesiumJS. </w:t>
      </w:r>
    </w:p>
    <w:p w14:paraId="28536663" w14:textId="77777777" w:rsidR="009116B7" w:rsidRDefault="009116B7" w:rsidP="009116B7">
      <w:pPr>
        <w:pStyle w:val="Bibliography"/>
      </w:pPr>
      <w:r>
        <w:t xml:space="preserve">ESRI (2023a): ArcGIS Maps SDK for JavaScript | Overview | ArcGIS Maps SDK for JavaScript 4.27 | ArcGIS Developers, https://developers.arcgis.com/javascript/latest/ (31. 8. 2023). </w:t>
      </w:r>
    </w:p>
    <w:p w14:paraId="228BB99C" w14:textId="77777777" w:rsidR="009116B7" w:rsidRDefault="009116B7" w:rsidP="009116B7">
      <w:pPr>
        <w:pStyle w:val="Bibliography"/>
      </w:pPr>
      <w:r>
        <w:t xml:space="preserve">ESRI (2023b): Export 360 VR Experiences from CityEngine—ArcGIS CityEngine Resources | Documentation, https://doc.arcgis.com/en/cityengine/latest/help/help-export-360vr.htm (31. 8. 2023). </w:t>
      </w:r>
    </w:p>
    <w:p w14:paraId="655C60C0" w14:textId="77777777" w:rsidR="009116B7" w:rsidRDefault="009116B7" w:rsidP="009116B7">
      <w:pPr>
        <w:pStyle w:val="Bibliography"/>
      </w:pPr>
      <w:r>
        <w:t xml:space="preserve">ESRI (2023c): Mapping APIs | Documentation | ArcGIS Developers, Documentation, https://developers.arcgis.com/documentation/mapping-apis-and-services/apis-and-sdks/ (31. 8. 2023). </w:t>
      </w:r>
    </w:p>
    <w:p w14:paraId="23F87FBE" w14:textId="77777777" w:rsidR="009116B7" w:rsidRDefault="009116B7" w:rsidP="009116B7">
      <w:pPr>
        <w:pStyle w:val="Bibliography"/>
      </w:pPr>
      <w:r>
        <w:t xml:space="preserve">FORD, T. (2017): “Overwatch” Gameplay Architecture and Netcode. </w:t>
      </w:r>
    </w:p>
    <w:p w14:paraId="0F495546" w14:textId="77777777" w:rsidR="009116B7" w:rsidRDefault="009116B7" w:rsidP="009116B7">
      <w:pPr>
        <w:pStyle w:val="Bibliography"/>
      </w:pPr>
      <w:r>
        <w:lastRenderedPageBreak/>
        <w:t xml:space="preserve">GAUTIER, J., BRÉDIF, M., CHRISTOPHE, S. (2020): Co-Visualization of Air Temperature and Urban Data for Visual Exploration. In: 2020 IEEE Visualization Conference (VIS). 71–75. </w:t>
      </w:r>
    </w:p>
    <w:p w14:paraId="0B590938" w14:textId="77777777" w:rsidR="009116B7" w:rsidRDefault="009116B7" w:rsidP="009116B7">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71C351F4" w14:textId="77777777" w:rsidR="009116B7" w:rsidRDefault="009116B7" w:rsidP="009116B7">
      <w:pPr>
        <w:pStyle w:val="Bibliography"/>
      </w:pPr>
      <w:r>
        <w:t xml:space="preserve">Geospatial Webinar (2023): </w:t>
      </w:r>
    </w:p>
    <w:p w14:paraId="6D2BE8B6" w14:textId="77777777" w:rsidR="009116B7" w:rsidRDefault="009116B7" w:rsidP="009116B7">
      <w:pPr>
        <w:pStyle w:val="Bibliography"/>
      </w:pPr>
      <w:r>
        <w:t xml:space="preserve">GHAYOUR, F., CANTOR, D. (2018): Real-time 3D graphics with WebGL 2: build interactive 3D applications with JavaScript and WebGL 2 (OpenGL ES 3.0). Packt, Birmingham Mumbai. </w:t>
      </w:r>
    </w:p>
    <w:p w14:paraId="488B7DAF" w14:textId="77777777" w:rsidR="009116B7" w:rsidRDefault="009116B7" w:rsidP="009116B7">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2A618E3F" w14:textId="77777777" w:rsidR="009116B7" w:rsidRDefault="009116B7" w:rsidP="009116B7">
      <w:pPr>
        <w:pStyle w:val="Bibliography"/>
      </w:pPr>
      <w:r>
        <w:t xml:space="preserve">GODBER, A. (2022): godber/webvr.dev. </w:t>
      </w:r>
    </w:p>
    <w:p w14:paraId="7B9AE166" w14:textId="77777777" w:rsidR="009116B7" w:rsidRDefault="009116B7" w:rsidP="009116B7">
      <w:pPr>
        <w:pStyle w:val="Bibliography"/>
      </w:pPr>
      <w:r>
        <w:t xml:space="preserve">GOODCHILD, M. F. (2013): The quality of big (geo)data. Dialogues in Human Geography, 3, 3, 280–284. </w:t>
      </w:r>
    </w:p>
    <w:p w14:paraId="7FC5F013" w14:textId="77777777" w:rsidR="009116B7" w:rsidRDefault="009116B7" w:rsidP="009116B7">
      <w:pPr>
        <w:pStyle w:val="Bibliography"/>
      </w:pPr>
      <w:r>
        <w:t xml:space="preserve">GROSSNER, K., GOODCHILD, M., CLARKE, K. (2008): Defining a Digital Earth System. T. GIS, 12, 145–160. </w:t>
      </w:r>
    </w:p>
    <w:p w14:paraId="67980A00" w14:textId="77777777" w:rsidR="009116B7" w:rsidRDefault="009116B7" w:rsidP="009116B7">
      <w:pPr>
        <w:pStyle w:val="Bibliography"/>
      </w:pPr>
      <w:r>
        <w:t xml:space="preserve">GUO, H., GOODCHILD, M. F., ANNONI, A. eds. (2020): Manual of Digital Earth. Springer Nature. </w:t>
      </w:r>
    </w:p>
    <w:p w14:paraId="4EC4A101" w14:textId="77777777" w:rsidR="009116B7" w:rsidRDefault="009116B7" w:rsidP="009116B7">
      <w:pPr>
        <w:pStyle w:val="Bibliography"/>
      </w:pPr>
      <w:r>
        <w:t xml:space="preserve">HALE, J. (2022): Vertex Color Baked Lighting with Wonderland Engine. Wonderland Engine. </w:t>
      </w:r>
    </w:p>
    <w:p w14:paraId="686178A1" w14:textId="77777777" w:rsidR="009116B7" w:rsidRDefault="009116B7" w:rsidP="009116B7">
      <w:pPr>
        <w:pStyle w:val="Bibliography"/>
      </w:pPr>
      <w:r>
        <w:t xml:space="preserve">HALIK, Ł. (2018): Challenges in Converting the Polish Topographic Database of Built-Up Areas into 3D Virtual Reality Geovisualization. The Cartographic Journal, 4, 55, 391–399. </w:t>
      </w:r>
    </w:p>
    <w:p w14:paraId="7E5DAD73" w14:textId="77777777" w:rsidR="009116B7" w:rsidRDefault="009116B7" w:rsidP="009116B7">
      <w:pPr>
        <w:pStyle w:val="Bibliography"/>
      </w:pPr>
      <w:r>
        <w:t xml:space="preserve">HERMAN, L. (2011): Moderní kartografické metody modelování měst. Masarykova univerzita, Přírodovědecká fakulta. </w:t>
      </w:r>
    </w:p>
    <w:p w14:paraId="6AD4035F" w14:textId="77777777" w:rsidR="009116B7" w:rsidRDefault="009116B7" w:rsidP="009116B7">
      <w:pPr>
        <w:pStyle w:val="Bibliography"/>
      </w:pPr>
      <w:r>
        <w:t xml:space="preserve">HERMAN, L. (2014): Vizualizace 3D modelů měst na webu. Masarykova univerzita, Přírodovědecká fakulta. </w:t>
      </w:r>
    </w:p>
    <w:p w14:paraId="6292313F" w14:textId="77777777" w:rsidR="009116B7" w:rsidRDefault="009116B7" w:rsidP="009116B7">
      <w:pPr>
        <w:pStyle w:val="Bibliography"/>
      </w:pPr>
      <w:r>
        <w:t xml:space="preserve">HERMAN, L. (2019): User Issues of Interactive 3D Geovisualizations. Masarykova univerzita, Přírodovědecká fakulta. </w:t>
      </w:r>
    </w:p>
    <w:p w14:paraId="1D7820B8" w14:textId="77777777" w:rsidR="009116B7" w:rsidRDefault="009116B7" w:rsidP="009116B7">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248BFCBA" w14:textId="77777777" w:rsidR="009116B7" w:rsidRDefault="009116B7" w:rsidP="009116B7">
      <w:pPr>
        <w:pStyle w:val="Bibliography"/>
      </w:pPr>
      <w:r>
        <w:t xml:space="preserve">HEXAGON (2023): Luciad Developer Platform, https://dev.luciad.com/portal/productDocumentation/LuciadRIA/docs/articles/tutorial/technology/features_and_benefits.html?subcategory=ria_technology (31. 8. 2023). </w:t>
      </w:r>
    </w:p>
    <w:p w14:paraId="296B22CB" w14:textId="77777777" w:rsidR="009116B7" w:rsidRDefault="009116B7" w:rsidP="009116B7">
      <w:pPr>
        <w:pStyle w:val="Bibliography"/>
      </w:pPr>
      <w:r>
        <w:t xml:space="preserve">HORÁK, J. (2023): std_etapy_transformer.py. Brno. </w:t>
      </w:r>
    </w:p>
    <w:p w14:paraId="0E229A91" w14:textId="77777777" w:rsidR="009116B7" w:rsidRDefault="009116B7" w:rsidP="009116B7">
      <w:pPr>
        <w:pStyle w:val="Bibliography"/>
      </w:pPr>
      <w:r>
        <w:t xml:space="preserve">HORKÝ, L. (2020): Sandbox for comparing performance of VTS Geospatial and CesiumJS. </w:t>
      </w:r>
    </w:p>
    <w:p w14:paraId="609077D4" w14:textId="77777777" w:rsidR="009116B7" w:rsidRDefault="009116B7" w:rsidP="009116B7">
      <w:pPr>
        <w:pStyle w:val="Bibliography"/>
      </w:pPr>
      <w:r>
        <w:t>HUTTER, M. (2021): glTF-Tutorials - Textures, GitHub, https://github.com/KhronosGroup/glTF-</w:t>
      </w:r>
      <w:r>
        <w:lastRenderedPageBreak/>
        <w:t xml:space="preserve">Tutorials/blob/master/gltfTutorial/gltfTutorial_012_TexturesImagesSamplers.md (15. 10. 2023). </w:t>
      </w:r>
    </w:p>
    <w:p w14:paraId="2151E0FA" w14:textId="77777777" w:rsidR="009116B7" w:rsidRDefault="009116B7" w:rsidP="009116B7">
      <w:pPr>
        <w:pStyle w:val="Bibliography"/>
      </w:pPr>
      <w:r>
        <w:t xml:space="preserve">IGALIA SL (2023): Welcome to Wolvic, https://www.wolvic.com/en/ (31. 1. 2023). </w:t>
      </w:r>
    </w:p>
    <w:p w14:paraId="5D308BF1" w14:textId="77777777" w:rsidR="009116B7" w:rsidRDefault="009116B7" w:rsidP="009116B7">
      <w:pPr>
        <w:pStyle w:val="Bibliography"/>
      </w:pPr>
      <w:r>
        <w:t xml:space="preserve">IMMERSIVE WEB WORKING GROUP (2022): WebXR Device API Explained, webxr, https://immersive-web.github.io/webxr/explainer.html (10. 9. 2023). </w:t>
      </w:r>
    </w:p>
    <w:p w14:paraId="2A759470" w14:textId="77777777" w:rsidR="009116B7" w:rsidRDefault="009116B7" w:rsidP="009116B7">
      <w:pPr>
        <w:pStyle w:val="Bibliography"/>
      </w:pPr>
      <w:r>
        <w:t xml:space="preserve">IMMERSIVE WEB WORKING GROUP (2023): WebXR Device API Specification. Immersive Web at W3C. </w:t>
      </w:r>
    </w:p>
    <w:p w14:paraId="7BCC5823" w14:textId="77777777" w:rsidR="009116B7" w:rsidRDefault="009116B7" w:rsidP="009116B7">
      <w:pPr>
        <w:pStyle w:val="Bibliography"/>
      </w:pPr>
      <w:r>
        <w:t xml:space="preserve">Intro to WebXR and A-Frame Part 1: What is WebXR, A-Frame, and Entity-Component-Systems (2021): </w:t>
      </w:r>
    </w:p>
    <w:p w14:paraId="695E338B" w14:textId="77777777" w:rsidR="009116B7" w:rsidRDefault="009116B7" w:rsidP="009116B7">
      <w:pPr>
        <w:pStyle w:val="Bibliography"/>
      </w:pPr>
      <w:r>
        <w:t xml:space="preserve">Introducing WebGPU: Unlocking modern GPU access for JavaScript (2023): </w:t>
      </w:r>
    </w:p>
    <w:p w14:paraId="5DEC4D03" w14:textId="77777777" w:rsidR="009116B7" w:rsidRDefault="009116B7" w:rsidP="009116B7">
      <w:pPr>
        <w:pStyle w:val="Bibliography"/>
      </w:pPr>
      <w:r>
        <w:t xml:space="preserve">ITOWNS CONTRIBUTORS (2023): iTowns, https://github.com/iTowns/itowns/tree/master (9. 9. 2023). </w:t>
      </w:r>
    </w:p>
    <w:p w14:paraId="4D534D0C" w14:textId="77777777" w:rsidR="009116B7" w:rsidRDefault="009116B7" w:rsidP="009116B7">
      <w:pPr>
        <w:pStyle w:val="Bibliography"/>
      </w:pPr>
      <w:r>
        <w:t xml:space="preserve">JUDGE, S., HARRIE, L. (2020): Visualizing a Possible Future: Map Guidelines for a 3D Detailed Development Plan. Journal of Geovisualization and Spatial Analysis, 1, 4, 7. </w:t>
      </w:r>
    </w:p>
    <w:p w14:paraId="0FBFA0DA" w14:textId="77777777" w:rsidR="009116B7" w:rsidRDefault="009116B7" w:rsidP="009116B7">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458A765B" w14:textId="77777777" w:rsidR="009116B7" w:rsidRDefault="009116B7" w:rsidP="009116B7">
      <w:pPr>
        <w:pStyle w:val="Bibliography"/>
      </w:pPr>
      <w:r>
        <w:t xml:space="preserve">KAM BRNO (2023): Brno - 3D model, https://webmaps.kambrno.cz/webmaps.kambrno.cz/3d-model/ (31. 8. 2023). </w:t>
      </w:r>
    </w:p>
    <w:p w14:paraId="6BEB4C82" w14:textId="77777777" w:rsidR="009116B7" w:rsidRDefault="009116B7" w:rsidP="009116B7">
      <w:pPr>
        <w:pStyle w:val="Bibliography"/>
      </w:pPr>
      <w:r>
        <w:t xml:space="preserve">KANE, J. (2022): Brands Pioneering “the Metaverse?” Consider Mozilla Hubs &amp; the 3D Open Web. Creator Labs. </w:t>
      </w:r>
    </w:p>
    <w:p w14:paraId="3CE3140F" w14:textId="77777777" w:rsidR="009116B7" w:rsidRDefault="009116B7" w:rsidP="009116B7">
      <w:pPr>
        <w:pStyle w:val="Bibliography"/>
      </w:pPr>
      <w:r>
        <w:t xml:space="preserve">KEIL, J., EDLER, D., SCHMITT, T., DICKMANN, F. (2021): Creating Immersive Virtual Environments Based on Open Geospatial Data and Game Engines. KN - Journal of Cartography and Geographic Information, 1, 71, 53–65. </w:t>
      </w:r>
    </w:p>
    <w:p w14:paraId="6E854E9A" w14:textId="77777777" w:rsidR="009116B7" w:rsidRDefault="009116B7" w:rsidP="009116B7">
      <w:pPr>
        <w:pStyle w:val="Bibliography"/>
      </w:pPr>
      <w:r>
        <w:t xml:space="preserve">KHRONOS GROUP (2017): Strong glTF Ecosystem Momentum at SIGGRAPH 2017, The Khronos Group, https://www.khronos.org/blog/gltf-2.0-ecosystem-advancement (8. 10. 2023). </w:t>
      </w:r>
    </w:p>
    <w:p w14:paraId="0B254AE8" w14:textId="77777777" w:rsidR="009116B7" w:rsidRDefault="009116B7" w:rsidP="009116B7">
      <w:pPr>
        <w:pStyle w:val="Bibliography"/>
      </w:pPr>
      <w:r>
        <w:t xml:space="preserve">KHRONOS GROUP (2018): WebGL: Latest Techniques, https://slideplayer.com/slide/16710114/ (22. 3. 2023). </w:t>
      </w:r>
    </w:p>
    <w:p w14:paraId="30B75B8E" w14:textId="77777777" w:rsidR="009116B7" w:rsidRDefault="009116B7" w:rsidP="009116B7">
      <w:pPr>
        <w:pStyle w:val="Bibliography"/>
      </w:pPr>
      <w:r>
        <w:t>KHRONOS GROUP (2021): glTF</w:t>
      </w:r>
      <w:r>
        <w:rPr>
          <w:vertAlign w:val="superscript"/>
        </w:rPr>
        <w:t>TM</w:t>
      </w:r>
      <w:r>
        <w:t xml:space="preserve"> 2.0 Specification. </w:t>
      </w:r>
    </w:p>
    <w:p w14:paraId="0540360C" w14:textId="77777777" w:rsidR="009116B7" w:rsidRDefault="009116B7" w:rsidP="009116B7">
      <w:pPr>
        <w:pStyle w:val="Bibliography"/>
      </w:pPr>
      <w:r>
        <w:t xml:space="preserve">KHRONOS GROUP (2022): EXT_structural_metadata: Properties for structured data by javagl · Pull Request #2151 · KhronosGroup/glTF, GitHub, https://github.com/KhronosGroup/glTF/pull/2151 (26. 11. 2023). </w:t>
      </w:r>
    </w:p>
    <w:p w14:paraId="0B662D93" w14:textId="77777777" w:rsidR="009116B7" w:rsidRDefault="009116B7" w:rsidP="009116B7">
      <w:pPr>
        <w:pStyle w:val="Bibliography"/>
      </w:pPr>
      <w:r>
        <w:t xml:space="preserve">KHRONOS GROUP (2023a): glTF-Tutorials-Scenes and Nodes, glTF-Tutorials, https://github.khronos.org/glTF-Tutorials/gltfTutorial/gltfTutorial_004_ScenesNodes.html (21. 9. 2023). </w:t>
      </w:r>
    </w:p>
    <w:p w14:paraId="69EF1141" w14:textId="77777777" w:rsidR="009116B7" w:rsidRDefault="009116B7" w:rsidP="009116B7">
      <w:pPr>
        <w:pStyle w:val="Bibliography"/>
      </w:pPr>
      <w:r>
        <w:t xml:space="preserve">KHRONOS GROUP (2023b): WebGL, The Khronos Group, https://www.khronos.org// (19. 1. 2023). </w:t>
      </w:r>
    </w:p>
    <w:p w14:paraId="1375D4F1" w14:textId="77777777" w:rsidR="009116B7" w:rsidRDefault="009116B7" w:rsidP="009116B7">
      <w:pPr>
        <w:pStyle w:val="Bibliography"/>
      </w:pPr>
      <w:r>
        <w:lastRenderedPageBreak/>
        <w:t xml:space="preserve">KIONG, D. L. V. (2022): Metaverse Made Easy: A Beginner’s Guide to the Metaverse: Everything you need to know about Metaverse, NFT and GameFi. Independently published. </w:t>
      </w:r>
    </w:p>
    <w:p w14:paraId="2A76CB5D" w14:textId="77777777" w:rsidR="009116B7" w:rsidRDefault="009116B7" w:rsidP="009116B7">
      <w:pPr>
        <w:pStyle w:val="Bibliography"/>
      </w:pPr>
      <w:r>
        <w:t xml:space="preserve">KOLÁČNÝ, A. (1969): Cartographic Information—a Fundamental Concept and Term in Modern Cartography. The Cartographic Journal, 1, 6, 47–49. </w:t>
      </w:r>
    </w:p>
    <w:p w14:paraId="2A646FE6" w14:textId="77777777" w:rsidR="009116B7" w:rsidRDefault="009116B7" w:rsidP="009116B7">
      <w:pPr>
        <w:pStyle w:val="Bibliography"/>
      </w:pPr>
      <w:r>
        <w:t xml:space="preserve">KONEČNÝ, M. (2011): Cartography: Challenges and potential in the virtual geographic environments era. Annals of GIS, 17, 135–146. </w:t>
      </w:r>
    </w:p>
    <w:p w14:paraId="6A259E79" w14:textId="77777777" w:rsidR="009116B7" w:rsidRDefault="009116B7" w:rsidP="009116B7">
      <w:pPr>
        <w:pStyle w:val="Bibliography"/>
      </w:pPr>
      <w:r>
        <w:t xml:space="preserve">KRAAK, M. J., ORMELING, F. (2020): Cartography: visualization of geospatial data. CRC Press, Boca Raton ; London. </w:t>
      </w:r>
    </w:p>
    <w:p w14:paraId="403D7295" w14:textId="77777777" w:rsidR="009116B7" w:rsidRDefault="009116B7" w:rsidP="009116B7">
      <w:pPr>
        <w:pStyle w:val="Bibliography"/>
      </w:pPr>
      <w:r>
        <w:t xml:space="preserve">KRESSE, W., DANKO, D. M. eds. (2012): Springer Handbook of Geographic Information. Springer, Berlin ; New York. </w:t>
      </w:r>
    </w:p>
    <w:p w14:paraId="106183D1" w14:textId="77777777" w:rsidR="009116B7" w:rsidRDefault="009116B7" w:rsidP="009116B7">
      <w:pPr>
        <w:pStyle w:val="Bibliography"/>
      </w:pPr>
      <w:r>
        <w:t xml:space="preserve">KUBÍČEK, P., STACHOŇ, Z. (2009): NOVÉ MAPOVÉ TECHNOLOGIE V KARTOGRAFICKÉ KOMUNIKACI. Karografické listy, 17, 8. </w:t>
      </w:r>
    </w:p>
    <w:p w14:paraId="080A998F" w14:textId="77777777" w:rsidR="009116B7" w:rsidRDefault="009116B7" w:rsidP="009116B7">
      <w:pPr>
        <w:pStyle w:val="Bibliography"/>
      </w:pPr>
      <w:r>
        <w:t xml:space="preserve">KVARDA, O. (2020): Virtuální realita jako prostředek kartografické komunikace. Masarykova univerzita, Přírodovědecká fakulta. </w:t>
      </w:r>
    </w:p>
    <w:p w14:paraId="19B1B202" w14:textId="77777777" w:rsidR="009116B7" w:rsidRDefault="009116B7" w:rsidP="009116B7">
      <w:pPr>
        <w:pStyle w:val="Bibliography"/>
      </w:pPr>
      <w:r>
        <w:t xml:space="preserve">LAKSONO, D., ADITYA, T. (2019): Utilizing A Game Engine for Interactive 3D Topographic Data Visualization. ISPRS International Journal of Geo-Information, 8, 8, 361. </w:t>
      </w:r>
    </w:p>
    <w:p w14:paraId="5106ACE6" w14:textId="77777777" w:rsidR="009116B7" w:rsidRDefault="009116B7" w:rsidP="009116B7">
      <w:pPr>
        <w:pStyle w:val="Bibliography"/>
      </w:pPr>
      <w:r>
        <w:t xml:space="preserve">LAVALLE, S. (2020): Virtual Reality - LaValle. </w:t>
      </w:r>
    </w:p>
    <w:p w14:paraId="0823D9E9" w14:textId="77777777" w:rsidR="009116B7" w:rsidRDefault="009116B7" w:rsidP="009116B7">
      <w:pPr>
        <w:pStyle w:val="Bibliography"/>
      </w:pPr>
      <w:r>
        <w:t xml:space="preserve">LEE, Y., YOO, B. (2021): XR collaboration beyond virtual reality: work in the real world. 8, 756–772. </w:t>
      </w:r>
    </w:p>
    <w:p w14:paraId="626B77C4" w14:textId="77777777" w:rsidR="009116B7" w:rsidRDefault="009116B7" w:rsidP="009116B7">
      <w:pPr>
        <w:pStyle w:val="Bibliography"/>
      </w:pPr>
      <w:r>
        <w:t xml:space="preserve">LIN, H., BATTY, M. (2011): Virtual Geographic Environments. Esri Press, Redlands, Calif. </w:t>
      </w:r>
    </w:p>
    <w:p w14:paraId="4FDE75EA" w14:textId="77777777" w:rsidR="009116B7" w:rsidRDefault="009116B7" w:rsidP="009116B7">
      <w:pPr>
        <w:pStyle w:val="Bibliography"/>
      </w:pPr>
      <w:r>
        <w:t xml:space="preserve">LIN, H., CHEN, M., LU, G. (2013): Virtual Geographic Environment: A Workspace for Computer-Aided Geographic Experiments. Annals of the Association of American Geographers, 3, 103, 465–482. </w:t>
      </w:r>
    </w:p>
    <w:p w14:paraId="245E7870" w14:textId="77777777" w:rsidR="009116B7" w:rsidRDefault="009116B7" w:rsidP="009116B7">
      <w:pPr>
        <w:pStyle w:val="Bibliography"/>
      </w:pPr>
      <w:r>
        <w:t xml:space="preserve">LIN, H., CHEN, M., LU, G., ZHU, Q., GONG, J., YOU, X., WEN, Y., XU, B., HU, M. (2013): Virtual Geographic Environments (VGEs): A New Generation of Geographic Analysis Tool. Earth-Science Reviews, 126, 74–84. </w:t>
      </w:r>
    </w:p>
    <w:p w14:paraId="573F1FC7" w14:textId="77777777" w:rsidR="009116B7" w:rsidRDefault="009116B7" w:rsidP="009116B7">
      <w:pPr>
        <w:pStyle w:val="Bibliography"/>
      </w:pPr>
      <w:r>
        <w:t xml:space="preserve">LONGLEY, P. A., GOODCHILD, M. F., MAGUIRE, D. J., RHIND, D. W. (2015): Geographic Information Science and Systems, 4th Edition. Wiley. </w:t>
      </w:r>
    </w:p>
    <w:p w14:paraId="2BB2ECE3" w14:textId="77777777" w:rsidR="009116B7" w:rsidRDefault="009116B7" w:rsidP="009116B7">
      <w:pPr>
        <w:pStyle w:val="Bibliography"/>
      </w:pPr>
      <w:r>
        <w:t xml:space="preserve">MACEACHREN, A. M. (2004): How Maps Work: Representation, Visualization, and Design. The Guilford Press, New York. </w:t>
      </w:r>
    </w:p>
    <w:p w14:paraId="0A3680E8" w14:textId="77777777" w:rsidR="009116B7" w:rsidRDefault="009116B7" w:rsidP="009116B7">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67FBFFD9" w14:textId="77777777" w:rsidR="009116B7" w:rsidRDefault="009116B7" w:rsidP="009116B7">
      <w:pPr>
        <w:pStyle w:val="Bibliography"/>
      </w:pPr>
      <w:r>
        <w:t xml:space="preserve">MACEACHREN, A. M., TAYLOR, F. D. R. (1994): Visualization in modern cartography. Pergamon. </w:t>
      </w:r>
    </w:p>
    <w:p w14:paraId="4993112E" w14:textId="77777777" w:rsidR="009116B7" w:rsidRDefault="009116B7" w:rsidP="009116B7">
      <w:pPr>
        <w:pStyle w:val="Bibliography"/>
      </w:pPr>
      <w:r>
        <w:lastRenderedPageBreak/>
        <w:t xml:space="preserve">MACLNTYRE, B., SMITH, T. F. (2018): Thoughts on the Future of WebXR and the Immersive Web. In: 2018 IEEE International Symposium on Mixed and Augmented Reality Adjunct (ISMAR-Adjunct). 338–342. </w:t>
      </w:r>
    </w:p>
    <w:p w14:paraId="2A06FA63" w14:textId="77777777" w:rsidR="009116B7" w:rsidRDefault="009116B7" w:rsidP="009116B7">
      <w:pPr>
        <w:pStyle w:val="Bibliography"/>
      </w:pPr>
      <w:r>
        <w:t xml:space="preserve">MARSCHNER, S., SHIRLEY, P., ASHIKHMIN, M., GLEICHER, M., HOFFMAN, N., JOHNSON, G., MUNZNER, T., REINHARD, E., THOMPSON, W. B., WILLEMSEN, P., WYVILL, B. (2021): Fundamentals of Computer Graphics. A K Peters/CRC Press, Boca Raton. </w:t>
      </w:r>
    </w:p>
    <w:p w14:paraId="68C07849" w14:textId="77777777" w:rsidR="009116B7" w:rsidRDefault="009116B7" w:rsidP="009116B7">
      <w:pPr>
        <w:pStyle w:val="Bibliography"/>
      </w:pPr>
      <w:r>
        <w:t xml:space="preserve">MAT, R. C., SHARIFF, A. R. M., ZULKIFLI, A. N., RAHIM, M. S. M., MAHAYUDIN, M. H. (2014): Using game engine for 3D terrain visualisation of GIS data: A review. IOP Conference Series: Earth and Environmental Science, 20, 012037. </w:t>
      </w:r>
    </w:p>
    <w:p w14:paraId="3AD37DEF" w14:textId="77777777" w:rsidR="009116B7" w:rsidRDefault="009116B7" w:rsidP="009116B7">
      <w:pPr>
        <w:pStyle w:val="Bibliography"/>
      </w:pPr>
      <w:r>
        <w:t xml:space="preserve">MATATKO, A., BOLLMANN, J., MÜLLER, A. (2011): Depth Perception in Virtual Reality. In: Kolbe, T. H., König, G., Nagel, C. (eds.): Advances in 3D Geo-Information Sciences. Springer, Berlin, Heidelberg, 115–129. </w:t>
      </w:r>
    </w:p>
    <w:p w14:paraId="5E930580" w14:textId="77777777" w:rsidR="009116B7" w:rsidRDefault="009116B7" w:rsidP="009116B7">
      <w:pPr>
        <w:pStyle w:val="Bibliography"/>
      </w:pPr>
      <w:r>
        <w:t xml:space="preserve">MATHER, G. (2016): Foundations of Sensation and Perception. Psychology Press. </w:t>
      </w:r>
    </w:p>
    <w:p w14:paraId="4946EADF" w14:textId="77777777" w:rsidR="009116B7" w:rsidRDefault="009116B7" w:rsidP="009116B7">
      <w:pPr>
        <w:pStyle w:val="Bibliography"/>
      </w:pPr>
      <w:r>
        <w:t xml:space="preserve">MAZURYK, T., GERVAUTZ, M. (1999): Virtual Reality - History, Applications, Technology and Future. </w:t>
      </w:r>
    </w:p>
    <w:p w14:paraId="40AD5204" w14:textId="77777777" w:rsidR="009116B7" w:rsidRDefault="009116B7" w:rsidP="009116B7">
      <w:pPr>
        <w:pStyle w:val="Bibliography"/>
      </w:pPr>
      <w:r>
        <w:t xml:space="preserve">MAZZEI, M., QUARONI, D. (2022): Development of a 3D WebGIS Application for the Visualization of Seismic Risk on Infrastructural Work. ISPRS International Journal of Geo-Information, 1, 11, 22. </w:t>
      </w:r>
    </w:p>
    <w:p w14:paraId="54303799" w14:textId="77777777" w:rsidR="009116B7" w:rsidRDefault="009116B7" w:rsidP="009116B7">
      <w:pPr>
        <w:pStyle w:val="Bibliography"/>
      </w:pPr>
      <w:r>
        <w:t xml:space="preserve">MDN CONTRIBUTORS (2022a): Introduction to the DOM - Web APIs, https://developer.mozilla.org/en-US/docs/Web/API/Document_Object_Model/Introduction (19. 1. 2023). </w:t>
      </w:r>
    </w:p>
    <w:p w14:paraId="58D1C1BF" w14:textId="77777777" w:rsidR="009116B7" w:rsidRDefault="009116B7" w:rsidP="009116B7">
      <w:pPr>
        <w:pStyle w:val="Bibliography"/>
      </w:pPr>
      <w:r>
        <w:t xml:space="preserve">MDN CONTRIBUTORS (2022b): WebGL: 2D and 3D graphics for the web - Web APIs | MDN, https://developer.mozilla.org/en-US/docs/Web/API/WebGL_API (19. 1. 2023). </w:t>
      </w:r>
    </w:p>
    <w:p w14:paraId="02029C13" w14:textId="77777777" w:rsidR="009116B7" w:rsidRDefault="009116B7" w:rsidP="009116B7">
      <w:pPr>
        <w:pStyle w:val="Bibliography"/>
      </w:pPr>
      <w:r>
        <w:t xml:space="preserve">MDN CONTRIBUTORS (2023a): Inputs and input sources - Web APIs | MDN, https://developer.mozilla.org/en-US/docs/Web/API/WebXR_Device_API/Inputs (15. 10. 2023). </w:t>
      </w:r>
    </w:p>
    <w:p w14:paraId="392A36A8" w14:textId="77777777" w:rsidR="009116B7" w:rsidRDefault="009116B7" w:rsidP="009116B7">
      <w:pPr>
        <w:pStyle w:val="Bibliography"/>
      </w:pPr>
      <w:r>
        <w:t xml:space="preserve">MDN CONTRIBUTORS (2023b): XRSystem: requestSession() method - Web APIs | MDN, https://developer.mozilla.org/en-US/docs/Web/API/XRSystem/requestSession (10. 9. 2023). </w:t>
      </w:r>
    </w:p>
    <w:p w14:paraId="237F95E4" w14:textId="77777777" w:rsidR="009116B7" w:rsidRDefault="009116B7" w:rsidP="009116B7">
      <w:pPr>
        <w:pStyle w:val="Bibliography"/>
      </w:pPr>
      <w:r>
        <w:t xml:space="preserve">MEHRFARD, A., FOTOUHI, J., TAYLOR, G., FORSTER, T., NAVAB, N., FUERST, B. (2019): A Comparative Analysis of Virtual Reality Head-Mounted Display Systems. arXiv. </w:t>
      </w:r>
    </w:p>
    <w:p w14:paraId="70A6018D" w14:textId="77777777" w:rsidR="009116B7" w:rsidRDefault="009116B7" w:rsidP="009116B7">
      <w:pPr>
        <w:pStyle w:val="Bibliography"/>
      </w:pPr>
      <w:r>
        <w:t xml:space="preserve">MENARD, A. (2019): Adding support for VR inputs with WebXR and Three.JS, Medium, https://medium.com/@darktears/adding-support-for-vr-inputs-with-webxr-and-three-js-235b40beb6f0 (11. 10. 2023). </w:t>
      </w:r>
    </w:p>
    <w:p w14:paraId="2B966121" w14:textId="77777777" w:rsidR="009116B7" w:rsidRDefault="009116B7" w:rsidP="009116B7">
      <w:pPr>
        <w:pStyle w:val="Bibliography"/>
      </w:pPr>
      <w:r>
        <w:t xml:space="preserve">META (2023): Browser Specs | Oculus Developers, https://developer.oculus.com/documentation/web/browser-specs/ (31. 1. 2023). </w:t>
      </w:r>
    </w:p>
    <w:p w14:paraId="4318FFD6" w14:textId="77777777" w:rsidR="009116B7" w:rsidRDefault="009116B7" w:rsidP="009116B7">
      <w:pPr>
        <w:pStyle w:val="Bibliography"/>
      </w:pPr>
      <w:r>
        <w:t xml:space="preserve">META DEVELOPERS (2022): Meta Connect 2022 | Build Great WebXR Experiences. </w:t>
      </w:r>
    </w:p>
    <w:p w14:paraId="311B8E35" w14:textId="77777777" w:rsidR="009116B7" w:rsidRDefault="009116B7" w:rsidP="009116B7">
      <w:pPr>
        <w:pStyle w:val="Bibliography"/>
      </w:pPr>
      <w:r>
        <w:t xml:space="preserve">META QUEST (2023a): Project Flowerbed: A WebXR Case Study, https://developer.oculus.com/blog/project-flowerbed-a-webxr-case-study/ (6. 11. 2023). </w:t>
      </w:r>
    </w:p>
    <w:p w14:paraId="092B5C73" w14:textId="77777777" w:rsidR="009116B7" w:rsidRDefault="009116B7" w:rsidP="009116B7">
      <w:pPr>
        <w:pStyle w:val="Bibliography"/>
      </w:pPr>
      <w:r>
        <w:lastRenderedPageBreak/>
        <w:t xml:space="preserve">META QUEST (2023b): Revolutionizing WebXR Development with the Immersive Web Emulator, https://developer.oculus.com/blog/webxr-development-immersive-web-emulator/ (6. 11. 2023). </w:t>
      </w:r>
    </w:p>
    <w:p w14:paraId="5F866F68" w14:textId="77777777" w:rsidR="009116B7" w:rsidRDefault="009116B7" w:rsidP="009116B7">
      <w:pPr>
        <w:pStyle w:val="Bibliography"/>
      </w:pPr>
      <w:r>
        <w:t xml:space="preserve">MEZZO, D. B. (2019): FOSS4G 2021 - 3D Urban data in QGIS. </w:t>
      </w:r>
    </w:p>
    <w:p w14:paraId="436CDB7F" w14:textId="77777777" w:rsidR="009116B7" w:rsidRDefault="009116B7" w:rsidP="009116B7">
      <w:pPr>
        <w:pStyle w:val="Bibliography"/>
      </w:pPr>
      <w:r>
        <w:t xml:space="preserve">MILGRAM, P., KISHINO, F. (1994): A Taxonomy of Mixed Reality Visual Displays. IEICE Trans. Information Systems, E77-D, no. 12, 1321–1329. </w:t>
      </w:r>
    </w:p>
    <w:p w14:paraId="422D747F" w14:textId="77777777" w:rsidR="009116B7" w:rsidRDefault="009116B7" w:rsidP="009116B7">
      <w:pPr>
        <w:pStyle w:val="Bibliography"/>
      </w:pPr>
      <w:r>
        <w:t xml:space="preserve">MOZILLA HUBS (2022): Hubs New Entity Component System. </w:t>
      </w:r>
    </w:p>
    <w:p w14:paraId="64DB1269" w14:textId="77777777" w:rsidR="009116B7" w:rsidRDefault="009116B7" w:rsidP="009116B7">
      <w:pPr>
        <w:pStyle w:val="Bibliography"/>
      </w:pPr>
      <w:r>
        <w:t xml:space="preserve">MOZZILA CORPORATION (2023a): Hubs Demo | Hubs by Mozilla, https://hubs.mozilla.com/Pvg5MMt/hubs-demo (11. 10. 2023). </w:t>
      </w:r>
    </w:p>
    <w:p w14:paraId="435E4406" w14:textId="77777777" w:rsidR="009116B7" w:rsidRDefault="009116B7" w:rsidP="009116B7">
      <w:pPr>
        <w:pStyle w:val="Bibliography"/>
      </w:pPr>
      <w:r>
        <w:t xml:space="preserve">MOZZILA CORPORATION (2023b): Optimizing Scenes, https://hubs.mozilla.com/docs/index.html (28. 10. 2023). </w:t>
      </w:r>
    </w:p>
    <w:p w14:paraId="12647A04" w14:textId="77777777" w:rsidR="009116B7" w:rsidRDefault="009116B7" w:rsidP="009116B7">
      <w:pPr>
        <w:pStyle w:val="Bibliography"/>
      </w:pPr>
      <w:r>
        <w:t xml:space="preserve">NEEDLE-TOOLS (2023): needle-tools/needle-engine-support. Needle. </w:t>
      </w:r>
    </w:p>
    <w:p w14:paraId="33A9AB25" w14:textId="77777777" w:rsidR="009116B7" w:rsidRDefault="009116B7" w:rsidP="009116B7">
      <w:pPr>
        <w:pStyle w:val="Bibliography"/>
      </w:pPr>
      <w:r>
        <w:t xml:space="preserve">NEWTON, C. (2021): Mark Zuckerberg is betting Facebook’s future on the metaverse, The Verge, https://www.theverge.com/22588022/mark-zuckerberg-facebook-ceo-metaverse-interview (1. 9. 2023). </w:t>
      </w:r>
    </w:p>
    <w:p w14:paraId="0F176D0E" w14:textId="77777777" w:rsidR="009116B7" w:rsidRDefault="009116B7" w:rsidP="009116B7">
      <w:pPr>
        <w:pStyle w:val="Bibliography"/>
      </w:pPr>
      <w:r>
        <w:t xml:space="preserve">NPM (2023): three, npm, https://www.npmjs.com/package/three (14. 10. 2023). </w:t>
      </w:r>
    </w:p>
    <w:p w14:paraId="10BF77EC" w14:textId="77777777" w:rsidR="009116B7" w:rsidRDefault="009116B7" w:rsidP="009116B7">
      <w:pPr>
        <w:pStyle w:val="Bibliography"/>
      </w:pPr>
      <w:r>
        <w:t xml:space="preserve">OCULUS VR (2022): Developing with WebXR: How Playko Built Ski Fit 365 on the Wonderland Engine. </w:t>
      </w:r>
    </w:p>
    <w:p w14:paraId="1C68574D" w14:textId="77777777" w:rsidR="009116B7" w:rsidRDefault="009116B7" w:rsidP="009116B7">
      <w:pPr>
        <w:pStyle w:val="Bibliography"/>
      </w:pPr>
      <w:r>
        <w:t xml:space="preserve">OGC (2023): Indexed 3D Scene Layers (I3S), Open Geospatial Consortium, https://www.ogc.org/standard/i3s/ (4. 9. 2023). </w:t>
      </w:r>
    </w:p>
    <w:p w14:paraId="69E9F226" w14:textId="77777777" w:rsidR="009116B7" w:rsidRDefault="009116B7" w:rsidP="009116B7">
      <w:pPr>
        <w:pStyle w:val="Bibliography"/>
      </w:pPr>
      <w:r>
        <w:t xml:space="preserve">ONYIMBI, J. R., KOEVA, M., FLACKE, J. (2018): Public Participation Using 3D Web-Based City Models: Opportunities for E-Participation in Kisumu, Kenya. ISPRS International Journal of Geo-Information, 12, 7, 454. </w:t>
      </w:r>
    </w:p>
    <w:p w14:paraId="4EFB7917" w14:textId="77777777" w:rsidR="009116B7" w:rsidRDefault="009116B7" w:rsidP="009116B7">
      <w:pPr>
        <w:pStyle w:val="Bibliography"/>
      </w:pPr>
      <w:r>
        <w:t xml:space="preserve">PARACUELLOS, A., MACINTYRE, B. (2018): Progressive WebXR, Mozilla Mixed Reality Blog, https://blog.mozvr.com/progressive-webxr-ar-store/ (8. 11. 2023). </w:t>
      </w:r>
    </w:p>
    <w:p w14:paraId="206146AB" w14:textId="77777777" w:rsidR="009116B7" w:rsidRDefault="009116B7" w:rsidP="009116B7">
      <w:pPr>
        <w:pStyle w:val="Bibliography"/>
      </w:pPr>
      <w:r>
        <w:t xml:space="preserve">PARADOWSKI CREATIVE (2022): paradowskicreative/ZenCompress: Fine-grain texture compression for glTF 3D assets. </w:t>
      </w:r>
    </w:p>
    <w:p w14:paraId="4EE0C365" w14:textId="77777777" w:rsidR="009116B7" w:rsidRDefault="009116B7" w:rsidP="009116B7">
      <w:pPr>
        <w:pStyle w:val="Bibliography"/>
      </w:pPr>
      <w:r>
        <w:t xml:space="preserve">PEGG, D. (2008): Design Issues with 3D Maps and the Need for 3D Cartographic Design Principles. 11. </w:t>
      </w:r>
    </w:p>
    <w:p w14:paraId="1FB4D927" w14:textId="77777777" w:rsidR="009116B7" w:rsidRDefault="009116B7" w:rsidP="009116B7">
      <w:pPr>
        <w:pStyle w:val="Bibliography"/>
      </w:pPr>
      <w:r>
        <w:t xml:space="preserve">PEŇÁK, M. (2017): Výzkum a vývoj webové aplikace pro vizualizaci viditelnosti. Masarykova univerzita, Přírodovědecká fakulta. </w:t>
      </w:r>
    </w:p>
    <w:p w14:paraId="77FB7060" w14:textId="77777777" w:rsidR="009116B7" w:rsidRDefault="009116B7" w:rsidP="009116B7">
      <w:pPr>
        <w:pStyle w:val="Bibliography"/>
      </w:pPr>
      <w:r>
        <w:t xml:space="preserve">PETERS, R., DUKAI, B., VITALIS, S., LIEMPT, J., STOTER, J. (2021): Automated 3D reconstruction of LoD2 and LoD1 models for all 10 million buildings of the Netherlands. </w:t>
      </w:r>
    </w:p>
    <w:p w14:paraId="04131075" w14:textId="77777777" w:rsidR="009116B7" w:rsidRDefault="009116B7" w:rsidP="009116B7">
      <w:pPr>
        <w:pStyle w:val="Bibliography"/>
      </w:pPr>
      <w:r>
        <w:t xml:space="preserve">PLAČKOVÁ, B. (2022): Využití 3D vizualizací v územním plánování. Masarykova univerzita, Přírodovědecká fakulta. </w:t>
      </w:r>
    </w:p>
    <w:p w14:paraId="6A6B1C76" w14:textId="77777777" w:rsidR="009116B7" w:rsidRDefault="009116B7" w:rsidP="009116B7">
      <w:pPr>
        <w:pStyle w:val="Bibliography"/>
      </w:pPr>
      <w:r>
        <w:lastRenderedPageBreak/>
        <w:t xml:space="preserve">RAFIEE, A., VAN DER MALE, P., DIAS, E., SCHOLTEN, H. (2018): Interactive 3D geodesign tool for multidisciplinary wind turbine planning. Journal of Environmental Management, 205, 107–124. </w:t>
      </w:r>
    </w:p>
    <w:p w14:paraId="2A2FD168" w14:textId="77777777" w:rsidR="009116B7" w:rsidRDefault="009116B7" w:rsidP="009116B7">
      <w:pPr>
        <w:pStyle w:val="Bibliography"/>
      </w:pPr>
      <w:r>
        <w:t xml:space="preserve">RAVASZ, J. (2019): Oculus Quest Hand Input, https://jonathanravasz.com/hands.html (11. 10. 2023). </w:t>
      </w:r>
    </w:p>
    <w:p w14:paraId="078143E6" w14:textId="77777777" w:rsidR="009116B7" w:rsidRDefault="009116B7" w:rsidP="009116B7">
      <w:pPr>
        <w:pStyle w:val="Bibliography"/>
      </w:pPr>
      <w:r>
        <w:t xml:space="preserve">ŘEHÁČEK, M. (2020): Building a web-based interactive network visualization in Vue.js. Masarykova univerzita, Fakulta informatiky. </w:t>
      </w:r>
    </w:p>
    <w:p w14:paraId="05167C1D" w14:textId="77777777" w:rsidR="009116B7" w:rsidRDefault="009116B7" w:rsidP="009116B7">
      <w:pPr>
        <w:pStyle w:val="Bibliography"/>
      </w:pPr>
      <w:r>
        <w:t xml:space="preserve">REZ BOT (2018): Entity Component System #1. </w:t>
      </w:r>
    </w:p>
    <w:p w14:paraId="4AA428CB" w14:textId="77777777" w:rsidR="009116B7" w:rsidRDefault="009116B7" w:rsidP="009116B7">
      <w:pPr>
        <w:pStyle w:val="Bibliography"/>
      </w:pPr>
      <w:r>
        <w:t xml:space="preserve">RITTERBUSCH, G. D., TEICHMANN, M. R. (2023): Defining the Metaverse: A Systematic Literature Review. IEEE Access, 11, 12368–12377. </w:t>
      </w:r>
    </w:p>
    <w:p w14:paraId="16BDDFCC" w14:textId="77777777" w:rsidR="009116B7" w:rsidRDefault="009116B7" w:rsidP="009116B7">
      <w:pPr>
        <w:pStyle w:val="Bibliography"/>
      </w:pPr>
      <w:r>
        <w:t xml:space="preserve">RIVA, G. (2006): Virtual Reality, Wiley encyclopedia of biomedical engineering. In: Wiley encyclopedia of biomedical engineering. John Wiley, Hoboken. </w:t>
      </w:r>
    </w:p>
    <w:p w14:paraId="0D3F45BE" w14:textId="77777777" w:rsidR="009116B7" w:rsidRDefault="009116B7" w:rsidP="009116B7">
      <w:pPr>
        <w:pStyle w:val="Bibliography"/>
      </w:pPr>
      <w:r>
        <w:t xml:space="preserve">ROADTOVR (2023): Google Cardboard Archives, Road to VR, https://www.roadtovr.com/category/google-cardboard/ (11. 10. 2023). </w:t>
      </w:r>
    </w:p>
    <w:p w14:paraId="4F633914" w14:textId="77777777" w:rsidR="009116B7" w:rsidRDefault="009116B7" w:rsidP="009116B7">
      <w:pPr>
        <w:pStyle w:val="Bibliography"/>
      </w:pPr>
      <w:r>
        <w:t xml:space="preserve">RZESZEWSKI, M., ORYLSKI, M. (2021): Usability of WebXR Visualizations in Urban Planning. ISPRS International Journal of Geo-Information, 11, 10, 721. </w:t>
      </w:r>
    </w:p>
    <w:p w14:paraId="2C9190CE" w14:textId="77777777" w:rsidR="009116B7" w:rsidRDefault="009116B7" w:rsidP="009116B7">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676CEED3" w14:textId="77777777" w:rsidR="009116B7" w:rsidRDefault="009116B7" w:rsidP="009116B7">
      <w:pPr>
        <w:pStyle w:val="Bibliography"/>
      </w:pPr>
      <w:r>
        <w:t xml:space="preserve">SEGUIN, D. (2023): A collection of WebGL and WebGPU frameworks and libraries, Gist, https://gist.github.com/dmnsgn/76878ba6903cf15789b712464875cfdc (2. 11. 2023). </w:t>
      </w:r>
    </w:p>
    <w:p w14:paraId="5912F323" w14:textId="77777777" w:rsidR="009116B7" w:rsidRDefault="009116B7" w:rsidP="009116B7">
      <w:pPr>
        <w:pStyle w:val="Bibliography"/>
      </w:pPr>
      <w:r>
        <w:t xml:space="preserve">SEMMO, A., DÖLLNER, J. (2014): An Interaction Framework for Level-of-Abstraction Visualization of 3D Geovirtual Environments. </w:t>
      </w:r>
    </w:p>
    <w:p w14:paraId="4706616D" w14:textId="77777777" w:rsidR="009116B7" w:rsidRDefault="009116B7" w:rsidP="009116B7">
      <w:pPr>
        <w:pStyle w:val="Bibliography"/>
      </w:pPr>
      <w:r>
        <w:t xml:space="preserve">SERMET, Y., DEMIR, I. (2021): GeospatialVR: A web-based virtual reality framework for collaborative environmental simulations. Computers &amp; Geosciences, 159, 105010. </w:t>
      </w:r>
    </w:p>
    <w:p w14:paraId="5AD47906" w14:textId="77777777" w:rsidR="009116B7" w:rsidRDefault="009116B7" w:rsidP="009116B7">
      <w:pPr>
        <w:pStyle w:val="Bibliography"/>
      </w:pPr>
      <w:r>
        <w:t xml:space="preserve">SHERIF, T. (2018): The WebGL Graphics Pipeline, https://tsherif.github.io/webgl-presentation/#/13 (17. 9. 2023). </w:t>
      </w:r>
    </w:p>
    <w:p w14:paraId="2433C0A2" w14:textId="77777777" w:rsidR="009116B7" w:rsidRDefault="009116B7" w:rsidP="009116B7">
      <w:pPr>
        <w:pStyle w:val="Bibliography"/>
      </w:pPr>
      <w:r>
        <w:t xml:space="preserve">SHERMAN, W. R., CRAIG, A. B. (2019): Understanding virtual reality: interface, application, and design. Morgan Kaufmann, Cambridge, MA. </w:t>
      </w:r>
    </w:p>
    <w:p w14:paraId="7071DE71" w14:textId="77777777" w:rsidR="009116B7" w:rsidRDefault="009116B7" w:rsidP="009116B7">
      <w:pPr>
        <w:pStyle w:val="Bibliography"/>
      </w:pPr>
      <w:r>
        <w:t xml:space="preserve">SLOCUM, T. A. ed. (2014): Thematic cartography and geovisualization. Pearson Education, Harlow. </w:t>
      </w:r>
    </w:p>
    <w:p w14:paraId="5B6F7BDA" w14:textId="77777777" w:rsidR="009116B7" w:rsidRDefault="009116B7" w:rsidP="009116B7">
      <w:pPr>
        <w:pStyle w:val="Bibliography"/>
      </w:pPr>
      <w:r>
        <w:t xml:space="preserve">SOMMERVILLE, I. (2016): Software engineering. Pearson, Boston Munich. </w:t>
      </w:r>
    </w:p>
    <w:p w14:paraId="5EEF3C20" w14:textId="77777777" w:rsidR="009116B7" w:rsidRDefault="009116B7" w:rsidP="009116B7">
      <w:pPr>
        <w:pStyle w:val="Bibliography"/>
      </w:pPr>
      <w:r>
        <w:t xml:space="preserve">STACHON, Z., KUBICEK, P., HERMAN, L. (2020): Virtual and Immersive Environments. Geographic Information Science &amp; Technology Body of Knowledge, Q3, 2020. </w:t>
      </w:r>
    </w:p>
    <w:p w14:paraId="1AE280FA" w14:textId="77777777" w:rsidR="009116B7" w:rsidRDefault="009116B7" w:rsidP="009116B7">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7E7AB921" w14:textId="77777777" w:rsidR="009116B7" w:rsidRDefault="009116B7" w:rsidP="009116B7">
      <w:pPr>
        <w:pStyle w:val="Bibliography"/>
      </w:pPr>
      <w:r>
        <w:lastRenderedPageBreak/>
        <w:t xml:space="preserve">STATCOUNTER (2023): Browser Market Share Worldwide, StatCounter Global Stats, https://gs.statcounter.com/browser-market-share (31. 1. 2023). </w:t>
      </w:r>
    </w:p>
    <w:p w14:paraId="451D1DAD" w14:textId="77777777" w:rsidR="009116B7" w:rsidRDefault="009116B7" w:rsidP="009116B7">
      <w:pPr>
        <w:pStyle w:val="Bibliography"/>
      </w:pPr>
      <w:r>
        <w:t xml:space="preserve">TAKLE (2022): VR by the numbers - HMD specs comparison, thevirtualreport.biz, https://www.thevirtualreport.biz/data-and-research/65085/vr-by-the-numbers-hmd-specs-comparison/ (29. 8. 2023). </w:t>
      </w:r>
    </w:p>
    <w:p w14:paraId="090844E7" w14:textId="77777777" w:rsidR="009116B7" w:rsidRDefault="009116B7" w:rsidP="009116B7">
      <w:pPr>
        <w:pStyle w:val="Bibliography"/>
      </w:pPr>
      <w:r>
        <w:t xml:space="preserve">THREE.JS CONTRIBUTORS (2023a): Camera – three.js docs, https://threejs.org/docs/#api/en/cameras/Camera (21. 9. 2023). </w:t>
      </w:r>
    </w:p>
    <w:p w14:paraId="1D47F73C" w14:textId="77777777" w:rsidR="009116B7" w:rsidRDefault="009116B7" w:rsidP="009116B7">
      <w:pPr>
        <w:pStyle w:val="Bibliography"/>
      </w:pPr>
      <w:r>
        <w:t xml:space="preserve">THREE.JS CONTRIBUTORS (2023b): Lights - three.js manual, https://threejs.org/manual/#en/lights (17. 10. 2023). </w:t>
      </w:r>
    </w:p>
    <w:p w14:paraId="6CE47DCE" w14:textId="77777777" w:rsidR="009116B7" w:rsidRDefault="009116B7" w:rsidP="009116B7">
      <w:pPr>
        <w:pStyle w:val="Bibliography"/>
      </w:pPr>
      <w:r>
        <w:t xml:space="preserve">THREE.JS CONTRIBUTORS (2023c): Scene – three.js docs, https://threejs.org/docs/#api/en/scenes/Scene (21. 9. 2023). </w:t>
      </w:r>
    </w:p>
    <w:p w14:paraId="14BB2CD8" w14:textId="77777777" w:rsidR="009116B7" w:rsidRDefault="009116B7" w:rsidP="009116B7">
      <w:pPr>
        <w:pStyle w:val="Bibliography"/>
      </w:pPr>
      <w:r>
        <w:t xml:space="preserve">THREE.JS CONTRIBUTORS (2023d): Shadows - three.js manual, https://threejs.org/manual/#en/shadows (18. 10. 2023). </w:t>
      </w:r>
    </w:p>
    <w:p w14:paraId="6BB4083F" w14:textId="77777777" w:rsidR="009116B7" w:rsidRDefault="009116B7" w:rsidP="009116B7">
      <w:pPr>
        <w:pStyle w:val="Bibliography"/>
      </w:pPr>
      <w:r>
        <w:t xml:space="preserve">THREE.JS CONTRIBUTORS (2023e): Textures - three.js manual, https://threejs.org/manual/#en/textures#memory (15. 10. 2023). </w:t>
      </w:r>
    </w:p>
    <w:p w14:paraId="74AD5869" w14:textId="77777777" w:rsidR="009116B7" w:rsidRDefault="009116B7" w:rsidP="009116B7">
      <w:pPr>
        <w:pStyle w:val="Bibliography"/>
      </w:pPr>
      <w:r>
        <w:t xml:space="preserve">THREE.JS CONTRIBUTORS (2023f): VR - three.js manual, https://threejs.org/manual/#en/webxr-basics (5. 11. 2023). </w:t>
      </w:r>
    </w:p>
    <w:p w14:paraId="3925BA58" w14:textId="77777777" w:rsidR="009116B7" w:rsidRDefault="009116B7" w:rsidP="009116B7">
      <w:pPr>
        <w:pStyle w:val="Bibliography"/>
      </w:pPr>
      <w:r>
        <w:t xml:space="preserve">UGWITZ, P., STACHOŇ, Z., KUBICEK, P. (2021): Building a virtual cartographic museum. Abstracts of the ICA, 3, 1–1. </w:t>
      </w:r>
    </w:p>
    <w:p w14:paraId="776A81BB" w14:textId="77777777" w:rsidR="009116B7" w:rsidRDefault="009116B7" w:rsidP="009116B7">
      <w:pPr>
        <w:pStyle w:val="Bibliography"/>
      </w:pPr>
      <w:r>
        <w:t xml:space="preserve">UNITY (2022): Unity - Manual: Types of light, https://docs.unity3d.com/Manual/Lighting.html (17. 10. 2023). </w:t>
      </w:r>
    </w:p>
    <w:p w14:paraId="4BFFD2E0" w14:textId="77777777" w:rsidR="009116B7" w:rsidRDefault="009116B7" w:rsidP="009116B7">
      <w:pPr>
        <w:pStyle w:val="Bibliography"/>
      </w:pPr>
      <w: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3049C39A" w14:textId="77777777" w:rsidR="009116B7" w:rsidRDefault="009116B7" w:rsidP="009116B7">
      <w:pPr>
        <w:pStyle w:val="Bibliography"/>
      </w:pPr>
      <w:r>
        <w:t xml:space="preserve">VR Map: Putting OpenStreetMap Data Into a WebVR World Simple GeoData Visualization with A-Frame (2019): </w:t>
      </w:r>
    </w:p>
    <w:p w14:paraId="18E1B7D3" w14:textId="77777777" w:rsidR="009116B7" w:rsidRDefault="009116B7" w:rsidP="009116B7">
      <w:pPr>
        <w:pStyle w:val="Bibliography"/>
      </w:pPr>
      <w:r>
        <w:t xml:space="preserve">W3C (2023): Immersive Web Developer Home, https://immersiveweb.dev/ (31. 1. 2023). </w:t>
      </w:r>
    </w:p>
    <w:p w14:paraId="2655DB11" w14:textId="77777777" w:rsidR="009116B7" w:rsidRDefault="009116B7" w:rsidP="009116B7">
      <w:pPr>
        <w:pStyle w:val="Bibliography"/>
      </w:pPr>
      <w:r>
        <w:t xml:space="preserve">W3SCHOOLS (2023): What is HTML DOM, https://www.w3schools.com/whatis/whatis_htmldom.asp (29. 8. 2023). </w:t>
      </w:r>
    </w:p>
    <w:p w14:paraId="46C1E49B" w14:textId="77777777" w:rsidR="009116B7" w:rsidRDefault="009116B7" w:rsidP="009116B7">
      <w:pPr>
        <w:pStyle w:val="Bibliography"/>
      </w:pPr>
      <w:r>
        <w:t xml:space="preserve">WEBXR (2020): Introduction to WebXR with BabylonJS. </w:t>
      </w:r>
    </w:p>
    <w:p w14:paraId="176BE873" w14:textId="77777777" w:rsidR="009116B7" w:rsidRDefault="009116B7" w:rsidP="009116B7">
      <w:pPr>
        <w:pStyle w:val="Bibliography"/>
      </w:pPr>
      <w:r>
        <w:t xml:space="preserve">ŽÁRA, J., BENEŠ, B., FELKEL, P. (2005): Moderní počítačová grafika. Computer Press. </w:t>
      </w:r>
    </w:p>
    <w:p w14:paraId="21C14AF6" w14:textId="77777777" w:rsidR="009116B7" w:rsidRDefault="009116B7" w:rsidP="009116B7">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4CE5B2D5" w14:textId="6C177D32"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79"/>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17C95802" w14:textId="77777777" w:rsidR="00DB0571" w:rsidRDefault="00DB0571" w:rsidP="00DB0571">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17C958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17C95802"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7DABC" w14:textId="77777777" w:rsidR="00F26E80" w:rsidRDefault="00F26E80" w:rsidP="0057088F">
      <w:pPr>
        <w:spacing w:after="0" w:line="240" w:lineRule="auto"/>
      </w:pPr>
      <w:r>
        <w:separator/>
      </w:r>
    </w:p>
  </w:endnote>
  <w:endnote w:type="continuationSeparator" w:id="0">
    <w:p w14:paraId="16175184" w14:textId="77777777" w:rsidR="00F26E80" w:rsidRDefault="00F26E80"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9D789" w14:textId="77777777" w:rsidR="00F26E80" w:rsidRDefault="00F26E80" w:rsidP="0057088F">
      <w:pPr>
        <w:spacing w:after="0" w:line="240" w:lineRule="auto"/>
      </w:pPr>
      <w:r>
        <w:separator/>
      </w:r>
    </w:p>
  </w:footnote>
  <w:footnote w:type="continuationSeparator" w:id="0">
    <w:p w14:paraId="1D47FD3E" w14:textId="77777777" w:rsidR="00F26E80" w:rsidRDefault="00F26E80"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w:t>
      </w:r>
      <w:proofErr w:type="spellStart"/>
      <w:r w:rsidR="009520E3" w:rsidRPr="009520E3">
        <w:t>dmarcos</w:t>
      </w:r>
      <w:proofErr w:type="spellEnd"/>
      <w:r w:rsidR="009520E3" w:rsidRPr="009520E3">
        <w:t xml:space="preserve"> 2023)</w:t>
      </w:r>
      <w:r w:rsidR="009520E3">
        <w:fldChar w:fldCharType="end"/>
      </w:r>
    </w:p>
  </w:footnote>
  <w:footnote w:id="2">
    <w:p w14:paraId="1118E6FF" w14:textId="70B15912" w:rsidR="00BA4B88" w:rsidRDefault="00BA4B88">
      <w:pPr>
        <w:pStyle w:val="FootnoteText"/>
      </w:pPr>
      <w:r>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Pr>
          <w:rStyle w:val="FootnoteReference"/>
        </w:rPr>
        <w:footnoteRef/>
      </w:r>
      <w:r>
        <w:t xml:space="preserve"> </w:t>
      </w:r>
      <w:proofErr w:type="spellStart"/>
      <w:r w:rsidRPr="0023051B">
        <w:t>WebGL</w:t>
      </w:r>
      <w:proofErr w:type="spellEnd"/>
      <w:r w:rsidRPr="0023051B">
        <w:t xml:space="preserve"> je založen na specifikaci </w:t>
      </w:r>
      <w:proofErr w:type="spellStart"/>
      <w:r w:rsidRPr="0023051B">
        <w:t>OpenGL</w:t>
      </w:r>
      <w:proofErr w:type="spellEnd"/>
      <w:r w:rsidRPr="0023051B">
        <w:t xml:space="preserve"> ES 2.0 s cílem maximalizovat přenositelnost na mobilní zařízení</w:t>
      </w:r>
      <w:r>
        <w:t xml:space="preserve"> namísto </w:t>
      </w:r>
      <w:proofErr w:type="spellStart"/>
      <w:r>
        <w:t>OpenGL</w:t>
      </w:r>
      <w:proofErr w:type="spellEnd"/>
      <w:r>
        <w:t>, který je pro desktopová řešení.</w:t>
      </w:r>
    </w:p>
  </w:footnote>
  <w:footnote w:id="4">
    <w:p w14:paraId="599CE642" w14:textId="77777777" w:rsidR="00D415EF" w:rsidRDefault="00D415EF" w:rsidP="00D415EF">
      <w:pPr>
        <w:pStyle w:val="FootnoteText"/>
      </w:pPr>
      <w:r>
        <w:rPr>
          <w:rStyle w:val="FootnoteReference"/>
        </w:rPr>
        <w:footnoteRef/>
      </w:r>
      <w:r>
        <w:t xml:space="preserve"> </w:t>
      </w:r>
      <w:proofErr w:type="spellStart"/>
      <w:r>
        <w:t>OpenXR</w:t>
      </w:r>
      <w:proofErr w:type="spellEnd"/>
      <w:r>
        <w:t xml:space="preserve"> je specifikace pro standardizaci rozhraní pro vývoj aplikací pro virtuální a rozšířenou realitu. Jejím cílem je umožnit interoperabilitu mezi různými platformami a technologiemi pro webovou XR.</w:t>
      </w:r>
    </w:p>
  </w:footnote>
  <w:footnote w:id="5">
    <w:p w14:paraId="7FE53C85" w14:textId="77777777" w:rsidR="005B6BC8" w:rsidRPr="0052065A" w:rsidRDefault="005B6BC8" w:rsidP="005B6BC8">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t xml:space="preserve">exekuci </w:t>
      </w:r>
      <w:r w:rsidRPr="0052065A">
        <w:t>kódu v internetových prohlížečích.</w:t>
      </w:r>
      <w:r>
        <w:t xml:space="preserve"> Tedy kód napsaný v jiném </w:t>
      </w:r>
      <w:proofErr w:type="gramStart"/>
      <w:r>
        <w:t>jazyce</w:t>
      </w:r>
      <w:proofErr w:type="gramEnd"/>
      <w:r>
        <w:t xml:space="preserve"> než </w:t>
      </w:r>
      <w:proofErr w:type="spellStart"/>
      <w:r>
        <w:t>JavaScriptu</w:t>
      </w:r>
      <w:proofErr w:type="spellEnd"/>
      <w:r>
        <w:t xml:space="preserve"> může být spuštěn v prohlížeči.</w:t>
      </w:r>
      <w:r w:rsidRPr="0052065A">
        <w:t xml:space="preserve"> Umožňuje webovým aplikacím dosáhnout výkonnosti téměř na úrovni nativního kódu</w:t>
      </w:r>
      <w:r>
        <w:t>.</w:t>
      </w:r>
    </w:p>
  </w:footnote>
  <w:footnote w:id="6">
    <w:p w14:paraId="2AF74C38" w14:textId="6C6D7AF7" w:rsidR="004D3D6E" w:rsidRDefault="004D3D6E">
      <w:pPr>
        <w:pStyle w:val="FootnoteText"/>
      </w:pPr>
      <w:r>
        <w:rPr>
          <w:rStyle w:val="FootnoteReference"/>
        </w:rPr>
        <w:footnoteRef/>
      </w:r>
      <w:r>
        <w:t xml:space="preserve"> Práce na rozšíření </w:t>
      </w:r>
      <w:proofErr w:type="spellStart"/>
      <w:r>
        <w:t>glTF</w:t>
      </w:r>
      <w:proofErr w:type="spellEnd"/>
      <w:r>
        <w:t xml:space="preserve"> standardu o možnost zapisovat </w:t>
      </w:r>
      <w:proofErr w:type="spellStart"/>
      <w:r>
        <w:t>geoprostrorová</w:t>
      </w:r>
      <w:proofErr w:type="spellEnd"/>
      <w:r>
        <w:t xml:space="preserve"> metada</w:t>
      </w:r>
      <w:r w:rsidR="00F86911">
        <w:t>ta</w:t>
      </w:r>
      <w:r>
        <w:t xml:space="preserve"> je stále v průběhu. </w:t>
      </w:r>
      <w:r w:rsidR="003611BD">
        <w:fldChar w:fldCharType="begin"/>
      </w:r>
      <w:r w:rsidR="009116B7">
        <w:instrText xml:space="preserve"> ADDIN ZOTERO_ITEM CSL_CITATION {"citationID":"Zexg1Vaq","properties":{"formattedCitation":"(Khronos Group 2022)","plainCitation":"(Khronos Group 2022)","noteIndex":6},"citationItems":[{"id":2089,"uris":["http://zotero.org/groups/4599106/items/C53ST79W"],"itemData":{"id":2089,"type":"webpage","abstract":"The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w:t>
      </w:r>
      <w:proofErr w:type="spellStart"/>
      <w:r w:rsidR="003611BD" w:rsidRPr="003611BD">
        <w:t>Khronos</w:t>
      </w:r>
      <w:proofErr w:type="spellEnd"/>
      <w:r w:rsidR="003611BD" w:rsidRPr="003611BD">
        <w:t xml:space="preserve"> Group 2022)</w:t>
      </w:r>
      <w:r w:rsidR="003611BD">
        <w:fldChar w:fldCharType="end"/>
      </w:r>
    </w:p>
  </w:footnote>
  <w:footnote w:id="7">
    <w:p w14:paraId="7901F71F" w14:textId="35DC1BB9"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Data Brno</w:t>
      </w:r>
      <w:r>
        <w:t>.</w:t>
      </w:r>
      <w:r w:rsidR="00F33FE8">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2"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5"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7"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9"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6"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8"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9"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0"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1"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3"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7"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8"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1"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2"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4"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7"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9"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0"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2"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3"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5"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6"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4"/>
  </w:num>
  <w:num w:numId="3" w16cid:durableId="1170680267">
    <w:abstractNumId w:val="17"/>
  </w:num>
  <w:num w:numId="4" w16cid:durableId="1796368114">
    <w:abstractNumId w:val="27"/>
  </w:num>
  <w:num w:numId="5" w16cid:durableId="300885919">
    <w:abstractNumId w:val="38"/>
  </w:num>
  <w:num w:numId="6" w16cid:durableId="521938209">
    <w:abstractNumId w:val="58"/>
  </w:num>
  <w:num w:numId="7" w16cid:durableId="619992562">
    <w:abstractNumId w:val="31"/>
  </w:num>
  <w:num w:numId="8" w16cid:durableId="208229350">
    <w:abstractNumId w:val="12"/>
  </w:num>
  <w:num w:numId="9" w16cid:durableId="2076317703">
    <w:abstractNumId w:val="21"/>
  </w:num>
  <w:num w:numId="10" w16cid:durableId="802234337">
    <w:abstractNumId w:val="36"/>
  </w:num>
  <w:num w:numId="11" w16cid:durableId="385684583">
    <w:abstractNumId w:val="26"/>
  </w:num>
  <w:num w:numId="12" w16cid:durableId="65956355">
    <w:abstractNumId w:val="54"/>
  </w:num>
  <w:num w:numId="13" w16cid:durableId="354035738">
    <w:abstractNumId w:val="65"/>
  </w:num>
  <w:num w:numId="14" w16cid:durableId="395475347">
    <w:abstractNumId w:val="1"/>
  </w:num>
  <w:num w:numId="15" w16cid:durableId="1336884254">
    <w:abstractNumId w:val="34"/>
  </w:num>
  <w:num w:numId="16" w16cid:durableId="757364363">
    <w:abstractNumId w:val="45"/>
  </w:num>
  <w:num w:numId="17" w16cid:durableId="2033720445">
    <w:abstractNumId w:val="66"/>
  </w:num>
  <w:num w:numId="18" w16cid:durableId="837696955">
    <w:abstractNumId w:val="56"/>
  </w:num>
  <w:num w:numId="19" w16cid:durableId="414474922">
    <w:abstractNumId w:val="33"/>
  </w:num>
  <w:num w:numId="20" w16cid:durableId="2059282820">
    <w:abstractNumId w:val="15"/>
  </w:num>
  <w:num w:numId="21" w16cid:durableId="1490631062">
    <w:abstractNumId w:val="32"/>
  </w:num>
  <w:num w:numId="22" w16cid:durableId="1901403376">
    <w:abstractNumId w:val="2"/>
  </w:num>
  <w:num w:numId="23" w16cid:durableId="901527545">
    <w:abstractNumId w:val="52"/>
  </w:num>
  <w:num w:numId="24" w16cid:durableId="13649980">
    <w:abstractNumId w:val="7"/>
  </w:num>
  <w:num w:numId="25" w16cid:durableId="1364744581">
    <w:abstractNumId w:val="16"/>
  </w:num>
  <w:num w:numId="26" w16cid:durableId="1671255231">
    <w:abstractNumId w:val="40"/>
  </w:num>
  <w:num w:numId="27" w16cid:durableId="1198667109">
    <w:abstractNumId w:val="57"/>
  </w:num>
  <w:num w:numId="28" w16cid:durableId="619802950">
    <w:abstractNumId w:val="4"/>
  </w:num>
  <w:num w:numId="29" w16cid:durableId="367877274">
    <w:abstractNumId w:val="39"/>
  </w:num>
  <w:num w:numId="30" w16cid:durableId="802776096">
    <w:abstractNumId w:val="6"/>
  </w:num>
  <w:num w:numId="31" w16cid:durableId="742023868">
    <w:abstractNumId w:val="25"/>
  </w:num>
  <w:num w:numId="32" w16cid:durableId="404689245">
    <w:abstractNumId w:val="50"/>
  </w:num>
  <w:num w:numId="33" w16cid:durableId="1361203164">
    <w:abstractNumId w:val="53"/>
  </w:num>
  <w:num w:numId="34" w16cid:durableId="2136636456">
    <w:abstractNumId w:val="37"/>
  </w:num>
  <w:num w:numId="35" w16cid:durableId="882057253">
    <w:abstractNumId w:val="14"/>
  </w:num>
  <w:num w:numId="36" w16cid:durableId="2002463788">
    <w:abstractNumId w:val="59"/>
  </w:num>
  <w:num w:numId="37" w16cid:durableId="1464738753">
    <w:abstractNumId w:val="22"/>
  </w:num>
  <w:num w:numId="38" w16cid:durableId="1462070677">
    <w:abstractNumId w:val="3"/>
  </w:num>
  <w:num w:numId="39" w16cid:durableId="1886866115">
    <w:abstractNumId w:val="43"/>
  </w:num>
  <w:num w:numId="40" w16cid:durableId="965311621">
    <w:abstractNumId w:val="49"/>
  </w:num>
  <w:num w:numId="41" w16cid:durableId="818768559">
    <w:abstractNumId w:val="55"/>
  </w:num>
  <w:num w:numId="42" w16cid:durableId="1967276253">
    <w:abstractNumId w:val="18"/>
  </w:num>
  <w:num w:numId="43" w16cid:durableId="1442647274">
    <w:abstractNumId w:val="13"/>
  </w:num>
  <w:num w:numId="44" w16cid:durableId="1146313284">
    <w:abstractNumId w:val="30"/>
  </w:num>
  <w:num w:numId="45" w16cid:durableId="1133062556">
    <w:abstractNumId w:val="10"/>
  </w:num>
  <w:num w:numId="46" w16cid:durableId="1318923120">
    <w:abstractNumId w:val="29"/>
  </w:num>
  <w:num w:numId="47" w16cid:durableId="976765939">
    <w:abstractNumId w:val="35"/>
  </w:num>
  <w:num w:numId="48" w16cid:durableId="1987278381">
    <w:abstractNumId w:val="63"/>
  </w:num>
  <w:num w:numId="49" w16cid:durableId="344286222">
    <w:abstractNumId w:val="48"/>
  </w:num>
  <w:num w:numId="50" w16cid:durableId="586889268">
    <w:abstractNumId w:val="61"/>
  </w:num>
  <w:num w:numId="51" w16cid:durableId="1214346142">
    <w:abstractNumId w:val="42"/>
  </w:num>
  <w:num w:numId="52" w16cid:durableId="1666350155">
    <w:abstractNumId w:val="8"/>
  </w:num>
  <w:num w:numId="53" w16cid:durableId="1936208616">
    <w:abstractNumId w:val="44"/>
  </w:num>
  <w:num w:numId="54" w16cid:durableId="1802922892">
    <w:abstractNumId w:val="19"/>
  </w:num>
  <w:num w:numId="55" w16cid:durableId="2044668093">
    <w:abstractNumId w:val="20"/>
  </w:num>
  <w:num w:numId="56" w16cid:durableId="1700474541">
    <w:abstractNumId w:val="51"/>
  </w:num>
  <w:num w:numId="57" w16cid:durableId="2082558311">
    <w:abstractNumId w:val="46"/>
  </w:num>
  <w:num w:numId="58" w16cid:durableId="1871141540">
    <w:abstractNumId w:val="64"/>
  </w:num>
  <w:num w:numId="59" w16cid:durableId="1538816812">
    <w:abstractNumId w:val="11"/>
  </w:num>
  <w:num w:numId="60" w16cid:durableId="747965305">
    <w:abstractNumId w:val="41"/>
  </w:num>
  <w:num w:numId="61" w16cid:durableId="2103643924">
    <w:abstractNumId w:val="5"/>
  </w:num>
  <w:num w:numId="62" w16cid:durableId="457264442">
    <w:abstractNumId w:val="60"/>
  </w:num>
  <w:num w:numId="63" w16cid:durableId="496380383">
    <w:abstractNumId w:val="9"/>
  </w:num>
  <w:num w:numId="64" w16cid:durableId="1291588825">
    <w:abstractNumId w:val="62"/>
  </w:num>
  <w:num w:numId="65" w16cid:durableId="1924559521">
    <w:abstractNumId w:val="47"/>
  </w:num>
  <w:num w:numId="66" w16cid:durableId="1492871536">
    <w:abstractNumId w:val="28"/>
  </w:num>
  <w:num w:numId="67" w16cid:durableId="1847862588">
    <w:abstractNumId w:val="23"/>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50AC"/>
    <w:rsid w:val="001C54EC"/>
    <w:rsid w:val="001C649E"/>
    <w:rsid w:val="001C680E"/>
    <w:rsid w:val="001C6CEE"/>
    <w:rsid w:val="001C7349"/>
    <w:rsid w:val="001C7DD3"/>
    <w:rsid w:val="001D0278"/>
    <w:rsid w:val="001D07D3"/>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28A9"/>
    <w:rsid w:val="00213D9F"/>
    <w:rsid w:val="00213F3C"/>
    <w:rsid w:val="00214106"/>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BBD"/>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73"/>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745"/>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5088"/>
    <w:rsid w:val="0042562D"/>
    <w:rsid w:val="00426871"/>
    <w:rsid w:val="00426882"/>
    <w:rsid w:val="00426C6A"/>
    <w:rsid w:val="00426CD6"/>
    <w:rsid w:val="00426DB9"/>
    <w:rsid w:val="0042720A"/>
    <w:rsid w:val="004278FB"/>
    <w:rsid w:val="00427DE2"/>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99"/>
    <w:rsid w:val="00522CB1"/>
    <w:rsid w:val="00523661"/>
    <w:rsid w:val="00524366"/>
    <w:rsid w:val="00524494"/>
    <w:rsid w:val="00524C88"/>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8027E"/>
    <w:rsid w:val="00580D09"/>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100"/>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1D7A"/>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67"/>
    <w:rsid w:val="00905E6A"/>
    <w:rsid w:val="00906328"/>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624"/>
    <w:rsid w:val="009908A6"/>
    <w:rsid w:val="00991883"/>
    <w:rsid w:val="0099191D"/>
    <w:rsid w:val="009919FF"/>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376E"/>
    <w:rsid w:val="009A468F"/>
    <w:rsid w:val="009A4EBF"/>
    <w:rsid w:val="009A5DEA"/>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302"/>
    <w:rsid w:val="00A94843"/>
    <w:rsid w:val="00A94BE3"/>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5E8"/>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26C"/>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B60"/>
    <w:rsid w:val="00DD14B6"/>
    <w:rsid w:val="00DD1B17"/>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106"/>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47D3C"/>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4DA3"/>
    <w:rsid w:val="00F26044"/>
    <w:rsid w:val="00F26A38"/>
    <w:rsid w:val="00F26E80"/>
    <w:rsid w:val="00F27808"/>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8D3"/>
    <w:rsid w:val="00F4383F"/>
    <w:rsid w:val="00F43DD3"/>
    <w:rsid w:val="00F44BDB"/>
    <w:rsid w:val="00F45AC4"/>
    <w:rsid w:val="00F4650B"/>
    <w:rsid w:val="00F46799"/>
    <w:rsid w:val="00F469D6"/>
    <w:rsid w:val="00F47291"/>
    <w:rsid w:val="00F51CB3"/>
    <w:rsid w:val="00F51F56"/>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5E44"/>
    <w:rsid w:val="00FE628F"/>
    <w:rsid w:val="00FE65E9"/>
    <w:rsid w:val="00FE69A7"/>
    <w:rsid w:val="00FE7117"/>
    <w:rsid w:val="00FE74D6"/>
    <w:rsid w:val="00FE773A"/>
    <w:rsid w:val="00FF2B02"/>
    <w:rsid w:val="00FF357F"/>
    <w:rsid w:val="00FF35FB"/>
    <w:rsid w:val="00FF3F04"/>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bBJ9sxc?hub_invite_id=Lr9efka" TargetMode="External"/><Relationship Id="rId68" Type="http://schemas.openxmlformats.org/officeDocument/2006/relationships/image" Target="media/image42.png"/><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yperlink" Target="https://github.com/pka/awesome-3d-tiles" TargetMode="External"/><Relationship Id="rId37" Type="http://schemas.openxmlformats.org/officeDocument/2006/relationships/image" Target="media/image21.svg"/><Relationship Id="rId53" Type="http://schemas.openxmlformats.org/officeDocument/2006/relationships/image" Target="media/image36.png"/><Relationship Id="rId58" Type="http://schemas.openxmlformats.org/officeDocument/2006/relationships/hyperlink" Target="https://interesting-parallel-bit.glitch.me" TargetMode="External"/><Relationship Id="rId74" Type="http://schemas.openxmlformats.org/officeDocument/2006/relationships/image" Target="media/image47.png"/><Relationship Id="rId79"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theme" Target="theme/theme1.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jendahorak.github.io/a3sixty/" TargetMode="External"/><Relationship Id="rId64" Type="http://schemas.openxmlformats.org/officeDocument/2006/relationships/hyperlink" Target="https://hubs.mozilla.com/jkemrr4" TargetMode="External"/><Relationship Id="rId69" Type="http://schemas.openxmlformats.org/officeDocument/2006/relationships/image" Target="media/image43.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openxmlformats.org/officeDocument/2006/relationships/image" Target="media/image45.emf"/><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glitch.com/edit/" TargetMode="External"/><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svg"/><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hyperlink" Target="https://developers.google.com/maps/documentation/tile/use-renderer"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foam-jumpy-dianella.glitch.me"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38.png"/><Relationship Id="rId65" Type="http://schemas.openxmlformats.org/officeDocument/2006/relationships/hyperlink" Target="https://hubs.mozilla.com/link/v3xSqDE" TargetMode="External"/><Relationship Id="rId73" Type="http://schemas.openxmlformats.org/officeDocument/2006/relationships/image" Target="media/image46.png"/><Relationship Id="rId78" Type="http://schemas.openxmlformats.org/officeDocument/2006/relationships/footer" Target="footer2.xml"/><Relationship Id="rId8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hyperlink" Target="https://jendahorak.github.io/disc3vr/" TargetMode="External"/><Relationship Id="rId76"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hyperlink" Target="https://github.com/jendahorak/kam-topgis-batch-loader.git"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hubs.mozilla.com/link/PFhZqGd"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2.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18109</TotalTime>
  <Pages>95</Pages>
  <Words>77380</Words>
  <Characters>441072</Characters>
  <Application>Microsoft Office Word</Application>
  <DocSecurity>0</DocSecurity>
  <Lines>3675</Lines>
  <Paragraphs>1034</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517418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215</cp:revision>
  <cp:lastPrinted>2023-11-02T09:14:00Z</cp:lastPrinted>
  <dcterms:created xsi:type="dcterms:W3CDTF">2023-08-27T13:40:00Z</dcterms:created>
  <dcterms:modified xsi:type="dcterms:W3CDTF">2023-12-09T17:15:00Z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id="ScMclNLs"/&gt;&lt;style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