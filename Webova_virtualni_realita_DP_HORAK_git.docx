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 xml:space="preserve">“Jak </w:t>
      </w:r>
      <w:proofErr w:type="spellStart"/>
      <w:r w:rsidRPr="00736AD5">
        <w:rPr>
          <w:highlight w:val="yellow"/>
          <w:lang w:val="en-US"/>
        </w:rPr>
        <w:t>dostat</w:t>
      </w:r>
      <w:proofErr w:type="spellEnd"/>
      <w:r w:rsidRPr="00736AD5">
        <w:rPr>
          <w:highlight w:val="yellow"/>
          <w:lang w:val="en-US"/>
        </w:rPr>
        <w:t xml:space="preserve"> </w:t>
      </w:r>
      <w:proofErr w:type="spellStart"/>
      <w:r w:rsidRPr="00736AD5">
        <w:rPr>
          <w:highlight w:val="yellow"/>
          <w:lang w:val="en-US"/>
        </w:rPr>
        <w:t>geografická</w:t>
      </w:r>
      <w:proofErr w:type="spellEnd"/>
      <w:r w:rsidRPr="00736AD5">
        <w:rPr>
          <w:highlight w:val="yellow"/>
          <w:lang w:val="en-US"/>
        </w:rPr>
        <w:t xml:space="preserve"> data </w:t>
      </w:r>
      <w:proofErr w:type="spellStart"/>
      <w:r w:rsidRPr="00736AD5">
        <w:rPr>
          <w:highlight w:val="yellow"/>
          <w:lang w:val="en-US"/>
        </w:rPr>
        <w:t>na</w:t>
      </w:r>
      <w:proofErr w:type="spellEnd"/>
      <w:r w:rsidRPr="00736AD5">
        <w:rPr>
          <w:highlight w:val="yellow"/>
          <w:lang w:val="en-US"/>
        </w:rPr>
        <w:t xml:space="preserve"> web </w:t>
      </w:r>
      <w:proofErr w:type="spellStart"/>
      <w:r w:rsidRPr="00736AD5">
        <w:rPr>
          <w:highlight w:val="yellow"/>
          <w:lang w:val="en-US"/>
        </w:rPr>
        <w:t>ve</w:t>
      </w:r>
      <w:proofErr w:type="spellEnd"/>
      <w:r w:rsidRPr="00736AD5">
        <w:rPr>
          <w:highlight w:val="yellow"/>
          <w:lang w:val="en-US"/>
        </w:rPr>
        <w:t xml:space="preser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1C7EF6E0"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FD6309">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PqgTaN4B/sCFRb14v","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p>
    <w:p w14:paraId="4C7139A4" w14:textId="2BBC70DF"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w:t>
      </w:r>
      <w:r w:rsidR="00736AD5">
        <w:t xml:space="preserve"> </w:t>
      </w:r>
      <w:r w:rsidR="009F7D92" w:rsidRPr="001F6849">
        <w:t xml:space="preserve">Důležitým aspektem vývoje pro webové prostředí je porozumění ekosystému </w:t>
      </w:r>
      <w:proofErr w:type="spellStart"/>
      <w:r w:rsidR="009F7D92" w:rsidRPr="001F6849">
        <w:t>techologií</w:t>
      </w:r>
      <w:proofErr w:type="spellEnd"/>
      <w:r w:rsidR="009F7D92" w:rsidRPr="001F6849">
        <w:t xml:space="preserve">,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736AD5">
        <w:t xml:space="preserve"> … </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6D2A63FA"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47324581"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FD6309">
        <w:instrText xml:space="preserve"> ADDIN ZOTERO_ITEM CSL_CITATION {"citationID":"3CtlPLsy","properties":{"formattedCitation":"(Coltekin et al. 2020)","plainCitation":"(Coltekin et al. 2020)","noteIndex":0},"citationItems":[{"id":"PqgTaN4B/kATRAW74","uris":["http://zotero.org/groups/4599106/items/F54Y7ICM"],"itemData":{"id":"9DyV48Zt/oRbg8WmZ","type":"article-journal","abstract":"This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264D9BFA"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72F76A8E" w:rsidR="00BA1BB7" w:rsidRPr="001F6849" w:rsidDel="00BC59E7" w:rsidRDefault="003061F0" w:rsidP="00713779">
      <w:pPr>
        <w:pStyle w:val="Caption"/>
        <w:rPr>
          <w:del w:id="60"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DE33DB">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0464DE85"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60F89B32"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FD6309">
        <w:instrText xml:space="preserve"> ADDIN ZOTERO_ITEM CSL_CITATION {"citationID":"1qIlQgrk","properties":{"formattedCitation":"(Coltekin et al. 2020)","plainCitation":"(Coltekin et al. 2020)","noteIndex":0},"citationItems":[{"id":"PqgTaN4B/kATRAW74","uris":["http://zotero.org/groups/4599106/items/F54Y7ICM"],"itemData":{"id":1274,"type":"article-journal","abstract":"This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410ABB6F"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5</w:t>
      </w:r>
      <w:r w:rsidRPr="001F6849">
        <w:fldChar w:fldCharType="end"/>
      </w:r>
      <w:r w:rsidRPr="001F6849">
        <w:t xml:space="preserve"> Dělení HMD, zdroj: </w:t>
      </w:r>
      <w:r w:rsidRPr="001F6849">
        <w:fldChar w:fldCharType="begin"/>
      </w:r>
      <w:r w:rsidR="00FD6309">
        <w:instrText xml:space="preserve"> ADDIN ZOTERO_ITEM CSL_CITATION {"citationID":"o3pU5io5","properties":{"formattedCitation":"(Coltekin et al. 2020)","plainCitation":"(Coltekin et al. 2020)","noteIndex":0},"citationItems":[{"id":"PqgTaN4B/kATRAW74","uris":["http://zotero.org/groups/4599106/items/F54Y7ICM"],"itemData":{"id":"9DyV48Zt/oRbg8WmZ","type":"article-journal","abstract":"This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448C8087" w:rsidR="00863307" w:rsidRPr="00736AD5" w:rsidRDefault="00863307" w:rsidP="00863307">
      <w:pPr>
        <w:pStyle w:val="Caption"/>
      </w:pPr>
      <w:r>
        <w:t xml:space="preserve">Obr. </w:t>
      </w:r>
      <w:r>
        <w:fldChar w:fldCharType="begin"/>
      </w:r>
      <w:r>
        <w:instrText xml:space="preserve"> SEQ Obr. \* ARABIC </w:instrText>
      </w:r>
      <w:r>
        <w:fldChar w:fldCharType="separate"/>
      </w:r>
      <w:r w:rsidR="00DE33DB">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r w:rsidR="00736AD5">
        <w:t xml:space="preserve"> </w:t>
      </w:r>
      <w:r w:rsidR="00736AD5" w:rsidRPr="00736AD5">
        <w:rPr>
          <w:highlight w:val="yellow"/>
          <w:lang w:val="en-US"/>
        </w:rPr>
        <w:t>#</w:t>
      </w:r>
      <w:r w:rsidR="00736AD5">
        <w:rPr>
          <w:highlight w:val="yellow"/>
          <w:lang w:val="en-US"/>
        </w:rPr>
        <w:t xml:space="preserve"> </w:t>
      </w:r>
      <w:proofErr w:type="gramStart"/>
      <w:r w:rsidR="00736AD5">
        <w:rPr>
          <w:highlight w:val="yellow"/>
          <w:lang w:val="en-US"/>
        </w:rPr>
        <w:t xml:space="preserve">TODO - </w:t>
      </w:r>
      <w:r w:rsidR="00736AD5" w:rsidRPr="00736AD5">
        <w:rPr>
          <w:highlight w:val="yellow"/>
        </w:rPr>
        <w:t>čeština</w:t>
      </w:r>
      <w:proofErr w:type="gramEnd"/>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w:t>
      </w:r>
      <w:proofErr w:type="gramStart"/>
      <w:r w:rsidR="00D26A67">
        <w:t>snímání</w:t>
      </w:r>
      <w:proofErr w:type="gramEnd"/>
      <w:r w:rsidR="00D26A67">
        <w:t xml:space="preserve">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6007ABE7"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714A80">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61E51E79"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FD6309">
        <w:instrText xml:space="preserve"> ADDIN ZOTERO_ITEM CSL_CITATION {"citationID":"Vvs5N4QI","properties":{"formattedCitation":"(Coltekin et al. 2020)","plainCitation":"(Coltekin et al. 2020)","noteIndex":0},"citationItems":[{"id":"PqgTaN4B/kATRAW74","uris":["http://zotero.org/groups/4599106/items/F54Y7ICM"],"itemData":{"id":1274,"type":"article-journal","abstract":"This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1A465E97"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65DBFA42">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371DC348"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DE33DB">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7F54C648" w:rsidR="001100A3" w:rsidRDefault="001100A3" w:rsidP="001100A3">
      <w:pPr>
        <w:pStyle w:val="Caption"/>
      </w:pPr>
      <w:r>
        <w:t xml:space="preserve">Obr. </w:t>
      </w:r>
      <w:r>
        <w:fldChar w:fldCharType="begin"/>
      </w:r>
      <w:r>
        <w:instrText xml:space="preserve"> SEQ Obr. \* ARABIC </w:instrText>
      </w:r>
      <w:r>
        <w:fldChar w:fldCharType="separate"/>
      </w:r>
      <w:r w:rsidR="00DE33DB">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5E75CFF3" w:rsidR="00DD2072" w:rsidRDefault="00DD2072" w:rsidP="00DD2072">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w:t>
      </w:r>
      <w:r w:rsidR="000D4A30">
        <w:rPr>
          <w:lang w:eastAsia="en-US"/>
        </w:rPr>
        <w:lastRenderedPageBreak/>
        <w:t>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4A48EBF5"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w:t>
      </w:r>
      <w:r w:rsidR="00506131" w:rsidRPr="001F6849">
        <w:lastRenderedPageBreak/>
        <w:t>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580F8130">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3B223E52"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4F651498"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12</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77777777" w:rsidR="00B41874" w:rsidRDefault="00B41874" w:rsidP="00B41874">
      <w:pPr>
        <w:pStyle w:val="Normlnprvnodsazen"/>
      </w:pPr>
      <w:r>
        <w:t xml:space="preserve">Ve virtuálním prostředí na rozdíl od tradičních map je měřítko dynamické, uživatel je tedy případě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t>dlaždicování</w:t>
      </w:r>
      <w:proofErr w:type="spellEnd"/>
      <w:r>
        <w:t xml:space="preserve"> (</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26255E73" w:rsidR="00B41874" w:rsidRDefault="00B41874" w:rsidP="00B41874">
      <w:pPr>
        <w:pStyle w:val="Normlnprvnodsazen"/>
        <w:rPr>
          <w:lang w:val="en-US"/>
        </w:rPr>
      </w:pPr>
      <w:r>
        <w:t xml:space="preserve">Ve virtuálním prostředí je však koncept měřítka složitější a je spekulativní, zda je vůbec aplikovatelný. Jelikož se jedná o 3D prostředí tudíž vykreslování dat je skrze perspektivní pohled, není jasné k čemu měřítko vztahovat. Zároveň ve virtuálním prostředí je běžný pohyb ve všech osách. Obdobný přístup jako pro </w:t>
      </w:r>
      <w:proofErr w:type="gramStart"/>
      <w:r>
        <w:t>2D</w:t>
      </w:r>
      <w:proofErr w:type="gramEnd"/>
      <w:r>
        <w:t xml:space="preserve">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w:t>
      </w:r>
      <w:proofErr w:type="spellStart"/>
      <w:r w:rsidR="001D37CB">
        <w:rPr>
          <w:highlight w:val="yellow"/>
        </w:rPr>
        <w:t>scale</w:t>
      </w:r>
      <w:proofErr w:type="spellEnd"/>
      <w:r w:rsidR="001D37CB">
        <w:rPr>
          <w:highlight w:val="yellow"/>
        </w:rPr>
        <w:t xml:space="preserve"> v Z ose</w:t>
      </w:r>
      <w:proofErr w:type="gramStart"/>
      <w:r w:rsidR="001D37CB">
        <w:rPr>
          <w:highlight w:val="yellow"/>
        </w:rPr>
        <w:t xml:space="preserve">) </w:t>
      </w:r>
      <w:r w:rsidR="00D83A28" w:rsidRPr="00D83A28">
        <w:rPr>
          <w:highlight w:val="yellow"/>
        </w:rPr>
        <w:t>.</w:t>
      </w:r>
      <w:proofErr w:type="gramEnd"/>
    </w:p>
    <w:p w14:paraId="47CC4203" w14:textId="77777777" w:rsidR="00B41874" w:rsidRDefault="00B41874" w:rsidP="00B41874">
      <w:pPr>
        <w:pStyle w:val="Normlnprvnodsazen"/>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w:t>
      </w:r>
      <w:proofErr w:type="gramStart"/>
      <w:r w:rsidRPr="00F76A7D">
        <w:rPr>
          <w:b/>
          <w:bCs/>
          <w:lang w:val="en-US" w:eastAsia="en-US"/>
        </w:rPr>
        <w:t>1 :</w:t>
      </w:r>
      <w:proofErr w:type="gramEnd"/>
      <w:r w:rsidRPr="00F76A7D">
        <w:rPr>
          <w:b/>
          <w:bCs/>
          <w:lang w:val="en-US" w:eastAsia="en-US"/>
        </w:rPr>
        <w:t xml:space="preserve">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w:t>
      </w:r>
      <w:r>
        <w:rPr>
          <w:lang w:eastAsia="en-US"/>
        </w:rPr>
        <w:lastRenderedPageBreak/>
        <w:t>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1402F376"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 xml:space="preserve">(1 000 000 </w:t>
      </w:r>
      <w:r w:rsidR="001D37CB">
        <w:rPr>
          <w:b/>
          <w:bCs/>
          <w:lang w:val="en-US" w:eastAsia="en-US"/>
        </w:rPr>
        <w:t xml:space="preserve">- </w:t>
      </w:r>
      <w:r>
        <w:rPr>
          <w:b/>
          <w:bCs/>
          <w:lang w:eastAsia="en-US"/>
        </w:rPr>
        <w:t>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proofErr w:type="gramStart"/>
      <w:r>
        <w:t>3tí</w:t>
      </w:r>
      <w:proofErr w:type="gramEnd"/>
      <w:r>
        <w:t xml:space="preserve">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11433429" w:rsidR="00B41874" w:rsidRDefault="00B41874" w:rsidP="001D37CB">
      <w:pPr>
        <w:pStyle w:val="Caption"/>
      </w:pPr>
      <w:r>
        <w:t xml:space="preserve">Obr. </w:t>
      </w:r>
      <w:r>
        <w:fldChar w:fldCharType="begin"/>
      </w:r>
      <w:r>
        <w:instrText xml:space="preserve"> SEQ Obr. \* ARABIC </w:instrText>
      </w:r>
      <w:r>
        <w:fldChar w:fldCharType="separate"/>
      </w:r>
      <w:r w:rsidR="00DE33DB">
        <w:rPr>
          <w:noProof/>
        </w:rPr>
        <w:t>13</w:t>
      </w:r>
      <w:r>
        <w:fldChar w:fldCharType="end"/>
      </w:r>
      <w:r>
        <w:t xml:space="preserve"> Porovnání měřítek map ve webovém prostředí ve 2D prostředí a 3D </w:t>
      </w:r>
      <w:proofErr w:type="gramStart"/>
      <w:r>
        <w:t>prostředí..</w:t>
      </w:r>
      <w:proofErr w:type="gramEnd"/>
      <w:r>
        <w:t xml:space="preserve">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p>
    <w:p w14:paraId="4674482E" w14:textId="759F3145" w:rsidR="00AB45B4" w:rsidRDefault="00AB45B4" w:rsidP="00331DCE">
      <w:pPr>
        <w:pStyle w:val="Normlnprvnodsazen"/>
      </w:pPr>
      <w:r w:rsidRPr="001F6849">
        <w:t xml:space="preserve">Jako důležitou problematiku zmiňuje </w:t>
      </w:r>
      <w:r w:rsidRPr="001F6849">
        <w:fldChar w:fldCharType="begin"/>
      </w:r>
      <w:r w:rsidR="00FD6309">
        <w:instrText xml:space="preserve"> ADDIN ZOTERO_ITEM CSL_CITATION {"citationID":"pyYXfhhk","properties":{"formattedCitation":"(Coltekin et al. 2020)","plainCitation":"(Coltekin et al. 2020)","noteIndex":0},"citationItems":[{"id":"PqgTaN4B/kATRAW74","uris":["http://zotero.org/groups/4599106/items/F54Y7ICM"],"itemData":{"id":1274,"type":"article-journal","abstract":"This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FD6309">
        <w:instrText xml:space="preserve"> ADDIN ZOTERO_ITEM CSL_CITATION {"citationID":"cz6cyLsT","properties":{"formattedCitation":"(Coltekin et al. 2020)","plainCitation":"(Coltekin et al. 2020)","noteIndex":0},"citationItems":[{"id":"PqgTaN4B/kATRAW74","uris":["http://zotero.org/groups/4599106/items/F54Y7ICM"],"itemData":{"id":1274,"type":"article-journal","abstract":"This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lastRenderedPageBreak/>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67093004" w:rsidR="00B2682C" w:rsidRPr="001F6849" w:rsidRDefault="00B2682C" w:rsidP="00B2682C">
      <w:pPr>
        <w:pStyle w:val="Caption"/>
      </w:pPr>
      <w:r>
        <w:t xml:space="preserve">Obr. </w:t>
      </w:r>
      <w:r>
        <w:fldChar w:fldCharType="begin"/>
      </w:r>
      <w:r>
        <w:instrText xml:space="preserve"> SEQ Obr. \* ARABIC </w:instrText>
      </w:r>
      <w:r>
        <w:fldChar w:fldCharType="separate"/>
      </w:r>
      <w:r w:rsidR="00DE33DB">
        <w:rPr>
          <w:noProof/>
        </w:rPr>
        <w:t>14</w:t>
      </w:r>
      <w:r>
        <w:fldChar w:fldCharType="end"/>
      </w:r>
      <w:r>
        <w:t xml:space="preserve"> </w:t>
      </w:r>
      <w:r w:rsidR="00B71937">
        <w:t xml:space="preserve">Klasifikace </w:t>
      </w:r>
      <w:proofErr w:type="gramStart"/>
      <w:r w:rsidR="00B71937">
        <w:t>3D</w:t>
      </w:r>
      <w:proofErr w:type="gramEnd"/>
      <w:r w:rsidR="00B71937">
        <w:t xml:space="preserve">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42C33778"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FD6309">
        <w:rPr>
          <w:highlight w:val="yellow"/>
        </w:rPr>
        <w:instrText xml:space="preserve"> ADDIN ZOTERO_ITEM CSL_CITATION {"citationID":"Qk91xJhn","properties":{"formattedCitation":"(Coltekin et al. 2020)","plainCitation":"(Coltekin et al. 2020)","noteIndex":0},"citationItems":[{"id":"PqgTaN4B/kATRAW74","uris":["http://zotero.org/groups/4599106/items/F54Y7ICM"],"itemData":{"id":1274,"type":"article-journal","abstract":"This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(Coltekin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 xml:space="preserve">#TODO – </w:t>
      </w:r>
      <w:proofErr w:type="spellStart"/>
      <w:r w:rsidRPr="008D5F3F">
        <w:rPr>
          <w:highlight w:val="yellow"/>
          <w:lang w:val="en-US"/>
        </w:rPr>
        <w:t>zopakovat</w:t>
      </w:r>
      <w:proofErr w:type="spellEnd"/>
      <w:r w:rsidRPr="008D5F3F">
        <w:rPr>
          <w:highlight w:val="yellow"/>
          <w:lang w:val="en-US"/>
        </w:rPr>
        <w:t xml:space="preserve"> argument </w:t>
      </w:r>
      <w:proofErr w:type="spellStart"/>
      <w:r w:rsidRPr="008D5F3F">
        <w:rPr>
          <w:highlight w:val="yellow"/>
          <w:lang w:val="en-US"/>
        </w:rPr>
        <w:t>dynamick</w:t>
      </w:r>
      <w:r w:rsidRPr="008D5F3F">
        <w:rPr>
          <w:highlight w:val="yellow"/>
        </w:rPr>
        <w:t>ých</w:t>
      </w:r>
      <w:proofErr w:type="spellEnd"/>
      <w:r w:rsidRPr="008D5F3F">
        <w:rPr>
          <w:highlight w:val="yellow"/>
        </w:rPr>
        <w:t xml:space="preserve"> (</w:t>
      </w:r>
      <w:proofErr w:type="spellStart"/>
      <w:r w:rsidRPr="008D5F3F">
        <w:rPr>
          <w:highlight w:val="yellow"/>
        </w:rPr>
        <w:t>instancovaných</w:t>
      </w:r>
      <w:proofErr w:type="spellEnd"/>
      <w:r w:rsidRPr="008D5F3F">
        <w:rPr>
          <w:highlight w:val="yellow"/>
        </w:rPr>
        <w:t>)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lastRenderedPageBreak/>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13E3A211" w14:textId="765F3EBE" w:rsidR="00FC3789" w:rsidRDefault="006C458C" w:rsidP="00FC3789">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2C2EFC05"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w:t>
      </w:r>
      <w:proofErr w:type="spellStart"/>
      <w:r>
        <w:rPr>
          <w:lang w:eastAsia="en-US"/>
        </w:rPr>
        <w:t>neumoňuje</w:t>
      </w:r>
      <w:proofErr w:type="spellEnd"/>
      <w:r>
        <w:rPr>
          <w:lang w:eastAsia="en-US"/>
        </w:rPr>
        <w:t xml:space="preserv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 xml:space="preserve">. Z těchto důvodů bude v rámci této práce primárním výměnným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KTX2 je tedy vhodný v případě prostředí obsahující velké množství modelů vyžadujících detailní textury. V kontextu geoprostorových informací je toto 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10C4F004" w14:textId="1650E391" w:rsidR="0087744F" w:rsidRPr="00153841" w:rsidRDefault="0087744F" w:rsidP="0087744F">
      <w:pPr>
        <w:pStyle w:val="Caption"/>
        <w:keepNext/>
      </w:pPr>
      <w:r>
        <w:lastRenderedPageBreak/>
        <w:t xml:space="preserve">Tab. </w:t>
      </w:r>
      <w:r>
        <w:fldChar w:fldCharType="begin"/>
      </w:r>
      <w:r>
        <w:instrText xml:space="preserve"> SEQ Tab. \* ARABIC </w:instrText>
      </w:r>
      <w:r>
        <w:fldChar w:fldCharType="separate"/>
      </w:r>
      <w:r w:rsidR="00714A80">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21391192"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lastRenderedPageBreak/>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3C397B4B" w:rsidR="00B1180A" w:rsidRPr="00B1180A" w:rsidRDefault="00EE12F5" w:rsidP="003A5BDB">
      <w:pPr>
        <w:pStyle w:val="Caption"/>
      </w:pPr>
      <w:r>
        <w:t xml:space="preserve">Obr. </w:t>
      </w:r>
      <w:r>
        <w:fldChar w:fldCharType="begin"/>
      </w:r>
      <w:r>
        <w:instrText xml:space="preserve"> SEQ Obr. \* ARABIC </w:instrText>
      </w:r>
      <w:r>
        <w:fldChar w:fldCharType="separate"/>
      </w:r>
      <w:r w:rsidR="00DE33DB">
        <w:rPr>
          <w:noProof/>
        </w:rPr>
        <w:t>15</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65AE8A03"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DE33DB">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00ABC848"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DE33DB">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3CAD8FE3"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DE33DB">
        <w:rPr>
          <w:noProof/>
        </w:rPr>
        <w:t>18</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7B0A61F8"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proofErr w:type="gramStart"/>
      <w:r w:rsidR="00DD4B34">
        <w:t>oko</w:t>
      </w:r>
      <w:proofErr w:type="gramEnd"/>
      <w:r w:rsidR="00DD4B34">
        <w:t xml:space="preserve"> popř. kameru. Takováto simulace v počítači není možná, tudíž vznikly abstrakce přímého, nepřímého osvětlení.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19EFFF40" w:rsidR="00D81069" w:rsidRDefault="00D81069" w:rsidP="00DD4B34">
      <w:pPr>
        <w:pStyle w:val="Normlnprvnodsazen"/>
        <w:ind w:firstLine="0"/>
      </w:pPr>
      <w:r>
        <w:lastRenderedPageBreak/>
        <w:t>Osvětlení ovlivňuje</w:t>
      </w:r>
      <w:r w:rsidR="00DD4B34">
        <w:t xml:space="preserve"> tedy </w:t>
      </w:r>
      <w:proofErr w:type="gramStart"/>
      <w:r w:rsidR="00441CF7">
        <w:t>ovlivňuje</w:t>
      </w:r>
      <w:proofErr w:type="gramEnd"/>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1BEFD683"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lastRenderedPageBreak/>
        <w:drawing>
          <wp:inline distT="0" distB="0" distL="0" distR="0" wp14:anchorId="7DF40D4B" wp14:editId="6B3E8209">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0EA30212" w:rsidR="008A7EFA" w:rsidRDefault="008A7EFA" w:rsidP="008A7EFA">
      <w:pPr>
        <w:pStyle w:val="Caption"/>
      </w:pPr>
      <w:r>
        <w:t xml:space="preserve">Obr. </w:t>
      </w:r>
      <w:r>
        <w:fldChar w:fldCharType="begin"/>
      </w:r>
      <w:r>
        <w:instrText xml:space="preserve"> SEQ Obr. \* ARABIC </w:instrText>
      </w:r>
      <w:r>
        <w:fldChar w:fldCharType="separate"/>
      </w:r>
      <w:r w:rsidR="00DE33DB">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9F4413">
      <w:pPr>
        <w:pStyle w:val="Malnadpis"/>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77777777" w:rsidR="009F4413" w:rsidRDefault="009F4413" w:rsidP="009F4413">
      <w:pPr>
        <w:pStyle w:val="Normlnprvnodsazen"/>
        <w:numPr>
          <w:ilvl w:val="0"/>
          <w:numId w:val="54"/>
        </w:numPr>
      </w:pPr>
      <w:r w:rsidRPr="00D2399F">
        <w:rPr>
          <w:b/>
          <w:bCs/>
        </w:rPr>
        <w:t>Velikost a počet textur</w:t>
      </w:r>
      <w:r>
        <w:t xml:space="preserve"> – Textury je zpravidla nutné nejvíce </w:t>
      </w:r>
      <w:proofErr w:type="gramStart"/>
      <w:r>
        <w:t>optimalizovat</w:t>
      </w:r>
      <w:proofErr w:type="gramEnd"/>
      <w:r>
        <w:t xml:space="preserve"> a to jak jejich velikost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4E964825" w:rsidR="00BE6F26"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t xml:space="preserve"> Jedná se tedy o snahu snížit základní metriky zmíněné výše. Jelikož je tento proces nezbytný pro jakýkoliv jiný než malý projekt, </w:t>
      </w:r>
      <w:proofErr w:type="spellStart"/>
      <w:r>
        <w:t>exitují</w:t>
      </w:r>
      <w:proofErr w:type="spellEnd"/>
      <w:r>
        <w:t xml:space="preserve"> standardy, technologie a procesy pro jeho </w:t>
      </w:r>
      <w:proofErr w:type="spellStart"/>
      <w:r>
        <w:t>usnadění</w:t>
      </w:r>
      <w:proofErr w:type="spellEnd"/>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 xml:space="preserve">(viz. </w:t>
      </w:r>
      <w:proofErr w:type="spellStart"/>
      <w:r w:rsidR="001D37CB" w:rsidRPr="001D37CB">
        <w:rPr>
          <w:highlight w:val="yellow"/>
        </w:rPr>
        <w:t>Wonderland</w:t>
      </w:r>
      <w:proofErr w:type="spellEnd"/>
      <w:r w:rsidR="001D37CB" w:rsidRPr="001D37CB">
        <w:rPr>
          <w:highlight w:val="yellow"/>
        </w:rPr>
        <w:t>)</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w:t>
      </w:r>
      <w:proofErr w:type="gramStart"/>
      <w:r w:rsidRPr="00F66363">
        <w:rPr>
          <w:color w:val="FF0000"/>
          <w:highlight w:val="yellow"/>
        </w:rPr>
        <w:t>pohled !!!!!!!!!!!!!!!!!!!!</w:t>
      </w:r>
      <w:proofErr w:type="gramEnd"/>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w:t>
      </w:r>
      <w:proofErr w:type="gramStart"/>
      <w:r w:rsidRPr="00F66363">
        <w:rPr>
          <w:color w:val="FF0000"/>
          <w:highlight w:val="yellow"/>
        </w:rPr>
        <w:t>3D</w:t>
      </w:r>
      <w:proofErr w:type="gramEnd"/>
      <w:r w:rsidRPr="00F66363">
        <w:rPr>
          <w:color w:val="FF0000"/>
          <w:highlight w:val="yellow"/>
        </w:rPr>
        <w:t xml:space="preserve">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03AE5408"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DE33DB">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4212756F"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21</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2F227611" w:rsidR="00637A27" w:rsidRPr="00637A27" w:rsidRDefault="00637A27" w:rsidP="00637A27">
      <w:pPr>
        <w:pStyle w:val="Caption"/>
      </w:pPr>
      <w:r>
        <w:t xml:space="preserve">Obr. </w:t>
      </w:r>
      <w:r>
        <w:fldChar w:fldCharType="begin"/>
      </w:r>
      <w:r>
        <w:instrText xml:space="preserve"> SEQ Obr. \* ARABIC </w:instrText>
      </w:r>
      <w:r>
        <w:fldChar w:fldCharType="separate"/>
      </w:r>
      <w:r w:rsidR="00DE33DB">
        <w:rPr>
          <w:noProof/>
        </w:rPr>
        <w:t>22</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w:t>
      </w:r>
      <w:r w:rsidRPr="00A8678D">
        <w:lastRenderedPageBreak/>
        <w:t xml:space="preserve">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3D487FD8"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2"/>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3"/>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7554A9F9" w14:textId="7618E79E" w:rsidR="00672AF9" w:rsidRPr="001975DE" w:rsidRDefault="001A2401" w:rsidP="001A2401">
      <w:pPr>
        <w:pStyle w:val="Normlnprvnodsazen"/>
        <w:ind w:firstLine="0"/>
        <w:rPr>
          <w:ins w:id="103" w:author="Jan Horák" w:date="2023-06-15T11:57:00Z"/>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lastRenderedPageBreak/>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2C11233B"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714A80">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lastRenderedPageBreak/>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190BD90A"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je stále na takové </w:t>
      </w:r>
      <w:r w:rsidR="00D926B2">
        <w:t>úrovni, aby</w:t>
      </w:r>
      <w:r>
        <w:t xml:space="preserve"> bylo možné předpokládat, že uživatel bude virtuální prostředí zažívat skrze HMD. Tuto problematiku je možné řešit v rámci návrhu aplikace (viz. kap. X).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9"/>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50"/>
                    <a:stretch>
                      <a:fillRect/>
                    </a:stretch>
                  </pic:blipFill>
                  <pic:spPr>
                    <a:xfrm>
                      <a:off x="0" y="0"/>
                      <a:ext cx="3850119" cy="2269673"/>
                    </a:xfrm>
                    <a:prstGeom prst="rect">
                      <a:avLst/>
                    </a:prstGeom>
                  </pic:spPr>
                </pic:pic>
              </a:graphicData>
            </a:graphic>
          </wp:inline>
        </w:drawing>
      </w:r>
    </w:p>
    <w:p w14:paraId="39CC6B3E" w14:textId="2E4DF0CF" w:rsidR="0021568E" w:rsidRPr="0021568E" w:rsidRDefault="00D926B2" w:rsidP="00D926B2">
      <w:pPr>
        <w:pStyle w:val="Caption"/>
      </w:pPr>
      <w:r>
        <w:t xml:space="preserve">Obr. </w:t>
      </w:r>
      <w:r>
        <w:fldChar w:fldCharType="begin"/>
      </w:r>
      <w:r>
        <w:instrText xml:space="preserve"> SEQ Obr. \* ARABIC </w:instrText>
      </w:r>
      <w:r>
        <w:fldChar w:fldCharType="separate"/>
      </w:r>
      <w:r w:rsidR="00DE33DB">
        <w:rPr>
          <w:noProof/>
        </w:rPr>
        <w:t>24</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59301FE2"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w:t>
      </w:r>
      <w:r w:rsidRPr="001D37CB">
        <w:rPr>
          <w:highlight w:val="yellow"/>
          <w:lang w:eastAsia="cs-CZ"/>
        </w:rPr>
        <w:t>napsat</w:t>
      </w:r>
      <w:r w:rsidR="001D37CB" w:rsidRPr="001D37CB">
        <w:rPr>
          <w:highlight w:val="yellow"/>
          <w:lang w:eastAsia="cs-CZ"/>
        </w:rPr>
        <w:t xml:space="preserve"> – ZJEDNODUSIT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lastRenderedPageBreak/>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w:t>
      </w:r>
      <w:r w:rsidRPr="00464C35">
        <w:rPr>
          <w:highlight w:val="yellow"/>
        </w:rPr>
        <w:lastRenderedPageBreak/>
        <w:t xml:space="preserve">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7C8DC7EA" w:rsidR="002C3EA4" w:rsidRDefault="002C3EA4" w:rsidP="002C3EA4">
      <w:pPr>
        <w:pStyle w:val="Heading3"/>
      </w:pPr>
      <w:r>
        <w:t xml:space="preserve">Existující řešení </w:t>
      </w:r>
      <w:r w:rsidR="001D37CB">
        <w:t xml:space="preserve">- </w:t>
      </w:r>
      <w:r w:rsidR="001D37CB" w:rsidRPr="001D37CB">
        <w:rPr>
          <w:highlight w:val="yellow"/>
          <w:lang w:val="en-US"/>
        </w:rPr>
        <w:t>#poznamky</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lastRenderedPageBreak/>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proofErr w:type="gramStart"/>
      <w:r>
        <w:t>3D</w:t>
      </w:r>
      <w:proofErr w:type="gramEnd"/>
      <w:r>
        <w:t xml:space="preserve">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51"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w:t>
      </w:r>
      <w:proofErr w:type="gramStart"/>
      <w:r>
        <w:t>3D</w:t>
      </w:r>
      <w:proofErr w:type="gramEnd"/>
      <w:r>
        <w:t xml:space="preserve">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w:t>
      </w:r>
      <w:proofErr w:type="gramStart"/>
      <w:r>
        <w:t>3D</w:t>
      </w:r>
      <w:proofErr w:type="gramEnd"/>
      <w:r>
        <w:t xml:space="preserve"> </w:t>
      </w:r>
      <w:proofErr w:type="spellStart"/>
      <w:r>
        <w:t>tiles</w:t>
      </w:r>
      <w:proofErr w:type="spellEnd"/>
    </w:p>
    <w:p w14:paraId="58EC3E92" w14:textId="58C4ED1E" w:rsidR="00BE7E16" w:rsidRPr="00BE7E16" w:rsidRDefault="00BE7E16" w:rsidP="00BE7E16">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tilesety</w:t>
      </w:r>
      <w:proofErr w:type="spellEnd"/>
      <w:r>
        <w:rPr>
          <w:lang w:eastAsia="en-US"/>
        </w:rPr>
        <w:t xml:space="preserve"> a zobrazují v základním 3DoF VR. </w:t>
      </w:r>
    </w:p>
    <w:p w14:paraId="09472650" w14:textId="77777777" w:rsidR="00B825BE" w:rsidRDefault="00B825BE" w:rsidP="009F4413">
      <w:pPr>
        <w:pStyle w:val="Malnadpis"/>
        <w:rPr>
          <w:rFonts w:ascii="Times New Roman" w:hAnsi="Times New Roman"/>
          <w:lang w:val="en-US"/>
        </w:rPr>
      </w:pP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6E01DBDE" w:rsidR="00884108" w:rsidRDefault="00D560AD" w:rsidP="00884108">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0333F9">
        <w:t>.</w:t>
      </w:r>
    </w:p>
    <w:p w14:paraId="1EE56B27" w14:textId="77777777" w:rsidR="00EF7E0B" w:rsidRDefault="00EF7E0B" w:rsidP="00EF7E0B">
      <w:pPr>
        <w:pStyle w:val="Heading3"/>
      </w:pPr>
      <w:proofErr w:type="spellStart"/>
      <w:r>
        <w:lastRenderedPageBreak/>
        <w:t>Rendering</w:t>
      </w:r>
      <w:proofErr w:type="spellEnd"/>
      <w:r>
        <w:t xml:space="preserve"> </w:t>
      </w:r>
      <w:proofErr w:type="spellStart"/>
      <w:r>
        <w:t>enginy</w:t>
      </w:r>
      <w:proofErr w:type="spellEnd"/>
    </w:p>
    <w:p w14:paraId="624C7F3F" w14:textId="77777777" w:rsidR="00EF7E0B" w:rsidRDefault="00EF7E0B" w:rsidP="00EF7E0B">
      <w:r>
        <w:t xml:space="preserve">Jak již bylo </w:t>
      </w:r>
      <w:proofErr w:type="spellStart"/>
      <w:r>
        <w:t>zmíňeno</w:t>
      </w:r>
      <w:proofErr w:type="spellEnd"/>
      <w:r>
        <w:t xml:space="preserve"> v předešlé </w:t>
      </w:r>
      <w:proofErr w:type="spellStart"/>
      <w:r>
        <w:t>kapitlo</w:t>
      </w:r>
      <w:proofErr w:type="spellEnd"/>
      <w:r>
        <w:t xml:space="preserve"> (Webový vývoj) drtivá většina 3D grafiky na webu je realizována skrze </w:t>
      </w:r>
      <w:proofErr w:type="spellStart"/>
      <w:r>
        <w:t>nízkoúrovňovou</w:t>
      </w:r>
      <w:proofErr w:type="spellEnd"/>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41BBCE2D" w14:textId="77777777" w:rsidR="003A5D0E" w:rsidRPr="003A5D0E" w:rsidRDefault="003A5D0E" w:rsidP="003A5D0E">
      <w:pPr>
        <w:pStyle w:val="Normlnprvnodsazen"/>
        <w:ind w:firstLine="0"/>
        <w:rPr>
          <w:lang w:eastAsia="en-US"/>
        </w:rPr>
      </w:pPr>
    </w:p>
    <w:p w14:paraId="2BBA8A0D" w14:textId="21945890"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714A80">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lastRenderedPageBreak/>
        <w:t>Ammo.js, Cannon.js</w:t>
      </w:r>
      <w:r>
        <w:t xml:space="preserve"> – Knihovny dodávající funkcionalitu fyzikálních simulací – klíčové pro interakci objektů. </w:t>
      </w:r>
    </w:p>
    <w:p w14:paraId="6D390B7E" w14:textId="77777777" w:rsidR="00EF7E0B" w:rsidRDefault="00EF7E0B" w:rsidP="00EF7E0B">
      <w:pPr>
        <w:pStyle w:val="ListParagraph"/>
        <w:numPr>
          <w:ilvl w:val="0"/>
          <w:numId w:val="55"/>
        </w:numPr>
      </w:pPr>
      <w:proofErr w:type="spellStart"/>
      <w:r>
        <w:rPr>
          <w:b/>
          <w:bCs/>
        </w:rPr>
        <w:t>Needle</w:t>
      </w:r>
      <w:proofErr w:type="spellEnd"/>
      <w:r>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7AC374" w14:textId="77777777" w:rsidR="00EF7E0B" w:rsidRPr="009520E3" w:rsidRDefault="00EF7E0B" w:rsidP="00EF7E0B">
      <w:pPr>
        <w:pStyle w:val="ListParagraph"/>
        <w:numPr>
          <w:ilvl w:val="0"/>
          <w:numId w:val="55"/>
        </w:numPr>
        <w:rPr>
          <w:highlight w:val="yellow"/>
        </w:rPr>
      </w:pPr>
      <w:r w:rsidRPr="009520E3">
        <w:rPr>
          <w:highlight w:val="yellow"/>
        </w:rPr>
        <w:t>Geoprostorové informace -</w:t>
      </w:r>
      <w:r w:rsidRPr="009520E3">
        <w:rPr>
          <w:b/>
          <w:bCs/>
          <w:highlight w:val="yellow"/>
        </w:rPr>
        <w:t xml:space="preserve"> qgis2three.js</w:t>
      </w:r>
      <w:r w:rsidRPr="009520E3">
        <w:rPr>
          <w:highlight w:val="yellow"/>
        </w:rPr>
        <w:t xml:space="preserve"> plugin</w:t>
      </w:r>
      <w:r w:rsidRPr="009520E3">
        <w:rPr>
          <w:b/>
          <w:bCs/>
          <w:highlight w:val="yellow"/>
        </w:rPr>
        <w:t xml:space="preserve">, </w:t>
      </w:r>
      <w:proofErr w:type="spellStart"/>
      <w:proofErr w:type="gramStart"/>
      <w:r w:rsidRPr="009520E3">
        <w:rPr>
          <w:b/>
          <w:bCs/>
          <w:highlight w:val="yellow"/>
        </w:rPr>
        <w:t>ITowns</w:t>
      </w:r>
      <w:proofErr w:type="spellEnd"/>
      <w:proofErr w:type="gramEnd"/>
      <w:r w:rsidRPr="009520E3">
        <w:rPr>
          <w:highlight w:val="yellow"/>
        </w:rPr>
        <w:t xml:space="preserve"> popř. </w:t>
      </w:r>
      <w:r w:rsidRPr="009520E3">
        <w:rPr>
          <w:b/>
          <w:bCs/>
          <w:highlight w:val="yellow"/>
        </w:rPr>
        <w:t>3dbag-viewer</w:t>
      </w:r>
      <w:r w:rsidRPr="009520E3">
        <w:rPr>
          <w:highlight w:val="yellow"/>
        </w:rPr>
        <w:t xml:space="preserve"> aj (</w:t>
      </w:r>
      <w:r w:rsidRPr="009520E3">
        <w:rPr>
          <w:highlight w:val="yellow"/>
          <w:lang w:val="en-US"/>
        </w:rPr>
        <w:t xml:space="preserve">#TODO – </w:t>
      </w:r>
      <w:proofErr w:type="spellStart"/>
      <w:r w:rsidRPr="009520E3">
        <w:rPr>
          <w:highlight w:val="yellow"/>
          <w:lang w:val="en-US"/>
        </w:rPr>
        <w:t>projít</w:t>
      </w:r>
      <w:proofErr w:type="spellEnd"/>
      <w:r w:rsidRPr="009520E3">
        <w:rPr>
          <w:highlight w:val="yellow"/>
          <w:lang w:val="en-US"/>
        </w:rPr>
        <w:t xml:space="preserve"> </w:t>
      </w:r>
      <w:proofErr w:type="spellStart"/>
      <w:r w:rsidRPr="009520E3">
        <w:rPr>
          <w:highlight w:val="yellow"/>
          <w:lang w:val="en-US"/>
        </w:rPr>
        <w:t>github</w:t>
      </w:r>
      <w:proofErr w:type="spellEnd"/>
      <w:r w:rsidRPr="009520E3">
        <w:rPr>
          <w:highlight w:val="yellow"/>
          <w:lang w:val="en-US"/>
        </w:rPr>
        <w:t xml:space="preserve"> stars a </w:t>
      </w:r>
      <w:proofErr w:type="spellStart"/>
      <w:r w:rsidRPr="009520E3">
        <w:rPr>
          <w:highlight w:val="yellow"/>
          <w:lang w:val="en-US"/>
        </w:rPr>
        <w:t>vypsat</w:t>
      </w:r>
      <w:proofErr w:type="spellEnd"/>
      <w:r w:rsidRPr="009520E3">
        <w:rPr>
          <w:highlight w:val="yellow"/>
          <w:lang w:val="en-US"/>
        </w:rPr>
        <w:t xml:space="preserve"> </w:t>
      </w:r>
      <w:proofErr w:type="spellStart"/>
      <w:r w:rsidRPr="009520E3">
        <w:rPr>
          <w:highlight w:val="yellow"/>
          <w:lang w:val="en-US"/>
        </w:rPr>
        <w:t>relevantní</w:t>
      </w:r>
      <w:proofErr w:type="spellEnd"/>
      <w:r w:rsidRPr="009520E3">
        <w:rPr>
          <w:highlight w:val="yellow"/>
          <w:lang w:val="en-US"/>
        </w:rPr>
        <w:t xml:space="preserve"> geo </w:t>
      </w:r>
      <w:proofErr w:type="spellStart"/>
      <w:r w:rsidRPr="009520E3">
        <w:rPr>
          <w:highlight w:val="yellow"/>
          <w:lang w:val="en-US"/>
        </w:rPr>
        <w:t>projekty</w:t>
      </w:r>
      <w:proofErr w:type="spellEnd"/>
      <w:r w:rsidRPr="009520E3">
        <w:rPr>
          <w:highlight w:val="yellow"/>
          <w:lang w:val="en-US"/>
        </w:rPr>
        <w:t xml:space="preserve"> – </w:t>
      </w:r>
      <w:proofErr w:type="spellStart"/>
      <w:r w:rsidRPr="009520E3">
        <w:rPr>
          <w:highlight w:val="yellow"/>
          <w:lang w:val="en-US"/>
        </w:rPr>
        <w:t>GeoThree</w:t>
      </w:r>
      <w:proofErr w:type="spellEnd"/>
      <w:r w:rsidRPr="009520E3">
        <w:rPr>
          <w:highlight w:val="yellow"/>
          <w:lang w:val="en-US"/>
        </w:rPr>
        <w:t xml:space="preserve"> </w:t>
      </w:r>
      <w:proofErr w:type="spellStart"/>
      <w:r w:rsidRPr="009520E3">
        <w:rPr>
          <w:highlight w:val="yellow"/>
          <w:lang w:val="en-US"/>
        </w:rPr>
        <w:t>aj</w:t>
      </w:r>
      <w:proofErr w:type="spellEnd"/>
      <w:r w:rsidRPr="009520E3">
        <w:rPr>
          <w:highlight w:val="yellow"/>
          <w:lang w:val="en-US"/>
        </w:rPr>
        <w:t xml:space="preserve">., 3DMover </w:t>
      </w:r>
      <w:proofErr w:type="spellStart"/>
      <w:r w:rsidRPr="009520E3">
        <w:rPr>
          <w:highlight w:val="yellow"/>
          <w:lang w:val="en-US"/>
        </w:rPr>
        <w:t>aj</w:t>
      </w:r>
      <w:proofErr w:type="spellEnd"/>
      <w:r w:rsidRPr="009520E3">
        <w:rPr>
          <w:highlight w:val="yellow"/>
          <w:lang w:val="en-US"/>
        </w:rPr>
        <w:t>)</w:t>
      </w:r>
      <w:r w:rsidRPr="009520E3">
        <w:rPr>
          <w:highlight w:val="yellow"/>
        </w:rPr>
        <w:t>.</w:t>
      </w:r>
    </w:p>
    <w:p w14:paraId="40A91B86" w14:textId="77777777"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9D3674">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implementovaný graf scény (</w:t>
      </w:r>
      <w:proofErr w:type="spellStart"/>
      <w:r>
        <w:t>Obr.X</w:t>
      </w:r>
      <w:proofErr w:type="spellEnd"/>
      <w:r>
        <w:t>)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037693" cy="2287936"/>
                    </a:xfrm>
                    <a:prstGeom prst="rect">
                      <a:avLst/>
                    </a:prstGeom>
                  </pic:spPr>
                </pic:pic>
              </a:graphicData>
            </a:graphic>
          </wp:inline>
        </w:drawing>
      </w:r>
    </w:p>
    <w:p w14:paraId="112B699F" w14:textId="72B1750F"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DE33DB">
        <w:rPr>
          <w:noProof/>
        </w:rPr>
        <w:t>25</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77777777" w:rsidR="00EF7E0B" w:rsidRDefault="00EF7E0B" w:rsidP="00EF7E0B">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(translace, rotace, </w:t>
      </w:r>
      <w:proofErr w:type="spellStart"/>
      <w:r>
        <w:rPr>
          <w:lang w:eastAsia="en-US"/>
        </w:rPr>
        <w:t>scaling</w:t>
      </w:r>
      <w:proofErr w:type="spellEnd"/>
      <w:r>
        <w:rPr>
          <w:lang w:eastAsia="en-US"/>
        </w:rPr>
        <w:t xml:space="preserve">) je definována v souřadnicovém systému otcovského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7225323A" w14:textId="7A5E9EC4" w:rsidR="00EF7E0B" w:rsidRDefault="00EF7E0B" w:rsidP="00A45B30">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proofErr w:type="spellStart"/>
      <w:r>
        <w:rPr>
          <w:lang w:eastAsia="en-US"/>
        </w:rPr>
        <w:t>button</w:t>
      </w:r>
      <w:proofErr w:type="spellEnd"/>
      <w:r>
        <w:rPr>
          <w:lang w:eastAsia="en-US"/>
        </w:rPr>
        <w:t xml:space="preserve"> 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w:t>
      </w:r>
      <w:r>
        <w:rPr>
          <w:lang w:eastAsia="en-US"/>
        </w:rPr>
        <w:lastRenderedPageBreak/>
        <w:t xml:space="preserve">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p>
    <w:p w14:paraId="3429FCD4" w14:textId="56F26268" w:rsidR="00BC27A5" w:rsidRDefault="00BC27A5" w:rsidP="00BC27A5">
      <w:pPr>
        <w:pStyle w:val="Malnadpis"/>
      </w:pPr>
      <w:r>
        <w:t xml:space="preserve">Testovací 3DOF aplikace s terénem a </w:t>
      </w:r>
      <w:proofErr w:type="spellStart"/>
      <w:r>
        <w:t>budovama</w:t>
      </w:r>
      <w:proofErr w:type="spellEnd"/>
      <w:r>
        <w:t xml:space="preserve">: </w:t>
      </w:r>
    </w:p>
    <w:p w14:paraId="02A45E8A" w14:textId="5D87A364" w:rsidR="00BC27A5" w:rsidRPr="00BC27A5" w:rsidRDefault="00000000" w:rsidP="00BC27A5">
      <w:pPr>
        <w:pStyle w:val="Malnadpis"/>
        <w:rPr>
          <w:b w:val="0"/>
          <w:bCs/>
        </w:rPr>
      </w:pPr>
      <w:hyperlink r:id="rId54" w:history="1">
        <w:r w:rsidR="00BC27A5" w:rsidRPr="00BC27A5">
          <w:rPr>
            <w:rStyle w:val="Hyperlink"/>
            <w:b w:val="0"/>
            <w:bCs/>
          </w:rPr>
          <w:t>https://jendahorak.github.io/disc3vr/</w:t>
        </w:r>
      </w:hyperlink>
    </w:p>
    <w:p w14:paraId="248DE709" w14:textId="72E51869" w:rsidR="00DC2D7C" w:rsidRPr="00DC2D7C" w:rsidRDefault="00EF7E0B" w:rsidP="00DC2D7C">
      <w:pPr>
        <w:rPr>
          <w:b/>
          <w:bCs/>
        </w:rPr>
      </w:pPr>
      <w:r w:rsidRPr="00467A7E">
        <w:rPr>
          <w:b/>
          <w:bCs/>
        </w:rPr>
        <w:t xml:space="preserve">Babylon.js </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t>PlayCanvas</w:t>
      </w:r>
      <w:proofErr w:type="spellEnd"/>
    </w:p>
    <w:p w14:paraId="50A65F8F" w14:textId="4871B8B3" w:rsidR="00B36706" w:rsidRDefault="00B36706" w:rsidP="00B36706">
      <w:pPr>
        <w:pStyle w:val="Malnadpis"/>
        <w:rPr>
          <w:b w:val="0"/>
          <w:bCs/>
        </w:rPr>
      </w:pPr>
      <w:r>
        <w:rPr>
          <w:b w:val="0"/>
          <w:bCs/>
        </w:rPr>
        <w:t xml:space="preserve">Jedná se o </w:t>
      </w:r>
      <w:proofErr w:type="spellStart"/>
      <w:r>
        <w:rPr>
          <w:b w:val="0"/>
          <w:bCs/>
        </w:rPr>
        <w:t>Javascriptovou</w:t>
      </w:r>
      <w:proofErr w:type="spellEnd"/>
      <w:r>
        <w:rPr>
          <w:b w:val="0"/>
          <w:bCs/>
        </w:rPr>
        <w:t xml:space="preserve"> knihovnu s 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p>
    <w:p w14:paraId="7CABE72C" w14:textId="69D0874E" w:rsidR="00125FE9" w:rsidRPr="00B36706" w:rsidRDefault="00125FE9" w:rsidP="00125FE9">
      <w:pPr>
        <w:rPr>
          <w:b/>
          <w:bCs/>
        </w:rPr>
      </w:pPr>
      <w:r w:rsidRPr="00125FE9">
        <w:rPr>
          <w:highlight w:val="yellow"/>
        </w:rPr>
        <w:t xml:space="preserve">#TODO – 3DOF aplikace s terénem a </w:t>
      </w:r>
      <w:proofErr w:type="spellStart"/>
      <w:r w:rsidRPr="00125FE9">
        <w:rPr>
          <w:highlight w:val="yellow"/>
        </w:rPr>
        <w:t>budovama</w:t>
      </w:r>
      <w:proofErr w:type="spellEnd"/>
    </w:p>
    <w:p w14:paraId="22438B77" w14:textId="77777777" w:rsidR="005B6BC8" w:rsidRDefault="005B6BC8" w:rsidP="005B6BC8">
      <w:pPr>
        <w:pStyle w:val="Heading3"/>
      </w:pPr>
      <w:r>
        <w:t xml:space="preserve">Herní </w:t>
      </w:r>
      <w:proofErr w:type="spellStart"/>
      <w:r>
        <w:t>enginy</w:t>
      </w:r>
      <w:proofErr w:type="spellEnd"/>
    </w:p>
    <w:p w14:paraId="688F8E0C" w14:textId="5AA7810D"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4"/>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proofErr w:type="spellStart"/>
      <w:r w:rsidRPr="00CC22A1">
        <w:t>kompatibliní</w:t>
      </w:r>
      <w:proofErr w:type="spellEnd"/>
      <w:r w:rsidRPr="00CC22A1">
        <w:t xml:space="preserve"> s </w:t>
      </w:r>
      <w:proofErr w:type="spellStart"/>
      <w:r w:rsidRPr="00CC22A1">
        <w:t>WebGL</w:t>
      </w:r>
      <w:proofErr w:type="spellEnd"/>
      <w:r w:rsidRPr="00CC22A1">
        <w:t xml:space="preserve"> a HTML5.</w:t>
      </w:r>
    </w:p>
    <w:p w14:paraId="106C0D34" w14:textId="5D8C5524" w:rsidR="00EF7E0B" w:rsidRDefault="00EF7E0B" w:rsidP="00EF7E0B">
      <w:pPr>
        <w:pStyle w:val="Caption"/>
        <w:keepNext/>
      </w:pPr>
      <w:r>
        <w:t xml:space="preserve">Tab. </w:t>
      </w:r>
      <w:r>
        <w:fldChar w:fldCharType="begin"/>
      </w:r>
      <w:r>
        <w:instrText xml:space="preserve"> SEQ Tab. \* ARABIC </w:instrText>
      </w:r>
      <w:r>
        <w:fldChar w:fldCharType="separate"/>
      </w:r>
      <w:r w:rsidR="00714A80">
        <w:rPr>
          <w:noProof/>
        </w:rPr>
        <w:t>6</w:t>
      </w:r>
      <w: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60C66FE8"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proofErr w:type="spellStart"/>
      <w:r>
        <w:t>virutálním</w:t>
      </w:r>
      <w:proofErr w:type="spellEnd"/>
      <w:r>
        <w:t xml:space="preserve"> prostředím na webu, skrze </w:t>
      </w:r>
      <w:proofErr w:type="spellStart"/>
      <w:r>
        <w:t>trasformace</w:t>
      </w:r>
      <w:proofErr w:type="spellEnd"/>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 Tyto herní </w:t>
      </w:r>
      <w:proofErr w:type="spellStart"/>
      <w:r>
        <w:t>enigny</w:t>
      </w:r>
      <w:proofErr w:type="spellEnd"/>
      <w:r>
        <w:t xml:space="preserve"> jsou optimalizovány pro tvorbu tradiční Desktop </w:t>
      </w:r>
      <w:proofErr w:type="gramStart"/>
      <w:r>
        <w:t>3D</w:t>
      </w:r>
      <w:proofErr w:type="gramEnd"/>
      <w:r>
        <w:t xml:space="preserve"> imerzních prostředí a zážitků.</w:t>
      </w:r>
      <w:r w:rsidR="00AC4DE3">
        <w:t xml:space="preserve"> </w:t>
      </w:r>
      <w:proofErr w:type="spellStart"/>
      <w:r>
        <w:t>Wonderland</w:t>
      </w:r>
      <w:proofErr w:type="spellEnd"/>
      <w:r>
        <w:t xml:space="preserve"> </w:t>
      </w:r>
      <w:proofErr w:type="spellStart"/>
      <w:r>
        <w:t>Engine</w:t>
      </w:r>
      <w:proofErr w:type="spellEnd"/>
      <w:r>
        <w:t xml:space="preserve"> je </w:t>
      </w:r>
      <w:r w:rsidR="00AC4DE3">
        <w:t xml:space="preserve">softwarové platforma </w:t>
      </w:r>
      <w:r>
        <w:t>optimalizován</w:t>
      </w:r>
      <w:r w:rsidR="00AC4DE3">
        <w:t>a</w:t>
      </w:r>
      <w:r>
        <w:t xml:space="preserve"> pro tvorbu virtuálních zážitků. </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EF97457" w14:textId="5A04263F" w:rsidR="004C4076" w:rsidRPr="004C4076" w:rsidRDefault="00AC4DE3" w:rsidP="004C407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9F4413">
        <w:t>webassembly</w:t>
      </w:r>
      <w:proofErr w:type="spellEnd"/>
      <w:r w:rsidR="009F4413">
        <w:t xml:space="preserve"> exportu. V porovnání s </w:t>
      </w:r>
      <w:proofErr w:type="spellStart"/>
      <w:r w:rsidR="009F4413">
        <w:t>WebAssembly</w:t>
      </w:r>
      <w:proofErr w:type="spellEnd"/>
      <w:r w:rsidR="009F4413">
        <w:t xml:space="preserve"> exportem z Unity je však iterační doba ve </w:t>
      </w:r>
      <w:proofErr w:type="spellStart"/>
      <w:r w:rsidR="009F4413">
        <w:t>Wonderlandu</w:t>
      </w:r>
      <w:proofErr w:type="spellEnd"/>
      <w:r w:rsidR="009F4413">
        <w:t xml:space="preserve"> mnohem rychlejší, u jednodušších projektů takřka instantní.</w:t>
      </w:r>
      <w:r>
        <w:t xml:space="preserve"> Primárním zaměřením </w:t>
      </w:r>
      <w:proofErr w:type="spellStart"/>
      <w:r>
        <w:t>enginu</w:t>
      </w:r>
      <w:proofErr w:type="spellEnd"/>
      <w:r>
        <w:t xml:space="preserve"> je </w:t>
      </w:r>
      <w:proofErr w:type="spellStart"/>
      <w:r>
        <w:t>odstarnění</w:t>
      </w:r>
      <w:proofErr w:type="spellEnd"/>
      <w:r>
        <w:t xml:space="preserve"> manuální optimalizace </w:t>
      </w:r>
      <w:proofErr w:type="spellStart"/>
      <w:r>
        <w:t>assetů</w:t>
      </w:r>
      <w:proofErr w:type="spellEnd"/>
      <w:r>
        <w:t xml:space="preserve"> a aplikační logiky za účelem dosažení vhodného výkonu.</w:t>
      </w:r>
      <w:r w:rsidR="004C4076">
        <w:t xml:space="preserve"> </w:t>
      </w:r>
      <w:proofErr w:type="spellStart"/>
      <w:r w:rsidR="004C4076">
        <w:t>Wonderland</w:t>
      </w:r>
      <w:proofErr w:type="spellEnd"/>
      <w:r w:rsidR="004C4076">
        <w:t xml:space="preserve"> </w:t>
      </w:r>
      <w:proofErr w:type="spellStart"/>
      <w:r w:rsidR="004C4076">
        <w:t>engine</w:t>
      </w:r>
      <w:proofErr w:type="spellEnd"/>
      <w:r w:rsidR="004C4076">
        <w:t xml:space="preserve"> automaticky optimalizuje </w:t>
      </w:r>
      <w:proofErr w:type="gramStart"/>
      <w:r w:rsidR="004C4076">
        <w:t>importovaný .</w:t>
      </w:r>
      <w:proofErr w:type="spellStart"/>
      <w:r w:rsidR="004C4076">
        <w:t>glb</w:t>
      </w:r>
      <w:proofErr w:type="spellEnd"/>
      <w:proofErr w:type="gramEnd"/>
      <w:r w:rsidR="004C4076">
        <w:t xml:space="preserve"> formát skrze optimalizaci geometrie, textur. Pro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p>
    <w:p w14:paraId="143A53AA" w14:textId="0089356A" w:rsidR="0028129D" w:rsidRPr="0028129D" w:rsidRDefault="0028129D" w:rsidP="004C407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w:t>
      </w:r>
      <w:r w:rsidR="00AB24ED">
        <w:lastRenderedPageBreak/>
        <w:t xml:space="preserve">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w:t>
      </w:r>
      <w:proofErr w:type="gramStart"/>
      <w:r w:rsidR="00CB5279" w:rsidRPr="00CB5279">
        <w:rPr>
          <w:highlight w:val="yellow"/>
        </w:rPr>
        <w:t xml:space="preserve">TODO- </w:t>
      </w:r>
      <w:proofErr w:type="spellStart"/>
      <w:r w:rsidR="00CB5279" w:rsidRPr="00CB5279">
        <w:rPr>
          <w:highlight w:val="yellow"/>
        </w:rPr>
        <w:t>iTowns</w:t>
      </w:r>
      <w:proofErr w:type="spellEnd"/>
      <w:proofErr w:type="gram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lastRenderedPageBreak/>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5"/>
                    <a:stretch>
                      <a:fillRect/>
                    </a:stretch>
                  </pic:blipFill>
                  <pic:spPr>
                    <a:xfrm>
                      <a:off x="0" y="0"/>
                      <a:ext cx="5579745" cy="2852420"/>
                    </a:xfrm>
                    <a:prstGeom prst="rect">
                      <a:avLst/>
                    </a:prstGeom>
                  </pic:spPr>
                </pic:pic>
              </a:graphicData>
            </a:graphic>
          </wp:inline>
        </w:drawing>
      </w:r>
    </w:p>
    <w:p w14:paraId="6E019035" w14:textId="07E81B58" w:rsidR="00B40019" w:rsidRDefault="00B40019" w:rsidP="00B40019">
      <w:pPr>
        <w:pStyle w:val="Caption"/>
      </w:pPr>
      <w:r>
        <w:t xml:space="preserve">Obr. </w:t>
      </w:r>
      <w:r>
        <w:fldChar w:fldCharType="begin"/>
      </w:r>
      <w:r>
        <w:instrText xml:space="preserve"> SEQ Obr. \* ARABIC </w:instrText>
      </w:r>
      <w:r>
        <w:fldChar w:fldCharType="separate"/>
      </w:r>
      <w:r w:rsidR="00DE33DB">
        <w:rPr>
          <w:noProof/>
        </w:rPr>
        <w:t>26</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6"/>
                    <a:stretch>
                      <a:fillRect/>
                    </a:stretch>
                  </pic:blipFill>
                  <pic:spPr>
                    <a:xfrm>
                      <a:off x="0" y="0"/>
                      <a:ext cx="5579745" cy="2602865"/>
                    </a:xfrm>
                    <a:prstGeom prst="rect">
                      <a:avLst/>
                    </a:prstGeom>
                  </pic:spPr>
                </pic:pic>
              </a:graphicData>
            </a:graphic>
          </wp:inline>
        </w:drawing>
      </w:r>
    </w:p>
    <w:p w14:paraId="4AFAB6CE" w14:textId="7FD99D35" w:rsidR="003635FB" w:rsidRDefault="003635FB" w:rsidP="003635FB">
      <w:pPr>
        <w:pStyle w:val="Caption"/>
      </w:pPr>
      <w:r>
        <w:t xml:space="preserve">Obr. </w:t>
      </w:r>
      <w:r>
        <w:fldChar w:fldCharType="begin"/>
      </w:r>
      <w:r>
        <w:instrText xml:space="preserve"> SEQ Obr. \* ARABIC </w:instrText>
      </w:r>
      <w:r>
        <w:fldChar w:fldCharType="separate"/>
      </w:r>
      <w:r w:rsidR="00DE33DB">
        <w:rPr>
          <w:noProof/>
        </w:rPr>
        <w:t>27</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18E3E748" w14:textId="7A2C6ACD" w:rsidR="007E209C" w:rsidRDefault="007E209C">
      <w:pPr>
        <w:spacing w:after="160"/>
        <w:jc w:val="left"/>
      </w:pPr>
      <w:r>
        <w:br w:type="page"/>
      </w:r>
    </w:p>
    <w:p w14:paraId="0A9D595B" w14:textId="637404F9" w:rsidR="00400092" w:rsidRDefault="00400092" w:rsidP="003D34B4">
      <w:pPr>
        <w:spacing w:after="160"/>
        <w:jc w:val="left"/>
      </w:pPr>
      <w:r>
        <w:lastRenderedPageBreak/>
        <w:t xml:space="preserve">Tab. </w:t>
      </w:r>
      <w:r>
        <w:fldChar w:fldCharType="begin"/>
      </w:r>
      <w:r>
        <w:instrText xml:space="preserve"> SEQ Tab. \* ARABIC </w:instrText>
      </w:r>
      <w:r>
        <w:fldChar w:fldCharType="separate"/>
      </w:r>
      <w:r w:rsidR="00714A80">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5009607A" w14:textId="017E0A35" w:rsidR="00D560AD" w:rsidRPr="00D560AD" w:rsidRDefault="00770B9C" w:rsidP="00D560AD">
      <w:pPr>
        <w:pStyle w:val="Heading3"/>
      </w:pPr>
      <w:r>
        <w:t>VR frameworky</w:t>
      </w:r>
    </w:p>
    <w:p w14:paraId="29AD9C51" w14:textId="67557A62" w:rsidR="001D53C7"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1FF7CC84" w14:textId="105E4CF6" w:rsidR="007E209C" w:rsidRPr="007E209C" w:rsidRDefault="005C1591" w:rsidP="007E209C">
      <w:pPr>
        <w:pStyle w:val="Normlnprvnodsazen"/>
        <w:ind w:firstLine="0"/>
      </w:pPr>
      <w:r>
        <w:rPr>
          <w:highlight w:val="yellow"/>
          <w:lang w:eastAsia="en-US"/>
        </w:rPr>
        <w:t xml:space="preserve"> 3</w:t>
      </w:r>
      <w:r w:rsidR="007E209C" w:rsidRPr="0028129D">
        <w:rPr>
          <w:highlight w:val="yellow"/>
          <w:lang w:eastAsia="en-US"/>
        </w:rPr>
        <w:t xml:space="preserve">DOF aplikace s terénem a </w:t>
      </w:r>
      <w:proofErr w:type="spellStart"/>
      <w:r w:rsidR="007E209C" w:rsidRPr="0028129D">
        <w:rPr>
          <w:highlight w:val="yellow"/>
          <w:lang w:eastAsia="en-US"/>
        </w:rPr>
        <w:t>budovama</w:t>
      </w:r>
      <w:proofErr w:type="spellEnd"/>
      <w:r>
        <w:rPr>
          <w:lang w:eastAsia="en-US"/>
        </w:rPr>
        <w:t xml:space="preserve"> - </w:t>
      </w:r>
      <w:hyperlink r:id="rId57" w:history="1">
        <w:r w:rsidRPr="005C1591">
          <w:rPr>
            <w:rStyle w:val="Hyperlink"/>
            <w:lang w:eastAsia="en-US"/>
          </w:rPr>
          <w:t>https://jendahorak.github.io/a3sixty/</w:t>
        </w:r>
      </w:hyperlink>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58"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w:t>
      </w:r>
      <w:proofErr w:type="gramStart"/>
      <w:r w:rsidR="00ED106D">
        <w:t>framework,  ve</w:t>
      </w:r>
      <w:proofErr w:type="gramEnd"/>
      <w:r w:rsidR="00ED106D">
        <w:t xml:space="preserve"> kterém je možné o 3D prostředích přemýšlet jako HTML dokumentech. </w:t>
      </w:r>
    </w:p>
    <w:p w14:paraId="2B8A966E" w14:textId="0BD76D7D" w:rsidR="00203FA6" w:rsidRPr="00203FA6" w:rsidRDefault="00203FA6" w:rsidP="00203FA6">
      <w:pPr>
        <w:pStyle w:val="Normlnprvnodsazen"/>
      </w:pPr>
      <w:r>
        <w:lastRenderedPageBreak/>
        <w:t>A-</w:t>
      </w:r>
      <w:proofErr w:type="spellStart"/>
      <w:r w:rsidR="009632ED">
        <w:t>F</w:t>
      </w:r>
      <w:r>
        <w:t>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w:t>
      </w:r>
      <w:proofErr w:type="gramStart"/>
      <w:r>
        <w:t>vývojáři</w:t>
      </w:r>
      <w:proofErr w:type="gramEnd"/>
      <w:r>
        <w:t xml:space="preserve"> aby tyto techniky implementoval. </w:t>
      </w:r>
    </w:p>
    <w:p w14:paraId="77E33A2D" w14:textId="4293A78C" w:rsid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D07D1FB" w14:textId="63C5EDAD" w:rsidR="007E209C" w:rsidRPr="007E209C" w:rsidRDefault="007E209C" w:rsidP="0012510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59"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60"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B8B659C" w14:textId="6FB1B979" w:rsidR="00A065B5" w:rsidRDefault="00125106" w:rsidP="00A065B5">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3E6E876A" w14:textId="2BD0304C" w:rsidR="00A46F0E" w:rsidRDefault="00A46F0E" w:rsidP="00A46F0E">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3B1476E2" w14:textId="63EA864D" w:rsidR="00A46F0E" w:rsidRDefault="00A46F0E" w:rsidP="00A46F0E">
      <w:pPr>
        <w:pStyle w:val="Normlnprvnodsazen"/>
        <w:ind w:firstLine="0"/>
      </w:pPr>
    </w:p>
    <w:p w14:paraId="2C2E1757" w14:textId="4D84401B" w:rsidR="00884FFF" w:rsidRDefault="00884FFF" w:rsidP="007F7BCF">
      <w:pPr>
        <w:pStyle w:val="Normlnprvnodsazen"/>
        <w:ind w:firstLine="0"/>
        <w:rPr>
          <w:b/>
          <w:bCs/>
          <w:lang w:eastAsia="en-US"/>
        </w:rPr>
      </w:pPr>
    </w:p>
    <w:p w14:paraId="097D2025" w14:textId="77777777" w:rsidR="00A46F0E" w:rsidRDefault="00A46F0E"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59B64B4" w14:textId="369EA537" w:rsidR="00770B9C" w:rsidRDefault="00770B9C" w:rsidP="00770B9C">
      <w:pPr>
        <w:pStyle w:val="Heading3"/>
        <w:rPr>
          <w:lang w:val="en-US"/>
        </w:rPr>
      </w:pPr>
      <w:r>
        <w:lastRenderedPageBreak/>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Pr="001F6849">
        <w:rPr>
          <w:b/>
          <w:bCs/>
        </w:rPr>
        <w:t xml:space="preserve"> </w:t>
      </w:r>
      <w:r>
        <w:rPr>
          <w:b/>
          <w:bCs/>
        </w:rPr>
        <w:t xml:space="preserve"> +</w:t>
      </w:r>
      <w:proofErr w:type="gramEnd"/>
      <w:r>
        <w:rPr>
          <w:b/>
          <w:bCs/>
        </w:rPr>
        <w:t xml:space="preserve">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77777777" w:rsidR="00DE4E4E" w:rsidRPr="001F6849" w:rsidRDefault="00DE4E4E" w:rsidP="00DE4E4E">
      <w:pPr>
        <w:pStyle w:val="Normlnprvnodsazen"/>
        <w:ind w:firstLine="0"/>
      </w:pPr>
      <w:r w:rsidRPr="001F6849">
        <w:t xml:space="preserve">Prototyp </w:t>
      </w:r>
      <w:proofErr w:type="spellStart"/>
      <w:r w:rsidRPr="001F6849">
        <w:t>UrbanGrid</w:t>
      </w:r>
      <w:proofErr w:type="spellEnd"/>
      <w:r w:rsidRPr="001F6849">
        <w:t xml:space="preserve">: </w:t>
      </w:r>
      <w:hyperlink r:id="rId62" w:history="1">
        <w:r w:rsidRPr="001F6849">
          <w:rPr>
            <w:rStyle w:val="Hyperlink"/>
          </w:rPr>
          <w:t>https://hubs.mozilla.com/bBJ9sxc?hub_invite_id=Lr9efka</w:t>
        </w:r>
      </w:hyperlink>
    </w:p>
    <w:p w14:paraId="66873AD1" w14:textId="77777777" w:rsidR="00DE4E4E" w:rsidRDefault="00DE4E4E" w:rsidP="00DE4E4E">
      <w:pPr>
        <w:pStyle w:val="Normlnprvnodsazen"/>
        <w:ind w:firstLine="0"/>
        <w:rPr>
          <w:rStyle w:val="Hyperlink"/>
        </w:rPr>
      </w:pPr>
      <w:r w:rsidRPr="001F6849">
        <w:t>Prototyp 3D model Brno:</w:t>
      </w:r>
      <w:r w:rsidRPr="001F6849">
        <w:rPr>
          <w:b/>
          <w:bCs/>
        </w:rPr>
        <w:t xml:space="preserve"> </w:t>
      </w:r>
      <w:hyperlink r:id="rId63" w:history="1">
        <w:r w:rsidRPr="001F6849">
          <w:rPr>
            <w:rStyle w:val="Hyperlink"/>
          </w:rPr>
          <w:t>https://hubs.mozilla.com/jkemrr4</w:t>
        </w:r>
      </w:hyperlink>
    </w:p>
    <w:p w14:paraId="0B6C7793" w14:textId="73BFE6A8" w:rsidR="00D079A0" w:rsidRPr="001F6849" w:rsidRDefault="00D079A0" w:rsidP="00DE4E4E">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w:t>
      </w:r>
      <w:proofErr w:type="gramStart"/>
      <w:r w:rsidRPr="001F6849">
        <w:t>3D</w:t>
      </w:r>
      <w:proofErr w:type="gramEnd"/>
      <w:r w:rsidRPr="001F6849">
        <w:t xml:space="preserve">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752E4763" w14:textId="77777777" w:rsidR="00742FD9" w:rsidRDefault="00742FD9" w:rsidP="00742FD9">
      <w:r w:rsidRPr="00742FD9">
        <w:rPr>
          <w:b/>
          <w:bCs/>
        </w:rPr>
        <w:t>Standardy</w:t>
      </w:r>
      <w:r>
        <w:t xml:space="preserve"> </w:t>
      </w:r>
    </w:p>
    <w:p w14:paraId="2FF02DE3" w14:textId="0CA21EEE" w:rsidR="00742FD9" w:rsidRDefault="00742FD9" w:rsidP="00742FD9">
      <w:r>
        <w:t xml:space="preserve">– textury – </w:t>
      </w:r>
      <w:proofErr w:type="spellStart"/>
      <w:r>
        <w:t>formaty</w:t>
      </w:r>
      <w:proofErr w:type="spellEnd"/>
      <w:r>
        <w:t xml:space="preserve">: </w:t>
      </w:r>
      <w:proofErr w:type="spellStart"/>
      <w:r>
        <w:t>webp</w:t>
      </w:r>
      <w:proofErr w:type="spellEnd"/>
      <w:r>
        <w:t>, komprese: ktx2</w:t>
      </w:r>
      <w:proofErr w:type="gramStart"/>
      <w:r>
        <w:t>, .</w:t>
      </w:r>
      <w:proofErr w:type="spellStart"/>
      <w:r>
        <w:t>basis</w:t>
      </w:r>
      <w:proofErr w:type="spellEnd"/>
      <w:proofErr w:type="gramEnd"/>
      <w:r>
        <w:t xml:space="preserve">, velikost: 1024x1024, </w:t>
      </w:r>
    </w:p>
    <w:p w14:paraId="451E545F" w14:textId="4F486B1D" w:rsidR="00742FD9" w:rsidRDefault="00742FD9" w:rsidP="00742FD9">
      <w:pPr>
        <w:rPr>
          <w:lang w:val="en-US"/>
        </w:rPr>
      </w:pPr>
      <w:r>
        <w:t xml:space="preserve">- </w:t>
      </w:r>
      <w:proofErr w:type="spellStart"/>
      <w:r>
        <w:t>mesh</w:t>
      </w:r>
      <w:proofErr w:type="spellEnd"/>
      <w:r>
        <w:t xml:space="preserve"> – </w:t>
      </w:r>
      <w:proofErr w:type="spellStart"/>
      <w:r>
        <w:t>gltf</w:t>
      </w:r>
      <w:proofErr w:type="spellEnd"/>
      <w:r>
        <w:t xml:space="preserve"> -</w:t>
      </w:r>
      <w:proofErr w:type="gramStart"/>
      <w:r>
        <w:rPr>
          <w:lang w:val="en-US"/>
        </w:rPr>
        <w:t>&gt; .</w:t>
      </w:r>
      <w:proofErr w:type="spellStart"/>
      <w:r>
        <w:rPr>
          <w:lang w:val="en-US"/>
        </w:rPr>
        <w:t>glb</w:t>
      </w:r>
      <w:proofErr w:type="spellEnd"/>
      <w:proofErr w:type="gramEnd"/>
      <w:r>
        <w:rPr>
          <w:lang w:val="en-US"/>
        </w:rPr>
        <w:t xml:space="preserve">, </w:t>
      </w:r>
      <w:proofErr w:type="spellStart"/>
      <w:r>
        <w:rPr>
          <w:lang w:val="en-US"/>
        </w:rPr>
        <w:t>bundeling</w:t>
      </w:r>
      <w:proofErr w:type="spellEnd"/>
      <w:r>
        <w:rPr>
          <w:lang w:val="en-US"/>
        </w:rPr>
        <w:t xml:space="preserve"> – </w:t>
      </w:r>
      <w:proofErr w:type="spellStart"/>
      <w:r>
        <w:rPr>
          <w:lang w:val="en-US"/>
        </w:rPr>
        <w:t>spojení</w:t>
      </w:r>
      <w:proofErr w:type="spellEnd"/>
      <w:r>
        <w:rPr>
          <w:lang w:val="en-US"/>
        </w:rPr>
        <w:t xml:space="preserve"> </w:t>
      </w:r>
      <w:proofErr w:type="spellStart"/>
      <w:r>
        <w:rPr>
          <w:lang w:val="en-US"/>
        </w:rPr>
        <w:t>meshů</w:t>
      </w:r>
      <w:proofErr w:type="spellEnd"/>
      <w:r>
        <w:rPr>
          <w:lang w:val="en-US"/>
        </w:rPr>
        <w:t xml:space="preserve"> do </w:t>
      </w:r>
      <w:proofErr w:type="spellStart"/>
      <w:r>
        <w:rPr>
          <w:lang w:val="en-US"/>
        </w:rPr>
        <w:t>sebe</w:t>
      </w:r>
      <w:proofErr w:type="spellEnd"/>
      <w:r>
        <w:rPr>
          <w:lang w:val="en-US"/>
        </w:rPr>
        <w:t xml:space="preserve"> za </w:t>
      </w:r>
      <w:proofErr w:type="spellStart"/>
      <w:r>
        <w:rPr>
          <w:lang w:val="en-US"/>
        </w:rPr>
        <w:t>účelem</w:t>
      </w:r>
      <w:proofErr w:type="spellEnd"/>
      <w:r>
        <w:rPr>
          <w:lang w:val="en-US"/>
        </w:rPr>
        <w:t xml:space="preserve"> </w:t>
      </w:r>
      <w:proofErr w:type="spellStart"/>
      <w:r>
        <w:rPr>
          <w:lang w:val="en-US"/>
        </w:rPr>
        <w:t>snížení</w:t>
      </w:r>
      <w:proofErr w:type="spellEnd"/>
      <w:r>
        <w:rPr>
          <w:lang w:val="en-US"/>
        </w:rPr>
        <w:t xml:space="preserve"> </w:t>
      </w:r>
      <w:proofErr w:type="spellStart"/>
      <w:r>
        <w:rPr>
          <w:lang w:val="en-US"/>
        </w:rPr>
        <w:t>počtu</w:t>
      </w:r>
      <w:proofErr w:type="spellEnd"/>
      <w:r>
        <w:rPr>
          <w:lang w:val="en-US"/>
        </w:rPr>
        <w:t xml:space="preserve"> </w:t>
      </w:r>
      <w:proofErr w:type="spellStart"/>
      <w:r>
        <w:rPr>
          <w:lang w:val="en-US"/>
        </w:rPr>
        <w:t>drawcallů</w:t>
      </w:r>
      <w:proofErr w:type="spellEnd"/>
      <w:r>
        <w:rPr>
          <w:lang w:val="en-US"/>
        </w:rPr>
        <w:t xml:space="preserve">, pruning – </w:t>
      </w:r>
      <w:proofErr w:type="spellStart"/>
      <w:r>
        <w:rPr>
          <w:lang w:val="en-US"/>
        </w:rPr>
        <w:t>odstranění</w:t>
      </w:r>
      <w:proofErr w:type="spellEnd"/>
      <w:r>
        <w:rPr>
          <w:lang w:val="en-US"/>
        </w:rPr>
        <w:t xml:space="preserve"> </w:t>
      </w:r>
      <w:proofErr w:type="spellStart"/>
      <w:r>
        <w:rPr>
          <w:lang w:val="en-US"/>
        </w:rPr>
        <w:t>nepotřebné</w:t>
      </w:r>
      <w:proofErr w:type="spellEnd"/>
      <w:r>
        <w:rPr>
          <w:lang w:val="en-US"/>
        </w:rPr>
        <w:t xml:space="preserve"> </w:t>
      </w:r>
      <w:proofErr w:type="spellStart"/>
      <w:r>
        <w:rPr>
          <w:lang w:val="en-US"/>
        </w:rPr>
        <w:t>geometrie</w:t>
      </w:r>
      <w:proofErr w:type="spellEnd"/>
      <w:r>
        <w:rPr>
          <w:lang w:val="en-US"/>
        </w:rPr>
        <w:t xml:space="preserve">, flattening – </w:t>
      </w:r>
      <w:proofErr w:type="spellStart"/>
      <w:r>
        <w:rPr>
          <w:lang w:val="en-US"/>
        </w:rPr>
        <w:t>simplifikace</w:t>
      </w:r>
      <w:proofErr w:type="spellEnd"/>
      <w:r>
        <w:rPr>
          <w:lang w:val="en-US"/>
        </w:rPr>
        <w:t xml:space="preserve"> </w:t>
      </w:r>
      <w:proofErr w:type="spellStart"/>
      <w:r>
        <w:rPr>
          <w:lang w:val="en-US"/>
        </w:rPr>
        <w:t>stromové</w:t>
      </w:r>
      <w:proofErr w:type="spellEnd"/>
      <w:r>
        <w:rPr>
          <w:lang w:val="en-US"/>
        </w:rPr>
        <w:t xml:space="preserve"> </w:t>
      </w:r>
      <w:proofErr w:type="spellStart"/>
      <w:r>
        <w:rPr>
          <w:lang w:val="en-US"/>
        </w:rPr>
        <w:t>hierarchie</w:t>
      </w:r>
      <w:proofErr w:type="spellEnd"/>
      <w:r>
        <w:rPr>
          <w:lang w:val="en-US"/>
        </w:rPr>
        <w:t xml:space="preserve"> – </w:t>
      </w:r>
      <w:proofErr w:type="spellStart"/>
      <w:r>
        <w:rPr>
          <w:lang w:val="en-US"/>
        </w:rPr>
        <w:t>rychlejší</w:t>
      </w:r>
      <w:proofErr w:type="spellEnd"/>
      <w:r>
        <w:rPr>
          <w:lang w:val="en-US"/>
        </w:rPr>
        <w:t xml:space="preserve"> </w:t>
      </w:r>
      <w:proofErr w:type="spellStart"/>
      <w:r>
        <w:rPr>
          <w:lang w:val="en-US"/>
        </w:rPr>
        <w:t>querry</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modelu</w:t>
      </w:r>
      <w:proofErr w:type="spellEnd"/>
      <w:r>
        <w:rPr>
          <w:lang w:val="en-US"/>
        </w:rPr>
        <w:t xml:space="preserve"> (</w:t>
      </w:r>
      <w:proofErr w:type="spellStart"/>
      <w:r>
        <w:rPr>
          <w:lang w:val="en-US"/>
        </w:rPr>
        <w:t>odstarnění</w:t>
      </w:r>
      <w:proofErr w:type="spellEnd"/>
      <w:r>
        <w:rPr>
          <w:lang w:val="en-US"/>
        </w:rPr>
        <w:t xml:space="preserve"> </w:t>
      </w:r>
      <w:proofErr w:type="spellStart"/>
      <w:r>
        <w:rPr>
          <w:lang w:val="en-US"/>
        </w:rPr>
        <w:t>nepotřebných</w:t>
      </w:r>
      <w:proofErr w:type="spellEnd"/>
      <w:r>
        <w:rPr>
          <w:lang w:val="en-US"/>
        </w:rPr>
        <w:t xml:space="preserve"> </w:t>
      </w:r>
      <w:proofErr w:type="spellStart"/>
      <w:r>
        <w:rPr>
          <w:lang w:val="en-US"/>
        </w:rPr>
        <w:t>nodů</w:t>
      </w:r>
      <w:proofErr w:type="spellEnd"/>
      <w:r>
        <w:rPr>
          <w:lang w:val="en-US"/>
        </w:rPr>
        <w:t xml:space="preserve">), </w:t>
      </w:r>
      <w:proofErr w:type="spellStart"/>
      <w:r>
        <w:rPr>
          <w:lang w:val="en-US"/>
        </w:rPr>
        <w:t>komprese</w:t>
      </w:r>
      <w:proofErr w:type="spellEnd"/>
      <w:r>
        <w:rPr>
          <w:lang w:val="en-US"/>
        </w:rPr>
        <w:t xml:space="preserve">: </w:t>
      </w:r>
      <w:proofErr w:type="spellStart"/>
      <w:r>
        <w:rPr>
          <w:lang w:val="en-US"/>
        </w:rPr>
        <w:t>draco</w:t>
      </w:r>
      <w:proofErr w:type="spellEnd"/>
      <w:r>
        <w:rPr>
          <w:lang w:val="en-US"/>
        </w:rPr>
        <w:t xml:space="preserve">, </w:t>
      </w:r>
      <w:proofErr w:type="spellStart"/>
      <w:r>
        <w:rPr>
          <w:lang w:val="en-US"/>
        </w:rPr>
        <w:t>meshopt</w:t>
      </w:r>
      <w:proofErr w:type="spellEnd"/>
    </w:p>
    <w:p w14:paraId="0C3DB372" w14:textId="77777777" w:rsidR="00742FD9" w:rsidRDefault="00742FD9" w:rsidP="00742FD9">
      <w:pPr>
        <w:pStyle w:val="Normlnprvnodsazen"/>
        <w:rPr>
          <w:lang w:val="en-US" w:eastAsia="en-US"/>
        </w:rPr>
      </w:pPr>
    </w:p>
    <w:p w14:paraId="2EB7C060" w14:textId="5A5BE33D" w:rsidR="00742FD9" w:rsidRPr="00742FD9" w:rsidRDefault="00742FD9" w:rsidP="00742FD9">
      <w:pPr>
        <w:pStyle w:val="Normlnprvnodsazen"/>
        <w:ind w:firstLine="0"/>
        <w:rPr>
          <w:b/>
          <w:bCs/>
          <w:lang w:val="en-US" w:eastAsia="en-US"/>
        </w:rPr>
      </w:pPr>
      <w:r>
        <w:rPr>
          <w:b/>
          <w:bCs/>
          <w:lang w:val="en-US" w:eastAsia="en-US"/>
        </w:rPr>
        <w:t>Software</w:t>
      </w:r>
    </w:p>
    <w:p w14:paraId="37AD3D3A" w14:textId="6132BC9A" w:rsidR="00173EE3" w:rsidRPr="00D079A0" w:rsidRDefault="00742FD9" w:rsidP="00173EE3">
      <w:pPr>
        <w:rPr>
          <w:b/>
          <w:bCs/>
        </w:rPr>
      </w:pPr>
      <w:proofErr w:type="spellStart"/>
      <w:r w:rsidRPr="00D079A0">
        <w:rPr>
          <w:b/>
          <w:bCs/>
        </w:rPr>
        <w:lastRenderedPageBreak/>
        <w:t>ZenCompress</w:t>
      </w:r>
      <w:proofErr w:type="spellEnd"/>
      <w:r w:rsidRPr="00D079A0">
        <w:rPr>
          <w:b/>
          <w:bCs/>
        </w:rPr>
        <w:t xml:space="preserve">, </w:t>
      </w:r>
      <w:proofErr w:type="spellStart"/>
      <w:r w:rsidRPr="00D079A0">
        <w:rPr>
          <w:b/>
          <w:bCs/>
        </w:rPr>
        <w:t>gltf-pack</w:t>
      </w:r>
      <w:proofErr w:type="spellEnd"/>
      <w:r w:rsidRPr="00D079A0">
        <w:rPr>
          <w:b/>
          <w:bCs/>
        </w:rPr>
        <w:t xml:space="preserve">, </w:t>
      </w:r>
      <w:proofErr w:type="spellStart"/>
      <w:r w:rsidRPr="00D079A0">
        <w:rPr>
          <w:b/>
          <w:bCs/>
        </w:rPr>
        <w:t>gltf-transform</w:t>
      </w:r>
      <w:proofErr w:type="spellEnd"/>
      <w:r w:rsidR="00D079A0">
        <w:rPr>
          <w:b/>
          <w:bCs/>
        </w:rPr>
        <w:t xml:space="preserve">, </w:t>
      </w:r>
      <w:proofErr w:type="spellStart"/>
      <w:r w:rsidR="00D079A0">
        <w:rPr>
          <w:b/>
          <w:bCs/>
        </w:rPr>
        <w:t>Simplygon</w:t>
      </w:r>
      <w:proofErr w:type="spellEnd"/>
      <w:r w:rsidR="00D079A0">
        <w:rPr>
          <w:b/>
          <w:bCs/>
        </w:rPr>
        <w:t xml:space="preserve">, rapid </w:t>
      </w:r>
      <w:proofErr w:type="spellStart"/>
      <w:r w:rsidR="00D079A0">
        <w:rPr>
          <w:b/>
          <w:bCs/>
        </w:rPr>
        <w:t>Compact</w:t>
      </w:r>
      <w:proofErr w:type="spellEnd"/>
    </w:p>
    <w:p w14:paraId="34DD37A5" w14:textId="77777777" w:rsidR="00742FD9" w:rsidRDefault="00742FD9" w:rsidP="00742FD9">
      <w:pPr>
        <w:pStyle w:val="Normlnprvnodsazen"/>
        <w:ind w:firstLine="0"/>
        <w:rPr>
          <w:lang w:eastAsia="en-US"/>
        </w:rPr>
      </w:pPr>
    </w:p>
    <w:p w14:paraId="63AA1178" w14:textId="66C41837" w:rsidR="00742FD9" w:rsidRDefault="00742FD9" w:rsidP="00742FD9">
      <w:pPr>
        <w:pStyle w:val="Normlnprvnodsazen"/>
        <w:ind w:firstLine="0"/>
        <w:rPr>
          <w:b/>
          <w:bCs/>
          <w:lang w:eastAsia="en-US"/>
        </w:rPr>
      </w:pPr>
      <w:r>
        <w:rPr>
          <w:b/>
          <w:bCs/>
          <w:lang w:eastAsia="en-US"/>
        </w:rPr>
        <w:t>Podpora</w:t>
      </w:r>
    </w:p>
    <w:p w14:paraId="79965FB3" w14:textId="5E973099" w:rsidR="00742FD9" w:rsidRPr="00742FD9" w:rsidRDefault="00742FD9" w:rsidP="00742FD9">
      <w:pPr>
        <w:pStyle w:val="Normlnprvnodsazen"/>
        <w:ind w:firstLine="0"/>
        <w:rPr>
          <w:lang w:eastAsia="en-US"/>
        </w:rPr>
      </w:pPr>
      <w:proofErr w:type="spellStart"/>
      <w:r>
        <w:rPr>
          <w:lang w:eastAsia="en-US"/>
        </w:rPr>
        <w:t>Specifiké</w:t>
      </w:r>
      <w:proofErr w:type="spellEnd"/>
      <w:r>
        <w:rPr>
          <w:lang w:eastAsia="en-US"/>
        </w:rPr>
        <w:t xml:space="preserve"> </w:t>
      </w:r>
      <w:proofErr w:type="spellStart"/>
      <w:r>
        <w:rPr>
          <w:lang w:eastAsia="en-US"/>
        </w:rPr>
        <w:t>loaders</w:t>
      </w:r>
      <w:proofErr w:type="spellEnd"/>
      <w:r>
        <w:rPr>
          <w:lang w:eastAsia="en-US"/>
        </w:rPr>
        <w:t>.</w:t>
      </w:r>
    </w:p>
    <w:p w14:paraId="765ABA60" w14:textId="5B5A4F1F" w:rsidR="00BC3D00" w:rsidRDefault="00BC3D00" w:rsidP="00BC3D00">
      <w:pPr>
        <w:pStyle w:val="Heading2"/>
        <w:rPr>
          <w:lang w:val="cs-CZ"/>
        </w:rPr>
      </w:pPr>
      <w:r w:rsidRPr="001F6849">
        <w:rPr>
          <w:lang w:val="cs-CZ"/>
        </w:rPr>
        <w:t>Praktické porovnání vybraných technologií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066B1395" w14:textId="6C85130D" w:rsidR="007A39B0" w:rsidRDefault="007A39B0" w:rsidP="007A39B0">
      <w:pPr>
        <w:pStyle w:val="Normlnprvnodsazen"/>
        <w:ind w:firstLine="0"/>
      </w:pPr>
      <w:r>
        <w:t>Jak náročné bylo dostat 3D data do dané aplikace.</w:t>
      </w:r>
    </w:p>
    <w:p w14:paraId="4344A1F0" w14:textId="36612897" w:rsidR="007A39B0" w:rsidRDefault="007A39B0" w:rsidP="007A39B0">
      <w:pPr>
        <w:pStyle w:val="Normlnprvnodsazen"/>
        <w:ind w:firstLine="0"/>
      </w:pPr>
      <w:r>
        <w:t>Jak náročné bylo implementovat / neimplementovat definovanou funkcionalitu.</w:t>
      </w:r>
    </w:p>
    <w:p w14:paraId="7F563F93" w14:textId="31F9CA8F" w:rsidR="007A39B0" w:rsidRPr="006C136E" w:rsidRDefault="007A39B0" w:rsidP="007A39B0">
      <w:pPr>
        <w:pStyle w:val="Normlnprvnodsazen"/>
        <w:ind w:firstLine="0"/>
      </w:pPr>
      <w:r>
        <w:t>Jaký je výkon aplikací.</w:t>
      </w: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w:t>
      </w:r>
      <w:proofErr w:type="gramStart"/>
      <w:r>
        <w:rPr>
          <w:lang w:eastAsia="cs-CZ"/>
        </w:rPr>
        <w:t>otestovat</w:t>
      </w:r>
      <w:proofErr w:type="gramEnd"/>
      <w:r>
        <w:rPr>
          <w:lang w:eastAsia="cs-CZ"/>
        </w:rPr>
        <w:t xml:space="preserve">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3828CE4E" w:rsidR="00C37F6B" w:rsidRDefault="00F617A7" w:rsidP="00C37F6B">
      <w:pPr>
        <w:pStyle w:val="Normlnprvnodsazen"/>
        <w:ind w:firstLine="0"/>
      </w:pPr>
      <w:r w:rsidRPr="00F617A7">
        <w:rPr>
          <w:highlight w:val="yellow"/>
          <w:lang w:val="en-US"/>
        </w:rPr>
        <w:t xml:space="preserve"># TODO - </w:t>
      </w:r>
      <w:r w:rsidR="00C37F6B" w:rsidRPr="00F617A7">
        <w:rPr>
          <w:highlight w:val="yellow"/>
        </w:rPr>
        <w:t>Ve VR dává smysl ukazovat 3D data to je jasný. Dává ale smysl ukazovat i 2D data – jaká to jsou?</w:t>
      </w:r>
    </w:p>
    <w:p w14:paraId="7E047945" w14:textId="178E72F8" w:rsidR="00F617A7" w:rsidRPr="00F617A7" w:rsidRDefault="00F617A7" w:rsidP="00C37F6B">
      <w:pPr>
        <w:pStyle w:val="Normlnprvnodsazen"/>
        <w:ind w:firstLine="0"/>
        <w:rPr>
          <w:lang w:val="en-US"/>
        </w:rPr>
      </w:pPr>
      <w:r w:rsidRPr="00F617A7">
        <w:rPr>
          <w:highlight w:val="yellow"/>
        </w:rPr>
        <w:t>Jaká data dává smysl vizualizovat</w:t>
      </w:r>
      <w:r w:rsidRPr="00F617A7">
        <w:rPr>
          <w:highlight w:val="yellow"/>
          <w:lang w:val="en-US"/>
        </w:rPr>
        <w:t>?</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proofErr w:type="gramStart"/>
      <w:r>
        <w:t>2d</w:t>
      </w:r>
      <w:proofErr w:type="gramEnd"/>
      <w:r>
        <w:t xml:space="preserve">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proofErr w:type="gramStart"/>
      <w:r>
        <w:t>rastr - bitmapa</w:t>
      </w:r>
      <w:proofErr w:type="gramEnd"/>
      <w:r>
        <w:t xml:space="preserve">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proofErr w:type="gramStart"/>
      <w:r>
        <w:t>3d</w:t>
      </w:r>
      <w:proofErr w:type="gramEnd"/>
      <w:r>
        <w:t xml:space="preserve">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36E4829" w14:textId="77777777" w:rsidR="00A065B5" w:rsidRDefault="001D1870" w:rsidP="001D1870">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HLOD?</w:t>
      </w:r>
    </w:p>
    <w:p w14:paraId="5B389F4D" w14:textId="77777777" w:rsidR="00A065B5" w:rsidRDefault="00A065B5" w:rsidP="00A065B5">
      <w:pPr>
        <w:pStyle w:val="Normlnprvnodsazen"/>
        <w:numPr>
          <w:ilvl w:val="6"/>
          <w:numId w:val="7"/>
        </w:numPr>
      </w:pPr>
      <w:r>
        <w:t xml:space="preserve">Tvorba: </w:t>
      </w:r>
    </w:p>
    <w:p w14:paraId="5045E0ED" w14:textId="77777777" w:rsidR="00A065B5" w:rsidRDefault="00A065B5" w:rsidP="00A065B5">
      <w:pPr>
        <w:pStyle w:val="Normlnprvnodsazen"/>
        <w:numPr>
          <w:ilvl w:val="7"/>
          <w:numId w:val="7"/>
        </w:numPr>
      </w:pPr>
      <w:r>
        <w:t>Z </w:t>
      </w:r>
      <w:proofErr w:type="spellStart"/>
      <w:r>
        <w:t>height</w:t>
      </w:r>
      <w:proofErr w:type="spellEnd"/>
      <w:r>
        <w:t xml:space="preserve"> rastru </w:t>
      </w:r>
    </w:p>
    <w:p w14:paraId="0CF50C63" w14:textId="3C70575E" w:rsidR="001D1870" w:rsidRDefault="00A065B5" w:rsidP="00A065B5">
      <w:pPr>
        <w:pStyle w:val="Normlnprvnodsazen"/>
        <w:numPr>
          <w:ilvl w:val="8"/>
          <w:numId w:val="7"/>
        </w:numPr>
      </w:pPr>
      <w:proofErr w:type="spellStart"/>
      <w:r>
        <w:t>Subdivision</w:t>
      </w:r>
      <w:proofErr w:type="spellEnd"/>
      <w:r>
        <w:t xml:space="preserve"> </w:t>
      </w:r>
      <w:proofErr w:type="spellStart"/>
      <w:r>
        <w:t>surface</w:t>
      </w:r>
      <w:proofErr w:type="spellEnd"/>
      <w:r>
        <w:t xml:space="preserve"> v </w:t>
      </w:r>
      <w:proofErr w:type="spellStart"/>
      <w:r>
        <w:t>blenderu</w:t>
      </w:r>
      <w:proofErr w:type="spellEnd"/>
    </w:p>
    <w:p w14:paraId="50DDD95C" w14:textId="4CE1EDD3" w:rsidR="00A065B5" w:rsidRDefault="00A065B5" w:rsidP="00A065B5">
      <w:pPr>
        <w:pStyle w:val="Normlnprvnodsazen"/>
        <w:numPr>
          <w:ilvl w:val="8"/>
          <w:numId w:val="7"/>
        </w:numPr>
      </w:pPr>
      <w:proofErr w:type="spellStart"/>
      <w:r>
        <w:t>Qgis</w:t>
      </w:r>
      <w:proofErr w:type="spellEnd"/>
      <w:r>
        <w:t xml:space="preserve"> to three.js stejný postup ale automaticky</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w:t>
      </w:r>
      <w:proofErr w:type="gramStart"/>
      <w:r>
        <w:t>vidí - cesium</w:t>
      </w:r>
      <w:proofErr w:type="gramEnd"/>
      <w:r>
        <w:t xml:space="preserve">, </w:t>
      </w:r>
      <w:proofErr w:type="spellStart"/>
      <w:r>
        <w:t>vts-geospatial</w:t>
      </w:r>
      <w:proofErr w:type="spellEnd"/>
      <w:r>
        <w:t xml:space="preserve">, </w:t>
      </w:r>
    </w:p>
    <w:p w14:paraId="2001C7CD" w14:textId="00AE140A" w:rsidR="00695B27" w:rsidRDefault="00695B27" w:rsidP="00695B27">
      <w:pPr>
        <w:pStyle w:val="Normlnprvnodsazen"/>
        <w:numPr>
          <w:ilvl w:val="6"/>
          <w:numId w:val="7"/>
        </w:numPr>
      </w:pPr>
      <w:r>
        <w:t xml:space="preserve">Google </w:t>
      </w:r>
      <w:proofErr w:type="spellStart"/>
      <w:r>
        <w:t>Maps</w:t>
      </w:r>
      <w:proofErr w:type="spellEnd"/>
      <w:r>
        <w:t xml:space="preserve"> 3DTiles API</w:t>
      </w:r>
      <w:r w:rsidR="00A065B5">
        <w:t xml:space="preserve"> – jak získat data od Google </w:t>
      </w:r>
      <w:proofErr w:type="spellStart"/>
      <w:r w:rsidR="00A065B5">
        <w:t>Maps</w:t>
      </w:r>
      <w:proofErr w:type="spellEnd"/>
      <w:r w:rsidR="00A065B5">
        <w:t xml:space="preserve"> API </w:t>
      </w:r>
      <w:proofErr w:type="spellStart"/>
      <w:r w:rsidR="00A065B5">
        <w:t>lokálne</w:t>
      </w:r>
      <w:proofErr w:type="spellEnd"/>
      <w:r w:rsidR="00A065B5">
        <w:rPr>
          <w:lang w:val="en-US"/>
        </w:rPr>
        <w:t>??</w:t>
      </w:r>
    </w:p>
    <w:p w14:paraId="1EE05EDB" w14:textId="2EC99BDA" w:rsidR="00695B27" w:rsidRDefault="00695B27" w:rsidP="00695B27">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754B8C39" w14:textId="2811AB9A" w:rsidR="0063295F" w:rsidRDefault="0063295F" w:rsidP="0063295F">
      <w:pPr>
        <w:pStyle w:val="Normlnprvnodsazen"/>
        <w:numPr>
          <w:ilvl w:val="6"/>
          <w:numId w:val="7"/>
        </w:numPr>
      </w:pPr>
      <w:r>
        <w:t xml:space="preserve">Cesium </w:t>
      </w:r>
      <w:proofErr w:type="gramStart"/>
      <w:r>
        <w:t>3D</w:t>
      </w:r>
      <w:proofErr w:type="gramEnd"/>
      <w:r>
        <w:t xml:space="preserve">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proofErr w:type="gramStart"/>
      <w:r>
        <w:t>2d</w:t>
      </w:r>
      <w:proofErr w:type="gramEnd"/>
      <w:r>
        <w:t xml:space="preserve"> – body, linie, polygony </w:t>
      </w:r>
    </w:p>
    <w:p w14:paraId="7A5BD9E4" w14:textId="25D5310E" w:rsidR="004B00F7" w:rsidRDefault="004B00F7" w:rsidP="004B00F7">
      <w:pPr>
        <w:pStyle w:val="Normlnprvnodsazen"/>
        <w:numPr>
          <w:ilvl w:val="2"/>
          <w:numId w:val="7"/>
        </w:numPr>
      </w:pPr>
      <w:r>
        <w:lastRenderedPageBreak/>
        <w:t>Tech:</w:t>
      </w:r>
    </w:p>
    <w:p w14:paraId="4F81BC12"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29EE88DF" w14:textId="77777777" w:rsidR="004B00F7" w:rsidRDefault="004B00F7" w:rsidP="004B00F7">
      <w:pPr>
        <w:pStyle w:val="Normlnprvnodsazen"/>
        <w:numPr>
          <w:ilvl w:val="4"/>
          <w:numId w:val="7"/>
        </w:numPr>
      </w:pPr>
      <w:r>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t>služby – WFS, REST</w:t>
      </w:r>
    </w:p>
    <w:p w14:paraId="64E464F4" w14:textId="3E18F019" w:rsidR="004B00F7" w:rsidRDefault="004B00F7" w:rsidP="004B00F7">
      <w:pPr>
        <w:pStyle w:val="Normlnprvnodsazen"/>
        <w:numPr>
          <w:ilvl w:val="1"/>
          <w:numId w:val="7"/>
        </w:numPr>
      </w:pPr>
      <w:proofErr w:type="gramStart"/>
      <w:r>
        <w:t>3d</w:t>
      </w:r>
      <w:proofErr w:type="gramEnd"/>
      <w:r>
        <w:t xml:space="preserve">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proofErr w:type="gramStart"/>
      <w:r>
        <w:t>2d</w:t>
      </w:r>
      <w:proofErr w:type="gramEnd"/>
      <w:r>
        <w:t xml:space="preserve">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proofErr w:type="gramStart"/>
      <w:r>
        <w:t>3d</w:t>
      </w:r>
      <w:proofErr w:type="gramEnd"/>
      <w:r>
        <w:t xml:space="preserve">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lastRenderedPageBreak/>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58BF960E" w14:textId="71774FBD" w:rsidR="00F973CB" w:rsidRDefault="00000000" w:rsidP="005C1591">
      <w:pPr>
        <w:pStyle w:val="Normlnprvnodsazen"/>
        <w:numPr>
          <w:ilvl w:val="1"/>
          <w:numId w:val="7"/>
        </w:numPr>
      </w:pPr>
      <w:hyperlink r:id="rId64" w:history="1">
        <w:r w:rsidR="0029775B" w:rsidRPr="00B76B4A">
          <w:rPr>
            <w:rStyle w:val="Hyperlink"/>
          </w:rPr>
          <w:t>https://developers.google.com/maps/documentation/tile/use-renderer</w:t>
        </w:r>
      </w:hyperlink>
    </w:p>
    <w:p w14:paraId="07FBCB6E" w14:textId="4807CAD2" w:rsidR="0029775B" w:rsidRDefault="0029775B" w:rsidP="0029775B">
      <w:pPr>
        <w:pStyle w:val="Heading2"/>
      </w:pPr>
      <w:r>
        <w:t>Data</w:t>
      </w:r>
    </w:p>
    <w:p w14:paraId="1429958F" w14:textId="2C498B67" w:rsidR="0029775B" w:rsidRDefault="0029775B" w:rsidP="0029775B">
      <w:pPr>
        <w:pStyle w:val="Heading3"/>
        <w:rPr>
          <w:lang w:val="en-US" w:eastAsia="cs-CZ"/>
        </w:rPr>
      </w:pPr>
      <w:proofErr w:type="spellStart"/>
      <w:r>
        <w:rPr>
          <w:lang w:val="en-US" w:eastAsia="cs-CZ"/>
        </w:rPr>
        <w:t>Budovy</w:t>
      </w:r>
      <w:proofErr w:type="spellEnd"/>
    </w:p>
    <w:p w14:paraId="07ED089D" w14:textId="750CCA84" w:rsidR="0029775B" w:rsidRPr="0029775B" w:rsidRDefault="0029775B" w:rsidP="0029775B">
      <w:pPr>
        <w:rPr>
          <w:lang w:eastAsia="cs-CZ"/>
        </w:rPr>
      </w:pPr>
      <w:proofErr w:type="spellStart"/>
      <w:r>
        <w:rPr>
          <w:lang w:val="en-US" w:eastAsia="cs-CZ"/>
        </w:rPr>
        <w:t>Arcgis</w:t>
      </w:r>
      <w:proofErr w:type="spellEnd"/>
      <w:r>
        <w:rPr>
          <w:lang w:val="en-US" w:eastAsia="cs-CZ"/>
        </w:rPr>
        <w:t xml:space="preserve"> -&gt; CE –</w:t>
      </w:r>
      <w:r>
        <w:rPr>
          <w:lang w:eastAsia="cs-CZ"/>
        </w:rPr>
        <w:t xml:space="preserve"> </w:t>
      </w:r>
      <w:proofErr w:type="spellStart"/>
      <w:r>
        <w:rPr>
          <w:lang w:eastAsia="cs-CZ"/>
        </w:rPr>
        <w:t>blender</w:t>
      </w:r>
      <w:proofErr w:type="spellEnd"/>
      <w:r>
        <w:rPr>
          <w:lang w:eastAsia="cs-CZ"/>
        </w:rPr>
        <w:t xml:space="preserve"> – </w:t>
      </w:r>
      <w:proofErr w:type="spellStart"/>
      <w:r>
        <w:rPr>
          <w:lang w:eastAsia="cs-CZ"/>
        </w:rPr>
        <w:t>gltf</w:t>
      </w:r>
      <w:proofErr w:type="spellEnd"/>
      <w:r>
        <w:rPr>
          <w:lang w:eastAsia="cs-CZ"/>
        </w:rPr>
        <w:t xml:space="preserve"> </w:t>
      </w:r>
    </w:p>
    <w:p w14:paraId="1A904B70" w14:textId="77777777" w:rsidR="00DE33DB" w:rsidRDefault="0029775B" w:rsidP="00DE33DB">
      <w:pPr>
        <w:keepNext/>
      </w:pPr>
      <w:r w:rsidRPr="0029775B">
        <w:rPr>
          <w:noProof/>
          <w:lang w:val="en-US" w:eastAsia="cs-CZ"/>
        </w:rPr>
        <w:drawing>
          <wp:inline distT="0" distB="0" distL="0" distR="0" wp14:anchorId="01F3FEAC" wp14:editId="46F39185">
            <wp:extent cx="2983071" cy="2838450"/>
            <wp:effectExtent l="0" t="0" r="8255" b="0"/>
            <wp:docPr id="190410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0327" name="Picture 1" descr="A screenshot of a computer&#10;&#10;Description automatically generated"/>
                    <pic:cNvPicPr/>
                  </pic:nvPicPr>
                  <pic:blipFill>
                    <a:blip r:embed="rId65"/>
                    <a:stretch>
                      <a:fillRect/>
                    </a:stretch>
                  </pic:blipFill>
                  <pic:spPr>
                    <a:xfrm>
                      <a:off x="0" y="0"/>
                      <a:ext cx="2986736" cy="2841937"/>
                    </a:xfrm>
                    <a:prstGeom prst="rect">
                      <a:avLst/>
                    </a:prstGeom>
                  </pic:spPr>
                </pic:pic>
              </a:graphicData>
            </a:graphic>
          </wp:inline>
        </w:drawing>
      </w:r>
    </w:p>
    <w:p w14:paraId="6E11B7D4" w14:textId="3301A254" w:rsidR="0029775B" w:rsidRDefault="00DE33DB" w:rsidP="00DE33DB">
      <w:pPr>
        <w:pStyle w:val="Caption"/>
      </w:pPr>
      <w:r>
        <w:t xml:space="preserve">Obr. </w:t>
      </w:r>
      <w:r>
        <w:fldChar w:fldCharType="begin"/>
      </w:r>
      <w:r>
        <w:instrText xml:space="preserve"> SEQ Obr. \* ARABIC </w:instrText>
      </w:r>
      <w:r>
        <w:fldChar w:fldCharType="separate"/>
      </w:r>
      <w:r>
        <w:rPr>
          <w:noProof/>
        </w:rPr>
        <w:t>28</w:t>
      </w:r>
      <w:r>
        <w:fldChar w:fldCharType="end"/>
      </w:r>
      <w:r>
        <w:t xml:space="preserve"> Konverze </w:t>
      </w:r>
      <w:proofErr w:type="spellStart"/>
      <w:r>
        <w:t>hex</w:t>
      </w:r>
      <w:proofErr w:type="spellEnd"/>
      <w:r>
        <w:t xml:space="preserve"> na RGB</w:t>
      </w:r>
    </w:p>
    <w:p w14:paraId="598F6E95" w14:textId="07E6523F" w:rsidR="00DE33DB" w:rsidRDefault="00DE33DB" w:rsidP="00DE33DB">
      <w:pPr>
        <w:rPr>
          <w:lang w:val="en-US" w:eastAsia="cs-CZ"/>
        </w:rPr>
      </w:pPr>
      <w:r>
        <w:rPr>
          <w:lang w:val="en-US" w:eastAsia="cs-CZ"/>
        </w:rPr>
        <w:t xml:space="preserve">Hex </w:t>
      </w:r>
      <w:proofErr w:type="spellStart"/>
      <w:r>
        <w:rPr>
          <w:lang w:val="en-US" w:eastAsia="cs-CZ"/>
        </w:rPr>
        <w:t>hodnoty</w:t>
      </w:r>
      <w:proofErr w:type="spellEnd"/>
      <w:r>
        <w:rPr>
          <w:lang w:val="en-US" w:eastAsia="cs-CZ"/>
        </w:rPr>
        <w:t xml:space="preserve"> </w:t>
      </w:r>
      <w:proofErr w:type="spellStart"/>
      <w:r>
        <w:rPr>
          <w:lang w:val="en-US" w:eastAsia="cs-CZ"/>
        </w:rPr>
        <w:t>jsou</w:t>
      </w:r>
      <w:proofErr w:type="spellEnd"/>
      <w:r>
        <w:rPr>
          <w:lang w:val="en-US" w:eastAsia="cs-CZ"/>
        </w:rPr>
        <w:t xml:space="preserve"> sRGB, </w:t>
      </w:r>
      <w:proofErr w:type="spellStart"/>
      <w:r>
        <w:rPr>
          <w:lang w:val="en-US" w:eastAsia="cs-CZ"/>
        </w:rPr>
        <w:t>kdežto</w:t>
      </w:r>
      <w:proofErr w:type="spellEnd"/>
      <w:r>
        <w:rPr>
          <w:lang w:val="en-US" w:eastAsia="cs-CZ"/>
        </w:rPr>
        <w:t xml:space="preserve"> blender </w:t>
      </w:r>
      <w:proofErr w:type="spellStart"/>
      <w:r>
        <w:rPr>
          <w:lang w:val="en-US" w:eastAsia="cs-CZ"/>
        </w:rPr>
        <w:t>pracuje</w:t>
      </w:r>
      <w:proofErr w:type="spellEnd"/>
      <w:r>
        <w:rPr>
          <w:lang w:val="en-US" w:eastAsia="cs-CZ"/>
        </w:rPr>
        <w:t xml:space="preserve"> s </w:t>
      </w:r>
      <w:proofErr w:type="spellStart"/>
      <w:r>
        <w:rPr>
          <w:lang w:val="en-US" w:eastAsia="cs-CZ"/>
        </w:rPr>
        <w:t>lineární</w:t>
      </w:r>
      <w:proofErr w:type="spellEnd"/>
      <w:r>
        <w:rPr>
          <w:lang w:val="en-US" w:eastAsia="cs-CZ"/>
        </w:rPr>
        <w:t xml:space="preserve"> RGB </w:t>
      </w:r>
      <w:proofErr w:type="spellStart"/>
      <w:r>
        <w:rPr>
          <w:lang w:val="en-US" w:eastAsia="cs-CZ"/>
        </w:rPr>
        <w:t>škálou</w:t>
      </w:r>
      <w:proofErr w:type="spellEnd"/>
      <w:r>
        <w:rPr>
          <w:lang w:val="en-US" w:eastAsia="cs-CZ"/>
        </w:rPr>
        <w:t xml:space="preserve">. Je </w:t>
      </w:r>
      <w:proofErr w:type="spellStart"/>
      <w:r>
        <w:rPr>
          <w:lang w:val="en-US" w:eastAsia="cs-CZ"/>
        </w:rPr>
        <w:t>nutné</w:t>
      </w:r>
      <w:proofErr w:type="spellEnd"/>
      <w:r>
        <w:rPr>
          <w:lang w:val="en-US" w:eastAsia="cs-CZ"/>
        </w:rPr>
        <w:t xml:space="preserve"> </w:t>
      </w:r>
      <w:proofErr w:type="spellStart"/>
      <w:r>
        <w:rPr>
          <w:lang w:val="en-US" w:eastAsia="cs-CZ"/>
        </w:rPr>
        <w:t>konvertovat</w:t>
      </w:r>
      <w:proofErr w:type="spellEnd"/>
      <w:r>
        <w:rPr>
          <w:lang w:val="en-US" w:eastAsia="cs-CZ"/>
        </w:rPr>
        <w:t xml:space="preserve">. V </w:t>
      </w:r>
      <w:proofErr w:type="spellStart"/>
      <w:r>
        <w:rPr>
          <w:lang w:val="en-US" w:eastAsia="cs-CZ"/>
        </w:rPr>
        <w:t>práci</w:t>
      </w:r>
      <w:proofErr w:type="spellEnd"/>
      <w:r>
        <w:rPr>
          <w:lang w:val="en-US" w:eastAsia="cs-CZ"/>
        </w:rPr>
        <w:t xml:space="preserve"> </w:t>
      </w:r>
      <w:proofErr w:type="spellStart"/>
      <w:r>
        <w:rPr>
          <w:lang w:val="en-US" w:eastAsia="cs-CZ"/>
        </w:rPr>
        <w:t>tohoto</w:t>
      </w:r>
      <w:proofErr w:type="spellEnd"/>
      <w:r>
        <w:rPr>
          <w:lang w:val="en-US" w:eastAsia="cs-CZ"/>
        </w:rPr>
        <w:t xml:space="preserve"> </w:t>
      </w:r>
      <w:proofErr w:type="spellStart"/>
      <w:r>
        <w:rPr>
          <w:lang w:val="en-US" w:eastAsia="cs-CZ"/>
        </w:rPr>
        <w:t>bylo</w:t>
      </w:r>
      <w:proofErr w:type="spellEnd"/>
      <w:r>
        <w:rPr>
          <w:lang w:val="en-US" w:eastAsia="cs-CZ"/>
        </w:rPr>
        <w:t xml:space="preserve"> </w:t>
      </w:r>
      <w:proofErr w:type="spellStart"/>
      <w:r>
        <w:rPr>
          <w:lang w:val="en-US" w:eastAsia="cs-CZ"/>
        </w:rPr>
        <w:t>dosaženo</w:t>
      </w:r>
      <w:proofErr w:type="spellEnd"/>
      <w:r>
        <w:rPr>
          <w:lang w:val="en-US" w:eastAsia="cs-CZ"/>
        </w:rPr>
        <w:t xml:space="preserve"> </w:t>
      </w:r>
      <w:proofErr w:type="spellStart"/>
      <w:r>
        <w:rPr>
          <w:lang w:val="en-US" w:eastAsia="cs-CZ"/>
        </w:rPr>
        <w:t>skrze</w:t>
      </w:r>
      <w:proofErr w:type="spellEnd"/>
      <w:r>
        <w:rPr>
          <w:lang w:val="en-US" w:eastAsia="cs-CZ"/>
        </w:rPr>
        <w:t xml:space="preserve"> script </w:t>
      </w:r>
      <w:r w:rsidRPr="00DE33DB">
        <w:rPr>
          <w:highlight w:val="yellow"/>
          <w:lang w:val="en-US" w:eastAsia="cs-CZ"/>
        </w:rPr>
        <w:t>(viz. link).</w:t>
      </w:r>
    </w:p>
    <w:p w14:paraId="18E30190" w14:textId="77777777" w:rsidR="005F038B" w:rsidRDefault="005F038B" w:rsidP="005F038B">
      <w:pPr>
        <w:pStyle w:val="Normlnprvnodsazen"/>
        <w:rPr>
          <w:lang w:val="en-US"/>
        </w:rPr>
      </w:pPr>
    </w:p>
    <w:p w14:paraId="71AB2250" w14:textId="0A9DD423" w:rsidR="005F038B" w:rsidRDefault="005F038B" w:rsidP="005F038B">
      <w:pPr>
        <w:rPr>
          <w:lang w:val="en-US"/>
        </w:rPr>
      </w:pPr>
      <w:r w:rsidRPr="005F038B">
        <w:rPr>
          <w:noProof/>
          <w:lang w:val="en-US"/>
        </w:rPr>
        <w:lastRenderedPageBreak/>
        <w:drawing>
          <wp:inline distT="0" distB="0" distL="0" distR="0" wp14:anchorId="63DFFB22" wp14:editId="13886D3A">
            <wp:extent cx="5579745" cy="4214495"/>
            <wp:effectExtent l="0" t="0" r="1905" b="0"/>
            <wp:docPr id="507991561" name="Picture 1" descr="A blue and red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91561" name="Picture 1" descr="A blue and red cubes&#10;&#10;Description automatically generated"/>
                    <pic:cNvPicPr/>
                  </pic:nvPicPr>
                  <pic:blipFill>
                    <a:blip r:embed="rId66"/>
                    <a:stretch>
                      <a:fillRect/>
                    </a:stretch>
                  </pic:blipFill>
                  <pic:spPr>
                    <a:xfrm>
                      <a:off x="0" y="0"/>
                      <a:ext cx="5579745" cy="4214495"/>
                    </a:xfrm>
                    <a:prstGeom prst="rect">
                      <a:avLst/>
                    </a:prstGeom>
                  </pic:spPr>
                </pic:pic>
              </a:graphicData>
            </a:graphic>
          </wp:inline>
        </w:drawing>
      </w:r>
    </w:p>
    <w:p w14:paraId="5E0C4E1F" w14:textId="03E7A177" w:rsidR="005F038B" w:rsidRPr="005F038B" w:rsidRDefault="005F038B" w:rsidP="005F038B">
      <w:pPr>
        <w:rPr>
          <w:lang w:val="en-US"/>
        </w:rPr>
      </w:pPr>
      <w:r w:rsidRPr="005F038B">
        <w:rPr>
          <w:noProof/>
          <w:lang w:val="en-US"/>
        </w:rPr>
        <w:drawing>
          <wp:inline distT="0" distB="0" distL="0" distR="0" wp14:anchorId="682A0089" wp14:editId="7E4D8902">
            <wp:extent cx="5579745" cy="4308475"/>
            <wp:effectExtent l="0" t="0" r="1905" b="0"/>
            <wp:docPr id="1626315961" name="Picture 1" descr="A 3d model of a pyram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5961" name="Picture 1" descr="A 3d model of a pyramid&#10;&#10;Description automatically generated with medium confidence"/>
                    <pic:cNvPicPr/>
                  </pic:nvPicPr>
                  <pic:blipFill>
                    <a:blip r:embed="rId67"/>
                    <a:stretch>
                      <a:fillRect/>
                    </a:stretch>
                  </pic:blipFill>
                  <pic:spPr>
                    <a:xfrm>
                      <a:off x="0" y="0"/>
                      <a:ext cx="5579745" cy="4308475"/>
                    </a:xfrm>
                    <a:prstGeom prst="rect">
                      <a:avLst/>
                    </a:prstGeom>
                  </pic:spPr>
                </pic:pic>
              </a:graphicData>
            </a:graphic>
          </wp:inline>
        </w:drawing>
      </w:r>
    </w:p>
    <w:p w14:paraId="112F75BC" w14:textId="4B850708" w:rsidR="00812934" w:rsidRPr="00812934" w:rsidRDefault="00800192" w:rsidP="00812934">
      <w:pPr>
        <w:pStyle w:val="Heading2"/>
        <w:rPr>
          <w:lang w:val="cs-CZ"/>
        </w:rPr>
      </w:pPr>
      <w:r w:rsidRPr="001F6849">
        <w:rPr>
          <w:lang w:val="cs-CZ"/>
        </w:rPr>
        <w:lastRenderedPageBreak/>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w:t>
      </w:r>
      <w:r w:rsidR="009F02D5" w:rsidRPr="00B825BE">
        <w:rPr>
          <w:highlight w:val="yellow"/>
        </w:rPr>
        <w:t>Aplikace by měla jasně sdělovat geografickou polohu</w:t>
      </w:r>
      <w:r w:rsidR="00EE71C8" w:rsidRPr="00B825BE">
        <w:rPr>
          <w:highlight w:val="yellow"/>
        </w:rPr>
        <w:t xml:space="preserve"> dat v geoprostorovém kontextu</w:t>
      </w:r>
      <w:r w:rsidR="009F02D5" w:rsidRPr="00B825BE">
        <w:rPr>
          <w:highlight w:val="yellow"/>
        </w:rPr>
        <w:t>.</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4CC56F41" w14:textId="71B443C2" w:rsidR="006242FC" w:rsidRPr="006242FC" w:rsidRDefault="00B91039" w:rsidP="00B825BE">
      <w:r>
        <w:t>Pomocí této metody je možné konkretizovat obecně zvolené požadavky při výběru technologie na konkrétní aplikaci.</w:t>
      </w: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0F4CB80A" w14:textId="2D507401" w:rsidR="005C1591" w:rsidRDefault="008405EF" w:rsidP="005C1591">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12B31553" w14:textId="77777777" w:rsidR="005C1591" w:rsidRPr="005C1591" w:rsidRDefault="005C1591" w:rsidP="005C1591">
      <w:pPr>
        <w:pStyle w:val="Normlnprvnodsazen"/>
        <w:rPr>
          <w:highlight w:val="yellow"/>
        </w:rPr>
      </w:pPr>
    </w:p>
    <w:p w14:paraId="347825F5" w14:textId="72FA5D4C" w:rsidR="00F973CB" w:rsidRPr="005C1591" w:rsidRDefault="005C1591" w:rsidP="005C1591">
      <w:pPr>
        <w:pStyle w:val="Normlnprvnodsazen"/>
        <w:ind w:firstLine="0"/>
        <w:rPr>
          <w:b/>
          <w:bCs/>
          <w:highlight w:val="yellow"/>
        </w:rPr>
      </w:pPr>
      <w:r w:rsidRPr="005C1591">
        <w:rPr>
          <w:b/>
          <w:bCs/>
          <w:highlight w:val="yellow"/>
        </w:rPr>
        <w:t>Scéna</w:t>
      </w:r>
    </w:p>
    <w:p w14:paraId="2CC66CE7" w14:textId="77777777" w:rsidR="005C1591" w:rsidRDefault="005C1591" w:rsidP="005C1591">
      <w:pPr>
        <w:rPr>
          <w:lang w:eastAsia="cs-CZ"/>
        </w:rPr>
      </w:pPr>
      <w:r>
        <w:rPr>
          <w:lang w:eastAsia="cs-CZ"/>
        </w:rPr>
        <w:t xml:space="preserve">VR prostředí – místnost se stoly, jeden topografický obsah, druhý </w:t>
      </w:r>
      <w:proofErr w:type="spellStart"/>
      <w:r>
        <w:rPr>
          <w:lang w:eastAsia="cs-CZ"/>
        </w:rPr>
        <w:t>tématicky</w:t>
      </w:r>
      <w:proofErr w:type="spellEnd"/>
      <w:r>
        <w:rPr>
          <w:lang w:eastAsia="cs-CZ"/>
        </w:rPr>
        <w:t xml:space="preserve">. </w:t>
      </w:r>
    </w:p>
    <w:p w14:paraId="534CB4CE" w14:textId="77777777" w:rsidR="005C1591" w:rsidRDefault="005C1591" w:rsidP="005C1591">
      <w:pPr>
        <w:pStyle w:val="Normlnprvnodsazen"/>
        <w:ind w:firstLine="0"/>
      </w:pPr>
      <w:r>
        <w:t>Data:</w:t>
      </w:r>
    </w:p>
    <w:p w14:paraId="40C134D7" w14:textId="77777777" w:rsidR="005C1591" w:rsidRDefault="005C1591" w:rsidP="005C1591">
      <w:pPr>
        <w:pStyle w:val="Normlnprvnodsazen"/>
        <w:numPr>
          <w:ilvl w:val="0"/>
          <w:numId w:val="26"/>
        </w:numPr>
      </w:pPr>
      <w:r>
        <w:t>Texturovaný povrch</w:t>
      </w:r>
    </w:p>
    <w:p w14:paraId="4F14F0C6" w14:textId="77777777" w:rsidR="005C1591" w:rsidRDefault="005C1591" w:rsidP="005C1591">
      <w:pPr>
        <w:pStyle w:val="Normlnprvnodsazen"/>
        <w:numPr>
          <w:ilvl w:val="0"/>
          <w:numId w:val="26"/>
        </w:numPr>
      </w:pPr>
      <w:r>
        <w:t>3D model budov</w:t>
      </w:r>
    </w:p>
    <w:p w14:paraId="7165BF82" w14:textId="77777777" w:rsidR="005C1591" w:rsidRDefault="005C1591" w:rsidP="005C1591">
      <w:pPr>
        <w:pStyle w:val="Normlnprvnodsazen"/>
        <w:numPr>
          <w:ilvl w:val="0"/>
          <w:numId w:val="26"/>
        </w:numPr>
      </w:pPr>
      <w:r>
        <w:t>Tematická data</w:t>
      </w:r>
    </w:p>
    <w:p w14:paraId="6770C76C" w14:textId="77777777" w:rsidR="005C1591" w:rsidRPr="00606C54" w:rsidRDefault="005C1591" w:rsidP="005C1591">
      <w:pPr>
        <w:pStyle w:val="Normlnprvnodsazen"/>
        <w:numPr>
          <w:ilvl w:val="1"/>
          <w:numId w:val="26"/>
        </w:numPr>
      </w:pPr>
      <w:r>
        <w:t>Graf</w:t>
      </w:r>
      <w:r>
        <w:rPr>
          <w:lang w:val="en-US"/>
        </w:rPr>
        <w:t>?</w:t>
      </w:r>
    </w:p>
    <w:p w14:paraId="6C9F7B55" w14:textId="77777777" w:rsidR="005C1591" w:rsidRDefault="005C1591" w:rsidP="005C1591">
      <w:pPr>
        <w:pStyle w:val="Normlnprvnodsazen"/>
        <w:numPr>
          <w:ilvl w:val="1"/>
          <w:numId w:val="26"/>
        </w:numPr>
      </w:pPr>
      <w:proofErr w:type="spellStart"/>
      <w:r>
        <w:rPr>
          <w:lang w:val="en-US"/>
        </w:rPr>
        <w:t>Tematick</w:t>
      </w:r>
      <w:proofErr w:type="spellEnd"/>
      <w:r>
        <w:t>á data v mapě</w:t>
      </w:r>
    </w:p>
    <w:p w14:paraId="3D4B6ACF" w14:textId="77777777" w:rsidR="005C1591" w:rsidRDefault="005C1591" w:rsidP="005C1591">
      <w:pPr>
        <w:pStyle w:val="Normlnprvnodsazen"/>
        <w:numPr>
          <w:ilvl w:val="0"/>
          <w:numId w:val="26"/>
        </w:numPr>
      </w:pPr>
      <w:r>
        <w:t>Tradiční mapa – jako textura</w:t>
      </w:r>
    </w:p>
    <w:p w14:paraId="114D55A7" w14:textId="77777777" w:rsidR="005C1591" w:rsidRDefault="005C1591" w:rsidP="005C1591">
      <w:pPr>
        <w:pStyle w:val="Normlnprvnodsazen"/>
        <w:ind w:firstLine="0"/>
      </w:pPr>
      <w:r>
        <w:t>Interakce –</w:t>
      </w:r>
    </w:p>
    <w:p w14:paraId="5EDBA1F6" w14:textId="77777777" w:rsidR="005C1591" w:rsidRDefault="005C1591" w:rsidP="005C1591">
      <w:pPr>
        <w:pStyle w:val="Normlnprvnodsazen"/>
        <w:numPr>
          <w:ilvl w:val="0"/>
          <w:numId w:val="26"/>
        </w:numPr>
      </w:pPr>
      <w:r>
        <w:t xml:space="preserve">Pro </w:t>
      </w:r>
      <w:proofErr w:type="spellStart"/>
      <w:r>
        <w:t>rendering</w:t>
      </w:r>
      <w:proofErr w:type="spellEnd"/>
      <w:r>
        <w:t xml:space="preserve"> </w:t>
      </w:r>
      <w:proofErr w:type="spellStart"/>
      <w:r>
        <w:t>enginy</w:t>
      </w:r>
      <w:proofErr w:type="spellEnd"/>
      <w:r>
        <w:t xml:space="preserve"> pouze 3DoF – </w:t>
      </w:r>
      <w:proofErr w:type="spellStart"/>
      <w:r>
        <w:t>raycasting</w:t>
      </w:r>
      <w:proofErr w:type="spellEnd"/>
      <w:r>
        <w:t xml:space="preserve"> a </w:t>
      </w:r>
      <w:proofErr w:type="spellStart"/>
      <w:r>
        <w:t>colidery</w:t>
      </w:r>
      <w:proofErr w:type="spellEnd"/>
      <w:r>
        <w:t xml:space="preserve"> jsou moc </w:t>
      </w:r>
      <w:proofErr w:type="spellStart"/>
      <w:r>
        <w:t>složity</w:t>
      </w:r>
      <w:proofErr w:type="spellEnd"/>
    </w:p>
    <w:p w14:paraId="55B0AA1C" w14:textId="75DAA67C" w:rsidR="00F973CB" w:rsidRPr="00A3391B" w:rsidRDefault="005C1591" w:rsidP="00A3391B">
      <w:pPr>
        <w:pStyle w:val="Normlnprvnodsazen"/>
        <w:numPr>
          <w:ilvl w:val="0"/>
          <w:numId w:val="26"/>
        </w:numPr>
      </w:pPr>
      <w:r>
        <w:t xml:space="preserve">Ostatní – pohyb, manipulace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4D5DAEF8" w14:textId="40B6A409" w:rsidR="00F617A7" w:rsidRDefault="00F617A7" w:rsidP="00F617A7">
      <w:pPr>
        <w:pStyle w:val="ListParagraph"/>
        <w:numPr>
          <w:ilvl w:val="0"/>
          <w:numId w:val="21"/>
        </w:numPr>
        <w:rPr>
          <w:lang w:eastAsia="cs-CZ"/>
        </w:rPr>
      </w:pPr>
      <w:r>
        <w:rPr>
          <w:lang w:eastAsia="cs-CZ"/>
        </w:rPr>
        <w:t>3DOF – bez ovladačů</w:t>
      </w:r>
    </w:p>
    <w:p w14:paraId="39E2E492" w14:textId="676CA0B2" w:rsidR="00F617A7" w:rsidRDefault="00FD5A58" w:rsidP="00F617A7">
      <w:pPr>
        <w:pStyle w:val="ListParagraph"/>
        <w:numPr>
          <w:ilvl w:val="1"/>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w:t>
      </w:r>
      <w:r w:rsidR="00F617A7">
        <w:t>–</w:t>
      </w:r>
      <w:r w:rsidR="004C6D06" w:rsidRPr="001F6849">
        <w:t xml:space="preserve"> doma</w:t>
      </w:r>
      <w:r w:rsidR="00F617A7">
        <w:t xml:space="preserve"> </w:t>
      </w:r>
    </w:p>
    <w:p w14:paraId="651F5363" w14:textId="30FE98B6" w:rsidR="00F617A7" w:rsidRPr="001F6849" w:rsidRDefault="00F617A7" w:rsidP="00F617A7">
      <w:pPr>
        <w:pStyle w:val="ListParagraph"/>
        <w:numPr>
          <w:ilvl w:val="1"/>
          <w:numId w:val="21"/>
        </w:numPr>
        <w:rPr>
          <w:lang w:eastAsia="cs-CZ"/>
        </w:rPr>
      </w:pPr>
      <w:r>
        <w:t xml:space="preserve">Střední – Google Pixel </w:t>
      </w:r>
      <w:proofErr w:type="gramStart"/>
      <w:r>
        <w:t>6a</w:t>
      </w:r>
      <w:proofErr w:type="gramEnd"/>
    </w:p>
    <w:p w14:paraId="0B6EE40F" w14:textId="34C34596" w:rsidR="00F617A7" w:rsidRDefault="00F617A7" w:rsidP="00FD5A58">
      <w:pPr>
        <w:pStyle w:val="ListParagraph"/>
        <w:numPr>
          <w:ilvl w:val="0"/>
          <w:numId w:val="21"/>
        </w:numPr>
        <w:rPr>
          <w:lang w:eastAsia="cs-CZ"/>
        </w:rPr>
      </w:pPr>
      <w:r>
        <w:rPr>
          <w:lang w:eastAsia="cs-CZ"/>
        </w:rPr>
        <w:t xml:space="preserve">6 </w:t>
      </w:r>
      <w:r w:rsidR="00B825BE">
        <w:rPr>
          <w:lang w:eastAsia="cs-CZ"/>
        </w:rPr>
        <w:t>DOF – Ovladače</w:t>
      </w:r>
    </w:p>
    <w:p w14:paraId="46A7E03B" w14:textId="39BFBAD2" w:rsidR="00FD5A58" w:rsidRPr="001F6849" w:rsidRDefault="00FD5A58" w:rsidP="00F617A7">
      <w:pPr>
        <w:pStyle w:val="ListParagraph"/>
        <w:numPr>
          <w:ilvl w:val="1"/>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6E50124B" w:rsidR="00FD5A58" w:rsidRPr="001F6849" w:rsidRDefault="00FD5A58" w:rsidP="00F617A7">
      <w:pPr>
        <w:pStyle w:val="ListParagraph"/>
        <w:numPr>
          <w:ilvl w:val="1"/>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r w:rsidRPr="001F6849">
        <w:rPr>
          <w:lang w:eastAsia="cs-CZ"/>
        </w:rPr>
        <w:t>Vive</w:t>
      </w:r>
      <w:proofErr w:type="spellEnd"/>
      <w:r w:rsidR="004C6D06" w:rsidRPr="001F6849">
        <w:rPr>
          <w:lang w:eastAsia="cs-CZ"/>
        </w:rPr>
        <w:t xml:space="preserve"> </w:t>
      </w:r>
      <w:r w:rsidR="00A3391B">
        <w:rPr>
          <w:lang w:eastAsia="cs-CZ"/>
        </w:rPr>
        <w:t>–</w:t>
      </w:r>
      <w:r w:rsidR="004C6D06" w:rsidRPr="001F6849">
        <w:rPr>
          <w:lang w:eastAsia="cs-CZ"/>
        </w:rPr>
        <w:t xml:space="preserve"> škola</w:t>
      </w:r>
      <w:r w:rsidR="00A3391B">
        <w:rPr>
          <w:lang w:val="en-US" w:eastAsia="cs-CZ"/>
        </w:rPr>
        <w:t>?</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0E1DA15C" w14:textId="65005A74" w:rsidR="0014392A" w:rsidRPr="001F6849" w:rsidRDefault="009F3D5B" w:rsidP="002656D4">
      <w:pPr>
        <w:pStyle w:val="Heading2"/>
        <w:rPr>
          <w:lang w:val="cs-CZ"/>
        </w:rPr>
      </w:pPr>
      <w:r w:rsidRPr="001F6849">
        <w:rPr>
          <w:lang w:val="cs-CZ"/>
        </w:rPr>
        <w:t>Metodika</w:t>
      </w:r>
    </w:p>
    <w:p w14:paraId="2B71345D" w14:textId="4B32870F" w:rsidR="00F617A7" w:rsidRPr="00F617A7" w:rsidRDefault="004C6D06" w:rsidP="00F617A7">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442DB0B9" w:rsidR="00054069" w:rsidRDefault="00054069" w:rsidP="00054069">
      <w:pPr>
        <w:pStyle w:val="Normlnprvnodsazen"/>
        <w:ind w:firstLine="0"/>
      </w:pPr>
      <w:r w:rsidRPr="001F6849">
        <w:fldChar w:fldCharType="begin"/>
      </w:r>
      <w:r w:rsidR="00FD6309">
        <w:instrText xml:space="preserve"> ADDIN ZOTERO_ITEM CSL_CITATION {"citationID":"cYRPxs8U","properties":{"formattedCitation":"(Coltekin et al. 2020)","plainCitation":"(Coltekin et al. 2020)","noteIndex":0},"citationItems":[{"id":"PqgTaN4B/kATRAW74","uris":["http://zotero.org/groups/4599106/items/F54Y7ICM"],"itemData":{"id":1274,"type":"article-journal","abstract":"This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3AE3FD16" w14:textId="577A1554" w:rsidR="001D0D02" w:rsidRDefault="00DC2D7C" w:rsidP="00B825BE">
      <w:pPr>
        <w:pStyle w:val="Normlnprvnodsazen"/>
        <w:ind w:firstLine="0"/>
      </w:pPr>
      <w:r>
        <w:t xml:space="preserve">Návrh vizualizace spočívá v přípravě dat a jejich zobrazení v </w:t>
      </w:r>
      <w:r w:rsidR="00B825BE">
        <w:t>rámci virtuálního</w:t>
      </w:r>
      <w:r>
        <w:t xml:space="preserve"> prostředí. </w:t>
      </w:r>
      <w:proofErr w:type="spellStart"/>
      <w:r>
        <w:t>Interaction</w:t>
      </w:r>
      <w:proofErr w:type="spellEnd"/>
      <w:r>
        <w:t xml:space="preserve"> design je pak návrh toho jaké interakční možnosti bude uživatel mít. </w:t>
      </w:r>
    </w:p>
    <w:p w14:paraId="6E12C76E" w14:textId="550B8007" w:rsidR="00DC2D7C" w:rsidRDefault="00DC2D7C" w:rsidP="00DC2D7C">
      <w:pPr>
        <w:pStyle w:val="Malnadpis"/>
      </w:pPr>
      <w:r>
        <w:t>Co zobrazit</w:t>
      </w:r>
    </w:p>
    <w:p w14:paraId="72331AC5" w14:textId="2D96E590" w:rsidR="009364A3" w:rsidRPr="009364A3" w:rsidRDefault="00A3391B" w:rsidP="009364A3">
      <w:proofErr w:type="gramStart"/>
      <w:r>
        <w:t>Data</w:t>
      </w:r>
      <w:proofErr w:type="gramEnd"/>
      <w:r>
        <w:t xml:space="preserve"> která mají 3. rozměr – výšku.</w:t>
      </w:r>
      <w:r w:rsidR="003021CD">
        <w:t xml:space="preserve"> Zmenšené modely. 1:1 není vhodné</w:t>
      </w:r>
    </w:p>
    <w:p w14:paraId="42101811" w14:textId="4E9C1A90" w:rsidR="00DC2D7C" w:rsidRDefault="00DC2D7C" w:rsidP="00DC2D7C">
      <w:pPr>
        <w:pStyle w:val="Malnadpis"/>
      </w:pPr>
      <w:r>
        <w:lastRenderedPageBreak/>
        <w:t>Topografické mapy</w:t>
      </w:r>
      <w:r w:rsidR="00A3391B">
        <w:t xml:space="preserve"> </w:t>
      </w:r>
    </w:p>
    <w:p w14:paraId="606BDA03" w14:textId="573DA228" w:rsidR="00A3391B" w:rsidRPr="00EC522E" w:rsidRDefault="00EC522E" w:rsidP="00DC2D7C">
      <w:pPr>
        <w:pStyle w:val="Malnadpis"/>
        <w:rPr>
          <w:b w:val="0"/>
          <w:bCs/>
        </w:rPr>
      </w:pPr>
      <w:r w:rsidRPr="00EC522E">
        <w:rPr>
          <w:b w:val="0"/>
          <w:bCs/>
        </w:rPr>
        <w:t>Terén, budovy</w:t>
      </w:r>
    </w:p>
    <w:p w14:paraId="2E538C11" w14:textId="74BFA1CE" w:rsidR="00B36706" w:rsidRDefault="00DC2D7C" w:rsidP="00DC2D7C">
      <w:pPr>
        <w:pStyle w:val="Malnadpis"/>
      </w:pPr>
      <w:r>
        <w:t>Tematické mapy</w:t>
      </w:r>
    </w:p>
    <w:p w14:paraId="1DB39926" w14:textId="0E804304" w:rsidR="00EC522E" w:rsidRDefault="00EC522E" w:rsidP="00DC2D7C">
      <w:pPr>
        <w:pStyle w:val="Malnadpis"/>
        <w:rPr>
          <w:b w:val="0"/>
          <w:bCs/>
        </w:rPr>
      </w:pPr>
      <w:r>
        <w:rPr>
          <w:b w:val="0"/>
          <w:bCs/>
        </w:rPr>
        <w:t>Zobrazení atributu pomocí výšky</w:t>
      </w:r>
    </w:p>
    <w:p w14:paraId="7A19ABE3" w14:textId="44EE4E84" w:rsidR="00EC522E" w:rsidRDefault="00EC522E" w:rsidP="00EC522E">
      <w:pPr>
        <w:pStyle w:val="Malnadpis"/>
        <w:numPr>
          <w:ilvl w:val="0"/>
          <w:numId w:val="26"/>
        </w:numPr>
        <w:rPr>
          <w:b w:val="0"/>
          <w:bCs/>
        </w:rPr>
      </w:pPr>
      <w:proofErr w:type="spellStart"/>
      <w:r>
        <w:rPr>
          <w:b w:val="0"/>
          <w:bCs/>
        </w:rPr>
        <w:t>Grid</w:t>
      </w:r>
      <w:proofErr w:type="spellEnd"/>
      <w:r>
        <w:rPr>
          <w:b w:val="0"/>
          <w:bCs/>
        </w:rPr>
        <w:t xml:space="preserve"> </w:t>
      </w:r>
    </w:p>
    <w:p w14:paraId="1040A58A" w14:textId="02B173E8" w:rsidR="00EC522E" w:rsidRPr="006266A9" w:rsidRDefault="006266A9" w:rsidP="00EC522E">
      <w:pPr>
        <w:pStyle w:val="Malnadpis"/>
        <w:numPr>
          <w:ilvl w:val="0"/>
          <w:numId w:val="26"/>
        </w:numPr>
        <w:rPr>
          <w:b w:val="0"/>
          <w:bCs/>
        </w:rPr>
      </w:pPr>
      <w:r>
        <w:rPr>
          <w:b w:val="0"/>
          <w:bCs/>
        </w:rPr>
        <w:t>Hluk</w:t>
      </w:r>
      <w:r>
        <w:rPr>
          <w:b w:val="0"/>
          <w:bCs/>
          <w:lang w:val="en-US"/>
        </w:rPr>
        <w:t>?</w:t>
      </w:r>
    </w:p>
    <w:p w14:paraId="716C5FBF" w14:textId="285E3A2C" w:rsidR="006266A9" w:rsidRDefault="006266A9" w:rsidP="00EC522E">
      <w:pPr>
        <w:pStyle w:val="Malnadpis"/>
        <w:numPr>
          <w:ilvl w:val="0"/>
          <w:numId w:val="26"/>
        </w:numPr>
        <w:rPr>
          <w:b w:val="0"/>
          <w:bCs/>
        </w:rPr>
      </w:pPr>
      <w:proofErr w:type="spellStart"/>
      <w:r>
        <w:rPr>
          <w:b w:val="0"/>
          <w:bCs/>
          <w:lang w:val="en-US"/>
        </w:rPr>
        <w:t>Volumentrick</w:t>
      </w:r>
      <w:proofErr w:type="spellEnd"/>
      <w:r>
        <w:rPr>
          <w:b w:val="0"/>
          <w:bCs/>
        </w:rPr>
        <w:t xml:space="preserve">é </w:t>
      </w:r>
      <w:proofErr w:type="spellStart"/>
      <w:r>
        <w:rPr>
          <w:b w:val="0"/>
          <w:bCs/>
        </w:rPr>
        <w:t>heatmapy</w:t>
      </w:r>
      <w:proofErr w:type="spellEnd"/>
      <w:r>
        <w:rPr>
          <w:b w:val="0"/>
          <w:bCs/>
        </w:rPr>
        <w:t xml:space="preserve"> – četnosti</w:t>
      </w:r>
    </w:p>
    <w:p w14:paraId="5FD3FF50" w14:textId="170F746A" w:rsidR="006266A9" w:rsidRDefault="006266A9" w:rsidP="00EC522E">
      <w:pPr>
        <w:pStyle w:val="Malnadpis"/>
        <w:numPr>
          <w:ilvl w:val="0"/>
          <w:numId w:val="26"/>
        </w:numPr>
        <w:rPr>
          <w:b w:val="0"/>
          <w:bCs/>
        </w:rPr>
      </w:pPr>
      <w:r>
        <w:rPr>
          <w:b w:val="0"/>
          <w:bCs/>
        </w:rPr>
        <w:t>Výbuch bomb – polokoule dosahu</w:t>
      </w:r>
    </w:p>
    <w:p w14:paraId="45C02475" w14:textId="51BC8D01" w:rsidR="006266A9" w:rsidRPr="00EC522E" w:rsidRDefault="006266A9" w:rsidP="00EC522E">
      <w:pPr>
        <w:pStyle w:val="Malnadpis"/>
        <w:numPr>
          <w:ilvl w:val="0"/>
          <w:numId w:val="26"/>
        </w:numPr>
        <w:rPr>
          <w:b w:val="0"/>
          <w:bCs/>
        </w:rPr>
      </w:pPr>
      <w:proofErr w:type="spellStart"/>
      <w:proofErr w:type="gramStart"/>
      <w:r>
        <w:rPr>
          <w:b w:val="0"/>
          <w:bCs/>
        </w:rPr>
        <w:t>Doejzd</w:t>
      </w:r>
      <w:proofErr w:type="spellEnd"/>
      <w:r>
        <w:rPr>
          <w:b w:val="0"/>
          <w:bCs/>
          <w:lang w:val="en-US"/>
        </w:rPr>
        <w:t xml:space="preserve"> ?</w:t>
      </w:r>
      <w:proofErr w:type="gramEnd"/>
      <w:r>
        <w:rPr>
          <w:b w:val="0"/>
          <w:bCs/>
          <w:lang w:val="en-US"/>
        </w:rPr>
        <w:t xml:space="preserve"> </w:t>
      </w:r>
    </w:p>
    <w:p w14:paraId="3914F844" w14:textId="7035AC68" w:rsidR="00B36706" w:rsidRDefault="00B36706" w:rsidP="00B36706">
      <w:pPr>
        <w:pStyle w:val="Malnadpis"/>
      </w:pPr>
      <w:proofErr w:type="spellStart"/>
      <w:r w:rsidRPr="00B36706">
        <w:t>Interaction</w:t>
      </w:r>
      <w:proofErr w:type="spellEnd"/>
      <w:r w:rsidRPr="00B36706">
        <w:t xml:space="preserve"> design</w:t>
      </w:r>
    </w:p>
    <w:p w14:paraId="04CC43ED" w14:textId="4B04F76D" w:rsidR="00B36706" w:rsidRDefault="00B36706" w:rsidP="00B36706">
      <w:r w:rsidRPr="00EF3020">
        <w:rPr>
          <w:highlight w:val="yellow"/>
        </w:rPr>
        <w:t>Nutné jasně definovat jaké možnosti interakce ve VP uživatel má na základě sledovaného účelu / úkolu VP. Pokud jsou cílovým zařízením 3DOF i 6DOF možnosti, je nutné prostředí navrhnout tak, aby všichni měli přístup k úplnému obsahu. Je tedy nutné implementovat způsob pohybu a interakce pro 3DOF zařízení. …</w:t>
      </w:r>
    </w:p>
    <w:p w14:paraId="74556A81" w14:textId="68816F31" w:rsidR="006266A9" w:rsidRPr="006266A9" w:rsidRDefault="006266A9" w:rsidP="006266A9">
      <w:pPr>
        <w:pStyle w:val="Normlnprvnodsazen"/>
        <w:ind w:firstLine="0"/>
        <w:rPr>
          <w:lang w:eastAsia="en-US"/>
        </w:rPr>
      </w:pPr>
      <w:r>
        <w:rPr>
          <w:lang w:eastAsia="en-US"/>
        </w:rPr>
        <w:t xml:space="preserve">Primárně pohyb kolem dat. Když to stihnu tak i </w:t>
      </w:r>
      <w:proofErr w:type="spellStart"/>
      <w:r>
        <w:rPr>
          <w:lang w:eastAsia="en-US"/>
        </w:rPr>
        <w:t>itnerakce</w:t>
      </w:r>
      <w:proofErr w:type="spellEnd"/>
      <w:r>
        <w:rPr>
          <w:lang w:eastAsia="en-US"/>
        </w:rPr>
        <w:t xml:space="preserve"> na </w:t>
      </w:r>
      <w:proofErr w:type="spellStart"/>
      <w:r>
        <w:rPr>
          <w:lang w:eastAsia="en-US"/>
        </w:rPr>
        <w:t>button</w:t>
      </w:r>
      <w:proofErr w:type="spellEnd"/>
      <w:r>
        <w:rPr>
          <w:lang w:eastAsia="en-US"/>
        </w:rPr>
        <w:t xml:space="preserve">. Např. </w:t>
      </w:r>
      <w:proofErr w:type="spellStart"/>
      <w:r>
        <w:rPr>
          <w:lang w:eastAsia="en-US"/>
        </w:rPr>
        <w:t>scale</w:t>
      </w:r>
      <w:proofErr w:type="spellEnd"/>
      <w:r>
        <w:rPr>
          <w:lang w:eastAsia="en-US"/>
        </w:rPr>
        <w:t xml:space="preserve"> v Z na základě </w:t>
      </w:r>
      <w:proofErr w:type="spellStart"/>
      <w:r>
        <w:rPr>
          <w:lang w:eastAsia="en-US"/>
        </w:rPr>
        <w:t>buttonu</w:t>
      </w:r>
      <w:proofErr w:type="spellEnd"/>
      <w:r>
        <w:rPr>
          <w:lang w:eastAsia="en-US"/>
        </w:rPr>
        <w:t xml:space="preserve">. </w:t>
      </w:r>
    </w:p>
    <w:p w14:paraId="51FC0030" w14:textId="4F644D5A" w:rsidR="00455C26" w:rsidRDefault="00455C26" w:rsidP="00455C26">
      <w:pPr>
        <w:pStyle w:val="Heading2"/>
      </w:pPr>
      <w:r>
        <w:t>UX</w:t>
      </w:r>
    </w:p>
    <w:p w14:paraId="30E519E4" w14:textId="5EB47794" w:rsidR="00455C26" w:rsidRDefault="00DC2D7C" w:rsidP="00455C26">
      <w:pPr>
        <w:rPr>
          <w:lang w:val="en-US" w:eastAsia="cs-CZ"/>
        </w:rPr>
      </w:pPr>
      <w:r>
        <w:rPr>
          <w:lang w:val="en-US" w:eastAsia="cs-CZ"/>
        </w:rPr>
        <w:t>HTML</w:t>
      </w:r>
    </w:p>
    <w:p w14:paraId="0B8AD970" w14:textId="1AA36BE1" w:rsidR="00DC2D7C" w:rsidRDefault="00DC2D7C" w:rsidP="00DC2D7C">
      <w:pPr>
        <w:pStyle w:val="Normlnprvnodsazen"/>
        <w:ind w:firstLine="0"/>
        <w:rPr>
          <w:lang w:val="en-US"/>
        </w:rPr>
      </w:pPr>
      <w:r>
        <w:rPr>
          <w:lang w:val="en-US"/>
        </w:rPr>
        <w:t xml:space="preserve">Troika text - </w:t>
      </w:r>
      <w:proofErr w:type="spellStart"/>
      <w:r>
        <w:rPr>
          <w:lang w:val="en-US"/>
        </w:rPr>
        <w:t>statický</w:t>
      </w:r>
      <w:proofErr w:type="spellEnd"/>
    </w:p>
    <w:p w14:paraId="10A9B96B" w14:textId="73D9793F" w:rsidR="00DC2D7C" w:rsidRDefault="00DC2D7C" w:rsidP="00DC2D7C">
      <w:pPr>
        <w:pStyle w:val="Normlnprvnodsazen"/>
        <w:ind w:firstLine="0"/>
      </w:pPr>
      <w:proofErr w:type="spellStart"/>
      <w:r>
        <w:rPr>
          <w:lang w:val="en-US"/>
        </w:rPr>
        <w:t>Bilboardy</w:t>
      </w:r>
      <w:proofErr w:type="spellEnd"/>
      <w:r>
        <w:rPr>
          <w:lang w:val="en-US"/>
        </w:rPr>
        <w:t xml:space="preserve"> – </w:t>
      </w:r>
      <w:proofErr w:type="spellStart"/>
      <w:r>
        <w:rPr>
          <w:lang w:val="en-US"/>
        </w:rPr>
        <w:t>dynamické</w:t>
      </w:r>
      <w:proofErr w:type="spellEnd"/>
      <w:r>
        <w:rPr>
          <w:lang w:val="en-US"/>
        </w:rPr>
        <w:t xml:space="preserve"> </w:t>
      </w:r>
      <w:proofErr w:type="spellStart"/>
      <w:r>
        <w:rPr>
          <w:lang w:val="en-US"/>
        </w:rPr>
        <w:t>otáčení</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uživatele</w:t>
      </w:r>
      <w:proofErr w:type="spellEnd"/>
      <w:r>
        <w:rPr>
          <w:lang w:val="en-US"/>
        </w:rPr>
        <w:t xml:space="preserve"> – je </w:t>
      </w:r>
      <w:proofErr w:type="spellStart"/>
      <w:r>
        <w:rPr>
          <w:lang w:val="en-US"/>
        </w:rPr>
        <w:t>nutné</w:t>
      </w:r>
      <w:proofErr w:type="spellEnd"/>
      <w:r>
        <w:rPr>
          <w:lang w:val="en-US"/>
        </w:rPr>
        <w:t xml:space="preserve">? – jak </w:t>
      </w:r>
      <w:proofErr w:type="spellStart"/>
      <w:r>
        <w:rPr>
          <w:lang w:val="en-US"/>
        </w:rPr>
        <w:t>moc</w:t>
      </w:r>
      <w:proofErr w:type="spellEnd"/>
      <w:r>
        <w:rPr>
          <w:lang w:val="en-US"/>
        </w:rPr>
        <w:t xml:space="preserve"> </w:t>
      </w:r>
      <w:proofErr w:type="spellStart"/>
      <w:r>
        <w:rPr>
          <w:lang w:val="en-US"/>
        </w:rPr>
        <w:t>pohybu</w:t>
      </w:r>
      <w:proofErr w:type="spellEnd"/>
      <w:r>
        <w:rPr>
          <w:lang w:val="en-US"/>
        </w:rPr>
        <w:t xml:space="preserve"> </w:t>
      </w:r>
      <w:proofErr w:type="spellStart"/>
      <w:r>
        <w:rPr>
          <w:lang w:val="en-US"/>
        </w:rPr>
        <w:t>budu</w:t>
      </w:r>
      <w:proofErr w:type="spellEnd"/>
      <w:r>
        <w:rPr>
          <w:lang w:val="en-US"/>
        </w:rPr>
        <w:t xml:space="preserve"> </w:t>
      </w:r>
      <w:proofErr w:type="spellStart"/>
      <w:r>
        <w:rPr>
          <w:lang w:val="en-US"/>
        </w:rPr>
        <w:t>vy</w:t>
      </w:r>
      <w:r>
        <w:t>žadovat</w:t>
      </w:r>
      <w:proofErr w:type="spellEnd"/>
    </w:p>
    <w:p w14:paraId="2907FA89" w14:textId="47636D8A" w:rsidR="00A3391B" w:rsidRDefault="00A3391B" w:rsidP="00A3391B">
      <w:pPr>
        <w:pStyle w:val="Heading3"/>
      </w:pPr>
      <w:r>
        <w:t>Optimalizace</w:t>
      </w:r>
    </w:p>
    <w:p w14:paraId="39D98C46" w14:textId="0D5350E7" w:rsidR="00A3391B" w:rsidRDefault="00A3391B" w:rsidP="00A3391B">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Pr="001F6849">
        <w:t xml:space="preserve"> – </w:t>
      </w:r>
      <w:proofErr w:type="spellStart"/>
      <w:r w:rsidRPr="001F6849">
        <w:t>progresive</w:t>
      </w:r>
      <w:proofErr w:type="spellEnd"/>
      <w:r w:rsidRPr="001F6849">
        <w:t xml:space="preserve"> </w:t>
      </w:r>
      <w:proofErr w:type="spellStart"/>
      <w:r w:rsidRPr="001F6849">
        <w:t>loading</w:t>
      </w:r>
      <w:proofErr w:type="spellEnd"/>
      <w:r w:rsidRPr="001F6849">
        <w:t xml:space="preserve"> </w:t>
      </w:r>
      <w:r>
        <w:t xml:space="preserve">(3D </w:t>
      </w:r>
      <w:proofErr w:type="spellStart"/>
      <w:r>
        <w:t>Tiles</w:t>
      </w:r>
      <w:proofErr w:type="spellEnd"/>
      <w:r>
        <w:t xml:space="preserve">) </w:t>
      </w:r>
      <w:r w:rsidRPr="001F6849">
        <w:t xml:space="preserve">– </w:t>
      </w:r>
      <w:proofErr w:type="spellStart"/>
      <w:r w:rsidRPr="001F6849">
        <w:t>compresion</w:t>
      </w:r>
      <w:proofErr w:type="spellEnd"/>
      <w:r>
        <w:t xml:space="preserve"> – viz. </w:t>
      </w:r>
      <w:proofErr w:type="spellStart"/>
      <w:r>
        <w:t>Paradowski</w:t>
      </w:r>
      <w:proofErr w:type="spellEnd"/>
      <w:r>
        <w:t xml:space="preserve"> projekty – komprese textur, </w:t>
      </w:r>
      <w:proofErr w:type="spellStart"/>
      <w:r>
        <w:t>comprese</w:t>
      </w:r>
      <w:proofErr w:type="spellEnd"/>
      <w:r>
        <w:t xml:space="preserve"> geometrie. </w:t>
      </w:r>
    </w:p>
    <w:p w14:paraId="62994ABA" w14:textId="25A3F850" w:rsidR="00414E1F" w:rsidRDefault="00414E1F" w:rsidP="00414E1F">
      <w:pPr>
        <w:pStyle w:val="Heading2"/>
      </w:pPr>
      <w:r>
        <w:t>Deployment</w:t>
      </w:r>
    </w:p>
    <w:p w14:paraId="441D04A1" w14:textId="6BCCD397" w:rsidR="00414E1F" w:rsidRPr="00414E1F" w:rsidRDefault="00414E1F" w:rsidP="00414E1F">
      <w:pPr>
        <w:rPr>
          <w:lang w:val="en-US" w:eastAsia="cs-CZ"/>
        </w:rPr>
      </w:pPr>
      <w:r w:rsidRPr="00414E1F">
        <w:rPr>
          <w:noProof/>
          <w:lang w:val="en-US" w:eastAsia="cs-CZ"/>
        </w:rPr>
        <w:drawing>
          <wp:inline distT="0" distB="0" distL="0" distR="0" wp14:anchorId="2BDE4091" wp14:editId="3DA35B3F">
            <wp:extent cx="5579745" cy="1879600"/>
            <wp:effectExtent l="0" t="0" r="1905" b="6350"/>
            <wp:docPr id="147871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3057" name="Picture 1" descr="A screenshot of a computer&#10;&#10;Description automatically generated"/>
                    <pic:cNvPicPr/>
                  </pic:nvPicPr>
                  <pic:blipFill>
                    <a:blip r:embed="rId68"/>
                    <a:stretch>
                      <a:fillRect/>
                    </a:stretch>
                  </pic:blipFill>
                  <pic:spPr>
                    <a:xfrm>
                      <a:off x="0" y="0"/>
                      <a:ext cx="5579745" cy="1879600"/>
                    </a:xfrm>
                    <a:prstGeom prst="rect">
                      <a:avLst/>
                    </a:prstGeom>
                  </pic:spPr>
                </pic:pic>
              </a:graphicData>
            </a:graphic>
          </wp:inline>
        </w:drawing>
      </w:r>
    </w:p>
    <w:p w14:paraId="5E30763B" w14:textId="6156A8C0" w:rsidR="00414E1F" w:rsidRPr="0029775B" w:rsidRDefault="00414E1F" w:rsidP="00414E1F">
      <w:pPr>
        <w:pStyle w:val="Normlnprvnodsazen"/>
        <w:ind w:firstLine="0"/>
        <w:rPr>
          <w:lang w:eastAsia="en-US"/>
        </w:rPr>
      </w:pPr>
      <w:proofErr w:type="spellStart"/>
      <w:r>
        <w:rPr>
          <w:lang w:eastAsia="en-US"/>
        </w:rPr>
        <w:t>Npm</w:t>
      </w:r>
      <w:proofErr w:type="spellEnd"/>
      <w:r>
        <w:rPr>
          <w:lang w:eastAsia="en-US"/>
        </w:rPr>
        <w:t xml:space="preserve"> </w:t>
      </w:r>
      <w:proofErr w:type="spellStart"/>
      <w:r>
        <w:rPr>
          <w:lang w:eastAsia="en-US"/>
        </w:rPr>
        <w:t>package</w:t>
      </w:r>
      <w:proofErr w:type="spellEnd"/>
      <w:r>
        <w:rPr>
          <w:lang w:eastAsia="en-US"/>
        </w:rPr>
        <w:t xml:space="preserve"> – </w:t>
      </w:r>
      <w:proofErr w:type="spellStart"/>
      <w:r>
        <w:rPr>
          <w:lang w:eastAsia="en-US"/>
        </w:rPr>
        <w:t>gh</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Github</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actions</w:t>
      </w:r>
      <w:proofErr w:type="spellEnd"/>
      <w:r>
        <w:rPr>
          <w:lang w:eastAsia="en-US"/>
        </w:rPr>
        <w:t xml:space="preserve">.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proofErr w:type="gramStart"/>
      <w:r>
        <w:t>2d</w:t>
      </w:r>
      <w:proofErr w:type="gramEnd"/>
      <w:r>
        <w:t xml:space="preserve"> ne</w:t>
      </w:r>
    </w:p>
    <w:p w14:paraId="0BD41377" w14:textId="77777777" w:rsidR="00A3391B" w:rsidRDefault="00A3391B" w:rsidP="00A3391B">
      <w:pPr>
        <w:pStyle w:val="Normlnprvnodsazen"/>
        <w:numPr>
          <w:ilvl w:val="0"/>
          <w:numId w:val="26"/>
        </w:numPr>
      </w:pPr>
      <w:proofErr w:type="gramStart"/>
      <w:r>
        <w:t>3d</w:t>
      </w:r>
      <w:proofErr w:type="gramEnd"/>
      <w:r>
        <w:t xml:space="preserve">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P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69"/>
          <w:footerReference w:type="default" r:id="rId70"/>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25F7EF5A" w14:textId="77777777" w:rsidR="00FD6309" w:rsidRPr="00FD6309" w:rsidRDefault="00FD6309" w:rsidP="00FD6309">
      <w:pPr>
        <w:pStyle w:val="Bibliography"/>
        <w:rPr>
          <w:sz w:val="18"/>
          <w:szCs w:val="18"/>
        </w:rPr>
      </w:pPr>
      <w:r w:rsidRPr="00FD6309">
        <w:rPr>
          <w:b/>
          <w:bCs/>
          <w:sz w:val="18"/>
          <w:szCs w:val="18"/>
        </w:rPr>
        <w:fldChar w:fldCharType="begin"/>
      </w:r>
      <w:r w:rsidRPr="00FD6309">
        <w:rPr>
          <w:b/>
          <w:bCs/>
          <w:sz w:val="18"/>
          <w:szCs w:val="18"/>
        </w:rPr>
        <w:instrText xml:space="preserve"> ADDIN ZOTERO_BIBL {"uncited":[],"omitted":[],"custom":[]} CSL_BIBLIOGRAPHY </w:instrText>
      </w:r>
      <w:r w:rsidRPr="00FD6309">
        <w:rPr>
          <w:b/>
          <w:bCs/>
          <w:sz w:val="18"/>
          <w:szCs w:val="18"/>
        </w:rPr>
        <w:fldChar w:fldCharType="separate"/>
      </w:r>
      <w:r w:rsidRPr="00FD6309">
        <w:rPr>
          <w:sz w:val="18"/>
          <w:szCs w:val="18"/>
        </w:rPr>
        <w:t xml:space="preserve">2019 - Battle of 3D Rendering Stacks: CesiumJS, VTS Geospatial or iTowns? (2019): </w:t>
      </w:r>
    </w:p>
    <w:p w14:paraId="33A6202B" w14:textId="77777777" w:rsidR="00FD6309" w:rsidRPr="00FD6309" w:rsidRDefault="00FD6309" w:rsidP="00FD6309">
      <w:pPr>
        <w:pStyle w:val="Bibliography"/>
        <w:rPr>
          <w:sz w:val="18"/>
          <w:szCs w:val="18"/>
        </w:rPr>
      </w:pPr>
      <w:r w:rsidRPr="00FD6309">
        <w:rPr>
          <w:sz w:val="18"/>
          <w:szCs w:val="18"/>
        </w:rPr>
        <w:t xml:space="preserve">ABDUL-RAHMAN, A., PILOUK, M. (2008): Spatial data modelling for 3D GIS. Springer, Berlin ; New York. </w:t>
      </w:r>
    </w:p>
    <w:p w14:paraId="072CEE9C" w14:textId="77777777" w:rsidR="00FD6309" w:rsidRPr="00FD6309" w:rsidRDefault="00FD6309" w:rsidP="00FD6309">
      <w:pPr>
        <w:pStyle w:val="Bibliography"/>
        <w:rPr>
          <w:sz w:val="18"/>
          <w:szCs w:val="18"/>
        </w:rPr>
      </w:pPr>
      <w:r w:rsidRPr="00FD6309">
        <w:rPr>
          <w:sz w:val="18"/>
          <w:szCs w:val="18"/>
        </w:rPr>
        <w:t xml:space="preserve">ARIËN, G. (2017): Overview of the rendering pipeline in WebGL, Geert Arien, http://www.geertarien.com/blog/2017/07/16/overview-of-the-rendering-pipeline-in-webgl/ (17. 9. 2023). </w:t>
      </w:r>
    </w:p>
    <w:p w14:paraId="61CA9A1B" w14:textId="77777777" w:rsidR="00FD6309" w:rsidRPr="00FD6309" w:rsidRDefault="00FD6309" w:rsidP="00FD6309">
      <w:pPr>
        <w:pStyle w:val="Bibliography"/>
        <w:rPr>
          <w:sz w:val="18"/>
          <w:szCs w:val="18"/>
        </w:rPr>
      </w:pPr>
      <w:r w:rsidRPr="00FD6309">
        <w:rPr>
          <w:sz w:val="18"/>
          <w:szCs w:val="18"/>
        </w:rPr>
        <w:t xml:space="preserve">BANDROVA, T., BONCHEV, S. (2013): 3D Maps – Scale, Accuracy, Level of Detail. </w:t>
      </w:r>
    </w:p>
    <w:p w14:paraId="3486E9EE" w14:textId="77777777" w:rsidR="00FD6309" w:rsidRPr="00FD6309" w:rsidRDefault="00FD6309" w:rsidP="00FD6309">
      <w:pPr>
        <w:pStyle w:val="Bibliography"/>
        <w:rPr>
          <w:sz w:val="18"/>
          <w:szCs w:val="18"/>
        </w:rPr>
      </w:pPr>
      <w:r w:rsidRPr="00FD6309">
        <w:rPr>
          <w:sz w:val="18"/>
          <w:szCs w:val="18"/>
        </w:rPr>
        <w:t xml:space="preserve">BARUAH, R. (2021): AR and VR Using the WebXR API: Learn to Create Immersive Content with WebGL, Three.js, and A-Frame. Apress, Berkeley, CA. </w:t>
      </w:r>
    </w:p>
    <w:p w14:paraId="36C92D6C" w14:textId="77777777" w:rsidR="00FD6309" w:rsidRPr="00FD6309" w:rsidRDefault="00FD6309" w:rsidP="00FD6309">
      <w:pPr>
        <w:pStyle w:val="Bibliography"/>
        <w:rPr>
          <w:sz w:val="18"/>
          <w:szCs w:val="18"/>
        </w:rPr>
      </w:pPr>
      <w:r w:rsidRPr="00FD6309">
        <w:rPr>
          <w:sz w:val="18"/>
          <w:szCs w:val="18"/>
        </w:rPr>
        <w:t xml:space="preserve">BASQUES, K. (2023): Remote debug Android devices, Chrome for Developers, https://developer.chrome.com/docs/devtools/remote-debugging/ (6. 11. 2023). </w:t>
      </w:r>
    </w:p>
    <w:p w14:paraId="5EE05988" w14:textId="77777777" w:rsidR="00FD6309" w:rsidRPr="00FD6309" w:rsidRDefault="00FD6309" w:rsidP="00FD6309">
      <w:pPr>
        <w:pStyle w:val="Bibliography"/>
        <w:rPr>
          <w:sz w:val="18"/>
          <w:szCs w:val="18"/>
        </w:rPr>
      </w:pPr>
      <w:r w:rsidRPr="00FD6309">
        <w:rPr>
          <w:sz w:val="18"/>
          <w:szCs w:val="18"/>
        </w:rPr>
        <w:t xml:space="preserve">BATTY, M. (1997): Virtual geography. Futures, 4, 29, 337–352. </w:t>
      </w:r>
    </w:p>
    <w:p w14:paraId="5FD79351" w14:textId="77777777" w:rsidR="00FD6309" w:rsidRPr="00FD6309" w:rsidRDefault="00FD6309" w:rsidP="00FD6309">
      <w:pPr>
        <w:pStyle w:val="Bibliography"/>
        <w:rPr>
          <w:sz w:val="18"/>
          <w:szCs w:val="18"/>
        </w:rPr>
      </w:pPr>
      <w:r w:rsidRPr="00FD6309">
        <w:rPr>
          <w:sz w:val="18"/>
          <w:szCs w:val="18"/>
        </w:rPr>
        <w:t xml:space="preserve">BERNARDES, S., MADDEN, M., KNIGHT, A., NEEL, N., MORGAN, N., CAMERON, K., KNOX, J. (2018): A MULTI-COMPONENT SYSTEM FOR DATA ACQUISITION AND VISUALIZATION IN THE GEOSCIENCES BASED ON UAVS, AUGMENTED AND VIRTUAL REALITY. In: The International Archives of the Photogrammetry, Remote Sensing and Spatial Information Sciences. Copernicus GmbH, 45–49. </w:t>
      </w:r>
    </w:p>
    <w:p w14:paraId="6C3B6D41" w14:textId="77777777" w:rsidR="00FD6309" w:rsidRPr="00FD6309" w:rsidRDefault="00FD6309" w:rsidP="00FD6309">
      <w:pPr>
        <w:pStyle w:val="Bibliography"/>
        <w:rPr>
          <w:sz w:val="18"/>
          <w:szCs w:val="18"/>
        </w:rPr>
      </w:pPr>
      <w:r w:rsidRPr="00FD6309">
        <w:rPr>
          <w:sz w:val="18"/>
          <w:szCs w:val="18"/>
        </w:rPr>
        <w:t xml:space="preserve">BILJECKI, F., LEDOUX, H., STOTER, J. (2016): An improved LOD specification for 3D building models. Computers, Environment and Urban Systems, 59, 25–37. </w:t>
      </w:r>
    </w:p>
    <w:p w14:paraId="3EDB46DB" w14:textId="77777777" w:rsidR="00FD6309" w:rsidRPr="00FD6309" w:rsidRDefault="00FD6309" w:rsidP="00FD6309">
      <w:pPr>
        <w:pStyle w:val="Bibliography"/>
        <w:rPr>
          <w:sz w:val="18"/>
          <w:szCs w:val="18"/>
        </w:rPr>
      </w:pPr>
      <w:r w:rsidRPr="00FD6309">
        <w:rPr>
          <w:sz w:val="18"/>
          <w:szCs w:val="18"/>
        </w:rPr>
        <w:t xml:space="preserve">BLENDER DOCUMENTATION TEAM (2023a): Introduction — Blender Manual, https://docs.blender.org/manual/en/latest/render/materials/introduction.html (15. 10. 2023). </w:t>
      </w:r>
    </w:p>
    <w:p w14:paraId="7D3A1D4A" w14:textId="77777777" w:rsidR="00FD6309" w:rsidRPr="00FD6309" w:rsidRDefault="00FD6309" w:rsidP="00FD6309">
      <w:pPr>
        <w:pStyle w:val="Bibliography"/>
        <w:rPr>
          <w:sz w:val="18"/>
          <w:szCs w:val="18"/>
        </w:rPr>
      </w:pPr>
      <w:r w:rsidRPr="00FD6309">
        <w:rPr>
          <w:sz w:val="18"/>
          <w:szCs w:val="18"/>
        </w:rPr>
        <w:t xml:space="preserve">BLENDER DOCUMENTATION TEAM (2023b): Light Objects — Blender Manual, https://docs.blender.org/manual/en/latest/render/lights/light_object.html (17. 10. 2023). </w:t>
      </w:r>
    </w:p>
    <w:p w14:paraId="3982A901" w14:textId="77777777" w:rsidR="00FD6309" w:rsidRPr="00FD6309" w:rsidRDefault="00FD6309" w:rsidP="00FD6309">
      <w:pPr>
        <w:pStyle w:val="Bibliography"/>
        <w:rPr>
          <w:sz w:val="18"/>
          <w:szCs w:val="18"/>
        </w:rPr>
      </w:pPr>
      <w:r w:rsidRPr="00FD6309">
        <w:rPr>
          <w:sz w:val="18"/>
          <w:szCs w:val="18"/>
        </w:rPr>
        <w:t xml:space="preserve">BLOKDYK, G. (2018): Virtual geographic environments A Complete Guide. 5STARCooks. </w:t>
      </w:r>
    </w:p>
    <w:p w14:paraId="649A4E6C" w14:textId="77777777" w:rsidR="00FD6309" w:rsidRPr="00FD6309" w:rsidRDefault="00FD6309" w:rsidP="00FD6309">
      <w:pPr>
        <w:pStyle w:val="Bibliography"/>
        <w:rPr>
          <w:sz w:val="18"/>
          <w:szCs w:val="18"/>
        </w:rPr>
      </w:pPr>
      <w:r w:rsidRPr="00FD6309">
        <w:rPr>
          <w:sz w:val="18"/>
          <w:szCs w:val="18"/>
        </w:rPr>
        <w:t xml:space="preserve">BOGDANOVA, R., BOULANGER, P., ZHENG, B. (2016): Depth Perception of Surgeons in Minimally Invasive Surgery. Surgical Innovation, 23. </w:t>
      </w:r>
    </w:p>
    <w:p w14:paraId="0EBF74E2" w14:textId="77777777" w:rsidR="00FD6309" w:rsidRPr="00FD6309" w:rsidRDefault="00FD6309" w:rsidP="00FD6309">
      <w:pPr>
        <w:pStyle w:val="Bibliography"/>
        <w:rPr>
          <w:sz w:val="18"/>
          <w:szCs w:val="18"/>
        </w:rPr>
      </w:pPr>
      <w:r w:rsidRPr="00FD6309">
        <w:rPr>
          <w:sz w:val="18"/>
          <w:szCs w:val="18"/>
        </w:rPr>
        <w:t xml:space="preserve">BOLETSIS, C. (2017): The New Era of Virtual Reality Locomotion: A Systematic Literature Review of Techniques and a Proposed Typology. Multimodal Technologies and Interaction, 4, 1, 24. </w:t>
      </w:r>
    </w:p>
    <w:p w14:paraId="61F3A7F0" w14:textId="77777777" w:rsidR="00FD6309" w:rsidRPr="00FD6309" w:rsidRDefault="00FD6309" w:rsidP="00FD6309">
      <w:pPr>
        <w:pStyle w:val="Bibliography"/>
        <w:rPr>
          <w:sz w:val="18"/>
          <w:szCs w:val="18"/>
        </w:rPr>
      </w:pPr>
      <w:r w:rsidRPr="00FD6309">
        <w:rPr>
          <w:sz w:val="18"/>
          <w:szCs w:val="18"/>
        </w:rPr>
        <w:t xml:space="preserve">BOLSTAD, P. (2019): GIS Fundamentals: A First Text on Geographic Information Systems, Sixth Edition. XanEdu Publishing Inc, Ann Arbor, MI. </w:t>
      </w:r>
    </w:p>
    <w:p w14:paraId="5B7E97F9" w14:textId="77777777" w:rsidR="00FD6309" w:rsidRPr="00FD6309" w:rsidRDefault="00FD6309" w:rsidP="00FD6309">
      <w:pPr>
        <w:pStyle w:val="Bibliography"/>
        <w:rPr>
          <w:sz w:val="18"/>
          <w:szCs w:val="18"/>
        </w:rPr>
      </w:pPr>
      <w:r w:rsidRPr="00FD6309">
        <w:rPr>
          <w:sz w:val="18"/>
          <w:szCs w:val="18"/>
        </w:rPr>
        <w:t xml:space="preserve">BOŘIL, J. (2022): Využití VGE pro výuku prostorových úloh - role interakce. Masarykova univerzita, Přírodovědecká fakulta. </w:t>
      </w:r>
    </w:p>
    <w:p w14:paraId="229919FA" w14:textId="77777777" w:rsidR="00FD6309" w:rsidRPr="00FD6309" w:rsidRDefault="00FD6309" w:rsidP="00FD6309">
      <w:pPr>
        <w:pStyle w:val="Bibliography"/>
        <w:rPr>
          <w:sz w:val="18"/>
          <w:szCs w:val="18"/>
        </w:rPr>
      </w:pPr>
      <w:r w:rsidRPr="00FD6309">
        <w:rPr>
          <w:sz w:val="18"/>
          <w:szCs w:val="18"/>
        </w:rPr>
        <w:t xml:space="preserve">BROWN, R. (2023): VRcompare - The Internet’s Largest VR &amp; AR Headset Database, VRcompare, https://vr-compare.com/ (8. 10. 2023). </w:t>
      </w:r>
    </w:p>
    <w:p w14:paraId="66866296" w14:textId="77777777" w:rsidR="00FD6309" w:rsidRPr="00FD6309" w:rsidRDefault="00FD6309" w:rsidP="00FD6309">
      <w:pPr>
        <w:pStyle w:val="Bibliography"/>
        <w:rPr>
          <w:sz w:val="18"/>
          <w:szCs w:val="18"/>
        </w:rPr>
      </w:pPr>
      <w:r w:rsidRPr="00FD6309">
        <w:rPr>
          <w:sz w:val="18"/>
          <w:szCs w:val="18"/>
        </w:rPr>
        <w:t xml:space="preserve">BURDEA, G., COIFFET, P. (2003): Virtual reality technology. J. Wiley-Interscience, Hoboken, N.J. </w:t>
      </w:r>
    </w:p>
    <w:p w14:paraId="4C80FB5E" w14:textId="77777777" w:rsidR="00FD6309" w:rsidRPr="00FD6309" w:rsidRDefault="00FD6309" w:rsidP="00FD6309">
      <w:pPr>
        <w:pStyle w:val="Bibliography"/>
        <w:rPr>
          <w:sz w:val="18"/>
          <w:szCs w:val="18"/>
        </w:rPr>
      </w:pPr>
      <w:r w:rsidRPr="00FD6309">
        <w:rPr>
          <w:sz w:val="18"/>
          <w:szCs w:val="18"/>
        </w:rPr>
        <w:t xml:space="preserve">BUTCHER, P. W. S., JOHN, N. W., RITSOS, P. D. (2021): VRIA: A Web-Based Framework for Creating Immersive Analytics Experiences. IEEE Transactions on Visualization and Computer Graphics, 7, 27, 3213–3225. </w:t>
      </w:r>
    </w:p>
    <w:p w14:paraId="0B382E0D" w14:textId="77777777" w:rsidR="00FD6309" w:rsidRPr="00FD6309" w:rsidRDefault="00FD6309" w:rsidP="00FD6309">
      <w:pPr>
        <w:pStyle w:val="Bibliography"/>
        <w:rPr>
          <w:sz w:val="18"/>
          <w:szCs w:val="18"/>
        </w:rPr>
      </w:pPr>
      <w:r w:rsidRPr="00FD6309">
        <w:rPr>
          <w:sz w:val="18"/>
          <w:szCs w:val="18"/>
        </w:rPr>
        <w:t xml:space="preserve">BUYUKSALIH, I., BAYBURT, S., BUYUKSALIH, G., BASKARACA, A., KARIM, H., RAHMAN, A. (2017): 3D MODELLING AND VISUALIZATION BASED ON THE UNITY GAME ENGINE – ADVANTAGES AND CHALLENGES. In: ISPRS Annals of Photogrammetry, Remote Sensing and Spatial Information Sciences. 161–166. </w:t>
      </w:r>
    </w:p>
    <w:p w14:paraId="054B6797" w14:textId="77777777" w:rsidR="00FD6309" w:rsidRPr="00FD6309" w:rsidRDefault="00FD6309" w:rsidP="00FD6309">
      <w:pPr>
        <w:pStyle w:val="Bibliography"/>
        <w:rPr>
          <w:sz w:val="18"/>
          <w:szCs w:val="18"/>
        </w:rPr>
      </w:pPr>
      <w:r w:rsidRPr="00FD6309">
        <w:rPr>
          <w:sz w:val="18"/>
          <w:szCs w:val="18"/>
        </w:rPr>
        <w:lastRenderedPageBreak/>
        <w:t xml:space="preserve">CAN I USE (2023a): “webGL” | Can I use... Support tables for HTML5, CSS3, etc, https://caniuse.com/?search=webGL (31. 1. 2023). </w:t>
      </w:r>
    </w:p>
    <w:p w14:paraId="38D1CE8B" w14:textId="77777777" w:rsidR="00FD6309" w:rsidRPr="00FD6309" w:rsidRDefault="00FD6309" w:rsidP="00FD6309">
      <w:pPr>
        <w:pStyle w:val="Bibliography"/>
        <w:rPr>
          <w:sz w:val="18"/>
          <w:szCs w:val="18"/>
        </w:rPr>
      </w:pPr>
      <w:r w:rsidRPr="00FD6309">
        <w:rPr>
          <w:sz w:val="18"/>
          <w:szCs w:val="18"/>
        </w:rPr>
        <w:t xml:space="preserve">CAN I USE (2023b): WebGPU - Can I use, https://caniuse.com/webgpu (29. 8. 2023). </w:t>
      </w:r>
    </w:p>
    <w:p w14:paraId="63ED774C" w14:textId="77777777" w:rsidR="00FD6309" w:rsidRPr="00FD6309" w:rsidRDefault="00FD6309" w:rsidP="00FD6309">
      <w:pPr>
        <w:pStyle w:val="Bibliography"/>
        <w:rPr>
          <w:sz w:val="18"/>
          <w:szCs w:val="18"/>
        </w:rPr>
      </w:pPr>
      <w:r w:rsidRPr="00FD6309">
        <w:rPr>
          <w:sz w:val="18"/>
          <w:szCs w:val="18"/>
        </w:rPr>
        <w:t xml:space="preserve">CAN I USE (2023c): “WebXR” | Can I use... Support tables for HTML5, CSS3, etc, https://caniuse.com/?search=WebXR (31. 1. 2023). </w:t>
      </w:r>
    </w:p>
    <w:p w14:paraId="28067F6B" w14:textId="77777777" w:rsidR="00FD6309" w:rsidRPr="00FD6309" w:rsidRDefault="00FD6309" w:rsidP="00FD6309">
      <w:pPr>
        <w:pStyle w:val="Bibliography"/>
        <w:rPr>
          <w:sz w:val="18"/>
          <w:szCs w:val="18"/>
        </w:rPr>
      </w:pPr>
      <w:r w:rsidRPr="00FD6309">
        <w:rPr>
          <w:sz w:val="18"/>
          <w:szCs w:val="18"/>
        </w:rPr>
        <w:t xml:space="preserve">CESIUMGS (2023a): Initial WebXR display support for Scene by pupitetris · Pull Request #11372 · CesiumGS/cesium, GitHub, https://github.com/CesiumGS/cesium/pull/11372 (31. 8. 2023). </w:t>
      </w:r>
    </w:p>
    <w:p w14:paraId="1C52F96D" w14:textId="77777777" w:rsidR="00FD6309" w:rsidRPr="00FD6309" w:rsidRDefault="00FD6309" w:rsidP="00FD6309">
      <w:pPr>
        <w:pStyle w:val="Bibliography"/>
        <w:rPr>
          <w:sz w:val="18"/>
          <w:szCs w:val="18"/>
        </w:rPr>
      </w:pPr>
      <w:r w:rsidRPr="00FD6309">
        <w:rPr>
          <w:sz w:val="18"/>
          <w:szCs w:val="18"/>
        </w:rPr>
        <w:t xml:space="preserve">CESIUMGS (2023b): WebXR · Issue #3422 · CesiumGS/cesium, GitHub, https://github.com/CesiumGS/cesium/issues/3422 (31. 8. 2023). </w:t>
      </w:r>
    </w:p>
    <w:p w14:paraId="36377E00" w14:textId="77777777" w:rsidR="00FD6309" w:rsidRPr="00FD6309" w:rsidRDefault="00FD6309" w:rsidP="00FD6309">
      <w:pPr>
        <w:pStyle w:val="Bibliography"/>
        <w:rPr>
          <w:sz w:val="18"/>
          <w:szCs w:val="18"/>
        </w:rPr>
      </w:pPr>
      <w:r w:rsidRPr="00FD6309">
        <w:rPr>
          <w:sz w:val="18"/>
          <w:szCs w:val="18"/>
        </w:rPr>
        <w:t xml:space="preserve">CHADWICK, E. (2023): ingBest Practices for Compress glTF Textures. </w:t>
      </w:r>
    </w:p>
    <w:p w14:paraId="09E990B5" w14:textId="77777777" w:rsidR="00FD6309" w:rsidRPr="00FD6309" w:rsidRDefault="00FD6309" w:rsidP="00FD6309">
      <w:pPr>
        <w:pStyle w:val="Bibliography"/>
        <w:rPr>
          <w:sz w:val="18"/>
          <w:szCs w:val="18"/>
        </w:rPr>
      </w:pPr>
      <w:r w:rsidRPr="00FD6309">
        <w:rPr>
          <w:sz w:val="18"/>
          <w:szCs w:val="18"/>
        </w:rPr>
        <w:t xml:space="preserve">CHEN, M., LIN, H. (2018): Virtual geographic environments (VGEs): originating from or beyond virtual reality (VR)? International Journal of Digital Earth, 4, 11, 329–333. </w:t>
      </w:r>
    </w:p>
    <w:p w14:paraId="606126E6" w14:textId="77777777" w:rsidR="00FD6309" w:rsidRPr="00FD6309" w:rsidRDefault="00FD6309" w:rsidP="00FD6309">
      <w:pPr>
        <w:pStyle w:val="Bibliography"/>
        <w:rPr>
          <w:sz w:val="18"/>
          <w:szCs w:val="18"/>
        </w:rPr>
      </w:pPr>
      <w:r w:rsidRPr="00FD6309">
        <w:rPr>
          <w:sz w:val="18"/>
          <w:szCs w:val="18"/>
        </w:rPr>
        <w:t xml:space="preserve">CHLOUPKOVÁ, T. (2007): Fyziologické principy procesu vidění - tvorba a vnímání obrazu. Masarykova univerzita, Přírodovědecká fakulta. </w:t>
      </w:r>
    </w:p>
    <w:p w14:paraId="0A1E39C6" w14:textId="77777777" w:rsidR="00FD6309" w:rsidRPr="00FD6309" w:rsidRDefault="00FD6309" w:rsidP="00FD6309">
      <w:pPr>
        <w:pStyle w:val="Bibliography"/>
        <w:rPr>
          <w:sz w:val="18"/>
          <w:szCs w:val="18"/>
        </w:rPr>
      </w:pPr>
      <w:r w:rsidRPr="00FD6309">
        <w:rPr>
          <w:sz w:val="18"/>
          <w:szCs w:val="18"/>
        </w:rPr>
        <w:t xml:space="preserve">CHOW, S. (2018): glTF-Tutorials - Materials, GitHub, https://github.com/KhronosGroup/glTF-Tutorials/blob/master/gltfTutorial/gltfTutorial_010_Materials.md (15. 10. 2023). </w:t>
      </w:r>
    </w:p>
    <w:p w14:paraId="449B09D7" w14:textId="77777777" w:rsidR="00FD6309" w:rsidRPr="00FD6309" w:rsidRDefault="00FD6309" w:rsidP="00FD6309">
      <w:pPr>
        <w:pStyle w:val="Bibliography"/>
        <w:rPr>
          <w:sz w:val="18"/>
          <w:szCs w:val="18"/>
        </w:rPr>
      </w:pPr>
      <w:r w:rsidRPr="00FD6309">
        <w:rPr>
          <w:sz w:val="18"/>
          <w:szCs w:val="18"/>
        </w:rPr>
        <w:t xml:space="preserve">CHRISTOPHE, S. (2020): Geovisualization: Multidimensional Exploration of the Territory. 325–332. </w:t>
      </w:r>
    </w:p>
    <w:p w14:paraId="0AD55DB1" w14:textId="77777777" w:rsidR="00FD6309" w:rsidRPr="00FD6309" w:rsidRDefault="00FD6309" w:rsidP="00FD6309">
      <w:pPr>
        <w:pStyle w:val="Bibliography"/>
        <w:rPr>
          <w:sz w:val="18"/>
          <w:szCs w:val="18"/>
        </w:rPr>
      </w:pPr>
      <w:r w:rsidRPr="00FD6309">
        <w:rPr>
          <w:sz w:val="18"/>
          <w:szCs w:val="18"/>
        </w:rPr>
        <w:t xml:space="preserve">CIBULA, R. (2021): Vývoj informačného systému na vizualizáciu 3D modelov a vývoj prototypu na meranie 3D objektov. Masarykova univerzita, Přírodovědecká fakulta. </w:t>
      </w:r>
    </w:p>
    <w:p w14:paraId="367807F3" w14:textId="77777777" w:rsidR="00FD6309" w:rsidRPr="00FD6309" w:rsidRDefault="00FD6309" w:rsidP="00FD6309">
      <w:pPr>
        <w:pStyle w:val="Bibliography"/>
        <w:rPr>
          <w:sz w:val="18"/>
          <w:szCs w:val="18"/>
        </w:rPr>
      </w:pPr>
      <w:r w:rsidRPr="00FD6309">
        <w:rPr>
          <w:sz w:val="18"/>
          <w:szCs w:val="18"/>
        </w:rPr>
        <w:t xml:space="preserve">CIRULIS, A., BRIGMANIS, K. B. (2013): 3D Outdoor Augmented Reality for Architecture and Urban Planning. Procedia Computer Science, 25, 71–79. </w:t>
      </w:r>
    </w:p>
    <w:p w14:paraId="35D5B50B" w14:textId="77777777" w:rsidR="00FD6309" w:rsidRPr="00FD6309" w:rsidRDefault="00FD6309" w:rsidP="00FD6309">
      <w:pPr>
        <w:pStyle w:val="Bibliography"/>
        <w:rPr>
          <w:sz w:val="18"/>
          <w:szCs w:val="18"/>
        </w:rPr>
      </w:pPr>
      <w:r w:rsidRPr="00FD6309">
        <w:rPr>
          <w:sz w:val="18"/>
          <w:szCs w:val="18"/>
        </w:rPr>
        <w:t xml:space="preserve">ÇÖLTEKIN, A., GRIFFIN, A. L., SLINGSBY, A., ROBINSON, A. C., CHRISTOPHE, S., RAUTENBACH, V., CHEN, M., PETTIT, C., KLIPPEL, A. (2020a): Geospatial Information Visualization and Extended Reality Displays. In: Guo, H., Goodchild, M. F., Annoni, A. (eds.): Manual of Digital Earth. Springer, Singapore, 229–277. </w:t>
      </w:r>
    </w:p>
    <w:p w14:paraId="628F3093" w14:textId="77777777" w:rsidR="00FD6309" w:rsidRPr="00FD6309" w:rsidRDefault="00FD6309" w:rsidP="00FD6309">
      <w:pPr>
        <w:pStyle w:val="Bibliography"/>
        <w:rPr>
          <w:sz w:val="18"/>
          <w:szCs w:val="18"/>
        </w:rPr>
      </w:pPr>
      <w:r w:rsidRPr="00FD6309">
        <w:rPr>
          <w:sz w:val="18"/>
          <w:szCs w:val="18"/>
        </w:rPr>
        <w:t xml:space="preserve">ÇÖLTEKIN, A., LOCHHEAD, I., MADDEN, M., CHRISTOPHE, S., DEVAUX, A., PETTIT, C., LOCK, O., SHUKLA, S., HERMAN, L., STACHOŇ, Z., KUBÍČEK, P., SNOPKOVÁ, D., BERNARDES, S., HEDLEY, N. (2020b): Extended Reality in Spatial Sciences: A Review of Research Challenges and Future Directions. ISPRS International Journal of Geo-Information, 7, 9, 439. </w:t>
      </w:r>
    </w:p>
    <w:p w14:paraId="2A475F7B" w14:textId="77777777" w:rsidR="00FD6309" w:rsidRPr="00FD6309" w:rsidRDefault="00FD6309" w:rsidP="00FD6309">
      <w:pPr>
        <w:pStyle w:val="Bibliography"/>
        <w:rPr>
          <w:sz w:val="18"/>
          <w:szCs w:val="18"/>
        </w:rPr>
      </w:pPr>
      <w:r w:rsidRPr="00FD6309">
        <w:rPr>
          <w:sz w:val="18"/>
          <w:szCs w:val="18"/>
        </w:rPr>
        <w:t xml:space="preserve">COLTEKIN, A., LOCHHEAD, I., MADDEN, M., CHRISTOPHE, S., DEVAUX, A., PETTIT, C., LOCK, O., SHUKLA, S., HERMAN, L., STACHOŇ, Z., KUBICEK, P., SNOPKOVÁ, D., BERNARDES, S., HEDLEY, N. (2020): Extended Reality in Spatial Sciences: A Review of Research Challenges and Future Directions. International Journal of Geo-Information, 9. </w:t>
      </w:r>
    </w:p>
    <w:p w14:paraId="0F26B0A0" w14:textId="77777777" w:rsidR="00FD6309" w:rsidRPr="00FD6309" w:rsidRDefault="00FD6309" w:rsidP="00FD6309">
      <w:pPr>
        <w:pStyle w:val="Bibliography"/>
        <w:rPr>
          <w:sz w:val="18"/>
          <w:szCs w:val="18"/>
        </w:rPr>
      </w:pPr>
      <w:r w:rsidRPr="00FD6309">
        <w:rPr>
          <w:sz w:val="18"/>
          <w:szCs w:val="18"/>
        </w:rPr>
        <w:t xml:space="preserve">ÇÖLTEKIN, A., LOKKA, I., ZAHNER, M. (2016): ON THE USABILITY AND USEFULNESS OF 3D (GEO)VISUALIZATIONS. ISPRS - International Archives of the Photogrammetry, Remote Sensing and Spatial Information Sciences, XLI-B2, 387–392. </w:t>
      </w:r>
    </w:p>
    <w:p w14:paraId="5A52B3C7" w14:textId="77777777" w:rsidR="00FD6309" w:rsidRPr="00FD6309" w:rsidRDefault="00FD6309" w:rsidP="00FD6309">
      <w:pPr>
        <w:pStyle w:val="Bibliography"/>
        <w:rPr>
          <w:sz w:val="18"/>
          <w:szCs w:val="18"/>
        </w:rPr>
      </w:pPr>
      <w:r w:rsidRPr="00FD6309">
        <w:rPr>
          <w:sz w:val="18"/>
          <w:szCs w:val="18"/>
        </w:rPr>
        <w:t xml:space="preserve">COLTEKIN, A., REICHENBACHER, T. (2011): High Quality Geographic Services and Bandwidth Limitations. Future Internet, 4, 3, 379–396. </w:t>
      </w:r>
    </w:p>
    <w:p w14:paraId="31C7C856" w14:textId="77777777" w:rsidR="00FD6309" w:rsidRPr="00FD6309" w:rsidRDefault="00FD6309" w:rsidP="00FD6309">
      <w:pPr>
        <w:pStyle w:val="Bibliography"/>
        <w:rPr>
          <w:sz w:val="18"/>
          <w:szCs w:val="18"/>
        </w:rPr>
      </w:pPr>
      <w:r w:rsidRPr="00FD6309">
        <w:rPr>
          <w:sz w:val="18"/>
          <w:szCs w:val="18"/>
        </w:rPr>
        <w:t xml:space="preserve">ČÚZK (2023): ČÚZK - Otevřená data - základní informace, https://www.cuzk.cz/Uvod/Produkty-a-sluzby/Otevrena-data/Otevrena-data-zakladni-informace.aspx (28. 8. 2023). </w:t>
      </w:r>
    </w:p>
    <w:p w14:paraId="585D6C6C" w14:textId="77777777" w:rsidR="00FD6309" w:rsidRPr="00FD6309" w:rsidRDefault="00FD6309" w:rsidP="00FD6309">
      <w:pPr>
        <w:pStyle w:val="Bibliography"/>
        <w:rPr>
          <w:sz w:val="18"/>
          <w:szCs w:val="18"/>
        </w:rPr>
      </w:pPr>
      <w:r w:rsidRPr="00FD6309">
        <w:rPr>
          <w:sz w:val="18"/>
          <w:szCs w:val="18"/>
        </w:rPr>
        <w:t xml:space="preserve">DECK.GL (2023): WebXR Support · visgl/deck.gl · Discussion #7972, GitHub, https://github.com/visgl/deck.gl/discussions/7972 (24. 9. 2023). </w:t>
      </w:r>
    </w:p>
    <w:p w14:paraId="13155BA1" w14:textId="77777777" w:rsidR="00FD6309" w:rsidRPr="00FD6309" w:rsidRDefault="00FD6309" w:rsidP="00FD6309">
      <w:pPr>
        <w:pStyle w:val="Bibliography"/>
        <w:rPr>
          <w:sz w:val="18"/>
          <w:szCs w:val="18"/>
        </w:rPr>
      </w:pPr>
      <w:r w:rsidRPr="00FD6309">
        <w:rPr>
          <w:sz w:val="18"/>
          <w:szCs w:val="18"/>
        </w:rPr>
        <w:t xml:space="preserve">DISCOVER THREE.JS CONTRIBUTORS (2023): Discover three.js. </w:t>
      </w:r>
    </w:p>
    <w:p w14:paraId="3568F4A6" w14:textId="77777777" w:rsidR="00FD6309" w:rsidRPr="00FD6309" w:rsidRDefault="00FD6309" w:rsidP="00FD6309">
      <w:pPr>
        <w:pStyle w:val="Bibliography"/>
        <w:rPr>
          <w:sz w:val="18"/>
          <w:szCs w:val="18"/>
        </w:rPr>
      </w:pPr>
      <w:r w:rsidRPr="00FD6309">
        <w:rPr>
          <w:sz w:val="18"/>
          <w:szCs w:val="18"/>
        </w:rPr>
        <w:t xml:space="preserve">DMARCOS (2023): Deprecate daydream and gearvr controls · Issue #5374 · aframevr/aframe, GitHub, https://github.com/aframevr/aframe/issues/5374 (6. 11. 2023). </w:t>
      </w:r>
    </w:p>
    <w:p w14:paraId="167E50E2" w14:textId="77777777" w:rsidR="00FD6309" w:rsidRPr="00FD6309" w:rsidRDefault="00FD6309" w:rsidP="00FD6309">
      <w:pPr>
        <w:pStyle w:val="Bibliography"/>
        <w:rPr>
          <w:sz w:val="18"/>
          <w:szCs w:val="18"/>
        </w:rPr>
      </w:pPr>
      <w:r w:rsidRPr="00FD6309">
        <w:rPr>
          <w:sz w:val="18"/>
          <w:szCs w:val="18"/>
        </w:rPr>
        <w:lastRenderedPageBreak/>
        <w:t xml:space="preserve">DORMAN, M. (2020): Introduction to Web Mapping. Chapman and Hall/CRC, Boca Raton. </w:t>
      </w:r>
    </w:p>
    <w:p w14:paraId="06F1BA02" w14:textId="77777777" w:rsidR="00FD6309" w:rsidRPr="00FD6309" w:rsidRDefault="00FD6309" w:rsidP="00FD6309">
      <w:pPr>
        <w:pStyle w:val="Bibliography"/>
        <w:rPr>
          <w:sz w:val="18"/>
          <w:szCs w:val="18"/>
        </w:rPr>
      </w:pPr>
      <w:r w:rsidRPr="00FD6309">
        <w:rPr>
          <w:sz w:val="18"/>
          <w:szCs w:val="18"/>
        </w:rPr>
        <w:t xml:space="preserve">DUNN, F., PARBERRY, I. (2011): 3D math primer for graphics and game development. CRC Press, Boca Raton, Fla. </w:t>
      </w:r>
    </w:p>
    <w:p w14:paraId="02799248" w14:textId="77777777" w:rsidR="00FD6309" w:rsidRPr="00FD6309" w:rsidRDefault="00FD6309" w:rsidP="00FD6309">
      <w:pPr>
        <w:pStyle w:val="Bibliography"/>
        <w:rPr>
          <w:sz w:val="18"/>
          <w:szCs w:val="18"/>
        </w:rPr>
      </w:pPr>
      <w:r w:rsidRPr="00FD6309">
        <w:rPr>
          <w:sz w:val="18"/>
          <w:szCs w:val="18"/>
        </w:rPr>
        <w:t xml:space="preserve">DUPIN, L. (2016): devices-vr-awwwards-3.png (PNG Image, 941 × 519 pixels), https://www.awwwards.com/awards/gallery/2016/03/devices-vr-awwwards-3.png (30. 1. 2023). </w:t>
      </w:r>
    </w:p>
    <w:p w14:paraId="0CED8670" w14:textId="77777777" w:rsidR="00FD6309" w:rsidRPr="00FD6309" w:rsidRDefault="00FD6309" w:rsidP="00FD6309">
      <w:pPr>
        <w:pStyle w:val="Bibliography"/>
        <w:rPr>
          <w:sz w:val="18"/>
          <w:szCs w:val="18"/>
        </w:rPr>
      </w:pPr>
      <w:r w:rsidRPr="00FD6309">
        <w:rPr>
          <w:sz w:val="18"/>
          <w:szCs w:val="18"/>
        </w:rPr>
        <w:t xml:space="preserve">DYKES, J., MACEACHREN, A. M., KRAAK, M.-J. (2005): Exploring Geovisualization. Pergamon, Amsterdam. </w:t>
      </w:r>
    </w:p>
    <w:p w14:paraId="0F4B2599" w14:textId="77777777" w:rsidR="00FD6309" w:rsidRPr="00FD6309" w:rsidRDefault="00FD6309" w:rsidP="00FD6309">
      <w:pPr>
        <w:pStyle w:val="Bibliography"/>
        <w:rPr>
          <w:sz w:val="18"/>
          <w:szCs w:val="18"/>
        </w:rPr>
      </w:pPr>
      <w:r w:rsidRPr="00FD6309">
        <w:rPr>
          <w:sz w:val="18"/>
          <w:szCs w:val="18"/>
        </w:rPr>
        <w:t xml:space="preserve">EDUTECH CONTRIBUTORS (2023): 3D file format - EduTech Wiki, https://edutechwiki.unige.ch/en/3D_file_format (19. 10. 2023). </w:t>
      </w:r>
    </w:p>
    <w:p w14:paraId="50EE1DD0" w14:textId="77777777" w:rsidR="00FD6309" w:rsidRPr="00FD6309" w:rsidRDefault="00FD6309" w:rsidP="00FD6309">
      <w:pPr>
        <w:pStyle w:val="Bibliography"/>
        <w:rPr>
          <w:sz w:val="18"/>
          <w:szCs w:val="18"/>
        </w:rPr>
      </w:pPr>
      <w:r w:rsidRPr="00FD6309">
        <w:rPr>
          <w:sz w:val="18"/>
          <w:szCs w:val="18"/>
        </w:rPr>
        <w:t xml:space="preserve">ESPINOSA, A. (2023): CesiumJS. </w:t>
      </w:r>
    </w:p>
    <w:p w14:paraId="59FA8AD7" w14:textId="77777777" w:rsidR="00FD6309" w:rsidRPr="00FD6309" w:rsidRDefault="00FD6309" w:rsidP="00FD6309">
      <w:pPr>
        <w:pStyle w:val="Bibliography"/>
        <w:rPr>
          <w:sz w:val="18"/>
          <w:szCs w:val="18"/>
        </w:rPr>
      </w:pPr>
      <w:r w:rsidRPr="00FD6309">
        <w:rPr>
          <w:sz w:val="18"/>
          <w:szCs w:val="18"/>
        </w:rPr>
        <w:t xml:space="preserve">ESRI (2023a): ArcGIS Maps SDK for JavaScript | Overview | ArcGIS Maps SDK for JavaScript 4.27 | ArcGIS Developers, https://developers.arcgis.com/javascript/latest/ (31. 8. 2023). </w:t>
      </w:r>
    </w:p>
    <w:p w14:paraId="7BAD4D31" w14:textId="77777777" w:rsidR="00FD6309" w:rsidRPr="00FD6309" w:rsidRDefault="00FD6309" w:rsidP="00FD6309">
      <w:pPr>
        <w:pStyle w:val="Bibliography"/>
        <w:rPr>
          <w:sz w:val="18"/>
          <w:szCs w:val="18"/>
        </w:rPr>
      </w:pPr>
      <w:r w:rsidRPr="00FD6309">
        <w:rPr>
          <w:sz w:val="18"/>
          <w:szCs w:val="18"/>
        </w:rPr>
        <w:t xml:space="preserve">ESRI (2023b): Export 360 VR Experiences from CityEngine—ArcGIS CityEngine Resources | Documentation, https://doc.arcgis.com/en/cityengine/latest/help/help-export-360vr.htm (31. 8. 2023). </w:t>
      </w:r>
    </w:p>
    <w:p w14:paraId="42775101" w14:textId="77777777" w:rsidR="00FD6309" w:rsidRPr="00FD6309" w:rsidRDefault="00FD6309" w:rsidP="00FD6309">
      <w:pPr>
        <w:pStyle w:val="Bibliography"/>
        <w:rPr>
          <w:sz w:val="18"/>
          <w:szCs w:val="18"/>
        </w:rPr>
      </w:pPr>
      <w:r w:rsidRPr="00FD6309">
        <w:rPr>
          <w:sz w:val="18"/>
          <w:szCs w:val="18"/>
        </w:rPr>
        <w:t xml:space="preserve">ESRI (2023c): Mapping APIs | Documentation | ArcGIS Developers, Documentation, https://developers.arcgis.com/documentation/mapping-apis-and-services/apis-and-sdks/ (31. 8. 2023). </w:t>
      </w:r>
    </w:p>
    <w:p w14:paraId="766B651B" w14:textId="77777777" w:rsidR="00FD6309" w:rsidRPr="00FD6309" w:rsidRDefault="00FD6309" w:rsidP="00FD6309">
      <w:pPr>
        <w:pStyle w:val="Bibliography"/>
        <w:rPr>
          <w:sz w:val="18"/>
          <w:szCs w:val="18"/>
        </w:rPr>
      </w:pPr>
      <w:r w:rsidRPr="00FD6309">
        <w:rPr>
          <w:sz w:val="18"/>
          <w:szCs w:val="18"/>
        </w:rPr>
        <w:t xml:space="preserve">FORD, T. (2017): “Overwatch” Gameplay Architecture and Netcode. </w:t>
      </w:r>
    </w:p>
    <w:p w14:paraId="1112C388" w14:textId="77777777" w:rsidR="00FD6309" w:rsidRPr="00FD6309" w:rsidRDefault="00FD6309" w:rsidP="00FD6309">
      <w:pPr>
        <w:pStyle w:val="Bibliography"/>
        <w:rPr>
          <w:sz w:val="18"/>
          <w:szCs w:val="18"/>
        </w:rPr>
      </w:pPr>
      <w:r w:rsidRPr="00FD6309">
        <w:rPr>
          <w:sz w:val="18"/>
          <w:szCs w:val="18"/>
        </w:rPr>
        <w:t xml:space="preserve">GAUTIER, J., BRÉDIF, M., CHRISTOPHE, S. (2020): Co-Visualization of Air Temperature and Urban Data for Visual Exploration. In: 2020 IEEE Visualization Conference (VIS). 71–75. </w:t>
      </w:r>
    </w:p>
    <w:p w14:paraId="17E402AA" w14:textId="77777777" w:rsidR="00FD6309" w:rsidRPr="00FD6309" w:rsidRDefault="00FD6309" w:rsidP="00FD6309">
      <w:pPr>
        <w:pStyle w:val="Bibliography"/>
        <w:rPr>
          <w:sz w:val="18"/>
          <w:szCs w:val="18"/>
        </w:rPr>
      </w:pPr>
      <w:r w:rsidRPr="00FD6309">
        <w:rPr>
          <w:sz w:val="18"/>
          <w:szCs w:val="18"/>
        </w:rPr>
        <w:t xml:space="preserve">GAUTIER, J., CHRISTOPHE, S., BRÉDIF, M. (2020): VISUALIZING 3D CLIMATE DATA IN URBAN 3D MODELS. The International Archives of the Photogrammetry, Remote Sensing and Spatial Information Sciences, XLIII-B4-2020, 781–789. </w:t>
      </w:r>
    </w:p>
    <w:p w14:paraId="2146E776" w14:textId="77777777" w:rsidR="00FD6309" w:rsidRPr="00FD6309" w:rsidRDefault="00FD6309" w:rsidP="00FD6309">
      <w:pPr>
        <w:pStyle w:val="Bibliography"/>
        <w:rPr>
          <w:sz w:val="18"/>
          <w:szCs w:val="18"/>
        </w:rPr>
      </w:pPr>
      <w:r w:rsidRPr="00FD6309">
        <w:rPr>
          <w:sz w:val="18"/>
          <w:szCs w:val="18"/>
        </w:rPr>
        <w:t xml:space="preserve">Geospatial Webinar (2023): </w:t>
      </w:r>
    </w:p>
    <w:p w14:paraId="382A5A15" w14:textId="77777777" w:rsidR="00FD6309" w:rsidRPr="00FD6309" w:rsidRDefault="00FD6309" w:rsidP="00FD6309">
      <w:pPr>
        <w:pStyle w:val="Bibliography"/>
        <w:rPr>
          <w:sz w:val="18"/>
          <w:szCs w:val="18"/>
        </w:rPr>
      </w:pPr>
      <w:r w:rsidRPr="00FD6309">
        <w:rPr>
          <w:sz w:val="18"/>
          <w:szCs w:val="18"/>
        </w:rPr>
        <w:t xml:space="preserve">GHAYOUR, F., CANTOR, D. (2018): Real-time 3D graphics with WebGL 2: build interactive 3D applications with JavaScript and WebGL 2 (OpenGL ES 3.0). Packt, Birmingham Mumbai. </w:t>
      </w:r>
    </w:p>
    <w:p w14:paraId="4BCEA4A8" w14:textId="77777777" w:rsidR="00FD6309" w:rsidRPr="00FD6309" w:rsidRDefault="00FD6309" w:rsidP="00FD6309">
      <w:pPr>
        <w:pStyle w:val="Bibliography"/>
        <w:rPr>
          <w:sz w:val="18"/>
          <w:szCs w:val="18"/>
        </w:rPr>
      </w:pPr>
      <w:r w:rsidRPr="00FD6309">
        <w:rPr>
          <w:sz w:val="18"/>
          <w:szCs w:val="18"/>
        </w:rPr>
        <w:t xml:space="preserve">GHULAM, M., FRANCILLETTE, Y., GOUAICH, A., MICHEL, F., HOCINE, N. (2013): Level Of Detail Based AI Adaptation for Agents in Video Games. ICAART 2013 - Proceedings of the 5th International Conference on Agents and Artificial Intelligence, 2. </w:t>
      </w:r>
    </w:p>
    <w:p w14:paraId="518F9061" w14:textId="77777777" w:rsidR="00FD6309" w:rsidRPr="00FD6309" w:rsidRDefault="00FD6309" w:rsidP="00FD6309">
      <w:pPr>
        <w:pStyle w:val="Bibliography"/>
        <w:rPr>
          <w:sz w:val="18"/>
          <w:szCs w:val="18"/>
        </w:rPr>
      </w:pPr>
      <w:r w:rsidRPr="00FD6309">
        <w:rPr>
          <w:sz w:val="18"/>
          <w:szCs w:val="18"/>
        </w:rPr>
        <w:t xml:space="preserve">GODBER, A. (2022): godber/webvr.dev. </w:t>
      </w:r>
    </w:p>
    <w:p w14:paraId="0BA2C0CB" w14:textId="77777777" w:rsidR="00FD6309" w:rsidRPr="00FD6309" w:rsidRDefault="00FD6309" w:rsidP="00FD6309">
      <w:pPr>
        <w:pStyle w:val="Bibliography"/>
        <w:rPr>
          <w:sz w:val="18"/>
          <w:szCs w:val="18"/>
        </w:rPr>
      </w:pPr>
      <w:r w:rsidRPr="00FD6309">
        <w:rPr>
          <w:sz w:val="18"/>
          <w:szCs w:val="18"/>
        </w:rPr>
        <w:t xml:space="preserve">GOODCHILD, M. F. (2013): The quality of big (geo)data. Dialogues in Human Geography, 3, 3, 280–284. </w:t>
      </w:r>
    </w:p>
    <w:p w14:paraId="7DCAE044" w14:textId="77777777" w:rsidR="00FD6309" w:rsidRPr="00FD6309" w:rsidRDefault="00FD6309" w:rsidP="00FD6309">
      <w:pPr>
        <w:pStyle w:val="Bibliography"/>
        <w:rPr>
          <w:sz w:val="18"/>
          <w:szCs w:val="18"/>
        </w:rPr>
      </w:pPr>
      <w:r w:rsidRPr="00FD6309">
        <w:rPr>
          <w:sz w:val="18"/>
          <w:szCs w:val="18"/>
        </w:rPr>
        <w:t xml:space="preserve">GROSSNER, K., GOODCHILD, M., CLARKE, K. (2008): Defining a Digital Earth System. T. GIS, 12, 145–160. </w:t>
      </w:r>
    </w:p>
    <w:p w14:paraId="6B0A9D91" w14:textId="77777777" w:rsidR="00FD6309" w:rsidRPr="00FD6309" w:rsidRDefault="00FD6309" w:rsidP="00FD6309">
      <w:pPr>
        <w:pStyle w:val="Bibliography"/>
        <w:rPr>
          <w:sz w:val="18"/>
          <w:szCs w:val="18"/>
        </w:rPr>
      </w:pPr>
      <w:r w:rsidRPr="00FD6309">
        <w:rPr>
          <w:sz w:val="18"/>
          <w:szCs w:val="18"/>
        </w:rPr>
        <w:t xml:space="preserve">GUO, H., GOODCHILD, M. F., ANNONI, A. eds. (2020): Manual of Digital Earth. Springer Nature. </w:t>
      </w:r>
    </w:p>
    <w:p w14:paraId="114BB01A" w14:textId="77777777" w:rsidR="00FD6309" w:rsidRPr="00FD6309" w:rsidRDefault="00FD6309" w:rsidP="00FD6309">
      <w:pPr>
        <w:pStyle w:val="Bibliography"/>
        <w:rPr>
          <w:sz w:val="18"/>
          <w:szCs w:val="18"/>
        </w:rPr>
      </w:pPr>
      <w:r w:rsidRPr="00FD6309">
        <w:rPr>
          <w:sz w:val="18"/>
          <w:szCs w:val="18"/>
        </w:rPr>
        <w:t xml:space="preserve">HALIK, Ł. (2018): Challenges in Converting the Polish Topographic Database of Built-Up Areas into 3D Virtual Reality Geovisualization. The Cartographic Journal, 4, 55, 391–399. </w:t>
      </w:r>
    </w:p>
    <w:p w14:paraId="1FAF82A1" w14:textId="77777777" w:rsidR="00FD6309" w:rsidRPr="00FD6309" w:rsidRDefault="00FD6309" w:rsidP="00FD6309">
      <w:pPr>
        <w:pStyle w:val="Bibliography"/>
        <w:rPr>
          <w:sz w:val="18"/>
          <w:szCs w:val="18"/>
        </w:rPr>
      </w:pPr>
      <w:r w:rsidRPr="00FD6309">
        <w:rPr>
          <w:sz w:val="18"/>
          <w:szCs w:val="18"/>
        </w:rPr>
        <w:t xml:space="preserve">HERMAN, L. (2011): Moderní kartografické metody modelování měst. Masarykova univerzita, Přírodovědecká fakulta. </w:t>
      </w:r>
    </w:p>
    <w:p w14:paraId="2B332245" w14:textId="77777777" w:rsidR="00FD6309" w:rsidRPr="00FD6309" w:rsidRDefault="00FD6309" w:rsidP="00FD6309">
      <w:pPr>
        <w:pStyle w:val="Bibliography"/>
        <w:rPr>
          <w:sz w:val="18"/>
          <w:szCs w:val="18"/>
        </w:rPr>
      </w:pPr>
      <w:r w:rsidRPr="00FD6309">
        <w:rPr>
          <w:sz w:val="18"/>
          <w:szCs w:val="18"/>
        </w:rPr>
        <w:t xml:space="preserve">HERMAN, L. (2014): Vizualizace 3D modelů měst na webu. Masarykova univerzita, Přírodovědecká fakulta. </w:t>
      </w:r>
    </w:p>
    <w:p w14:paraId="63B68B5A" w14:textId="77777777" w:rsidR="00FD6309" w:rsidRPr="00FD6309" w:rsidRDefault="00FD6309" w:rsidP="00FD6309">
      <w:pPr>
        <w:pStyle w:val="Bibliography"/>
        <w:rPr>
          <w:sz w:val="18"/>
          <w:szCs w:val="18"/>
        </w:rPr>
      </w:pPr>
      <w:r w:rsidRPr="00FD6309">
        <w:rPr>
          <w:sz w:val="18"/>
          <w:szCs w:val="18"/>
        </w:rPr>
        <w:t xml:space="preserve">HERMAN, L. (2019): User Issues of Interactive 3D Geovisualizations. Masarykova univerzita, Přírodovědecká fakulta. </w:t>
      </w:r>
    </w:p>
    <w:p w14:paraId="6D0CF72D" w14:textId="77777777" w:rsidR="00FD6309" w:rsidRPr="00FD6309" w:rsidRDefault="00FD6309" w:rsidP="00FD6309">
      <w:pPr>
        <w:pStyle w:val="Bibliography"/>
        <w:rPr>
          <w:sz w:val="18"/>
          <w:szCs w:val="18"/>
        </w:rPr>
      </w:pPr>
      <w:r w:rsidRPr="00FD6309">
        <w:rPr>
          <w:sz w:val="18"/>
          <w:szCs w:val="18"/>
        </w:rPr>
        <w:lastRenderedPageBreak/>
        <w:t xml:space="preserve">HERMAN, L., ŘEZNÍK, T. (2015): 3D WEB VISUALIZATION OF ENVIRONMENTAL INFORMATION – INTEGRATION OF HETEROGENEOUS DATA SOURCES WHEN PROVIDING NAVIGATION AND INTERACTION. The International Archives of the Photogrammetry, Remote Sensing and Spatial Information Sciences, XL-3/W3, 479–485. </w:t>
      </w:r>
    </w:p>
    <w:p w14:paraId="25736060" w14:textId="77777777" w:rsidR="00FD6309" w:rsidRPr="00FD6309" w:rsidRDefault="00FD6309" w:rsidP="00FD6309">
      <w:pPr>
        <w:pStyle w:val="Bibliography"/>
        <w:rPr>
          <w:sz w:val="18"/>
          <w:szCs w:val="18"/>
        </w:rPr>
      </w:pPr>
      <w:r w:rsidRPr="00FD6309">
        <w:rPr>
          <w:sz w:val="18"/>
          <w:szCs w:val="18"/>
        </w:rPr>
        <w:t xml:space="preserve">HEXAGON (2023): Luciad Developer Platform, https://dev.luciad.com/portal/productDocumentation/LuciadRIA/docs/articles/tutorial/technology/features_and_benefits.html?subcategory=ria_technology (31. 8. 2023). </w:t>
      </w:r>
    </w:p>
    <w:p w14:paraId="5645136C" w14:textId="77777777" w:rsidR="00FD6309" w:rsidRPr="00FD6309" w:rsidRDefault="00FD6309" w:rsidP="00FD6309">
      <w:pPr>
        <w:pStyle w:val="Bibliography"/>
        <w:rPr>
          <w:sz w:val="18"/>
          <w:szCs w:val="18"/>
        </w:rPr>
      </w:pPr>
      <w:r w:rsidRPr="00FD6309">
        <w:rPr>
          <w:sz w:val="18"/>
          <w:szCs w:val="18"/>
        </w:rPr>
        <w:t xml:space="preserve">HORKÝ, L. (2020): Sandbox for comparing performance of VTS Geospatial and CesiumJS. </w:t>
      </w:r>
    </w:p>
    <w:p w14:paraId="3306FA31" w14:textId="77777777" w:rsidR="00FD6309" w:rsidRPr="00FD6309" w:rsidRDefault="00FD6309" w:rsidP="00FD6309">
      <w:pPr>
        <w:pStyle w:val="Bibliography"/>
        <w:rPr>
          <w:sz w:val="18"/>
          <w:szCs w:val="18"/>
        </w:rPr>
      </w:pPr>
      <w:r w:rsidRPr="00FD6309">
        <w:rPr>
          <w:sz w:val="18"/>
          <w:szCs w:val="18"/>
        </w:rPr>
        <w:t xml:space="preserve">HUTTER, M. (2021): glTF-Tutorials - Textures, GitHub, https://github.com/KhronosGroup/glTF-Tutorials/blob/master/gltfTutorial/gltfTutorial_012_TexturesImagesSamplers.md (15. 10. 2023). </w:t>
      </w:r>
    </w:p>
    <w:p w14:paraId="2DB8E91E" w14:textId="77777777" w:rsidR="00FD6309" w:rsidRPr="00FD6309" w:rsidRDefault="00FD6309" w:rsidP="00FD6309">
      <w:pPr>
        <w:pStyle w:val="Bibliography"/>
        <w:rPr>
          <w:sz w:val="18"/>
          <w:szCs w:val="18"/>
        </w:rPr>
      </w:pPr>
      <w:r w:rsidRPr="00FD6309">
        <w:rPr>
          <w:sz w:val="18"/>
          <w:szCs w:val="18"/>
        </w:rPr>
        <w:t xml:space="preserve">IGALIA SL (2023): Welcome to Wolvic, https://www.wolvic.com/en/ (31. 1. 2023). </w:t>
      </w:r>
    </w:p>
    <w:p w14:paraId="29D3EA08" w14:textId="77777777" w:rsidR="00FD6309" w:rsidRPr="00FD6309" w:rsidRDefault="00FD6309" w:rsidP="00FD6309">
      <w:pPr>
        <w:pStyle w:val="Bibliography"/>
        <w:rPr>
          <w:sz w:val="18"/>
          <w:szCs w:val="18"/>
        </w:rPr>
      </w:pPr>
      <w:r w:rsidRPr="00FD6309">
        <w:rPr>
          <w:sz w:val="18"/>
          <w:szCs w:val="18"/>
        </w:rPr>
        <w:t xml:space="preserve">IMMERSIVE WEB WORKING GROUP (2022): WebXR Device API Explained, webxr, https://immersive-web.github.io/webxr/explainer.html (10. 9. 2023). </w:t>
      </w:r>
    </w:p>
    <w:p w14:paraId="41C60F58" w14:textId="77777777" w:rsidR="00FD6309" w:rsidRPr="00FD6309" w:rsidRDefault="00FD6309" w:rsidP="00FD6309">
      <w:pPr>
        <w:pStyle w:val="Bibliography"/>
        <w:rPr>
          <w:sz w:val="18"/>
          <w:szCs w:val="18"/>
        </w:rPr>
      </w:pPr>
      <w:r w:rsidRPr="00FD6309">
        <w:rPr>
          <w:sz w:val="18"/>
          <w:szCs w:val="18"/>
        </w:rPr>
        <w:t xml:space="preserve">IMMERSIVE WEB WORKING GROUP (2023): WebXR Device API Specification. Immersive Web at W3C. </w:t>
      </w:r>
    </w:p>
    <w:p w14:paraId="66478606" w14:textId="77777777" w:rsidR="00FD6309" w:rsidRPr="00FD6309" w:rsidRDefault="00FD6309" w:rsidP="00FD6309">
      <w:pPr>
        <w:pStyle w:val="Bibliography"/>
        <w:rPr>
          <w:sz w:val="18"/>
          <w:szCs w:val="18"/>
        </w:rPr>
      </w:pPr>
      <w:r w:rsidRPr="00FD6309">
        <w:rPr>
          <w:sz w:val="18"/>
          <w:szCs w:val="18"/>
        </w:rPr>
        <w:t xml:space="preserve">Intro to WebXR and A-Frame Part 1: What is WebXR, A-Frame, and Entity-Component-Systems (2021): </w:t>
      </w:r>
    </w:p>
    <w:p w14:paraId="60ED72F6" w14:textId="77777777" w:rsidR="00FD6309" w:rsidRPr="00FD6309" w:rsidRDefault="00FD6309" w:rsidP="00FD6309">
      <w:pPr>
        <w:pStyle w:val="Bibliography"/>
        <w:rPr>
          <w:sz w:val="18"/>
          <w:szCs w:val="18"/>
        </w:rPr>
      </w:pPr>
      <w:r w:rsidRPr="00FD6309">
        <w:rPr>
          <w:sz w:val="18"/>
          <w:szCs w:val="18"/>
        </w:rPr>
        <w:t xml:space="preserve">Introducing WebGPU: Unlocking modern GPU access for JavaScript (2023): </w:t>
      </w:r>
    </w:p>
    <w:p w14:paraId="10603EF5" w14:textId="77777777" w:rsidR="00FD6309" w:rsidRPr="00FD6309" w:rsidRDefault="00FD6309" w:rsidP="00FD6309">
      <w:pPr>
        <w:pStyle w:val="Bibliography"/>
        <w:rPr>
          <w:sz w:val="18"/>
          <w:szCs w:val="18"/>
        </w:rPr>
      </w:pPr>
      <w:r w:rsidRPr="00FD6309">
        <w:rPr>
          <w:sz w:val="18"/>
          <w:szCs w:val="18"/>
        </w:rPr>
        <w:t xml:space="preserve">ITOWNS CONTRIBUTORS (2023): iTowns, https://github.com/iTowns/itowns/tree/master (9. 9. 2023). </w:t>
      </w:r>
    </w:p>
    <w:p w14:paraId="575BEC95" w14:textId="77777777" w:rsidR="00FD6309" w:rsidRPr="00FD6309" w:rsidRDefault="00FD6309" w:rsidP="00FD6309">
      <w:pPr>
        <w:pStyle w:val="Bibliography"/>
        <w:rPr>
          <w:sz w:val="18"/>
          <w:szCs w:val="18"/>
        </w:rPr>
      </w:pPr>
      <w:r w:rsidRPr="00FD6309">
        <w:rPr>
          <w:sz w:val="18"/>
          <w:szCs w:val="18"/>
        </w:rPr>
        <w:t xml:space="preserve">JUDGE, S., HARRIE, L. (2020): Visualizing a Possible Future: Map Guidelines for a 3D Detailed Development Plan. Journal of Geovisualization and Spatial Analysis, 1, 4, 7. </w:t>
      </w:r>
    </w:p>
    <w:p w14:paraId="7C8FF714" w14:textId="77777777" w:rsidR="00FD6309" w:rsidRPr="00FD6309" w:rsidRDefault="00FD6309" w:rsidP="00FD6309">
      <w:pPr>
        <w:pStyle w:val="Bibliography"/>
        <w:rPr>
          <w:sz w:val="18"/>
          <w:szCs w:val="18"/>
        </w:rPr>
      </w:pPr>
      <w:r w:rsidRPr="00FD6309">
        <w:rPr>
          <w:sz w:val="18"/>
          <w:szCs w:val="18"/>
        </w:rPr>
        <w:t xml:space="preserve">JULIN, A., JAALAMA, K., VIRTANEN, J.-P., POUKE, M., YLIPULLI, J., VAAJA, M., HYYPPÄ, J., HYYPPÄ, H. (2018): Characterizing 3D City Modeling Projects: Towards a Harmonized Interoperable System. ISPRS International Journal of Geo-Information, 2, 7, 55. </w:t>
      </w:r>
    </w:p>
    <w:p w14:paraId="3A06AA22" w14:textId="77777777" w:rsidR="00FD6309" w:rsidRPr="00FD6309" w:rsidRDefault="00FD6309" w:rsidP="00FD6309">
      <w:pPr>
        <w:pStyle w:val="Bibliography"/>
        <w:rPr>
          <w:sz w:val="18"/>
          <w:szCs w:val="18"/>
        </w:rPr>
      </w:pPr>
      <w:r w:rsidRPr="00FD6309">
        <w:rPr>
          <w:sz w:val="18"/>
          <w:szCs w:val="18"/>
        </w:rPr>
        <w:t xml:space="preserve">KAM BRNO (2023): Brno - 3D model, https://webmaps.kambrno.cz/webmaps.kambrno.cz/3d-model/ (31. 8. 2023). </w:t>
      </w:r>
    </w:p>
    <w:p w14:paraId="2CB9BB89" w14:textId="77777777" w:rsidR="00FD6309" w:rsidRPr="00FD6309" w:rsidRDefault="00FD6309" w:rsidP="00FD6309">
      <w:pPr>
        <w:pStyle w:val="Bibliography"/>
        <w:rPr>
          <w:sz w:val="18"/>
          <w:szCs w:val="18"/>
        </w:rPr>
      </w:pPr>
      <w:r w:rsidRPr="00FD6309">
        <w:rPr>
          <w:sz w:val="18"/>
          <w:szCs w:val="18"/>
        </w:rPr>
        <w:t xml:space="preserve">KANE, J. (2022): Brands Pioneering “the Metaverse?” Consider Mozilla Hubs &amp; the 3D Open Web. Creator Labs. </w:t>
      </w:r>
    </w:p>
    <w:p w14:paraId="6C5C40CC" w14:textId="77777777" w:rsidR="00FD6309" w:rsidRPr="00FD6309" w:rsidRDefault="00FD6309" w:rsidP="00FD6309">
      <w:pPr>
        <w:pStyle w:val="Bibliography"/>
        <w:rPr>
          <w:sz w:val="18"/>
          <w:szCs w:val="18"/>
        </w:rPr>
      </w:pPr>
      <w:r w:rsidRPr="00FD6309">
        <w:rPr>
          <w:sz w:val="18"/>
          <w:szCs w:val="18"/>
        </w:rPr>
        <w:t xml:space="preserve">KEIL, J., EDLER, D., SCHMITT, T., DICKMANN, F. (2021): Creating Immersive Virtual Environments Based on Open Geospatial Data and Game Engines. KN - Journal of Cartography and Geographic Information, 1, 71, 53–65. </w:t>
      </w:r>
    </w:p>
    <w:p w14:paraId="2A2EBDA2" w14:textId="77777777" w:rsidR="00FD6309" w:rsidRPr="00FD6309" w:rsidRDefault="00FD6309" w:rsidP="00FD6309">
      <w:pPr>
        <w:pStyle w:val="Bibliography"/>
        <w:rPr>
          <w:sz w:val="18"/>
          <w:szCs w:val="18"/>
        </w:rPr>
      </w:pPr>
      <w:r w:rsidRPr="00FD6309">
        <w:rPr>
          <w:sz w:val="18"/>
          <w:szCs w:val="18"/>
        </w:rPr>
        <w:t xml:space="preserve">KHRONOS GROUP (2017): Strong glTF Ecosystem Momentum at SIGGRAPH 2017, The Khronos Group, https://www.khronos.org/blog/gltf-2.0-ecosystem-advancement (8. 10. 2023). </w:t>
      </w:r>
    </w:p>
    <w:p w14:paraId="5E2DBC80" w14:textId="77777777" w:rsidR="00FD6309" w:rsidRPr="00FD6309" w:rsidRDefault="00FD6309" w:rsidP="00FD6309">
      <w:pPr>
        <w:pStyle w:val="Bibliography"/>
        <w:rPr>
          <w:sz w:val="18"/>
          <w:szCs w:val="18"/>
        </w:rPr>
      </w:pPr>
      <w:r w:rsidRPr="00FD6309">
        <w:rPr>
          <w:sz w:val="18"/>
          <w:szCs w:val="18"/>
        </w:rPr>
        <w:t xml:space="preserve">KHRONOS GROUP (2018): WebGL: Latest Techniques, https://slideplayer.com/slide/16710114/ (22. 3. 2023). </w:t>
      </w:r>
    </w:p>
    <w:p w14:paraId="1BA573BD" w14:textId="77777777" w:rsidR="00FD6309" w:rsidRPr="00FD6309" w:rsidRDefault="00FD6309" w:rsidP="00FD6309">
      <w:pPr>
        <w:pStyle w:val="Bibliography"/>
        <w:rPr>
          <w:sz w:val="18"/>
          <w:szCs w:val="18"/>
        </w:rPr>
      </w:pPr>
      <w:r w:rsidRPr="00FD6309">
        <w:rPr>
          <w:sz w:val="18"/>
          <w:szCs w:val="18"/>
        </w:rPr>
        <w:t>KHRONOS GROUP (2021): glTF</w:t>
      </w:r>
      <w:r w:rsidRPr="00FD6309">
        <w:rPr>
          <w:sz w:val="18"/>
          <w:szCs w:val="18"/>
          <w:vertAlign w:val="superscript"/>
        </w:rPr>
        <w:t>TM</w:t>
      </w:r>
      <w:r w:rsidRPr="00FD6309">
        <w:rPr>
          <w:sz w:val="18"/>
          <w:szCs w:val="18"/>
        </w:rPr>
        <w:t xml:space="preserve"> 2.0 Specification. </w:t>
      </w:r>
    </w:p>
    <w:p w14:paraId="3555C917" w14:textId="77777777" w:rsidR="00FD6309" w:rsidRPr="00FD6309" w:rsidRDefault="00FD6309" w:rsidP="00FD6309">
      <w:pPr>
        <w:pStyle w:val="Bibliography"/>
        <w:rPr>
          <w:sz w:val="18"/>
          <w:szCs w:val="18"/>
        </w:rPr>
      </w:pPr>
      <w:r w:rsidRPr="00FD6309">
        <w:rPr>
          <w:sz w:val="18"/>
          <w:szCs w:val="18"/>
        </w:rPr>
        <w:t xml:space="preserve">KHRONOS GROUP (2023a): glTF-Tutorials-Scenes and Nodes, glTF-Tutorials, https://github.khronos.org/glTF-Tutorials/gltfTutorial/gltfTutorial_004_ScenesNodes.html (21. 9. 2023). </w:t>
      </w:r>
    </w:p>
    <w:p w14:paraId="3710505F" w14:textId="77777777" w:rsidR="00FD6309" w:rsidRPr="00FD6309" w:rsidRDefault="00FD6309" w:rsidP="00FD6309">
      <w:pPr>
        <w:pStyle w:val="Bibliography"/>
        <w:rPr>
          <w:sz w:val="18"/>
          <w:szCs w:val="18"/>
        </w:rPr>
      </w:pPr>
      <w:r w:rsidRPr="00FD6309">
        <w:rPr>
          <w:sz w:val="18"/>
          <w:szCs w:val="18"/>
        </w:rPr>
        <w:t xml:space="preserve">KHRONOS GROUP (2023b): WebGL, The Khronos Group, https://www.khronos.org// (19. 1. 2023). </w:t>
      </w:r>
    </w:p>
    <w:p w14:paraId="07E81E43" w14:textId="77777777" w:rsidR="00FD6309" w:rsidRPr="00FD6309" w:rsidRDefault="00FD6309" w:rsidP="00FD6309">
      <w:pPr>
        <w:pStyle w:val="Bibliography"/>
        <w:rPr>
          <w:sz w:val="18"/>
          <w:szCs w:val="18"/>
        </w:rPr>
      </w:pPr>
      <w:r w:rsidRPr="00FD6309">
        <w:rPr>
          <w:sz w:val="18"/>
          <w:szCs w:val="18"/>
        </w:rPr>
        <w:t xml:space="preserve">KIONG, D. L. V. (2022): Metaverse Made Easy: A Beginner’s Guide to the Metaverse: Everything you need to know about Metaverse, NFT and GameFi. Independently published. </w:t>
      </w:r>
    </w:p>
    <w:p w14:paraId="6EDDAA55" w14:textId="77777777" w:rsidR="00FD6309" w:rsidRPr="00FD6309" w:rsidRDefault="00FD6309" w:rsidP="00FD6309">
      <w:pPr>
        <w:pStyle w:val="Bibliography"/>
        <w:rPr>
          <w:sz w:val="18"/>
          <w:szCs w:val="18"/>
        </w:rPr>
      </w:pPr>
      <w:r w:rsidRPr="00FD6309">
        <w:rPr>
          <w:sz w:val="18"/>
          <w:szCs w:val="18"/>
        </w:rPr>
        <w:t xml:space="preserve">KOLÁČNÝ, A. (1969): Cartographic Information—a Fundamental Concept and Term in Modern Cartography. The Cartographic Journal, 1, 6, 47–49. </w:t>
      </w:r>
    </w:p>
    <w:p w14:paraId="48DC6F59" w14:textId="77777777" w:rsidR="00FD6309" w:rsidRPr="00FD6309" w:rsidRDefault="00FD6309" w:rsidP="00FD6309">
      <w:pPr>
        <w:pStyle w:val="Bibliography"/>
        <w:rPr>
          <w:sz w:val="18"/>
          <w:szCs w:val="18"/>
        </w:rPr>
      </w:pPr>
      <w:r w:rsidRPr="00FD6309">
        <w:rPr>
          <w:sz w:val="18"/>
          <w:szCs w:val="18"/>
        </w:rPr>
        <w:t xml:space="preserve">KONEČNÝ, M. (2011): Cartography: Challenges and potential in the virtual geographic environments era. Annals of GIS, 17, 135–146. </w:t>
      </w:r>
    </w:p>
    <w:p w14:paraId="4BA87589" w14:textId="77777777" w:rsidR="00FD6309" w:rsidRPr="00FD6309" w:rsidRDefault="00FD6309" w:rsidP="00FD6309">
      <w:pPr>
        <w:pStyle w:val="Bibliography"/>
        <w:rPr>
          <w:sz w:val="18"/>
          <w:szCs w:val="18"/>
        </w:rPr>
      </w:pPr>
      <w:r w:rsidRPr="00FD6309">
        <w:rPr>
          <w:sz w:val="18"/>
          <w:szCs w:val="18"/>
        </w:rPr>
        <w:lastRenderedPageBreak/>
        <w:t xml:space="preserve">KRESSE, W., DANKO, D. M. eds. (2012): Springer Handbook of Geographic Information. Springer, Berlin ; New York. </w:t>
      </w:r>
    </w:p>
    <w:p w14:paraId="18B1D832" w14:textId="77777777" w:rsidR="00FD6309" w:rsidRPr="00FD6309" w:rsidRDefault="00FD6309" w:rsidP="00FD6309">
      <w:pPr>
        <w:pStyle w:val="Bibliography"/>
        <w:rPr>
          <w:sz w:val="18"/>
          <w:szCs w:val="18"/>
        </w:rPr>
      </w:pPr>
      <w:r w:rsidRPr="00FD6309">
        <w:rPr>
          <w:sz w:val="18"/>
          <w:szCs w:val="18"/>
        </w:rPr>
        <w:t xml:space="preserve">KUBÍČEK, P., STACHOŇ, Z. (2009): NOVÉ MAPOVÉ TECHNOLOGIE V KARTOGRAFICKÉ KOMUNIKACI. Karografické listy, 17, 8. </w:t>
      </w:r>
    </w:p>
    <w:p w14:paraId="79BFBE51" w14:textId="77777777" w:rsidR="00FD6309" w:rsidRPr="00FD6309" w:rsidRDefault="00FD6309" w:rsidP="00FD6309">
      <w:pPr>
        <w:pStyle w:val="Bibliography"/>
        <w:rPr>
          <w:sz w:val="18"/>
          <w:szCs w:val="18"/>
        </w:rPr>
      </w:pPr>
      <w:r w:rsidRPr="00FD6309">
        <w:rPr>
          <w:sz w:val="18"/>
          <w:szCs w:val="18"/>
        </w:rPr>
        <w:t xml:space="preserve">KVARDA, O. (2020): Virtuální realita jako prostředek kartografické komunikace. Masarykova univerzita, Přírodovědecká fakulta. </w:t>
      </w:r>
    </w:p>
    <w:p w14:paraId="4BF5268E" w14:textId="77777777" w:rsidR="00FD6309" w:rsidRPr="00FD6309" w:rsidRDefault="00FD6309" w:rsidP="00FD6309">
      <w:pPr>
        <w:pStyle w:val="Bibliography"/>
        <w:rPr>
          <w:sz w:val="18"/>
          <w:szCs w:val="18"/>
        </w:rPr>
      </w:pPr>
      <w:r w:rsidRPr="00FD6309">
        <w:rPr>
          <w:sz w:val="18"/>
          <w:szCs w:val="18"/>
        </w:rPr>
        <w:t xml:space="preserve">LAKSONO, D., ADITYA, T. (2019): Utilizing A Game Engine for Interactive 3D Topographic Data Visualization. ISPRS International Journal of Geo-Information, 8, 8, 361. </w:t>
      </w:r>
    </w:p>
    <w:p w14:paraId="16D4FC9D" w14:textId="77777777" w:rsidR="00FD6309" w:rsidRPr="00FD6309" w:rsidRDefault="00FD6309" w:rsidP="00FD6309">
      <w:pPr>
        <w:pStyle w:val="Bibliography"/>
        <w:rPr>
          <w:sz w:val="18"/>
          <w:szCs w:val="18"/>
        </w:rPr>
      </w:pPr>
      <w:r w:rsidRPr="00FD6309">
        <w:rPr>
          <w:sz w:val="18"/>
          <w:szCs w:val="18"/>
        </w:rPr>
        <w:t xml:space="preserve">LAVALLE, S. (2020): Virtual Reality - LaValle. </w:t>
      </w:r>
    </w:p>
    <w:p w14:paraId="03EBE383" w14:textId="77777777" w:rsidR="00FD6309" w:rsidRPr="00FD6309" w:rsidRDefault="00FD6309" w:rsidP="00FD6309">
      <w:pPr>
        <w:pStyle w:val="Bibliography"/>
        <w:rPr>
          <w:sz w:val="18"/>
          <w:szCs w:val="18"/>
        </w:rPr>
      </w:pPr>
      <w:r w:rsidRPr="00FD6309">
        <w:rPr>
          <w:sz w:val="18"/>
          <w:szCs w:val="18"/>
        </w:rPr>
        <w:t xml:space="preserve">LEE, Y., YOO, B. (2021): XR collaboration beyond virtual reality: work in the real world. 8, 756–772. </w:t>
      </w:r>
    </w:p>
    <w:p w14:paraId="0B83CF37" w14:textId="77777777" w:rsidR="00FD6309" w:rsidRPr="00FD6309" w:rsidRDefault="00FD6309" w:rsidP="00FD6309">
      <w:pPr>
        <w:pStyle w:val="Bibliography"/>
        <w:rPr>
          <w:sz w:val="18"/>
          <w:szCs w:val="18"/>
        </w:rPr>
      </w:pPr>
      <w:r w:rsidRPr="00FD6309">
        <w:rPr>
          <w:sz w:val="18"/>
          <w:szCs w:val="18"/>
        </w:rPr>
        <w:t xml:space="preserve">LIN, H., BATTY, M. (2011): Virtual Geographic Environments. Esri Press, Redlands, Calif. </w:t>
      </w:r>
    </w:p>
    <w:p w14:paraId="5AB1346A" w14:textId="77777777" w:rsidR="00FD6309" w:rsidRPr="00FD6309" w:rsidRDefault="00FD6309" w:rsidP="00FD6309">
      <w:pPr>
        <w:pStyle w:val="Bibliography"/>
        <w:rPr>
          <w:sz w:val="18"/>
          <w:szCs w:val="18"/>
        </w:rPr>
      </w:pPr>
      <w:r w:rsidRPr="00FD6309">
        <w:rPr>
          <w:sz w:val="18"/>
          <w:szCs w:val="18"/>
        </w:rPr>
        <w:t xml:space="preserve">LIN, H., CHEN, M., LU, G. (2013): Virtual Geographic Environment: A Workspace for Computer-Aided Geographic Experiments. Annals of the Association of American Geographers, 3, 103, 465–482. </w:t>
      </w:r>
    </w:p>
    <w:p w14:paraId="5B34B2A1" w14:textId="77777777" w:rsidR="00FD6309" w:rsidRPr="00FD6309" w:rsidRDefault="00FD6309" w:rsidP="00FD6309">
      <w:pPr>
        <w:pStyle w:val="Bibliography"/>
        <w:rPr>
          <w:sz w:val="18"/>
          <w:szCs w:val="18"/>
        </w:rPr>
      </w:pPr>
      <w:r w:rsidRPr="00FD6309">
        <w:rPr>
          <w:sz w:val="18"/>
          <w:szCs w:val="18"/>
        </w:rPr>
        <w:t xml:space="preserve">LIN, H., CHEN, M., LU, G., ZHU, Q., GONG, J., YOU, X., WEN, Y., XU, B., HU, M. (2013): Virtual Geographic Environments (VGEs): A New Generation of Geographic Analysis Tool. Earth-Science Reviews, 126, 74–84. </w:t>
      </w:r>
    </w:p>
    <w:p w14:paraId="0FB5A874" w14:textId="77777777" w:rsidR="00FD6309" w:rsidRPr="00FD6309" w:rsidRDefault="00FD6309" w:rsidP="00FD6309">
      <w:pPr>
        <w:pStyle w:val="Bibliography"/>
        <w:rPr>
          <w:sz w:val="18"/>
          <w:szCs w:val="18"/>
        </w:rPr>
      </w:pPr>
      <w:r w:rsidRPr="00FD6309">
        <w:rPr>
          <w:sz w:val="18"/>
          <w:szCs w:val="18"/>
        </w:rPr>
        <w:t xml:space="preserve">LONGLEY, P. A., GOODCHILD, M. F., MAGUIRE, D. J., RHIND, D. W. (2015): Geographic Information Science and Systems, 4th Edition. Wiley. </w:t>
      </w:r>
    </w:p>
    <w:p w14:paraId="470C1513" w14:textId="77777777" w:rsidR="00FD6309" w:rsidRPr="00FD6309" w:rsidRDefault="00FD6309" w:rsidP="00FD6309">
      <w:pPr>
        <w:pStyle w:val="Bibliography"/>
        <w:rPr>
          <w:sz w:val="18"/>
          <w:szCs w:val="18"/>
        </w:rPr>
      </w:pPr>
      <w:r w:rsidRPr="00FD6309">
        <w:rPr>
          <w:sz w:val="18"/>
          <w:szCs w:val="18"/>
        </w:rPr>
        <w:t xml:space="preserve">MACEACHREN, A. M. (2004): How Maps Work: Representation, Visualization, and Design. The Guilford Press, New York. </w:t>
      </w:r>
    </w:p>
    <w:p w14:paraId="359156D0" w14:textId="77777777" w:rsidR="00FD6309" w:rsidRPr="00FD6309" w:rsidRDefault="00FD6309" w:rsidP="00FD6309">
      <w:pPr>
        <w:pStyle w:val="Bibliography"/>
        <w:rPr>
          <w:sz w:val="18"/>
          <w:szCs w:val="18"/>
        </w:rPr>
      </w:pPr>
      <w:r w:rsidRPr="00FD6309">
        <w:rPr>
          <w:sz w:val="18"/>
          <w:szCs w:val="18"/>
        </w:rPr>
        <w:t xml:space="preserve">MACEACHREN, A. M., EDSALL, R., HAUG, D., BAXTER, R., OTTO, G., MASTERS, R., FUHRMANN, S., QIAN, L. (1999): Virtual environments for geographic visualization: potential and challenges. In: Proceedings of the 1999 workshop on new paradigms in information visualization and manipulation in conjunction with the eighth ACM internation conference on Information and knowledge management. Association for Computing Machinery, New York, NY, USA, 35–40. </w:t>
      </w:r>
    </w:p>
    <w:p w14:paraId="23BC4C65" w14:textId="77777777" w:rsidR="00FD6309" w:rsidRPr="00FD6309" w:rsidRDefault="00FD6309" w:rsidP="00FD6309">
      <w:pPr>
        <w:pStyle w:val="Bibliography"/>
        <w:rPr>
          <w:sz w:val="18"/>
          <w:szCs w:val="18"/>
        </w:rPr>
      </w:pPr>
      <w:r w:rsidRPr="00FD6309">
        <w:rPr>
          <w:sz w:val="18"/>
          <w:szCs w:val="18"/>
        </w:rPr>
        <w:t xml:space="preserve">MACEACHREN, A. M., TAYLOR, F. D. R. (1994): Visualization in modern cartography. Pergamon. </w:t>
      </w:r>
    </w:p>
    <w:p w14:paraId="09CB8893" w14:textId="77777777" w:rsidR="00FD6309" w:rsidRPr="00FD6309" w:rsidRDefault="00FD6309" w:rsidP="00FD6309">
      <w:pPr>
        <w:pStyle w:val="Bibliography"/>
        <w:rPr>
          <w:sz w:val="18"/>
          <w:szCs w:val="18"/>
        </w:rPr>
      </w:pPr>
      <w:r w:rsidRPr="00FD6309">
        <w:rPr>
          <w:sz w:val="18"/>
          <w:szCs w:val="18"/>
        </w:rPr>
        <w:t xml:space="preserve">MACLNTYRE, B., SMITH, T. F. (2018): Thoughts on the Future of WebXR and the Immersive Web. In: 2018 IEEE International Symposium on Mixed and Augmented Reality Adjunct (ISMAR-Adjunct). 338–342. </w:t>
      </w:r>
    </w:p>
    <w:p w14:paraId="6043269F" w14:textId="77777777" w:rsidR="00FD6309" w:rsidRPr="00FD6309" w:rsidRDefault="00FD6309" w:rsidP="00FD6309">
      <w:pPr>
        <w:pStyle w:val="Bibliography"/>
        <w:rPr>
          <w:sz w:val="18"/>
          <w:szCs w:val="18"/>
        </w:rPr>
      </w:pPr>
      <w:r w:rsidRPr="00FD6309">
        <w:rPr>
          <w:sz w:val="18"/>
          <w:szCs w:val="18"/>
        </w:rPr>
        <w:t xml:space="preserve">MARSCHNER, S., SHIRLEY, P., ASHIKHMIN, M., GLEICHER, M., HOFFMAN, N., JOHNSON, G., MUNZNER, T., REINHARD, E., THOMPSON, W. B., WILLEMSEN, P., WYVILL, B. (2021): Fundamentals of Computer Graphics. A K Peters/CRC Press, Boca Raton. </w:t>
      </w:r>
    </w:p>
    <w:p w14:paraId="0B2D9CF3" w14:textId="77777777" w:rsidR="00FD6309" w:rsidRPr="00FD6309" w:rsidRDefault="00FD6309" w:rsidP="00FD6309">
      <w:pPr>
        <w:pStyle w:val="Bibliography"/>
        <w:rPr>
          <w:sz w:val="18"/>
          <w:szCs w:val="18"/>
        </w:rPr>
      </w:pPr>
      <w:r w:rsidRPr="00FD6309">
        <w:rPr>
          <w:sz w:val="18"/>
          <w:szCs w:val="18"/>
        </w:rPr>
        <w:t xml:space="preserve">MAT, R. C., SHARIFF, A. R. M., ZULKIFLI, A. N., RAHIM, M. S. M., MAHAYUDIN, M. H. (2014): Using game engine for 3D terrain visualisation of GIS data: A review. IOP Conference Series: Earth and Environmental Science, 20, 012037. </w:t>
      </w:r>
    </w:p>
    <w:p w14:paraId="6FEABB11" w14:textId="77777777" w:rsidR="00FD6309" w:rsidRPr="00FD6309" w:rsidRDefault="00FD6309" w:rsidP="00FD6309">
      <w:pPr>
        <w:pStyle w:val="Bibliography"/>
        <w:rPr>
          <w:sz w:val="18"/>
          <w:szCs w:val="18"/>
        </w:rPr>
      </w:pPr>
      <w:r w:rsidRPr="00FD6309">
        <w:rPr>
          <w:sz w:val="18"/>
          <w:szCs w:val="18"/>
        </w:rPr>
        <w:t xml:space="preserve">MATATKO, A., BOLLMANN, J., MÜLLER, A. (2011): Depth Perception in Virtual Reality. In: Kolbe, T. H., König, G., Nagel, C. (eds.): Advances in 3D Geo-Information Sciences. Springer, Berlin, Heidelberg, 115–129. </w:t>
      </w:r>
    </w:p>
    <w:p w14:paraId="1B175C23" w14:textId="77777777" w:rsidR="00FD6309" w:rsidRPr="00FD6309" w:rsidRDefault="00FD6309" w:rsidP="00FD6309">
      <w:pPr>
        <w:pStyle w:val="Bibliography"/>
        <w:rPr>
          <w:sz w:val="18"/>
          <w:szCs w:val="18"/>
        </w:rPr>
      </w:pPr>
      <w:r w:rsidRPr="00FD6309">
        <w:rPr>
          <w:sz w:val="18"/>
          <w:szCs w:val="18"/>
        </w:rPr>
        <w:t xml:space="preserve">MATHER, G. (2016): Foundations of Sensation and Perception. Psychology Press. </w:t>
      </w:r>
    </w:p>
    <w:p w14:paraId="6A365FFD" w14:textId="77777777" w:rsidR="00FD6309" w:rsidRPr="00FD6309" w:rsidRDefault="00FD6309" w:rsidP="00FD6309">
      <w:pPr>
        <w:pStyle w:val="Bibliography"/>
        <w:rPr>
          <w:sz w:val="18"/>
          <w:szCs w:val="18"/>
        </w:rPr>
      </w:pPr>
      <w:r w:rsidRPr="00FD6309">
        <w:rPr>
          <w:sz w:val="18"/>
          <w:szCs w:val="18"/>
        </w:rPr>
        <w:t xml:space="preserve">MAZURYK, T., GERVAUTZ, M. (1999): Virtual Reality - History, Applications, Technology and Future. </w:t>
      </w:r>
    </w:p>
    <w:p w14:paraId="430D4C5E" w14:textId="77777777" w:rsidR="00FD6309" w:rsidRPr="00FD6309" w:rsidRDefault="00FD6309" w:rsidP="00FD6309">
      <w:pPr>
        <w:pStyle w:val="Bibliography"/>
        <w:rPr>
          <w:sz w:val="18"/>
          <w:szCs w:val="18"/>
        </w:rPr>
      </w:pPr>
      <w:r w:rsidRPr="00FD6309">
        <w:rPr>
          <w:sz w:val="18"/>
          <w:szCs w:val="18"/>
        </w:rPr>
        <w:t xml:space="preserve">MAZZEI, M., QUARONI, D. (2022): Development of a 3D WebGIS Application for the Visualization of Seismic Risk on Infrastructural Work. ISPRS International Journal of Geo-Information, 1, 11, 22. </w:t>
      </w:r>
    </w:p>
    <w:p w14:paraId="70379BB8" w14:textId="77777777" w:rsidR="00FD6309" w:rsidRPr="00FD6309" w:rsidRDefault="00FD6309" w:rsidP="00FD6309">
      <w:pPr>
        <w:pStyle w:val="Bibliography"/>
        <w:rPr>
          <w:sz w:val="18"/>
          <w:szCs w:val="18"/>
        </w:rPr>
      </w:pPr>
      <w:r w:rsidRPr="00FD6309">
        <w:rPr>
          <w:sz w:val="18"/>
          <w:szCs w:val="18"/>
        </w:rPr>
        <w:t xml:space="preserve">MDN CONTRIBUTORS (2022a): Introduction to the DOM - Web APIs, https://developer.mozilla.org/en-US/docs/Web/API/Document_Object_Model/Introduction (19. 1. 2023). </w:t>
      </w:r>
    </w:p>
    <w:p w14:paraId="205DDF6D" w14:textId="77777777" w:rsidR="00FD6309" w:rsidRPr="00FD6309" w:rsidRDefault="00FD6309" w:rsidP="00FD6309">
      <w:pPr>
        <w:pStyle w:val="Bibliography"/>
        <w:rPr>
          <w:sz w:val="18"/>
          <w:szCs w:val="18"/>
        </w:rPr>
      </w:pPr>
      <w:r w:rsidRPr="00FD6309">
        <w:rPr>
          <w:sz w:val="18"/>
          <w:szCs w:val="18"/>
        </w:rPr>
        <w:t xml:space="preserve">MDN CONTRIBUTORS (2022b): WebGL: 2D and 3D graphics for the web - Web APIs | MDN, https://developer.mozilla.org/en-US/docs/Web/API/WebGL_API (19. 1. 2023). </w:t>
      </w:r>
    </w:p>
    <w:p w14:paraId="4C511C8F" w14:textId="77777777" w:rsidR="00FD6309" w:rsidRPr="00FD6309" w:rsidRDefault="00FD6309" w:rsidP="00FD6309">
      <w:pPr>
        <w:pStyle w:val="Bibliography"/>
        <w:rPr>
          <w:sz w:val="18"/>
          <w:szCs w:val="18"/>
        </w:rPr>
      </w:pPr>
      <w:r w:rsidRPr="00FD6309">
        <w:rPr>
          <w:sz w:val="18"/>
          <w:szCs w:val="18"/>
        </w:rPr>
        <w:lastRenderedPageBreak/>
        <w:t xml:space="preserve">MDN CONTRIBUTORS (2023a): Inputs and input sources - Web APIs | MDN, https://developer.mozilla.org/en-US/docs/Web/API/WebXR_Device_API/Inputs (15. 10. 2023). </w:t>
      </w:r>
    </w:p>
    <w:p w14:paraId="5EC16A1F" w14:textId="77777777" w:rsidR="00FD6309" w:rsidRPr="00FD6309" w:rsidRDefault="00FD6309" w:rsidP="00FD6309">
      <w:pPr>
        <w:pStyle w:val="Bibliography"/>
        <w:rPr>
          <w:sz w:val="18"/>
          <w:szCs w:val="18"/>
        </w:rPr>
      </w:pPr>
      <w:r w:rsidRPr="00FD6309">
        <w:rPr>
          <w:sz w:val="18"/>
          <w:szCs w:val="18"/>
        </w:rPr>
        <w:t xml:space="preserve">MDN CONTRIBUTORS (2023b): XRSystem: requestSession() method - Web APIs | MDN, https://developer.mozilla.org/en-US/docs/Web/API/XRSystem/requestSession (10. 9. 2023). </w:t>
      </w:r>
    </w:p>
    <w:p w14:paraId="3D110EBD" w14:textId="77777777" w:rsidR="00FD6309" w:rsidRPr="00FD6309" w:rsidRDefault="00FD6309" w:rsidP="00FD6309">
      <w:pPr>
        <w:pStyle w:val="Bibliography"/>
        <w:rPr>
          <w:sz w:val="18"/>
          <w:szCs w:val="18"/>
        </w:rPr>
      </w:pPr>
      <w:r w:rsidRPr="00FD6309">
        <w:rPr>
          <w:sz w:val="18"/>
          <w:szCs w:val="18"/>
        </w:rPr>
        <w:t xml:space="preserve">MEHRFARD, A., FOTOUHI, J., TAYLOR, G., FORSTER, T., NAVAB, N., FUERST, B. (2019): A Comparative Analysis of Virtual Reality Head-Mounted Display Systems. arXiv. </w:t>
      </w:r>
    </w:p>
    <w:p w14:paraId="526F3C94" w14:textId="77777777" w:rsidR="00FD6309" w:rsidRPr="00FD6309" w:rsidRDefault="00FD6309" w:rsidP="00FD6309">
      <w:pPr>
        <w:pStyle w:val="Bibliography"/>
        <w:rPr>
          <w:sz w:val="18"/>
          <w:szCs w:val="18"/>
        </w:rPr>
      </w:pPr>
      <w:r w:rsidRPr="00FD6309">
        <w:rPr>
          <w:sz w:val="18"/>
          <w:szCs w:val="18"/>
        </w:rPr>
        <w:t xml:space="preserve">MENARD, A. (2019): Adding support for VR inputs with WebXR and Three.JS, Medium, https://medium.com/@darktears/adding-support-for-vr-inputs-with-webxr-and-three-js-235b40beb6f0 (11. 10. 2023). </w:t>
      </w:r>
    </w:p>
    <w:p w14:paraId="1073E464" w14:textId="77777777" w:rsidR="00FD6309" w:rsidRPr="00FD6309" w:rsidRDefault="00FD6309" w:rsidP="00FD6309">
      <w:pPr>
        <w:pStyle w:val="Bibliography"/>
        <w:rPr>
          <w:sz w:val="18"/>
          <w:szCs w:val="18"/>
        </w:rPr>
      </w:pPr>
      <w:r w:rsidRPr="00FD6309">
        <w:rPr>
          <w:sz w:val="18"/>
          <w:szCs w:val="18"/>
        </w:rPr>
        <w:t xml:space="preserve">META (2023): Browser Specs | Oculus Developers, https://developer.oculus.com/documentation/web/browser-specs/ (31. 1. 2023). </w:t>
      </w:r>
    </w:p>
    <w:p w14:paraId="490D9603" w14:textId="77777777" w:rsidR="00FD6309" w:rsidRPr="00FD6309" w:rsidRDefault="00FD6309" w:rsidP="00FD6309">
      <w:pPr>
        <w:pStyle w:val="Bibliography"/>
        <w:rPr>
          <w:sz w:val="18"/>
          <w:szCs w:val="18"/>
        </w:rPr>
      </w:pPr>
      <w:r w:rsidRPr="00FD6309">
        <w:rPr>
          <w:sz w:val="18"/>
          <w:szCs w:val="18"/>
        </w:rPr>
        <w:t xml:space="preserve">META DEVELOPERS (2022): Meta Connect 2022 | Build Great WebXR Experiences. </w:t>
      </w:r>
    </w:p>
    <w:p w14:paraId="2940C815" w14:textId="77777777" w:rsidR="00FD6309" w:rsidRPr="00FD6309" w:rsidRDefault="00FD6309" w:rsidP="00FD6309">
      <w:pPr>
        <w:pStyle w:val="Bibliography"/>
        <w:rPr>
          <w:sz w:val="18"/>
          <w:szCs w:val="18"/>
        </w:rPr>
      </w:pPr>
      <w:r w:rsidRPr="00FD6309">
        <w:rPr>
          <w:sz w:val="18"/>
          <w:szCs w:val="18"/>
        </w:rPr>
        <w:t xml:space="preserve">META QUEST (2023a): Project Flowerbed: A WebXR Case Study, https://developer.oculus.com/blog/project-flowerbed-a-webxr-case-study/ (6. 11. 2023). </w:t>
      </w:r>
    </w:p>
    <w:p w14:paraId="3548A30C" w14:textId="77777777" w:rsidR="00FD6309" w:rsidRPr="00FD6309" w:rsidRDefault="00FD6309" w:rsidP="00FD6309">
      <w:pPr>
        <w:pStyle w:val="Bibliography"/>
        <w:rPr>
          <w:sz w:val="18"/>
          <w:szCs w:val="18"/>
        </w:rPr>
      </w:pPr>
      <w:r w:rsidRPr="00FD6309">
        <w:rPr>
          <w:sz w:val="18"/>
          <w:szCs w:val="18"/>
        </w:rPr>
        <w:t xml:space="preserve">META QUEST (2023b): Revolutionizing WebXR Development with the Immersive Web Emulator, https://developer.oculus.com/blog/webxr-development-immersive-web-emulator/ (6. 11. 2023). </w:t>
      </w:r>
    </w:p>
    <w:p w14:paraId="3EA3DFE5" w14:textId="77777777" w:rsidR="00FD6309" w:rsidRPr="00FD6309" w:rsidRDefault="00FD6309" w:rsidP="00FD6309">
      <w:pPr>
        <w:pStyle w:val="Bibliography"/>
        <w:rPr>
          <w:sz w:val="18"/>
          <w:szCs w:val="18"/>
        </w:rPr>
      </w:pPr>
      <w:r w:rsidRPr="00FD6309">
        <w:rPr>
          <w:sz w:val="18"/>
          <w:szCs w:val="18"/>
        </w:rPr>
        <w:t xml:space="preserve">MEZZO, D. B. (2019): FOSS4G 2021 - 3D Urban data in QGIS. </w:t>
      </w:r>
    </w:p>
    <w:p w14:paraId="2FD13A8B" w14:textId="77777777" w:rsidR="00FD6309" w:rsidRPr="00FD6309" w:rsidRDefault="00FD6309" w:rsidP="00FD6309">
      <w:pPr>
        <w:pStyle w:val="Bibliography"/>
        <w:rPr>
          <w:sz w:val="18"/>
          <w:szCs w:val="18"/>
        </w:rPr>
      </w:pPr>
      <w:r w:rsidRPr="00FD6309">
        <w:rPr>
          <w:sz w:val="18"/>
          <w:szCs w:val="18"/>
        </w:rPr>
        <w:t xml:space="preserve">MILGRAM, P., KISHINO, F. (1994): A Taxonomy of Mixed Reality Visual Displays. IEICE Trans. Information Systems, E77-D, no. 12, 1321–1329. </w:t>
      </w:r>
    </w:p>
    <w:p w14:paraId="08BFC4FC" w14:textId="77777777" w:rsidR="00FD6309" w:rsidRPr="00FD6309" w:rsidRDefault="00FD6309" w:rsidP="00FD6309">
      <w:pPr>
        <w:pStyle w:val="Bibliography"/>
        <w:rPr>
          <w:sz w:val="18"/>
          <w:szCs w:val="18"/>
        </w:rPr>
      </w:pPr>
      <w:r w:rsidRPr="00FD6309">
        <w:rPr>
          <w:sz w:val="18"/>
          <w:szCs w:val="18"/>
        </w:rPr>
        <w:t xml:space="preserve">MOZILLA HUBS (2022): Hubs New Entity Component System. </w:t>
      </w:r>
    </w:p>
    <w:p w14:paraId="3FF4ACE5" w14:textId="77777777" w:rsidR="00FD6309" w:rsidRPr="00FD6309" w:rsidRDefault="00FD6309" w:rsidP="00FD6309">
      <w:pPr>
        <w:pStyle w:val="Bibliography"/>
        <w:rPr>
          <w:sz w:val="18"/>
          <w:szCs w:val="18"/>
        </w:rPr>
      </w:pPr>
      <w:r w:rsidRPr="00FD6309">
        <w:rPr>
          <w:sz w:val="18"/>
          <w:szCs w:val="18"/>
        </w:rPr>
        <w:t xml:space="preserve">MOZZILA CORPORATION (2023a): Hubs Demo | Hubs by Mozilla, https://hubs.mozilla.com/Pvg5MMt/hubs-demo (11. 10. 2023). </w:t>
      </w:r>
    </w:p>
    <w:p w14:paraId="2899B39F" w14:textId="77777777" w:rsidR="00FD6309" w:rsidRPr="00FD6309" w:rsidRDefault="00FD6309" w:rsidP="00FD6309">
      <w:pPr>
        <w:pStyle w:val="Bibliography"/>
        <w:rPr>
          <w:sz w:val="18"/>
          <w:szCs w:val="18"/>
        </w:rPr>
      </w:pPr>
      <w:r w:rsidRPr="00FD6309">
        <w:rPr>
          <w:sz w:val="18"/>
          <w:szCs w:val="18"/>
        </w:rPr>
        <w:t xml:space="preserve">MOZZILA CORPORATION (2023b): Optimizing Scenes, https://hubs.mozilla.com/docs/index.html (28. 10. 2023). </w:t>
      </w:r>
    </w:p>
    <w:p w14:paraId="2B8C99DA" w14:textId="77777777" w:rsidR="00FD6309" w:rsidRPr="00FD6309" w:rsidRDefault="00FD6309" w:rsidP="00FD6309">
      <w:pPr>
        <w:pStyle w:val="Bibliography"/>
        <w:rPr>
          <w:sz w:val="18"/>
          <w:szCs w:val="18"/>
        </w:rPr>
      </w:pPr>
      <w:r w:rsidRPr="00FD6309">
        <w:rPr>
          <w:sz w:val="18"/>
          <w:szCs w:val="18"/>
        </w:rPr>
        <w:t xml:space="preserve">NEEDLE-TOOLS (2023): needle-tools/needle-engine-support. Needle. </w:t>
      </w:r>
    </w:p>
    <w:p w14:paraId="4BF717C9" w14:textId="77777777" w:rsidR="00FD6309" w:rsidRPr="00FD6309" w:rsidRDefault="00FD6309" w:rsidP="00FD6309">
      <w:pPr>
        <w:pStyle w:val="Bibliography"/>
        <w:rPr>
          <w:sz w:val="18"/>
          <w:szCs w:val="18"/>
        </w:rPr>
      </w:pPr>
      <w:r w:rsidRPr="00FD6309">
        <w:rPr>
          <w:sz w:val="18"/>
          <w:szCs w:val="18"/>
        </w:rPr>
        <w:t xml:space="preserve">NEWTON, C. (2021): Mark Zuckerberg is betting Facebook’s future on the metaverse, The Verge, https://www.theverge.com/22588022/mark-zuckerberg-facebook-ceo-metaverse-interview (1. 9. 2023). </w:t>
      </w:r>
    </w:p>
    <w:p w14:paraId="615860D2" w14:textId="77777777" w:rsidR="00FD6309" w:rsidRPr="00FD6309" w:rsidRDefault="00FD6309" w:rsidP="00FD6309">
      <w:pPr>
        <w:pStyle w:val="Bibliography"/>
        <w:rPr>
          <w:sz w:val="18"/>
          <w:szCs w:val="18"/>
        </w:rPr>
      </w:pPr>
      <w:r w:rsidRPr="00FD6309">
        <w:rPr>
          <w:sz w:val="18"/>
          <w:szCs w:val="18"/>
        </w:rPr>
        <w:t xml:space="preserve">NPM (2023): three, npm, https://www.npmjs.com/package/three (14. 10. 2023). </w:t>
      </w:r>
    </w:p>
    <w:p w14:paraId="16873A39" w14:textId="77777777" w:rsidR="00FD6309" w:rsidRPr="00FD6309" w:rsidRDefault="00FD6309" w:rsidP="00FD6309">
      <w:pPr>
        <w:pStyle w:val="Bibliography"/>
        <w:rPr>
          <w:sz w:val="18"/>
          <w:szCs w:val="18"/>
        </w:rPr>
      </w:pPr>
      <w:r w:rsidRPr="00FD6309">
        <w:rPr>
          <w:sz w:val="18"/>
          <w:szCs w:val="18"/>
        </w:rPr>
        <w:t xml:space="preserve">OCULUS VR (2022): Developing with WebXR: How Playko Built Ski Fit 365 on the Wonderland Engine. </w:t>
      </w:r>
    </w:p>
    <w:p w14:paraId="5CD15FB1" w14:textId="77777777" w:rsidR="00FD6309" w:rsidRPr="00FD6309" w:rsidRDefault="00FD6309" w:rsidP="00FD6309">
      <w:pPr>
        <w:pStyle w:val="Bibliography"/>
        <w:rPr>
          <w:sz w:val="18"/>
          <w:szCs w:val="18"/>
        </w:rPr>
      </w:pPr>
      <w:r w:rsidRPr="00FD6309">
        <w:rPr>
          <w:sz w:val="18"/>
          <w:szCs w:val="18"/>
        </w:rPr>
        <w:t xml:space="preserve">OGC (2023): Indexed 3D Scene Layers (I3S), Open Geospatial Consortium, https://www.ogc.org/standard/i3s/ (4. 9. 2023). </w:t>
      </w:r>
    </w:p>
    <w:p w14:paraId="6750F1F9" w14:textId="77777777" w:rsidR="00FD6309" w:rsidRPr="00FD6309" w:rsidRDefault="00FD6309" w:rsidP="00FD6309">
      <w:pPr>
        <w:pStyle w:val="Bibliography"/>
        <w:rPr>
          <w:sz w:val="18"/>
          <w:szCs w:val="18"/>
        </w:rPr>
      </w:pPr>
      <w:r w:rsidRPr="00FD6309">
        <w:rPr>
          <w:sz w:val="18"/>
          <w:szCs w:val="18"/>
        </w:rPr>
        <w:t xml:space="preserve">ONYIMBI, J. R., KOEVA, M., FLACKE, J. (2018): Public Participation Using 3D Web-Based City Models: Opportunities for E-Participation in Kisumu, Kenya. ISPRS International Journal of Geo-Information, 12, 7, 454. </w:t>
      </w:r>
    </w:p>
    <w:p w14:paraId="275FD425" w14:textId="77777777" w:rsidR="00FD6309" w:rsidRPr="00FD6309" w:rsidRDefault="00FD6309" w:rsidP="00FD6309">
      <w:pPr>
        <w:pStyle w:val="Bibliography"/>
        <w:rPr>
          <w:sz w:val="18"/>
          <w:szCs w:val="18"/>
        </w:rPr>
      </w:pPr>
      <w:r w:rsidRPr="00FD6309">
        <w:rPr>
          <w:sz w:val="18"/>
          <w:szCs w:val="18"/>
        </w:rPr>
        <w:t xml:space="preserve">PARACUELLOS, A., MACINTYRE, B. (2018): Progressive WebXR, Mozilla Mixed Reality Blog, https://blog.mozvr.com/progressive-webxr-ar-store/ (8. 11. 2023). </w:t>
      </w:r>
    </w:p>
    <w:p w14:paraId="225A5E7E" w14:textId="77777777" w:rsidR="00FD6309" w:rsidRPr="00FD6309" w:rsidRDefault="00FD6309" w:rsidP="00FD6309">
      <w:pPr>
        <w:pStyle w:val="Bibliography"/>
        <w:rPr>
          <w:sz w:val="18"/>
          <w:szCs w:val="18"/>
        </w:rPr>
      </w:pPr>
      <w:r w:rsidRPr="00FD6309">
        <w:rPr>
          <w:sz w:val="18"/>
          <w:szCs w:val="18"/>
        </w:rPr>
        <w:t xml:space="preserve">PEGG, D. (2008): Design Issues with 3D Maps and the Need for 3D Cartographic Design Principles. 11. </w:t>
      </w:r>
    </w:p>
    <w:p w14:paraId="7FE7D373" w14:textId="77777777" w:rsidR="00FD6309" w:rsidRPr="00FD6309" w:rsidRDefault="00FD6309" w:rsidP="00FD6309">
      <w:pPr>
        <w:pStyle w:val="Bibliography"/>
        <w:rPr>
          <w:sz w:val="18"/>
          <w:szCs w:val="18"/>
        </w:rPr>
      </w:pPr>
      <w:r w:rsidRPr="00FD6309">
        <w:rPr>
          <w:sz w:val="18"/>
          <w:szCs w:val="18"/>
        </w:rPr>
        <w:t xml:space="preserve">PEŇÁK, M. (2017): Výzkum a vývoj webové aplikace pro vizualizaci viditelnosti. Masarykova univerzita, Přírodovědecká fakulta. </w:t>
      </w:r>
    </w:p>
    <w:p w14:paraId="7BA7CE25" w14:textId="77777777" w:rsidR="00FD6309" w:rsidRPr="00FD6309" w:rsidRDefault="00FD6309" w:rsidP="00FD6309">
      <w:pPr>
        <w:pStyle w:val="Bibliography"/>
        <w:rPr>
          <w:sz w:val="18"/>
          <w:szCs w:val="18"/>
        </w:rPr>
      </w:pPr>
      <w:r w:rsidRPr="00FD6309">
        <w:rPr>
          <w:sz w:val="18"/>
          <w:szCs w:val="18"/>
        </w:rPr>
        <w:t xml:space="preserve">PETERS, R., DUKAI, B., VITALIS, S., LIEMPT, J., STOTER, J. (2021): Automated 3D reconstruction of LoD2 and LoD1 models for all 10 million buildings of the Netherlands. </w:t>
      </w:r>
    </w:p>
    <w:p w14:paraId="6F9C6CE1" w14:textId="77777777" w:rsidR="00FD6309" w:rsidRPr="00FD6309" w:rsidRDefault="00FD6309" w:rsidP="00FD6309">
      <w:pPr>
        <w:pStyle w:val="Bibliography"/>
        <w:rPr>
          <w:sz w:val="18"/>
          <w:szCs w:val="18"/>
        </w:rPr>
      </w:pPr>
      <w:r w:rsidRPr="00FD6309">
        <w:rPr>
          <w:sz w:val="18"/>
          <w:szCs w:val="18"/>
        </w:rPr>
        <w:lastRenderedPageBreak/>
        <w:t xml:space="preserve">PLAČKOVÁ, B. (2022): Využití 3D vizualizací v územním plánování. Masarykova univerzita, Přírodovědecká fakulta. </w:t>
      </w:r>
    </w:p>
    <w:p w14:paraId="5F09F54A" w14:textId="77777777" w:rsidR="00FD6309" w:rsidRPr="00FD6309" w:rsidRDefault="00FD6309" w:rsidP="00FD6309">
      <w:pPr>
        <w:pStyle w:val="Bibliography"/>
        <w:rPr>
          <w:sz w:val="18"/>
          <w:szCs w:val="18"/>
        </w:rPr>
      </w:pPr>
      <w:r w:rsidRPr="00FD6309">
        <w:rPr>
          <w:sz w:val="18"/>
          <w:szCs w:val="18"/>
        </w:rPr>
        <w:t xml:space="preserve">RAFIEE, A., VAN DER MALE, P., DIAS, E., SCHOLTEN, H. (2018): Interactive 3D geodesign tool for multidisciplinary wind turbine planning. Journal of Environmental Management, 205, 107–124. </w:t>
      </w:r>
    </w:p>
    <w:p w14:paraId="1C13F3F9" w14:textId="77777777" w:rsidR="00FD6309" w:rsidRPr="00FD6309" w:rsidRDefault="00FD6309" w:rsidP="00FD6309">
      <w:pPr>
        <w:pStyle w:val="Bibliography"/>
        <w:rPr>
          <w:sz w:val="18"/>
          <w:szCs w:val="18"/>
        </w:rPr>
      </w:pPr>
      <w:r w:rsidRPr="00FD6309">
        <w:rPr>
          <w:sz w:val="18"/>
          <w:szCs w:val="18"/>
        </w:rPr>
        <w:t xml:space="preserve">RAVASZ, J. (2019): Oculus Quest Hand Input, https://jonathanravasz.com/hands.html (11. 10. 2023). </w:t>
      </w:r>
    </w:p>
    <w:p w14:paraId="44835400" w14:textId="77777777" w:rsidR="00FD6309" w:rsidRPr="00FD6309" w:rsidRDefault="00FD6309" w:rsidP="00FD6309">
      <w:pPr>
        <w:pStyle w:val="Bibliography"/>
        <w:rPr>
          <w:sz w:val="18"/>
          <w:szCs w:val="18"/>
        </w:rPr>
      </w:pPr>
      <w:r w:rsidRPr="00FD6309">
        <w:rPr>
          <w:sz w:val="18"/>
          <w:szCs w:val="18"/>
        </w:rPr>
        <w:t xml:space="preserve">ŘEHÁČEK, M. (2020): Building a web-based interactive network visualization in Vue.js. Masarykova univerzita, Fakulta informatiky. </w:t>
      </w:r>
    </w:p>
    <w:p w14:paraId="7D3A54D8" w14:textId="77777777" w:rsidR="00FD6309" w:rsidRPr="00FD6309" w:rsidRDefault="00FD6309" w:rsidP="00FD6309">
      <w:pPr>
        <w:pStyle w:val="Bibliography"/>
        <w:rPr>
          <w:sz w:val="18"/>
          <w:szCs w:val="18"/>
        </w:rPr>
      </w:pPr>
      <w:r w:rsidRPr="00FD6309">
        <w:rPr>
          <w:sz w:val="18"/>
          <w:szCs w:val="18"/>
        </w:rPr>
        <w:t xml:space="preserve">REZ BOT (2018): Entity Component System #1. </w:t>
      </w:r>
    </w:p>
    <w:p w14:paraId="41D5E24C" w14:textId="77777777" w:rsidR="00FD6309" w:rsidRPr="00FD6309" w:rsidRDefault="00FD6309" w:rsidP="00FD6309">
      <w:pPr>
        <w:pStyle w:val="Bibliography"/>
        <w:rPr>
          <w:sz w:val="18"/>
          <w:szCs w:val="18"/>
        </w:rPr>
      </w:pPr>
      <w:r w:rsidRPr="00FD6309">
        <w:rPr>
          <w:sz w:val="18"/>
          <w:szCs w:val="18"/>
        </w:rPr>
        <w:t xml:space="preserve">RITTERBUSCH, G. D., TEICHMANN, M. R. (2023): Defining the Metaverse: A Systematic Literature Review. IEEE Access, 11, 12368–12377. </w:t>
      </w:r>
    </w:p>
    <w:p w14:paraId="455752F4" w14:textId="77777777" w:rsidR="00FD6309" w:rsidRPr="00FD6309" w:rsidRDefault="00FD6309" w:rsidP="00FD6309">
      <w:pPr>
        <w:pStyle w:val="Bibliography"/>
        <w:rPr>
          <w:sz w:val="18"/>
          <w:szCs w:val="18"/>
        </w:rPr>
      </w:pPr>
      <w:r w:rsidRPr="00FD6309">
        <w:rPr>
          <w:sz w:val="18"/>
          <w:szCs w:val="18"/>
        </w:rPr>
        <w:t xml:space="preserve">RIVA, G. (2006): Virtual Reality, Wiley encyclopedia of biomedical engineering. In: Wiley encyclopedia of biomedical engineering. John Wiley, Hoboken. </w:t>
      </w:r>
    </w:p>
    <w:p w14:paraId="42163035" w14:textId="77777777" w:rsidR="00FD6309" w:rsidRPr="00FD6309" w:rsidRDefault="00FD6309" w:rsidP="00FD6309">
      <w:pPr>
        <w:pStyle w:val="Bibliography"/>
        <w:rPr>
          <w:sz w:val="18"/>
          <w:szCs w:val="18"/>
        </w:rPr>
      </w:pPr>
      <w:r w:rsidRPr="00FD6309">
        <w:rPr>
          <w:sz w:val="18"/>
          <w:szCs w:val="18"/>
        </w:rPr>
        <w:t xml:space="preserve">ROADTOVR (2023): Google Cardboard Archives, Road to VR, https://www.roadtovr.com/category/google-cardboard/ (11. 10. 2023). </w:t>
      </w:r>
    </w:p>
    <w:p w14:paraId="68444BBA" w14:textId="77777777" w:rsidR="00FD6309" w:rsidRPr="00FD6309" w:rsidRDefault="00FD6309" w:rsidP="00FD6309">
      <w:pPr>
        <w:pStyle w:val="Bibliography"/>
        <w:rPr>
          <w:sz w:val="18"/>
          <w:szCs w:val="18"/>
        </w:rPr>
      </w:pPr>
      <w:r w:rsidRPr="00FD6309">
        <w:rPr>
          <w:sz w:val="18"/>
          <w:szCs w:val="18"/>
        </w:rPr>
        <w:t xml:space="preserve">RZESZEWSKI, M., ORYLSKI, M. (2021): Usability of WebXR Visualizations in Urban Planning. ISPRS International Journal of Geo-Information, 11, 10, 721. </w:t>
      </w:r>
    </w:p>
    <w:p w14:paraId="1F19FCAF" w14:textId="77777777" w:rsidR="00FD6309" w:rsidRPr="00FD6309" w:rsidRDefault="00FD6309" w:rsidP="00FD6309">
      <w:pPr>
        <w:pStyle w:val="Bibliography"/>
        <w:rPr>
          <w:sz w:val="18"/>
          <w:szCs w:val="18"/>
        </w:rPr>
      </w:pPr>
      <w:r w:rsidRPr="00FD6309">
        <w:rPr>
          <w:sz w:val="18"/>
          <w:szCs w:val="18"/>
        </w:rPr>
        <w:t xml:space="preserve">ŠAŠINKA, Č., STACHOŇ, Z., SEDLÁK, M., CHMELÍK, J., HERMAN, L., KUBÍČEK, P., ŠAŠINKOVÁ, A., DOLEŽAL, M., TEJKL, H., URBÁNEK, T., SVATOŇOVÁ, H., UGWITZ, P., JUŘÍK, V. (2019): Collaborative Immersive Virtual Environments for Education in Geography. ISPRS International Journal of Geo-Information, 1, 8, 3. </w:t>
      </w:r>
    </w:p>
    <w:p w14:paraId="42FF7E72" w14:textId="77777777" w:rsidR="00FD6309" w:rsidRPr="00FD6309" w:rsidRDefault="00FD6309" w:rsidP="00FD6309">
      <w:pPr>
        <w:pStyle w:val="Bibliography"/>
        <w:rPr>
          <w:sz w:val="18"/>
          <w:szCs w:val="18"/>
        </w:rPr>
      </w:pPr>
      <w:r w:rsidRPr="00FD6309">
        <w:rPr>
          <w:sz w:val="18"/>
          <w:szCs w:val="18"/>
        </w:rPr>
        <w:t xml:space="preserve">SEGUIN, D. (2023): A collection of WebGL and WebGPU frameworks and libraries, Gist, https://gist.github.com/dmnsgn/76878ba6903cf15789b712464875cfdc (2. 11. 2023). </w:t>
      </w:r>
    </w:p>
    <w:p w14:paraId="5EA2B015" w14:textId="77777777" w:rsidR="00FD6309" w:rsidRPr="00FD6309" w:rsidRDefault="00FD6309" w:rsidP="00FD6309">
      <w:pPr>
        <w:pStyle w:val="Bibliography"/>
        <w:rPr>
          <w:sz w:val="18"/>
          <w:szCs w:val="18"/>
        </w:rPr>
      </w:pPr>
      <w:r w:rsidRPr="00FD6309">
        <w:rPr>
          <w:sz w:val="18"/>
          <w:szCs w:val="18"/>
        </w:rPr>
        <w:t xml:space="preserve">SEMMO, A., DÖLLNER, J. (2014): An Interaction Framework for Level-of-Abstraction Visualization of 3D Geovirtual Environments. </w:t>
      </w:r>
    </w:p>
    <w:p w14:paraId="2249F936" w14:textId="77777777" w:rsidR="00FD6309" w:rsidRPr="00FD6309" w:rsidRDefault="00FD6309" w:rsidP="00FD6309">
      <w:pPr>
        <w:pStyle w:val="Bibliography"/>
        <w:rPr>
          <w:sz w:val="18"/>
          <w:szCs w:val="18"/>
        </w:rPr>
      </w:pPr>
      <w:r w:rsidRPr="00FD6309">
        <w:rPr>
          <w:sz w:val="18"/>
          <w:szCs w:val="18"/>
        </w:rPr>
        <w:t xml:space="preserve">SERMET, Y., DEMIR, I. (2021): GeospatialVR: A web-based virtual reality framework for collaborative environmental simulations. Computers &amp; Geosciences, 159, 105010. </w:t>
      </w:r>
    </w:p>
    <w:p w14:paraId="0AEA4F75" w14:textId="77777777" w:rsidR="00FD6309" w:rsidRPr="00FD6309" w:rsidRDefault="00FD6309" w:rsidP="00FD6309">
      <w:pPr>
        <w:pStyle w:val="Bibliography"/>
        <w:rPr>
          <w:sz w:val="18"/>
          <w:szCs w:val="18"/>
        </w:rPr>
      </w:pPr>
      <w:r w:rsidRPr="00FD6309">
        <w:rPr>
          <w:sz w:val="18"/>
          <w:szCs w:val="18"/>
        </w:rPr>
        <w:t xml:space="preserve">SHERIF, T. (2018): The WebGL Graphics Pipeline, https://tsherif.github.io/webgl-presentation/#/13 (17. 9. 2023). </w:t>
      </w:r>
    </w:p>
    <w:p w14:paraId="59F6EFE1" w14:textId="77777777" w:rsidR="00FD6309" w:rsidRPr="00FD6309" w:rsidRDefault="00FD6309" w:rsidP="00FD6309">
      <w:pPr>
        <w:pStyle w:val="Bibliography"/>
        <w:rPr>
          <w:sz w:val="18"/>
          <w:szCs w:val="18"/>
        </w:rPr>
      </w:pPr>
      <w:r w:rsidRPr="00FD6309">
        <w:rPr>
          <w:sz w:val="18"/>
          <w:szCs w:val="18"/>
        </w:rPr>
        <w:t xml:space="preserve">SHERMAN, W. R., CRAIG, A. B. (2019): Understanding virtual reality: interface, application, and design. Morgan Kaufmann, Cambridge, MA. </w:t>
      </w:r>
    </w:p>
    <w:p w14:paraId="715D634D" w14:textId="77777777" w:rsidR="00FD6309" w:rsidRPr="00FD6309" w:rsidRDefault="00FD6309" w:rsidP="00FD6309">
      <w:pPr>
        <w:pStyle w:val="Bibliography"/>
        <w:rPr>
          <w:sz w:val="18"/>
          <w:szCs w:val="18"/>
        </w:rPr>
      </w:pPr>
      <w:r w:rsidRPr="00FD6309">
        <w:rPr>
          <w:sz w:val="18"/>
          <w:szCs w:val="18"/>
        </w:rPr>
        <w:t xml:space="preserve">SLOCUM, T. A. ed. (2014): Thematic cartography and geovisualization. Pearson Education, Harlow. </w:t>
      </w:r>
    </w:p>
    <w:p w14:paraId="26B775A3" w14:textId="77777777" w:rsidR="00FD6309" w:rsidRPr="00FD6309" w:rsidRDefault="00FD6309" w:rsidP="00FD6309">
      <w:pPr>
        <w:pStyle w:val="Bibliography"/>
        <w:rPr>
          <w:sz w:val="18"/>
          <w:szCs w:val="18"/>
        </w:rPr>
      </w:pPr>
      <w:r w:rsidRPr="00FD6309">
        <w:rPr>
          <w:sz w:val="18"/>
          <w:szCs w:val="18"/>
        </w:rPr>
        <w:t xml:space="preserve">SOMMERVILLE, I. (2016): Software engineering. Pearson, Boston Munich. </w:t>
      </w:r>
    </w:p>
    <w:p w14:paraId="6728C102" w14:textId="77777777" w:rsidR="00FD6309" w:rsidRPr="00FD6309" w:rsidRDefault="00FD6309" w:rsidP="00FD6309">
      <w:pPr>
        <w:pStyle w:val="Bibliography"/>
        <w:rPr>
          <w:sz w:val="18"/>
          <w:szCs w:val="18"/>
        </w:rPr>
      </w:pPr>
      <w:r w:rsidRPr="00FD6309">
        <w:rPr>
          <w:sz w:val="18"/>
          <w:szCs w:val="18"/>
        </w:rPr>
        <w:t xml:space="preserve">STACHON, Z., KUBICEK, P., HERMAN, L. (2020): Virtual and Immersive Environments. Geographic Information Science &amp; Technology Body of Knowledge, Q3, 2020. </w:t>
      </w:r>
    </w:p>
    <w:p w14:paraId="21815EEB" w14:textId="77777777" w:rsidR="00FD6309" w:rsidRPr="00FD6309" w:rsidRDefault="00FD6309" w:rsidP="00FD6309">
      <w:pPr>
        <w:pStyle w:val="Bibliography"/>
        <w:rPr>
          <w:sz w:val="18"/>
          <w:szCs w:val="18"/>
        </w:rPr>
      </w:pPr>
      <w:r w:rsidRPr="00FD6309">
        <w:rPr>
          <w:sz w:val="18"/>
          <w:szCs w:val="18"/>
        </w:rPr>
        <w:t xml:space="preserve">STAPLEY, L. (2022): Implementation ECS Framework + Behavior Tree For Fighting Game AI - Knowledge base, Cocos Forums, https://discuss.cocos2d-x.org/t/implementation-ecs-framework-behavior-tree-for-fighting-game-ai/56409 (29. 10. 2023). </w:t>
      </w:r>
    </w:p>
    <w:p w14:paraId="7B231424" w14:textId="77777777" w:rsidR="00FD6309" w:rsidRPr="00FD6309" w:rsidRDefault="00FD6309" w:rsidP="00FD6309">
      <w:pPr>
        <w:pStyle w:val="Bibliography"/>
        <w:rPr>
          <w:sz w:val="18"/>
          <w:szCs w:val="18"/>
        </w:rPr>
      </w:pPr>
      <w:r w:rsidRPr="00FD6309">
        <w:rPr>
          <w:sz w:val="18"/>
          <w:szCs w:val="18"/>
        </w:rPr>
        <w:t xml:space="preserve">STATCOUNTER (2023): Browser Market Share Worldwide, StatCounter Global Stats, https://gs.statcounter.com/browser-market-share (31. 1. 2023). </w:t>
      </w:r>
    </w:p>
    <w:p w14:paraId="0BC8A0D1" w14:textId="77777777" w:rsidR="00FD6309" w:rsidRPr="00FD6309" w:rsidRDefault="00FD6309" w:rsidP="00FD6309">
      <w:pPr>
        <w:pStyle w:val="Bibliography"/>
        <w:rPr>
          <w:sz w:val="18"/>
          <w:szCs w:val="18"/>
        </w:rPr>
      </w:pPr>
      <w:r w:rsidRPr="00FD6309">
        <w:rPr>
          <w:sz w:val="18"/>
          <w:szCs w:val="18"/>
        </w:rPr>
        <w:t xml:space="preserve">TAKLE (2022): VR by the numbers - HMD specs comparison, thevirtualreport.biz, https://www.thevirtualreport.biz/data-and-research/65085/vr-by-the-numbers-hmd-specs-comparison/ (29. 8. 2023). </w:t>
      </w:r>
    </w:p>
    <w:p w14:paraId="2ACE2F98" w14:textId="77777777" w:rsidR="00FD6309" w:rsidRPr="00FD6309" w:rsidRDefault="00FD6309" w:rsidP="00FD6309">
      <w:pPr>
        <w:pStyle w:val="Bibliography"/>
        <w:rPr>
          <w:sz w:val="18"/>
          <w:szCs w:val="18"/>
        </w:rPr>
      </w:pPr>
      <w:r w:rsidRPr="00FD6309">
        <w:rPr>
          <w:sz w:val="18"/>
          <w:szCs w:val="18"/>
        </w:rPr>
        <w:t xml:space="preserve">THREE.JS CONTRIBUTORS (2023a): Camera – three.js docs, https://threejs.org/docs/#api/en/cameras/Camera (21. 9. 2023). </w:t>
      </w:r>
    </w:p>
    <w:p w14:paraId="4304A080" w14:textId="77777777" w:rsidR="00FD6309" w:rsidRPr="00FD6309" w:rsidRDefault="00FD6309" w:rsidP="00FD6309">
      <w:pPr>
        <w:pStyle w:val="Bibliography"/>
        <w:rPr>
          <w:sz w:val="18"/>
          <w:szCs w:val="18"/>
        </w:rPr>
      </w:pPr>
      <w:r w:rsidRPr="00FD6309">
        <w:rPr>
          <w:sz w:val="18"/>
          <w:szCs w:val="18"/>
        </w:rPr>
        <w:lastRenderedPageBreak/>
        <w:t xml:space="preserve">THREE.JS CONTRIBUTORS (2023b): Lights - three.js manual, https://threejs.org/manual/#en/lights (17. 10. 2023). </w:t>
      </w:r>
    </w:p>
    <w:p w14:paraId="238E36E1" w14:textId="77777777" w:rsidR="00FD6309" w:rsidRPr="00FD6309" w:rsidRDefault="00FD6309" w:rsidP="00FD6309">
      <w:pPr>
        <w:pStyle w:val="Bibliography"/>
        <w:rPr>
          <w:sz w:val="18"/>
          <w:szCs w:val="18"/>
        </w:rPr>
      </w:pPr>
      <w:r w:rsidRPr="00FD6309">
        <w:rPr>
          <w:sz w:val="18"/>
          <w:szCs w:val="18"/>
        </w:rPr>
        <w:t xml:space="preserve">THREE.JS CONTRIBUTORS (2023c): Scene – three.js docs, https://threejs.org/docs/#api/en/scenes/Scene (21. 9. 2023). </w:t>
      </w:r>
    </w:p>
    <w:p w14:paraId="21DC0A31" w14:textId="77777777" w:rsidR="00FD6309" w:rsidRPr="00FD6309" w:rsidRDefault="00FD6309" w:rsidP="00FD6309">
      <w:pPr>
        <w:pStyle w:val="Bibliography"/>
        <w:rPr>
          <w:sz w:val="18"/>
          <w:szCs w:val="18"/>
        </w:rPr>
      </w:pPr>
      <w:r w:rsidRPr="00FD6309">
        <w:rPr>
          <w:sz w:val="18"/>
          <w:szCs w:val="18"/>
        </w:rPr>
        <w:t xml:space="preserve">THREE.JS CONTRIBUTORS (2023d): Shadows - three.js manual, https://threejs.org/manual/#en/shadows (18. 10. 2023). </w:t>
      </w:r>
    </w:p>
    <w:p w14:paraId="117FB2F9" w14:textId="77777777" w:rsidR="00FD6309" w:rsidRPr="00FD6309" w:rsidRDefault="00FD6309" w:rsidP="00FD6309">
      <w:pPr>
        <w:pStyle w:val="Bibliography"/>
        <w:rPr>
          <w:sz w:val="18"/>
          <w:szCs w:val="18"/>
        </w:rPr>
      </w:pPr>
      <w:r w:rsidRPr="00FD6309">
        <w:rPr>
          <w:sz w:val="18"/>
          <w:szCs w:val="18"/>
        </w:rPr>
        <w:t xml:space="preserve">THREE.JS CONTRIBUTORS (2023e): Textures - three.js manual, https://threejs.org/manual/#en/textures#memory (15. 10. 2023). </w:t>
      </w:r>
    </w:p>
    <w:p w14:paraId="6B01C4A2" w14:textId="77777777" w:rsidR="00FD6309" w:rsidRPr="00FD6309" w:rsidRDefault="00FD6309" w:rsidP="00FD6309">
      <w:pPr>
        <w:pStyle w:val="Bibliography"/>
        <w:rPr>
          <w:sz w:val="18"/>
          <w:szCs w:val="18"/>
        </w:rPr>
      </w:pPr>
      <w:r w:rsidRPr="00FD6309">
        <w:rPr>
          <w:sz w:val="18"/>
          <w:szCs w:val="18"/>
        </w:rPr>
        <w:t xml:space="preserve">THREE.JS CONTRIBUTORS (2023f): VR - three.js manual, https://threejs.org/manual/#en/webxr-basics (5. 11. 2023). </w:t>
      </w:r>
    </w:p>
    <w:p w14:paraId="3DE17450" w14:textId="77777777" w:rsidR="00FD6309" w:rsidRPr="00FD6309" w:rsidRDefault="00FD6309" w:rsidP="00FD6309">
      <w:pPr>
        <w:pStyle w:val="Bibliography"/>
        <w:rPr>
          <w:sz w:val="18"/>
          <w:szCs w:val="18"/>
        </w:rPr>
      </w:pPr>
      <w:r w:rsidRPr="00FD6309">
        <w:rPr>
          <w:sz w:val="18"/>
          <w:szCs w:val="18"/>
        </w:rPr>
        <w:t xml:space="preserve">UGWITZ, P., STACHOŇ, Z., KUBICEK, P. (2021): Building a virtual cartographic museum. Abstracts of the ICA, 3, 1–1. </w:t>
      </w:r>
    </w:p>
    <w:p w14:paraId="0D37E57A" w14:textId="77777777" w:rsidR="00FD6309" w:rsidRPr="00FD6309" w:rsidRDefault="00FD6309" w:rsidP="00FD6309">
      <w:pPr>
        <w:pStyle w:val="Bibliography"/>
        <w:rPr>
          <w:sz w:val="18"/>
          <w:szCs w:val="18"/>
        </w:rPr>
      </w:pPr>
      <w:r w:rsidRPr="00FD6309">
        <w:rPr>
          <w:sz w:val="18"/>
          <w:szCs w:val="18"/>
        </w:rPr>
        <w:t xml:space="preserve">UNITY (2022): Unity - Manual: Types of light, https://docs.unity3d.com/Manual/Lighting.html (17. 10. 2023). </w:t>
      </w:r>
    </w:p>
    <w:p w14:paraId="346B2694" w14:textId="77777777" w:rsidR="00FD6309" w:rsidRPr="00FD6309" w:rsidRDefault="00FD6309" w:rsidP="00FD6309">
      <w:pPr>
        <w:pStyle w:val="Bibliography"/>
        <w:rPr>
          <w:sz w:val="18"/>
          <w:szCs w:val="18"/>
        </w:rPr>
      </w:pPr>
      <w:r w:rsidRPr="00FD6309">
        <w:rPr>
          <w:sz w:val="18"/>
          <w:szCs w:val="18"/>
        </w:rPr>
        <w:t xml:space="preserve">VICENTE, I. P., DASCOLA, J. R., HOLDER, W. M., PALANGIE, A. H., BURNS, A. M., CONESA, P. P. I., III, W. A. S., LEMAY, S. O., MCKENZIE, C. D., CHIU, S.-S., BOESEL, B. H., RAVASZ, J. (2022): Methods for interacting with virtual controls and/or an affordance for moving virtual objects in virtual environments. </w:t>
      </w:r>
    </w:p>
    <w:p w14:paraId="0DB3CA85" w14:textId="77777777" w:rsidR="00FD6309" w:rsidRPr="00FD6309" w:rsidRDefault="00FD6309" w:rsidP="00FD6309">
      <w:pPr>
        <w:pStyle w:val="Bibliography"/>
        <w:rPr>
          <w:sz w:val="18"/>
          <w:szCs w:val="18"/>
        </w:rPr>
      </w:pPr>
      <w:r w:rsidRPr="00FD6309">
        <w:rPr>
          <w:sz w:val="18"/>
          <w:szCs w:val="18"/>
        </w:rPr>
        <w:t xml:space="preserve">VR Map: Putting OpenStreetMap Data Into a WebVR World Simple GeoData Visualization with A-Frame (2019): </w:t>
      </w:r>
    </w:p>
    <w:p w14:paraId="456D001F" w14:textId="77777777" w:rsidR="00FD6309" w:rsidRPr="00FD6309" w:rsidRDefault="00FD6309" w:rsidP="00FD6309">
      <w:pPr>
        <w:pStyle w:val="Bibliography"/>
        <w:rPr>
          <w:sz w:val="18"/>
          <w:szCs w:val="18"/>
        </w:rPr>
      </w:pPr>
      <w:r w:rsidRPr="00FD6309">
        <w:rPr>
          <w:sz w:val="18"/>
          <w:szCs w:val="18"/>
        </w:rPr>
        <w:t xml:space="preserve">W3C (2023): Immersive Web Developer Home, https://immersiveweb.dev/ (31. 1. 2023). </w:t>
      </w:r>
    </w:p>
    <w:p w14:paraId="01AA7AC2" w14:textId="77777777" w:rsidR="00FD6309" w:rsidRPr="00FD6309" w:rsidRDefault="00FD6309" w:rsidP="00FD6309">
      <w:pPr>
        <w:pStyle w:val="Bibliography"/>
        <w:rPr>
          <w:sz w:val="18"/>
          <w:szCs w:val="18"/>
        </w:rPr>
      </w:pPr>
      <w:r w:rsidRPr="00FD6309">
        <w:rPr>
          <w:sz w:val="18"/>
          <w:szCs w:val="18"/>
        </w:rPr>
        <w:t xml:space="preserve">W3SCHOOLS (2023): What is HTML DOM, https://www.w3schools.com/whatis/whatis_htmldom.asp (29. 8. 2023). </w:t>
      </w:r>
    </w:p>
    <w:p w14:paraId="0434219F" w14:textId="77777777" w:rsidR="00FD6309" w:rsidRPr="00FD6309" w:rsidRDefault="00FD6309" w:rsidP="00FD6309">
      <w:pPr>
        <w:pStyle w:val="Bibliography"/>
        <w:rPr>
          <w:sz w:val="18"/>
          <w:szCs w:val="18"/>
        </w:rPr>
      </w:pPr>
      <w:r w:rsidRPr="00FD6309">
        <w:rPr>
          <w:sz w:val="18"/>
          <w:szCs w:val="18"/>
        </w:rPr>
        <w:t xml:space="preserve">ŽÁRA, J., BENEŠ, B., FELKEL, P. (2005): Moderní počítačová grafika. Computer Press. </w:t>
      </w:r>
    </w:p>
    <w:p w14:paraId="5EFA8CA1" w14:textId="77777777" w:rsidR="00FD6309" w:rsidRPr="00FD6309" w:rsidRDefault="00FD6309" w:rsidP="00FD6309">
      <w:pPr>
        <w:pStyle w:val="Bibliography"/>
        <w:rPr>
          <w:sz w:val="18"/>
          <w:szCs w:val="18"/>
        </w:rPr>
      </w:pPr>
      <w:r w:rsidRPr="00FD6309">
        <w:rPr>
          <w:sz w:val="18"/>
          <w:szCs w:val="18"/>
        </w:rPr>
        <w:t xml:space="preserve">ZHAO, J., WALLGRÜN, J. O., LAFEMINA, P. C., NORMANDEAU, J., KLIPPEL, A. (2019): Harnessing the power of immersive virtual reality - visualization and analysis of 3D earth science data sets. Geo-spatial Information Science, 4, 22, 237–250. </w:t>
      </w:r>
    </w:p>
    <w:p w14:paraId="4CE5B2D5" w14:textId="64B2AABF" w:rsidR="002F057F" w:rsidRPr="001F6849" w:rsidRDefault="00FD6309" w:rsidP="002F057F">
      <w:pPr>
        <w:rPr>
          <w:b/>
          <w:bCs/>
        </w:rPr>
      </w:pPr>
      <w:r w:rsidRPr="00FD6309">
        <w:rPr>
          <w:b/>
          <w:bCs/>
          <w:sz w:val="18"/>
          <w:szCs w:val="18"/>
        </w:rPr>
        <w:fldChar w:fldCharType="end"/>
      </w: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71"/>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D246E4" w14:textId="77777777" w:rsidR="00FA2349" w:rsidRDefault="00FA2349" w:rsidP="0057088F">
      <w:pPr>
        <w:spacing w:after="0" w:line="240" w:lineRule="auto"/>
      </w:pPr>
      <w:r>
        <w:separator/>
      </w:r>
    </w:p>
  </w:endnote>
  <w:endnote w:type="continuationSeparator" w:id="0">
    <w:p w14:paraId="07495F6B" w14:textId="77777777" w:rsidR="00FA2349" w:rsidRDefault="00FA2349"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058375" w14:textId="77777777" w:rsidR="00FA2349" w:rsidRDefault="00FA2349" w:rsidP="0057088F">
      <w:pPr>
        <w:spacing w:after="0" w:line="240" w:lineRule="auto"/>
      </w:pPr>
      <w:r>
        <w:separator/>
      </w:r>
    </w:p>
  </w:footnote>
  <w:footnote w:type="continuationSeparator" w:id="0">
    <w:p w14:paraId="076CAEA0" w14:textId="77777777" w:rsidR="00FA2349" w:rsidRDefault="00FA2349"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3">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4">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1"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4"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6"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3797612A"/>
    <w:multiLevelType w:val="hybridMultilevel"/>
    <w:tmpl w:val="2C04F9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5"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6"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7"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8"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0"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7"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8"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0"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1"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5"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8"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0"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1"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2"/>
  </w:num>
  <w:num w:numId="3" w16cid:durableId="1170680267">
    <w:abstractNumId w:val="16"/>
  </w:num>
  <w:num w:numId="4" w16cid:durableId="1796368114">
    <w:abstractNumId w:val="25"/>
  </w:num>
  <w:num w:numId="5" w16cid:durableId="300885919">
    <w:abstractNumId w:val="35"/>
  </w:num>
  <w:num w:numId="6" w16cid:durableId="521938209">
    <w:abstractNumId w:val="54"/>
  </w:num>
  <w:num w:numId="7" w16cid:durableId="619992562">
    <w:abstractNumId w:val="28"/>
  </w:num>
  <w:num w:numId="8" w16cid:durableId="208229350">
    <w:abstractNumId w:val="11"/>
  </w:num>
  <w:num w:numId="9" w16cid:durableId="2076317703">
    <w:abstractNumId w:val="20"/>
  </w:num>
  <w:num w:numId="10" w16cid:durableId="802234337">
    <w:abstractNumId w:val="33"/>
  </w:num>
  <w:num w:numId="11" w16cid:durableId="385684583">
    <w:abstractNumId w:val="24"/>
  </w:num>
  <w:num w:numId="12" w16cid:durableId="65956355">
    <w:abstractNumId w:val="50"/>
  </w:num>
  <w:num w:numId="13" w16cid:durableId="354035738">
    <w:abstractNumId w:val="60"/>
  </w:num>
  <w:num w:numId="14" w16cid:durableId="395475347">
    <w:abstractNumId w:val="1"/>
  </w:num>
  <w:num w:numId="15" w16cid:durableId="1336884254">
    <w:abstractNumId w:val="31"/>
  </w:num>
  <w:num w:numId="16" w16cid:durableId="757364363">
    <w:abstractNumId w:val="42"/>
  </w:num>
  <w:num w:numId="17" w16cid:durableId="2033720445">
    <w:abstractNumId w:val="61"/>
  </w:num>
  <w:num w:numId="18" w16cid:durableId="837696955">
    <w:abstractNumId w:val="52"/>
  </w:num>
  <w:num w:numId="19" w16cid:durableId="414474922">
    <w:abstractNumId w:val="30"/>
  </w:num>
  <w:num w:numId="20" w16cid:durableId="2059282820">
    <w:abstractNumId w:val="14"/>
  </w:num>
  <w:num w:numId="21" w16cid:durableId="1490631062">
    <w:abstractNumId w:val="29"/>
  </w:num>
  <w:num w:numId="22" w16cid:durableId="1901403376">
    <w:abstractNumId w:val="2"/>
  </w:num>
  <w:num w:numId="23" w16cid:durableId="901527545">
    <w:abstractNumId w:val="48"/>
  </w:num>
  <w:num w:numId="24" w16cid:durableId="13649980">
    <w:abstractNumId w:val="7"/>
  </w:num>
  <w:num w:numId="25" w16cid:durableId="1364744581">
    <w:abstractNumId w:val="15"/>
  </w:num>
  <w:num w:numId="26" w16cid:durableId="1671255231">
    <w:abstractNumId w:val="37"/>
  </w:num>
  <w:num w:numId="27" w16cid:durableId="1198667109">
    <w:abstractNumId w:val="53"/>
  </w:num>
  <w:num w:numId="28" w16cid:durableId="619802950">
    <w:abstractNumId w:val="4"/>
  </w:num>
  <w:num w:numId="29" w16cid:durableId="367877274">
    <w:abstractNumId w:val="36"/>
  </w:num>
  <w:num w:numId="30" w16cid:durableId="802776096">
    <w:abstractNumId w:val="6"/>
  </w:num>
  <w:num w:numId="31" w16cid:durableId="742023868">
    <w:abstractNumId w:val="23"/>
  </w:num>
  <w:num w:numId="32" w16cid:durableId="404689245">
    <w:abstractNumId w:val="46"/>
  </w:num>
  <w:num w:numId="33" w16cid:durableId="1361203164">
    <w:abstractNumId w:val="49"/>
  </w:num>
  <w:num w:numId="34" w16cid:durableId="2136636456">
    <w:abstractNumId w:val="34"/>
  </w:num>
  <w:num w:numId="35" w16cid:durableId="882057253">
    <w:abstractNumId w:val="13"/>
  </w:num>
  <w:num w:numId="36" w16cid:durableId="2002463788">
    <w:abstractNumId w:val="55"/>
  </w:num>
  <w:num w:numId="37" w16cid:durableId="1464738753">
    <w:abstractNumId w:val="21"/>
  </w:num>
  <w:num w:numId="38" w16cid:durableId="1462070677">
    <w:abstractNumId w:val="3"/>
  </w:num>
  <w:num w:numId="39" w16cid:durableId="1886866115">
    <w:abstractNumId w:val="40"/>
  </w:num>
  <w:num w:numId="40" w16cid:durableId="965311621">
    <w:abstractNumId w:val="45"/>
  </w:num>
  <w:num w:numId="41" w16cid:durableId="818768559">
    <w:abstractNumId w:val="51"/>
  </w:num>
  <w:num w:numId="42" w16cid:durableId="1967276253">
    <w:abstractNumId w:val="17"/>
  </w:num>
  <w:num w:numId="43" w16cid:durableId="1442647274">
    <w:abstractNumId w:val="12"/>
  </w:num>
  <w:num w:numId="44" w16cid:durableId="1146313284">
    <w:abstractNumId w:val="27"/>
  </w:num>
  <w:num w:numId="45" w16cid:durableId="1133062556">
    <w:abstractNumId w:val="9"/>
  </w:num>
  <w:num w:numId="46" w16cid:durableId="1318923120">
    <w:abstractNumId w:val="26"/>
  </w:num>
  <w:num w:numId="47" w16cid:durableId="976765939">
    <w:abstractNumId w:val="32"/>
  </w:num>
  <w:num w:numId="48" w16cid:durableId="1987278381">
    <w:abstractNumId w:val="58"/>
  </w:num>
  <w:num w:numId="49" w16cid:durableId="344286222">
    <w:abstractNumId w:val="44"/>
  </w:num>
  <w:num w:numId="50" w16cid:durableId="586889268">
    <w:abstractNumId w:val="57"/>
  </w:num>
  <w:num w:numId="51" w16cid:durableId="1214346142">
    <w:abstractNumId w:val="39"/>
  </w:num>
  <w:num w:numId="52" w16cid:durableId="1666350155">
    <w:abstractNumId w:val="8"/>
  </w:num>
  <w:num w:numId="53" w16cid:durableId="1936208616">
    <w:abstractNumId w:val="41"/>
  </w:num>
  <w:num w:numId="54" w16cid:durableId="1802922892">
    <w:abstractNumId w:val="18"/>
  </w:num>
  <w:num w:numId="55" w16cid:durableId="2044668093">
    <w:abstractNumId w:val="19"/>
  </w:num>
  <w:num w:numId="56" w16cid:durableId="1700474541">
    <w:abstractNumId w:val="47"/>
  </w:num>
  <w:num w:numId="57" w16cid:durableId="2082558311">
    <w:abstractNumId w:val="43"/>
  </w:num>
  <w:num w:numId="58" w16cid:durableId="1871141540">
    <w:abstractNumId w:val="59"/>
  </w:num>
  <w:num w:numId="59" w16cid:durableId="1538816812">
    <w:abstractNumId w:val="10"/>
  </w:num>
  <w:num w:numId="60" w16cid:durableId="747965305">
    <w:abstractNumId w:val="38"/>
  </w:num>
  <w:num w:numId="61" w16cid:durableId="2103643924">
    <w:abstractNumId w:val="5"/>
  </w:num>
  <w:num w:numId="62" w16cid:durableId="457264442">
    <w:abstractNumId w:val="56"/>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6F5B"/>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0D02"/>
    <w:rsid w:val="001D1870"/>
    <w:rsid w:val="001D2232"/>
    <w:rsid w:val="001D28B3"/>
    <w:rsid w:val="001D37CB"/>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3D9F"/>
    <w:rsid w:val="00213F3C"/>
    <w:rsid w:val="00214106"/>
    <w:rsid w:val="0021568E"/>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F91"/>
    <w:rsid w:val="0029324C"/>
    <w:rsid w:val="00293965"/>
    <w:rsid w:val="00293F00"/>
    <w:rsid w:val="0029427A"/>
    <w:rsid w:val="002942F8"/>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C5F"/>
    <w:rsid w:val="00353F72"/>
    <w:rsid w:val="00354009"/>
    <w:rsid w:val="00354F46"/>
    <w:rsid w:val="003557F0"/>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1CF7"/>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0CBF"/>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494"/>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ABF"/>
    <w:rsid w:val="0057525A"/>
    <w:rsid w:val="00575E99"/>
    <w:rsid w:val="0057644C"/>
    <w:rsid w:val="00576F7F"/>
    <w:rsid w:val="00577B7B"/>
    <w:rsid w:val="0058027E"/>
    <w:rsid w:val="00580D09"/>
    <w:rsid w:val="005822C0"/>
    <w:rsid w:val="00582700"/>
    <w:rsid w:val="00583202"/>
    <w:rsid w:val="005832C6"/>
    <w:rsid w:val="00584638"/>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109D"/>
    <w:rsid w:val="00741E89"/>
    <w:rsid w:val="00742FD9"/>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4767"/>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843"/>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3D16"/>
    <w:rsid w:val="00B342A5"/>
    <w:rsid w:val="00B3550C"/>
    <w:rsid w:val="00B358A5"/>
    <w:rsid w:val="00B35C81"/>
    <w:rsid w:val="00B36706"/>
    <w:rsid w:val="00B36967"/>
    <w:rsid w:val="00B3696F"/>
    <w:rsid w:val="00B3746B"/>
    <w:rsid w:val="00B40019"/>
    <w:rsid w:val="00B405F2"/>
    <w:rsid w:val="00B4099E"/>
    <w:rsid w:val="00B41874"/>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5A42"/>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EFA"/>
    <w:rsid w:val="00BD3FD0"/>
    <w:rsid w:val="00BD499C"/>
    <w:rsid w:val="00BD4A52"/>
    <w:rsid w:val="00BD4A8C"/>
    <w:rsid w:val="00BD5251"/>
    <w:rsid w:val="00BD5385"/>
    <w:rsid w:val="00BD6D82"/>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6F26"/>
    <w:rsid w:val="00BE7070"/>
    <w:rsid w:val="00BE7E16"/>
    <w:rsid w:val="00BF1FED"/>
    <w:rsid w:val="00BF3A52"/>
    <w:rsid w:val="00BF3B08"/>
    <w:rsid w:val="00BF3BF0"/>
    <w:rsid w:val="00BF3D2F"/>
    <w:rsid w:val="00BF3E68"/>
    <w:rsid w:val="00BF48BE"/>
    <w:rsid w:val="00BF5ADC"/>
    <w:rsid w:val="00BF699A"/>
    <w:rsid w:val="00C0073F"/>
    <w:rsid w:val="00C00B9F"/>
    <w:rsid w:val="00C00CFD"/>
    <w:rsid w:val="00C0119C"/>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D3F"/>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3A28"/>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E52"/>
    <w:rsid w:val="00DB0204"/>
    <w:rsid w:val="00DB0B10"/>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501A"/>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035"/>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DA"/>
    <w:rsid w:val="00F65935"/>
    <w:rsid w:val="00F65ABA"/>
    <w:rsid w:val="00F66175"/>
    <w:rsid w:val="00F66363"/>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89"/>
    <w:rsid w:val="00FC48DE"/>
    <w:rsid w:val="00FC4948"/>
    <w:rsid w:val="00FC5365"/>
    <w:rsid w:val="00FC59D6"/>
    <w:rsid w:val="00FC61C5"/>
    <w:rsid w:val="00FC6242"/>
    <w:rsid w:val="00FC7019"/>
    <w:rsid w:val="00FC7053"/>
    <w:rsid w:val="00FC7352"/>
    <w:rsid w:val="00FC73E2"/>
    <w:rsid w:val="00FC773C"/>
    <w:rsid w:val="00FC78BE"/>
    <w:rsid w:val="00FD0AFD"/>
    <w:rsid w:val="00FD158C"/>
    <w:rsid w:val="00FD171C"/>
    <w:rsid w:val="00FD1B0B"/>
    <w:rsid w:val="00FD35D9"/>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jkemrr4" TargetMode="External"/><Relationship Id="rId68" Type="http://schemas.openxmlformats.org/officeDocument/2006/relationships/image" Target="media/image43.png"/><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yperlink" Target="https://github.com/pka/awesome-3d-tiles" TargetMode="External"/><Relationship Id="rId37" Type="http://schemas.openxmlformats.org/officeDocument/2006/relationships/image" Target="media/image21.sv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svg"/><Relationship Id="rId58" Type="http://schemas.openxmlformats.org/officeDocument/2006/relationships/hyperlink" Target="https://foam-jumpy-dianella.glitch.me" TargetMode="External"/><Relationship Id="rId66" Type="http://schemas.openxmlformats.org/officeDocument/2006/relationships/image" Target="media/image41.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hyperlink" Target="https://developers.google.com/maps/documentation/tile/use-renderer" TargetMode="External"/><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s://akela.mendelu.cz/~xmitter/spatial_data_visualisation_in_metaverse.pdf" TargetMode="External"/><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interesting-parallel-bit.glitch.me" TargetMode="External"/><Relationship Id="rId67" Type="http://schemas.openxmlformats.org/officeDocument/2006/relationships/image" Target="media/image42.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yperlink" Target="https://jendahorak.github.io/disc3vr/" TargetMode="External"/><Relationship Id="rId62" Type="http://schemas.openxmlformats.org/officeDocument/2006/relationships/hyperlink" Target="https://hubs.mozilla.com/bBJ9sxc?hub_invite_id=Lr9efka"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jendahorak.github.io/a3sixty/"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s://glitch.com/edit/" TargetMode="External"/><Relationship Id="rId65" Type="http://schemas.openxmlformats.org/officeDocument/2006/relationships/image" Target="media/image40.png"/><Relationship Id="rId73"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7.png"/><Relationship Id="rId7" Type="http://schemas.openxmlformats.org/officeDocument/2006/relationships/settings" Target="settings.xml"/><Relationship Id="rId71" Type="http://schemas.openxmlformats.org/officeDocument/2006/relationships/header" Target="header2.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2.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14415</TotalTime>
  <Pages>83</Pages>
  <Words>72889</Words>
  <Characters>415471</Characters>
  <Application>Microsoft Office Word</Application>
  <DocSecurity>0</DocSecurity>
  <Lines>3462</Lines>
  <Paragraphs>974</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487386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169</cp:revision>
  <cp:lastPrinted>2023-11-02T09:14:00Z</cp:lastPrinted>
  <dcterms:created xsi:type="dcterms:W3CDTF">2023-08-27T13:40:00Z</dcterms:created>
  <dcterms:modified xsi:type="dcterms:W3CDTF">2023-11-19T09:57:00Z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id="PqgTaN4B"/&gt;&lt;style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