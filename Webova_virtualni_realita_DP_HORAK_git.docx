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FB2C05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 xml:space="preserve">(Žára, Beneš, </w:t>
      </w:r>
      <w:proofErr w:type="spellStart"/>
      <w:r w:rsidR="000949FB" w:rsidRPr="001F6849">
        <w:rPr>
          <w:rFonts w:cs="Times New Roman"/>
          <w:szCs w:val="24"/>
        </w:rPr>
        <w:t>Felkel</w:t>
      </w:r>
      <w:proofErr w:type="spellEnd"/>
      <w:r w:rsidR="000949FB" w:rsidRPr="001F6849">
        <w:rPr>
          <w:rFonts w:cs="Times New Roman"/>
          <w:szCs w:val="24"/>
        </w:rPr>
        <w:t xml:space="preserve"> 2005; </w:t>
      </w:r>
      <w:proofErr w:type="spellStart"/>
      <w:r w:rsidR="000949FB" w:rsidRPr="001F6849">
        <w:rPr>
          <w:rFonts w:cs="Times New Roman"/>
          <w:szCs w:val="24"/>
        </w:rPr>
        <w:t>Marschner</w:t>
      </w:r>
      <w:proofErr w:type="spellEnd"/>
      <w:r w:rsidR="000949FB" w:rsidRPr="001F6849">
        <w:rPr>
          <w:rFonts w:cs="Times New Roman"/>
          <w:szCs w:val="24"/>
        </w:rPr>
        <w:t xml:space="preserve">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77ECD">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odUPWe7S/KSFXboQs","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w:t>
      </w:r>
      <w:proofErr w:type="spellStart"/>
      <w:r w:rsidR="00ED0766" w:rsidRPr="001F6849">
        <w:t>Bolstad</w:t>
      </w:r>
      <w:proofErr w:type="spellEnd"/>
      <w:r w:rsidR="00ED0766" w:rsidRPr="001F6849">
        <w:t xml:space="preserve"> 2019; </w:t>
      </w:r>
      <w:proofErr w:type="spellStart"/>
      <w:r w:rsidR="00ED0766" w:rsidRPr="001F6849">
        <w:t>Kresse</w:t>
      </w:r>
      <w:proofErr w:type="spellEnd"/>
      <w:r w:rsidR="00ED0766" w:rsidRPr="001F6849">
        <w:t xml:space="preserve">, Danko 2012; </w:t>
      </w:r>
      <w:proofErr w:type="spellStart"/>
      <w:r w:rsidR="00ED0766" w:rsidRPr="001F6849">
        <w:t>Longley</w:t>
      </w:r>
      <w:proofErr w:type="spellEnd"/>
      <w:r w:rsidR="00ED0766" w:rsidRPr="001F6849">
        <w:t xml:space="preserve">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w:t>
      </w:r>
      <w:proofErr w:type="spellStart"/>
      <w:r w:rsidR="00B60F35" w:rsidRPr="001F6849">
        <w:rPr>
          <w:rFonts w:cs="Times New Roman"/>
          <w:szCs w:val="24"/>
        </w:rPr>
        <w:t>Dykes</w:t>
      </w:r>
      <w:proofErr w:type="spellEnd"/>
      <w:r w:rsidR="00B60F35" w:rsidRPr="001F6849">
        <w:rPr>
          <w:rFonts w:cs="Times New Roman"/>
          <w:szCs w:val="24"/>
        </w:rPr>
        <w:t xml:space="preserve">, </w:t>
      </w:r>
      <w:proofErr w:type="spellStart"/>
      <w:r w:rsidR="00B60F35" w:rsidRPr="001F6849">
        <w:rPr>
          <w:rFonts w:cs="Times New Roman"/>
          <w:szCs w:val="24"/>
        </w:rPr>
        <w:t>MacEachren</w:t>
      </w:r>
      <w:proofErr w:type="spellEnd"/>
      <w:r w:rsidR="00B60F35" w:rsidRPr="001F6849">
        <w:rPr>
          <w:rFonts w:cs="Times New Roman"/>
          <w:szCs w:val="24"/>
        </w:rPr>
        <w:t xml:space="preserve">, </w:t>
      </w:r>
      <w:proofErr w:type="spellStart"/>
      <w:r w:rsidR="00B60F35" w:rsidRPr="001F6849">
        <w:rPr>
          <w:rFonts w:cs="Times New Roman"/>
          <w:szCs w:val="24"/>
        </w:rPr>
        <w:t>Kraak</w:t>
      </w:r>
      <w:proofErr w:type="spellEnd"/>
      <w:r w:rsidR="00B60F35" w:rsidRPr="001F6849">
        <w:rPr>
          <w:rFonts w:cs="Times New Roman"/>
          <w:szCs w:val="24"/>
        </w:rPr>
        <w:t xml:space="preserve">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w:t>
      </w:r>
      <w:proofErr w:type="spellStart"/>
      <w:r w:rsidR="003A4332" w:rsidRPr="001F6849">
        <w:t>Dorman</w:t>
      </w:r>
      <w:proofErr w:type="spellEnd"/>
      <w:r w:rsidR="003A4332" w:rsidRPr="001F6849">
        <w:t xml:space="preserve">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w:t>
      </w:r>
      <w:proofErr w:type="spellStart"/>
      <w:r w:rsidR="004278FB" w:rsidRPr="001F6849">
        <w:t>Milgram</w:t>
      </w:r>
      <w:proofErr w:type="spellEnd"/>
      <w:r w:rsidR="004278FB" w:rsidRPr="001F6849">
        <w:t xml:space="preserve">, </w:t>
      </w:r>
      <w:proofErr w:type="spellStart"/>
      <w:r w:rsidR="004278FB" w:rsidRPr="001F6849">
        <w:t>Kishino</w:t>
      </w:r>
      <w:proofErr w:type="spellEnd"/>
      <w:r w:rsidR="004278FB" w:rsidRPr="001F6849">
        <w:t xml:space="preserve"> 1994; </w:t>
      </w:r>
      <w:proofErr w:type="spellStart"/>
      <w:r w:rsidR="004278FB" w:rsidRPr="001F6849">
        <w:t>LaValle</w:t>
      </w:r>
      <w:proofErr w:type="spellEnd"/>
      <w:r w:rsidR="004278FB" w:rsidRPr="001F6849">
        <w:t xml:space="preserve"> 2020; </w:t>
      </w:r>
      <w:proofErr w:type="spellStart"/>
      <w:r w:rsidR="004278FB" w:rsidRPr="001F6849">
        <w:t>Sherman</w:t>
      </w:r>
      <w:proofErr w:type="spellEnd"/>
      <w:r w:rsidR="004278FB" w:rsidRPr="001F6849">
        <w:t xml:space="preserve">, Craig 2019; </w:t>
      </w:r>
      <w:proofErr w:type="spellStart"/>
      <w:r w:rsidR="004278FB" w:rsidRPr="001F6849">
        <w:t>Mazuryk</w:t>
      </w:r>
      <w:proofErr w:type="spellEnd"/>
      <w:r w:rsidR="004278FB" w:rsidRPr="001F6849">
        <w:t xml:space="preserve">, </w:t>
      </w:r>
      <w:proofErr w:type="spellStart"/>
      <w:r w:rsidR="004278FB" w:rsidRPr="001F6849">
        <w:t>Gervautz</w:t>
      </w:r>
      <w:proofErr w:type="spellEnd"/>
      <w:r w:rsidR="004278FB" w:rsidRPr="001F6849">
        <w:t xml:space="preserve">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w:t>
      </w:r>
      <w:proofErr w:type="spellStart"/>
      <w:r w:rsidR="00AC2D8B" w:rsidRPr="001F6849">
        <w:rPr>
          <w:rFonts w:cs="Times New Roman"/>
          <w:szCs w:val="24"/>
        </w:rPr>
        <w:t>Stachon</w:t>
      </w:r>
      <w:proofErr w:type="spellEnd"/>
      <w:r w:rsidR="00AC2D8B" w:rsidRPr="001F6849">
        <w:rPr>
          <w:rFonts w:cs="Times New Roman"/>
          <w:szCs w:val="24"/>
        </w:rPr>
        <w:t xml:space="preserve">, </w:t>
      </w:r>
      <w:proofErr w:type="spellStart"/>
      <w:r w:rsidR="00AC2D8B" w:rsidRPr="001F6849">
        <w:rPr>
          <w:rFonts w:cs="Times New Roman"/>
          <w:szCs w:val="24"/>
        </w:rPr>
        <w:t>Kubicek</w:t>
      </w:r>
      <w:proofErr w:type="spellEnd"/>
      <w:r w:rsidR="00AC2D8B" w:rsidRPr="001F6849">
        <w:rPr>
          <w:rFonts w:cs="Times New Roman"/>
          <w:szCs w:val="24"/>
        </w:rPr>
        <w:t xml:space="preserve">, Herman 2020; </w:t>
      </w:r>
      <w:proofErr w:type="spellStart"/>
      <w:r w:rsidR="00AC2D8B" w:rsidRPr="001F6849">
        <w:rPr>
          <w:rFonts w:cs="Times New Roman"/>
          <w:szCs w:val="24"/>
        </w:rPr>
        <w:t>Çöltekin</w:t>
      </w:r>
      <w:proofErr w:type="spellEnd"/>
      <w:r w:rsidR="00AC2D8B" w:rsidRPr="001F6849">
        <w:rPr>
          <w:rFonts w:cs="Times New Roman"/>
          <w:szCs w:val="24"/>
        </w:rPr>
        <w:t xml:space="preserve"> et al. 2020b; </w:t>
      </w:r>
      <w:proofErr w:type="spellStart"/>
      <w:r w:rsidR="00AC2D8B" w:rsidRPr="001F6849">
        <w:rPr>
          <w:rFonts w:cs="Times New Roman"/>
          <w:szCs w:val="24"/>
        </w:rPr>
        <w:t>Batty</w:t>
      </w:r>
      <w:proofErr w:type="spellEnd"/>
      <w:r w:rsidR="00AC2D8B" w:rsidRPr="001F6849">
        <w:rPr>
          <w:rFonts w:cs="Times New Roman"/>
          <w:szCs w:val="24"/>
        </w:rPr>
        <w:t xml:space="preserve"> 1997; Lin, </w:t>
      </w:r>
      <w:proofErr w:type="spellStart"/>
      <w:r w:rsidR="00AC2D8B" w:rsidRPr="001F6849">
        <w:rPr>
          <w:rFonts w:cs="Times New Roman"/>
          <w:szCs w:val="24"/>
        </w:rPr>
        <w:t>Batty</w:t>
      </w:r>
      <w:proofErr w:type="spellEnd"/>
      <w:r w:rsidR="00AC2D8B" w:rsidRPr="001F6849">
        <w:rPr>
          <w:rFonts w:cs="Times New Roman"/>
          <w:szCs w:val="24"/>
        </w:rPr>
        <w:t xml:space="preserve"> 2011; </w:t>
      </w:r>
      <w:proofErr w:type="spellStart"/>
      <w:r w:rsidR="00AC2D8B" w:rsidRPr="001F6849">
        <w:rPr>
          <w:rFonts w:cs="Times New Roman"/>
          <w:szCs w:val="24"/>
        </w:rPr>
        <w:t>MacEachren</w:t>
      </w:r>
      <w:proofErr w:type="spellEnd"/>
      <w:r w:rsidR="00AC2D8B" w:rsidRPr="001F6849">
        <w:rPr>
          <w:rFonts w:cs="Times New Roman"/>
          <w:szCs w:val="24"/>
        </w:rPr>
        <w:t xml:space="preserve"> et al. 1999; </w:t>
      </w:r>
      <w:proofErr w:type="spellStart"/>
      <w:r w:rsidR="00AC2D8B" w:rsidRPr="001F6849">
        <w:rPr>
          <w:rFonts w:cs="Times New Roman"/>
          <w:szCs w:val="24"/>
        </w:rPr>
        <w:t>Blokdyk</w:t>
      </w:r>
      <w:proofErr w:type="spellEnd"/>
      <w:r w:rsidR="00AC2D8B" w:rsidRPr="001F6849">
        <w:rPr>
          <w:rFonts w:cs="Times New Roman"/>
          <w:szCs w:val="24"/>
        </w:rPr>
        <w:t xml:space="preserve">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w:t>
      </w:r>
      <w:proofErr w:type="spellStart"/>
      <w:r w:rsidR="008D4F69" w:rsidRPr="001F6849">
        <w:t>Keil</w:t>
      </w:r>
      <w:proofErr w:type="spellEnd"/>
      <w:r w:rsidR="008D4F69" w:rsidRPr="001F6849">
        <w:t xml:space="preserve">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w:t>
      </w:r>
      <w:proofErr w:type="spellStart"/>
      <w:r w:rsidR="000022AF" w:rsidRPr="001F6849">
        <w:t>Rahman</w:t>
      </w:r>
      <w:proofErr w:type="spellEnd"/>
      <w:r w:rsidR="000022AF" w:rsidRPr="001F6849">
        <w:t xml:space="preserve">, </w:t>
      </w:r>
      <w:proofErr w:type="spellStart"/>
      <w:r w:rsidR="000022AF" w:rsidRPr="001F6849">
        <w:t>Pilouk</w:t>
      </w:r>
      <w:proofErr w:type="spellEnd"/>
      <w:r w:rsidR="000022AF" w:rsidRPr="001F6849">
        <w:t xml:space="preserve">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w:t>
      </w:r>
      <w:proofErr w:type="spellStart"/>
      <w:r w:rsidR="00747000" w:rsidRPr="001F6849">
        <w:t>Halik</w:t>
      </w:r>
      <w:proofErr w:type="spellEnd"/>
      <w:r w:rsidR="00747000" w:rsidRPr="001F6849">
        <w:t xml:space="preserve">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w:t>
      </w:r>
      <w:proofErr w:type="spellStart"/>
      <w:r w:rsidR="00992828" w:rsidRPr="001F6849">
        <w:t>Zhao</w:t>
      </w:r>
      <w:proofErr w:type="spellEnd"/>
      <w:r w:rsidR="00992828" w:rsidRPr="001F6849">
        <w:t xml:space="preserve"> et al. 2019; </w:t>
      </w:r>
      <w:proofErr w:type="spellStart"/>
      <w:r w:rsidR="00992828" w:rsidRPr="001F6849">
        <w:t>Laksono</w:t>
      </w:r>
      <w:proofErr w:type="spellEnd"/>
      <w:r w:rsidR="00992828" w:rsidRPr="001F6849">
        <w:t xml:space="preserve">, </w:t>
      </w:r>
      <w:proofErr w:type="spellStart"/>
      <w:r w:rsidR="00992828" w:rsidRPr="001F6849">
        <w:t>Aditya</w:t>
      </w:r>
      <w:proofErr w:type="spellEnd"/>
      <w:r w:rsidR="00992828" w:rsidRPr="001F6849">
        <w:t xml:space="preserve"> 2019; Herman 2011; 2014; </w:t>
      </w:r>
      <w:proofErr w:type="spellStart"/>
      <w:r w:rsidR="00992828" w:rsidRPr="001F6849">
        <w:t>Buyuksalih</w:t>
      </w:r>
      <w:proofErr w:type="spellEnd"/>
      <w:r w:rsidR="00992828" w:rsidRPr="001F6849">
        <w:t xml:space="preserve"> et al. 2017; </w:t>
      </w:r>
      <w:proofErr w:type="spellStart"/>
      <w:r w:rsidR="00992828" w:rsidRPr="001F6849">
        <w:t>Keil</w:t>
      </w:r>
      <w:proofErr w:type="spellEnd"/>
      <w:r w:rsidR="00992828" w:rsidRPr="001F6849">
        <w:t xml:space="preserve">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w:t>
      </w:r>
      <w:proofErr w:type="spellStart"/>
      <w:r w:rsidR="00B93299" w:rsidRPr="001F6849">
        <w:t>Pegg</w:t>
      </w:r>
      <w:proofErr w:type="spellEnd"/>
      <w:r w:rsidR="00B93299" w:rsidRPr="001F6849">
        <w:t xml:space="preserve">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w:t>
      </w:r>
      <w:proofErr w:type="spellStart"/>
      <w:r w:rsidR="0064029B" w:rsidRPr="001F6849">
        <w:t>Maclntyre</w:t>
      </w:r>
      <w:proofErr w:type="spellEnd"/>
      <w:r w:rsidR="0064029B" w:rsidRPr="001F6849">
        <w:t>,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w:t>
      </w:r>
      <w:proofErr w:type="spellStart"/>
      <w:r w:rsidR="00E2062E" w:rsidRPr="001F6849">
        <w:t>Baruah</w:t>
      </w:r>
      <w:proofErr w:type="spellEnd"/>
      <w:r w:rsidR="00E2062E" w:rsidRPr="001F6849">
        <w:t xml:space="preserve">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w:t>
      </w:r>
      <w:proofErr w:type="spellStart"/>
      <w:r w:rsidR="004F5876" w:rsidRPr="001F6849">
        <w:t>Butcher</w:t>
      </w:r>
      <w:proofErr w:type="spellEnd"/>
      <w:r w:rsidR="004F5876" w:rsidRPr="001F6849">
        <w:t xml:space="preserve">, John, </w:t>
      </w:r>
      <w:proofErr w:type="spellStart"/>
      <w:r w:rsidR="004F5876" w:rsidRPr="001F6849">
        <w:t>Ritsos</w:t>
      </w:r>
      <w:proofErr w:type="spellEnd"/>
      <w:r w:rsidR="004F5876" w:rsidRPr="001F6849">
        <w:t xml:space="preserve">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 xml:space="preserve">(Lee, </w:t>
      </w:r>
      <w:proofErr w:type="spellStart"/>
      <w:r w:rsidR="00B9144D" w:rsidRPr="001F6849">
        <w:rPr>
          <w:rFonts w:cs="Times New Roman"/>
          <w:szCs w:val="24"/>
        </w:rPr>
        <w:t>Yoo</w:t>
      </w:r>
      <w:proofErr w:type="spellEnd"/>
      <w:r w:rsidR="00B9144D" w:rsidRPr="001F6849">
        <w:rPr>
          <w:rFonts w:cs="Times New Roman"/>
          <w:szCs w:val="24"/>
        </w:rPr>
        <w:t xml:space="preserve">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w:t>
      </w:r>
      <w:proofErr w:type="spellStart"/>
      <w:r w:rsidR="0064029B" w:rsidRPr="001F6849">
        <w:t>Sermet</w:t>
      </w:r>
      <w:proofErr w:type="spellEnd"/>
      <w:r w:rsidR="0064029B" w:rsidRPr="001F6849">
        <w:t xml:space="preserve">, </w:t>
      </w:r>
      <w:proofErr w:type="spellStart"/>
      <w:r w:rsidR="0064029B" w:rsidRPr="001F6849">
        <w:t>Demir</w:t>
      </w:r>
      <w:proofErr w:type="spellEnd"/>
      <w:r w:rsidR="0064029B" w:rsidRPr="001F6849">
        <w:t xml:space="preserve">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xml:space="preserve">, </w:t>
      </w:r>
      <w:proofErr w:type="spellStart"/>
      <w:r w:rsidR="00DF109F" w:rsidRPr="001F6849">
        <w:rPr>
          <w:rFonts w:cs="Times New Roman"/>
          <w:szCs w:val="24"/>
        </w:rPr>
        <w:t>Stachoň</w:t>
      </w:r>
      <w:proofErr w:type="spellEnd"/>
      <w:r w:rsidR="00DF109F" w:rsidRPr="001F6849">
        <w:rPr>
          <w:rFonts w:cs="Times New Roman"/>
          <w:szCs w:val="24"/>
        </w:rPr>
        <w:t xml:space="preserve">, </w:t>
      </w:r>
      <w:proofErr w:type="spellStart"/>
      <w:r w:rsidR="00DF109F" w:rsidRPr="001F6849">
        <w:rPr>
          <w:rFonts w:cs="Times New Roman"/>
          <w:szCs w:val="24"/>
        </w:rPr>
        <w:t>Kubicek</w:t>
      </w:r>
      <w:proofErr w:type="spellEnd"/>
      <w:r w:rsidR="00DF109F" w:rsidRPr="001F6849">
        <w:rPr>
          <w:rFonts w:cs="Times New Roman"/>
          <w:szCs w:val="24"/>
        </w:rPr>
        <w:t xml:space="preserve"> 2021; </w:t>
      </w:r>
      <w:proofErr w:type="spellStart"/>
      <w:r w:rsidR="00DF109F" w:rsidRPr="001F6849">
        <w:rPr>
          <w:rFonts w:cs="Times New Roman"/>
          <w:szCs w:val="24"/>
        </w:rPr>
        <w:t>Laksono</w:t>
      </w:r>
      <w:proofErr w:type="spellEnd"/>
      <w:r w:rsidR="00DF109F" w:rsidRPr="001F6849">
        <w:rPr>
          <w:rFonts w:cs="Times New Roman"/>
          <w:szCs w:val="24"/>
        </w:rPr>
        <w:t xml:space="preserve">, </w:t>
      </w:r>
      <w:proofErr w:type="spellStart"/>
      <w:r w:rsidR="00DF109F" w:rsidRPr="001F6849">
        <w:rPr>
          <w:rFonts w:cs="Times New Roman"/>
          <w:szCs w:val="24"/>
        </w:rPr>
        <w:t>Aditya</w:t>
      </w:r>
      <w:proofErr w:type="spellEnd"/>
      <w:r w:rsidR="00DF109F" w:rsidRPr="001F6849">
        <w:rPr>
          <w:rFonts w:cs="Times New Roman"/>
          <w:szCs w:val="24"/>
        </w:rPr>
        <w:t xml:space="preserve"> 2019; </w:t>
      </w:r>
      <w:proofErr w:type="spellStart"/>
      <w:r w:rsidR="00DF109F" w:rsidRPr="001F6849">
        <w:rPr>
          <w:rFonts w:cs="Times New Roman"/>
          <w:szCs w:val="24"/>
        </w:rPr>
        <w:t>Keil</w:t>
      </w:r>
      <w:proofErr w:type="spellEnd"/>
      <w:r w:rsidR="00DF109F" w:rsidRPr="001F6849">
        <w:rPr>
          <w:rFonts w:cs="Times New Roman"/>
          <w:szCs w:val="24"/>
        </w:rPr>
        <w:t xml:space="preserve">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w:t>
      </w:r>
      <w:proofErr w:type="spellStart"/>
      <w:r w:rsidR="00CF2502" w:rsidRPr="001F6849">
        <w:t>Julin</w:t>
      </w:r>
      <w:proofErr w:type="spellEnd"/>
      <w:r w:rsidR="00CF2502" w:rsidRPr="001F6849">
        <w:t xml:space="preserve">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w:t>
      </w:r>
      <w:proofErr w:type="spellStart"/>
      <w:r w:rsidR="00D96F27" w:rsidRPr="001F6849">
        <w:t>Cirulis</w:t>
      </w:r>
      <w:proofErr w:type="spellEnd"/>
      <w:r w:rsidR="00D96F27" w:rsidRPr="001F6849">
        <w:t xml:space="preserve">, </w:t>
      </w:r>
      <w:proofErr w:type="spellStart"/>
      <w:r w:rsidR="00D96F27" w:rsidRPr="001F6849">
        <w:t>Brigmanis</w:t>
      </w:r>
      <w:proofErr w:type="spellEnd"/>
      <w:r w:rsidR="00D96F27" w:rsidRPr="001F6849">
        <w:t xml:space="preserve">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w:t>
      </w:r>
      <w:proofErr w:type="spellStart"/>
      <w:r w:rsidR="004D50E3" w:rsidRPr="001F6849">
        <w:rPr>
          <w:rFonts w:cs="Times New Roman"/>
          <w:szCs w:val="24"/>
        </w:rPr>
        <w:t>Gautier</w:t>
      </w:r>
      <w:proofErr w:type="spellEnd"/>
      <w:r w:rsidR="004D50E3" w:rsidRPr="001F6849">
        <w:rPr>
          <w:rFonts w:cs="Times New Roman"/>
          <w:szCs w:val="24"/>
        </w:rPr>
        <w:t xml:space="preserve">, Christophe, </w:t>
      </w:r>
      <w:proofErr w:type="spellStart"/>
      <w:r w:rsidR="004D50E3" w:rsidRPr="001F6849">
        <w:rPr>
          <w:rFonts w:cs="Times New Roman"/>
          <w:szCs w:val="24"/>
        </w:rPr>
        <w:t>Brédif</w:t>
      </w:r>
      <w:proofErr w:type="spellEnd"/>
      <w:r w:rsidR="004D50E3" w:rsidRPr="001F6849">
        <w:rPr>
          <w:rFonts w:cs="Times New Roman"/>
          <w:szCs w:val="24"/>
        </w:rPr>
        <w:t xml:space="preserve"> 2020; </w:t>
      </w:r>
      <w:proofErr w:type="spellStart"/>
      <w:r w:rsidR="004D50E3" w:rsidRPr="001F6849">
        <w:rPr>
          <w:rFonts w:cs="Times New Roman"/>
          <w:szCs w:val="24"/>
        </w:rPr>
        <w:t>Gautier</w:t>
      </w:r>
      <w:proofErr w:type="spellEnd"/>
      <w:r w:rsidR="004D50E3" w:rsidRPr="001F6849">
        <w:rPr>
          <w:rFonts w:cs="Times New Roman"/>
          <w:szCs w:val="24"/>
        </w:rPr>
        <w:t xml:space="preserve">, </w:t>
      </w:r>
      <w:proofErr w:type="spellStart"/>
      <w:r w:rsidR="004D50E3" w:rsidRPr="001F6849">
        <w:rPr>
          <w:rFonts w:cs="Times New Roman"/>
          <w:szCs w:val="24"/>
        </w:rPr>
        <w:t>Brédif</w:t>
      </w:r>
      <w:proofErr w:type="spellEnd"/>
      <w:r w:rsidR="004D50E3" w:rsidRPr="001F6849">
        <w:rPr>
          <w:rFonts w:cs="Times New Roman"/>
          <w:szCs w:val="24"/>
        </w:rPr>
        <w:t>,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w:t>
      </w:r>
      <w:proofErr w:type="spellStart"/>
      <w:r w:rsidR="00CF2502" w:rsidRPr="001F6849">
        <w:t>Rafiee</w:t>
      </w:r>
      <w:proofErr w:type="spellEnd"/>
      <w:r w:rsidR="00CF2502" w:rsidRPr="001F6849">
        <w:t xml:space="preserv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w:t>
      </w:r>
      <w:proofErr w:type="spellStart"/>
      <w:r w:rsidR="000558F0" w:rsidRPr="001F6849">
        <w:t>Judge</w:t>
      </w:r>
      <w:proofErr w:type="spellEnd"/>
      <w:r w:rsidR="000558F0" w:rsidRPr="001F6849">
        <w:t xml:space="preserve">, </w:t>
      </w:r>
      <w:proofErr w:type="spellStart"/>
      <w:r w:rsidR="000558F0" w:rsidRPr="001F6849">
        <w:t>Harrie</w:t>
      </w:r>
      <w:proofErr w:type="spellEnd"/>
      <w:r w:rsidR="000558F0" w:rsidRPr="001F6849">
        <w:t xml:space="preserv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w:t>
      </w:r>
      <w:proofErr w:type="spellStart"/>
      <w:r w:rsidR="006B05E9" w:rsidRPr="001F6849">
        <w:t>Mazzei</w:t>
      </w:r>
      <w:proofErr w:type="spellEnd"/>
      <w:r w:rsidR="006B05E9" w:rsidRPr="001F6849">
        <w:t xml:space="preserve">, </w:t>
      </w:r>
      <w:proofErr w:type="spellStart"/>
      <w:r w:rsidR="006B05E9" w:rsidRPr="001F6849">
        <w:t>Quaroni</w:t>
      </w:r>
      <w:proofErr w:type="spellEnd"/>
      <w:r w:rsidR="006B05E9" w:rsidRPr="001F6849">
        <w:t xml:space="preserve"> 2022)</w:t>
      </w:r>
      <w:r w:rsidR="006B05E9" w:rsidRPr="001F6849">
        <w:rPr>
          <w:lang w:eastAsia="en-US"/>
        </w:rPr>
        <w:fldChar w:fldCharType="end"/>
      </w:r>
      <w:r w:rsidR="006B05E9" w:rsidRPr="001F6849">
        <w:rPr>
          <w:lang w:eastAsia="en-US"/>
        </w:rPr>
        <w:t>.</w:t>
      </w:r>
    </w:p>
    <w:p w14:paraId="4C7139A4" w14:textId="3F4473DA"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w:t>
      </w:r>
      <w:proofErr w:type="spellStart"/>
      <w:r w:rsidR="002E5F3C" w:rsidRPr="001F6849">
        <w:t>Judge</w:t>
      </w:r>
      <w:proofErr w:type="spellEnd"/>
      <w:r w:rsidR="002E5F3C" w:rsidRPr="001F6849">
        <w:t xml:space="preserve">, </w:t>
      </w:r>
      <w:proofErr w:type="spellStart"/>
      <w:r w:rsidR="002E5F3C" w:rsidRPr="001F6849">
        <w:t>Harrie</w:t>
      </w:r>
      <w:proofErr w:type="spellEnd"/>
      <w:r w:rsidR="002E5F3C" w:rsidRPr="001F6849">
        <w:t xml:space="preserve"> 2020; </w:t>
      </w:r>
      <w:proofErr w:type="spellStart"/>
      <w:r w:rsidR="002E5F3C" w:rsidRPr="001F6849">
        <w:t>Onyimbi</w:t>
      </w:r>
      <w:proofErr w:type="spellEnd"/>
      <w:r w:rsidR="002E5F3C" w:rsidRPr="001F6849">
        <w:t xml:space="preserve">, </w:t>
      </w:r>
      <w:proofErr w:type="spellStart"/>
      <w:r w:rsidR="002E5F3C" w:rsidRPr="001F6849">
        <w:t>Koeva</w:t>
      </w:r>
      <w:proofErr w:type="spellEnd"/>
      <w:r w:rsidR="002E5F3C" w:rsidRPr="001F6849">
        <w:t xml:space="preserve">, </w:t>
      </w:r>
      <w:proofErr w:type="spellStart"/>
      <w:r w:rsidR="002E5F3C" w:rsidRPr="001F6849">
        <w:t>Flacke</w:t>
      </w:r>
      <w:proofErr w:type="spellEnd"/>
      <w:r w:rsidR="002E5F3C" w:rsidRPr="001F6849">
        <w:t xml:space="preserve"> 2018; </w:t>
      </w:r>
      <w:proofErr w:type="spellStart"/>
      <w:r w:rsidR="002E5F3C" w:rsidRPr="001F6849">
        <w:t>Rzeszewski</w:t>
      </w:r>
      <w:proofErr w:type="spellEnd"/>
      <w:r w:rsidR="002E5F3C" w:rsidRPr="001F6849">
        <w:t xml:space="preserve">, </w:t>
      </w:r>
      <w:proofErr w:type="spellStart"/>
      <w:r w:rsidR="002E5F3C" w:rsidRPr="001F6849">
        <w:t>Orylski</w:t>
      </w:r>
      <w:proofErr w:type="spellEnd"/>
      <w:r w:rsidR="002E5F3C" w:rsidRPr="001F6849">
        <w:t xml:space="preserve">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w:t>
      </w:r>
      <w:proofErr w:type="spellStart"/>
      <w:r w:rsidR="00271086" w:rsidRPr="001F6849">
        <w:t>Bernardes</w:t>
      </w:r>
      <w:proofErr w:type="spellEnd"/>
      <w:r w:rsidR="00271086" w:rsidRPr="001F6849">
        <w:t xml:space="preserve">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w:t>
      </w:r>
      <w:proofErr w:type="spellStart"/>
      <w:r w:rsidR="009F7D92" w:rsidRPr="001F6849">
        <w:rPr>
          <w:rFonts w:cs="Times New Roman"/>
          <w:szCs w:val="24"/>
        </w:rPr>
        <w:t>Peňák</w:t>
      </w:r>
      <w:proofErr w:type="spellEnd"/>
      <w:r w:rsidR="009F7D92" w:rsidRPr="001F6849">
        <w:rPr>
          <w:rFonts w:cs="Times New Roman"/>
          <w:szCs w:val="24"/>
        </w:rPr>
        <w:t xml:space="preserve"> 2017)</w:t>
      </w:r>
      <w:r w:rsidR="009F7D92" w:rsidRPr="001F6849">
        <w:fldChar w:fldCharType="end"/>
      </w:r>
      <w:r w:rsidR="00FB32C5">
        <w:t>.</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w:t>
      </w:r>
      <w:proofErr w:type="spellStart"/>
      <w:r w:rsidRPr="001F6849">
        <w:t>Sherman</w:t>
      </w:r>
      <w:proofErr w:type="spellEnd"/>
      <w:r w:rsidRPr="001F6849">
        <w:t>,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w:t>
      </w:r>
      <w:proofErr w:type="spellStart"/>
      <w:r w:rsidR="004278FB" w:rsidRPr="001F6849">
        <w:t>LaValle</w:t>
      </w:r>
      <w:proofErr w:type="spellEnd"/>
      <w:r w:rsidR="004278FB" w:rsidRPr="001F6849">
        <w:t xml:space="preserv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w:t>
      </w:r>
      <w:proofErr w:type="spellStart"/>
      <w:r w:rsidR="002C061B" w:rsidRPr="001F6849">
        <w:t>MacEachren</w:t>
      </w:r>
      <w:proofErr w:type="spellEnd"/>
      <w:r w:rsidR="002C061B" w:rsidRPr="001F6849">
        <w:t xml:space="preserve">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w:t>
      </w:r>
      <w:proofErr w:type="spellStart"/>
      <w:r w:rsidR="00D747AA" w:rsidRPr="001F6849">
        <w:t>Stachon</w:t>
      </w:r>
      <w:proofErr w:type="spellEnd"/>
      <w:r w:rsidR="00D747AA" w:rsidRPr="001F6849">
        <w:t xml:space="preserve">, </w:t>
      </w:r>
      <w:proofErr w:type="spellStart"/>
      <w:r w:rsidR="00D747AA" w:rsidRPr="001F6849">
        <w:t>Kubicek</w:t>
      </w:r>
      <w:proofErr w:type="spellEnd"/>
      <w:r w:rsidR="00D747AA" w:rsidRPr="001F6849">
        <w:t>,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w:t>
      </w:r>
      <w:proofErr w:type="spellStart"/>
      <w:r w:rsidR="00C22B58" w:rsidRPr="001F6849">
        <w:t>Milgram</w:t>
      </w:r>
      <w:proofErr w:type="spellEnd"/>
      <w:r w:rsidR="00C22B58" w:rsidRPr="001F6849">
        <w:t xml:space="preserve">, </w:t>
      </w:r>
      <w:proofErr w:type="spellStart"/>
      <w:r w:rsidR="00C22B58" w:rsidRPr="001F6849">
        <w:t>Kishino</w:t>
      </w:r>
      <w:proofErr w:type="spellEnd"/>
      <w:r w:rsidR="00C22B58" w:rsidRPr="001F6849">
        <w:t xml:space="preserve">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w:t>
      </w:r>
      <w:proofErr w:type="spellStart"/>
      <w:r w:rsidR="00574ABF" w:rsidRPr="001F6849">
        <w:rPr>
          <w:rFonts w:cs="Times New Roman"/>
          <w:szCs w:val="24"/>
        </w:rPr>
        <w:t>Çöltekin</w:t>
      </w:r>
      <w:proofErr w:type="spellEnd"/>
      <w:r w:rsidR="00574ABF" w:rsidRPr="001F6849">
        <w:rPr>
          <w:rFonts w:cs="Times New Roman"/>
          <w:szCs w:val="24"/>
        </w:rPr>
        <w:t xml:space="preserve">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w:t>
      </w:r>
      <w:proofErr w:type="spellStart"/>
      <w:r w:rsidRPr="00B70690">
        <w:rPr>
          <w:rFonts w:cs="Times New Roman"/>
          <w:szCs w:val="24"/>
        </w:rPr>
        <w:t>Çöltekin</w:t>
      </w:r>
      <w:proofErr w:type="spellEnd"/>
      <w:r w:rsidRPr="00B70690">
        <w:rPr>
          <w:rFonts w:cs="Times New Roman"/>
          <w:szCs w:val="24"/>
        </w:rPr>
        <w:t xml:space="preserve">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w:t>
      </w:r>
      <w:proofErr w:type="spellStart"/>
      <w:r w:rsidR="00713779" w:rsidRPr="00713779">
        <w:t>Riva</w:t>
      </w:r>
      <w:proofErr w:type="spellEnd"/>
      <w:r w:rsidR="00713779" w:rsidRPr="00713779">
        <w:t xml:space="preserve"> 2006; 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 xml:space="preserve">(Kvarda 2020; </w:t>
      </w:r>
      <w:proofErr w:type="spellStart"/>
      <w:r w:rsidR="00713779" w:rsidRPr="00713779">
        <w:t>Burdea</w:t>
      </w:r>
      <w:proofErr w:type="spellEnd"/>
      <w:r w:rsidR="00713779" w:rsidRPr="00713779">
        <w:t xml:space="preserve">, </w:t>
      </w:r>
      <w:proofErr w:type="spellStart"/>
      <w:r w:rsidR="00713779" w:rsidRPr="00713779">
        <w:t>Coiffet</w:t>
      </w:r>
      <w:proofErr w:type="spellEnd"/>
      <w:r w:rsidR="00713779" w:rsidRPr="00713779">
        <w:t xml:space="preserve">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w:t>
      </w:r>
      <w:proofErr w:type="spellStart"/>
      <w:r w:rsidRPr="001F6849">
        <w:t>Sherman</w:t>
      </w:r>
      <w:proofErr w:type="spellEnd"/>
      <w:r w:rsidRPr="001F6849">
        <w:t>,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 xml:space="preserve">(Kubíček, </w:t>
      </w:r>
      <w:proofErr w:type="spellStart"/>
      <w:r w:rsidR="001052AF" w:rsidRPr="001F6849">
        <w:rPr>
          <w:rFonts w:cs="Times New Roman"/>
          <w:szCs w:val="24"/>
        </w:rPr>
        <w:t>Stachoň</w:t>
      </w:r>
      <w:proofErr w:type="spellEnd"/>
      <w:r w:rsidR="001052AF" w:rsidRPr="001F6849">
        <w:rPr>
          <w:rFonts w:cs="Times New Roman"/>
          <w:szCs w:val="24"/>
        </w:rPr>
        <w:t xml:space="preserve">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 xml:space="preserve">(Kubíček, </w:t>
      </w:r>
      <w:proofErr w:type="spellStart"/>
      <w:r w:rsidR="00351E30" w:rsidRPr="001F6849">
        <w:rPr>
          <w:rFonts w:cs="Times New Roman"/>
          <w:szCs w:val="24"/>
        </w:rPr>
        <w:t>Stachoň</w:t>
      </w:r>
      <w:proofErr w:type="spellEnd"/>
      <w:r w:rsidR="00351E30" w:rsidRPr="001F6849">
        <w:rPr>
          <w:rFonts w:cs="Times New Roman"/>
          <w:szCs w:val="24"/>
        </w:rPr>
        <w:t xml:space="preserve">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w:t>
      </w:r>
      <w:proofErr w:type="spellStart"/>
      <w:r w:rsidR="00351E30" w:rsidRPr="001F6849">
        <w:t>Sherman</w:t>
      </w:r>
      <w:proofErr w:type="spellEnd"/>
      <w:r w:rsidR="00351E30" w:rsidRPr="001F6849">
        <w:t>,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054E03C"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w:t>
      </w:r>
      <w:proofErr w:type="spellStart"/>
      <w:r w:rsidRPr="001F6849">
        <w:rPr>
          <w:rFonts w:cs="Times New Roman"/>
          <w:szCs w:val="24"/>
        </w:rPr>
        <w:t>Sherman</w:t>
      </w:r>
      <w:proofErr w:type="spellEnd"/>
      <w:r w:rsidRPr="001F6849">
        <w:rPr>
          <w:rFonts w:cs="Times New Roman"/>
          <w:szCs w:val="24"/>
        </w:rPr>
        <w:t>,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w:t>
      </w:r>
      <w:proofErr w:type="spellStart"/>
      <w:r w:rsidR="0023580C" w:rsidRPr="001F6849">
        <w:t>Slocum</w:t>
      </w:r>
      <w:proofErr w:type="spellEnd"/>
      <w:r w:rsidR="0023580C" w:rsidRPr="001F6849">
        <w:t xml:space="preserve"> 2014; </w:t>
      </w:r>
      <w:proofErr w:type="spellStart"/>
      <w:r w:rsidR="0023580C" w:rsidRPr="001F6849">
        <w:t>MacEachren</w:t>
      </w:r>
      <w:proofErr w:type="spellEnd"/>
      <w:r w:rsidR="0023580C" w:rsidRPr="001F6849">
        <w:t xml:space="preserve">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 xml:space="preserve">(Kubíček, </w:t>
      </w:r>
      <w:proofErr w:type="spellStart"/>
      <w:r w:rsidRPr="001F6849">
        <w:rPr>
          <w:rFonts w:cs="Times New Roman"/>
          <w:szCs w:val="24"/>
        </w:rPr>
        <w:t>Stachoň</w:t>
      </w:r>
      <w:proofErr w:type="spellEnd"/>
      <w:r w:rsidRPr="001F6849">
        <w:rPr>
          <w:rFonts w:cs="Times New Roman"/>
          <w:szCs w:val="24"/>
        </w:rPr>
        <w:t xml:space="preserve">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w:t>
      </w:r>
      <w:proofErr w:type="spellStart"/>
      <w:r w:rsidR="00B51927" w:rsidRPr="001F6849">
        <w:t>MacEachren</w:t>
      </w:r>
      <w:proofErr w:type="spellEnd"/>
      <w:r w:rsidR="00B51927" w:rsidRPr="001F6849">
        <w:t>,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w:t>
      </w:r>
      <w:proofErr w:type="spellStart"/>
      <w:r w:rsidRPr="00BA3606">
        <w:t>Chen</w:t>
      </w:r>
      <w:proofErr w:type="spellEnd"/>
      <w:r w:rsidRPr="00BA3606">
        <w:t>,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w:t>
      </w:r>
      <w:proofErr w:type="spellStart"/>
      <w:r w:rsidR="00A92BCE" w:rsidRPr="00A92BCE">
        <w:rPr>
          <w:rFonts w:cs="Times New Roman"/>
          <w:szCs w:val="24"/>
        </w:rPr>
        <w:t>Çöltekin</w:t>
      </w:r>
      <w:proofErr w:type="spellEnd"/>
      <w:r w:rsidR="00A92BCE" w:rsidRPr="00A92BCE">
        <w:rPr>
          <w:rFonts w:cs="Times New Roman"/>
          <w:szCs w:val="24"/>
        </w:rPr>
        <w:t xml:space="preserve"> et al. </w:t>
      </w:r>
      <w:proofErr w:type="gramStart"/>
      <w:r w:rsidR="00A92BCE" w:rsidRPr="00A92BCE">
        <w:rPr>
          <w:rFonts w:cs="Times New Roman"/>
          <w:szCs w:val="24"/>
        </w:rPr>
        <w:t>2020a</w:t>
      </w:r>
      <w:proofErr w:type="gramEnd"/>
      <w:r w:rsidR="00A92BCE" w:rsidRPr="00A92BCE">
        <w:rPr>
          <w:rFonts w:cs="Times New Roman"/>
          <w:szCs w:val="24"/>
        </w:rPr>
        <w:t>)</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 xml:space="preserve">(Lin, </w:t>
      </w:r>
      <w:proofErr w:type="spellStart"/>
      <w:r w:rsidR="00A92BCE" w:rsidRPr="00A92BCE">
        <w:t>Chen</w:t>
      </w:r>
      <w:proofErr w:type="spellEnd"/>
      <w:r w:rsidR="00A92BCE" w:rsidRPr="00A92BCE">
        <w:t xml:space="preserve">, </w:t>
      </w:r>
      <w:proofErr w:type="spellStart"/>
      <w:r w:rsidR="00A92BCE" w:rsidRPr="00A92BCE">
        <w:t>Lu</w:t>
      </w:r>
      <w:proofErr w:type="spellEnd"/>
      <w:r w:rsidR="00A92BCE" w:rsidRPr="00A92BCE">
        <w:t xml:space="preserve">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w:t>
      </w:r>
      <w:proofErr w:type="spellStart"/>
      <w:r w:rsidR="00D311E6" w:rsidRPr="00D311E6">
        <w:t>Guo</w:t>
      </w:r>
      <w:proofErr w:type="spellEnd"/>
      <w:r w:rsidR="00D311E6" w:rsidRPr="00D311E6">
        <w:t xml:space="preserve">, </w:t>
      </w:r>
      <w:proofErr w:type="spellStart"/>
      <w:r w:rsidR="00D311E6" w:rsidRPr="00D311E6">
        <w:t>Goodchild</w:t>
      </w:r>
      <w:proofErr w:type="spellEnd"/>
      <w:r w:rsidR="00D311E6" w:rsidRPr="00D311E6">
        <w:t xml:space="preserve">, </w:t>
      </w:r>
      <w:proofErr w:type="spellStart"/>
      <w:r w:rsidR="00D311E6" w:rsidRPr="00D311E6">
        <w:t>Annoni</w:t>
      </w:r>
      <w:proofErr w:type="spellEnd"/>
      <w:r w:rsidR="00D311E6" w:rsidRPr="00D311E6">
        <w:t xml:space="preserve">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w:t>
      </w:r>
      <w:proofErr w:type="spellStart"/>
      <w:r w:rsidRPr="00573340">
        <w:t>Goodchild</w:t>
      </w:r>
      <w:proofErr w:type="spellEnd"/>
      <w:r w:rsidRPr="00573340">
        <w:t xml:space="preserve"> 2013; </w:t>
      </w:r>
      <w:proofErr w:type="spellStart"/>
      <w:r w:rsidRPr="00573340">
        <w:t>Grossner</w:t>
      </w:r>
      <w:proofErr w:type="spellEnd"/>
      <w:r w:rsidRPr="00573340">
        <w:t xml:space="preserve">, </w:t>
      </w:r>
      <w:proofErr w:type="spellStart"/>
      <w:r w:rsidRPr="00573340">
        <w:t>Goodchild</w:t>
      </w:r>
      <w:proofErr w:type="spellEnd"/>
      <w:r w:rsidRPr="00573340">
        <w:t xml:space="preserve">, </w:t>
      </w:r>
      <w:proofErr w:type="spellStart"/>
      <w:r w:rsidRPr="00573340">
        <w:t>Clarke</w:t>
      </w:r>
      <w:proofErr w:type="spellEnd"/>
      <w:r w:rsidRPr="00573340">
        <w:t xml:space="preserve"> 2008; </w:t>
      </w:r>
      <w:proofErr w:type="spellStart"/>
      <w:r w:rsidRPr="00573340">
        <w:t>Guo</w:t>
      </w:r>
      <w:proofErr w:type="spellEnd"/>
      <w:r w:rsidRPr="00573340">
        <w:t xml:space="preserve">, </w:t>
      </w:r>
      <w:proofErr w:type="spellStart"/>
      <w:r w:rsidRPr="00573340">
        <w:t>Goodchild</w:t>
      </w:r>
      <w:proofErr w:type="spellEnd"/>
      <w:r w:rsidRPr="00573340">
        <w:t xml:space="preserve">, </w:t>
      </w:r>
      <w:proofErr w:type="spellStart"/>
      <w:r w:rsidRPr="00573340">
        <w:t>Annoni</w:t>
      </w:r>
      <w:proofErr w:type="spellEnd"/>
      <w:r w:rsidRPr="00573340">
        <w:t xml:space="preserve">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w:t>
      </w:r>
      <w:proofErr w:type="spellStart"/>
      <w:r w:rsidR="00B2682C" w:rsidRPr="00B2682C">
        <w:t>Guo</w:t>
      </w:r>
      <w:proofErr w:type="spellEnd"/>
      <w:r w:rsidR="00B2682C" w:rsidRPr="00B2682C">
        <w:t xml:space="preserve">, </w:t>
      </w:r>
      <w:proofErr w:type="spellStart"/>
      <w:r w:rsidR="00B2682C" w:rsidRPr="00B2682C">
        <w:t>Goodchild</w:t>
      </w:r>
      <w:proofErr w:type="spellEnd"/>
      <w:r w:rsidR="00B2682C" w:rsidRPr="00B2682C">
        <w:t xml:space="preserve">, </w:t>
      </w:r>
      <w:proofErr w:type="spellStart"/>
      <w:r w:rsidR="00B2682C" w:rsidRPr="00B2682C">
        <w:t>Annoni</w:t>
      </w:r>
      <w:proofErr w:type="spellEnd"/>
      <w:r w:rsidR="00B2682C" w:rsidRPr="00B2682C">
        <w:t xml:space="preserve">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Kiong</w:t>
      </w:r>
      <w:proofErr w:type="spellEnd"/>
      <w:r w:rsidR="00FC59D6" w:rsidRPr="00FC59D6">
        <w:rPr>
          <w:b w:val="0"/>
          <w:bCs/>
        </w:rPr>
        <w:t xml:space="preserve">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w:t>
      </w:r>
      <w:proofErr w:type="spellStart"/>
      <w:r w:rsidR="00FC59D6" w:rsidRPr="00FC59D6">
        <w:rPr>
          <w:b w:val="0"/>
          <w:bCs/>
        </w:rPr>
        <w:t>Ritterbusch</w:t>
      </w:r>
      <w:proofErr w:type="spellEnd"/>
      <w:r w:rsidR="00FC59D6" w:rsidRPr="00FC59D6">
        <w:rPr>
          <w:b w:val="0"/>
          <w:bCs/>
        </w:rPr>
        <w:t>,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267171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77ECD">
        <w:instrText xml:space="preserve"> ADDIN ZOTERO_ITEM CSL_CITATION {"citationID":"3CtlPLsy","properties":{"formattedCitation":"(Coltekin et al. 2020)","plainCitation":"(Coltekin et al. 2020)","noteIndex":0},"citationItems":[{"id":"odUPWe7S/RIBQfkU1","uris":["http://zotero.org/groups/4599106/items/F54Y7ICM"],"itemData":{"id":"9DyV48Zt/oRbg8WmZ","type":"article-journal","abstract":"This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56DF65B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w:t>
      </w:r>
      <w:proofErr w:type="spellStart"/>
      <w:r w:rsidR="003F28A1" w:rsidRPr="001F6849">
        <w:t>Sherman</w:t>
      </w:r>
      <w:proofErr w:type="spellEnd"/>
      <w:r w:rsidR="003F28A1" w:rsidRPr="001F6849">
        <w:t>,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1ED8850" w:rsidR="00BA1BB7" w:rsidRPr="001F6849" w:rsidDel="00BC59E7" w:rsidRDefault="003061F0" w:rsidP="00713779">
      <w:pPr>
        <w:pStyle w:val="Caption"/>
        <w:rPr>
          <w:del w:id="60" w:author="Jan Horák" w:date="2023-06-15T11:49:00Z"/>
          <w:highlight w:val="yellow"/>
        </w:rPr>
      </w:pPr>
      <w:r w:rsidRPr="001F6849">
        <w:t xml:space="preserve">Obr. </w:t>
      </w:r>
      <w:r w:rsidRPr="001F6849">
        <w:rPr>
          <w:sz w:val="20"/>
          <w:lang w:eastAsia="cs-CZ"/>
        </w:rPr>
        <w:fldChar w:fldCharType="begin"/>
      </w:r>
      <w:r w:rsidRPr="001F6849">
        <w:instrText xml:space="preserve"> SEQ Obr. \* ARABIC </w:instrText>
      </w:r>
      <w:r w:rsidRPr="001F6849">
        <w:rPr>
          <w:sz w:val="20"/>
          <w:lang w:eastAsia="cs-CZ"/>
        </w:rPr>
        <w:fldChar w:fldCharType="separate"/>
      </w:r>
      <w:r w:rsidR="00FC43EB">
        <w:rPr>
          <w:noProof/>
        </w:rPr>
        <w:t>3</w:t>
      </w:r>
      <w:r w:rsidRPr="001F6849">
        <w:rPr>
          <w:sz w:val="2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w:t>
      </w:r>
      <w:proofErr w:type="spellStart"/>
      <w:r w:rsidRPr="001F6849">
        <w:t>LaValle</w:t>
      </w:r>
      <w:proofErr w:type="spellEnd"/>
      <w:r w:rsidRPr="001F6849">
        <w:t xml:space="preserve"> 2020)</w:t>
      </w:r>
      <w:r w:rsidRPr="001F6849">
        <w:rPr>
          <w:sz w:val="2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w:t>
      </w:r>
      <w:proofErr w:type="spellStart"/>
      <w:r w:rsidR="004278FB" w:rsidRPr="001F6849">
        <w:t>LaValle</w:t>
      </w:r>
      <w:proofErr w:type="spellEnd"/>
      <w:r w:rsidR="004278FB" w:rsidRPr="001F6849">
        <w:t xml:space="preserv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w:t>
      </w:r>
      <w:proofErr w:type="spellStart"/>
      <w:r w:rsidR="00080800" w:rsidRPr="00080800">
        <w:t>LaValle</w:t>
      </w:r>
      <w:proofErr w:type="spellEnd"/>
      <w:r w:rsidR="00080800" w:rsidRPr="00080800">
        <w:t xml:space="preserv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34ADD69B"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1E94A9F"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77ECD">
        <w:instrText xml:space="preserve"> ADDIN ZOTERO_ITEM CSL_CITATION {"citationID":"1qIlQgrk","properties":{"formattedCitation":"(Coltekin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w:t>
      </w:r>
      <w:proofErr w:type="spellStart"/>
      <w:r w:rsidR="00192B15" w:rsidRPr="001F6849">
        <w:t>LaValle</w:t>
      </w:r>
      <w:proofErr w:type="spellEnd"/>
      <w:r w:rsidR="00192B15" w:rsidRPr="001F6849">
        <w:t xml:space="preserv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0201A90"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5</w:t>
      </w:r>
      <w:r w:rsidRPr="001F6849">
        <w:fldChar w:fldCharType="end"/>
      </w:r>
      <w:r w:rsidRPr="001F6849">
        <w:t xml:space="preserve"> Dělení HMD, zdroj: </w:t>
      </w:r>
      <w:r w:rsidRPr="001F6849">
        <w:fldChar w:fldCharType="begin"/>
      </w:r>
      <w:r w:rsidR="00577ECD">
        <w:instrText xml:space="preserve"> ADDIN ZOTERO_ITEM CSL_CITATION {"citationID":"o3pU5io5","properties":{"formattedCitation":"(Coltekin et al. 2020)","plainCitation":"(Coltekin et al. 2020)","noteIndex":0},"citationItems":[{"id":"odUPWe7S/RIBQfkU1","uris":["http://zotero.org/groups/4599106/items/F54Y7ICM"],"itemData":{"id":"9DyV48Zt/oRbg8WmZ","type":"article-journal","abstract":"This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679D9A0E" w:rsidR="00863307" w:rsidRPr="00736AD5" w:rsidRDefault="00863307" w:rsidP="00863307">
      <w:pPr>
        <w:pStyle w:val="Caption"/>
      </w:pPr>
      <w:r>
        <w:t xml:space="preserve">Obr. </w:t>
      </w:r>
      <w:r>
        <w:fldChar w:fldCharType="begin"/>
      </w:r>
      <w:r>
        <w:instrText xml:space="preserve"> SEQ Obr. \* ARABIC </w:instrText>
      </w:r>
      <w:r>
        <w:fldChar w:fldCharType="separate"/>
      </w:r>
      <w:r w:rsidR="00FC43E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w:t>
      </w:r>
      <w:proofErr w:type="spellStart"/>
      <w:r w:rsidR="00572B4B" w:rsidRPr="00572B4B">
        <w:t>Paracuellos</w:t>
      </w:r>
      <w:proofErr w:type="spellEnd"/>
      <w:r w:rsidR="00572B4B" w:rsidRPr="00572B4B">
        <w:t xml:space="preserve">, </w:t>
      </w:r>
      <w:proofErr w:type="spellStart"/>
      <w:r w:rsidR="00572B4B" w:rsidRPr="00572B4B">
        <w:t>MacIntyre</w:t>
      </w:r>
      <w:proofErr w:type="spellEnd"/>
      <w:r w:rsidR="00572B4B" w:rsidRPr="00572B4B">
        <w:t xml:space="preserv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4356043"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F42436">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w:t>
      </w:r>
      <w:proofErr w:type="spellStart"/>
      <w:r w:rsidR="00C37657" w:rsidRPr="00C37657">
        <w:t>Takle</w:t>
      </w:r>
      <w:proofErr w:type="spellEnd"/>
      <w:r w:rsidR="00C37657" w:rsidRPr="00C37657">
        <w:t xml:space="preserve"> 2022; </w:t>
      </w:r>
      <w:proofErr w:type="spellStart"/>
      <w:r w:rsidR="00C37657" w:rsidRPr="00C37657">
        <w:t>Mehrfard</w:t>
      </w:r>
      <w:proofErr w:type="spellEnd"/>
      <w:r w:rsidR="00C37657" w:rsidRPr="00C37657">
        <w:t xml:space="preserve">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AAA9A2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77ECD">
        <w:instrText xml:space="preserve"> ADDIN ZOTERO_ITEM CSL_CITATION {"citationID":"Vvs5N4QI","properties":{"formattedCitation":"(Coltekin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w:t>
      </w:r>
      <w:proofErr w:type="spellStart"/>
      <w:r w:rsidR="00DB3E90" w:rsidRPr="001F6849">
        <w:t>LaValle</w:t>
      </w:r>
      <w:proofErr w:type="spellEnd"/>
      <w:r w:rsidR="00DB3E90" w:rsidRPr="001F6849">
        <w:t xml:space="preserv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w:t>
      </w:r>
      <w:proofErr w:type="spellStart"/>
      <w:r w:rsidR="006B2254" w:rsidRPr="001F6849">
        <w:t>Sherman</w:t>
      </w:r>
      <w:proofErr w:type="spellEnd"/>
      <w:r w:rsidR="006B2254" w:rsidRPr="001F6849">
        <w:t>,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w:t>
      </w:r>
      <w:proofErr w:type="spellStart"/>
      <w:r w:rsidR="00733285" w:rsidRPr="00733285">
        <w:t>RoadToVR</w:t>
      </w:r>
      <w:proofErr w:type="spellEnd"/>
      <w:r w:rsidR="00733285" w:rsidRPr="00733285">
        <w:t xml:space="preserve">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D3B309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02A13D1C">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06E81C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C43E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w:t>
      </w:r>
      <w:proofErr w:type="spellStart"/>
      <w:r w:rsidRPr="00CC6079">
        <w:t>LaValle</w:t>
      </w:r>
      <w:proofErr w:type="spellEnd"/>
      <w:r w:rsidRPr="00CC6079">
        <w:t xml:space="preserv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w:t>
      </w:r>
      <w:proofErr w:type="spellStart"/>
      <w:r w:rsidRPr="00B442EC">
        <w:t>Boletsis</w:t>
      </w:r>
      <w:proofErr w:type="spellEnd"/>
      <w:r w:rsidRPr="00B442EC">
        <w:t xml:space="preserve">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w:t>
      </w:r>
      <w:proofErr w:type="spellStart"/>
      <w:r w:rsidR="00647ED4" w:rsidRPr="00647ED4">
        <w:t>Menard</w:t>
      </w:r>
      <w:proofErr w:type="spellEnd"/>
      <w:r w:rsidR="00647ED4" w:rsidRPr="00647ED4">
        <w:t xml:space="preserve">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 xml:space="preserve">(MDN </w:t>
      </w:r>
      <w:proofErr w:type="spellStart"/>
      <w:r w:rsidR="00672AF9" w:rsidRPr="00672AF9">
        <w:t>Contributors</w:t>
      </w:r>
      <w:proofErr w:type="spellEnd"/>
      <w:r w:rsidR="00672AF9" w:rsidRPr="00672AF9">
        <w:t xml:space="preserve">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w:t>
      </w:r>
      <w:proofErr w:type="spellStart"/>
      <w:r w:rsidR="00647ED4" w:rsidRPr="00645171">
        <w:t>Menard</w:t>
      </w:r>
      <w:proofErr w:type="spellEnd"/>
      <w:r w:rsidR="00647ED4" w:rsidRPr="00645171">
        <w:t xml:space="preserve">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w:t>
      </w:r>
      <w:proofErr w:type="spellStart"/>
      <w:r w:rsidR="00647ED4" w:rsidRPr="00647ED4">
        <w:t>Vicente</w:t>
      </w:r>
      <w:proofErr w:type="spellEnd"/>
      <w:r w:rsidR="00647ED4" w:rsidRPr="00647ED4">
        <w:t xml:space="preserv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FF0C2FE" w:rsidR="001100A3" w:rsidRDefault="001100A3" w:rsidP="001100A3">
      <w:pPr>
        <w:pStyle w:val="Caption"/>
      </w:pPr>
      <w:r>
        <w:t xml:space="preserve">Obr. </w:t>
      </w:r>
      <w:r>
        <w:fldChar w:fldCharType="begin"/>
      </w:r>
      <w:r>
        <w:instrText xml:space="preserve"> SEQ Obr. \* ARABIC </w:instrText>
      </w:r>
      <w:r>
        <w:fldChar w:fldCharType="separate"/>
      </w:r>
      <w:r w:rsidR="00FC43E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w:t>
      </w:r>
      <w:proofErr w:type="spellStart"/>
      <w:r w:rsidR="00BF699A" w:rsidRPr="00BF699A">
        <w:t>Mozzila</w:t>
      </w:r>
      <w:proofErr w:type="spellEnd"/>
      <w:r w:rsidR="00BF699A" w:rsidRPr="00BF699A">
        <w:t xml:space="preserve"> </w:t>
      </w:r>
      <w:proofErr w:type="spellStart"/>
      <w:r w:rsidR="00BF699A" w:rsidRPr="00BF699A">
        <w:t>Corporation</w:t>
      </w:r>
      <w:proofErr w:type="spellEnd"/>
      <w:r w:rsidR="00BF699A" w:rsidRPr="00BF699A">
        <w:t xml:space="preserve"> 2023a; </w:t>
      </w:r>
      <w:proofErr w:type="spellStart"/>
      <w:r w:rsidR="00BF699A" w:rsidRPr="00BF699A">
        <w:t>Ravasz</w:t>
      </w:r>
      <w:proofErr w:type="spellEnd"/>
      <w:r w:rsidR="00BF699A" w:rsidRPr="00BF699A">
        <w:t xml:space="preserve">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V druhém případě je uživatel schopen zaměřit v prostoru nezávisle na pohledu. Třetí variantou je plná podpora pro pohyb uživatele i zpravidla dvou 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w:t>
      </w:r>
      <w:r w:rsidR="000D4A30">
        <w:rPr>
          <w:lang w:eastAsia="en-US"/>
        </w:rPr>
        <w:lastRenderedPageBreak/>
        <w:t xml:space="preserve">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 xml:space="preserve">(three.js </w:t>
      </w:r>
      <w:proofErr w:type="spellStart"/>
      <w:r w:rsidR="000D4A30" w:rsidRPr="000D4A30">
        <w:t>Contributors</w:t>
      </w:r>
      <w:proofErr w:type="spellEnd"/>
      <w:r w:rsidR="000D4A30" w:rsidRPr="000D4A30">
        <w:t xml:space="preserve">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w:t>
      </w:r>
      <w:proofErr w:type="spellStart"/>
      <w:r w:rsidR="00421AD6" w:rsidRPr="001F6849">
        <w:t>LaValle</w:t>
      </w:r>
      <w:proofErr w:type="spellEnd"/>
      <w:r w:rsidR="00421AD6" w:rsidRPr="001F6849">
        <w:t xml:space="preserv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w:t>
      </w:r>
      <w:proofErr w:type="spellStart"/>
      <w:r w:rsidRPr="001F6849">
        <w:t>Mather</w:t>
      </w:r>
      <w:proofErr w:type="spellEnd"/>
      <w:r w:rsidRPr="001F6849">
        <w:t xml:space="preserve">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w:t>
      </w:r>
      <w:proofErr w:type="spellStart"/>
      <w:r w:rsidR="006F1B49" w:rsidRPr="001F6849">
        <w:rPr>
          <w:rFonts w:cs="Times New Roman"/>
          <w:szCs w:val="24"/>
        </w:rPr>
        <w:t>Mather</w:t>
      </w:r>
      <w:proofErr w:type="spellEnd"/>
      <w:r w:rsidR="006F1B49" w:rsidRPr="001F6849">
        <w:rPr>
          <w:rFonts w:cs="Times New Roman"/>
          <w:szCs w:val="24"/>
        </w:rPr>
        <w:t xml:space="preserve">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w:t>
      </w:r>
      <w:proofErr w:type="spellStart"/>
      <w:r w:rsidR="00EB2A0C" w:rsidRPr="00EB2A0C">
        <w:rPr>
          <w:rFonts w:cs="Times New Roman"/>
          <w:szCs w:val="24"/>
        </w:rPr>
        <w:t>Matatko</w:t>
      </w:r>
      <w:proofErr w:type="spellEnd"/>
      <w:r w:rsidR="00EB2A0C" w:rsidRPr="00EB2A0C">
        <w:rPr>
          <w:rFonts w:cs="Times New Roman"/>
          <w:szCs w:val="24"/>
        </w:rPr>
        <w:t xml:space="preserve">, </w:t>
      </w:r>
      <w:proofErr w:type="spellStart"/>
      <w:r w:rsidR="00EB2A0C" w:rsidRPr="00EB2A0C">
        <w:rPr>
          <w:rFonts w:cs="Times New Roman"/>
          <w:szCs w:val="24"/>
        </w:rPr>
        <w:t>Bollmann</w:t>
      </w:r>
      <w:proofErr w:type="spellEnd"/>
      <w:r w:rsidR="00EB2A0C" w:rsidRPr="00EB2A0C">
        <w:rPr>
          <w:rFonts w:cs="Times New Roman"/>
          <w:szCs w:val="24"/>
        </w:rPr>
        <w:t>,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C3D127D"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w:t>
      </w:r>
      <w:proofErr w:type="spellStart"/>
      <w:r w:rsidR="00EC211D" w:rsidRPr="001F6849">
        <w:t>Bogdanova</w:t>
      </w:r>
      <w:proofErr w:type="spellEnd"/>
      <w:r w:rsidR="00EC211D" w:rsidRPr="001F6849">
        <w:t xml:space="preserve">, Boulanger, </w:t>
      </w:r>
      <w:proofErr w:type="spellStart"/>
      <w:r w:rsidR="00EC211D" w:rsidRPr="001F6849">
        <w:t>Zheng</w:t>
      </w:r>
      <w:proofErr w:type="spellEnd"/>
      <w:r w:rsidR="00EC211D" w:rsidRPr="001F6849">
        <w:t xml:space="preserve">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w:t>
      </w:r>
      <w:proofErr w:type="spellStart"/>
      <w:r w:rsidRPr="001A784B">
        <w:rPr>
          <w:rFonts w:cs="Times New Roman"/>
          <w:szCs w:val="24"/>
        </w:rPr>
        <w:t>Matatko</w:t>
      </w:r>
      <w:proofErr w:type="spellEnd"/>
      <w:r w:rsidRPr="001A784B">
        <w:rPr>
          <w:rFonts w:cs="Times New Roman"/>
          <w:szCs w:val="24"/>
        </w:rPr>
        <w:t xml:space="preserve">, </w:t>
      </w:r>
      <w:proofErr w:type="spellStart"/>
      <w:r w:rsidRPr="001A784B">
        <w:rPr>
          <w:rFonts w:cs="Times New Roman"/>
          <w:szCs w:val="24"/>
        </w:rPr>
        <w:t>Bollmann</w:t>
      </w:r>
      <w:proofErr w:type="spellEnd"/>
      <w:r w:rsidRPr="001A784B">
        <w:rPr>
          <w:rFonts w:cs="Times New Roman"/>
          <w:szCs w:val="24"/>
        </w:rPr>
        <w:t>,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w:t>
      </w:r>
      <w:proofErr w:type="spellStart"/>
      <w:r w:rsidR="0026039C" w:rsidRPr="001F6849">
        <w:t>LaValle</w:t>
      </w:r>
      <w:proofErr w:type="spellEnd"/>
      <w:r w:rsidR="0026039C" w:rsidRPr="001F6849">
        <w:t xml:space="preserv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w:t>
      </w:r>
      <w:proofErr w:type="spellStart"/>
      <w:r w:rsidR="000B6ABB" w:rsidRPr="001F6849">
        <w:t>LaValle</w:t>
      </w:r>
      <w:proofErr w:type="spellEnd"/>
      <w:r w:rsidR="000B6ABB" w:rsidRPr="001F6849">
        <w:t xml:space="preserv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w:t>
      </w:r>
      <w:proofErr w:type="spellStart"/>
      <w:r w:rsidR="00331DCE" w:rsidRPr="001F6849">
        <w:rPr>
          <w:rFonts w:cs="Times New Roman"/>
          <w:szCs w:val="24"/>
        </w:rPr>
        <w:t>Semmo</w:t>
      </w:r>
      <w:proofErr w:type="spellEnd"/>
      <w:r w:rsidR="00331DCE" w:rsidRPr="001F6849">
        <w:rPr>
          <w:rFonts w:cs="Times New Roman"/>
          <w:szCs w:val="24"/>
        </w:rPr>
        <w:t xml:space="preserve">, </w:t>
      </w:r>
      <w:proofErr w:type="spellStart"/>
      <w:r w:rsidR="00331DCE" w:rsidRPr="001F6849">
        <w:rPr>
          <w:rFonts w:cs="Times New Roman"/>
          <w:szCs w:val="24"/>
        </w:rPr>
        <w:t>Döllner</w:t>
      </w:r>
      <w:proofErr w:type="spellEnd"/>
      <w:r w:rsidR="00331DCE" w:rsidRPr="001F6849">
        <w:rPr>
          <w:rFonts w:cs="Times New Roman"/>
          <w:szCs w:val="24"/>
        </w:rPr>
        <w:t xml:space="preserve">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AFBA2CB">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3F6CF1"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w:t>
      </w:r>
      <w:proofErr w:type="spellStart"/>
      <w:r w:rsidRPr="001F6849">
        <w:t>Biljecki</w:t>
      </w:r>
      <w:proofErr w:type="spellEnd"/>
      <w:r w:rsidRPr="001F6849">
        <w:t xml:space="preserve">, </w:t>
      </w:r>
      <w:proofErr w:type="spellStart"/>
      <w:r w:rsidRPr="001F6849">
        <w:t>Ledoux</w:t>
      </w:r>
      <w:proofErr w:type="spellEnd"/>
      <w:r w:rsidRPr="001F6849">
        <w:t xml:space="preserve">, </w:t>
      </w:r>
      <w:proofErr w:type="spellStart"/>
      <w:r w:rsidRPr="001F6849">
        <w:t>Stoter</w:t>
      </w:r>
      <w:proofErr w:type="spellEnd"/>
      <w:r w:rsidRPr="001F6849">
        <w:t xml:space="preserve">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w:t>
      </w:r>
      <w:proofErr w:type="spellStart"/>
      <w:r w:rsidR="00036776" w:rsidRPr="001F6849">
        <w:t>Ghulam</w:t>
      </w:r>
      <w:proofErr w:type="spellEnd"/>
      <w:r w:rsidR="00036776" w:rsidRPr="001F6849">
        <w:t xml:space="preserve">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927D6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w:t>
      </w:r>
      <w:proofErr w:type="spellStart"/>
      <w:r w:rsidRPr="001F6849">
        <w:t>Bandrova</w:t>
      </w:r>
      <w:proofErr w:type="spellEnd"/>
      <w:r w:rsidRPr="001F6849">
        <w:t xml:space="preserve">, </w:t>
      </w:r>
      <w:proofErr w:type="spellStart"/>
      <w:r w:rsidRPr="001F6849">
        <w:t>Bonchev</w:t>
      </w:r>
      <w:proofErr w:type="spellEnd"/>
      <w:r w:rsidRPr="001F6849">
        <w:t xml:space="preserve">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w:t>
      </w:r>
      <w:r>
        <w:lastRenderedPageBreak/>
        <w:t xml:space="preserve">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w:t>
      </w:r>
      <w:proofErr w:type="spellStart"/>
      <w:r w:rsidR="00B4226C" w:rsidRPr="00B4226C">
        <w:t>Kraak</w:t>
      </w:r>
      <w:proofErr w:type="spellEnd"/>
      <w:r w:rsidR="00B4226C" w:rsidRPr="00B4226C">
        <w:t xml:space="preserve">, </w:t>
      </w:r>
      <w:proofErr w:type="spellStart"/>
      <w:r w:rsidR="00B4226C" w:rsidRPr="00B4226C">
        <w:t>Ormeling</w:t>
      </w:r>
      <w:proofErr w:type="spellEnd"/>
      <w:r w:rsidR="00B4226C" w:rsidRPr="00B4226C">
        <w:t xml:space="preserve">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w:t>
      </w:r>
      <w:r>
        <w:rPr>
          <w:lang w:eastAsia="en-US"/>
        </w:rPr>
        <w:lastRenderedPageBreak/>
        <w:t>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052B0B5" w:rsidR="00B41874" w:rsidRDefault="00B41874" w:rsidP="001D37CB">
      <w:pPr>
        <w:pStyle w:val="Caption"/>
      </w:pPr>
      <w:r>
        <w:t xml:space="preserve">Obr. </w:t>
      </w:r>
      <w:r>
        <w:fldChar w:fldCharType="begin"/>
      </w:r>
      <w:r>
        <w:instrText xml:space="preserve"> SEQ Obr. \* ARABIC </w:instrText>
      </w:r>
      <w:r>
        <w:fldChar w:fldCharType="separate"/>
      </w:r>
      <w:r w:rsidR="00FC43EB">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F454209" w:rsidR="00AB45B4" w:rsidRDefault="00AB45B4" w:rsidP="00331DCE">
      <w:pPr>
        <w:pStyle w:val="Normlnprvnodsazen"/>
      </w:pPr>
      <w:r w:rsidRPr="001F6849">
        <w:t xml:space="preserve">Jako důležitou problematiku zmiňuje </w:t>
      </w:r>
      <w:r w:rsidRPr="001F6849">
        <w:fldChar w:fldCharType="begin"/>
      </w:r>
      <w:r w:rsidR="00577ECD">
        <w:instrText xml:space="preserve"> ADDIN ZOTERO_ITEM CSL_CITATION {"citationID":"pyYXfhhk","properties":{"formattedCitation":"(Coltekin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77ECD">
        <w:instrText xml:space="preserve"> ADDIN ZOTERO_ITEM CSL_CITATION {"citationID":"cz6cyLsT","properties":{"formattedCitation":"(Coltekin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3B317746" w:rsidR="00B2682C" w:rsidRPr="001F6849" w:rsidRDefault="00B2682C" w:rsidP="00B2682C">
      <w:pPr>
        <w:pStyle w:val="Caption"/>
      </w:pPr>
      <w:r>
        <w:t xml:space="preserve">Obr. </w:t>
      </w:r>
      <w:r>
        <w:fldChar w:fldCharType="begin"/>
      </w:r>
      <w:r>
        <w:instrText xml:space="preserve"> SEQ Obr. \* ARABIC </w:instrText>
      </w:r>
      <w:r>
        <w:fldChar w:fldCharType="separate"/>
      </w:r>
      <w:r w:rsidR="00FC43E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w:t>
      </w:r>
      <w:proofErr w:type="spellStart"/>
      <w:r w:rsidR="00B71937" w:rsidRPr="00B71937">
        <w:rPr>
          <w:rFonts w:cs="Times New Roman"/>
          <w:szCs w:val="24"/>
        </w:rPr>
        <w:t>Çöltekin</w:t>
      </w:r>
      <w:proofErr w:type="spellEnd"/>
      <w:r w:rsidR="00B71937" w:rsidRPr="00B71937">
        <w:rPr>
          <w:rFonts w:cs="Times New Roman"/>
          <w:szCs w:val="24"/>
        </w:rPr>
        <w:t xml:space="preserve">, </w:t>
      </w:r>
      <w:proofErr w:type="spellStart"/>
      <w:r w:rsidR="00B71937" w:rsidRPr="00B71937">
        <w:rPr>
          <w:rFonts w:cs="Times New Roman"/>
          <w:szCs w:val="24"/>
        </w:rPr>
        <w:t>Lokka</w:t>
      </w:r>
      <w:proofErr w:type="spellEnd"/>
      <w:r w:rsidR="00B71937" w:rsidRPr="00B71937">
        <w:rPr>
          <w:rFonts w:cs="Times New Roman"/>
          <w:szCs w:val="24"/>
        </w:rPr>
        <w:t xml:space="preserve">, </w:t>
      </w:r>
      <w:proofErr w:type="spellStart"/>
      <w:r w:rsidR="00B71937" w:rsidRPr="00B71937">
        <w:rPr>
          <w:rFonts w:cs="Times New Roman"/>
          <w:szCs w:val="24"/>
        </w:rPr>
        <w:t>Zahner</w:t>
      </w:r>
      <w:proofErr w:type="spellEnd"/>
      <w:r w:rsidR="00B71937" w:rsidRPr="00B71937">
        <w:rPr>
          <w:rFonts w:cs="Times New Roman"/>
          <w:szCs w:val="24"/>
        </w:rPr>
        <w:t xml:space="preserve"> 2016)</w:t>
      </w:r>
      <w:r w:rsidR="00B71937">
        <w:fldChar w:fldCharType="end"/>
      </w:r>
    </w:p>
    <w:p w14:paraId="3E7A8760" w14:textId="51896EA1"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77ECD">
        <w:rPr>
          <w:highlight w:val="yellow"/>
        </w:rPr>
        <w:instrText xml:space="preserve"> ADDIN ZOTERO_ITEM CSL_CITATION {"citationID":"Qk91xJhn","properties":{"formattedCitation":"(Coltekin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w:t>
      </w:r>
      <w:proofErr w:type="spellStart"/>
      <w:r w:rsidRPr="000D323F">
        <w:t>Khronos</w:t>
      </w:r>
      <w:proofErr w:type="spellEnd"/>
      <w:r w:rsidRPr="000D323F">
        <w:t xml:space="preserve">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w:t>
      </w:r>
      <w:proofErr w:type="spellStart"/>
      <w:r w:rsidRPr="00615C3B">
        <w:t>Geospatial</w:t>
      </w:r>
      <w:proofErr w:type="spellEnd"/>
      <w:r w:rsidRPr="00615C3B">
        <w:t xml:space="preserve"> </w:t>
      </w:r>
      <w:proofErr w:type="spellStart"/>
      <w:r w:rsidRPr="00615C3B">
        <w:t>Webinar</w:t>
      </w:r>
      <w:proofErr w:type="spellEnd"/>
      <w:r w:rsidRPr="00615C3B">
        <w:t xml:space="preserve">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w:t>
      </w:r>
      <w:proofErr w:type="spellStart"/>
      <w:r w:rsidR="00FC773C" w:rsidRPr="00FC773C">
        <w:t>Chadwick</w:t>
      </w:r>
      <w:proofErr w:type="spellEnd"/>
      <w:r w:rsidR="00FC773C" w:rsidRPr="00FC773C">
        <w:t xml:space="preserve">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5539C05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42436">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w:t>
      </w:r>
      <w:proofErr w:type="spellStart"/>
      <w:r w:rsidR="006C458C" w:rsidRPr="006C458C">
        <w:t>EduTech</w:t>
      </w:r>
      <w:proofErr w:type="spellEnd"/>
      <w:r w:rsidR="006C458C" w:rsidRPr="006C458C">
        <w:t xml:space="preserve"> </w:t>
      </w:r>
      <w:proofErr w:type="spellStart"/>
      <w:r w:rsidR="006C458C" w:rsidRPr="006C458C">
        <w:t>Contributors</w:t>
      </w:r>
      <w:proofErr w:type="spellEnd"/>
      <w:r w:rsidR="006C458C" w:rsidRPr="006C458C">
        <w:t xml:space="preserve">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3EF270C5"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F42436">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w:t>
      </w:r>
      <w:proofErr w:type="spellStart"/>
      <w:r w:rsidR="00BC7A8B" w:rsidRPr="00BC7A8B">
        <w:t>Chadwick</w:t>
      </w:r>
      <w:proofErr w:type="spellEnd"/>
      <w:r w:rsidR="00BC7A8B" w:rsidRPr="00BC7A8B">
        <w:t xml:space="preserve">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w:t>
      </w:r>
      <w:proofErr w:type="spellStart"/>
      <w:r w:rsidR="00B1180A" w:rsidRPr="00B1180A">
        <w:rPr>
          <w:rFonts w:cs="Times New Roman"/>
          <w:szCs w:val="24"/>
        </w:rPr>
        <w:t>Ghayour</w:t>
      </w:r>
      <w:proofErr w:type="spellEnd"/>
      <w:r w:rsidR="00B1180A" w:rsidRPr="00B1180A">
        <w:rPr>
          <w:rFonts w:cs="Times New Roman"/>
          <w:szCs w:val="24"/>
        </w:rPr>
        <w:t xml:space="preserve">, </w:t>
      </w:r>
      <w:proofErr w:type="spellStart"/>
      <w:r w:rsidR="00B1180A" w:rsidRPr="00B1180A">
        <w:rPr>
          <w:rFonts w:cs="Times New Roman"/>
          <w:szCs w:val="24"/>
        </w:rPr>
        <w:t>Cantor</w:t>
      </w:r>
      <w:proofErr w:type="spellEnd"/>
      <w:r w:rsidR="00B1180A" w:rsidRPr="00B1180A">
        <w:rPr>
          <w:rFonts w:cs="Times New Roman"/>
          <w:szCs w:val="24"/>
        </w:rPr>
        <w:t xml:space="preserve"> 2018; </w:t>
      </w:r>
      <w:proofErr w:type="spellStart"/>
      <w:r w:rsidR="00B1180A" w:rsidRPr="00B1180A">
        <w:rPr>
          <w:rFonts w:cs="Times New Roman"/>
          <w:szCs w:val="24"/>
        </w:rPr>
        <w:t>Ariën</w:t>
      </w:r>
      <w:proofErr w:type="spellEnd"/>
      <w:r w:rsidR="00B1180A" w:rsidRPr="00B1180A">
        <w:rPr>
          <w:rFonts w:cs="Times New Roman"/>
          <w:szCs w:val="24"/>
        </w:rPr>
        <w:t xml:space="preserve"> 2017; </w:t>
      </w:r>
      <w:proofErr w:type="spellStart"/>
      <w:r w:rsidR="00B1180A" w:rsidRPr="00B1180A">
        <w:rPr>
          <w:rFonts w:cs="Times New Roman"/>
          <w:szCs w:val="24"/>
        </w:rPr>
        <w:t>Sherif</w:t>
      </w:r>
      <w:proofErr w:type="spellEnd"/>
      <w:r w:rsidR="00B1180A" w:rsidRPr="00B1180A">
        <w:rPr>
          <w:rFonts w:cs="Times New Roman"/>
          <w:szCs w:val="24"/>
        </w:rPr>
        <w:t xml:space="preserve"> 2018; </w:t>
      </w:r>
      <w:proofErr w:type="spellStart"/>
      <w:r w:rsidR="00B1180A" w:rsidRPr="00B1180A">
        <w:rPr>
          <w:rFonts w:cs="Times New Roman"/>
          <w:szCs w:val="24"/>
        </w:rPr>
        <w:t>Dunn</w:t>
      </w:r>
      <w:proofErr w:type="spellEnd"/>
      <w:r w:rsidR="00B1180A" w:rsidRPr="00B1180A">
        <w:rPr>
          <w:rFonts w:cs="Times New Roman"/>
          <w:szCs w:val="24"/>
        </w:rPr>
        <w:t xml:space="preserve">, </w:t>
      </w:r>
      <w:proofErr w:type="spellStart"/>
      <w:r w:rsidR="00B1180A" w:rsidRPr="00B1180A">
        <w:rPr>
          <w:rFonts w:cs="Times New Roman"/>
          <w:szCs w:val="24"/>
        </w:rPr>
        <w:t>Parberry</w:t>
      </w:r>
      <w:proofErr w:type="spellEnd"/>
      <w:r w:rsidR="00B1180A" w:rsidRPr="00B1180A">
        <w:rPr>
          <w:rFonts w:cs="Times New Roman"/>
          <w:szCs w:val="24"/>
        </w:rPr>
        <w:t xml:space="preserve">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ACB3582" w:rsidR="00B1180A" w:rsidRPr="00B1180A" w:rsidRDefault="00EE12F5" w:rsidP="003A5BDB">
      <w:pPr>
        <w:pStyle w:val="Caption"/>
      </w:pPr>
      <w:r>
        <w:t xml:space="preserve">Obr. </w:t>
      </w:r>
      <w:r>
        <w:fldChar w:fldCharType="begin"/>
      </w:r>
      <w:r>
        <w:instrText xml:space="preserve"> SEQ Obr. \* ARABIC </w:instrText>
      </w:r>
      <w:r>
        <w:fldChar w:fldCharType="separate"/>
      </w:r>
      <w:r w:rsidR="00FC43E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w:t>
      </w:r>
      <w:proofErr w:type="spellStart"/>
      <w:r w:rsidR="008F5059" w:rsidRPr="00BD0F8E">
        <w:rPr>
          <w:rFonts w:cs="Times New Roman"/>
          <w:szCs w:val="24"/>
        </w:rPr>
        <w:t>Ghayour</w:t>
      </w:r>
      <w:proofErr w:type="spellEnd"/>
      <w:r w:rsidR="008F5059" w:rsidRPr="00BD0F8E">
        <w:rPr>
          <w:rFonts w:cs="Times New Roman"/>
          <w:szCs w:val="24"/>
        </w:rPr>
        <w:t xml:space="preserve">, </w:t>
      </w:r>
      <w:proofErr w:type="spellStart"/>
      <w:r w:rsidR="008F5059" w:rsidRPr="00BD0F8E">
        <w:rPr>
          <w:rFonts w:cs="Times New Roman"/>
          <w:szCs w:val="24"/>
        </w:rPr>
        <w:t>Cantor</w:t>
      </w:r>
      <w:proofErr w:type="spellEnd"/>
      <w:r w:rsidR="008F5059" w:rsidRPr="00BD0F8E">
        <w:rPr>
          <w:rFonts w:cs="Times New Roman"/>
          <w:szCs w:val="24"/>
        </w:rPr>
        <w:t xml:space="preserve">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4138056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C43E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 xml:space="preserve">(three.js </w:t>
      </w:r>
      <w:proofErr w:type="spellStart"/>
      <w:r w:rsidR="006168A6" w:rsidRPr="006168A6">
        <w:t>Contributors</w:t>
      </w:r>
      <w:proofErr w:type="spellEnd"/>
      <w:r w:rsidR="006168A6" w:rsidRPr="006168A6">
        <w:t xml:space="preserve"> 2023c; </w:t>
      </w:r>
      <w:proofErr w:type="spellStart"/>
      <w:r w:rsidR="006168A6" w:rsidRPr="006168A6">
        <w:t>Khronos</w:t>
      </w:r>
      <w:proofErr w:type="spellEnd"/>
      <w:r w:rsidR="006168A6" w:rsidRPr="006168A6">
        <w:t xml:space="preserve"> Group </w:t>
      </w:r>
      <w:proofErr w:type="gramStart"/>
      <w:r w:rsidR="006168A6" w:rsidRPr="006168A6">
        <w:t>2023a</w:t>
      </w:r>
      <w:proofErr w:type="gramEnd"/>
      <w:r w:rsidR="006168A6" w:rsidRPr="006168A6">
        <w:t>)</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 three.js </w:t>
      </w:r>
      <w:proofErr w:type="spellStart"/>
      <w:r w:rsidR="00377EFF" w:rsidRPr="00377EFF">
        <w:t>Contributors</w:t>
      </w:r>
      <w:proofErr w:type="spellEnd"/>
      <w:r w:rsidR="00377EFF" w:rsidRPr="00377EFF">
        <w:t xml:space="preserve">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4694E45"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C43E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w:t>
      </w:r>
      <w:proofErr w:type="spellStart"/>
      <w:r w:rsidR="00EB7408" w:rsidRPr="00EB7408">
        <w:t>Contributors</w:t>
      </w:r>
      <w:proofErr w:type="spellEnd"/>
      <w:r w:rsidR="00EB7408" w:rsidRPr="00EB7408">
        <w:t xml:space="preserve"> </w:t>
      </w:r>
      <w:proofErr w:type="gramStart"/>
      <w:r w:rsidR="00EB7408" w:rsidRPr="00EB7408">
        <w:t>2023a</w:t>
      </w:r>
      <w:proofErr w:type="gramEnd"/>
      <w:r w:rsidR="00EB7408" w:rsidRPr="00EB7408">
        <w:t>)</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w:t>
      </w:r>
      <w:proofErr w:type="spellStart"/>
      <w:r w:rsidR="006168A6" w:rsidRPr="006168A6">
        <w:t>Blender</w:t>
      </w:r>
      <w:proofErr w:type="spellEnd"/>
      <w:r w:rsidR="006168A6" w:rsidRPr="006168A6">
        <w:t xml:space="preserve"> </w:t>
      </w:r>
      <w:proofErr w:type="spellStart"/>
      <w:r w:rsidR="006168A6" w:rsidRPr="006168A6">
        <w:t>Documentation</w:t>
      </w:r>
      <w:proofErr w:type="spellEnd"/>
      <w:r w:rsidR="006168A6" w:rsidRPr="006168A6">
        <w:t xml:space="preserve">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w:t>
      </w:r>
      <w:proofErr w:type="spellStart"/>
      <w:r w:rsidR="00E62835" w:rsidRPr="00E62835">
        <w:t>Chow</w:t>
      </w:r>
      <w:proofErr w:type="spellEnd"/>
      <w:r w:rsidR="00E62835" w:rsidRPr="00E62835">
        <w:t xml:space="preserve"> 2018; </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w:t>
      </w:r>
      <w:proofErr w:type="spellStart"/>
      <w:r w:rsidR="00B918D1" w:rsidRPr="00B918D1">
        <w:t>Discover</w:t>
      </w:r>
      <w:proofErr w:type="spellEnd"/>
      <w:r w:rsidR="00B918D1" w:rsidRPr="00B918D1">
        <w:t xml:space="preserve"> three.js </w:t>
      </w:r>
      <w:proofErr w:type="spellStart"/>
      <w:r w:rsidR="00B918D1" w:rsidRPr="00B918D1">
        <w:t>Contributors</w:t>
      </w:r>
      <w:proofErr w:type="spellEnd"/>
      <w:r w:rsidR="00B918D1" w:rsidRPr="00B918D1">
        <w:t xml:space="preserve">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10AE579"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C43E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w:t>
      </w:r>
      <w:proofErr w:type="spellStart"/>
      <w:r w:rsidR="003B280C" w:rsidRPr="003B280C">
        <w:t>Chow</w:t>
      </w:r>
      <w:proofErr w:type="spellEnd"/>
      <w:r w:rsidR="003B280C" w:rsidRPr="003B280C">
        <w:t xml:space="preserve">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w:t>
      </w:r>
      <w:proofErr w:type="spellStart"/>
      <w:r w:rsidR="00B358A5" w:rsidRPr="00B358A5">
        <w:t>Hutter</w:t>
      </w:r>
      <w:proofErr w:type="spellEnd"/>
      <w:r w:rsidR="00B358A5" w:rsidRPr="00B358A5">
        <w:t xml:space="preserve"> 2021; three.js </w:t>
      </w:r>
      <w:proofErr w:type="spellStart"/>
      <w:r w:rsidR="00B358A5" w:rsidRPr="00B358A5">
        <w:t>Contributors</w:t>
      </w:r>
      <w:proofErr w:type="spellEnd"/>
      <w:r w:rsidR="00B358A5" w:rsidRPr="00B358A5">
        <w:t xml:space="preserve">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w:t>
      </w:r>
      <w:proofErr w:type="spellStart"/>
      <w:r w:rsidR="00353C5F" w:rsidRPr="00353C5F">
        <w:t>Discover</w:t>
      </w:r>
      <w:proofErr w:type="spellEnd"/>
      <w:r w:rsidR="00353C5F" w:rsidRPr="00353C5F">
        <w:t xml:space="preserve"> three.js </w:t>
      </w:r>
      <w:proofErr w:type="spellStart"/>
      <w:r w:rsidR="00353C5F" w:rsidRPr="00353C5F">
        <w:t>Contributors</w:t>
      </w:r>
      <w:proofErr w:type="spellEnd"/>
      <w:r w:rsidR="00353C5F" w:rsidRPr="00353C5F">
        <w:t xml:space="preserve">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w:t>
      </w:r>
      <w:proofErr w:type="spellStart"/>
      <w:r w:rsidR="00F33FE8" w:rsidRPr="00F33FE8">
        <w:t>Dunn</w:t>
      </w:r>
      <w:proofErr w:type="spellEnd"/>
      <w:r w:rsidR="00F33FE8" w:rsidRPr="00F33FE8">
        <w:t xml:space="preserve">, </w:t>
      </w:r>
      <w:proofErr w:type="spellStart"/>
      <w:r w:rsidR="00F33FE8" w:rsidRPr="00F33FE8">
        <w:t>Parberry</w:t>
      </w:r>
      <w:proofErr w:type="spellEnd"/>
      <w:r w:rsidR="00F33FE8" w:rsidRPr="00F33FE8">
        <w:t xml:space="preserve">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 xml:space="preserve">(Unity 2022; three.js </w:t>
      </w:r>
      <w:proofErr w:type="spellStart"/>
      <w:r w:rsidR="00377EFF" w:rsidRPr="00377EFF">
        <w:t>Contributors</w:t>
      </w:r>
      <w:proofErr w:type="spellEnd"/>
      <w:r w:rsidR="00377EFF" w:rsidRPr="00377EFF">
        <w:t xml:space="preserve"> 2023b; </w:t>
      </w:r>
      <w:proofErr w:type="spellStart"/>
      <w:r w:rsidR="00377EFF" w:rsidRPr="00377EFF">
        <w:t>Blender</w:t>
      </w:r>
      <w:proofErr w:type="spellEnd"/>
      <w:r w:rsidR="00377EFF" w:rsidRPr="00377EFF">
        <w:t xml:space="preserve"> </w:t>
      </w:r>
      <w:proofErr w:type="spellStart"/>
      <w:r w:rsidR="00377EFF" w:rsidRPr="00377EFF">
        <w:t>Documentation</w:t>
      </w:r>
      <w:proofErr w:type="spellEnd"/>
      <w:r w:rsidR="00377EFF" w:rsidRPr="00377EFF">
        <w:t xml:space="preserve"> Team 2023b; </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proofErr w:type="spellStart"/>
      <w:r w:rsidRPr="00B358A5">
        <w:t>Contributors</w:t>
      </w:r>
      <w:proofErr w:type="spellEnd"/>
      <w:r w:rsidRPr="00B358A5">
        <w:t xml:space="preserve">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w:t>
      </w:r>
      <w:proofErr w:type="spellStart"/>
      <w:r w:rsidR="00AC4DE3" w:rsidRPr="00AC4DE3">
        <w:t>Oculus</w:t>
      </w:r>
      <w:proofErr w:type="spellEnd"/>
      <w:r w:rsidR="00AC4DE3" w:rsidRPr="00AC4DE3">
        <w:t xml:space="preserve">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w:t>
      </w:r>
      <w:proofErr w:type="spellStart"/>
      <w:r w:rsidR="006A51B8" w:rsidRPr="006A51B8">
        <w:t>Stapley</w:t>
      </w:r>
      <w:proofErr w:type="spellEnd"/>
      <w:r w:rsidR="006A51B8" w:rsidRPr="006A51B8">
        <w:t xml:space="preserve"> 2022; Ford 2017; Mozilla </w:t>
      </w:r>
      <w:proofErr w:type="spellStart"/>
      <w:r w:rsidR="006A51B8" w:rsidRPr="006A51B8">
        <w:t>Hubs</w:t>
      </w:r>
      <w:proofErr w:type="spellEnd"/>
      <w:r w:rsidR="006A51B8" w:rsidRPr="006A51B8">
        <w:t xml:space="preserve">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4DD5B13">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7DA814D" w:rsidR="008A7EFA" w:rsidRDefault="008A7EFA" w:rsidP="008A7EFA">
      <w:pPr>
        <w:pStyle w:val="Caption"/>
      </w:pPr>
      <w:r>
        <w:t xml:space="preserve">Obr. </w:t>
      </w:r>
      <w:r>
        <w:fldChar w:fldCharType="begin"/>
      </w:r>
      <w:r>
        <w:instrText xml:space="preserve"> SEQ Obr. \* ARABIC </w:instrText>
      </w:r>
      <w:r>
        <w:fldChar w:fldCharType="separate"/>
      </w:r>
      <w:r w:rsidR="00FC43E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w:t>
      </w:r>
      <w:proofErr w:type="spellStart"/>
      <w:r w:rsidRPr="008A7EFA">
        <w:t>Stapley</w:t>
      </w:r>
      <w:proofErr w:type="spellEnd"/>
      <w:r w:rsidRPr="008A7EFA">
        <w:t xml:space="preserve">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w:t>
      </w:r>
      <w:proofErr w:type="spellStart"/>
      <w:r w:rsidRPr="00BF699A">
        <w:t>Mozzila</w:t>
      </w:r>
      <w:proofErr w:type="spellEnd"/>
      <w:r w:rsidRPr="00BF699A">
        <w:t xml:space="preserve"> </w:t>
      </w:r>
      <w:proofErr w:type="spellStart"/>
      <w:r w:rsidRPr="00BF699A">
        <w:t>Corporation</w:t>
      </w:r>
      <w:proofErr w:type="spellEnd"/>
      <w:r w:rsidRPr="00BF699A">
        <w:t xml:space="preserve">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 xml:space="preserve">(three.js </w:t>
      </w:r>
      <w:proofErr w:type="spellStart"/>
      <w:r w:rsidRPr="00D72ECF">
        <w:t>Contributors</w:t>
      </w:r>
      <w:proofErr w:type="spellEnd"/>
      <w:r w:rsidRPr="00D72ECF">
        <w:t xml:space="preserve">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w:t>
      </w:r>
      <w:proofErr w:type="spellStart"/>
      <w:r w:rsidRPr="00D90163">
        <w:t>Stachon</w:t>
      </w:r>
      <w:proofErr w:type="spellEnd"/>
      <w:r w:rsidRPr="00D90163">
        <w:t xml:space="preserve">, </w:t>
      </w:r>
      <w:proofErr w:type="spellStart"/>
      <w:r w:rsidRPr="00D90163">
        <w:t>Kubicek</w:t>
      </w:r>
      <w:proofErr w:type="spellEnd"/>
      <w:r w:rsidRPr="00D90163">
        <w:t>,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w:t>
      </w:r>
      <w:proofErr w:type="spellStart"/>
      <w:r w:rsidR="00B95DF6" w:rsidRPr="00B95DF6">
        <w:t>Godber</w:t>
      </w:r>
      <w:proofErr w:type="spellEnd"/>
      <w:r w:rsidR="00B95DF6" w:rsidRPr="00B95DF6">
        <w:t xml:space="preserve">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F55626C"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C43E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w:t>
      </w:r>
      <w:proofErr w:type="spellStart"/>
      <w:r w:rsidR="00EC09D9" w:rsidRPr="00B25CC7">
        <w:t>Khronos</w:t>
      </w:r>
      <w:proofErr w:type="spellEnd"/>
      <w:r w:rsidR="00EC09D9" w:rsidRPr="00B25CC7">
        <w:t xml:space="preserve">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9C91995"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w:t>
      </w:r>
      <w:proofErr w:type="spellStart"/>
      <w:r w:rsidRPr="001F6849">
        <w:t>Godber</w:t>
      </w:r>
      <w:proofErr w:type="spellEnd"/>
      <w:r w:rsidRPr="001F6849">
        <w:t xml:space="preserve">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694F3C1" w:rsidR="00637A27" w:rsidRPr="00637A27" w:rsidRDefault="00637A27" w:rsidP="00637A27">
      <w:pPr>
        <w:pStyle w:val="Caption"/>
      </w:pPr>
      <w:r>
        <w:t xml:space="preserve">Obr. </w:t>
      </w:r>
      <w:r>
        <w:fldChar w:fldCharType="begin"/>
      </w:r>
      <w:r>
        <w:instrText xml:space="preserve"> SEQ Obr. \* ARABIC </w:instrText>
      </w:r>
      <w:r>
        <w:fldChar w:fldCharType="separate"/>
      </w:r>
      <w:r w:rsidR="00FC43E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w:t>
      </w:r>
      <w:proofErr w:type="spellStart"/>
      <w:r w:rsidRPr="001F6849">
        <w:t>Godber</w:t>
      </w:r>
      <w:proofErr w:type="spellEnd"/>
      <w:r w:rsidRPr="001F6849">
        <w:t xml:space="preserve">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w:t>
      </w:r>
      <w:r w:rsidRPr="00A8678D">
        <w:lastRenderedPageBreak/>
        <w:t xml:space="preserve">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09FEE5B9"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 xml:space="preserve">(MDN </w:t>
      </w:r>
      <w:proofErr w:type="spellStart"/>
      <w:r w:rsidR="005B388F" w:rsidRPr="001F6849">
        <w:rPr>
          <w:bCs/>
        </w:rPr>
        <w:t>Contributors</w:t>
      </w:r>
      <w:proofErr w:type="spellEnd"/>
      <w:r w:rsidR="005B388F" w:rsidRPr="001F6849">
        <w:rPr>
          <w:bCs/>
        </w:rPr>
        <w:t xml:space="preserve">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w:t>
      </w:r>
      <w:proofErr w:type="spellStart"/>
      <w:r w:rsidR="000D403B" w:rsidRPr="000D403B">
        <w:t>Khronos</w:t>
      </w:r>
      <w:proofErr w:type="spellEnd"/>
      <w:r w:rsidR="000D403B" w:rsidRPr="000D403B">
        <w:t xml:space="preserve">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w:t>
      </w:r>
      <w:proofErr w:type="spellStart"/>
      <w:r w:rsidRPr="001F6849">
        <w:t>Immersive</w:t>
      </w:r>
      <w:proofErr w:type="spellEnd"/>
      <w:r w:rsidRPr="001F6849">
        <w:t xml:space="preserve"> Web </w:t>
      </w:r>
      <w:proofErr w:type="spellStart"/>
      <w:r w:rsidRPr="001F6849">
        <w:t>Working</w:t>
      </w:r>
      <w:proofErr w:type="spellEnd"/>
      <w:r w:rsidRPr="001F6849">
        <w:t xml:space="preserve"> Group 2023; </w:t>
      </w:r>
      <w:proofErr w:type="spellStart"/>
      <w:r w:rsidRPr="001F6849">
        <w:t>tro</w:t>
      </w:r>
      <w:proofErr w:type="spellEnd"/>
      <w:r w:rsidRPr="001F6849">
        <w:t xml:space="preserve"> to </w:t>
      </w:r>
      <w:proofErr w:type="spellStart"/>
      <w:r w:rsidRPr="001F6849">
        <w:t>WebXR</w:t>
      </w:r>
      <w:proofErr w:type="spellEnd"/>
      <w:r w:rsidRPr="001F6849">
        <w:t xml:space="preserve"> and A-</w:t>
      </w:r>
      <w:proofErr w:type="spellStart"/>
      <w:r w:rsidRPr="001F6849">
        <w:t>Frame</w:t>
      </w:r>
      <w:proofErr w:type="spellEnd"/>
      <w:r w:rsidRPr="001F6849">
        <w:t xml:space="preserv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 xml:space="preserve">(MDN </w:t>
      </w:r>
      <w:proofErr w:type="spellStart"/>
      <w:r w:rsidR="00672AF9" w:rsidRPr="00672AF9">
        <w:t>Contributors</w:t>
      </w:r>
      <w:proofErr w:type="spellEnd"/>
      <w:r w:rsidR="00672AF9" w:rsidRPr="00672AF9">
        <w:t xml:space="preserve">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w:t>
      </w:r>
      <w:proofErr w:type="spellStart"/>
      <w:r w:rsidR="00672AF9" w:rsidRPr="00672AF9">
        <w:t>Immersive</w:t>
      </w:r>
      <w:proofErr w:type="spellEnd"/>
      <w:r w:rsidR="00672AF9" w:rsidRPr="00672AF9">
        <w:t xml:space="preserve"> Web </w:t>
      </w:r>
      <w:proofErr w:type="spellStart"/>
      <w:r w:rsidR="00672AF9" w:rsidRPr="00672AF9">
        <w:t>Working</w:t>
      </w:r>
      <w:proofErr w:type="spellEnd"/>
      <w:r w:rsidR="00672AF9" w:rsidRPr="00672AF9">
        <w:t xml:space="preserve"> Group 2022; MDN </w:t>
      </w:r>
      <w:proofErr w:type="spellStart"/>
      <w:r w:rsidR="00672AF9" w:rsidRPr="00672AF9">
        <w:t>Contributors</w:t>
      </w:r>
      <w:proofErr w:type="spellEnd"/>
      <w:r w:rsidR="00672AF9" w:rsidRPr="00672AF9">
        <w:t xml:space="preserve">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t>
      </w:r>
      <w:proofErr w:type="spellStart"/>
      <w:r w:rsidR="00C840A2" w:rsidRPr="00C840A2">
        <w:t>WebGPU</w:t>
      </w:r>
      <w:proofErr w:type="spellEnd"/>
      <w:r w:rsidR="00C840A2" w:rsidRPr="00C840A2">
        <w:t xml:space="preserve">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w:t>
      </w:r>
      <w:proofErr w:type="spellStart"/>
      <w:r w:rsidR="00B009CC" w:rsidRPr="001F6849">
        <w:t>Can</w:t>
      </w:r>
      <w:proofErr w:type="spellEnd"/>
      <w:r w:rsidR="00B009CC" w:rsidRPr="001F6849">
        <w:t xml:space="preserve">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C9C6872"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42436">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w:t>
      </w:r>
      <w:proofErr w:type="spellStart"/>
      <w:r w:rsidR="00C840A2" w:rsidRPr="00C840A2">
        <w:t>StatCounter</w:t>
      </w:r>
      <w:proofErr w:type="spellEnd"/>
      <w:r w:rsidR="00C840A2" w:rsidRPr="00C840A2">
        <w:t xml:space="preserve"> 2023; Meta 2023; W3C 2023; </w:t>
      </w:r>
      <w:proofErr w:type="spellStart"/>
      <w:r w:rsidR="00C840A2" w:rsidRPr="00C840A2">
        <w:t>Can</w:t>
      </w:r>
      <w:proofErr w:type="spellEnd"/>
      <w:r w:rsidR="00C840A2" w:rsidRPr="00C840A2">
        <w:t xml:space="preserve"> I Use 2023c; </w:t>
      </w:r>
      <w:proofErr w:type="spellStart"/>
      <w:r w:rsidR="00C840A2" w:rsidRPr="00C840A2">
        <w:t>Igalia</w:t>
      </w:r>
      <w:proofErr w:type="spellEnd"/>
      <w:r w:rsidR="00C840A2" w:rsidRPr="00C840A2">
        <w:t xml:space="preserve">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w:t>
      </w:r>
      <w:proofErr w:type="spellStart"/>
      <w:r w:rsidR="00231D31" w:rsidRPr="00231D31">
        <w:t>Basques</w:t>
      </w:r>
      <w:proofErr w:type="spellEnd"/>
      <w:r w:rsidR="00231D31" w:rsidRPr="00231D31">
        <w:t xml:space="preserve">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w:t>
      </w:r>
      <w:r w:rsidR="0035387C">
        <w:lastRenderedPageBreak/>
        <w:t xml:space="preserve">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790BBD8C" w:rsidR="0021568E" w:rsidRPr="0021568E" w:rsidRDefault="00D926B2" w:rsidP="00D926B2">
      <w:pPr>
        <w:pStyle w:val="Caption"/>
      </w:pPr>
      <w:r>
        <w:t xml:space="preserve">Obr. </w:t>
      </w:r>
      <w:r>
        <w:fldChar w:fldCharType="begin"/>
      </w:r>
      <w:r>
        <w:instrText xml:space="preserve"> SEQ Obr. \* ARABIC </w:instrText>
      </w:r>
      <w:r>
        <w:fldChar w:fldCharType="separate"/>
      </w:r>
      <w:r w:rsidR="00FC43E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 xml:space="preserve">(Meta </w:t>
      </w:r>
      <w:proofErr w:type="spellStart"/>
      <w:r w:rsidR="00231D31" w:rsidRPr="00231D31">
        <w:t>Quest</w:t>
      </w:r>
      <w:proofErr w:type="spellEnd"/>
      <w:r w:rsidR="00231D31" w:rsidRPr="00231D31">
        <w:t xml:space="preserve"> </w:t>
      </w:r>
      <w:proofErr w:type="gramStart"/>
      <w:r w:rsidR="00231D31" w:rsidRPr="00231D31">
        <w:t>2023a</w:t>
      </w:r>
      <w:proofErr w:type="gramEnd"/>
      <w:r w:rsidR="00231D31" w:rsidRPr="00231D31">
        <w:t>)</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w:t>
      </w:r>
      <w:proofErr w:type="spellStart"/>
      <w:r w:rsidR="000333F9" w:rsidRPr="004F2C70">
        <w:t>Seguin</w:t>
      </w:r>
      <w:proofErr w:type="spellEnd"/>
      <w:r w:rsidR="000333F9" w:rsidRPr="004F2C70">
        <w:t xml:space="preserve">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3A41DB5A"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FC43EB">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F42436">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w:t>
      </w:r>
      <w:proofErr w:type="spellStart"/>
      <w:r w:rsidRPr="006741D9">
        <w:t>Seguin</w:t>
      </w:r>
      <w:proofErr w:type="spellEnd"/>
      <w:r w:rsidRPr="006741D9">
        <w:t xml:space="preserve">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w:t>
      </w:r>
      <w:proofErr w:type="spellStart"/>
      <w:r w:rsidRPr="008F062B">
        <w:t>npm</w:t>
      </w:r>
      <w:proofErr w:type="spellEnd"/>
      <w:r w:rsidRPr="008F062B">
        <w:t xml:space="preserve">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 xml:space="preserve">(Meta </w:t>
      </w:r>
      <w:proofErr w:type="spellStart"/>
      <w:r w:rsidRPr="008F062B">
        <w:t>Developers</w:t>
      </w:r>
      <w:proofErr w:type="spellEnd"/>
      <w:r w:rsidRPr="008F062B">
        <w:t xml:space="preserve">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149296C3"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C43EB">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 xml:space="preserve">(three.js </w:t>
      </w:r>
      <w:proofErr w:type="spellStart"/>
      <w:r w:rsidRPr="0078152F">
        <w:t>Contributors</w:t>
      </w:r>
      <w:proofErr w:type="spellEnd"/>
      <w:r w:rsidRPr="0078152F">
        <w:t xml:space="preserve"> 2023c; </w:t>
      </w:r>
      <w:proofErr w:type="spellStart"/>
      <w:r w:rsidRPr="0078152F">
        <w:t>Discover</w:t>
      </w:r>
      <w:proofErr w:type="spellEnd"/>
      <w:r w:rsidRPr="0078152F">
        <w:t xml:space="preserve"> three.js </w:t>
      </w:r>
      <w:proofErr w:type="spellStart"/>
      <w:r w:rsidRPr="0078152F">
        <w:t>Contributors</w:t>
      </w:r>
      <w:proofErr w:type="spellEnd"/>
      <w:r w:rsidRPr="0078152F">
        <w:t xml:space="preserve">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t>
      </w:r>
      <w:proofErr w:type="spellStart"/>
      <w:r w:rsidR="00530083" w:rsidRPr="00530083">
        <w:t>WebXR</w:t>
      </w:r>
      <w:proofErr w:type="spellEnd"/>
      <w:r w:rsidR="00530083" w:rsidRPr="00530083">
        <w:t xml:space="preserve">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w:t>
      </w:r>
      <w:proofErr w:type="spellStart"/>
      <w:r w:rsidRPr="001F6849">
        <w:rPr>
          <w:highlight w:val="yellow"/>
        </w:rPr>
        <w:t>needle-tools</w:t>
      </w:r>
      <w:proofErr w:type="spellEnd"/>
      <w:r w:rsidRPr="001F6849">
        <w:rPr>
          <w:highlight w:val="yellow"/>
        </w:rPr>
        <w:t xml:space="preserve">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F42436">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 xml:space="preserve">(Wonderland </w:t>
      </w:r>
      <w:proofErr w:type="spellStart"/>
      <w:r w:rsidR="00E250CC" w:rsidRPr="00E250CC">
        <w:t>engine</w:t>
      </w:r>
      <w:proofErr w:type="spellEnd"/>
      <w:r w:rsidR="00E250CC" w:rsidRPr="00E250CC">
        <w:t xml:space="preserv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w:t>
      </w:r>
      <w:r w:rsidR="00E250CC">
        <w:lastRenderedPageBreak/>
        <w:t xml:space="preserve">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 xml:space="preserve">(Horký 2020; 2019 - </w:t>
      </w:r>
      <w:proofErr w:type="spellStart"/>
      <w:r w:rsidR="00AC6351" w:rsidRPr="00AC6351">
        <w:rPr>
          <w:rFonts w:cs="Times New Roman"/>
          <w:szCs w:val="24"/>
        </w:rPr>
        <w:t>Battle</w:t>
      </w:r>
      <w:proofErr w:type="spellEnd"/>
      <w:r w:rsidR="00AC6351" w:rsidRPr="00AC6351">
        <w:rPr>
          <w:rFonts w:cs="Times New Roman"/>
          <w:szCs w:val="24"/>
        </w:rPr>
        <w:t xml:space="preserve"> </w:t>
      </w:r>
      <w:proofErr w:type="spellStart"/>
      <w:r w:rsidR="00AC6351" w:rsidRPr="00AC6351">
        <w:rPr>
          <w:rFonts w:cs="Times New Roman"/>
          <w:szCs w:val="24"/>
        </w:rPr>
        <w:t>of</w:t>
      </w:r>
      <w:proofErr w:type="spellEnd"/>
      <w:r w:rsidR="00AC6351" w:rsidRPr="00AC6351">
        <w:rPr>
          <w:rFonts w:cs="Times New Roman"/>
          <w:szCs w:val="24"/>
        </w:rPr>
        <w:t xml:space="preserve"> 3D </w:t>
      </w:r>
      <w:proofErr w:type="spellStart"/>
      <w:r w:rsidR="00AC6351" w:rsidRPr="00AC6351">
        <w:rPr>
          <w:rFonts w:cs="Times New Roman"/>
          <w:szCs w:val="24"/>
        </w:rPr>
        <w:t>Rendering</w:t>
      </w:r>
      <w:proofErr w:type="spellEnd"/>
      <w:r w:rsidR="00AC6351" w:rsidRPr="00AC6351">
        <w:rPr>
          <w:rFonts w:cs="Times New Roman"/>
          <w:szCs w:val="24"/>
        </w:rPr>
        <w:t xml:space="preserve"> </w:t>
      </w:r>
      <w:proofErr w:type="spellStart"/>
      <w:r w:rsidR="00AC6351" w:rsidRPr="00AC6351">
        <w:rPr>
          <w:rFonts w:cs="Times New Roman"/>
          <w:szCs w:val="24"/>
        </w:rPr>
        <w:t>Stacks</w:t>
      </w:r>
      <w:proofErr w:type="spellEnd"/>
      <w:r w:rsidR="00AC6351" w:rsidRPr="00AC6351">
        <w:rPr>
          <w:rFonts w:cs="Times New Roman"/>
          <w:szCs w:val="24"/>
        </w:rPr>
        <w:t xml:space="preserve"> 2019; </w:t>
      </w:r>
      <w:proofErr w:type="spellStart"/>
      <w:r w:rsidR="00AC6351" w:rsidRPr="00AC6351">
        <w:rPr>
          <w:rFonts w:cs="Times New Roman"/>
          <w:szCs w:val="24"/>
        </w:rPr>
        <w:t>Peters</w:t>
      </w:r>
      <w:proofErr w:type="spellEnd"/>
      <w:r w:rsidR="00AC6351" w:rsidRPr="00AC6351">
        <w:rPr>
          <w:rFonts w:cs="Times New Roman"/>
          <w:szCs w:val="24"/>
        </w:rPr>
        <w:t xml:space="preserve">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w:t>
      </w:r>
      <w:proofErr w:type="spellStart"/>
      <w:r w:rsidR="005308D9" w:rsidRPr="005308D9">
        <w:t>CesiumGS</w:t>
      </w:r>
      <w:proofErr w:type="spellEnd"/>
      <w:r w:rsidR="005308D9" w:rsidRPr="005308D9">
        <w:t xml:space="preserve"> </w:t>
      </w:r>
      <w:proofErr w:type="gramStart"/>
      <w:r w:rsidR="005308D9" w:rsidRPr="005308D9">
        <w:t>2023b</w:t>
      </w:r>
      <w:proofErr w:type="gramEnd"/>
      <w:r w:rsidR="005308D9" w:rsidRPr="005308D9">
        <w:t xml:space="preserve">; 2023a; </w:t>
      </w:r>
      <w:proofErr w:type="spellStart"/>
      <w:r w:rsidR="005308D9" w:rsidRPr="005308D9">
        <w:t>Espinosa</w:t>
      </w:r>
      <w:proofErr w:type="spellEnd"/>
      <w:r w:rsidR="005308D9" w:rsidRPr="005308D9">
        <w:t xml:space="preserve">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w:t>
      </w:r>
      <w:proofErr w:type="spellStart"/>
      <w:r w:rsidR="00AC6351" w:rsidRPr="00AC6351">
        <w:t>Peters</w:t>
      </w:r>
      <w:proofErr w:type="spellEnd"/>
      <w:r w:rsidR="00AC6351" w:rsidRPr="00AC6351">
        <w:t xml:space="preserve">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6FEDE9F2" w:rsidR="00B40019" w:rsidRDefault="00B40019" w:rsidP="00B40019">
      <w:pPr>
        <w:pStyle w:val="Caption"/>
      </w:pPr>
      <w:r>
        <w:t xml:space="preserve">Obr. </w:t>
      </w:r>
      <w:r>
        <w:fldChar w:fldCharType="begin"/>
      </w:r>
      <w:r>
        <w:instrText xml:space="preserve"> SEQ Obr. \* ARABIC </w:instrText>
      </w:r>
      <w:r>
        <w:fldChar w:fldCharType="separate"/>
      </w:r>
      <w:r w:rsidR="00FC43EB">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w:t>
      </w:r>
      <w:proofErr w:type="spellStart"/>
      <w:r w:rsidRPr="00B40019">
        <w:t>Peters</w:t>
      </w:r>
      <w:proofErr w:type="spellEnd"/>
      <w:r w:rsidRPr="00B40019">
        <w:t xml:space="preserve">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1B0A6EFB" w:rsidR="003635FB" w:rsidRDefault="003635FB" w:rsidP="003635FB">
      <w:pPr>
        <w:pStyle w:val="Caption"/>
      </w:pPr>
      <w:r>
        <w:t xml:space="preserve">Obr. </w:t>
      </w:r>
      <w:r>
        <w:fldChar w:fldCharType="begin"/>
      </w:r>
      <w:r>
        <w:instrText xml:space="preserve"> SEQ Obr. \* ARABIC </w:instrText>
      </w:r>
      <w:r>
        <w:fldChar w:fldCharType="separate"/>
      </w:r>
      <w:r w:rsidR="00FC43EB">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w:t>
      </w:r>
      <w:proofErr w:type="spellStart"/>
      <w:r w:rsidRPr="003635FB">
        <w:t>Contributors</w:t>
      </w:r>
      <w:proofErr w:type="spellEnd"/>
      <w:r w:rsidRPr="003635FB">
        <w:t xml:space="preserve"> 2023)</w:t>
      </w:r>
      <w:r>
        <w:fldChar w:fldCharType="end"/>
      </w:r>
    </w:p>
    <w:p w14:paraId="1AAC56D2" w14:textId="77777777" w:rsidR="004E6E7C" w:rsidRPr="004E6E7C" w:rsidRDefault="004E6E7C" w:rsidP="004E6E7C">
      <w:pPr>
        <w:pStyle w:val="Caption"/>
      </w:pPr>
    </w:p>
    <w:p w14:paraId="0A9D595B" w14:textId="3D5B65EF" w:rsidR="00400092" w:rsidRDefault="00400092" w:rsidP="004E6E7C">
      <w:pPr>
        <w:pStyle w:val="Caption"/>
      </w:pPr>
      <w:r>
        <w:t xml:space="preserve">Tab. </w:t>
      </w:r>
      <w:r>
        <w:fldChar w:fldCharType="begin"/>
      </w:r>
      <w:r>
        <w:instrText xml:space="preserve"> SEQ Tab. \* ARABIC </w:instrText>
      </w:r>
      <w:r>
        <w:fldChar w:fldCharType="separate"/>
      </w:r>
      <w:r w:rsidR="00F42436">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w:t>
      </w:r>
      <w:proofErr w:type="spellStart"/>
      <w:r w:rsidRPr="00FE5E44">
        <w:t>Paradowski</w:t>
      </w:r>
      <w:proofErr w:type="spellEnd"/>
      <w:r w:rsidRPr="00FE5E44">
        <w:t xml:space="preserve"> </w:t>
      </w:r>
      <w:proofErr w:type="spellStart"/>
      <w:r w:rsidRPr="00FE5E44">
        <w:t>Creative</w:t>
      </w:r>
      <w:proofErr w:type="spellEnd"/>
      <w:r w:rsidRPr="00FE5E44">
        <w:t xml:space="preser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032A536E" w:rsidR="00067472" w:rsidRPr="00067472" w:rsidRDefault="00067472" w:rsidP="00067472">
      <w:pPr>
        <w:pStyle w:val="Caption"/>
      </w:pPr>
      <w:r>
        <w:t xml:space="preserve">Obr. </w:t>
      </w:r>
      <w:r>
        <w:fldChar w:fldCharType="begin"/>
      </w:r>
      <w:r>
        <w:instrText xml:space="preserve"> SEQ Obr. \* ARABIC </w:instrText>
      </w:r>
      <w:r>
        <w:fldChar w:fldCharType="separate"/>
      </w:r>
      <w:r w:rsidR="00FC43EB">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lastRenderedPageBreak/>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52DF9C71" w:rsidR="00227E35" w:rsidRPr="00C34F5D" w:rsidRDefault="00227E35" w:rsidP="00C34F5D">
      <w:pPr>
        <w:pStyle w:val="Caption"/>
      </w:pPr>
      <w:r>
        <w:t xml:space="preserve">Obr. </w:t>
      </w:r>
      <w:r>
        <w:fldChar w:fldCharType="begin"/>
      </w:r>
      <w:r>
        <w:instrText xml:space="preserve"> SEQ Obr. \* ARABIC </w:instrText>
      </w:r>
      <w:r>
        <w:fldChar w:fldCharType="separate"/>
      </w:r>
      <w:r w:rsidR="00FC43EB">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DF4EA77" w:rsidR="00524D61" w:rsidRDefault="00E32349" w:rsidP="00524D61">
      <w:r>
        <w:t>Systematický</w:t>
      </w:r>
      <w:r w:rsidR="009969A3">
        <w:t xml:space="preserve"> přístup k návrhu tvorbu VP poskytuje </w:t>
      </w:r>
      <w:r w:rsidR="00054069" w:rsidRPr="001F6849">
        <w:fldChar w:fldCharType="begin"/>
      </w:r>
      <w:r w:rsidR="00577ECD">
        <w:instrText xml:space="preserve"> ADDIN ZOTERO_ITEM CSL_CITATION {"citationID":"poENDQvc","properties":{"formattedCitation":"(Coltekin et al. 2020)","plainCitation":"(Coltekin et al. 2020)","noteIndex":0},"citationItems":[{"id":"odUPWe7S/RIBQfkU1","uris":["http://zotero.org/groups/4599106/items/F54Y7ICM"],"itemData":{"id":"R2W46KK0/uBP9g0aZ","type":"article-journal","abstract":"This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w:t>
      </w:r>
      <w:proofErr w:type="spellStart"/>
      <w:r w:rsidR="009969A3" w:rsidRPr="009969A3">
        <w:t>Coltekin</w:t>
      </w:r>
      <w:proofErr w:type="spellEnd"/>
      <w:r w:rsidR="009969A3" w:rsidRPr="009969A3">
        <w:t xml:space="preserve">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770AC16F"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577ECD">
        <w:instrText xml:space="preserve"> ADDIN ZOTERO_ITEM CSL_CITATION {"citationID":"XY0xEnaz","properties":{"formattedCitation":"(Coltekin et al. 2020)","plainCitation":"(Coltekin et al. 2020)","noteIndex":0},"citationItems":[{"id":"odUPWe7S/RIBQfkU1","uris":["http://zotero.org/groups/4599106/items/F54Y7ICM"],"itemData":{"id":"R2W46KK0/uBP9g0aZ","type":"article-journal","abstract":"This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7A02CD17"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577ECD">
        <w:instrText xml:space="preserve"> ADDIN ZOTERO_ITEM CSL_CITATION {"citationID":"Gv8e6N3n","properties":{"formattedCitation":"(Coltekin et al. 2020)","plainCitation":"(Coltekin et al. 2020)","noteIndex":0},"citationItems":[{"id":"odUPWe7S/RIBQfkU1","uris":["http://zotero.org/groups/4599106/items/F54Y7ICM"],"itemData":{"id":"7W5G15KO/kszOyZqN","type":"article-journal","abstract":"This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w:t>
      </w:r>
      <w:proofErr w:type="spellStart"/>
      <w:r w:rsidRPr="00C23B1F">
        <w:t>Coltekin</w:t>
      </w:r>
      <w:proofErr w:type="spellEnd"/>
      <w:r w:rsidRPr="00C23B1F">
        <w:t xml:space="preserve">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577ECD">
        <w:instrText xml:space="preserve"> ADDIN ZOTERO_ITEM CSL_CITATION {"citationID":"iZCi7FE1","properties":{"formattedCitation":"(Coltekin et al. 2020)","plainCitation":"(Coltekin et al. 2020)","noteIndex":0},"citationItems":[{"id":"odUPWe7S/RIBQfkU1","uris":["http://zotero.org/groups/4599106/items/F54Y7ICM"],"itemData":{"id":"7W5G15KO/kszOyZqN","type":"article-journal","abstract":"This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w:t>
      </w:r>
      <w:proofErr w:type="spellStart"/>
      <w:r w:rsidR="002023D9" w:rsidRPr="002023D9">
        <w:t>Coltekin</w:t>
      </w:r>
      <w:proofErr w:type="spellEnd"/>
      <w:r w:rsidR="002023D9" w:rsidRPr="002023D9">
        <w:t xml:space="preserve">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4364313D" w:rsidR="009E6B35" w:rsidRDefault="009E6B35" w:rsidP="009E6B35">
      <w:pPr>
        <w:pStyle w:val="Caption"/>
        <w:keepNext/>
      </w:pPr>
      <w:r>
        <w:t xml:space="preserve">Tab. </w:t>
      </w:r>
      <w:r>
        <w:fldChar w:fldCharType="begin"/>
      </w:r>
      <w:r>
        <w:instrText xml:space="preserve"> SEQ Tab. \* ARABIC </w:instrText>
      </w:r>
      <w:r>
        <w:fldChar w:fldCharType="separate"/>
      </w:r>
      <w:r w:rsidR="00F42436">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554EB859" w:rsidR="00B17491" w:rsidRPr="00B17491" w:rsidRDefault="00C03453" w:rsidP="00463415">
      <w:pPr>
        <w:pStyle w:val="Caption"/>
      </w:pPr>
      <w:r>
        <w:t xml:space="preserve">Obr. </w:t>
      </w:r>
      <w:r>
        <w:fldChar w:fldCharType="begin"/>
      </w:r>
      <w:r>
        <w:instrText xml:space="preserve"> SEQ Obr. \* ARABIC </w:instrText>
      </w:r>
      <w:r>
        <w:fldChar w:fldCharType="separate"/>
      </w:r>
      <w:r w:rsidR="00FC43EB">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3FE3598C" w:rsidR="00C03453" w:rsidRDefault="00C03453" w:rsidP="00C03453">
      <w:pPr>
        <w:pStyle w:val="Caption"/>
      </w:pPr>
      <w:r>
        <w:t xml:space="preserve">Obr. </w:t>
      </w:r>
      <w:r>
        <w:fldChar w:fldCharType="begin"/>
      </w:r>
      <w:r>
        <w:instrText xml:space="preserve"> SEQ Obr. \* ARABIC </w:instrText>
      </w:r>
      <w:r>
        <w:fldChar w:fldCharType="separate"/>
      </w:r>
      <w:r w:rsidR="00FC43EB">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5213AD04" w:rsidR="0027655C" w:rsidRDefault="0027655C" w:rsidP="0027655C">
      <w:pPr>
        <w:pStyle w:val="Caption"/>
      </w:pPr>
      <w:r>
        <w:t xml:space="preserve">Obr. </w:t>
      </w:r>
      <w:r>
        <w:fldChar w:fldCharType="begin"/>
      </w:r>
      <w:r>
        <w:instrText xml:space="preserve"> SEQ Obr. \* ARABIC </w:instrText>
      </w:r>
      <w:r>
        <w:fldChar w:fldCharType="separate"/>
      </w:r>
      <w:r w:rsidR="00FC43EB">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619E8EC7"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FC43EB">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FCA0DE5" w:rsidR="00483216" w:rsidRPr="00483216" w:rsidRDefault="00424AE4" w:rsidP="00483216">
      <w:pPr>
        <w:pStyle w:val="Caption"/>
      </w:pPr>
      <w:r>
        <w:t xml:space="preserve">Obr. </w:t>
      </w:r>
      <w:r>
        <w:fldChar w:fldCharType="begin"/>
      </w:r>
      <w:r>
        <w:instrText xml:space="preserve"> SEQ Obr. \* ARABIC </w:instrText>
      </w:r>
      <w:r>
        <w:fldChar w:fldCharType="separate"/>
      </w:r>
      <w:r w:rsidR="00FC43EB">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3A96E071"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FC43EB">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 xml:space="preserve">(Horák </w:t>
      </w:r>
      <w:proofErr w:type="gramStart"/>
      <w:r w:rsidR="0096150F" w:rsidRPr="0096150F">
        <w:rPr>
          <w:rFonts w:cs="Times New Roman"/>
          <w:szCs w:val="24"/>
        </w:rPr>
        <w:t>2023b</w:t>
      </w:r>
      <w:proofErr w:type="gramEnd"/>
      <w:r w:rsidR="0096150F" w:rsidRPr="0096150F">
        <w:rPr>
          <w:rFonts w:cs="Times New Roman"/>
          <w:szCs w:val="24"/>
        </w:rPr>
        <w:t>)</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25A8D489"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FC43EB">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1CDEF4B8" w:rsidR="00296350" w:rsidRDefault="001C771D" w:rsidP="00986595">
      <w:pPr>
        <w:pStyle w:val="Caption"/>
      </w:pPr>
      <w:r>
        <w:t xml:space="preserve">Obr. </w:t>
      </w:r>
      <w:r>
        <w:fldChar w:fldCharType="begin"/>
      </w:r>
      <w:r>
        <w:instrText xml:space="preserve"> SEQ Obr. \* ARABIC </w:instrText>
      </w:r>
      <w:r>
        <w:fldChar w:fldCharType="separate"/>
      </w:r>
      <w:r w:rsidR="00FC43EB">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E4543D">
      <w:pPr>
        <w:pStyle w:val="Caption"/>
        <w:keepNext/>
      </w:pPr>
      <w:r>
        <w:t xml:space="preserve">Tab. </w:t>
      </w:r>
      <w:r>
        <w:fldChar w:fldCharType="begin"/>
      </w:r>
      <w:r>
        <w:instrText xml:space="preserve"> SEQ Tab. \* ARABIC </w:instrText>
      </w:r>
      <w:r>
        <w:fldChar w:fldCharType="separate"/>
      </w:r>
      <w:r w:rsidR="00F42436">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14CE61A8" w:rsidR="003150D4" w:rsidRPr="003150D4" w:rsidRDefault="00B908FF" w:rsidP="003150D4">
      <w:pPr>
        <w:pStyle w:val="Caption"/>
      </w:pPr>
      <w:r>
        <w:t xml:space="preserve">Obr. </w:t>
      </w:r>
      <w:r>
        <w:fldChar w:fldCharType="begin"/>
      </w:r>
      <w:r>
        <w:instrText xml:space="preserve"> SEQ Obr. \* ARABIC </w:instrText>
      </w:r>
      <w:r>
        <w:fldChar w:fldCharType="separate"/>
      </w:r>
      <w:r w:rsidR="00FC43EB">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21284F">
      <w:pPr>
        <w:pStyle w:val="Caption"/>
        <w:keepNext/>
      </w:pPr>
      <w:r>
        <w:t xml:space="preserve">Tab. </w:t>
      </w:r>
      <w:r>
        <w:fldChar w:fldCharType="begin"/>
      </w:r>
      <w:r>
        <w:instrText xml:space="preserve"> SEQ Tab. \* ARABIC </w:instrText>
      </w:r>
      <w:r>
        <w:fldChar w:fldCharType="separate"/>
      </w:r>
      <w:r w:rsidR="00F42436">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159B2C23" w:rsidR="0021284F" w:rsidRPr="00E705D5" w:rsidRDefault="001C467F" w:rsidP="00D346B3">
      <w:pPr>
        <w:pStyle w:val="Caption"/>
        <w:rPr>
          <w:b w:val="0"/>
        </w:rPr>
      </w:pPr>
      <w:r>
        <w:t xml:space="preserve">Obr. </w:t>
      </w:r>
      <w:r>
        <w:fldChar w:fldCharType="begin"/>
      </w:r>
      <w:r>
        <w:instrText xml:space="preserve"> SEQ Obr. \* ARABIC </w:instrText>
      </w:r>
      <w:r>
        <w:fldChar w:fldCharType="separate"/>
      </w:r>
      <w:r w:rsidR="00FC43EB">
        <w:rPr>
          <w:noProof/>
        </w:rPr>
        <w:t>40</w:t>
      </w:r>
      <w: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2F309C">
      <w:pPr>
        <w:pStyle w:val="Caption"/>
        <w:keepNext/>
      </w:pPr>
      <w:r>
        <w:t xml:space="preserve">Tab. </w:t>
      </w:r>
      <w:r>
        <w:fldChar w:fldCharType="begin"/>
      </w:r>
      <w:r>
        <w:instrText xml:space="preserve"> SEQ Tab. \* ARABIC </w:instrText>
      </w:r>
      <w:r>
        <w:fldChar w:fldCharType="separate"/>
      </w:r>
      <w:r w:rsidR="00F42436">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BB2F05" w:rsidR="00B509FB" w:rsidRDefault="002F309C" w:rsidP="002F309C">
      <w:pPr>
        <w:pStyle w:val="Caption"/>
      </w:pPr>
      <w:r>
        <w:t xml:space="preserve">Obr. </w:t>
      </w:r>
      <w:r>
        <w:fldChar w:fldCharType="begin"/>
      </w:r>
      <w:r>
        <w:instrText xml:space="preserve"> SEQ Obr. \* ARABIC </w:instrText>
      </w:r>
      <w:r>
        <w:fldChar w:fldCharType="separate"/>
      </w:r>
      <w:r w:rsidR="00FC43EB">
        <w:rPr>
          <w:noProof/>
        </w:rPr>
        <w:t>41</w:t>
      </w:r>
      <w: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D1257F">
      <w:pPr>
        <w:pStyle w:val="Caption"/>
        <w:keepNext/>
      </w:pPr>
      <w:r>
        <w:t xml:space="preserve">Tab. </w:t>
      </w:r>
      <w:r>
        <w:fldChar w:fldCharType="begin"/>
      </w:r>
      <w:r>
        <w:instrText xml:space="preserve"> SEQ Tab. \* ARABIC </w:instrText>
      </w:r>
      <w:r>
        <w:fldChar w:fldCharType="separate"/>
      </w:r>
      <w:r w:rsidR="00F42436">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208C33FD" w:rsidR="00D1257F" w:rsidRDefault="00D1257F" w:rsidP="00D1257F">
      <w:pPr>
        <w:pStyle w:val="Caption"/>
      </w:pPr>
      <w:r>
        <w:t xml:space="preserve">Obr. </w:t>
      </w:r>
      <w:r>
        <w:fldChar w:fldCharType="begin"/>
      </w:r>
      <w:r>
        <w:instrText xml:space="preserve"> SEQ Obr. \* ARABIC </w:instrText>
      </w:r>
      <w:r>
        <w:fldChar w:fldCharType="separate"/>
      </w:r>
      <w:r w:rsidR="00FC43EB">
        <w:rPr>
          <w:noProof/>
        </w:rPr>
        <w:t>42</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57C0C6C8" w14:textId="312B8807"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proofErr w:type="spellStart"/>
      <w:r w:rsidR="00032675">
        <w:rPr>
          <w:lang w:eastAsia="cs-CZ"/>
        </w:rPr>
        <w:t>kvatitativní</w:t>
      </w:r>
      <w:proofErr w:type="spellEnd"/>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w:t>
      </w:r>
      <w:proofErr w:type="spellStart"/>
      <w:r w:rsidR="00032675" w:rsidRPr="00032675">
        <w:t>Sterba</w:t>
      </w:r>
      <w:proofErr w:type="spellEnd"/>
      <w:r w:rsidR="00032675" w:rsidRPr="00032675">
        <w:t xml:space="preserve">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13365C6F"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3B24C301"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205CD836" w:rsidR="00865BF4" w:rsidRDefault="00C65FFB" w:rsidP="00C65FFB">
      <w:pPr>
        <w:pStyle w:val="Caption"/>
        <w:rPr>
          <w:noProof/>
        </w:rPr>
      </w:pPr>
      <w:r>
        <w:t xml:space="preserve">Obr. </w:t>
      </w:r>
      <w:r>
        <w:fldChar w:fldCharType="begin"/>
      </w:r>
      <w:r>
        <w:instrText xml:space="preserve"> SEQ Obr. \* ARABIC </w:instrText>
      </w:r>
      <w:r>
        <w:fldChar w:fldCharType="separate"/>
      </w:r>
      <w:r w:rsidR="00FC43EB">
        <w:rPr>
          <w:noProof/>
        </w:rPr>
        <w:t>43</w:t>
      </w:r>
      <w: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316711C2" w14:textId="1B76E982" w:rsidR="008D37F0" w:rsidRDefault="008D37F0" w:rsidP="008D37F0">
      <w:r>
        <w:t>Testování probíhalo za asistence koordinátora</w:t>
      </w:r>
      <w:r w:rsidR="00577ECD">
        <w:t xml:space="preserve">. Každopádně aplikace byla navržena tak aby uživatel byl schopen samostatné navigace a plnění úkolů.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w:t>
      </w:r>
      <w:proofErr w:type="spellStart"/>
      <w:r w:rsidR="00577ECD" w:rsidRPr="00577ECD">
        <w:t>Sterba</w:t>
      </w:r>
      <w:proofErr w:type="spellEnd"/>
      <w:r w:rsidR="00577ECD" w:rsidRPr="00577ECD">
        <w:t xml:space="preserve"> et al. 2015)</w:t>
      </w:r>
      <w:r w:rsidR="00577ECD">
        <w:fldChar w:fldCharType="end"/>
      </w:r>
      <w:r w:rsidR="00577ECD">
        <w:t>.</w:t>
      </w:r>
      <w:r w:rsidR="00D346B3">
        <w:t xml:space="preserve"> Vyhotovení úkolů bylo zapisováno koordinátorem. Zároveň byl měřen čas splnění úkolu. </w:t>
      </w:r>
    </w:p>
    <w:p w14:paraId="70D1923F" w14:textId="58198E6F" w:rsidR="00D346B3" w:rsidRPr="00D346B3" w:rsidRDefault="00D346B3" w:rsidP="00D346B3">
      <w:pPr>
        <w:pStyle w:val="Normlnprvnodsazen"/>
        <w:rPr>
          <w:lang w:eastAsia="en-US"/>
        </w:rPr>
      </w:pPr>
      <w:r>
        <w:rPr>
          <w:lang w:eastAsia="en-US"/>
        </w:rPr>
        <w:t xml:space="preserve">V případě úkolu č. 1 byl </w:t>
      </w:r>
    </w:p>
    <w:p w14:paraId="42DBC703" w14:textId="04060FA0" w:rsidR="00F42436" w:rsidRDefault="00F42436" w:rsidP="00F42436">
      <w:pPr>
        <w:pStyle w:val="Caption"/>
        <w:keepNext/>
      </w:pPr>
      <w:r>
        <w:t xml:space="preserve">Tab. </w:t>
      </w:r>
      <w:r>
        <w:fldChar w:fldCharType="begin"/>
      </w:r>
      <w:r>
        <w:instrText xml:space="preserve"> SEQ Tab. \* ARABIC </w:instrText>
      </w:r>
      <w:r>
        <w:fldChar w:fldCharType="separate"/>
      </w:r>
      <w:r>
        <w:rPr>
          <w:noProof/>
        </w:rPr>
        <w:t>15</w:t>
      </w:r>
      <w: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lastRenderedPageBreak/>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021ECCB2" w:rsidR="008D37F0" w:rsidRPr="008D37F0" w:rsidRDefault="00E134FA" w:rsidP="00E134FA">
      <w:pPr>
        <w:pStyle w:val="Caption"/>
      </w:pPr>
      <w:r>
        <w:t xml:space="preserve">Obr. </w:t>
      </w:r>
      <w:r>
        <w:fldChar w:fldCharType="begin"/>
      </w:r>
      <w:r>
        <w:instrText xml:space="preserve"> SEQ Obr. \* ARABIC </w:instrText>
      </w:r>
      <w:r>
        <w:fldChar w:fldCharType="separate"/>
      </w:r>
      <w:r w:rsidR="00FC43EB">
        <w:rPr>
          <w:noProof/>
        </w:rPr>
        <w:t>44</w:t>
      </w:r>
      <w:r>
        <w:fldChar w:fldCharType="end"/>
      </w:r>
      <w:r>
        <w:t xml:space="preserve"> Instruktážní textové tabule v aplikaci.</w:t>
      </w:r>
    </w:p>
    <w:p w14:paraId="0CF87F8C" w14:textId="185A21C7" w:rsidR="009D797E" w:rsidRDefault="009D797E" w:rsidP="009D797E">
      <w:pPr>
        <w:pStyle w:val="Heading2"/>
        <w:rPr>
          <w:lang w:val="cs-CZ"/>
        </w:rPr>
      </w:pPr>
      <w:r w:rsidRPr="009D797E">
        <w:rPr>
          <w:lang w:val="cs-CZ"/>
        </w:rPr>
        <w:t>Výsledky</w:t>
      </w:r>
    </w:p>
    <w:p w14:paraId="4E6C44E5" w14:textId="4A55BEDE" w:rsidR="00FC43EB" w:rsidRDefault="00FC43EB" w:rsidP="00FC43EB">
      <w:pPr>
        <w:keepNext/>
      </w:pPr>
      <w:r>
        <w:rPr>
          <w:noProof/>
        </w:rPr>
        <w:drawing>
          <wp:inline distT="0" distB="0" distL="0" distR="0" wp14:anchorId="568816D9" wp14:editId="4CA41692">
            <wp:extent cx="5579745" cy="2338705"/>
            <wp:effectExtent l="0" t="0" r="1905" b="4445"/>
            <wp:docPr id="837056137"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6137" name="Picture 13" descr="A screenshot of a graph&#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5895D726" w14:textId="7A7610E3" w:rsidR="00FC43EB" w:rsidRDefault="00FC43EB" w:rsidP="00FC43EB">
      <w:pPr>
        <w:pStyle w:val="Caption"/>
      </w:pPr>
      <w:r>
        <w:t xml:space="preserve">Obr. </w:t>
      </w:r>
      <w:r>
        <w:fldChar w:fldCharType="begin"/>
      </w:r>
      <w:r>
        <w:instrText xml:space="preserve"> SEQ Obr. \* ARABIC </w:instrText>
      </w:r>
      <w:r>
        <w:fldChar w:fldCharType="separate"/>
      </w:r>
      <w:r>
        <w:rPr>
          <w:noProof/>
        </w:rPr>
        <w:t>45</w:t>
      </w:r>
      <w:r>
        <w:fldChar w:fldCharType="end"/>
      </w:r>
      <w:r w:rsidRPr="001B3D7B">
        <w:t xml:space="preserve"> </w:t>
      </w:r>
      <w:r>
        <w:t xml:space="preserve">Výsledky dotazníkového šetření – sekce </w:t>
      </w:r>
      <w:r>
        <w:t>Identifikace</w:t>
      </w:r>
    </w:p>
    <w:p w14:paraId="6F09B755" w14:textId="076BA00E" w:rsidR="00FE5FDD" w:rsidRPr="00FC43EB" w:rsidRDefault="00FE5FDD" w:rsidP="00FC43EB">
      <w:pPr>
        <w:pStyle w:val="Caption"/>
        <w:rPr>
          <w:lang w:val="en-US" w:eastAsia="cs-CZ"/>
        </w:rPr>
      </w:pPr>
    </w:p>
    <w:p w14:paraId="44CAB53E" w14:textId="77777777" w:rsidR="00100A44" w:rsidRDefault="00100A44" w:rsidP="00100A44">
      <w:pPr>
        <w:keepNext/>
      </w:pPr>
      <w:r>
        <w:rPr>
          <w:noProof/>
          <w:lang w:val="en-US" w:eastAsia="cs-CZ"/>
        </w:rPr>
        <w:lastRenderedPageBreak/>
        <w:drawing>
          <wp:inline distT="0" distB="0" distL="0" distR="0" wp14:anchorId="0C9684BD" wp14:editId="0B0DC9DB">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0F0B81C" w:rsidR="009D797E" w:rsidRDefault="00100A44" w:rsidP="00100A44">
      <w:pPr>
        <w:pStyle w:val="Caption"/>
      </w:pPr>
      <w:r>
        <w:t xml:space="preserve">Obr. </w:t>
      </w:r>
      <w:r>
        <w:fldChar w:fldCharType="begin"/>
      </w:r>
      <w:r>
        <w:instrText xml:space="preserve"> SEQ Obr. \* ARABIC </w:instrText>
      </w:r>
      <w:r>
        <w:fldChar w:fldCharType="separate"/>
      </w:r>
      <w:r w:rsidR="00FC43EB">
        <w:rPr>
          <w:noProof/>
        </w:rPr>
        <w:t>46</w:t>
      </w:r>
      <w:r>
        <w:fldChar w:fldCharType="end"/>
      </w:r>
      <w:r w:rsidR="001B3D7B" w:rsidRPr="001B3D7B">
        <w:t xml:space="preserve"> </w:t>
      </w:r>
      <w:r w:rsidR="001B3D7B">
        <w:t xml:space="preserve">Výsledky dotazníkového </w:t>
      </w:r>
      <w:r w:rsidR="00566DE2">
        <w:t>šetření – sekce</w:t>
      </w:r>
      <w:r>
        <w:t xml:space="preserve"> Úkol č. 1</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7F17D568" w:rsidR="00CD363B" w:rsidRPr="00CD363B" w:rsidRDefault="00CD363B" w:rsidP="009D2672">
      <w:pPr>
        <w:pStyle w:val="Caption"/>
        <w:rPr>
          <w:lang w:val="en-US"/>
        </w:rPr>
      </w:pPr>
      <w:r>
        <w:t xml:space="preserve">Obr. </w:t>
      </w:r>
      <w:r>
        <w:fldChar w:fldCharType="begin"/>
      </w:r>
      <w:r>
        <w:instrText xml:space="preserve"> SEQ Obr. \* ARABIC </w:instrText>
      </w:r>
      <w:r>
        <w:fldChar w:fldCharType="separate"/>
      </w:r>
      <w:r w:rsidR="00FC43EB">
        <w:rPr>
          <w:noProof/>
        </w:rPr>
        <w:t>47</w:t>
      </w:r>
      <w:r>
        <w:fldChar w:fldCharType="end"/>
      </w:r>
      <w:r>
        <w:t xml:space="preserve"> Správnost vyhotovení úkolu </w:t>
      </w:r>
      <w:r w:rsidRPr="005B187A">
        <w:t>č. 1</w:t>
      </w:r>
      <w:r>
        <w:t xml:space="preserve"> v závislosti na </w:t>
      </w:r>
      <w:r w:rsidR="00D346B3">
        <w:t>čase – vlevo</w:t>
      </w:r>
      <w:r>
        <w:t>.</w:t>
      </w:r>
      <w:r w:rsidR="00D346B3">
        <w:t xml:space="preserve"> </w:t>
      </w:r>
      <w:r w:rsidR="00D346B3">
        <w:t xml:space="preserve">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56F26D76" w:rsidR="009D2672" w:rsidRDefault="00100A44" w:rsidP="009D2672">
      <w:pPr>
        <w:pStyle w:val="Caption"/>
      </w:pPr>
      <w:r>
        <w:t xml:space="preserve">Obr. </w:t>
      </w:r>
      <w:r>
        <w:fldChar w:fldCharType="begin"/>
      </w:r>
      <w:r>
        <w:instrText xml:space="preserve"> SEQ Obr. \* ARABIC </w:instrText>
      </w:r>
      <w:r>
        <w:fldChar w:fldCharType="separate"/>
      </w:r>
      <w:r w:rsidR="00FC43EB">
        <w:rPr>
          <w:noProof/>
        </w:rPr>
        <w:t>48</w:t>
      </w:r>
      <w:r>
        <w:fldChar w:fldCharType="end"/>
      </w:r>
      <w:r w:rsidR="001B3D7B" w:rsidRPr="001B3D7B">
        <w:t xml:space="preserve"> </w:t>
      </w:r>
      <w:r w:rsidR="001B3D7B">
        <w:t xml:space="preserve">Výsledky dotazníkového </w:t>
      </w:r>
      <w:r w:rsidR="009D2672">
        <w:t>šetření – sekce</w:t>
      </w:r>
      <w:r w:rsidR="009D2672">
        <w:t xml:space="preserve"> Úkol č. </w:t>
      </w:r>
      <w:r w:rsidR="009D2672">
        <w:t>2</w:t>
      </w:r>
    </w:p>
    <w:p w14:paraId="061F03A2" w14:textId="53B34599" w:rsidR="009D2672" w:rsidRDefault="00D346B3" w:rsidP="00D346B3">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7F58CA95" w:rsidR="00D346B3" w:rsidRDefault="009D2672" w:rsidP="009D2672">
      <w:pPr>
        <w:pStyle w:val="Caption"/>
      </w:pPr>
      <w:r>
        <w:t xml:space="preserve">Obr. </w:t>
      </w:r>
      <w:r>
        <w:fldChar w:fldCharType="begin"/>
      </w:r>
      <w:r>
        <w:instrText xml:space="preserve"> SEQ Obr. \* ARABIC </w:instrText>
      </w:r>
      <w:r>
        <w:fldChar w:fldCharType="separate"/>
      </w:r>
      <w:r w:rsidR="00FC43EB">
        <w:rPr>
          <w:noProof/>
        </w:rPr>
        <w:t>49</w:t>
      </w:r>
      <w:r>
        <w:fldChar w:fldCharType="end"/>
      </w:r>
      <w:r>
        <w:t xml:space="preserve"> </w:t>
      </w:r>
      <w:r>
        <w:t xml:space="preserve">Správnost vyhotovení úkolu </w:t>
      </w:r>
      <w:r w:rsidRPr="005B187A">
        <w:t xml:space="preserve">č. </w:t>
      </w:r>
      <w:r>
        <w:t>2</w:t>
      </w:r>
      <w:r>
        <w:t xml:space="preserve">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33B2429C" w:rsidR="00EB52DE" w:rsidRDefault="00100A44" w:rsidP="001B3D7B">
      <w:pPr>
        <w:pStyle w:val="Caption"/>
      </w:pPr>
      <w:r>
        <w:t xml:space="preserve">Obr. </w:t>
      </w:r>
      <w:r>
        <w:fldChar w:fldCharType="begin"/>
      </w:r>
      <w:r>
        <w:instrText xml:space="preserve"> SEQ Obr. \* ARABIC </w:instrText>
      </w:r>
      <w:r>
        <w:fldChar w:fldCharType="separate"/>
      </w:r>
      <w:r w:rsidR="00FC43EB">
        <w:rPr>
          <w:noProof/>
        </w:rPr>
        <w:t>50</w:t>
      </w:r>
      <w:r>
        <w:fldChar w:fldCharType="end"/>
      </w:r>
      <w:r>
        <w:t xml:space="preserve"> </w:t>
      </w:r>
      <w:r w:rsidR="001B3D7B">
        <w:t xml:space="preserve">Výsledky dotazníkového </w:t>
      </w:r>
      <w:r w:rsidR="00566DE2">
        <w:t>šetření – sekce</w:t>
      </w:r>
      <w:r w:rsidR="001B3D7B">
        <w:t xml:space="preserve"> </w:t>
      </w:r>
      <w:r>
        <w:t>Úkol č. 3</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4AFF388C" w:rsidR="00B63F02" w:rsidRPr="00FC43EB" w:rsidRDefault="009D2672" w:rsidP="00FC43EB">
      <w:pPr>
        <w:pStyle w:val="Caption"/>
      </w:pPr>
      <w:r>
        <w:t xml:space="preserve">Obr. </w:t>
      </w:r>
      <w:r>
        <w:fldChar w:fldCharType="begin"/>
      </w:r>
      <w:r>
        <w:instrText xml:space="preserve"> SEQ Obr. \* ARABIC </w:instrText>
      </w:r>
      <w:r>
        <w:fldChar w:fldCharType="separate"/>
      </w:r>
      <w:r w:rsidR="00FC43EB">
        <w:rPr>
          <w:noProof/>
        </w:rPr>
        <w:t>51</w:t>
      </w:r>
      <w:r>
        <w:fldChar w:fldCharType="end"/>
      </w:r>
      <w:r>
        <w:t xml:space="preserve"> Rychlost vyhotovení</w:t>
      </w:r>
      <w:r>
        <w:t xml:space="preserve"> úkolu </w:t>
      </w:r>
      <w:r w:rsidRPr="005B187A">
        <w:t>č.</w:t>
      </w:r>
      <w:r>
        <w:t xml:space="preserve"> 3 </w:t>
      </w:r>
      <w:r>
        <w:t xml:space="preserve">– vlevo. Deskriptivní statistika </w:t>
      </w:r>
      <w:r w:rsidR="000667DF">
        <w:t>časů vyhotovení úkolů, barevně rozděleno dle úkolů – vpravo</w:t>
      </w:r>
      <w:r>
        <w:t>.</w:t>
      </w:r>
    </w:p>
    <w:p w14:paraId="76447EF1" w14:textId="54C26D1B" w:rsidR="001B3D7B" w:rsidRDefault="00FC43EB" w:rsidP="001B3D7B">
      <w:pPr>
        <w:pStyle w:val="Normlnprvnodsazen"/>
        <w:keepNext/>
        <w:ind w:firstLine="0"/>
      </w:pPr>
      <w:r>
        <w:rPr>
          <w:noProof/>
        </w:rPr>
        <w:drawing>
          <wp:inline distT="0" distB="0" distL="0" distR="0" wp14:anchorId="41E08E4F" wp14:editId="393BF7F4">
            <wp:extent cx="5579745" cy="1887220"/>
            <wp:effectExtent l="0" t="0" r="1905" b="0"/>
            <wp:docPr id="14081143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4390" name="Picture 1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pic:spPr>
                </pic:pic>
              </a:graphicData>
            </a:graphic>
          </wp:inline>
        </w:drawing>
      </w:r>
    </w:p>
    <w:p w14:paraId="266178D4" w14:textId="046C978D" w:rsidR="00F15E23" w:rsidRPr="00CD363B" w:rsidRDefault="001B3D7B" w:rsidP="00F15E23">
      <w:pPr>
        <w:pStyle w:val="Caption"/>
      </w:pPr>
      <w:r>
        <w:t xml:space="preserve">Obr. </w:t>
      </w:r>
      <w:r>
        <w:fldChar w:fldCharType="begin"/>
      </w:r>
      <w:r>
        <w:instrText xml:space="preserve"> SEQ Obr. \* ARABIC </w:instrText>
      </w:r>
      <w:r>
        <w:fldChar w:fldCharType="separate"/>
      </w:r>
      <w:r w:rsidR="00FC43EB">
        <w:rPr>
          <w:noProof/>
        </w:rPr>
        <w:t>52</w:t>
      </w:r>
      <w:r>
        <w:fldChar w:fldCharType="end"/>
      </w:r>
      <w:r>
        <w:t xml:space="preserve"> Výsledky dotazníkového </w:t>
      </w:r>
      <w:r w:rsidR="00F15E23">
        <w:t>šetření – sekce</w:t>
      </w:r>
      <w:r>
        <w:t xml:space="preserve"> Ovládání</w:t>
      </w:r>
      <w:r w:rsidR="00F46794">
        <w:rPr>
          <w:lang w:val="en-US"/>
        </w:rPr>
        <w:tab/>
      </w:r>
    </w:p>
    <w:p w14:paraId="10BED68F" w14:textId="77777777" w:rsidR="00FC43EB" w:rsidRDefault="00FC43EB" w:rsidP="008D37F0">
      <w:pPr>
        <w:rPr>
          <w:b/>
          <w:bCs/>
        </w:rPr>
      </w:pPr>
    </w:p>
    <w:p w14:paraId="7841FB72" w14:textId="3C292009" w:rsidR="008D37F0" w:rsidRPr="008D37F0" w:rsidRDefault="001B3D7B" w:rsidP="008D37F0">
      <w:pPr>
        <w:rPr>
          <w:b/>
          <w:bCs/>
        </w:rPr>
      </w:pPr>
      <w:r w:rsidRPr="001B3D7B">
        <w:rPr>
          <w:b/>
          <w:bCs/>
        </w:rPr>
        <w:lastRenderedPageBreak/>
        <w:t>Jak obecně vidíte potenciál VR v praxi?</w:t>
      </w:r>
      <w:r w:rsidR="008D37F0">
        <w:rPr>
          <w:b/>
          <w:bCs/>
        </w:rPr>
        <w:t xml:space="preserve"> </w:t>
      </w:r>
    </w:p>
    <w:p w14:paraId="73D3336D" w14:textId="5D12872A" w:rsidR="001B3D7B" w:rsidRDefault="001B3D7B" w:rsidP="001B3D7B">
      <w:pPr>
        <w:pStyle w:val="Normlnprvnodsazen"/>
        <w:ind w:firstLine="0"/>
        <w:rPr>
          <w:lang w:eastAsia="en-US"/>
        </w:rPr>
      </w:pPr>
      <w:r w:rsidRPr="001B3D7B">
        <w:rPr>
          <w:lang w:eastAsia="en-US"/>
        </w:rPr>
        <w:t>V řadě otázek se opakovala stejná témata. Většina účastníků vyjádřila mírně až výrazně pozitivní sentiment k vývoji využití VR v</w:t>
      </w:r>
      <w:r w:rsidR="008D37F0">
        <w:rPr>
          <w:lang w:eastAsia="en-US"/>
        </w:rPr>
        <w:t> </w:t>
      </w:r>
      <w:r w:rsidRPr="001B3D7B">
        <w:rPr>
          <w:lang w:eastAsia="en-US"/>
        </w:rPr>
        <w:t>praxi</w:t>
      </w:r>
      <w:r w:rsidR="008D37F0">
        <w:rPr>
          <w:lang w:eastAsia="en-US"/>
        </w:rPr>
        <w:t xml:space="preserve"> a budoucnosti vývoje této </w:t>
      </w:r>
      <w:r w:rsidR="00F15E23">
        <w:rPr>
          <w:lang w:eastAsia="en-US"/>
        </w:rPr>
        <w:t>technologie,</w:t>
      </w:r>
      <w:r w:rsidR="008D37F0">
        <w:rPr>
          <w:lang w:eastAsia="en-US"/>
        </w:rPr>
        <w:t xml:space="preserv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w:t>
      </w:r>
      <w:r w:rsidR="008D37F0">
        <w:rPr>
          <w:lang w:eastAsia="en-US"/>
        </w:rPr>
        <w:t>území,</w:t>
      </w:r>
      <w:r>
        <w:rPr>
          <w:lang w:eastAsia="en-US"/>
        </w:rPr>
        <w:t xml:space="preserve"> popř. architektonických projektů. </w:t>
      </w:r>
      <w:r w:rsidR="008D37F0">
        <w:rPr>
          <w:lang w:eastAsia="en-US"/>
        </w:rPr>
        <w:t xml:space="preserve">Vícekrát byla zmíněna využitelnost VR v případě, že aplikace umožňuje kolaborativní prostředí. </w:t>
      </w:r>
    </w:p>
    <w:p w14:paraId="5FBB74CB" w14:textId="014A4349" w:rsidR="008D37F0" w:rsidRPr="008D37F0" w:rsidRDefault="008D37F0" w:rsidP="00F15E23">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w:t>
      </w:r>
      <w:r w:rsidR="00F15E23">
        <w:t>případě</w:t>
      </w:r>
      <w:r>
        <w:t xml:space="preserve"> extrémní krátkozrakosti byla aplikace bez asistence koordinátora nepoužitelná, jelikož nebylo možné přečíst instrukce v rámci aplikace.</w:t>
      </w: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2DDE63C4" w:rsidR="009D797E" w:rsidRP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6420124C" w14:textId="77777777" w:rsidR="00577ECD" w:rsidRDefault="00C3380E" w:rsidP="00577ECD">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577ECD">
        <w:t xml:space="preserve">2019 - </w:t>
      </w:r>
      <w:proofErr w:type="spellStart"/>
      <w:r w:rsidR="00577ECD">
        <w:t>Battle</w:t>
      </w:r>
      <w:proofErr w:type="spellEnd"/>
      <w:r w:rsidR="00577ECD">
        <w:t xml:space="preserve"> </w:t>
      </w:r>
      <w:proofErr w:type="spellStart"/>
      <w:r w:rsidR="00577ECD">
        <w:t>of</w:t>
      </w:r>
      <w:proofErr w:type="spellEnd"/>
      <w:r w:rsidR="00577ECD">
        <w:t xml:space="preserve"> </w:t>
      </w:r>
      <w:proofErr w:type="gramStart"/>
      <w:r w:rsidR="00577ECD">
        <w:t>3D</w:t>
      </w:r>
      <w:proofErr w:type="gramEnd"/>
      <w:r w:rsidR="00577ECD">
        <w:t xml:space="preserve"> </w:t>
      </w:r>
      <w:proofErr w:type="spellStart"/>
      <w:r w:rsidR="00577ECD">
        <w:t>Rendering</w:t>
      </w:r>
      <w:proofErr w:type="spellEnd"/>
      <w:r w:rsidR="00577ECD">
        <w:t xml:space="preserve"> </w:t>
      </w:r>
      <w:proofErr w:type="spellStart"/>
      <w:r w:rsidR="00577ECD">
        <w:t>Stacks</w:t>
      </w:r>
      <w:proofErr w:type="spellEnd"/>
      <w:r w:rsidR="00577ECD">
        <w:t xml:space="preserve">: </w:t>
      </w:r>
      <w:proofErr w:type="spellStart"/>
      <w:r w:rsidR="00577ECD">
        <w:t>CesiumJS</w:t>
      </w:r>
      <w:proofErr w:type="spellEnd"/>
      <w:r w:rsidR="00577ECD">
        <w:t xml:space="preserve">, VTS </w:t>
      </w:r>
      <w:proofErr w:type="spellStart"/>
      <w:r w:rsidR="00577ECD">
        <w:t>Geospatial</w:t>
      </w:r>
      <w:proofErr w:type="spellEnd"/>
      <w:r w:rsidR="00577ECD">
        <w:t xml:space="preserve"> </w:t>
      </w:r>
      <w:proofErr w:type="spellStart"/>
      <w:r w:rsidR="00577ECD">
        <w:t>or</w:t>
      </w:r>
      <w:proofErr w:type="spellEnd"/>
      <w:r w:rsidR="00577ECD">
        <w:t xml:space="preserve"> </w:t>
      </w:r>
      <w:proofErr w:type="spellStart"/>
      <w:r w:rsidR="00577ECD">
        <w:t>iTowns</w:t>
      </w:r>
      <w:proofErr w:type="spellEnd"/>
      <w:r w:rsidR="00577ECD">
        <w:t xml:space="preserve">? (2019): </w:t>
      </w:r>
    </w:p>
    <w:p w14:paraId="3D6AE98B" w14:textId="77777777" w:rsidR="00577ECD" w:rsidRDefault="00577ECD" w:rsidP="00577ECD">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498E3D9B" w14:textId="77777777" w:rsidR="00577ECD" w:rsidRDefault="00577ECD" w:rsidP="00577ECD">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70DE416A" w14:textId="77777777" w:rsidR="00577ECD" w:rsidRDefault="00577ECD" w:rsidP="00577ECD">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1980851C" w14:textId="77777777" w:rsidR="00577ECD" w:rsidRDefault="00577ECD" w:rsidP="00577ECD">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727F318D" w14:textId="77777777" w:rsidR="00577ECD" w:rsidRDefault="00577ECD" w:rsidP="00577ECD">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149CD8C6" w14:textId="77777777" w:rsidR="00577ECD" w:rsidRDefault="00577ECD" w:rsidP="00577ECD">
      <w:pPr>
        <w:pStyle w:val="Bibliography"/>
      </w:pPr>
      <w:r>
        <w:t xml:space="preserve">BATTY, M. (1997): </w:t>
      </w:r>
      <w:proofErr w:type="spellStart"/>
      <w:r>
        <w:t>Virtual</w:t>
      </w:r>
      <w:proofErr w:type="spellEnd"/>
      <w:r>
        <w:t xml:space="preserve"> geography. Futures, 4, 29, 337–352. </w:t>
      </w:r>
    </w:p>
    <w:p w14:paraId="6034E2CB" w14:textId="77777777" w:rsidR="00577ECD" w:rsidRDefault="00577ECD" w:rsidP="00577ECD">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67ED6ECB" w14:textId="77777777" w:rsidR="00577ECD" w:rsidRDefault="00577ECD" w:rsidP="00577ECD">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1AC054EA" w14:textId="77777777" w:rsidR="00577ECD" w:rsidRDefault="00577ECD" w:rsidP="00577ECD">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5F864F73" w14:textId="77777777" w:rsidR="00577ECD" w:rsidRDefault="00577ECD" w:rsidP="00577ECD">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3EA2E2B1" w14:textId="77777777" w:rsidR="00577ECD" w:rsidRDefault="00577ECD" w:rsidP="00577ECD">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09DF7A12" w14:textId="77777777" w:rsidR="00577ECD" w:rsidRDefault="00577ECD" w:rsidP="00577ECD">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5D5AA8E1" w14:textId="77777777" w:rsidR="00577ECD" w:rsidRDefault="00577ECD" w:rsidP="00577ECD">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7A0D9D3F" w14:textId="77777777" w:rsidR="00577ECD" w:rsidRDefault="00577ECD" w:rsidP="00577ECD">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77566E19" w14:textId="77777777" w:rsidR="00577ECD" w:rsidRDefault="00577ECD" w:rsidP="00577ECD">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49CAAACB" w14:textId="77777777" w:rsidR="00577ECD" w:rsidRDefault="00577ECD" w:rsidP="00577ECD">
      <w:pPr>
        <w:pStyle w:val="Bibliography"/>
      </w:pPr>
      <w:r>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7F07155E" w14:textId="77777777" w:rsidR="00577ECD" w:rsidRDefault="00577ECD" w:rsidP="00577ECD">
      <w:pPr>
        <w:pStyle w:val="Bibliography"/>
      </w:pPr>
      <w:r>
        <w:lastRenderedPageBreak/>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4DCBBF5E" w14:textId="77777777" w:rsidR="00577ECD" w:rsidRDefault="00577ECD" w:rsidP="00577ECD">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1C795BAE" w14:textId="77777777" w:rsidR="00577ECD" w:rsidRDefault="00577ECD" w:rsidP="00577ECD">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76BEF694" w14:textId="77777777" w:rsidR="00577ECD" w:rsidRDefault="00577ECD" w:rsidP="00577ECD">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170679D7" w14:textId="77777777" w:rsidR="00577ECD" w:rsidRDefault="00577ECD" w:rsidP="00577ECD">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6E7CDA23" w14:textId="77777777" w:rsidR="00577ECD" w:rsidRDefault="00577ECD" w:rsidP="00577ECD">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46C950EC" w14:textId="77777777" w:rsidR="00577ECD" w:rsidRDefault="00577ECD" w:rsidP="00577ECD">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34325044" w14:textId="77777777" w:rsidR="00577ECD" w:rsidRDefault="00577ECD" w:rsidP="00577ECD">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093E1513" w14:textId="77777777" w:rsidR="00577ECD" w:rsidRDefault="00577ECD" w:rsidP="00577ECD">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2DBB419C" w14:textId="77777777" w:rsidR="00577ECD" w:rsidRDefault="00577ECD" w:rsidP="00577ECD">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03D0D0FF" w14:textId="77777777" w:rsidR="00577ECD" w:rsidRDefault="00577ECD" w:rsidP="00577ECD">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7CEE7982" w14:textId="77777777" w:rsidR="00577ECD" w:rsidRDefault="00577ECD" w:rsidP="00577ECD">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63B87D3D" w14:textId="77777777" w:rsidR="00577ECD" w:rsidRDefault="00577ECD" w:rsidP="00577ECD">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37A987AB" w14:textId="77777777" w:rsidR="00577ECD" w:rsidRDefault="00577ECD" w:rsidP="00577ECD">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7DC68448" w14:textId="77777777" w:rsidR="00577ECD" w:rsidRDefault="00577ECD" w:rsidP="00577ECD">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43CDC434" w14:textId="77777777" w:rsidR="00577ECD" w:rsidRDefault="00577ECD" w:rsidP="00577ECD">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47ECD715" w14:textId="77777777" w:rsidR="00577ECD" w:rsidRDefault="00577ECD" w:rsidP="00577ECD">
      <w:pPr>
        <w:pStyle w:val="Bibliography"/>
      </w:pPr>
      <w:r>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64041273" w14:textId="77777777" w:rsidR="00577ECD" w:rsidRDefault="00577ECD" w:rsidP="00577ECD">
      <w:pPr>
        <w:pStyle w:val="Bibliography"/>
      </w:pPr>
      <w:r>
        <w:lastRenderedPageBreak/>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0B44AD1B" w14:textId="77777777" w:rsidR="00577ECD" w:rsidRDefault="00577ECD" w:rsidP="00577ECD">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64B1AACA" w14:textId="77777777" w:rsidR="00577ECD" w:rsidRDefault="00577ECD" w:rsidP="00577ECD">
      <w:pPr>
        <w:pStyle w:val="Bibliography"/>
      </w:pPr>
      <w:r>
        <w:t xml:space="preserve">ČÚZK (2023): Ortofoto České republiky, https://geoportal.cuzk.cz/(S(j4x0jjdm0kadzsqwgvwfqpov))/Default.aspx?mode=TextMeta&amp;text=ortofoto_info&amp;side=ortofoto&amp;menu=23 (26. 12. 2023). </w:t>
      </w:r>
    </w:p>
    <w:p w14:paraId="0EF1FA40" w14:textId="77777777" w:rsidR="00577ECD" w:rsidRDefault="00577ECD" w:rsidP="00577ECD">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741A2E2E" w14:textId="77777777" w:rsidR="00577ECD" w:rsidRDefault="00577ECD" w:rsidP="00577ECD">
      <w:pPr>
        <w:pStyle w:val="Bibliography"/>
      </w:pPr>
      <w:r>
        <w:t xml:space="preserve">DISCOVER THREE.JS CONTRIBUTORS (2023): </w:t>
      </w:r>
      <w:proofErr w:type="spellStart"/>
      <w:r>
        <w:t>Discover</w:t>
      </w:r>
      <w:proofErr w:type="spellEnd"/>
      <w:r>
        <w:t xml:space="preserve"> three.js. </w:t>
      </w:r>
    </w:p>
    <w:p w14:paraId="2B6A9F1C" w14:textId="77777777" w:rsidR="00577ECD" w:rsidRDefault="00577ECD" w:rsidP="00577ECD">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3466CD83" w14:textId="77777777" w:rsidR="00577ECD" w:rsidRDefault="00577ECD" w:rsidP="00577ECD">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66E6FA59" w14:textId="77777777" w:rsidR="00577ECD" w:rsidRDefault="00577ECD" w:rsidP="00577ECD">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461F076A" w14:textId="77777777" w:rsidR="00577ECD" w:rsidRDefault="00577ECD" w:rsidP="00577ECD">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2F6C5A9B" w14:textId="77777777" w:rsidR="00577ECD" w:rsidRDefault="00577ECD" w:rsidP="00577ECD">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6ADCB1C4" w14:textId="77777777" w:rsidR="00577ECD" w:rsidRDefault="00577ECD" w:rsidP="00577ECD">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2F9C94A8" w14:textId="77777777" w:rsidR="00577ECD" w:rsidRDefault="00577ECD" w:rsidP="00577ECD">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24FFAC9A" w14:textId="77777777" w:rsidR="00577ECD" w:rsidRDefault="00577ECD" w:rsidP="00577ECD">
      <w:pPr>
        <w:pStyle w:val="Bibliography"/>
      </w:pPr>
      <w:r>
        <w:t xml:space="preserve">ESPINOSA, A. (2023): </w:t>
      </w:r>
      <w:proofErr w:type="spellStart"/>
      <w:r>
        <w:t>CesiumJS</w:t>
      </w:r>
      <w:proofErr w:type="spellEnd"/>
      <w:r>
        <w:t xml:space="preserve">. </w:t>
      </w:r>
    </w:p>
    <w:p w14:paraId="7F8D52ED" w14:textId="77777777" w:rsidR="00577ECD" w:rsidRDefault="00577ECD" w:rsidP="00577ECD">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6BB35D22" w14:textId="77777777" w:rsidR="00577ECD" w:rsidRDefault="00577ECD" w:rsidP="00577ECD">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5B08D81D" w14:textId="77777777" w:rsidR="00577ECD" w:rsidRDefault="00577ECD" w:rsidP="00577ECD">
      <w:pPr>
        <w:pStyle w:val="Bibliography"/>
      </w:pPr>
      <w:r>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7D57A6A0" w14:textId="77777777" w:rsidR="00577ECD" w:rsidRDefault="00577ECD" w:rsidP="00577ECD">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26A03D04" w14:textId="77777777" w:rsidR="00577ECD" w:rsidRDefault="00577ECD" w:rsidP="00577ECD">
      <w:pPr>
        <w:pStyle w:val="Bibliography"/>
      </w:pPr>
      <w:r>
        <w:lastRenderedPageBreak/>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6C5183B7" w14:textId="77777777" w:rsidR="00577ECD" w:rsidRDefault="00577ECD" w:rsidP="00577ECD">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0E36E557" w14:textId="77777777" w:rsidR="00577ECD" w:rsidRDefault="00577ECD" w:rsidP="00577ECD">
      <w:pPr>
        <w:pStyle w:val="Bibliography"/>
      </w:pPr>
      <w:proofErr w:type="spellStart"/>
      <w:r>
        <w:t>Geospatial</w:t>
      </w:r>
      <w:proofErr w:type="spellEnd"/>
      <w:r>
        <w:t xml:space="preserve"> </w:t>
      </w:r>
      <w:proofErr w:type="spellStart"/>
      <w:r>
        <w:t>Webinar</w:t>
      </w:r>
      <w:proofErr w:type="spellEnd"/>
      <w:r>
        <w:t xml:space="preserve"> (2023): </w:t>
      </w:r>
    </w:p>
    <w:p w14:paraId="6B08F6C5" w14:textId="77777777" w:rsidR="00577ECD" w:rsidRDefault="00577ECD" w:rsidP="00577ECD">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51EFDE4C" w14:textId="77777777" w:rsidR="00577ECD" w:rsidRDefault="00577ECD" w:rsidP="00577ECD">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7A2FF7D3" w14:textId="77777777" w:rsidR="00577ECD" w:rsidRDefault="00577ECD" w:rsidP="00577ECD">
      <w:pPr>
        <w:pStyle w:val="Bibliography"/>
      </w:pPr>
      <w:r>
        <w:t xml:space="preserve">GODBER, A. (2022): </w:t>
      </w:r>
      <w:proofErr w:type="spellStart"/>
      <w:r>
        <w:t>godber</w:t>
      </w:r>
      <w:proofErr w:type="spellEnd"/>
      <w:r>
        <w:t>/</w:t>
      </w:r>
      <w:proofErr w:type="spellStart"/>
      <w:r>
        <w:t>webvr.dev</w:t>
      </w:r>
      <w:proofErr w:type="spellEnd"/>
      <w:r>
        <w:t xml:space="preserve">. </w:t>
      </w:r>
    </w:p>
    <w:p w14:paraId="1D436146" w14:textId="77777777" w:rsidR="00577ECD" w:rsidRDefault="00577ECD" w:rsidP="00577ECD">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3CF78B94" w14:textId="77777777" w:rsidR="00577ECD" w:rsidRDefault="00577ECD" w:rsidP="00577ECD">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7FB27BBD" w14:textId="77777777" w:rsidR="00577ECD" w:rsidRDefault="00577ECD" w:rsidP="00577ECD">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7D41ECBB" w14:textId="77777777" w:rsidR="00577ECD" w:rsidRDefault="00577ECD" w:rsidP="00577ECD">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Wonderland </w:t>
      </w:r>
      <w:proofErr w:type="spellStart"/>
      <w:r>
        <w:t>Engine</w:t>
      </w:r>
      <w:proofErr w:type="spellEnd"/>
      <w:r>
        <w:t xml:space="preserve">. Wonderland </w:t>
      </w:r>
      <w:proofErr w:type="spellStart"/>
      <w:r>
        <w:t>Engine</w:t>
      </w:r>
      <w:proofErr w:type="spellEnd"/>
      <w:r>
        <w:t xml:space="preserve">. </w:t>
      </w:r>
    </w:p>
    <w:p w14:paraId="6523B180" w14:textId="77777777" w:rsidR="00577ECD" w:rsidRDefault="00577ECD" w:rsidP="00577ECD">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255D672D" w14:textId="77777777" w:rsidR="00577ECD" w:rsidRDefault="00577ECD" w:rsidP="00577ECD">
      <w:pPr>
        <w:pStyle w:val="Bibliography"/>
      </w:pPr>
      <w:r>
        <w:t xml:space="preserve">HERMAN, L. (2011): Moderní kartografické metody modelování měst. Masarykova univerzita, Přírodovědecká fakulta. </w:t>
      </w:r>
    </w:p>
    <w:p w14:paraId="0B4BDD80" w14:textId="77777777" w:rsidR="00577ECD" w:rsidRDefault="00577ECD" w:rsidP="00577ECD">
      <w:pPr>
        <w:pStyle w:val="Bibliography"/>
      </w:pPr>
      <w:r>
        <w:t xml:space="preserve">HERMAN, L. (2014): Vizualizace 3D modelů měst na webu. Masarykova univerzita, Přírodovědecká fakulta. </w:t>
      </w:r>
    </w:p>
    <w:p w14:paraId="787D3B28" w14:textId="77777777" w:rsidR="00577ECD" w:rsidRDefault="00577ECD" w:rsidP="00577ECD">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77536E8E" w14:textId="77777777" w:rsidR="00577ECD" w:rsidRDefault="00577ECD" w:rsidP="00577ECD">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56C535B2" w14:textId="77777777" w:rsidR="00577ECD" w:rsidRDefault="00577ECD" w:rsidP="00577ECD">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66A9CE18" w14:textId="77777777" w:rsidR="00577ECD" w:rsidRDefault="00577ECD" w:rsidP="00577ECD">
      <w:pPr>
        <w:pStyle w:val="Bibliography"/>
      </w:pPr>
      <w:r>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1B546628" w14:textId="77777777" w:rsidR="00577ECD" w:rsidRDefault="00577ECD" w:rsidP="00577ECD">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0FDFD48A" w14:textId="77777777" w:rsidR="00577ECD" w:rsidRDefault="00577ECD" w:rsidP="00577ECD">
      <w:pPr>
        <w:pStyle w:val="Bibliography"/>
      </w:pPr>
      <w:r>
        <w:t xml:space="preserve">HORÁK, J. (2023c): std_etapy_transformer.py. Brno. </w:t>
      </w:r>
    </w:p>
    <w:p w14:paraId="18E97AF7" w14:textId="77777777" w:rsidR="00577ECD" w:rsidRDefault="00577ECD" w:rsidP="00577ECD">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501F1E7C" w14:textId="77777777" w:rsidR="00577ECD" w:rsidRDefault="00577ECD" w:rsidP="00577ECD">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54E16332" w14:textId="77777777" w:rsidR="00577ECD" w:rsidRDefault="00577ECD" w:rsidP="00577ECD">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65A7616F" w14:textId="77777777" w:rsidR="00577ECD" w:rsidRDefault="00577ECD" w:rsidP="00577ECD">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6151CB38" w14:textId="77777777" w:rsidR="00577ECD" w:rsidRDefault="00577ECD" w:rsidP="00577ECD">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19EE12C4" w14:textId="77777777" w:rsidR="00577ECD" w:rsidRDefault="00577ECD" w:rsidP="00577ECD">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5D52A080" w14:textId="77777777" w:rsidR="00577ECD" w:rsidRDefault="00577ECD" w:rsidP="00577ECD">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45E42A4A" w14:textId="77777777" w:rsidR="00577ECD" w:rsidRDefault="00577ECD" w:rsidP="00577ECD">
      <w:pPr>
        <w:pStyle w:val="Bibliography"/>
      </w:pPr>
      <w:r>
        <w:t xml:space="preserve">ITOWNS CONTRIBUTORS (2023): </w:t>
      </w:r>
      <w:proofErr w:type="spellStart"/>
      <w:r>
        <w:t>iTowns</w:t>
      </w:r>
      <w:proofErr w:type="spellEnd"/>
      <w:r>
        <w:t xml:space="preserve">, https://github.com/iTowns/itowns/tree/master (9. 9. 2023). </w:t>
      </w:r>
    </w:p>
    <w:p w14:paraId="5D371FEA" w14:textId="77777777" w:rsidR="00577ECD" w:rsidRDefault="00577ECD" w:rsidP="00577ECD">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26D03557" w14:textId="77777777" w:rsidR="00577ECD" w:rsidRDefault="00577ECD" w:rsidP="00577ECD">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1C9B2293" w14:textId="77777777" w:rsidR="00577ECD" w:rsidRDefault="00577ECD" w:rsidP="00577ECD">
      <w:pPr>
        <w:pStyle w:val="Bibliography"/>
      </w:pPr>
      <w:r>
        <w:t xml:space="preserve">KAM BRNO (2023): </w:t>
      </w:r>
      <w:proofErr w:type="gramStart"/>
      <w:r>
        <w:t>Brno - 3D</w:t>
      </w:r>
      <w:proofErr w:type="gramEnd"/>
      <w:r>
        <w:t xml:space="preserve"> model, https://webmaps.kambrno.cz/webmaps.kambrno.cz/3d-model/ (31. 8. 2023). </w:t>
      </w:r>
    </w:p>
    <w:p w14:paraId="068A1E53" w14:textId="77777777" w:rsidR="00577ECD" w:rsidRDefault="00577ECD" w:rsidP="00577ECD">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7BB9FD1D" w14:textId="77777777" w:rsidR="00577ECD" w:rsidRDefault="00577ECD" w:rsidP="00577ECD">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29302CC2" w14:textId="77777777" w:rsidR="00577ECD" w:rsidRDefault="00577ECD" w:rsidP="00577ECD">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3831E59E" w14:textId="77777777" w:rsidR="00577ECD" w:rsidRDefault="00577ECD" w:rsidP="00577ECD">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6D42C1C0" w14:textId="77777777" w:rsidR="00577ECD" w:rsidRDefault="00577ECD" w:rsidP="00577ECD">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350FDD69" w14:textId="77777777" w:rsidR="00577ECD" w:rsidRDefault="00577ECD" w:rsidP="00577ECD">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3CADC5F5" w14:textId="77777777" w:rsidR="00577ECD" w:rsidRDefault="00577ECD" w:rsidP="00577ECD">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71902669" w14:textId="77777777" w:rsidR="00577ECD" w:rsidRDefault="00577ECD" w:rsidP="00577ECD">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421E8540" w14:textId="77777777" w:rsidR="00577ECD" w:rsidRDefault="00577ECD" w:rsidP="00577ECD">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27EAD2E0" w14:textId="77777777" w:rsidR="00577ECD" w:rsidRDefault="00577ECD" w:rsidP="00577ECD">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76A8A10E" w14:textId="77777777" w:rsidR="00577ECD" w:rsidRDefault="00577ECD" w:rsidP="00577ECD">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3E379371" w14:textId="77777777" w:rsidR="00577ECD" w:rsidRDefault="00577ECD" w:rsidP="00577ECD">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75202B8B" w14:textId="77777777" w:rsidR="00577ECD" w:rsidRDefault="00577ECD" w:rsidP="00577ECD">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6E335700" w14:textId="77777777" w:rsidR="00577ECD" w:rsidRDefault="00577ECD" w:rsidP="00577ECD">
      <w:pPr>
        <w:pStyle w:val="Bibliography"/>
      </w:pPr>
      <w:r>
        <w:t xml:space="preserve">KUBÍČEK, P., STACHOŇ, Z. (2009): NOVÉ MAPOVÉ TECHNOLOGIE V KARTOGRAFICKÉ KOMUNIKACI. </w:t>
      </w:r>
      <w:proofErr w:type="spellStart"/>
      <w:r>
        <w:t>Karografické</w:t>
      </w:r>
      <w:proofErr w:type="spellEnd"/>
      <w:r>
        <w:t xml:space="preserve"> listy, 17, 8. </w:t>
      </w:r>
    </w:p>
    <w:p w14:paraId="429D7D3B" w14:textId="77777777" w:rsidR="00577ECD" w:rsidRDefault="00577ECD" w:rsidP="00577ECD">
      <w:pPr>
        <w:pStyle w:val="Bibliography"/>
      </w:pPr>
      <w:r>
        <w:t xml:space="preserve">KVARDA, O. (2020): Virtuální realita jako prostředek kartografické komunikace. Masarykova univerzita, Přírodovědecká fakulta. </w:t>
      </w:r>
    </w:p>
    <w:p w14:paraId="2EDA1F5E" w14:textId="77777777" w:rsidR="00577ECD" w:rsidRDefault="00577ECD" w:rsidP="00577ECD">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00F23850" w14:textId="77777777" w:rsidR="00577ECD" w:rsidRDefault="00577ECD" w:rsidP="00577ECD">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6766FC66" w14:textId="77777777" w:rsidR="00577ECD" w:rsidRDefault="00577ECD" w:rsidP="00577ECD">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74EDBCC1" w14:textId="77777777" w:rsidR="00577ECD" w:rsidRDefault="00577ECD" w:rsidP="00577ECD">
      <w:pPr>
        <w:pStyle w:val="Bibliography"/>
      </w:pPr>
      <w:r>
        <w:t xml:space="preserve">LEITNER, F. (2020): Vývoj vybraného nástroje DPZ pro podporu precizního zemědělství. Masarykova univerzita, Přírodovědecká fakulta. </w:t>
      </w:r>
    </w:p>
    <w:p w14:paraId="5F6F2C67" w14:textId="77777777" w:rsidR="00577ECD" w:rsidRDefault="00577ECD" w:rsidP="00577ECD">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470741A9" w14:textId="77777777" w:rsidR="00577ECD" w:rsidRDefault="00577ECD" w:rsidP="00577ECD">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7C6ECCDA" w14:textId="77777777" w:rsidR="00577ECD" w:rsidRDefault="00577ECD" w:rsidP="00577ECD">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41B5CCF1" w14:textId="77777777" w:rsidR="00577ECD" w:rsidRDefault="00577ECD" w:rsidP="00577ECD">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76841C3A" w14:textId="77777777" w:rsidR="00577ECD" w:rsidRDefault="00577ECD" w:rsidP="00577ECD">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453BE5BD" w14:textId="77777777" w:rsidR="00577ECD" w:rsidRDefault="00577ECD" w:rsidP="00577ECD">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lastRenderedPageBreak/>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25E9697D" w14:textId="77777777" w:rsidR="00577ECD" w:rsidRDefault="00577ECD" w:rsidP="00577ECD">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0680B47C" w14:textId="77777777" w:rsidR="00577ECD" w:rsidRDefault="00577ECD" w:rsidP="00577ECD">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1298A4E2" w14:textId="77777777" w:rsidR="00577ECD" w:rsidRDefault="00577ECD" w:rsidP="00577ECD">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04FA2F8C" w14:textId="77777777" w:rsidR="00577ECD" w:rsidRDefault="00577ECD" w:rsidP="00577ECD">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0CFEBF3E" w14:textId="77777777" w:rsidR="00577ECD" w:rsidRDefault="00577ECD" w:rsidP="00577ECD">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23FB558A" w14:textId="77777777" w:rsidR="00577ECD" w:rsidRDefault="00577ECD" w:rsidP="00577ECD">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7C0D4275" w14:textId="77777777" w:rsidR="00577ECD" w:rsidRDefault="00577ECD" w:rsidP="00577ECD">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23BB6C9B" w14:textId="77777777" w:rsidR="00577ECD" w:rsidRDefault="00577ECD" w:rsidP="00577ECD">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68423193" w14:textId="77777777" w:rsidR="00577ECD" w:rsidRDefault="00577ECD" w:rsidP="00577ECD">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4E74C83E" w14:textId="77777777" w:rsidR="00577ECD" w:rsidRDefault="00577ECD" w:rsidP="00577ECD">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7132C551" w14:textId="77777777" w:rsidR="00577ECD" w:rsidRDefault="00577ECD" w:rsidP="00577ECD">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43C8A99D" w14:textId="77777777" w:rsidR="00577ECD" w:rsidRDefault="00577ECD" w:rsidP="00577ECD">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041FC92D" w14:textId="77777777" w:rsidR="00577ECD" w:rsidRDefault="00577ECD" w:rsidP="00577ECD">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52756E5B" w14:textId="77777777" w:rsidR="00577ECD" w:rsidRDefault="00577ECD" w:rsidP="00577ECD">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7E177CEF" w14:textId="77777777" w:rsidR="00577ECD" w:rsidRDefault="00577ECD" w:rsidP="00577ECD">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6620E1E5" w14:textId="77777777" w:rsidR="00577ECD" w:rsidRDefault="00577ECD" w:rsidP="00577ECD">
      <w:pPr>
        <w:pStyle w:val="Bibliography"/>
      </w:pPr>
      <w:r>
        <w:lastRenderedPageBreak/>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1686FED0" w14:textId="77777777" w:rsidR="00577ECD" w:rsidRDefault="00577ECD" w:rsidP="00577ECD">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53EA2543" w14:textId="77777777" w:rsidR="00577ECD" w:rsidRDefault="00577ECD" w:rsidP="00577ECD">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58A461EA" w14:textId="77777777" w:rsidR="00577ECD" w:rsidRDefault="00577ECD" w:rsidP="00577ECD">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354D4166" w14:textId="77777777" w:rsidR="00577ECD" w:rsidRDefault="00577ECD" w:rsidP="00577ECD">
      <w:pPr>
        <w:pStyle w:val="Bibliography"/>
      </w:pPr>
      <w:r>
        <w:t xml:space="preserve">MEZZO, D. B. (2019): FOSS4G 2021 - 3D Urban data in QGIS. </w:t>
      </w:r>
    </w:p>
    <w:p w14:paraId="6FD2B567" w14:textId="77777777" w:rsidR="00577ECD" w:rsidRDefault="00577ECD" w:rsidP="00577ECD">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018617F9" w14:textId="77777777" w:rsidR="00577ECD" w:rsidRDefault="00577ECD" w:rsidP="00577ECD">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10526023" w14:textId="77777777" w:rsidR="00577ECD" w:rsidRDefault="00577ECD" w:rsidP="00577ECD">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433EC66E" w14:textId="77777777" w:rsidR="00577ECD" w:rsidRDefault="00577ECD" w:rsidP="00577ECD">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5A4F3347" w14:textId="77777777" w:rsidR="00577ECD" w:rsidRDefault="00577ECD" w:rsidP="00577ECD">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2B6F0DB3" w14:textId="77777777" w:rsidR="00577ECD" w:rsidRDefault="00577ECD" w:rsidP="00577ECD">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5E6D5CE0" w14:textId="77777777" w:rsidR="00577ECD" w:rsidRDefault="00577ECD" w:rsidP="00577ECD">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2490D6D7" w14:textId="77777777" w:rsidR="00577ECD" w:rsidRDefault="00577ECD" w:rsidP="00577ECD">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638ECB4C" w14:textId="77777777" w:rsidR="00577ECD" w:rsidRDefault="00577ECD" w:rsidP="00577ECD">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Wonderland </w:t>
      </w:r>
      <w:proofErr w:type="spellStart"/>
      <w:r>
        <w:t>Engine</w:t>
      </w:r>
      <w:proofErr w:type="spellEnd"/>
      <w:r>
        <w:t xml:space="preserve">. </w:t>
      </w:r>
    </w:p>
    <w:p w14:paraId="781A109A" w14:textId="77777777" w:rsidR="00577ECD" w:rsidRDefault="00577ECD" w:rsidP="00577ECD">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1AFBD6AA" w14:textId="77777777" w:rsidR="00577ECD" w:rsidRDefault="00577ECD" w:rsidP="00577ECD">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4A66EED4" w14:textId="77777777" w:rsidR="00577ECD" w:rsidRDefault="00577ECD" w:rsidP="00577ECD">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69E52842" w14:textId="77777777" w:rsidR="00577ECD" w:rsidRDefault="00577ECD" w:rsidP="00577ECD">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174665BD" w14:textId="77777777" w:rsidR="00577ECD" w:rsidRDefault="00577ECD" w:rsidP="00577ECD">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02B9BD82" w14:textId="77777777" w:rsidR="00577ECD" w:rsidRDefault="00577ECD" w:rsidP="00577ECD">
      <w:pPr>
        <w:pStyle w:val="Bibliography"/>
      </w:pPr>
      <w:r>
        <w:lastRenderedPageBreak/>
        <w:t xml:space="preserve">PEŇÁK, M. (2017): Výzkum a vývoj webové aplikace pro vizualizaci viditelnosti. Masarykova univerzita, Přírodovědecká fakulta. </w:t>
      </w:r>
    </w:p>
    <w:p w14:paraId="2AA7E065" w14:textId="77777777" w:rsidR="00577ECD" w:rsidRDefault="00577ECD" w:rsidP="00577ECD">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05585711" w14:textId="77777777" w:rsidR="00577ECD" w:rsidRDefault="00577ECD" w:rsidP="00577ECD">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2910DF86" w14:textId="77777777" w:rsidR="00577ECD" w:rsidRDefault="00577ECD" w:rsidP="00577ECD">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075BE1F0" w14:textId="77777777" w:rsidR="00577ECD" w:rsidRDefault="00577ECD" w:rsidP="00577ECD">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6AF767E3" w14:textId="77777777" w:rsidR="00577ECD" w:rsidRDefault="00577ECD" w:rsidP="00577ECD">
      <w:pPr>
        <w:pStyle w:val="Bibliography"/>
      </w:pPr>
      <w:r>
        <w:t xml:space="preserve">REDHAT (2022): </w:t>
      </w:r>
      <w:proofErr w:type="spellStart"/>
      <w:r>
        <w:t>What</w:t>
      </w:r>
      <w:proofErr w:type="spellEnd"/>
      <w:r>
        <w:t xml:space="preserve"> </w:t>
      </w:r>
      <w:proofErr w:type="spellStart"/>
      <w:r>
        <w:t>is</w:t>
      </w:r>
      <w:proofErr w:type="spellEnd"/>
      <w:r>
        <w:t xml:space="preserve"> CI/</w:t>
      </w:r>
      <w:proofErr w:type="gramStart"/>
      <w:r>
        <w:t>CD?,</w:t>
      </w:r>
      <w:proofErr w:type="gramEnd"/>
      <w:r>
        <w:t xml:space="preserve"> https://www.redhat.com/en/topics/devops/what-is-ci-cd (28. 12. 2023). </w:t>
      </w:r>
    </w:p>
    <w:p w14:paraId="3059560B" w14:textId="77777777" w:rsidR="00577ECD" w:rsidRDefault="00577ECD" w:rsidP="00577ECD">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6E46B118" w14:textId="77777777" w:rsidR="00577ECD" w:rsidRDefault="00577ECD" w:rsidP="00577ECD">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2904E267" w14:textId="77777777" w:rsidR="00577ECD" w:rsidRDefault="00577ECD" w:rsidP="00577ECD">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3B6E467C" w14:textId="77777777" w:rsidR="00577ECD" w:rsidRDefault="00577ECD" w:rsidP="00577ECD">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1092DE50" w14:textId="77777777" w:rsidR="00577ECD" w:rsidRDefault="00577ECD" w:rsidP="00577ECD">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6D675FAD" w14:textId="77777777" w:rsidR="00577ECD" w:rsidRDefault="00577ECD" w:rsidP="00577ECD">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31CE6E07" w14:textId="77777777" w:rsidR="00577ECD" w:rsidRDefault="00577ECD" w:rsidP="00577ECD">
      <w:pPr>
        <w:pStyle w:val="Bibliography"/>
      </w:pPr>
      <w:r>
        <w:t xml:space="preserve">ŠAŠINKA, Č. (2013): Interindividuální rozdíly v percepci prostoru a map. Masarykova univerzita, Filozofická fakulta. </w:t>
      </w:r>
    </w:p>
    <w:p w14:paraId="575FD7E3" w14:textId="77777777" w:rsidR="00577ECD" w:rsidRDefault="00577ECD" w:rsidP="00577ECD">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12E9F509" w14:textId="77777777" w:rsidR="00577ECD" w:rsidRDefault="00577ECD" w:rsidP="00577ECD">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346A1E61" w14:textId="77777777" w:rsidR="00577ECD" w:rsidRDefault="00577ECD" w:rsidP="00577ECD">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661C4D59" w14:textId="77777777" w:rsidR="00577ECD" w:rsidRDefault="00577ECD" w:rsidP="00577ECD">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66D02E90" w14:textId="77777777" w:rsidR="00577ECD" w:rsidRDefault="00577ECD" w:rsidP="00577ECD">
      <w:pPr>
        <w:pStyle w:val="Bibliography"/>
      </w:pPr>
      <w:r>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5B974558" w14:textId="77777777" w:rsidR="00577ECD" w:rsidRDefault="00577ECD" w:rsidP="00577ECD">
      <w:pPr>
        <w:pStyle w:val="Bibliography"/>
      </w:pPr>
      <w:r>
        <w:lastRenderedPageBreak/>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554C248C" w14:textId="77777777" w:rsidR="00577ECD" w:rsidRDefault="00577ECD" w:rsidP="00577ECD">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6522F80F" w14:textId="77777777" w:rsidR="00577ECD" w:rsidRDefault="00577ECD" w:rsidP="00577ECD">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09933231" w14:textId="77777777" w:rsidR="00577ECD" w:rsidRDefault="00577ECD" w:rsidP="00577ECD">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6EF93400" w14:textId="77777777" w:rsidR="00577ECD" w:rsidRDefault="00577ECD" w:rsidP="00577ECD">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694CD8A9" w14:textId="77777777" w:rsidR="00577ECD" w:rsidRDefault="00577ECD" w:rsidP="00577ECD">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4420C48E" w14:textId="77777777" w:rsidR="00577ECD" w:rsidRDefault="00577ECD" w:rsidP="00577ECD">
      <w:pPr>
        <w:pStyle w:val="Bibliography"/>
      </w:pPr>
      <w:r>
        <w:t xml:space="preserve">STERBA, Z., ŠAŠINKA, Č., STACHOŇ, Z., STAMPACH, R., </w:t>
      </w:r>
      <w:proofErr w:type="gramStart"/>
      <w:r>
        <w:t xml:space="preserve">MORONG,  </w:t>
      </w:r>
      <w:proofErr w:type="spellStart"/>
      <w:r>
        <w:t>kamil</w:t>
      </w:r>
      <w:proofErr w:type="spellEnd"/>
      <w:proofErr w:type="gramEnd"/>
      <w:r>
        <w:t xml:space="preserve"> (2015): </w:t>
      </w:r>
      <w:proofErr w:type="spellStart"/>
      <w:r>
        <w:t>Selected</w:t>
      </w:r>
      <w:proofErr w:type="spellEnd"/>
      <w:r>
        <w:t xml:space="preserve"> </w:t>
      </w:r>
      <w:proofErr w:type="spellStart"/>
      <w:r>
        <w:t>Issues</w:t>
      </w:r>
      <w:proofErr w:type="spellEnd"/>
      <w:r>
        <w:t xml:space="preserve"> </w:t>
      </w:r>
      <w:proofErr w:type="spellStart"/>
      <w:r>
        <w:t>of</w:t>
      </w:r>
      <w:proofErr w:type="spellEnd"/>
      <w:r>
        <w:t xml:space="preserve"> </w:t>
      </w:r>
      <w:proofErr w:type="spellStart"/>
      <w:r>
        <w:t>Experimental</w:t>
      </w:r>
      <w:proofErr w:type="spellEnd"/>
      <w:r>
        <w:t xml:space="preserve"> Testing in </w:t>
      </w:r>
      <w:proofErr w:type="spellStart"/>
      <w:r>
        <w:t>Cartography</w:t>
      </w:r>
      <w:proofErr w:type="spellEnd"/>
      <w:r>
        <w:t xml:space="preserve">. </w:t>
      </w:r>
    </w:p>
    <w:p w14:paraId="38214A69" w14:textId="77777777" w:rsidR="00577ECD" w:rsidRDefault="00577ECD" w:rsidP="00577ECD">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70307B47" w14:textId="77777777" w:rsidR="00577ECD" w:rsidRDefault="00577ECD" w:rsidP="00577ECD">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0EF64A88" w14:textId="77777777" w:rsidR="00577ECD" w:rsidRDefault="00577ECD" w:rsidP="00577ECD">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19960113" w14:textId="77777777" w:rsidR="00577ECD" w:rsidRDefault="00577ECD" w:rsidP="00577ECD">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2AB3FC30" w14:textId="77777777" w:rsidR="00577ECD" w:rsidRDefault="00577ECD" w:rsidP="00577ECD">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55DE7F73" w14:textId="77777777" w:rsidR="00577ECD" w:rsidRDefault="00577ECD" w:rsidP="00577ECD">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53CC3997" w14:textId="77777777" w:rsidR="00577ECD" w:rsidRDefault="00577ECD" w:rsidP="00577ECD">
      <w:pPr>
        <w:pStyle w:val="Bibliography"/>
      </w:pPr>
      <w:r>
        <w:t xml:space="preserve">THREE.JS CONTRIBUTORS (2023f): VR - three.js </w:t>
      </w:r>
      <w:proofErr w:type="spellStart"/>
      <w:r>
        <w:t>manual</w:t>
      </w:r>
      <w:proofErr w:type="spellEnd"/>
      <w:r>
        <w:t xml:space="preserve">, https://threejs.org/manual/#en/webxr-basics (5. 11. 2023). </w:t>
      </w:r>
    </w:p>
    <w:p w14:paraId="5CCA3563" w14:textId="77777777" w:rsidR="00577ECD" w:rsidRDefault="00577ECD" w:rsidP="00577ECD">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546F0782" w14:textId="77777777" w:rsidR="00577ECD" w:rsidRDefault="00577ECD" w:rsidP="00577ECD">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427FD952" w14:textId="77777777" w:rsidR="00577ECD" w:rsidRDefault="00577ECD" w:rsidP="00577ECD">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3DC1097D" w14:textId="77777777" w:rsidR="00577ECD" w:rsidRDefault="00577ECD" w:rsidP="00577ECD">
      <w:pPr>
        <w:pStyle w:val="Bibliography"/>
      </w:pPr>
      <w:r>
        <w:lastRenderedPageBreak/>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3195CD10" w14:textId="77777777" w:rsidR="00577ECD" w:rsidRDefault="00577ECD" w:rsidP="00577ECD">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AE8B1AF" w14:textId="77777777" w:rsidR="00577ECD" w:rsidRDefault="00577ECD" w:rsidP="00577ECD">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2BF55C5E" w14:textId="77777777" w:rsidR="00577ECD" w:rsidRDefault="00577ECD" w:rsidP="00577ECD">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7EE55B29" w14:textId="77777777" w:rsidR="00577ECD" w:rsidRDefault="00577ECD" w:rsidP="00577ECD">
      <w:pPr>
        <w:pStyle w:val="Bibliography"/>
      </w:pPr>
      <w:r>
        <w:t xml:space="preserve">WONDERLAND ENGINE (2023): Wonderland </w:t>
      </w:r>
      <w:proofErr w:type="spellStart"/>
      <w:r>
        <w:t>Engine</w:t>
      </w:r>
      <w:proofErr w:type="spellEnd"/>
      <w:r>
        <w:t xml:space="preserve">, Wonderland </w:t>
      </w:r>
      <w:proofErr w:type="spellStart"/>
      <w:r>
        <w:t>Engine</w:t>
      </w:r>
      <w:proofErr w:type="spellEnd"/>
      <w:r>
        <w:t xml:space="preserve">, https://wonderlandengine.com/ (26. 12. 2023). </w:t>
      </w:r>
    </w:p>
    <w:p w14:paraId="3FE72C01" w14:textId="77777777" w:rsidR="00577ECD" w:rsidRDefault="00577ECD" w:rsidP="00577ECD">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229002CC" w14:textId="77777777" w:rsidR="00577ECD" w:rsidRDefault="00577ECD" w:rsidP="00577ECD">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711D5A75"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91"/>
          <w:footerReference w:type="default" r:id="rId9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9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9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w:t>
            </w:r>
            <w:r w:rsidRPr="00CD363B">
              <w:rPr>
                <w:rFonts w:ascii="Cambra" w:eastAsia="Times New Roman" w:hAnsi="Cambra" w:cs="JetBrains Mono"/>
                <w:sz w:val="20"/>
                <w:szCs w:val="20"/>
              </w:rPr>
              <w:t>informací</w:t>
            </w:r>
            <w:r w:rsidRPr="00CD363B">
              <w:rPr>
                <w:rFonts w:ascii="Cambra" w:eastAsia="Times New Roman" w:hAnsi="Cambra" w:cs="JetBrains Mono"/>
                <w:sz w:val="20"/>
                <w:szCs w:val="20"/>
              </w:rPr>
              <w:t xml:space="preserve">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Pohyb pomocí posunu jsem využíval/</w:t>
            </w:r>
            <w:r w:rsidRPr="00CD363B">
              <w:rPr>
                <w:rFonts w:ascii="Cambra" w:eastAsia="Times New Roman" w:hAnsi="Cambra" w:cs="JetBrains Mono"/>
                <w:sz w:val="20"/>
                <w:szCs w:val="20"/>
              </w:rPr>
              <w:t>a?</w:t>
            </w:r>
            <w:r w:rsidRPr="00CD363B">
              <w:rPr>
                <w:rFonts w:ascii="Cambra" w:eastAsia="Times New Roman" w:hAnsi="Cambra" w:cs="JetBrains Mono"/>
                <w:sz w:val="20"/>
                <w:szCs w:val="20"/>
              </w:rPr>
              <w:t xml:space="preserve">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Pohyb pomocí teleportace jsem využíval/</w:t>
            </w:r>
            <w:r w:rsidRPr="00CD363B">
              <w:rPr>
                <w:rFonts w:ascii="Cambra" w:eastAsia="Times New Roman" w:hAnsi="Cambra" w:cs="JetBrains Mono"/>
                <w:sz w:val="20"/>
                <w:szCs w:val="20"/>
              </w:rPr>
              <w:t>a?</w:t>
            </w:r>
            <w:r w:rsidRPr="00CD363B">
              <w:rPr>
                <w:rFonts w:ascii="Cambra" w:eastAsia="Times New Roman" w:hAnsi="Cambra" w:cs="JetBrains Mono"/>
                <w:sz w:val="20"/>
                <w:szCs w:val="20"/>
              </w:rPr>
              <w:t xml:space="preserve">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w:t>
            </w:r>
            <w:r w:rsidRPr="00CD363B">
              <w:rPr>
                <w:rFonts w:ascii="Cambra" w:eastAsia="Times New Roman" w:hAnsi="Cambra" w:cs="JetBrains Mono"/>
                <w:sz w:val="20"/>
                <w:szCs w:val="20"/>
              </w:rPr>
              <w:t>nevolnost?</w:t>
            </w:r>
            <w:r w:rsidRPr="00CD363B">
              <w:rPr>
                <w:rFonts w:ascii="Cambra" w:eastAsia="Times New Roman" w:hAnsi="Cambra" w:cs="JetBrains Mono"/>
                <w:sz w:val="20"/>
                <w:szCs w:val="20"/>
              </w:rPr>
              <w:t xml:space="preserve">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9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012FF" w14:textId="77777777" w:rsidR="000406DE" w:rsidRDefault="000406DE" w:rsidP="0057088F">
      <w:pPr>
        <w:spacing w:after="0" w:line="240" w:lineRule="auto"/>
      </w:pPr>
      <w:r>
        <w:separator/>
      </w:r>
    </w:p>
  </w:endnote>
  <w:endnote w:type="continuationSeparator" w:id="0">
    <w:p w14:paraId="19E8D74E" w14:textId="77777777" w:rsidR="000406DE" w:rsidRDefault="000406D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 w:name="Camb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9689F" w14:textId="77777777" w:rsidR="000406DE" w:rsidRDefault="000406DE" w:rsidP="0057088F">
      <w:pPr>
        <w:spacing w:after="0" w:line="240" w:lineRule="auto"/>
      </w:pPr>
      <w:r>
        <w:separator/>
      </w:r>
    </w:p>
  </w:footnote>
  <w:footnote w:type="continuationSeparator" w:id="0">
    <w:p w14:paraId="0F3D13AF" w14:textId="77777777" w:rsidR="000406DE" w:rsidRDefault="000406DE"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w:t>
      </w:r>
      <w:proofErr w:type="spellStart"/>
      <w:r w:rsidR="009520E3" w:rsidRPr="009520E3">
        <w:t>dmarcos</w:t>
      </w:r>
      <w:proofErr w:type="spellEnd"/>
      <w:r w:rsidR="009520E3" w:rsidRPr="009520E3">
        <w:t xml:space="preserve">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w:t>
      </w:r>
      <w:proofErr w:type="spellStart"/>
      <w:r w:rsidR="00C83E46" w:rsidRPr="00C83E46">
        <w:t>RedHat</w:t>
      </w:r>
      <w:proofErr w:type="spellEnd"/>
      <w:r w:rsidR="00C83E46" w:rsidRPr="00C83E46">
        <w:t xml:space="preserve">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w:t>
      </w:r>
      <w:proofErr w:type="spellStart"/>
      <w:r w:rsidR="003611BD" w:rsidRPr="003611BD">
        <w:t>Khronos</w:t>
      </w:r>
      <w:proofErr w:type="spellEnd"/>
      <w:r w:rsidR="003611BD" w:rsidRPr="003611BD">
        <w:t xml:space="preserve">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3"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8"/>
  </w:num>
  <w:num w:numId="3" w16cid:durableId="1170680267">
    <w:abstractNumId w:val="18"/>
  </w:num>
  <w:num w:numId="4" w16cid:durableId="1796368114">
    <w:abstractNumId w:val="31"/>
  </w:num>
  <w:num w:numId="5" w16cid:durableId="300885919">
    <w:abstractNumId w:val="43"/>
  </w:num>
  <w:num w:numId="6" w16cid:durableId="521938209">
    <w:abstractNumId w:val="64"/>
  </w:num>
  <w:num w:numId="7" w16cid:durableId="619992562">
    <w:abstractNumId w:val="36"/>
  </w:num>
  <w:num w:numId="8" w16cid:durableId="208229350">
    <w:abstractNumId w:val="13"/>
  </w:num>
  <w:num w:numId="9" w16cid:durableId="2076317703">
    <w:abstractNumId w:val="24"/>
  </w:num>
  <w:num w:numId="10" w16cid:durableId="802234337">
    <w:abstractNumId w:val="41"/>
  </w:num>
  <w:num w:numId="11" w16cid:durableId="385684583">
    <w:abstractNumId w:val="30"/>
  </w:num>
  <w:num w:numId="12" w16cid:durableId="65956355">
    <w:abstractNumId w:val="59"/>
  </w:num>
  <w:num w:numId="13" w16cid:durableId="354035738">
    <w:abstractNumId w:val="72"/>
  </w:num>
  <w:num w:numId="14" w16cid:durableId="395475347">
    <w:abstractNumId w:val="1"/>
  </w:num>
  <w:num w:numId="15" w16cid:durableId="1336884254">
    <w:abstractNumId w:val="39"/>
  </w:num>
  <w:num w:numId="16" w16cid:durableId="757364363">
    <w:abstractNumId w:val="50"/>
  </w:num>
  <w:num w:numId="17" w16cid:durableId="2033720445">
    <w:abstractNumId w:val="74"/>
  </w:num>
  <w:num w:numId="18" w16cid:durableId="837696955">
    <w:abstractNumId w:val="62"/>
  </w:num>
  <w:num w:numId="19" w16cid:durableId="414474922">
    <w:abstractNumId w:val="38"/>
  </w:num>
  <w:num w:numId="20" w16cid:durableId="2059282820">
    <w:abstractNumId w:val="16"/>
  </w:num>
  <w:num w:numId="21" w16cid:durableId="1490631062">
    <w:abstractNumId w:val="37"/>
  </w:num>
  <w:num w:numId="22" w16cid:durableId="1901403376">
    <w:abstractNumId w:val="2"/>
  </w:num>
  <w:num w:numId="23" w16cid:durableId="901527545">
    <w:abstractNumId w:val="57"/>
  </w:num>
  <w:num w:numId="24" w16cid:durableId="13649980">
    <w:abstractNumId w:val="8"/>
  </w:num>
  <w:num w:numId="25" w16cid:durableId="1364744581">
    <w:abstractNumId w:val="17"/>
  </w:num>
  <w:num w:numId="26" w16cid:durableId="1671255231">
    <w:abstractNumId w:val="45"/>
  </w:num>
  <w:num w:numId="27" w16cid:durableId="1198667109">
    <w:abstractNumId w:val="63"/>
  </w:num>
  <w:num w:numId="28" w16cid:durableId="619802950">
    <w:abstractNumId w:val="5"/>
  </w:num>
  <w:num w:numId="29" w16cid:durableId="367877274">
    <w:abstractNumId w:val="44"/>
  </w:num>
  <w:num w:numId="30" w16cid:durableId="802776096">
    <w:abstractNumId w:val="7"/>
  </w:num>
  <w:num w:numId="31" w16cid:durableId="742023868">
    <w:abstractNumId w:val="29"/>
  </w:num>
  <w:num w:numId="32" w16cid:durableId="404689245">
    <w:abstractNumId w:val="55"/>
  </w:num>
  <w:num w:numId="33" w16cid:durableId="1361203164">
    <w:abstractNumId w:val="58"/>
  </w:num>
  <w:num w:numId="34" w16cid:durableId="2136636456">
    <w:abstractNumId w:val="42"/>
  </w:num>
  <w:num w:numId="35" w16cid:durableId="882057253">
    <w:abstractNumId w:val="15"/>
  </w:num>
  <w:num w:numId="36" w16cid:durableId="2002463788">
    <w:abstractNumId w:val="65"/>
  </w:num>
  <w:num w:numId="37" w16cid:durableId="1464738753">
    <w:abstractNumId w:val="25"/>
  </w:num>
  <w:num w:numId="38" w16cid:durableId="1462070677">
    <w:abstractNumId w:val="4"/>
  </w:num>
  <w:num w:numId="39" w16cid:durableId="1886866115">
    <w:abstractNumId w:val="48"/>
  </w:num>
  <w:num w:numId="40" w16cid:durableId="965311621">
    <w:abstractNumId w:val="54"/>
  </w:num>
  <w:num w:numId="41" w16cid:durableId="818768559">
    <w:abstractNumId w:val="61"/>
  </w:num>
  <w:num w:numId="42" w16cid:durableId="1967276253">
    <w:abstractNumId w:val="19"/>
  </w:num>
  <w:num w:numId="43" w16cid:durableId="1442647274">
    <w:abstractNumId w:val="14"/>
  </w:num>
  <w:num w:numId="44" w16cid:durableId="1146313284">
    <w:abstractNumId w:val="34"/>
  </w:num>
  <w:num w:numId="45" w16cid:durableId="1133062556">
    <w:abstractNumId w:val="11"/>
  </w:num>
  <w:num w:numId="46" w16cid:durableId="1318923120">
    <w:abstractNumId w:val="33"/>
  </w:num>
  <w:num w:numId="47" w16cid:durableId="976765939">
    <w:abstractNumId w:val="40"/>
  </w:num>
  <w:num w:numId="48" w16cid:durableId="1987278381">
    <w:abstractNumId w:val="70"/>
  </w:num>
  <w:num w:numId="49" w16cid:durableId="344286222">
    <w:abstractNumId w:val="53"/>
  </w:num>
  <w:num w:numId="50" w16cid:durableId="586889268">
    <w:abstractNumId w:val="67"/>
  </w:num>
  <w:num w:numId="51" w16cid:durableId="1214346142">
    <w:abstractNumId w:val="47"/>
  </w:num>
  <w:num w:numId="52" w16cid:durableId="1666350155">
    <w:abstractNumId w:val="9"/>
  </w:num>
  <w:num w:numId="53" w16cid:durableId="1936208616">
    <w:abstractNumId w:val="49"/>
  </w:num>
  <w:num w:numId="54" w16cid:durableId="1802922892">
    <w:abstractNumId w:val="20"/>
  </w:num>
  <w:num w:numId="55" w16cid:durableId="2044668093">
    <w:abstractNumId w:val="21"/>
  </w:num>
  <w:num w:numId="56" w16cid:durableId="1700474541">
    <w:abstractNumId w:val="56"/>
  </w:num>
  <w:num w:numId="57" w16cid:durableId="2082558311">
    <w:abstractNumId w:val="51"/>
  </w:num>
  <w:num w:numId="58" w16cid:durableId="1871141540">
    <w:abstractNumId w:val="71"/>
  </w:num>
  <w:num w:numId="59" w16cid:durableId="1538816812">
    <w:abstractNumId w:val="12"/>
  </w:num>
  <w:num w:numId="60" w16cid:durableId="747965305">
    <w:abstractNumId w:val="46"/>
  </w:num>
  <w:num w:numId="61" w16cid:durableId="2103643924">
    <w:abstractNumId w:val="6"/>
  </w:num>
  <w:num w:numId="62" w16cid:durableId="457264442">
    <w:abstractNumId w:val="66"/>
  </w:num>
  <w:num w:numId="63" w16cid:durableId="496380383">
    <w:abstractNumId w:val="10"/>
  </w:num>
  <w:num w:numId="64" w16cid:durableId="1291588825">
    <w:abstractNumId w:val="68"/>
  </w:num>
  <w:num w:numId="65" w16cid:durableId="1924559521">
    <w:abstractNumId w:val="52"/>
  </w:num>
  <w:num w:numId="66" w16cid:durableId="1492871536">
    <w:abstractNumId w:val="32"/>
  </w:num>
  <w:num w:numId="67" w16cid:durableId="1847862588">
    <w:abstractNumId w:val="27"/>
  </w:num>
  <w:num w:numId="68" w16cid:durableId="1165321076">
    <w:abstractNumId w:val="35"/>
  </w:num>
  <w:num w:numId="69" w16cid:durableId="1432359916">
    <w:abstractNumId w:val="3"/>
  </w:num>
  <w:num w:numId="70" w16cid:durableId="1256011317">
    <w:abstractNumId w:val="26"/>
  </w:num>
  <w:num w:numId="71" w16cid:durableId="1149593339">
    <w:abstractNumId w:val="69"/>
  </w:num>
  <w:num w:numId="72" w16cid:durableId="1324970709">
    <w:abstractNumId w:val="23"/>
  </w:num>
  <w:num w:numId="73" w16cid:durableId="1500316195">
    <w:abstractNumId w:val="22"/>
  </w:num>
  <w:num w:numId="74" w16cid:durableId="2032218307">
    <w:abstractNumId w:val="60"/>
  </w:num>
  <w:num w:numId="75" w16cid:durableId="1761871177">
    <w:abstractNumId w:val="7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672"/>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D363B"/>
    <w:pPr>
      <w:suppressAutoHyphens/>
      <w:spacing w:before="120" w:line="240" w:lineRule="auto"/>
      <w:ind w:left="765" w:hanging="765"/>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xm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2.xml"/><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97"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foam-jumpy-dianella.glitch.me" TargetMode="External"/><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footer" Target="footer3.xm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22769</TotalTime>
  <Pages>109</Pages>
  <Words>81933</Words>
  <Characters>467022</Characters>
  <Application>Microsoft Office Word</Application>
  <DocSecurity>0</DocSecurity>
  <Lines>3891</Lines>
  <Paragraphs>1095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547860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252</cp:revision>
  <cp:lastPrinted>2023-11-02T09:14:00Z</cp:lastPrinted>
  <dcterms:created xsi:type="dcterms:W3CDTF">2023-08-27T13:40:00Z</dcterms:created>
  <dcterms:modified xsi:type="dcterms:W3CDTF">2023-12-30T15:55:00Z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id="odUPWe7S"/&gt;&lt;style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