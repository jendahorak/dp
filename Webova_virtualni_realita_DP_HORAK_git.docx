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7D077FC"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672AF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twykggrN/wgHizKsO","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308B7EA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672AF9">
        <w:instrText xml:space="preserve"> ADDIN ZOTERO_ITEM CSL_CITATION {"citationID":"3CtlPLsy","properties":{"formattedCitation":"(Coltekin et al. 2020)","plainCitation":"(Coltekin et al. 2020)","noteIndex":0},"citationItems":[{"id":"twykggrN/RheiVSqs","uris":["http://zotero.org/groups/4599106/items/F54Y7ICM"],"itemData":{"id":"9DyV48Zt/oRbg8WmZ","type":"article-journal","abstract":"This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BD3EFA">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0EE54A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672AF9">
        <w:instrText xml:space="preserve"> ADDIN ZOTERO_ITEM CSL_CITATION {"citationID":"1qIlQgrk","properties":{"formattedCitation":"(Coltekin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0CFA5C1"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672AF9">
        <w:instrText xml:space="preserve"> ADDIN ZOTERO_ITEM CSL_CITATION {"citationID":"o3pU5io5","properties":{"formattedCitation":"(Coltekin et al. 2020)","plainCitation":"(Coltekin et al. 2020)","noteIndex":0},"citationItems":[{"id":"twykggrN/RheiVSqs","uris":["http://zotero.org/groups/4599106/items/F54Y7ICM"],"itemData":{"id":"9DyV48Zt/oRbg8WmZ","type":"article-journal","abstract":"This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116B1091"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72AF9">
        <w:instrText xml:space="preserve"> ADDIN ZOTERO_ITEM CSL_CITATION {"citationID":"Vvs5N4QI","properties":{"formattedCitation":"(Coltekin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0BB6667">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 xml:space="preserve">(MDN </w:t>
      </w:r>
      <w:proofErr w:type="spellStart"/>
      <w:r w:rsidR="00672AF9" w:rsidRPr="00672AF9">
        <w:t>Contributors</w:t>
      </w:r>
      <w:proofErr w:type="spellEnd"/>
      <w:r w:rsidR="00672AF9" w:rsidRPr="00672AF9">
        <w:t xml:space="preserve">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2B943B80">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3D500E9B" w:rsidR="00AB45B4" w:rsidRDefault="00AB45B4" w:rsidP="00331DCE">
      <w:pPr>
        <w:pStyle w:val="Normlnprvnodsazen"/>
      </w:pPr>
      <w:r w:rsidRPr="001F6849">
        <w:t xml:space="preserve">Jako důležitou problematiku zmiňuje </w:t>
      </w:r>
      <w:r w:rsidRPr="001F6849">
        <w:fldChar w:fldCharType="begin"/>
      </w:r>
      <w:r w:rsidR="00672AF9">
        <w:instrText xml:space="preserve"> ADDIN ZOTERO_ITEM CSL_CITATION {"citationID":"pyYXfhhk","properties":{"formattedCitation":"(Coltekin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672AF9">
        <w:instrText xml:space="preserve"> ADDIN ZOTERO_ITEM CSL_CITATION {"citationID":"cz6cyLsT","properties":{"formattedCitation":"(Coltekin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597CCCB"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2DD4FAF9"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672AF9">
        <w:instrText xml:space="preserve"> ADDIN ZOTERO_ITEM CSL_CITATION {"citationID":"Qk91xJhn","properties":{"formattedCitation":"(Coltekin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3300E120"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1232AF68" w14:textId="3D7FD9A3" w:rsidR="00A45BA4" w:rsidRDefault="0087744F" w:rsidP="00A45BA4">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r w:rsidR="00EC1C95">
        <w:rPr>
          <w:lang w:eastAsia="en-US"/>
        </w:rPr>
        <w:t>Formáty lze dále dělit na základě druhu dat pro který jsou primárně určeny. Zpravidla se jedná o mračna bodů (PCD, EPT), 3D modely (3DS, OBJ), 3D scény (</w:t>
      </w:r>
      <w:proofErr w:type="spellStart"/>
      <w:r w:rsidR="00EC1C95">
        <w:rPr>
          <w:lang w:eastAsia="en-US"/>
        </w:rPr>
        <w:t>Collada</w:t>
      </w:r>
      <w:proofErr w:type="spellEnd"/>
      <w:r w:rsidR="00EC1C95">
        <w:rPr>
          <w:lang w:eastAsia="en-US"/>
        </w:rPr>
        <w:t xml:space="preserve">, </w:t>
      </w:r>
      <w:proofErr w:type="spellStart"/>
      <w:r w:rsidR="00EC1C95">
        <w:rPr>
          <w:lang w:eastAsia="en-US"/>
        </w:rPr>
        <w:t>glTF</w:t>
      </w:r>
      <w:proofErr w:type="spellEnd"/>
      <w:r w:rsidR="00EC1C95">
        <w:rPr>
          <w:lang w:eastAsia="en-US"/>
        </w:rPr>
        <w:t>, KML), modely měst (</w:t>
      </w:r>
      <w:proofErr w:type="spellStart"/>
      <w:r w:rsidR="00EC1C95">
        <w:rPr>
          <w:lang w:eastAsia="en-US"/>
        </w:rPr>
        <w:t>CityGML</w:t>
      </w:r>
      <w:proofErr w:type="spellEnd"/>
      <w:r w:rsidR="007A18E9">
        <w:rPr>
          <w:lang w:eastAsia="en-US"/>
        </w:rPr>
        <w:t>, City JSON</w:t>
      </w:r>
      <w:r w:rsidR="00EC1C95">
        <w:rPr>
          <w:lang w:eastAsia="en-US"/>
        </w:rPr>
        <w:t xml:space="preserve">) </w:t>
      </w:r>
      <w:r w:rsidR="00EC1C95">
        <w:rPr>
          <w:lang w:eastAsia="en-US"/>
        </w:rPr>
        <w:fldChar w:fldCharType="begin"/>
      </w:r>
      <w:r w:rsidR="00EC1C95">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00EC1C95">
        <w:rPr>
          <w:lang w:eastAsia="en-US"/>
        </w:rPr>
        <w:fldChar w:fldCharType="separate"/>
      </w:r>
      <w:r w:rsidR="00EC1C95" w:rsidRPr="00EC1C95">
        <w:t>(</w:t>
      </w:r>
      <w:proofErr w:type="spellStart"/>
      <w:r w:rsidR="00EC1C95" w:rsidRPr="00EC1C95">
        <w:t>Mezzo</w:t>
      </w:r>
      <w:proofErr w:type="spellEnd"/>
      <w:r w:rsidR="00EC1C95" w:rsidRPr="00EC1C95">
        <w:t xml:space="preserve"> 2019)</w:t>
      </w:r>
      <w:r w:rsidR="00EC1C95">
        <w:rPr>
          <w:lang w:eastAsia="en-US"/>
        </w:rPr>
        <w:fldChar w:fldCharType="end"/>
      </w:r>
      <w:r w:rsidR="00EC1C95">
        <w:rPr>
          <w:lang w:eastAsia="en-US"/>
        </w:rPr>
        <w:t>.</w:t>
      </w:r>
    </w:p>
    <w:p w14:paraId="4C9A84A9" w14:textId="7223B869"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r w:rsidR="007A18E9">
        <w:rPr>
          <w:lang w:eastAsia="en-US"/>
        </w:rPr>
        <w:t xml:space="preserve">Formát GLTF je schopen obsáhnout kompletní </w:t>
      </w:r>
      <w:proofErr w:type="gramStart"/>
      <w:r w:rsidR="007A18E9">
        <w:rPr>
          <w:lang w:eastAsia="en-US"/>
        </w:rPr>
        <w:t>3D</w:t>
      </w:r>
      <w:proofErr w:type="gramEnd"/>
      <w:r w:rsidR="007A18E9">
        <w:rPr>
          <w:lang w:eastAsia="en-US"/>
        </w:rPr>
        <w:t xml:space="preserve"> scénu se všemi komponenty </w:t>
      </w:r>
      <w:r w:rsidR="007A18E9" w:rsidRPr="007A18E9">
        <w:rPr>
          <w:highlight w:val="yellow"/>
          <w:lang w:eastAsia="en-US"/>
        </w:rPr>
        <w:t>(viz. kap. X)</w:t>
      </w:r>
      <w:r w:rsidR="007A18E9">
        <w:rPr>
          <w:lang w:eastAsia="en-US"/>
        </w:rPr>
        <w:t xml:space="preserve">. </w:t>
      </w:r>
    </w:p>
    <w:p w14:paraId="1679A4F0" w14:textId="08839BEA" w:rsidR="007A18E9" w:rsidRDefault="005C35FA" w:rsidP="007A18E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r w:rsidR="007A18E9">
        <w:rPr>
          <w:lang w:eastAsia="en-US"/>
        </w:rPr>
        <w:t xml:space="preserve"> </w:t>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11CAFCE9" w14:textId="6CCD062C" w:rsidR="007A18E9"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lastRenderedPageBreak/>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9541CF2"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r w:rsidR="00A85DF7">
        <w:rPr>
          <w:lang w:eastAsia="cs-CZ"/>
        </w:rPr>
        <w:t>Q</w:t>
      </w:r>
      <w:r w:rsidR="00A85DF7">
        <w:rPr>
          <w:lang w:eastAsia="cs-CZ"/>
        </w:rPr>
        <w:tab/>
      </w:r>
    </w:p>
    <w:p w14:paraId="33DF4246" w14:textId="68BFEAD1" w:rsidR="00D81069" w:rsidRPr="00C41253" w:rsidRDefault="00D81069" w:rsidP="00D81069">
      <w:pPr>
        <w:pStyle w:val="Normlnprvnodsazen"/>
        <w:ind w:firstLine="0"/>
      </w:pPr>
      <w:r w:rsidRPr="00D81069">
        <w:rPr>
          <w:b/>
          <w:bCs/>
        </w:rPr>
        <w:lastRenderedPageBreak/>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roofErr w:type="spellStart"/>
      <w:r w:rsidR="00E672E7" w:rsidRPr="00E672E7">
        <w:rPr>
          <w:b/>
          <w:bCs/>
        </w:rPr>
        <w:t>Mesh</w:t>
      </w:r>
      <w:proofErr w:type="spellEnd"/>
      <w:r w:rsidR="00E672E7">
        <w:t xml:space="preserve"> je tedy sémantická struktura pro tvorbu objektů z geometrie a jednoho či více materiálů.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68C0B463"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450503B2" w14:textId="657901FD"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w:t>
      </w:r>
      <w:proofErr w:type="gramStart"/>
      <w:r w:rsidR="0064106A">
        <w:t>parametry</w:t>
      </w:r>
      <w:r w:rsidR="00DC5C3D">
        <w:t xml:space="preserve"> </w:t>
      </w:r>
      <w:r w:rsidR="00E672E7">
        <w:t>:</w:t>
      </w:r>
      <w:proofErr w:type="gramEnd"/>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4225ED4E" w:rsidR="0078088F" w:rsidRPr="00BD3EFA" w:rsidRDefault="00D81069" w:rsidP="003B280C">
      <w:pPr>
        <w:pStyle w:val="Normlnprvnodsazen"/>
        <w:rPr>
          <w:lang w:val="en-US"/>
        </w:rPr>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78088F">
        <w:instrText xml:space="preserve"> ADDIN ZOTERO_ITEM CSL_CITATION {"citationID":"oDQ7egti","properties":{"formattedCitation":"(Blender Documentation Team 2023)","plainCitation":"(Blender Documentation Team 2023)","noteIndex":0},"citationItems":[{"id":2011,"uris":["http://zotero.org/groups/4599106/items/8HEVYNYS"],"itemData":{"id":2011,"type":"webpage","title":"Introduction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78088F" w:rsidRPr="00EB20F6">
        <w:t>(</w:t>
      </w:r>
      <w:proofErr w:type="spellStart"/>
      <w:r w:rsidR="0078088F" w:rsidRPr="00EB20F6">
        <w:t>Blender</w:t>
      </w:r>
      <w:proofErr w:type="spellEnd"/>
      <w:r w:rsidR="0078088F" w:rsidRPr="00EB20F6">
        <w:t xml:space="preserve"> </w:t>
      </w:r>
      <w:proofErr w:type="spellStart"/>
      <w:r w:rsidR="0078088F" w:rsidRPr="00EB20F6">
        <w:t>Documentation</w:t>
      </w:r>
      <w:proofErr w:type="spellEnd"/>
      <w:r w:rsidR="0078088F" w:rsidRPr="00EB20F6">
        <w:t xml:space="preserve"> Team 2023)</w:t>
      </w:r>
      <w:r w:rsidR="0078088F">
        <w:fldChar w:fldCharType="end"/>
      </w:r>
      <w:r w:rsidR="0078088F">
        <w:t>.</w:t>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3B280C">
        <w:instrText xml:space="preserve"> ADDIN ZOTERO_ITEM CSL_CITATION {"citationID":"TsLVY27i","properties":{"formattedCitation":"(Chow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w:t>
      </w:r>
      <w:proofErr w:type="spellStart"/>
      <w:r w:rsidR="003B280C" w:rsidRPr="003B280C">
        <w:t>Chow</w:t>
      </w:r>
      <w:proofErr w:type="spellEnd"/>
      <w:r w:rsidR="003B280C" w:rsidRPr="003B280C">
        <w:t xml:space="preserve"> 2018)</w:t>
      </w:r>
      <w:r w:rsidR="003B280C">
        <w:fldChar w:fldCharType="end"/>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w:t>
      </w:r>
      <w:proofErr w:type="spellStart"/>
      <w:r w:rsidR="003B280C" w:rsidRPr="003B280C">
        <w:t>Chow</w:t>
      </w:r>
      <w:proofErr w:type="spellEnd"/>
      <w:r w:rsidR="003B280C" w:rsidRPr="003B280C">
        <w:t xml:space="preserve"> 2018)</w:t>
      </w:r>
      <w:r w:rsidR="003B280C">
        <w:fldChar w:fldCharType="end"/>
      </w:r>
    </w:p>
    <w:p w14:paraId="4F592C3D" w14:textId="7E189896" w:rsidR="007E3F0A" w:rsidRDefault="00603358" w:rsidP="003B280C">
      <w:pPr>
        <w:pStyle w:val="Normlnprvnodsazen"/>
      </w:pPr>
      <w:r w:rsidRPr="00B44B8E">
        <w:rPr>
          <w:b/>
          <w:bCs/>
        </w:rPr>
        <w:t>Textury:</w:t>
      </w:r>
      <w:r w:rsidRPr="00603358">
        <w:t xml:space="preserve"> </w:t>
      </w:r>
      <w:r w:rsidR="003B280C" w:rsidRPr="003B280C">
        <w:t xml:space="preserve">Textury jsou grafické vzory, které se aplikují na povrchy trojrozměrných objektů. Tyto vzory mohou obsahovat detaily, barvy a různé vzory, a jsou klíčovým prvkem pro definici </w:t>
      </w:r>
      <w:r w:rsidR="003B280C" w:rsidRPr="003B280C">
        <w:lastRenderedPageBreak/>
        <w:t>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44B8E">
        <w:instrText xml:space="preserve"> ADDIN ZOTERO_ITEM CSL_CITATION {"citationID":"HchJAu7g","properties":{"formattedCitation":"(Hutter 2021; three.js Contributors 2023c)","plainCitation":"(Hutter 2021; three.js Contributors 2023c)","noteIndex":0},"citationItems":[{"id":2016,"uris":["http://zotero.org/groups/4599106/items/4W5M9EXC"],"itemData":{"id":2016,"type":"webpage","abstract":"glTF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44B8E" w:rsidRPr="00B44B8E">
        <w:t>(</w:t>
      </w:r>
      <w:proofErr w:type="spellStart"/>
      <w:r w:rsidR="00B44B8E" w:rsidRPr="00B44B8E">
        <w:t>Hutter</w:t>
      </w:r>
      <w:proofErr w:type="spellEnd"/>
      <w:r w:rsidR="00B44B8E" w:rsidRPr="00B44B8E">
        <w:t xml:space="preserve"> 2021; three.js </w:t>
      </w:r>
      <w:proofErr w:type="spellStart"/>
      <w:r w:rsidR="00B44B8E" w:rsidRPr="00B44B8E">
        <w:t>Contributors</w:t>
      </w:r>
      <w:proofErr w:type="spellEnd"/>
      <w:r w:rsidR="00B44B8E" w:rsidRPr="00B44B8E">
        <w:t xml:space="preserve"> 2023c)</w:t>
      </w:r>
      <w:r w:rsidR="00B44B8E">
        <w:fldChar w:fldCharType="end"/>
      </w:r>
      <w:r w:rsidR="00B44B8E">
        <w:t>.</w:t>
      </w:r>
    </w:p>
    <w:p w14:paraId="5084C922" w14:textId="7BDF7196" w:rsidR="00D81069" w:rsidRPr="00FA2F48"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 xml:space="preserve">(MDN </w:t>
      </w:r>
      <w:proofErr w:type="spellStart"/>
      <w:r w:rsidR="00672AF9" w:rsidRPr="00672AF9">
        <w:t>Contributors</w:t>
      </w:r>
      <w:proofErr w:type="spellEnd"/>
      <w:r w:rsidR="00672AF9" w:rsidRPr="00672AF9">
        <w:t xml:space="preserve">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w:t>
      </w:r>
      <w:proofErr w:type="spellStart"/>
      <w:r w:rsidR="00672AF9" w:rsidRPr="00672AF9">
        <w:t>Immersive</w:t>
      </w:r>
      <w:proofErr w:type="spellEnd"/>
      <w:r w:rsidR="00672AF9" w:rsidRPr="00672AF9">
        <w:t xml:space="preserve"> Web </w:t>
      </w:r>
      <w:proofErr w:type="spellStart"/>
      <w:r w:rsidR="00672AF9" w:rsidRPr="00672AF9">
        <w:t>Working</w:t>
      </w:r>
      <w:proofErr w:type="spellEnd"/>
      <w:r w:rsidR="00672AF9" w:rsidRPr="00672AF9">
        <w:t xml:space="preserve"> Group 2022; MDN </w:t>
      </w:r>
      <w:proofErr w:type="spellStart"/>
      <w:r w:rsidR="00672AF9" w:rsidRPr="00672AF9">
        <w:t>Contributors</w:t>
      </w:r>
      <w:proofErr w:type="spellEnd"/>
      <w:r w:rsidR="00672AF9" w:rsidRPr="00672AF9">
        <w:t xml:space="preserve">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9" w:author="Jan Horák" w:date="2023-06-15T11:57:00Z"/>
          <w:bCs/>
        </w:rPr>
      </w:pP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w:t>
      </w:r>
      <w:r w:rsidRPr="00464C35">
        <w:rPr>
          <w:highlight w:val="yellow"/>
        </w:rPr>
        <w:lastRenderedPageBreak/>
        <w:t xml:space="preserve">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343E4DCB" w:rsidR="00282527" w:rsidRPr="00897D31" w:rsidRDefault="00282527" w:rsidP="00282527">
      <w:pPr>
        <w:pStyle w:val="Normlnprvnodsazen"/>
        <w:ind w:firstLine="0"/>
        <w:rPr>
          <w:lang w:eastAsia="en-US"/>
        </w:rPr>
      </w:pPr>
      <w:r>
        <w:rPr>
          <w:lang w:eastAsia="en-US"/>
        </w:rPr>
        <w:t>Jedná se o Javascript knihovnu, tvořící abstrakci pro práci s </w:t>
      </w:r>
      <w:proofErr w:type="spellStart"/>
      <w:r>
        <w:rPr>
          <w:lang w:eastAsia="en-US"/>
        </w:rPr>
        <w:t>WebGL</w:t>
      </w:r>
      <w:proofErr w:type="spellEnd"/>
      <w:r>
        <w:rPr>
          <w:lang w:eastAsia="en-US"/>
        </w:rPr>
        <w:t xml:space="preserve">. Knihovna byla vytvořena Ricardem </w:t>
      </w:r>
      <w:proofErr w:type="spellStart"/>
      <w:r>
        <w:rPr>
          <w:lang w:eastAsia="en-US"/>
        </w:rPr>
        <w:t>Cabellem</w:t>
      </w:r>
      <w:proofErr w:type="spellEnd"/>
      <w:r>
        <w:rPr>
          <w:lang w:eastAsia="en-US"/>
        </w:rPr>
        <w:t xml:space="preserve"> (Mr. </w:t>
      </w:r>
      <w:proofErr w:type="spellStart"/>
      <w:r>
        <w:rPr>
          <w:lang w:eastAsia="en-US"/>
        </w:rPr>
        <w:t>Doob</w:t>
      </w:r>
      <w:proofErr w:type="spellEnd"/>
      <w:r>
        <w:rPr>
          <w:lang w:eastAsia="en-US"/>
        </w:rPr>
        <w:t xml:space="preserve">) a je publikována pod MIT Licencí. Jedná </w:t>
      </w:r>
      <w:r w:rsidR="006D4E47">
        <w:rPr>
          <w:lang w:val="en-US" w:eastAsia="en-US"/>
        </w:rPr>
        <w:t xml:space="preserve">se o </w:t>
      </w:r>
      <w:proofErr w:type="spellStart"/>
      <w:r w:rsidR="00897D31">
        <w:rPr>
          <w:lang w:val="en-US" w:eastAsia="en-US"/>
        </w:rPr>
        <w:t>velice</w:t>
      </w:r>
      <w:proofErr w:type="spellEnd"/>
      <w:r w:rsidR="00897D31">
        <w:rPr>
          <w:lang w:val="en-US" w:eastAsia="en-US"/>
        </w:rPr>
        <w:t xml:space="preserve"> </w:t>
      </w:r>
      <w:proofErr w:type="spellStart"/>
      <w:r w:rsidR="00897D31">
        <w:rPr>
          <w:lang w:val="en-US" w:eastAsia="en-US"/>
        </w:rPr>
        <w:t>populární</w:t>
      </w:r>
      <w:proofErr w:type="spellEnd"/>
      <w:r w:rsidR="00897D31">
        <w:rPr>
          <w:lang w:val="en-US" w:eastAsia="en-US"/>
        </w:rPr>
        <w:t xml:space="preserve"> </w:t>
      </w:r>
      <w:proofErr w:type="spellStart"/>
      <w:r w:rsidR="00897D31">
        <w:rPr>
          <w:lang w:val="en-US" w:eastAsia="en-US"/>
        </w:rPr>
        <w:t>knihovnu</w:t>
      </w:r>
      <w:proofErr w:type="spellEnd"/>
      <w:r w:rsidR="00897D31">
        <w:rPr>
          <w:lang w:val="en-US" w:eastAsia="en-US"/>
        </w:rPr>
        <w:t xml:space="preserve"> (v</w:t>
      </w:r>
      <w:proofErr w:type="spellStart"/>
      <w:r w:rsidR="00897D31">
        <w:rPr>
          <w:lang w:eastAsia="en-US"/>
        </w:rPr>
        <w:t>íce</w:t>
      </w:r>
      <w:proofErr w:type="spellEnd"/>
      <w:r w:rsidR="00897D31">
        <w:rPr>
          <w:lang w:eastAsia="en-US"/>
        </w:rPr>
        <w:t xml:space="preserve"> nežli </w:t>
      </w:r>
      <w:r w:rsidR="00897D31">
        <w:rPr>
          <w:lang w:val="en-US" w:eastAsia="en-US"/>
        </w:rPr>
        <w:t xml:space="preserve">1.1 mil. </w:t>
      </w:r>
      <w:r w:rsidR="00897D31">
        <w:rPr>
          <w:lang w:eastAsia="en-US"/>
        </w:rPr>
        <w:t xml:space="preserve">instalací skrze </w:t>
      </w:r>
      <w:proofErr w:type="spellStart"/>
      <w:r w:rsidR="00897D31">
        <w:rPr>
          <w:lang w:eastAsia="en-US"/>
        </w:rPr>
        <w:t>npm</w:t>
      </w:r>
      <w:proofErr w:type="spellEnd"/>
      <w:r w:rsidR="00897D31">
        <w:rPr>
          <w:lang w:eastAsia="en-US"/>
        </w:rPr>
        <w:t xml:space="preserve">), která je v aktivním vývoji. </w:t>
      </w:r>
      <w:r w:rsidR="00897D31">
        <w:rPr>
          <w:lang w:eastAsia="en-US"/>
        </w:rPr>
        <w:fldChar w:fldCharType="begin"/>
      </w:r>
      <w:r w:rsidR="00897D31">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Pr>
          <w:lang w:eastAsia="en-US"/>
        </w:rPr>
        <w:fldChar w:fldCharType="separate"/>
      </w:r>
      <w:r w:rsidR="00897D31" w:rsidRPr="00897D31">
        <w:t>(npm 2023)</w:t>
      </w:r>
      <w:r w:rsidR="00897D31">
        <w:rPr>
          <w:lang w:eastAsia="en-US"/>
        </w:rPr>
        <w:fldChar w:fldCharType="end"/>
      </w:r>
      <w:r w:rsidR="00897D31">
        <w:rPr>
          <w:lang w:eastAsia="en-US"/>
        </w:rPr>
        <w:t xml:space="preserve"> Knihovna poskytuje velice detailní a udržovanou dokumentaci, z tohoto důvodu je three.js de-facto standard pro renderování 3D grafiky na webu. Three.js vytváří vlastní ekosystém frameworků a implementací, které </w:t>
      </w:r>
      <w:proofErr w:type="spellStart"/>
      <w:r w:rsidR="00897D31">
        <w:rPr>
          <w:lang w:eastAsia="en-US"/>
        </w:rPr>
        <w:t>rošiřují</w:t>
      </w:r>
      <w:proofErr w:type="spellEnd"/>
      <w:r w:rsidR="00897D31">
        <w:rPr>
          <w:lang w:eastAsia="en-US"/>
        </w:rPr>
        <w:t xml:space="preserve"> její funkcionalitu např. r3f – tvorba </w:t>
      </w:r>
      <w:proofErr w:type="gramStart"/>
      <w:r w:rsidR="00897D31">
        <w:rPr>
          <w:lang w:eastAsia="en-US"/>
        </w:rPr>
        <w:t>3D</w:t>
      </w:r>
      <w:proofErr w:type="gramEnd"/>
      <w:r w:rsidR="00897D31">
        <w:rPr>
          <w:lang w:eastAsia="en-US"/>
        </w:rPr>
        <w:t xml:space="preserve"> UI, </w:t>
      </w:r>
      <w:proofErr w:type="spellStart"/>
      <w:r w:rsidR="00897D31">
        <w:rPr>
          <w:lang w:eastAsia="en-US"/>
        </w:rPr>
        <w:t>aframe</w:t>
      </w:r>
      <w:proofErr w:type="spellEnd"/>
      <w:r w:rsidR="00897D31">
        <w:rPr>
          <w:lang w:eastAsia="en-US"/>
        </w:rPr>
        <w:t xml:space="preserve"> – systém pro tvorbu VP a následně i konkrétní implementace v případě geoprostorových informací např. </w:t>
      </w:r>
      <w:proofErr w:type="spellStart"/>
      <w:r w:rsidR="00897D31">
        <w:rPr>
          <w:lang w:eastAsia="en-US"/>
        </w:rPr>
        <w:t>ITowns</w:t>
      </w:r>
      <w:proofErr w:type="spellEnd"/>
      <w:r w:rsidR="00897D31">
        <w:rPr>
          <w:lang w:eastAsia="en-US"/>
        </w:rPr>
        <w:t xml:space="preserve"> popř. 3dbag-viewer aj.</w:t>
      </w:r>
    </w:p>
    <w:p w14:paraId="62D0E7A6" w14:textId="235DB847" w:rsidR="00814A56" w:rsidRDefault="00814A56" w:rsidP="00814A56">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0322695A" w14:textId="06F851CB" w:rsidR="00814A56" w:rsidRPr="00B31D05" w:rsidRDefault="00814A56" w:rsidP="00814A56">
      <w:r>
        <w:t>Hlavním komponentem Three.js</w:t>
      </w:r>
      <w:r w:rsidR="00102064">
        <w:t xml:space="preserve"> je </w:t>
      </w:r>
      <w:proofErr w:type="spellStart"/>
      <w:r w:rsidR="00102064">
        <w:t>Renderer</w:t>
      </w:r>
      <w:proofErr w:type="spellEnd"/>
      <w:r w:rsidR="00102064">
        <w:t xml:space="preserve">, </w:t>
      </w:r>
      <w:r>
        <w:t xml:space="preserve">který při poskytnutí Scény a Kamery umožní skrze </w:t>
      </w:r>
      <w:proofErr w:type="spellStart"/>
      <w:r>
        <w:t>WebGL</w:t>
      </w:r>
      <w:proofErr w:type="spellEnd"/>
      <w:r>
        <w:t xml:space="preserve"> vykreslit </w:t>
      </w:r>
      <w:r w:rsidR="00102064">
        <w:t>část 3D prostředí, které je v záběru kamery</w:t>
      </w:r>
      <w:r>
        <w:t xml:space="preserve"> </w:t>
      </w:r>
      <w:r w:rsidR="00102064">
        <w:t xml:space="preserve">jakožto 2D obraz v rámci </w:t>
      </w:r>
      <w:r>
        <w:rPr>
          <w:lang w:val="en-US"/>
        </w:rPr>
        <w:t>&lt;</w:t>
      </w:r>
      <w:proofErr w:type="spellStart"/>
      <w:r>
        <w:t>canvas</w:t>
      </w:r>
      <w:proofErr w:type="spellEnd"/>
      <w:r>
        <w:t>&gt;</w:t>
      </w:r>
      <w:r w:rsidR="00102064">
        <w:t xml:space="preserve"> HTML elementu. Hlavní strukturou Three.js je graf scény</w:t>
      </w:r>
      <w:r w:rsidR="00B31D05">
        <w:t>, který obsahuje objekty</w:t>
      </w:r>
      <w:r w:rsidR="00B31D05">
        <w:rPr>
          <w:lang w:val="en-US"/>
        </w:rPr>
        <w:t xml:space="preserve"> (viz. </w:t>
      </w:r>
      <w:proofErr w:type="spellStart"/>
      <w:r w:rsidR="00B31D05">
        <w:rPr>
          <w:lang w:val="en-US"/>
        </w:rPr>
        <w:t>Obr.X</w:t>
      </w:r>
      <w:proofErr w:type="spellEnd"/>
      <w:r w:rsidR="00B31D05">
        <w:rPr>
          <w:lang w:val="en-US"/>
        </w:rPr>
        <w:t xml:space="preserve">). </w:t>
      </w:r>
      <w:proofErr w:type="spellStart"/>
      <w:r w:rsidR="00B31D05">
        <w:rPr>
          <w:lang w:val="en-US"/>
        </w:rPr>
        <w:t>Stromová</w:t>
      </w:r>
      <w:proofErr w:type="spellEnd"/>
      <w:r w:rsidR="00B31D05">
        <w:rPr>
          <w:lang w:val="en-US"/>
        </w:rPr>
        <w:t xml:space="preserve"> </w:t>
      </w:r>
      <w:proofErr w:type="spellStart"/>
      <w:r w:rsidR="00B31D05">
        <w:rPr>
          <w:lang w:val="en-US"/>
        </w:rPr>
        <w:t>struktura</w:t>
      </w:r>
      <w:proofErr w:type="spellEnd"/>
      <w:r w:rsidR="00B31D05">
        <w:rPr>
          <w:lang w:val="en-US"/>
        </w:rPr>
        <w:t xml:space="preserve"> </w:t>
      </w:r>
      <w:proofErr w:type="spellStart"/>
      <w:r w:rsidR="00B31D05">
        <w:rPr>
          <w:lang w:val="en-US"/>
        </w:rPr>
        <w:t>určuje</w:t>
      </w:r>
      <w:proofErr w:type="spellEnd"/>
      <w:r w:rsidR="00B31D05">
        <w:rPr>
          <w:lang w:val="en-US"/>
        </w:rPr>
        <w:t xml:space="preserve"> </w:t>
      </w:r>
      <w:proofErr w:type="spellStart"/>
      <w:r w:rsidR="00B31D05">
        <w:rPr>
          <w:lang w:val="en-US"/>
        </w:rPr>
        <w:t>polohu</w:t>
      </w:r>
      <w:proofErr w:type="spellEnd"/>
      <w:r w:rsidR="00B31D05">
        <w:rPr>
          <w:lang w:val="en-US"/>
        </w:rPr>
        <w:t xml:space="preserve"> </w:t>
      </w:r>
      <w:proofErr w:type="gramStart"/>
      <w:r w:rsidR="00B31D05">
        <w:rPr>
          <w:lang w:val="en-US"/>
        </w:rPr>
        <w:t>a</w:t>
      </w:r>
      <w:proofErr w:type="gramEnd"/>
      <w:r w:rsidR="00B31D05">
        <w:rPr>
          <w:lang w:val="en-US"/>
        </w:rPr>
        <w:t xml:space="preserve"> </w:t>
      </w:r>
      <w:proofErr w:type="spellStart"/>
      <w:r w:rsidR="00B31D05">
        <w:rPr>
          <w:lang w:val="en-US"/>
        </w:rPr>
        <w:t>orientaci</w:t>
      </w:r>
      <w:proofErr w:type="spellEnd"/>
      <w:r w:rsidR="00B31D05">
        <w:rPr>
          <w:lang w:val="en-US"/>
        </w:rPr>
        <w:t xml:space="preserve"> </w:t>
      </w:r>
      <w:proofErr w:type="spellStart"/>
      <w:r w:rsidR="00B31D05">
        <w:rPr>
          <w:lang w:val="en-US"/>
        </w:rPr>
        <w:t>objektů</w:t>
      </w:r>
      <w:proofErr w:type="spellEnd"/>
      <w:r w:rsidR="00B31D05">
        <w:rPr>
          <w:lang w:val="en-US"/>
        </w:rPr>
        <w:t xml:space="preserve">, </w:t>
      </w:r>
      <w:r w:rsidR="00B31D05">
        <w:t xml:space="preserve">poloha objektu se určuje relativně k jeho rodičovskému objektu. </w:t>
      </w:r>
      <w:r w:rsidR="00B31D05">
        <w:rPr>
          <w:b/>
          <w:bCs/>
        </w:rPr>
        <w:t>Kamera</w:t>
      </w:r>
      <w:r w:rsidR="00B31D05">
        <w:t xml:space="preserve"> může být mimo scénu, jelikož může mít danou, popř. </w:t>
      </w:r>
      <w:proofErr w:type="spellStart"/>
      <w:r w:rsidR="00B31D05">
        <w:t>iteraktivní</w:t>
      </w:r>
      <w:proofErr w:type="spellEnd"/>
      <w:r w:rsidR="00B31D05">
        <w:t xml:space="preserve"> polohu, zároveň pokud má kamera rodičovský objekt a ten mění svou polohu v prostoru, kamera jej bude následovat. </w:t>
      </w:r>
    </w:p>
    <w:p w14:paraId="3D9C3374" w14:textId="77777777" w:rsidR="00814A56" w:rsidRDefault="00814A56" w:rsidP="000D323F">
      <w:pPr>
        <w:rPr>
          <w:highlight w:val="yellow"/>
        </w:rPr>
      </w:pPr>
    </w:p>
    <w:p w14:paraId="40F4EA4D" w14:textId="0353B6E5"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lastRenderedPageBreak/>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w:t>
      </w:r>
      <w:r w:rsidR="00376ACF">
        <w:rPr>
          <w:lang w:eastAsia="en-US"/>
        </w:rPr>
        <w:lastRenderedPageBreak/>
        <w:t xml:space="preserve">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3"/>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4"/>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5"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lastRenderedPageBreak/>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6"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7"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8"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9"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lastRenderedPageBreak/>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D7A9620" w:rsidR="00054069" w:rsidRPr="001F6849" w:rsidRDefault="00054069" w:rsidP="00054069">
      <w:pPr>
        <w:pStyle w:val="Normlnprvnodsazen"/>
        <w:ind w:firstLine="0"/>
      </w:pPr>
      <w:r w:rsidRPr="001F6849">
        <w:fldChar w:fldCharType="begin"/>
      </w:r>
      <w:r w:rsidR="00672AF9">
        <w:instrText xml:space="preserve"> ADDIN ZOTERO_ITEM CSL_CITATION {"citationID":"cYRPxs8U","properties":{"formattedCitation":"(Coltekin et al. 2020)","plainCitation":"(Coltekin et al. 2020)","noteIndex":0},"citationItems":[{"id":"twykggrN/RheiVSqs","uris":["http://zotero.org/groups/4599106/items/F54Y7ICM"],"itemData":{"id":1274,"type":"article-journal","abstract":"This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0"/>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2"/>
          <w:footerReference w:type="default" r:id="rId53"/>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4"/>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B6ABD" w14:textId="77777777" w:rsidR="00D619F7" w:rsidRDefault="00D619F7" w:rsidP="0057088F">
      <w:pPr>
        <w:spacing w:after="0" w:line="240" w:lineRule="auto"/>
      </w:pPr>
      <w:r>
        <w:separator/>
      </w:r>
    </w:p>
  </w:endnote>
  <w:endnote w:type="continuationSeparator" w:id="0">
    <w:p w14:paraId="22E1C95F" w14:textId="77777777" w:rsidR="00D619F7" w:rsidRDefault="00D619F7"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95EF3" w14:textId="77777777" w:rsidR="00D619F7" w:rsidRDefault="00D619F7" w:rsidP="0057088F">
      <w:pPr>
        <w:spacing w:after="0" w:line="240" w:lineRule="auto"/>
      </w:pPr>
      <w:r>
        <w:separator/>
      </w:r>
    </w:p>
  </w:footnote>
  <w:footnote w:type="continuationSeparator" w:id="0">
    <w:p w14:paraId="7B9EF4C4" w14:textId="77777777" w:rsidR="00D619F7" w:rsidRDefault="00D619F7"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4"/>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0"/>
  </w:num>
  <w:num w:numId="13" w16cid:durableId="354035738">
    <w:abstractNumId w:val="48"/>
  </w:num>
  <w:num w:numId="14" w16cid:durableId="395475347">
    <w:abstractNumId w:val="1"/>
  </w:num>
  <w:num w:numId="15" w16cid:durableId="1336884254">
    <w:abstractNumId w:val="26"/>
  </w:num>
  <w:num w:numId="16" w16cid:durableId="757364363">
    <w:abstractNumId w:val="34"/>
  </w:num>
  <w:num w:numId="17" w16cid:durableId="2033720445">
    <w:abstractNumId w:val="49"/>
  </w:num>
  <w:num w:numId="18" w16cid:durableId="837696955">
    <w:abstractNumId w:val="42"/>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8"/>
  </w:num>
  <w:num w:numId="24" w16cid:durableId="13649980">
    <w:abstractNumId w:val="6"/>
  </w:num>
  <w:num w:numId="25" w16cid:durableId="1364744581">
    <w:abstractNumId w:val="12"/>
  </w:num>
  <w:num w:numId="26" w16cid:durableId="1671255231">
    <w:abstractNumId w:val="32"/>
  </w:num>
  <w:num w:numId="27" w16cid:durableId="1198667109">
    <w:abstractNumId w:val="43"/>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7"/>
  </w:num>
  <w:num w:numId="33" w16cid:durableId="1361203164">
    <w:abstractNumId w:val="39"/>
  </w:num>
  <w:num w:numId="34" w16cid:durableId="2136636456">
    <w:abstractNumId w:val="29"/>
  </w:num>
  <w:num w:numId="35" w16cid:durableId="882057253">
    <w:abstractNumId w:val="10"/>
  </w:num>
  <w:num w:numId="36" w16cid:durableId="2002463788">
    <w:abstractNumId w:val="45"/>
  </w:num>
  <w:num w:numId="37" w16cid:durableId="1464738753">
    <w:abstractNumId w:val="16"/>
  </w:num>
  <w:num w:numId="38" w16cid:durableId="1462070677">
    <w:abstractNumId w:val="3"/>
  </w:num>
  <w:num w:numId="39" w16cid:durableId="1886866115">
    <w:abstractNumId w:val="33"/>
  </w:num>
  <w:num w:numId="40" w16cid:durableId="965311621">
    <w:abstractNumId w:val="36"/>
  </w:num>
  <w:num w:numId="41" w16cid:durableId="818768559">
    <w:abstractNumId w:val="41"/>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7"/>
  </w:num>
  <w:num w:numId="49" w16cid:durableId="344286222">
    <w:abstractNumId w:val="35"/>
  </w:num>
  <w:num w:numId="50" w16cid:durableId="586889268">
    <w:abstractNumId w:val="4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6B2"/>
    <w:rsid w:val="00813700"/>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jkemrr4" TargetMode="External"/><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foam-jumpy-dianella.glitch.me" TargetMode="External"/><Relationship Id="rId53"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interesting-parallel-bit.glitch.me"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bBJ9sxc?hub_invite_id=Lr9efka"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litch.com/edit/"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8083</TotalTime>
  <Pages>62</Pages>
  <Words>59423</Words>
  <Characters>338712</Characters>
  <Application>Microsoft Office Word</Application>
  <DocSecurity>0</DocSecurity>
  <Lines>2822</Lines>
  <Paragraphs>794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397341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76</cp:revision>
  <cp:lastPrinted>2021-05-23T17:03:00Z</cp:lastPrinted>
  <dcterms:created xsi:type="dcterms:W3CDTF">2023-08-27T13:40:00Z</dcterms:created>
  <dcterms:modified xsi:type="dcterms:W3CDTF">2023-10-15T17:43:00Z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id="twykggrN"/&gt;&lt;style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