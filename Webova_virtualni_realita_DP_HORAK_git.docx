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319D0DF7" w:rsidR="00684388" w:rsidRPr="001F6849" w:rsidRDefault="00E94592" w:rsidP="008255C2">
            <w:pPr>
              <w:pStyle w:val="bibentrytext"/>
              <w:rPr>
                <w:szCs w:val="24"/>
              </w:rPr>
            </w:pPr>
            <w:r>
              <w:rPr>
                <w:szCs w:val="24"/>
              </w:rPr>
              <w:t xml:space="preserve">GIS, VR, XR, WEB, Virtuální realita, Uživatelské testování, 3D </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800747" w:rsidRDefault="00D64539" w:rsidP="00D64539">
            <w:pPr>
              <w:pStyle w:val="bibentrybold"/>
              <w:rPr>
                <w:lang w:val="en-US"/>
              </w:rPr>
            </w:pPr>
            <w:r w:rsidRPr="00800747">
              <w:rPr>
                <w:lang w:val="en-US"/>
              </w:rPr>
              <w:t>Author:</w:t>
            </w:r>
          </w:p>
        </w:tc>
        <w:tc>
          <w:tcPr>
            <w:tcW w:w="6125" w:type="dxa"/>
          </w:tcPr>
          <w:p w14:paraId="068B9477" w14:textId="33549638" w:rsidR="00D64539" w:rsidRPr="00800747" w:rsidRDefault="001D4061" w:rsidP="00D64539">
            <w:pPr>
              <w:pStyle w:val="bibentrytext"/>
              <w:rPr>
                <w:szCs w:val="24"/>
                <w:lang w:val="en-US"/>
              </w:rPr>
            </w:pPr>
            <w:proofErr w:type="spellStart"/>
            <w:r w:rsidRPr="00800747">
              <w:rPr>
                <w:szCs w:val="24"/>
                <w:lang w:val="en-US"/>
              </w:rPr>
              <w:t>Bc</w:t>
            </w:r>
            <w:proofErr w:type="spellEnd"/>
            <w:r w:rsidRPr="00800747">
              <w:rPr>
                <w:szCs w:val="24"/>
                <w:lang w:val="en-US"/>
              </w:rPr>
              <w:t>. Jan Horák</w:t>
            </w:r>
          </w:p>
          <w:p w14:paraId="33CB5540" w14:textId="77777777" w:rsidR="00D64539" w:rsidRPr="00800747" w:rsidRDefault="00D64539" w:rsidP="00D64539">
            <w:pPr>
              <w:pStyle w:val="bibentrytext"/>
              <w:rPr>
                <w:szCs w:val="24"/>
                <w:lang w:val="en-US"/>
              </w:rPr>
            </w:pPr>
            <w:r w:rsidRPr="00800747">
              <w:rPr>
                <w:szCs w:val="24"/>
                <w:lang w:val="en-US"/>
              </w:rPr>
              <w:t>Faculty of Science, Masaryk University</w:t>
            </w:r>
          </w:p>
          <w:p w14:paraId="1A923EAF" w14:textId="77777777" w:rsidR="00D64539" w:rsidRPr="00800747" w:rsidRDefault="00D64539" w:rsidP="00D64539">
            <w:pPr>
              <w:pStyle w:val="bibentrytext"/>
              <w:rPr>
                <w:szCs w:val="24"/>
                <w:lang w:val="en-US"/>
              </w:rPr>
            </w:pPr>
            <w:r w:rsidRPr="00800747">
              <w:rPr>
                <w:szCs w:val="24"/>
                <w:lang w:val="en-US"/>
              </w:rPr>
              <w:t>Department of Geography</w:t>
            </w:r>
          </w:p>
        </w:tc>
      </w:tr>
      <w:tr w:rsidR="00D64539" w:rsidRPr="001F6849" w14:paraId="727C6FA5" w14:textId="77777777" w:rsidTr="008255C2">
        <w:tc>
          <w:tcPr>
            <w:tcW w:w="2802" w:type="dxa"/>
          </w:tcPr>
          <w:p w14:paraId="5A3DDA40" w14:textId="77777777" w:rsidR="00D64539" w:rsidRPr="00800747" w:rsidRDefault="00D64539" w:rsidP="00D64539">
            <w:pPr>
              <w:pStyle w:val="bibentrybold"/>
              <w:rPr>
                <w:lang w:val="en-US"/>
              </w:rPr>
            </w:pPr>
            <w:r w:rsidRPr="00800747">
              <w:rPr>
                <w:lang w:val="en-US"/>
              </w:rPr>
              <w:t>Title of Thesis:</w:t>
            </w:r>
          </w:p>
        </w:tc>
        <w:tc>
          <w:tcPr>
            <w:tcW w:w="6125" w:type="dxa"/>
          </w:tcPr>
          <w:p w14:paraId="11EAA9B0" w14:textId="2B821CEC" w:rsidR="00D64539" w:rsidRPr="00800747" w:rsidRDefault="00341D2E" w:rsidP="00D64539">
            <w:pPr>
              <w:pStyle w:val="bibentrytext"/>
              <w:rPr>
                <w:szCs w:val="24"/>
                <w:lang w:val="en-US"/>
              </w:rPr>
            </w:pPr>
            <w:r w:rsidRPr="00800747">
              <w:rPr>
                <w:lang w:val="en-US"/>
              </w:rPr>
              <w:t>Web virtual reality: a new way of presenting geospatial data</w:t>
            </w:r>
          </w:p>
        </w:tc>
      </w:tr>
      <w:tr w:rsidR="00D64539" w:rsidRPr="001F6849" w14:paraId="062E9DD2" w14:textId="77777777" w:rsidTr="008255C2">
        <w:tc>
          <w:tcPr>
            <w:tcW w:w="2802" w:type="dxa"/>
          </w:tcPr>
          <w:p w14:paraId="2AD3FB50" w14:textId="77777777" w:rsidR="00D64539" w:rsidRPr="00800747" w:rsidRDefault="00D64539" w:rsidP="00D64539">
            <w:pPr>
              <w:pStyle w:val="bibentrybold"/>
              <w:rPr>
                <w:lang w:val="en-US"/>
              </w:rPr>
            </w:pPr>
            <w:r w:rsidRPr="00800747">
              <w:rPr>
                <w:lang w:val="en-US"/>
              </w:rPr>
              <w:t xml:space="preserve">Degree </w:t>
            </w:r>
            <w:proofErr w:type="spellStart"/>
            <w:r w:rsidRPr="00800747">
              <w:rPr>
                <w:lang w:val="en-US"/>
              </w:rPr>
              <w:t>Programme</w:t>
            </w:r>
            <w:proofErr w:type="spellEnd"/>
            <w:r w:rsidRPr="00800747">
              <w:rPr>
                <w:lang w:val="en-US"/>
              </w:rPr>
              <w:t>:</w:t>
            </w:r>
          </w:p>
        </w:tc>
        <w:tc>
          <w:tcPr>
            <w:tcW w:w="6125" w:type="dxa"/>
          </w:tcPr>
          <w:p w14:paraId="215CF4F8" w14:textId="2556747D" w:rsidR="00D64539" w:rsidRPr="00800747" w:rsidRDefault="00341D2E" w:rsidP="00D64539">
            <w:pPr>
              <w:pStyle w:val="bibentrytext"/>
              <w:rPr>
                <w:szCs w:val="24"/>
                <w:lang w:val="en-US"/>
              </w:rPr>
            </w:pPr>
            <w:r w:rsidRPr="00800747">
              <w:rPr>
                <w:szCs w:val="24"/>
                <w:lang w:val="en-US"/>
              </w:rPr>
              <w:t>Cartography and geoinformatics</w:t>
            </w:r>
          </w:p>
        </w:tc>
      </w:tr>
      <w:tr w:rsidR="00D64539" w:rsidRPr="001F6849" w14:paraId="4907EFE5" w14:textId="77777777" w:rsidTr="008255C2">
        <w:tc>
          <w:tcPr>
            <w:tcW w:w="2802" w:type="dxa"/>
          </w:tcPr>
          <w:p w14:paraId="45693EF4" w14:textId="77777777" w:rsidR="00D64539" w:rsidRPr="00800747" w:rsidRDefault="00D64539" w:rsidP="00D64539">
            <w:pPr>
              <w:pStyle w:val="bibentrybold"/>
              <w:rPr>
                <w:lang w:val="en-US"/>
              </w:rPr>
            </w:pPr>
            <w:r w:rsidRPr="00800747">
              <w:rPr>
                <w:lang w:val="en-US"/>
              </w:rPr>
              <w:t>Field of Study:</w:t>
            </w:r>
          </w:p>
        </w:tc>
        <w:tc>
          <w:tcPr>
            <w:tcW w:w="6125" w:type="dxa"/>
          </w:tcPr>
          <w:p w14:paraId="71A10349" w14:textId="6ABD1B77" w:rsidR="00D64539" w:rsidRPr="00800747" w:rsidRDefault="00341D2E" w:rsidP="00D64539">
            <w:pPr>
              <w:pStyle w:val="bibentrytext"/>
              <w:rPr>
                <w:szCs w:val="24"/>
                <w:lang w:val="en-US"/>
              </w:rPr>
            </w:pPr>
            <w:r w:rsidRPr="00800747">
              <w:rPr>
                <w:szCs w:val="24"/>
                <w:lang w:val="en-US"/>
              </w:rPr>
              <w:t>Cartography and geoinformatics</w:t>
            </w:r>
          </w:p>
        </w:tc>
      </w:tr>
      <w:tr w:rsidR="00D64539" w:rsidRPr="001F6849" w14:paraId="6853B39F" w14:textId="77777777" w:rsidTr="008255C2">
        <w:tc>
          <w:tcPr>
            <w:tcW w:w="2802" w:type="dxa"/>
          </w:tcPr>
          <w:p w14:paraId="508AFF14" w14:textId="77777777" w:rsidR="00D64539" w:rsidRPr="00800747" w:rsidRDefault="00D64539" w:rsidP="00D64539">
            <w:pPr>
              <w:pStyle w:val="bibentrybold"/>
              <w:rPr>
                <w:lang w:val="en-US"/>
              </w:rPr>
            </w:pPr>
            <w:r w:rsidRPr="00800747">
              <w:rPr>
                <w:lang w:val="en-US"/>
              </w:rPr>
              <w:t>Supervisor:</w:t>
            </w:r>
          </w:p>
        </w:tc>
        <w:tc>
          <w:tcPr>
            <w:tcW w:w="6125" w:type="dxa"/>
          </w:tcPr>
          <w:p w14:paraId="7F6888C4" w14:textId="1DE25623" w:rsidR="00D64539" w:rsidRPr="00800747" w:rsidRDefault="00341D2E" w:rsidP="00D64539">
            <w:pPr>
              <w:pStyle w:val="bibentrytext"/>
              <w:rPr>
                <w:szCs w:val="24"/>
                <w:lang w:val="en-US"/>
              </w:rPr>
            </w:pPr>
            <w:r w:rsidRPr="00800747">
              <w:rPr>
                <w:noProof/>
                <w:szCs w:val="24"/>
                <w:lang w:val="en-US"/>
              </w:rPr>
              <w:t>RNDr. Lukáš Herman, Ph.D.</w:t>
            </w:r>
          </w:p>
        </w:tc>
      </w:tr>
      <w:tr w:rsidR="00D64539" w:rsidRPr="001F6849" w14:paraId="15E51525" w14:textId="77777777" w:rsidTr="008255C2">
        <w:tc>
          <w:tcPr>
            <w:tcW w:w="2802" w:type="dxa"/>
          </w:tcPr>
          <w:p w14:paraId="6E1ED4AB" w14:textId="77777777" w:rsidR="00D64539" w:rsidRPr="00800747" w:rsidRDefault="00D64539" w:rsidP="00D64539">
            <w:pPr>
              <w:pStyle w:val="bibentrybold"/>
              <w:rPr>
                <w:lang w:val="en-US"/>
              </w:rPr>
            </w:pPr>
            <w:r w:rsidRPr="00800747">
              <w:rPr>
                <w:lang w:val="en-US"/>
              </w:rPr>
              <w:t>Academic Year:</w:t>
            </w:r>
          </w:p>
        </w:tc>
        <w:tc>
          <w:tcPr>
            <w:tcW w:w="6125" w:type="dxa"/>
          </w:tcPr>
          <w:p w14:paraId="2FD19244" w14:textId="04E5E8DF" w:rsidR="00D64539" w:rsidRPr="00800747" w:rsidRDefault="007C69D4" w:rsidP="00D64539">
            <w:pPr>
              <w:pStyle w:val="bibentrytext"/>
              <w:rPr>
                <w:szCs w:val="24"/>
                <w:lang w:val="en-US"/>
              </w:rPr>
            </w:pPr>
            <w:r w:rsidRPr="00800747">
              <w:rPr>
                <w:szCs w:val="24"/>
                <w:lang w:val="en-US"/>
              </w:rPr>
              <w:t>202</w:t>
            </w:r>
            <w:r w:rsidR="00341D2E" w:rsidRPr="00800747">
              <w:rPr>
                <w:szCs w:val="24"/>
                <w:lang w:val="en-US"/>
              </w:rPr>
              <w:t>2</w:t>
            </w:r>
            <w:r w:rsidRPr="00800747">
              <w:rPr>
                <w:szCs w:val="24"/>
                <w:lang w:val="en-US"/>
              </w:rPr>
              <w:t>/202</w:t>
            </w:r>
            <w:r w:rsidR="00341D2E" w:rsidRPr="00800747">
              <w:rPr>
                <w:szCs w:val="24"/>
                <w:lang w:val="en-US"/>
              </w:rPr>
              <w:t>3</w:t>
            </w:r>
          </w:p>
        </w:tc>
      </w:tr>
      <w:tr w:rsidR="00D64539" w:rsidRPr="001F6849" w14:paraId="48A6BBF0" w14:textId="77777777" w:rsidTr="008255C2">
        <w:tc>
          <w:tcPr>
            <w:tcW w:w="2802" w:type="dxa"/>
          </w:tcPr>
          <w:p w14:paraId="1068E923" w14:textId="77777777" w:rsidR="00D64539" w:rsidRPr="00800747" w:rsidRDefault="00D64539" w:rsidP="00D64539">
            <w:pPr>
              <w:pStyle w:val="bibentrybold"/>
              <w:rPr>
                <w:lang w:val="en-US"/>
              </w:rPr>
            </w:pPr>
            <w:r w:rsidRPr="00800747">
              <w:rPr>
                <w:lang w:val="en-US"/>
              </w:rPr>
              <w:t>Number of Pages:</w:t>
            </w:r>
          </w:p>
        </w:tc>
        <w:tc>
          <w:tcPr>
            <w:tcW w:w="6125" w:type="dxa"/>
          </w:tcPr>
          <w:p w14:paraId="23C49C23" w14:textId="77777777" w:rsidR="00D64539" w:rsidRPr="00800747" w:rsidRDefault="00D64539" w:rsidP="00D64539">
            <w:pPr>
              <w:pStyle w:val="bibentrytext"/>
              <w:rPr>
                <w:szCs w:val="24"/>
                <w:lang w:val="en-US"/>
              </w:rPr>
            </w:pPr>
            <w:r w:rsidRPr="00800747">
              <w:rPr>
                <w:szCs w:val="24"/>
                <w:lang w:val="en-US"/>
              </w:rPr>
              <w:t>xx</w:t>
            </w:r>
          </w:p>
        </w:tc>
      </w:tr>
      <w:tr w:rsidR="00D64539" w:rsidRPr="001F6849" w14:paraId="38BFFB0E" w14:textId="77777777" w:rsidTr="008255C2">
        <w:tc>
          <w:tcPr>
            <w:tcW w:w="2802" w:type="dxa"/>
          </w:tcPr>
          <w:p w14:paraId="3F84BC21" w14:textId="77777777" w:rsidR="00D64539" w:rsidRPr="00800747" w:rsidRDefault="00D64539" w:rsidP="00D64539">
            <w:pPr>
              <w:pStyle w:val="bibentrybold"/>
              <w:rPr>
                <w:lang w:val="en-US"/>
              </w:rPr>
            </w:pPr>
            <w:r w:rsidRPr="00800747">
              <w:rPr>
                <w:lang w:val="en-US"/>
              </w:rPr>
              <w:t>Keywords:</w:t>
            </w:r>
          </w:p>
        </w:tc>
        <w:tc>
          <w:tcPr>
            <w:tcW w:w="6125" w:type="dxa"/>
          </w:tcPr>
          <w:p w14:paraId="623224F0" w14:textId="2DC5443A" w:rsidR="00D64539" w:rsidRPr="00800747" w:rsidRDefault="00E94592" w:rsidP="00D64539">
            <w:pPr>
              <w:pStyle w:val="bibentrytext"/>
              <w:rPr>
                <w:szCs w:val="24"/>
                <w:lang w:val="en-US"/>
              </w:rPr>
            </w:pPr>
            <w:r w:rsidRPr="00800747">
              <w:rPr>
                <w:szCs w:val="24"/>
                <w:lang w:val="en-US"/>
              </w:rPr>
              <w:t>GIS, VR, XR, WEB, Virtual reality, User testing, 3D</w:t>
            </w:r>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6F1CAA80" w:rsidR="001D4061" w:rsidRPr="001F6849" w:rsidRDefault="001D4061" w:rsidP="001D4061">
      <w:pPr>
        <w:rPr>
          <w:lang w:eastAsia="cs-CZ"/>
        </w:rPr>
      </w:pPr>
      <w:r w:rsidRPr="001F6849">
        <w:rPr>
          <w:lang w:eastAsia="cs-CZ"/>
        </w:rPr>
        <w:t>Tato práce se zabývá</w:t>
      </w:r>
      <w:r w:rsidR="006A06BE">
        <w:rPr>
          <w:lang w:eastAsia="cs-CZ"/>
        </w:rPr>
        <w:t>..</w:t>
      </w:r>
    </w:p>
    <w:p w14:paraId="272C22C0" w14:textId="2769BB15" w:rsidR="00AE1261" w:rsidRPr="001F6849" w:rsidRDefault="00AE1261" w:rsidP="007B01D8">
      <w:pPr>
        <w:pStyle w:val="nadpisbibabstraktpodekovani"/>
      </w:pPr>
      <w:r w:rsidRPr="001F6849">
        <w:t>Abstract</w:t>
      </w:r>
    </w:p>
    <w:p w14:paraId="50A084D5" w14:textId="3B6EDB55" w:rsidR="007B01D8" w:rsidRPr="001F6849" w:rsidRDefault="006A06BE" w:rsidP="002415B0">
      <w:proofErr w:type="spellStart"/>
      <w:r>
        <w:t>Diploma</w:t>
      </w:r>
      <w:proofErr w:type="spellEnd"/>
      <w:r>
        <w:t xml:space="preserve"> thesis </w:t>
      </w:r>
      <w:proofErr w:type="spellStart"/>
      <w:r>
        <w:t>considers</w:t>
      </w:r>
      <w:proofErr w:type="spellEnd"/>
      <w:r>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800747" w:rsidRDefault="00D85329" w:rsidP="008A5991">
      <w:pPr>
        <w:rPr>
          <w:lang w:eastAsia="cs-CZ"/>
        </w:rPr>
      </w:pPr>
      <w:r w:rsidRPr="00800747">
        <w:rPr>
          <w:lang w:eastAsia="cs-CZ"/>
        </w:rPr>
        <w:t>Zásady pro vypracování:</w:t>
      </w:r>
    </w:p>
    <w:p w14:paraId="29D01A81" w14:textId="2F958ECC" w:rsidR="00E251A0" w:rsidRPr="00E251A0"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Pro naplnění hlavního cíle diplomové práce postupujte přes následující dílčí cíle:</w:t>
      </w:r>
    </w:p>
    <w:p w14:paraId="1EC5DB75"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1. Popis a analýza technologií pro tvorbu virtuální reality v rámci webového prostředí</w:t>
      </w:r>
    </w:p>
    <w:p w14:paraId="2780EB47"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2. Praktické porovnání konkrétních technologií na různých hardwarových a softwarových platformách</w:t>
      </w:r>
    </w:p>
    <w:p w14:paraId="17CEB91E"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3. Návrh a implementace vlastní aplikace na principech virtuální reality</w:t>
      </w:r>
    </w:p>
    <w:p w14:paraId="70A081D2"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4. Uživatelské ověření vytvořené aplikace</w:t>
      </w:r>
    </w:p>
    <w:p w14:paraId="4EF1D0E8" w14:textId="58A151E5" w:rsidR="00D85329"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5. Diskuse zjištěných výsledků a závěr</w:t>
      </w:r>
    </w:p>
    <w:p w14:paraId="2DE83D08" w14:textId="77777777" w:rsidR="00D85329" w:rsidRPr="00800747" w:rsidRDefault="00D85329" w:rsidP="00D85329">
      <w:pPr>
        <w:spacing w:after="0" w:line="240" w:lineRule="auto"/>
        <w:rPr>
          <w:rFonts w:eastAsia="Times New Roman" w:cs="Times New Roman"/>
          <w:noProof/>
          <w:lang w:eastAsia="cs-CZ"/>
        </w:rPr>
      </w:pPr>
    </w:p>
    <w:p w14:paraId="417A3333" w14:textId="6443DE99" w:rsidR="00D85329" w:rsidRPr="00800747" w:rsidRDefault="00D85329" w:rsidP="00D85329">
      <w:pPr>
        <w:spacing w:after="0" w:line="480" w:lineRule="auto"/>
        <w:jc w:val="left"/>
        <w:rPr>
          <w:rFonts w:eastAsia="Times New Roman" w:cs="Times New Roman"/>
          <w:lang w:eastAsia="cs-CZ"/>
        </w:rPr>
      </w:pPr>
      <w:r w:rsidRPr="00800747">
        <w:rPr>
          <w:rFonts w:eastAsia="Times New Roman" w:cs="Times New Roman"/>
          <w:lang w:eastAsia="cs-CZ"/>
        </w:rPr>
        <w:t>Rozsah grafických prací:</w:t>
      </w:r>
      <w:r w:rsidRPr="00800747">
        <w:rPr>
          <w:rFonts w:eastAsia="Times New Roman" w:cs="Arial"/>
          <w:lang w:eastAsia="cs-CZ"/>
        </w:rPr>
        <w:t xml:space="preserve"> </w:t>
      </w:r>
      <w:r w:rsidRPr="00800747">
        <w:rPr>
          <w:rFonts w:eastAsia="Times New Roman" w:cs="Arial"/>
          <w:lang w:eastAsia="cs-CZ"/>
        </w:rPr>
        <w:tab/>
      </w:r>
      <w:r w:rsidR="0078375D">
        <w:rPr>
          <w:rFonts w:eastAsia="Times New Roman" w:cs="Times New Roman"/>
          <w:lang w:eastAsia="cs-CZ"/>
        </w:rPr>
        <w:t>podle potřeby</w:t>
      </w:r>
    </w:p>
    <w:p w14:paraId="386D538F" w14:textId="72DED46D" w:rsidR="0078375D" w:rsidRDefault="00D85329" w:rsidP="0078375D">
      <w:pPr>
        <w:spacing w:after="0" w:line="480" w:lineRule="auto"/>
        <w:jc w:val="left"/>
        <w:rPr>
          <w:rFonts w:eastAsia="Times New Roman" w:cs="Times New Roman"/>
          <w:lang w:eastAsia="cs-CZ"/>
        </w:rPr>
      </w:pPr>
      <w:r w:rsidRPr="00800747">
        <w:rPr>
          <w:rFonts w:eastAsia="Times New Roman" w:cs="Times New Roman"/>
          <w:lang w:eastAsia="cs-CZ"/>
        </w:rPr>
        <w:t xml:space="preserve">Rozsah průvodní </w:t>
      </w:r>
      <w:r w:rsidR="006A06BE" w:rsidRPr="00800747">
        <w:rPr>
          <w:rFonts w:eastAsia="Times New Roman" w:cs="Times New Roman"/>
          <w:lang w:eastAsia="cs-CZ"/>
        </w:rPr>
        <w:t xml:space="preserve">zprávy: </w:t>
      </w:r>
      <w:r w:rsidR="006A06BE" w:rsidRPr="00800747">
        <w:rPr>
          <w:rFonts w:eastAsia="Times New Roman" w:cs="Times New Roman"/>
          <w:lang w:eastAsia="cs-CZ"/>
        </w:rPr>
        <w:tab/>
      </w:r>
      <w:r w:rsidR="0078375D">
        <w:rPr>
          <w:rFonts w:eastAsia="Times New Roman" w:cs="Times New Roman"/>
          <w:lang w:eastAsia="cs-CZ"/>
        </w:rPr>
        <w:t xml:space="preserve">cca 60 </w:t>
      </w:r>
      <w:r w:rsidR="0036157A">
        <w:rPr>
          <w:rFonts w:eastAsia="Times New Roman" w:cs="Times New Roman"/>
          <w:lang w:eastAsia="cs-CZ"/>
        </w:rPr>
        <w:t xml:space="preserve">až </w:t>
      </w:r>
      <w:r w:rsidR="0078375D">
        <w:rPr>
          <w:rFonts w:eastAsia="Times New Roman" w:cs="Times New Roman"/>
          <w:lang w:eastAsia="cs-CZ"/>
        </w:rPr>
        <w:t>80 stran</w:t>
      </w:r>
    </w:p>
    <w:p w14:paraId="279DB28F" w14:textId="60597AF3" w:rsidR="00D85329" w:rsidRPr="0078375D" w:rsidRDefault="00D85329" w:rsidP="00D85329">
      <w:pPr>
        <w:spacing w:after="0" w:line="360" w:lineRule="auto"/>
        <w:jc w:val="left"/>
        <w:rPr>
          <w:rFonts w:eastAsia="Times New Roman" w:cs="Times New Roman"/>
          <w:lang w:eastAsia="cs-CZ"/>
        </w:rPr>
      </w:pPr>
      <w:r w:rsidRPr="0078375D">
        <w:rPr>
          <w:rFonts w:eastAsia="Times New Roman" w:cs="Times New Roman"/>
          <w:lang w:eastAsia="cs-CZ"/>
        </w:rPr>
        <w:t xml:space="preserve">Seznam odborné literatury:  </w:t>
      </w:r>
    </w:p>
    <w:p w14:paraId="4DB347D0" w14:textId="77777777" w:rsidR="00341D2E" w:rsidRPr="00800747" w:rsidRDefault="00341D2E" w:rsidP="00341D2E">
      <w:pPr>
        <w:pStyle w:val="Normlnprvnodsazen"/>
        <w:ind w:firstLine="0"/>
      </w:pPr>
      <w:r w:rsidRPr="00800747">
        <w:lastRenderedPageBreak/>
        <w:t>BUTCHER, P. W. S., JOHN, N. W., RITSOS, P. D. (2021): VRIA: A Web-</w:t>
      </w:r>
      <w:proofErr w:type="spellStart"/>
      <w:r w:rsidRPr="00800747">
        <w:t>Based</w:t>
      </w:r>
      <w:proofErr w:type="spellEnd"/>
      <w:r w:rsidRPr="00800747">
        <w:t xml:space="preserve"> Framework </w:t>
      </w:r>
      <w:proofErr w:type="spellStart"/>
      <w:r w:rsidRPr="00800747">
        <w:t>for</w:t>
      </w:r>
      <w:proofErr w:type="spellEnd"/>
      <w:r w:rsidRPr="00800747">
        <w:t xml:space="preserve"> </w:t>
      </w:r>
      <w:proofErr w:type="spellStart"/>
      <w:r w:rsidRPr="00800747">
        <w:t>Creating</w:t>
      </w:r>
      <w:proofErr w:type="spellEnd"/>
      <w:r w:rsidRPr="00800747">
        <w:t xml:space="preserve"> </w:t>
      </w:r>
      <w:proofErr w:type="spellStart"/>
      <w:r w:rsidRPr="00800747">
        <w:t>Immersive</w:t>
      </w:r>
      <w:proofErr w:type="spellEnd"/>
      <w:r w:rsidRPr="00800747">
        <w:t xml:space="preserve"> </w:t>
      </w:r>
      <w:proofErr w:type="spellStart"/>
      <w:r w:rsidRPr="00800747">
        <w:t>Analytics</w:t>
      </w:r>
      <w:proofErr w:type="spellEnd"/>
      <w:r w:rsidRPr="00800747">
        <w:t xml:space="preserve"> </w:t>
      </w:r>
      <w:proofErr w:type="spellStart"/>
      <w:r w:rsidRPr="00800747">
        <w:t>Experiences</w:t>
      </w:r>
      <w:proofErr w:type="spellEnd"/>
      <w:r w:rsidRPr="00800747">
        <w:t xml:space="preserve">. IEEE </w:t>
      </w:r>
      <w:proofErr w:type="spellStart"/>
      <w:r w:rsidRPr="00800747">
        <w:t>Transactions</w:t>
      </w:r>
      <w:proofErr w:type="spellEnd"/>
      <w:r w:rsidRPr="00800747">
        <w:t xml:space="preserve"> on </w:t>
      </w:r>
      <w:proofErr w:type="spellStart"/>
      <w:r w:rsidRPr="00800747">
        <w:t>Visualization</w:t>
      </w:r>
      <w:proofErr w:type="spellEnd"/>
      <w:r w:rsidRPr="00800747">
        <w:t xml:space="preserve"> and </w:t>
      </w:r>
      <w:proofErr w:type="spellStart"/>
      <w:r w:rsidRPr="00800747">
        <w:t>Computer</w:t>
      </w:r>
      <w:proofErr w:type="spellEnd"/>
      <w:r w:rsidRPr="00800747">
        <w:t xml:space="preserve"> </w:t>
      </w:r>
      <w:proofErr w:type="spellStart"/>
      <w:r w:rsidRPr="00800747">
        <w:t>Graphics</w:t>
      </w:r>
      <w:proofErr w:type="spellEnd"/>
      <w:r w:rsidRPr="00800747">
        <w:t xml:space="preserve">, roč. 27, č. 7, s. 3213–3225. http://doi.org/10.1109/TVCG.2020.2965109   </w:t>
      </w:r>
    </w:p>
    <w:p w14:paraId="71D6DA11" w14:textId="77777777" w:rsidR="00341D2E" w:rsidRPr="00800747" w:rsidRDefault="00341D2E" w:rsidP="00341D2E">
      <w:pPr>
        <w:pStyle w:val="Normlnprvnodsazen"/>
        <w:ind w:firstLine="0"/>
      </w:pPr>
      <w:r w:rsidRPr="00800747">
        <w:t xml:space="preserve">LAKONSO, D., ADITYA, T. (2019): </w:t>
      </w:r>
      <w:proofErr w:type="spellStart"/>
      <w:r w:rsidRPr="00800747">
        <w:t>Utilizing</w:t>
      </w:r>
      <w:proofErr w:type="spellEnd"/>
      <w:r w:rsidRPr="00800747">
        <w:t xml:space="preserve"> A Game Engine </w:t>
      </w:r>
      <w:proofErr w:type="spellStart"/>
      <w:r w:rsidRPr="00800747">
        <w:t>for</w:t>
      </w:r>
      <w:proofErr w:type="spellEnd"/>
      <w:r w:rsidRPr="00800747">
        <w:t xml:space="preserve"> </w:t>
      </w:r>
      <w:proofErr w:type="spellStart"/>
      <w:r w:rsidRPr="00800747">
        <w:t>Interactive</w:t>
      </w:r>
      <w:proofErr w:type="spellEnd"/>
      <w:r w:rsidRPr="00800747">
        <w:t xml:space="preserve"> 3D </w:t>
      </w:r>
      <w:proofErr w:type="spellStart"/>
      <w:r w:rsidRPr="00800747">
        <w:t>Topographic</w:t>
      </w:r>
      <w:proofErr w:type="spellEnd"/>
      <w:r w:rsidRPr="00800747">
        <w:t xml:space="preserve"> Data </w:t>
      </w:r>
      <w:proofErr w:type="spellStart"/>
      <w:r w:rsidRPr="00800747">
        <w:t>Visualization</w:t>
      </w:r>
      <w:proofErr w:type="spellEnd"/>
      <w:r w:rsidRPr="00800747">
        <w:t xml:space="preserve">. ISPRS International </w:t>
      </w:r>
      <w:proofErr w:type="spellStart"/>
      <w:r w:rsidRPr="00800747">
        <w:t>Journal</w:t>
      </w:r>
      <w:proofErr w:type="spellEnd"/>
      <w:r w:rsidRPr="00800747">
        <w:t xml:space="preserve"> of </w:t>
      </w:r>
      <w:proofErr w:type="spellStart"/>
      <w:r w:rsidRPr="00800747">
        <w:t>Geo-Information</w:t>
      </w:r>
      <w:proofErr w:type="spellEnd"/>
      <w:r w:rsidRPr="00800747">
        <w:t>, roč. 8, č. 8. https://doi.org/10.3390/ijgi8080361</w:t>
      </w:r>
    </w:p>
    <w:p w14:paraId="5A78A068" w14:textId="77777777" w:rsidR="00341D2E" w:rsidRPr="00800747" w:rsidRDefault="00341D2E" w:rsidP="00341D2E">
      <w:pPr>
        <w:pStyle w:val="Normlnprvnodsazen"/>
        <w:ind w:firstLine="0"/>
      </w:pPr>
      <w:r w:rsidRPr="00800747">
        <w:t xml:space="preserve">RZESZEWSKI, M., ORYLSKI, M. (2021): </w:t>
      </w:r>
      <w:proofErr w:type="spellStart"/>
      <w:r w:rsidRPr="00800747">
        <w:t>Usability</w:t>
      </w:r>
      <w:proofErr w:type="spellEnd"/>
      <w:r w:rsidRPr="00800747">
        <w:t xml:space="preserve"> </w:t>
      </w:r>
      <w:proofErr w:type="spellStart"/>
      <w:r w:rsidRPr="00800747">
        <w:t>of</w:t>
      </w:r>
      <w:proofErr w:type="spellEnd"/>
      <w:r w:rsidRPr="00800747">
        <w:t xml:space="preserve"> </w:t>
      </w:r>
      <w:proofErr w:type="spellStart"/>
      <w:r w:rsidRPr="00800747">
        <w:t>WebXR</w:t>
      </w:r>
      <w:proofErr w:type="spellEnd"/>
      <w:r w:rsidRPr="00800747">
        <w:t xml:space="preserve"> </w:t>
      </w:r>
      <w:proofErr w:type="spellStart"/>
      <w:r w:rsidRPr="00800747">
        <w:t>Visualizations</w:t>
      </w:r>
      <w:proofErr w:type="spellEnd"/>
      <w:r w:rsidRPr="00800747">
        <w:t xml:space="preserve"> in Urban </w:t>
      </w:r>
      <w:proofErr w:type="spellStart"/>
      <w:r w:rsidRPr="00800747">
        <w:t>Planning</w:t>
      </w:r>
      <w:proofErr w:type="spellEnd"/>
      <w:r w:rsidRPr="00800747">
        <w:t xml:space="preserve">. ISPRS International </w:t>
      </w:r>
      <w:proofErr w:type="spellStart"/>
      <w:r w:rsidRPr="00800747">
        <w:t>Journal</w:t>
      </w:r>
      <w:proofErr w:type="spellEnd"/>
      <w:r w:rsidRPr="00800747">
        <w:t xml:space="preserve"> of </w:t>
      </w:r>
      <w:proofErr w:type="spellStart"/>
      <w:r w:rsidRPr="00800747">
        <w:t>Geo-Information</w:t>
      </w:r>
      <w:proofErr w:type="spellEnd"/>
      <w:r w:rsidRPr="00800747">
        <w:t xml:space="preserve">, roč. 10, č. 11. https://doi.org/10.3390/ijgi10110721 </w:t>
      </w:r>
    </w:p>
    <w:p w14:paraId="60AE94B7" w14:textId="77777777" w:rsidR="00341D2E" w:rsidRPr="00800747" w:rsidRDefault="00341D2E" w:rsidP="00341D2E">
      <w:pPr>
        <w:pStyle w:val="Normlnprvnodsazen"/>
        <w:ind w:firstLine="0"/>
      </w:pPr>
      <w:r w:rsidRPr="00800747">
        <w:t xml:space="preserve">STACHOŇ, Z., KUBÍČEK, P. HERMAN, L. (2020): </w:t>
      </w:r>
      <w:proofErr w:type="spellStart"/>
      <w:r w:rsidRPr="00800747">
        <w:t>Virtual</w:t>
      </w:r>
      <w:proofErr w:type="spellEnd"/>
      <w:r w:rsidRPr="00800747">
        <w:t xml:space="preserve"> and </w:t>
      </w:r>
      <w:proofErr w:type="spellStart"/>
      <w:r w:rsidRPr="00800747">
        <w:t>Immersive</w:t>
      </w:r>
      <w:proofErr w:type="spellEnd"/>
      <w:r w:rsidRPr="00800747">
        <w:t xml:space="preserve"> </w:t>
      </w:r>
      <w:proofErr w:type="spellStart"/>
      <w:r w:rsidRPr="00800747">
        <w:t>Environments</w:t>
      </w:r>
      <w:proofErr w:type="spellEnd"/>
      <w:r w:rsidRPr="00800747">
        <w:t xml:space="preserve">. Wilson, J. P.: </w:t>
      </w:r>
      <w:proofErr w:type="spellStart"/>
      <w:r w:rsidRPr="00800747">
        <w:t>The</w:t>
      </w:r>
      <w:proofErr w:type="spellEnd"/>
      <w:r w:rsidRPr="00800747">
        <w:t xml:space="preserve"> </w:t>
      </w:r>
      <w:proofErr w:type="spellStart"/>
      <w:r w:rsidRPr="00800747">
        <w:t>Geographic</w:t>
      </w:r>
      <w:proofErr w:type="spellEnd"/>
      <w:r w:rsidRPr="00800747">
        <w:t xml:space="preserve"> </w:t>
      </w:r>
      <w:proofErr w:type="spellStart"/>
      <w:r w:rsidRPr="00800747">
        <w:t>Information</w:t>
      </w:r>
      <w:proofErr w:type="spellEnd"/>
      <w:r w:rsidRPr="00800747">
        <w:t xml:space="preserve"> Science &amp; Technology Body </w:t>
      </w:r>
      <w:proofErr w:type="spellStart"/>
      <w:r w:rsidRPr="00800747">
        <w:t>of</w:t>
      </w:r>
      <w:proofErr w:type="spellEnd"/>
      <w:r w:rsidRPr="00800747">
        <w:t xml:space="preserve"> </w:t>
      </w:r>
      <w:proofErr w:type="spellStart"/>
      <w:r w:rsidRPr="00800747">
        <w:t>Knowledge</w:t>
      </w:r>
      <w:proofErr w:type="spellEnd"/>
      <w:r w:rsidRPr="00800747">
        <w:t xml:space="preserve">. </w:t>
      </w:r>
      <w:proofErr w:type="spellStart"/>
      <w:r w:rsidRPr="00800747">
        <w:t>Ithaca</w:t>
      </w:r>
      <w:proofErr w:type="spellEnd"/>
      <w:r w:rsidRPr="00800747">
        <w:t xml:space="preserve">, New York, UCGIS. https://gistbok.ucgis.org/bok-topics/virtual-and-immersive-environments </w:t>
      </w:r>
    </w:p>
    <w:p w14:paraId="248C0FA4" w14:textId="77777777" w:rsidR="00341D2E" w:rsidRPr="00800747" w:rsidRDefault="00341D2E" w:rsidP="00341D2E">
      <w:pPr>
        <w:pStyle w:val="Normlnprvnodsazen"/>
        <w:ind w:firstLine="0"/>
      </w:pPr>
      <w:r w:rsidRPr="00800747">
        <w:t xml:space="preserve">SEO, D., YOO, B. (2020): </w:t>
      </w:r>
      <w:proofErr w:type="spellStart"/>
      <w:r w:rsidRPr="00800747">
        <w:t>Interoperable</w:t>
      </w:r>
      <w:proofErr w:type="spellEnd"/>
      <w:r w:rsidRPr="00800747">
        <w:t xml:space="preserve"> </w:t>
      </w:r>
      <w:proofErr w:type="spellStart"/>
      <w:r w:rsidRPr="00800747">
        <w:t>information</w:t>
      </w:r>
      <w:proofErr w:type="spellEnd"/>
      <w:r w:rsidRPr="00800747">
        <w:t xml:space="preserve"> model </w:t>
      </w:r>
      <w:proofErr w:type="spellStart"/>
      <w:r w:rsidRPr="00800747">
        <w:t>for</w:t>
      </w:r>
      <w:proofErr w:type="spellEnd"/>
      <w:r w:rsidRPr="00800747">
        <w:t xml:space="preserve"> </w:t>
      </w:r>
      <w:proofErr w:type="spellStart"/>
      <w:r w:rsidRPr="00800747">
        <w:t>geovisualization</w:t>
      </w:r>
      <w:proofErr w:type="spellEnd"/>
      <w:r w:rsidRPr="00800747">
        <w:t xml:space="preserve"> and </w:t>
      </w:r>
      <w:proofErr w:type="spellStart"/>
      <w:r w:rsidRPr="00800747">
        <w:t>interaction</w:t>
      </w:r>
      <w:proofErr w:type="spellEnd"/>
      <w:r w:rsidRPr="00800747">
        <w:t xml:space="preserve"> in XR </w:t>
      </w:r>
      <w:proofErr w:type="spellStart"/>
      <w:r w:rsidRPr="00800747">
        <w:t>environments</w:t>
      </w:r>
      <w:proofErr w:type="spellEnd"/>
      <w:r w:rsidRPr="00800747">
        <w:t xml:space="preserve">, International </w:t>
      </w:r>
      <w:proofErr w:type="spellStart"/>
      <w:r w:rsidRPr="00800747">
        <w:t>Journal</w:t>
      </w:r>
      <w:proofErr w:type="spellEnd"/>
      <w:r w:rsidRPr="00800747">
        <w:t xml:space="preserve"> </w:t>
      </w:r>
      <w:proofErr w:type="spellStart"/>
      <w:r w:rsidRPr="00800747">
        <w:t>of</w:t>
      </w:r>
      <w:proofErr w:type="spellEnd"/>
      <w:r w:rsidRPr="00800747">
        <w:t xml:space="preserve"> </w:t>
      </w:r>
      <w:proofErr w:type="spellStart"/>
      <w:r w:rsidRPr="00800747">
        <w:t>Geographical</w:t>
      </w:r>
      <w:proofErr w:type="spellEnd"/>
      <w:r w:rsidRPr="00800747">
        <w:t xml:space="preserve"> </w:t>
      </w:r>
      <w:proofErr w:type="spellStart"/>
      <w:r w:rsidRPr="00800747">
        <w:t>Information</w:t>
      </w:r>
      <w:proofErr w:type="spellEnd"/>
      <w:r w:rsidRPr="00800747">
        <w:t xml:space="preserve"> Science, roč. 34, č. 1. s. 1–30. https://doi.org/10.1080/13658816.2019.1706739 </w:t>
      </w:r>
    </w:p>
    <w:p w14:paraId="23E6F2A6" w14:textId="4E1C8F7E" w:rsidR="00D85329" w:rsidRPr="00800747" w:rsidRDefault="00341D2E" w:rsidP="00341D2E">
      <w:pPr>
        <w:pStyle w:val="Normlnprvnodsazen"/>
        <w:ind w:firstLine="0"/>
      </w:pPr>
      <w:r w:rsidRPr="00800747">
        <w:t xml:space="preserve">ŠTĚRBA, Z., ŠAŠINKA, Č., STACHOŇ, Z., ŠTAMPACH, R., MORONG, K. (2015): </w:t>
      </w:r>
      <w:proofErr w:type="spellStart"/>
      <w:r w:rsidRPr="00800747">
        <w:t>Selected</w:t>
      </w:r>
      <w:proofErr w:type="spellEnd"/>
      <w:r w:rsidRPr="00800747">
        <w:t xml:space="preserve"> </w:t>
      </w:r>
      <w:proofErr w:type="spellStart"/>
      <w:r w:rsidRPr="00800747">
        <w:t>Issues</w:t>
      </w:r>
      <w:proofErr w:type="spellEnd"/>
      <w:r w:rsidRPr="00800747">
        <w:t xml:space="preserve"> </w:t>
      </w:r>
      <w:proofErr w:type="spellStart"/>
      <w:r w:rsidRPr="00800747">
        <w:t>of</w:t>
      </w:r>
      <w:proofErr w:type="spellEnd"/>
      <w:r w:rsidRPr="00800747">
        <w:t xml:space="preserve"> </w:t>
      </w:r>
      <w:proofErr w:type="spellStart"/>
      <w:r w:rsidRPr="00800747">
        <w:t>Experimental</w:t>
      </w:r>
      <w:proofErr w:type="spellEnd"/>
      <w:r w:rsidRPr="00800747">
        <w:t xml:space="preserve"> Testing in </w:t>
      </w:r>
      <w:proofErr w:type="spellStart"/>
      <w:r w:rsidRPr="00800747">
        <w:t>Cartography</w:t>
      </w:r>
      <w:proofErr w:type="spellEnd"/>
      <w:r w:rsidRPr="00800747">
        <w:t>. Masaryk University, Brno, 107 s., ISBN 978-80-210-7909-0.</w:t>
      </w:r>
    </w:p>
    <w:p w14:paraId="6DF78FB0" w14:textId="77777777" w:rsidR="00D85329" w:rsidRPr="0078375D" w:rsidRDefault="00D85329" w:rsidP="00D85329">
      <w:pPr>
        <w:spacing w:after="0" w:line="240" w:lineRule="auto"/>
        <w:jc w:val="left"/>
        <w:rPr>
          <w:rFonts w:eastAsia="Times New Roman" w:cs="Times New Roman"/>
          <w:i/>
          <w:iCs/>
          <w:lang w:eastAsia="cs-CZ"/>
        </w:rPr>
      </w:pPr>
    </w:p>
    <w:p w14:paraId="4D50346B" w14:textId="77777777" w:rsidR="00D85329" w:rsidRPr="0078375D" w:rsidRDefault="00D85329" w:rsidP="00D85329">
      <w:pPr>
        <w:spacing w:after="0" w:line="240" w:lineRule="auto"/>
        <w:ind w:left="3600" w:hanging="3600"/>
        <w:rPr>
          <w:rFonts w:eastAsia="Times New Roman" w:cs="Times New Roman"/>
          <w:noProof/>
          <w:lang w:eastAsia="cs-CZ"/>
        </w:rPr>
      </w:pPr>
      <w:r w:rsidRPr="0078375D">
        <w:rPr>
          <w:rFonts w:eastAsia="Times New Roman" w:cs="Times New Roman"/>
          <w:i/>
          <w:iCs/>
          <w:lang w:eastAsia="cs-CZ"/>
        </w:rPr>
        <w:t>Jazyk závěrečné práce:</w:t>
      </w:r>
      <w:r w:rsidRPr="0078375D">
        <w:rPr>
          <w:rFonts w:eastAsia="Times New Roman" w:cs="Times New Roman"/>
          <w:i/>
          <w:iCs/>
          <w:lang w:eastAsia="cs-CZ"/>
        </w:rPr>
        <w:tab/>
      </w:r>
      <w:r w:rsidRPr="0078375D">
        <w:rPr>
          <w:rFonts w:eastAsia="Times New Roman" w:cs="Times New Roman"/>
          <w:i/>
          <w:iCs/>
          <w:lang w:eastAsia="cs-CZ"/>
        </w:rPr>
        <w:tab/>
      </w:r>
      <w:r w:rsidRPr="0078375D">
        <w:rPr>
          <w:rFonts w:eastAsia="Times New Roman" w:cs="Times New Roman"/>
          <w:noProof/>
          <w:lang w:eastAsia="cs-CZ"/>
        </w:rPr>
        <w:t>čeština</w:t>
      </w:r>
    </w:p>
    <w:p w14:paraId="18F7D2DA" w14:textId="77777777" w:rsidR="00D85329" w:rsidRPr="0078375D" w:rsidRDefault="00D85329" w:rsidP="00D85329">
      <w:pPr>
        <w:spacing w:after="0" w:line="240" w:lineRule="auto"/>
        <w:jc w:val="left"/>
        <w:rPr>
          <w:rFonts w:eastAsia="Times New Roman" w:cs="Times New Roman"/>
          <w:iCs/>
          <w:lang w:eastAsia="cs-CZ"/>
        </w:rPr>
      </w:pPr>
    </w:p>
    <w:p w14:paraId="7660B0D6" w14:textId="64C2F278" w:rsidR="00D85329" w:rsidRPr="0078375D" w:rsidRDefault="00D85329" w:rsidP="00D85329">
      <w:pPr>
        <w:spacing w:after="0" w:line="240" w:lineRule="auto"/>
        <w:ind w:left="3600" w:hanging="3600"/>
        <w:rPr>
          <w:rFonts w:eastAsia="Times New Roman" w:cs="Times New Roman"/>
          <w:lang w:eastAsia="cs-CZ"/>
        </w:rPr>
      </w:pPr>
      <w:r w:rsidRPr="0078375D">
        <w:rPr>
          <w:rFonts w:eastAsia="Times New Roman" w:cs="Times New Roman"/>
          <w:i/>
          <w:lang w:eastAsia="cs-CZ"/>
        </w:rPr>
        <w:t xml:space="preserve">Vedoucí bakalářské </w:t>
      </w:r>
      <w:r w:rsidR="006A06BE" w:rsidRPr="0078375D">
        <w:rPr>
          <w:rFonts w:eastAsia="Times New Roman" w:cs="Times New Roman"/>
          <w:i/>
          <w:lang w:eastAsia="cs-CZ"/>
        </w:rPr>
        <w:t>práce</w:t>
      </w:r>
      <w:r w:rsidR="006A06BE" w:rsidRPr="0078375D">
        <w:rPr>
          <w:rFonts w:eastAsia="Times New Roman" w:cs="Times New Roman"/>
          <w:lang w:eastAsia="cs-CZ"/>
        </w:rPr>
        <w:t xml:space="preserve">: </w:t>
      </w:r>
      <w:r w:rsidR="006A06BE" w:rsidRPr="0078375D">
        <w:rPr>
          <w:rFonts w:eastAsia="Times New Roman" w:cs="Times New Roman"/>
          <w:lang w:eastAsia="cs-CZ"/>
        </w:rPr>
        <w:tab/>
      </w:r>
      <w:r w:rsidRPr="0078375D">
        <w:rPr>
          <w:rFonts w:eastAsia="Times New Roman" w:cs="Times New Roman"/>
          <w:lang w:eastAsia="cs-CZ"/>
        </w:rPr>
        <w:tab/>
      </w:r>
      <w:r w:rsidRPr="0078375D">
        <w:rPr>
          <w:rFonts w:eastAsia="Times New Roman" w:cs="Times New Roman"/>
          <w:noProof/>
          <w:lang w:eastAsia="cs-CZ"/>
        </w:rPr>
        <w:t xml:space="preserve">RNDr. </w:t>
      </w:r>
      <w:r w:rsidR="006F2CB3" w:rsidRPr="0078375D">
        <w:rPr>
          <w:rFonts w:eastAsia="Times New Roman" w:cs="Times New Roman"/>
          <w:noProof/>
          <w:lang w:eastAsia="cs-CZ"/>
        </w:rPr>
        <w:t>Lukáš Herman</w:t>
      </w:r>
      <w:r w:rsidRPr="0078375D">
        <w:rPr>
          <w:rFonts w:eastAsia="Times New Roman" w:cs="Times New Roman"/>
          <w:noProof/>
          <w:lang w:eastAsia="cs-CZ"/>
        </w:rPr>
        <w:t>, Ph.D.</w:t>
      </w:r>
    </w:p>
    <w:p w14:paraId="766CF20F" w14:textId="77777777" w:rsidR="00D85329" w:rsidRPr="0078375D" w:rsidRDefault="00D85329" w:rsidP="00D85329">
      <w:pPr>
        <w:spacing w:after="0" w:line="240" w:lineRule="auto"/>
        <w:rPr>
          <w:rFonts w:eastAsia="Times New Roman" w:cs="Times New Roman"/>
          <w:lang w:eastAsia="cs-CZ"/>
        </w:rPr>
      </w:pPr>
    </w:p>
    <w:p w14:paraId="4C8F0E14" w14:textId="77777777" w:rsidR="00D85329" w:rsidRPr="0078375D" w:rsidRDefault="00D85329" w:rsidP="00D85329">
      <w:pPr>
        <w:spacing w:after="0" w:line="240" w:lineRule="auto"/>
        <w:ind w:left="3600" w:hanging="3600"/>
        <w:rPr>
          <w:rFonts w:eastAsia="Times New Roman" w:cs="Times New Roman"/>
          <w:i/>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304"/>
      </w:tblGrid>
      <w:tr w:rsidR="00D85329" w:rsidRPr="0078375D" w14:paraId="06BBA323" w14:textId="77777777" w:rsidTr="00D85329">
        <w:tc>
          <w:tcPr>
            <w:tcW w:w="4253" w:type="dxa"/>
          </w:tcPr>
          <w:p w14:paraId="271BED02" w14:textId="31E2ECF8" w:rsidR="00D85329" w:rsidRPr="0078375D" w:rsidRDefault="00D85329" w:rsidP="00D85329">
            <w:pPr>
              <w:spacing w:after="0"/>
              <w:jc w:val="left"/>
              <w:rPr>
                <w:i/>
                <w:sz w:val="22"/>
                <w:szCs w:val="22"/>
              </w:rPr>
            </w:pPr>
            <w:r w:rsidRPr="0078375D">
              <w:rPr>
                <w:i/>
                <w:sz w:val="22"/>
                <w:szCs w:val="22"/>
              </w:rPr>
              <w:t xml:space="preserve">Datum zadání </w:t>
            </w:r>
            <w:r w:rsidR="00FD35D9" w:rsidRPr="0078375D">
              <w:rPr>
                <w:i/>
                <w:sz w:val="22"/>
                <w:szCs w:val="22"/>
              </w:rPr>
              <w:t>diplomové</w:t>
            </w:r>
            <w:r w:rsidRPr="0078375D">
              <w:rPr>
                <w:i/>
                <w:sz w:val="22"/>
                <w:szCs w:val="22"/>
              </w:rPr>
              <w:t xml:space="preserve"> práce</w:t>
            </w:r>
            <w:r w:rsidRPr="0078375D">
              <w:rPr>
                <w:sz w:val="22"/>
                <w:szCs w:val="22"/>
              </w:rPr>
              <w:t xml:space="preserve">:  </w:t>
            </w:r>
          </w:p>
        </w:tc>
        <w:tc>
          <w:tcPr>
            <w:tcW w:w="2552" w:type="dxa"/>
          </w:tcPr>
          <w:p w14:paraId="75603419" w14:textId="26A30827" w:rsidR="00D85329" w:rsidRPr="0078375D" w:rsidRDefault="0078375D" w:rsidP="00D85329">
            <w:pPr>
              <w:spacing w:after="0"/>
              <w:ind w:left="3600" w:hanging="3600"/>
              <w:rPr>
                <w:sz w:val="22"/>
                <w:szCs w:val="22"/>
              </w:rPr>
            </w:pPr>
            <w:r w:rsidRPr="0078375D">
              <w:rPr>
                <w:sz w:val="22"/>
                <w:szCs w:val="22"/>
              </w:rPr>
              <w:t>25. 1. 2022</w:t>
            </w:r>
          </w:p>
        </w:tc>
      </w:tr>
      <w:tr w:rsidR="00D85329" w:rsidRPr="0078375D" w14:paraId="78413D82" w14:textId="77777777" w:rsidTr="00D85329">
        <w:tc>
          <w:tcPr>
            <w:tcW w:w="4253" w:type="dxa"/>
          </w:tcPr>
          <w:p w14:paraId="676E3986" w14:textId="1F5907F1" w:rsidR="00D85329" w:rsidRPr="0078375D" w:rsidRDefault="00D85329" w:rsidP="00D85329">
            <w:pPr>
              <w:spacing w:after="0"/>
              <w:jc w:val="left"/>
              <w:rPr>
                <w:i/>
                <w:sz w:val="22"/>
                <w:szCs w:val="22"/>
              </w:rPr>
            </w:pPr>
            <w:r w:rsidRPr="0078375D">
              <w:rPr>
                <w:i/>
                <w:sz w:val="22"/>
                <w:szCs w:val="22"/>
              </w:rPr>
              <w:t xml:space="preserve">Datum odevzdání </w:t>
            </w:r>
            <w:r w:rsidR="0078375D" w:rsidRPr="0078375D">
              <w:rPr>
                <w:i/>
                <w:sz w:val="22"/>
                <w:szCs w:val="22"/>
              </w:rPr>
              <w:t>diplomové</w:t>
            </w:r>
            <w:r w:rsidRPr="0078375D">
              <w:rPr>
                <w:i/>
                <w:sz w:val="22"/>
                <w:szCs w:val="22"/>
              </w:rPr>
              <w:t xml:space="preserve"> práce</w:t>
            </w:r>
            <w:r w:rsidRPr="0078375D">
              <w:rPr>
                <w:sz w:val="22"/>
                <w:szCs w:val="22"/>
              </w:rPr>
              <w:t xml:space="preserve">:  </w:t>
            </w:r>
          </w:p>
        </w:tc>
        <w:tc>
          <w:tcPr>
            <w:tcW w:w="2552" w:type="dxa"/>
          </w:tcPr>
          <w:p w14:paraId="0AA1B248" w14:textId="6107053C" w:rsidR="00D85329" w:rsidRPr="0036157A" w:rsidRDefault="0036157A" w:rsidP="00D85329">
            <w:pPr>
              <w:spacing w:after="0"/>
              <w:jc w:val="left"/>
              <w:rPr>
                <w:iCs/>
                <w:sz w:val="22"/>
                <w:szCs w:val="22"/>
              </w:rPr>
            </w:pPr>
            <w:r w:rsidRPr="0036157A">
              <w:rPr>
                <w:iCs/>
                <w:sz w:val="22"/>
                <w:szCs w:val="22"/>
              </w:rPr>
              <w:t>dle harmonogramu</w:t>
            </w:r>
          </w:p>
        </w:tc>
      </w:tr>
    </w:tbl>
    <w:p w14:paraId="79E19DC2" w14:textId="77777777" w:rsidR="00D85329" w:rsidRPr="00800747" w:rsidRDefault="00D85329" w:rsidP="00D85329">
      <w:pPr>
        <w:spacing w:after="0" w:line="240" w:lineRule="auto"/>
        <w:rPr>
          <w:rFonts w:eastAsia="Times New Roman" w:cs="Times New Roman"/>
          <w:lang w:eastAsia="cs-CZ"/>
        </w:rPr>
      </w:pPr>
    </w:p>
    <w:p w14:paraId="5F6E0D4B" w14:textId="77777777" w:rsidR="00D85329" w:rsidRPr="00800747" w:rsidRDefault="00D85329" w:rsidP="00D85329">
      <w:pPr>
        <w:spacing w:after="0" w:line="240" w:lineRule="auto"/>
        <w:rPr>
          <w:rFonts w:eastAsia="Times New Roman" w:cs="Times New Roman"/>
          <w:lang w:eastAsia="cs-CZ"/>
        </w:rPr>
      </w:pPr>
    </w:p>
    <w:p w14:paraId="764D418F" w14:textId="77777777" w:rsidR="00D85329" w:rsidRPr="00800747" w:rsidRDefault="00D85329" w:rsidP="00341D2E">
      <w:pPr>
        <w:spacing w:after="0" w:line="240" w:lineRule="auto"/>
        <w:rPr>
          <w:rFonts w:eastAsia="Times New Roman" w:cs="Times New Roman"/>
          <w:lang w:eastAsia="cs-CZ"/>
        </w:rPr>
      </w:pPr>
    </w:p>
    <w:p w14:paraId="0CD91379" w14:textId="77777777" w:rsidR="00D85329" w:rsidRPr="00800747" w:rsidRDefault="00D85329" w:rsidP="00D85329">
      <w:pPr>
        <w:spacing w:after="0" w:line="240" w:lineRule="auto"/>
        <w:jc w:val="center"/>
        <w:rPr>
          <w:rFonts w:eastAsia="Times New Roman" w:cs="Times New Roman"/>
          <w:lang w:eastAsia="cs-CZ"/>
        </w:rPr>
      </w:pPr>
    </w:p>
    <w:p w14:paraId="7ECCBAA2" w14:textId="77777777" w:rsidR="00D85329" w:rsidRPr="00800747" w:rsidRDefault="00D85329" w:rsidP="00D85329">
      <w:pPr>
        <w:spacing w:after="0" w:line="240" w:lineRule="auto"/>
        <w:ind w:left="4956"/>
        <w:jc w:val="left"/>
        <w:rPr>
          <w:rFonts w:eastAsia="Times New Roman" w:cs="Times New Roman"/>
          <w:lang w:eastAsia="cs-CZ"/>
        </w:rPr>
      </w:pPr>
      <w:r w:rsidRPr="00800747">
        <w:rPr>
          <w:rFonts w:eastAsia="Times New Roman" w:cs="Times New Roman"/>
          <w:lang w:eastAsia="cs-CZ"/>
        </w:rPr>
        <w:t xml:space="preserve">     RNDr. Vladimír </w:t>
      </w:r>
      <w:proofErr w:type="spellStart"/>
      <w:r w:rsidRPr="00800747">
        <w:rPr>
          <w:rFonts w:eastAsia="Times New Roman" w:cs="Times New Roman"/>
          <w:lang w:eastAsia="cs-CZ"/>
        </w:rPr>
        <w:t>Herber</w:t>
      </w:r>
      <w:proofErr w:type="spellEnd"/>
      <w:r w:rsidRPr="00800747">
        <w:rPr>
          <w:rFonts w:eastAsia="Times New Roman" w:cs="Times New Roman"/>
          <w:lang w:eastAsia="cs-CZ"/>
        </w:rPr>
        <w:t>, CSc.</w:t>
      </w:r>
    </w:p>
    <w:p w14:paraId="0F20C31A" w14:textId="59EBF7D5" w:rsidR="00D85329" w:rsidRPr="00800747" w:rsidRDefault="00D85329" w:rsidP="00D85329">
      <w:pPr>
        <w:spacing w:after="0" w:line="240" w:lineRule="auto"/>
        <w:jc w:val="left"/>
        <w:rPr>
          <w:rFonts w:eastAsia="Times New Roman" w:cs="Times New Roman"/>
          <w:lang w:eastAsia="cs-CZ"/>
        </w:rPr>
      </w:pPr>
      <w:r w:rsidRPr="00800747">
        <w:rPr>
          <w:rFonts w:eastAsia="Times New Roman" w:cs="Times New Roman"/>
          <w:lang w:eastAsia="cs-CZ"/>
        </w:rPr>
        <w:t xml:space="preserve">                                                                                 </w:t>
      </w:r>
      <w:r w:rsidR="0078375D">
        <w:rPr>
          <w:rFonts w:eastAsia="Times New Roman" w:cs="Times New Roman"/>
          <w:lang w:eastAsia="cs-CZ"/>
        </w:rPr>
        <w:tab/>
      </w:r>
      <w:r w:rsidRPr="00800747">
        <w:rPr>
          <w:rFonts w:eastAsia="Times New Roman" w:cs="Times New Roman"/>
          <w:lang w:eastAsia="cs-CZ"/>
        </w:rPr>
        <w:t>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1EBB6BAD" w14:textId="268F8485" w:rsidR="006A06BE" w:rsidRPr="0078375D" w:rsidRDefault="006A06BE" w:rsidP="006A06BE">
      <w:pPr>
        <w:rPr>
          <w:rFonts w:eastAsia="Times New Roman" w:cs="Times New Roman"/>
          <w:lang w:eastAsia="cs-CZ"/>
        </w:rPr>
      </w:pPr>
      <w:r>
        <w:rPr>
          <w:lang w:eastAsia="cs-CZ"/>
        </w:rPr>
        <w:t xml:space="preserve">Na tomto místě bych chtěl poděkovat vedoucímu diplomové práce </w:t>
      </w:r>
      <w:r w:rsidRPr="0078375D">
        <w:rPr>
          <w:rFonts w:eastAsia="Times New Roman" w:cs="Times New Roman"/>
          <w:noProof/>
          <w:lang w:eastAsia="cs-CZ"/>
        </w:rPr>
        <w:t>RNDr. Lukáš</w:t>
      </w:r>
      <w:r>
        <w:rPr>
          <w:rFonts w:eastAsia="Times New Roman" w:cs="Times New Roman"/>
          <w:noProof/>
          <w:lang w:eastAsia="cs-CZ"/>
        </w:rPr>
        <w:t xml:space="preserve">i </w:t>
      </w:r>
      <w:r w:rsidRPr="0078375D">
        <w:rPr>
          <w:rFonts w:eastAsia="Times New Roman" w:cs="Times New Roman"/>
          <w:noProof/>
          <w:lang w:eastAsia="cs-CZ"/>
        </w:rPr>
        <w:t>Herman</w:t>
      </w:r>
      <w:r>
        <w:rPr>
          <w:rFonts w:eastAsia="Times New Roman" w:cs="Times New Roman"/>
          <w:noProof/>
          <w:lang w:eastAsia="cs-CZ"/>
        </w:rPr>
        <w:t>ovi</w:t>
      </w:r>
      <w:r w:rsidRPr="0078375D">
        <w:rPr>
          <w:rFonts w:eastAsia="Times New Roman" w:cs="Times New Roman"/>
          <w:noProof/>
          <w:lang w:eastAsia="cs-CZ"/>
        </w:rPr>
        <w:t>,</w:t>
      </w:r>
      <w:r w:rsidR="00706E3F">
        <w:rPr>
          <w:rFonts w:eastAsia="Times New Roman" w:cs="Times New Roman"/>
          <w:noProof/>
          <w:lang w:eastAsia="cs-CZ"/>
        </w:rPr>
        <w:t xml:space="preserve"> </w:t>
      </w:r>
      <w:r w:rsidRPr="0078375D">
        <w:rPr>
          <w:rFonts w:eastAsia="Times New Roman" w:cs="Times New Roman"/>
          <w:noProof/>
          <w:lang w:eastAsia="cs-CZ"/>
        </w:rPr>
        <w:t>Ph.D</w:t>
      </w:r>
      <w:r>
        <w:rPr>
          <w:rFonts w:eastAsia="Times New Roman" w:cs="Times New Roman"/>
          <w:noProof/>
          <w:lang w:eastAsia="cs-CZ"/>
        </w:rPr>
        <w:t xml:space="preserve"> za vedení práce a předevím za trpělivost a ochotu nasměrovat. Velké díky patří kolegům z Kanceláře architekta města, s jejichž pomocí byly získány potřebné znalosti. Dále bych chtěl pod</w:t>
      </w:r>
      <w:r w:rsidR="00706E3F">
        <w:rPr>
          <w:rFonts w:eastAsia="Times New Roman" w:cs="Times New Roman"/>
          <w:noProof/>
          <w:lang w:eastAsia="cs-CZ"/>
        </w:rPr>
        <w:t>ě</w:t>
      </w:r>
      <w:r>
        <w:rPr>
          <w:rFonts w:eastAsia="Times New Roman" w:cs="Times New Roman"/>
          <w:noProof/>
          <w:lang w:eastAsia="cs-CZ"/>
        </w:rPr>
        <w:t xml:space="preserve">kovat členům vývojového týmu aplikace Wonderland engine, </w:t>
      </w:r>
      <w:r w:rsidR="00003C5B">
        <w:rPr>
          <w:rFonts w:eastAsia="Times New Roman" w:cs="Times New Roman"/>
          <w:noProof/>
          <w:lang w:eastAsia="cs-CZ"/>
        </w:rPr>
        <w:t xml:space="preserve">za </w:t>
      </w:r>
      <w:r>
        <w:rPr>
          <w:rFonts w:eastAsia="Times New Roman" w:cs="Times New Roman"/>
          <w:noProof/>
          <w:lang w:eastAsia="cs-CZ"/>
        </w:rPr>
        <w:t xml:space="preserve">četné a podrobné rady. V neposlední řadě patří obrovské díky mé rodině a blízkým za neustálou podporu.  </w:t>
      </w:r>
    </w:p>
    <w:p w14:paraId="171E7B5B" w14:textId="77777777" w:rsidR="006A06BE" w:rsidRPr="0078375D" w:rsidRDefault="006A06BE" w:rsidP="006A06BE">
      <w:pPr>
        <w:spacing w:after="0" w:line="240" w:lineRule="auto"/>
        <w:rPr>
          <w:rFonts w:eastAsia="Times New Roman" w:cs="Times New Roman"/>
          <w:lang w:eastAsia="cs-CZ"/>
        </w:rPr>
      </w:pPr>
    </w:p>
    <w:p w14:paraId="2A9E06FA" w14:textId="77777777" w:rsidR="00BC794A" w:rsidRDefault="00BC794A" w:rsidP="006A06BE">
      <w:pPr>
        <w:pStyle w:val="Normlnprvnodsazen"/>
        <w:ind w:firstLine="0"/>
      </w:pPr>
    </w:p>
    <w:p w14:paraId="5E6007F4" w14:textId="77777777" w:rsidR="006A06BE" w:rsidRDefault="006A06BE" w:rsidP="006A06BE">
      <w:pPr>
        <w:pStyle w:val="Normlnprvnodsazen"/>
        <w:ind w:firstLine="0"/>
      </w:pPr>
    </w:p>
    <w:p w14:paraId="09C6BCB4" w14:textId="77777777" w:rsidR="006A06BE" w:rsidRDefault="006A06BE" w:rsidP="006A06BE">
      <w:pPr>
        <w:pStyle w:val="Normlnprvnodsazen"/>
        <w:ind w:firstLine="0"/>
      </w:pPr>
    </w:p>
    <w:p w14:paraId="06A7664E" w14:textId="77777777" w:rsidR="006A06BE" w:rsidRDefault="006A06BE" w:rsidP="006A06BE">
      <w:pPr>
        <w:pStyle w:val="Normlnprvnodsazen"/>
        <w:ind w:firstLine="0"/>
      </w:pPr>
    </w:p>
    <w:p w14:paraId="7D59F481" w14:textId="77777777" w:rsidR="006A06BE" w:rsidRDefault="006A06BE" w:rsidP="006A06BE">
      <w:pPr>
        <w:pStyle w:val="Normlnprvnodsazen"/>
        <w:ind w:firstLine="0"/>
      </w:pPr>
    </w:p>
    <w:p w14:paraId="22DA96CE" w14:textId="77777777" w:rsidR="006A06BE" w:rsidRDefault="006A06BE" w:rsidP="006A06BE">
      <w:pPr>
        <w:pStyle w:val="Normlnprvnodsazen"/>
        <w:ind w:firstLine="0"/>
      </w:pPr>
    </w:p>
    <w:p w14:paraId="1C3B449D" w14:textId="77777777" w:rsidR="006A06BE" w:rsidRDefault="006A06BE" w:rsidP="006A06BE">
      <w:pPr>
        <w:pStyle w:val="Normlnprvnodsazen"/>
        <w:ind w:firstLine="0"/>
      </w:pPr>
    </w:p>
    <w:p w14:paraId="014B5620" w14:textId="77777777" w:rsidR="006A06BE" w:rsidRDefault="006A06BE" w:rsidP="006A06BE">
      <w:pPr>
        <w:pStyle w:val="Normlnprvnodsazen"/>
        <w:ind w:firstLine="0"/>
      </w:pPr>
    </w:p>
    <w:p w14:paraId="566E9A2B" w14:textId="77777777" w:rsidR="006A06BE" w:rsidRDefault="006A06BE" w:rsidP="006A06BE">
      <w:pPr>
        <w:pStyle w:val="Normlnprvnodsazen"/>
        <w:ind w:firstLine="0"/>
      </w:pPr>
    </w:p>
    <w:p w14:paraId="3AC872A6" w14:textId="77777777" w:rsidR="006A06BE" w:rsidRDefault="006A06BE" w:rsidP="006A06BE">
      <w:pPr>
        <w:pStyle w:val="Normlnprvnodsazen"/>
        <w:ind w:firstLine="0"/>
      </w:pPr>
    </w:p>
    <w:p w14:paraId="42CBF2AA" w14:textId="77777777" w:rsidR="006A06BE" w:rsidRDefault="006A06BE" w:rsidP="006A06BE">
      <w:pPr>
        <w:pStyle w:val="Normlnprvnodsazen"/>
        <w:ind w:firstLine="0"/>
      </w:pPr>
    </w:p>
    <w:p w14:paraId="3BC515E4" w14:textId="77777777" w:rsidR="006A06BE" w:rsidRDefault="006A06BE" w:rsidP="006A06BE">
      <w:pPr>
        <w:pStyle w:val="Normlnprvnodsazen"/>
        <w:ind w:firstLine="0"/>
      </w:pPr>
    </w:p>
    <w:p w14:paraId="0D8A7462" w14:textId="77777777" w:rsidR="006A06BE" w:rsidRDefault="006A06BE" w:rsidP="006A06BE">
      <w:pPr>
        <w:pStyle w:val="Normlnprvnodsazen"/>
        <w:ind w:firstLine="0"/>
      </w:pPr>
    </w:p>
    <w:p w14:paraId="6D7D745C" w14:textId="77777777" w:rsidR="006A06BE" w:rsidRDefault="006A06BE" w:rsidP="006A06BE">
      <w:pPr>
        <w:pStyle w:val="Normlnprvnodsazen"/>
        <w:ind w:firstLine="0"/>
      </w:pPr>
    </w:p>
    <w:p w14:paraId="10865D1E" w14:textId="77777777" w:rsidR="006A06BE" w:rsidRDefault="006A06BE" w:rsidP="006A06BE">
      <w:pPr>
        <w:pStyle w:val="Normlnprvnodsazen"/>
        <w:ind w:firstLine="0"/>
      </w:pPr>
    </w:p>
    <w:p w14:paraId="0B592149" w14:textId="77777777" w:rsidR="006A06BE" w:rsidRDefault="006A06BE" w:rsidP="006A06BE">
      <w:pPr>
        <w:pStyle w:val="Normlnprvnodsazen"/>
        <w:ind w:firstLine="0"/>
      </w:pPr>
    </w:p>
    <w:p w14:paraId="4D4B761A" w14:textId="77777777" w:rsidR="006A06BE" w:rsidRDefault="006A06BE" w:rsidP="006A06BE">
      <w:pPr>
        <w:pStyle w:val="Normlnprvnodsazen"/>
        <w:ind w:firstLine="0"/>
      </w:pPr>
    </w:p>
    <w:p w14:paraId="5D57C604" w14:textId="77777777" w:rsidR="006A06BE" w:rsidRDefault="006A06BE" w:rsidP="006A06BE">
      <w:pPr>
        <w:pStyle w:val="Normlnprvnodsazen"/>
        <w:ind w:firstLine="0"/>
      </w:pPr>
    </w:p>
    <w:p w14:paraId="1B4FA052" w14:textId="77777777" w:rsidR="006A06BE" w:rsidRPr="001F6849" w:rsidRDefault="006A06BE" w:rsidP="006A06BE">
      <w:pPr>
        <w:pStyle w:val="Normlnprvnodsazen"/>
        <w:ind w:firstLine="0"/>
      </w:pPr>
    </w:p>
    <w:p w14:paraId="3CDCA16E" w14:textId="3F801E98" w:rsidR="00AE1261" w:rsidRPr="001F6849" w:rsidRDefault="00AE1261" w:rsidP="00AE1261">
      <w:pPr>
        <w:pStyle w:val="nadpisbibabstraktpodekovani"/>
      </w:pPr>
      <w:r w:rsidRPr="001F6849">
        <w:t>Prohlášení</w:t>
      </w:r>
    </w:p>
    <w:p w14:paraId="2A6753BE" w14:textId="07DA1E38" w:rsidR="00AE1261" w:rsidRPr="001F6849" w:rsidRDefault="00AE1261" w:rsidP="00AE1261">
      <w:r w:rsidRPr="001F6849">
        <w:t>Prohlašuji, že jsem svoji diplomovou práci vypracoval</w:t>
      </w:r>
      <w:r w:rsidR="006B49AC">
        <w:t xml:space="preserve"> </w:t>
      </w:r>
      <w:r w:rsidRPr="001F6849">
        <w:t xml:space="preserve">samostatně pod vedením </w:t>
      </w:r>
      <w:r w:rsidR="00B8782B" w:rsidRPr="001F6849">
        <w:t xml:space="preserve">RNDr. Lukáše Hermana, Ph.D. </w:t>
      </w:r>
      <w:r w:rsidRPr="001F6849">
        <w:t>a s využitím informačních zdrojů, které jsou v práci citovány.</w:t>
      </w:r>
    </w:p>
    <w:p w14:paraId="2E602AA1" w14:textId="745C75E8" w:rsidR="006E266F" w:rsidRPr="001F6849" w:rsidRDefault="006E266F" w:rsidP="006E266F">
      <w:pPr>
        <w:spacing w:before="480"/>
      </w:pPr>
      <w:r w:rsidRPr="001F6849">
        <w:t xml:space="preserve">Brno </w:t>
      </w:r>
      <w:r w:rsidR="006A06BE">
        <w:t>31. 12.</w:t>
      </w:r>
      <w:r w:rsidRPr="001F6849">
        <w:t xml:space="preserve">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sdt>
      <w:sdtPr>
        <w:id w:val="1218399981"/>
        <w:docPartObj>
          <w:docPartGallery w:val="Table of Contents"/>
          <w:docPartUnique/>
        </w:docPartObj>
      </w:sdtPr>
      <w:sdtEndPr>
        <w:rPr>
          <w:b/>
          <w:bCs/>
          <w:noProof/>
        </w:rPr>
      </w:sdtEndPr>
      <w:sdtContent>
        <w:p w14:paraId="0E1F841E" w14:textId="0E729FEF" w:rsidR="0011054E" w:rsidRPr="0011054E" w:rsidRDefault="0011054E" w:rsidP="0011054E">
          <w:pPr>
            <w:rPr>
              <w:sz w:val="2"/>
              <w:szCs w:val="2"/>
            </w:rPr>
          </w:pPr>
        </w:p>
        <w:p w14:paraId="28C1287D" w14:textId="6AF63544" w:rsidR="0011054E" w:rsidRDefault="0011054E">
          <w:pPr>
            <w:pStyle w:val="TOC1"/>
            <w:rPr>
              <w:rFonts w:eastAsiaTheme="minorEastAsia" w:cstheme="minorBidi"/>
              <w:b w:val="0"/>
              <w:bCs w:val="0"/>
              <w:caps w:val="0"/>
              <w:noProof/>
              <w:kern w:val="2"/>
              <w:sz w:val="22"/>
              <w:szCs w:val="22"/>
              <w:lang w:val="en-US"/>
              <w14:ligatures w14:val="standardContextual"/>
            </w:rPr>
          </w:pPr>
          <w:r>
            <w:fldChar w:fldCharType="begin"/>
          </w:r>
          <w:r>
            <w:instrText xml:space="preserve"> TOC \o "1-3" \h \z \u </w:instrText>
          </w:r>
          <w:r>
            <w:fldChar w:fldCharType="separate"/>
          </w:r>
          <w:hyperlink w:anchor="_Toc155046786" w:history="1">
            <w:r w:rsidRPr="00FE1FF2">
              <w:rPr>
                <w:rStyle w:val="Hyperlink"/>
                <w:noProof/>
              </w:rPr>
              <w:t>1</w:t>
            </w:r>
            <w:r>
              <w:rPr>
                <w:rFonts w:eastAsiaTheme="minorEastAsia" w:cstheme="minorBidi"/>
                <w:b w:val="0"/>
                <w:bCs w:val="0"/>
                <w:caps w:val="0"/>
                <w:noProof/>
                <w:kern w:val="2"/>
                <w:sz w:val="22"/>
                <w:szCs w:val="22"/>
                <w:lang w:val="en-US"/>
                <w14:ligatures w14:val="standardContextual"/>
              </w:rPr>
              <w:tab/>
            </w:r>
            <w:r w:rsidRPr="00FE1FF2">
              <w:rPr>
                <w:rStyle w:val="Hyperlink"/>
                <w:noProof/>
              </w:rPr>
              <w:t>Úvod</w:t>
            </w:r>
            <w:r>
              <w:rPr>
                <w:noProof/>
                <w:webHidden/>
              </w:rPr>
              <w:tab/>
            </w:r>
            <w:r>
              <w:rPr>
                <w:noProof/>
                <w:webHidden/>
              </w:rPr>
              <w:fldChar w:fldCharType="begin"/>
            </w:r>
            <w:r>
              <w:rPr>
                <w:noProof/>
                <w:webHidden/>
              </w:rPr>
              <w:instrText xml:space="preserve"> PAGEREF _Toc155046786 \h </w:instrText>
            </w:r>
            <w:r>
              <w:rPr>
                <w:noProof/>
                <w:webHidden/>
              </w:rPr>
            </w:r>
            <w:r>
              <w:rPr>
                <w:noProof/>
                <w:webHidden/>
              </w:rPr>
              <w:fldChar w:fldCharType="separate"/>
            </w:r>
            <w:r w:rsidR="00823192">
              <w:rPr>
                <w:noProof/>
                <w:webHidden/>
              </w:rPr>
              <w:t>10</w:t>
            </w:r>
            <w:r>
              <w:rPr>
                <w:noProof/>
                <w:webHidden/>
              </w:rPr>
              <w:fldChar w:fldCharType="end"/>
            </w:r>
          </w:hyperlink>
        </w:p>
        <w:p w14:paraId="153B1D8D" w14:textId="65A916A0"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787" w:history="1">
            <w:r w:rsidR="0011054E" w:rsidRPr="00FE1FF2">
              <w:rPr>
                <w:rStyle w:val="Hyperlink"/>
                <w:noProof/>
              </w:rPr>
              <w:t>1.1</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Cíle práce</w:t>
            </w:r>
            <w:r w:rsidR="0011054E">
              <w:rPr>
                <w:noProof/>
                <w:webHidden/>
              </w:rPr>
              <w:tab/>
            </w:r>
            <w:r w:rsidR="0011054E">
              <w:rPr>
                <w:noProof/>
                <w:webHidden/>
              </w:rPr>
              <w:fldChar w:fldCharType="begin"/>
            </w:r>
            <w:r w:rsidR="0011054E">
              <w:rPr>
                <w:noProof/>
                <w:webHidden/>
              </w:rPr>
              <w:instrText xml:space="preserve"> PAGEREF _Toc155046787 \h </w:instrText>
            </w:r>
            <w:r w:rsidR="0011054E">
              <w:rPr>
                <w:noProof/>
                <w:webHidden/>
              </w:rPr>
            </w:r>
            <w:r w:rsidR="0011054E">
              <w:rPr>
                <w:noProof/>
                <w:webHidden/>
              </w:rPr>
              <w:fldChar w:fldCharType="separate"/>
            </w:r>
            <w:r w:rsidR="00823192">
              <w:rPr>
                <w:noProof/>
                <w:webHidden/>
              </w:rPr>
              <w:t>10</w:t>
            </w:r>
            <w:r w:rsidR="0011054E">
              <w:rPr>
                <w:noProof/>
                <w:webHidden/>
              </w:rPr>
              <w:fldChar w:fldCharType="end"/>
            </w:r>
          </w:hyperlink>
        </w:p>
        <w:p w14:paraId="17E97168" w14:textId="00C7D831"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788" w:history="1">
            <w:r w:rsidR="0011054E" w:rsidRPr="00FE1FF2">
              <w:rPr>
                <w:rStyle w:val="Hyperlink"/>
                <w:noProof/>
              </w:rPr>
              <w:t>1.2</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Metody vypracování</w:t>
            </w:r>
            <w:r w:rsidR="0011054E">
              <w:rPr>
                <w:noProof/>
                <w:webHidden/>
              </w:rPr>
              <w:tab/>
            </w:r>
            <w:r w:rsidR="0011054E">
              <w:rPr>
                <w:noProof/>
                <w:webHidden/>
              </w:rPr>
              <w:fldChar w:fldCharType="begin"/>
            </w:r>
            <w:r w:rsidR="0011054E">
              <w:rPr>
                <w:noProof/>
                <w:webHidden/>
              </w:rPr>
              <w:instrText xml:space="preserve"> PAGEREF _Toc155046788 \h </w:instrText>
            </w:r>
            <w:r w:rsidR="0011054E">
              <w:rPr>
                <w:noProof/>
                <w:webHidden/>
              </w:rPr>
            </w:r>
            <w:r w:rsidR="0011054E">
              <w:rPr>
                <w:noProof/>
                <w:webHidden/>
              </w:rPr>
              <w:fldChar w:fldCharType="separate"/>
            </w:r>
            <w:r w:rsidR="00823192">
              <w:rPr>
                <w:noProof/>
                <w:webHidden/>
              </w:rPr>
              <w:t>11</w:t>
            </w:r>
            <w:r w:rsidR="0011054E">
              <w:rPr>
                <w:noProof/>
                <w:webHidden/>
              </w:rPr>
              <w:fldChar w:fldCharType="end"/>
            </w:r>
          </w:hyperlink>
        </w:p>
        <w:p w14:paraId="71B06BAF" w14:textId="37850D72" w:rsidR="0011054E" w:rsidRDefault="00000000">
          <w:pPr>
            <w:pStyle w:val="TOC1"/>
            <w:rPr>
              <w:rFonts w:eastAsiaTheme="minorEastAsia" w:cstheme="minorBidi"/>
              <w:b w:val="0"/>
              <w:bCs w:val="0"/>
              <w:caps w:val="0"/>
              <w:noProof/>
              <w:kern w:val="2"/>
              <w:sz w:val="22"/>
              <w:szCs w:val="22"/>
              <w:lang w:val="en-US"/>
              <w14:ligatures w14:val="standardContextual"/>
            </w:rPr>
          </w:pPr>
          <w:hyperlink w:anchor="_Toc155046789" w:history="1">
            <w:r w:rsidR="0011054E" w:rsidRPr="00FE1FF2">
              <w:rPr>
                <w:rStyle w:val="Hyperlink"/>
                <w:noProof/>
              </w:rPr>
              <w:t>2</w:t>
            </w:r>
            <w:r w:rsidR="0011054E">
              <w:rPr>
                <w:rFonts w:eastAsiaTheme="minorEastAsia" w:cstheme="minorBidi"/>
                <w:b w:val="0"/>
                <w:bCs w:val="0"/>
                <w:caps w:val="0"/>
                <w:noProof/>
                <w:kern w:val="2"/>
                <w:sz w:val="22"/>
                <w:szCs w:val="22"/>
                <w:lang w:val="en-US"/>
                <w14:ligatures w14:val="standardContextual"/>
              </w:rPr>
              <w:tab/>
            </w:r>
            <w:r w:rsidR="0011054E" w:rsidRPr="00FE1FF2">
              <w:rPr>
                <w:rStyle w:val="Hyperlink"/>
                <w:noProof/>
              </w:rPr>
              <w:t>Rešerše</w:t>
            </w:r>
            <w:r w:rsidR="0011054E">
              <w:rPr>
                <w:noProof/>
                <w:webHidden/>
              </w:rPr>
              <w:tab/>
            </w:r>
            <w:r w:rsidR="0011054E">
              <w:rPr>
                <w:noProof/>
                <w:webHidden/>
              </w:rPr>
              <w:fldChar w:fldCharType="begin"/>
            </w:r>
            <w:r w:rsidR="0011054E">
              <w:rPr>
                <w:noProof/>
                <w:webHidden/>
              </w:rPr>
              <w:instrText xml:space="preserve"> PAGEREF _Toc155046789 \h </w:instrText>
            </w:r>
            <w:r w:rsidR="0011054E">
              <w:rPr>
                <w:noProof/>
                <w:webHidden/>
              </w:rPr>
            </w:r>
            <w:r w:rsidR="0011054E">
              <w:rPr>
                <w:noProof/>
                <w:webHidden/>
              </w:rPr>
              <w:fldChar w:fldCharType="separate"/>
            </w:r>
            <w:r w:rsidR="00823192">
              <w:rPr>
                <w:noProof/>
                <w:webHidden/>
              </w:rPr>
              <w:t>12</w:t>
            </w:r>
            <w:r w:rsidR="0011054E">
              <w:rPr>
                <w:noProof/>
                <w:webHidden/>
              </w:rPr>
              <w:fldChar w:fldCharType="end"/>
            </w:r>
          </w:hyperlink>
        </w:p>
        <w:p w14:paraId="18200EAA" w14:textId="69AA9C64" w:rsidR="0011054E" w:rsidRDefault="00000000">
          <w:pPr>
            <w:pStyle w:val="TOC1"/>
            <w:rPr>
              <w:rFonts w:eastAsiaTheme="minorEastAsia" w:cstheme="minorBidi"/>
              <w:b w:val="0"/>
              <w:bCs w:val="0"/>
              <w:caps w:val="0"/>
              <w:noProof/>
              <w:kern w:val="2"/>
              <w:sz w:val="22"/>
              <w:szCs w:val="22"/>
              <w:lang w:val="en-US"/>
              <w14:ligatures w14:val="standardContextual"/>
            </w:rPr>
          </w:pPr>
          <w:hyperlink w:anchor="_Toc155046791" w:history="1">
            <w:r w:rsidR="0011054E" w:rsidRPr="00FE1FF2">
              <w:rPr>
                <w:rStyle w:val="Hyperlink"/>
                <w:noProof/>
              </w:rPr>
              <w:t>3</w:t>
            </w:r>
            <w:r w:rsidR="0011054E">
              <w:rPr>
                <w:rFonts w:eastAsiaTheme="minorEastAsia" w:cstheme="minorBidi"/>
                <w:b w:val="0"/>
                <w:bCs w:val="0"/>
                <w:caps w:val="0"/>
                <w:noProof/>
                <w:kern w:val="2"/>
                <w:sz w:val="22"/>
                <w:szCs w:val="22"/>
                <w:lang w:val="en-US"/>
                <w14:ligatures w14:val="standardContextual"/>
              </w:rPr>
              <w:tab/>
            </w:r>
            <w:r w:rsidR="0011054E" w:rsidRPr="00FE1FF2">
              <w:rPr>
                <w:rStyle w:val="Hyperlink"/>
                <w:noProof/>
              </w:rPr>
              <w:t>Teoretické základy</w:t>
            </w:r>
            <w:r w:rsidR="0011054E">
              <w:rPr>
                <w:noProof/>
                <w:webHidden/>
              </w:rPr>
              <w:tab/>
            </w:r>
            <w:r w:rsidR="0011054E">
              <w:rPr>
                <w:noProof/>
                <w:webHidden/>
              </w:rPr>
              <w:fldChar w:fldCharType="begin"/>
            </w:r>
            <w:r w:rsidR="0011054E">
              <w:rPr>
                <w:noProof/>
                <w:webHidden/>
              </w:rPr>
              <w:instrText xml:space="preserve"> PAGEREF _Toc155046791 \h </w:instrText>
            </w:r>
            <w:r w:rsidR="0011054E">
              <w:rPr>
                <w:noProof/>
                <w:webHidden/>
              </w:rPr>
            </w:r>
            <w:r w:rsidR="0011054E">
              <w:rPr>
                <w:noProof/>
                <w:webHidden/>
              </w:rPr>
              <w:fldChar w:fldCharType="separate"/>
            </w:r>
            <w:r w:rsidR="00823192">
              <w:rPr>
                <w:noProof/>
                <w:webHidden/>
              </w:rPr>
              <w:t>15</w:t>
            </w:r>
            <w:r w:rsidR="0011054E">
              <w:rPr>
                <w:noProof/>
                <w:webHidden/>
              </w:rPr>
              <w:fldChar w:fldCharType="end"/>
            </w:r>
          </w:hyperlink>
        </w:p>
        <w:p w14:paraId="20DF4D6D" w14:textId="68BADEC5"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793" w:history="1">
            <w:r w:rsidR="0011054E" w:rsidRPr="00FE1FF2">
              <w:rPr>
                <w:rStyle w:val="Hyperlink"/>
                <w:noProof/>
              </w:rPr>
              <w:t>3.1</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Virtuální realita</w:t>
            </w:r>
            <w:r w:rsidR="0011054E">
              <w:rPr>
                <w:noProof/>
                <w:webHidden/>
              </w:rPr>
              <w:tab/>
            </w:r>
            <w:r w:rsidR="0011054E">
              <w:rPr>
                <w:noProof/>
                <w:webHidden/>
              </w:rPr>
              <w:fldChar w:fldCharType="begin"/>
            </w:r>
            <w:r w:rsidR="0011054E">
              <w:rPr>
                <w:noProof/>
                <w:webHidden/>
              </w:rPr>
              <w:instrText xml:space="preserve"> PAGEREF _Toc155046793 \h </w:instrText>
            </w:r>
            <w:r w:rsidR="0011054E">
              <w:rPr>
                <w:noProof/>
                <w:webHidden/>
              </w:rPr>
            </w:r>
            <w:r w:rsidR="0011054E">
              <w:rPr>
                <w:noProof/>
                <w:webHidden/>
              </w:rPr>
              <w:fldChar w:fldCharType="separate"/>
            </w:r>
            <w:r w:rsidR="00823192">
              <w:rPr>
                <w:noProof/>
                <w:webHidden/>
              </w:rPr>
              <w:t>15</w:t>
            </w:r>
            <w:r w:rsidR="0011054E">
              <w:rPr>
                <w:noProof/>
                <w:webHidden/>
              </w:rPr>
              <w:fldChar w:fldCharType="end"/>
            </w:r>
          </w:hyperlink>
        </w:p>
        <w:p w14:paraId="31AA14E2" w14:textId="19E24E4C"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794" w:history="1">
            <w:r w:rsidR="0011054E" w:rsidRPr="00FE1FF2">
              <w:rPr>
                <w:rStyle w:val="Hyperlink"/>
                <w:noProof/>
              </w:rPr>
              <w:t>3.1.1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Komunikační medium</w:t>
            </w:r>
            <w:r w:rsidR="0011054E">
              <w:rPr>
                <w:noProof/>
                <w:webHidden/>
              </w:rPr>
              <w:tab/>
            </w:r>
            <w:r w:rsidR="0011054E">
              <w:rPr>
                <w:noProof/>
                <w:webHidden/>
              </w:rPr>
              <w:fldChar w:fldCharType="begin"/>
            </w:r>
            <w:r w:rsidR="0011054E">
              <w:rPr>
                <w:noProof/>
                <w:webHidden/>
              </w:rPr>
              <w:instrText xml:space="preserve"> PAGEREF _Toc155046794 \h </w:instrText>
            </w:r>
            <w:r w:rsidR="0011054E">
              <w:rPr>
                <w:noProof/>
                <w:webHidden/>
              </w:rPr>
            </w:r>
            <w:r w:rsidR="0011054E">
              <w:rPr>
                <w:noProof/>
                <w:webHidden/>
              </w:rPr>
              <w:fldChar w:fldCharType="separate"/>
            </w:r>
            <w:r w:rsidR="00823192">
              <w:rPr>
                <w:noProof/>
                <w:webHidden/>
              </w:rPr>
              <w:t>16</w:t>
            </w:r>
            <w:r w:rsidR="0011054E">
              <w:rPr>
                <w:noProof/>
                <w:webHidden/>
              </w:rPr>
              <w:fldChar w:fldCharType="end"/>
            </w:r>
          </w:hyperlink>
        </w:p>
        <w:p w14:paraId="64EFE41D" w14:textId="1E51B8BC"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795" w:history="1">
            <w:r w:rsidR="0011054E" w:rsidRPr="00FE1FF2">
              <w:rPr>
                <w:rStyle w:val="Hyperlink"/>
                <w:noProof/>
              </w:rPr>
              <w:t>3.1.2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VR a kartografie</w:t>
            </w:r>
            <w:r w:rsidR="0011054E">
              <w:rPr>
                <w:noProof/>
                <w:webHidden/>
              </w:rPr>
              <w:tab/>
            </w:r>
            <w:r w:rsidR="0011054E">
              <w:rPr>
                <w:noProof/>
                <w:webHidden/>
              </w:rPr>
              <w:fldChar w:fldCharType="begin"/>
            </w:r>
            <w:r w:rsidR="0011054E">
              <w:rPr>
                <w:noProof/>
                <w:webHidden/>
              </w:rPr>
              <w:instrText xml:space="preserve"> PAGEREF _Toc155046795 \h </w:instrText>
            </w:r>
            <w:r w:rsidR="0011054E">
              <w:rPr>
                <w:noProof/>
                <w:webHidden/>
              </w:rPr>
            </w:r>
            <w:r w:rsidR="0011054E">
              <w:rPr>
                <w:noProof/>
                <w:webHidden/>
              </w:rPr>
              <w:fldChar w:fldCharType="separate"/>
            </w:r>
            <w:r w:rsidR="00823192">
              <w:rPr>
                <w:noProof/>
                <w:webHidden/>
              </w:rPr>
              <w:t>17</w:t>
            </w:r>
            <w:r w:rsidR="0011054E">
              <w:rPr>
                <w:noProof/>
                <w:webHidden/>
              </w:rPr>
              <w:fldChar w:fldCharType="end"/>
            </w:r>
          </w:hyperlink>
        </w:p>
        <w:p w14:paraId="620F0759" w14:textId="792F89C8"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796" w:history="1">
            <w:r w:rsidR="0011054E" w:rsidRPr="00FE1FF2">
              <w:rPr>
                <w:rStyle w:val="Hyperlink"/>
                <w:noProof/>
              </w:rPr>
              <w:t>3.2</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Systém virtuální reality</w:t>
            </w:r>
            <w:r w:rsidR="0011054E">
              <w:rPr>
                <w:noProof/>
                <w:webHidden/>
              </w:rPr>
              <w:tab/>
            </w:r>
            <w:r w:rsidR="0011054E">
              <w:rPr>
                <w:noProof/>
                <w:webHidden/>
              </w:rPr>
              <w:fldChar w:fldCharType="begin"/>
            </w:r>
            <w:r w:rsidR="0011054E">
              <w:rPr>
                <w:noProof/>
                <w:webHidden/>
              </w:rPr>
              <w:instrText xml:space="preserve"> PAGEREF _Toc155046796 \h </w:instrText>
            </w:r>
            <w:r w:rsidR="0011054E">
              <w:rPr>
                <w:noProof/>
                <w:webHidden/>
              </w:rPr>
            </w:r>
            <w:r w:rsidR="0011054E">
              <w:rPr>
                <w:noProof/>
                <w:webHidden/>
              </w:rPr>
              <w:fldChar w:fldCharType="separate"/>
            </w:r>
            <w:r w:rsidR="00823192">
              <w:rPr>
                <w:noProof/>
                <w:webHidden/>
              </w:rPr>
              <w:t>19</w:t>
            </w:r>
            <w:r w:rsidR="0011054E">
              <w:rPr>
                <w:noProof/>
                <w:webHidden/>
              </w:rPr>
              <w:fldChar w:fldCharType="end"/>
            </w:r>
          </w:hyperlink>
        </w:p>
        <w:p w14:paraId="7599C0DD" w14:textId="50A6EBF1"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797" w:history="1">
            <w:r w:rsidR="0011054E" w:rsidRPr="00FE1FF2">
              <w:rPr>
                <w:rStyle w:val="Hyperlink"/>
                <w:noProof/>
              </w:rPr>
              <w:t>3.2.1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Hardware</w:t>
            </w:r>
            <w:r w:rsidR="0011054E">
              <w:rPr>
                <w:noProof/>
                <w:webHidden/>
              </w:rPr>
              <w:tab/>
            </w:r>
            <w:r w:rsidR="0011054E">
              <w:rPr>
                <w:noProof/>
                <w:webHidden/>
              </w:rPr>
              <w:fldChar w:fldCharType="begin"/>
            </w:r>
            <w:r w:rsidR="0011054E">
              <w:rPr>
                <w:noProof/>
                <w:webHidden/>
              </w:rPr>
              <w:instrText xml:space="preserve"> PAGEREF _Toc155046797 \h </w:instrText>
            </w:r>
            <w:r w:rsidR="0011054E">
              <w:rPr>
                <w:noProof/>
                <w:webHidden/>
              </w:rPr>
            </w:r>
            <w:r w:rsidR="0011054E">
              <w:rPr>
                <w:noProof/>
                <w:webHidden/>
              </w:rPr>
              <w:fldChar w:fldCharType="separate"/>
            </w:r>
            <w:r w:rsidR="00823192">
              <w:rPr>
                <w:noProof/>
                <w:webHidden/>
              </w:rPr>
              <w:t>20</w:t>
            </w:r>
            <w:r w:rsidR="0011054E">
              <w:rPr>
                <w:noProof/>
                <w:webHidden/>
              </w:rPr>
              <w:fldChar w:fldCharType="end"/>
            </w:r>
          </w:hyperlink>
        </w:p>
        <w:p w14:paraId="2688CED4" w14:textId="27788555"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798" w:history="1">
            <w:r w:rsidR="0011054E" w:rsidRPr="00FE1FF2">
              <w:rPr>
                <w:rStyle w:val="Hyperlink"/>
                <w:noProof/>
              </w:rPr>
              <w:t>3.2.2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Software</w:t>
            </w:r>
            <w:r w:rsidR="0011054E">
              <w:rPr>
                <w:noProof/>
                <w:webHidden/>
              </w:rPr>
              <w:tab/>
            </w:r>
            <w:r w:rsidR="0011054E">
              <w:rPr>
                <w:noProof/>
                <w:webHidden/>
              </w:rPr>
              <w:fldChar w:fldCharType="begin"/>
            </w:r>
            <w:r w:rsidR="0011054E">
              <w:rPr>
                <w:noProof/>
                <w:webHidden/>
              </w:rPr>
              <w:instrText xml:space="preserve"> PAGEREF _Toc155046798 \h </w:instrText>
            </w:r>
            <w:r w:rsidR="0011054E">
              <w:rPr>
                <w:noProof/>
                <w:webHidden/>
              </w:rPr>
            </w:r>
            <w:r w:rsidR="0011054E">
              <w:rPr>
                <w:noProof/>
                <w:webHidden/>
              </w:rPr>
              <w:fldChar w:fldCharType="separate"/>
            </w:r>
            <w:r w:rsidR="00823192">
              <w:rPr>
                <w:noProof/>
                <w:webHidden/>
              </w:rPr>
              <w:t>20</w:t>
            </w:r>
            <w:r w:rsidR="0011054E">
              <w:rPr>
                <w:noProof/>
                <w:webHidden/>
              </w:rPr>
              <w:fldChar w:fldCharType="end"/>
            </w:r>
          </w:hyperlink>
        </w:p>
        <w:p w14:paraId="69736E42" w14:textId="71C8B82D"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03" w:history="1">
            <w:r w:rsidR="0011054E" w:rsidRPr="00FE1FF2">
              <w:rPr>
                <w:rStyle w:val="Hyperlink"/>
                <w:noProof/>
              </w:rPr>
              <w:t>3.3</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Komponenty systému virtuální reality</w:t>
            </w:r>
            <w:r w:rsidR="0011054E">
              <w:rPr>
                <w:noProof/>
                <w:webHidden/>
              </w:rPr>
              <w:tab/>
            </w:r>
            <w:r w:rsidR="0011054E">
              <w:rPr>
                <w:noProof/>
                <w:webHidden/>
              </w:rPr>
              <w:fldChar w:fldCharType="begin"/>
            </w:r>
            <w:r w:rsidR="0011054E">
              <w:rPr>
                <w:noProof/>
                <w:webHidden/>
              </w:rPr>
              <w:instrText xml:space="preserve"> PAGEREF _Toc155046803 \h </w:instrText>
            </w:r>
            <w:r w:rsidR="0011054E">
              <w:rPr>
                <w:noProof/>
                <w:webHidden/>
              </w:rPr>
            </w:r>
            <w:r w:rsidR="0011054E">
              <w:rPr>
                <w:noProof/>
                <w:webHidden/>
              </w:rPr>
              <w:fldChar w:fldCharType="separate"/>
            </w:r>
            <w:r w:rsidR="00823192">
              <w:rPr>
                <w:noProof/>
                <w:webHidden/>
              </w:rPr>
              <w:t>21</w:t>
            </w:r>
            <w:r w:rsidR="0011054E">
              <w:rPr>
                <w:noProof/>
                <w:webHidden/>
              </w:rPr>
              <w:fldChar w:fldCharType="end"/>
            </w:r>
          </w:hyperlink>
        </w:p>
        <w:p w14:paraId="0C59D29D" w14:textId="2F0384C2"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04" w:history="1">
            <w:r w:rsidR="0011054E" w:rsidRPr="00FE1FF2">
              <w:rPr>
                <w:rStyle w:val="Hyperlink"/>
                <w:noProof/>
                <w:lang w:eastAsia="cs-CZ"/>
              </w:rPr>
              <w:t>3.3.1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lang w:eastAsia="cs-CZ"/>
              </w:rPr>
              <w:t>Výstup – Output</w:t>
            </w:r>
            <w:r w:rsidR="0011054E">
              <w:rPr>
                <w:noProof/>
                <w:webHidden/>
              </w:rPr>
              <w:tab/>
            </w:r>
            <w:r w:rsidR="0011054E">
              <w:rPr>
                <w:noProof/>
                <w:webHidden/>
              </w:rPr>
              <w:fldChar w:fldCharType="begin"/>
            </w:r>
            <w:r w:rsidR="0011054E">
              <w:rPr>
                <w:noProof/>
                <w:webHidden/>
              </w:rPr>
              <w:instrText xml:space="preserve"> PAGEREF _Toc155046804 \h </w:instrText>
            </w:r>
            <w:r w:rsidR="0011054E">
              <w:rPr>
                <w:noProof/>
                <w:webHidden/>
              </w:rPr>
            </w:r>
            <w:r w:rsidR="0011054E">
              <w:rPr>
                <w:noProof/>
                <w:webHidden/>
              </w:rPr>
              <w:fldChar w:fldCharType="separate"/>
            </w:r>
            <w:r w:rsidR="00823192">
              <w:rPr>
                <w:noProof/>
                <w:webHidden/>
              </w:rPr>
              <w:t>21</w:t>
            </w:r>
            <w:r w:rsidR="0011054E">
              <w:rPr>
                <w:noProof/>
                <w:webHidden/>
              </w:rPr>
              <w:fldChar w:fldCharType="end"/>
            </w:r>
          </w:hyperlink>
        </w:p>
        <w:p w14:paraId="6CF19571" w14:textId="3169EB66"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05" w:history="1">
            <w:r w:rsidR="0011054E" w:rsidRPr="00FE1FF2">
              <w:rPr>
                <w:rStyle w:val="Hyperlink"/>
                <w:noProof/>
              </w:rPr>
              <w:t>3.3.2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Vstup – Input</w:t>
            </w:r>
            <w:r w:rsidR="0011054E">
              <w:rPr>
                <w:noProof/>
                <w:webHidden/>
              </w:rPr>
              <w:tab/>
            </w:r>
            <w:r w:rsidR="0011054E">
              <w:rPr>
                <w:noProof/>
                <w:webHidden/>
              </w:rPr>
              <w:fldChar w:fldCharType="begin"/>
            </w:r>
            <w:r w:rsidR="0011054E">
              <w:rPr>
                <w:noProof/>
                <w:webHidden/>
              </w:rPr>
              <w:instrText xml:space="preserve"> PAGEREF _Toc155046805 \h </w:instrText>
            </w:r>
            <w:r w:rsidR="0011054E">
              <w:rPr>
                <w:noProof/>
                <w:webHidden/>
              </w:rPr>
            </w:r>
            <w:r w:rsidR="0011054E">
              <w:rPr>
                <w:noProof/>
                <w:webHidden/>
              </w:rPr>
              <w:fldChar w:fldCharType="separate"/>
            </w:r>
            <w:r w:rsidR="00823192">
              <w:rPr>
                <w:noProof/>
                <w:webHidden/>
              </w:rPr>
              <w:t>23</w:t>
            </w:r>
            <w:r w:rsidR="0011054E">
              <w:rPr>
                <w:noProof/>
                <w:webHidden/>
              </w:rPr>
              <w:fldChar w:fldCharType="end"/>
            </w:r>
          </w:hyperlink>
        </w:p>
        <w:p w14:paraId="0AFF0A0A" w14:textId="74B76463"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06" w:history="1">
            <w:r w:rsidR="0011054E" w:rsidRPr="00FE1FF2">
              <w:rPr>
                <w:rStyle w:val="Hyperlink"/>
                <w:noProof/>
              </w:rPr>
              <w:t>3.4</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Percepce</w:t>
            </w:r>
            <w:r w:rsidR="0011054E">
              <w:rPr>
                <w:noProof/>
                <w:webHidden/>
              </w:rPr>
              <w:tab/>
            </w:r>
            <w:r w:rsidR="0011054E">
              <w:rPr>
                <w:noProof/>
                <w:webHidden/>
              </w:rPr>
              <w:fldChar w:fldCharType="begin"/>
            </w:r>
            <w:r w:rsidR="0011054E">
              <w:rPr>
                <w:noProof/>
                <w:webHidden/>
              </w:rPr>
              <w:instrText xml:space="preserve"> PAGEREF _Toc155046806 \h </w:instrText>
            </w:r>
            <w:r w:rsidR="0011054E">
              <w:rPr>
                <w:noProof/>
                <w:webHidden/>
              </w:rPr>
            </w:r>
            <w:r w:rsidR="0011054E">
              <w:rPr>
                <w:noProof/>
                <w:webHidden/>
              </w:rPr>
              <w:fldChar w:fldCharType="separate"/>
            </w:r>
            <w:r w:rsidR="00823192">
              <w:rPr>
                <w:noProof/>
                <w:webHidden/>
              </w:rPr>
              <w:t>27</w:t>
            </w:r>
            <w:r w:rsidR="0011054E">
              <w:rPr>
                <w:noProof/>
                <w:webHidden/>
              </w:rPr>
              <w:fldChar w:fldCharType="end"/>
            </w:r>
          </w:hyperlink>
        </w:p>
        <w:p w14:paraId="7530CA04" w14:textId="3952B620"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07" w:history="1">
            <w:r w:rsidR="0011054E" w:rsidRPr="00FE1FF2">
              <w:rPr>
                <w:rStyle w:val="Hyperlink"/>
                <w:noProof/>
              </w:rPr>
              <w:t>3.4.1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Percepce vzdálenosti</w:t>
            </w:r>
            <w:r w:rsidR="0011054E">
              <w:rPr>
                <w:noProof/>
                <w:webHidden/>
              </w:rPr>
              <w:tab/>
            </w:r>
            <w:r w:rsidR="0011054E">
              <w:rPr>
                <w:noProof/>
                <w:webHidden/>
              </w:rPr>
              <w:fldChar w:fldCharType="begin"/>
            </w:r>
            <w:r w:rsidR="0011054E">
              <w:rPr>
                <w:noProof/>
                <w:webHidden/>
              </w:rPr>
              <w:instrText xml:space="preserve"> PAGEREF _Toc155046807 \h </w:instrText>
            </w:r>
            <w:r w:rsidR="0011054E">
              <w:rPr>
                <w:noProof/>
                <w:webHidden/>
              </w:rPr>
            </w:r>
            <w:r w:rsidR="0011054E">
              <w:rPr>
                <w:noProof/>
                <w:webHidden/>
              </w:rPr>
              <w:fldChar w:fldCharType="separate"/>
            </w:r>
            <w:r w:rsidR="00823192">
              <w:rPr>
                <w:noProof/>
                <w:webHidden/>
              </w:rPr>
              <w:t>27</w:t>
            </w:r>
            <w:r w:rsidR="0011054E">
              <w:rPr>
                <w:noProof/>
                <w:webHidden/>
              </w:rPr>
              <w:fldChar w:fldCharType="end"/>
            </w:r>
          </w:hyperlink>
        </w:p>
        <w:p w14:paraId="6BC2F7FB" w14:textId="6C881010"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08" w:history="1">
            <w:r w:rsidR="0011054E" w:rsidRPr="00FE1FF2">
              <w:rPr>
                <w:rStyle w:val="Hyperlink"/>
                <w:noProof/>
              </w:rPr>
              <w:t>3.4.2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Percepce pohybu</w:t>
            </w:r>
            <w:r w:rsidR="0011054E">
              <w:rPr>
                <w:noProof/>
                <w:webHidden/>
              </w:rPr>
              <w:tab/>
            </w:r>
            <w:r w:rsidR="0011054E">
              <w:rPr>
                <w:noProof/>
                <w:webHidden/>
              </w:rPr>
              <w:fldChar w:fldCharType="begin"/>
            </w:r>
            <w:r w:rsidR="0011054E">
              <w:rPr>
                <w:noProof/>
                <w:webHidden/>
              </w:rPr>
              <w:instrText xml:space="preserve"> PAGEREF _Toc155046808 \h </w:instrText>
            </w:r>
            <w:r w:rsidR="0011054E">
              <w:rPr>
                <w:noProof/>
                <w:webHidden/>
              </w:rPr>
            </w:r>
            <w:r w:rsidR="0011054E">
              <w:rPr>
                <w:noProof/>
                <w:webHidden/>
              </w:rPr>
              <w:fldChar w:fldCharType="separate"/>
            </w:r>
            <w:r w:rsidR="00823192">
              <w:rPr>
                <w:noProof/>
                <w:webHidden/>
              </w:rPr>
              <w:t>28</w:t>
            </w:r>
            <w:r w:rsidR="0011054E">
              <w:rPr>
                <w:noProof/>
                <w:webHidden/>
              </w:rPr>
              <w:fldChar w:fldCharType="end"/>
            </w:r>
          </w:hyperlink>
        </w:p>
        <w:p w14:paraId="31B05431" w14:textId="50858A9F"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09" w:history="1">
            <w:r w:rsidR="0011054E" w:rsidRPr="00FE1FF2">
              <w:rPr>
                <w:rStyle w:val="Hyperlink"/>
                <w:noProof/>
              </w:rPr>
              <w:t>3.5</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3D modelování koncepty a principy</w:t>
            </w:r>
            <w:r w:rsidR="0011054E">
              <w:rPr>
                <w:noProof/>
                <w:webHidden/>
              </w:rPr>
              <w:tab/>
            </w:r>
            <w:r w:rsidR="0011054E">
              <w:rPr>
                <w:noProof/>
                <w:webHidden/>
              </w:rPr>
              <w:fldChar w:fldCharType="begin"/>
            </w:r>
            <w:r w:rsidR="0011054E">
              <w:rPr>
                <w:noProof/>
                <w:webHidden/>
              </w:rPr>
              <w:instrText xml:space="preserve"> PAGEREF _Toc155046809 \h </w:instrText>
            </w:r>
            <w:r w:rsidR="0011054E">
              <w:rPr>
                <w:noProof/>
                <w:webHidden/>
              </w:rPr>
            </w:r>
            <w:r w:rsidR="0011054E">
              <w:rPr>
                <w:noProof/>
                <w:webHidden/>
              </w:rPr>
              <w:fldChar w:fldCharType="separate"/>
            </w:r>
            <w:r w:rsidR="00823192">
              <w:rPr>
                <w:noProof/>
                <w:webHidden/>
              </w:rPr>
              <w:t>29</w:t>
            </w:r>
            <w:r w:rsidR="0011054E">
              <w:rPr>
                <w:noProof/>
                <w:webHidden/>
              </w:rPr>
              <w:fldChar w:fldCharType="end"/>
            </w:r>
          </w:hyperlink>
        </w:p>
        <w:p w14:paraId="549AA6F4" w14:textId="2DC9452A"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0" w:history="1">
            <w:r w:rsidR="0011054E" w:rsidRPr="00FE1FF2">
              <w:rPr>
                <w:rStyle w:val="Hyperlink"/>
                <w:noProof/>
              </w:rPr>
              <w:t>3.5.1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LOD</w:t>
            </w:r>
            <w:r w:rsidR="0011054E">
              <w:rPr>
                <w:noProof/>
                <w:webHidden/>
              </w:rPr>
              <w:tab/>
            </w:r>
            <w:r w:rsidR="0011054E">
              <w:rPr>
                <w:noProof/>
                <w:webHidden/>
              </w:rPr>
              <w:fldChar w:fldCharType="begin"/>
            </w:r>
            <w:r w:rsidR="0011054E">
              <w:rPr>
                <w:noProof/>
                <w:webHidden/>
              </w:rPr>
              <w:instrText xml:space="preserve"> PAGEREF _Toc155046810 \h </w:instrText>
            </w:r>
            <w:r w:rsidR="0011054E">
              <w:rPr>
                <w:noProof/>
                <w:webHidden/>
              </w:rPr>
            </w:r>
            <w:r w:rsidR="0011054E">
              <w:rPr>
                <w:noProof/>
                <w:webHidden/>
              </w:rPr>
              <w:fldChar w:fldCharType="separate"/>
            </w:r>
            <w:r w:rsidR="00823192">
              <w:rPr>
                <w:noProof/>
                <w:webHidden/>
              </w:rPr>
              <w:t>29</w:t>
            </w:r>
            <w:r w:rsidR="0011054E">
              <w:rPr>
                <w:noProof/>
                <w:webHidden/>
              </w:rPr>
              <w:fldChar w:fldCharType="end"/>
            </w:r>
          </w:hyperlink>
        </w:p>
        <w:p w14:paraId="4C03BF99" w14:textId="4B1435F0"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1" w:history="1">
            <w:r w:rsidR="0011054E" w:rsidRPr="00FE1FF2">
              <w:rPr>
                <w:rStyle w:val="Hyperlink"/>
                <w:noProof/>
              </w:rPr>
              <w:t>3.5.2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Problém měřítka</w:t>
            </w:r>
            <w:r w:rsidR="0011054E">
              <w:rPr>
                <w:noProof/>
                <w:webHidden/>
              </w:rPr>
              <w:tab/>
            </w:r>
            <w:r w:rsidR="0011054E">
              <w:rPr>
                <w:noProof/>
                <w:webHidden/>
              </w:rPr>
              <w:fldChar w:fldCharType="begin"/>
            </w:r>
            <w:r w:rsidR="0011054E">
              <w:rPr>
                <w:noProof/>
                <w:webHidden/>
              </w:rPr>
              <w:instrText xml:space="preserve"> PAGEREF _Toc155046811 \h </w:instrText>
            </w:r>
            <w:r w:rsidR="0011054E">
              <w:rPr>
                <w:noProof/>
                <w:webHidden/>
              </w:rPr>
            </w:r>
            <w:r w:rsidR="0011054E">
              <w:rPr>
                <w:noProof/>
                <w:webHidden/>
              </w:rPr>
              <w:fldChar w:fldCharType="separate"/>
            </w:r>
            <w:r w:rsidR="00823192">
              <w:rPr>
                <w:noProof/>
                <w:webHidden/>
              </w:rPr>
              <w:t>30</w:t>
            </w:r>
            <w:r w:rsidR="0011054E">
              <w:rPr>
                <w:noProof/>
                <w:webHidden/>
              </w:rPr>
              <w:fldChar w:fldCharType="end"/>
            </w:r>
          </w:hyperlink>
        </w:p>
        <w:p w14:paraId="46DA2C12" w14:textId="26E4E4A7"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2" w:history="1">
            <w:r w:rsidR="0011054E" w:rsidRPr="00FE1FF2">
              <w:rPr>
                <w:rStyle w:val="Hyperlink"/>
                <w:noProof/>
              </w:rPr>
              <w:t>3.5.3</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Datové modely a formáty</w:t>
            </w:r>
            <w:r w:rsidR="0011054E">
              <w:rPr>
                <w:noProof/>
                <w:webHidden/>
              </w:rPr>
              <w:tab/>
            </w:r>
            <w:r w:rsidR="0011054E">
              <w:rPr>
                <w:noProof/>
                <w:webHidden/>
              </w:rPr>
              <w:fldChar w:fldCharType="begin"/>
            </w:r>
            <w:r w:rsidR="0011054E">
              <w:rPr>
                <w:noProof/>
                <w:webHidden/>
              </w:rPr>
              <w:instrText xml:space="preserve"> PAGEREF _Toc155046812 \h </w:instrText>
            </w:r>
            <w:r w:rsidR="0011054E">
              <w:rPr>
                <w:noProof/>
                <w:webHidden/>
              </w:rPr>
            </w:r>
            <w:r w:rsidR="0011054E">
              <w:rPr>
                <w:noProof/>
                <w:webHidden/>
              </w:rPr>
              <w:fldChar w:fldCharType="separate"/>
            </w:r>
            <w:r w:rsidR="00823192">
              <w:rPr>
                <w:noProof/>
                <w:webHidden/>
              </w:rPr>
              <w:t>32</w:t>
            </w:r>
            <w:r w:rsidR="0011054E">
              <w:rPr>
                <w:noProof/>
                <w:webHidden/>
              </w:rPr>
              <w:fldChar w:fldCharType="end"/>
            </w:r>
          </w:hyperlink>
        </w:p>
        <w:p w14:paraId="3AD98010" w14:textId="36003580"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13" w:history="1">
            <w:r w:rsidR="0011054E" w:rsidRPr="00FE1FF2">
              <w:rPr>
                <w:rStyle w:val="Hyperlink"/>
                <w:noProof/>
              </w:rPr>
              <w:t>3.6</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3D grafika</w:t>
            </w:r>
            <w:r w:rsidR="0011054E">
              <w:rPr>
                <w:noProof/>
                <w:webHidden/>
              </w:rPr>
              <w:tab/>
            </w:r>
            <w:r w:rsidR="0011054E">
              <w:rPr>
                <w:noProof/>
                <w:webHidden/>
              </w:rPr>
              <w:fldChar w:fldCharType="begin"/>
            </w:r>
            <w:r w:rsidR="0011054E">
              <w:rPr>
                <w:noProof/>
                <w:webHidden/>
              </w:rPr>
              <w:instrText xml:space="preserve"> PAGEREF _Toc155046813 \h </w:instrText>
            </w:r>
            <w:r w:rsidR="0011054E">
              <w:rPr>
                <w:noProof/>
                <w:webHidden/>
              </w:rPr>
            </w:r>
            <w:r w:rsidR="0011054E">
              <w:rPr>
                <w:noProof/>
                <w:webHidden/>
              </w:rPr>
              <w:fldChar w:fldCharType="separate"/>
            </w:r>
            <w:r w:rsidR="00823192">
              <w:rPr>
                <w:noProof/>
                <w:webHidden/>
              </w:rPr>
              <w:t>35</w:t>
            </w:r>
            <w:r w:rsidR="0011054E">
              <w:rPr>
                <w:noProof/>
                <w:webHidden/>
              </w:rPr>
              <w:fldChar w:fldCharType="end"/>
            </w:r>
          </w:hyperlink>
        </w:p>
        <w:p w14:paraId="4512B144" w14:textId="4BB3A8C2"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4" w:history="1">
            <w:r w:rsidR="0011054E" w:rsidRPr="00FE1FF2">
              <w:rPr>
                <w:rStyle w:val="Hyperlink"/>
                <w:noProof/>
                <w:lang w:eastAsia="cs-CZ"/>
              </w:rPr>
              <w:t>3.6.1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lang w:eastAsia="cs-CZ"/>
              </w:rPr>
              <w:t>Rendering pipeline</w:t>
            </w:r>
            <w:r w:rsidR="0011054E">
              <w:rPr>
                <w:noProof/>
                <w:webHidden/>
              </w:rPr>
              <w:tab/>
            </w:r>
            <w:r w:rsidR="0011054E">
              <w:rPr>
                <w:noProof/>
                <w:webHidden/>
              </w:rPr>
              <w:fldChar w:fldCharType="begin"/>
            </w:r>
            <w:r w:rsidR="0011054E">
              <w:rPr>
                <w:noProof/>
                <w:webHidden/>
              </w:rPr>
              <w:instrText xml:space="preserve"> PAGEREF _Toc155046814 \h </w:instrText>
            </w:r>
            <w:r w:rsidR="0011054E">
              <w:rPr>
                <w:noProof/>
                <w:webHidden/>
              </w:rPr>
            </w:r>
            <w:r w:rsidR="0011054E">
              <w:rPr>
                <w:noProof/>
                <w:webHidden/>
              </w:rPr>
              <w:fldChar w:fldCharType="separate"/>
            </w:r>
            <w:r w:rsidR="00823192">
              <w:rPr>
                <w:noProof/>
                <w:webHidden/>
              </w:rPr>
              <w:t>35</w:t>
            </w:r>
            <w:r w:rsidR="0011054E">
              <w:rPr>
                <w:noProof/>
                <w:webHidden/>
              </w:rPr>
              <w:fldChar w:fldCharType="end"/>
            </w:r>
          </w:hyperlink>
        </w:p>
        <w:p w14:paraId="7927542B" w14:textId="1B3692D6"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5" w:history="1">
            <w:r w:rsidR="0011054E" w:rsidRPr="00FE1FF2">
              <w:rPr>
                <w:rStyle w:val="Hyperlink"/>
                <w:noProof/>
              </w:rPr>
              <w:t>3.6.2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Komponenty 3D vizualizace</w:t>
            </w:r>
            <w:r w:rsidR="0011054E">
              <w:rPr>
                <w:noProof/>
                <w:webHidden/>
              </w:rPr>
              <w:tab/>
            </w:r>
            <w:r w:rsidR="0011054E">
              <w:rPr>
                <w:noProof/>
                <w:webHidden/>
              </w:rPr>
              <w:fldChar w:fldCharType="begin"/>
            </w:r>
            <w:r w:rsidR="0011054E">
              <w:rPr>
                <w:noProof/>
                <w:webHidden/>
              </w:rPr>
              <w:instrText xml:space="preserve"> PAGEREF _Toc155046815 \h </w:instrText>
            </w:r>
            <w:r w:rsidR="0011054E">
              <w:rPr>
                <w:noProof/>
                <w:webHidden/>
              </w:rPr>
            </w:r>
            <w:r w:rsidR="0011054E">
              <w:rPr>
                <w:noProof/>
                <w:webHidden/>
              </w:rPr>
              <w:fldChar w:fldCharType="separate"/>
            </w:r>
            <w:r w:rsidR="00823192">
              <w:rPr>
                <w:noProof/>
                <w:webHidden/>
              </w:rPr>
              <w:t>36</w:t>
            </w:r>
            <w:r w:rsidR="0011054E">
              <w:rPr>
                <w:noProof/>
                <w:webHidden/>
              </w:rPr>
              <w:fldChar w:fldCharType="end"/>
            </w:r>
          </w:hyperlink>
        </w:p>
        <w:p w14:paraId="74D4E6FC" w14:textId="3752F0D5"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6" w:history="1">
            <w:r w:rsidR="0011054E" w:rsidRPr="00FE1FF2">
              <w:rPr>
                <w:rStyle w:val="Hyperlink"/>
                <w:noProof/>
              </w:rPr>
              <w:t>3.6.3</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Vývoj</w:t>
            </w:r>
            <w:r w:rsidR="0011054E">
              <w:rPr>
                <w:noProof/>
                <w:webHidden/>
              </w:rPr>
              <w:tab/>
            </w:r>
            <w:r w:rsidR="0011054E">
              <w:rPr>
                <w:noProof/>
                <w:webHidden/>
              </w:rPr>
              <w:fldChar w:fldCharType="begin"/>
            </w:r>
            <w:r w:rsidR="0011054E">
              <w:rPr>
                <w:noProof/>
                <w:webHidden/>
              </w:rPr>
              <w:instrText xml:space="preserve"> PAGEREF _Toc155046816 \h </w:instrText>
            </w:r>
            <w:r w:rsidR="0011054E">
              <w:rPr>
                <w:noProof/>
                <w:webHidden/>
              </w:rPr>
            </w:r>
            <w:r w:rsidR="0011054E">
              <w:rPr>
                <w:noProof/>
                <w:webHidden/>
              </w:rPr>
              <w:fldChar w:fldCharType="separate"/>
            </w:r>
            <w:r w:rsidR="00823192">
              <w:rPr>
                <w:noProof/>
                <w:webHidden/>
              </w:rPr>
              <w:t>39</w:t>
            </w:r>
            <w:r w:rsidR="0011054E">
              <w:rPr>
                <w:noProof/>
                <w:webHidden/>
              </w:rPr>
              <w:fldChar w:fldCharType="end"/>
            </w:r>
          </w:hyperlink>
        </w:p>
        <w:p w14:paraId="26AE4B02" w14:textId="5A529D9C"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7" w:history="1">
            <w:r w:rsidR="0011054E" w:rsidRPr="00FE1FF2">
              <w:rPr>
                <w:rStyle w:val="Hyperlink"/>
                <w:noProof/>
              </w:rPr>
              <w:t>3.6.4</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Výkon</w:t>
            </w:r>
            <w:r w:rsidR="0011054E">
              <w:rPr>
                <w:noProof/>
                <w:webHidden/>
              </w:rPr>
              <w:tab/>
            </w:r>
            <w:r w:rsidR="0011054E">
              <w:rPr>
                <w:noProof/>
                <w:webHidden/>
              </w:rPr>
              <w:fldChar w:fldCharType="begin"/>
            </w:r>
            <w:r w:rsidR="0011054E">
              <w:rPr>
                <w:noProof/>
                <w:webHidden/>
              </w:rPr>
              <w:instrText xml:space="preserve"> PAGEREF _Toc155046817 \h </w:instrText>
            </w:r>
            <w:r w:rsidR="0011054E">
              <w:rPr>
                <w:noProof/>
                <w:webHidden/>
              </w:rPr>
            </w:r>
            <w:r w:rsidR="0011054E">
              <w:rPr>
                <w:noProof/>
                <w:webHidden/>
              </w:rPr>
              <w:fldChar w:fldCharType="separate"/>
            </w:r>
            <w:r w:rsidR="00823192">
              <w:rPr>
                <w:noProof/>
                <w:webHidden/>
              </w:rPr>
              <w:t>39</w:t>
            </w:r>
            <w:r w:rsidR="0011054E">
              <w:rPr>
                <w:noProof/>
                <w:webHidden/>
              </w:rPr>
              <w:fldChar w:fldCharType="end"/>
            </w:r>
          </w:hyperlink>
        </w:p>
        <w:p w14:paraId="07805024" w14:textId="665ACB5A" w:rsidR="0011054E" w:rsidRDefault="00000000">
          <w:pPr>
            <w:pStyle w:val="TOC1"/>
            <w:rPr>
              <w:rFonts w:eastAsiaTheme="minorEastAsia" w:cstheme="minorBidi"/>
              <w:b w:val="0"/>
              <w:bCs w:val="0"/>
              <w:caps w:val="0"/>
              <w:noProof/>
              <w:kern w:val="2"/>
              <w:sz w:val="22"/>
              <w:szCs w:val="22"/>
              <w:lang w:val="en-US"/>
              <w14:ligatures w14:val="standardContextual"/>
            </w:rPr>
          </w:pPr>
          <w:hyperlink w:anchor="_Toc155046818" w:history="1">
            <w:r w:rsidR="0011054E" w:rsidRPr="00FE1FF2">
              <w:rPr>
                <w:rStyle w:val="Hyperlink"/>
                <w:noProof/>
              </w:rPr>
              <w:t>4</w:t>
            </w:r>
            <w:r w:rsidR="0011054E">
              <w:rPr>
                <w:rFonts w:eastAsiaTheme="minorEastAsia" w:cstheme="minorBidi"/>
                <w:b w:val="0"/>
                <w:bCs w:val="0"/>
                <w:caps w:val="0"/>
                <w:noProof/>
                <w:kern w:val="2"/>
                <w:sz w:val="22"/>
                <w:szCs w:val="22"/>
                <w:lang w:val="en-US"/>
                <w14:ligatures w14:val="standardContextual"/>
              </w:rPr>
              <w:tab/>
            </w:r>
            <w:r w:rsidR="0011054E" w:rsidRPr="00FE1FF2">
              <w:rPr>
                <w:rStyle w:val="Hyperlink"/>
                <w:noProof/>
              </w:rPr>
              <w:t>Analýza technologií</w:t>
            </w:r>
            <w:r w:rsidR="0011054E">
              <w:rPr>
                <w:noProof/>
                <w:webHidden/>
              </w:rPr>
              <w:tab/>
            </w:r>
            <w:r w:rsidR="0011054E">
              <w:rPr>
                <w:noProof/>
                <w:webHidden/>
              </w:rPr>
              <w:fldChar w:fldCharType="begin"/>
            </w:r>
            <w:r w:rsidR="0011054E">
              <w:rPr>
                <w:noProof/>
                <w:webHidden/>
              </w:rPr>
              <w:instrText xml:space="preserve"> PAGEREF _Toc155046818 \h </w:instrText>
            </w:r>
            <w:r w:rsidR="0011054E">
              <w:rPr>
                <w:noProof/>
                <w:webHidden/>
              </w:rPr>
            </w:r>
            <w:r w:rsidR="0011054E">
              <w:rPr>
                <w:noProof/>
                <w:webHidden/>
              </w:rPr>
              <w:fldChar w:fldCharType="separate"/>
            </w:r>
            <w:r w:rsidR="00823192">
              <w:rPr>
                <w:noProof/>
                <w:webHidden/>
              </w:rPr>
              <w:t>40</w:t>
            </w:r>
            <w:r w:rsidR="0011054E">
              <w:rPr>
                <w:noProof/>
                <w:webHidden/>
              </w:rPr>
              <w:fldChar w:fldCharType="end"/>
            </w:r>
          </w:hyperlink>
        </w:p>
        <w:p w14:paraId="608F2255" w14:textId="386DC59F"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19" w:history="1">
            <w:r w:rsidR="0011054E" w:rsidRPr="00FE1FF2">
              <w:rPr>
                <w:rStyle w:val="Hyperlink"/>
                <w:noProof/>
              </w:rPr>
              <w:t>4.1</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Taxonomie technologií</w:t>
            </w:r>
            <w:r w:rsidR="0011054E">
              <w:rPr>
                <w:noProof/>
                <w:webHidden/>
              </w:rPr>
              <w:tab/>
            </w:r>
            <w:r w:rsidR="0011054E">
              <w:rPr>
                <w:noProof/>
                <w:webHidden/>
              </w:rPr>
              <w:fldChar w:fldCharType="begin"/>
            </w:r>
            <w:r w:rsidR="0011054E">
              <w:rPr>
                <w:noProof/>
                <w:webHidden/>
              </w:rPr>
              <w:instrText xml:space="preserve"> PAGEREF _Toc155046819 \h </w:instrText>
            </w:r>
            <w:r w:rsidR="0011054E">
              <w:rPr>
                <w:noProof/>
                <w:webHidden/>
              </w:rPr>
            </w:r>
            <w:r w:rsidR="0011054E">
              <w:rPr>
                <w:noProof/>
                <w:webHidden/>
              </w:rPr>
              <w:fldChar w:fldCharType="separate"/>
            </w:r>
            <w:r w:rsidR="00823192">
              <w:rPr>
                <w:noProof/>
                <w:webHidden/>
              </w:rPr>
              <w:t>40</w:t>
            </w:r>
            <w:r w:rsidR="0011054E">
              <w:rPr>
                <w:noProof/>
                <w:webHidden/>
              </w:rPr>
              <w:fldChar w:fldCharType="end"/>
            </w:r>
          </w:hyperlink>
        </w:p>
        <w:p w14:paraId="6E250BFD" w14:textId="3B021FEC"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20" w:history="1">
            <w:r w:rsidR="0011054E" w:rsidRPr="00FE1FF2">
              <w:rPr>
                <w:rStyle w:val="Hyperlink"/>
                <w:noProof/>
              </w:rPr>
              <w:t>4.2</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Webový vývoj</w:t>
            </w:r>
            <w:r w:rsidR="0011054E">
              <w:rPr>
                <w:noProof/>
                <w:webHidden/>
              </w:rPr>
              <w:tab/>
            </w:r>
            <w:r w:rsidR="0011054E">
              <w:rPr>
                <w:noProof/>
                <w:webHidden/>
              </w:rPr>
              <w:fldChar w:fldCharType="begin"/>
            </w:r>
            <w:r w:rsidR="0011054E">
              <w:rPr>
                <w:noProof/>
                <w:webHidden/>
              </w:rPr>
              <w:instrText xml:space="preserve"> PAGEREF _Toc155046820 \h </w:instrText>
            </w:r>
            <w:r w:rsidR="0011054E">
              <w:rPr>
                <w:noProof/>
                <w:webHidden/>
              </w:rPr>
            </w:r>
            <w:r w:rsidR="0011054E">
              <w:rPr>
                <w:noProof/>
                <w:webHidden/>
              </w:rPr>
              <w:fldChar w:fldCharType="separate"/>
            </w:r>
            <w:r w:rsidR="00823192">
              <w:rPr>
                <w:noProof/>
                <w:webHidden/>
              </w:rPr>
              <w:t>41</w:t>
            </w:r>
            <w:r w:rsidR="0011054E">
              <w:rPr>
                <w:noProof/>
                <w:webHidden/>
              </w:rPr>
              <w:fldChar w:fldCharType="end"/>
            </w:r>
          </w:hyperlink>
        </w:p>
        <w:p w14:paraId="1E49E572" w14:textId="298694C6"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1" w:history="1">
            <w:r w:rsidR="0011054E" w:rsidRPr="00FE1FF2">
              <w:rPr>
                <w:rStyle w:val="Hyperlink"/>
                <w:noProof/>
              </w:rPr>
              <w:t>4.2.1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Web API</w:t>
            </w:r>
            <w:r w:rsidR="0011054E">
              <w:rPr>
                <w:noProof/>
                <w:webHidden/>
              </w:rPr>
              <w:tab/>
            </w:r>
            <w:r w:rsidR="0011054E">
              <w:rPr>
                <w:noProof/>
                <w:webHidden/>
              </w:rPr>
              <w:fldChar w:fldCharType="begin"/>
            </w:r>
            <w:r w:rsidR="0011054E">
              <w:rPr>
                <w:noProof/>
                <w:webHidden/>
              </w:rPr>
              <w:instrText xml:space="preserve"> PAGEREF _Toc155046821 \h </w:instrText>
            </w:r>
            <w:r w:rsidR="0011054E">
              <w:rPr>
                <w:noProof/>
                <w:webHidden/>
              </w:rPr>
            </w:r>
            <w:r w:rsidR="0011054E">
              <w:rPr>
                <w:noProof/>
                <w:webHidden/>
              </w:rPr>
              <w:fldChar w:fldCharType="separate"/>
            </w:r>
            <w:r w:rsidR="00823192">
              <w:rPr>
                <w:noProof/>
                <w:webHidden/>
              </w:rPr>
              <w:t>42</w:t>
            </w:r>
            <w:r w:rsidR="0011054E">
              <w:rPr>
                <w:noProof/>
                <w:webHidden/>
              </w:rPr>
              <w:fldChar w:fldCharType="end"/>
            </w:r>
          </w:hyperlink>
        </w:p>
        <w:p w14:paraId="13F3F5B2" w14:textId="2B8AF944"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2" w:history="1">
            <w:r w:rsidR="0011054E" w:rsidRPr="00FE1FF2">
              <w:rPr>
                <w:rStyle w:val="Hyperlink"/>
                <w:noProof/>
              </w:rPr>
              <w:t>4.2.2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Prohlížeče</w:t>
            </w:r>
            <w:r w:rsidR="0011054E">
              <w:rPr>
                <w:noProof/>
                <w:webHidden/>
              </w:rPr>
              <w:tab/>
            </w:r>
            <w:r w:rsidR="0011054E">
              <w:rPr>
                <w:noProof/>
                <w:webHidden/>
              </w:rPr>
              <w:fldChar w:fldCharType="begin"/>
            </w:r>
            <w:r w:rsidR="0011054E">
              <w:rPr>
                <w:noProof/>
                <w:webHidden/>
              </w:rPr>
              <w:instrText xml:space="preserve"> PAGEREF _Toc155046822 \h </w:instrText>
            </w:r>
            <w:r w:rsidR="0011054E">
              <w:rPr>
                <w:noProof/>
                <w:webHidden/>
              </w:rPr>
            </w:r>
            <w:r w:rsidR="0011054E">
              <w:rPr>
                <w:noProof/>
                <w:webHidden/>
              </w:rPr>
              <w:fldChar w:fldCharType="separate"/>
            </w:r>
            <w:r w:rsidR="00823192">
              <w:rPr>
                <w:noProof/>
                <w:webHidden/>
              </w:rPr>
              <w:t>44</w:t>
            </w:r>
            <w:r w:rsidR="0011054E">
              <w:rPr>
                <w:noProof/>
                <w:webHidden/>
              </w:rPr>
              <w:fldChar w:fldCharType="end"/>
            </w:r>
          </w:hyperlink>
        </w:p>
        <w:p w14:paraId="112578BF" w14:textId="6C28C91C"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3" w:history="1">
            <w:r w:rsidR="0011054E" w:rsidRPr="00FE1FF2">
              <w:rPr>
                <w:rStyle w:val="Hyperlink"/>
                <w:noProof/>
              </w:rPr>
              <w:t>4.2.3</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Vývojářské nástroje</w:t>
            </w:r>
            <w:r w:rsidR="0011054E">
              <w:rPr>
                <w:noProof/>
                <w:webHidden/>
              </w:rPr>
              <w:tab/>
            </w:r>
            <w:r w:rsidR="0011054E">
              <w:rPr>
                <w:noProof/>
                <w:webHidden/>
              </w:rPr>
              <w:fldChar w:fldCharType="begin"/>
            </w:r>
            <w:r w:rsidR="0011054E">
              <w:rPr>
                <w:noProof/>
                <w:webHidden/>
              </w:rPr>
              <w:instrText xml:space="preserve"> PAGEREF _Toc155046823 \h </w:instrText>
            </w:r>
            <w:r w:rsidR="0011054E">
              <w:rPr>
                <w:noProof/>
                <w:webHidden/>
              </w:rPr>
            </w:r>
            <w:r w:rsidR="0011054E">
              <w:rPr>
                <w:noProof/>
                <w:webHidden/>
              </w:rPr>
              <w:fldChar w:fldCharType="separate"/>
            </w:r>
            <w:r w:rsidR="00823192">
              <w:rPr>
                <w:noProof/>
                <w:webHidden/>
              </w:rPr>
              <w:t>44</w:t>
            </w:r>
            <w:r w:rsidR="0011054E">
              <w:rPr>
                <w:noProof/>
                <w:webHidden/>
              </w:rPr>
              <w:fldChar w:fldCharType="end"/>
            </w:r>
          </w:hyperlink>
        </w:p>
        <w:p w14:paraId="6595EB03" w14:textId="7A70EF61"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24" w:history="1">
            <w:r w:rsidR="0011054E" w:rsidRPr="00FE1FF2">
              <w:rPr>
                <w:rStyle w:val="Hyperlink"/>
                <w:noProof/>
              </w:rPr>
              <w:t>4.3</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Analýza technologií</w:t>
            </w:r>
            <w:r w:rsidR="0011054E">
              <w:rPr>
                <w:noProof/>
                <w:webHidden/>
              </w:rPr>
              <w:tab/>
            </w:r>
            <w:r w:rsidR="0011054E">
              <w:rPr>
                <w:noProof/>
                <w:webHidden/>
              </w:rPr>
              <w:fldChar w:fldCharType="begin"/>
            </w:r>
            <w:r w:rsidR="0011054E">
              <w:rPr>
                <w:noProof/>
                <w:webHidden/>
              </w:rPr>
              <w:instrText xml:space="preserve"> PAGEREF _Toc155046824 \h </w:instrText>
            </w:r>
            <w:r w:rsidR="0011054E">
              <w:rPr>
                <w:noProof/>
                <w:webHidden/>
              </w:rPr>
            </w:r>
            <w:r w:rsidR="0011054E">
              <w:rPr>
                <w:noProof/>
                <w:webHidden/>
              </w:rPr>
              <w:fldChar w:fldCharType="separate"/>
            </w:r>
            <w:r w:rsidR="00823192">
              <w:rPr>
                <w:noProof/>
                <w:webHidden/>
              </w:rPr>
              <w:t>45</w:t>
            </w:r>
            <w:r w:rsidR="0011054E">
              <w:rPr>
                <w:noProof/>
                <w:webHidden/>
              </w:rPr>
              <w:fldChar w:fldCharType="end"/>
            </w:r>
          </w:hyperlink>
        </w:p>
        <w:p w14:paraId="4365B1B3" w14:textId="5CB04286"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5" w:history="1">
            <w:r w:rsidR="0011054E" w:rsidRPr="00FE1FF2">
              <w:rPr>
                <w:rStyle w:val="Hyperlink"/>
                <w:noProof/>
              </w:rPr>
              <w:t>4.3.1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Geoprostorová řešení</w:t>
            </w:r>
            <w:r w:rsidR="0011054E">
              <w:rPr>
                <w:noProof/>
                <w:webHidden/>
              </w:rPr>
              <w:tab/>
            </w:r>
            <w:r w:rsidR="0011054E">
              <w:rPr>
                <w:noProof/>
                <w:webHidden/>
              </w:rPr>
              <w:fldChar w:fldCharType="begin"/>
            </w:r>
            <w:r w:rsidR="0011054E">
              <w:rPr>
                <w:noProof/>
                <w:webHidden/>
              </w:rPr>
              <w:instrText xml:space="preserve"> PAGEREF _Toc155046825 \h </w:instrText>
            </w:r>
            <w:r w:rsidR="0011054E">
              <w:rPr>
                <w:noProof/>
                <w:webHidden/>
              </w:rPr>
            </w:r>
            <w:r w:rsidR="0011054E">
              <w:rPr>
                <w:noProof/>
                <w:webHidden/>
              </w:rPr>
              <w:fldChar w:fldCharType="separate"/>
            </w:r>
            <w:r w:rsidR="00823192">
              <w:rPr>
                <w:noProof/>
                <w:webHidden/>
              </w:rPr>
              <w:t>46</w:t>
            </w:r>
            <w:r w:rsidR="0011054E">
              <w:rPr>
                <w:noProof/>
                <w:webHidden/>
              </w:rPr>
              <w:fldChar w:fldCharType="end"/>
            </w:r>
          </w:hyperlink>
        </w:p>
        <w:p w14:paraId="2F5EF12D" w14:textId="7FC819A1"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6" w:history="1">
            <w:r w:rsidR="0011054E" w:rsidRPr="00FE1FF2">
              <w:rPr>
                <w:rStyle w:val="Hyperlink"/>
                <w:noProof/>
              </w:rPr>
              <w:t>4.3.2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Vykreslovací enginy</w:t>
            </w:r>
            <w:r w:rsidR="0011054E">
              <w:rPr>
                <w:noProof/>
                <w:webHidden/>
              </w:rPr>
              <w:tab/>
            </w:r>
            <w:r w:rsidR="0011054E">
              <w:rPr>
                <w:noProof/>
                <w:webHidden/>
              </w:rPr>
              <w:fldChar w:fldCharType="begin"/>
            </w:r>
            <w:r w:rsidR="0011054E">
              <w:rPr>
                <w:noProof/>
                <w:webHidden/>
              </w:rPr>
              <w:instrText xml:space="preserve"> PAGEREF _Toc155046826 \h </w:instrText>
            </w:r>
            <w:r w:rsidR="0011054E">
              <w:rPr>
                <w:noProof/>
                <w:webHidden/>
              </w:rPr>
            </w:r>
            <w:r w:rsidR="0011054E">
              <w:rPr>
                <w:noProof/>
                <w:webHidden/>
              </w:rPr>
              <w:fldChar w:fldCharType="separate"/>
            </w:r>
            <w:r w:rsidR="00823192">
              <w:rPr>
                <w:noProof/>
                <w:webHidden/>
              </w:rPr>
              <w:t>49</w:t>
            </w:r>
            <w:r w:rsidR="0011054E">
              <w:rPr>
                <w:noProof/>
                <w:webHidden/>
              </w:rPr>
              <w:fldChar w:fldCharType="end"/>
            </w:r>
          </w:hyperlink>
        </w:p>
        <w:p w14:paraId="68571A52" w14:textId="305654A7"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7" w:history="1">
            <w:r w:rsidR="0011054E" w:rsidRPr="00FE1FF2">
              <w:rPr>
                <w:rStyle w:val="Hyperlink"/>
                <w:noProof/>
              </w:rPr>
              <w:t>4.3.3</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VR frameworky</w:t>
            </w:r>
            <w:r w:rsidR="0011054E">
              <w:rPr>
                <w:noProof/>
                <w:webHidden/>
              </w:rPr>
              <w:tab/>
            </w:r>
            <w:r w:rsidR="0011054E">
              <w:rPr>
                <w:noProof/>
                <w:webHidden/>
              </w:rPr>
              <w:fldChar w:fldCharType="begin"/>
            </w:r>
            <w:r w:rsidR="0011054E">
              <w:rPr>
                <w:noProof/>
                <w:webHidden/>
              </w:rPr>
              <w:instrText xml:space="preserve"> PAGEREF _Toc155046827 \h </w:instrText>
            </w:r>
            <w:r w:rsidR="0011054E">
              <w:rPr>
                <w:noProof/>
                <w:webHidden/>
              </w:rPr>
            </w:r>
            <w:r w:rsidR="0011054E">
              <w:rPr>
                <w:noProof/>
                <w:webHidden/>
              </w:rPr>
              <w:fldChar w:fldCharType="separate"/>
            </w:r>
            <w:r w:rsidR="00823192">
              <w:rPr>
                <w:noProof/>
                <w:webHidden/>
              </w:rPr>
              <w:t>51</w:t>
            </w:r>
            <w:r w:rsidR="0011054E">
              <w:rPr>
                <w:noProof/>
                <w:webHidden/>
              </w:rPr>
              <w:fldChar w:fldCharType="end"/>
            </w:r>
          </w:hyperlink>
        </w:p>
        <w:p w14:paraId="7099A6DC" w14:textId="7028A0D7"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8" w:history="1">
            <w:r w:rsidR="0011054E" w:rsidRPr="00FE1FF2">
              <w:rPr>
                <w:rStyle w:val="Hyperlink"/>
                <w:noProof/>
              </w:rPr>
              <w:t>4.3.4</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Herní enginy</w:t>
            </w:r>
            <w:r w:rsidR="0011054E">
              <w:rPr>
                <w:noProof/>
                <w:webHidden/>
              </w:rPr>
              <w:tab/>
            </w:r>
            <w:r w:rsidR="0011054E">
              <w:rPr>
                <w:noProof/>
                <w:webHidden/>
              </w:rPr>
              <w:fldChar w:fldCharType="begin"/>
            </w:r>
            <w:r w:rsidR="0011054E">
              <w:rPr>
                <w:noProof/>
                <w:webHidden/>
              </w:rPr>
              <w:instrText xml:space="preserve"> PAGEREF _Toc155046828 \h </w:instrText>
            </w:r>
            <w:r w:rsidR="0011054E">
              <w:rPr>
                <w:noProof/>
                <w:webHidden/>
              </w:rPr>
            </w:r>
            <w:r w:rsidR="0011054E">
              <w:rPr>
                <w:noProof/>
                <w:webHidden/>
              </w:rPr>
              <w:fldChar w:fldCharType="separate"/>
            </w:r>
            <w:r w:rsidR="00823192">
              <w:rPr>
                <w:noProof/>
                <w:webHidden/>
              </w:rPr>
              <w:t>52</w:t>
            </w:r>
            <w:r w:rsidR="0011054E">
              <w:rPr>
                <w:noProof/>
                <w:webHidden/>
              </w:rPr>
              <w:fldChar w:fldCharType="end"/>
            </w:r>
          </w:hyperlink>
        </w:p>
        <w:p w14:paraId="51A3356A" w14:textId="1C1E4001"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9" w:history="1">
            <w:r w:rsidR="0011054E" w:rsidRPr="00FE1FF2">
              <w:rPr>
                <w:rStyle w:val="Hyperlink"/>
                <w:noProof/>
              </w:rPr>
              <w:t>4.3.5</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Služby</w:t>
            </w:r>
            <w:r w:rsidR="0011054E">
              <w:rPr>
                <w:noProof/>
                <w:webHidden/>
              </w:rPr>
              <w:tab/>
            </w:r>
            <w:r w:rsidR="0011054E">
              <w:rPr>
                <w:noProof/>
                <w:webHidden/>
              </w:rPr>
              <w:fldChar w:fldCharType="begin"/>
            </w:r>
            <w:r w:rsidR="0011054E">
              <w:rPr>
                <w:noProof/>
                <w:webHidden/>
              </w:rPr>
              <w:instrText xml:space="preserve"> PAGEREF _Toc155046829 \h </w:instrText>
            </w:r>
            <w:r w:rsidR="0011054E">
              <w:rPr>
                <w:noProof/>
                <w:webHidden/>
              </w:rPr>
            </w:r>
            <w:r w:rsidR="0011054E">
              <w:rPr>
                <w:noProof/>
                <w:webHidden/>
              </w:rPr>
              <w:fldChar w:fldCharType="separate"/>
            </w:r>
            <w:r w:rsidR="00823192">
              <w:rPr>
                <w:noProof/>
                <w:webHidden/>
              </w:rPr>
              <w:t>54</w:t>
            </w:r>
            <w:r w:rsidR="0011054E">
              <w:rPr>
                <w:noProof/>
                <w:webHidden/>
              </w:rPr>
              <w:fldChar w:fldCharType="end"/>
            </w:r>
          </w:hyperlink>
        </w:p>
        <w:p w14:paraId="7D450822" w14:textId="023EA590"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30" w:history="1">
            <w:r w:rsidR="0011054E" w:rsidRPr="00FE1FF2">
              <w:rPr>
                <w:rStyle w:val="Hyperlink"/>
                <w:noProof/>
              </w:rPr>
              <w:t>4.3.6</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Optimalizační nástroje</w:t>
            </w:r>
            <w:r w:rsidR="0011054E">
              <w:rPr>
                <w:noProof/>
                <w:webHidden/>
              </w:rPr>
              <w:tab/>
            </w:r>
            <w:r w:rsidR="0011054E">
              <w:rPr>
                <w:noProof/>
                <w:webHidden/>
              </w:rPr>
              <w:fldChar w:fldCharType="begin"/>
            </w:r>
            <w:r w:rsidR="0011054E">
              <w:rPr>
                <w:noProof/>
                <w:webHidden/>
              </w:rPr>
              <w:instrText xml:space="preserve"> PAGEREF _Toc155046830 \h </w:instrText>
            </w:r>
            <w:r w:rsidR="0011054E">
              <w:rPr>
                <w:noProof/>
                <w:webHidden/>
              </w:rPr>
            </w:r>
            <w:r w:rsidR="0011054E">
              <w:rPr>
                <w:noProof/>
                <w:webHidden/>
              </w:rPr>
              <w:fldChar w:fldCharType="separate"/>
            </w:r>
            <w:r w:rsidR="00823192">
              <w:rPr>
                <w:noProof/>
                <w:webHidden/>
              </w:rPr>
              <w:t>54</w:t>
            </w:r>
            <w:r w:rsidR="0011054E">
              <w:rPr>
                <w:noProof/>
                <w:webHidden/>
              </w:rPr>
              <w:fldChar w:fldCharType="end"/>
            </w:r>
          </w:hyperlink>
        </w:p>
        <w:p w14:paraId="5C55FE61" w14:textId="2B65CC58"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31" w:history="1">
            <w:r w:rsidR="0011054E" w:rsidRPr="00FE1FF2">
              <w:rPr>
                <w:rStyle w:val="Hyperlink"/>
                <w:noProof/>
              </w:rPr>
              <w:t>4.4</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Výběr technologie</w:t>
            </w:r>
            <w:r w:rsidR="0011054E">
              <w:rPr>
                <w:noProof/>
                <w:webHidden/>
              </w:rPr>
              <w:tab/>
            </w:r>
            <w:r w:rsidR="0011054E">
              <w:rPr>
                <w:noProof/>
                <w:webHidden/>
              </w:rPr>
              <w:fldChar w:fldCharType="begin"/>
            </w:r>
            <w:r w:rsidR="0011054E">
              <w:rPr>
                <w:noProof/>
                <w:webHidden/>
              </w:rPr>
              <w:instrText xml:space="preserve"> PAGEREF _Toc155046831 \h </w:instrText>
            </w:r>
            <w:r w:rsidR="0011054E">
              <w:rPr>
                <w:noProof/>
                <w:webHidden/>
              </w:rPr>
            </w:r>
            <w:r w:rsidR="0011054E">
              <w:rPr>
                <w:noProof/>
                <w:webHidden/>
              </w:rPr>
              <w:fldChar w:fldCharType="separate"/>
            </w:r>
            <w:r w:rsidR="00823192">
              <w:rPr>
                <w:noProof/>
                <w:webHidden/>
              </w:rPr>
              <w:t>55</w:t>
            </w:r>
            <w:r w:rsidR="0011054E">
              <w:rPr>
                <w:noProof/>
                <w:webHidden/>
              </w:rPr>
              <w:fldChar w:fldCharType="end"/>
            </w:r>
          </w:hyperlink>
        </w:p>
        <w:p w14:paraId="6A0CBD28" w14:textId="3BA9341A" w:rsidR="0011054E" w:rsidRDefault="00000000">
          <w:pPr>
            <w:pStyle w:val="TOC1"/>
            <w:rPr>
              <w:rFonts w:eastAsiaTheme="minorEastAsia" w:cstheme="minorBidi"/>
              <w:b w:val="0"/>
              <w:bCs w:val="0"/>
              <w:caps w:val="0"/>
              <w:noProof/>
              <w:kern w:val="2"/>
              <w:sz w:val="22"/>
              <w:szCs w:val="22"/>
              <w:lang w:val="en-US"/>
              <w14:ligatures w14:val="standardContextual"/>
            </w:rPr>
          </w:pPr>
          <w:hyperlink w:anchor="_Toc155046832" w:history="1">
            <w:r w:rsidR="0011054E" w:rsidRPr="00FE1FF2">
              <w:rPr>
                <w:rStyle w:val="Hyperlink"/>
                <w:noProof/>
              </w:rPr>
              <w:t>5</w:t>
            </w:r>
            <w:r w:rsidR="0011054E">
              <w:rPr>
                <w:rFonts w:eastAsiaTheme="minorEastAsia" w:cstheme="minorBidi"/>
                <w:b w:val="0"/>
                <w:bCs w:val="0"/>
                <w:caps w:val="0"/>
                <w:noProof/>
                <w:kern w:val="2"/>
                <w:sz w:val="22"/>
                <w:szCs w:val="22"/>
                <w:lang w:val="en-US"/>
                <w14:ligatures w14:val="standardContextual"/>
              </w:rPr>
              <w:tab/>
            </w:r>
            <w:r w:rsidR="0011054E" w:rsidRPr="00FE1FF2">
              <w:rPr>
                <w:rStyle w:val="Hyperlink"/>
                <w:noProof/>
              </w:rPr>
              <w:t>Návrh a implementace vlastní aplikace</w:t>
            </w:r>
            <w:r w:rsidR="0011054E">
              <w:rPr>
                <w:noProof/>
                <w:webHidden/>
              </w:rPr>
              <w:tab/>
            </w:r>
            <w:r w:rsidR="0011054E">
              <w:rPr>
                <w:noProof/>
                <w:webHidden/>
              </w:rPr>
              <w:fldChar w:fldCharType="begin"/>
            </w:r>
            <w:r w:rsidR="0011054E">
              <w:rPr>
                <w:noProof/>
                <w:webHidden/>
              </w:rPr>
              <w:instrText xml:space="preserve"> PAGEREF _Toc155046832 \h </w:instrText>
            </w:r>
            <w:r w:rsidR="0011054E">
              <w:rPr>
                <w:noProof/>
                <w:webHidden/>
              </w:rPr>
            </w:r>
            <w:r w:rsidR="0011054E">
              <w:rPr>
                <w:noProof/>
                <w:webHidden/>
              </w:rPr>
              <w:fldChar w:fldCharType="separate"/>
            </w:r>
            <w:r w:rsidR="00823192">
              <w:rPr>
                <w:noProof/>
                <w:webHidden/>
              </w:rPr>
              <w:t>58</w:t>
            </w:r>
            <w:r w:rsidR="0011054E">
              <w:rPr>
                <w:noProof/>
                <w:webHidden/>
              </w:rPr>
              <w:fldChar w:fldCharType="end"/>
            </w:r>
          </w:hyperlink>
        </w:p>
        <w:p w14:paraId="05C19348" w14:textId="7A328B4B"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33" w:history="1">
            <w:r w:rsidR="0011054E" w:rsidRPr="00FE1FF2">
              <w:rPr>
                <w:rStyle w:val="Hyperlink"/>
                <w:noProof/>
              </w:rPr>
              <w:t>5.1</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Návrh</w:t>
            </w:r>
            <w:r w:rsidR="0011054E">
              <w:rPr>
                <w:noProof/>
                <w:webHidden/>
              </w:rPr>
              <w:tab/>
            </w:r>
            <w:r w:rsidR="0011054E">
              <w:rPr>
                <w:noProof/>
                <w:webHidden/>
              </w:rPr>
              <w:fldChar w:fldCharType="begin"/>
            </w:r>
            <w:r w:rsidR="0011054E">
              <w:rPr>
                <w:noProof/>
                <w:webHidden/>
              </w:rPr>
              <w:instrText xml:space="preserve"> PAGEREF _Toc155046833 \h </w:instrText>
            </w:r>
            <w:r w:rsidR="0011054E">
              <w:rPr>
                <w:noProof/>
                <w:webHidden/>
              </w:rPr>
            </w:r>
            <w:r w:rsidR="0011054E">
              <w:rPr>
                <w:noProof/>
                <w:webHidden/>
              </w:rPr>
              <w:fldChar w:fldCharType="separate"/>
            </w:r>
            <w:r w:rsidR="00823192">
              <w:rPr>
                <w:noProof/>
                <w:webHidden/>
              </w:rPr>
              <w:t>58</w:t>
            </w:r>
            <w:r w:rsidR="0011054E">
              <w:rPr>
                <w:noProof/>
                <w:webHidden/>
              </w:rPr>
              <w:fldChar w:fldCharType="end"/>
            </w:r>
          </w:hyperlink>
        </w:p>
        <w:p w14:paraId="6E3BEC46" w14:textId="037097B8"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34" w:history="1">
            <w:r w:rsidR="0011054E" w:rsidRPr="00FE1FF2">
              <w:rPr>
                <w:rStyle w:val="Hyperlink"/>
                <w:noProof/>
              </w:rPr>
              <w:t>5.2</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Data</w:t>
            </w:r>
            <w:r w:rsidR="0011054E">
              <w:rPr>
                <w:noProof/>
                <w:webHidden/>
              </w:rPr>
              <w:tab/>
            </w:r>
            <w:r w:rsidR="0011054E">
              <w:rPr>
                <w:noProof/>
                <w:webHidden/>
              </w:rPr>
              <w:fldChar w:fldCharType="begin"/>
            </w:r>
            <w:r w:rsidR="0011054E">
              <w:rPr>
                <w:noProof/>
                <w:webHidden/>
              </w:rPr>
              <w:instrText xml:space="preserve"> PAGEREF _Toc155046834 \h </w:instrText>
            </w:r>
            <w:r w:rsidR="0011054E">
              <w:rPr>
                <w:noProof/>
                <w:webHidden/>
              </w:rPr>
            </w:r>
            <w:r w:rsidR="0011054E">
              <w:rPr>
                <w:noProof/>
                <w:webHidden/>
              </w:rPr>
              <w:fldChar w:fldCharType="separate"/>
            </w:r>
            <w:r w:rsidR="00823192">
              <w:rPr>
                <w:noProof/>
                <w:webHidden/>
              </w:rPr>
              <w:t>59</w:t>
            </w:r>
            <w:r w:rsidR="0011054E">
              <w:rPr>
                <w:noProof/>
                <w:webHidden/>
              </w:rPr>
              <w:fldChar w:fldCharType="end"/>
            </w:r>
          </w:hyperlink>
        </w:p>
        <w:p w14:paraId="0BE41F56" w14:textId="6D149C3B"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35" w:history="1">
            <w:r w:rsidR="0011054E" w:rsidRPr="00FE1FF2">
              <w:rPr>
                <w:rStyle w:val="Hyperlink"/>
                <w:noProof/>
              </w:rPr>
              <w:t>5.2.1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Specifika vstupních dat</w:t>
            </w:r>
            <w:r w:rsidR="0011054E">
              <w:rPr>
                <w:noProof/>
                <w:webHidden/>
              </w:rPr>
              <w:tab/>
            </w:r>
            <w:r w:rsidR="0011054E">
              <w:rPr>
                <w:noProof/>
                <w:webHidden/>
              </w:rPr>
              <w:fldChar w:fldCharType="begin"/>
            </w:r>
            <w:r w:rsidR="0011054E">
              <w:rPr>
                <w:noProof/>
                <w:webHidden/>
              </w:rPr>
              <w:instrText xml:space="preserve"> PAGEREF _Toc155046835 \h </w:instrText>
            </w:r>
            <w:r w:rsidR="0011054E">
              <w:rPr>
                <w:noProof/>
                <w:webHidden/>
              </w:rPr>
            </w:r>
            <w:r w:rsidR="0011054E">
              <w:rPr>
                <w:noProof/>
                <w:webHidden/>
              </w:rPr>
              <w:fldChar w:fldCharType="separate"/>
            </w:r>
            <w:r w:rsidR="00823192">
              <w:rPr>
                <w:noProof/>
                <w:webHidden/>
              </w:rPr>
              <w:t>60</w:t>
            </w:r>
            <w:r w:rsidR="0011054E">
              <w:rPr>
                <w:noProof/>
                <w:webHidden/>
              </w:rPr>
              <w:fldChar w:fldCharType="end"/>
            </w:r>
          </w:hyperlink>
        </w:p>
        <w:p w14:paraId="4992DAEB" w14:textId="6BD0423B"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36" w:history="1">
            <w:r w:rsidR="0011054E" w:rsidRPr="00FE1FF2">
              <w:rPr>
                <w:rStyle w:val="Hyperlink"/>
                <w:noProof/>
              </w:rPr>
              <w:t>5.3</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Vývoj aplikace</w:t>
            </w:r>
            <w:r w:rsidR="0011054E">
              <w:rPr>
                <w:noProof/>
                <w:webHidden/>
              </w:rPr>
              <w:tab/>
            </w:r>
            <w:r w:rsidR="0011054E">
              <w:rPr>
                <w:noProof/>
                <w:webHidden/>
              </w:rPr>
              <w:fldChar w:fldCharType="begin"/>
            </w:r>
            <w:r w:rsidR="0011054E">
              <w:rPr>
                <w:noProof/>
                <w:webHidden/>
              </w:rPr>
              <w:instrText xml:space="preserve"> PAGEREF _Toc155046836 \h </w:instrText>
            </w:r>
            <w:r w:rsidR="0011054E">
              <w:rPr>
                <w:noProof/>
                <w:webHidden/>
              </w:rPr>
            </w:r>
            <w:r w:rsidR="0011054E">
              <w:rPr>
                <w:noProof/>
                <w:webHidden/>
              </w:rPr>
              <w:fldChar w:fldCharType="separate"/>
            </w:r>
            <w:r w:rsidR="00823192">
              <w:rPr>
                <w:noProof/>
                <w:webHidden/>
              </w:rPr>
              <w:t>64</w:t>
            </w:r>
            <w:r w:rsidR="0011054E">
              <w:rPr>
                <w:noProof/>
                <w:webHidden/>
              </w:rPr>
              <w:fldChar w:fldCharType="end"/>
            </w:r>
          </w:hyperlink>
        </w:p>
        <w:p w14:paraId="21E53773" w14:textId="5361E160"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37" w:history="1">
            <w:r w:rsidR="0011054E" w:rsidRPr="00FE1FF2">
              <w:rPr>
                <w:rStyle w:val="Hyperlink"/>
                <w:noProof/>
              </w:rPr>
              <w:t>5.3.1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Transformace dat</w:t>
            </w:r>
            <w:r w:rsidR="0011054E">
              <w:rPr>
                <w:noProof/>
                <w:webHidden/>
              </w:rPr>
              <w:tab/>
            </w:r>
            <w:r w:rsidR="0011054E">
              <w:rPr>
                <w:noProof/>
                <w:webHidden/>
              </w:rPr>
              <w:fldChar w:fldCharType="begin"/>
            </w:r>
            <w:r w:rsidR="0011054E">
              <w:rPr>
                <w:noProof/>
                <w:webHidden/>
              </w:rPr>
              <w:instrText xml:space="preserve"> PAGEREF _Toc155046837 \h </w:instrText>
            </w:r>
            <w:r w:rsidR="0011054E">
              <w:rPr>
                <w:noProof/>
                <w:webHidden/>
              </w:rPr>
            </w:r>
            <w:r w:rsidR="0011054E">
              <w:rPr>
                <w:noProof/>
                <w:webHidden/>
              </w:rPr>
              <w:fldChar w:fldCharType="separate"/>
            </w:r>
            <w:r w:rsidR="00823192">
              <w:rPr>
                <w:noProof/>
                <w:webHidden/>
              </w:rPr>
              <w:t>64</w:t>
            </w:r>
            <w:r w:rsidR="0011054E">
              <w:rPr>
                <w:noProof/>
                <w:webHidden/>
              </w:rPr>
              <w:fldChar w:fldCharType="end"/>
            </w:r>
          </w:hyperlink>
        </w:p>
        <w:p w14:paraId="718CF497" w14:textId="195BCE1C"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38" w:history="1">
            <w:r w:rsidR="0011054E" w:rsidRPr="00FE1FF2">
              <w:rPr>
                <w:rStyle w:val="Hyperlink"/>
                <w:noProof/>
              </w:rPr>
              <w:t>5.3.2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Tvorba VP</w:t>
            </w:r>
            <w:r w:rsidR="0011054E">
              <w:rPr>
                <w:noProof/>
                <w:webHidden/>
              </w:rPr>
              <w:tab/>
            </w:r>
            <w:r w:rsidR="0011054E">
              <w:rPr>
                <w:noProof/>
                <w:webHidden/>
              </w:rPr>
              <w:fldChar w:fldCharType="begin"/>
            </w:r>
            <w:r w:rsidR="0011054E">
              <w:rPr>
                <w:noProof/>
                <w:webHidden/>
              </w:rPr>
              <w:instrText xml:space="preserve"> PAGEREF _Toc155046838 \h </w:instrText>
            </w:r>
            <w:r w:rsidR="0011054E">
              <w:rPr>
                <w:noProof/>
                <w:webHidden/>
              </w:rPr>
            </w:r>
            <w:r w:rsidR="0011054E">
              <w:rPr>
                <w:noProof/>
                <w:webHidden/>
              </w:rPr>
              <w:fldChar w:fldCharType="separate"/>
            </w:r>
            <w:r w:rsidR="00823192">
              <w:rPr>
                <w:noProof/>
                <w:webHidden/>
              </w:rPr>
              <w:t>69</w:t>
            </w:r>
            <w:r w:rsidR="0011054E">
              <w:rPr>
                <w:noProof/>
                <w:webHidden/>
              </w:rPr>
              <w:fldChar w:fldCharType="end"/>
            </w:r>
          </w:hyperlink>
        </w:p>
        <w:p w14:paraId="47903F70" w14:textId="590C2BF4"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39" w:history="1">
            <w:r w:rsidR="0011054E" w:rsidRPr="00FE1FF2">
              <w:rPr>
                <w:rStyle w:val="Hyperlink"/>
                <w:noProof/>
              </w:rPr>
              <w:t>5.3.3</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CI / CD</w:t>
            </w:r>
            <w:r w:rsidR="0011054E">
              <w:rPr>
                <w:noProof/>
                <w:webHidden/>
              </w:rPr>
              <w:tab/>
            </w:r>
            <w:r w:rsidR="0011054E">
              <w:rPr>
                <w:noProof/>
                <w:webHidden/>
              </w:rPr>
              <w:fldChar w:fldCharType="begin"/>
            </w:r>
            <w:r w:rsidR="0011054E">
              <w:rPr>
                <w:noProof/>
                <w:webHidden/>
              </w:rPr>
              <w:instrText xml:space="preserve"> PAGEREF _Toc155046839 \h </w:instrText>
            </w:r>
            <w:r w:rsidR="0011054E">
              <w:rPr>
                <w:noProof/>
                <w:webHidden/>
              </w:rPr>
            </w:r>
            <w:r w:rsidR="0011054E">
              <w:rPr>
                <w:noProof/>
                <w:webHidden/>
              </w:rPr>
              <w:fldChar w:fldCharType="separate"/>
            </w:r>
            <w:r w:rsidR="00823192">
              <w:rPr>
                <w:noProof/>
                <w:webHidden/>
              </w:rPr>
              <w:t>75</w:t>
            </w:r>
            <w:r w:rsidR="0011054E">
              <w:rPr>
                <w:noProof/>
                <w:webHidden/>
              </w:rPr>
              <w:fldChar w:fldCharType="end"/>
            </w:r>
          </w:hyperlink>
        </w:p>
        <w:p w14:paraId="03DE8BD3" w14:textId="4CCB08FA" w:rsidR="0011054E" w:rsidRDefault="00000000">
          <w:pPr>
            <w:pStyle w:val="TOC1"/>
            <w:rPr>
              <w:rFonts w:eastAsiaTheme="minorEastAsia" w:cstheme="minorBidi"/>
              <w:b w:val="0"/>
              <w:bCs w:val="0"/>
              <w:caps w:val="0"/>
              <w:noProof/>
              <w:kern w:val="2"/>
              <w:sz w:val="22"/>
              <w:szCs w:val="22"/>
              <w:lang w:val="en-US"/>
              <w14:ligatures w14:val="standardContextual"/>
            </w:rPr>
          </w:pPr>
          <w:hyperlink w:anchor="_Toc155046840" w:history="1">
            <w:r w:rsidR="0011054E" w:rsidRPr="00FE1FF2">
              <w:rPr>
                <w:rStyle w:val="Hyperlink"/>
                <w:noProof/>
              </w:rPr>
              <w:t>6</w:t>
            </w:r>
            <w:r w:rsidR="0011054E">
              <w:rPr>
                <w:rFonts w:eastAsiaTheme="minorEastAsia" w:cstheme="minorBidi"/>
                <w:b w:val="0"/>
                <w:bCs w:val="0"/>
                <w:caps w:val="0"/>
                <w:noProof/>
                <w:kern w:val="2"/>
                <w:sz w:val="22"/>
                <w:szCs w:val="22"/>
                <w:lang w:val="en-US"/>
                <w14:ligatures w14:val="standardContextual"/>
              </w:rPr>
              <w:tab/>
            </w:r>
            <w:r w:rsidR="0011054E" w:rsidRPr="00FE1FF2">
              <w:rPr>
                <w:rStyle w:val="Hyperlink"/>
                <w:noProof/>
              </w:rPr>
              <w:t>UŽIVATELSKÉ TESTOVÁNÍ</w:t>
            </w:r>
            <w:r w:rsidR="0011054E">
              <w:rPr>
                <w:noProof/>
                <w:webHidden/>
              </w:rPr>
              <w:tab/>
            </w:r>
            <w:r w:rsidR="0011054E">
              <w:rPr>
                <w:noProof/>
                <w:webHidden/>
              </w:rPr>
              <w:fldChar w:fldCharType="begin"/>
            </w:r>
            <w:r w:rsidR="0011054E">
              <w:rPr>
                <w:noProof/>
                <w:webHidden/>
              </w:rPr>
              <w:instrText xml:space="preserve"> PAGEREF _Toc155046840 \h </w:instrText>
            </w:r>
            <w:r w:rsidR="0011054E">
              <w:rPr>
                <w:noProof/>
                <w:webHidden/>
              </w:rPr>
            </w:r>
            <w:r w:rsidR="0011054E">
              <w:rPr>
                <w:noProof/>
                <w:webHidden/>
              </w:rPr>
              <w:fldChar w:fldCharType="separate"/>
            </w:r>
            <w:r w:rsidR="00823192">
              <w:rPr>
                <w:noProof/>
                <w:webHidden/>
              </w:rPr>
              <w:t>77</w:t>
            </w:r>
            <w:r w:rsidR="0011054E">
              <w:rPr>
                <w:noProof/>
                <w:webHidden/>
              </w:rPr>
              <w:fldChar w:fldCharType="end"/>
            </w:r>
          </w:hyperlink>
        </w:p>
        <w:p w14:paraId="0BA6D2DB" w14:textId="1C98BD54"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41" w:history="1">
            <w:r w:rsidR="0011054E" w:rsidRPr="00FE1FF2">
              <w:rPr>
                <w:rStyle w:val="Hyperlink"/>
                <w:noProof/>
              </w:rPr>
              <w:t>6.1</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Návrh testování</w:t>
            </w:r>
            <w:r w:rsidR="0011054E">
              <w:rPr>
                <w:noProof/>
                <w:webHidden/>
              </w:rPr>
              <w:tab/>
            </w:r>
            <w:r w:rsidR="0011054E">
              <w:rPr>
                <w:noProof/>
                <w:webHidden/>
              </w:rPr>
              <w:fldChar w:fldCharType="begin"/>
            </w:r>
            <w:r w:rsidR="0011054E">
              <w:rPr>
                <w:noProof/>
                <w:webHidden/>
              </w:rPr>
              <w:instrText xml:space="preserve"> PAGEREF _Toc155046841 \h </w:instrText>
            </w:r>
            <w:r w:rsidR="0011054E">
              <w:rPr>
                <w:noProof/>
                <w:webHidden/>
              </w:rPr>
            </w:r>
            <w:r w:rsidR="0011054E">
              <w:rPr>
                <w:noProof/>
                <w:webHidden/>
              </w:rPr>
              <w:fldChar w:fldCharType="separate"/>
            </w:r>
            <w:r w:rsidR="00823192">
              <w:rPr>
                <w:noProof/>
                <w:webHidden/>
              </w:rPr>
              <w:t>77</w:t>
            </w:r>
            <w:r w:rsidR="0011054E">
              <w:rPr>
                <w:noProof/>
                <w:webHidden/>
              </w:rPr>
              <w:fldChar w:fldCharType="end"/>
            </w:r>
          </w:hyperlink>
        </w:p>
        <w:p w14:paraId="19F3CDB0" w14:textId="6FD8BE7E"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2" w:history="1">
            <w:r w:rsidR="0011054E" w:rsidRPr="00FE1FF2">
              <w:rPr>
                <w:rStyle w:val="Hyperlink"/>
                <w:noProof/>
              </w:rPr>
              <w:t>6.1.1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Průběh testování</w:t>
            </w:r>
            <w:r w:rsidR="0011054E">
              <w:rPr>
                <w:noProof/>
                <w:webHidden/>
              </w:rPr>
              <w:tab/>
            </w:r>
            <w:r w:rsidR="0011054E">
              <w:rPr>
                <w:noProof/>
                <w:webHidden/>
              </w:rPr>
              <w:fldChar w:fldCharType="begin"/>
            </w:r>
            <w:r w:rsidR="0011054E">
              <w:rPr>
                <w:noProof/>
                <w:webHidden/>
              </w:rPr>
              <w:instrText xml:space="preserve"> PAGEREF _Toc155046842 \h </w:instrText>
            </w:r>
            <w:r w:rsidR="0011054E">
              <w:rPr>
                <w:noProof/>
                <w:webHidden/>
              </w:rPr>
            </w:r>
            <w:r w:rsidR="0011054E">
              <w:rPr>
                <w:noProof/>
                <w:webHidden/>
              </w:rPr>
              <w:fldChar w:fldCharType="separate"/>
            </w:r>
            <w:r w:rsidR="00823192">
              <w:rPr>
                <w:noProof/>
                <w:webHidden/>
              </w:rPr>
              <w:t>77</w:t>
            </w:r>
            <w:r w:rsidR="0011054E">
              <w:rPr>
                <w:noProof/>
                <w:webHidden/>
              </w:rPr>
              <w:fldChar w:fldCharType="end"/>
            </w:r>
          </w:hyperlink>
        </w:p>
        <w:p w14:paraId="3926A045" w14:textId="4791FFB9"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3" w:history="1">
            <w:r w:rsidR="0011054E" w:rsidRPr="00FE1FF2">
              <w:rPr>
                <w:rStyle w:val="Hyperlink"/>
                <w:noProof/>
              </w:rPr>
              <w:t>6.1.2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Průchod VP</w:t>
            </w:r>
            <w:r w:rsidR="0011054E">
              <w:rPr>
                <w:noProof/>
                <w:webHidden/>
              </w:rPr>
              <w:tab/>
            </w:r>
            <w:r w:rsidR="0011054E">
              <w:rPr>
                <w:noProof/>
                <w:webHidden/>
              </w:rPr>
              <w:fldChar w:fldCharType="begin"/>
            </w:r>
            <w:r w:rsidR="0011054E">
              <w:rPr>
                <w:noProof/>
                <w:webHidden/>
              </w:rPr>
              <w:instrText xml:space="preserve"> PAGEREF _Toc155046843 \h </w:instrText>
            </w:r>
            <w:r w:rsidR="0011054E">
              <w:rPr>
                <w:noProof/>
                <w:webHidden/>
              </w:rPr>
            </w:r>
            <w:r w:rsidR="0011054E">
              <w:rPr>
                <w:noProof/>
                <w:webHidden/>
              </w:rPr>
              <w:fldChar w:fldCharType="separate"/>
            </w:r>
            <w:r w:rsidR="00823192">
              <w:rPr>
                <w:noProof/>
                <w:webHidden/>
              </w:rPr>
              <w:t>78</w:t>
            </w:r>
            <w:r w:rsidR="0011054E">
              <w:rPr>
                <w:noProof/>
                <w:webHidden/>
              </w:rPr>
              <w:fldChar w:fldCharType="end"/>
            </w:r>
          </w:hyperlink>
        </w:p>
        <w:p w14:paraId="19DF4DE9" w14:textId="3C0C0A50" w:rsidR="0011054E" w:rsidRDefault="00000000">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44" w:history="1">
            <w:r w:rsidR="0011054E" w:rsidRPr="00FE1FF2">
              <w:rPr>
                <w:rStyle w:val="Hyperlink"/>
                <w:noProof/>
              </w:rPr>
              <w:t>6.2</w:t>
            </w:r>
            <w:r w:rsidR="0011054E">
              <w:rPr>
                <w:rFonts w:eastAsiaTheme="minorEastAsia" w:cstheme="minorBidi"/>
                <w:smallCaps w:val="0"/>
                <w:noProof/>
                <w:kern w:val="2"/>
                <w:sz w:val="22"/>
                <w:szCs w:val="22"/>
                <w:lang w:val="en-US"/>
                <w14:ligatures w14:val="standardContextual"/>
              </w:rPr>
              <w:tab/>
            </w:r>
            <w:r w:rsidR="0011054E" w:rsidRPr="00FE1FF2">
              <w:rPr>
                <w:rStyle w:val="Hyperlink"/>
                <w:noProof/>
              </w:rPr>
              <w:t>Výsledky</w:t>
            </w:r>
            <w:r w:rsidR="0011054E">
              <w:rPr>
                <w:noProof/>
                <w:webHidden/>
              </w:rPr>
              <w:tab/>
            </w:r>
            <w:r w:rsidR="0011054E">
              <w:rPr>
                <w:noProof/>
                <w:webHidden/>
              </w:rPr>
              <w:fldChar w:fldCharType="begin"/>
            </w:r>
            <w:r w:rsidR="0011054E">
              <w:rPr>
                <w:noProof/>
                <w:webHidden/>
              </w:rPr>
              <w:instrText xml:space="preserve"> PAGEREF _Toc155046844 \h </w:instrText>
            </w:r>
            <w:r w:rsidR="0011054E">
              <w:rPr>
                <w:noProof/>
                <w:webHidden/>
              </w:rPr>
            </w:r>
            <w:r w:rsidR="0011054E">
              <w:rPr>
                <w:noProof/>
                <w:webHidden/>
              </w:rPr>
              <w:fldChar w:fldCharType="separate"/>
            </w:r>
            <w:r w:rsidR="00823192">
              <w:rPr>
                <w:noProof/>
                <w:webHidden/>
              </w:rPr>
              <w:t>79</w:t>
            </w:r>
            <w:r w:rsidR="0011054E">
              <w:rPr>
                <w:noProof/>
                <w:webHidden/>
              </w:rPr>
              <w:fldChar w:fldCharType="end"/>
            </w:r>
          </w:hyperlink>
        </w:p>
        <w:p w14:paraId="26BCAB21" w14:textId="235E959E"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5" w:history="1">
            <w:r w:rsidR="0011054E" w:rsidRPr="00FE1FF2">
              <w:rPr>
                <w:rStyle w:val="Hyperlink"/>
                <w:noProof/>
              </w:rPr>
              <w:t>6.2.1</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Identifikace</w:t>
            </w:r>
            <w:r w:rsidR="0011054E">
              <w:rPr>
                <w:noProof/>
                <w:webHidden/>
              </w:rPr>
              <w:tab/>
            </w:r>
            <w:r w:rsidR="0011054E">
              <w:rPr>
                <w:noProof/>
                <w:webHidden/>
              </w:rPr>
              <w:fldChar w:fldCharType="begin"/>
            </w:r>
            <w:r w:rsidR="0011054E">
              <w:rPr>
                <w:noProof/>
                <w:webHidden/>
              </w:rPr>
              <w:instrText xml:space="preserve"> PAGEREF _Toc155046845 \h </w:instrText>
            </w:r>
            <w:r w:rsidR="0011054E">
              <w:rPr>
                <w:noProof/>
                <w:webHidden/>
              </w:rPr>
            </w:r>
            <w:r w:rsidR="0011054E">
              <w:rPr>
                <w:noProof/>
                <w:webHidden/>
              </w:rPr>
              <w:fldChar w:fldCharType="separate"/>
            </w:r>
            <w:r w:rsidR="00823192">
              <w:rPr>
                <w:noProof/>
                <w:webHidden/>
              </w:rPr>
              <w:t>79</w:t>
            </w:r>
            <w:r w:rsidR="0011054E">
              <w:rPr>
                <w:noProof/>
                <w:webHidden/>
              </w:rPr>
              <w:fldChar w:fldCharType="end"/>
            </w:r>
          </w:hyperlink>
        </w:p>
        <w:p w14:paraId="2EFDCF68" w14:textId="223C9C4C"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6" w:history="1">
            <w:r w:rsidR="0011054E" w:rsidRPr="00FE1FF2">
              <w:rPr>
                <w:rStyle w:val="Hyperlink"/>
                <w:noProof/>
              </w:rPr>
              <w:t>6.2.2</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Úkoly</w:t>
            </w:r>
            <w:r w:rsidR="0011054E">
              <w:rPr>
                <w:noProof/>
                <w:webHidden/>
              </w:rPr>
              <w:tab/>
            </w:r>
            <w:r w:rsidR="0011054E">
              <w:rPr>
                <w:noProof/>
                <w:webHidden/>
              </w:rPr>
              <w:fldChar w:fldCharType="begin"/>
            </w:r>
            <w:r w:rsidR="0011054E">
              <w:rPr>
                <w:noProof/>
                <w:webHidden/>
              </w:rPr>
              <w:instrText xml:space="preserve"> PAGEREF _Toc155046846 \h </w:instrText>
            </w:r>
            <w:r w:rsidR="0011054E">
              <w:rPr>
                <w:noProof/>
                <w:webHidden/>
              </w:rPr>
            </w:r>
            <w:r w:rsidR="0011054E">
              <w:rPr>
                <w:noProof/>
                <w:webHidden/>
              </w:rPr>
              <w:fldChar w:fldCharType="separate"/>
            </w:r>
            <w:r w:rsidR="00823192">
              <w:rPr>
                <w:noProof/>
                <w:webHidden/>
              </w:rPr>
              <w:t>80</w:t>
            </w:r>
            <w:r w:rsidR="0011054E">
              <w:rPr>
                <w:noProof/>
                <w:webHidden/>
              </w:rPr>
              <w:fldChar w:fldCharType="end"/>
            </w:r>
          </w:hyperlink>
        </w:p>
        <w:p w14:paraId="5A0A8805" w14:textId="1004BABB"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7" w:history="1">
            <w:r w:rsidR="0011054E" w:rsidRPr="00FE1FF2">
              <w:rPr>
                <w:rStyle w:val="Hyperlink"/>
                <w:noProof/>
              </w:rPr>
              <w:t>6.2.3</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Ovládání</w:t>
            </w:r>
            <w:r w:rsidR="0011054E">
              <w:rPr>
                <w:noProof/>
                <w:webHidden/>
              </w:rPr>
              <w:tab/>
            </w:r>
            <w:r w:rsidR="0011054E">
              <w:rPr>
                <w:noProof/>
                <w:webHidden/>
              </w:rPr>
              <w:fldChar w:fldCharType="begin"/>
            </w:r>
            <w:r w:rsidR="0011054E">
              <w:rPr>
                <w:noProof/>
                <w:webHidden/>
              </w:rPr>
              <w:instrText xml:space="preserve"> PAGEREF _Toc155046847 \h </w:instrText>
            </w:r>
            <w:r w:rsidR="0011054E">
              <w:rPr>
                <w:noProof/>
                <w:webHidden/>
              </w:rPr>
            </w:r>
            <w:r w:rsidR="0011054E">
              <w:rPr>
                <w:noProof/>
                <w:webHidden/>
              </w:rPr>
              <w:fldChar w:fldCharType="separate"/>
            </w:r>
            <w:r w:rsidR="00823192">
              <w:rPr>
                <w:noProof/>
                <w:webHidden/>
              </w:rPr>
              <w:t>83</w:t>
            </w:r>
            <w:r w:rsidR="0011054E">
              <w:rPr>
                <w:noProof/>
                <w:webHidden/>
              </w:rPr>
              <w:fldChar w:fldCharType="end"/>
            </w:r>
          </w:hyperlink>
        </w:p>
        <w:p w14:paraId="61110D58" w14:textId="5A9C95DE" w:rsidR="0011054E" w:rsidRDefault="00000000">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8" w:history="1">
            <w:r w:rsidR="0011054E" w:rsidRPr="00FE1FF2">
              <w:rPr>
                <w:rStyle w:val="Hyperlink"/>
                <w:noProof/>
              </w:rPr>
              <w:t>6.2.4</w:t>
            </w:r>
            <w:r w:rsidR="0011054E">
              <w:rPr>
                <w:rFonts w:eastAsiaTheme="minorEastAsia" w:cstheme="minorBidi"/>
                <w:i w:val="0"/>
                <w:iCs w:val="0"/>
                <w:noProof/>
                <w:kern w:val="2"/>
                <w:sz w:val="22"/>
                <w:szCs w:val="22"/>
                <w:lang w:val="en-US"/>
                <w14:ligatures w14:val="standardContextual"/>
              </w:rPr>
              <w:tab/>
            </w:r>
            <w:r w:rsidR="0011054E" w:rsidRPr="00FE1FF2">
              <w:rPr>
                <w:rStyle w:val="Hyperlink"/>
                <w:noProof/>
              </w:rPr>
              <w:t>Osobní názor</w:t>
            </w:r>
            <w:r w:rsidR="0011054E">
              <w:rPr>
                <w:noProof/>
                <w:webHidden/>
              </w:rPr>
              <w:tab/>
            </w:r>
            <w:r w:rsidR="0011054E">
              <w:rPr>
                <w:noProof/>
                <w:webHidden/>
              </w:rPr>
              <w:fldChar w:fldCharType="begin"/>
            </w:r>
            <w:r w:rsidR="0011054E">
              <w:rPr>
                <w:noProof/>
                <w:webHidden/>
              </w:rPr>
              <w:instrText xml:space="preserve"> PAGEREF _Toc155046848 \h </w:instrText>
            </w:r>
            <w:r w:rsidR="0011054E">
              <w:rPr>
                <w:noProof/>
                <w:webHidden/>
              </w:rPr>
            </w:r>
            <w:r w:rsidR="0011054E">
              <w:rPr>
                <w:noProof/>
                <w:webHidden/>
              </w:rPr>
              <w:fldChar w:fldCharType="separate"/>
            </w:r>
            <w:r w:rsidR="00823192">
              <w:rPr>
                <w:noProof/>
                <w:webHidden/>
              </w:rPr>
              <w:t>84</w:t>
            </w:r>
            <w:r w:rsidR="0011054E">
              <w:rPr>
                <w:noProof/>
                <w:webHidden/>
              </w:rPr>
              <w:fldChar w:fldCharType="end"/>
            </w:r>
          </w:hyperlink>
        </w:p>
        <w:p w14:paraId="6639C787" w14:textId="4031CE75" w:rsidR="0011054E" w:rsidRDefault="00000000">
          <w:pPr>
            <w:pStyle w:val="TOC1"/>
            <w:rPr>
              <w:rFonts w:eastAsiaTheme="minorEastAsia" w:cstheme="minorBidi"/>
              <w:b w:val="0"/>
              <w:bCs w:val="0"/>
              <w:caps w:val="0"/>
              <w:noProof/>
              <w:kern w:val="2"/>
              <w:sz w:val="22"/>
              <w:szCs w:val="22"/>
              <w:lang w:val="en-US"/>
              <w14:ligatures w14:val="standardContextual"/>
            </w:rPr>
          </w:pPr>
          <w:hyperlink w:anchor="_Toc155046849" w:history="1">
            <w:r w:rsidR="0011054E" w:rsidRPr="00FE1FF2">
              <w:rPr>
                <w:rStyle w:val="Hyperlink"/>
                <w:noProof/>
              </w:rPr>
              <w:t>7</w:t>
            </w:r>
            <w:r w:rsidR="0011054E">
              <w:rPr>
                <w:rFonts w:eastAsiaTheme="minorEastAsia" w:cstheme="minorBidi"/>
                <w:b w:val="0"/>
                <w:bCs w:val="0"/>
                <w:caps w:val="0"/>
                <w:noProof/>
                <w:kern w:val="2"/>
                <w:sz w:val="22"/>
                <w:szCs w:val="22"/>
                <w:lang w:val="en-US"/>
                <w14:ligatures w14:val="standardContextual"/>
              </w:rPr>
              <w:tab/>
            </w:r>
            <w:r w:rsidR="0011054E" w:rsidRPr="00FE1FF2">
              <w:rPr>
                <w:rStyle w:val="Hyperlink"/>
                <w:noProof/>
              </w:rPr>
              <w:t>DISKUZE</w:t>
            </w:r>
            <w:r w:rsidR="0011054E">
              <w:rPr>
                <w:noProof/>
                <w:webHidden/>
              </w:rPr>
              <w:tab/>
            </w:r>
            <w:r w:rsidR="0011054E">
              <w:rPr>
                <w:noProof/>
                <w:webHidden/>
              </w:rPr>
              <w:fldChar w:fldCharType="begin"/>
            </w:r>
            <w:r w:rsidR="0011054E">
              <w:rPr>
                <w:noProof/>
                <w:webHidden/>
              </w:rPr>
              <w:instrText xml:space="preserve"> PAGEREF _Toc155046849 \h </w:instrText>
            </w:r>
            <w:r w:rsidR="0011054E">
              <w:rPr>
                <w:noProof/>
                <w:webHidden/>
              </w:rPr>
            </w:r>
            <w:r w:rsidR="0011054E">
              <w:rPr>
                <w:noProof/>
                <w:webHidden/>
              </w:rPr>
              <w:fldChar w:fldCharType="separate"/>
            </w:r>
            <w:r w:rsidR="00823192">
              <w:rPr>
                <w:noProof/>
                <w:webHidden/>
              </w:rPr>
              <w:t>85</w:t>
            </w:r>
            <w:r w:rsidR="0011054E">
              <w:rPr>
                <w:noProof/>
                <w:webHidden/>
              </w:rPr>
              <w:fldChar w:fldCharType="end"/>
            </w:r>
          </w:hyperlink>
        </w:p>
        <w:p w14:paraId="51A868B9" w14:textId="563695C3" w:rsidR="0011054E" w:rsidRDefault="00000000">
          <w:pPr>
            <w:pStyle w:val="TOC1"/>
            <w:rPr>
              <w:rFonts w:eastAsiaTheme="minorEastAsia" w:cstheme="minorBidi"/>
              <w:b w:val="0"/>
              <w:bCs w:val="0"/>
              <w:caps w:val="0"/>
              <w:noProof/>
              <w:kern w:val="2"/>
              <w:sz w:val="22"/>
              <w:szCs w:val="22"/>
              <w:lang w:val="en-US"/>
              <w14:ligatures w14:val="standardContextual"/>
            </w:rPr>
          </w:pPr>
          <w:hyperlink w:anchor="_Toc155046850" w:history="1">
            <w:r w:rsidR="0011054E" w:rsidRPr="00FE1FF2">
              <w:rPr>
                <w:rStyle w:val="Hyperlink"/>
                <w:noProof/>
              </w:rPr>
              <w:t>8</w:t>
            </w:r>
            <w:r w:rsidR="0011054E">
              <w:rPr>
                <w:rFonts w:eastAsiaTheme="minorEastAsia" w:cstheme="minorBidi"/>
                <w:b w:val="0"/>
                <w:bCs w:val="0"/>
                <w:caps w:val="0"/>
                <w:noProof/>
                <w:kern w:val="2"/>
                <w:sz w:val="22"/>
                <w:szCs w:val="22"/>
                <w:lang w:val="en-US"/>
                <w14:ligatures w14:val="standardContextual"/>
              </w:rPr>
              <w:tab/>
            </w:r>
            <w:r w:rsidR="0011054E" w:rsidRPr="00FE1FF2">
              <w:rPr>
                <w:rStyle w:val="Hyperlink"/>
                <w:noProof/>
              </w:rPr>
              <w:t>ZÁVĚR</w:t>
            </w:r>
            <w:r w:rsidR="0011054E">
              <w:rPr>
                <w:noProof/>
                <w:webHidden/>
              </w:rPr>
              <w:tab/>
            </w:r>
            <w:r w:rsidR="0011054E">
              <w:rPr>
                <w:noProof/>
                <w:webHidden/>
              </w:rPr>
              <w:fldChar w:fldCharType="begin"/>
            </w:r>
            <w:r w:rsidR="0011054E">
              <w:rPr>
                <w:noProof/>
                <w:webHidden/>
              </w:rPr>
              <w:instrText xml:space="preserve"> PAGEREF _Toc155046850 \h </w:instrText>
            </w:r>
            <w:r w:rsidR="0011054E">
              <w:rPr>
                <w:noProof/>
                <w:webHidden/>
              </w:rPr>
            </w:r>
            <w:r w:rsidR="0011054E">
              <w:rPr>
                <w:noProof/>
                <w:webHidden/>
              </w:rPr>
              <w:fldChar w:fldCharType="separate"/>
            </w:r>
            <w:r w:rsidR="00823192">
              <w:rPr>
                <w:noProof/>
                <w:webHidden/>
              </w:rPr>
              <w:t>87</w:t>
            </w:r>
            <w:r w:rsidR="0011054E">
              <w:rPr>
                <w:noProof/>
                <w:webHidden/>
              </w:rPr>
              <w:fldChar w:fldCharType="end"/>
            </w:r>
          </w:hyperlink>
        </w:p>
        <w:p w14:paraId="6A1C2A7E" w14:textId="4E12F414" w:rsidR="0011054E" w:rsidRDefault="0011054E">
          <w:r>
            <w:rPr>
              <w:b/>
              <w:bCs/>
              <w:noProof/>
            </w:rPr>
            <w:fldChar w:fldCharType="end"/>
          </w:r>
        </w:p>
      </w:sdtContent>
    </w:sdt>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65D4990" w:rsidR="00CD2025" w:rsidRDefault="00B51182" w:rsidP="00CD7C12">
      <w:pPr>
        <w:pStyle w:val="Heading1"/>
      </w:pPr>
      <w:bookmarkStart w:id="1" w:name="_Toc72672080"/>
      <w:bookmarkStart w:id="2" w:name="_Toc106476064"/>
      <w:bookmarkStart w:id="3" w:name="_Toc106476105"/>
      <w:bookmarkStart w:id="4" w:name="_Ref154959389"/>
      <w:bookmarkStart w:id="5" w:name="_Toc155046786"/>
      <w:r w:rsidRPr="001F6849">
        <w:lastRenderedPageBreak/>
        <w:t>Úvod</w:t>
      </w:r>
      <w:bookmarkEnd w:id="0"/>
      <w:bookmarkEnd w:id="1"/>
      <w:bookmarkEnd w:id="2"/>
      <w:bookmarkEnd w:id="3"/>
      <w:bookmarkEnd w:id="4"/>
      <w:bookmarkEnd w:id="5"/>
    </w:p>
    <w:p w14:paraId="418AC368" w14:textId="6F2C7BC7" w:rsidR="00B04AF2" w:rsidRPr="006660A5" w:rsidRDefault="00B04AF2" w:rsidP="00B04AF2">
      <w:pPr>
        <w:pStyle w:val="Normlnprvnodsazen"/>
        <w:ind w:firstLine="0"/>
        <w:rPr>
          <w:color w:val="000000" w:themeColor="text1"/>
        </w:rPr>
      </w:pPr>
      <w:r w:rsidRPr="006660A5">
        <w:rPr>
          <w:color w:val="000000" w:themeColor="text1"/>
        </w:rPr>
        <w:t xml:space="preserve">Tvorba virtuálních realit (alternativních světů) má kořeny hluboko v lidské historii. Při dostatečné abstrakci je možné vnímat virtuální realitu jako médium komunikace a způsob zobrazení reálných </w:t>
      </w:r>
      <w:r w:rsidR="006660A5" w:rsidRPr="006660A5">
        <w:rPr>
          <w:color w:val="000000" w:themeColor="text1"/>
        </w:rPr>
        <w:t>či</w:t>
      </w:r>
      <w:r w:rsidRPr="006660A5">
        <w:rPr>
          <w:color w:val="000000" w:themeColor="text1"/>
        </w:rPr>
        <w:t xml:space="preserve"> fiktivních světů. S touto definicí </w:t>
      </w:r>
      <w:r w:rsidR="00EE7FB6" w:rsidRPr="006660A5">
        <w:rPr>
          <w:color w:val="000000" w:themeColor="text1"/>
        </w:rPr>
        <w:t>je možné</w:t>
      </w:r>
      <w:r w:rsidRPr="006660A5">
        <w:rPr>
          <w:color w:val="000000" w:themeColor="text1"/>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6660A5" w:rsidRDefault="00B04AF2" w:rsidP="00B04AF2">
      <w:pPr>
        <w:pStyle w:val="Normlnprvnodsazen"/>
        <w:rPr>
          <w:color w:val="000000" w:themeColor="text1"/>
        </w:rPr>
      </w:pPr>
      <w:r w:rsidRPr="006660A5">
        <w:rPr>
          <w:color w:val="000000" w:themeColor="text1"/>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6660A5">
        <w:rPr>
          <w:color w:val="000000" w:themeColor="text1"/>
        </w:rPr>
        <w:t xml:space="preserve"> </w:t>
      </w:r>
      <w:r w:rsidRPr="006660A5">
        <w:rPr>
          <w:color w:val="000000" w:themeColor="text1"/>
        </w:rPr>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1B575765" w:rsidR="00B32117" w:rsidRPr="006660A5" w:rsidRDefault="00B32117" w:rsidP="00B04AF2">
      <w:pPr>
        <w:pStyle w:val="Normlnprvnodsazen"/>
        <w:rPr>
          <w:color w:val="000000" w:themeColor="text1"/>
        </w:rPr>
      </w:pPr>
      <w:r w:rsidRPr="006660A5">
        <w:rPr>
          <w:color w:val="000000" w:themeColor="text1"/>
        </w:rPr>
        <w:t xml:space="preserve">Virtuální realita nemusí znamenat čistě fiktivní světy, ale v případě prostorové informace je primárním zájmem imitace reálného světa </w:t>
      </w:r>
      <w:r w:rsidR="006660A5" w:rsidRPr="006660A5">
        <w:rPr>
          <w:color w:val="000000" w:themeColor="text1"/>
        </w:rPr>
        <w:t xml:space="preserve">ve světe </w:t>
      </w:r>
      <w:r w:rsidRPr="006660A5">
        <w:rPr>
          <w:color w:val="000000" w:themeColor="text1"/>
        </w:rPr>
        <w:t xml:space="preserve">digitálním.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7E3FA060" w14:textId="77777777" w:rsidR="00AF55C6" w:rsidRDefault="005E4F9C" w:rsidP="00AF55C6">
      <w:pPr>
        <w:pStyle w:val="Normlnprvnodsazen"/>
        <w:rPr>
          <w:color w:val="000000" w:themeColor="text1"/>
        </w:rPr>
      </w:pPr>
      <w:r w:rsidRPr="006660A5">
        <w:rPr>
          <w:color w:val="000000" w:themeColor="text1"/>
        </w:rPr>
        <w:t xml:space="preserve">V případě pohledu na virtuální realitu jako způsobu komunikace </w:t>
      </w:r>
      <w:r w:rsidR="00530769" w:rsidRPr="006660A5">
        <w:rPr>
          <w:color w:val="000000" w:themeColor="text1"/>
        </w:rPr>
        <w:t>se nabízí</w:t>
      </w:r>
      <w:r w:rsidRPr="006660A5">
        <w:rPr>
          <w:color w:val="000000" w:themeColor="text1"/>
        </w:rPr>
        <w:t xml:space="preserve"> myšlenka jejího propojení s internetovým prostředím, kte</w:t>
      </w:r>
      <w:r w:rsidR="00530769" w:rsidRPr="006660A5">
        <w:rPr>
          <w:color w:val="000000" w:themeColor="text1"/>
        </w:rPr>
        <w:t xml:space="preserve">ré je možné považovat za stále rostoucí způsob </w:t>
      </w:r>
      <w:r w:rsidRPr="006660A5">
        <w:rPr>
          <w:color w:val="000000" w:themeColor="text1"/>
        </w:rPr>
        <w:t xml:space="preserve">lidské komunikace a interakce. Toto propojení přináší </w:t>
      </w:r>
      <w:r w:rsidR="006660A5">
        <w:rPr>
          <w:color w:val="000000" w:themeColor="text1"/>
        </w:rPr>
        <w:t>jak</w:t>
      </w:r>
      <w:r w:rsidRPr="006660A5">
        <w:rPr>
          <w:color w:val="000000" w:themeColor="text1"/>
        </w:rPr>
        <w:t xml:space="preserve"> </w:t>
      </w:r>
      <w:r w:rsidR="006660A5" w:rsidRPr="006660A5">
        <w:rPr>
          <w:color w:val="000000" w:themeColor="text1"/>
        </w:rPr>
        <w:t>dostupnost,</w:t>
      </w:r>
      <w:r w:rsidRPr="006660A5">
        <w:rPr>
          <w:color w:val="000000" w:themeColor="text1"/>
        </w:rPr>
        <w:t xml:space="preserve"> tak i možnost sdílení, interakce, popř. vzájemné kolaborace což odborná literatura považuje za stěžejní pilíře virtuální reality.</w:t>
      </w:r>
      <w:r w:rsidR="00EE7FB6" w:rsidRPr="006660A5">
        <w:rPr>
          <w:color w:val="000000" w:themeColor="text1"/>
        </w:rPr>
        <w:t xml:space="preserve"> </w:t>
      </w:r>
    </w:p>
    <w:p w14:paraId="2D988960" w14:textId="4FAD6136" w:rsidR="00B32117" w:rsidRPr="00AF55C6" w:rsidRDefault="00240083" w:rsidP="00AF55C6">
      <w:pPr>
        <w:pStyle w:val="Normlnprvnodsazen"/>
        <w:rPr>
          <w:color w:val="000000" w:themeColor="text1"/>
        </w:rPr>
      </w:pPr>
      <w:r w:rsidRPr="001F6849">
        <w:t xml:space="preserve">Práce </w:t>
      </w:r>
      <w:r w:rsidR="00AF55C6">
        <w:t xml:space="preserve">nejdříve představuje obecné </w:t>
      </w:r>
      <w:r w:rsidRPr="001F6849">
        <w:t xml:space="preserve">teoretické základy virtuální reality. </w:t>
      </w:r>
      <w:r w:rsidR="00AF55C6">
        <w:t xml:space="preserve">Následně klíčovou částí je </w:t>
      </w:r>
      <w:r w:rsidR="00EE7FB6" w:rsidRPr="001F6849">
        <w:t xml:space="preserve">analýza soudobých </w:t>
      </w:r>
      <w:r w:rsidR="00AF55C6">
        <w:t xml:space="preserve">webových </w:t>
      </w:r>
      <w:r w:rsidR="00EE7FB6" w:rsidRPr="001F6849">
        <w:t>technologií a jejich zhodnocení</w:t>
      </w:r>
      <w:r w:rsidR="00827743" w:rsidRPr="001F6849">
        <w:t xml:space="preserve"> spolu s </w:t>
      </w:r>
      <w:r w:rsidR="00EE7FB6" w:rsidRPr="001F6849">
        <w:t>pilotní implementac</w:t>
      </w:r>
      <w:r w:rsidR="00827743" w:rsidRPr="001F6849">
        <w:t xml:space="preserve">í </w:t>
      </w:r>
      <w:r w:rsidR="00EE7FB6" w:rsidRPr="001F6849">
        <w:t>webové aplikace zobrazující geografická data</w:t>
      </w:r>
      <w:r w:rsidR="00EE7FB6" w:rsidRPr="00AF55C6">
        <w:t>.</w:t>
      </w:r>
      <w:r w:rsidR="00827743" w:rsidRPr="001F6849">
        <w:t xml:space="preserve"> Finální částí </w:t>
      </w:r>
      <w:r w:rsidR="00AF55C6">
        <w:t xml:space="preserve">je následně </w:t>
      </w:r>
      <w:r w:rsidR="00827743" w:rsidRPr="001F6849">
        <w:t>uživatelské zhodnocení výsledné pilotní aplikace.</w:t>
      </w:r>
    </w:p>
    <w:p w14:paraId="7FF5855E" w14:textId="1F1F8BE8" w:rsidR="00AF55C6" w:rsidRPr="00AF55C6" w:rsidRDefault="006A1F68" w:rsidP="00AF55C6">
      <w:pPr>
        <w:pStyle w:val="Heading2"/>
        <w:rPr>
          <w:ins w:id="6" w:author="Jan Horák" w:date="2023-06-15T11:14:00Z"/>
          <w:lang w:val="cs-CZ"/>
        </w:rPr>
      </w:pPr>
      <w:bookmarkStart w:id="7" w:name="_Toc71984845"/>
      <w:bookmarkStart w:id="8" w:name="_Toc72672081"/>
      <w:bookmarkStart w:id="9" w:name="_Toc106476065"/>
      <w:bookmarkStart w:id="10" w:name="_Toc106476106"/>
      <w:bookmarkStart w:id="11" w:name="_Toc155046787"/>
      <w:r w:rsidRPr="001F6849">
        <w:rPr>
          <w:lang w:val="cs-CZ"/>
        </w:rPr>
        <w:t>Cíle práce</w:t>
      </w:r>
      <w:bookmarkEnd w:id="7"/>
      <w:bookmarkEnd w:id="8"/>
      <w:bookmarkEnd w:id="9"/>
      <w:bookmarkEnd w:id="10"/>
      <w:bookmarkEnd w:id="11"/>
    </w:p>
    <w:p w14:paraId="603276FD" w14:textId="5D46113F" w:rsidR="00AF55C6" w:rsidRPr="00AF55C6" w:rsidRDefault="00AF55C6" w:rsidP="00AF55C6">
      <w:pPr>
        <w:pStyle w:val="Malnadpis"/>
      </w:pPr>
      <w:r>
        <w:t>Hlavní cíle práce</w:t>
      </w:r>
    </w:p>
    <w:p w14:paraId="3D3451B7" w14:textId="3AAAF2EB" w:rsidR="00BC3D00" w:rsidRPr="001F6849" w:rsidRDefault="006C4BF4" w:rsidP="00AF55C6">
      <w:pPr>
        <w:pStyle w:val="Normlnprvnodsazen"/>
        <w:numPr>
          <w:ilvl w:val="0"/>
          <w:numId w:val="26"/>
        </w:numPr>
      </w:pPr>
      <w:ins w:id="12" w:author="Jan Horák" w:date="2023-06-15T11:15:00Z">
        <w:r w:rsidRPr="001F6849">
          <w:t xml:space="preserve">Analýza a zhodnocení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23297F81" w14:textId="0F03BED5" w:rsidR="00CD7C12" w:rsidRPr="00AF55C6" w:rsidRDefault="006C4BF4" w:rsidP="00CD7C12">
      <w:pPr>
        <w:pStyle w:val="Normlnprvnodsazen"/>
        <w:numPr>
          <w:ilvl w:val="0"/>
          <w:numId w:val="26"/>
        </w:numPr>
      </w:pPr>
      <w:ins w:id="17" w:author="Jan Horák" w:date="2023-06-15T11:15:00Z">
        <w:r w:rsidRPr="00AF55C6">
          <w:t>Vývoj pilotní aplikace pomocí vybraných technologií.</w:t>
        </w:r>
      </w:ins>
      <w:r w:rsidR="00E9514F" w:rsidRPr="00AF55C6">
        <w:t xml:space="preserve"> </w:t>
      </w:r>
    </w:p>
    <w:p w14:paraId="09BAB2B4" w14:textId="0E1F81A6" w:rsidR="00FB3633" w:rsidRDefault="00FB3633" w:rsidP="00CD7C12">
      <w:r w:rsidRPr="00AF55C6">
        <w:t>Hlavním cílem práce je analýza a následné zhodnocení soudobých technologií, a to jak hardwarových (HMD, mobilní telefony, stolní počítače) tak softwarových (webové prohlížeče, knihovny, frameworky)</w:t>
      </w:r>
      <w:r w:rsidR="00AF55C6">
        <w:t>. Dále také</w:t>
      </w:r>
      <w:r w:rsidRPr="00AF55C6">
        <w:t xml:space="preserve"> jejich propojení, umožňující tvorbu </w:t>
      </w:r>
      <w:r w:rsidR="00AF55C6">
        <w:t>VP (virtuálních prostředí)</w:t>
      </w:r>
      <w:r w:rsidRPr="00AF55C6">
        <w:t xml:space="preserve">. </w:t>
      </w:r>
    </w:p>
    <w:p w14:paraId="673B8C2E" w14:textId="2512CCA3" w:rsidR="00CD7C12" w:rsidRDefault="005D2988" w:rsidP="00CD7C12">
      <w:pPr>
        <w:pStyle w:val="Malnadpis"/>
      </w:pPr>
      <w:r>
        <w:t>Dílčí cíle práce</w:t>
      </w:r>
    </w:p>
    <w:p w14:paraId="6B2B1538" w14:textId="1C21E151" w:rsidR="00CD7C12" w:rsidRPr="00CD7C12" w:rsidRDefault="00CD7C12" w:rsidP="00CD7C12">
      <w:pPr>
        <w:pStyle w:val="Malnadpis"/>
        <w:numPr>
          <w:ilvl w:val="0"/>
          <w:numId w:val="80"/>
        </w:numPr>
      </w:pPr>
      <w:r>
        <w:rPr>
          <w:b w:val="0"/>
          <w:bCs/>
        </w:rPr>
        <w:t>Uživatelské zhodnocení pilotní aplikace</w:t>
      </w:r>
    </w:p>
    <w:p w14:paraId="7A231134" w14:textId="41AB58D4" w:rsidR="00CD7C12" w:rsidRPr="00CD7C12" w:rsidRDefault="00CD7C12" w:rsidP="00CD7C12">
      <w:pPr>
        <w:pStyle w:val="Malnadpis"/>
        <w:numPr>
          <w:ilvl w:val="0"/>
          <w:numId w:val="80"/>
        </w:numPr>
      </w:pPr>
      <w:r>
        <w:rPr>
          <w:b w:val="0"/>
          <w:bCs/>
        </w:rPr>
        <w:t>Odborný přehled metod tvorby VP ve webovém prostředí.</w:t>
      </w:r>
    </w:p>
    <w:p w14:paraId="2EADB28B" w14:textId="36026C85" w:rsidR="00584638" w:rsidRPr="00CD7C12" w:rsidRDefault="00CD7C12" w:rsidP="00CD7C12">
      <w:r w:rsidRPr="00CD7C12">
        <w:t>Vedlejším cílem</w:t>
      </w:r>
      <w:r w:rsidR="00EA580B" w:rsidRPr="00CD7C12">
        <w:t xml:space="preserve"> práce je vytvoření a následná </w:t>
      </w:r>
      <w:r w:rsidR="00E33F0C" w:rsidRPr="00CD7C12">
        <w:t xml:space="preserve">uživatelská </w:t>
      </w:r>
      <w:r w:rsidR="00EA580B" w:rsidRPr="00CD7C12">
        <w:t xml:space="preserve">evaluace </w:t>
      </w:r>
      <w:r w:rsidR="00BC4F54" w:rsidRPr="00CD7C12">
        <w:t xml:space="preserve">funkcionality </w:t>
      </w:r>
      <w:r w:rsidR="00EA580B" w:rsidRPr="00CD7C12">
        <w:t>webové aplikace využívající prostředků virtuální reality</w:t>
      </w:r>
      <w:r w:rsidR="00E2457D" w:rsidRPr="00CD7C12">
        <w:t xml:space="preserve">, jakožto nástroje k prezentaci geografických dat. </w:t>
      </w:r>
    </w:p>
    <w:p w14:paraId="783CEEEC" w14:textId="589BAF19" w:rsidR="00E94592" w:rsidRDefault="00E94592" w:rsidP="00E94592">
      <w:pPr>
        <w:pStyle w:val="Heading2"/>
      </w:pPr>
      <w:bookmarkStart w:id="18" w:name="_Toc155046788"/>
      <w:r>
        <w:lastRenderedPageBreak/>
        <w:t xml:space="preserve">Metody </w:t>
      </w:r>
      <w:r w:rsidR="00CD7C12" w:rsidRPr="0011054E">
        <w:rPr>
          <w:lang w:val="cs-CZ"/>
        </w:rPr>
        <w:t>vypracování</w:t>
      </w:r>
      <w:bookmarkEnd w:id="18"/>
    </w:p>
    <w:p w14:paraId="0E8D1BE0" w14:textId="010E1EE7" w:rsidR="00736AD5" w:rsidRDefault="00CD7C12" w:rsidP="00190CD2">
      <w:pPr>
        <w:pStyle w:val="Normlnprvnodsazen"/>
        <w:ind w:firstLine="0"/>
        <w:rPr>
          <w:lang w:eastAsia="en-US"/>
        </w:rPr>
      </w:pPr>
      <w:r>
        <w:rPr>
          <w:lang w:eastAsia="en-US"/>
        </w:rPr>
        <w:t>První část práce se zaměřila na zpracování teoretické problematiky virtuální reality. Využito bylo primárně odborné literatury napříč vědními obory. V případě teorie počítačové grafiky a 3D modelování byla mimo odbornou literaturu v řadě případů využita dokumentace analyzovaných softwarových řešení.</w:t>
      </w:r>
    </w:p>
    <w:p w14:paraId="12D1E453" w14:textId="3AE67F59" w:rsidR="007C6908" w:rsidRPr="002153B5" w:rsidRDefault="002153B5" w:rsidP="00190CD2">
      <w:pPr>
        <w:pStyle w:val="Normlnprvnodsazen"/>
        <w:ind w:firstLine="0"/>
        <w:rPr>
          <w:lang w:eastAsia="en-US"/>
        </w:rPr>
      </w:pPr>
      <w:r>
        <w:rPr>
          <w:lang w:eastAsia="en-US"/>
        </w:rPr>
        <w:t xml:space="preserve"> </w:t>
      </w:r>
      <w:r w:rsidRPr="002153B5">
        <w:rPr>
          <w:highlight w:val="yellow"/>
          <w:lang w:val="en-US" w:eastAsia="en-US"/>
        </w:rPr>
        <w:t xml:space="preserve"># </w:t>
      </w:r>
      <w:proofErr w:type="spellStart"/>
      <w:r w:rsidRPr="002153B5">
        <w:rPr>
          <w:highlight w:val="yellow"/>
          <w:lang w:val="en-US" w:eastAsia="en-US"/>
        </w:rPr>
        <w:t>todo</w:t>
      </w:r>
      <w:proofErr w:type="spellEnd"/>
      <w:r w:rsidRPr="002153B5">
        <w:rPr>
          <w:highlight w:val="yellow"/>
          <w:lang w:val="en-US" w:eastAsia="en-US"/>
        </w:rPr>
        <w:t xml:space="preserve"> </w:t>
      </w:r>
      <w:r w:rsidRPr="002153B5">
        <w:rPr>
          <w:highlight w:val="yellow"/>
          <w:lang w:eastAsia="en-US"/>
        </w:rPr>
        <w:t>– dopsat přehled metodiky</w:t>
      </w:r>
    </w:p>
    <w:p w14:paraId="205AB439" w14:textId="77777777" w:rsidR="00CD7C12" w:rsidRPr="00CD7C12" w:rsidRDefault="00CD7C12" w:rsidP="00CD7C12">
      <w:pPr>
        <w:pStyle w:val="Normlnprvnodsazen"/>
      </w:pPr>
    </w:p>
    <w:p w14:paraId="784F1AA6" w14:textId="77777777" w:rsidR="00CD7C12" w:rsidRPr="00CD7C12" w:rsidRDefault="00CD7C12" w:rsidP="00CD7C12">
      <w:pPr>
        <w:pStyle w:val="Normlnprvnodsazen"/>
      </w:pPr>
    </w:p>
    <w:p w14:paraId="28C60FE8" w14:textId="5D9067CF" w:rsidR="0039259F" w:rsidRDefault="0039259F" w:rsidP="00CD7C12">
      <w:pPr>
        <w:pStyle w:val="Heading1"/>
      </w:pPr>
      <w:bookmarkStart w:id="19" w:name="_Toc106476068"/>
      <w:bookmarkStart w:id="20" w:name="_Toc106476109"/>
      <w:bookmarkStart w:id="21" w:name="_Toc155046789"/>
      <w:r w:rsidRPr="001F6849">
        <w:lastRenderedPageBreak/>
        <w:t>Rešerše</w:t>
      </w:r>
      <w:bookmarkEnd w:id="19"/>
      <w:bookmarkEnd w:id="20"/>
      <w:bookmarkEnd w:id="21"/>
    </w:p>
    <w:p w14:paraId="657050B6" w14:textId="335E0C86" w:rsidR="00084296" w:rsidRPr="00084296" w:rsidRDefault="00084296" w:rsidP="00084296">
      <w:pPr>
        <w:rPr>
          <w:lang w:eastAsia="cs-CZ"/>
        </w:rPr>
      </w:pPr>
      <w:r>
        <w:rPr>
          <w:lang w:eastAsia="cs-CZ"/>
        </w:rPr>
        <w:t>Kapitola představující základní výchozí literaturu pro vypracování tématu. Nejedná se o kompletní seznam použitých zdrojů, především elektronické zdroje jsou citovány v textu relevantních kapitol.</w:t>
      </w:r>
    </w:p>
    <w:p w14:paraId="1BB38B24" w14:textId="3B6D0501" w:rsidR="00A677BE" w:rsidRDefault="00A677BE" w:rsidP="00084296">
      <w:pPr>
        <w:pStyle w:val="Normlnprvnodsazen"/>
      </w:pPr>
      <w:r w:rsidRPr="001F6849">
        <w:t>Za účelem získání obecného přehledu o problematice je vhodný průzkum obecných publikací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AB7CD3">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mHdySFxw/aDH9HYpc","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2EBECD78" w:rsidR="00D10A98" w:rsidRPr="001F6849" w:rsidRDefault="003D53F7" w:rsidP="00D10A98">
      <w:pPr>
        <w:pStyle w:val="Normlnprvnodsazen"/>
      </w:pPr>
      <w:r w:rsidRPr="001F6849">
        <w:t>Prerekvizitou úspěšné geoprostorové vizualizace</w:t>
      </w:r>
      <w:r w:rsidR="000022AF" w:rsidRPr="001F6849">
        <w:t>, jak tradiční, tak v</w:t>
      </w:r>
      <w:r w:rsidR="00E251A0">
        <w:t>e</w:t>
      </w:r>
      <w:r w:rsidR="000022AF" w:rsidRPr="001F6849">
        <w:t xml:space="preserve">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w:t>
      </w:r>
      <w:r w:rsidR="00174B1A" w:rsidRPr="001F6849">
        <w:t>Z</w:t>
      </w:r>
      <w:r w:rsidR="00E2062E" w:rsidRPr="001F6849">
        <w:t>áklady modelování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2"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3" w:author="Jan Horák" w:date="2023-06-15T11:09:00Z">
        <w:r w:rsidR="00737CE9" w:rsidRPr="001F6849" w:rsidDel="00B869A5">
          <w:delText xml:space="preserve"> řeší 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4"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2E2D481D" w14:textId="1A345BE0" w:rsidR="00E251A0" w:rsidRDefault="00DF109F" w:rsidP="00E251A0">
      <w:pPr>
        <w:pStyle w:val="Normlnprvnodsazen"/>
        <w:divId w:val="1117915535"/>
      </w:pPr>
      <w:r w:rsidRPr="001F6849">
        <w:rPr>
          <w:lang w:eastAsia="en-US"/>
        </w:rPr>
        <w:t xml:space="preserve">Široké využití nachází </w:t>
      </w:r>
      <w:r w:rsidR="00D96F27" w:rsidRPr="001F6849">
        <w:rPr>
          <w:lang w:eastAsia="en-US"/>
        </w:rPr>
        <w:t>3D vizualizace a XR v</w:t>
      </w:r>
      <w:ins w:id="25" w:author="Lukáš Herman" w:date="2023-02-21T16:14:00Z">
        <w:r w:rsidR="00AC3EB7" w:rsidRPr="001F6849">
          <w:rPr>
            <w:lang w:eastAsia="en-US"/>
          </w:rPr>
          <w:t xml:space="preserve"> případě </w:t>
        </w:r>
      </w:ins>
      <w:del w:id="26" w:author="Lukáš Herman" w:date="2023-02-21T16:14:00Z">
        <w:r w:rsidR="00D96F27" w:rsidRPr="001F6849" w:rsidDel="00AC3EB7">
          <w:rPr>
            <w:lang w:eastAsia="en-US"/>
          </w:rPr>
          <w:delText> </w:delText>
        </w:r>
      </w:del>
      <w:r w:rsidR="00D96F27" w:rsidRPr="001F6849">
        <w:rPr>
          <w:lang w:eastAsia="en-US"/>
        </w:rPr>
        <w:t>urbánních prostředí</w:t>
      </w:r>
      <w:del w:id="27"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w:t>
      </w:r>
      <w:r w:rsidR="006B05E9" w:rsidRPr="001F6849">
        <w:rPr>
          <w:lang w:eastAsia="en-US"/>
        </w:rPr>
        <w:lastRenderedPageBreak/>
        <w:t xml:space="preserve">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E251A0">
        <w:rPr>
          <w:color w:val="FF0000"/>
          <w:lang w:eastAsia="en-US"/>
        </w:rPr>
        <w:t xml:space="preserve"> </w:t>
      </w:r>
      <w:r w:rsidR="008A172B" w:rsidRPr="001F6849">
        <w:rPr>
          <w:lang w:eastAsia="en-US"/>
        </w:rPr>
        <w:t xml:space="preserve">V rámci územního plánování je </w:t>
      </w:r>
      <w:r w:rsidR="00E40374" w:rsidRPr="001F6849">
        <w:rPr>
          <w:lang w:eastAsia="en-US"/>
        </w:rPr>
        <w:t xml:space="preserve">VR </w:t>
      </w:r>
      <w:r w:rsidR="008A172B" w:rsidRPr="001F6849">
        <w:rPr>
          <w:lang w:eastAsia="en-US"/>
        </w:rPr>
        <w:t xml:space="preserve">3D vizualizace často </w:t>
      </w:r>
      <w:r w:rsidR="00C6634E" w:rsidRPr="001F6849">
        <w:rPr>
          <w:lang w:eastAsia="en-US"/>
        </w:rPr>
        <w:t>zmiňována</w:t>
      </w:r>
      <w:r w:rsidR="008A172B"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008A172B"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vizualizaci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w:t>
      </w:r>
      <w:r w:rsidR="00E251A0">
        <w:t xml:space="preserve"> </w:t>
      </w:r>
      <w:r w:rsidR="009F7D92" w:rsidRPr="001F6849">
        <w:t xml:space="preserve">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FB32C5">
        <w:t>.</w:t>
      </w:r>
      <w:del w:id="28" w:author="Jan Horák" w:date="2023-06-15T11:55:00Z">
        <w:r w:rsidR="00413905" w:rsidRPr="001F6849" w:rsidDel="00BC59E7">
          <w:rPr>
            <w:highlight w:val="yellow"/>
          </w:rPr>
          <w:delText>a !testování</w:delText>
        </w:r>
      </w:del>
    </w:p>
    <w:p w14:paraId="15FF8A75" w14:textId="4BB93968" w:rsidR="00E251A0" w:rsidRDefault="00E251A0" w:rsidP="00E251A0">
      <w:pPr>
        <w:pStyle w:val="Normlnprvnodsazen"/>
        <w:divId w:val="1117915535"/>
      </w:pPr>
      <w:r>
        <w:t xml:space="preserve">Součástí vývoje aplikace pro vizualizaci </w:t>
      </w:r>
      <w:proofErr w:type="spellStart"/>
      <w:r>
        <w:t>geo</w:t>
      </w:r>
      <w:proofErr w:type="spellEnd"/>
      <w:r>
        <w:t xml:space="preserve">-dat je uživatelské zhodnocení. Metodiku a aspekty hodnocení map rozebírají </w:t>
      </w:r>
      <w:r>
        <w:fldChar w:fldCharType="begin"/>
      </w:r>
      <w:r>
        <w:instrText xml:space="preserve"> ADDIN ZOTERO_ITEM CSL_CITATION {"citationID":"CUui7afp","properties":{"formattedCitation":"(Sterba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fldChar w:fldCharType="separate"/>
      </w:r>
      <w:r w:rsidRPr="00E251A0">
        <w:t>(Sterba et al. 2015)</w:t>
      </w:r>
      <w:r>
        <w:fldChar w:fldCharType="end"/>
      </w:r>
      <w:r>
        <w:t>.</w:t>
      </w:r>
      <w:r w:rsidR="00084296">
        <w:t xml:space="preserve"> Metodiku</w:t>
      </w:r>
      <w:r>
        <w:t xml:space="preserve"> </w:t>
      </w:r>
      <w:r w:rsidR="00084296">
        <w:t>pro o</w:t>
      </w:r>
      <w:r>
        <w:t xml:space="preserve">becné uživatelské testování použitelnosti systémů pak představuje </w:t>
      </w:r>
      <w:r>
        <w:fldChar w:fldCharType="begin"/>
      </w:r>
      <w:r>
        <w:instrText xml:space="preserve"> ADDIN ZOTERO_ITEM CSL_CITATION {"citationID":"luflsU5P","properties":{"formattedCitation":"(Brooke 1995)","plainCitation":"(Brooke 1995)","noteIndex":0},"citationItems":[{"id":2126,"uris":["http://zotero.org/groups/4599106/items/UUE4INVF"],"itemData":{"id":2126,"type":"article-journal","abstract":"Usability does not exist in any absolute sense; it can only be defined with reference to particular contexts. This, in turn, means that there are no absolute measures of usability, since, if the usability of an artefact is defined by the context in which that artefact is used, measures of usability must of necessity be defined by that context too. Despite this, there is a need for broad general measures which can be used to compare usability across a range of contexts. In addition, there is a need for \"quick and dirty\" methods to allow low cost assessments of usability in industrial systems evaluation. This chapter describes the System Usability Scale (SUS) a reliable, low-cost usability scale that can be used for global assessments of systems usability.","container-title":"Usability Eval. Ind.","journalAbbreviation":"Usability Eval. Ind.","source":"ResearchGate","title":"SUS: A quick and dirty usability scale","title-short":"SUS","volume":"189","author":[{"family":"Brooke","given":"John"}],"issued":{"date-parts":[["1995",11,30]]},"citation-key":"brookeSUSQuickDirty1995"}}],"schema":"https://github.com/citation-style-language/schema/raw/master/csl-citation.json"} </w:instrText>
      </w:r>
      <w:r>
        <w:fldChar w:fldCharType="separate"/>
      </w:r>
      <w:r w:rsidRPr="00E251A0">
        <w:t>(Brooke 1995)</w:t>
      </w:r>
      <w:r>
        <w:fldChar w:fldCharType="end"/>
      </w:r>
      <w:r w:rsidR="00084296">
        <w:t xml:space="preserve">. </w:t>
      </w:r>
    </w:p>
    <w:p w14:paraId="7AC8A80F" w14:textId="77777777" w:rsidR="00E251A0" w:rsidRPr="00E251A0" w:rsidRDefault="00E251A0" w:rsidP="00E251A0">
      <w:pPr>
        <w:pStyle w:val="Normlnprvnodsazen"/>
        <w:ind w:firstLine="0"/>
        <w:divId w:val="1117915535"/>
      </w:pPr>
    </w:p>
    <w:p w14:paraId="4042B2BB" w14:textId="7A89F66A" w:rsidR="0045592A" w:rsidRPr="001F6849" w:rsidDel="00BC59E7" w:rsidRDefault="0045592A" w:rsidP="00CD7C12">
      <w:pPr>
        <w:pStyle w:val="Heading1"/>
        <w:divId w:val="1117915535"/>
        <w:rPr>
          <w:del w:id="29" w:author="Jan Horák" w:date="2023-06-15T11:55:00Z"/>
        </w:rPr>
      </w:pPr>
      <w:del w:id="30" w:author="Jan Horák" w:date="2023-06-15T11:55:00Z">
        <w:r w:rsidRPr="001F6849" w:rsidDel="00BC59E7">
          <w:rPr>
            <w:highlight w:val="yellow"/>
          </w:rPr>
          <w:delText>#TODO Tematická kartografie?</w:delText>
        </w:r>
        <w:bookmarkStart w:id="31" w:name="_Toc155046725"/>
        <w:bookmarkStart w:id="32" w:name="_Toc155046790"/>
        <w:bookmarkEnd w:id="31"/>
        <w:bookmarkEnd w:id="32"/>
      </w:del>
    </w:p>
    <w:p w14:paraId="0CB0C325" w14:textId="0DE3DDBD" w:rsidR="004F5876" w:rsidRPr="001F6849" w:rsidRDefault="00C00B9F" w:rsidP="00CD7C12">
      <w:pPr>
        <w:pStyle w:val="Heading1"/>
      </w:pPr>
      <w:bookmarkStart w:id="33" w:name="_Toc155046791"/>
      <w:r w:rsidRPr="001F6849">
        <w:lastRenderedPageBreak/>
        <w:t>Teoretické základy</w:t>
      </w:r>
      <w:bookmarkEnd w:id="33"/>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4" w:author="Jan Horák" w:date="2023-06-15T11:55:00Z"/>
          <w:lang w:eastAsia="cs-CZ"/>
        </w:rPr>
      </w:pPr>
      <w:del w:id="35" w:author="Jan Horák" w:date="2023-06-15T11:55:00Z">
        <w:r w:rsidRPr="001F6849" w:rsidDel="00571A2A">
          <w:rPr>
            <w:highlight w:val="yellow"/>
            <w:lang w:eastAsia="cs-CZ"/>
          </w:rPr>
          <w:delText>#TODO – webový vývoj? – výhody a nevýhody zaměření na web – platformní nezávislost atd. ??</w:delText>
        </w:r>
        <w:bookmarkStart w:id="36" w:name="_Toc155046727"/>
        <w:bookmarkStart w:id="37" w:name="_Toc155046792"/>
        <w:bookmarkEnd w:id="36"/>
        <w:bookmarkEnd w:id="37"/>
      </w:del>
    </w:p>
    <w:p w14:paraId="60AE0FC2" w14:textId="14A55078" w:rsidR="00C5669B" w:rsidRPr="001F6849" w:rsidRDefault="00814D81" w:rsidP="002656D4">
      <w:pPr>
        <w:pStyle w:val="Heading2"/>
        <w:rPr>
          <w:lang w:val="cs-CZ"/>
        </w:rPr>
      </w:pPr>
      <w:bookmarkStart w:id="38" w:name="_Toc155046793"/>
      <w:r w:rsidRPr="001F6849">
        <w:rPr>
          <w:lang w:val="cs-CZ"/>
        </w:rPr>
        <w:t>Virtuální realita</w:t>
      </w:r>
      <w:bookmarkEnd w:id="38"/>
    </w:p>
    <w:p w14:paraId="1E08659F" w14:textId="2B210111" w:rsidR="00A06586" w:rsidRPr="001F6849" w:rsidRDefault="002153B5" w:rsidP="002153B5">
      <w:pPr>
        <w:rPr>
          <w:color w:val="000000" w:themeColor="text1"/>
          <w:lang w:eastAsia="cs-CZ"/>
        </w:rPr>
      </w:pPr>
      <w:r w:rsidRPr="002153B5">
        <w:t>Definování konceptu virtuální reality je obtížné, především kvůli jeho širokému záběru a rychle se měnícím technologickým trendům.</w:t>
      </w:r>
      <w:r>
        <w:t xml:space="preserve"> </w:t>
      </w:r>
      <w:r w:rsidR="00A06586" w:rsidRPr="002153B5">
        <w:t>Definice je</w:t>
      </w:r>
      <w:r w:rsidR="00A06586" w:rsidRPr="001F6849">
        <w:rPr>
          <w:color w:val="000000" w:themeColor="text1"/>
          <w:lang w:eastAsia="cs-CZ"/>
        </w:rPr>
        <w:t xml:space="preserv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w:t>
      </w:r>
      <w:r>
        <w:rPr>
          <w:color w:val="000000" w:themeColor="text1"/>
          <w:lang w:eastAsia="cs-CZ"/>
        </w:rPr>
        <w:t xml:space="preserve">VR </w:t>
      </w:r>
      <w:r w:rsidR="00A06586" w:rsidRPr="001F6849">
        <w:rPr>
          <w:color w:val="000000" w:themeColor="text1"/>
          <w:lang w:eastAsia="cs-CZ"/>
        </w:rPr>
        <w:t xml:space="preserve">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E02830" w:rsidRDefault="00E7237C" w:rsidP="001078D6">
      <w:pPr>
        <w:pStyle w:val="Quote"/>
        <w:jc w:val="both"/>
        <w:rPr>
          <w:lang w:val="en-US"/>
        </w:rPr>
      </w:pPr>
      <w:r w:rsidRPr="00E02830">
        <w:rPr>
          <w:lang w:val="en-US"/>
        </w:rPr>
        <w:t xml:space="preserve">Virtual reality: a medium composed of interactive computer simulations that sense the participant’s position and actions and replace or augment the feedback to one or more senses, giving the feeling of being mentally immersed or present in the simulation (a virtual world). </w:t>
      </w:r>
      <w:r w:rsidRPr="00E02830">
        <w:rPr>
          <w:lang w:val="en-US"/>
        </w:rPr>
        <w:fldChar w:fldCharType="begin"/>
      </w:r>
      <w:r w:rsidR="0014392A" w:rsidRPr="00E02830">
        <w:rPr>
          <w:lang w:val="en-US"/>
        </w:rPr>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E02830">
        <w:rPr>
          <w:lang w:val="en-US"/>
        </w:rPr>
        <w:fldChar w:fldCharType="separate"/>
      </w:r>
      <w:r w:rsidRPr="00E02830">
        <w:rPr>
          <w:lang w:val="en-US"/>
        </w:rPr>
        <w:t>(Sherman, Craig 2019)</w:t>
      </w:r>
      <w:r w:rsidRPr="00E02830">
        <w:rPr>
          <w:lang w:val="en-US"/>
        </w:rPr>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E02830" w:rsidRDefault="00E7237C" w:rsidP="001078D6">
      <w:pPr>
        <w:pStyle w:val="Quote"/>
        <w:jc w:val="both"/>
        <w:rPr>
          <w:lang w:val="en-US" w:eastAsia="cs-CZ"/>
        </w:rPr>
      </w:pPr>
      <w:r w:rsidRPr="00E02830">
        <w:rPr>
          <w:lang w:val="en-US" w:eastAsia="cs-CZ"/>
        </w:rPr>
        <w:t xml:space="preserve">Inducing targeted behavior in an organism by using artificial sensory stimulation while the organism has little or no awareness of the interference. </w:t>
      </w:r>
      <w:r w:rsidR="00FD6B41" w:rsidRPr="00E02830">
        <w:rPr>
          <w:lang w:val="en-US" w:eastAsia="cs-CZ"/>
        </w:rPr>
        <w:fldChar w:fldCharType="begin"/>
      </w:r>
      <w:r w:rsidR="0014392A" w:rsidRPr="00E02830">
        <w:rPr>
          <w:lang w:val="en-US"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E02830">
        <w:rPr>
          <w:lang w:val="en-US" w:eastAsia="cs-CZ"/>
        </w:rPr>
        <w:fldChar w:fldCharType="separate"/>
      </w:r>
      <w:r w:rsidR="004278FB" w:rsidRPr="00E02830">
        <w:rPr>
          <w:lang w:val="en-US"/>
        </w:rPr>
        <w:t>(LaValle 2020)</w:t>
      </w:r>
      <w:r w:rsidR="00FD6B41" w:rsidRPr="00E02830">
        <w:rPr>
          <w:lang w:val="en-US" w:eastAsia="cs-CZ"/>
        </w:rPr>
        <w:fldChar w:fldCharType="end"/>
      </w:r>
    </w:p>
    <w:p w14:paraId="40CF3944" w14:textId="07210689" w:rsidR="00471E68" w:rsidRPr="001F6849" w:rsidRDefault="00471E68" w:rsidP="002153B5">
      <w:pPr>
        <w:pStyle w:val="Normlnprvnodsazen"/>
      </w:pPr>
      <w:proofErr w:type="spellStart"/>
      <w:r w:rsidRPr="001F6849">
        <w:t>MacEachren</w:t>
      </w:r>
      <w:proofErr w:type="spellEnd"/>
      <w:r w:rsidRPr="001F6849">
        <w:t xml:space="preserve"> </w:t>
      </w:r>
      <w:r w:rsidR="002153B5">
        <w:t xml:space="preserve">definuje virtuální realitu </w:t>
      </w:r>
      <w:r w:rsidRPr="001F6849">
        <w:t>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r w:rsidR="002153B5">
        <w:t xml:space="preserve"> </w:t>
      </w:r>
      <w:r w:rsidRPr="002153B5">
        <w:rPr>
          <w:b/>
          <w:bCs/>
        </w:rPr>
        <w:t>Imerze</w:t>
      </w:r>
      <w:r w:rsidR="002153B5">
        <w:t xml:space="preserve">, </w:t>
      </w:r>
      <w:r w:rsidRPr="002153B5">
        <w:rPr>
          <w:b/>
          <w:bCs/>
        </w:rPr>
        <w:t>Interaktivita</w:t>
      </w:r>
      <w:r w:rsidR="002153B5">
        <w:t xml:space="preserve">, </w:t>
      </w:r>
      <w:r w:rsidRPr="002153B5">
        <w:rPr>
          <w:b/>
          <w:bCs/>
        </w:rPr>
        <w:t>Informační</w:t>
      </w:r>
      <w:r w:rsidRPr="001F6849">
        <w:t xml:space="preserve"> </w:t>
      </w:r>
      <w:r w:rsidRPr="002153B5">
        <w:rPr>
          <w:b/>
          <w:bCs/>
        </w:rPr>
        <w:t>intenzita</w:t>
      </w:r>
      <w:r w:rsidR="002153B5">
        <w:t xml:space="preserve"> a </w:t>
      </w:r>
      <w:r w:rsidRPr="002153B5">
        <w:rPr>
          <w:b/>
          <w:bCs/>
        </w:rPr>
        <w:t>Inteligence</w:t>
      </w:r>
      <w:r w:rsidRPr="001F6849">
        <w:t xml:space="preserve"> </w:t>
      </w:r>
      <w:r w:rsidRPr="002153B5">
        <w:rPr>
          <w:b/>
          <w:bCs/>
        </w:rPr>
        <w:t>objektů</w:t>
      </w:r>
      <w:r w:rsidR="002153B5">
        <w:t xml:space="preserve">. </w:t>
      </w:r>
    </w:p>
    <w:p w14:paraId="4E922C4C" w14:textId="7B1BAFE2" w:rsidR="00471E68" w:rsidRPr="001F6849" w:rsidRDefault="00E7237C" w:rsidP="002153B5">
      <w:pPr>
        <w:pStyle w:val="Normlnprvnodsazen"/>
      </w:pPr>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002153B5">
        <w:t xml:space="preserve"> tato definice </w:t>
      </w:r>
      <w:r w:rsidRPr="001F6849">
        <w:t>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18F52DEB"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(stav</w:t>
      </w:r>
      <w:r w:rsidR="00D36A82" w:rsidRPr="001F6849">
        <w:t xml:space="preserve"> zapojení do virtuální reality</w:t>
      </w:r>
      <w:r w:rsidR="003643F2" w:rsidRPr="001F6849">
        <w:t>)</w:t>
      </w:r>
      <w:r w:rsidR="002153B5" w:rsidRPr="002153B5">
        <w:t xml:space="preserve"> </w:t>
      </w:r>
      <w:r w:rsidR="002153B5">
        <w:t>a</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má vliv</w:t>
      </w:r>
      <w:r w:rsidR="0001411B" w:rsidRPr="002153B5">
        <w:t xml:space="preserve">). </w:t>
      </w:r>
      <w:r w:rsidR="002153B5" w:rsidRPr="002153B5">
        <w:t>Míra interakce se liší podle zvoleného média (technologie), pomocí kterého je virtuální realita vytvořena.</w:t>
      </w:r>
      <w:r w:rsidR="002153B5">
        <w:t xml:space="preserve"> </w:t>
      </w:r>
      <w:proofErr w:type="spellStart"/>
      <w:r w:rsidR="002153B5" w:rsidRPr="001F6849">
        <w:t>MacEachren</w:t>
      </w:r>
      <w:proofErr w:type="spellEnd"/>
      <w:r w:rsidR="002153B5" w:rsidRPr="001F6849">
        <w:t xml:space="preserve"> </w:t>
      </w:r>
      <w:r w:rsidR="002153B5">
        <w:t xml:space="preserve">odlišuje koncepty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w:t>
      </w:r>
      <w:r w:rsidR="002B120F">
        <w:t xml:space="preserve">, </w:t>
      </w:r>
      <w:r w:rsidR="00D747AA" w:rsidRPr="001F6849">
        <w:t xml:space="preserve">že se tyto koncepty vztahují více k VGE nežli </w:t>
      </w:r>
      <w:r w:rsidR="00D747AA" w:rsidRPr="001F6849">
        <w:lastRenderedPageBreak/>
        <w:t xml:space="preserve">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2153B5">
        <w:t>(</w:t>
      </w:r>
      <w:r w:rsidR="002153B5">
        <w:t>viz. kap.</w:t>
      </w:r>
      <w:r w:rsidR="002B120F">
        <w:t xml:space="preserve"> </w:t>
      </w:r>
      <w:r w:rsidR="002B120F">
        <w:fldChar w:fldCharType="begin"/>
      </w:r>
      <w:r w:rsidR="002B120F">
        <w:instrText xml:space="preserve"> REF _Ref154940146 \w \h </w:instrText>
      </w:r>
      <w:r w:rsidR="002B120F">
        <w:fldChar w:fldCharType="separate"/>
      </w:r>
      <w:r w:rsidR="00823192">
        <w:rPr>
          <w:b/>
          <w:bCs/>
          <w:lang w:val="en-US"/>
        </w:rPr>
        <w:t>Error! Reference source not found.</w:t>
      </w:r>
      <w:r w:rsidR="002B120F">
        <w:fldChar w:fldCharType="end"/>
      </w:r>
      <w:r w:rsidR="00D747AA" w:rsidRPr="002153B5">
        <w:t>).</w:t>
      </w:r>
      <w:r w:rsidR="00D747AA" w:rsidRPr="001F6849">
        <w:t xml:space="preserve"> </w:t>
      </w:r>
      <w:r w:rsidR="00D747AA" w:rsidRPr="002B120F">
        <w:rPr>
          <w:b/>
          <w:bCs/>
        </w:rPr>
        <w:t>Inteligencí objektů</w:t>
      </w:r>
      <w:r w:rsidR="00D747AA" w:rsidRPr="001F6849">
        <w:t xml:space="preserve"> se pak chápe míra do jaké jsou objekty ve virtuálním prostředí schopny interakce na základě různých vjemů (např. vzdálenost od účastníka</w:t>
      </w:r>
      <w:r w:rsidR="002153B5">
        <w:t xml:space="preserve"> aj.</w:t>
      </w:r>
      <w:r w:rsidR="00D747AA" w:rsidRPr="001F6849">
        <w:t xml:space="preserve">)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143BE031" w:rsidR="00B70690" w:rsidRDefault="00D36A82" w:rsidP="001F1455">
      <w:pPr>
        <w:pStyle w:val="Normlnprvnodsazen"/>
      </w:pPr>
      <w:r w:rsidRPr="001F6849">
        <w:t xml:space="preserve">Důležité je objasnit mimo definice i </w:t>
      </w:r>
      <w:r w:rsidR="002B120F">
        <w:t xml:space="preserve">užívanou </w:t>
      </w:r>
      <w:r w:rsidRPr="001F6849">
        <w:t xml:space="preserve">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w:t>
      </w:r>
      <w:r w:rsidR="002B120F">
        <w:t xml:space="preserve">zahrnuje zbylé termíny </w:t>
      </w:r>
      <w:r w:rsidR="00C22B58" w:rsidRPr="001F6849">
        <w:t xml:space="preserve">více z pohledu technologického než koncepčního. </w:t>
      </w:r>
      <w:r w:rsidR="00353294" w:rsidRPr="001F6849">
        <w:t>Na konkrétní definice se názory napříč literaturou různí</w:t>
      </w:r>
      <w:r w:rsidR="00574ABF" w:rsidRPr="001F6849">
        <w:t xml:space="preserve"> </w:t>
      </w:r>
      <w:r w:rsidR="00574ABF" w:rsidRPr="002B120F">
        <w:rPr>
          <w:highlight w:val="yellow"/>
        </w:rPr>
        <w:fldChar w:fldCharType="begin"/>
      </w:r>
      <w:r w:rsidR="002B120F">
        <w:rPr>
          <w:highlight w:val="yellow"/>
        </w:rPr>
        <w:instrText xml:space="preserve"> ADDIN ZOTERO_ITEM CSL_CITATION {"citationID":"czCLgzPL","properties":{"formattedCitation":"(\\uc0\\u199{}\\uc0\\u246{}ltekin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2B120F">
        <w:rPr>
          <w:highlight w:val="yellow"/>
        </w:rPr>
        <w:fldChar w:fldCharType="separate"/>
      </w:r>
      <w:r w:rsidR="002B120F" w:rsidRPr="002B120F">
        <w:rPr>
          <w:rFonts w:cs="Times New Roman"/>
          <w:szCs w:val="24"/>
        </w:rPr>
        <w:t>(Çöltekin et al. 2020b)</w:t>
      </w:r>
      <w:r w:rsidR="00574ABF" w:rsidRPr="002B120F">
        <w:rPr>
          <w:highlight w:val="yellow"/>
        </w:rPr>
        <w:fldChar w:fldCharType="end"/>
      </w:r>
      <w:r w:rsidR="00353294" w:rsidRPr="002B120F">
        <w:rPr>
          <w:highlight w:val="yellow"/>
        </w:rPr>
        <w:t>.</w:t>
      </w:r>
      <w:r w:rsidR="00353294" w:rsidRPr="001F6849">
        <w:t xml:space="preserve"> </w:t>
      </w:r>
    </w:p>
    <w:p w14:paraId="3D7E86CE" w14:textId="3051AA0D"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rsidR="002B120F">
        <w:instrText xml:space="preserve"> ADDIN ZOTERO_ITEM CSL_CITATION {"citationID":"dPTFDyt2","properties":{"formattedCitation":"(\\uc0\\u199{}\\uc0\\u246{}ltekin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label":"page"}],"schema":"https://github.com/citation-style-language/schema/raw/master/csl-citation.json"} </w:instrText>
      </w:r>
      <w:r>
        <w:fldChar w:fldCharType="separate"/>
      </w:r>
      <w:r w:rsidR="002B120F" w:rsidRPr="002B120F">
        <w:rPr>
          <w:rFonts w:cs="Times New Roman"/>
          <w:szCs w:val="24"/>
        </w:rPr>
        <w:t>(Çöltekin et al. 2020a)</w:t>
      </w:r>
      <w:r>
        <w:fldChar w:fldCharType="end"/>
      </w:r>
      <w:r w:rsidRPr="00B70690">
        <w:t>.</w:t>
      </w:r>
      <w:r>
        <w:t xml:space="preserve"> </w:t>
      </w:r>
      <w:r w:rsidRPr="00B70690">
        <w:t xml:space="preserve"> </w:t>
      </w:r>
    </w:p>
    <w:p w14:paraId="0DBB450C" w14:textId="3F144FE9" w:rsidR="00A450C9" w:rsidRDefault="00A450C9" w:rsidP="001F1455">
      <w:pPr>
        <w:pStyle w:val="Normlnprvnodsazen"/>
      </w:pPr>
      <w:ins w:id="39" w:author="Jan Horák" w:date="2023-06-15T11:27:00Z">
        <w:r w:rsidRPr="001F6849">
          <w:t>Dalším z pohledů na definování VR je dělení na základě míry imerze</w:t>
        </w:r>
      </w:ins>
      <w:r w:rsidR="002B120F">
        <w:t xml:space="preserve"> na 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4C3484F2" w14:textId="48F04C23" w:rsidR="0009019A" w:rsidRDefault="002B120F" w:rsidP="00A52AAA">
      <w:pPr>
        <w:pStyle w:val="Normlnprvnodsazen"/>
      </w:pPr>
      <w:r>
        <w:t>P</w:t>
      </w:r>
      <w:r w:rsidR="00A52AAA">
        <w:t>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w:t>
      </w:r>
      <w:r>
        <w:t xml:space="preserve">o </w:t>
      </w:r>
      <w:r w:rsidR="00215816">
        <w:t xml:space="preserve">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w:t>
      </w:r>
      <w:r>
        <w:t>e virtuálních brýlích</w:t>
      </w:r>
      <w:r w:rsidR="00713779">
        <w:t xml:space="preserve"> (HMD). V</w:t>
      </w:r>
      <w:r w:rsidR="0009019A">
        <w:t> imerzním VR</w:t>
      </w:r>
      <w:r w:rsidR="00713779">
        <w:t xml:space="preserve"> je m</w:t>
      </w:r>
      <w:ins w:id="40" w:author="Jan Horák" w:date="2023-06-15T11:40:00Z">
        <w:r w:rsidR="00713779" w:rsidRPr="001F6849">
          <w:t>íra</w:t>
        </w:r>
      </w:ins>
      <w:ins w:id="41" w:author="Jan Horák" w:date="2023-06-15T11:41:00Z">
        <w:r w:rsidR="00713779" w:rsidRPr="001F6849">
          <w:t xml:space="preserve"> imerze</w:t>
        </w:r>
      </w:ins>
      <w:r w:rsidR="00713779">
        <w:t xml:space="preserve"> </w:t>
      </w:r>
      <w:ins w:id="42" w:author="Jan Horák" w:date="2023-06-15T11:42:00Z">
        <w:r w:rsidR="00713779" w:rsidRPr="001F6849">
          <w:t xml:space="preserve">určována především </w:t>
        </w:r>
      </w:ins>
      <w:ins w:id="43" w:author="Jan Horák" w:date="2023-06-15T11:46:00Z">
        <w:r w:rsidR="00713779" w:rsidRPr="001F6849">
          <w:t>úrovní,</w:t>
        </w:r>
      </w:ins>
      <w:ins w:id="44" w:author="Jan Horák" w:date="2023-06-15T11:42:00Z">
        <w:r w:rsidR="00713779" w:rsidRPr="001F6849">
          <w:t xml:space="preserve"> do jaké umožňuje hardware a software </w:t>
        </w:r>
      </w:ins>
      <w:ins w:id="45" w:author="Jan Horák" w:date="2023-06-15T11:43:00Z">
        <w:r w:rsidR="00713779" w:rsidRPr="001F6849">
          <w:t>naplnit tvorbu virtuálního prostředí, interaktivit</w:t>
        </w:r>
      </w:ins>
      <w:ins w:id="46" w:author="Jan Horák" w:date="2023-06-15T11:47:00Z">
        <w:r w:rsidR="00713779" w:rsidRPr="001F6849">
          <w:t>u</w:t>
        </w:r>
      </w:ins>
      <w:ins w:id="47"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w:t>
      </w:r>
      <w:r w:rsidR="0009019A">
        <w:t xml:space="preserve"> Míra imerze je dále ovlivněna kompetencí hardwarového zařízení (viz. kap. </w:t>
      </w:r>
      <w:r w:rsidR="0009019A">
        <w:fldChar w:fldCharType="begin"/>
      </w:r>
      <w:r w:rsidR="0009019A">
        <w:instrText xml:space="preserve"> REF _Ref154941040 \w \h </w:instrText>
      </w:r>
      <w:r w:rsidR="0009019A">
        <w:fldChar w:fldCharType="separate"/>
      </w:r>
      <w:r w:rsidR="00823192">
        <w:t>3.3.1</w:t>
      </w:r>
      <w:r w:rsidR="0009019A">
        <w:fldChar w:fldCharType="end"/>
      </w:r>
      <w:r w:rsidR="0009019A">
        <w:t>).</w:t>
      </w:r>
    </w:p>
    <w:p w14:paraId="612FF0AC" w14:textId="485C559D" w:rsidR="008E2259" w:rsidRPr="001F6849" w:rsidRDefault="006A3876" w:rsidP="00253E9C">
      <w:pPr>
        <w:pStyle w:val="Heading3"/>
      </w:pPr>
      <w:bookmarkStart w:id="48" w:name="_Toc155046794"/>
      <w:r w:rsidRPr="001F6849">
        <w:t>Komunikační medium</w:t>
      </w:r>
      <w:bookmarkEnd w:id="48"/>
    </w:p>
    <w:p w14:paraId="7EE9B17C" w14:textId="44026D61"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09019A">
        <w:t>V oboru</w:t>
      </w:r>
      <w:r w:rsidR="001052AF" w:rsidRPr="001F6849">
        <w:t xml:space="preserve">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w:t>
      </w:r>
      <w:r w:rsidR="0009019A">
        <w:t>kde</w:t>
      </w:r>
      <w:r w:rsidR="001052AF" w:rsidRPr="001F6849">
        <w:t xml:space="preserve">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09019A">
        <w:t>. T</w:t>
      </w:r>
      <w:r w:rsidR="00351E30" w:rsidRPr="001F6849">
        <w:t xml:space="preserve">vůrce myšlenky si vybere </w:t>
      </w:r>
      <w:r w:rsidR="00351E30" w:rsidRPr="001F6849">
        <w:lastRenderedPageBreak/>
        <w:t xml:space="preserve">médium (film, mapa, virtuální realita atd. ), následně vytvoří virtuální svět (příběh, reprezentace prostoru na mapě, reprezentace prostoru v počítači), který </w:t>
      </w:r>
      <w:r w:rsidR="0009019A">
        <w:t>poté</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579745" cy="648335"/>
                    </a:xfrm>
                    <a:prstGeom prst="rect">
                      <a:avLst/>
                    </a:prstGeom>
                  </pic:spPr>
                </pic:pic>
              </a:graphicData>
            </a:graphic>
          </wp:inline>
        </w:drawing>
      </w:r>
    </w:p>
    <w:p w14:paraId="255DD01C" w14:textId="6E3E8EC3" w:rsidR="00177BD6" w:rsidRPr="001F6849" w:rsidRDefault="00177BD6" w:rsidP="000023D6">
      <w:pPr>
        <w:pStyle w:val="Caption"/>
      </w:pPr>
      <w:bookmarkStart w:id="49" w:name="_Ref155039727"/>
      <w:r w:rsidRPr="001F6849">
        <w:t xml:space="preserve">Obr. </w:t>
      </w:r>
      <w:r>
        <w:fldChar w:fldCharType="begin"/>
      </w:r>
      <w:r>
        <w:instrText xml:space="preserve"> SEQ Obr. \* ARABIC </w:instrText>
      </w:r>
      <w:r>
        <w:fldChar w:fldCharType="separate"/>
      </w:r>
      <w:r w:rsidR="00823192">
        <w:rPr>
          <w:noProof/>
        </w:rPr>
        <w:t>1</w:t>
      </w:r>
      <w:r>
        <w:rPr>
          <w:noProof/>
        </w:rPr>
        <w:fldChar w:fldCharType="end"/>
      </w:r>
      <w:bookmarkEnd w:id="49"/>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FD5331">
      <w:pPr>
        <w:pStyle w:val="Normlnprvnodsazen"/>
      </w:pPr>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bookmarkStart w:id="50" w:name="_Toc155046795"/>
      <w:r>
        <w:t>VR a kartografie</w:t>
      </w:r>
      <w:bookmarkEnd w:id="50"/>
    </w:p>
    <w:p w14:paraId="103720AC" w14:textId="786C5C71" w:rsidR="00957EA9" w:rsidRDefault="006E31FC" w:rsidP="00957EA9">
      <w:pPr>
        <w:rPr>
          <w:lang w:val="en-US" w:eastAsia="cs-CZ"/>
        </w:rPr>
      </w:pPr>
      <w:r>
        <w:rPr>
          <w:lang w:eastAsia="cs-CZ"/>
        </w:rPr>
        <w:t xml:space="preserve">Kartografie v posledních 30 letech prošla tzv. </w:t>
      </w:r>
      <w:r w:rsidR="006B323D" w:rsidRPr="006B323D">
        <w:t>"</w:t>
      </w:r>
      <w:proofErr w:type="spellStart"/>
      <w:r w:rsidR="006B323D" w:rsidRPr="006B323D">
        <w:t>geoinformatizací</w:t>
      </w:r>
      <w:proofErr w:type="spellEnd"/>
      <w:r w:rsidR="006B323D" w:rsidRPr="006B323D">
        <w:t xml:space="preserve">." </w:t>
      </w:r>
      <w:proofErr w:type="spellStart"/>
      <w:r w:rsidR="006B323D" w:rsidRPr="006B323D">
        <w:t>Geoinformatizace</w:t>
      </w:r>
      <w:proofErr w:type="spellEnd"/>
      <w:r w:rsidR="006B323D" w:rsidRPr="006B323D">
        <w:t xml:space="preserve"> je přechod od papírových map k digitalizaci a automatizaci analytických i vizualizačních procesů</w:t>
      </w:r>
      <w:r w:rsidR="006B323D">
        <w:rPr>
          <w:lang w:eastAsia="cs-CZ"/>
        </w:rPr>
        <w:t xml:space="preserve"> </w:t>
      </w:r>
      <w:r>
        <w:rPr>
          <w:lang w:eastAsia="cs-CZ"/>
        </w:rPr>
        <w:t>Digitalizace</w:t>
      </w:r>
      <w:r w:rsidR="006B323D">
        <w:rPr>
          <w:lang w:eastAsia="cs-CZ"/>
        </w:rPr>
        <w:t xml:space="preserve"> </w:t>
      </w:r>
      <w:r>
        <w:rPr>
          <w:lang w:eastAsia="cs-CZ"/>
        </w:rPr>
        <w:t xml:space="preserve">umožnila nové způsoby interakce a dynamické práce s prostorovými daty, </w:t>
      </w:r>
      <w:r w:rsidR="006B323D">
        <w:rPr>
          <w:lang w:eastAsia="cs-CZ"/>
        </w:rPr>
        <w:t>a to prostřednictvím</w:t>
      </w:r>
      <w:r>
        <w:rPr>
          <w:lang w:eastAsia="cs-CZ"/>
        </w:rPr>
        <w:t xml:space="preserv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w:t>
      </w:r>
      <w:r w:rsidR="006B323D">
        <w:rPr>
          <w:lang w:eastAsia="cs-CZ"/>
        </w:rPr>
        <w:t>. Z</w:t>
      </w:r>
      <w:r>
        <w:rPr>
          <w:lang w:eastAsia="cs-CZ"/>
        </w:rPr>
        <w:t xml:space="preserve">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127781ED"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00AB7CD3">
        <w:instrText xml:space="preserve"> ADDIN ZOTERO_ITEM CSL_CITATION {"citationID":"N7AzFHqb","properties":{"formattedCitation":"(Herman 2019b)","plainCitation":"(Herman 2019b)","noteIndex":0},"citationItems":[{"id":539,"uris":["http://zotero.org/groups/4599106/items/ILNKX7NQ"],"itemData":{"id":539,"type":"thesis","language":"eng","publisher":"Masarykova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00AB7CD3" w:rsidRPr="00AB7CD3">
        <w:t>(Herman 2019b)</w:t>
      </w:r>
      <w:r w:rsidRPr="00D311E6">
        <w:fldChar w:fldCharType="end"/>
      </w:r>
      <w:r w:rsidR="006B323D">
        <w:rPr>
          <w:lang w:val="en-US"/>
        </w:rPr>
        <w:t xml:space="preserve">. </w:t>
      </w:r>
      <w:r w:rsidR="006B323D">
        <w:t xml:space="preserve">Patří mezi ně témata jako </w:t>
      </w:r>
      <w:r w:rsidRPr="00D311E6">
        <w:t>topografická data a analýz</w:t>
      </w:r>
      <w:r w:rsidR="006B323D">
        <w:t>y</w:t>
      </w:r>
      <w:r w:rsidRPr="00D311E6">
        <w:t xml:space="preserve">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41B35E79" w14:textId="7DE8D045" w:rsidR="00FD5331" w:rsidRPr="00957EA9" w:rsidRDefault="006847D4" w:rsidP="00904756">
      <w:pPr>
        <w:pStyle w:val="Normlnprvnodsazen"/>
      </w:pPr>
      <w:r>
        <w:t xml:space="preserve">Virtuální prostředí v kartografii a geoinformatice jsou často spojovány s termíny VGE, </w:t>
      </w:r>
      <w:r w:rsidRPr="00904756">
        <w:rPr>
          <w:i/>
          <w:iCs/>
        </w:rPr>
        <w:t xml:space="preserve">Digital </w:t>
      </w:r>
      <w:proofErr w:type="spellStart"/>
      <w:r w:rsidRPr="00904756">
        <w:rPr>
          <w:i/>
          <w:iCs/>
        </w:rPr>
        <w:t>Earth</w:t>
      </w:r>
      <w:proofErr w:type="spellEnd"/>
      <w:r>
        <w:t xml:space="preserve"> a </w:t>
      </w:r>
      <w:proofErr w:type="spellStart"/>
      <w:r w:rsidRPr="00904756">
        <w:rPr>
          <w:i/>
          <w:iCs/>
        </w:rPr>
        <w:t>Metaverse</w:t>
      </w:r>
      <w:proofErr w:type="spellEnd"/>
      <w:r>
        <w:t>. Následující podkapitoly se snaží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1BDB5026"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w:t>
      </w:r>
      <w:r w:rsidR="00904756">
        <w:t>pojetích</w:t>
      </w:r>
      <w:r>
        <w:t xml:space="preserve">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 xml:space="preserve">igitální geografické prostředí, které je generováno počítači a souvisejícími technologiemi, které uživatelům umožňují zažít a rozpoznat složité geografické systémy a provádět komplexní geografické analýzy. Toto </w:t>
      </w:r>
      <w:r w:rsidR="00B70690" w:rsidRPr="00BA3606">
        <w:rPr>
          <w:rStyle w:val="QuoteChar"/>
          <w:i/>
          <w:iCs/>
          <w:sz w:val="22"/>
        </w:rPr>
        <w:lastRenderedPageBreak/>
        <w:t>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2708584D"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rsidR="00904756">
        <w:t>ve</w:t>
      </w:r>
      <w:r>
        <w:t xml:space="preserve"> virtuální</w:t>
      </w:r>
      <w:r w:rsidR="00904756">
        <w:t xml:space="preserve">m </w:t>
      </w:r>
      <w:proofErr w:type="spellStart"/>
      <w:r>
        <w:t>svět</w:t>
      </w:r>
      <w:r w:rsidR="00904756">
        <w:t>é</w:t>
      </w:r>
      <w:proofErr w:type="spellEnd"/>
      <w:r>
        <w:t xml:space="preserve">. </w:t>
      </w:r>
      <w:r w:rsidR="00BA3606">
        <w:t>VGE by tohoto měli dosáhnout</w:t>
      </w:r>
      <w:r w:rsidR="00904756">
        <w:t xml:space="preserve"> </w:t>
      </w:r>
      <w:r>
        <w:t>kombinac</w:t>
      </w:r>
      <w:r w:rsidR="00904756">
        <w:t>í</w:t>
      </w:r>
      <w:r>
        <w:t xml:space="preserve"> tradičního geografického informačního systému (GIS) s technologiemi pro </w:t>
      </w:r>
      <w:r w:rsidR="00BA3606">
        <w:t>imerzní</w:t>
      </w:r>
      <w:r>
        <w:t xml:space="preserve"> vizualizaci.</w:t>
      </w:r>
      <w:r w:rsidR="00A92BCE">
        <w:t xml:space="preserve"> </w:t>
      </w:r>
      <w:r w:rsidR="00A92BCE">
        <w:fldChar w:fldCharType="begin"/>
      </w:r>
      <w:r w:rsidR="00904756">
        <w:instrText xml:space="preserve"> ADDIN ZOTERO_ITEM CSL_CITATION {"citationID":"tOgYHF8L","properties":{"formattedCitation":"(\\uc0\\u199{}\\uc0\\u246{}ltekin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904756" w:rsidRPr="00904756">
        <w:rPr>
          <w:rFonts w:cs="Times New Roman"/>
          <w:szCs w:val="24"/>
        </w:rPr>
        <w:t>(Çöltekin et al. 2020a)</w:t>
      </w:r>
      <w:r w:rsidR="00A92BCE">
        <w:fldChar w:fldCharType="end"/>
      </w:r>
    </w:p>
    <w:p w14:paraId="5E51B8AA" w14:textId="3D54CF3E"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w:t>
      </w:r>
      <w:r w:rsidR="00904756">
        <w:t xml:space="preserve">. </w:t>
      </w:r>
      <w:r>
        <w:t>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7C881838"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je popisována jako</w:t>
      </w:r>
      <w:r w:rsidR="00904756">
        <w:rPr>
          <w:lang w:eastAsia="en-US"/>
        </w:rPr>
        <w:t>žto</w:t>
      </w:r>
      <w:r w:rsidRPr="00573340">
        <w:rPr>
          <w:lang w:eastAsia="en-US"/>
        </w:rPr>
        <w:t xml:space="preserve">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w:t>
      </w:r>
      <w:r w:rsidR="00904756">
        <w:rPr>
          <w:lang w:eastAsia="en-US"/>
        </w:rPr>
        <w:t>ý</w:t>
      </w:r>
      <w:r w:rsidRPr="00573340">
        <w:rPr>
          <w:lang w:eastAsia="en-US"/>
        </w:rPr>
        <w:t xml:space="preserve"> z masivních dat pozorování Země s více rozlišeními, více časovými obdobími, různými typy dat o Zemi a </w:t>
      </w:r>
      <w:r w:rsidR="00904756">
        <w:rPr>
          <w:lang w:eastAsia="en-US"/>
        </w:rPr>
        <w:t xml:space="preserve">propojená s </w:t>
      </w:r>
      <w:r w:rsidRPr="00573340">
        <w:rPr>
          <w:lang w:eastAsia="en-US"/>
        </w:rPr>
        <w:t>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47B0D443"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904756">
        <w:rPr>
          <w:b w:val="0"/>
          <w:bCs/>
        </w:rPr>
        <w:t>M</w:t>
      </w:r>
      <w:r w:rsidR="00FC59D6">
        <w:rPr>
          <w:b w:val="0"/>
          <w:bCs/>
        </w:rPr>
        <w:t>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336B442B" w:rsidR="003B54F9" w:rsidRPr="003B54F9" w:rsidRDefault="003B54F9" w:rsidP="0079621B">
      <w:pPr>
        <w:pStyle w:val="Normlnprvnodsazen"/>
      </w:pPr>
      <w:r>
        <w:lastRenderedPageBreak/>
        <w:t>Všechny výše uvedené termíny</w:t>
      </w:r>
      <w:r w:rsidR="0079621B">
        <w:t xml:space="preserve"> (VGE, DE, </w:t>
      </w:r>
      <w:proofErr w:type="spellStart"/>
      <w:r w:rsidR="0079621B">
        <w:t>Metaverse</w:t>
      </w:r>
      <w:proofErr w:type="spellEnd"/>
      <w:r w:rsidR="0079621B">
        <w:t>)</w:t>
      </w:r>
      <w:r>
        <w:t xml:space="preserve"> se v různých měřítkách snaží definovat koncept virtuálního svět</w:t>
      </w:r>
      <w:r w:rsidR="00904756">
        <w:t>a</w:t>
      </w:r>
      <w:r>
        <w:t xml:space="preserv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w:t>
      </w:r>
      <w:r w:rsidR="00904756">
        <w:t xml:space="preserve">a jakým způsobem </w:t>
      </w:r>
      <w:r>
        <w:t xml:space="preserve">k těmto vizím technologicky dospět. </w:t>
      </w:r>
    </w:p>
    <w:p w14:paraId="4C9745A1" w14:textId="4E9B95A4" w:rsidR="003061F0" w:rsidRDefault="009774FA" w:rsidP="002656D4">
      <w:pPr>
        <w:pStyle w:val="Heading2"/>
        <w:rPr>
          <w:lang w:val="cs-CZ"/>
        </w:rPr>
      </w:pPr>
      <w:bookmarkStart w:id="51" w:name="_Ref155011650"/>
      <w:bookmarkStart w:id="52" w:name="_Toc155046796"/>
      <w:r w:rsidRPr="001F6849">
        <w:rPr>
          <w:lang w:val="cs-CZ"/>
        </w:rPr>
        <w:t>Systém virtuální reality</w:t>
      </w:r>
      <w:bookmarkEnd w:id="51"/>
      <w:bookmarkEnd w:id="52"/>
    </w:p>
    <w:p w14:paraId="1E303446" w14:textId="77777777" w:rsidR="00E02830" w:rsidRPr="00E02830" w:rsidRDefault="00E02830" w:rsidP="00E02830">
      <w:r w:rsidRPr="001F6849">
        <w:t xml:space="preserve">Z obecného hlediska popisuje systém virtuální reality </w:t>
      </w:r>
      <w:proofErr w:type="spellStart"/>
      <w:r w:rsidRPr="001F6849">
        <w:t>Sherman</w:t>
      </w:r>
      <w:proofErr w:type="spellEnd"/>
      <w:r w:rsidRPr="001F6849">
        <w:t xml:space="preserve"> a Craig a dělí jej na základní komponenty (Software, Hardware, </w:t>
      </w:r>
      <w:del w:id="53" w:author="Jan Horák" w:date="2023-06-15T11:49:00Z">
        <w:r w:rsidRPr="001F6849" w:rsidDel="00BC59E7">
          <w:delText>Virutální</w:delText>
        </w:r>
      </w:del>
      <w:ins w:id="54" w:author="Jan Horák" w:date="2023-06-15T11:49:00Z">
        <w:r w:rsidRPr="001F6849">
          <w:t>Virtuální</w:t>
        </w:r>
      </w:ins>
      <w:r w:rsidRPr="001F6849">
        <w:t xml:space="preserve"> svět, </w:t>
      </w:r>
      <w:del w:id="55" w:author="Jan Horák" w:date="2023-06-15T11:49:00Z">
        <w:r w:rsidRPr="001F6849" w:rsidDel="00BC59E7">
          <w:delText>Účastník</w:delText>
        </w:r>
      </w:del>
      <w:r w:rsidRPr="001F6849">
        <w:t xml:space="preserve">Uživatel) </w:t>
      </w:r>
      <w:r>
        <w:t>(</w:t>
      </w:r>
      <w:r w:rsidRPr="001F6849">
        <w:t>viz.</w:t>
      </w:r>
      <w:r>
        <w:t xml:space="preserve"> Obr. 2)</w:t>
      </w:r>
      <w:r w:rsidRPr="001F6849">
        <w:t xml:space="preserve">. </w:t>
      </w:r>
      <w:proofErr w:type="spellStart"/>
      <w:r w:rsidRPr="001F6849">
        <w:t>LaValle</w:t>
      </w:r>
      <w:proofErr w:type="spellEnd"/>
      <w:r w:rsidRPr="001F6849">
        <w:t xml:space="preserve"> rozděluje systém </w:t>
      </w:r>
      <w:r w:rsidRPr="00E02830">
        <w:t>virtuální</w:t>
      </w:r>
      <w:r w:rsidRPr="001F6849">
        <w:t xml:space="preserve"> reality na obdobné komponenty (Hardware, Software </w:t>
      </w:r>
      <w:ins w:id="56" w:author="Jan Horák" w:date="2023-06-15T11:48:00Z">
        <w:r w:rsidRPr="001F6849">
          <w:t xml:space="preserve">a </w:t>
        </w:r>
      </w:ins>
      <w:del w:id="57" w:author="Jan Horák" w:date="2023-06-15T11:48:00Z">
        <w:r w:rsidRPr="001F6849" w:rsidDel="00BC59E7">
          <w:delText>a Účastník</w:delText>
        </w:r>
      </w:del>
      <w:ins w:id="58" w:author="Jan Horák" w:date="2023-06-15T11:48:00Z">
        <w:r w:rsidRPr="001F6849">
          <w:t>Uživatel</w:t>
        </w:r>
      </w:ins>
      <w:r w:rsidRPr="001F6849">
        <w:t xml:space="preserve">). Toto rozdělení je patrné i v případě </w:t>
      </w:r>
      <w:r w:rsidRPr="001F6849">
        <w:fldChar w:fldCharType="begin"/>
      </w:r>
      <w:r>
        <w:instrText xml:space="preserve"> ADDIN ZOTERO_ITEM CSL_CITATION {"citationID":"0ZzdRjYr","properties":{"formattedCitation":"(\\uc0\\u199{}\\uc0\\u246{}ltekin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904756">
        <w:rPr>
          <w:rFonts w:cs="Times New Roman"/>
          <w:szCs w:val="24"/>
        </w:rPr>
        <w:t>(Çöltekin et al. 2020b)</w:t>
      </w:r>
      <w:r w:rsidRPr="001F6849">
        <w:fldChar w:fldCharType="end"/>
      </w:r>
      <w:r w:rsidRPr="001F6849">
        <w:t>, kde autoři využívají rozdělení na (Technologie, Design a Uživatel).</w:t>
      </w:r>
      <w:r>
        <w:t xml:space="preserve"> Kvarda definuje virtuální realitu jako systém kombinující počítačově generovaný svět s rozhraním uživatel-počítač </w:t>
      </w:r>
      <w:r>
        <w:fldChar w:fldCharType="begin"/>
      </w:r>
      <w:r>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fldChar w:fldCharType="separate"/>
      </w:r>
      <w:r w:rsidRPr="007E1EA4">
        <w:t>(Kvarda 2020)</w:t>
      </w:r>
      <w:r>
        <w:fldChar w:fldCharType="end"/>
      </w:r>
      <w:r>
        <w:t xml:space="preserve">. </w:t>
      </w:r>
    </w:p>
    <w:p w14:paraId="5CEB873E" w14:textId="03046F19" w:rsidR="003E3DDB" w:rsidRPr="001F6849" w:rsidRDefault="009323BA" w:rsidP="006A7781">
      <w:pPr>
        <w:pStyle w:val="PICTURES"/>
      </w:pPr>
      <w:r>
        <w:drawing>
          <wp:inline distT="0" distB="0" distL="0" distR="0" wp14:anchorId="5C26C9C1" wp14:editId="010458DA">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392705" cy="2619026"/>
                    </a:xfrm>
                    <a:prstGeom prst="rect">
                      <a:avLst/>
                    </a:prstGeom>
                  </pic:spPr>
                </pic:pic>
              </a:graphicData>
            </a:graphic>
          </wp:inline>
        </w:drawing>
      </w:r>
    </w:p>
    <w:p w14:paraId="4D63C7D5" w14:textId="0FB19C8B" w:rsidR="003E3DDB" w:rsidRDefault="003E3DDB" w:rsidP="000023D6">
      <w:pPr>
        <w:pStyle w:val="Caption"/>
      </w:pPr>
      <w:r w:rsidRPr="001F6849">
        <w:t xml:space="preserve">Obr. </w:t>
      </w:r>
      <w:r>
        <w:fldChar w:fldCharType="begin"/>
      </w:r>
      <w:r>
        <w:instrText xml:space="preserve"> SEQ Obr. \* ARABIC </w:instrText>
      </w:r>
      <w:r>
        <w:fldChar w:fldCharType="separate"/>
      </w:r>
      <w:r w:rsidR="00823192">
        <w:rPr>
          <w:noProof/>
        </w:rPr>
        <w:t>2</w:t>
      </w:r>
      <w:r>
        <w:rPr>
          <w:noProof/>
        </w:rPr>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0CD5EF27" w:rsidR="00BA1BB7" w:rsidRPr="001F6849" w:rsidDel="00BC59E7" w:rsidRDefault="003061F0" w:rsidP="000023D6">
      <w:pPr>
        <w:pStyle w:val="Caption"/>
        <w:rPr>
          <w:del w:id="59" w:author="Jan Horák" w:date="2023-06-15T11:49:00Z"/>
          <w:highlight w:val="yellow"/>
        </w:rPr>
      </w:pPr>
      <w:r w:rsidRPr="001F6849">
        <w:t xml:space="preserve">Obr. </w:t>
      </w:r>
      <w:r>
        <w:rPr>
          <w:b w:val="0"/>
          <w:iCs w:val="0"/>
        </w:rPr>
        <w:fldChar w:fldCharType="begin"/>
      </w:r>
      <w:r>
        <w:instrText xml:space="preserve"> SEQ Obr. \* ARABIC </w:instrText>
      </w:r>
      <w:r>
        <w:rPr>
          <w:b w:val="0"/>
          <w:iCs w:val="0"/>
        </w:rPr>
        <w:fldChar w:fldCharType="separate"/>
      </w:r>
      <w:r w:rsidR="00823192">
        <w:rPr>
          <w:noProof/>
        </w:rPr>
        <w:t>3</w:t>
      </w:r>
      <w:r>
        <w:rPr>
          <w:b w:val="0"/>
          <w:iCs w:val="0"/>
          <w:noProof/>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sz w:val="2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sz w:val="20"/>
          <w:lang w:eastAsia="cs-CZ"/>
        </w:rPr>
        <w:fldChar w:fldCharType="separate"/>
      </w:r>
      <w:r w:rsidRPr="001F6849">
        <w:t>(LaValle 2020)</w:t>
      </w:r>
      <w:r w:rsidRPr="001F6849">
        <w:rPr>
          <w:b w:val="0"/>
          <w:iCs w:val="0"/>
          <w:sz w:val="20"/>
          <w:lang w:eastAsia="cs-CZ"/>
        </w:rPr>
        <w:fldChar w:fldCharType="end"/>
      </w:r>
    </w:p>
    <w:p w14:paraId="0D6C743B" w14:textId="08114752" w:rsidR="00D8680E" w:rsidRPr="001F6849" w:rsidRDefault="00D8680E" w:rsidP="000023D6">
      <w:pPr>
        <w:pStyle w:val="Caption"/>
      </w:pPr>
    </w:p>
    <w:p w14:paraId="65DCD45B" w14:textId="176A56C6" w:rsidR="00F729B0" w:rsidRPr="001F6849" w:rsidRDefault="00BA1BB7" w:rsidP="00B6437D">
      <w:pPr>
        <w:pStyle w:val="Normlnprvnodsazen"/>
      </w:pPr>
      <w:proofErr w:type="spellStart"/>
      <w:r w:rsidRPr="001F6849">
        <w:lastRenderedPageBreak/>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00904756">
        <w:t xml:space="preserve">čímž je myšlen </w:t>
      </w:r>
      <w:r w:rsidRPr="001F6849">
        <w:t>komponent, kter</w:t>
      </w:r>
      <w:r w:rsidR="00904756">
        <w:t>ý</w:t>
      </w:r>
      <w:r w:rsidRPr="001F6849">
        <w:t xml:space="preserve"> vytváří </w:t>
      </w:r>
      <w:r w:rsidR="00904756">
        <w:t xml:space="preserve">alternativní </w:t>
      </w:r>
      <w:r w:rsidRPr="001F6849">
        <w:t xml:space="preserve">prostředí (může být VGE). Následně pak pomocí </w:t>
      </w:r>
      <w:r w:rsidR="00904756">
        <w:t>výstupu</w:t>
      </w:r>
      <w:r w:rsidRPr="001F6849">
        <w:t>, který je specifický pro daný smyslový orgán</w:t>
      </w:r>
      <w:r w:rsidR="003751B0">
        <w:t>,</w:t>
      </w:r>
      <w:r w:rsidRPr="001F6849">
        <w:t xml:space="preserve"> je percepce reálného světa nahrazena světem alternativním. </w:t>
      </w:r>
      <w:r w:rsidR="00F729B0" w:rsidRPr="001F6849">
        <w:t>Zmíněný VWG (</w:t>
      </w:r>
      <w:proofErr w:type="spellStart"/>
      <w:r w:rsidR="00F729B0" w:rsidRPr="001F6849">
        <w:rPr>
          <w:i/>
          <w:iCs/>
        </w:rPr>
        <w:t>vir</w:t>
      </w:r>
      <w:del w:id="60" w:author="Lukáš Herman" w:date="2023-02-21T16:18:00Z">
        <w:r w:rsidR="00F729B0" w:rsidRPr="001F6849" w:rsidDel="006613F9">
          <w:rPr>
            <w:i/>
            <w:iCs/>
          </w:rPr>
          <w:delText>u</w:delText>
        </w:r>
      </w:del>
      <w:r w:rsidR="00F729B0" w:rsidRPr="001F6849">
        <w:rPr>
          <w:i/>
          <w:iCs/>
        </w:rPr>
        <w:t>t</w:t>
      </w:r>
      <w:ins w:id="61"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vytváří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bookmarkStart w:id="62" w:name="_Toc155046797"/>
      <w:r w:rsidRPr="001F6849">
        <w:t>Hardware</w:t>
      </w:r>
      <w:bookmarkEnd w:id="62"/>
    </w:p>
    <w:p w14:paraId="3EBF2A80" w14:textId="5825B597" w:rsidR="00A03F48" w:rsidRPr="003751B0" w:rsidRDefault="00EB4302" w:rsidP="00E02830">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3" w:author="Lukáš Herman" w:date="2023-02-21T16:18:00Z">
        <w:r w:rsidR="00247F6B" w:rsidRPr="001F6849">
          <w:rPr>
            <w:b/>
            <w:bCs/>
          </w:rPr>
          <w:t>z</w:t>
        </w:r>
      </w:ins>
      <w:del w:id="64"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 xml:space="preserve">). </w:t>
      </w:r>
      <w:r w:rsidR="00E02830">
        <w:t>Výstupy je myšleno rozhraní počítač – člověk</w:t>
      </w:r>
      <w:r w:rsidR="003751B0">
        <w:t xml:space="preserve">, </w:t>
      </w:r>
      <w:r w:rsidR="00E02830">
        <w:t xml:space="preserve">přes které vnímáme virtuální svět. Nejdůležitějším je zrak, tedy rozhraní skrze obrazovku. </w:t>
      </w:r>
      <w:r w:rsidR="00643DB4" w:rsidRPr="001F6849">
        <w:t xml:space="preserve">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w:t>
      </w:r>
      <w:r w:rsidR="003751B0">
        <w:t xml:space="preserve"> Výpočetní jednotky se dělí primárně na mobilní HMD a </w:t>
      </w:r>
      <w:r w:rsidR="003751B0" w:rsidRPr="003751B0">
        <w:rPr>
          <w:i/>
          <w:iCs/>
          <w:lang w:val="en-US"/>
        </w:rPr>
        <w:t>tethered</w:t>
      </w:r>
      <w:r w:rsidR="003751B0">
        <w:rPr>
          <w:i/>
          <w:iCs/>
          <w:lang w:val="en-US"/>
        </w:rPr>
        <w:t xml:space="preserve"> </w:t>
      </w:r>
      <w:r w:rsidR="003751B0">
        <w:rPr>
          <w:lang w:val="en-US"/>
        </w:rPr>
        <w:t>(</w:t>
      </w:r>
      <w:r w:rsidR="003751B0" w:rsidRPr="003751B0">
        <w:t>externí počítač</w:t>
      </w:r>
      <w:r w:rsidR="003751B0">
        <w:rPr>
          <w:lang w:val="en-US"/>
        </w:rPr>
        <w:t>)</w:t>
      </w:r>
      <w:r w:rsidR="00FF22A6">
        <w:rPr>
          <w:lang w:val="en-US"/>
        </w:rPr>
        <w:t xml:space="preserve">, </w:t>
      </w:r>
      <w:r w:rsidR="00FF22A6" w:rsidRPr="00FF22A6">
        <w:t>kdy mobilní HMD jsou zpravidla méně výkonné.</w:t>
      </w:r>
    </w:p>
    <w:p w14:paraId="65BF6DF2" w14:textId="20E8AB11" w:rsidR="008A4628" w:rsidRPr="001F6849" w:rsidRDefault="008A4628" w:rsidP="008A4628">
      <w:pPr>
        <w:pStyle w:val="Heading3"/>
      </w:pPr>
      <w:bookmarkStart w:id="65" w:name="_Toc155046798"/>
      <w:r w:rsidRPr="001F6849">
        <w:t>Software</w:t>
      </w:r>
      <w:bookmarkEnd w:id="65"/>
    </w:p>
    <w:p w14:paraId="18F77D4D" w14:textId="1A062E03"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VR engine</w:t>
      </w:r>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E02830">
        <w:t>(kap.</w:t>
      </w:r>
      <w:r w:rsidR="00E02830">
        <w:t xml:space="preserve"> </w:t>
      </w:r>
      <w:r w:rsidR="00E02830">
        <w:fldChar w:fldCharType="begin"/>
      </w:r>
      <w:r w:rsidR="00E02830">
        <w:instrText xml:space="preserve"> REF _Ref154992667 \r \h </w:instrText>
      </w:r>
      <w:r w:rsidR="00E02830">
        <w:fldChar w:fldCharType="separate"/>
      </w:r>
      <w:r w:rsidR="00823192">
        <w:t>4</w:t>
      </w:r>
      <w:r w:rsidR="00E02830">
        <w:fldChar w:fldCharType="end"/>
      </w:r>
      <w:r w:rsidR="00E02830">
        <w:t xml:space="preserve"> </w:t>
      </w:r>
      <w:r w:rsidR="00E02830">
        <w:fldChar w:fldCharType="begin"/>
      </w:r>
      <w:r w:rsidR="00E02830">
        <w:instrText xml:space="preserve"> REF _Ref154992667 \h </w:instrText>
      </w:r>
      <w:r w:rsidR="00E02830">
        <w:fldChar w:fldCharType="separate"/>
      </w:r>
      <w:r w:rsidR="00823192" w:rsidRPr="001F6849">
        <w:t>Analýza technologií</w:t>
      </w:r>
      <w:r w:rsidR="00E02830">
        <w:fldChar w:fldCharType="end"/>
      </w:r>
      <w:r w:rsidR="007E1EA4" w:rsidRPr="00E02830">
        <w:t>)</w:t>
      </w:r>
      <w:r w:rsidR="00A25270" w:rsidRPr="00E02830">
        <w:t>.</w:t>
      </w:r>
      <w:r w:rsidR="00A25270" w:rsidRPr="001F6849">
        <w:t xml:space="preserve"> </w:t>
      </w:r>
      <w:r w:rsidR="007B3717">
        <w:t xml:space="preserve">Souhrn softwarových komponent potřebných pro vývoj virtuálního zážitku jsou </w:t>
      </w:r>
      <w:r w:rsidR="007B3717" w:rsidRPr="00E02830">
        <w:t xml:space="preserve">zdůrazněny Obr. </w:t>
      </w:r>
      <w:r w:rsidR="00E02830">
        <w:t>4</w:t>
      </w:r>
      <w:r w:rsidR="007B3717" w:rsidRPr="00E02830">
        <w:t>. VWG</w:t>
      </w:r>
      <w:r w:rsidR="007B3717">
        <w:t xml:space="preserve">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E02830">
        <w:t>ovladače</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w:t>
      </w:r>
    </w:p>
    <w:p w14:paraId="3FA056E0" w14:textId="16D8A2FA" w:rsidR="00B16D48" w:rsidRPr="001F6849" w:rsidRDefault="00D221D1" w:rsidP="00B16D48">
      <w:pPr>
        <w:keepNext/>
      </w:pPr>
      <w:r>
        <w:rPr>
          <w:noProof/>
          <w:sz w:val="16"/>
          <w:szCs w:val="16"/>
        </w:rPr>
        <w:lastRenderedPageBreak/>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p>
    <w:p w14:paraId="17C65BD7" w14:textId="20478879" w:rsidR="00A25270" w:rsidRPr="001F6849" w:rsidRDefault="00B16D48" w:rsidP="000023D6">
      <w:pPr>
        <w:pStyle w:val="Caption"/>
      </w:pPr>
      <w:r w:rsidRPr="001F6849">
        <w:t xml:space="preserve">Obr. </w:t>
      </w:r>
      <w:r>
        <w:fldChar w:fldCharType="begin"/>
      </w:r>
      <w:r>
        <w:instrText xml:space="preserve"> SEQ Obr. \* ARABIC </w:instrText>
      </w:r>
      <w:r>
        <w:fldChar w:fldCharType="separate"/>
      </w:r>
      <w:r w:rsidR="00823192">
        <w:rPr>
          <w:noProof/>
        </w:rPr>
        <w:t>4</w:t>
      </w:r>
      <w:r>
        <w:rPr>
          <w:noProof/>
        </w:rPr>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6" w:author="Jan Horák" w:date="2023-06-15T11:51:00Z"/>
        </w:rPr>
        <w:pPrChange w:id="67" w:author="Jan Horák" w:date="2023-06-15T11:51:00Z">
          <w:pPr>
            <w:pStyle w:val="Heading3"/>
          </w:pPr>
        </w:pPrChange>
      </w:pPr>
      <w:moveFromRangeStart w:id="68" w:author="Jan Horák" w:date="2023-06-15T11:51:00Z" w:name="move137722320"/>
      <w:moveFrom w:id="69" w:author="Jan Horák" w:date="2023-06-15T11:51:00Z">
        <w:r w:rsidRPr="00C17E1F" w:rsidDel="00BC59E7">
          <w:t>Účastník – percepce</w:t>
        </w:r>
        <w:r w:rsidR="00921C6E" w:rsidRPr="00C17E1F" w:rsidDel="00BC59E7">
          <w:t xml:space="preserve"> a </w:t>
        </w:r>
        <w:r w:rsidR="00BA4D29" w:rsidRPr="00C17E1F" w:rsidDel="00BC59E7">
          <w:t>fyziologie</w:t>
        </w:r>
        <w:bookmarkStart w:id="70" w:name="_Toc155046734"/>
        <w:bookmarkStart w:id="71" w:name="_Toc155046799"/>
        <w:bookmarkEnd w:id="70"/>
        <w:bookmarkEnd w:id="71"/>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bookmarkStart w:id="74" w:name="_Toc155046735"/>
        <w:bookmarkStart w:id="75" w:name="_Toc155046800"/>
        <w:bookmarkEnd w:id="74"/>
        <w:bookmarkEnd w:id="75"/>
      </w:moveFrom>
    </w:p>
    <w:p w14:paraId="3762F649" w14:textId="0DAF13F0" w:rsidR="000B5D5D" w:rsidRPr="00C17E1F" w:rsidDel="00BC59E7" w:rsidRDefault="000B5D5D">
      <w:pPr>
        <w:rPr>
          <w:moveFrom w:id="76" w:author="Jan Horák" w:date="2023-06-15T11:51:00Z"/>
        </w:rPr>
        <w:pPrChange w:id="77" w:author="Jan Horák" w:date="2023-06-15T11:51:00Z">
          <w:pPr>
            <w:pStyle w:val="Normlnprvnodsazen"/>
            <w:ind w:firstLine="0"/>
          </w:pPr>
        </w:pPrChange>
      </w:pPr>
      <w:moveFrom w:id="78"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bookmarkStart w:id="79" w:name="_Toc155046736"/>
        <w:bookmarkStart w:id="80" w:name="_Toc155046801"/>
        <w:bookmarkEnd w:id="79"/>
        <w:bookmarkEnd w:id="80"/>
      </w:moveFrom>
    </w:p>
    <w:p w14:paraId="1BBDA451" w14:textId="1D5E6087" w:rsidR="00783575" w:rsidRPr="00C17E1F" w:rsidDel="00BC59E7" w:rsidRDefault="001B7FFC">
      <w:pPr>
        <w:rPr>
          <w:moveFrom w:id="81" w:author="Jan Horák" w:date="2023-06-15T11:51:00Z"/>
        </w:rPr>
      </w:pPr>
      <w:moveFrom w:id="82"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bookmarkStart w:id="83" w:name="_Toc155046737"/>
        <w:bookmarkStart w:id="84" w:name="_Toc155046802"/>
        <w:bookmarkEnd w:id="83"/>
        <w:bookmarkEnd w:id="84"/>
      </w:moveFrom>
    </w:p>
    <w:p w14:paraId="424A8332" w14:textId="25AE1442" w:rsidR="0069447E" w:rsidRPr="00C17E1F" w:rsidRDefault="007E1EA4" w:rsidP="002656D4">
      <w:pPr>
        <w:pStyle w:val="Heading2"/>
        <w:rPr>
          <w:lang w:val="cs-CZ"/>
        </w:rPr>
      </w:pPr>
      <w:bookmarkStart w:id="85" w:name="_Toc155046803"/>
      <w:moveFromRangeEnd w:id="68"/>
      <w:r w:rsidRPr="00C17E1F">
        <w:rPr>
          <w:lang w:val="cs-CZ"/>
        </w:rPr>
        <w:t xml:space="preserve">Komponenty systému </w:t>
      </w:r>
      <w:r w:rsidR="00D92D85" w:rsidRPr="00C17E1F">
        <w:rPr>
          <w:lang w:val="cs-CZ"/>
        </w:rPr>
        <w:t>virtuální</w:t>
      </w:r>
      <w:r w:rsidRPr="00C17E1F">
        <w:rPr>
          <w:lang w:val="cs-CZ"/>
        </w:rPr>
        <w:t xml:space="preserve"> reality</w:t>
      </w:r>
      <w:bookmarkEnd w:id="85"/>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bookmarkStart w:id="86" w:name="_Ref154941040"/>
      <w:bookmarkStart w:id="87" w:name="_Toc155046804"/>
      <w:r>
        <w:rPr>
          <w:lang w:eastAsia="cs-CZ"/>
        </w:rPr>
        <w:t>Výstup – Output</w:t>
      </w:r>
      <w:bookmarkEnd w:id="86"/>
      <w:bookmarkEnd w:id="87"/>
    </w:p>
    <w:p w14:paraId="3B36A6A6" w14:textId="10766824" w:rsidR="00404AA2" w:rsidRDefault="0047600E" w:rsidP="00A955C0">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A955C0">
        <w:instrText xml:space="preserve"> ADDIN ZOTERO_ITEM CSL_CITATION {"citationID":"b5C8wpXP","properties":{"formattedCitation":"(\\uc0\\u199{}\\uc0\\u246{}ltekin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E3650B" w:rsidRPr="001F6849">
        <w:fldChar w:fldCharType="separate"/>
      </w:r>
      <w:r w:rsidR="00A955C0" w:rsidRPr="00A955C0">
        <w:rPr>
          <w:rFonts w:cs="Times New Roman"/>
          <w:szCs w:val="24"/>
        </w:rPr>
        <w:t>(</w:t>
      </w:r>
      <w:proofErr w:type="spellStart"/>
      <w:r w:rsidR="00A955C0" w:rsidRPr="00A955C0">
        <w:rPr>
          <w:rFonts w:cs="Times New Roman"/>
          <w:szCs w:val="24"/>
        </w:rPr>
        <w:t>Çöltekin</w:t>
      </w:r>
      <w:proofErr w:type="spellEnd"/>
      <w:r w:rsidR="00A955C0" w:rsidRPr="00A955C0">
        <w:rPr>
          <w:rFonts w:cs="Times New Roman"/>
          <w:szCs w:val="24"/>
        </w:rPr>
        <w:t xml:space="preserve"> et al. 2020b)</w:t>
      </w:r>
      <w:r w:rsidR="00E3650B" w:rsidRPr="001F6849">
        <w:fldChar w:fldCharType="end"/>
      </w:r>
      <w:r w:rsidR="00A955C0">
        <w:t xml:space="preserve">. </w:t>
      </w:r>
      <w:r w:rsidRPr="001F6849">
        <w:t xml:space="preserve">Ne-imerzní by neměly být považovány za zobrazovací zařízení pro virtuální realitu. Za </w:t>
      </w:r>
      <w:proofErr w:type="spellStart"/>
      <w:r w:rsidRPr="001F6849">
        <w:t>semi</w:t>
      </w:r>
      <w:proofErr w:type="spellEnd"/>
      <w:r w:rsidRPr="001F6849">
        <w:t>-im</w:t>
      </w:r>
      <w:r w:rsidR="00FB32C5">
        <w:t>e</w:t>
      </w:r>
      <w:r w:rsidRPr="001F6849">
        <w:t>rzní jsou považovány často stereoskopické displeje, popř. monoskopické displeje, které zakrývají výraznou část zorné</w:t>
      </w:r>
      <w:r w:rsidR="00AD3309">
        <w:t>ho</w:t>
      </w:r>
      <w:r w:rsidRPr="001F6849">
        <w:t xml:space="preserve">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E02830">
        <w:rPr>
          <w:i/>
          <w:iCs/>
        </w:rPr>
        <w:t xml:space="preserve"> </w:t>
      </w:r>
      <w:r w:rsidR="00E02830">
        <w:rPr>
          <w:i/>
          <w:iCs/>
        </w:rPr>
        <w:fldChar w:fldCharType="begin"/>
      </w:r>
      <w:r w:rsidR="00E02830">
        <w:rPr>
          <w:i/>
          <w:iCs/>
        </w:rPr>
        <w:instrText xml:space="preserve"> ADDIN ZOTERO_ITEM CSL_CITATION {"citationID":"rSoWMaLF","properties":{"formattedCitation":"(Sherman,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E02830">
        <w:rPr>
          <w:i/>
          <w:iCs/>
        </w:rPr>
        <w:fldChar w:fldCharType="separate"/>
      </w:r>
      <w:r w:rsidR="00E02830" w:rsidRPr="00E02830">
        <w:t>(</w:t>
      </w:r>
      <w:proofErr w:type="spellStart"/>
      <w:r w:rsidR="00E02830" w:rsidRPr="00E02830">
        <w:t>Sherman</w:t>
      </w:r>
      <w:proofErr w:type="spellEnd"/>
      <w:r w:rsidR="00E02830" w:rsidRPr="00E02830">
        <w:t>, Craig 2019)</w:t>
      </w:r>
      <w:r w:rsidR="00E02830">
        <w:rPr>
          <w:i/>
          <w:iCs/>
        </w:rPr>
        <w:fldChar w:fldCharType="end"/>
      </w:r>
      <w:r w:rsidR="00192B15" w:rsidRPr="001F6849">
        <w:t>.</w:t>
      </w:r>
      <w:r w:rsidR="00E02830">
        <w:t xml:space="preserve"> </w:t>
      </w:r>
      <w:r w:rsidR="00A55668">
        <w:t xml:space="preserve">HMD </w:t>
      </w:r>
      <w:r w:rsidR="00A55668" w:rsidRPr="00A55668">
        <w:t>zcela zaplňují zorné pole tím, že jsou obrazovky umístěny velice blízko očím</w:t>
      </w:r>
      <w:r w:rsidR="00192B15" w:rsidRPr="001F6849">
        <w:t xml:space="preserve">.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w:t>
      </w:r>
      <w:r w:rsidR="00A55668" w:rsidRPr="00A55668">
        <w:t xml:space="preserve">Využití konvexních čoček umožňuje, že obrazovka se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1EA73358" w14:textId="68C63629"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0B9666B7" w:rsidR="00192B15" w:rsidRDefault="00192B15" w:rsidP="00404AA2">
      <w:pPr>
        <w:pStyle w:val="Normlnprvnodsazen"/>
      </w:pPr>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005F78C8">
        <w:t>px</w:t>
      </w:r>
      <w:proofErr w:type="spellEnd"/>
      <w:r w:rsidR="005F78C8">
        <w:t xml:space="preserve"> </w:t>
      </w:r>
      <w:r w:rsidRPr="001F6849">
        <w:t xml:space="preserve">rozlišení na to, aby nebylo možné rozeznat </w:t>
      </w:r>
      <w:r w:rsidR="005F78C8">
        <w:t xml:space="preserve">jednotlivé </w:t>
      </w:r>
      <w:r w:rsidRPr="001F6849">
        <w:t xml:space="preserve">pixely. Tento přístup je však velice výpočetně náročný tudíž, se aplikuje proces, kdy vysoké rozlišení je pouze tam kde je lidské oko aktuálně zaostřeno, k čemuž je však potřeba aby HMD </w:t>
      </w:r>
      <w:r w:rsidR="005F78C8">
        <w:t xml:space="preserve">podporoval </w:t>
      </w:r>
      <w:r w:rsidRPr="001F6849">
        <w:t xml:space="preserve"> </w:t>
      </w:r>
      <w:proofErr w:type="spellStart"/>
      <w:r w:rsidR="005F78C8" w:rsidRPr="005F78C8">
        <w:rPr>
          <w:i/>
          <w:iCs/>
        </w:rPr>
        <w:t>eye</w:t>
      </w:r>
      <w:proofErr w:type="spellEnd"/>
      <w:r w:rsidR="005F78C8" w:rsidRPr="005F78C8">
        <w:rPr>
          <w:i/>
          <w:iCs/>
        </w:rPr>
        <w:t xml:space="preserve"> </w:t>
      </w:r>
      <w:proofErr w:type="spellStart"/>
      <w:r w:rsidR="005F78C8" w:rsidRPr="005F78C8">
        <w:rPr>
          <w:i/>
          <w:iCs/>
        </w:rPr>
        <w:t>tracking</w:t>
      </w:r>
      <w:proofErr w:type="spellEnd"/>
      <w:r w:rsidR="005F78C8">
        <w:t xml:space="preserve">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r w:rsidR="00404AA2" w:rsidRPr="001F6849">
        <w:t xml:space="preserve"> </w:t>
      </w:r>
    </w:p>
    <w:p w14:paraId="619BABF8" w14:textId="7AB663B9" w:rsidR="00D221D1" w:rsidRDefault="00A744C1" w:rsidP="00F55C43">
      <w:pPr>
        <w:pStyle w:val="Normlnprvnodsazen"/>
      </w:pPr>
      <w:r>
        <w:lastRenderedPageBreak/>
        <w:t>Výstupem není pouze vizuální, ale i haptický, popř. zvukový. Možnosti jednotlivých HMD se i těchto aspektech výrazně odlišují. V </w:t>
      </w:r>
      <w:r w:rsidRPr="005F78C8">
        <w:t>Tab.</w:t>
      </w:r>
      <w:r w:rsidR="005F78C8" w:rsidRPr="005F78C8">
        <w:t xml:space="preserve"> 1</w:t>
      </w:r>
      <w:r w:rsidR="005F78C8">
        <w:t xml:space="preserve"> </w:t>
      </w:r>
      <w:r>
        <w:t>jsou shrnuty klíčové charakteristiky populárních HMD.</w:t>
      </w:r>
      <w:r w:rsidR="00D26A67">
        <w:t xml:space="preserve"> Pro vývoj aplikace je primárním </w:t>
      </w:r>
      <w:r w:rsidR="00736AD5">
        <w:t>kritériem,</w:t>
      </w:r>
      <w:r w:rsidR="00D26A67">
        <w:t xml:space="preserve"> jaký způsob </w:t>
      </w:r>
      <w:r w:rsidR="005F78C8">
        <w:t>snímání,</w:t>
      </w:r>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5F78C8">
        <w:t>(viz. kap.</w:t>
      </w:r>
      <w:r w:rsidR="005F78C8" w:rsidRPr="005F78C8">
        <w:t xml:space="preserve"> </w:t>
      </w:r>
      <w:r w:rsidR="005F78C8" w:rsidRPr="005F78C8">
        <w:fldChar w:fldCharType="begin"/>
      </w:r>
      <w:r w:rsidR="005F78C8" w:rsidRPr="005F78C8">
        <w:instrText xml:space="preserve"> REF _Ref154959378 \w \h </w:instrText>
      </w:r>
      <w:r w:rsidR="005F78C8">
        <w:instrText xml:space="preserve"> \* MERGEFORMAT </w:instrText>
      </w:r>
      <w:r w:rsidR="005F78C8" w:rsidRPr="005F78C8">
        <w:fldChar w:fldCharType="separate"/>
      </w:r>
      <w:r w:rsidR="00823192">
        <w:t>3.3.2</w:t>
      </w:r>
      <w:r w:rsidR="005F78C8" w:rsidRPr="005F78C8">
        <w:fldChar w:fldCharType="end"/>
      </w:r>
      <w:r w:rsidR="005F78C8">
        <w:t xml:space="preserve"> </w:t>
      </w:r>
      <w:r w:rsidR="005F78C8" w:rsidRPr="005F78C8">
        <w:fldChar w:fldCharType="begin"/>
      </w:r>
      <w:r w:rsidR="005F78C8" w:rsidRPr="005F78C8">
        <w:instrText xml:space="preserve"> REF _Ref154959378 \h </w:instrText>
      </w:r>
      <w:r w:rsidR="005F78C8">
        <w:instrText xml:space="preserve"> \* MERGEFORMAT </w:instrText>
      </w:r>
      <w:r w:rsidR="005F78C8" w:rsidRPr="005F78C8">
        <w:fldChar w:fldCharType="separate"/>
      </w:r>
      <w:r w:rsidR="00823192">
        <w:t>Vstup – Input</w:t>
      </w:r>
      <w:r w:rsidR="005F78C8" w:rsidRPr="005F78C8">
        <w:fldChar w:fldCharType="end"/>
      </w:r>
      <w:r w:rsidR="00D26A67" w:rsidRPr="005F78C8">
        <w:t>).</w:t>
      </w:r>
    </w:p>
    <w:p w14:paraId="6FF2A7DD" w14:textId="4B1EBACD" w:rsidR="00210777" w:rsidRDefault="00210777" w:rsidP="00210777">
      <w:pPr>
        <w:spacing w:after="160"/>
        <w:jc w:val="left"/>
        <w:rPr>
          <w:b/>
          <w:iCs/>
          <w:color w:val="000000" w:themeColor="text1"/>
          <w:sz w:val="20"/>
          <w:szCs w:val="18"/>
        </w:rPr>
      </w:pPr>
      <w:r>
        <w:rPr>
          <w:b/>
          <w:iCs/>
          <w:color w:val="000000" w:themeColor="text1"/>
          <w:sz w:val="20"/>
          <w:szCs w:val="18"/>
        </w:rPr>
        <w:br w:type="page"/>
      </w:r>
    </w:p>
    <w:p w14:paraId="3AA10B76" w14:textId="3BADFF19" w:rsidR="00B972DB" w:rsidRDefault="00B972DB" w:rsidP="00341FBE">
      <w:pPr>
        <w:pStyle w:val="CaptionTabs"/>
      </w:pPr>
      <w:r>
        <w:lastRenderedPageBreak/>
        <w:t xml:space="preserve">Tab. </w:t>
      </w:r>
      <w:r>
        <w:fldChar w:fldCharType="begin"/>
      </w:r>
      <w:r>
        <w:instrText xml:space="preserve"> SEQ Tab. \* ARABIC </w:instrText>
      </w:r>
      <w:r>
        <w:fldChar w:fldCharType="separate"/>
      </w:r>
      <w:r w:rsidR="00823192">
        <w:rPr>
          <w:noProof/>
        </w:rPr>
        <w:t>1</w:t>
      </w:r>
      <w:r>
        <w:rPr>
          <w:noProof/>
        </w:rP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tbl>
      <w:tblPr>
        <w:tblW w:w="8725" w:type="dxa"/>
        <w:tblLook w:val="04A0" w:firstRow="1" w:lastRow="0" w:firstColumn="1" w:lastColumn="0" w:noHBand="0" w:noVBand="1"/>
      </w:tblPr>
      <w:tblGrid>
        <w:gridCol w:w="1500"/>
        <w:gridCol w:w="1340"/>
        <w:gridCol w:w="960"/>
        <w:gridCol w:w="1360"/>
        <w:gridCol w:w="1220"/>
        <w:gridCol w:w="1220"/>
        <w:gridCol w:w="1125"/>
      </w:tblGrid>
      <w:tr w:rsidR="006A7781" w:rsidRPr="006A7781" w14:paraId="7A53BDFE" w14:textId="77777777" w:rsidTr="006A7781">
        <w:trPr>
          <w:trHeight w:val="870"/>
        </w:trPr>
        <w:tc>
          <w:tcPr>
            <w:tcW w:w="15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17B3FFC"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Náze</w:t>
            </w:r>
            <w:proofErr w:type="spellEnd"/>
            <w:r w:rsidRPr="006A7781">
              <w:rPr>
                <w:rFonts w:eastAsia="Times New Roman" w:cs="Calibri"/>
                <w:b/>
                <w:bCs/>
                <w:color w:val="000000"/>
                <w:sz w:val="18"/>
                <w:szCs w:val="18"/>
                <w:lang w:val="en-US"/>
              </w:rPr>
              <w:t xml:space="preserve"> HMD</w:t>
            </w:r>
          </w:p>
        </w:tc>
        <w:tc>
          <w:tcPr>
            <w:tcW w:w="1340" w:type="dxa"/>
            <w:tcBorders>
              <w:top w:val="single" w:sz="4" w:space="0" w:color="auto"/>
              <w:left w:val="nil"/>
              <w:bottom w:val="single" w:sz="4" w:space="0" w:color="auto"/>
              <w:right w:val="single" w:sz="4" w:space="0" w:color="auto"/>
            </w:tcBorders>
            <w:shd w:val="clear" w:color="000000" w:fill="FFFFFF"/>
            <w:vAlign w:val="center"/>
            <w:hideMark/>
          </w:tcPr>
          <w:p w14:paraId="70524CE8"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Typ</w:t>
            </w:r>
            <w:proofErr w:type="spellEnd"/>
          </w:p>
        </w:tc>
        <w:tc>
          <w:tcPr>
            <w:tcW w:w="960" w:type="dxa"/>
            <w:tcBorders>
              <w:top w:val="single" w:sz="4" w:space="0" w:color="auto"/>
              <w:left w:val="nil"/>
              <w:bottom w:val="single" w:sz="4" w:space="0" w:color="auto"/>
              <w:right w:val="single" w:sz="4" w:space="0" w:color="auto"/>
            </w:tcBorders>
            <w:shd w:val="clear" w:color="000000" w:fill="FFFFFF"/>
            <w:vAlign w:val="center"/>
            <w:hideMark/>
          </w:tcPr>
          <w:p w14:paraId="205D607D"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Rok</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výroby</w:t>
            </w:r>
            <w:proofErr w:type="spellEnd"/>
          </w:p>
        </w:tc>
        <w:tc>
          <w:tcPr>
            <w:tcW w:w="1360" w:type="dxa"/>
            <w:tcBorders>
              <w:top w:val="single" w:sz="4" w:space="0" w:color="auto"/>
              <w:left w:val="nil"/>
              <w:bottom w:val="single" w:sz="4" w:space="0" w:color="auto"/>
              <w:right w:val="single" w:sz="4" w:space="0" w:color="auto"/>
            </w:tcBorders>
            <w:shd w:val="clear" w:color="000000" w:fill="FFFFFF"/>
            <w:vAlign w:val="center"/>
            <w:hideMark/>
          </w:tcPr>
          <w:p w14:paraId="394B5255"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Rozlišení</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na</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oko</w:t>
            </w:r>
            <w:proofErr w:type="spellEnd"/>
            <w:r w:rsidRPr="006A7781">
              <w:rPr>
                <w:rFonts w:eastAsia="Times New Roman" w:cs="Calibri"/>
                <w:b/>
                <w:bCs/>
                <w:color w:val="000000"/>
                <w:sz w:val="18"/>
                <w:szCs w:val="18"/>
                <w:lang w:val="en-US"/>
              </w:rPr>
              <w:t>]</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19A26631"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Obnovovací</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frekvence</w:t>
            </w:r>
            <w:proofErr w:type="spellEnd"/>
            <w:r w:rsidRPr="006A7781">
              <w:rPr>
                <w:rFonts w:eastAsia="Times New Roman" w:cs="Calibri"/>
                <w:b/>
                <w:bCs/>
                <w:color w:val="000000"/>
                <w:sz w:val="18"/>
                <w:szCs w:val="18"/>
                <w:lang w:val="en-US"/>
              </w:rPr>
              <w:t xml:space="preserve"> [Hz]</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06371B14" w14:textId="77777777" w:rsidR="006A7781" w:rsidRPr="006A7781" w:rsidRDefault="006A7781" w:rsidP="006A7781">
            <w:pPr>
              <w:spacing w:after="0" w:line="240" w:lineRule="auto"/>
              <w:jc w:val="center"/>
              <w:rPr>
                <w:rFonts w:eastAsia="Times New Roman" w:cs="Calibri"/>
                <w:b/>
                <w:bCs/>
                <w:color w:val="000000"/>
                <w:sz w:val="18"/>
                <w:szCs w:val="18"/>
                <w:lang w:val="en-US"/>
              </w:rPr>
            </w:pPr>
            <w:r w:rsidRPr="006A7781">
              <w:rPr>
                <w:rFonts w:eastAsia="Times New Roman" w:cs="Calibri"/>
                <w:b/>
                <w:bCs/>
                <w:color w:val="000000"/>
                <w:sz w:val="18"/>
                <w:szCs w:val="18"/>
                <w:lang w:val="en-US"/>
              </w:rPr>
              <w:t>Tracking</w:t>
            </w:r>
          </w:p>
        </w:tc>
        <w:tc>
          <w:tcPr>
            <w:tcW w:w="1125" w:type="dxa"/>
            <w:tcBorders>
              <w:top w:val="single" w:sz="4" w:space="0" w:color="auto"/>
              <w:left w:val="nil"/>
              <w:bottom w:val="single" w:sz="4" w:space="0" w:color="auto"/>
              <w:right w:val="single" w:sz="4" w:space="0" w:color="auto"/>
            </w:tcBorders>
            <w:shd w:val="clear" w:color="000000" w:fill="FFFFFF"/>
            <w:vAlign w:val="center"/>
            <w:hideMark/>
          </w:tcPr>
          <w:p w14:paraId="0B16875D"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Ovladače</w:t>
            </w:r>
            <w:proofErr w:type="spellEnd"/>
          </w:p>
        </w:tc>
      </w:tr>
      <w:tr w:rsidR="006A7781" w:rsidRPr="006A7781" w14:paraId="753A8061"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9ACB6D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Apple Vision Pro</w:t>
            </w:r>
          </w:p>
        </w:tc>
        <w:tc>
          <w:tcPr>
            <w:tcW w:w="1340" w:type="dxa"/>
            <w:tcBorders>
              <w:top w:val="nil"/>
              <w:left w:val="nil"/>
              <w:bottom w:val="single" w:sz="4" w:space="0" w:color="auto"/>
              <w:right w:val="single" w:sz="4" w:space="0" w:color="auto"/>
            </w:tcBorders>
            <w:shd w:val="clear" w:color="000000" w:fill="FFFFFF"/>
            <w:vAlign w:val="center"/>
            <w:hideMark/>
          </w:tcPr>
          <w:p w14:paraId="71EFB384"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3C6C591"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Neznámý</w:t>
            </w:r>
            <w:proofErr w:type="spellEnd"/>
          </w:p>
        </w:tc>
        <w:tc>
          <w:tcPr>
            <w:tcW w:w="1360" w:type="dxa"/>
            <w:tcBorders>
              <w:top w:val="nil"/>
              <w:left w:val="nil"/>
              <w:bottom w:val="single" w:sz="4" w:space="0" w:color="auto"/>
              <w:right w:val="single" w:sz="4" w:space="0" w:color="auto"/>
            </w:tcBorders>
            <w:shd w:val="clear" w:color="000000" w:fill="FFFFFF"/>
            <w:vAlign w:val="center"/>
            <w:hideMark/>
          </w:tcPr>
          <w:p w14:paraId="4B9613D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3400x3400</w:t>
            </w:r>
          </w:p>
        </w:tc>
        <w:tc>
          <w:tcPr>
            <w:tcW w:w="1220" w:type="dxa"/>
            <w:tcBorders>
              <w:top w:val="nil"/>
              <w:left w:val="nil"/>
              <w:bottom w:val="single" w:sz="4" w:space="0" w:color="auto"/>
              <w:right w:val="single" w:sz="4" w:space="0" w:color="auto"/>
            </w:tcBorders>
            <w:shd w:val="clear" w:color="000000" w:fill="FFFFFF"/>
            <w:vAlign w:val="center"/>
            <w:hideMark/>
          </w:tcPr>
          <w:p w14:paraId="5783A92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70FCD75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r w:rsidRPr="006A7781">
              <w:rPr>
                <w:rFonts w:eastAsia="Times New Roman" w:cs="Calibri"/>
                <w:color w:val="000000"/>
                <w:sz w:val="18"/>
                <w:szCs w:val="18"/>
                <w:lang w:val="en-US"/>
              </w:rPr>
              <w:t xml:space="preserve"> - </w:t>
            </w:r>
            <w:proofErr w:type="spellStart"/>
            <w:r w:rsidRPr="006A7781">
              <w:rPr>
                <w:rFonts w:eastAsia="Times New Roman" w:cs="Calibri"/>
                <w:color w:val="000000"/>
                <w:sz w:val="18"/>
                <w:szCs w:val="18"/>
                <w:lang w:val="en-US"/>
              </w:rPr>
              <w:t>obličej</w:t>
            </w:r>
            <w:proofErr w:type="spellEnd"/>
            <w:r w:rsidRPr="006A7781">
              <w:rPr>
                <w:rFonts w:eastAsia="Times New Roman" w:cs="Calibri"/>
                <w:color w:val="000000"/>
                <w:sz w:val="18"/>
                <w:szCs w:val="18"/>
                <w:lang w:val="en-US"/>
              </w:rPr>
              <w:t xml:space="preserve"> -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2EDD275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x</w:t>
            </w:r>
          </w:p>
        </w:tc>
      </w:tr>
      <w:tr w:rsidR="006A7781" w:rsidRPr="006A7781" w14:paraId="562499E5"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05BF24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HTC </w:t>
            </w:r>
            <w:proofErr w:type="spellStart"/>
            <w:r w:rsidRPr="006A7781">
              <w:rPr>
                <w:rFonts w:eastAsia="Times New Roman" w:cs="Calibri"/>
                <w:color w:val="000000"/>
                <w:sz w:val="18"/>
                <w:szCs w:val="18"/>
                <w:lang w:val="en-US"/>
              </w:rPr>
              <w:t>Vive</w:t>
            </w:r>
            <w:proofErr w:type="spellEnd"/>
            <w:r w:rsidRPr="006A7781">
              <w:rPr>
                <w:rFonts w:eastAsia="Times New Roman" w:cs="Calibri"/>
                <w:color w:val="000000"/>
                <w:sz w:val="18"/>
                <w:szCs w:val="18"/>
                <w:lang w:val="en-US"/>
              </w:rPr>
              <w:t xml:space="preserve"> Pro 2</w:t>
            </w:r>
          </w:p>
        </w:tc>
        <w:tc>
          <w:tcPr>
            <w:tcW w:w="1340" w:type="dxa"/>
            <w:tcBorders>
              <w:top w:val="nil"/>
              <w:left w:val="nil"/>
              <w:bottom w:val="single" w:sz="4" w:space="0" w:color="auto"/>
              <w:right w:val="single" w:sz="4" w:space="0" w:color="auto"/>
            </w:tcBorders>
            <w:shd w:val="clear" w:color="000000" w:fill="FFFFFF"/>
            <w:vAlign w:val="center"/>
            <w:hideMark/>
          </w:tcPr>
          <w:p w14:paraId="426ACDD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6675320"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2021</w:t>
            </w:r>
          </w:p>
        </w:tc>
        <w:tc>
          <w:tcPr>
            <w:tcW w:w="1360" w:type="dxa"/>
            <w:tcBorders>
              <w:top w:val="nil"/>
              <w:left w:val="nil"/>
              <w:bottom w:val="single" w:sz="4" w:space="0" w:color="auto"/>
              <w:right w:val="single" w:sz="4" w:space="0" w:color="auto"/>
            </w:tcBorders>
            <w:shd w:val="clear" w:color="000000" w:fill="FFFFFF"/>
            <w:vAlign w:val="center"/>
            <w:hideMark/>
          </w:tcPr>
          <w:p w14:paraId="14ECB7F0"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2448x2448</w:t>
            </w:r>
          </w:p>
        </w:tc>
        <w:tc>
          <w:tcPr>
            <w:tcW w:w="1220" w:type="dxa"/>
            <w:tcBorders>
              <w:top w:val="nil"/>
              <w:left w:val="nil"/>
              <w:bottom w:val="single" w:sz="4" w:space="0" w:color="auto"/>
              <w:right w:val="single" w:sz="4" w:space="0" w:color="auto"/>
            </w:tcBorders>
            <w:shd w:val="clear" w:color="000000" w:fill="FFFFFF"/>
            <w:vAlign w:val="center"/>
            <w:hideMark/>
          </w:tcPr>
          <w:p w14:paraId="5859265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6F209B4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w:t>
            </w:r>
            <w:proofErr w:type="spellStart"/>
            <w:r w:rsidRPr="006A7781">
              <w:rPr>
                <w:rFonts w:eastAsia="Times New Roman" w:cs="Calibri"/>
                <w:color w:val="000000"/>
                <w:sz w:val="18"/>
                <w:szCs w:val="18"/>
                <w:lang w:val="en-US"/>
              </w:rPr>
              <w:t>ouside</w:t>
            </w:r>
            <w:proofErr w:type="spellEnd"/>
            <w:r w:rsidRPr="006A7781">
              <w:rPr>
                <w:rFonts w:eastAsia="Times New Roman" w:cs="Calibri"/>
                <w:color w:val="000000"/>
                <w:sz w:val="18"/>
                <w:szCs w:val="18"/>
                <w:lang w:val="en-US"/>
              </w:rPr>
              <w:t>-in</w:t>
            </w:r>
          </w:p>
        </w:tc>
        <w:tc>
          <w:tcPr>
            <w:tcW w:w="1125" w:type="dxa"/>
            <w:tcBorders>
              <w:top w:val="nil"/>
              <w:left w:val="nil"/>
              <w:bottom w:val="single" w:sz="4" w:space="0" w:color="auto"/>
              <w:right w:val="single" w:sz="4" w:space="0" w:color="auto"/>
            </w:tcBorders>
            <w:shd w:val="clear" w:color="000000" w:fill="FFFFFF"/>
            <w:vAlign w:val="center"/>
            <w:hideMark/>
          </w:tcPr>
          <w:p w14:paraId="50F15A5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30862A6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30C68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HTC </w:t>
            </w:r>
            <w:proofErr w:type="spellStart"/>
            <w:r w:rsidRPr="006A7781">
              <w:rPr>
                <w:rFonts w:eastAsia="Times New Roman" w:cs="Calibri"/>
                <w:color w:val="000000"/>
                <w:sz w:val="18"/>
                <w:szCs w:val="18"/>
                <w:lang w:val="en-US"/>
              </w:rPr>
              <w:t>Vive</w:t>
            </w:r>
            <w:proofErr w:type="spellEnd"/>
          </w:p>
        </w:tc>
        <w:tc>
          <w:tcPr>
            <w:tcW w:w="1340" w:type="dxa"/>
            <w:tcBorders>
              <w:top w:val="nil"/>
              <w:left w:val="nil"/>
              <w:bottom w:val="single" w:sz="4" w:space="0" w:color="auto"/>
              <w:right w:val="single" w:sz="4" w:space="0" w:color="auto"/>
            </w:tcBorders>
            <w:shd w:val="clear" w:color="000000" w:fill="FFFFFF"/>
            <w:vAlign w:val="center"/>
            <w:hideMark/>
          </w:tcPr>
          <w:p w14:paraId="4B3DD95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EC737A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2016</w:t>
            </w:r>
          </w:p>
        </w:tc>
        <w:tc>
          <w:tcPr>
            <w:tcW w:w="1360" w:type="dxa"/>
            <w:tcBorders>
              <w:top w:val="nil"/>
              <w:left w:val="nil"/>
              <w:bottom w:val="single" w:sz="4" w:space="0" w:color="auto"/>
              <w:right w:val="single" w:sz="4" w:space="0" w:color="auto"/>
            </w:tcBorders>
            <w:shd w:val="clear" w:color="000000" w:fill="FFFFFF"/>
            <w:vAlign w:val="center"/>
            <w:hideMark/>
          </w:tcPr>
          <w:p w14:paraId="5BAE7D6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1080x1200</w:t>
            </w:r>
          </w:p>
        </w:tc>
        <w:tc>
          <w:tcPr>
            <w:tcW w:w="1220" w:type="dxa"/>
            <w:tcBorders>
              <w:top w:val="nil"/>
              <w:left w:val="nil"/>
              <w:bottom w:val="single" w:sz="4" w:space="0" w:color="auto"/>
              <w:right w:val="single" w:sz="4" w:space="0" w:color="auto"/>
            </w:tcBorders>
            <w:shd w:val="clear" w:color="000000" w:fill="FFFFFF"/>
            <w:vAlign w:val="center"/>
            <w:hideMark/>
          </w:tcPr>
          <w:p w14:paraId="500D7E5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30B4594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w:t>
            </w:r>
            <w:proofErr w:type="spellStart"/>
            <w:r w:rsidRPr="006A7781">
              <w:rPr>
                <w:rFonts w:eastAsia="Times New Roman" w:cs="Calibri"/>
                <w:color w:val="000000"/>
                <w:sz w:val="18"/>
                <w:szCs w:val="18"/>
                <w:lang w:val="en-US"/>
              </w:rPr>
              <w:t>ouside</w:t>
            </w:r>
            <w:proofErr w:type="spellEnd"/>
            <w:r w:rsidRPr="006A7781">
              <w:rPr>
                <w:rFonts w:eastAsia="Times New Roman" w:cs="Calibri"/>
                <w:color w:val="000000"/>
                <w:sz w:val="18"/>
                <w:szCs w:val="18"/>
                <w:lang w:val="en-US"/>
              </w:rPr>
              <w:t>-in</w:t>
            </w:r>
          </w:p>
        </w:tc>
        <w:tc>
          <w:tcPr>
            <w:tcW w:w="1125" w:type="dxa"/>
            <w:tcBorders>
              <w:top w:val="nil"/>
              <w:left w:val="nil"/>
              <w:bottom w:val="single" w:sz="4" w:space="0" w:color="auto"/>
              <w:right w:val="single" w:sz="4" w:space="0" w:color="auto"/>
            </w:tcBorders>
            <w:shd w:val="clear" w:color="000000" w:fill="FFFFFF"/>
            <w:vAlign w:val="center"/>
            <w:hideMark/>
          </w:tcPr>
          <w:p w14:paraId="11D19678"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14A5FC07"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261461D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Lenovo Legion VR700</w:t>
            </w:r>
          </w:p>
        </w:tc>
        <w:tc>
          <w:tcPr>
            <w:tcW w:w="1340" w:type="dxa"/>
            <w:tcBorders>
              <w:top w:val="nil"/>
              <w:left w:val="nil"/>
              <w:bottom w:val="single" w:sz="4" w:space="0" w:color="auto"/>
              <w:right w:val="single" w:sz="4" w:space="0" w:color="auto"/>
            </w:tcBorders>
            <w:shd w:val="clear" w:color="000000" w:fill="FFFFFF"/>
            <w:vAlign w:val="center"/>
            <w:hideMark/>
          </w:tcPr>
          <w:p w14:paraId="76FB55F1"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231CE5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26A30F1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58877E0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0FB097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19A61C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2C62D6A9"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3EC2455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Meta Quest Pro</w:t>
            </w:r>
          </w:p>
        </w:tc>
        <w:tc>
          <w:tcPr>
            <w:tcW w:w="1340" w:type="dxa"/>
            <w:tcBorders>
              <w:top w:val="nil"/>
              <w:left w:val="nil"/>
              <w:bottom w:val="single" w:sz="4" w:space="0" w:color="auto"/>
              <w:right w:val="single" w:sz="4" w:space="0" w:color="auto"/>
            </w:tcBorders>
            <w:shd w:val="clear" w:color="000000" w:fill="FFFFFF"/>
            <w:vAlign w:val="center"/>
            <w:hideMark/>
          </w:tcPr>
          <w:p w14:paraId="3DEB5900"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08C21D8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19F3BD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1800x1920</w:t>
            </w:r>
          </w:p>
        </w:tc>
        <w:tc>
          <w:tcPr>
            <w:tcW w:w="1220" w:type="dxa"/>
            <w:tcBorders>
              <w:top w:val="nil"/>
              <w:left w:val="nil"/>
              <w:bottom w:val="single" w:sz="4" w:space="0" w:color="auto"/>
              <w:right w:val="single" w:sz="4" w:space="0" w:color="auto"/>
            </w:tcBorders>
            <w:shd w:val="clear" w:color="000000" w:fill="FFFFFF"/>
            <w:vAlign w:val="center"/>
            <w:hideMark/>
          </w:tcPr>
          <w:p w14:paraId="36BF81F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BE8BEF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obličej</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5AF2B6F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6CBFE41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6D1E78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Oculus Quest 2</w:t>
            </w:r>
          </w:p>
        </w:tc>
        <w:tc>
          <w:tcPr>
            <w:tcW w:w="1340" w:type="dxa"/>
            <w:tcBorders>
              <w:top w:val="nil"/>
              <w:left w:val="nil"/>
              <w:bottom w:val="single" w:sz="4" w:space="0" w:color="auto"/>
              <w:right w:val="single" w:sz="4" w:space="0" w:color="auto"/>
            </w:tcBorders>
            <w:shd w:val="clear" w:color="000000" w:fill="FFFFFF"/>
            <w:vAlign w:val="center"/>
            <w:hideMark/>
          </w:tcPr>
          <w:p w14:paraId="1DAD54CF"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D9B4658"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2020</w:t>
            </w:r>
          </w:p>
        </w:tc>
        <w:tc>
          <w:tcPr>
            <w:tcW w:w="1360" w:type="dxa"/>
            <w:tcBorders>
              <w:top w:val="nil"/>
              <w:left w:val="nil"/>
              <w:bottom w:val="single" w:sz="4" w:space="0" w:color="auto"/>
              <w:right w:val="single" w:sz="4" w:space="0" w:color="auto"/>
            </w:tcBorders>
            <w:shd w:val="clear" w:color="000000" w:fill="FFFFFF"/>
            <w:vAlign w:val="center"/>
            <w:hideMark/>
          </w:tcPr>
          <w:p w14:paraId="68E659D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6811459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79A7FD2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3CA6F98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477B7074"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189E591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Oculus Rift S</w:t>
            </w:r>
          </w:p>
        </w:tc>
        <w:tc>
          <w:tcPr>
            <w:tcW w:w="1340" w:type="dxa"/>
            <w:tcBorders>
              <w:top w:val="nil"/>
              <w:left w:val="nil"/>
              <w:bottom w:val="single" w:sz="4" w:space="0" w:color="auto"/>
              <w:right w:val="single" w:sz="4" w:space="0" w:color="auto"/>
            </w:tcBorders>
            <w:shd w:val="clear" w:color="000000" w:fill="FFFFFF"/>
            <w:vAlign w:val="center"/>
            <w:hideMark/>
          </w:tcPr>
          <w:p w14:paraId="0DCBADD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59D870E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2019</w:t>
            </w:r>
          </w:p>
        </w:tc>
        <w:tc>
          <w:tcPr>
            <w:tcW w:w="1360" w:type="dxa"/>
            <w:tcBorders>
              <w:top w:val="nil"/>
              <w:left w:val="nil"/>
              <w:bottom w:val="single" w:sz="4" w:space="0" w:color="auto"/>
              <w:right w:val="single" w:sz="4" w:space="0" w:color="auto"/>
            </w:tcBorders>
            <w:shd w:val="clear" w:color="000000" w:fill="FFFFFF"/>
            <w:vAlign w:val="center"/>
            <w:hideMark/>
          </w:tcPr>
          <w:p w14:paraId="5F6F8A4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1280x1440</w:t>
            </w:r>
          </w:p>
        </w:tc>
        <w:tc>
          <w:tcPr>
            <w:tcW w:w="1220" w:type="dxa"/>
            <w:tcBorders>
              <w:top w:val="nil"/>
              <w:left w:val="nil"/>
              <w:bottom w:val="single" w:sz="4" w:space="0" w:color="auto"/>
              <w:right w:val="single" w:sz="4" w:space="0" w:color="auto"/>
            </w:tcBorders>
            <w:shd w:val="clear" w:color="000000" w:fill="FFFFFF"/>
            <w:vAlign w:val="center"/>
            <w:hideMark/>
          </w:tcPr>
          <w:p w14:paraId="5517DEF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80</w:t>
            </w:r>
          </w:p>
        </w:tc>
        <w:tc>
          <w:tcPr>
            <w:tcW w:w="1220" w:type="dxa"/>
            <w:tcBorders>
              <w:top w:val="nil"/>
              <w:left w:val="nil"/>
              <w:bottom w:val="single" w:sz="4" w:space="0" w:color="auto"/>
              <w:right w:val="single" w:sz="4" w:space="0" w:color="auto"/>
            </w:tcBorders>
            <w:shd w:val="clear" w:color="000000" w:fill="FFFFFF"/>
            <w:vAlign w:val="center"/>
            <w:hideMark/>
          </w:tcPr>
          <w:p w14:paraId="0FD2880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1AB9082D"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7B5A6111"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595DE4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Pico 4</w:t>
            </w:r>
          </w:p>
        </w:tc>
        <w:tc>
          <w:tcPr>
            <w:tcW w:w="1340" w:type="dxa"/>
            <w:tcBorders>
              <w:top w:val="nil"/>
              <w:left w:val="nil"/>
              <w:bottom w:val="single" w:sz="4" w:space="0" w:color="auto"/>
              <w:right w:val="single" w:sz="4" w:space="0" w:color="auto"/>
            </w:tcBorders>
            <w:shd w:val="clear" w:color="000000" w:fill="FFFFFF"/>
            <w:vAlign w:val="center"/>
            <w:hideMark/>
          </w:tcPr>
          <w:p w14:paraId="417CC586"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6AB271F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5ACA9A6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2991FF1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0F3EC7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08C4A77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6D34582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4AB047"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Pimax</w:t>
            </w:r>
            <w:proofErr w:type="spellEnd"/>
            <w:r w:rsidRPr="006A7781">
              <w:rPr>
                <w:rFonts w:eastAsia="Times New Roman" w:cs="Calibri"/>
                <w:color w:val="000000"/>
                <w:sz w:val="18"/>
                <w:szCs w:val="18"/>
                <w:lang w:val="en-US"/>
              </w:rPr>
              <w:t xml:space="preserve"> Crystal QLED</w:t>
            </w:r>
          </w:p>
        </w:tc>
        <w:tc>
          <w:tcPr>
            <w:tcW w:w="1340" w:type="dxa"/>
            <w:tcBorders>
              <w:top w:val="nil"/>
              <w:left w:val="nil"/>
              <w:bottom w:val="single" w:sz="4" w:space="0" w:color="auto"/>
              <w:right w:val="single" w:sz="4" w:space="0" w:color="auto"/>
            </w:tcBorders>
            <w:shd w:val="clear" w:color="000000" w:fill="FFFFFF"/>
            <w:vAlign w:val="center"/>
            <w:hideMark/>
          </w:tcPr>
          <w:p w14:paraId="2D596B3C"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5A73B5A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2023</w:t>
            </w:r>
          </w:p>
        </w:tc>
        <w:tc>
          <w:tcPr>
            <w:tcW w:w="1360" w:type="dxa"/>
            <w:tcBorders>
              <w:top w:val="nil"/>
              <w:left w:val="nil"/>
              <w:bottom w:val="single" w:sz="4" w:space="0" w:color="auto"/>
              <w:right w:val="single" w:sz="4" w:space="0" w:color="auto"/>
            </w:tcBorders>
            <w:shd w:val="clear" w:color="000000" w:fill="FFFFFF"/>
            <w:vAlign w:val="center"/>
            <w:hideMark/>
          </w:tcPr>
          <w:p w14:paraId="240CFE9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2880x2880</w:t>
            </w:r>
          </w:p>
        </w:tc>
        <w:tc>
          <w:tcPr>
            <w:tcW w:w="1220" w:type="dxa"/>
            <w:tcBorders>
              <w:top w:val="nil"/>
              <w:left w:val="nil"/>
              <w:bottom w:val="single" w:sz="4" w:space="0" w:color="auto"/>
              <w:right w:val="single" w:sz="4" w:space="0" w:color="auto"/>
            </w:tcBorders>
            <w:shd w:val="clear" w:color="000000" w:fill="FFFFFF"/>
            <w:vAlign w:val="center"/>
            <w:hideMark/>
          </w:tcPr>
          <w:p w14:paraId="218EE94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160</w:t>
            </w:r>
          </w:p>
        </w:tc>
        <w:tc>
          <w:tcPr>
            <w:tcW w:w="1220" w:type="dxa"/>
            <w:tcBorders>
              <w:top w:val="nil"/>
              <w:left w:val="nil"/>
              <w:bottom w:val="single" w:sz="4" w:space="0" w:color="auto"/>
              <w:right w:val="single" w:sz="4" w:space="0" w:color="auto"/>
            </w:tcBorders>
            <w:shd w:val="clear" w:color="000000" w:fill="FFFFFF"/>
            <w:vAlign w:val="center"/>
            <w:hideMark/>
          </w:tcPr>
          <w:p w14:paraId="0298122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1EFD0EF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02D9E7A2"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C25A32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PlayStation VR2</w:t>
            </w:r>
          </w:p>
        </w:tc>
        <w:tc>
          <w:tcPr>
            <w:tcW w:w="1340" w:type="dxa"/>
            <w:tcBorders>
              <w:top w:val="nil"/>
              <w:left w:val="nil"/>
              <w:bottom w:val="single" w:sz="4" w:space="0" w:color="auto"/>
              <w:right w:val="single" w:sz="4" w:space="0" w:color="auto"/>
            </w:tcBorders>
            <w:shd w:val="clear" w:color="000000" w:fill="FFFFFF"/>
            <w:vAlign w:val="center"/>
            <w:hideMark/>
          </w:tcPr>
          <w:p w14:paraId="1AF1262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PlayStation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305159D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2023</w:t>
            </w:r>
          </w:p>
        </w:tc>
        <w:tc>
          <w:tcPr>
            <w:tcW w:w="1360" w:type="dxa"/>
            <w:tcBorders>
              <w:top w:val="nil"/>
              <w:left w:val="nil"/>
              <w:bottom w:val="single" w:sz="4" w:space="0" w:color="auto"/>
              <w:right w:val="single" w:sz="4" w:space="0" w:color="auto"/>
            </w:tcBorders>
            <w:shd w:val="clear" w:color="000000" w:fill="FFFFFF"/>
            <w:vAlign w:val="center"/>
            <w:hideMark/>
          </w:tcPr>
          <w:p w14:paraId="3BF1803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2000x2040</w:t>
            </w:r>
          </w:p>
        </w:tc>
        <w:tc>
          <w:tcPr>
            <w:tcW w:w="1220" w:type="dxa"/>
            <w:tcBorders>
              <w:top w:val="nil"/>
              <w:left w:val="nil"/>
              <w:bottom w:val="single" w:sz="4" w:space="0" w:color="auto"/>
              <w:right w:val="single" w:sz="4" w:space="0" w:color="auto"/>
            </w:tcBorders>
            <w:shd w:val="clear" w:color="000000" w:fill="FFFFFF"/>
            <w:vAlign w:val="center"/>
            <w:hideMark/>
          </w:tcPr>
          <w:p w14:paraId="3AD0FE1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7EB0D46D"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60D2678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5A3018A6"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C97D98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Valve Index</w:t>
            </w:r>
          </w:p>
        </w:tc>
        <w:tc>
          <w:tcPr>
            <w:tcW w:w="1340" w:type="dxa"/>
            <w:tcBorders>
              <w:top w:val="nil"/>
              <w:left w:val="nil"/>
              <w:bottom w:val="single" w:sz="4" w:space="0" w:color="auto"/>
              <w:right w:val="single" w:sz="4" w:space="0" w:color="auto"/>
            </w:tcBorders>
            <w:shd w:val="clear" w:color="000000" w:fill="FFFFFF"/>
            <w:vAlign w:val="center"/>
            <w:hideMark/>
          </w:tcPr>
          <w:p w14:paraId="68824D7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69E3C5F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2019</w:t>
            </w:r>
          </w:p>
        </w:tc>
        <w:tc>
          <w:tcPr>
            <w:tcW w:w="1360" w:type="dxa"/>
            <w:tcBorders>
              <w:top w:val="nil"/>
              <w:left w:val="nil"/>
              <w:bottom w:val="single" w:sz="4" w:space="0" w:color="auto"/>
              <w:right w:val="single" w:sz="4" w:space="0" w:color="auto"/>
            </w:tcBorders>
            <w:shd w:val="clear" w:color="000000" w:fill="FFFFFF"/>
            <w:vAlign w:val="center"/>
            <w:hideMark/>
          </w:tcPr>
          <w:p w14:paraId="622F9EB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1440x1600</w:t>
            </w:r>
          </w:p>
        </w:tc>
        <w:tc>
          <w:tcPr>
            <w:tcW w:w="1220" w:type="dxa"/>
            <w:tcBorders>
              <w:top w:val="nil"/>
              <w:left w:val="nil"/>
              <w:bottom w:val="single" w:sz="4" w:space="0" w:color="auto"/>
              <w:right w:val="single" w:sz="4" w:space="0" w:color="auto"/>
            </w:tcBorders>
            <w:shd w:val="clear" w:color="000000" w:fill="FFFFFF"/>
            <w:vAlign w:val="center"/>
            <w:hideMark/>
          </w:tcPr>
          <w:p w14:paraId="57E83BC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144</w:t>
            </w:r>
          </w:p>
        </w:tc>
        <w:tc>
          <w:tcPr>
            <w:tcW w:w="1220" w:type="dxa"/>
            <w:tcBorders>
              <w:top w:val="nil"/>
              <w:left w:val="nil"/>
              <w:bottom w:val="single" w:sz="4" w:space="0" w:color="auto"/>
              <w:right w:val="single" w:sz="4" w:space="0" w:color="auto"/>
            </w:tcBorders>
            <w:shd w:val="clear" w:color="000000" w:fill="FFFFFF"/>
            <w:vAlign w:val="center"/>
            <w:hideMark/>
          </w:tcPr>
          <w:p w14:paraId="034A19B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w:t>
            </w:r>
            <w:proofErr w:type="spellStart"/>
            <w:r w:rsidRPr="006A7781">
              <w:rPr>
                <w:rFonts w:eastAsia="Times New Roman" w:cs="Calibri"/>
                <w:color w:val="000000"/>
                <w:sz w:val="18"/>
                <w:szCs w:val="18"/>
                <w:lang w:val="en-US"/>
              </w:rPr>
              <w:t>ouside</w:t>
            </w:r>
            <w:proofErr w:type="spellEnd"/>
            <w:r w:rsidRPr="006A7781">
              <w:rPr>
                <w:rFonts w:eastAsia="Times New Roman" w:cs="Calibri"/>
                <w:color w:val="000000"/>
                <w:sz w:val="18"/>
                <w:szCs w:val="18"/>
                <w:lang w:val="en-US"/>
              </w:rPr>
              <w:t>-in</w:t>
            </w:r>
          </w:p>
        </w:tc>
        <w:tc>
          <w:tcPr>
            <w:tcW w:w="1125" w:type="dxa"/>
            <w:tcBorders>
              <w:top w:val="nil"/>
              <w:left w:val="nil"/>
              <w:bottom w:val="single" w:sz="4" w:space="0" w:color="auto"/>
              <w:right w:val="single" w:sz="4" w:space="0" w:color="auto"/>
            </w:tcBorders>
            <w:shd w:val="clear" w:color="000000" w:fill="FFFFFF"/>
            <w:vAlign w:val="center"/>
            <w:hideMark/>
          </w:tcPr>
          <w:p w14:paraId="4CC91B7B"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05D8BC5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22E766B"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HP Reverb</w:t>
            </w:r>
          </w:p>
        </w:tc>
        <w:tc>
          <w:tcPr>
            <w:tcW w:w="1340" w:type="dxa"/>
            <w:tcBorders>
              <w:top w:val="nil"/>
              <w:left w:val="nil"/>
              <w:bottom w:val="single" w:sz="4" w:space="0" w:color="auto"/>
              <w:right w:val="single" w:sz="4" w:space="0" w:color="auto"/>
            </w:tcBorders>
            <w:shd w:val="clear" w:color="000000" w:fill="FFFFFF"/>
            <w:vAlign w:val="center"/>
            <w:hideMark/>
          </w:tcPr>
          <w:p w14:paraId="4B819FB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46DA10B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2020</w:t>
            </w:r>
          </w:p>
        </w:tc>
        <w:tc>
          <w:tcPr>
            <w:tcW w:w="1360" w:type="dxa"/>
            <w:tcBorders>
              <w:top w:val="nil"/>
              <w:left w:val="nil"/>
              <w:bottom w:val="single" w:sz="4" w:space="0" w:color="auto"/>
              <w:right w:val="single" w:sz="4" w:space="0" w:color="auto"/>
            </w:tcBorders>
            <w:shd w:val="clear" w:color="000000" w:fill="FFFFFF"/>
            <w:vAlign w:val="center"/>
            <w:hideMark/>
          </w:tcPr>
          <w:p w14:paraId="36BF50E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648ECE3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558AAF5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447634E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bl>
    <w:p w14:paraId="061B6AE4" w14:textId="18473803" w:rsidR="000E53C2" w:rsidRDefault="00CD0161" w:rsidP="009323BA">
      <w:pPr>
        <w:pStyle w:val="Heading3"/>
      </w:pPr>
      <w:bookmarkStart w:id="88" w:name="_Ref154959378"/>
      <w:bookmarkStart w:id="89" w:name="_Toc155046805"/>
      <w:r>
        <w:t>Vstup – Input</w:t>
      </w:r>
      <w:bookmarkEnd w:id="88"/>
      <w:bookmarkEnd w:id="89"/>
    </w:p>
    <w:p w14:paraId="7ADE2B22" w14:textId="2B714624" w:rsidR="007160C1" w:rsidRPr="001F6849" w:rsidRDefault="00F11FD9" w:rsidP="000E53C2">
      <w:r w:rsidRPr="001F6849">
        <w:t xml:space="preserve">Důležitým aspektem hardware pro VR je </w:t>
      </w:r>
      <w:proofErr w:type="spellStart"/>
      <w:r w:rsidRPr="00CD0161">
        <w:rPr>
          <w:i/>
          <w:iCs/>
        </w:rPr>
        <w:t>tracking</w:t>
      </w:r>
      <w:proofErr w:type="spellEnd"/>
      <w:r w:rsidR="00E12F85" w:rsidRPr="001F6849">
        <w:t xml:space="preserve"> </w:t>
      </w:r>
      <w:r w:rsidRPr="001F6849">
        <w:fldChar w:fldCharType="begin"/>
      </w:r>
      <w:r w:rsidR="006A7781">
        <w:instrText xml:space="preserve"> ADDIN ZOTERO_ITEM CSL_CITATION {"citationID":"775khDkK","properties":{"formattedCitation":"(\\uc0\\u199{}\\uc0\\u246{}ltekin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006A7781" w:rsidRPr="006A7781">
        <w:rPr>
          <w:rFonts w:cs="Times New Roman"/>
          <w:szCs w:val="24"/>
        </w:rPr>
        <w:t>(</w:t>
      </w:r>
      <w:proofErr w:type="spellStart"/>
      <w:r w:rsidR="006A7781" w:rsidRPr="006A7781">
        <w:rPr>
          <w:rFonts w:cs="Times New Roman"/>
          <w:szCs w:val="24"/>
        </w:rPr>
        <w:t>Çöltekin</w:t>
      </w:r>
      <w:proofErr w:type="spellEnd"/>
      <w:r w:rsidR="006A7781" w:rsidRPr="006A7781">
        <w:rPr>
          <w:rFonts w:cs="Times New Roman"/>
          <w:szCs w:val="24"/>
        </w:rPr>
        <w:t xml:space="preserve"> et al. 2020b)</w:t>
      </w:r>
      <w:r w:rsidRPr="001F6849">
        <w:fldChar w:fldCharType="end"/>
      </w:r>
      <w:r w:rsidRPr="001F6849">
        <w:t xml:space="preserve">. </w:t>
      </w:r>
      <w:r w:rsidR="00DB3E90" w:rsidRPr="001F6849">
        <w:t>Jedná se o z</w:t>
      </w:r>
      <w:r w:rsidR="007160C1" w:rsidRPr="001F6849">
        <w:t xml:space="preserve">ískávání kontinuální informace o poloze a pohybu v rámci reálného světa. Díky vývoji mobilních telefonů a zmenšení a vylepšení </w:t>
      </w:r>
      <w:r w:rsidR="00B23419">
        <w:t>Inerciálních měřících jednotek (</w:t>
      </w:r>
      <w:r w:rsidR="00210777">
        <w:t xml:space="preserve">IMU - </w:t>
      </w:r>
      <w:r w:rsidR="00210777">
        <w:rPr>
          <w:i/>
          <w:iCs/>
          <w:lang w:val="en-US"/>
        </w:rPr>
        <w:t>i</w:t>
      </w:r>
      <w:r w:rsidR="00B23419" w:rsidRPr="00210777">
        <w:rPr>
          <w:i/>
          <w:iCs/>
          <w:lang w:val="en-US"/>
        </w:rPr>
        <w:t>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210777">
        <w:rPr>
          <w:b/>
          <w:bCs/>
        </w:rPr>
        <w:t>Smyslové orgány uživatele</w:t>
      </w:r>
      <w:r w:rsidRPr="001F6849">
        <w:t xml:space="preserv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210777">
        <w:rPr>
          <w:b/>
          <w:bCs/>
        </w:rPr>
        <w:t>Ostatní části těla</w:t>
      </w:r>
      <w:r w:rsidRPr="001F6849">
        <w:t xml:space="preserve"> – obličej, ruce aj.</w:t>
      </w:r>
    </w:p>
    <w:p w14:paraId="31048422" w14:textId="3C85692A" w:rsidR="00E12F85" w:rsidRPr="001F6849" w:rsidRDefault="001E0F8C" w:rsidP="00E12F85">
      <w:pPr>
        <w:pStyle w:val="ListParagraph"/>
        <w:numPr>
          <w:ilvl w:val="0"/>
          <w:numId w:val="10"/>
        </w:numPr>
      </w:pPr>
      <w:r w:rsidRPr="00210777">
        <w:rPr>
          <w:b/>
          <w:bCs/>
        </w:rPr>
        <w:t>Okolní prostředí</w:t>
      </w:r>
      <w:r w:rsidRPr="001F6849">
        <w:t xml:space="preserve"> – reálné objekty v okolí uživatele</w:t>
      </w:r>
    </w:p>
    <w:p w14:paraId="2B8E30EC" w14:textId="339C9218" w:rsidR="00F93097" w:rsidRDefault="00E12F85" w:rsidP="00210777">
      <w:pPr>
        <w:pStyle w:val="Normlnprvnodsazen"/>
        <w:rPr>
          <w:lang w:eastAsia="en-US"/>
        </w:rPr>
      </w:pPr>
      <w:r w:rsidRPr="001F6849">
        <w:rPr>
          <w:lang w:eastAsia="en-US"/>
        </w:rPr>
        <w:lastRenderedPageBreak/>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r w:rsidR="006A7781">
        <w:rPr>
          <w:lang w:eastAsia="en-US"/>
        </w:rPr>
        <w:t>Obr. 7</w:t>
      </w:r>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r w:rsidR="00F93097">
        <w:rPr>
          <w:lang w:eastAsia="en-US"/>
        </w:rPr>
        <w:t xml:space="preserve">Návazně na výše zmíněné kategorie zobrazovacích zařízení je možné vytvořit dělení dle VR hardwarem poskytnutých </w:t>
      </w:r>
      <w:proofErr w:type="spellStart"/>
      <w:r w:rsidR="00F93097">
        <w:rPr>
          <w:lang w:eastAsia="en-US"/>
        </w:rPr>
        <w:t>DoF</w:t>
      </w:r>
      <w:proofErr w:type="spellEnd"/>
      <w:r w:rsidR="00F93097">
        <w:rPr>
          <w:lang w:eastAsia="en-US"/>
        </w:rPr>
        <w:t xml:space="preserve">, které </w:t>
      </w:r>
      <w:r w:rsidR="006B71AC">
        <w:rPr>
          <w:lang w:eastAsia="en-US"/>
        </w:rPr>
        <w:t>odpovídá</w:t>
      </w:r>
      <w:r w:rsidR="00F93097">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sidRPr="00022377">
        <w:rPr>
          <w:rStyle w:val="FootnoteReference"/>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210777">
      <w:pPr>
        <w:pStyle w:val="PICTURES"/>
      </w:pPr>
      <w:r w:rsidRPr="001F6849">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3B0B46E0" w:rsidR="006B5504" w:rsidRDefault="006B5504" w:rsidP="000023D6">
      <w:pPr>
        <w:pStyle w:val="Caption"/>
      </w:pPr>
      <w:r w:rsidRPr="001F6849">
        <w:t xml:space="preserve">Obr. </w:t>
      </w:r>
      <w:r>
        <w:fldChar w:fldCharType="begin"/>
      </w:r>
      <w:r>
        <w:instrText xml:space="preserve"> SEQ Obr. \* ARABIC </w:instrText>
      </w:r>
      <w:r>
        <w:fldChar w:fldCharType="separate"/>
      </w:r>
      <w:r w:rsidR="00823192">
        <w:rPr>
          <w:noProof/>
        </w:rPr>
        <w:t>5</w:t>
      </w:r>
      <w:r>
        <w:rPr>
          <w:noProof/>
        </w:rPr>
        <w:fldChar w:fldCharType="end"/>
      </w:r>
      <w:r w:rsidRPr="001F6849">
        <w:t xml:space="preserve"> Stupně volnosti – </w:t>
      </w:r>
      <w:proofErr w:type="spellStart"/>
      <w:r w:rsidRPr="003B1D9A">
        <w:rPr>
          <w:i/>
        </w:rPr>
        <w:t>Degrees</w:t>
      </w:r>
      <w:proofErr w:type="spellEnd"/>
      <w:r w:rsidRPr="003B1D9A">
        <w:rPr>
          <w:i/>
        </w:rPr>
        <w:t xml:space="preserve"> </w:t>
      </w:r>
      <w:proofErr w:type="spellStart"/>
      <w:r w:rsidRPr="003B1D9A">
        <w:rPr>
          <w:i/>
        </w:rPr>
        <w:t>of</w:t>
      </w:r>
      <w:proofErr w:type="spellEnd"/>
      <w:r w:rsidRPr="003B1D9A">
        <w:rPr>
          <w:i/>
        </w:rPr>
        <w:t xml:space="preserve"> </w:t>
      </w:r>
      <w:proofErr w:type="spellStart"/>
      <w:r w:rsidR="003B1D9A">
        <w:rPr>
          <w:i/>
        </w:rPr>
        <w:t>F</w:t>
      </w:r>
      <w:r w:rsidRPr="003B1D9A">
        <w:rPr>
          <w:i/>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5CDAD74B"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w:t>
      </w:r>
      <w:r w:rsidR="00210777">
        <w:rPr>
          <w:lang w:eastAsia="en-US"/>
        </w:rPr>
        <w:t xml:space="preserve">u </w:t>
      </w:r>
      <w:r w:rsidR="007C35E4">
        <w:rPr>
          <w:lang w:eastAsia="en-US"/>
        </w:rPr>
        <w:lastRenderedPageBreak/>
        <w:t>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210777">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210777">
        <w:rPr>
          <w:lang w:eastAsia="en-US"/>
        </w:rPr>
        <w:t>např. pohyb joystickem na ovladači</w:t>
      </w:r>
      <w:r w:rsidR="007C35E4">
        <w:rPr>
          <w:lang w:eastAsia="en-US"/>
        </w:rPr>
        <w:t>)</w:t>
      </w:r>
      <w:r w:rsidR="00EA6697">
        <w:rPr>
          <w:lang w:eastAsia="en-US"/>
        </w:rPr>
        <w:t xml:space="preserve"> </w:t>
      </w:r>
      <w:r w:rsidR="00210777">
        <w:rPr>
          <w:lang w:eastAsia="en-US"/>
        </w:rPr>
        <w:t>namísto pouhého</w:t>
      </w:r>
      <w:r w:rsidR="00EA6697">
        <w:rPr>
          <w:lang w:eastAsia="en-US"/>
        </w:rPr>
        <w:t xml:space="preserve">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210777">
        <w:rPr>
          <w:lang w:eastAsia="en-US"/>
        </w:rPr>
        <w:fldChar w:fldCharType="begin"/>
      </w:r>
      <w:r w:rsidR="00210777">
        <w:rPr>
          <w:lang w:eastAsia="en-US"/>
        </w:rPr>
        <w:instrText xml:space="preserve"> REF _Ref154993383 \h </w:instrText>
      </w:r>
      <w:r w:rsidR="00210777">
        <w:rPr>
          <w:lang w:eastAsia="en-US"/>
        </w:rPr>
      </w:r>
      <w:r w:rsidR="00210777">
        <w:rPr>
          <w:lang w:eastAsia="en-US"/>
        </w:rPr>
        <w:fldChar w:fldCharType="separate"/>
      </w:r>
      <w:r w:rsidR="00823192">
        <w:t xml:space="preserve">Obr. </w:t>
      </w:r>
      <w:r w:rsidR="00823192">
        <w:rPr>
          <w:noProof/>
        </w:rPr>
        <w:t>6</w:t>
      </w:r>
      <w:r w:rsidR="00210777">
        <w:rPr>
          <w:lang w:eastAsia="en-US"/>
        </w:rPr>
        <w:fldChar w:fldCharType="end"/>
      </w:r>
      <w:r w:rsidR="00CC6079" w:rsidRPr="00210777">
        <w:rPr>
          <w:lang w:eastAsia="en-US"/>
        </w:rPr>
        <w:t>.</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r w:rsidR="00210777">
        <w:rPr>
          <w:lang w:eastAsia="en-US"/>
        </w:rPr>
        <w:t xml:space="preserve">kinetóze. </w:t>
      </w:r>
      <w:r w:rsidR="00342747" w:rsidRPr="00210777">
        <w:rPr>
          <w:lang w:eastAsia="en-US"/>
        </w:rPr>
        <w:t>(viz.</w:t>
      </w:r>
      <w:r w:rsidR="00210777">
        <w:rPr>
          <w:lang w:eastAsia="en-US"/>
        </w:rPr>
        <w:t xml:space="preserve"> kap. </w:t>
      </w:r>
      <w:r w:rsidR="00210777">
        <w:rPr>
          <w:lang w:eastAsia="en-US"/>
        </w:rPr>
        <w:fldChar w:fldCharType="begin"/>
      </w:r>
      <w:r w:rsidR="00210777">
        <w:rPr>
          <w:lang w:eastAsia="en-US"/>
        </w:rPr>
        <w:instrText xml:space="preserve"> REF _Ref154993503 \w \h </w:instrText>
      </w:r>
      <w:r w:rsidR="00210777">
        <w:rPr>
          <w:lang w:eastAsia="en-US"/>
        </w:rPr>
      </w:r>
      <w:r w:rsidR="00210777">
        <w:rPr>
          <w:lang w:eastAsia="en-US"/>
        </w:rPr>
        <w:fldChar w:fldCharType="separate"/>
      </w:r>
      <w:r w:rsidR="00823192">
        <w:rPr>
          <w:lang w:eastAsia="en-US"/>
        </w:rPr>
        <w:t>3.4.2</w:t>
      </w:r>
      <w:r w:rsidR="00210777">
        <w:rPr>
          <w:lang w:eastAsia="en-US"/>
        </w:rPr>
        <w:fldChar w:fldCharType="end"/>
      </w:r>
      <w:r w:rsidR="00210777">
        <w:rPr>
          <w:lang w:eastAsia="en-US"/>
        </w:rPr>
        <w:t xml:space="preserve"> </w:t>
      </w:r>
      <w:r w:rsidR="00210777">
        <w:rPr>
          <w:lang w:eastAsia="en-US"/>
        </w:rPr>
        <w:fldChar w:fldCharType="begin"/>
      </w:r>
      <w:r w:rsidR="00210777">
        <w:rPr>
          <w:lang w:eastAsia="en-US"/>
        </w:rPr>
        <w:instrText xml:space="preserve"> REF _Ref154993503 \h </w:instrText>
      </w:r>
      <w:r w:rsidR="00210777">
        <w:rPr>
          <w:lang w:eastAsia="en-US"/>
        </w:rPr>
      </w:r>
      <w:r w:rsidR="00210777">
        <w:rPr>
          <w:lang w:eastAsia="en-US"/>
        </w:rPr>
        <w:fldChar w:fldCharType="separate"/>
      </w:r>
      <w:r w:rsidR="00823192" w:rsidRPr="001F6849">
        <w:t>Percepce pohybu</w:t>
      </w:r>
      <w:r w:rsidR="00210777">
        <w:rPr>
          <w:lang w:eastAsia="en-US"/>
        </w:rPr>
        <w:fldChar w:fldCharType="end"/>
      </w:r>
      <w:r w:rsidR="00342747" w:rsidRPr="00210777">
        <w:rPr>
          <w:lang w:eastAsia="en-US"/>
        </w:rPr>
        <w:t>).</w:t>
      </w:r>
    </w:p>
    <w:p w14:paraId="1339222B" w14:textId="25C8F131" w:rsidR="00CC6079" w:rsidRDefault="00F80471" w:rsidP="00CB232A">
      <w:pPr>
        <w:pStyle w:val="PICTURES"/>
      </w:pPr>
      <w:r>
        <w:drawing>
          <wp:inline distT="0" distB="0" distL="0" distR="0" wp14:anchorId="28D9AEC2" wp14:editId="384C71B2">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3DCE180D" w:rsidR="006B71AC" w:rsidRPr="00A55668" w:rsidRDefault="00CC6079" w:rsidP="000023D6">
      <w:pPr>
        <w:pStyle w:val="Caption"/>
      </w:pPr>
      <w:bookmarkStart w:id="90" w:name="_Ref154993383"/>
      <w:r>
        <w:t xml:space="preserve">Obr. </w:t>
      </w:r>
      <w:r>
        <w:fldChar w:fldCharType="begin"/>
      </w:r>
      <w:r>
        <w:instrText xml:space="preserve"> SEQ Obr. \* ARABIC </w:instrText>
      </w:r>
      <w:r>
        <w:fldChar w:fldCharType="separate"/>
      </w:r>
      <w:r w:rsidR="00823192">
        <w:rPr>
          <w:noProof/>
        </w:rPr>
        <w:t>6</w:t>
      </w:r>
      <w:r>
        <w:rPr>
          <w:noProof/>
        </w:rPr>
        <w:fldChar w:fldCharType="end"/>
      </w:r>
      <w:bookmarkEnd w:id="90"/>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4F8135C3"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25ADA830" w14:textId="77777777" w:rsidR="00FF50DD" w:rsidRDefault="00DA2CF1" w:rsidP="00724435">
      <w:pPr>
        <w:pStyle w:val="Normlnprvnodsazen"/>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p>
    <w:p w14:paraId="2B053EDA" w14:textId="77777777" w:rsidR="00FF50DD" w:rsidRPr="00FF50DD" w:rsidRDefault="00733285" w:rsidP="00FF50DD">
      <w:pPr>
        <w:pStyle w:val="Normlnprvnodsazen"/>
        <w:numPr>
          <w:ilvl w:val="0"/>
          <w:numId w:val="81"/>
        </w:numPr>
        <w:rPr>
          <w:color w:val="000000" w:themeColor="text1"/>
        </w:rPr>
      </w:pPr>
      <w:r w:rsidRPr="0093570D">
        <w:rPr>
          <w:b/>
          <w:bCs/>
          <w:color w:val="000000" w:themeColor="text1"/>
        </w:rPr>
        <w:t>Metrické</w:t>
      </w:r>
      <w:r w:rsidRPr="004A6BEA">
        <w:rPr>
          <w:color w:val="000000" w:themeColor="text1"/>
        </w:rPr>
        <w:t xml:space="preserve"> – pohyby jsou snímány v prostoru (různé úrovně </w:t>
      </w:r>
      <w:proofErr w:type="spellStart"/>
      <w:r w:rsidRPr="004A6BEA">
        <w:rPr>
          <w:color w:val="000000" w:themeColor="text1"/>
        </w:rPr>
        <w:t>DoF</w:t>
      </w:r>
      <w:proofErr w:type="spellEnd"/>
      <w:r w:rsidRPr="004A6BEA">
        <w:rPr>
          <w:color w:val="000000" w:themeColor="text1"/>
        </w:rPr>
        <w:t xml:space="preserve"> – myš: 2, HMD kontrolér: 6, snímání rukou: 6 atd.), popř. joystick umístěný na kontroléru.</w:t>
      </w:r>
      <w:r w:rsidR="0093570D">
        <w:t xml:space="preserve"> </w:t>
      </w:r>
    </w:p>
    <w:p w14:paraId="0130FCEC" w14:textId="277DA7E0" w:rsidR="00FF50DD" w:rsidRDefault="00733285" w:rsidP="00FF50DD">
      <w:pPr>
        <w:pStyle w:val="Normlnprvnodsazen"/>
        <w:numPr>
          <w:ilvl w:val="0"/>
          <w:numId w:val="81"/>
        </w:numPr>
        <w:rPr>
          <w:color w:val="000000" w:themeColor="text1"/>
        </w:rPr>
      </w:pPr>
      <w:r w:rsidRPr="0093570D">
        <w:rPr>
          <w:b/>
          <w:bCs/>
          <w:color w:val="000000" w:themeColor="text1"/>
        </w:rPr>
        <w:t>Binární</w:t>
      </w:r>
      <w:r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w:t>
      </w:r>
      <w:r w:rsidR="00724435" w:rsidRPr="00FF50DD">
        <w:rPr>
          <w:color w:val="000000" w:themeColor="text1"/>
        </w:rPr>
        <w:t xml:space="preserve">API (viz. </w:t>
      </w:r>
      <w:r w:rsidR="00FF50DD">
        <w:rPr>
          <w:color w:val="000000" w:themeColor="text1"/>
        </w:rPr>
        <w:t xml:space="preserve">kap. </w:t>
      </w:r>
      <w:r w:rsidR="00FF50DD">
        <w:rPr>
          <w:color w:val="000000" w:themeColor="text1"/>
        </w:rPr>
        <w:fldChar w:fldCharType="begin"/>
      </w:r>
      <w:r w:rsidR="00FF50DD">
        <w:rPr>
          <w:color w:val="000000" w:themeColor="text1"/>
        </w:rPr>
        <w:instrText xml:space="preserve"> REF _Ref154993681 \w \h </w:instrText>
      </w:r>
      <w:r w:rsidR="00FF50DD">
        <w:rPr>
          <w:color w:val="000000" w:themeColor="text1"/>
        </w:rPr>
      </w:r>
      <w:r w:rsidR="00FF50DD">
        <w:rPr>
          <w:color w:val="000000" w:themeColor="text1"/>
        </w:rPr>
        <w:fldChar w:fldCharType="separate"/>
      </w:r>
      <w:r w:rsidR="00823192">
        <w:rPr>
          <w:b/>
          <w:bCs/>
          <w:color w:val="000000" w:themeColor="text1"/>
          <w:lang w:val="en-US"/>
        </w:rPr>
        <w:t>Error! Reference source not found.</w:t>
      </w:r>
      <w:r w:rsidR="00FF50DD">
        <w:rPr>
          <w:color w:val="000000" w:themeColor="text1"/>
        </w:rPr>
        <w:fldChar w:fldCharType="end"/>
      </w:r>
      <w:r w:rsidR="00FF50DD">
        <w:rPr>
          <w:color w:val="000000" w:themeColor="text1"/>
        </w:rPr>
        <w:t xml:space="preserve"> </w:t>
      </w:r>
      <w:r w:rsidR="00FF50DD">
        <w:rPr>
          <w:color w:val="000000" w:themeColor="text1"/>
        </w:rPr>
        <w:fldChar w:fldCharType="begin"/>
      </w:r>
      <w:r w:rsidR="00FF50DD">
        <w:rPr>
          <w:color w:val="000000" w:themeColor="text1"/>
        </w:rPr>
        <w:instrText xml:space="preserve"> REF _Ref154993681 \h </w:instrText>
      </w:r>
      <w:r w:rsidR="00FF50DD">
        <w:rPr>
          <w:color w:val="000000" w:themeColor="text1"/>
        </w:rPr>
      </w:r>
      <w:r w:rsidR="00FF50DD">
        <w:rPr>
          <w:color w:val="000000" w:themeColor="text1"/>
        </w:rPr>
        <w:fldChar w:fldCharType="separate"/>
      </w:r>
      <w:r w:rsidR="00823192">
        <w:rPr>
          <w:b/>
          <w:bCs/>
          <w:color w:val="000000" w:themeColor="text1"/>
          <w:lang w:val="en-US"/>
        </w:rPr>
        <w:t>Error! Reference source not found.</w:t>
      </w:r>
      <w:r w:rsidR="00FF50DD">
        <w:rPr>
          <w:color w:val="000000" w:themeColor="text1"/>
        </w:rPr>
        <w:fldChar w:fldCharType="end"/>
      </w:r>
      <w:r w:rsidR="00724435" w:rsidRPr="00FF50DD">
        <w:rPr>
          <w:color w:val="000000" w:themeColor="text1"/>
        </w:rPr>
        <w:t>).</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144CB6CB" w14:textId="77777777" w:rsidR="00FF50DD" w:rsidRDefault="00724435" w:rsidP="00FF50DD">
      <w:pPr>
        <w:pStyle w:val="Normlnprvnodsazen"/>
        <w:numPr>
          <w:ilvl w:val="1"/>
          <w:numId w:val="81"/>
        </w:numPr>
        <w:rPr>
          <w:color w:val="000000" w:themeColor="text1"/>
        </w:rPr>
      </w:pPr>
      <w:r w:rsidRPr="00FF50DD">
        <w:rPr>
          <w:b/>
          <w:bCs/>
          <w:color w:val="000000" w:themeColor="text1"/>
        </w:rPr>
        <w:t>Zaměření (</w:t>
      </w:r>
      <w:proofErr w:type="spellStart"/>
      <w:r w:rsidRPr="00FF50DD">
        <w:rPr>
          <w:b/>
          <w:bCs/>
          <w:i/>
          <w:iCs/>
          <w:color w:val="000000" w:themeColor="text1"/>
        </w:rPr>
        <w:t>targeting</w:t>
      </w:r>
      <w:proofErr w:type="spellEnd"/>
      <w:r w:rsidRPr="00FF50DD">
        <w:rPr>
          <w:b/>
          <w:bCs/>
          <w:color w:val="000000" w:themeColor="text1"/>
        </w:rPr>
        <w:t xml:space="preserve">) </w:t>
      </w:r>
      <w:r w:rsidRPr="00FF50DD">
        <w:rPr>
          <w:color w:val="000000" w:themeColor="text1"/>
        </w:rPr>
        <w:t xml:space="preserve">– Specifikace bodu ve </w:t>
      </w:r>
      <w:r w:rsidR="00672AF9" w:rsidRPr="00FF50DD">
        <w:rPr>
          <w:color w:val="000000" w:themeColor="text1"/>
        </w:rPr>
        <w:t>virtuálním</w:t>
      </w:r>
      <w:r w:rsidRPr="00FF50DD">
        <w:rPr>
          <w:color w:val="000000" w:themeColor="text1"/>
        </w:rPr>
        <w:t xml:space="preserve"> prostoru uživatelským vstupem, tedy dotykem obrazovky, sledování očí, popř. použití joysticku.</w:t>
      </w:r>
      <w:r w:rsidR="00672AF9" w:rsidRPr="00FF50DD">
        <w:rPr>
          <w:color w:val="000000" w:themeColor="text1"/>
        </w:rPr>
        <w:t>)</w:t>
      </w:r>
    </w:p>
    <w:p w14:paraId="73B9238E" w14:textId="16CB6775" w:rsidR="00947531" w:rsidRPr="00FF50DD" w:rsidRDefault="00724435" w:rsidP="00FF50DD">
      <w:pPr>
        <w:pStyle w:val="Normlnprvnodsazen"/>
        <w:numPr>
          <w:ilvl w:val="1"/>
          <w:numId w:val="81"/>
        </w:numPr>
        <w:rPr>
          <w:color w:val="000000" w:themeColor="text1"/>
        </w:rPr>
      </w:pPr>
      <w:r w:rsidRPr="00FF50DD">
        <w:rPr>
          <w:b/>
          <w:bCs/>
          <w:color w:val="000000" w:themeColor="text1"/>
        </w:rPr>
        <w:lastRenderedPageBreak/>
        <w:t>Akce (</w:t>
      </w:r>
      <w:proofErr w:type="spellStart"/>
      <w:r w:rsidRPr="00FF50DD">
        <w:rPr>
          <w:b/>
          <w:bCs/>
          <w:i/>
          <w:iCs/>
          <w:color w:val="000000" w:themeColor="text1"/>
        </w:rPr>
        <w:t>action</w:t>
      </w:r>
      <w:proofErr w:type="spellEnd"/>
      <w:r w:rsidRPr="00FF50DD">
        <w:rPr>
          <w:b/>
          <w:bCs/>
          <w:color w:val="000000" w:themeColor="text1"/>
        </w:rPr>
        <w:t xml:space="preserve">) </w:t>
      </w:r>
      <w:r w:rsidRPr="00FF50DD">
        <w:rPr>
          <w:color w:val="000000" w:themeColor="text1"/>
          <w:lang w:val="en-US"/>
        </w:rPr>
        <w:t xml:space="preserve">– </w:t>
      </w:r>
      <w:r w:rsidRPr="00FF50DD">
        <w:rPr>
          <w:color w:val="000000" w:themeColor="text1"/>
        </w:rPr>
        <w:t>Jedná se o stlačení tlačítka, popř. jiná binární operace.</w:t>
      </w:r>
      <w:r w:rsidRPr="00FF50DD">
        <w:rPr>
          <w:color w:val="000000" w:themeColor="text1"/>
          <w:lang w:val="en-US"/>
        </w:rPr>
        <w:t xml:space="preserve"> </w:t>
      </w:r>
    </w:p>
    <w:p w14:paraId="4C3C04AD" w14:textId="7D247401"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xml:space="preserve">. </w:t>
      </w:r>
      <w:r w:rsidR="00FF50DD">
        <w:t xml:space="preserve">Za účelem zahrnutí zařízení bez HMD ovladačů je vhodné </w:t>
      </w:r>
      <w:r w:rsidR="00645171" w:rsidRPr="00645171">
        <w:t>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tlačítek na klávesnici). Řešením je převod klávesnice</w:t>
      </w:r>
      <w:r w:rsidR="00947531">
        <w:t xml:space="preserve">, ovladačů aj. </w:t>
      </w:r>
      <w:r w:rsidR="00647ED4">
        <w:t>do virtuálního prostředí</w:t>
      </w:r>
      <w:r w:rsidR="00947531">
        <w:t xml:space="preserve"> </w:t>
      </w:r>
      <w:r w:rsidR="00FF50DD">
        <w:t xml:space="preserve">v podobě virtuálních model </w:t>
      </w:r>
      <w:r w:rsidR="00947531">
        <w:t>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CB232A">
      <w:pPr>
        <w:pStyle w:val="PICTURES"/>
      </w:pPr>
      <w: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4567C596" w14:textId="73A36EC3" w:rsidR="00CB232A" w:rsidRDefault="001100A3" w:rsidP="000023D6">
      <w:pPr>
        <w:pStyle w:val="Caption"/>
      </w:pPr>
      <w:r>
        <w:t xml:space="preserve">Obr. </w:t>
      </w:r>
      <w:r>
        <w:fldChar w:fldCharType="begin"/>
      </w:r>
      <w:r>
        <w:instrText xml:space="preserve"> SEQ Obr. \* ARABIC </w:instrText>
      </w:r>
      <w:r>
        <w:fldChar w:fldCharType="separate"/>
      </w:r>
      <w:r w:rsidR="00823192">
        <w:rPr>
          <w:noProof/>
        </w:rPr>
        <w:t>7</w:t>
      </w:r>
      <w:r>
        <w:rPr>
          <w:noProof/>
        </w:rP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3FB60843" w:rsidR="00DD2072" w:rsidRDefault="00DD2072" w:rsidP="00C23B1F">
      <w:pPr>
        <w:pStyle w:val="Normlnprvnodsazen"/>
      </w:pPr>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186696A8" w14:textId="77777777" w:rsidR="00CB232A" w:rsidRDefault="00CB232A" w:rsidP="00CB232A">
      <w:pPr>
        <w:pStyle w:val="Normlnprvnodsazen"/>
        <w:ind w:firstLine="0"/>
      </w:pP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BACD76A"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w:t>
      </w:r>
      <w:r w:rsidR="00CB232A">
        <w:rPr>
          <w:lang w:eastAsia="en-US"/>
        </w:rPr>
        <w:t xml:space="preserve">např. </w:t>
      </w:r>
      <w:r>
        <w:rPr>
          <w:lang w:eastAsia="en-US"/>
        </w:rPr>
        <w:t xml:space="preserve">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w:t>
      </w:r>
      <w:r w:rsidR="00CB232A">
        <w:rPr>
          <w:lang w:eastAsia="en-US"/>
        </w:rPr>
        <w:t xml:space="preserve">pomocí </w:t>
      </w:r>
      <w:r w:rsidR="000D4A30">
        <w:rPr>
          <w:lang w:eastAsia="en-US"/>
        </w:rPr>
        <w:t>ovladačů. Využití potenciálu takovéto míry interakce vyžaduje často 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 xml:space="preserve">ároveň je vhodné zahrnout i podporu pro neimerzní zařízení, tedy podporu pro pohyb a interakci s 3D scénou pomocí tradičních vstupních zařízení (klávesnice, myš). </w:t>
      </w:r>
    </w:p>
    <w:p w14:paraId="76961227" w14:textId="5E25F962" w:rsidR="00BA4D29" w:rsidRPr="001F6849" w:rsidRDefault="00BA4D29" w:rsidP="002656D4">
      <w:pPr>
        <w:pStyle w:val="Heading2"/>
        <w:rPr>
          <w:ins w:id="91" w:author="Jan Horák" w:date="2023-06-15T11:51:00Z"/>
          <w:lang w:val="cs-CZ"/>
        </w:rPr>
      </w:pPr>
      <w:bookmarkStart w:id="92" w:name="_Toc155046806"/>
      <w:r w:rsidRPr="001F6849">
        <w:rPr>
          <w:lang w:val="cs-CZ"/>
        </w:rPr>
        <w:t>Percepce</w:t>
      </w:r>
      <w:bookmarkEnd w:id="92"/>
    </w:p>
    <w:p w14:paraId="71DD0F4C" w14:textId="158EA77F" w:rsidR="00BA4D29" w:rsidRPr="001F6849" w:rsidRDefault="00BC59E7" w:rsidP="003B1D9A">
      <w:pPr>
        <w:pStyle w:val="Normlnprvnodsazen"/>
        <w:ind w:firstLine="0"/>
        <w:rPr>
          <w:lang w:eastAsia="en-US"/>
        </w:rPr>
      </w:pPr>
      <w:moveToRangeStart w:id="93" w:author="Jan Horák" w:date="2023-06-15T11:51:00Z" w:name="move137722320"/>
      <w:moveTo w:id="94"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95" w:author="Jan Horák" w:date="2023-06-15T11:51:00Z">
        <w:r w:rsidRPr="001F6849">
          <w:rPr>
            <w:lang w:eastAsia="en-US"/>
          </w:rPr>
          <w:t>, proto je nutné rozumět procesu vnímání (percepce)</w:t>
        </w:r>
      </w:moveTo>
      <w:r w:rsidR="00CB232A">
        <w:rPr>
          <w:lang w:eastAsia="en-US"/>
        </w:rPr>
        <w:t xml:space="preserve"> </w:t>
      </w:r>
      <w:moveTo w:id="96" w:author="Jan Horák" w:date="2023-06-15T11:51:00Z">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93"/>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w:t>
      </w:r>
      <w:r w:rsidR="00CB232A">
        <w:t xml:space="preserve"> (</w:t>
      </w:r>
      <w:r w:rsidR="00421AD6" w:rsidRPr="001F6849">
        <w:t>inicializované podněty ze smyslových orgánů</w:t>
      </w:r>
      <w:r w:rsidR="00CB232A">
        <w:t>)</w:t>
      </w:r>
      <w:r w:rsidR="00341FBE">
        <w:t xml:space="preserve">. </w:t>
      </w:r>
      <w:r w:rsidR="00421AD6" w:rsidRPr="001F6849">
        <w:t xml:space="preserve">Více počitků tvoří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bookmarkStart w:id="97" w:name="_Toc155046807"/>
      <w:r w:rsidRPr="001F6849">
        <w:t>Percepce vzdálenosti</w:t>
      </w:r>
      <w:bookmarkEnd w:id="97"/>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Pr="00CB232A" w:rsidRDefault="00A37799" w:rsidP="00EB2A0C">
      <w:pPr>
        <w:pStyle w:val="Normlnprvnodsazen"/>
        <w:numPr>
          <w:ilvl w:val="0"/>
          <w:numId w:val="34"/>
        </w:numPr>
      </w:pPr>
      <w:proofErr w:type="spellStart"/>
      <w:r w:rsidRPr="00CB232A">
        <w:rPr>
          <w:b/>
          <w:bCs/>
        </w:rPr>
        <w:t>Interpozice</w:t>
      </w:r>
      <w:proofErr w:type="spellEnd"/>
      <w:r w:rsidRPr="00CB232A">
        <w:t xml:space="preserve"> – překrývaný objekt je vnímán jako vzdálenější</w:t>
      </w:r>
    </w:p>
    <w:p w14:paraId="7ECBA90B" w14:textId="59F3DF85" w:rsidR="00A37799" w:rsidRPr="00CB232A" w:rsidRDefault="00A37799" w:rsidP="00EB2A0C">
      <w:pPr>
        <w:pStyle w:val="Normlnprvnodsazen"/>
        <w:numPr>
          <w:ilvl w:val="0"/>
          <w:numId w:val="34"/>
        </w:numPr>
      </w:pPr>
      <w:r w:rsidRPr="00CB232A">
        <w:rPr>
          <w:b/>
          <w:bCs/>
        </w:rPr>
        <w:t>Relativní velikost</w:t>
      </w:r>
      <w:r w:rsidRPr="00CB232A">
        <w:t xml:space="preserve"> </w:t>
      </w:r>
      <w:r w:rsidR="005D4B5B" w:rsidRPr="00CB232A">
        <w:t>–</w:t>
      </w:r>
      <w:r w:rsidRPr="00CB232A">
        <w:t xml:space="preserve"> </w:t>
      </w:r>
      <w:r w:rsidR="005D4B5B" w:rsidRPr="00CB232A">
        <w:t xml:space="preserve">menší objekty jsou považovány za vzdálenější, </w:t>
      </w:r>
    </w:p>
    <w:p w14:paraId="1413FFBF" w14:textId="51A31514" w:rsidR="00EB2A0C" w:rsidRPr="00CB232A" w:rsidRDefault="00EB2A0C" w:rsidP="00EB2A0C">
      <w:pPr>
        <w:pStyle w:val="Normlnprvnodsazen"/>
        <w:numPr>
          <w:ilvl w:val="0"/>
          <w:numId w:val="34"/>
        </w:numPr>
      </w:pPr>
      <w:r w:rsidRPr="00CB232A">
        <w:rPr>
          <w:b/>
          <w:bCs/>
        </w:rPr>
        <w:t xml:space="preserve">Vržený stín – </w:t>
      </w:r>
      <w:r w:rsidRPr="00CB232A">
        <w:t>objekt vytváří stín na jiném povrchu / objektu</w:t>
      </w:r>
    </w:p>
    <w:p w14:paraId="734D7E39" w14:textId="0718C61C" w:rsidR="00EB2A0C" w:rsidRPr="00CB232A" w:rsidRDefault="00EB2A0C" w:rsidP="00EB2A0C">
      <w:pPr>
        <w:pStyle w:val="Normlnprvnodsazen"/>
        <w:numPr>
          <w:ilvl w:val="0"/>
          <w:numId w:val="34"/>
        </w:numPr>
      </w:pPr>
      <w:r w:rsidRPr="00CB232A">
        <w:rPr>
          <w:b/>
          <w:bCs/>
        </w:rPr>
        <w:t xml:space="preserve">Stínování – </w:t>
      </w:r>
      <w:r w:rsidRPr="00CB232A">
        <w:t>tvar objektu vytváří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CB232A">
      <w:pPr>
        <w:pStyle w:val="PICTURES"/>
      </w:pPr>
      <w: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1ADC767F" w:rsidR="006F1B49" w:rsidRDefault="009C7ECC" w:rsidP="000023D6">
      <w:pPr>
        <w:pStyle w:val="Caption"/>
      </w:pPr>
      <w:r w:rsidRPr="001F6849">
        <w:t xml:space="preserve">Obr. </w:t>
      </w:r>
      <w:r>
        <w:fldChar w:fldCharType="begin"/>
      </w:r>
      <w:r>
        <w:instrText xml:space="preserve"> SEQ Obr. \* ARABIC </w:instrText>
      </w:r>
      <w:r>
        <w:fldChar w:fldCharType="separate"/>
      </w:r>
      <w:r w:rsidR="00823192">
        <w:rPr>
          <w:noProof/>
        </w:rPr>
        <w:t>8</w:t>
      </w:r>
      <w:r>
        <w:rPr>
          <w:noProof/>
        </w:rPr>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68A6CED5" w14:textId="77777777" w:rsidR="00CB232A" w:rsidRDefault="001A784B" w:rsidP="00CB232A">
      <w:pPr>
        <w:pStyle w:val="Normlnprvnodsazen"/>
      </w:pPr>
      <w:r>
        <w:t xml:space="preserve">Dynamická vodítka jsou </w:t>
      </w:r>
      <w:r w:rsidRPr="001A784B">
        <w:rPr>
          <w:b/>
          <w:bCs/>
        </w:rPr>
        <w:t>paralaxa pohybu</w:t>
      </w:r>
      <w:r>
        <w:rPr>
          <w:i/>
          <w:iCs/>
        </w:rPr>
        <w:t xml:space="preserve"> –</w:t>
      </w:r>
      <w:r w:rsidR="00CB232A">
        <w:t xml:space="preserve"> </w:t>
      </w:r>
      <w:r>
        <w:t xml:space="preserve">pohyb vzdálenějších objektů </w:t>
      </w:r>
      <w:r w:rsidR="00CB232A">
        <w:t xml:space="preserve">v prostoru je </w:t>
      </w:r>
      <w:r>
        <w:t xml:space="preserve">po sítnici oka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00CB232A">
        <w:rPr>
          <w:b/>
          <w:bCs/>
        </w:rPr>
        <w:t xml:space="preserve"> – </w:t>
      </w:r>
      <w:r w:rsidR="00CB232A">
        <w:t>vzdálenější objekt „mizí“ za bližší,</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00CB232A">
        <w:t xml:space="preserve"> vzdálenější objekt „přirůstá“ není zakrýván objektem bližším.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CB232A">
        <w:t xml:space="preserve"> </w:t>
      </w:r>
    </w:p>
    <w:p w14:paraId="13B28827" w14:textId="28A93FB3" w:rsidR="00F01A0F" w:rsidRDefault="00E64528" w:rsidP="00CB232A">
      <w:pPr>
        <w:pStyle w:val="Normlnprvnodsazen"/>
      </w:pPr>
      <w:r>
        <w:rPr>
          <w:lang w:eastAsia="en-US"/>
        </w:rPr>
        <w:t xml:space="preserve">Mezi binokulární vodítka se pak řadí: </w:t>
      </w:r>
      <w:r>
        <w:rPr>
          <w:b/>
          <w:bCs/>
          <w:lang w:eastAsia="en-US"/>
        </w:rPr>
        <w:t xml:space="preserve">binokulární disparita </w:t>
      </w:r>
      <w:r>
        <w:rPr>
          <w:lang w:eastAsia="en-US"/>
        </w:rPr>
        <w:t>– rozdílná poloha očí umožňuje vidět prostor z jiného úhlu, což dodává možnost vytvořit percepci vzdálenosti</w:t>
      </w:r>
      <w:r w:rsidR="00CB232A">
        <w:rPr>
          <w:lang w:eastAsia="en-US"/>
        </w:rPr>
        <w:t xml:space="preserve"> a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r w:rsidR="00CB232A">
        <w:t xml:space="preserve"> </w:t>
      </w:r>
      <w:r w:rsidR="00F01A0F">
        <w:rPr>
          <w:lang w:eastAsia="en-US"/>
        </w:rPr>
        <w:t>Binokulární disparita a konvergence jsou základ</w:t>
      </w:r>
      <w:r w:rsidR="00353B15">
        <w:rPr>
          <w:lang w:eastAsia="en-US"/>
        </w:rPr>
        <w:t>ní procesem při vnímání VP skrze HMD.</w:t>
      </w:r>
      <w:r w:rsidR="00F01A0F">
        <w:rPr>
          <w:lang w:eastAsia="en-US"/>
        </w:rPr>
        <w:t xml:space="preserve"> </w:t>
      </w:r>
      <w:r w:rsidR="00353B15">
        <w:rPr>
          <w:lang w:eastAsia="en-US"/>
        </w:rPr>
        <w:t xml:space="preserve">HMD </w:t>
      </w:r>
      <w:r w:rsidR="00F01A0F">
        <w:rPr>
          <w:lang w:eastAsia="en-US"/>
        </w:rPr>
        <w:t>imituj</w:t>
      </w:r>
      <w:r w:rsidR="00353B15">
        <w:rPr>
          <w:lang w:eastAsia="en-US"/>
        </w:rPr>
        <w:t xml:space="preserve">e stereoskopické vidění </w:t>
      </w:r>
      <w:r w:rsidR="00F01A0F">
        <w:rPr>
          <w:lang w:eastAsia="en-US"/>
        </w:rPr>
        <w:t xml:space="preserve">pomocí dvou nezávislých </w:t>
      </w:r>
      <w:r w:rsidR="00353B15">
        <w:rPr>
          <w:lang w:eastAsia="en-US"/>
        </w:rPr>
        <w:t xml:space="preserve">displejů, na nichž zobrazovaný obraz je mírně posunut, za účelem vytvoření iluze hloubky. </w:t>
      </w:r>
    </w:p>
    <w:p w14:paraId="6BCBBF4E" w14:textId="7838949D" w:rsidR="00BA4D29" w:rsidRPr="001F6849" w:rsidRDefault="00506131" w:rsidP="00506131">
      <w:pPr>
        <w:pStyle w:val="Heading3"/>
      </w:pPr>
      <w:bookmarkStart w:id="98" w:name="_Ref154993503"/>
      <w:bookmarkStart w:id="99" w:name="_Toc155046808"/>
      <w:r w:rsidRPr="001F6849">
        <w:t>Percepce pohybu</w:t>
      </w:r>
      <w:bookmarkEnd w:id="98"/>
      <w:bookmarkEnd w:id="99"/>
    </w:p>
    <w:p w14:paraId="6D3F8C52" w14:textId="544F8F95"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Problém pro VR systémy tvoří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6F1692" w:rsidRPr="006F1692">
        <w:t xml:space="preserve">Pokud tento konflikt vede k nevolnosti je možné mluvit o </w:t>
      </w:r>
      <w:r w:rsidR="006F1692" w:rsidRPr="006F1692">
        <w:rPr>
          <w:i/>
          <w:iCs/>
        </w:rPr>
        <w:t>kinetóze</w:t>
      </w:r>
      <w:r w:rsidR="006F1692" w:rsidRPr="006F1692">
        <w:t>.</w:t>
      </w:r>
      <w:r w:rsidR="006F1692">
        <w:t xml:space="preserve"> </w:t>
      </w:r>
      <w:r w:rsidR="00506131" w:rsidRPr="001F6849">
        <w:t>Problém se vyskytuje často v</w:t>
      </w:r>
      <w:r w:rsidR="006F1692">
        <w:t> </w:t>
      </w:r>
      <w:r w:rsidR="00506131" w:rsidRPr="001F6849">
        <w:t>případě</w:t>
      </w:r>
      <w:r w:rsidR="006F1692">
        <w:t xml:space="preserve"> </w:t>
      </w:r>
      <w:r w:rsidR="00506131" w:rsidRPr="001F6849">
        <w:t>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6F1692">
        <w:t xml:space="preserve"> </w:t>
      </w:r>
      <w:r w:rsidR="006F1692">
        <w:fldChar w:fldCharType="begin"/>
      </w:r>
      <w:r w:rsidR="006F1692">
        <w:instrText xml:space="preserve"> ADDIN ZOTERO_ITEM CSL_CITATION {"citationID":"TAoNR4XA","properties":{"formattedCitation":"(LaValle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6F1692">
        <w:fldChar w:fldCharType="separate"/>
      </w:r>
      <w:r w:rsidR="006F1692" w:rsidRPr="006F1692">
        <w:t>(LaValle 2020)</w:t>
      </w:r>
      <w:r w:rsidR="006F1692">
        <w:fldChar w:fldCharType="end"/>
      </w:r>
      <w:r w:rsidR="00506131" w:rsidRPr="001F6849">
        <w:t>.</w:t>
      </w:r>
      <w:r w:rsidR="00931B57" w:rsidRPr="001F6849">
        <w:t xml:space="preserve"> </w:t>
      </w:r>
    </w:p>
    <w:p w14:paraId="5256E854" w14:textId="1EB96F57"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w:t>
      </w:r>
      <w:r w:rsidRPr="001F6849">
        <w:lastRenderedPageBreak/>
        <w:t>objekt v jednom bodě na sítnici</w:t>
      </w:r>
      <w:r w:rsidR="006F1692">
        <w:t xml:space="preserve">, </w:t>
      </w:r>
      <w:r w:rsidRPr="001F6849">
        <w:t xml:space="preserve">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stačí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120Hz.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556B88F8" w:rsidR="00931B57" w:rsidRPr="001F6849" w:rsidRDefault="00B92997" w:rsidP="00736AD5">
      <w:pPr>
        <w:pStyle w:val="Normlnprvnodsazen"/>
      </w:pPr>
      <w:r w:rsidRPr="001F6849">
        <w:t>V případě, že nejsou všechny smyslové vjemy nahrazeny virtuálními vstupy nebo pokud vstupy nejsou dokonalé (</w:t>
      </w:r>
      <w:r w:rsidR="006F1692">
        <w:t>jsou v</w:t>
      </w:r>
      <w:r w:rsidRPr="001F6849">
        <w:t xml:space="preserve"> konfliktu s lidskou fyziologií) dochází ke konfliktům vnímání. Nejvíce problematickým se dlouhodobě jeví </w:t>
      </w:r>
      <w:proofErr w:type="spellStart"/>
      <w:r w:rsidRPr="001F6849">
        <w:t>vekce</w:t>
      </w:r>
      <w:proofErr w:type="spellEnd"/>
      <w:r w:rsidR="006F1692">
        <w:t xml:space="preserve"> popř. kinetóza</w:t>
      </w:r>
      <w:r w:rsidRPr="001F6849">
        <w:t xml:space="preserve"> </w:t>
      </w:r>
      <w:r w:rsidR="006F1692">
        <w:t xml:space="preserve">tedy </w:t>
      </w:r>
      <w:r w:rsidRPr="001F6849">
        <w:t xml:space="preserve">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bookmarkStart w:id="100" w:name="_Toc155046809"/>
      <w:r>
        <w:rPr>
          <w:lang w:val="cs-CZ"/>
        </w:rPr>
        <w:t>3D modelování koncepty a principy</w:t>
      </w:r>
      <w:bookmarkEnd w:id="100"/>
    </w:p>
    <w:p w14:paraId="2452CA65" w14:textId="587875BF" w:rsidR="00181BBF" w:rsidRPr="001F6849" w:rsidRDefault="006F1692" w:rsidP="00181BBF">
      <w:pPr>
        <w:pStyle w:val="Heading3"/>
      </w:pPr>
      <w:bookmarkStart w:id="101" w:name="_Toc155046810"/>
      <w:r>
        <w:t>LOD</w:t>
      </w:r>
      <w:bookmarkEnd w:id="101"/>
    </w:p>
    <w:p w14:paraId="0C0827B2" w14:textId="39E5DF9E"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w:t>
      </w:r>
      <w:r w:rsidRPr="006F1692">
        <w:t>scény (</w:t>
      </w:r>
      <w:r w:rsidR="00022377">
        <w:t xml:space="preserve">viz. </w:t>
      </w:r>
      <w:r w:rsidR="00022377">
        <w:fldChar w:fldCharType="begin"/>
      </w:r>
      <w:r w:rsidR="00022377">
        <w:instrText xml:space="preserve"> REF _Ref154996175 \h </w:instrText>
      </w:r>
      <w:r w:rsidR="00022377">
        <w:fldChar w:fldCharType="separate"/>
      </w:r>
      <w:r w:rsidR="00823192" w:rsidRPr="001F6849">
        <w:t xml:space="preserve">Obr. </w:t>
      </w:r>
      <w:r w:rsidR="00823192">
        <w:rPr>
          <w:noProof/>
        </w:rPr>
        <w:t>9</w:t>
      </w:r>
      <w:r w:rsidR="00823192" w:rsidRPr="001F6849">
        <w:t xml:space="preserve"> Příklad konceptu sémantického LOD v případě specifikace </w:t>
      </w:r>
      <w:proofErr w:type="spellStart"/>
      <w:r w:rsidR="00823192" w:rsidRPr="001F6849">
        <w:t>CityGML</w:t>
      </w:r>
      <w:proofErr w:type="spellEnd"/>
      <w:r w:rsidR="00823192" w:rsidRPr="001F6849">
        <w:t xml:space="preserve"> – nahoře; v případě redukce vertexů – dole. </w:t>
      </w:r>
      <w:r w:rsidR="00823192">
        <w:t>(</w:t>
      </w:r>
      <w:r w:rsidR="00823192" w:rsidRPr="001F6849">
        <w:t>převzato z: (</w:t>
      </w:r>
      <w:proofErr w:type="spellStart"/>
      <w:r w:rsidR="00823192" w:rsidRPr="001F6849">
        <w:t>Biljecki</w:t>
      </w:r>
      <w:proofErr w:type="spellEnd"/>
      <w:r w:rsidR="00823192" w:rsidRPr="001F6849">
        <w:t xml:space="preserve">, </w:t>
      </w:r>
      <w:proofErr w:type="spellStart"/>
      <w:r w:rsidR="00823192" w:rsidRPr="001F6849">
        <w:t>Ledoux</w:t>
      </w:r>
      <w:proofErr w:type="spellEnd"/>
      <w:r w:rsidR="00823192" w:rsidRPr="001F6849">
        <w:t xml:space="preserve">, </w:t>
      </w:r>
      <w:proofErr w:type="spellStart"/>
      <w:r w:rsidR="00823192" w:rsidRPr="001F6849">
        <w:t>Stoter</w:t>
      </w:r>
      <w:proofErr w:type="spellEnd"/>
      <w:r w:rsidR="00823192" w:rsidRPr="001F6849">
        <w:t xml:space="preserve"> 2016) a (</w:t>
      </w:r>
      <w:proofErr w:type="spellStart"/>
      <w:r w:rsidR="00823192" w:rsidRPr="001F6849">
        <w:t>Ghulam</w:t>
      </w:r>
      <w:proofErr w:type="spellEnd"/>
      <w:r w:rsidR="00823192" w:rsidRPr="001F6849">
        <w:t xml:space="preserve"> et al. 2013)</w:t>
      </w:r>
      <w:r w:rsidR="00022377">
        <w:fldChar w:fldCharType="end"/>
      </w:r>
      <w:r w:rsidRPr="006F1692">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022377">
        <w:t>viz. (</w:t>
      </w:r>
      <w:r w:rsidR="00022377">
        <w:fldChar w:fldCharType="begin"/>
      </w:r>
      <w:r w:rsidR="00022377">
        <w:instrText xml:space="preserve"> REF _Ref154996250 \h </w:instrText>
      </w:r>
      <w:r w:rsidR="00022377">
        <w:fldChar w:fldCharType="separate"/>
      </w:r>
      <w:r w:rsidR="00823192" w:rsidRPr="001F6849">
        <w:t xml:space="preserve">Obr. </w:t>
      </w:r>
      <w:r w:rsidR="00823192">
        <w:rPr>
          <w:noProof/>
        </w:rPr>
        <w:t>10</w:t>
      </w:r>
      <w:r w:rsidR="00022377">
        <w:fldChar w:fldCharType="end"/>
      </w:r>
      <w:r w:rsidR="00331DCE" w:rsidRPr="00022377">
        <w:t>)</w:t>
      </w:r>
      <w:r w:rsidR="00331DCE" w:rsidRPr="001F6849">
        <w:t xml:space="preserve"> z nějž je patrné, že aplikovaný LOD přístup na data DMT vede k tomu že budovy (hrad </w:t>
      </w:r>
      <w:r w:rsidR="000023D6">
        <w:t>Špilberk</w:t>
      </w:r>
      <w:r w:rsidR="00331DCE" w:rsidRPr="001F6849">
        <w:t xml:space="preserve">)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0023D6">
      <w:pPr>
        <w:pStyle w:val="PICTURES"/>
      </w:pPr>
      <w:r w:rsidRPr="001F6849">
        <w:lastRenderedPageBreak/>
        <w:drawing>
          <wp:inline distT="0" distB="0" distL="0" distR="0" wp14:anchorId="010693DF" wp14:editId="1E95BDD7">
            <wp:extent cx="3293917" cy="1717482"/>
            <wp:effectExtent l="0" t="0" r="1905" b="0"/>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19113" cy="1730619"/>
                    </a:xfrm>
                    <a:prstGeom prst="rect">
                      <a:avLst/>
                    </a:prstGeom>
                  </pic:spPr>
                </pic:pic>
              </a:graphicData>
            </a:graphic>
          </wp:inline>
        </w:drawing>
      </w:r>
    </w:p>
    <w:p w14:paraId="402F7640" w14:textId="4B909B73" w:rsidR="00C576A2" w:rsidRPr="001F6849" w:rsidRDefault="00C576A2" w:rsidP="00341FBE">
      <w:pPr>
        <w:pStyle w:val="Caption"/>
        <w:ind w:firstLine="576"/>
      </w:pPr>
      <w:bookmarkStart w:id="102" w:name="_Ref154996175"/>
      <w:r w:rsidRPr="001F6849">
        <w:t xml:space="preserve">Obr. </w:t>
      </w:r>
      <w:r>
        <w:fldChar w:fldCharType="begin"/>
      </w:r>
      <w:r>
        <w:instrText xml:space="preserve"> SEQ Obr. \* ARABIC </w:instrText>
      </w:r>
      <w:r>
        <w:fldChar w:fldCharType="separate"/>
      </w:r>
      <w:r w:rsidR="00823192">
        <w:rPr>
          <w:noProof/>
        </w:rPr>
        <w:t>9</w:t>
      </w:r>
      <w:r>
        <w:rPr>
          <w:noProof/>
        </w:rPr>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00341FBE">
        <w:t>(</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bookmarkEnd w:id="102"/>
      <w:r w:rsidR="000023D6">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37EC10A7" w:rsidR="004A11B2" w:rsidRPr="001F6849" w:rsidRDefault="00320A6F" w:rsidP="00341FBE">
      <w:pPr>
        <w:pStyle w:val="Caption"/>
        <w:ind w:firstLine="576"/>
      </w:pPr>
      <w:bookmarkStart w:id="103" w:name="_Ref154996250"/>
      <w:r w:rsidRPr="001F6849">
        <w:t xml:space="preserve">Obr. </w:t>
      </w:r>
      <w:r>
        <w:fldChar w:fldCharType="begin"/>
      </w:r>
      <w:r>
        <w:instrText xml:space="preserve"> SEQ Obr. \* ARABIC </w:instrText>
      </w:r>
      <w:r>
        <w:fldChar w:fldCharType="separate"/>
      </w:r>
      <w:r w:rsidR="00823192">
        <w:rPr>
          <w:noProof/>
        </w:rPr>
        <w:t>10</w:t>
      </w:r>
      <w:r>
        <w:rPr>
          <w:noProof/>
        </w:rPr>
        <w:fldChar w:fldCharType="end"/>
      </w:r>
      <w:bookmarkEnd w:id="103"/>
      <w:r w:rsidRPr="001F6849">
        <w:t xml:space="preserve"> Snímky obrazovky z aplikace 3D model města Brna. Hrad </w:t>
      </w:r>
      <w:r w:rsidR="00353B15">
        <w:t>Špilberk</w:t>
      </w:r>
      <w:r w:rsidRPr="001F6849">
        <w:t xml:space="preserve"> pohledu ze směru Vila</w:t>
      </w:r>
      <w:r w:rsidR="00200E56">
        <w:t xml:space="preserve"> </w:t>
      </w:r>
      <w:r w:rsidR="006E3574" w:rsidRPr="001F6849">
        <w:t xml:space="preserve">Tugendhat – </w:t>
      </w:r>
      <w:r w:rsidR="006F1692">
        <w:t>Špilberk</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w:t>
      </w:r>
      <w:r w:rsidR="00341FBE">
        <w:t xml:space="preserve"> Zdroj dat: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bookmarkStart w:id="104" w:name="_Ref155039476"/>
      <w:bookmarkStart w:id="105" w:name="_Toc155046811"/>
      <w:r>
        <w:t>Problém měřítka</w:t>
      </w:r>
      <w:bookmarkEnd w:id="104"/>
      <w:bookmarkEnd w:id="105"/>
    </w:p>
    <w:p w14:paraId="045B4896" w14:textId="77777777" w:rsidR="00B41874" w:rsidRPr="001F6849" w:rsidRDefault="00B41874" w:rsidP="00B41874">
      <w:r w:rsidRPr="001F6849">
        <w:t xml:space="preserve">V kontextu kartografie je problematika v konfliktu s konceptem měřítka, jelikož v tradiční 2D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082B9B05" w:rsidR="00B41874" w:rsidRDefault="00B41874" w:rsidP="00B41874">
      <w:pPr>
        <w:pStyle w:val="Normlnprvnodsazen"/>
      </w:pPr>
      <w:r>
        <w:t xml:space="preserve">Ve virtuálním prostředí na rozdíl od tradičních map je měřítko dynamické, uživatel je tedy </w:t>
      </w:r>
      <w:r w:rsidR="005F0995">
        <w:t>případně</w:t>
      </w:r>
      <w:r>
        <w:t xml:space="preserve"> schopen interagovat s daty v libovolném měřítku. Dynamické měřítko umožňují i webové mapy. Webové mapy definují pro možná měřítka hranice. Vnější hranice, tedy </w:t>
      </w:r>
      <w:proofErr w:type="spellStart"/>
      <w:r>
        <w:t>minmální</w:t>
      </w:r>
      <w:proofErr w:type="spellEnd"/>
      <w:r>
        <w:t xml:space="preserve">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r w:rsidR="005D2988">
        <w:t>dlaždic</w:t>
      </w:r>
      <w:r w:rsidR="005F0995" w:rsidRPr="005F0995">
        <w:t xml:space="preserve"> </w:t>
      </w:r>
      <w:r>
        <w:t>(</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w:t>
      </w:r>
      <w:r w:rsidR="003751B0">
        <w:t xml:space="preserve"> (viz. </w:t>
      </w:r>
      <w:r w:rsidR="003751B0">
        <w:fldChar w:fldCharType="begin"/>
      </w:r>
      <w:r w:rsidR="003751B0">
        <w:instrText xml:space="preserve"> REF _Ref154996739 \h </w:instrText>
      </w:r>
      <w:r w:rsidR="003751B0">
        <w:fldChar w:fldCharType="separate"/>
      </w:r>
      <w:r w:rsidR="00823192">
        <w:t xml:space="preserve">Obr. </w:t>
      </w:r>
      <w:r w:rsidR="00823192">
        <w:rPr>
          <w:noProof/>
        </w:rPr>
        <w:t>11</w:t>
      </w:r>
      <w:r w:rsidR="003751B0">
        <w:fldChar w:fldCharType="end"/>
      </w:r>
      <w:r w:rsidR="003751B0">
        <w:t>)</w:t>
      </w:r>
    </w:p>
    <w:p w14:paraId="3C73F6B5" w14:textId="66E04E94" w:rsidR="00B41874" w:rsidRDefault="00B41874" w:rsidP="00B41874">
      <w:pPr>
        <w:pStyle w:val="Normlnprvnodsazen"/>
        <w:rPr>
          <w:lang w:val="en-US"/>
        </w:rPr>
      </w:pPr>
      <w:r>
        <w:t xml:space="preserve">Ve virtuálním prostředí je však koncept měřítka složitější a je spekulativní, zda je vůbec aplikovatelný. </w:t>
      </w:r>
      <w:r w:rsidR="000A78BB" w:rsidRPr="000A78BB">
        <w:t xml:space="preserve">Ve 3D prostředí se vykreslování provádí skrze perspektivní pohled, tudíž není </w:t>
      </w:r>
      <w:r w:rsidR="000A78BB" w:rsidRPr="000A78BB">
        <w:lastRenderedPageBreak/>
        <w:t>zcela jasné, k čemu měřítko vztahovat</w:t>
      </w:r>
      <w:r>
        <w:t xml:space="preserve">. Zároveň ve virtuálním prostředí je běžný pohyb ve všech osách. Obdobný přístup jako pro 2D webové mapy je umožněn pomocí 3D </w:t>
      </w:r>
      <w:r w:rsidR="003751B0">
        <w:t xml:space="preserve">objemových dláždíc. Data jsou rozdělena do virtuálních krychlí, které jsou zobrazované </w:t>
      </w:r>
      <w:r>
        <w:t>uživateli v daném rozlišení na základě jeho vzdálenosti.</w:t>
      </w:r>
      <w:r w:rsidR="003751B0">
        <w:t xml:space="preserve"> </w:t>
      </w:r>
      <w:r>
        <w:t xml:space="preserve">Dynamické měřítko je tedy řešeno dynamickými daty. </w:t>
      </w:r>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r>
        <w:t>dlaždicovaných</w:t>
      </w:r>
      <w:proofErr w:type="spell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318AE33A"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(1:</w:t>
      </w:r>
      <w:r w:rsidR="00623D20" w:rsidRPr="00F76A7D">
        <w:rPr>
          <w:b/>
          <w:bCs/>
          <w:lang w:val="en-US" w:eastAsia="en-US"/>
        </w:rPr>
        <w:t>1</w:t>
      </w:r>
      <w:r w:rsidR="00623D20">
        <w:rPr>
          <w:b/>
          <w:bCs/>
          <w:lang w:val="en-US" w:eastAsia="en-US"/>
        </w:rPr>
        <w:t xml:space="preserve"> </w:t>
      </w:r>
      <w:r w:rsidR="00623D20" w:rsidRPr="00F76A7D">
        <w:rPr>
          <w:b/>
          <w:bCs/>
          <w:lang w:val="en-US" w:eastAsia="en-US"/>
        </w:rPr>
        <w:t>–</w:t>
      </w:r>
      <w:r w:rsidR="00623D20">
        <w:rPr>
          <w:b/>
          <w:bCs/>
          <w:lang w:val="en-US" w:eastAsia="en-US"/>
        </w:rPr>
        <w:t xml:space="preserve"> </w:t>
      </w:r>
      <w:r w:rsidR="00623D20" w:rsidRPr="00F76A7D">
        <w:rPr>
          <w:b/>
          <w:bCs/>
          <w:lang w:val="en-US" w:eastAsia="en-US"/>
        </w:rPr>
        <w:t>1</w:t>
      </w:r>
      <w:r w:rsidRPr="00F76A7D">
        <w:rPr>
          <w:b/>
          <w:bCs/>
          <w:lang w:val="en-US" w:eastAsia="en-US"/>
        </w:rPr>
        <w:t>:5 000)</w:t>
      </w:r>
      <w:r w:rsidRPr="00F76A7D">
        <w:rPr>
          <w:b/>
          <w:bCs/>
          <w:lang w:eastAsia="en-US"/>
        </w:rPr>
        <w:t>:</w:t>
      </w:r>
    </w:p>
    <w:p w14:paraId="7F73C685" w14:textId="7DAE8A8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w:t>
      </w:r>
      <w:r w:rsidRPr="00341FBE">
        <w:t>a jak je patrné z </w:t>
      </w:r>
      <w:r w:rsidR="003751B0" w:rsidRPr="00341FBE">
        <w:rPr>
          <w:highlight w:val="yellow"/>
        </w:rPr>
        <w:fldChar w:fldCharType="begin"/>
      </w:r>
      <w:r w:rsidR="003751B0" w:rsidRPr="00341FBE">
        <w:instrText xml:space="preserve"> REF _Ref154996739 \h </w:instrText>
      </w:r>
      <w:r w:rsidR="003751B0" w:rsidRPr="00341FBE">
        <w:rPr>
          <w:highlight w:val="yellow"/>
        </w:rPr>
      </w:r>
      <w:r w:rsidR="003751B0" w:rsidRPr="00341FBE">
        <w:rPr>
          <w:highlight w:val="yellow"/>
        </w:rPr>
        <w:fldChar w:fldCharType="separate"/>
      </w:r>
      <w:r w:rsidR="00823192">
        <w:t xml:space="preserve">Obr. </w:t>
      </w:r>
      <w:r w:rsidR="00823192">
        <w:rPr>
          <w:noProof/>
        </w:rPr>
        <w:t>11</w:t>
      </w:r>
      <w:r w:rsidR="003751B0" w:rsidRPr="00341FBE">
        <w:rPr>
          <w:highlight w:val="yellow"/>
        </w:rPr>
        <w:fldChar w:fldCharType="end"/>
      </w:r>
      <w:r w:rsidR="00341FBE">
        <w:t xml:space="preserve"> </w:t>
      </w:r>
      <w:r w:rsidRPr="00341FBE">
        <w:t>dosažení větších měřítek i v případě 2D map z toho důvodu</w:t>
      </w:r>
      <w:r>
        <w:t xml:space="preserve"> vede ke ztrátě kvality vizualizace. </w:t>
      </w:r>
    </w:p>
    <w:p w14:paraId="1793E01E" w14:textId="7BF3107F" w:rsidR="00B41874" w:rsidRPr="00623D20"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w:t>
      </w:r>
      <w:r w:rsidR="00623D20">
        <w:rPr>
          <w:lang w:eastAsia="en-US"/>
        </w:rPr>
        <w:t xml:space="preserve"> Z</w:t>
      </w:r>
      <w:r>
        <w:rPr>
          <w:lang w:eastAsia="en-US"/>
        </w:rPr>
        <w:t xml:space="preserve">obrazení ve velkých měřítkách </w:t>
      </w:r>
      <w:r w:rsidR="00623D20">
        <w:rPr>
          <w:lang w:eastAsia="en-US"/>
        </w:rPr>
        <w:t xml:space="preserve">ve 3D prostředí </w:t>
      </w:r>
      <w:r>
        <w:rPr>
          <w:lang w:eastAsia="en-US"/>
        </w:rPr>
        <w:t>vyžad</w:t>
      </w:r>
      <w:r w:rsidR="00623D20">
        <w:rPr>
          <w:lang w:eastAsia="en-US"/>
        </w:rPr>
        <w:t xml:space="preserve">uje </w:t>
      </w:r>
      <w:r>
        <w:rPr>
          <w:lang w:eastAsia="en-US"/>
        </w:rPr>
        <w:t>vysok</w:t>
      </w:r>
      <w:r w:rsidR="00623D20">
        <w:rPr>
          <w:lang w:eastAsia="en-US"/>
        </w:rPr>
        <w:t>ou</w:t>
      </w:r>
      <w:r>
        <w:rPr>
          <w:lang w:eastAsia="en-US"/>
        </w:rPr>
        <w:t xml:space="preserve"> podrobnost</w:t>
      </w:r>
      <w:r w:rsidR="00623D20">
        <w:rPr>
          <w:lang w:eastAsia="en-US"/>
        </w:rPr>
        <w:t xml:space="preserve"> geometrie </w:t>
      </w:r>
      <w:r>
        <w:rPr>
          <w:lang w:eastAsia="en-US"/>
        </w:rPr>
        <w:t xml:space="preserve">a detailní textury. Míra podrobnosti je však rázně omezena hranicemi možností technologií umožňující VR </w:t>
      </w:r>
      <w:r w:rsidR="00623D20">
        <w:rPr>
          <w:lang w:eastAsia="en-US"/>
        </w:rPr>
        <w:t xml:space="preserve">(viz. kap. </w:t>
      </w:r>
      <w:r w:rsidR="00623D20">
        <w:rPr>
          <w:lang w:eastAsia="en-US"/>
        </w:rPr>
        <w:fldChar w:fldCharType="begin"/>
      </w:r>
      <w:r w:rsidR="00623D20">
        <w:rPr>
          <w:lang w:eastAsia="en-US"/>
        </w:rPr>
        <w:instrText xml:space="preserve"> REF _Ref155005652 \w \h </w:instrText>
      </w:r>
      <w:r w:rsidR="00623D20">
        <w:rPr>
          <w:lang w:eastAsia="en-US"/>
        </w:rPr>
      </w:r>
      <w:r w:rsidR="00623D20">
        <w:rPr>
          <w:lang w:eastAsia="en-US"/>
        </w:rPr>
        <w:fldChar w:fldCharType="separate"/>
      </w:r>
      <w:r w:rsidR="00823192">
        <w:rPr>
          <w:lang w:eastAsia="en-US"/>
        </w:rPr>
        <w:t>3.6.4</w:t>
      </w:r>
      <w:r w:rsidR="00623D20">
        <w:rPr>
          <w:lang w:eastAsia="en-US"/>
        </w:rPr>
        <w:fldChar w:fldCharType="end"/>
      </w:r>
      <w:r w:rsidR="00623D20">
        <w:rPr>
          <w:lang w:eastAsia="en-US"/>
        </w:rPr>
        <w:t xml:space="preserve"> </w:t>
      </w:r>
      <w:r w:rsidR="00623D20">
        <w:rPr>
          <w:lang w:eastAsia="en-US"/>
        </w:rPr>
        <w:fldChar w:fldCharType="begin"/>
      </w:r>
      <w:r w:rsidR="00623D20">
        <w:rPr>
          <w:lang w:eastAsia="en-US"/>
        </w:rPr>
        <w:instrText xml:space="preserve"> REF _Ref155005652 \h </w:instrText>
      </w:r>
      <w:r w:rsidR="00623D20">
        <w:rPr>
          <w:lang w:eastAsia="en-US"/>
        </w:rPr>
      </w:r>
      <w:r w:rsidR="00623D20">
        <w:rPr>
          <w:lang w:eastAsia="en-US"/>
        </w:rPr>
        <w:fldChar w:fldCharType="separate"/>
      </w:r>
      <w:r w:rsidR="00823192">
        <w:t>Výkon</w:t>
      </w:r>
      <w:r w:rsidR="00623D20">
        <w:rPr>
          <w:lang w:eastAsia="en-US"/>
        </w:rPr>
        <w:fldChar w:fldCharType="end"/>
      </w:r>
      <w:r w:rsidR="00623D20">
        <w:rPr>
          <w:lang w:eastAsia="en-US"/>
        </w:rPr>
        <w:t>)</w:t>
      </w:r>
    </w:p>
    <w:p w14:paraId="0B351979" w14:textId="0B767258" w:rsidR="00B41874" w:rsidRPr="00F76A7D" w:rsidRDefault="00B41874" w:rsidP="00B41874">
      <w:pPr>
        <w:pStyle w:val="Normlnprvnodsazen"/>
        <w:numPr>
          <w:ilvl w:val="1"/>
          <w:numId w:val="7"/>
        </w:numPr>
        <w:rPr>
          <w:b/>
          <w:bCs/>
          <w:lang w:eastAsia="en-US"/>
        </w:rPr>
      </w:pPr>
      <w:r w:rsidRPr="00B41874">
        <w:rPr>
          <w:b/>
          <w:bCs/>
          <w:lang w:eastAsia="en-US"/>
        </w:rPr>
        <w:t>Práce s</w:t>
      </w:r>
      <w:r w:rsidR="00623D20">
        <w:rPr>
          <w:b/>
          <w:bCs/>
          <w:lang w:eastAsia="en-US"/>
        </w:rPr>
        <w:t> </w:t>
      </w:r>
      <w:r w:rsidRPr="00B41874">
        <w:rPr>
          <w:b/>
          <w:bCs/>
          <w:lang w:eastAsia="en-US"/>
        </w:rPr>
        <w:t>LOR</w:t>
      </w:r>
      <w:r w:rsidR="00623D20">
        <w:rPr>
          <w:b/>
          <w:bCs/>
          <w:lang w:eastAsia="en-US"/>
        </w:rPr>
        <w:t xml:space="preserve"> (</w:t>
      </w:r>
      <w:r w:rsidR="00623D20" w:rsidRPr="00623D20">
        <w:rPr>
          <w:b/>
          <w:bCs/>
          <w:i/>
          <w:iCs/>
          <w:lang w:val="en-US" w:eastAsia="en-US"/>
        </w:rPr>
        <w:t>level of realism</w:t>
      </w:r>
      <w:r w:rsidR="00623D20">
        <w:rPr>
          <w:b/>
          <w:bCs/>
          <w:i/>
          <w:iCs/>
          <w:lang w:eastAsia="en-US"/>
        </w:rPr>
        <w:t>)</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výše zmíněných problémů je možná práce s nižším LOR</w:t>
      </w:r>
      <w:r w:rsidR="00623D20">
        <w:rPr>
          <w:lang w:eastAsia="en-US"/>
        </w:rPr>
        <w:t>, tedy volba schematické vizualizace</w:t>
      </w:r>
      <w:r w:rsidR="00F76A7D">
        <w:rPr>
          <w:lang w:eastAsia="en-US"/>
        </w:rPr>
        <w:t xml:space="preserve">. </w:t>
      </w:r>
    </w:p>
    <w:p w14:paraId="422CE765" w14:textId="72AD2F50"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w:t>
      </w:r>
      <w:r w:rsidR="00623D20">
        <w:rPr>
          <w:b/>
          <w:bCs/>
          <w:lang w:eastAsia="en-US"/>
        </w:rPr>
        <w:t xml:space="preserve"> </w:t>
      </w:r>
      <w:r w:rsidR="00F66363">
        <w:rPr>
          <w:b/>
          <w:bCs/>
          <w:lang w:eastAsia="en-US"/>
        </w:rPr>
        <w:t>–</w:t>
      </w:r>
      <w:r w:rsidR="00623D20">
        <w:rPr>
          <w:b/>
          <w:bCs/>
          <w:lang w:eastAsia="en-US"/>
        </w:rPr>
        <w:t xml:space="preserve"> </w:t>
      </w:r>
      <w:r w:rsidR="00F66363">
        <w:rPr>
          <w:b/>
          <w:bCs/>
          <w:lang w:eastAsia="en-US"/>
        </w:rPr>
        <w:t>1</w:t>
      </w:r>
      <w:r>
        <w:rPr>
          <w:b/>
          <w:bCs/>
          <w:lang w:eastAsia="en-US"/>
        </w:rPr>
        <w:t>:1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Ve virtuální realitě je klíčovým prvkem možnost zobrazit data ve 3 dimenzích. V případě topografických map třetí dimenze znamená nadmořskou výšku. Je tedy nutné vzít v potaz rozsah hodnot 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453EA55"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(1</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r w:rsidRPr="00200E56">
        <w:rPr>
          <w:b/>
          <w:bCs/>
          <w:lang w:eastAsia="en-US"/>
        </w:rPr>
        <w:t>Zobrazitelný</w:t>
      </w:r>
      <w:r w:rsidR="00D83A28" w:rsidRPr="00200E56">
        <w:rPr>
          <w:b/>
          <w:bCs/>
          <w:lang w:eastAsia="en-US"/>
        </w:rPr>
        <w:t xml:space="preserve"> </w:t>
      </w:r>
      <w:r w:rsidRPr="00200E56">
        <w:rPr>
          <w:b/>
          <w:bCs/>
          <w:lang w:eastAsia="en-US"/>
        </w:rPr>
        <w:t>obsah –</w:t>
      </w:r>
      <w:r>
        <w:rPr>
          <w:b/>
          <w:bCs/>
          <w:lang w:eastAsia="en-US"/>
        </w:rPr>
        <w:t xml:space="preserve">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53BB034D"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r w:rsidR="00200E56">
        <w:t>3.</w:t>
      </w:r>
      <w:r>
        <w:t xml:space="preserve"> dimenze na autorovi vizualizace, jelikož je možné pomocí 3. dimenze zobrazovat libovolné charakteristiky. </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lastRenderedPageBreak/>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25">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65BDBD7F" w:rsidR="00B41874" w:rsidRDefault="00B41874" w:rsidP="000023D6">
      <w:pPr>
        <w:pStyle w:val="Caption"/>
      </w:pPr>
      <w:bookmarkStart w:id="106" w:name="_Ref154996739"/>
      <w:r>
        <w:t xml:space="preserve">Obr. </w:t>
      </w:r>
      <w:r>
        <w:fldChar w:fldCharType="begin"/>
      </w:r>
      <w:r>
        <w:instrText xml:space="preserve"> SEQ Obr. \* ARABIC </w:instrText>
      </w:r>
      <w:r>
        <w:fldChar w:fldCharType="separate"/>
      </w:r>
      <w:r w:rsidR="00823192">
        <w:rPr>
          <w:noProof/>
        </w:rPr>
        <w:t>11</w:t>
      </w:r>
      <w:r>
        <w:rPr>
          <w:noProof/>
        </w:rPr>
        <w:fldChar w:fldCharType="end"/>
      </w:r>
      <w:bookmarkEnd w:id="106"/>
      <w:r>
        <w:t xml:space="preserve"> Porovnání měřítek map ve webovém prostředí ve 2D prostředí a 3D prostředí. </w:t>
      </w:r>
      <w:r w:rsidR="001C20B3">
        <w:t>Zmenšeno – měřítka odpovídají zobrazení v rámci internetového prohlížeče namísto velikosti obrázku v textu</w:t>
      </w:r>
      <w:r>
        <w:t>.</w:t>
      </w:r>
      <w:r w:rsidR="00200E56">
        <w:t xml:space="preserve"> Zdroj dat: </w:t>
      </w:r>
      <w:r w:rsidR="00200E56">
        <w:fldChar w:fldCharType="begin"/>
      </w:r>
      <w:r w:rsidR="00200E56">
        <w:instrText xml:space="preserve"> ADDIN ZOTERO_ITEM CSL_CITATION {"citationID":"OiZoZxns","properties":{"formattedCitation":"(\\uc0\\u268{}\\uc0\\u218{}ZK 2023a)","plainCitation":"(ČÚZK 2023a)","noteIndex":0},"citationItems":[{"id":1879,"uris":["http://zotero.org/groups/4599106/items/NNVDNBUV"],"itemData":{"id":1879,"type":"webpage","title":"ČÚZK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00200E56">
        <w:fldChar w:fldCharType="separate"/>
      </w:r>
      <w:r w:rsidR="00200E56" w:rsidRPr="00200E56">
        <w:rPr>
          <w:rFonts w:cs="Times New Roman"/>
          <w:szCs w:val="24"/>
        </w:rPr>
        <w:t>(ČÚZK 2023a)</w:t>
      </w:r>
      <w:r w:rsidR="00200E56">
        <w:fldChar w:fldCharType="end"/>
      </w:r>
    </w:p>
    <w:p w14:paraId="071C0F50" w14:textId="37F6A65F" w:rsidR="00200E56" w:rsidRDefault="00200E56" w:rsidP="00200E56">
      <w:pPr>
        <w:pStyle w:val="Normlnprvnodsazen"/>
      </w:pPr>
      <w:r w:rsidRPr="001F6849">
        <w:t xml:space="preserve">Jako důležitou problematiku zmiňuje </w:t>
      </w:r>
      <w:r w:rsidRPr="001F6849">
        <w:fldChar w:fldCharType="begin"/>
      </w:r>
      <w:r>
        <w:instrText xml:space="preserve"> ADDIN ZOTERO_ITEM CSL_CITATION {"citationID":"bO9nCAB4","properties":{"formattedCitation":"(\\uc0\\u199{}\\uc0\\u246{}ltekin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200E56">
        <w:rPr>
          <w:rFonts w:cs="Times New Roman"/>
          <w:szCs w:val="24"/>
        </w:rPr>
        <w:t>(Çöltekin et al. 2020b)</w:t>
      </w:r>
      <w:r w:rsidRPr="001F6849">
        <w:fldChar w:fldCharType="end"/>
      </w:r>
      <w:r w:rsidRPr="001F6849">
        <w:t xml:space="preserve"> 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 </w:t>
      </w:r>
      <w:r w:rsidRPr="001F6849">
        <w:fldChar w:fldCharType="begin"/>
      </w:r>
      <w:r>
        <w:instrText xml:space="preserve"> ADDIN ZOTERO_ITEM CSL_CITATION {"citationID":"41hd5X4q","properties":{"formattedCitation":"(\\uc0\\u199{}\\uc0\\u246{}ltekin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200E56">
        <w:rPr>
          <w:rFonts w:cs="Times New Roman"/>
          <w:szCs w:val="24"/>
        </w:rPr>
        <w:t>(Çöltekin et al. 2020b)</w:t>
      </w:r>
      <w:r w:rsidRPr="001F6849">
        <w:fldChar w:fldCharType="end"/>
      </w:r>
      <w:r w:rsidRPr="001F6849">
        <w:t>. Při zanedbání některých z těchto aspektů v návrhu vizualizace se pak jedná o snížení míry imerze</w:t>
      </w:r>
      <w:r w:rsidRPr="00200E56">
        <w:t>.</w:t>
      </w:r>
      <w:r>
        <w:t xml:space="preserve"> </w:t>
      </w:r>
      <w:r w:rsidRPr="00200E56">
        <w:t xml:space="preserve">Další z problematik je pak tvorba virtuálního obsahu. Vytvoření obsahu s vysokým LOD a LOR zahrnuje řadu komplexních operací </w:t>
      </w:r>
      <w:r w:rsidRPr="00200E56">
        <w:fldChar w:fldCharType="begin"/>
      </w:r>
      <w:r>
        <w:instrText xml:space="preserve"> ADDIN ZOTERO_ITEM CSL_CITATION {"citationID":"bTmyyabI","properties":{"formattedCitation":"(\\uc0\\u199{}\\uc0\\u246{}ltekin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200E56">
        <w:fldChar w:fldCharType="separate"/>
      </w:r>
      <w:r w:rsidRPr="00200E56">
        <w:rPr>
          <w:rFonts w:cs="Times New Roman"/>
          <w:szCs w:val="24"/>
        </w:rPr>
        <w:t>(Çöltekin et al. 2020b)</w:t>
      </w:r>
      <w:r w:rsidRPr="00200E56">
        <w:fldChar w:fldCharType="end"/>
      </w:r>
      <w:r w:rsidRPr="00200E56">
        <w:t>. Za hlavní úskalí se považuje kombinace množství vstupních dat (</w:t>
      </w:r>
      <w:proofErr w:type="spellStart"/>
      <w:r w:rsidRPr="00200E56">
        <w:t>LiDAR</w:t>
      </w:r>
      <w:proofErr w:type="spellEnd"/>
      <w:r w:rsidRPr="00200E56">
        <w:t>, tomografie, stereofotogrammetrie aj.), manuální práce při samotném modelování jako např. segmentace textur od povrchů, tvorba topologicky správný povrchů, fyzikální simulace aj. Z hlediska této práce je klíčový výběr vstupních dat uskutečnit tak, aby potřeba výše zmíněných kroků byla minimalizována, popř. ošetřena již existujícími řešeními.</w:t>
      </w:r>
      <w:r w:rsidRPr="001F6849">
        <w:t xml:space="preserve"> </w:t>
      </w:r>
    </w:p>
    <w:p w14:paraId="3F9CCEDF" w14:textId="064F2C8B" w:rsidR="00D727F5" w:rsidRDefault="00253E9C" w:rsidP="00253E9C">
      <w:pPr>
        <w:pStyle w:val="Heading3"/>
      </w:pPr>
      <w:bookmarkStart w:id="107" w:name="_Toc155046812"/>
      <w:bookmarkStart w:id="108" w:name="_Ref155130689"/>
      <w:bookmarkStart w:id="109" w:name="_Ref155130691"/>
      <w:r>
        <w:t>Datové modely a formáty</w:t>
      </w:r>
      <w:bookmarkEnd w:id="107"/>
      <w:bookmarkEnd w:id="108"/>
      <w:bookmarkEnd w:id="109"/>
    </w:p>
    <w:p w14:paraId="4841E980" w14:textId="604BD836" w:rsidR="004E6E7C" w:rsidRDefault="004B36EC" w:rsidP="007113CC">
      <w:r>
        <w:t xml:space="preserve">Pokud má virtuální realita zobrazovat realitu </w:t>
      </w:r>
      <w:r w:rsidR="001309C1">
        <w:t>skutečnou,</w:t>
      </w:r>
      <w:r>
        <w:t xml:space="preserve"> a to v různých úrovních abstrakce, je pravidlem, že data 3D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xml:space="preserve">, zda se jedná o proprietární </w:t>
      </w:r>
      <w:r w:rsidR="001309C1">
        <w:lastRenderedPageBreak/>
        <w:t>či otevřený formát</w:t>
      </w:r>
      <w:r w:rsidR="00D947C0">
        <w:t xml:space="preserve">, </w:t>
      </w:r>
      <w:r w:rsidR="00A93670">
        <w:t>k jakému účelu je formát primárně určen</w:t>
      </w:r>
      <w:r w:rsidR="00D947C0">
        <w:t xml:space="preserve"> a jak moc je formát aktuální (do jaké míry je využíván)</w:t>
      </w:r>
      <w:r>
        <w:t>.</w:t>
      </w:r>
    </w:p>
    <w:p w14:paraId="7397A9EE" w14:textId="453042DE" w:rsidR="004E6E7C" w:rsidRDefault="004E6E7C" w:rsidP="004E6E7C">
      <w:pPr>
        <w:pStyle w:val="Malnadpis"/>
      </w:pPr>
      <w:proofErr w:type="spellStart"/>
      <w:r>
        <w:t>glTF</w:t>
      </w:r>
      <w:proofErr w:type="spellEnd"/>
    </w:p>
    <w:p w14:paraId="59AAF2AE" w14:textId="592671DF"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JPG pro 3D</w:t>
      </w:r>
      <w:r w:rsidR="007113CC">
        <w:rPr>
          <w:lang w:eastAsia="en-US"/>
        </w:rPr>
        <w:t>. J</w:t>
      </w:r>
      <w:r w:rsidRPr="001F6849">
        <w:rPr>
          <w:lang w:eastAsia="en-US"/>
        </w:rPr>
        <w:t xml:space="preserve">edná se o otevřený formát vytvořený skupinou </w:t>
      </w:r>
      <w:proofErr w:type="spellStart"/>
      <w:r w:rsidRPr="001F6849">
        <w:rPr>
          <w:lang w:eastAsia="en-US"/>
        </w:rPr>
        <w:t>Khronos</w:t>
      </w:r>
      <w:proofErr w:type="spellEnd"/>
      <w:r w:rsidRPr="001F6849">
        <w:rPr>
          <w:lang w:eastAsia="en-US"/>
        </w:rPr>
        <w:t xml:space="preserve">. </w:t>
      </w:r>
      <w:r w:rsidR="007113CC">
        <w:rPr>
          <w:lang w:eastAsia="en-US"/>
        </w:rPr>
        <w:t>Formát má primárně dvě formy</w:t>
      </w:r>
      <w:r w:rsidRPr="001F6849">
        <w:rPr>
          <w:lang w:eastAsia="en-US"/>
        </w:rPr>
        <w:t xml:space="preserve"> – jakožto binární balík </w:t>
      </w:r>
      <w:r w:rsidRPr="001F6849">
        <w:rPr>
          <w:i/>
          <w:iCs/>
          <w:lang w:eastAsia="en-US"/>
        </w:rPr>
        <w:t>.</w:t>
      </w:r>
      <w:proofErr w:type="spellStart"/>
      <w:r w:rsidRPr="001F6849">
        <w:rPr>
          <w:i/>
          <w:iCs/>
          <w:lang w:eastAsia="en-US"/>
        </w:rPr>
        <w:t>glb</w:t>
      </w:r>
      <w:proofErr w:type="spell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110" w:author="Lukáš Herman" w:date="2023-02-06T14:25:00Z">
        <w:r w:rsidRPr="001F6849" w:rsidDel="00227A2E">
          <w:rPr>
            <w:lang w:eastAsia="en-US"/>
          </w:rPr>
          <w:delText>atiributy</w:delText>
        </w:r>
      </w:del>
      <w:ins w:id="111"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w:t>
      </w:r>
      <w:proofErr w:type="spellStart"/>
      <w:r w:rsidRPr="001F6849">
        <w:rPr>
          <w:i/>
          <w:iCs/>
          <w:lang w:eastAsia="en-US"/>
        </w:rPr>
        <w:t>webP</w:t>
      </w:r>
      <w:proofErr w:type="spell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r w:rsidR="00603275">
        <w:rPr>
          <w:lang w:eastAsia="en-US"/>
        </w:rPr>
        <w:t xml:space="preserve">Primárním zaměřením </w:t>
      </w:r>
      <w:proofErr w:type="spellStart"/>
      <w:r w:rsidR="00603275">
        <w:rPr>
          <w:lang w:eastAsia="en-US"/>
        </w:rPr>
        <w:t>glTF</w:t>
      </w:r>
      <w:proofErr w:type="spellEnd"/>
      <w:r w:rsidR="00603275">
        <w:rPr>
          <w:lang w:eastAsia="en-US"/>
        </w:rPr>
        <w:t xml:space="preserve"> je schopnost obsáhnout kompletní 3D scénu se všemi komponenty </w:t>
      </w:r>
      <w:r w:rsidR="00603275" w:rsidRPr="00603275">
        <w:rPr>
          <w:lang w:eastAsia="en-US"/>
        </w:rPr>
        <w:t>(viz. kap.</w:t>
      </w:r>
      <w:r w:rsidR="00603275">
        <w:rPr>
          <w:lang w:eastAsia="en-US"/>
        </w:rPr>
        <w:t xml:space="preserve"> </w:t>
      </w:r>
      <w:r w:rsidR="00603275">
        <w:rPr>
          <w:lang w:eastAsia="en-US"/>
        </w:rPr>
        <w:fldChar w:fldCharType="begin"/>
      </w:r>
      <w:r w:rsidR="00603275">
        <w:rPr>
          <w:lang w:eastAsia="en-US"/>
        </w:rPr>
        <w:instrText xml:space="preserve"> REF _Ref155007563 \r \h </w:instrText>
      </w:r>
      <w:r w:rsidR="00603275">
        <w:rPr>
          <w:lang w:eastAsia="en-US"/>
        </w:rPr>
      </w:r>
      <w:r w:rsidR="00603275">
        <w:rPr>
          <w:lang w:eastAsia="en-US"/>
        </w:rPr>
        <w:fldChar w:fldCharType="separate"/>
      </w:r>
      <w:r w:rsidR="00823192">
        <w:rPr>
          <w:lang w:eastAsia="en-US"/>
        </w:rPr>
        <w:t>3.6.2</w:t>
      </w:r>
      <w:r w:rsidR="00603275">
        <w:rPr>
          <w:lang w:eastAsia="en-US"/>
        </w:rPr>
        <w:fldChar w:fldCharType="end"/>
      </w:r>
      <w:r w:rsidR="00603275">
        <w:rPr>
          <w:lang w:eastAsia="en-US"/>
        </w:rPr>
        <w:t xml:space="preserve"> </w:t>
      </w:r>
      <w:r w:rsidR="00603275">
        <w:rPr>
          <w:lang w:eastAsia="en-US"/>
        </w:rPr>
        <w:fldChar w:fldCharType="begin"/>
      </w:r>
      <w:r w:rsidR="00603275">
        <w:rPr>
          <w:lang w:eastAsia="en-US"/>
        </w:rPr>
        <w:instrText xml:space="preserve"> REF _Ref155007563 \h </w:instrText>
      </w:r>
      <w:r w:rsidR="00603275">
        <w:rPr>
          <w:lang w:eastAsia="en-US"/>
        </w:rPr>
      </w:r>
      <w:r w:rsidR="00603275">
        <w:rPr>
          <w:lang w:eastAsia="en-US"/>
        </w:rPr>
        <w:fldChar w:fldCharType="separate"/>
      </w:r>
      <w:r w:rsidR="00823192">
        <w:t>Komponenty 3D vizualizace</w:t>
      </w:r>
      <w:r w:rsidR="00603275">
        <w:rPr>
          <w:lang w:eastAsia="en-US"/>
        </w:rPr>
        <w:fldChar w:fldCharType="end"/>
      </w:r>
      <w:r w:rsidR="00603275" w:rsidRPr="00603275">
        <w:rPr>
          <w:lang w:eastAsia="en-US"/>
        </w:rPr>
        <w:t>).</w:t>
      </w:r>
    </w:p>
    <w:p w14:paraId="227DE432" w14:textId="132F665F" w:rsidR="00603275" w:rsidRDefault="007113CC" w:rsidP="002128A9">
      <w:pPr>
        <w:pStyle w:val="Normlnprvnodsazen"/>
        <w:rPr>
          <w:lang w:eastAsia="en-US"/>
        </w:rPr>
      </w:pPr>
      <w:r>
        <w:rPr>
          <w:lang w:eastAsia="en-US"/>
        </w:rPr>
        <w:t>G</w:t>
      </w:r>
      <w:r w:rsidR="004E6E7C">
        <w:rPr>
          <w:lang w:eastAsia="en-US"/>
        </w:rPr>
        <w:t xml:space="preserve">eografická data jsou často velice obsáhlá a vyžadují velká množství geometrie pro adekvátní vyobrazení. </w:t>
      </w:r>
      <w:r w:rsidR="00603275">
        <w:rPr>
          <w:lang w:eastAsia="en-US"/>
        </w:rPr>
        <w:t xml:space="preserve">Dále vyžadují </w:t>
      </w:r>
      <w:r w:rsidR="004E6E7C">
        <w:rPr>
          <w:lang w:eastAsia="en-US"/>
        </w:rPr>
        <w:t>uchování vztahu atributových dat (metadat) a jim přiřazené geometrie</w:t>
      </w:r>
      <w:r w:rsidR="00603275">
        <w:rPr>
          <w:lang w:eastAsia="en-US"/>
        </w:rPr>
        <w:t xml:space="preserve"> a </w:t>
      </w:r>
      <w:r w:rsidR="002128A9">
        <w:rPr>
          <w:lang w:eastAsia="en-US"/>
        </w:rPr>
        <w:t>zápis</w:t>
      </w:r>
      <w:r w:rsidR="00603275">
        <w:rPr>
          <w:lang w:eastAsia="en-US"/>
        </w:rPr>
        <w:t xml:space="preserve"> </w:t>
      </w:r>
      <w:r w:rsidR="002128A9">
        <w:rPr>
          <w:lang w:eastAsia="en-US"/>
        </w:rPr>
        <w:t>souřadnicových systémů.</w:t>
      </w:r>
      <w:r w:rsidR="00603275">
        <w:rPr>
          <w:lang w:eastAsia="en-US"/>
        </w:rPr>
        <w:t xml:space="preserve"> </w:t>
      </w:r>
      <w:r w:rsidR="002128A9">
        <w:rPr>
          <w:lang w:eastAsia="en-US"/>
        </w:rPr>
        <w:t xml:space="preserve">Z tohoto důvodu je ve vývoji </w:t>
      </w:r>
      <w:r w:rsidR="006C458C">
        <w:rPr>
          <w:lang w:eastAsia="en-US"/>
        </w:rPr>
        <w:t xml:space="preserve">tzv. geoprostorový profil. Jedná se o standardizovaný způsob, jak umožnit </w:t>
      </w:r>
      <w:proofErr w:type="spellStart"/>
      <w:r w:rsidR="006C458C">
        <w:rPr>
          <w:lang w:eastAsia="en-US"/>
        </w:rPr>
        <w:t>glTF</w:t>
      </w:r>
      <w:proofErr w:type="spellEnd"/>
      <w:r w:rsidR="006C458C">
        <w:rPr>
          <w:lang w:eastAsia="en-US"/>
        </w:rPr>
        <w:t xml:space="preserve"> streamování obsáhlých terénních dat s texturami, bodových mračen a CAD modelů a aby bylo možné propojit metadata (atributy) s geometrií. </w:t>
      </w:r>
    </w:p>
    <w:p w14:paraId="208F53DB" w14:textId="1291D77D" w:rsidR="004E6E7C" w:rsidRDefault="006C458C" w:rsidP="00B834BF">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3D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3D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3B60424F" w:rsidR="00775801" w:rsidRPr="00775801" w:rsidRDefault="00775801" w:rsidP="00775801">
      <w:pPr>
        <w:pStyle w:val="Normlnprvnodsazen"/>
        <w:rPr>
          <w:lang w:val="en-US" w:eastAsia="en-US"/>
        </w:rPr>
      </w:pPr>
      <w:r>
        <w:rPr>
          <w:lang w:eastAsia="en-US"/>
        </w:rPr>
        <w:t>Mezi nejpopulárnější formáty pro výměnu 3D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w:t>
      </w:r>
      <w:r w:rsidR="00B834BF">
        <w:rPr>
          <w:lang w:eastAsia="en-US"/>
        </w:rPr>
        <w:t>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r>
        <w:rPr>
          <w:lang w:eastAsia="en-US"/>
        </w:rPr>
        <w:t>: .</w:t>
      </w:r>
      <w:proofErr w:type="spellStart"/>
      <w:r>
        <w:rPr>
          <w:lang w:eastAsia="en-US"/>
        </w:rPr>
        <w:t>basis</w:t>
      </w:r>
      <w:proofErr w:type="spellEnd"/>
      <w:r>
        <w:rPr>
          <w:lang w:eastAsia="en-US"/>
        </w:rPr>
        <w:t>, KTX2</w:t>
      </w:r>
    </w:p>
    <w:p w14:paraId="0B6E3FB8" w14:textId="09568F84"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aktuální problém, protože při prezentování geografické informace (terén, objekty) v měřítku </w:t>
      </w:r>
      <w:r w:rsidR="00A8032F">
        <w:rPr>
          <w:lang w:eastAsia="en-US"/>
        </w:rPr>
        <w:lastRenderedPageBreak/>
        <w:t>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5BFC26DB" w:rsidR="001D37CB" w:rsidRDefault="001D37CB" w:rsidP="003A5BDB">
      <w:pPr>
        <w:pStyle w:val="Normlnprvnodsazen"/>
        <w:rPr>
          <w:lang w:eastAsia="en-US"/>
        </w:rPr>
      </w:pPr>
      <w:r>
        <w:rPr>
          <w:lang w:eastAsia="en-US"/>
        </w:rPr>
        <w:t>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r w:rsidR="00C23E20">
        <w:rPr>
          <w:lang w:eastAsia="en-US"/>
        </w:rPr>
        <w:t xml:space="preserve"> Dále je možné dělit formáty dle notace, otevřenosti a vyžití v rámci webového ekosystému.</w:t>
      </w:r>
    </w:p>
    <w:p w14:paraId="10C4F004" w14:textId="20088136" w:rsidR="0087744F" w:rsidRPr="00153841" w:rsidRDefault="0087744F" w:rsidP="00341FBE">
      <w:pPr>
        <w:pStyle w:val="CaptionTabs"/>
      </w:pPr>
      <w:bookmarkStart w:id="112" w:name="_Ref155008311"/>
      <w:r>
        <w:t xml:space="preserve">Tab. </w:t>
      </w:r>
      <w:r>
        <w:fldChar w:fldCharType="begin"/>
      </w:r>
      <w:r>
        <w:instrText xml:space="preserve"> SEQ Tab. \* ARABIC </w:instrText>
      </w:r>
      <w:r>
        <w:fldChar w:fldCharType="separate"/>
      </w:r>
      <w:r w:rsidR="00823192">
        <w:rPr>
          <w:noProof/>
        </w:rPr>
        <w:t>2</w:t>
      </w:r>
      <w:r>
        <w:rPr>
          <w:noProof/>
        </w:rPr>
        <w:fldChar w:fldCharType="end"/>
      </w:r>
      <w:bookmarkEnd w:id="112"/>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3E7056">
        <w:trPr>
          <w:trHeight w:val="315"/>
        </w:trPr>
        <w:tc>
          <w:tcPr>
            <w:tcW w:w="0" w:type="auto"/>
            <w:shd w:val="clear" w:color="auto" w:fill="FFFFFF"/>
            <w:tcMar>
              <w:top w:w="30" w:type="dxa"/>
              <w:left w:w="45" w:type="dxa"/>
              <w:bottom w:w="30" w:type="dxa"/>
              <w:right w:w="45" w:type="dxa"/>
            </w:tcMar>
            <w:vAlign w:val="center"/>
            <w:hideMark/>
          </w:tcPr>
          <w:p w14:paraId="06968421"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Formát dat</w:t>
            </w:r>
          </w:p>
        </w:tc>
        <w:tc>
          <w:tcPr>
            <w:tcW w:w="0" w:type="auto"/>
            <w:shd w:val="clear" w:color="auto" w:fill="FFFFFF"/>
            <w:tcMar>
              <w:top w:w="30" w:type="dxa"/>
              <w:left w:w="45" w:type="dxa"/>
              <w:bottom w:w="30" w:type="dxa"/>
              <w:right w:w="45" w:type="dxa"/>
            </w:tcMar>
            <w:vAlign w:val="center"/>
            <w:hideMark/>
          </w:tcPr>
          <w:p w14:paraId="5757921F"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Použití</w:t>
            </w:r>
          </w:p>
        </w:tc>
        <w:tc>
          <w:tcPr>
            <w:tcW w:w="0" w:type="auto"/>
            <w:shd w:val="clear" w:color="auto" w:fill="FFFFFF"/>
            <w:tcMar>
              <w:top w:w="30" w:type="dxa"/>
              <w:left w:w="45" w:type="dxa"/>
              <w:bottom w:w="30" w:type="dxa"/>
              <w:right w:w="45" w:type="dxa"/>
            </w:tcMar>
            <w:vAlign w:val="center"/>
            <w:hideMark/>
          </w:tcPr>
          <w:p w14:paraId="558D8893"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Notace</w:t>
            </w:r>
          </w:p>
        </w:tc>
        <w:tc>
          <w:tcPr>
            <w:tcW w:w="0" w:type="auto"/>
            <w:shd w:val="clear" w:color="auto" w:fill="FFFFFF"/>
            <w:tcMar>
              <w:top w:w="30" w:type="dxa"/>
              <w:left w:w="45" w:type="dxa"/>
              <w:bottom w:w="30" w:type="dxa"/>
              <w:right w:w="45" w:type="dxa"/>
            </w:tcMar>
            <w:vAlign w:val="center"/>
            <w:hideMark/>
          </w:tcPr>
          <w:p w14:paraId="31BD5D06"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Otevřenost</w:t>
            </w:r>
          </w:p>
        </w:tc>
        <w:tc>
          <w:tcPr>
            <w:tcW w:w="0" w:type="auto"/>
            <w:tcMar>
              <w:top w:w="30" w:type="dxa"/>
              <w:left w:w="45" w:type="dxa"/>
              <w:bottom w:w="30" w:type="dxa"/>
              <w:right w:w="45" w:type="dxa"/>
            </w:tcMar>
            <w:vAlign w:val="center"/>
            <w:hideMark/>
          </w:tcPr>
          <w:p w14:paraId="48A67F0E"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Web</w:t>
            </w:r>
          </w:p>
        </w:tc>
      </w:tr>
      <w:tr w:rsidR="0087744F" w:rsidRPr="0087744F" w14:paraId="043D1F0C" w14:textId="77777777" w:rsidTr="003E7056">
        <w:trPr>
          <w:trHeight w:val="315"/>
        </w:trPr>
        <w:tc>
          <w:tcPr>
            <w:tcW w:w="0" w:type="auto"/>
            <w:shd w:val="clear" w:color="auto" w:fill="FFFFFF"/>
            <w:tcMar>
              <w:top w:w="30" w:type="dxa"/>
              <w:left w:w="45" w:type="dxa"/>
              <w:bottom w:w="30" w:type="dxa"/>
              <w:right w:w="45" w:type="dxa"/>
            </w:tcMar>
            <w:vAlign w:val="center"/>
            <w:hideMark/>
          </w:tcPr>
          <w:p w14:paraId="5CE4CF57" w14:textId="77777777" w:rsidR="0087744F" w:rsidRPr="00580FF7" w:rsidRDefault="0087744F" w:rsidP="0087744F">
            <w:pPr>
              <w:spacing w:after="0" w:line="240" w:lineRule="auto"/>
              <w:jc w:val="center"/>
              <w:rPr>
                <w:rFonts w:eastAsia="Times New Roman" w:cs="Arial"/>
                <w:sz w:val="18"/>
                <w:szCs w:val="18"/>
                <w:lang w:val="en-US"/>
              </w:rPr>
            </w:pPr>
            <w:r w:rsidRPr="00580FF7">
              <w:rPr>
                <w:rFonts w:eastAsia="Times New Roman" w:cs="Arial"/>
                <w:sz w:val="18"/>
                <w:szCs w:val="18"/>
                <w:lang w:val="en-US"/>
              </w:rPr>
              <w:t>3D Tiles</w:t>
            </w:r>
          </w:p>
        </w:tc>
        <w:tc>
          <w:tcPr>
            <w:tcW w:w="0" w:type="auto"/>
            <w:shd w:val="clear" w:color="auto" w:fill="FFFFFF"/>
            <w:tcMar>
              <w:top w:w="30" w:type="dxa"/>
              <w:left w:w="45" w:type="dxa"/>
              <w:bottom w:w="30" w:type="dxa"/>
              <w:right w:w="45" w:type="dxa"/>
            </w:tcMar>
            <w:vAlign w:val="center"/>
            <w:hideMark/>
          </w:tcPr>
          <w:p w14:paraId="50F325BB"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1AFB4AB5" w14:textId="75220B52" w:rsidR="0087744F" w:rsidRPr="00580FF7" w:rsidRDefault="005C35FA" w:rsidP="0087744F">
            <w:pPr>
              <w:spacing w:after="0" w:line="240" w:lineRule="auto"/>
              <w:jc w:val="center"/>
              <w:rPr>
                <w:rFonts w:eastAsia="Times New Roman" w:cs="Arial"/>
                <w:sz w:val="18"/>
                <w:szCs w:val="18"/>
              </w:rPr>
            </w:pPr>
            <w:r w:rsidRPr="00580FF7">
              <w:rPr>
                <w:rFonts w:eastAsia="Times New Roman" w:cs="Arial"/>
                <w:sz w:val="18"/>
                <w:szCs w:val="18"/>
              </w:rPr>
              <w:t xml:space="preserve">JSON / </w:t>
            </w:r>
            <w:r w:rsidR="0087744F"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356DB814"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D3BA531"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Ano</w:t>
            </w:r>
          </w:p>
        </w:tc>
      </w:tr>
      <w:tr w:rsidR="0087744F" w:rsidRPr="0087744F" w14:paraId="5D40A2FF" w14:textId="77777777" w:rsidTr="003E7056">
        <w:trPr>
          <w:trHeight w:val="315"/>
        </w:trPr>
        <w:tc>
          <w:tcPr>
            <w:tcW w:w="0" w:type="auto"/>
            <w:shd w:val="clear" w:color="auto" w:fill="FFFFFF"/>
            <w:tcMar>
              <w:top w:w="30" w:type="dxa"/>
              <w:left w:w="45" w:type="dxa"/>
              <w:bottom w:w="30" w:type="dxa"/>
              <w:right w:w="45" w:type="dxa"/>
            </w:tcMar>
            <w:vAlign w:val="center"/>
            <w:hideMark/>
          </w:tcPr>
          <w:p w14:paraId="37DCC575" w14:textId="77777777" w:rsidR="0087744F" w:rsidRPr="00580FF7" w:rsidRDefault="0087744F" w:rsidP="0087744F">
            <w:pPr>
              <w:spacing w:after="0" w:line="240" w:lineRule="auto"/>
              <w:jc w:val="center"/>
              <w:rPr>
                <w:rFonts w:eastAsia="Times New Roman" w:cs="Arial"/>
                <w:sz w:val="18"/>
                <w:szCs w:val="18"/>
                <w:lang w:val="en-US"/>
              </w:rPr>
            </w:pPr>
            <w:r w:rsidRPr="00580FF7">
              <w:rPr>
                <w:rFonts w:eastAsia="Times New Roman" w:cs="Arial"/>
                <w:sz w:val="18"/>
                <w:szCs w:val="18"/>
                <w:lang w:val="en-US"/>
              </w:rPr>
              <w:t>i3s (I3S Scene Layer)</w:t>
            </w:r>
          </w:p>
        </w:tc>
        <w:tc>
          <w:tcPr>
            <w:tcW w:w="0" w:type="auto"/>
            <w:shd w:val="clear" w:color="auto" w:fill="FFFFFF"/>
            <w:tcMar>
              <w:top w:w="30" w:type="dxa"/>
              <w:left w:w="45" w:type="dxa"/>
              <w:bottom w:w="30" w:type="dxa"/>
              <w:right w:w="45" w:type="dxa"/>
            </w:tcMar>
            <w:vAlign w:val="center"/>
            <w:hideMark/>
          </w:tcPr>
          <w:p w14:paraId="2B8FF8E4"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4D4BFF12" w14:textId="0A68F461" w:rsidR="0087744F" w:rsidRPr="00580FF7" w:rsidRDefault="005C35FA" w:rsidP="0087744F">
            <w:pPr>
              <w:spacing w:after="0" w:line="240" w:lineRule="auto"/>
              <w:jc w:val="center"/>
              <w:rPr>
                <w:rFonts w:eastAsia="Times New Roman" w:cs="Arial"/>
                <w:sz w:val="18"/>
                <w:szCs w:val="18"/>
              </w:rPr>
            </w:pPr>
            <w:r w:rsidRPr="00580FF7">
              <w:rPr>
                <w:rFonts w:eastAsia="Times New Roman" w:cs="Arial"/>
                <w:sz w:val="18"/>
                <w:szCs w:val="18"/>
              </w:rPr>
              <w:t xml:space="preserve">JSON / </w:t>
            </w:r>
            <w:r w:rsidR="0087744F"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78530E0"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BB0EB53"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7612C6A9" w14:textId="77777777" w:rsidTr="003E7056">
        <w:trPr>
          <w:trHeight w:val="315"/>
        </w:trPr>
        <w:tc>
          <w:tcPr>
            <w:tcW w:w="0" w:type="auto"/>
            <w:shd w:val="clear" w:color="auto" w:fill="FFFFFF"/>
            <w:tcMar>
              <w:top w:w="30" w:type="dxa"/>
              <w:left w:w="45" w:type="dxa"/>
              <w:bottom w:w="30" w:type="dxa"/>
              <w:right w:w="45" w:type="dxa"/>
            </w:tcMar>
            <w:vAlign w:val="center"/>
          </w:tcPr>
          <w:p w14:paraId="2E3C4507" w14:textId="33033695"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slpk</w:t>
            </w:r>
            <w:proofErr w:type="spellEnd"/>
            <w:r w:rsidRPr="00580FF7">
              <w:rPr>
                <w:rFonts w:eastAsia="Times New Roman" w:cs="Arial"/>
                <w:sz w:val="18"/>
                <w:szCs w:val="18"/>
                <w:lang w:val="en-US"/>
              </w:rPr>
              <w:t xml:space="preserve"> (Scene Layer Package)</w:t>
            </w:r>
          </w:p>
        </w:tc>
        <w:tc>
          <w:tcPr>
            <w:tcW w:w="0" w:type="auto"/>
            <w:shd w:val="clear" w:color="auto" w:fill="FFFFFF"/>
            <w:tcMar>
              <w:top w:w="30" w:type="dxa"/>
              <w:left w:w="45" w:type="dxa"/>
              <w:bottom w:w="30" w:type="dxa"/>
              <w:right w:w="45" w:type="dxa"/>
            </w:tcMar>
            <w:vAlign w:val="center"/>
          </w:tcPr>
          <w:p w14:paraId="5930DD61" w14:textId="1D51ADED"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tcPr>
          <w:p w14:paraId="42A9C926" w14:textId="618A0EA0"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tcPr>
          <w:p w14:paraId="06969AC3" w14:textId="642F45A9"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tcPr>
          <w:p w14:paraId="5ABBEA27" w14:textId="62FE5622"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0DEBDCB2" w14:textId="77777777" w:rsidTr="003E7056">
        <w:trPr>
          <w:trHeight w:val="315"/>
        </w:trPr>
        <w:tc>
          <w:tcPr>
            <w:tcW w:w="0" w:type="auto"/>
            <w:shd w:val="clear" w:color="auto" w:fill="FFFFFF"/>
            <w:tcMar>
              <w:top w:w="30" w:type="dxa"/>
              <w:left w:w="45" w:type="dxa"/>
              <w:bottom w:w="30" w:type="dxa"/>
              <w:right w:w="45" w:type="dxa"/>
            </w:tcMar>
            <w:vAlign w:val="center"/>
            <w:hideMark/>
          </w:tcPr>
          <w:p w14:paraId="13B9F44B"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KML (Keyhole Markup Language)</w:t>
            </w:r>
          </w:p>
        </w:tc>
        <w:tc>
          <w:tcPr>
            <w:tcW w:w="0" w:type="auto"/>
            <w:shd w:val="clear" w:color="auto" w:fill="FFFFFF"/>
            <w:tcMar>
              <w:top w:w="30" w:type="dxa"/>
              <w:left w:w="45" w:type="dxa"/>
              <w:bottom w:w="30" w:type="dxa"/>
              <w:right w:w="45" w:type="dxa"/>
            </w:tcMar>
            <w:vAlign w:val="center"/>
            <w:hideMark/>
          </w:tcPr>
          <w:p w14:paraId="5FDDAB0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55F7E857"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22992A8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90207A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3151616B" w14:textId="77777777" w:rsidTr="003E7056">
        <w:trPr>
          <w:trHeight w:val="315"/>
        </w:trPr>
        <w:tc>
          <w:tcPr>
            <w:tcW w:w="0" w:type="auto"/>
            <w:shd w:val="clear" w:color="auto" w:fill="FFFFFF"/>
            <w:tcMar>
              <w:top w:w="30" w:type="dxa"/>
              <w:left w:w="45" w:type="dxa"/>
              <w:bottom w:w="30" w:type="dxa"/>
              <w:right w:w="45" w:type="dxa"/>
            </w:tcMar>
            <w:vAlign w:val="center"/>
            <w:hideMark/>
          </w:tcPr>
          <w:p w14:paraId="2C7E6265" w14:textId="77777777"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GeoJSON</w:t>
            </w:r>
            <w:proofErr w:type="spellEnd"/>
          </w:p>
        </w:tc>
        <w:tc>
          <w:tcPr>
            <w:tcW w:w="0" w:type="auto"/>
            <w:shd w:val="clear" w:color="auto" w:fill="FFFFFF"/>
            <w:tcMar>
              <w:top w:w="30" w:type="dxa"/>
              <w:left w:w="45" w:type="dxa"/>
              <w:bottom w:w="30" w:type="dxa"/>
              <w:right w:w="45" w:type="dxa"/>
            </w:tcMar>
            <w:vAlign w:val="center"/>
            <w:hideMark/>
          </w:tcPr>
          <w:p w14:paraId="07918C5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75C1C2A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JSON</w:t>
            </w:r>
          </w:p>
        </w:tc>
        <w:tc>
          <w:tcPr>
            <w:tcW w:w="0" w:type="auto"/>
            <w:shd w:val="clear" w:color="auto" w:fill="FFFFFF"/>
            <w:tcMar>
              <w:top w:w="30" w:type="dxa"/>
              <w:left w:w="45" w:type="dxa"/>
              <w:bottom w:w="30" w:type="dxa"/>
              <w:right w:w="45" w:type="dxa"/>
            </w:tcMar>
            <w:vAlign w:val="center"/>
            <w:hideMark/>
          </w:tcPr>
          <w:p w14:paraId="2555E487"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B2CD0C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333CADDE" w14:textId="77777777" w:rsidTr="003E7056">
        <w:trPr>
          <w:trHeight w:val="315"/>
        </w:trPr>
        <w:tc>
          <w:tcPr>
            <w:tcW w:w="0" w:type="auto"/>
            <w:shd w:val="clear" w:color="auto" w:fill="FFFFFF"/>
            <w:tcMar>
              <w:top w:w="30" w:type="dxa"/>
              <w:left w:w="45" w:type="dxa"/>
              <w:bottom w:w="30" w:type="dxa"/>
              <w:right w:w="45" w:type="dxa"/>
            </w:tcMar>
            <w:vAlign w:val="center"/>
            <w:hideMark/>
          </w:tcPr>
          <w:p w14:paraId="6980DFA7" w14:textId="77777777"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CityJSON</w:t>
            </w:r>
            <w:proofErr w:type="spellEnd"/>
          </w:p>
        </w:tc>
        <w:tc>
          <w:tcPr>
            <w:tcW w:w="0" w:type="auto"/>
            <w:shd w:val="clear" w:color="auto" w:fill="FFFFFF"/>
            <w:tcMar>
              <w:top w:w="30" w:type="dxa"/>
              <w:left w:w="45" w:type="dxa"/>
              <w:bottom w:w="30" w:type="dxa"/>
              <w:right w:w="45" w:type="dxa"/>
            </w:tcMar>
            <w:vAlign w:val="center"/>
            <w:hideMark/>
          </w:tcPr>
          <w:p w14:paraId="101109F3" w14:textId="77777777" w:rsidR="00FB52CA" w:rsidRPr="00580FF7" w:rsidRDefault="00FB52CA" w:rsidP="00FB52CA">
            <w:pPr>
              <w:spacing w:after="0" w:line="240" w:lineRule="auto"/>
              <w:jc w:val="center"/>
              <w:rPr>
                <w:rFonts w:eastAsia="Times New Roman" w:cs="Arial"/>
                <w:sz w:val="18"/>
                <w:szCs w:val="18"/>
              </w:rPr>
            </w:pPr>
            <w:proofErr w:type="spellStart"/>
            <w:r w:rsidRPr="00580FF7">
              <w:rPr>
                <w:rFonts w:eastAsia="Times New Roman" w:cs="Arial"/>
                <w:sz w:val="18"/>
                <w:szCs w:val="18"/>
              </w:rPr>
              <w:t>WebGIS</w:t>
            </w:r>
            <w:proofErr w:type="spellEnd"/>
            <w:r w:rsidRPr="00580FF7">
              <w:rPr>
                <w:rFonts w:eastAsia="Times New Roman" w:cs="Arial"/>
                <w:sz w:val="18"/>
                <w:szCs w:val="18"/>
              </w:rPr>
              <w:t xml:space="preserve"> / Urbanismus</w:t>
            </w:r>
          </w:p>
        </w:tc>
        <w:tc>
          <w:tcPr>
            <w:tcW w:w="0" w:type="auto"/>
            <w:shd w:val="clear" w:color="auto" w:fill="FFFFFF"/>
            <w:tcMar>
              <w:top w:w="30" w:type="dxa"/>
              <w:left w:w="45" w:type="dxa"/>
              <w:bottom w:w="30" w:type="dxa"/>
              <w:right w:w="45" w:type="dxa"/>
            </w:tcMar>
            <w:vAlign w:val="center"/>
            <w:hideMark/>
          </w:tcPr>
          <w:p w14:paraId="78B7618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JSON</w:t>
            </w:r>
          </w:p>
        </w:tc>
        <w:tc>
          <w:tcPr>
            <w:tcW w:w="0" w:type="auto"/>
            <w:shd w:val="clear" w:color="auto" w:fill="FFFFFF"/>
            <w:tcMar>
              <w:top w:w="30" w:type="dxa"/>
              <w:left w:w="45" w:type="dxa"/>
              <w:bottom w:w="30" w:type="dxa"/>
              <w:right w:w="45" w:type="dxa"/>
            </w:tcMar>
            <w:vAlign w:val="center"/>
            <w:hideMark/>
          </w:tcPr>
          <w:p w14:paraId="2E2659DB"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1051F550"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110300EC" w14:textId="77777777" w:rsidTr="003E7056">
        <w:trPr>
          <w:trHeight w:val="315"/>
        </w:trPr>
        <w:tc>
          <w:tcPr>
            <w:tcW w:w="0" w:type="auto"/>
            <w:shd w:val="clear" w:color="auto" w:fill="FFFFFF"/>
            <w:tcMar>
              <w:top w:w="30" w:type="dxa"/>
              <w:left w:w="45" w:type="dxa"/>
              <w:bottom w:w="30" w:type="dxa"/>
              <w:right w:w="45" w:type="dxa"/>
            </w:tcMar>
            <w:vAlign w:val="center"/>
            <w:hideMark/>
          </w:tcPr>
          <w:p w14:paraId="39E6F324"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CityGML</w:t>
            </w:r>
          </w:p>
        </w:tc>
        <w:tc>
          <w:tcPr>
            <w:tcW w:w="0" w:type="auto"/>
            <w:shd w:val="clear" w:color="auto" w:fill="FFFFFF"/>
            <w:tcMar>
              <w:top w:w="30" w:type="dxa"/>
              <w:left w:w="45" w:type="dxa"/>
              <w:bottom w:w="30" w:type="dxa"/>
              <w:right w:w="45" w:type="dxa"/>
            </w:tcMar>
            <w:vAlign w:val="center"/>
            <w:hideMark/>
          </w:tcPr>
          <w:p w14:paraId="6C0A8F9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Urbanismus</w:t>
            </w:r>
          </w:p>
        </w:tc>
        <w:tc>
          <w:tcPr>
            <w:tcW w:w="0" w:type="auto"/>
            <w:shd w:val="clear" w:color="auto" w:fill="FFFFFF"/>
            <w:tcMar>
              <w:top w:w="30" w:type="dxa"/>
              <w:left w:w="45" w:type="dxa"/>
              <w:bottom w:w="30" w:type="dxa"/>
              <w:right w:w="45" w:type="dxa"/>
            </w:tcMar>
            <w:vAlign w:val="center"/>
            <w:hideMark/>
          </w:tcPr>
          <w:p w14:paraId="6C33295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01C68D5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3929BB4B"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218BD1E3" w14:textId="77777777" w:rsidTr="003E7056">
        <w:trPr>
          <w:trHeight w:val="315"/>
        </w:trPr>
        <w:tc>
          <w:tcPr>
            <w:tcW w:w="0" w:type="auto"/>
            <w:shd w:val="clear" w:color="auto" w:fill="FFFFFF"/>
            <w:tcMar>
              <w:top w:w="30" w:type="dxa"/>
              <w:left w:w="45" w:type="dxa"/>
              <w:bottom w:w="30" w:type="dxa"/>
              <w:right w:w="45" w:type="dxa"/>
            </w:tcMar>
            <w:vAlign w:val="center"/>
            <w:hideMark/>
          </w:tcPr>
          <w:p w14:paraId="3B470B97"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IFC (Industry Foundation Classes)</w:t>
            </w:r>
          </w:p>
        </w:tc>
        <w:tc>
          <w:tcPr>
            <w:tcW w:w="0" w:type="auto"/>
            <w:shd w:val="clear" w:color="auto" w:fill="FFFFFF"/>
            <w:tcMar>
              <w:top w:w="30" w:type="dxa"/>
              <w:left w:w="45" w:type="dxa"/>
              <w:bottom w:w="30" w:type="dxa"/>
              <w:right w:w="45" w:type="dxa"/>
            </w:tcMar>
            <w:vAlign w:val="center"/>
            <w:hideMark/>
          </w:tcPr>
          <w:p w14:paraId="2F947FF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Modelování staveb (BIM)</w:t>
            </w:r>
          </w:p>
        </w:tc>
        <w:tc>
          <w:tcPr>
            <w:tcW w:w="0" w:type="auto"/>
            <w:shd w:val="clear" w:color="auto" w:fill="FFFFFF"/>
            <w:tcMar>
              <w:top w:w="30" w:type="dxa"/>
              <w:left w:w="45" w:type="dxa"/>
              <w:bottom w:w="30" w:type="dxa"/>
              <w:right w:w="45" w:type="dxa"/>
            </w:tcMar>
            <w:vAlign w:val="center"/>
            <w:hideMark/>
          </w:tcPr>
          <w:p w14:paraId="6EFEE87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429427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tcMar>
              <w:top w:w="30" w:type="dxa"/>
              <w:left w:w="45" w:type="dxa"/>
              <w:bottom w:w="30" w:type="dxa"/>
              <w:right w:w="45" w:type="dxa"/>
            </w:tcMar>
            <w:vAlign w:val="center"/>
            <w:hideMark/>
          </w:tcPr>
          <w:p w14:paraId="7DE6FD2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65EC762C" w14:textId="77777777" w:rsidTr="003E7056">
        <w:trPr>
          <w:trHeight w:val="315"/>
        </w:trPr>
        <w:tc>
          <w:tcPr>
            <w:tcW w:w="0" w:type="auto"/>
            <w:shd w:val="clear" w:color="auto" w:fill="FFFFFF"/>
            <w:tcMar>
              <w:top w:w="30" w:type="dxa"/>
              <w:left w:w="45" w:type="dxa"/>
              <w:bottom w:w="30" w:type="dxa"/>
              <w:right w:w="45" w:type="dxa"/>
            </w:tcMar>
            <w:vAlign w:val="center"/>
            <w:hideMark/>
          </w:tcPr>
          <w:p w14:paraId="0BFFB4D4" w14:textId="2041D5B5"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 xml:space="preserve">Shapefile - Polygon Z / </w:t>
            </w:r>
            <w:proofErr w:type="spellStart"/>
            <w:r w:rsidRPr="00580FF7">
              <w:rPr>
                <w:rFonts w:eastAsia="Times New Roman" w:cs="Arial"/>
                <w:sz w:val="18"/>
                <w:szCs w:val="18"/>
                <w:lang w:val="en-US"/>
              </w:rPr>
              <w:t>Multipatch</w:t>
            </w:r>
            <w:proofErr w:type="spellEnd"/>
          </w:p>
        </w:tc>
        <w:tc>
          <w:tcPr>
            <w:tcW w:w="0" w:type="auto"/>
            <w:shd w:val="clear" w:color="auto" w:fill="FFFFFF"/>
            <w:tcMar>
              <w:top w:w="30" w:type="dxa"/>
              <w:left w:w="45" w:type="dxa"/>
              <w:bottom w:w="30" w:type="dxa"/>
              <w:right w:w="45" w:type="dxa"/>
            </w:tcMar>
            <w:vAlign w:val="center"/>
            <w:hideMark/>
          </w:tcPr>
          <w:p w14:paraId="6BC8E7C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GIS</w:t>
            </w:r>
          </w:p>
        </w:tc>
        <w:tc>
          <w:tcPr>
            <w:tcW w:w="0" w:type="auto"/>
            <w:shd w:val="clear" w:color="auto" w:fill="FFFFFF"/>
            <w:tcMar>
              <w:top w:w="30" w:type="dxa"/>
              <w:left w:w="45" w:type="dxa"/>
              <w:bottom w:w="30" w:type="dxa"/>
              <w:right w:w="45" w:type="dxa"/>
            </w:tcMar>
            <w:vAlign w:val="center"/>
            <w:hideMark/>
          </w:tcPr>
          <w:p w14:paraId="1571ABE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4DD275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Proprietární (ESRI)</w:t>
            </w:r>
          </w:p>
        </w:tc>
        <w:tc>
          <w:tcPr>
            <w:tcW w:w="0" w:type="auto"/>
            <w:tcMar>
              <w:top w:w="30" w:type="dxa"/>
              <w:left w:w="45" w:type="dxa"/>
              <w:bottom w:w="30" w:type="dxa"/>
              <w:right w:w="45" w:type="dxa"/>
            </w:tcMar>
            <w:vAlign w:val="center"/>
            <w:hideMark/>
          </w:tcPr>
          <w:p w14:paraId="733C288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2674670A" w14:textId="77777777" w:rsidTr="003E7056">
        <w:trPr>
          <w:trHeight w:val="315"/>
        </w:trPr>
        <w:tc>
          <w:tcPr>
            <w:tcW w:w="0" w:type="auto"/>
            <w:shd w:val="clear" w:color="auto" w:fill="FFFFFF"/>
            <w:tcMar>
              <w:top w:w="30" w:type="dxa"/>
              <w:left w:w="45" w:type="dxa"/>
              <w:bottom w:w="30" w:type="dxa"/>
              <w:right w:w="45" w:type="dxa"/>
            </w:tcMar>
            <w:vAlign w:val="center"/>
            <w:hideMark/>
          </w:tcPr>
          <w:p w14:paraId="3B7E64CE"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DWG (AutoCAD)</w:t>
            </w:r>
          </w:p>
        </w:tc>
        <w:tc>
          <w:tcPr>
            <w:tcW w:w="0" w:type="auto"/>
            <w:shd w:val="clear" w:color="auto" w:fill="FFFFFF"/>
            <w:tcMar>
              <w:top w:w="30" w:type="dxa"/>
              <w:left w:w="45" w:type="dxa"/>
              <w:bottom w:w="30" w:type="dxa"/>
              <w:right w:w="45" w:type="dxa"/>
            </w:tcMar>
            <w:vAlign w:val="center"/>
            <w:hideMark/>
          </w:tcPr>
          <w:p w14:paraId="7AEDFF1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CAD</w:t>
            </w:r>
          </w:p>
        </w:tc>
        <w:tc>
          <w:tcPr>
            <w:tcW w:w="0" w:type="auto"/>
            <w:shd w:val="clear" w:color="auto" w:fill="FFFFFF"/>
            <w:tcMar>
              <w:top w:w="30" w:type="dxa"/>
              <w:left w:w="45" w:type="dxa"/>
              <w:bottom w:w="30" w:type="dxa"/>
              <w:right w:w="45" w:type="dxa"/>
            </w:tcMar>
            <w:vAlign w:val="center"/>
            <w:hideMark/>
          </w:tcPr>
          <w:p w14:paraId="1760D1E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8625B9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Proprietární (</w:t>
            </w:r>
            <w:proofErr w:type="spellStart"/>
            <w:r w:rsidRPr="00580FF7">
              <w:rPr>
                <w:rFonts w:eastAsia="Times New Roman" w:cs="Arial"/>
                <w:sz w:val="18"/>
                <w:szCs w:val="18"/>
              </w:rPr>
              <w:t>AutoDesk</w:t>
            </w:r>
            <w:proofErr w:type="spellEnd"/>
            <w:r w:rsidRPr="00580FF7">
              <w:rPr>
                <w:rFonts w:eastAsia="Times New Roman" w:cs="Arial"/>
                <w:sz w:val="18"/>
                <w:szCs w:val="18"/>
              </w:rPr>
              <w:t>)</w:t>
            </w:r>
          </w:p>
        </w:tc>
        <w:tc>
          <w:tcPr>
            <w:tcW w:w="0" w:type="auto"/>
            <w:tcMar>
              <w:top w:w="30" w:type="dxa"/>
              <w:left w:w="45" w:type="dxa"/>
              <w:bottom w:w="30" w:type="dxa"/>
              <w:right w:w="45" w:type="dxa"/>
            </w:tcMar>
            <w:vAlign w:val="center"/>
            <w:hideMark/>
          </w:tcPr>
          <w:p w14:paraId="705FCE2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197BEF64" w14:textId="77777777" w:rsidTr="003E7056">
        <w:trPr>
          <w:trHeight w:val="315"/>
        </w:trPr>
        <w:tc>
          <w:tcPr>
            <w:tcW w:w="0" w:type="auto"/>
            <w:shd w:val="clear" w:color="auto" w:fill="FFFFFF"/>
            <w:tcMar>
              <w:top w:w="30" w:type="dxa"/>
              <w:left w:w="45" w:type="dxa"/>
              <w:bottom w:w="30" w:type="dxa"/>
              <w:right w:w="45" w:type="dxa"/>
            </w:tcMar>
            <w:vAlign w:val="center"/>
            <w:hideMark/>
          </w:tcPr>
          <w:p w14:paraId="5AA1BF60"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Collada</w:t>
            </w:r>
          </w:p>
        </w:tc>
        <w:tc>
          <w:tcPr>
            <w:tcW w:w="0" w:type="auto"/>
            <w:shd w:val="clear" w:color="auto" w:fill="FFFFFF"/>
            <w:tcMar>
              <w:top w:w="30" w:type="dxa"/>
              <w:left w:w="45" w:type="dxa"/>
              <w:bottom w:w="30" w:type="dxa"/>
              <w:right w:w="45" w:type="dxa"/>
            </w:tcMar>
            <w:vAlign w:val="center"/>
            <w:hideMark/>
          </w:tcPr>
          <w:p w14:paraId="0A37B06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1578045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384A4C2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tcMar>
              <w:top w:w="30" w:type="dxa"/>
              <w:left w:w="45" w:type="dxa"/>
              <w:bottom w:w="30" w:type="dxa"/>
              <w:right w:w="45" w:type="dxa"/>
            </w:tcMar>
            <w:vAlign w:val="center"/>
            <w:hideMark/>
          </w:tcPr>
          <w:p w14:paraId="15592F6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25710A44" w14:textId="77777777" w:rsidTr="003E7056">
        <w:trPr>
          <w:trHeight w:val="315"/>
        </w:trPr>
        <w:tc>
          <w:tcPr>
            <w:tcW w:w="0" w:type="auto"/>
            <w:shd w:val="clear" w:color="auto" w:fill="FFFFFF"/>
            <w:tcMar>
              <w:top w:w="30" w:type="dxa"/>
              <w:left w:w="45" w:type="dxa"/>
              <w:bottom w:w="30" w:type="dxa"/>
              <w:right w:w="45" w:type="dxa"/>
            </w:tcMar>
            <w:vAlign w:val="center"/>
            <w:hideMark/>
          </w:tcPr>
          <w:p w14:paraId="429B7D8F"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OBJ (Wavefront)</w:t>
            </w:r>
          </w:p>
        </w:tc>
        <w:tc>
          <w:tcPr>
            <w:tcW w:w="0" w:type="auto"/>
            <w:shd w:val="clear" w:color="auto" w:fill="FFFFFF"/>
            <w:tcMar>
              <w:top w:w="30" w:type="dxa"/>
              <w:left w:w="45" w:type="dxa"/>
              <w:bottom w:w="30" w:type="dxa"/>
              <w:right w:w="45" w:type="dxa"/>
            </w:tcMar>
            <w:vAlign w:val="center"/>
            <w:hideMark/>
          </w:tcPr>
          <w:p w14:paraId="622CB38F"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67F16244"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Text</w:t>
            </w:r>
          </w:p>
        </w:tc>
        <w:tc>
          <w:tcPr>
            <w:tcW w:w="0" w:type="auto"/>
            <w:shd w:val="clear" w:color="auto" w:fill="FFFFFF"/>
            <w:tcMar>
              <w:top w:w="30" w:type="dxa"/>
              <w:left w:w="45" w:type="dxa"/>
              <w:bottom w:w="30" w:type="dxa"/>
              <w:right w:w="45" w:type="dxa"/>
            </w:tcMar>
            <w:vAlign w:val="center"/>
            <w:hideMark/>
          </w:tcPr>
          <w:p w14:paraId="3253CB6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53B0170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1BBC0953" w14:textId="77777777" w:rsidTr="003E7056">
        <w:trPr>
          <w:trHeight w:val="315"/>
        </w:trPr>
        <w:tc>
          <w:tcPr>
            <w:tcW w:w="0" w:type="auto"/>
            <w:shd w:val="clear" w:color="auto" w:fill="FFFFFF"/>
            <w:tcMar>
              <w:top w:w="30" w:type="dxa"/>
              <w:left w:w="45" w:type="dxa"/>
              <w:bottom w:w="30" w:type="dxa"/>
              <w:right w:w="45" w:type="dxa"/>
            </w:tcMar>
            <w:vAlign w:val="center"/>
            <w:hideMark/>
          </w:tcPr>
          <w:p w14:paraId="7CA3A38C" w14:textId="77777777"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glTF</w:t>
            </w:r>
            <w:proofErr w:type="spellEnd"/>
            <w:r w:rsidRPr="00580FF7">
              <w:rPr>
                <w:rFonts w:eastAsia="Times New Roman" w:cs="Arial"/>
                <w:sz w:val="18"/>
                <w:szCs w:val="18"/>
                <w:lang w:val="en-US"/>
              </w:rPr>
              <w:t xml:space="preserve"> (GL Transmission Format)</w:t>
            </w:r>
          </w:p>
        </w:tc>
        <w:tc>
          <w:tcPr>
            <w:tcW w:w="0" w:type="auto"/>
            <w:shd w:val="clear" w:color="auto" w:fill="FFFFFF"/>
            <w:tcMar>
              <w:top w:w="30" w:type="dxa"/>
              <w:left w:w="45" w:type="dxa"/>
              <w:bottom w:w="30" w:type="dxa"/>
              <w:right w:w="45" w:type="dxa"/>
            </w:tcMar>
            <w:vAlign w:val="center"/>
            <w:hideMark/>
          </w:tcPr>
          <w:p w14:paraId="2CC631B0"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4A6D024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JSON, Binární (</w:t>
            </w:r>
            <w:proofErr w:type="spellStart"/>
            <w:r w:rsidRPr="00580FF7">
              <w:rPr>
                <w:rFonts w:eastAsia="Times New Roman" w:cs="Arial"/>
                <w:sz w:val="18"/>
                <w:szCs w:val="18"/>
              </w:rPr>
              <w:t>glb</w:t>
            </w:r>
            <w:proofErr w:type="spellEnd"/>
            <w:r w:rsidRPr="00580FF7">
              <w:rPr>
                <w:rFonts w:eastAsia="Times New Roman" w:cs="Arial"/>
                <w:sz w:val="18"/>
                <w:szCs w:val="18"/>
              </w:rPr>
              <w:t>)</w:t>
            </w:r>
          </w:p>
        </w:tc>
        <w:tc>
          <w:tcPr>
            <w:tcW w:w="0" w:type="auto"/>
            <w:shd w:val="clear" w:color="auto" w:fill="FFFFFF"/>
            <w:tcMar>
              <w:top w:w="30" w:type="dxa"/>
              <w:left w:w="45" w:type="dxa"/>
              <w:bottom w:w="30" w:type="dxa"/>
              <w:right w:w="45" w:type="dxa"/>
            </w:tcMar>
            <w:vAlign w:val="center"/>
            <w:hideMark/>
          </w:tcPr>
          <w:p w14:paraId="52FD59B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5C67F8A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76F04935" w14:textId="77777777" w:rsidTr="003E7056">
        <w:trPr>
          <w:trHeight w:val="315"/>
        </w:trPr>
        <w:tc>
          <w:tcPr>
            <w:tcW w:w="0" w:type="auto"/>
            <w:shd w:val="clear" w:color="auto" w:fill="FFFFFF"/>
            <w:tcMar>
              <w:top w:w="30" w:type="dxa"/>
              <w:left w:w="45" w:type="dxa"/>
              <w:bottom w:w="30" w:type="dxa"/>
              <w:right w:w="45" w:type="dxa"/>
            </w:tcMar>
            <w:vAlign w:val="center"/>
            <w:hideMark/>
          </w:tcPr>
          <w:p w14:paraId="17BE6E07"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X3D</w:t>
            </w:r>
          </w:p>
        </w:tc>
        <w:tc>
          <w:tcPr>
            <w:tcW w:w="0" w:type="auto"/>
            <w:shd w:val="clear" w:color="auto" w:fill="FFFFFF"/>
            <w:tcMar>
              <w:top w:w="30" w:type="dxa"/>
              <w:left w:w="45" w:type="dxa"/>
              <w:bottom w:w="30" w:type="dxa"/>
              <w:right w:w="45" w:type="dxa"/>
            </w:tcMar>
            <w:vAlign w:val="center"/>
            <w:hideMark/>
          </w:tcPr>
          <w:p w14:paraId="7F8FB0D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4680586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44CC9D6B"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78BFF39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1832C47C" w14:textId="77777777" w:rsidTr="003E7056">
        <w:trPr>
          <w:trHeight w:val="315"/>
        </w:trPr>
        <w:tc>
          <w:tcPr>
            <w:tcW w:w="0" w:type="auto"/>
            <w:shd w:val="clear" w:color="auto" w:fill="FFFFFF"/>
            <w:tcMar>
              <w:top w:w="30" w:type="dxa"/>
              <w:left w:w="45" w:type="dxa"/>
              <w:bottom w:w="30" w:type="dxa"/>
              <w:right w:w="45" w:type="dxa"/>
            </w:tcMar>
            <w:vAlign w:val="center"/>
            <w:hideMark/>
          </w:tcPr>
          <w:p w14:paraId="7B356B5D"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VRML (Virtual Reality Modeling Language)</w:t>
            </w:r>
          </w:p>
        </w:tc>
        <w:tc>
          <w:tcPr>
            <w:tcW w:w="0" w:type="auto"/>
            <w:shd w:val="clear" w:color="auto" w:fill="FFFFFF"/>
            <w:tcMar>
              <w:top w:w="30" w:type="dxa"/>
              <w:left w:w="45" w:type="dxa"/>
              <w:bottom w:w="30" w:type="dxa"/>
              <w:right w:w="45" w:type="dxa"/>
            </w:tcMar>
            <w:vAlign w:val="center"/>
            <w:hideMark/>
          </w:tcPr>
          <w:p w14:paraId="4B64CB64"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74DB97D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Text (VRML), XML (X3D)</w:t>
            </w:r>
          </w:p>
        </w:tc>
        <w:tc>
          <w:tcPr>
            <w:tcW w:w="0" w:type="auto"/>
            <w:shd w:val="clear" w:color="auto" w:fill="FFFFFF"/>
            <w:tcMar>
              <w:top w:w="30" w:type="dxa"/>
              <w:left w:w="45" w:type="dxa"/>
              <w:bottom w:w="30" w:type="dxa"/>
              <w:right w:w="45" w:type="dxa"/>
            </w:tcMar>
            <w:vAlign w:val="center"/>
            <w:hideMark/>
          </w:tcPr>
          <w:p w14:paraId="275DDFA4"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 (X3D)</w:t>
            </w:r>
          </w:p>
        </w:tc>
        <w:tc>
          <w:tcPr>
            <w:tcW w:w="0" w:type="auto"/>
            <w:shd w:val="clear" w:color="auto" w:fill="FFFFFF"/>
            <w:tcMar>
              <w:top w:w="30" w:type="dxa"/>
              <w:left w:w="45" w:type="dxa"/>
              <w:bottom w:w="30" w:type="dxa"/>
              <w:right w:w="45" w:type="dxa"/>
            </w:tcMar>
            <w:vAlign w:val="center"/>
            <w:hideMark/>
          </w:tcPr>
          <w:p w14:paraId="57594ED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1B08CDA3" w14:textId="77777777" w:rsidTr="003E7056">
        <w:trPr>
          <w:trHeight w:val="315"/>
        </w:trPr>
        <w:tc>
          <w:tcPr>
            <w:tcW w:w="0" w:type="auto"/>
            <w:shd w:val="clear" w:color="auto" w:fill="FFFFFF"/>
            <w:tcMar>
              <w:top w:w="30" w:type="dxa"/>
              <w:left w:w="45" w:type="dxa"/>
              <w:bottom w:w="30" w:type="dxa"/>
              <w:right w:w="45" w:type="dxa"/>
            </w:tcMar>
            <w:vAlign w:val="center"/>
            <w:hideMark/>
          </w:tcPr>
          <w:p w14:paraId="6EA880DE" w14:textId="77777777" w:rsidR="00FB52CA" w:rsidRPr="00580FF7" w:rsidRDefault="00FB52CA" w:rsidP="00FB52CA">
            <w:pPr>
              <w:spacing w:after="0" w:line="240" w:lineRule="auto"/>
              <w:jc w:val="center"/>
              <w:rPr>
                <w:rFonts w:eastAsia="Times New Roman" w:cs="Arial"/>
                <w:sz w:val="18"/>
                <w:szCs w:val="18"/>
                <w:lang w:val="en-US"/>
              </w:rPr>
            </w:pPr>
            <w:proofErr w:type="spellStart"/>
            <w:r w:rsidRPr="00580FF7">
              <w:rPr>
                <w:rFonts w:eastAsia="Times New Roman" w:cs="Arial"/>
                <w:sz w:val="18"/>
                <w:szCs w:val="18"/>
                <w:lang w:val="en-US"/>
              </w:rPr>
              <w:t>netCDF</w:t>
            </w:r>
            <w:proofErr w:type="spellEnd"/>
            <w:r w:rsidRPr="00580FF7">
              <w:rPr>
                <w:rFonts w:eastAsia="Times New Roman" w:cs="Arial"/>
                <w:sz w:val="18"/>
                <w:szCs w:val="18"/>
                <w:lang w:val="en-US"/>
              </w:rPr>
              <w:t xml:space="preserve"> (Network Common Data Form)</w:t>
            </w:r>
          </w:p>
        </w:tc>
        <w:tc>
          <w:tcPr>
            <w:tcW w:w="0" w:type="auto"/>
            <w:shd w:val="clear" w:color="auto" w:fill="FFFFFF"/>
            <w:tcMar>
              <w:top w:w="30" w:type="dxa"/>
              <w:left w:w="45" w:type="dxa"/>
              <w:bottom w:w="30" w:type="dxa"/>
              <w:right w:w="45" w:type="dxa"/>
            </w:tcMar>
            <w:vAlign w:val="center"/>
            <w:hideMark/>
          </w:tcPr>
          <w:p w14:paraId="5164AAD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Vědecká data</w:t>
            </w:r>
          </w:p>
        </w:tc>
        <w:tc>
          <w:tcPr>
            <w:tcW w:w="0" w:type="auto"/>
            <w:shd w:val="clear" w:color="auto" w:fill="FFFFFF"/>
            <w:tcMar>
              <w:top w:w="30" w:type="dxa"/>
              <w:left w:w="45" w:type="dxa"/>
              <w:bottom w:w="30" w:type="dxa"/>
              <w:right w:w="45" w:type="dxa"/>
            </w:tcMar>
            <w:vAlign w:val="center"/>
            <w:hideMark/>
          </w:tcPr>
          <w:p w14:paraId="1DFB3DBF"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A7C85F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262CAD80"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7AA95131" w14:textId="77777777" w:rsidTr="003E7056">
        <w:trPr>
          <w:trHeight w:val="315"/>
        </w:trPr>
        <w:tc>
          <w:tcPr>
            <w:tcW w:w="0" w:type="auto"/>
            <w:shd w:val="clear" w:color="auto" w:fill="FFFFFF"/>
            <w:tcMar>
              <w:top w:w="30" w:type="dxa"/>
              <w:left w:w="45" w:type="dxa"/>
              <w:bottom w:w="30" w:type="dxa"/>
              <w:right w:w="45" w:type="dxa"/>
            </w:tcMar>
            <w:vAlign w:val="center"/>
            <w:hideMark/>
          </w:tcPr>
          <w:p w14:paraId="3BC59A4A"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HDF5 (Hierarchical Data Format)</w:t>
            </w:r>
          </w:p>
        </w:tc>
        <w:tc>
          <w:tcPr>
            <w:tcW w:w="0" w:type="auto"/>
            <w:shd w:val="clear" w:color="auto" w:fill="FFFFFF"/>
            <w:tcMar>
              <w:top w:w="30" w:type="dxa"/>
              <w:left w:w="45" w:type="dxa"/>
              <w:bottom w:w="30" w:type="dxa"/>
              <w:right w:w="45" w:type="dxa"/>
            </w:tcMar>
            <w:vAlign w:val="center"/>
            <w:hideMark/>
          </w:tcPr>
          <w:p w14:paraId="26BCEBF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Vědecká data</w:t>
            </w:r>
          </w:p>
        </w:tc>
        <w:tc>
          <w:tcPr>
            <w:tcW w:w="0" w:type="auto"/>
            <w:shd w:val="clear" w:color="auto" w:fill="FFFFFF"/>
            <w:tcMar>
              <w:top w:w="30" w:type="dxa"/>
              <w:left w:w="45" w:type="dxa"/>
              <w:bottom w:w="30" w:type="dxa"/>
              <w:right w:w="45" w:type="dxa"/>
            </w:tcMar>
            <w:vAlign w:val="center"/>
            <w:hideMark/>
          </w:tcPr>
          <w:p w14:paraId="38B434F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46105A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923BA27"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462C165D" w14:textId="77777777" w:rsidTr="003E7056">
        <w:trPr>
          <w:trHeight w:val="315"/>
        </w:trPr>
        <w:tc>
          <w:tcPr>
            <w:tcW w:w="0" w:type="auto"/>
            <w:shd w:val="clear" w:color="auto" w:fill="FFFFFF"/>
            <w:tcMar>
              <w:top w:w="30" w:type="dxa"/>
              <w:left w:w="45" w:type="dxa"/>
              <w:bottom w:w="30" w:type="dxa"/>
              <w:right w:w="45" w:type="dxa"/>
            </w:tcMar>
            <w:vAlign w:val="center"/>
            <w:hideMark/>
          </w:tcPr>
          <w:p w14:paraId="4C9CBBA3"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FBX (</w:t>
            </w:r>
            <w:proofErr w:type="spellStart"/>
            <w:r w:rsidRPr="00580FF7">
              <w:rPr>
                <w:rFonts w:eastAsia="Times New Roman" w:cs="Arial"/>
                <w:sz w:val="18"/>
                <w:szCs w:val="18"/>
                <w:lang w:val="en-US"/>
              </w:rPr>
              <w:t>Filmbox</w:t>
            </w:r>
            <w:proofErr w:type="spellEnd"/>
            <w:r w:rsidRPr="00580FF7">
              <w:rPr>
                <w:rFonts w:eastAsia="Times New Roman" w:cs="Arial"/>
                <w:sz w:val="18"/>
                <w:szCs w:val="18"/>
                <w:lang w:val="en-US"/>
              </w:rPr>
              <w:t>)</w:t>
            </w:r>
          </w:p>
        </w:tc>
        <w:tc>
          <w:tcPr>
            <w:tcW w:w="0" w:type="auto"/>
            <w:shd w:val="clear" w:color="auto" w:fill="FFFFFF"/>
            <w:tcMar>
              <w:top w:w="30" w:type="dxa"/>
              <w:left w:w="45" w:type="dxa"/>
              <w:bottom w:w="30" w:type="dxa"/>
              <w:right w:w="45" w:type="dxa"/>
            </w:tcMar>
            <w:vAlign w:val="center"/>
            <w:hideMark/>
          </w:tcPr>
          <w:p w14:paraId="33D7395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Modelování a Animace</w:t>
            </w:r>
          </w:p>
        </w:tc>
        <w:tc>
          <w:tcPr>
            <w:tcW w:w="0" w:type="auto"/>
            <w:shd w:val="clear" w:color="auto" w:fill="FFFFFF"/>
            <w:tcMar>
              <w:top w:w="30" w:type="dxa"/>
              <w:left w:w="45" w:type="dxa"/>
              <w:bottom w:w="30" w:type="dxa"/>
              <w:right w:w="45" w:type="dxa"/>
            </w:tcMar>
            <w:vAlign w:val="center"/>
            <w:hideMark/>
          </w:tcPr>
          <w:p w14:paraId="62C0031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B42870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Proprietární (Autodesk)</w:t>
            </w:r>
          </w:p>
        </w:tc>
        <w:tc>
          <w:tcPr>
            <w:tcW w:w="0" w:type="auto"/>
            <w:shd w:val="clear" w:color="auto" w:fill="FFFFFF"/>
            <w:tcMar>
              <w:top w:w="30" w:type="dxa"/>
              <w:left w:w="45" w:type="dxa"/>
              <w:bottom w:w="30" w:type="dxa"/>
              <w:right w:w="45" w:type="dxa"/>
            </w:tcMar>
            <w:vAlign w:val="center"/>
            <w:hideMark/>
          </w:tcPr>
          <w:p w14:paraId="424402C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3F5B0CD9" w14:textId="77777777" w:rsidTr="003E7056">
        <w:trPr>
          <w:trHeight w:val="315"/>
        </w:trPr>
        <w:tc>
          <w:tcPr>
            <w:tcW w:w="0" w:type="auto"/>
            <w:shd w:val="clear" w:color="auto" w:fill="FFFFFF"/>
            <w:tcMar>
              <w:top w:w="30" w:type="dxa"/>
              <w:left w:w="45" w:type="dxa"/>
              <w:bottom w:w="30" w:type="dxa"/>
              <w:right w:w="45" w:type="dxa"/>
            </w:tcMar>
            <w:vAlign w:val="center"/>
            <w:hideMark/>
          </w:tcPr>
          <w:p w14:paraId="2462C7DA"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PLY (Polygon File Format)</w:t>
            </w:r>
          </w:p>
        </w:tc>
        <w:tc>
          <w:tcPr>
            <w:tcW w:w="0" w:type="auto"/>
            <w:shd w:val="clear" w:color="auto" w:fill="FFFFFF"/>
            <w:tcMar>
              <w:top w:w="30" w:type="dxa"/>
              <w:left w:w="45" w:type="dxa"/>
              <w:bottom w:w="30" w:type="dxa"/>
              <w:right w:w="45" w:type="dxa"/>
            </w:tcMar>
            <w:vAlign w:val="center"/>
            <w:hideMark/>
          </w:tcPr>
          <w:p w14:paraId="7C99B66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Vizualizace</w:t>
            </w:r>
          </w:p>
        </w:tc>
        <w:tc>
          <w:tcPr>
            <w:tcW w:w="0" w:type="auto"/>
            <w:shd w:val="clear" w:color="auto" w:fill="FFFFFF"/>
            <w:tcMar>
              <w:top w:w="30" w:type="dxa"/>
              <w:left w:w="45" w:type="dxa"/>
              <w:bottom w:w="30" w:type="dxa"/>
              <w:right w:w="45" w:type="dxa"/>
            </w:tcMar>
            <w:vAlign w:val="center"/>
            <w:hideMark/>
          </w:tcPr>
          <w:p w14:paraId="2FF7A72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AD5125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B2D2E6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bl>
    <w:p w14:paraId="7ABCEBF4" w14:textId="6F8E8A70" w:rsidR="003E7056" w:rsidRDefault="003E7056" w:rsidP="00341FBE">
      <w:pPr>
        <w:pStyle w:val="Normlnprvnodsazen"/>
        <w:ind w:firstLine="0"/>
        <w:rPr>
          <w:lang w:eastAsia="en-US"/>
        </w:rPr>
      </w:pPr>
    </w:p>
    <w:p w14:paraId="4A61E6B2" w14:textId="77777777" w:rsidR="003E7056" w:rsidRDefault="003E7056" w:rsidP="003E7056">
      <w:pPr>
        <w:pStyle w:val="Normlnprvnodsazen"/>
      </w:pPr>
      <w:r>
        <w:br w:type="page"/>
      </w:r>
    </w:p>
    <w:p w14:paraId="627DEBAE" w14:textId="039EC705" w:rsidR="00714A80" w:rsidRPr="00775801" w:rsidRDefault="00714A80" w:rsidP="00341FBE">
      <w:pPr>
        <w:pStyle w:val="CaptionTabs"/>
        <w:rPr>
          <w:lang w:val="en-US"/>
        </w:rPr>
      </w:pPr>
      <w:r>
        <w:lastRenderedPageBreak/>
        <w:t xml:space="preserve">Tab. </w:t>
      </w:r>
      <w:r>
        <w:fldChar w:fldCharType="begin"/>
      </w:r>
      <w:r>
        <w:instrText xml:space="preserve"> SEQ Tab. \* ARABIC </w:instrText>
      </w:r>
      <w:r>
        <w:fldChar w:fldCharType="separate"/>
      </w:r>
      <w:r w:rsidR="00823192">
        <w:rPr>
          <w:noProof/>
        </w:rPr>
        <w:t>3</w:t>
      </w:r>
      <w:r>
        <w:rPr>
          <w:noProof/>
        </w:rP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p>
    <w:tbl>
      <w:tblPr>
        <w:tblW w:w="8725" w:type="dxa"/>
        <w:tblLook w:val="04A0" w:firstRow="1" w:lastRow="0" w:firstColumn="1" w:lastColumn="0" w:noHBand="0" w:noVBand="1"/>
      </w:tblPr>
      <w:tblGrid>
        <w:gridCol w:w="919"/>
        <w:gridCol w:w="1280"/>
        <w:gridCol w:w="1486"/>
        <w:gridCol w:w="1475"/>
        <w:gridCol w:w="701"/>
        <w:gridCol w:w="1097"/>
        <w:gridCol w:w="1767"/>
      </w:tblGrid>
      <w:tr w:rsidR="003E7056" w:rsidRPr="003E7056" w14:paraId="1C03F93A" w14:textId="77777777" w:rsidTr="003E7056">
        <w:trPr>
          <w:trHeight w:val="480"/>
        </w:trPr>
        <w:tc>
          <w:tcPr>
            <w:tcW w:w="9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420BFE"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AD2B929"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Komprese</w:t>
            </w:r>
            <w:proofErr w:type="spellEnd"/>
          </w:p>
        </w:tc>
        <w:tc>
          <w:tcPr>
            <w:tcW w:w="1486" w:type="dxa"/>
            <w:tcBorders>
              <w:top w:val="single" w:sz="4" w:space="0" w:color="auto"/>
              <w:left w:val="nil"/>
              <w:bottom w:val="single" w:sz="4" w:space="0" w:color="auto"/>
              <w:right w:val="single" w:sz="4" w:space="0" w:color="auto"/>
            </w:tcBorders>
            <w:shd w:val="clear" w:color="auto" w:fill="auto"/>
            <w:vAlign w:val="center"/>
            <w:hideMark/>
          </w:tcPr>
          <w:p w14:paraId="511621FA"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Velikost</w:t>
            </w:r>
            <w:proofErr w:type="spellEnd"/>
            <w:r w:rsidRPr="003E7056">
              <w:rPr>
                <w:rFonts w:eastAsia="Times New Roman" w:cs="Calibri"/>
                <w:b/>
                <w:bCs/>
                <w:color w:val="000000"/>
                <w:sz w:val="18"/>
                <w:szCs w:val="18"/>
                <w:lang w:val="en-US"/>
              </w:rPr>
              <w:t xml:space="preserve"> (disk)</w:t>
            </w:r>
          </w:p>
        </w:tc>
        <w:tc>
          <w:tcPr>
            <w:tcW w:w="1475" w:type="dxa"/>
            <w:tcBorders>
              <w:top w:val="single" w:sz="4" w:space="0" w:color="auto"/>
              <w:left w:val="nil"/>
              <w:bottom w:val="single" w:sz="4" w:space="0" w:color="auto"/>
              <w:right w:val="single" w:sz="4" w:space="0" w:color="auto"/>
            </w:tcBorders>
            <w:shd w:val="clear" w:color="auto" w:fill="auto"/>
            <w:vAlign w:val="center"/>
            <w:hideMark/>
          </w:tcPr>
          <w:p w14:paraId="5922439E"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Velikost</w:t>
            </w:r>
            <w:proofErr w:type="spellEnd"/>
            <w:r w:rsidRPr="003E7056">
              <w:rPr>
                <w:rFonts w:eastAsia="Times New Roman" w:cs="Calibri"/>
                <w:b/>
                <w:bCs/>
                <w:color w:val="000000"/>
                <w:sz w:val="18"/>
                <w:szCs w:val="18"/>
                <w:lang w:val="en-US"/>
              </w:rPr>
              <w:t xml:space="preserve"> (GPU)</w:t>
            </w:r>
          </w:p>
        </w:tc>
        <w:tc>
          <w:tcPr>
            <w:tcW w:w="701" w:type="dxa"/>
            <w:tcBorders>
              <w:top w:val="single" w:sz="4" w:space="0" w:color="auto"/>
              <w:left w:val="nil"/>
              <w:bottom w:val="single" w:sz="4" w:space="0" w:color="auto"/>
              <w:right w:val="single" w:sz="4" w:space="0" w:color="auto"/>
            </w:tcBorders>
            <w:shd w:val="clear" w:color="auto" w:fill="auto"/>
            <w:vAlign w:val="center"/>
            <w:hideMark/>
          </w:tcPr>
          <w:p w14:paraId="1288EF66" w14:textId="77777777" w:rsidR="003E7056" w:rsidRPr="003E7056" w:rsidRDefault="003E7056" w:rsidP="003E7056">
            <w:pPr>
              <w:spacing w:after="0" w:line="240" w:lineRule="auto"/>
              <w:jc w:val="center"/>
              <w:rPr>
                <w:rFonts w:eastAsia="Times New Roman" w:cs="Calibri"/>
                <w:b/>
                <w:bCs/>
                <w:color w:val="000000"/>
                <w:sz w:val="18"/>
                <w:szCs w:val="18"/>
                <w:lang w:val="en-US"/>
              </w:rPr>
            </w:pPr>
            <w:r w:rsidRPr="003E7056">
              <w:rPr>
                <w:rFonts w:eastAsia="Times New Roman" w:cs="Calibri"/>
                <w:b/>
                <w:bCs/>
                <w:color w:val="000000"/>
                <w:sz w:val="18"/>
                <w:szCs w:val="18"/>
                <w:lang w:val="en-US"/>
              </w:rPr>
              <w:t>Alpha</w:t>
            </w:r>
          </w:p>
        </w:tc>
        <w:tc>
          <w:tcPr>
            <w:tcW w:w="1097" w:type="dxa"/>
            <w:tcBorders>
              <w:top w:val="single" w:sz="4" w:space="0" w:color="auto"/>
              <w:left w:val="nil"/>
              <w:bottom w:val="single" w:sz="4" w:space="0" w:color="auto"/>
              <w:right w:val="single" w:sz="4" w:space="0" w:color="auto"/>
            </w:tcBorders>
            <w:shd w:val="clear" w:color="auto" w:fill="auto"/>
            <w:vAlign w:val="center"/>
            <w:hideMark/>
          </w:tcPr>
          <w:p w14:paraId="2A54DE38"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gltf</w:t>
            </w:r>
            <w:proofErr w:type="spellEnd"/>
            <w:r w:rsidRPr="003E7056">
              <w:rPr>
                <w:rFonts w:eastAsia="Times New Roman" w:cs="Calibri"/>
                <w:b/>
                <w:bCs/>
                <w:color w:val="000000"/>
                <w:sz w:val="18"/>
                <w:szCs w:val="18"/>
                <w:lang w:val="en-US"/>
              </w:rPr>
              <w:t xml:space="preserve"> </w:t>
            </w:r>
            <w:proofErr w:type="spellStart"/>
            <w:r w:rsidRPr="003E7056">
              <w:rPr>
                <w:rFonts w:eastAsia="Times New Roman" w:cs="Calibri"/>
                <w:b/>
                <w:bCs/>
                <w:color w:val="000000"/>
                <w:sz w:val="18"/>
                <w:szCs w:val="18"/>
                <w:lang w:val="en-US"/>
              </w:rPr>
              <w:t>podpora</w:t>
            </w:r>
            <w:proofErr w:type="spellEnd"/>
          </w:p>
        </w:tc>
        <w:tc>
          <w:tcPr>
            <w:tcW w:w="1767" w:type="dxa"/>
            <w:tcBorders>
              <w:top w:val="single" w:sz="4" w:space="0" w:color="auto"/>
              <w:left w:val="nil"/>
              <w:bottom w:val="single" w:sz="4" w:space="0" w:color="auto"/>
              <w:right w:val="single" w:sz="4" w:space="0" w:color="auto"/>
            </w:tcBorders>
            <w:shd w:val="clear" w:color="auto" w:fill="auto"/>
            <w:vAlign w:val="center"/>
            <w:hideMark/>
          </w:tcPr>
          <w:p w14:paraId="14DDCCBC" w14:textId="77777777" w:rsidR="003E7056" w:rsidRPr="003E7056" w:rsidRDefault="003E7056" w:rsidP="003E7056">
            <w:pPr>
              <w:spacing w:after="0" w:line="240" w:lineRule="auto"/>
              <w:jc w:val="center"/>
              <w:rPr>
                <w:rFonts w:eastAsia="Times New Roman" w:cs="Calibri"/>
                <w:b/>
                <w:bCs/>
                <w:color w:val="000000"/>
                <w:sz w:val="18"/>
                <w:szCs w:val="18"/>
                <w:lang w:val="en-US"/>
              </w:rPr>
            </w:pPr>
            <w:proofErr w:type="spellStart"/>
            <w:r w:rsidRPr="003E7056">
              <w:rPr>
                <w:rFonts w:eastAsia="Times New Roman" w:cs="Calibri"/>
                <w:b/>
                <w:bCs/>
                <w:color w:val="000000"/>
                <w:sz w:val="18"/>
                <w:szCs w:val="18"/>
                <w:lang w:val="en-US"/>
              </w:rPr>
              <w:t>Charakteristika</w:t>
            </w:r>
            <w:proofErr w:type="spellEnd"/>
          </w:p>
        </w:tc>
      </w:tr>
      <w:tr w:rsidR="003E7056" w:rsidRPr="003E7056" w14:paraId="2E7ABDD3" w14:textId="77777777" w:rsidTr="003E7056">
        <w:trPr>
          <w:trHeight w:val="1052"/>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5F7CF0FF"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PNG</w:t>
            </w:r>
          </w:p>
        </w:tc>
        <w:tc>
          <w:tcPr>
            <w:tcW w:w="1280" w:type="dxa"/>
            <w:tcBorders>
              <w:top w:val="nil"/>
              <w:left w:val="nil"/>
              <w:bottom w:val="single" w:sz="4" w:space="0" w:color="auto"/>
              <w:right w:val="single" w:sz="4" w:space="0" w:color="auto"/>
            </w:tcBorders>
            <w:shd w:val="clear" w:color="auto" w:fill="auto"/>
            <w:vAlign w:val="center"/>
            <w:hideMark/>
          </w:tcPr>
          <w:p w14:paraId="5736590D"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Bezstrátová</w:t>
            </w:r>
            <w:proofErr w:type="spellEnd"/>
          </w:p>
        </w:tc>
        <w:tc>
          <w:tcPr>
            <w:tcW w:w="1486" w:type="dxa"/>
            <w:tcBorders>
              <w:top w:val="nil"/>
              <w:left w:val="nil"/>
              <w:bottom w:val="single" w:sz="4" w:space="0" w:color="auto"/>
              <w:right w:val="single" w:sz="4" w:space="0" w:color="auto"/>
            </w:tcBorders>
            <w:shd w:val="clear" w:color="auto" w:fill="auto"/>
            <w:vAlign w:val="center"/>
            <w:hideMark/>
          </w:tcPr>
          <w:p w14:paraId="5B032F92"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Vysoká</w:t>
            </w:r>
            <w:proofErr w:type="spellEnd"/>
          </w:p>
        </w:tc>
        <w:tc>
          <w:tcPr>
            <w:tcW w:w="1475" w:type="dxa"/>
            <w:tcBorders>
              <w:top w:val="nil"/>
              <w:left w:val="nil"/>
              <w:bottom w:val="single" w:sz="4" w:space="0" w:color="auto"/>
              <w:right w:val="single" w:sz="4" w:space="0" w:color="auto"/>
            </w:tcBorders>
            <w:shd w:val="clear" w:color="auto" w:fill="auto"/>
            <w:vAlign w:val="center"/>
            <w:hideMark/>
          </w:tcPr>
          <w:p w14:paraId="2444EACD"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Vysoká</w:t>
            </w:r>
            <w:proofErr w:type="spellEnd"/>
          </w:p>
        </w:tc>
        <w:tc>
          <w:tcPr>
            <w:tcW w:w="701" w:type="dxa"/>
            <w:tcBorders>
              <w:top w:val="nil"/>
              <w:left w:val="nil"/>
              <w:bottom w:val="single" w:sz="4" w:space="0" w:color="auto"/>
              <w:right w:val="single" w:sz="4" w:space="0" w:color="auto"/>
            </w:tcBorders>
            <w:shd w:val="clear" w:color="auto" w:fill="auto"/>
            <w:vAlign w:val="center"/>
            <w:hideMark/>
          </w:tcPr>
          <w:p w14:paraId="02F0907F"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097" w:type="dxa"/>
            <w:tcBorders>
              <w:top w:val="nil"/>
              <w:left w:val="nil"/>
              <w:bottom w:val="single" w:sz="4" w:space="0" w:color="auto"/>
              <w:right w:val="single" w:sz="4" w:space="0" w:color="auto"/>
            </w:tcBorders>
            <w:shd w:val="clear" w:color="auto" w:fill="auto"/>
            <w:vAlign w:val="center"/>
            <w:hideMark/>
          </w:tcPr>
          <w:p w14:paraId="61E3F954"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767" w:type="dxa"/>
            <w:tcBorders>
              <w:top w:val="nil"/>
              <w:left w:val="nil"/>
              <w:bottom w:val="single" w:sz="4" w:space="0" w:color="auto"/>
              <w:right w:val="single" w:sz="4" w:space="0" w:color="auto"/>
            </w:tcBorders>
            <w:shd w:val="clear" w:color="auto" w:fill="auto"/>
            <w:vAlign w:val="center"/>
            <w:hideMark/>
          </w:tcPr>
          <w:p w14:paraId="01E0F745"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Jednoduché</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modely</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Vysoká</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kvalita</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Výborná</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kompatiblita</w:t>
            </w:r>
            <w:proofErr w:type="spellEnd"/>
          </w:p>
        </w:tc>
      </w:tr>
      <w:tr w:rsidR="003E7056" w:rsidRPr="003E7056" w14:paraId="0EC622F5" w14:textId="77777777" w:rsidTr="003E7056">
        <w:trPr>
          <w:trHeight w:val="1079"/>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35D1247E"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JPG</w:t>
            </w:r>
          </w:p>
        </w:tc>
        <w:tc>
          <w:tcPr>
            <w:tcW w:w="1280" w:type="dxa"/>
            <w:tcBorders>
              <w:top w:val="nil"/>
              <w:left w:val="nil"/>
              <w:bottom w:val="single" w:sz="4" w:space="0" w:color="auto"/>
              <w:right w:val="single" w:sz="4" w:space="0" w:color="auto"/>
            </w:tcBorders>
            <w:shd w:val="clear" w:color="auto" w:fill="auto"/>
            <w:vAlign w:val="center"/>
            <w:hideMark/>
          </w:tcPr>
          <w:p w14:paraId="3371C247"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Ztrátová</w:t>
            </w:r>
            <w:proofErr w:type="spellEnd"/>
          </w:p>
        </w:tc>
        <w:tc>
          <w:tcPr>
            <w:tcW w:w="1486" w:type="dxa"/>
            <w:tcBorders>
              <w:top w:val="nil"/>
              <w:left w:val="nil"/>
              <w:bottom w:val="single" w:sz="4" w:space="0" w:color="auto"/>
              <w:right w:val="single" w:sz="4" w:space="0" w:color="auto"/>
            </w:tcBorders>
            <w:shd w:val="clear" w:color="auto" w:fill="auto"/>
            <w:vAlign w:val="center"/>
            <w:hideMark/>
          </w:tcPr>
          <w:p w14:paraId="2E36E2BA"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Malá</w:t>
            </w:r>
          </w:p>
        </w:tc>
        <w:tc>
          <w:tcPr>
            <w:tcW w:w="1475" w:type="dxa"/>
            <w:tcBorders>
              <w:top w:val="nil"/>
              <w:left w:val="nil"/>
              <w:bottom w:val="single" w:sz="4" w:space="0" w:color="auto"/>
              <w:right w:val="single" w:sz="4" w:space="0" w:color="auto"/>
            </w:tcBorders>
            <w:shd w:val="clear" w:color="auto" w:fill="auto"/>
            <w:vAlign w:val="center"/>
            <w:hideMark/>
          </w:tcPr>
          <w:p w14:paraId="0AA4D79C"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Vysoká</w:t>
            </w:r>
            <w:proofErr w:type="spellEnd"/>
          </w:p>
        </w:tc>
        <w:tc>
          <w:tcPr>
            <w:tcW w:w="701" w:type="dxa"/>
            <w:tcBorders>
              <w:top w:val="nil"/>
              <w:left w:val="nil"/>
              <w:bottom w:val="single" w:sz="4" w:space="0" w:color="auto"/>
              <w:right w:val="single" w:sz="4" w:space="0" w:color="auto"/>
            </w:tcBorders>
            <w:shd w:val="clear" w:color="auto" w:fill="auto"/>
            <w:vAlign w:val="center"/>
            <w:hideMark/>
          </w:tcPr>
          <w:p w14:paraId="70F02D92"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Ne</w:t>
            </w:r>
          </w:p>
        </w:tc>
        <w:tc>
          <w:tcPr>
            <w:tcW w:w="1097" w:type="dxa"/>
            <w:tcBorders>
              <w:top w:val="nil"/>
              <w:left w:val="nil"/>
              <w:bottom w:val="single" w:sz="4" w:space="0" w:color="auto"/>
              <w:right w:val="single" w:sz="4" w:space="0" w:color="auto"/>
            </w:tcBorders>
            <w:shd w:val="clear" w:color="auto" w:fill="auto"/>
            <w:vAlign w:val="center"/>
            <w:hideMark/>
          </w:tcPr>
          <w:p w14:paraId="49113931"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767" w:type="dxa"/>
            <w:tcBorders>
              <w:top w:val="nil"/>
              <w:left w:val="nil"/>
              <w:bottom w:val="single" w:sz="4" w:space="0" w:color="auto"/>
              <w:right w:val="single" w:sz="4" w:space="0" w:color="auto"/>
            </w:tcBorders>
            <w:shd w:val="clear" w:color="auto" w:fill="auto"/>
            <w:vAlign w:val="center"/>
            <w:hideMark/>
          </w:tcPr>
          <w:p w14:paraId="34CBF015"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Jednoduché</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modely</w:t>
            </w:r>
            <w:proofErr w:type="spellEnd"/>
            <w:r w:rsidRPr="003E7056">
              <w:rPr>
                <w:rFonts w:eastAsia="Times New Roman" w:cs="Calibri"/>
                <w:color w:val="000000"/>
                <w:sz w:val="18"/>
                <w:szCs w:val="18"/>
                <w:lang w:val="en-US"/>
              </w:rPr>
              <w:t xml:space="preserve">, Malá </w:t>
            </w:r>
            <w:proofErr w:type="spellStart"/>
            <w:r w:rsidRPr="003E7056">
              <w:rPr>
                <w:rFonts w:eastAsia="Times New Roman" w:cs="Calibri"/>
                <w:color w:val="000000"/>
                <w:sz w:val="18"/>
                <w:szCs w:val="18"/>
                <w:lang w:val="en-US"/>
              </w:rPr>
              <w:t>velikost</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Výborná</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kompatiblita</w:t>
            </w:r>
            <w:proofErr w:type="spellEnd"/>
          </w:p>
        </w:tc>
      </w:tr>
      <w:tr w:rsidR="003E7056" w:rsidRPr="003E7056" w14:paraId="14D9F6A9" w14:textId="77777777" w:rsidTr="003E7056">
        <w:trPr>
          <w:trHeight w:val="800"/>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6237D5DC"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WEBP</w:t>
            </w:r>
          </w:p>
        </w:tc>
        <w:tc>
          <w:tcPr>
            <w:tcW w:w="1280" w:type="dxa"/>
            <w:tcBorders>
              <w:top w:val="nil"/>
              <w:left w:val="nil"/>
              <w:bottom w:val="single" w:sz="4" w:space="0" w:color="auto"/>
              <w:right w:val="single" w:sz="4" w:space="0" w:color="auto"/>
            </w:tcBorders>
            <w:shd w:val="clear" w:color="auto" w:fill="auto"/>
            <w:vAlign w:val="center"/>
            <w:hideMark/>
          </w:tcPr>
          <w:p w14:paraId="1314565B"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Vysoce</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ztrátová</w:t>
            </w:r>
            <w:proofErr w:type="spellEnd"/>
          </w:p>
        </w:tc>
        <w:tc>
          <w:tcPr>
            <w:tcW w:w="1486" w:type="dxa"/>
            <w:tcBorders>
              <w:top w:val="nil"/>
              <w:left w:val="nil"/>
              <w:bottom w:val="single" w:sz="4" w:space="0" w:color="auto"/>
              <w:right w:val="single" w:sz="4" w:space="0" w:color="auto"/>
            </w:tcBorders>
            <w:shd w:val="clear" w:color="auto" w:fill="auto"/>
            <w:vAlign w:val="center"/>
            <w:hideMark/>
          </w:tcPr>
          <w:p w14:paraId="0E419716"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Velice</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malá</w:t>
            </w:r>
            <w:proofErr w:type="spellEnd"/>
          </w:p>
        </w:tc>
        <w:tc>
          <w:tcPr>
            <w:tcW w:w="1475" w:type="dxa"/>
            <w:tcBorders>
              <w:top w:val="nil"/>
              <w:left w:val="nil"/>
              <w:bottom w:val="single" w:sz="4" w:space="0" w:color="auto"/>
              <w:right w:val="single" w:sz="4" w:space="0" w:color="auto"/>
            </w:tcBorders>
            <w:shd w:val="clear" w:color="auto" w:fill="auto"/>
            <w:vAlign w:val="center"/>
            <w:hideMark/>
          </w:tcPr>
          <w:p w14:paraId="054DD90C"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Vysoká</w:t>
            </w:r>
            <w:proofErr w:type="spellEnd"/>
          </w:p>
        </w:tc>
        <w:tc>
          <w:tcPr>
            <w:tcW w:w="701" w:type="dxa"/>
            <w:tcBorders>
              <w:top w:val="nil"/>
              <w:left w:val="nil"/>
              <w:bottom w:val="single" w:sz="4" w:space="0" w:color="auto"/>
              <w:right w:val="single" w:sz="4" w:space="0" w:color="auto"/>
            </w:tcBorders>
            <w:shd w:val="clear" w:color="auto" w:fill="auto"/>
            <w:vAlign w:val="center"/>
            <w:hideMark/>
          </w:tcPr>
          <w:p w14:paraId="168C61BA"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097" w:type="dxa"/>
            <w:tcBorders>
              <w:top w:val="nil"/>
              <w:left w:val="nil"/>
              <w:bottom w:val="single" w:sz="4" w:space="0" w:color="auto"/>
              <w:right w:val="single" w:sz="4" w:space="0" w:color="auto"/>
            </w:tcBorders>
            <w:shd w:val="clear" w:color="auto" w:fill="auto"/>
            <w:vAlign w:val="center"/>
            <w:hideMark/>
          </w:tcPr>
          <w:p w14:paraId="228DD12C"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plugin</w:t>
            </w:r>
          </w:p>
        </w:tc>
        <w:tc>
          <w:tcPr>
            <w:tcW w:w="1767" w:type="dxa"/>
            <w:tcBorders>
              <w:top w:val="nil"/>
              <w:left w:val="nil"/>
              <w:bottom w:val="single" w:sz="4" w:space="0" w:color="auto"/>
              <w:right w:val="single" w:sz="4" w:space="0" w:color="auto"/>
            </w:tcBorders>
            <w:shd w:val="clear" w:color="auto" w:fill="auto"/>
            <w:vAlign w:val="center"/>
            <w:hideMark/>
          </w:tcPr>
          <w:p w14:paraId="359E4C18"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Jednoduché</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modely</w:t>
            </w:r>
            <w:proofErr w:type="spellEnd"/>
            <w:r w:rsidRPr="003E7056">
              <w:rPr>
                <w:rFonts w:eastAsia="Times New Roman" w:cs="Calibri"/>
                <w:color w:val="000000"/>
                <w:sz w:val="18"/>
                <w:szCs w:val="18"/>
                <w:lang w:val="en-US"/>
              </w:rPr>
              <w:t xml:space="preserve">, Malá </w:t>
            </w:r>
            <w:proofErr w:type="spellStart"/>
            <w:r w:rsidRPr="003E7056">
              <w:rPr>
                <w:rFonts w:eastAsia="Times New Roman" w:cs="Calibri"/>
                <w:color w:val="000000"/>
                <w:sz w:val="18"/>
                <w:szCs w:val="18"/>
                <w:lang w:val="en-US"/>
              </w:rPr>
              <w:t>velikost</w:t>
            </w:r>
            <w:proofErr w:type="spellEnd"/>
            <w:r w:rsidRPr="003E7056">
              <w:rPr>
                <w:rFonts w:eastAsia="Times New Roman" w:cs="Calibri"/>
                <w:color w:val="000000"/>
                <w:sz w:val="18"/>
                <w:szCs w:val="18"/>
                <w:lang w:val="en-US"/>
              </w:rPr>
              <w:t xml:space="preserve"> </w:t>
            </w:r>
          </w:p>
        </w:tc>
      </w:tr>
      <w:tr w:rsidR="003E7056" w:rsidRPr="003E7056" w14:paraId="130C125F" w14:textId="77777777" w:rsidTr="003E7056">
        <w:trPr>
          <w:trHeight w:val="881"/>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08D85EE1"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KTX2</w:t>
            </w:r>
          </w:p>
        </w:tc>
        <w:tc>
          <w:tcPr>
            <w:tcW w:w="1280" w:type="dxa"/>
            <w:tcBorders>
              <w:top w:val="nil"/>
              <w:left w:val="nil"/>
              <w:bottom w:val="single" w:sz="4" w:space="0" w:color="auto"/>
              <w:right w:val="single" w:sz="4" w:space="0" w:color="auto"/>
            </w:tcBorders>
            <w:shd w:val="clear" w:color="auto" w:fill="auto"/>
            <w:vAlign w:val="center"/>
            <w:hideMark/>
          </w:tcPr>
          <w:p w14:paraId="6FBC9B07"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Ztrátová</w:t>
            </w:r>
            <w:proofErr w:type="spellEnd"/>
          </w:p>
        </w:tc>
        <w:tc>
          <w:tcPr>
            <w:tcW w:w="1486" w:type="dxa"/>
            <w:tcBorders>
              <w:top w:val="nil"/>
              <w:left w:val="nil"/>
              <w:bottom w:val="single" w:sz="4" w:space="0" w:color="auto"/>
              <w:right w:val="single" w:sz="4" w:space="0" w:color="auto"/>
            </w:tcBorders>
            <w:shd w:val="clear" w:color="auto" w:fill="auto"/>
            <w:vAlign w:val="center"/>
            <w:hideMark/>
          </w:tcPr>
          <w:p w14:paraId="31944BB6"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Střední</w:t>
            </w:r>
            <w:proofErr w:type="spellEnd"/>
          </w:p>
        </w:tc>
        <w:tc>
          <w:tcPr>
            <w:tcW w:w="1475" w:type="dxa"/>
            <w:tcBorders>
              <w:top w:val="nil"/>
              <w:left w:val="nil"/>
              <w:bottom w:val="single" w:sz="4" w:space="0" w:color="auto"/>
              <w:right w:val="single" w:sz="4" w:space="0" w:color="auto"/>
            </w:tcBorders>
            <w:shd w:val="clear" w:color="auto" w:fill="auto"/>
            <w:vAlign w:val="center"/>
            <w:hideMark/>
          </w:tcPr>
          <w:p w14:paraId="21295BD0"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Nízká</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komprimace</w:t>
            </w:r>
            <w:proofErr w:type="spellEnd"/>
            <w:r w:rsidRPr="003E7056">
              <w:rPr>
                <w:rFonts w:eastAsia="Times New Roman" w:cs="Calibri"/>
                <w:color w:val="000000"/>
                <w:sz w:val="18"/>
                <w:szCs w:val="18"/>
                <w:lang w:val="en-US"/>
              </w:rPr>
              <w:t>)</w:t>
            </w:r>
          </w:p>
        </w:tc>
        <w:tc>
          <w:tcPr>
            <w:tcW w:w="701" w:type="dxa"/>
            <w:tcBorders>
              <w:top w:val="nil"/>
              <w:left w:val="nil"/>
              <w:bottom w:val="single" w:sz="4" w:space="0" w:color="auto"/>
              <w:right w:val="single" w:sz="4" w:space="0" w:color="auto"/>
            </w:tcBorders>
            <w:shd w:val="clear" w:color="auto" w:fill="auto"/>
            <w:vAlign w:val="center"/>
            <w:hideMark/>
          </w:tcPr>
          <w:p w14:paraId="4AB3F41B"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097" w:type="dxa"/>
            <w:tcBorders>
              <w:top w:val="nil"/>
              <w:left w:val="nil"/>
              <w:bottom w:val="single" w:sz="4" w:space="0" w:color="auto"/>
              <w:right w:val="single" w:sz="4" w:space="0" w:color="auto"/>
            </w:tcBorders>
            <w:shd w:val="clear" w:color="auto" w:fill="auto"/>
            <w:vAlign w:val="center"/>
            <w:hideMark/>
          </w:tcPr>
          <w:p w14:paraId="74A89CD4"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plugin</w:t>
            </w:r>
          </w:p>
        </w:tc>
        <w:tc>
          <w:tcPr>
            <w:tcW w:w="1767" w:type="dxa"/>
            <w:tcBorders>
              <w:top w:val="nil"/>
              <w:left w:val="nil"/>
              <w:bottom w:val="single" w:sz="4" w:space="0" w:color="auto"/>
              <w:right w:val="single" w:sz="4" w:space="0" w:color="auto"/>
            </w:tcBorders>
            <w:shd w:val="clear" w:color="auto" w:fill="auto"/>
            <w:vAlign w:val="center"/>
            <w:hideMark/>
          </w:tcPr>
          <w:p w14:paraId="039555E0" w14:textId="77777777" w:rsidR="003E7056" w:rsidRPr="003E7056" w:rsidRDefault="003E7056" w:rsidP="003E7056">
            <w:pPr>
              <w:spacing w:after="0" w:line="240" w:lineRule="auto"/>
              <w:jc w:val="center"/>
              <w:rPr>
                <w:rFonts w:eastAsia="Times New Roman" w:cs="Calibri"/>
                <w:color w:val="000000"/>
                <w:sz w:val="18"/>
                <w:szCs w:val="18"/>
                <w:lang w:val="en-US"/>
              </w:rPr>
            </w:pPr>
            <w:proofErr w:type="spellStart"/>
            <w:r w:rsidRPr="003E7056">
              <w:rPr>
                <w:rFonts w:eastAsia="Times New Roman" w:cs="Calibri"/>
                <w:color w:val="000000"/>
                <w:sz w:val="18"/>
                <w:szCs w:val="18"/>
                <w:lang w:val="en-US"/>
              </w:rPr>
              <w:t>Komplexní</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modely</w:t>
            </w:r>
            <w:proofErr w:type="spellEnd"/>
            <w:r w:rsidRPr="003E7056">
              <w:rPr>
                <w:rFonts w:eastAsia="Times New Roman" w:cs="Calibri"/>
                <w:color w:val="000000"/>
                <w:sz w:val="18"/>
                <w:szCs w:val="18"/>
                <w:lang w:val="en-US"/>
              </w:rPr>
              <w:t xml:space="preserve">, </w:t>
            </w:r>
            <w:proofErr w:type="spellStart"/>
            <w:r w:rsidRPr="003E7056">
              <w:rPr>
                <w:rFonts w:eastAsia="Times New Roman" w:cs="Calibri"/>
                <w:color w:val="000000"/>
                <w:sz w:val="18"/>
                <w:szCs w:val="18"/>
                <w:lang w:val="en-US"/>
              </w:rPr>
              <w:t>Rychlé</w:t>
            </w:r>
            <w:proofErr w:type="spellEnd"/>
            <w:r w:rsidRPr="003E7056">
              <w:rPr>
                <w:rFonts w:eastAsia="Times New Roman" w:cs="Calibri"/>
                <w:color w:val="000000"/>
                <w:sz w:val="18"/>
                <w:szCs w:val="18"/>
                <w:lang w:val="en-US"/>
              </w:rPr>
              <w:t xml:space="preserve"> GPU </w:t>
            </w:r>
            <w:proofErr w:type="spellStart"/>
            <w:r w:rsidRPr="003E7056">
              <w:rPr>
                <w:rFonts w:eastAsia="Times New Roman" w:cs="Calibri"/>
                <w:color w:val="000000"/>
                <w:sz w:val="18"/>
                <w:szCs w:val="18"/>
                <w:lang w:val="en-US"/>
              </w:rPr>
              <w:t>načítání</w:t>
            </w:r>
            <w:proofErr w:type="spellEnd"/>
            <w:r w:rsidRPr="003E7056">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bookmarkStart w:id="113" w:name="_Toc155046813"/>
      <w:r>
        <w:rPr>
          <w:lang w:val="cs-CZ"/>
        </w:rPr>
        <w:t xml:space="preserve">3D </w:t>
      </w:r>
      <w:r w:rsidR="00082CAD">
        <w:rPr>
          <w:lang w:val="cs-CZ"/>
        </w:rPr>
        <w:t>grafika</w:t>
      </w:r>
      <w:bookmarkEnd w:id="113"/>
    </w:p>
    <w:p w14:paraId="62E2656E" w14:textId="089E690E" w:rsidR="002C3253" w:rsidRPr="002C3253" w:rsidRDefault="002C3253" w:rsidP="002C3253">
      <w:pPr>
        <w:pStyle w:val="Heading3"/>
        <w:rPr>
          <w:lang w:eastAsia="cs-CZ"/>
        </w:rPr>
      </w:pPr>
      <w:bookmarkStart w:id="114" w:name="_Toc155046814"/>
      <w:proofErr w:type="spellStart"/>
      <w:r>
        <w:rPr>
          <w:lang w:eastAsia="cs-CZ"/>
        </w:rPr>
        <w:t>Rendering</w:t>
      </w:r>
      <w:proofErr w:type="spellEnd"/>
      <w:r>
        <w:rPr>
          <w:lang w:eastAsia="cs-CZ"/>
        </w:rPr>
        <w:t xml:space="preserve"> </w:t>
      </w:r>
      <w:proofErr w:type="spellStart"/>
      <w:r>
        <w:rPr>
          <w:lang w:eastAsia="cs-CZ"/>
        </w:rPr>
        <w:t>pipeline</w:t>
      </w:r>
      <w:bookmarkEnd w:id="114"/>
      <w:proofErr w:type="spellEnd"/>
    </w:p>
    <w:p w14:paraId="477C2266" w14:textId="494C934C" w:rsidR="00082CAD" w:rsidRDefault="008812DD" w:rsidP="00082CAD">
      <w:r>
        <w:rPr>
          <w:lang w:eastAsia="cs-CZ"/>
        </w:rPr>
        <w:t xml:space="preserve">Za účelem úspěšné práce s 3D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3E7056">
        <w:t>(viz</w:t>
      </w:r>
      <w:r w:rsidR="003E7056">
        <w:t xml:space="preserve">. </w:t>
      </w:r>
      <w:r w:rsidR="003E7056">
        <w:fldChar w:fldCharType="begin"/>
      </w:r>
      <w:r w:rsidR="003E7056">
        <w:instrText xml:space="preserve"> REF _Ref154993681 \w \h </w:instrText>
      </w:r>
      <w:r w:rsidR="003E7056">
        <w:fldChar w:fldCharType="separate"/>
      </w:r>
      <w:r w:rsidR="00823192">
        <w:rPr>
          <w:b/>
          <w:bCs/>
          <w:lang w:val="en-US"/>
        </w:rPr>
        <w:t>Error! Reference source not found.</w:t>
      </w:r>
      <w:r w:rsidR="003E7056">
        <w:fldChar w:fldCharType="end"/>
      </w:r>
      <w:r w:rsidR="003E7056">
        <w:t xml:space="preserve"> </w:t>
      </w:r>
      <w:r w:rsidR="003E7056">
        <w:fldChar w:fldCharType="begin"/>
      </w:r>
      <w:r w:rsidR="003E7056">
        <w:instrText xml:space="preserve"> REF _Ref154993681 \h </w:instrText>
      </w:r>
      <w:r w:rsidR="003E7056">
        <w:fldChar w:fldCharType="separate"/>
      </w:r>
      <w:r w:rsidR="00823192">
        <w:rPr>
          <w:b/>
          <w:bCs/>
          <w:lang w:val="en-US"/>
        </w:rPr>
        <w:t>Error! Reference source not found.</w:t>
      </w:r>
      <w:r w:rsidR="003E7056">
        <w:fldChar w:fldCharType="end"/>
      </w:r>
      <w:r w:rsidR="0020162A" w:rsidRPr="003E7056">
        <w:t>)</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5E41A9BF"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r w:rsidR="003E7056">
        <w:rPr>
          <w:lang w:eastAsia="en-US"/>
        </w:rPr>
        <w:t>vykreslována</w:t>
      </w:r>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 </w:t>
      </w:r>
      <w:r w:rsidR="00B1180A" w:rsidRPr="003E7056">
        <w:rPr>
          <w:lang w:eastAsia="en-US"/>
        </w:rPr>
        <w:t>3D scén</w:t>
      </w:r>
      <w:r w:rsidR="003E7056">
        <w:rPr>
          <w:lang w:eastAsia="en-US"/>
        </w:rPr>
        <w:t>y</w:t>
      </w:r>
      <w:r w:rsidR="00B1180A" w:rsidRPr="003E7056">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sidRPr="001B7F9D">
        <w:rPr>
          <w:b/>
          <w:bCs/>
          <w:i/>
          <w:iCs/>
          <w:lang w:eastAsia="en-US"/>
        </w:rPr>
        <w:t>culling</w:t>
      </w:r>
      <w:proofErr w:type="spellEnd"/>
      <w:r>
        <w:rPr>
          <w:b/>
          <w:bCs/>
          <w:lang w:eastAsia="en-US"/>
        </w:rPr>
        <w:t xml:space="preserve">): </w:t>
      </w:r>
      <w:r w:rsidRPr="00E17ACB">
        <w:rPr>
          <w:lang w:eastAsia="en-US"/>
        </w:rPr>
        <w:t xml:space="preserve">Ořezávání je proces, při kterém jsou odstraněny části 3D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0D868FA2"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3D objektu spadají do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lastRenderedPageBreak/>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7E40E9BA" w:rsidR="008812DD" w:rsidRDefault="004F485A" w:rsidP="00EE12F5">
      <w:pPr>
        <w:pStyle w:val="Normlnprvnodsazen"/>
        <w:numPr>
          <w:ilvl w:val="0"/>
          <w:numId w:val="44"/>
        </w:numPr>
        <w:rPr>
          <w:b/>
          <w:bCs/>
          <w:lang w:eastAsia="en-US"/>
        </w:rPr>
      </w:pPr>
      <w:r>
        <w:rPr>
          <w:b/>
          <w:bCs/>
          <w:lang w:eastAsia="en-US"/>
        </w:rPr>
        <w:t>Vykreslení (</w:t>
      </w:r>
      <w:proofErr w:type="spellStart"/>
      <w:r w:rsidRPr="001B7F9D">
        <w:rPr>
          <w:b/>
          <w:bCs/>
          <w:i/>
          <w:i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r w:rsidR="001B7F9D">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0CBBABEF" w:rsidR="00B1180A" w:rsidRPr="00B1180A" w:rsidRDefault="00EE12F5" w:rsidP="000023D6">
      <w:pPr>
        <w:pStyle w:val="Caption"/>
      </w:pPr>
      <w:r>
        <w:t xml:space="preserve">Obr. </w:t>
      </w:r>
      <w:r>
        <w:fldChar w:fldCharType="begin"/>
      </w:r>
      <w:r>
        <w:instrText xml:space="preserve"> SEQ Obr. \* ARABIC </w:instrText>
      </w:r>
      <w:r>
        <w:fldChar w:fldCharType="separate"/>
      </w:r>
      <w:r w:rsidR="00823192">
        <w:rPr>
          <w:noProof/>
        </w:rPr>
        <w:t>12</w:t>
      </w:r>
      <w:r>
        <w:rPr>
          <w:noProof/>
        </w:rPr>
        <w:fldChar w:fldCharType="end"/>
      </w:r>
      <w:r>
        <w:t xml:space="preserve"> </w:t>
      </w:r>
      <w:proofErr w:type="spellStart"/>
      <w:r>
        <w:rPr>
          <w:i/>
        </w:rPr>
        <w:t>Graphics</w:t>
      </w:r>
      <w:proofErr w:type="spellEnd"/>
      <w:r>
        <w:rPr>
          <w:i/>
        </w:rPr>
        <w:t xml:space="preserve"> </w:t>
      </w:r>
      <w:proofErr w:type="spellStart"/>
      <w:r>
        <w:rPr>
          <w:i/>
        </w:rPr>
        <w:t>rendering</w:t>
      </w:r>
      <w:proofErr w:type="spellEnd"/>
      <w:r>
        <w:rPr>
          <w:i/>
        </w:rPr>
        <w:t xml:space="preserve"> </w:t>
      </w:r>
      <w:proofErr w:type="spellStart"/>
      <w:r>
        <w:rPr>
          <w:i/>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bookmarkStart w:id="115" w:name="_Ref155007563"/>
      <w:bookmarkStart w:id="116" w:name="_Toc155046815"/>
      <w:r>
        <w:t>Komponenty 3D vizualizace</w:t>
      </w:r>
      <w:bookmarkEnd w:id="115"/>
      <w:bookmarkEnd w:id="116"/>
    </w:p>
    <w:p w14:paraId="4E405B11" w14:textId="04383483" w:rsidR="002C3253" w:rsidRPr="002C3253" w:rsidRDefault="002C3253" w:rsidP="002C3253">
      <w:pPr>
        <w:rPr>
          <w:lang w:eastAsia="cs-CZ"/>
        </w:rPr>
      </w:pPr>
      <w:r>
        <w:rPr>
          <w:lang w:eastAsia="cs-CZ"/>
        </w:rPr>
        <w:t xml:space="preserve">Systémy umožňující 3D vizualizaci popř. </w:t>
      </w:r>
      <w:r w:rsidR="001B7F9D">
        <w:rPr>
          <w:lang w:eastAsia="cs-CZ"/>
        </w:rPr>
        <w:t>virtuální</w:t>
      </w:r>
      <w:r>
        <w:rPr>
          <w:lang w:eastAsia="cs-CZ"/>
        </w:rPr>
        <w:t xml:space="preserve"> realitu se ve většině případů skládají z obdobných komponentů.</w:t>
      </w:r>
      <w:r w:rsidR="00B71937">
        <w:rPr>
          <w:lang w:eastAsia="cs-CZ"/>
        </w:rPr>
        <w:t xml:space="preserve"> </w:t>
      </w:r>
      <w:r w:rsidR="001B7F9D">
        <w:rPr>
          <w:lang w:eastAsia="cs-CZ"/>
        </w:rPr>
        <w:t>Následující kapitola zahrnuje</w:t>
      </w:r>
      <w:r w:rsidR="00B71937">
        <w:rPr>
          <w:lang w:eastAsia="cs-CZ"/>
        </w:rPr>
        <w:t xml:space="preserve"> obecný popis klíčových komponent pro tvorbu 3D scény. </w:t>
      </w:r>
    </w:p>
    <w:p w14:paraId="5D90A747" w14:textId="78F39C43" w:rsidR="00D2399F" w:rsidRDefault="00D81069" w:rsidP="00B71937">
      <w:pPr>
        <w:pStyle w:val="Normlnprvnodsazen"/>
      </w:pPr>
      <w:r w:rsidRPr="00B71937">
        <w:rPr>
          <w:b/>
          <w:bCs/>
        </w:rPr>
        <w:t>Scéna:</w:t>
      </w:r>
      <w:r>
        <w:t xml:space="preserve"> </w:t>
      </w:r>
      <w:r w:rsidRPr="00D81069">
        <w:t>Scéna je jedním z klíčových prvků virtuální reality a 3D vizualizací</w:t>
      </w:r>
      <w:r w:rsidR="001B7F9D">
        <w:t>. P</w:t>
      </w:r>
      <w:r w:rsidRPr="00D81069">
        <w:t xml:space="preserve">ředstavuje digitální prostředí, ve kterém se odehrává uživatelský zážitek. Scéna funguje jako základní stavební blok, do kterého </w:t>
      </w:r>
      <w:r w:rsidR="001B7F9D">
        <w:t xml:space="preserve">jsou umisťovány </w:t>
      </w:r>
      <w:r w:rsidRPr="00D81069">
        <w:t>všechny objekty</w:t>
      </w:r>
      <w:r w:rsidR="001B7F9D">
        <w:t xml:space="preserve">. </w:t>
      </w:r>
      <w:r>
        <w:t xml:space="preserve">Struktura scény je </w:t>
      </w:r>
      <w:r w:rsidR="001B7F9D">
        <w:t xml:space="preserve">zpravidla </w:t>
      </w:r>
      <w:r>
        <w:t>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sidRPr="001B7F9D">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tvoří.</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450503B2" w14:textId="53FD6AFA"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r w:rsidR="00DA6E08" w:rsidRPr="00DA6E08">
        <w:t xml:space="preserve">vytváří scénu s iluzí hloubky. Objekty vzdálenější od kamery jsou zobrazovány </w:t>
      </w:r>
      <w:r w:rsidR="00E62FF5" w:rsidRPr="00DA6E08">
        <w:t>menší</w:t>
      </w:r>
      <w:r w:rsidR="00DA6E08" w:rsidRPr="00DA6E08">
        <w:t xml:space="preserve"> než objekty blíže ke </w:t>
      </w:r>
      <w:r w:rsidR="00DA6E08" w:rsidRPr="00DA6E08">
        <w:lastRenderedPageBreak/>
        <w:t>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w:t>
      </w:r>
      <w:r w:rsidR="001B7F9D">
        <w:t xml:space="preserve">Klíčové parametry </w:t>
      </w:r>
      <w:r w:rsidR="0079621B">
        <w:t>virtuální</w:t>
      </w:r>
      <w:r w:rsidR="0064106A">
        <w:t xml:space="preserve"> kamery jsou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r w:rsidRPr="0064106A">
        <w:rPr>
          <w:i/>
          <w:iCs/>
        </w:rPr>
        <w:t>FOV -</w:t>
      </w:r>
      <w:r>
        <w:t xml:space="preserve"> </w:t>
      </w:r>
      <w:proofErr w:type="spellStart"/>
      <w:r w:rsidRPr="0064106A">
        <w:rPr>
          <w:i/>
          <w:iCs/>
        </w:rPr>
        <w:t>field</w:t>
      </w:r>
      <w:proofErr w:type="spell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4F955DC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xml:space="preserve">). Objekty mimo tyto roviny </w:t>
      </w:r>
      <w:r w:rsidR="001B7F9D">
        <w:t>nejsou vykresleny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6EB3FFD8" w:rsidR="007C3EEE" w:rsidRPr="007E1724" w:rsidRDefault="007C3EEE" w:rsidP="000023D6">
      <w:pPr>
        <w:pStyle w:val="Caption"/>
        <w:rPr>
          <w:lang w:val="en-US"/>
        </w:rPr>
      </w:pPr>
      <w:r>
        <w:t xml:space="preserve">Obr. </w:t>
      </w:r>
      <w:r>
        <w:fldChar w:fldCharType="begin"/>
      </w:r>
      <w:r>
        <w:instrText xml:space="preserve"> SEQ Obr. \* ARABIC </w:instrText>
      </w:r>
      <w:r>
        <w:fldChar w:fldCharType="separate"/>
      </w:r>
      <w:r w:rsidR="00823192">
        <w:rPr>
          <w:noProof/>
        </w:rPr>
        <w:t>13</w:t>
      </w:r>
      <w:r>
        <w:rPr>
          <w:noProof/>
        </w:rP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0236BF02"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rsidRPr="001B7F9D">
        <w:rPr>
          <w:b/>
          <w:bCs/>
        </w:rPr>
        <w:t>Labertův</w:t>
      </w:r>
      <w:proofErr w:type="spellEnd"/>
      <w:r w:rsidR="0078088F" w:rsidRPr="001B7F9D">
        <w:rPr>
          <w:b/>
          <w:bCs/>
        </w:rPr>
        <w:t xml:space="preserve">, </w:t>
      </w:r>
      <w:proofErr w:type="spellStart"/>
      <w:r w:rsidR="0078088F" w:rsidRPr="001B7F9D">
        <w:rPr>
          <w:b/>
          <w:bCs/>
        </w:rPr>
        <w:t>Phongův</w:t>
      </w:r>
      <w:proofErr w:type="spellEnd"/>
      <w:r w:rsidR="0078088F">
        <w:t xml:space="preserve">, </w:t>
      </w:r>
      <w:proofErr w:type="spellStart"/>
      <w:r w:rsidR="0078088F" w:rsidRPr="001B7F9D">
        <w:rPr>
          <w:b/>
          <w:bCs/>
        </w:rPr>
        <w:t>Blinn-Phongův</w:t>
      </w:r>
      <w:proofErr w:type="spellEnd"/>
      <w:r w:rsidR="0078088F">
        <w:t xml:space="preserve"> a </w:t>
      </w:r>
      <w:r w:rsidR="0078088F" w:rsidRPr="001B7F9D">
        <w:rPr>
          <w:b/>
          <w:bCs/>
        </w:rPr>
        <w:t xml:space="preserve">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rsidRPr="001B7F9D">
        <w:rPr>
          <w:b/>
          <w:bCs/>
        </w:rPr>
        <w:t>Lambertův</w:t>
      </w:r>
      <w:proofErr w:type="spellEnd"/>
      <w:r w:rsidR="0078088F" w:rsidRPr="001B7F9D">
        <w:rPr>
          <w:b/>
          <w:bCs/>
        </w:rPr>
        <w:t xml:space="preserve"> model</w:t>
      </w:r>
      <w:r w:rsidR="0078088F">
        <w:t xml:space="preserve"> – simuluje jakým způsobem světlo interaguje s hrubými matnými povrchy, </w:t>
      </w:r>
      <w:proofErr w:type="spellStart"/>
      <w:r w:rsidR="000E25E3" w:rsidRPr="001B7F9D">
        <w:rPr>
          <w:b/>
          <w:bCs/>
        </w:rPr>
        <w:t>Phongův</w:t>
      </w:r>
      <w:proofErr w:type="spellEnd"/>
      <w:r w:rsidR="000E25E3">
        <w:t xml:space="preserve"> – jakým</w:t>
      </w:r>
      <w:r w:rsidR="0078088F">
        <w:t xml:space="preserve"> způsobem se světlo odráží od lesklých povrchů a </w:t>
      </w:r>
      <w:r w:rsidR="0078088F" w:rsidRPr="009D28EA">
        <w:rPr>
          <w:b/>
          <w:bCs/>
        </w:rPr>
        <w:t>PBR</w:t>
      </w:r>
      <w:r w:rsidR="0078088F">
        <w:t xml:space="preserve">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r w:rsidR="009D28EA">
        <w:t>Zároveň</w:t>
      </w:r>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w:t>
      </w:r>
      <w:r w:rsidR="00B918D1" w:rsidRPr="00B918D1">
        <w:lastRenderedPageBreak/>
        <w:t xml:space="preserve">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F592C3D" w14:textId="3ACC80D9"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w:t>
      </w:r>
      <w:r w:rsidR="009D28EA">
        <w:t>informace uložená v </w:t>
      </w:r>
      <w:r w:rsidR="00E62835">
        <w:t>textu</w:t>
      </w:r>
      <w:r w:rsidR="009D28EA">
        <w:t xml:space="preserve">ře </w:t>
      </w:r>
      <w:r w:rsidR="00E62835">
        <w:t xml:space="preserve">modifikuje normálový vektor povrchu na úrovni </w:t>
      </w:r>
      <w:r w:rsidR="009D28EA">
        <w:t>jednotlivých</w:t>
      </w:r>
      <w:r w:rsidR="00E62835">
        <w:t xml:space="preserve"> pixelů</w:t>
      </w:r>
      <w:r w:rsidR="009D28EA">
        <w:t>, což</w:t>
      </w:r>
      <w:r w:rsidR="00E62835">
        <w:t xml:space="preserve">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365E043E" w:rsidR="00D81069" w:rsidRDefault="0049679B" w:rsidP="00DD4B34">
      <w:pPr>
        <w:pStyle w:val="Normlnprvnodsazen"/>
        <w:ind w:firstLine="0"/>
      </w:pPr>
      <w:r>
        <w:t>Obecně se světla v</w:t>
      </w:r>
      <w:r w:rsidR="009D28EA">
        <w:t>e</w:t>
      </w:r>
      <w:r>
        <w:t> </w:t>
      </w:r>
      <w:r w:rsidR="009D28EA">
        <w:t xml:space="preserve">vykreslovacích </w:t>
      </w:r>
      <w:proofErr w:type="spellStart"/>
      <w:r w:rsidR="009D28EA">
        <w:t>enginech</w:t>
      </w:r>
      <w:proofErr w:type="spellEnd"/>
      <w:r w:rsidR="009D28EA">
        <w:t xml:space="preserve"> </w:t>
      </w:r>
      <w:r>
        <w:t>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t xml:space="preserve">: </w:t>
      </w:r>
    </w:p>
    <w:p w14:paraId="7298A694" w14:textId="7DF0C208"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r w:rsidR="009D28EA">
        <w:t>bod,</w:t>
      </w:r>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687BCDA" w:rsidR="00713631" w:rsidRDefault="00B358A5" w:rsidP="003A5BDB">
      <w:pPr>
        <w:pStyle w:val="Normlnprvnodsazen"/>
      </w:pPr>
      <w:r w:rsidRPr="00B358A5">
        <w:rPr>
          <w:b/>
          <w:bCs/>
        </w:rPr>
        <w:t xml:space="preserve">Stíny: </w:t>
      </w:r>
      <w:r>
        <w:t>Simulace stínu je možné dosáhnout pomocí</w:t>
      </w:r>
      <w:r w:rsidR="00BC581D">
        <w:t xml:space="preserve"> techniky</w:t>
      </w:r>
      <w:r>
        <w:t xml:space="preserve"> </w:t>
      </w:r>
      <w:r w:rsidR="00101D88">
        <w:t xml:space="preserve">stínového </w:t>
      </w:r>
      <w:r>
        <w:t>mapování (</w:t>
      </w:r>
      <w:proofErr w:type="spellStart"/>
      <w:r w:rsidRPr="009D28EA">
        <w:rPr>
          <w:i/>
          <w:iCs/>
        </w:rPr>
        <w:t>shadow</w:t>
      </w:r>
      <w:proofErr w:type="spellEnd"/>
      <w:r w:rsidRPr="009D28EA">
        <w:rPr>
          <w:i/>
          <w:iCs/>
        </w:rPr>
        <w:t xml:space="preserve"> </w:t>
      </w:r>
      <w:proofErr w:type="spellStart"/>
      <w:r w:rsidRPr="009D28EA">
        <w:rPr>
          <w:i/>
          <w:iCs/>
        </w:rPr>
        <w:t>maps</w:t>
      </w:r>
      <w:proofErr w:type="spellEnd"/>
      <w:r>
        <w:t xml:space="preserve">), kdy pro každý zdroj světa, </w:t>
      </w:r>
      <w:r w:rsidR="00101D88">
        <w:t xml:space="preserve">jsou </w:t>
      </w:r>
      <w:r>
        <w:t>všechny objekty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call</w:t>
      </w:r>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r w:rsidR="00BA4B88" w:rsidRPr="00022377">
        <w:rPr>
          <w:rStyle w:val="FootnoteReference"/>
        </w:rPr>
        <w:footnoteReference w:id="2"/>
      </w:r>
      <w:r w:rsidR="00BC581D">
        <w:t>.</w:t>
      </w:r>
      <w:r w:rsidR="00BA4B88">
        <w:t xml:space="preserve"> </w:t>
      </w:r>
    </w:p>
    <w:p w14:paraId="7430C6C0" w14:textId="2093A91B" w:rsidR="00713631" w:rsidRDefault="009F4413" w:rsidP="00713631">
      <w:pPr>
        <w:pStyle w:val="Heading3"/>
      </w:pPr>
      <w:bookmarkStart w:id="117" w:name="_Toc155046816"/>
      <w:r>
        <w:lastRenderedPageBreak/>
        <w:t>Vývoj</w:t>
      </w:r>
      <w:bookmarkEnd w:id="117"/>
    </w:p>
    <w:p w14:paraId="4F4F52F8" w14:textId="59F2DEF1" w:rsidR="009F4413" w:rsidRPr="009F4413" w:rsidRDefault="009F4413" w:rsidP="00AC4DE3">
      <w:r>
        <w:t xml:space="preserve">Vývoj </w:t>
      </w:r>
      <w:r w:rsidR="00101D88">
        <w:t xml:space="preserve">aplikací </w:t>
      </w:r>
      <w:r>
        <w:t>virtuální realit</w:t>
      </w:r>
      <w:r w:rsidR="00101D88">
        <w:t>y</w:t>
      </w:r>
      <w:r>
        <w:t xml:space="preserve">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w:t>
      </w:r>
      <w:r w:rsidR="00101D88">
        <w:t>nutnost</w:t>
      </w:r>
      <w:r w:rsidR="00795B89">
        <w:t xml:space="preserve">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5E693909" w14:textId="032662D7" w:rsidR="008A7EFA" w:rsidRPr="00101D88" w:rsidRDefault="00713631" w:rsidP="00101D88">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w:t>
      </w:r>
      <w:r w:rsidR="00101D88">
        <w:t xml:space="preserve">Za základní pravidla </w:t>
      </w:r>
      <w:r w:rsidR="006A51B8">
        <w:t xml:space="preserve">ECS  </w:t>
      </w:r>
      <w:r w:rsidR="00101D88">
        <w:t xml:space="preserve">je možné považovat výroky: </w:t>
      </w:r>
      <w:r w:rsidR="006A51B8">
        <w:t>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Tím se vytváří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r w:rsidR="00883CEB">
        <w:t xml:space="preserve">Tento přístup využívá řada herních </w:t>
      </w:r>
      <w:proofErr w:type="spellStart"/>
      <w:r w:rsidR="00883CEB">
        <w:t>enginů</w:t>
      </w:r>
      <w:proofErr w:type="spellEnd"/>
      <w:r w:rsidR="00883CEB">
        <w:t xml:space="preserve"> (</w:t>
      </w:r>
      <w:proofErr w:type="spellStart"/>
      <w:r w:rsidR="00883CEB">
        <w:t>Unreal</w:t>
      </w:r>
      <w:proofErr w:type="spellEnd"/>
      <w:r w:rsidR="00883CEB">
        <w:t xml:space="preserve"> Engine, Unity, Godot</w:t>
      </w:r>
      <w:r w:rsidR="00101D88">
        <w:t>, Wonderland engine</w:t>
      </w:r>
      <w:r w:rsidR="00883CEB">
        <w:t>) a také webové řešení jako Babylon.js a A-</w:t>
      </w:r>
      <w:proofErr w:type="spellStart"/>
      <w:r w:rsidR="00883CEB">
        <w:t>Frame</w:t>
      </w:r>
      <w:proofErr w:type="spell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101D88">
        <w:t>.</w:t>
      </w:r>
      <w:r w:rsidR="008A7EFA">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060C1624" w14:textId="6D8128CA" w:rsidR="009F4413" w:rsidRDefault="009F4413" w:rsidP="00BA4B88">
      <w:pPr>
        <w:pStyle w:val="Heading3"/>
      </w:pPr>
      <w:bookmarkStart w:id="118" w:name="_Ref155005652"/>
      <w:bookmarkStart w:id="119" w:name="_Toc155046817"/>
      <w:r>
        <w:t>Výkon</w:t>
      </w:r>
      <w:bookmarkEnd w:id="118"/>
      <w:bookmarkEnd w:id="119"/>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měří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FB5D006"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r w:rsidR="003814A5">
        <w:t>velikost,</w:t>
      </w:r>
      <w:r>
        <w:t xml:space="preserve"> tak jejich rozlišení. V</w:t>
      </w:r>
      <w:r w:rsidR="003814A5">
        <w:t>e vykreslovacím</w:t>
      </w:r>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r w:rsidR="003814A5">
        <w:t>Optimalizace je často řešena kompresí.</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C764B62" w14:textId="37926C15" w:rsidR="001D0278" w:rsidRDefault="000558F0" w:rsidP="00CD7C12">
      <w:pPr>
        <w:pStyle w:val="Heading1"/>
      </w:pPr>
      <w:bookmarkStart w:id="120" w:name="_Ref154992667"/>
      <w:bookmarkStart w:id="121" w:name="_Toc155046818"/>
      <w:r w:rsidRPr="001F6849">
        <w:lastRenderedPageBreak/>
        <w:t>Analýza technologií</w:t>
      </w:r>
      <w:bookmarkEnd w:id="120"/>
      <w:bookmarkEnd w:id="121"/>
    </w:p>
    <w:p w14:paraId="4D168E40" w14:textId="116CBDAC" w:rsidR="0070296D" w:rsidRDefault="00D92D85" w:rsidP="00FA6C16">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6B42FD">
        <w:rPr>
          <w:lang w:eastAsia="cs-CZ"/>
        </w:rPr>
        <w:t>(viz. kap.</w:t>
      </w:r>
      <w:r w:rsidR="006B42FD">
        <w:rPr>
          <w:lang w:eastAsia="cs-CZ"/>
        </w:rPr>
        <w:t xml:space="preserve"> </w:t>
      </w:r>
      <w:r w:rsidR="006B42FD">
        <w:rPr>
          <w:lang w:eastAsia="cs-CZ"/>
        </w:rPr>
        <w:fldChar w:fldCharType="begin"/>
      </w:r>
      <w:r w:rsidR="006B42FD">
        <w:rPr>
          <w:lang w:eastAsia="cs-CZ"/>
        </w:rPr>
        <w:instrText xml:space="preserve"> REF _Ref155011650 \w \h </w:instrText>
      </w:r>
      <w:r w:rsidR="006B42FD">
        <w:rPr>
          <w:lang w:eastAsia="cs-CZ"/>
        </w:rPr>
      </w:r>
      <w:r w:rsidR="006B42FD">
        <w:rPr>
          <w:lang w:eastAsia="cs-CZ"/>
        </w:rPr>
        <w:fldChar w:fldCharType="separate"/>
      </w:r>
      <w:r w:rsidR="00823192">
        <w:rPr>
          <w:lang w:eastAsia="cs-CZ"/>
        </w:rPr>
        <w:t>3.2</w:t>
      </w:r>
      <w:r w:rsidR="006B42FD">
        <w:rPr>
          <w:lang w:eastAsia="cs-CZ"/>
        </w:rPr>
        <w:fldChar w:fldCharType="end"/>
      </w:r>
      <w:r w:rsidR="006B42FD">
        <w:rPr>
          <w:lang w:eastAsia="cs-CZ"/>
        </w:rPr>
        <w:t xml:space="preserve"> </w:t>
      </w:r>
      <w:r w:rsidR="006B42FD">
        <w:rPr>
          <w:lang w:eastAsia="cs-CZ"/>
        </w:rPr>
        <w:fldChar w:fldCharType="begin"/>
      </w:r>
      <w:r w:rsidR="006B42FD">
        <w:rPr>
          <w:lang w:eastAsia="cs-CZ"/>
        </w:rPr>
        <w:instrText xml:space="preserve"> REF _Ref155011650 \h </w:instrText>
      </w:r>
      <w:r w:rsidR="006B42FD">
        <w:rPr>
          <w:lang w:eastAsia="cs-CZ"/>
        </w:rPr>
      </w:r>
      <w:r w:rsidR="006B42FD">
        <w:rPr>
          <w:lang w:eastAsia="cs-CZ"/>
        </w:rPr>
        <w:fldChar w:fldCharType="separate"/>
      </w:r>
      <w:r w:rsidR="00823192" w:rsidRPr="001F6849">
        <w:t>Systém virtuální reality</w:t>
      </w:r>
      <w:r w:rsidR="006B42FD">
        <w:rPr>
          <w:lang w:eastAsia="cs-CZ"/>
        </w:rPr>
        <w:fldChar w:fldCharType="end"/>
      </w:r>
      <w:r w:rsidRPr="006B42FD">
        <w:rPr>
          <w:lang w:eastAsia="cs-CZ"/>
        </w:rPr>
        <w:t>)</w:t>
      </w:r>
      <w:r>
        <w:rPr>
          <w:lang w:eastAsia="cs-CZ"/>
        </w:rPr>
        <w:t xml:space="preserve"> pro účely vizualizace geografických dat na webu. </w:t>
      </w:r>
      <w:r w:rsidR="00976012">
        <w:rPr>
          <w:lang w:eastAsia="cs-CZ"/>
        </w:rPr>
        <w:t>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w:t>
      </w:r>
      <w:r w:rsidR="006B42FD">
        <w:rPr>
          <w:lang w:eastAsia="cs-CZ"/>
        </w:rPr>
        <w:t xml:space="preserve"> </w:t>
      </w:r>
      <w:r w:rsidR="00976012">
        <w:rPr>
          <w:lang w:eastAsia="cs-CZ"/>
        </w:rPr>
        <w:t xml:space="preserve">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6B42FD">
        <w:rPr>
          <w:lang w:eastAsia="cs-CZ"/>
        </w:rPr>
        <w:t xml:space="preserve"> </w:t>
      </w:r>
      <w:r w:rsidR="006B42FD">
        <w:t xml:space="preserve">Analýz dostupných technologií tedy vyžaduje přehled technologií napříč zmíněnými kategoriemi, </w:t>
      </w:r>
      <w:r w:rsidR="00FA6C16" w:rsidRPr="00FA6C16">
        <w:t xml:space="preserve">které umožní </w:t>
      </w:r>
      <w:r w:rsidR="00260F6F" w:rsidRPr="00FA6C16">
        <w:t>pořízení</w:t>
      </w:r>
      <w:r w:rsidR="006B42FD">
        <w:t xml:space="preserve">, </w:t>
      </w:r>
      <w:r w:rsidR="00260F6F" w:rsidRPr="00FA6C16">
        <w:t>úpravu</w:t>
      </w:r>
      <w:r w:rsidR="006B42FD">
        <w:t xml:space="preserve"> a </w:t>
      </w:r>
      <w:r w:rsidR="00260F6F" w:rsidRPr="00FA6C16">
        <w:t>vizualizaci</w:t>
      </w:r>
      <w:r w:rsidR="006B42FD">
        <w:t xml:space="preserve"> dat</w:t>
      </w:r>
      <w:r w:rsidR="00260F6F" w:rsidRPr="00FA6C16">
        <w:t>, interakci a následně publikaci</w:t>
      </w:r>
      <w:r w:rsidR="00A1051A" w:rsidRPr="00FA6C16">
        <w:t>.</w:t>
      </w:r>
      <w:r w:rsidR="00695EF6" w:rsidRPr="00FA6C16">
        <w:t xml:space="preserve"> </w:t>
      </w:r>
      <w:r w:rsidR="00260F6F" w:rsidRPr="00FA6C16">
        <w:t>Nejedná se tedy o jednotlivou technologi</w:t>
      </w:r>
      <w:r w:rsidR="006B42FD">
        <w:t>e ale jejich soubor (</w:t>
      </w:r>
      <w:r w:rsidR="00260F6F" w:rsidRPr="00FA6C16">
        <w:rPr>
          <w:i/>
          <w:iCs/>
        </w:rPr>
        <w:t xml:space="preserve">tech </w:t>
      </w:r>
      <w:proofErr w:type="spellStart"/>
      <w:r w:rsidR="00260F6F" w:rsidRPr="00FA6C16">
        <w:rPr>
          <w:i/>
          <w:iCs/>
        </w:rPr>
        <w:t>stack</w:t>
      </w:r>
      <w:proofErr w:type="spellEnd"/>
      <w:r w:rsidR="006B42FD">
        <w:rPr>
          <w:i/>
          <w:iCs/>
        </w:rPr>
        <w:t>)</w:t>
      </w:r>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6B42FD">
        <w:t>specifického využití</w:t>
      </w:r>
      <w:r w:rsidR="00260F6F" w:rsidRPr="00FA6C16">
        <w:rPr>
          <w:color w:val="FF0000"/>
        </w:rPr>
        <w:t>.</w:t>
      </w:r>
      <w:r w:rsidR="00260F6F" w:rsidRPr="00FA6C16">
        <w:t xml:space="preserve"> </w:t>
      </w:r>
    </w:p>
    <w:p w14:paraId="345EE00D" w14:textId="5EE9D50E" w:rsidR="006B42FD" w:rsidRPr="006B42FD" w:rsidRDefault="006B42FD" w:rsidP="006B42FD">
      <w:pPr>
        <w:pStyle w:val="Normlnprvnodsazen"/>
        <w:rPr>
          <w:lang w:eastAsia="en-US"/>
        </w:rPr>
      </w:pPr>
      <w:r w:rsidRPr="006B42FD">
        <w:rPr>
          <w:lang w:eastAsia="en-US"/>
        </w:rPr>
        <w:t>Obecný postup tvorby virtuálního prostředí lze rozdělit do několika kroků. Prvním úkolem je získání dat pro zobrazení, což se dosahuje pomocí technologií jako je Lidar, fotogrammetrie a tradiční mapování pro získání potřebných dat. Následuje fáze zpracování dat, kde se vytváří 3D objekty (</w:t>
      </w:r>
      <w:proofErr w:type="spellStart"/>
      <w:r w:rsidRPr="006B42FD">
        <w:rPr>
          <w:lang w:eastAsia="en-US"/>
        </w:rPr>
        <w:t>mesh</w:t>
      </w:r>
      <w:proofErr w:type="spellEnd"/>
      <w:r w:rsidRPr="006B42FD">
        <w:rPr>
          <w:lang w:eastAsia="en-US"/>
        </w:rPr>
        <w:t xml:space="preserve">), zpracovávají textury a vytváří celková 3D scéna na základě nasbíraných informací. Dalším krokem je vizualizace dat, kde jsou tyto informace prezentovány pomocí vybraného vykreslovacího </w:t>
      </w:r>
      <w:proofErr w:type="spellStart"/>
      <w:r w:rsidRPr="006B42FD">
        <w:rPr>
          <w:lang w:eastAsia="en-US"/>
        </w:rPr>
        <w:t>enginu</w:t>
      </w:r>
      <w:proofErr w:type="spellEnd"/>
      <w:r w:rsidRPr="006B42FD">
        <w:rPr>
          <w:lang w:eastAsia="en-US"/>
        </w:rPr>
        <w:t xml:space="preserve"> a implementací aplikační logiky. Nakonec dochází k publikaci dat, kdy je vytvořená vizualizace zveřejněna na internetu, podstoupí testování a optimalizaci pro dosažení optimálního výkonu a širší dostupnost.</w:t>
      </w:r>
    </w:p>
    <w:p w14:paraId="0EFAF088" w14:textId="79B45411" w:rsidR="00F66363" w:rsidRPr="00F66363" w:rsidRDefault="00642A9C" w:rsidP="00F66363">
      <w:pPr>
        <w:pStyle w:val="Heading2"/>
        <w:rPr>
          <w:lang w:val="cs-CZ"/>
        </w:rPr>
      </w:pPr>
      <w:bookmarkStart w:id="122" w:name="_Toc155046819"/>
      <w:r>
        <w:rPr>
          <w:lang w:val="cs-CZ"/>
        </w:rPr>
        <w:t>Taxonomie technologií</w:t>
      </w:r>
      <w:bookmarkEnd w:id="122"/>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123"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Rhinoceros 3D</w:t>
      </w:r>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Engine, Godot, Wonderland).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lastRenderedPageBreak/>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engine. </w:t>
      </w:r>
    </w:p>
    <w:p w14:paraId="0775D027" w14:textId="222D5333" w:rsidR="00B95DF6" w:rsidRDefault="00B95DF6" w:rsidP="00976012">
      <w:pPr>
        <w:pStyle w:val="Normlnprvnodsazen"/>
      </w:pPr>
      <w:r>
        <w:t xml:space="preserve">Pro účely geoprostorové vizualizace je možné vyloučit postup č. 1, jelikož se jedná o příliš nízko-úrovňový vývoj. V rámci této práce však </w:t>
      </w:r>
      <w:r w:rsidR="00B272D5">
        <w:t>je</w:t>
      </w:r>
      <w:r>
        <w:t xml:space="preserve"> role základních API </w:t>
      </w:r>
      <w:r w:rsidR="00B272D5">
        <w:t xml:space="preserve">představena </w:t>
      </w:r>
      <w:r>
        <w:t xml:space="preserve">(viz. kap. </w:t>
      </w:r>
      <w:r w:rsidR="00B272D5">
        <w:fldChar w:fldCharType="begin"/>
      </w:r>
      <w:r w:rsidR="00B272D5">
        <w:instrText xml:space="preserve"> REF _Ref154993681 \w \h </w:instrText>
      </w:r>
      <w:r w:rsidR="00B272D5">
        <w:fldChar w:fldCharType="separate"/>
      </w:r>
      <w:r w:rsidR="00823192">
        <w:rPr>
          <w:b/>
          <w:bCs/>
          <w:lang w:val="en-US"/>
        </w:rPr>
        <w:t>Error! Reference source not found.</w:t>
      </w:r>
      <w:r w:rsidR="00B272D5">
        <w:fldChar w:fldCharType="end"/>
      </w:r>
      <w:r w:rsidR="00B272D5">
        <w:t xml:space="preserve"> </w:t>
      </w:r>
      <w:r w:rsidR="00B272D5">
        <w:fldChar w:fldCharType="begin"/>
      </w:r>
      <w:r w:rsidR="00B272D5">
        <w:instrText xml:space="preserve"> REF _Ref154993681 \h </w:instrText>
      </w:r>
      <w:r w:rsidR="00B272D5">
        <w:fldChar w:fldCharType="separate"/>
      </w:r>
      <w:r w:rsidR="00823192">
        <w:rPr>
          <w:b/>
          <w:bCs/>
          <w:lang w:val="en-US"/>
        </w:rPr>
        <w:t>Error! Reference source not found.</w:t>
      </w:r>
      <w:r w:rsidR="00B272D5">
        <w:fldChar w:fldCharType="end"/>
      </w:r>
      <w:r>
        <w:t>). Hlavním zaměřením</w:t>
      </w:r>
      <w:r w:rsidR="00E45443">
        <w:t xml:space="preserve"> analýzy technologií</w:t>
      </w:r>
      <w:r>
        <w:t xml:space="preserve"> je postup č. 2</w:t>
      </w:r>
      <w:r w:rsidR="00E45443">
        <w:t xml:space="preserve"> a č. 4</w:t>
      </w:r>
      <w:r>
        <w:t xml:space="preserve">,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snaží tento problém řešit propojení</w:t>
      </w:r>
      <w:r w:rsidR="00E45443">
        <w:t>m</w:t>
      </w:r>
      <w:r w:rsidR="002F5A56">
        <w:t xml:space="preserve"> postupu 2 a 3.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E45443">
        <w:t>.</w:t>
      </w:r>
    </w:p>
    <w:p w14:paraId="6B333024" w14:textId="6DD7A3B1" w:rsidR="00476706" w:rsidRPr="001F6849" w:rsidRDefault="00D20F77" w:rsidP="00D20F77">
      <w:pPr>
        <w:pStyle w:val="PICTURES"/>
      </w:pPr>
      <w:r>
        <w:drawing>
          <wp:inline distT="0" distB="0" distL="0" distR="0" wp14:anchorId="04AFB68A" wp14:editId="35C013EC">
            <wp:extent cx="3636335" cy="3260772"/>
            <wp:effectExtent l="0" t="0" r="2540" b="0"/>
            <wp:docPr id="917469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9765" name="Picture 917469765"/>
                    <pic:cNvPicPr/>
                  </pic:nvPicPr>
                  <pic:blipFill>
                    <a:blip r:embed="rId28">
                      <a:extLst>
                        <a:ext uri="{28A0092B-C50C-407E-A947-70E740481C1C}">
                          <a14:useLocalDpi xmlns:a14="http://schemas.microsoft.com/office/drawing/2010/main" val="0"/>
                        </a:ext>
                      </a:extLst>
                    </a:blip>
                    <a:stretch>
                      <a:fillRect/>
                    </a:stretch>
                  </pic:blipFill>
                  <pic:spPr>
                    <a:xfrm>
                      <a:off x="0" y="0"/>
                      <a:ext cx="3659254" cy="3281324"/>
                    </a:xfrm>
                    <a:prstGeom prst="rect">
                      <a:avLst/>
                    </a:prstGeom>
                  </pic:spPr>
                </pic:pic>
              </a:graphicData>
            </a:graphic>
          </wp:inline>
        </w:drawing>
      </w:r>
    </w:p>
    <w:p w14:paraId="2FB87A45" w14:textId="336DBB6F" w:rsidR="00A62645" w:rsidRDefault="00476706" w:rsidP="000023D6">
      <w:pPr>
        <w:pStyle w:val="Caption"/>
      </w:pPr>
      <w:r w:rsidRPr="001F6849">
        <w:t xml:space="preserve">Obr. </w:t>
      </w:r>
      <w:r>
        <w:fldChar w:fldCharType="begin"/>
      </w:r>
      <w:r>
        <w:instrText xml:space="preserve"> SEQ Obr. \* ARABIC </w:instrText>
      </w:r>
      <w:r>
        <w:fldChar w:fldCharType="separate"/>
      </w:r>
      <w:r w:rsidR="00823192">
        <w:rPr>
          <w:noProof/>
        </w:rPr>
        <w:t>14</w:t>
      </w:r>
      <w:r>
        <w:rPr>
          <w:noProof/>
        </w:rPr>
        <w:fldChar w:fldCharType="end"/>
      </w:r>
      <w:r w:rsidRPr="001F6849">
        <w:t xml:space="preserve"> Taxonomie </w:t>
      </w:r>
      <w:del w:id="124" w:author="Lukáš Herman" w:date="2023-02-06T14:26:00Z">
        <w:r w:rsidRPr="001F6849" w:rsidDel="00227A2E">
          <w:delText>weobvých</w:delText>
        </w:r>
      </w:del>
      <w:ins w:id="125" w:author="Lukáš Herman" w:date="2023-02-06T14:26:00Z">
        <w:r w:rsidR="00227A2E" w:rsidRPr="001F6849">
          <w:t>webových</w:t>
        </w:r>
      </w:ins>
      <w:r w:rsidRPr="001F6849">
        <w:t xml:space="preserve"> technologií umožňujících tvorbu </w:t>
      </w:r>
      <w:del w:id="126" w:author="Lukáš Herman" w:date="2023-02-06T14:26:00Z">
        <w:r w:rsidRPr="001F6849" w:rsidDel="00227A2E">
          <w:delText>virutálních</w:delText>
        </w:r>
      </w:del>
      <w:ins w:id="127" w:author="Lukáš Herman" w:date="2023-02-06T14:26:00Z">
        <w:r w:rsidR="00227A2E" w:rsidRPr="001F6849">
          <w:t>virtuálních</w:t>
        </w:r>
      </w:ins>
      <w:r w:rsidRPr="001F6849">
        <w:t xml:space="preserve"> prostředí</w:t>
      </w:r>
      <w:r w:rsidR="00D20F77">
        <w:t xml:space="preserve"> dle míry abstrakce</w:t>
      </w:r>
      <w:r w:rsidRPr="001F6849">
        <w:t xml:space="preserve">. </w:t>
      </w:r>
      <w:r w:rsidR="00D20F77">
        <w:t xml:space="preserve">Červeně – hardware, žlutě – prohlížeč, modře </w:t>
      </w:r>
      <w:r w:rsidR="00A62645">
        <w:t>–</w:t>
      </w:r>
      <w:r w:rsidR="00D20F77">
        <w:t xml:space="preserve"> </w:t>
      </w:r>
      <w:r w:rsidR="00A62645">
        <w:t>JS ekosystém</w:t>
      </w:r>
    </w:p>
    <w:p w14:paraId="094B253A" w14:textId="182DCA59" w:rsidR="00476706" w:rsidRDefault="00D20F77" w:rsidP="000023D6">
      <w:pPr>
        <w:pStyle w:val="Caption"/>
      </w:pPr>
      <w:r>
        <w:t>upraveno dle</w:t>
      </w:r>
      <w:r w:rsidR="00476706" w:rsidRPr="001F6849">
        <w:t xml:space="preserve">: </w:t>
      </w:r>
      <w:r w:rsidR="00476706" w:rsidRPr="001F6849">
        <w:fldChar w:fldCharType="begin"/>
      </w:r>
      <w:r w:rsidR="00476706"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476706" w:rsidRPr="001F6849">
        <w:fldChar w:fldCharType="separate"/>
      </w:r>
      <w:r w:rsidR="00476706" w:rsidRPr="001F6849">
        <w:t>(Godber 2022)</w:t>
      </w:r>
      <w:r w:rsidR="00476706" w:rsidRPr="001F6849">
        <w:fldChar w:fldCharType="end"/>
      </w:r>
    </w:p>
    <w:p w14:paraId="528F9BA2" w14:textId="0BDFAEED" w:rsidR="00F80471" w:rsidRPr="00F80471" w:rsidRDefault="00E364D4" w:rsidP="00F80471">
      <w:pPr>
        <w:pStyle w:val="Heading2"/>
        <w:rPr>
          <w:lang w:val="cs-CZ"/>
        </w:rPr>
      </w:pPr>
      <w:bookmarkStart w:id="128" w:name="_Ref155017676"/>
      <w:bookmarkStart w:id="129" w:name="_Toc155046820"/>
      <w:r w:rsidRPr="001F6849">
        <w:rPr>
          <w:lang w:val="cs-CZ"/>
        </w:rPr>
        <w:t>Webový vývoj</w:t>
      </w:r>
      <w:bookmarkEnd w:id="128"/>
      <w:bookmarkEnd w:id="129"/>
    </w:p>
    <w:p w14:paraId="7A6E33FE" w14:textId="2915D183" w:rsidR="00E364D4" w:rsidRPr="001F6849" w:rsidRDefault="00E64528" w:rsidP="00A62645">
      <w:r>
        <w:t xml:space="preserve">Volba webového prostředí přináší jisté benefity, ale i překážky při tvorbě VR aplikací. </w:t>
      </w:r>
      <w:r w:rsidR="00FC5365" w:rsidRPr="001F6849">
        <w:t xml:space="preserve">Primárním benefitem </w:t>
      </w:r>
      <w:r w:rsidR="00A62645">
        <w:t xml:space="preserve">oproti </w:t>
      </w:r>
      <w:r w:rsidR="00A62645" w:rsidRPr="001F6849">
        <w:t xml:space="preserve">desktopovým aplikacím </w:t>
      </w:r>
      <w:r w:rsidR="00FC5365" w:rsidRPr="001F6849">
        <w:t>je dostupnost (</w:t>
      </w:r>
      <w:proofErr w:type="spellStart"/>
      <w:r w:rsidR="00FC5365" w:rsidRPr="001F6849">
        <w:rPr>
          <w:i/>
          <w:iCs/>
        </w:rPr>
        <w:t>availability</w:t>
      </w:r>
      <w:proofErr w:type="spellEnd"/>
      <w:r w:rsidR="00FC5365" w:rsidRPr="001F6849">
        <w:t xml:space="preserve">).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A62645">
        <w:t xml:space="preserve">. </w:t>
      </w:r>
      <w:r w:rsidR="00FC5365" w:rsidRPr="001F6849">
        <w:t>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r w:rsidR="00A62645">
        <w:t xml:space="preserve"> </w:t>
      </w:r>
      <w:r w:rsidR="00E364D4" w:rsidRPr="001F6849">
        <w:t>Tvorba klasických webových aplikací je umožněna pomocí kombinace technologií tzv.</w:t>
      </w:r>
      <w:r w:rsidR="00E364D4" w:rsidRPr="001F6849">
        <w:rPr>
          <w:i/>
          <w:iCs/>
        </w:rPr>
        <w:t xml:space="preserve"> web-standard </w:t>
      </w:r>
      <w:proofErr w:type="spellStart"/>
      <w:r w:rsidR="00E364D4" w:rsidRPr="001F6849">
        <w:rPr>
          <w:i/>
          <w:iCs/>
        </w:rPr>
        <w:t>technologies</w:t>
      </w:r>
      <w:proofErr w:type="spellEnd"/>
      <w:r w:rsidR="00E364D4" w:rsidRPr="001F6849">
        <w:t xml:space="preserve"> </w:t>
      </w:r>
      <w:r w:rsidR="00E364D4"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E364D4" w:rsidRPr="001F6849">
        <w:fldChar w:fldCharType="separate"/>
      </w:r>
      <w:r w:rsidR="00E364D4" w:rsidRPr="001F6849">
        <w:rPr>
          <w:rFonts w:cs="Times New Roman"/>
          <w:szCs w:val="24"/>
        </w:rPr>
        <w:t>(Řeháček 2020)</w:t>
      </w:r>
      <w:r w:rsidR="00E364D4" w:rsidRPr="001F6849">
        <w:fldChar w:fldCharType="end"/>
      </w:r>
      <w:r w:rsidR="00E364D4"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lastRenderedPageBreak/>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SVG – značkovací jazyk umožňující 2</w:t>
      </w:r>
      <w:del w:id="130" w:author="Lukáš Herman" w:date="2023-02-10T18:48:00Z">
        <w:r w:rsidRPr="001F6849" w:rsidDel="0045773E">
          <w:rPr>
            <w:lang w:eastAsia="en-US"/>
          </w:rPr>
          <w:delText xml:space="preserve"> </w:delText>
        </w:r>
      </w:del>
      <w:r w:rsidRPr="001F6849">
        <w:rPr>
          <w:lang w:eastAsia="en-US"/>
        </w:rPr>
        <w:t>D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01068950" w:rsidR="007F7BCF" w:rsidRPr="001F6849" w:rsidRDefault="00431D81" w:rsidP="007F7BCF">
      <w:pPr>
        <w:pStyle w:val="Heading3"/>
      </w:pPr>
      <w:bookmarkStart w:id="131" w:name="_Toc155046821"/>
      <w:r>
        <w:t>Web API</w:t>
      </w:r>
      <w:bookmarkEnd w:id="131"/>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slouží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6AA17FB2" w:rsidR="009C7ECC" w:rsidRPr="001F6849" w:rsidRDefault="003F5B02" w:rsidP="000023D6">
      <w:pPr>
        <w:pStyle w:val="Caption"/>
      </w:pPr>
      <w:r w:rsidRPr="001F6849">
        <w:t xml:space="preserve">Obr. </w:t>
      </w:r>
      <w:r>
        <w:fldChar w:fldCharType="begin"/>
      </w:r>
      <w:r>
        <w:instrText xml:space="preserve"> SEQ Obr. \* ARABIC </w:instrText>
      </w:r>
      <w:r>
        <w:fldChar w:fldCharType="separate"/>
      </w:r>
      <w:r w:rsidR="00823192">
        <w:rPr>
          <w:noProof/>
        </w:rPr>
        <w:t>15</w:t>
      </w:r>
      <w:r>
        <w:rPr>
          <w:noProof/>
        </w:rPr>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08BBD226"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3D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022377">
        <w:rPr>
          <w:rStyle w:val="FootnoteReference"/>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D51ED1">
        <w:rPr>
          <w:bCs/>
        </w:rPr>
        <w:instrText xml:space="preserve"> ADDIN ZOTERO_ITEM CSL_CITATION {"citationID":"mPU4G6bH","properties":{"formattedCitation":"(Khronos Group 2023)","plainCitation":"(Khronos Group 2023)","noteIndex":0},"citationItems":[{"id":1251,"uris":["http://zotero.org/groups/4599106/items/PFTXB2K6"],"itemData":{"id":1251,"type":"webpage","abstract":"WebGL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D51ED1" w:rsidRPr="00D51ED1">
        <w:t>(Khronos Group 2023)</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3D grafiku s využitím grafických karet. </w:t>
      </w:r>
    </w:p>
    <w:p w14:paraId="0B605B2F" w14:textId="77777777" w:rsidR="00D415EF" w:rsidRPr="001F6849" w:rsidRDefault="00D415EF" w:rsidP="00D415EF">
      <w:pPr>
        <w:pStyle w:val="Malnadpis"/>
      </w:pPr>
      <w:proofErr w:type="spellStart"/>
      <w:r w:rsidRPr="001F6849">
        <w:lastRenderedPageBreak/>
        <w:t>WebXR</w:t>
      </w:r>
      <w:proofErr w:type="spellEnd"/>
      <w:r w:rsidRPr="001F6849">
        <w:t xml:space="preserve"> API</w:t>
      </w:r>
    </w:p>
    <w:p w14:paraId="4AD9055B" w14:textId="6814C124"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w:t>
      </w:r>
      <w:r w:rsidR="00A62645">
        <w:t xml:space="preserve"> </w:t>
      </w:r>
      <w:proofErr w:type="spellStart"/>
      <w:r w:rsidR="00A62645">
        <w:t>WebXR</w:t>
      </w:r>
      <w:proofErr w:type="spellEnd"/>
      <w:r w:rsidRPr="001F6849">
        <w:t xml:space="preserve"> </w:t>
      </w:r>
      <w:r w:rsidR="00A62645">
        <w:t xml:space="preserve">API </w:t>
      </w:r>
      <w:r w:rsidRPr="001F6849">
        <w:t>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022377">
        <w:rPr>
          <w:rStyle w:val="FootnoteReference"/>
        </w:rPr>
        <w:footnoteReference w:id="4"/>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7F4272C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13528524"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možnosti pohybu uživatele poskytnuté daným zařízením</w:t>
      </w:r>
      <w:r w:rsidR="00A62645">
        <w:rPr>
          <w:bCs/>
          <w:i/>
          <w:iCs/>
        </w:rPr>
        <w:t xml:space="preserve">, </w:t>
      </w:r>
      <w:r>
        <w:rPr>
          <w:bCs/>
        </w:rPr>
        <w:t>které by požadovaná relace měla splňovat</w:t>
      </w:r>
      <w:r w:rsidR="00A62645">
        <w:rPr>
          <w:bCs/>
        </w:rPr>
        <w:t>)</w:t>
      </w:r>
      <w:r>
        <w:rPr>
          <w:bCs/>
        </w:rPr>
        <w:t xml:space="preserve">.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554A9F9" w14:textId="5FCA63B5" w:rsidR="00672AF9" w:rsidRPr="001975DE" w:rsidRDefault="002328BA" w:rsidP="00E32349">
      <w:pPr>
        <w:pStyle w:val="Normlnprvnodsazen"/>
        <w:rPr>
          <w:ins w:id="132" w:author="Jan Horák" w:date="2023-06-15T11:57:00Z"/>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skrze </w:t>
      </w:r>
      <w:proofErr w:type="spellStart"/>
      <w:r w:rsidR="006D0E6E">
        <w:rPr>
          <w:bCs/>
        </w:rPr>
        <w:t>XRWebGLLayer</w:t>
      </w:r>
      <w:proofErr w:type="spellEnd"/>
      <w:r>
        <w:rPr>
          <w:bCs/>
        </w:rPr>
        <w:t xml:space="preserve">. </w:t>
      </w:r>
    </w:p>
    <w:p w14:paraId="12BAB988" w14:textId="0ACBD3F3" w:rsidR="00571A2A" w:rsidRPr="001F6849" w:rsidRDefault="00571A2A" w:rsidP="00571A2A">
      <w:pPr>
        <w:pStyle w:val="Malnadpis"/>
        <w:rPr>
          <w:ins w:id="133" w:author="Jan Horák" w:date="2023-06-15T11:58:00Z"/>
        </w:rPr>
      </w:pPr>
      <w:proofErr w:type="spellStart"/>
      <w:ins w:id="134" w:author="Jan Horák" w:date="2023-06-15T11:57:00Z">
        <w:r w:rsidRPr="007B3717">
          <w:t>WebGPU</w:t>
        </w:r>
      </w:ins>
      <w:proofErr w:type="spellEnd"/>
      <w:r w:rsidR="007B3717" w:rsidRPr="007B3717">
        <w:t xml:space="preserve"> API</w:t>
      </w:r>
    </w:p>
    <w:p w14:paraId="69B3B275" w14:textId="01B4C156" w:rsidR="00571A2A" w:rsidRPr="00DB26F1" w:rsidRDefault="00DA3AC7" w:rsidP="00DB26F1">
      <w:pPr>
        <w:rPr>
          <w:bCs/>
          <w:rPrChange w:id="135"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3D </w:t>
      </w:r>
      <w:r w:rsidRPr="00DA3AC7">
        <w:rPr>
          <w:bCs/>
        </w:rPr>
        <w:lastRenderedPageBreak/>
        <w:t xml:space="preserve">a 2D vykreslování na webu. </w:t>
      </w:r>
      <w:proofErr w:type="spellStart"/>
      <w:r w:rsidRPr="00DA3AC7">
        <w:rPr>
          <w:bCs/>
        </w:rPr>
        <w:t>WebGPU</w:t>
      </w:r>
      <w:proofErr w:type="spellEnd"/>
      <w:r w:rsidRPr="00DA3AC7">
        <w:rPr>
          <w:bCs/>
        </w:rPr>
        <w:t xml:space="preserve"> je </w:t>
      </w:r>
      <w:r w:rsidR="00A77604" w:rsidRPr="00DA3AC7">
        <w:rPr>
          <w:bCs/>
        </w:rPr>
        <w:t>nízko úrovňové</w:t>
      </w:r>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bookmarkStart w:id="136" w:name="_Toc155046822"/>
      <w:r w:rsidRPr="001F6849">
        <w:t>Prohlížeče</w:t>
      </w:r>
      <w:bookmarkEnd w:id="136"/>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168D70E7"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w:t>
      </w:r>
      <w:r w:rsidR="00A77604">
        <w:rPr>
          <w:lang w:eastAsia="en-US"/>
        </w:rPr>
        <w:t xml:space="preserve"> </w:t>
      </w:r>
      <w:r w:rsidR="00A77604">
        <w:rPr>
          <w:lang w:eastAsia="en-US"/>
        </w:rPr>
        <w:fldChar w:fldCharType="begin"/>
      </w:r>
      <w:r w:rsidR="00A77604">
        <w:rPr>
          <w:lang w:eastAsia="en-US"/>
        </w:rPr>
        <w:instrText xml:space="preserve"> REF _Ref155016728 \h </w:instrText>
      </w:r>
      <w:r w:rsidR="00A77604">
        <w:rPr>
          <w:lang w:eastAsia="en-US"/>
        </w:rPr>
      </w:r>
      <w:r w:rsidR="00A77604">
        <w:rPr>
          <w:lang w:eastAsia="en-US"/>
        </w:rPr>
        <w:fldChar w:fldCharType="separate"/>
      </w:r>
      <w:r w:rsidR="00823192" w:rsidRPr="001F6849">
        <w:t xml:space="preserve">Tab. </w:t>
      </w:r>
      <w:r w:rsidR="00823192">
        <w:rPr>
          <w:noProof/>
        </w:rPr>
        <w:t>4</w:t>
      </w:r>
      <w:r w:rsidR="00A77604">
        <w:rPr>
          <w:lang w:eastAsia="en-US"/>
        </w:rPr>
        <w:fldChar w:fldCharType="end"/>
      </w:r>
      <w:r w:rsidR="00E05CB6" w:rsidRPr="00A77604">
        <w:rPr>
          <w:lang w:eastAsia="en-US"/>
        </w:rPr>
        <w:t>.</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w:t>
      </w:r>
      <w:r w:rsidR="00A77604">
        <w:rPr>
          <w:lang w:eastAsia="en-US"/>
        </w:rPr>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w:t>
      </w:r>
      <w:r w:rsidR="00A77604">
        <w:t xml:space="preserve"> </w:t>
      </w:r>
      <w:r w:rsidR="00A77604">
        <w:fldChar w:fldCharType="begin"/>
      </w:r>
      <w:r w:rsidR="00A77604">
        <w:instrText xml:space="preserve"> REF _Ref155016728 \h </w:instrText>
      </w:r>
      <w:r w:rsidR="00A77604">
        <w:fldChar w:fldCharType="separate"/>
      </w:r>
      <w:r w:rsidR="00823192" w:rsidRPr="001F6849">
        <w:t xml:space="preserve">Tab. </w:t>
      </w:r>
      <w:r w:rsidR="00823192">
        <w:rPr>
          <w:noProof/>
        </w:rPr>
        <w:t>4</w:t>
      </w:r>
      <w:r w:rsidR="00A77604">
        <w:fldChar w:fldCharType="end"/>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w:t>
      </w:r>
      <w:proofErr w:type="spellStart"/>
      <w:r w:rsidR="00B009CC" w:rsidRPr="001F6849">
        <w:t>Can</w:t>
      </w:r>
      <w:proofErr w:type="spellEnd"/>
      <w:r w:rsidR="00B009CC" w:rsidRPr="001F6849">
        <w:t xml:space="preserve"> I Use 2023a)</w:t>
      </w:r>
      <w:r w:rsidR="00B009CC" w:rsidRPr="001F6849">
        <w:fldChar w:fldCharType="end"/>
      </w:r>
      <w:r w:rsidR="00B009CC" w:rsidRPr="001F6849">
        <w:t>.</w:t>
      </w:r>
      <w:r w:rsidR="00DB26F1">
        <w:t xml:space="preserve"> </w:t>
      </w:r>
    </w:p>
    <w:p w14:paraId="4D1EE5F4" w14:textId="7E035188" w:rsidR="00A400E8" w:rsidRPr="00A55668" w:rsidRDefault="00A400E8" w:rsidP="00A77604">
      <w:pPr>
        <w:pStyle w:val="CaptionTabs"/>
        <w:ind w:left="691" w:hanging="691"/>
      </w:pPr>
      <w:bookmarkStart w:id="137" w:name="_Ref155016728"/>
      <w:r w:rsidRPr="001F6849">
        <w:t xml:space="preserve">Tab. </w:t>
      </w:r>
      <w:r>
        <w:fldChar w:fldCharType="begin"/>
      </w:r>
      <w:r>
        <w:instrText xml:space="preserve"> SEQ Tab. \* ARABIC </w:instrText>
      </w:r>
      <w:r>
        <w:fldChar w:fldCharType="separate"/>
      </w:r>
      <w:r w:rsidR="00823192">
        <w:rPr>
          <w:noProof/>
        </w:rPr>
        <w:t>4</w:t>
      </w:r>
      <w:r>
        <w:rPr>
          <w:noProof/>
        </w:rPr>
        <w:fldChar w:fldCharType="end"/>
      </w:r>
      <w:bookmarkEnd w:id="137"/>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w:t>
      </w:r>
      <w:r w:rsidR="00A77604" w:rsidRPr="001F6849">
        <w:t>rozsáhlé</w:t>
      </w:r>
      <w:r w:rsidR="006C32DE" w:rsidRPr="001F6849">
        <w:t xml:space="preserve"> API, které je stále ve vývoji, tudíž není možné přesně určit míru podpory,</w:t>
      </w:r>
      <w:r w:rsidR="00A77604">
        <w:t xml:space="preserve"> </w:t>
      </w:r>
      <w:r w:rsidR="009C30BB" w:rsidRPr="001F6849">
        <w:rPr>
          <w:vertAlign w:val="superscript"/>
        </w:rPr>
        <w:t>2</w:t>
      </w:r>
      <w:r w:rsidR="00A55668">
        <w:rPr>
          <w:vertAlign w:val="superscript"/>
        </w:rPr>
        <w:t xml:space="preserve"> </w:t>
      </w:r>
      <w:r w:rsidR="006C32DE" w:rsidRPr="001F6849">
        <w:t xml:space="preserve">Prohlížeče API nepodporují defaultně, </w:t>
      </w:r>
      <w:r w:rsidR="006C32DE" w:rsidRPr="001F6849">
        <w:rPr>
          <w:vertAlign w:val="superscript"/>
        </w:rPr>
        <w:t>3</w:t>
      </w:r>
      <w:r w:rsidR="00A55668">
        <w:rPr>
          <w:vertAlign w:val="superscript"/>
        </w:rPr>
        <w:t xml:space="preserve"> </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w:t>
      </w:r>
      <w:r w:rsidR="00A77604">
        <w:t xml:space="preserve"> </w:t>
      </w:r>
      <w:r w:rsidRPr="00A55668">
        <w:t>sestaveno podle</w:t>
      </w:r>
      <w:r w:rsidR="00E05CB6" w:rsidRPr="00A55668">
        <w:t>:</w:t>
      </w:r>
      <w:r w:rsidRPr="00A55668">
        <w:t xml:space="preserve"> </w:t>
      </w:r>
      <w:r w:rsidRPr="00A55668">
        <w:fldChar w:fldCharType="begin"/>
      </w:r>
      <w:r w:rsidR="00C840A2" w:rsidRPr="00A55668">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A55668">
        <w:fldChar w:fldCharType="separate"/>
      </w:r>
      <w:r w:rsidR="00C840A2" w:rsidRPr="00A55668">
        <w:t>(StatCounter 2023; Meta 2023; W3C 2023; Can I Use 2023c; Igalia SL 2023)</w:t>
      </w:r>
      <w:r w:rsidRPr="00A55668">
        <w:fldChar w:fldCharType="end"/>
      </w:r>
    </w:p>
    <w:tbl>
      <w:tblPr>
        <w:tblW w:w="87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2"/>
        <w:gridCol w:w="2032"/>
        <w:gridCol w:w="1740"/>
        <w:gridCol w:w="1660"/>
        <w:gridCol w:w="2358"/>
      </w:tblGrid>
      <w:tr w:rsidR="00C5162F" w:rsidRPr="001F6849" w14:paraId="7530F0BF" w14:textId="77777777" w:rsidTr="00A77604">
        <w:trPr>
          <w:trHeight w:val="300"/>
        </w:trPr>
        <w:tc>
          <w:tcPr>
            <w:tcW w:w="2954" w:type="dxa"/>
            <w:gridSpan w:val="2"/>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358" w:type="dxa"/>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A77604">
        <w:trPr>
          <w:trHeight w:val="300"/>
        </w:trPr>
        <w:tc>
          <w:tcPr>
            <w:tcW w:w="922" w:type="dxa"/>
            <w:vMerge w:val="restart"/>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79.0 - 112.0</w:t>
            </w:r>
          </w:p>
        </w:tc>
        <w:tc>
          <w:tcPr>
            <w:tcW w:w="1660" w:type="dxa"/>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A77604">
        <w:trPr>
          <w:trHeight w:val="300"/>
        </w:trPr>
        <w:tc>
          <w:tcPr>
            <w:tcW w:w="922" w:type="dxa"/>
            <w:vMerge/>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79.0 - 109.0</w:t>
            </w:r>
          </w:p>
        </w:tc>
        <w:tc>
          <w:tcPr>
            <w:tcW w:w="1660" w:type="dxa"/>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A77604">
        <w:trPr>
          <w:trHeight w:val="300"/>
        </w:trPr>
        <w:tc>
          <w:tcPr>
            <w:tcW w:w="922" w:type="dxa"/>
            <w:vMerge/>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13.0 - 16.2 </w:t>
            </w:r>
          </w:p>
        </w:tc>
        <w:tc>
          <w:tcPr>
            <w:tcW w:w="2358" w:type="dxa"/>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A77604">
        <w:trPr>
          <w:trHeight w:val="300"/>
        </w:trPr>
        <w:tc>
          <w:tcPr>
            <w:tcW w:w="922" w:type="dxa"/>
            <w:vMerge/>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77.0 - 111.0</w:t>
            </w:r>
          </w:p>
        </w:tc>
        <w:tc>
          <w:tcPr>
            <w:tcW w:w="2358" w:type="dxa"/>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A77604">
        <w:trPr>
          <w:trHeight w:val="300"/>
        </w:trPr>
        <w:tc>
          <w:tcPr>
            <w:tcW w:w="922" w:type="dxa"/>
            <w:vMerge/>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66.0 - 92.0</w:t>
            </w:r>
          </w:p>
        </w:tc>
        <w:tc>
          <w:tcPr>
            <w:tcW w:w="1660" w:type="dxa"/>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52.0 - 65.0</w:t>
            </w:r>
          </w:p>
        </w:tc>
        <w:tc>
          <w:tcPr>
            <w:tcW w:w="2358" w:type="dxa"/>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A77604">
        <w:trPr>
          <w:trHeight w:val="300"/>
        </w:trPr>
        <w:tc>
          <w:tcPr>
            <w:tcW w:w="922" w:type="dxa"/>
            <w:vMerge/>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A77604">
        <w:trPr>
          <w:trHeight w:val="300"/>
        </w:trPr>
        <w:tc>
          <w:tcPr>
            <w:tcW w:w="922" w:type="dxa"/>
            <w:vMerge w:val="restart"/>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 - Android</w:t>
            </w:r>
          </w:p>
        </w:tc>
        <w:tc>
          <w:tcPr>
            <w:tcW w:w="1740" w:type="dxa"/>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A77604">
        <w:trPr>
          <w:trHeight w:val="300"/>
        </w:trPr>
        <w:tc>
          <w:tcPr>
            <w:tcW w:w="922" w:type="dxa"/>
            <w:vMerge/>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12.0 - 19.0</w:t>
            </w:r>
          </w:p>
        </w:tc>
        <w:tc>
          <w:tcPr>
            <w:tcW w:w="1660" w:type="dxa"/>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A77604">
        <w:trPr>
          <w:trHeight w:val="300"/>
        </w:trPr>
        <w:tc>
          <w:tcPr>
            <w:tcW w:w="922" w:type="dxa"/>
            <w:vMerge/>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A77604">
        <w:trPr>
          <w:trHeight w:val="300"/>
        </w:trPr>
        <w:tc>
          <w:tcPr>
            <w:tcW w:w="922" w:type="dxa"/>
            <w:vMerge/>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358" w:type="dxa"/>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A77604">
        <w:trPr>
          <w:trHeight w:val="300"/>
        </w:trPr>
        <w:tc>
          <w:tcPr>
            <w:tcW w:w="922" w:type="dxa"/>
            <w:vMerge/>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358" w:type="dxa"/>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A77604">
        <w:trPr>
          <w:trHeight w:val="300"/>
        </w:trPr>
        <w:tc>
          <w:tcPr>
            <w:tcW w:w="922" w:type="dxa"/>
            <w:vMerge/>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1.0 - 2.0</w:t>
            </w:r>
          </w:p>
        </w:tc>
        <w:tc>
          <w:tcPr>
            <w:tcW w:w="1660" w:type="dxa"/>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358" w:type="dxa"/>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A77604">
        <w:trPr>
          <w:trHeight w:val="300"/>
        </w:trPr>
        <w:tc>
          <w:tcPr>
            <w:tcW w:w="922" w:type="dxa"/>
            <w:vMerge w:val="restart"/>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0.9.5 - 1.2</w:t>
            </w:r>
          </w:p>
        </w:tc>
        <w:tc>
          <w:tcPr>
            <w:tcW w:w="1660" w:type="dxa"/>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A77604">
        <w:trPr>
          <w:trHeight w:val="300"/>
        </w:trPr>
        <w:tc>
          <w:tcPr>
            <w:tcW w:w="922" w:type="dxa"/>
            <w:vMerge/>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5.0 - 16.2</w:t>
            </w:r>
          </w:p>
        </w:tc>
        <w:tc>
          <w:tcPr>
            <w:tcW w:w="1660" w:type="dxa"/>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7AE7DD12" w14:textId="0355D426" w:rsidR="007E3F0A" w:rsidRPr="00A77604" w:rsidRDefault="007E3F0A" w:rsidP="007E3F0A">
      <w:pPr>
        <w:pStyle w:val="Heading3"/>
      </w:pPr>
      <w:bookmarkStart w:id="138" w:name="_Toc155046823"/>
      <w:r w:rsidRPr="00A77604">
        <w:t>Vývojářské nástroje</w:t>
      </w:r>
      <w:bookmarkEnd w:id="138"/>
    </w:p>
    <w:p w14:paraId="02D64007" w14:textId="6D2CF658"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w:t>
      </w:r>
      <w:r w:rsidR="00A77604">
        <w:t>.</w:t>
      </w:r>
      <w:r>
        <w:t xml:space="preserve"> Popř. druhou možností částečného řešení dostupnosti aplikace jsou existující nástroje jako: </w:t>
      </w:r>
      <w:r w:rsidRPr="00820A3C">
        <w:rPr>
          <w:b/>
          <w:bCs/>
          <w:lang w:val="en-US"/>
        </w:rPr>
        <w:t xml:space="preserve">Immersive web </w:t>
      </w:r>
      <w:proofErr w:type="spellStart"/>
      <w:r w:rsidRPr="00820A3C">
        <w:rPr>
          <w:b/>
          <w:bCs/>
          <w:lang w:val="en-US"/>
        </w:rPr>
        <w:t>emmulator</w:t>
      </w:r>
      <w:proofErr w:type="spellEnd"/>
      <w:r w:rsidRPr="00820A3C">
        <w:rPr>
          <w:b/>
          <w:bCs/>
          <w:lang w:val="en-US"/>
        </w:rPr>
        <w:t xml:space="preserve"> </w:t>
      </w:r>
      <w:r w:rsidRPr="00820A3C">
        <w:rPr>
          <w:lang w:val="en-US"/>
        </w:rPr>
        <w:t>(Chrome, Edge)</w:t>
      </w:r>
      <w:r w:rsidRPr="00820A3C">
        <w:rPr>
          <w:b/>
          <w:bCs/>
          <w:lang w:val="en-US"/>
        </w:rPr>
        <w:t xml:space="preserve"> </w:t>
      </w:r>
      <w:r w:rsidRPr="00820A3C">
        <w:rPr>
          <w:lang w:val="en-US"/>
        </w:rPr>
        <w:t xml:space="preserve">a </w:t>
      </w:r>
      <w:proofErr w:type="spellStart"/>
      <w:r w:rsidRPr="00820A3C">
        <w:rPr>
          <w:b/>
          <w:bCs/>
          <w:lang w:val="en-US"/>
        </w:rPr>
        <w:t>WebXR</w:t>
      </w:r>
      <w:proofErr w:type="spellEnd"/>
      <w:r w:rsidRPr="00820A3C">
        <w:rPr>
          <w:b/>
          <w:bCs/>
          <w:lang w:val="en-US"/>
        </w:rPr>
        <w:t xml:space="preserve"> API emulator </w:t>
      </w:r>
      <w:r w:rsidRPr="00820A3C">
        <w:rPr>
          <w:lang w:val="en-US"/>
        </w:rPr>
        <w:t>(Firefox)</w:t>
      </w:r>
      <w:r w:rsidR="00231D31">
        <w:t xml:space="preserve"> </w:t>
      </w:r>
      <w:r w:rsidR="00231D31">
        <w:fldChar w:fldCharType="begin"/>
      </w:r>
      <w:r w:rsidR="00D51ED1">
        <w:instrText xml:space="preserve"> ADDIN ZOTERO_ITEM CSL_CITATION {"citationID":"9YtfSFZF","properties":{"formattedCitation":"(Meta Quest 2023)","plainCitation":"(Meta Quest 2023)","noteIndex":0},"citationItems":[{"id":2077,"uris":["http://zotero.org/groups/4599106/items/WTG39UFV"],"itemData":{"id":2077,"type":"webpage","abstract":"Immersive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D51ED1" w:rsidRPr="00D51ED1">
        <w:t>(Meta Quest 2023)</w:t>
      </w:r>
      <w:r w:rsidR="00231D31">
        <w:fldChar w:fldCharType="end"/>
      </w:r>
      <w:r>
        <w:t xml:space="preserve">. </w:t>
      </w:r>
      <w:r w:rsidR="00A77604">
        <w:t>R</w:t>
      </w:r>
      <w:r>
        <w:t>ozšíření do prohlížečů, které umožňují uživateli simulovat interakci aplikace s HMD zařízením.</w:t>
      </w:r>
      <w:r w:rsidR="00D926B2">
        <w:t xml:space="preserve"> Další </w:t>
      </w:r>
      <w:r w:rsidR="00D926B2">
        <w:lastRenderedPageBreak/>
        <w:t xml:space="preserve">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r w:rsidR="000F6B1C">
        <w:t>Druhou možností, jak testovat při vývoji</w:t>
      </w:r>
      <w:r w:rsidR="0035387C">
        <w:t>, je skrze nastavení</w:t>
      </w:r>
      <w:r w:rsidR="000F6B1C">
        <w:t xml:space="preserve"> </w:t>
      </w:r>
      <w:r w:rsidR="0035387C">
        <w:t xml:space="preserve">CI </w:t>
      </w:r>
      <w:r w:rsidR="000F6B1C">
        <w:t xml:space="preserve">/ CD </w:t>
      </w:r>
      <w:r w:rsidR="0035387C">
        <w:t>procesu</w:t>
      </w:r>
      <w:r w:rsidR="000F6B1C" w:rsidRPr="00022377">
        <w:rPr>
          <w:rStyle w:val="FootnoteReference"/>
        </w:rPr>
        <w:footnoteReference w:id="5"/>
      </w:r>
      <w:r w:rsidR="0035387C">
        <w:t xml:space="preserve">. V rámci platforem </w:t>
      </w:r>
      <w:proofErr w:type="spellStart"/>
      <w:r w:rsidR="0035387C">
        <w:t>Github</w:t>
      </w:r>
      <w:proofErr w:type="spellEnd"/>
      <w:r w:rsidR="0035387C">
        <w:t xml:space="preserve"> a </w:t>
      </w:r>
      <w:proofErr w:type="spellStart"/>
      <w:r w:rsidR="0035387C">
        <w:t>Gitlab</w:t>
      </w:r>
      <w:proofErr w:type="spellEnd"/>
      <w:r w:rsidR="0035387C">
        <w:t xml:space="preserve"> lze využít služby, kdy při každé změně v zdrojovém kódu v rámci sledovaného </w:t>
      </w:r>
      <w:r w:rsidR="009906A9">
        <w:t>repositáře</w:t>
      </w:r>
      <w:r w:rsidR="0035387C">
        <w:t xml:space="preserve"> je webová aplikace vystavěna a publikována. Tento přístup zároveň umožňuje univerzální testování, jelikož aplikace je přístupná všem </w:t>
      </w:r>
      <w:r w:rsidR="000844B0">
        <w:t>zařízením,</w:t>
      </w:r>
      <w:r w:rsidR="0035387C">
        <w:t xml:space="preserve"> které mají webový prohlížeč a přístup k internetu. Tento postup byl zvolen i při průzkumu technologií a následném vývoji výsledné aplikace </w:t>
      </w:r>
      <w:r w:rsidR="0035387C" w:rsidRPr="00A77604">
        <w:t>(</w:t>
      </w:r>
      <w:r w:rsidR="00A77604" w:rsidRPr="00A77604">
        <w:t>viz. kap.</w:t>
      </w:r>
      <w:r w:rsidR="00A77604">
        <w:t xml:space="preserve"> </w:t>
      </w:r>
      <w:r w:rsidR="00A77604">
        <w:fldChar w:fldCharType="begin"/>
      </w:r>
      <w:r w:rsidR="00A77604">
        <w:instrText xml:space="preserve"> REF _Ref155016520 \w \h </w:instrText>
      </w:r>
      <w:r w:rsidR="00A77604">
        <w:fldChar w:fldCharType="separate"/>
      </w:r>
      <w:r w:rsidR="00823192">
        <w:t>5.3.3</w:t>
      </w:r>
      <w:r w:rsidR="00A77604">
        <w:fldChar w:fldCharType="end"/>
      </w:r>
      <w:r w:rsidR="00A77604">
        <w:t xml:space="preserve"> </w:t>
      </w:r>
      <w:r w:rsidR="00A77604">
        <w:fldChar w:fldCharType="begin"/>
      </w:r>
      <w:r w:rsidR="00A77604">
        <w:instrText xml:space="preserve"> REF _Ref155016520 \h </w:instrText>
      </w:r>
      <w:r w:rsidR="00A77604">
        <w:fldChar w:fldCharType="separate"/>
      </w:r>
      <w:r w:rsidR="00823192">
        <w:t>CI / CD</w:t>
      </w:r>
      <w:r w:rsidR="00A77604">
        <w:fldChar w:fldCharType="end"/>
      </w:r>
      <w:r w:rsidR="0035387C" w:rsidRPr="00A77604">
        <w:t>)</w:t>
      </w:r>
      <w:r w:rsidR="0035387C">
        <w:t>.</w:t>
      </w:r>
    </w:p>
    <w:p w14:paraId="64DF2966" w14:textId="77777777" w:rsidR="00D926B2" w:rsidRDefault="0021568E" w:rsidP="00A77604">
      <w:pPr>
        <w:pStyle w:val="PICTURES"/>
      </w:pPr>
      <w:r w:rsidRPr="0021568E">
        <w:drawing>
          <wp:inline distT="0" distB="0" distL="0" distR="0" wp14:anchorId="0C71AF45" wp14:editId="221A4DE1">
            <wp:extent cx="2754989" cy="1546018"/>
            <wp:effectExtent l="0" t="0" r="7620" b="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30"/>
                    <a:stretch>
                      <a:fillRect/>
                    </a:stretch>
                  </pic:blipFill>
                  <pic:spPr>
                    <a:xfrm>
                      <a:off x="0" y="0"/>
                      <a:ext cx="2804847" cy="1573997"/>
                    </a:xfrm>
                    <a:prstGeom prst="rect">
                      <a:avLst/>
                    </a:prstGeom>
                  </pic:spPr>
                </pic:pic>
              </a:graphicData>
            </a:graphic>
          </wp:inline>
        </w:drawing>
      </w:r>
      <w:r w:rsidR="00D926B2" w:rsidRPr="00D926B2">
        <w:drawing>
          <wp:inline distT="0" distB="0" distL="0" distR="0" wp14:anchorId="4CFBFAD9" wp14:editId="2698BD6D">
            <wp:extent cx="2617372" cy="1542959"/>
            <wp:effectExtent l="0" t="0" r="0" b="63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31"/>
                    <a:stretch>
                      <a:fillRect/>
                    </a:stretch>
                  </pic:blipFill>
                  <pic:spPr>
                    <a:xfrm>
                      <a:off x="0" y="0"/>
                      <a:ext cx="2655343" cy="1565343"/>
                    </a:xfrm>
                    <a:prstGeom prst="rect">
                      <a:avLst/>
                    </a:prstGeom>
                  </pic:spPr>
                </pic:pic>
              </a:graphicData>
            </a:graphic>
          </wp:inline>
        </w:drawing>
      </w:r>
    </w:p>
    <w:p w14:paraId="39CC6B3E" w14:textId="1FB09C32" w:rsidR="0021568E" w:rsidRPr="0021568E" w:rsidRDefault="00D926B2" w:rsidP="00431D81">
      <w:pPr>
        <w:pStyle w:val="Caption"/>
      </w:pPr>
      <w:r>
        <w:t xml:space="preserve">Obr. </w:t>
      </w:r>
      <w:r>
        <w:fldChar w:fldCharType="begin"/>
      </w:r>
      <w:r>
        <w:instrText xml:space="preserve"> SEQ Obr. \* ARABIC </w:instrText>
      </w:r>
      <w:r>
        <w:fldChar w:fldCharType="separate"/>
      </w:r>
      <w:r w:rsidR="00823192">
        <w:rPr>
          <w:noProof/>
        </w:rPr>
        <w:t>16</w:t>
      </w:r>
      <w:r>
        <w:rPr>
          <w:noProof/>
        </w:rP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3411C646" w14:textId="78AB62DA" w:rsidR="001937BB" w:rsidRPr="00A77604" w:rsidRDefault="006108EA" w:rsidP="001937BB">
      <w:pPr>
        <w:pStyle w:val="Heading2"/>
        <w:rPr>
          <w:lang w:val="cs-CZ"/>
        </w:rPr>
      </w:pPr>
      <w:bookmarkStart w:id="139" w:name="_Toc155046824"/>
      <w:r w:rsidRPr="00A77604">
        <w:rPr>
          <w:lang w:val="cs-CZ"/>
        </w:rPr>
        <w:t>Analýza technologií</w:t>
      </w:r>
      <w:bookmarkEnd w:id="139"/>
    </w:p>
    <w:p w14:paraId="3CD0880D" w14:textId="270041E7" w:rsidR="00820A3C" w:rsidRPr="00820A3C" w:rsidRDefault="00D560AD" w:rsidP="00820A3C">
      <w:r w:rsidRPr="00D560AD">
        <w:rPr>
          <w:lang w:eastAsia="cs-CZ"/>
        </w:rPr>
        <w:t xml:space="preserve">Technologie umožňující 3D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5F7100">
        <w:t xml:space="preserve">, tak na základě konzultace s komunitou uživatelů a vývojářů jednotlivých technologií. </w:t>
      </w:r>
    </w:p>
    <w:p w14:paraId="6D43A597" w14:textId="6121E68C" w:rsidR="00820A3C" w:rsidRDefault="00820A3C" w:rsidP="00820A3C">
      <w:pPr>
        <w:pStyle w:val="Heading3"/>
      </w:pPr>
      <w:bookmarkStart w:id="140" w:name="_Toc155046825"/>
      <w:r>
        <w:t>Geoprostorová řešení</w:t>
      </w:r>
      <w:bookmarkEnd w:id="140"/>
    </w:p>
    <w:p w14:paraId="57347AAE" w14:textId="77777777" w:rsidR="00820A3C" w:rsidRDefault="00820A3C" w:rsidP="00820A3C">
      <w:r>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nalézt implementace, popř. rozšíření / kombinace s jinými technologiemi, které umožňují vizualizaci dat ve virtuálních prostředích. </w:t>
      </w:r>
    </w:p>
    <w:p w14:paraId="1353438C" w14:textId="77777777" w:rsidR="00820A3C" w:rsidRPr="008A417D" w:rsidRDefault="00820A3C" w:rsidP="00820A3C">
      <w:pPr>
        <w:pStyle w:val="Malnadpis"/>
      </w:pPr>
      <w:r>
        <w:t>Proprietární řešení</w:t>
      </w:r>
    </w:p>
    <w:p w14:paraId="7C531FA2" w14:textId="77777777" w:rsidR="00820A3C" w:rsidRDefault="00820A3C" w:rsidP="00820A3C">
      <w:r>
        <w:t xml:space="preserve">Z proprietárních řešení je vhodné zmínit ESRI řešení, jakožto prominentního dodavatele GIS softwaru. V rámci desktopového softwaru </w:t>
      </w:r>
      <w:proofErr w:type="spellStart"/>
      <w:r>
        <w:t>ArcGIS</w:t>
      </w:r>
      <w:proofErr w:type="spellEnd"/>
      <w:r>
        <w:t xml:space="preserve"> Pro je možné dosáhnout úrovně Desktop VR, tedy interaktivní zobrazení a analýzy nad 3D modely. Možným řešením pro tvorbu urbánních </w:t>
      </w:r>
      <w:r>
        <w:lastRenderedPageBreak/>
        <w:t xml:space="preserve">virtuálních prostředí je software </w:t>
      </w:r>
      <w:proofErr w:type="spellStart"/>
      <w:r w:rsidRPr="00B40019">
        <w:rPr>
          <w:b/>
          <w:bCs/>
        </w:rPr>
        <w:t>Esri</w:t>
      </w:r>
      <w:proofErr w:type="spellEnd"/>
      <w:r w:rsidRPr="00B40019">
        <w:rPr>
          <w:b/>
          <w:bCs/>
        </w:rPr>
        <w:t xml:space="preserve"> City Engine</w:t>
      </w:r>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Engine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V případě virtuální reality na webu pak umožňuje ESRI publikaci 3D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 xml:space="preserve">. </w:t>
      </w:r>
      <w:proofErr w:type="spellStart"/>
      <w:r>
        <w:t>Immersive</w:t>
      </w:r>
      <w:proofErr w:type="spellEnd"/>
      <w:r>
        <w:t xml:space="preserve"> VR úrovně lze dosáhnout využitím City Engine,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1BF17886" w14:textId="77777777" w:rsidR="00820A3C" w:rsidRDefault="00820A3C" w:rsidP="00820A3C">
      <w:pPr>
        <w:pStyle w:val="Normlnprvnodsazen"/>
      </w:pPr>
      <w:r>
        <w:t xml:space="preserve">Mezi proprietární řešení je následně možné zařadit i řešení společnosti  Hexagon a to primárně </w:t>
      </w:r>
      <w:proofErr w:type="spellStart"/>
      <w:r w:rsidRPr="00B40019">
        <w:rPr>
          <w:b/>
          <w:bCs/>
        </w:rPr>
        <w:t>LuciadRia</w:t>
      </w:r>
      <w:proofErr w:type="spellEnd"/>
      <w:r w:rsidRPr="00B40019">
        <w:rPr>
          <w:b/>
          <w:bCs/>
        </w:rPr>
        <w:t xml:space="preserve"> JS API</w:t>
      </w:r>
      <w:r>
        <w:t xml:space="preserve">, což je univerzální API pro vizualizaci dat v prostředí prohlížeče pomocí </w:t>
      </w:r>
      <w:proofErr w:type="spellStart"/>
      <w:r>
        <w:t>WebGL</w:t>
      </w:r>
      <w:proofErr w:type="spellEnd"/>
      <w:r>
        <w:t xml:space="preserve"> </w:t>
      </w:r>
      <w:r>
        <w:fldChar w:fldCharType="begin"/>
      </w:r>
      <w:r>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fldChar w:fldCharType="separate"/>
      </w:r>
      <w:r w:rsidRPr="00AB24ED">
        <w:t>(Hexagon 2023)</w:t>
      </w:r>
      <w:r>
        <w:fldChar w:fldCharType="end"/>
      </w:r>
      <w:r>
        <w:t xml:space="preserve">. Stejně jako u ESRI řešení neposkytuje Hexagon imerzní VR funkcionalitu. V rámci této práce nejsou proprietární řešení primárním zájmem. </w:t>
      </w:r>
    </w:p>
    <w:p w14:paraId="19A96B19" w14:textId="77777777" w:rsidR="00820A3C" w:rsidRDefault="00820A3C" w:rsidP="00820A3C">
      <w:pPr>
        <w:pStyle w:val="Malnadpis"/>
      </w:pPr>
      <w:r>
        <w:t>Open Source řešení</w:t>
      </w:r>
    </w:p>
    <w:p w14:paraId="137E5D53" w14:textId="3D44B054" w:rsidR="00820A3C" w:rsidRDefault="00820A3C" w:rsidP="00820A3C">
      <w:r>
        <w:t>Mezi Open Source GIS řešení je nejvíce prominentní QGIS. Podpora pro práci s 3D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Pr>
          <w:b/>
          <w:bCs/>
        </w:rPr>
        <w:t>qgis</w:t>
      </w:r>
      <w:r w:rsidRPr="00B40019">
        <w:rPr>
          <w:b/>
          <w:bCs/>
        </w:rPr>
        <w:t>to</w:t>
      </w:r>
      <w:r>
        <w:rPr>
          <w:b/>
          <w:bCs/>
        </w:rPr>
        <w:t>t</w:t>
      </w:r>
      <w:r w:rsidRPr="00B40019">
        <w:rPr>
          <w:b/>
          <w:bCs/>
        </w:rPr>
        <w:t>hree.js</w:t>
      </w:r>
      <w:r>
        <w:t xml:space="preserve">, který jak jméno napovídá umožňuje vytvořit kompletní three.js scénu publikovatelnou jakožto webovou stránku přímo z QGIS GUI. Jedná se o velice hodnotný nástroj pro konvertování GIS dat do webového prostředí. 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integraci s </w:t>
      </w:r>
      <w:proofErr w:type="spellStart"/>
      <w:r>
        <w:t>WebXR</w:t>
      </w:r>
      <w:proofErr w:type="spellEnd"/>
      <w:r>
        <w:t xml:space="preserve"> API, tudíž teoreticky umožňuje dosažení imerzní VR úrovně.</w:t>
      </w:r>
    </w:p>
    <w:p w14:paraId="71CEF850" w14:textId="77777777" w:rsidR="00820A3C" w:rsidRDefault="00820A3C" w:rsidP="00820A3C">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 xml:space="preserve">, </w:t>
      </w:r>
      <w:proofErr w:type="spellStart"/>
      <w:r w:rsidRPr="007A1CC2">
        <w:rPr>
          <w:b/>
          <w:bCs/>
          <w:lang w:eastAsia="en-US"/>
        </w:rPr>
        <w:t>MapboxGL</w:t>
      </w:r>
      <w:proofErr w:type="spellEnd"/>
      <w:r w:rsidRPr="007A1CC2">
        <w:rPr>
          <w:b/>
          <w:bCs/>
          <w:lang w:eastAsia="en-US"/>
        </w:rPr>
        <w:t xml:space="preserve">, deck.gl, </w:t>
      </w:r>
      <w:proofErr w:type="spellStart"/>
      <w:r w:rsidRPr="007A1CC2">
        <w:rPr>
          <w:b/>
          <w:bCs/>
          <w:lang w:eastAsia="en-US"/>
        </w:rPr>
        <w:t>vts-geospatial</w:t>
      </w:r>
      <w:proofErr w:type="spellEnd"/>
      <w:r w:rsidRPr="007A1CC2">
        <w:rPr>
          <w:b/>
          <w:bCs/>
          <w:lang w:eastAsia="en-US"/>
        </w:rPr>
        <w:t xml:space="preserve">, </w:t>
      </w:r>
      <w:proofErr w:type="spellStart"/>
      <w:r w:rsidRPr="007A1CC2">
        <w:rPr>
          <w:b/>
          <w:bCs/>
          <w:lang w:eastAsia="en-US"/>
        </w:rPr>
        <w:t>ITowns</w:t>
      </w:r>
      <w:proofErr w:type="spellEnd"/>
      <w:r>
        <w:rPr>
          <w:lang w:eastAsia="en-US"/>
        </w:rPr>
        <w:t xml:space="preserve">. Porovnání těchto knihoven / frameworků provedli </w:t>
      </w:r>
      <w:r>
        <w:rPr>
          <w:lang w:eastAsia="en-US"/>
        </w:rPr>
        <w:fldChar w:fldCharType="begin"/>
      </w:r>
      <w:r>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Pr="00AC6351">
        <w:rPr>
          <w:rFonts w:cs="Times New Roman"/>
          <w:szCs w:val="24"/>
        </w:rPr>
        <w:t>(Horký 2020; 2019 - Battle of 3D Rendering Stacks 2019; Peters et al. 2021)</w:t>
      </w:r>
      <w:r>
        <w:rPr>
          <w:lang w:eastAsia="en-US"/>
        </w:rPr>
        <w:fldChar w:fldCharType="end"/>
      </w:r>
      <w:r>
        <w:rPr>
          <w:lang w:eastAsia="en-US"/>
        </w:rPr>
        <w:t>.</w:t>
      </w:r>
    </w:p>
    <w:p w14:paraId="5A06BB60" w14:textId="63B7B6C4" w:rsidR="00820A3C" w:rsidRDefault="00820A3C" w:rsidP="00820A3C">
      <w:pPr>
        <w:pStyle w:val="Normlnprvnodsazen"/>
      </w:pPr>
      <w:proofErr w:type="spellStart"/>
      <w:r w:rsidRPr="00AC6351">
        <w:rPr>
          <w:b/>
          <w:bCs/>
        </w:rPr>
        <w:t>CesiumJS</w:t>
      </w:r>
      <w:proofErr w:type="spellEnd"/>
      <w:r>
        <w:t xml:space="preserve"> je knihovna umožňující tvorbu interaktivních 3D aplikací založených na geoprostorových datech. Zaměřená je převážně na zobrazení velkých datových sad jako jsou modely terénu, budovy a družicové snímky, a to i v globálním měřítku, zpravidla ve formátech 3D </w:t>
      </w:r>
      <w:proofErr w:type="spellStart"/>
      <w:r>
        <w:t>Tiles</w:t>
      </w:r>
      <w:proofErr w:type="spellEnd"/>
      <w:r>
        <w:t xml:space="preserve">. Výhoda </w:t>
      </w:r>
      <w:proofErr w:type="spellStart"/>
      <w:r>
        <w:t>CesiumJS</w:t>
      </w:r>
      <w:proofErr w:type="spellEnd"/>
      <w:r>
        <w:t xml:space="preserve"> je její integrace s Cesium Ion platformou, což je cloudové řešení úložiště a sdílení dat. Momentálně </w:t>
      </w:r>
      <w:proofErr w:type="spellStart"/>
      <w:r>
        <w:t>CesiumJS</w:t>
      </w:r>
      <w:proofErr w:type="spellEnd"/>
      <w:r>
        <w:t xml:space="preserve"> nepodporuje </w:t>
      </w:r>
      <w:proofErr w:type="spellStart"/>
      <w:r>
        <w:t>WebXR</w:t>
      </w:r>
      <w:proofErr w:type="spellEnd"/>
      <w:r>
        <w:t xml:space="preserve"> API, tudíž imerzní VR v rámci prohlížeče není možné, ačkoliv vývoj v tomto směru probíhá není však zatím oficiálně součástí </w:t>
      </w:r>
      <w:proofErr w:type="spellStart"/>
      <w:r>
        <w:t>CesiumJS</w:t>
      </w:r>
      <w:proofErr w:type="spellEnd"/>
      <w:r>
        <w:t xml:space="preserve"> knihovny. </w:t>
      </w:r>
      <w:r>
        <w:fldChar w:fldCharType="begin"/>
      </w:r>
      <w:r>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fldChar w:fldCharType="separate"/>
      </w:r>
      <w:r w:rsidRPr="005308D9">
        <w:t>(CesiumGS 2023b; 2023a; Espinosa 2023)</w:t>
      </w:r>
      <w:r>
        <w:fldChar w:fldCharType="end"/>
      </w:r>
      <w:r>
        <w:t xml:space="preserve">. </w:t>
      </w:r>
      <w:proofErr w:type="spellStart"/>
      <w:r>
        <w:t>CesiumJS</w:t>
      </w:r>
      <w:proofErr w:type="spellEnd"/>
      <w:r>
        <w:t xml:space="preserve"> využívá pro 3D vizualizace např. Švýcarská mapovací služba, která poskytuje 3D model budov, vegetace a terénu pro celé Švýcarsko jako otevřená data.</w:t>
      </w:r>
    </w:p>
    <w:p w14:paraId="4F4F421E" w14:textId="77777777" w:rsidR="00820A3C" w:rsidRDefault="00820A3C" w:rsidP="00820A3C">
      <w:pPr>
        <w:pStyle w:val="Normlnprvnodsazen"/>
      </w:pPr>
      <w:r w:rsidRPr="00AC6351">
        <w:rPr>
          <w:b/>
          <w:bCs/>
          <w:lang w:eastAsia="en-US"/>
        </w:rPr>
        <w:t xml:space="preserve">VTS </w:t>
      </w:r>
      <w:proofErr w:type="spellStart"/>
      <w:r>
        <w:rPr>
          <w:b/>
          <w:bCs/>
          <w:lang w:eastAsia="en-US"/>
        </w:rPr>
        <w:t>G</w:t>
      </w:r>
      <w:r w:rsidRPr="00AC6351">
        <w:rPr>
          <w:b/>
          <w:bCs/>
          <w:lang w:eastAsia="en-US"/>
        </w:rPr>
        <w:t>eospatial</w:t>
      </w:r>
      <w:proofErr w:type="spellEnd"/>
      <w:r>
        <w:rPr>
          <w:lang w:eastAsia="en-US"/>
        </w:rPr>
        <w:t xml:space="preserve"> od </w:t>
      </w:r>
      <w:proofErr w:type="spellStart"/>
      <w:r w:rsidRPr="00820A3C">
        <w:rPr>
          <w:i/>
          <w:iCs/>
          <w:lang w:eastAsia="en-US"/>
        </w:rPr>
        <w:t>Melown</w:t>
      </w:r>
      <w:proofErr w:type="spellEnd"/>
      <w:r w:rsidRPr="00820A3C">
        <w:rPr>
          <w:i/>
          <w:iCs/>
          <w:lang w:eastAsia="en-US"/>
        </w:rPr>
        <w:t xml:space="preserve"> </w:t>
      </w:r>
      <w:proofErr w:type="spellStart"/>
      <w:r w:rsidRPr="00820A3C">
        <w:rPr>
          <w:i/>
          <w:iCs/>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r>
        <w:rPr>
          <w:lang w:eastAsia="en-US"/>
        </w:rPr>
        <w:t>js</w:t>
      </w:r>
      <w:proofErr w:type="spellEnd"/>
      <w:r>
        <w:rPr>
          <w:lang w:eastAsia="en-US"/>
        </w:rPr>
        <w:t xml:space="preserve"> popř. obecné </w:t>
      </w:r>
      <w:proofErr w:type="spellStart"/>
      <w:r>
        <w:rPr>
          <w:lang w:eastAsia="en-US"/>
        </w:rPr>
        <w:t>WebGL</w:t>
      </w:r>
      <w:proofErr w:type="spellEnd"/>
      <w:r>
        <w:rPr>
          <w:lang w:eastAsia="en-US"/>
        </w:rPr>
        <w:t xml:space="preserve"> aplikace).  Obdobně jako </w:t>
      </w:r>
      <w:proofErr w:type="spellStart"/>
      <w:r>
        <w:rPr>
          <w:lang w:eastAsia="en-US"/>
        </w:rPr>
        <w:t>CesiumJS</w:t>
      </w:r>
      <w:proofErr w:type="spellEnd"/>
      <w:r>
        <w:rPr>
          <w:lang w:eastAsia="en-US"/>
        </w:rPr>
        <w:t xml:space="preserve"> klient </w:t>
      </w:r>
      <w:proofErr w:type="spellStart"/>
      <w:r>
        <w:rPr>
          <w:lang w:eastAsia="en-US"/>
        </w:rPr>
        <w:t>vts</w:t>
      </w:r>
      <w:proofErr w:type="spellEnd"/>
      <w:r>
        <w:rPr>
          <w:lang w:eastAsia="en-US"/>
        </w:rPr>
        <w:t>-browser-</w:t>
      </w:r>
      <w:proofErr w:type="spellStart"/>
      <w:r>
        <w:rPr>
          <w:lang w:eastAsia="en-US"/>
        </w:rPr>
        <w:t>js</w:t>
      </w:r>
      <w:proofErr w:type="spellEnd"/>
      <w:r>
        <w:rPr>
          <w:lang w:eastAsia="en-US"/>
        </w:rPr>
        <w:t xml:space="preserve"> nemá </w:t>
      </w:r>
      <w:proofErr w:type="spellStart"/>
      <w:r>
        <w:rPr>
          <w:lang w:eastAsia="en-US"/>
        </w:rPr>
        <w:t>WebXR</w:t>
      </w:r>
      <w:proofErr w:type="spellEnd"/>
      <w:r>
        <w:rPr>
          <w:lang w:eastAsia="en-US"/>
        </w:rPr>
        <w:t xml:space="preserve"> podporu, tudíž bez rozšíření podporuje pouze neimerzní VR vizualizaci.</w:t>
      </w:r>
      <w:r>
        <w:t xml:space="preserve"> </w:t>
      </w:r>
    </w:p>
    <w:p w14:paraId="2EA8567C" w14:textId="59A3AA7F" w:rsidR="00820A3C" w:rsidRDefault="00820A3C" w:rsidP="00820A3C">
      <w:pPr>
        <w:pStyle w:val="Normlnprvnodsazen"/>
      </w:pPr>
      <w:r>
        <w:t xml:space="preserve">Další porovnání za účelem vývoje nové aplikace zobrazení 3D modelů budov v Holandsku provedli </w:t>
      </w:r>
      <w:r>
        <w:fldChar w:fldCharType="begin"/>
      </w:r>
      <w:r>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AC6351">
        <w:t>(Peters et al. 2021)</w:t>
      </w:r>
      <w:r>
        <w:fldChar w:fldCharType="end"/>
      </w:r>
      <w:r>
        <w:t xml:space="preserve">. Porovnávali technologie s požadavky na síťový výkon a nízké </w:t>
      </w:r>
      <w:r>
        <w:lastRenderedPageBreak/>
        <w:t xml:space="preserve">výpočetní nároky na klienta. Jako nevhodné vyhodnotili </w:t>
      </w:r>
      <w:proofErr w:type="spellStart"/>
      <w:r>
        <w:t>CesiumJS</w:t>
      </w:r>
      <w:proofErr w:type="spellEnd"/>
      <w:r>
        <w:t xml:space="preserve"> (příliš výpočetně náročné) a </w:t>
      </w:r>
      <w:proofErr w:type="spellStart"/>
      <w:r>
        <w:t>MapboxGL</w:t>
      </w:r>
      <w:proofErr w:type="spellEnd"/>
      <w:r>
        <w:t xml:space="preserve"> (nízká specializace na 3D a nejasné </w:t>
      </w:r>
      <w:proofErr w:type="spellStart"/>
      <w:r>
        <w:t>OpenSource</w:t>
      </w:r>
      <w:proofErr w:type="spellEnd"/>
      <w:r>
        <w:t xml:space="preserve"> definice). V rámci výzkumu vznikla aplikace </w:t>
      </w:r>
      <w:r w:rsidRPr="00E55AA3">
        <w:rPr>
          <w:b/>
          <w:bCs/>
        </w:rPr>
        <w:t>3dbag-viewer</w:t>
      </w:r>
      <w:r>
        <w:t xml:space="preserve"> založená na three.js zobrazující data skrze formát 3D </w:t>
      </w:r>
      <w:proofErr w:type="spellStart"/>
      <w:r>
        <w:t>Tiles</w:t>
      </w:r>
      <w:proofErr w:type="spellEnd"/>
      <w:r>
        <w:t xml:space="preserve"> (budovy) a WMTS (podkladová mapa). Prohlížecí aplikace sama </w:t>
      </w:r>
      <w:r w:rsidRPr="006108EA">
        <w:t>o sobě nepodporuje imerzní VR, ale jelikož je založena na knihovně three.js je zde potenciál pro rozšíření.</w:t>
      </w:r>
      <w:r>
        <w:t xml:space="preserve"> </w:t>
      </w:r>
    </w:p>
    <w:p w14:paraId="32D6BACD" w14:textId="43E2A80C" w:rsidR="00820A3C" w:rsidRPr="00046053" w:rsidRDefault="00820A3C" w:rsidP="00820A3C">
      <w:pPr>
        <w:pStyle w:val="Normlnprvnodsazen"/>
        <w:rPr>
          <w:b/>
          <w:bCs/>
        </w:rPr>
      </w:pPr>
      <w:proofErr w:type="spellStart"/>
      <w:r w:rsidRPr="007A1CC2">
        <w:rPr>
          <w:b/>
          <w:bCs/>
        </w:rPr>
        <w:t>ITowns</w:t>
      </w:r>
      <w:proofErr w:type="spellEnd"/>
      <w:r>
        <w:rPr>
          <w:b/>
          <w:bCs/>
        </w:rPr>
        <w:t xml:space="preserve"> </w:t>
      </w:r>
      <w:r>
        <w:t xml:space="preserve">je framework založen na three.js, umožňuje vizualizaci geografických dat ve 3D prostředí podporuje geoprostorových služeb WMS, WMTS aj. a dat 3D </w:t>
      </w:r>
      <w:proofErr w:type="spellStart"/>
      <w:r>
        <w:t>Tiles</w:t>
      </w:r>
      <w:proofErr w:type="spellEnd"/>
      <w:r>
        <w:t xml:space="preserve">, </w:t>
      </w:r>
      <w:proofErr w:type="spellStart"/>
      <w:r>
        <w:t>GeoJSON</w:t>
      </w:r>
      <w:proofErr w:type="spellEnd"/>
      <w:r>
        <w:t xml:space="preserve">. </w:t>
      </w:r>
      <w:proofErr w:type="spellStart"/>
      <w:r>
        <w:t>iTowns</w:t>
      </w:r>
      <w:proofErr w:type="spellEnd"/>
      <w:r>
        <w:t xml:space="preserve"> nepodporuje integraci s </w:t>
      </w:r>
      <w:proofErr w:type="spellStart"/>
      <w:r>
        <w:t>WebXR</w:t>
      </w:r>
      <w:proofErr w:type="spellEnd"/>
      <w:r>
        <w:t xml:space="preserve">. Na úrovni desktop VR umožňuje virtuální průchod obdobný, jaký poskytuje </w:t>
      </w:r>
      <w:proofErr w:type="spellStart"/>
      <w:r>
        <w:t>streetView</w:t>
      </w:r>
      <w:proofErr w:type="spellEnd"/>
      <w:r>
        <w:t xml:space="preserve"> na Google </w:t>
      </w:r>
      <w:proofErr w:type="spellStart"/>
      <w:r>
        <w:t>Maps</w:t>
      </w:r>
      <w:proofErr w:type="spellEnd"/>
      <w:r>
        <w:t xml:space="preserve">. Sám o sobě framework nepodporuje rozšíření do imerzní VR úrovně, ale obdobně jako 3dbag-viewer je založen na three.js tudíž rozšíření o </w:t>
      </w:r>
      <w:proofErr w:type="spellStart"/>
      <w:r>
        <w:t>WebXR</w:t>
      </w:r>
      <w:proofErr w:type="spellEnd"/>
      <w:r>
        <w:t xml:space="preserve"> funkcionalitu je teoreticky možné. </w:t>
      </w:r>
    </w:p>
    <w:p w14:paraId="37DC7762" w14:textId="7BD1D07B" w:rsidR="00820A3C" w:rsidRPr="0066643C" w:rsidRDefault="00820A3C" w:rsidP="0066643C">
      <w:pPr>
        <w:pStyle w:val="Normlnprvnodsazen"/>
        <w:rPr>
          <w:lang w:val="en-US"/>
        </w:rPr>
      </w:pPr>
      <w:r w:rsidRPr="00B037DC">
        <w:rPr>
          <w:b/>
          <w:bCs/>
        </w:rPr>
        <w:t>Deck.gl</w:t>
      </w:r>
      <w:r>
        <w:rPr>
          <w:b/>
          <w:bCs/>
        </w:rPr>
        <w:t xml:space="preserve"> </w:t>
      </w:r>
      <w:r w:rsidRPr="00B037DC">
        <w:t>je knihovna umožňující 3D vizualizaci geoprostorových dat. Jejím hlavním záměrem je vizualizace velkých datových sad v podobně vrstev, obdobně jako v tradičních GIS. Knihovna je zaměřena především na tematickou vizualizaci.</w:t>
      </w:r>
      <w:r>
        <w:t xml:space="preserve"> Knihovna je kompatibilní s tradičními </w:t>
      </w:r>
      <w:proofErr w:type="spellStart"/>
      <w:r>
        <w:t>geoprostovými</w:t>
      </w:r>
      <w:proofErr w:type="spellEnd"/>
      <w:r>
        <w:t xml:space="preserve"> formáty jak </w:t>
      </w:r>
      <w:proofErr w:type="spellStart"/>
      <w:r>
        <w:t>GeoJSON</w:t>
      </w:r>
      <w:proofErr w:type="spellEnd"/>
      <w:r>
        <w:t xml:space="preserve"> aj. Míra imerze je na úrovni Desktop VR, kdy </w:t>
      </w:r>
      <w:r w:rsidRPr="004F2C70">
        <w:t>knihovna umožňuje zobrazení na tradičních obrazovkách a interaktivitu v 3D prostředí pomocí</w:t>
      </w:r>
      <w:r>
        <w:t xml:space="preserve"> myše a klávesnice tedy přiblížení a posun. Knihovna momentálně nepodporuje </w:t>
      </w:r>
      <w:proofErr w:type="spellStart"/>
      <w:r>
        <w:t>WebXR</w:t>
      </w:r>
      <w:proofErr w:type="spellEnd"/>
      <w:r>
        <w:t xml:space="preserve"> API tudíž rozšíření míry imerze je momentálně nemožné a knihovna není vhodným kandidátem.</w:t>
      </w:r>
      <w:r>
        <w:rPr>
          <w:lang w:val="en-US"/>
        </w:rPr>
        <w:t xml:space="preserve"> </w:t>
      </w:r>
      <w:r>
        <w:rPr>
          <w:lang w:val="en-US"/>
        </w:rPr>
        <w:fldChar w:fldCharType="begin"/>
      </w:r>
      <w:r>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Pr>
          <w:lang w:val="en-US"/>
        </w:rPr>
        <w:fldChar w:fldCharType="separate"/>
      </w:r>
      <w:r w:rsidRPr="00B037DC">
        <w:t>(deck.gl 2023)</w:t>
      </w:r>
      <w:r>
        <w:rPr>
          <w:lang w:val="en-US"/>
        </w:rPr>
        <w:fldChar w:fldCharType="end"/>
      </w:r>
    </w:p>
    <w:p w14:paraId="1FDCBA1A" w14:textId="58B62079" w:rsidR="00820A3C" w:rsidRDefault="00820A3C" w:rsidP="00641135">
      <w:pPr>
        <w:pStyle w:val="CaptionTabs"/>
      </w:pPr>
      <w:r>
        <w:t xml:space="preserve">Tab. </w:t>
      </w:r>
      <w:r>
        <w:fldChar w:fldCharType="begin"/>
      </w:r>
      <w:r>
        <w:instrText xml:space="preserve"> SEQ Tab. \* ARABIC </w:instrText>
      </w:r>
      <w:r>
        <w:fldChar w:fldCharType="separate"/>
      </w:r>
      <w:r w:rsidR="00823192">
        <w:rPr>
          <w:noProof/>
        </w:rPr>
        <w:t>5</w:t>
      </w:r>
      <w:r>
        <w:rPr>
          <w:noProof/>
        </w:rPr>
        <w:fldChar w:fldCharType="end"/>
      </w:r>
      <w:r>
        <w:t xml:space="preserve"> </w:t>
      </w:r>
      <w:proofErr w:type="spellStart"/>
      <w:r>
        <w:t>WebGL</w:t>
      </w:r>
      <w:proofErr w:type="spellEnd"/>
      <w:r>
        <w:t xml:space="preserve"> knihovny se zaměřením na </w:t>
      </w:r>
      <w:r w:rsidR="00431D81">
        <w:t>geoprostorová</w:t>
      </w:r>
      <w:r>
        <w:t xml:space="preserve"> data.</w:t>
      </w:r>
    </w:p>
    <w:tbl>
      <w:tblPr>
        <w:tblW w:w="8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440"/>
        <w:gridCol w:w="900"/>
        <w:gridCol w:w="1857"/>
        <w:gridCol w:w="1928"/>
      </w:tblGrid>
      <w:tr w:rsidR="00641135" w:rsidRPr="00400092" w14:paraId="6CCFC22A" w14:textId="77777777" w:rsidTr="00641135">
        <w:trPr>
          <w:trHeight w:val="300"/>
          <w:jc w:val="center"/>
        </w:trPr>
        <w:tc>
          <w:tcPr>
            <w:tcW w:w="2605" w:type="dxa"/>
            <w:shd w:val="clear" w:color="auto" w:fill="auto"/>
            <w:vAlign w:val="center"/>
            <w:hideMark/>
          </w:tcPr>
          <w:p w14:paraId="71DC4691"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r w:rsidRPr="00431D81">
              <w:rPr>
                <w:rFonts w:ascii="Cambra" w:eastAsia="Times New Roman" w:hAnsi="Cambra" w:cs="Calibri"/>
                <w:b/>
                <w:bCs/>
                <w:color w:val="000000"/>
                <w:sz w:val="18"/>
                <w:szCs w:val="18"/>
              </w:rPr>
              <w:t>Řešení</w:t>
            </w:r>
          </w:p>
        </w:tc>
        <w:tc>
          <w:tcPr>
            <w:tcW w:w="1440" w:type="dxa"/>
            <w:shd w:val="clear" w:color="auto" w:fill="auto"/>
            <w:vAlign w:val="center"/>
            <w:hideMark/>
          </w:tcPr>
          <w:p w14:paraId="2A8C21B0"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proofErr w:type="spellStart"/>
            <w:r w:rsidRPr="00431D81">
              <w:rPr>
                <w:rFonts w:ascii="Cambra" w:eastAsia="Times New Roman" w:hAnsi="Cambra" w:cs="Calibri"/>
                <w:b/>
                <w:bCs/>
                <w:color w:val="000000"/>
                <w:sz w:val="18"/>
                <w:szCs w:val="18"/>
              </w:rPr>
              <w:t>Prog</w:t>
            </w:r>
            <w:proofErr w:type="spellEnd"/>
            <w:r w:rsidRPr="00431D81">
              <w:rPr>
                <w:rFonts w:ascii="Cambra" w:eastAsia="Times New Roman" w:hAnsi="Cambra" w:cs="Calibri"/>
                <w:b/>
                <w:bCs/>
                <w:color w:val="000000"/>
                <w:sz w:val="18"/>
                <w:szCs w:val="18"/>
              </w:rPr>
              <w:t>. Jazyk</w:t>
            </w:r>
          </w:p>
        </w:tc>
        <w:tc>
          <w:tcPr>
            <w:tcW w:w="900" w:type="dxa"/>
            <w:shd w:val="clear" w:color="auto" w:fill="auto"/>
            <w:vAlign w:val="center"/>
            <w:hideMark/>
          </w:tcPr>
          <w:p w14:paraId="5CF51DE6"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proofErr w:type="spellStart"/>
            <w:r w:rsidRPr="00431D81">
              <w:rPr>
                <w:rFonts w:ascii="Cambra" w:eastAsia="Times New Roman" w:hAnsi="Cambra" w:cs="Calibri"/>
                <w:b/>
                <w:bCs/>
                <w:color w:val="000000"/>
                <w:sz w:val="18"/>
                <w:szCs w:val="18"/>
              </w:rPr>
              <w:t>WebXR</w:t>
            </w:r>
            <w:proofErr w:type="spellEnd"/>
          </w:p>
        </w:tc>
        <w:tc>
          <w:tcPr>
            <w:tcW w:w="1857" w:type="dxa"/>
            <w:shd w:val="clear" w:color="auto" w:fill="auto"/>
            <w:vAlign w:val="center"/>
            <w:hideMark/>
          </w:tcPr>
          <w:p w14:paraId="4288ECE7"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r w:rsidRPr="00431D81">
              <w:rPr>
                <w:rFonts w:ascii="Cambra" w:eastAsia="Times New Roman" w:hAnsi="Cambra" w:cs="Calibri"/>
                <w:b/>
                <w:bCs/>
                <w:color w:val="000000"/>
                <w:sz w:val="18"/>
                <w:szCs w:val="18"/>
              </w:rPr>
              <w:t>Typ dat</w:t>
            </w:r>
          </w:p>
        </w:tc>
        <w:tc>
          <w:tcPr>
            <w:tcW w:w="1928" w:type="dxa"/>
            <w:shd w:val="clear" w:color="auto" w:fill="auto"/>
            <w:vAlign w:val="center"/>
            <w:hideMark/>
          </w:tcPr>
          <w:p w14:paraId="19F5266C"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r w:rsidRPr="00431D81">
              <w:rPr>
                <w:rFonts w:ascii="Cambra" w:eastAsia="Times New Roman" w:hAnsi="Cambra" w:cs="Calibri"/>
                <w:b/>
                <w:bCs/>
                <w:color w:val="000000"/>
                <w:sz w:val="18"/>
                <w:szCs w:val="18"/>
              </w:rPr>
              <w:t>Licence</w:t>
            </w:r>
          </w:p>
        </w:tc>
      </w:tr>
      <w:tr w:rsidR="00641135" w:rsidRPr="00400092" w14:paraId="720D35A7" w14:textId="77777777" w:rsidTr="00641135">
        <w:trPr>
          <w:trHeight w:val="480"/>
          <w:jc w:val="center"/>
        </w:trPr>
        <w:tc>
          <w:tcPr>
            <w:tcW w:w="2605" w:type="dxa"/>
            <w:shd w:val="clear" w:color="auto" w:fill="auto"/>
            <w:vAlign w:val="center"/>
            <w:hideMark/>
          </w:tcPr>
          <w:p w14:paraId="7958C9A7"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ArcGIS</w:t>
            </w:r>
            <w:proofErr w:type="spellEnd"/>
            <w:r w:rsidRPr="00431D81">
              <w:rPr>
                <w:rFonts w:ascii="Cambra" w:eastAsia="Times New Roman" w:hAnsi="Cambra" w:cs="Calibri"/>
                <w:color w:val="000000"/>
                <w:sz w:val="18"/>
                <w:szCs w:val="18"/>
              </w:rPr>
              <w:t xml:space="preserve"> + </w:t>
            </w:r>
            <w:proofErr w:type="spellStart"/>
            <w:r w:rsidRPr="00431D81">
              <w:rPr>
                <w:rFonts w:ascii="Cambra" w:eastAsia="Times New Roman" w:hAnsi="Cambra" w:cs="Calibri"/>
                <w:color w:val="000000"/>
                <w:sz w:val="18"/>
                <w:szCs w:val="18"/>
              </w:rPr>
              <w:t>ArcGIS</w:t>
            </w:r>
            <w:proofErr w:type="spellEnd"/>
            <w:r w:rsidRPr="00431D81">
              <w:rPr>
                <w:rFonts w:ascii="Cambra" w:eastAsia="Times New Roman" w:hAnsi="Cambra" w:cs="Calibri"/>
                <w:color w:val="000000"/>
                <w:sz w:val="18"/>
                <w:szCs w:val="18"/>
              </w:rPr>
              <w:t xml:space="preserve"> JS API</w:t>
            </w:r>
          </w:p>
        </w:tc>
        <w:tc>
          <w:tcPr>
            <w:tcW w:w="1440" w:type="dxa"/>
            <w:shd w:val="clear" w:color="auto" w:fill="auto"/>
            <w:vAlign w:val="center"/>
            <w:hideMark/>
          </w:tcPr>
          <w:p w14:paraId="5E3D0A5F"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66C3BE58"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7E6A1C05"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47C1D4CA"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Proprietární</w:t>
            </w:r>
          </w:p>
        </w:tc>
      </w:tr>
      <w:tr w:rsidR="00641135" w:rsidRPr="00400092" w14:paraId="6BDA28E6" w14:textId="77777777" w:rsidTr="00641135">
        <w:trPr>
          <w:trHeight w:val="690"/>
          <w:jc w:val="center"/>
        </w:trPr>
        <w:tc>
          <w:tcPr>
            <w:tcW w:w="2605" w:type="dxa"/>
            <w:shd w:val="clear" w:color="auto" w:fill="auto"/>
            <w:vAlign w:val="center"/>
            <w:hideMark/>
          </w:tcPr>
          <w:p w14:paraId="7FD03390"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City Engine + VR Export 360°</w:t>
            </w:r>
          </w:p>
        </w:tc>
        <w:tc>
          <w:tcPr>
            <w:tcW w:w="1440" w:type="dxa"/>
            <w:shd w:val="clear" w:color="auto" w:fill="auto"/>
            <w:vAlign w:val="center"/>
            <w:hideMark/>
          </w:tcPr>
          <w:p w14:paraId="71570ABA"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CGA, JS</w:t>
            </w:r>
          </w:p>
        </w:tc>
        <w:tc>
          <w:tcPr>
            <w:tcW w:w="900" w:type="dxa"/>
            <w:shd w:val="clear" w:color="auto" w:fill="auto"/>
            <w:vAlign w:val="center"/>
            <w:hideMark/>
          </w:tcPr>
          <w:p w14:paraId="334385AC"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Ano</w:t>
            </w:r>
          </w:p>
        </w:tc>
        <w:tc>
          <w:tcPr>
            <w:tcW w:w="1857" w:type="dxa"/>
            <w:shd w:val="clear" w:color="auto" w:fill="auto"/>
            <w:vAlign w:val="center"/>
            <w:hideMark/>
          </w:tcPr>
          <w:p w14:paraId="406BD3F4"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Modelování měst</w:t>
            </w:r>
          </w:p>
        </w:tc>
        <w:tc>
          <w:tcPr>
            <w:tcW w:w="1928" w:type="dxa"/>
            <w:shd w:val="clear" w:color="auto" w:fill="auto"/>
            <w:vAlign w:val="center"/>
            <w:hideMark/>
          </w:tcPr>
          <w:p w14:paraId="03AF0186"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Proprietární</w:t>
            </w:r>
          </w:p>
        </w:tc>
      </w:tr>
      <w:tr w:rsidR="00641135" w:rsidRPr="00400092" w14:paraId="2A26B0E0" w14:textId="77777777" w:rsidTr="00641135">
        <w:trPr>
          <w:trHeight w:val="480"/>
          <w:jc w:val="center"/>
        </w:trPr>
        <w:tc>
          <w:tcPr>
            <w:tcW w:w="2605" w:type="dxa"/>
            <w:shd w:val="clear" w:color="auto" w:fill="auto"/>
            <w:vAlign w:val="center"/>
            <w:hideMark/>
          </w:tcPr>
          <w:p w14:paraId="2B5FFABD"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QGIS + qgis2threejs</w:t>
            </w:r>
          </w:p>
        </w:tc>
        <w:tc>
          <w:tcPr>
            <w:tcW w:w="1440" w:type="dxa"/>
            <w:shd w:val="clear" w:color="auto" w:fill="auto"/>
            <w:vAlign w:val="center"/>
            <w:hideMark/>
          </w:tcPr>
          <w:p w14:paraId="1C22EFD1"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Python, JS</w:t>
            </w:r>
          </w:p>
        </w:tc>
        <w:tc>
          <w:tcPr>
            <w:tcW w:w="900" w:type="dxa"/>
            <w:shd w:val="clear" w:color="auto" w:fill="auto"/>
            <w:vAlign w:val="center"/>
            <w:hideMark/>
          </w:tcPr>
          <w:p w14:paraId="0356DF86"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36C9CCCE"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76C2CC5B"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GNU</w:t>
            </w:r>
          </w:p>
        </w:tc>
      </w:tr>
      <w:tr w:rsidR="00641135" w:rsidRPr="00400092" w14:paraId="7FA74B1C" w14:textId="77777777" w:rsidTr="00641135">
        <w:trPr>
          <w:trHeight w:val="480"/>
          <w:jc w:val="center"/>
        </w:trPr>
        <w:tc>
          <w:tcPr>
            <w:tcW w:w="2605" w:type="dxa"/>
            <w:shd w:val="clear" w:color="auto" w:fill="auto"/>
            <w:vAlign w:val="center"/>
            <w:hideMark/>
          </w:tcPr>
          <w:p w14:paraId="295C57EB"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Luciad</w:t>
            </w:r>
            <w:proofErr w:type="spellEnd"/>
            <w:r w:rsidRPr="00431D81">
              <w:rPr>
                <w:rFonts w:ascii="Cambra" w:eastAsia="Times New Roman" w:hAnsi="Cambra" w:cs="Calibri"/>
                <w:color w:val="000000"/>
                <w:sz w:val="18"/>
                <w:szCs w:val="18"/>
              </w:rPr>
              <w:t xml:space="preserve"> Ria</w:t>
            </w:r>
          </w:p>
        </w:tc>
        <w:tc>
          <w:tcPr>
            <w:tcW w:w="1440" w:type="dxa"/>
            <w:shd w:val="clear" w:color="auto" w:fill="auto"/>
            <w:vAlign w:val="center"/>
            <w:hideMark/>
          </w:tcPr>
          <w:p w14:paraId="56A5A457"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2B9E92DF"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7D7532C0"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1428E35E"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Proprietární</w:t>
            </w:r>
          </w:p>
        </w:tc>
      </w:tr>
      <w:tr w:rsidR="00641135" w:rsidRPr="00400092" w14:paraId="77651C3B" w14:textId="77777777" w:rsidTr="00641135">
        <w:trPr>
          <w:trHeight w:val="720"/>
          <w:jc w:val="center"/>
        </w:trPr>
        <w:tc>
          <w:tcPr>
            <w:tcW w:w="2605" w:type="dxa"/>
            <w:shd w:val="clear" w:color="auto" w:fill="auto"/>
            <w:vAlign w:val="center"/>
            <w:hideMark/>
          </w:tcPr>
          <w:p w14:paraId="4FF979B1"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CesiumJS</w:t>
            </w:r>
            <w:proofErr w:type="spellEnd"/>
          </w:p>
        </w:tc>
        <w:tc>
          <w:tcPr>
            <w:tcW w:w="1440" w:type="dxa"/>
            <w:shd w:val="clear" w:color="auto" w:fill="auto"/>
            <w:vAlign w:val="center"/>
            <w:hideMark/>
          </w:tcPr>
          <w:p w14:paraId="30BE5358"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10901ADB"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03630CC4"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Instancovaná</w:t>
            </w:r>
            <w:proofErr w:type="spellEnd"/>
            <w:r w:rsidRPr="00431D81">
              <w:rPr>
                <w:rFonts w:ascii="Cambra" w:eastAsia="Times New Roman" w:hAnsi="Cambra" w:cs="Calibri"/>
                <w:color w:val="000000"/>
                <w:sz w:val="18"/>
                <w:szCs w:val="18"/>
              </w:rPr>
              <w:t xml:space="preserve"> geografická data</w:t>
            </w:r>
          </w:p>
        </w:tc>
        <w:tc>
          <w:tcPr>
            <w:tcW w:w="1928" w:type="dxa"/>
            <w:shd w:val="clear" w:color="auto" w:fill="auto"/>
            <w:vAlign w:val="center"/>
            <w:hideMark/>
          </w:tcPr>
          <w:p w14:paraId="09ED8071"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Apache</w:t>
            </w:r>
            <w:proofErr w:type="spellEnd"/>
            <w:r w:rsidRPr="00431D81">
              <w:rPr>
                <w:rFonts w:ascii="Cambra" w:eastAsia="Times New Roman" w:hAnsi="Cambra" w:cs="Calibri"/>
                <w:color w:val="000000"/>
                <w:sz w:val="18"/>
                <w:szCs w:val="18"/>
              </w:rPr>
              <w:t xml:space="preserve"> 2.0 (s výhradami)</w:t>
            </w:r>
          </w:p>
        </w:tc>
      </w:tr>
      <w:tr w:rsidR="00641135" w:rsidRPr="00400092" w14:paraId="20E9734A" w14:textId="77777777" w:rsidTr="00641135">
        <w:trPr>
          <w:trHeight w:val="480"/>
          <w:jc w:val="center"/>
        </w:trPr>
        <w:tc>
          <w:tcPr>
            <w:tcW w:w="2605" w:type="dxa"/>
            <w:shd w:val="clear" w:color="auto" w:fill="auto"/>
            <w:vAlign w:val="center"/>
            <w:hideMark/>
          </w:tcPr>
          <w:p w14:paraId="7CF8F193"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vts-geospatial</w:t>
            </w:r>
            <w:proofErr w:type="spellEnd"/>
          </w:p>
        </w:tc>
        <w:tc>
          <w:tcPr>
            <w:tcW w:w="1440" w:type="dxa"/>
            <w:shd w:val="clear" w:color="auto" w:fill="auto"/>
            <w:vAlign w:val="center"/>
            <w:hideMark/>
          </w:tcPr>
          <w:p w14:paraId="75589533"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 C</w:t>
            </w:r>
          </w:p>
        </w:tc>
        <w:tc>
          <w:tcPr>
            <w:tcW w:w="900" w:type="dxa"/>
            <w:shd w:val="clear" w:color="auto" w:fill="auto"/>
            <w:vAlign w:val="center"/>
            <w:hideMark/>
          </w:tcPr>
          <w:p w14:paraId="6260CF05"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36F2D8A5"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1D6E0603"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BSD</w:t>
            </w:r>
          </w:p>
        </w:tc>
      </w:tr>
      <w:tr w:rsidR="00641135" w:rsidRPr="00400092" w14:paraId="6E6FADA9" w14:textId="77777777" w:rsidTr="00641135">
        <w:trPr>
          <w:trHeight w:val="585"/>
          <w:jc w:val="center"/>
        </w:trPr>
        <w:tc>
          <w:tcPr>
            <w:tcW w:w="2605" w:type="dxa"/>
            <w:shd w:val="clear" w:color="auto" w:fill="auto"/>
            <w:vAlign w:val="center"/>
            <w:hideMark/>
          </w:tcPr>
          <w:p w14:paraId="36F89B53" w14:textId="77777777" w:rsidR="00820A3C" w:rsidRPr="00431D81" w:rsidRDefault="00820A3C" w:rsidP="003C242B">
            <w:pPr>
              <w:spacing w:after="0" w:line="240" w:lineRule="auto"/>
              <w:jc w:val="center"/>
              <w:rPr>
                <w:rFonts w:ascii="Cambra" w:eastAsia="Times New Roman" w:hAnsi="Cambra" w:cs="Calibri"/>
                <w:color w:val="000000"/>
                <w:sz w:val="18"/>
                <w:szCs w:val="18"/>
              </w:rPr>
            </w:pPr>
            <w:proofErr w:type="spellStart"/>
            <w:r w:rsidRPr="00431D81">
              <w:rPr>
                <w:rFonts w:ascii="Cambra" w:eastAsia="Times New Roman" w:hAnsi="Cambra" w:cs="Calibri"/>
                <w:color w:val="000000"/>
                <w:sz w:val="18"/>
                <w:szCs w:val="18"/>
              </w:rPr>
              <w:t>MapBoxGL</w:t>
            </w:r>
            <w:proofErr w:type="spellEnd"/>
          </w:p>
        </w:tc>
        <w:tc>
          <w:tcPr>
            <w:tcW w:w="1440" w:type="dxa"/>
            <w:shd w:val="clear" w:color="auto" w:fill="auto"/>
            <w:vAlign w:val="center"/>
            <w:hideMark/>
          </w:tcPr>
          <w:p w14:paraId="7A6B96E4"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0C889D92"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70119D83"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6ED4A29F"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Proprietární (</w:t>
            </w:r>
            <w:proofErr w:type="spellStart"/>
            <w:r w:rsidRPr="00431D81">
              <w:rPr>
                <w:rFonts w:ascii="Cambra" w:eastAsia="Times New Roman" w:hAnsi="Cambra" w:cs="Calibri"/>
                <w:color w:val="000000"/>
                <w:sz w:val="18"/>
                <w:szCs w:val="18"/>
              </w:rPr>
              <w:t>Mapbox</w:t>
            </w:r>
            <w:proofErr w:type="spellEnd"/>
            <w:r w:rsidRPr="00431D81">
              <w:rPr>
                <w:rFonts w:ascii="Cambra" w:eastAsia="Times New Roman" w:hAnsi="Cambra" w:cs="Calibri"/>
                <w:color w:val="000000"/>
                <w:sz w:val="18"/>
                <w:szCs w:val="18"/>
              </w:rPr>
              <w:t xml:space="preserve"> TOS)</w:t>
            </w:r>
          </w:p>
        </w:tc>
      </w:tr>
      <w:tr w:rsidR="00641135" w:rsidRPr="00400092" w14:paraId="4A1ACF06" w14:textId="77777777" w:rsidTr="00641135">
        <w:trPr>
          <w:trHeight w:val="720"/>
          <w:jc w:val="center"/>
        </w:trPr>
        <w:tc>
          <w:tcPr>
            <w:tcW w:w="2605" w:type="dxa"/>
            <w:shd w:val="clear" w:color="auto" w:fill="auto"/>
            <w:vAlign w:val="center"/>
            <w:hideMark/>
          </w:tcPr>
          <w:p w14:paraId="4D662EFE"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deck.gl</w:t>
            </w:r>
          </w:p>
        </w:tc>
        <w:tc>
          <w:tcPr>
            <w:tcW w:w="1440" w:type="dxa"/>
            <w:shd w:val="clear" w:color="auto" w:fill="auto"/>
            <w:vAlign w:val="center"/>
            <w:hideMark/>
          </w:tcPr>
          <w:p w14:paraId="6425B730"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15F1A261"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71EF12F7"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Tematická geografická data</w:t>
            </w:r>
          </w:p>
        </w:tc>
        <w:tc>
          <w:tcPr>
            <w:tcW w:w="1928" w:type="dxa"/>
            <w:shd w:val="clear" w:color="auto" w:fill="auto"/>
            <w:vAlign w:val="center"/>
            <w:hideMark/>
          </w:tcPr>
          <w:p w14:paraId="7BB7829E"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MIT</w:t>
            </w:r>
          </w:p>
        </w:tc>
      </w:tr>
    </w:tbl>
    <w:p w14:paraId="0184FB1D" w14:textId="77777777" w:rsidR="00820A3C" w:rsidRDefault="00820A3C" w:rsidP="00820A3C">
      <w:pPr>
        <w:pStyle w:val="Normlnprvnodsazen"/>
        <w:ind w:firstLine="0"/>
      </w:pPr>
    </w:p>
    <w:p w14:paraId="7B61AD56" w14:textId="506803E1" w:rsidR="00820A3C" w:rsidRPr="00820A3C" w:rsidRDefault="00820A3C" w:rsidP="00B052E6">
      <w:pPr>
        <w:pStyle w:val="Normlnprvnodsazen"/>
      </w:pPr>
      <w:r>
        <w:t xml:space="preserve">Na </w:t>
      </w:r>
      <w:r w:rsidRPr="002A5D97">
        <w:t>základě</w:t>
      </w:r>
      <w:r>
        <w:t xml:space="preserve"> výše uvedených řešení je možné </w:t>
      </w:r>
      <w:r w:rsidR="00FE3FE5">
        <w:t>tvrdit</w:t>
      </w:r>
      <w:r>
        <w:t xml:space="preserve">, že </w:t>
      </w:r>
      <w:r w:rsidR="00FE3FE5">
        <w:t>aplikace zobrazující geoprostorové informace</w:t>
      </w:r>
      <w:r>
        <w:t xml:space="preserve"> dominuje především 3D </w:t>
      </w:r>
      <w:proofErr w:type="spellStart"/>
      <w:r>
        <w:t>Tiles</w:t>
      </w:r>
      <w:proofErr w:type="spellEnd"/>
      <w:r>
        <w:t xml:space="preserve"> formát a následně </w:t>
      </w:r>
      <w:r w:rsidR="00FE3FE5">
        <w:t xml:space="preserve">vykreslovací </w:t>
      </w:r>
      <w:proofErr w:type="spellStart"/>
      <w:r w:rsidR="00FE3FE5">
        <w:t>enginy</w:t>
      </w:r>
      <w:proofErr w:type="spellEnd"/>
      <w:r w:rsidR="00FE3FE5">
        <w:t xml:space="preserve"> </w:t>
      </w:r>
      <w:r>
        <w:t>cesium.js a three.js. V případě technologií zabývajících se zobrazením 3D scén na webu je možné tvrdit, že mají buďto minimální popř. žádnou podporu pro tvorbu virtuálních zážitků. Na základě této analýzy je tedy možné tvrdit, že tradiční geoprostorová řešení poskytují malou integraci s technologiemi umožňujícími virtuální realitu.</w:t>
      </w:r>
      <w:r w:rsidR="00FE3FE5">
        <w:t xml:space="preserve"> Za účelem vývoje imerzního interaktivního VP, je nutné identifikovat vhodnější řešení.</w:t>
      </w:r>
    </w:p>
    <w:p w14:paraId="1EE56B27" w14:textId="46D6CB80" w:rsidR="00EF7E0B" w:rsidRDefault="00820A3C" w:rsidP="00EF7E0B">
      <w:pPr>
        <w:pStyle w:val="Heading3"/>
      </w:pPr>
      <w:bookmarkStart w:id="141" w:name="_Toc155046826"/>
      <w:r>
        <w:lastRenderedPageBreak/>
        <w:t xml:space="preserve">Vykreslovací </w:t>
      </w:r>
      <w:proofErr w:type="spellStart"/>
      <w:r>
        <w:t>enginy</w:t>
      </w:r>
      <w:bookmarkEnd w:id="141"/>
      <w:proofErr w:type="spellEnd"/>
    </w:p>
    <w:p w14:paraId="41BBCE2D" w14:textId="3FD83A4B" w:rsidR="003A5D0E" w:rsidRPr="003A5D0E" w:rsidRDefault="00EF7E0B" w:rsidP="005F7100">
      <w:r>
        <w:t xml:space="preserve">Jak již bylo </w:t>
      </w:r>
      <w:r w:rsidR="005F7100">
        <w:t>zmíněno</w:t>
      </w:r>
      <w:r>
        <w:t xml:space="preserve"> v </w:t>
      </w:r>
      <w:r w:rsidR="00FE3FE5">
        <w:t>kapitole</w:t>
      </w:r>
      <w:r>
        <w:t xml:space="preserve"> </w:t>
      </w:r>
      <w:r w:rsidR="00FE3FE5">
        <w:fldChar w:fldCharType="begin"/>
      </w:r>
      <w:r w:rsidR="00FE3FE5">
        <w:instrText xml:space="preserve"> REF _Ref155017676 \w \h </w:instrText>
      </w:r>
      <w:r w:rsidR="00FE3FE5">
        <w:fldChar w:fldCharType="separate"/>
      </w:r>
      <w:r w:rsidR="00823192">
        <w:t>4.2</w:t>
      </w:r>
      <w:r w:rsidR="00FE3FE5">
        <w:fldChar w:fldCharType="end"/>
      </w:r>
      <w:r w:rsidR="00FE3FE5">
        <w:t xml:space="preserve"> </w:t>
      </w:r>
      <w:r w:rsidR="00FE3FE5">
        <w:fldChar w:fldCharType="begin"/>
      </w:r>
      <w:r w:rsidR="00FE3FE5">
        <w:instrText xml:space="preserve"> REF _Ref155017676 \h </w:instrText>
      </w:r>
      <w:r w:rsidR="00FE3FE5">
        <w:fldChar w:fldCharType="separate"/>
      </w:r>
      <w:r w:rsidR="00823192" w:rsidRPr="001F6849">
        <w:t>Webový vývoj</w:t>
      </w:r>
      <w:r w:rsidR="00FE3FE5">
        <w:fldChar w:fldCharType="end"/>
      </w:r>
      <w:r w:rsidR="00FE3FE5">
        <w:t xml:space="preserve"> </w:t>
      </w:r>
      <w:r>
        <w:t xml:space="preserve">drtivá většina 3D grafiky na webu je realizována skrze </w:t>
      </w:r>
      <w:r w:rsidR="005F7100">
        <w:t>nízko úrovňovou</w:t>
      </w:r>
      <w:r>
        <w:t xml:space="preserve"> knihovnu </w:t>
      </w:r>
      <w:proofErr w:type="spellStart"/>
      <w:r>
        <w:t>WebGL</w:t>
      </w:r>
      <w:proofErr w:type="spellEnd"/>
      <w:r>
        <w:t xml:space="preserve">. </w:t>
      </w:r>
      <w:r w:rsidR="00FE3FE5">
        <w:t>Přímá</w:t>
      </w:r>
      <w:r>
        <w:t xml:space="preserve"> práce s touto knihovnou je však není triviální, tudíž existují knihovny dedikované pro </w:t>
      </w:r>
      <w:r w:rsidR="00FE3FE5">
        <w:t>usnadnění</w:t>
      </w:r>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skrze zpravidla </w:t>
      </w:r>
      <w:proofErr w:type="spellStart"/>
      <w:r>
        <w:t>JavaScriptové</w:t>
      </w:r>
      <w:proofErr w:type="spellEnd"/>
      <w:r>
        <w:t xml:space="preserve"> API. V následující kapitole </w:t>
      </w:r>
      <w:r w:rsidR="00FE3FE5">
        <w:t>jsou</w:t>
      </w:r>
      <w:r>
        <w:t xml:space="preserve"> vybrány hlavní zástupci této kategorie. Výběr byl vytvořen na základě popularity řešení a poslední aktualizace projektu. Projekty s poslední aktualizací starší než 3 měsíce nebyly brány v potaz. </w:t>
      </w:r>
    </w:p>
    <w:p w14:paraId="2BBA8A0D" w14:textId="736E5E4D" w:rsidR="00EF7E0B" w:rsidRPr="00FE3FE5" w:rsidRDefault="00EF7E0B" w:rsidP="00FE3FE5">
      <w:pPr>
        <w:pStyle w:val="CaptionTabs"/>
      </w:pPr>
      <w:r w:rsidRPr="00FE3FE5">
        <w:t xml:space="preserve">Tab. </w:t>
      </w:r>
      <w:r w:rsidRPr="00FE3FE5">
        <w:fldChar w:fldCharType="begin"/>
      </w:r>
      <w:r w:rsidRPr="00FE3FE5">
        <w:instrText xml:space="preserve"> SEQ Tab. \* ARABIC </w:instrText>
      </w:r>
      <w:r w:rsidRPr="00FE3FE5">
        <w:fldChar w:fldCharType="separate"/>
      </w:r>
      <w:r w:rsidR="00823192">
        <w:rPr>
          <w:noProof/>
        </w:rPr>
        <w:t>6</w:t>
      </w:r>
      <w:r w:rsidRPr="00FE3FE5">
        <w:fldChar w:fldCharType="end"/>
      </w:r>
      <w:r w:rsidRPr="00FE3FE5">
        <w:t xml:space="preserve"> </w:t>
      </w:r>
      <w:r w:rsidRPr="00FE3FE5">
        <w:rPr>
          <w:rStyle w:val="CaptionTabsChar"/>
          <w:b/>
          <w:iCs/>
        </w:rPr>
        <w:t xml:space="preserve">Populární </w:t>
      </w:r>
      <w:proofErr w:type="spellStart"/>
      <w:r w:rsidRPr="00FE3FE5">
        <w:rPr>
          <w:rStyle w:val="CaptionTabsChar"/>
          <w:b/>
          <w:iCs/>
        </w:rPr>
        <w:t>WebGL</w:t>
      </w:r>
      <w:proofErr w:type="spellEnd"/>
      <w:r w:rsidRPr="00FE3FE5">
        <w:rPr>
          <w:rStyle w:val="CaptionTabsChar"/>
          <w:b/>
          <w:iCs/>
        </w:rPr>
        <w:t xml:space="preserve"> knihovny. Popularita – počet hodnocení na GitHub k datu (29.9.2023). zdroj: </w:t>
      </w:r>
      <w:r w:rsidRPr="00FE3FE5">
        <w:rPr>
          <w:rStyle w:val="CaptionTabsChar"/>
          <w:b/>
          <w:iCs/>
        </w:rPr>
        <w:fldChar w:fldCharType="begin"/>
      </w:r>
      <w:r w:rsidRPr="00FE3FE5">
        <w:rPr>
          <w:rStyle w:val="CaptionTabsChar"/>
          <w:b/>
          <w:iCs/>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Pr="00FE3FE5">
        <w:rPr>
          <w:rStyle w:val="CaptionTabsChar"/>
          <w:b/>
          <w:iCs/>
        </w:rPr>
        <w:fldChar w:fldCharType="separate"/>
      </w:r>
      <w:r w:rsidRPr="00FE3FE5">
        <w:rPr>
          <w:rStyle w:val="CaptionTabsChar"/>
          <w:b/>
          <w:iCs/>
        </w:rPr>
        <w:t>(Seguin 2023)</w:t>
      </w:r>
      <w:r w:rsidRPr="00FE3FE5">
        <w:rPr>
          <w:rStyle w:val="CaptionTabsChar"/>
          <w:b/>
          <w:iCs/>
        </w:rPr>
        <w:fldChar w:fldCharType="end"/>
      </w:r>
    </w:p>
    <w:tbl>
      <w:tblPr>
        <w:tblW w:w="8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2"/>
        <w:gridCol w:w="1134"/>
        <w:gridCol w:w="1209"/>
        <w:gridCol w:w="900"/>
        <w:gridCol w:w="1530"/>
        <w:gridCol w:w="1440"/>
        <w:gridCol w:w="1255"/>
      </w:tblGrid>
      <w:tr w:rsidR="00EF7E0B" w:rsidRPr="006741D9" w14:paraId="5FB6E5D9" w14:textId="77777777" w:rsidTr="00FE3FE5">
        <w:trPr>
          <w:trHeight w:val="555"/>
          <w:jc w:val="center"/>
        </w:trPr>
        <w:tc>
          <w:tcPr>
            <w:tcW w:w="1262" w:type="dxa"/>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255" w:type="dxa"/>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FE3FE5">
        <w:trPr>
          <w:trHeight w:val="720"/>
          <w:jc w:val="center"/>
        </w:trPr>
        <w:tc>
          <w:tcPr>
            <w:tcW w:w="1262" w:type="dxa"/>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255" w:type="dxa"/>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FE3FE5">
        <w:trPr>
          <w:trHeight w:val="720"/>
          <w:jc w:val="center"/>
        </w:trPr>
        <w:tc>
          <w:tcPr>
            <w:tcW w:w="1262" w:type="dxa"/>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255" w:type="dxa"/>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FE3FE5">
        <w:trPr>
          <w:trHeight w:val="480"/>
          <w:jc w:val="center"/>
        </w:trPr>
        <w:tc>
          <w:tcPr>
            <w:tcW w:w="1262" w:type="dxa"/>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255" w:type="dxa"/>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FE3FE5">
        <w:trPr>
          <w:trHeight w:val="480"/>
          <w:jc w:val="center"/>
        </w:trPr>
        <w:tc>
          <w:tcPr>
            <w:tcW w:w="1262" w:type="dxa"/>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255" w:type="dxa"/>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FE3FE5">
        <w:trPr>
          <w:trHeight w:val="390"/>
          <w:jc w:val="center"/>
        </w:trPr>
        <w:tc>
          <w:tcPr>
            <w:tcW w:w="1262" w:type="dxa"/>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255" w:type="dxa"/>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FE3FE5">
        <w:trPr>
          <w:trHeight w:val="720"/>
          <w:jc w:val="center"/>
        </w:trPr>
        <w:tc>
          <w:tcPr>
            <w:tcW w:w="1262" w:type="dxa"/>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255" w:type="dxa"/>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FE3FE5">
        <w:trPr>
          <w:trHeight w:val="480"/>
          <w:jc w:val="center"/>
        </w:trPr>
        <w:tc>
          <w:tcPr>
            <w:tcW w:w="1262" w:type="dxa"/>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255" w:type="dxa"/>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FE3FE5">
        <w:trPr>
          <w:trHeight w:val="480"/>
          <w:jc w:val="center"/>
        </w:trPr>
        <w:tc>
          <w:tcPr>
            <w:tcW w:w="1262" w:type="dxa"/>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255" w:type="dxa"/>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3886F099"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r w:rsidR="00FE3FE5">
        <w:t xml:space="preserve">disponuje </w:t>
      </w:r>
      <w:r w:rsidRPr="008F062B">
        <w:t>vlastní</w:t>
      </w:r>
      <w:r w:rsidR="00FE3FE5">
        <w:t xml:space="preserve">m </w:t>
      </w:r>
      <w:r w:rsidRPr="008F062B">
        <w:t>ekosystém frameworků a implementací, které rozšiřují její funkcionalitu</w:t>
      </w:r>
      <w:r>
        <w:t>.</w:t>
      </w:r>
      <w:r w:rsidR="00FE3FE5">
        <w:t xml:space="preserve"> Patří mezi ně např.:</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3D uživatelských rozhraní pomocí frameworku </w:t>
      </w:r>
      <w:proofErr w:type="spellStart"/>
      <w:r>
        <w:t>React</w:t>
      </w:r>
      <w:proofErr w:type="spellEnd"/>
      <w:r>
        <w:t xml:space="preserve"> JS. </w:t>
      </w:r>
    </w:p>
    <w:p w14:paraId="636F5BC4" w14:textId="04988F29"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w:t>
      </w:r>
    </w:p>
    <w:p w14:paraId="422053BB" w14:textId="6BB8D21D" w:rsidR="00EF7E0B" w:rsidRDefault="00EF7E0B" w:rsidP="00EF7E0B">
      <w:pPr>
        <w:pStyle w:val="ListParagraph"/>
        <w:numPr>
          <w:ilvl w:val="0"/>
          <w:numId w:val="55"/>
        </w:numPr>
      </w:pPr>
      <w:r w:rsidRPr="00CA4B60">
        <w:rPr>
          <w:b/>
          <w:bCs/>
        </w:rPr>
        <w:t>Ammo.js, Cannon.js</w:t>
      </w:r>
      <w:r>
        <w:t xml:space="preserve"> – Knihovny dodávající funkcionalitu fyzikálních simulací </w:t>
      </w:r>
    </w:p>
    <w:p w14:paraId="6D390B7E" w14:textId="5945CF14" w:rsidR="00EF7E0B" w:rsidRDefault="00EF7E0B" w:rsidP="00EF7E0B">
      <w:pPr>
        <w:pStyle w:val="ListParagraph"/>
        <w:numPr>
          <w:ilvl w:val="0"/>
          <w:numId w:val="55"/>
        </w:numPr>
      </w:pPr>
      <w:proofErr w:type="spellStart"/>
      <w:r>
        <w:rPr>
          <w:b/>
          <w:bCs/>
        </w:rPr>
        <w:t>Needle</w:t>
      </w:r>
      <w:proofErr w:type="spellEnd"/>
      <w:r w:rsidR="005F7100">
        <w:rPr>
          <w:b/>
          <w:bCs/>
        </w:rPr>
        <w:t xml:space="preserve"> </w:t>
      </w:r>
      <w:r>
        <w:rPr>
          <w:b/>
          <w:bCs/>
        </w:rPr>
        <w:t xml:space="preserve">engine </w:t>
      </w:r>
      <w:r>
        <w:t xml:space="preserve">– integrace desktopových aplikací Unity, </w:t>
      </w:r>
      <w:proofErr w:type="spellStart"/>
      <w:r>
        <w:t>Blender</w:t>
      </w:r>
      <w:proofErr w:type="spellEnd"/>
      <w:r>
        <w:t xml:space="preserve"> aj.</w:t>
      </w:r>
    </w:p>
    <w:p w14:paraId="3291AA1D" w14:textId="0E4A4DCA" w:rsidR="00EF7E0B" w:rsidRPr="0051153A" w:rsidRDefault="00EF7E0B" w:rsidP="0051153A">
      <w:pPr>
        <w:pStyle w:val="Normlnprvnodsazen"/>
      </w:pPr>
      <w:r w:rsidRPr="0051153A">
        <w:rPr>
          <w:lang w:eastAsia="en-US"/>
        </w:rPr>
        <w:lastRenderedPageBreak/>
        <w:t xml:space="preserve">Three.js poskytuje soubor tříd pro jednotlivé komponenty 3D vizualizace Hlavním rozhraním </w:t>
      </w:r>
      <w:r w:rsidRPr="0051153A">
        <w:t xml:space="preserve">je </w:t>
      </w:r>
      <w:proofErr w:type="spellStart"/>
      <w:r w:rsidRPr="0051153A">
        <w:rPr>
          <w:i/>
          <w:iCs/>
        </w:rPr>
        <w:t>Renderer</w:t>
      </w:r>
      <w:proofErr w:type="spellEnd"/>
      <w:r w:rsidRPr="0051153A">
        <w:t xml:space="preserve">, který při poskytnutí Scény a Kamery umožní skrze </w:t>
      </w:r>
      <w:proofErr w:type="spellStart"/>
      <w:r w:rsidRPr="0051153A">
        <w:t>WebGL</w:t>
      </w:r>
      <w:proofErr w:type="spellEnd"/>
      <w:r w:rsidRPr="0051153A">
        <w:t xml:space="preserve"> vykreslit část 3D prostředí, které je v záběru kamery jakožto 2D obraz v rámci </w:t>
      </w:r>
      <w:r w:rsidRPr="0051153A">
        <w:rPr>
          <w:lang w:val="en-US"/>
        </w:rPr>
        <w:t>&lt;</w:t>
      </w:r>
      <w:proofErr w:type="spellStart"/>
      <w:r w:rsidRPr="0051153A">
        <w:t>canvas</w:t>
      </w:r>
      <w:proofErr w:type="spellEnd"/>
      <w:r w:rsidRPr="0051153A">
        <w:t xml:space="preserve">&gt; HTML elementu. Hlavní strukturou v three.js je graf scény </w:t>
      </w:r>
      <w:r w:rsidR="00270239" w:rsidRPr="0051153A">
        <w:fldChar w:fldCharType="begin"/>
      </w:r>
      <w:r w:rsidR="00270239" w:rsidRPr="0051153A">
        <w:instrText xml:space="preserve"> REF _Ref155017995 \h  \* MERGEFORMAT </w:instrText>
      </w:r>
      <w:r w:rsidR="00270239" w:rsidRPr="0051153A">
        <w:fldChar w:fldCharType="separate"/>
      </w:r>
      <w:r w:rsidR="00823192" w:rsidRPr="0051153A">
        <w:t xml:space="preserve">Obr. </w:t>
      </w:r>
      <w:r w:rsidR="00823192" w:rsidRPr="0051153A">
        <w:rPr>
          <w:noProof/>
        </w:rPr>
        <w:t>18</w:t>
      </w:r>
      <w:r w:rsidR="00823192" w:rsidRPr="0051153A">
        <w:t xml:space="preserve"> Graf scény a kartézský souřadnicový systém three.js aplikace. (three.js </w:t>
      </w:r>
      <w:proofErr w:type="spellStart"/>
      <w:r w:rsidR="00823192" w:rsidRPr="0051153A">
        <w:t>Contributors</w:t>
      </w:r>
      <w:proofErr w:type="spellEnd"/>
      <w:r w:rsidR="00823192" w:rsidRPr="0051153A">
        <w:t xml:space="preserve"> 2023c; </w:t>
      </w:r>
      <w:proofErr w:type="spellStart"/>
      <w:r w:rsidR="00823192" w:rsidRPr="0051153A">
        <w:t>Discover</w:t>
      </w:r>
      <w:proofErr w:type="spellEnd"/>
      <w:r w:rsidR="00823192" w:rsidRPr="0051153A">
        <w:t xml:space="preserve"> three.js </w:t>
      </w:r>
      <w:proofErr w:type="spellStart"/>
      <w:r w:rsidR="00823192" w:rsidRPr="0051153A">
        <w:t>Contributors</w:t>
      </w:r>
      <w:proofErr w:type="spellEnd"/>
      <w:r w:rsidR="00823192" w:rsidRPr="0051153A">
        <w:t xml:space="preserve"> 2023)</w:t>
      </w:r>
      <w:r w:rsidR="00270239" w:rsidRPr="0051153A">
        <w:fldChar w:fldCharType="end"/>
      </w:r>
      <w:r w:rsidR="00270239" w:rsidRPr="0051153A">
        <w:t>.</w:t>
      </w:r>
      <w:r w:rsidRPr="0051153A">
        <w:t xml:space="preserve"> </w:t>
      </w:r>
    </w:p>
    <w:p w14:paraId="1937EA7D" w14:textId="77777777" w:rsidR="00EF7E0B" w:rsidRPr="0051153A" w:rsidRDefault="00EF7E0B" w:rsidP="00B052E6">
      <w:pPr>
        <w:pStyle w:val="PICTURES"/>
      </w:pPr>
      <w:r w:rsidRPr="0051153A">
        <w:drawing>
          <wp:inline distT="0" distB="0" distL="0" distR="0" wp14:anchorId="05E8D75C" wp14:editId="0A687A4C">
            <wp:extent cx="2673955" cy="1775638"/>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692858" cy="1788191"/>
                    </a:xfrm>
                    <a:prstGeom prst="rect">
                      <a:avLst/>
                    </a:prstGeom>
                  </pic:spPr>
                </pic:pic>
              </a:graphicData>
            </a:graphic>
          </wp:inline>
        </w:drawing>
      </w:r>
      <w:r w:rsidRPr="0051153A">
        <w:t xml:space="preserve"> </w:t>
      </w:r>
      <w:r w:rsidRPr="0051153A">
        <w:drawing>
          <wp:inline distT="0" distB="0" distL="0" distR="0" wp14:anchorId="5760119A" wp14:editId="4C45B338">
            <wp:extent cx="1478915" cy="1660536"/>
            <wp:effectExtent l="0" t="0" r="6985"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490434" cy="1673470"/>
                    </a:xfrm>
                    <a:prstGeom prst="rect">
                      <a:avLst/>
                    </a:prstGeom>
                  </pic:spPr>
                </pic:pic>
              </a:graphicData>
            </a:graphic>
          </wp:inline>
        </w:drawing>
      </w:r>
    </w:p>
    <w:p w14:paraId="112B699F" w14:textId="1806A4EE" w:rsidR="00EF7E0B" w:rsidRPr="0051153A" w:rsidRDefault="00EF7E0B" w:rsidP="000023D6">
      <w:pPr>
        <w:pStyle w:val="Caption"/>
      </w:pPr>
      <w:bookmarkStart w:id="142" w:name="_Ref155017995"/>
      <w:r w:rsidRPr="0051153A">
        <w:t xml:space="preserve">Obr. </w:t>
      </w:r>
      <w:r w:rsidRPr="0051153A">
        <w:fldChar w:fldCharType="begin"/>
      </w:r>
      <w:r w:rsidRPr="0051153A">
        <w:instrText xml:space="preserve"> SEQ Obr. \* ARABIC </w:instrText>
      </w:r>
      <w:r w:rsidRPr="0051153A">
        <w:fldChar w:fldCharType="separate"/>
      </w:r>
      <w:r w:rsidR="00823192" w:rsidRPr="0051153A">
        <w:rPr>
          <w:noProof/>
        </w:rPr>
        <w:t>18</w:t>
      </w:r>
      <w:r w:rsidRPr="0051153A">
        <w:rPr>
          <w:noProof/>
        </w:rPr>
        <w:fldChar w:fldCharType="end"/>
      </w:r>
      <w:r w:rsidRPr="0051153A">
        <w:t xml:space="preserve"> Graf scény a kartézský souřadnicový systém three.js aplikace.</w:t>
      </w:r>
      <w:r w:rsidR="0051153A" w:rsidRPr="0051153A">
        <w:t xml:space="preserve"> zdroj:</w:t>
      </w:r>
      <w:r w:rsidRPr="0051153A">
        <w:t xml:space="preserve"> </w:t>
      </w:r>
      <w:r w:rsidRPr="0051153A">
        <w:fldChar w:fldCharType="begin"/>
      </w:r>
      <w:r w:rsidRPr="0051153A">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Pr="0051153A">
        <w:fldChar w:fldCharType="separate"/>
      </w:r>
      <w:r w:rsidRPr="0051153A">
        <w:t>(three.js Contributors 2023c; Discover three.js Contributors 2023)</w:t>
      </w:r>
      <w:r w:rsidRPr="0051153A">
        <w:fldChar w:fldCharType="end"/>
      </w:r>
      <w:bookmarkEnd w:id="142"/>
    </w:p>
    <w:p w14:paraId="497FB2AE" w14:textId="3C71AB3E" w:rsidR="00EF7E0B" w:rsidRDefault="00EF7E0B" w:rsidP="00EF7E0B">
      <w:pPr>
        <w:pStyle w:val="Normlnprvnodsazen"/>
        <w:rPr>
          <w:lang w:eastAsia="en-US"/>
        </w:rPr>
      </w:pPr>
      <w:proofErr w:type="spellStart"/>
      <w:r w:rsidRPr="0051153A">
        <w:rPr>
          <w:lang w:eastAsia="en-US"/>
        </w:rPr>
        <w:t>Geolokace</w:t>
      </w:r>
      <w:proofErr w:type="spellEnd"/>
      <w:r w:rsidRPr="0051153A">
        <w:rPr>
          <w:lang w:eastAsia="en-US"/>
        </w:rPr>
        <w:t xml:space="preserve"> v three.js není </w:t>
      </w:r>
      <w:r w:rsidRPr="0051153A">
        <w:t>inherentně</w:t>
      </w:r>
      <w:r w:rsidRPr="0051153A">
        <w:rPr>
          <w:lang w:eastAsia="en-US"/>
        </w:rPr>
        <w:t xml:space="preserve"> implementována. Využívá 3D kartézské soustavy kdy střed scény je (x = 0, y = 0, z = 0) a jednotkou je metr. Jedná se o standard pro vykreslovací </w:t>
      </w:r>
      <w:proofErr w:type="spellStart"/>
      <w:r w:rsidRPr="0051153A">
        <w:rPr>
          <w:lang w:eastAsia="en-US"/>
        </w:rPr>
        <w:t>enginy</w:t>
      </w:r>
      <w:proofErr w:type="spellEnd"/>
      <w:r w:rsidRPr="0051153A">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51153A">
        <w:rPr>
          <w:i/>
          <w:iCs/>
          <w:lang w:eastAsia="en-US"/>
        </w:rPr>
        <w:t>translace</w:t>
      </w:r>
      <w:r w:rsidRPr="0051153A">
        <w:rPr>
          <w:lang w:eastAsia="en-US"/>
        </w:rPr>
        <w:t xml:space="preserve">, </w:t>
      </w:r>
      <w:r w:rsidRPr="0051153A">
        <w:rPr>
          <w:i/>
          <w:iCs/>
          <w:lang w:eastAsia="en-US"/>
        </w:rPr>
        <w:t>rotace</w:t>
      </w:r>
      <w:r w:rsidRPr="0051153A">
        <w:rPr>
          <w:lang w:eastAsia="en-US"/>
        </w:rPr>
        <w:t xml:space="preserve">, </w:t>
      </w:r>
      <w:proofErr w:type="spellStart"/>
      <w:r w:rsidRPr="0051153A">
        <w:rPr>
          <w:i/>
          <w:iCs/>
          <w:lang w:eastAsia="en-US"/>
        </w:rPr>
        <w:t>scaling</w:t>
      </w:r>
      <w:proofErr w:type="spellEnd"/>
      <w:r w:rsidRPr="0051153A">
        <w:rPr>
          <w:lang w:eastAsia="en-US"/>
        </w:rPr>
        <w:t xml:space="preserve">) je definována v souřadnicovém systému </w:t>
      </w:r>
      <w:r w:rsidR="005A518A" w:rsidRPr="0051153A">
        <w:rPr>
          <w:lang w:eastAsia="en-US"/>
        </w:rPr>
        <w:t>rodičovského</w:t>
      </w:r>
      <w:r w:rsidRPr="0051153A">
        <w:rPr>
          <w:lang w:eastAsia="en-US"/>
        </w:rPr>
        <w:t xml:space="preserve"> </w:t>
      </w:r>
      <w:proofErr w:type="spellStart"/>
      <w:r w:rsidRPr="0051153A">
        <w:rPr>
          <w:lang w:eastAsia="en-US"/>
        </w:rPr>
        <w:t>nódu</w:t>
      </w:r>
      <w:proofErr w:type="spellEnd"/>
      <w:r w:rsidRPr="0051153A">
        <w:rPr>
          <w:lang w:eastAsia="en-US"/>
        </w:rPr>
        <w:t xml:space="preserve"> v rámci grafu scény.</w:t>
      </w:r>
      <w:r>
        <w:rPr>
          <w:lang w:eastAsia="en-US"/>
        </w:rPr>
        <w:t xml:space="preserve"> </w:t>
      </w:r>
    </w:p>
    <w:p w14:paraId="3AFFDB58" w14:textId="28F9560B" w:rsidR="0051153A" w:rsidRDefault="00EF7E0B" w:rsidP="00B052E6">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w:t>
      </w:r>
      <w:r w:rsidRPr="00270239">
        <w:rPr>
          <w:lang w:eastAsia="en-US"/>
        </w:rPr>
        <w:t xml:space="preserve">m </w:t>
      </w:r>
      <w:proofErr w:type="spellStart"/>
      <w:r w:rsidRPr="00270239">
        <w:rPr>
          <w:lang w:eastAsia="en-US"/>
        </w:rPr>
        <w:t>WebXR</w:t>
      </w:r>
      <w:proofErr w:type="spellEnd"/>
      <w:r w:rsidRPr="00270239">
        <w:rPr>
          <w:lang w:eastAsia="en-US"/>
        </w:rPr>
        <w:t xml:space="preserve"> aplikace (viz. kap.</w:t>
      </w:r>
      <w:r w:rsidR="00270239">
        <w:rPr>
          <w:lang w:eastAsia="en-US"/>
        </w:rPr>
        <w:t xml:space="preserve"> </w:t>
      </w:r>
      <w:r w:rsidR="00270239">
        <w:rPr>
          <w:lang w:eastAsia="en-US"/>
        </w:rPr>
        <w:fldChar w:fldCharType="begin"/>
      </w:r>
      <w:r w:rsidR="00270239">
        <w:rPr>
          <w:lang w:eastAsia="en-US"/>
        </w:rPr>
        <w:instrText xml:space="preserve"> REF _Ref154993681 \w \h </w:instrText>
      </w:r>
      <w:r w:rsidR="00270239">
        <w:rPr>
          <w:lang w:eastAsia="en-US"/>
        </w:rPr>
      </w:r>
      <w:r w:rsidR="00270239">
        <w:rPr>
          <w:lang w:eastAsia="en-US"/>
        </w:rPr>
        <w:fldChar w:fldCharType="separate"/>
      </w:r>
      <w:r w:rsidR="00823192">
        <w:rPr>
          <w:b/>
          <w:bCs/>
          <w:lang w:val="en-US" w:eastAsia="en-US"/>
        </w:rPr>
        <w:t>Error! Reference source not found.</w:t>
      </w:r>
      <w:r w:rsidR="00270239">
        <w:rPr>
          <w:lang w:eastAsia="en-US"/>
        </w:rPr>
        <w:fldChar w:fldCharType="end"/>
      </w:r>
      <w:r w:rsidR="00270239" w:rsidRPr="00270239">
        <w:rPr>
          <w:lang w:eastAsia="en-US"/>
        </w:rPr>
        <w:t xml:space="preserve"> </w:t>
      </w:r>
      <w:r w:rsidR="00270239" w:rsidRPr="00270239">
        <w:rPr>
          <w:lang w:eastAsia="en-US"/>
        </w:rPr>
        <w:fldChar w:fldCharType="begin"/>
      </w:r>
      <w:r w:rsidR="00270239" w:rsidRPr="00270239">
        <w:rPr>
          <w:lang w:eastAsia="en-US"/>
        </w:rPr>
        <w:instrText xml:space="preserve"> REF _Ref154993681 \h </w:instrText>
      </w:r>
      <w:r w:rsidR="00270239">
        <w:rPr>
          <w:lang w:eastAsia="en-US"/>
        </w:rPr>
        <w:instrText xml:space="preserve"> \* MERGEFORMAT </w:instrText>
      </w:r>
      <w:r w:rsidR="00270239" w:rsidRPr="00270239">
        <w:rPr>
          <w:lang w:eastAsia="en-US"/>
        </w:rPr>
      </w:r>
      <w:r w:rsidR="00270239" w:rsidRPr="00270239">
        <w:rPr>
          <w:lang w:eastAsia="en-US"/>
        </w:rPr>
        <w:fldChar w:fldCharType="separate"/>
      </w:r>
      <w:r w:rsidR="00823192">
        <w:rPr>
          <w:b/>
          <w:bCs/>
          <w:lang w:val="en-US" w:eastAsia="en-US"/>
        </w:rPr>
        <w:t>Error! Reference source not found.</w:t>
      </w:r>
      <w:r w:rsidR="00270239" w:rsidRPr="00270239">
        <w:rPr>
          <w:lang w:eastAsia="en-US"/>
        </w:rPr>
        <w:fldChar w:fldCharType="end"/>
      </w:r>
      <w:r w:rsidRPr="00270239">
        <w:rPr>
          <w:lang w:eastAsia="en-US"/>
        </w:rPr>
        <w:t>).</w:t>
      </w:r>
      <w:r w:rsidRPr="00C74EEE">
        <w:rPr>
          <w:lang w:eastAsia="en-US"/>
        </w:rPr>
        <w:t xml:space="preserve"> </w:t>
      </w: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r w:rsidR="005A518A">
        <w:rPr>
          <w:lang w:val="en-US" w:eastAsia="en-US"/>
        </w:rPr>
        <w:t>&lt;</w:t>
      </w:r>
      <w:proofErr w:type="spellStart"/>
      <w:r>
        <w:rPr>
          <w:lang w:eastAsia="en-US"/>
        </w:rPr>
        <w:t>button</w:t>
      </w:r>
      <w:proofErr w:type="spellEnd"/>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w:t>
      </w:r>
      <w:r w:rsidR="005A518A">
        <w:rPr>
          <w:lang w:eastAsia="en-US"/>
        </w:rPr>
        <w:t xml:space="preserve">Za účelem tvorby imerzního prostředí je tedy zapotřebí vlastního vývoje kolizní logiky (kolizní geometrie, </w:t>
      </w:r>
      <w:proofErr w:type="spellStart"/>
      <w:r w:rsidR="005A518A" w:rsidRPr="005A518A">
        <w:rPr>
          <w:i/>
          <w:iCs/>
          <w:lang w:eastAsia="en-US"/>
        </w:rPr>
        <w:t>raycasting</w:t>
      </w:r>
      <w:proofErr w:type="spellEnd"/>
      <w:r w:rsidR="005A518A">
        <w:rPr>
          <w:lang w:eastAsia="en-US"/>
        </w:rPr>
        <w:t xml:space="preserve">), pohybu ve scéně a celkově způsobu interakce s objekty. </w:t>
      </w:r>
      <w:r w:rsidR="00270239">
        <w:rPr>
          <w:lang w:eastAsia="en-US"/>
        </w:rPr>
        <w:t>Z tohoto důvodu je vývoj VP jen za pomocí three.js netriviální záležitostí a je vhodné využit již implementovaná řešení.</w:t>
      </w:r>
    </w:p>
    <w:p w14:paraId="248DE709" w14:textId="72E51869" w:rsidR="00DC2D7C" w:rsidRDefault="00EF7E0B" w:rsidP="00DC2D7C">
      <w:pPr>
        <w:rPr>
          <w:b/>
          <w:bCs/>
        </w:rPr>
      </w:pPr>
      <w:r w:rsidRPr="00467A7E">
        <w:rPr>
          <w:b/>
          <w:bCs/>
        </w:rPr>
        <w:t xml:space="preserve">Babylon.js </w:t>
      </w:r>
    </w:p>
    <w:p w14:paraId="28439706" w14:textId="01B3D6E4"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3D scén na základě </w:t>
      </w:r>
      <w:proofErr w:type="spellStart"/>
      <w:r>
        <w:rPr>
          <w:lang w:eastAsia="en-US"/>
        </w:rPr>
        <w:t>WebGL</w:t>
      </w:r>
      <w:proofErr w:type="spellEnd"/>
      <w:r>
        <w:rPr>
          <w:lang w:eastAsia="en-US"/>
        </w:rPr>
        <w:t xml:space="preserve"> aj. API na nižších úrovních. Babylon.js je komunitní open source projekt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lastRenderedPageBreak/>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3D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3D7646D2"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w:t>
      </w:r>
      <w:r w:rsidR="00431D81">
        <w:rPr>
          <w:lang w:eastAsia="en-US"/>
        </w:rPr>
        <w:t>, skrze kterou je možné propojit vykreslovací cyklus s </w:t>
      </w:r>
      <w:proofErr w:type="spellStart"/>
      <w:r w:rsidR="00431D81">
        <w:rPr>
          <w:lang w:eastAsia="en-US"/>
        </w:rPr>
        <w:t>WebXR</w:t>
      </w:r>
      <w:proofErr w:type="spellEnd"/>
      <w:r w:rsidR="00431D81">
        <w:rPr>
          <w:lang w:eastAsia="en-US"/>
        </w:rPr>
        <w:t xml:space="preserve">. </w:t>
      </w:r>
    </w:p>
    <w:p w14:paraId="1E99E904" w14:textId="73CAF327"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skrze</w:t>
      </w:r>
      <w:r w:rsidR="00431D81">
        <w:rPr>
          <w:lang w:eastAsia="en-US"/>
        </w:rPr>
        <w:t xml:space="preserve"> </w:t>
      </w:r>
      <w:proofErr w:type="spellStart"/>
      <w:r w:rsidR="007A4C28" w:rsidRPr="008F0FAE">
        <w:rPr>
          <w:i/>
          <w:iCs/>
          <w:lang w:eastAsia="en-US"/>
        </w:rPr>
        <w:t>fallback</w:t>
      </w:r>
      <w:proofErr w:type="spellEnd"/>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myš, popř. selekce pohledem</w:t>
      </w:r>
      <w:r w:rsidR="00431D81">
        <w:rPr>
          <w:lang w:eastAsia="en-US"/>
        </w:rPr>
        <w:t xml:space="preserve">. </w:t>
      </w:r>
      <w:r w:rsidR="009A376E" w:rsidRPr="008F0FAE">
        <w:rPr>
          <w:lang w:eastAsia="en-US"/>
        </w:rPr>
        <w:t>Pohyb je implementován primárně pomocí teleportace.</w:t>
      </w:r>
      <w:r w:rsidR="00431D81">
        <w:rPr>
          <w:lang w:eastAsia="en-US"/>
        </w:rPr>
        <w:t xml:space="preserve"> Při potřebě pokročilé interakce je nutná vlastní implementace. Babylon.js je primárně knihovnou, tudíž tvorba scény stejně jako u three.js probíhá v rámci kódu. </w:t>
      </w:r>
    </w:p>
    <w:p w14:paraId="7BB38681" w14:textId="7D37EDF4" w:rsidR="00B36706" w:rsidRDefault="00B36706" w:rsidP="00B36706">
      <w:pPr>
        <w:pStyle w:val="Malnadpis"/>
      </w:pPr>
      <w:proofErr w:type="spellStart"/>
      <w:r>
        <w:t>PlayCanvas</w:t>
      </w:r>
      <w:proofErr w:type="spellEnd"/>
    </w:p>
    <w:p w14:paraId="50A65F8F" w14:textId="4F47AD5F" w:rsidR="00B36706" w:rsidRPr="00431D81" w:rsidRDefault="00B36706" w:rsidP="00B36706">
      <w:pPr>
        <w:pStyle w:val="Malnadpis"/>
        <w:rPr>
          <w:b w:val="0"/>
          <w:bC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w:t>
      </w:r>
      <w:r w:rsidR="008F0FAE">
        <w:rPr>
          <w:b w:val="0"/>
          <w:bCs/>
        </w:rPr>
        <w:t xml:space="preserve"> Velkým rozdílem od výše zmíněných knihoven je fakt, že se jedná o kompletní řešení, které poskytuje grafický editor pro tvorbu 3D scén, textový editor a vývojový server přímo v prohlížeči. Zároveň je možné výsledný projekt publikovat přímo z </w:t>
      </w:r>
      <w:proofErr w:type="spellStart"/>
      <w:r w:rsidR="008F0FAE">
        <w:rPr>
          <w:b w:val="0"/>
          <w:bCs/>
        </w:rPr>
        <w:t>PlayCanvas</w:t>
      </w:r>
      <w:proofErr w:type="spellEnd"/>
      <w:r w:rsidR="008F0FAE">
        <w:rPr>
          <w:b w:val="0"/>
          <w:bCs/>
        </w:rPr>
        <w:t xml:space="preserve"> editoru. Při tvorbě složitějších scén je omezený výkon webového editoru patrný.</w:t>
      </w:r>
    </w:p>
    <w:p w14:paraId="48A8FA0B" w14:textId="2D62677C" w:rsidR="00DB0571" w:rsidRDefault="00DB0571" w:rsidP="00DB0571">
      <w:pPr>
        <w:pStyle w:val="Heading3"/>
      </w:pPr>
      <w:bookmarkStart w:id="143" w:name="_Toc155046827"/>
      <w:r>
        <w:t>VR frameworky</w:t>
      </w:r>
      <w:bookmarkEnd w:id="143"/>
    </w:p>
    <w:p w14:paraId="3EFCC501" w14:textId="28A482FE"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w:t>
      </w:r>
      <w:r w:rsidR="00431D81">
        <w:t>technologie</w:t>
      </w:r>
      <w:r w:rsidR="007D0B72">
        <w:t xml:space="preserve"> specializující se na tvorbu virtuálních prostředí. Jelikož virtuální realita vyžaduje vykreslování 3D prostorou, jsou technologie umožňující tvorbu VP často nadstavbou nad knihovnami zmíněnými v předešlé kapitole.</w:t>
      </w:r>
    </w:p>
    <w:p w14:paraId="0E1CC6FB" w14:textId="67F4EEC8" w:rsidR="00DB0571" w:rsidRDefault="00DB0571" w:rsidP="00DB0571">
      <w:pPr>
        <w:rPr>
          <w:b/>
          <w:bCs/>
        </w:rPr>
      </w:pPr>
      <w:r w:rsidRPr="001F6849">
        <w:rPr>
          <w:b/>
          <w:bCs/>
        </w:rPr>
        <w:t xml:space="preserve">A – </w:t>
      </w:r>
      <w:proofErr w:type="spellStart"/>
      <w:r w:rsidRPr="001F6849">
        <w:rPr>
          <w:b/>
          <w:bCs/>
        </w:rPr>
        <w:t>Frame</w:t>
      </w:r>
      <w:proofErr w:type="spellEnd"/>
    </w:p>
    <w:p w14:paraId="7871FA67" w14:textId="77777777" w:rsidR="006B0B4A" w:rsidRDefault="00DB0571" w:rsidP="006B0B4A">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 A-</w:t>
      </w:r>
      <w:proofErr w:type="spellStart"/>
      <w:r w:rsidRPr="001F6849">
        <w:rPr>
          <w:lang w:eastAsia="en-US"/>
        </w:rPr>
        <w:t>Frame</w:t>
      </w:r>
      <w:proofErr w:type="spellEnd"/>
      <w:r w:rsidRPr="001F6849">
        <w:rPr>
          <w:lang w:eastAsia="en-US"/>
        </w:rPr>
        <w:t xml:space="preserve"> využívá three.js pro manipulaci </w:t>
      </w:r>
      <w:proofErr w:type="spellStart"/>
      <w:r w:rsidRPr="001F6849">
        <w:rPr>
          <w:lang w:eastAsia="en-US"/>
        </w:rPr>
        <w:t>WebGL</w:t>
      </w:r>
      <w:proofErr w:type="spellEnd"/>
      <w:r w:rsidRPr="001F6849">
        <w:rPr>
          <w:lang w:eastAsia="en-US"/>
        </w:rPr>
        <w:t xml:space="preserve"> primitiv. </w:t>
      </w:r>
      <w:r w:rsidRPr="001F6849">
        <w:rPr>
          <w:i/>
          <w:iCs/>
          <w:lang w:eastAsia="en-US"/>
        </w:rPr>
        <w:t xml:space="preserve">Entity – </w:t>
      </w:r>
      <w:proofErr w:type="spellStart"/>
      <w:r w:rsidRPr="001F6849">
        <w:rPr>
          <w:i/>
          <w:iCs/>
          <w:lang w:eastAsia="en-US"/>
        </w:rPr>
        <w:t>Component</w:t>
      </w:r>
      <w:proofErr w:type="spellEnd"/>
      <w:r w:rsidRPr="001F6849">
        <w:rPr>
          <w:lang w:eastAsia="en-US"/>
        </w:rPr>
        <w:t xml:space="preserve"> přístup umožňuje definování entit jakožto elementů přímo v HTML kódu a následně definování komponent v rámci </w:t>
      </w:r>
      <w:proofErr w:type="spellStart"/>
      <w:r w:rsidRPr="001F6849">
        <w:rPr>
          <w:lang w:eastAsia="en-US"/>
        </w:rPr>
        <w:t>JavaScriptu</w:t>
      </w:r>
      <w:proofErr w:type="spellEnd"/>
      <w:r w:rsidRPr="001F6849">
        <w:rPr>
          <w:lang w:eastAsia="en-US"/>
        </w:rPr>
        <w:t xml:space="preserve">. </w:t>
      </w:r>
      <w:r w:rsidRPr="001F6849">
        <w:t>Při renderování scény A-</w:t>
      </w:r>
      <w:proofErr w:type="spellStart"/>
      <w:r w:rsidRPr="001F6849">
        <w:t>Frame</w:t>
      </w:r>
      <w:proofErr w:type="spellEnd"/>
      <w:r w:rsidRPr="001F6849">
        <w:t xml:space="preserve"> knihovna vytváří hierarchii DOM prvků z HTML elementů, které představují různé objekty ve scéně. Tyto prvky mohou být vybírány a manipulovány pomocí </w:t>
      </w:r>
      <w:proofErr w:type="spellStart"/>
      <w:r w:rsidRPr="001F6849">
        <w:t>JavaScriptu</w:t>
      </w:r>
      <w:proofErr w:type="spellEnd"/>
      <w:r w:rsidRPr="001F6849">
        <w:t xml:space="preserve">, stejně jako jakékoliv jiné HTML prvky. Například lze pomocí </w:t>
      </w:r>
      <w:proofErr w:type="spellStart"/>
      <w:r w:rsidRPr="001F6849">
        <w:t>JavaScriptu</w:t>
      </w:r>
      <w:proofErr w:type="spellEnd"/>
      <w:r w:rsidRPr="001F6849">
        <w:t xml:space="preserve"> měnit pozici, rotaci nebo vzhled objektu ve scéně. A-</w:t>
      </w:r>
      <w:proofErr w:type="spellStart"/>
      <w:r w:rsidRPr="001F6849">
        <w:t>Frame</w:t>
      </w:r>
      <w:proofErr w:type="spellEnd"/>
      <w:r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w:t>
      </w:r>
      <w:proofErr w:type="spellStart"/>
      <w:r w:rsidRPr="001F6849">
        <w:t>Frame</w:t>
      </w:r>
      <w:proofErr w:type="spellEnd"/>
      <w:r w:rsidRPr="001F6849">
        <w:t xml:space="preserve"> využívá DOM jako základ pro vytváření a manipulaci s prvky VR na webové stránce.</w:t>
      </w:r>
      <w:r>
        <w:t xml:space="preserve"> Jednoduše A-</w:t>
      </w:r>
      <w:proofErr w:type="spellStart"/>
      <w:r>
        <w:t>Frame</w:t>
      </w:r>
      <w:proofErr w:type="spellEnd"/>
      <w:r>
        <w:t xml:space="preserve"> vytváří </w:t>
      </w:r>
      <w:r w:rsidR="006B0B4A">
        <w:t>framework, ve</w:t>
      </w:r>
      <w:r>
        <w:t xml:space="preserve"> kterém je možné o 3D prostředích přemýšlet jako HTML dokumentech. </w:t>
      </w:r>
      <w:r w:rsidR="006B0B4A">
        <w:t xml:space="preserve">Z pohledu herních </w:t>
      </w:r>
      <w:proofErr w:type="spellStart"/>
      <w:r w:rsidR="006B0B4A">
        <w:t>enginů</w:t>
      </w:r>
      <w:proofErr w:type="spellEnd"/>
      <w:r w:rsidR="006B0B4A">
        <w:t xml:space="preserve"> </w:t>
      </w:r>
      <w:proofErr w:type="spellStart"/>
      <w:r w:rsidR="006B0B4A">
        <w:t>aframe</w:t>
      </w:r>
      <w:proofErr w:type="spellEnd"/>
      <w:r w:rsidR="006B0B4A">
        <w:t xml:space="preserve"> nahrazuje GUI editor strukturou HTML.</w:t>
      </w:r>
    </w:p>
    <w:p w14:paraId="0FDFAE9D" w14:textId="3FA6FC57" w:rsidR="006B0B4A" w:rsidRDefault="006B0B4A" w:rsidP="006B0B4A">
      <w:pPr>
        <w:pStyle w:val="Normlnprvnodsazen"/>
      </w:pPr>
      <w:r w:rsidRPr="006B0B4A">
        <w:lastRenderedPageBreak/>
        <w:t>V případě kompatibility s </w:t>
      </w:r>
      <w:proofErr w:type="spellStart"/>
      <w:r w:rsidRPr="006B0B4A">
        <w:t>WebXR</w:t>
      </w:r>
      <w:proofErr w:type="spellEnd"/>
      <w:r w:rsidRPr="006B0B4A">
        <w:t xml:space="preserve"> specifikací A-</w:t>
      </w:r>
      <w:proofErr w:type="spellStart"/>
      <w:r w:rsidRPr="006B0B4A">
        <w:t>Frame</w:t>
      </w:r>
      <w:proofErr w:type="spellEnd"/>
      <w:r w:rsidRPr="006B0B4A">
        <w:t xml:space="preserve"> rozšiřuje abstrakce (VR </w:t>
      </w:r>
      <w:proofErr w:type="spellStart"/>
      <w:r w:rsidRPr="006B0B4A">
        <w:t>Buttton</w:t>
      </w:r>
      <w:proofErr w:type="spellEnd"/>
      <w:r w:rsidRPr="006B0B4A">
        <w:t>) poskytované v rámci three.js o další funkcionalitu. Pouhým přidáním elementu &lt;a-</w:t>
      </w:r>
      <w:proofErr w:type="spellStart"/>
      <w:r w:rsidRPr="006B0B4A">
        <w:t>scene</w:t>
      </w:r>
      <w:proofErr w:type="spellEnd"/>
      <w:r w:rsidRPr="006B0B4A">
        <w:t xml:space="preserve">&gt; do </w:t>
      </w:r>
      <w:r>
        <w:t>HTML</w:t>
      </w:r>
      <w:r w:rsidRPr="006B0B4A">
        <w:t xml:space="preserve"> dokumentu je možné dosáhnout VP s podporou pro 3 </w:t>
      </w:r>
      <w:proofErr w:type="spellStart"/>
      <w:r w:rsidRPr="006B0B4A">
        <w:t>DoF</w:t>
      </w:r>
      <w:proofErr w:type="spellEnd"/>
      <w:r w:rsidRPr="006B0B4A">
        <w:t xml:space="preserve"> pohyb.</w:t>
      </w:r>
    </w:p>
    <w:p w14:paraId="008FF652" w14:textId="01FE2CE4" w:rsidR="006B0B4A" w:rsidRDefault="006B0B4A" w:rsidP="006B0B4A">
      <w:pPr>
        <w:pStyle w:val="Normlnprvnodsazen"/>
      </w:pPr>
      <w:r>
        <w:t xml:space="preserve">V případě komplexnějších projektů nežli je jednoduchá scéna s malým počtem objektů se především umisťování jednotlivých objektů v prostoru VP stává velice nepřehledné. V porovnání s GUI editory, kde je možné návrh scény provádět graficky je přístup návrhu scény v rámci HTML dokumentu méně vhodný. Dále komplexní projekty vyžadují </w:t>
      </w:r>
      <w:r w:rsidR="00DB0571">
        <w:t>pokročil</w:t>
      </w:r>
      <w:r>
        <w:t>ou</w:t>
      </w:r>
      <w:r w:rsidR="00DB0571">
        <w:t xml:space="preserve"> optimalizac</w:t>
      </w:r>
      <w:r>
        <w:t>i</w:t>
      </w:r>
      <w:r w:rsidR="00DB0571">
        <w:t xml:space="preserve"> (počet vykreslovacích dotazů, komprese textur, komprese geometrie aj.). A-</w:t>
      </w:r>
      <w:proofErr w:type="spellStart"/>
      <w:r w:rsidR="00DB0571">
        <w:t>Frame</w:t>
      </w:r>
      <w:proofErr w:type="spellEnd"/>
      <w:r w:rsidR="00DB0571">
        <w:t xml:space="preserve"> sám o sobě poskytuje pouze základní podporu optimalizačních procesů. Je tedy na </w:t>
      </w:r>
      <w:r>
        <w:t>vývojáři,</w:t>
      </w:r>
      <w:r w:rsidR="00DB0571">
        <w:t xml:space="preserve"> aby tyto techniky implementoval. </w:t>
      </w:r>
    </w:p>
    <w:p w14:paraId="19A9A5A0" w14:textId="2B494087" w:rsidR="00DB0571" w:rsidRPr="00DD1D11" w:rsidRDefault="00DB0571" w:rsidP="00DD1D11">
      <w:pPr>
        <w:pStyle w:val="Normlnprvnodsazen"/>
        <w:ind w:firstLine="0"/>
        <w:rPr>
          <w:b/>
          <w:bCs/>
          <w:lang w:val="en-US" w:eastAsia="en-US"/>
        </w:rPr>
      </w:pPr>
      <w:r w:rsidRPr="00DD1D11">
        <w:rPr>
          <w:b/>
          <w:bCs/>
          <w:lang w:val="en-US" w:eastAsia="en-US"/>
        </w:rPr>
        <w:t xml:space="preserve">Needle engine </w:t>
      </w:r>
    </w:p>
    <w:p w14:paraId="7FC9DB5F" w14:textId="32933AA7" w:rsidR="00DD1D11" w:rsidRDefault="00DB0571" w:rsidP="00DD1D11">
      <w:r w:rsidRPr="001F6849">
        <w:t>Jedná se o webový runtime pro 3D aplikace</w:t>
      </w:r>
      <w:r w:rsidR="00DD1D11">
        <w:t xml:space="preserve"> (Unity, </w:t>
      </w:r>
      <w:proofErr w:type="spellStart"/>
      <w:r w:rsidR="00DD1D11">
        <w:t>Blender</w:t>
      </w:r>
      <w:proofErr w:type="spellEnd"/>
      <w:r w:rsidR="00DD1D11">
        <w:t>)</w:t>
      </w:r>
      <w:r w:rsidRPr="001F6849">
        <w:t>.</w:t>
      </w:r>
      <w:r w:rsidR="00DD1D11">
        <w:t xml:space="preserve"> U</w:t>
      </w:r>
      <w:r w:rsidRPr="001F6849">
        <w:t xml:space="preserve">možňuje propojení mezi Unity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engine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Unity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scénu. </w:t>
      </w:r>
      <w:r w:rsidR="00DD1D11">
        <w:t xml:space="preserve">Primární výhodou </w:t>
      </w:r>
      <w:proofErr w:type="spellStart"/>
      <w:r w:rsidR="00DD1D11">
        <w:t>Needle</w:t>
      </w:r>
      <w:proofErr w:type="spellEnd"/>
      <w:r w:rsidR="00DD1D11">
        <w:t xml:space="preserve"> </w:t>
      </w:r>
      <w:proofErr w:type="spellStart"/>
      <w:r w:rsidR="00DD1D11">
        <w:t>enignu</w:t>
      </w:r>
      <w:proofErr w:type="spellEnd"/>
      <w:r w:rsidR="00DD1D11">
        <w:t xml:space="preserve"> je možnost rychlých iterací při vývoji. Změny provedené v Unity editoru se okamžitě promítají ve vygenerované three.js aplikaci běžící na vývojovém serveru. Unity engine sám o sobě poskytuje export projektů do HTML5 a </w:t>
      </w:r>
      <w:proofErr w:type="spellStart"/>
      <w:r w:rsidRPr="00DD1D11">
        <w:t>WebGL</w:t>
      </w:r>
      <w:proofErr w:type="spellEnd"/>
      <w:r w:rsidRPr="00DD1D11">
        <w:t xml:space="preserve"> umožňuje export pomocí IL2CPP do C++ a následně do </w:t>
      </w:r>
      <w:proofErr w:type="spellStart"/>
      <w:r w:rsidRPr="00DD1D11">
        <w:rPr>
          <w:i/>
          <w:iCs/>
        </w:rPr>
        <w:t>WebAssembly</w:t>
      </w:r>
      <w:proofErr w:type="spellEnd"/>
      <w:r w:rsidRPr="00DD1D11">
        <w:rPr>
          <w:i/>
          <w:iCs/>
        </w:rPr>
        <w:t>,</w:t>
      </w:r>
      <w:r w:rsidRPr="00DD1D11">
        <w:t xml:space="preserve"> což umožňuje spuštění výkonnostně náročných scén ve webovém prostředí. Toto je však umožněno na úkor rychlosti prototypování a iteracím ve vývoji samotné scény.</w:t>
      </w:r>
      <w:r w:rsidR="00DD1D11">
        <w:t xml:space="preserve"> </w:t>
      </w:r>
      <w:r w:rsidRPr="001F6849">
        <w:t>Výsledná webová aplikace je kompletně vykreslována pomocí three.js. Komponenty definované v rámci Unity Editoru jsou mapovány na vlastnosti a metody three.js třídy Object3D a graf</w:t>
      </w:r>
      <w:r w:rsidR="00DD1D11">
        <w:t>u</w:t>
      </w:r>
      <w:r w:rsidRPr="001F6849">
        <w:t xml:space="preserve"> scény. Vlastní komponenty </w:t>
      </w:r>
      <w:r w:rsidR="00DD1D11">
        <w:t xml:space="preserve">je možné psát pomocí </w:t>
      </w:r>
      <w:proofErr w:type="spellStart"/>
      <w:r w:rsidR="00DD1D11">
        <w:t>javascriptu</w:t>
      </w:r>
      <w:proofErr w:type="spellEnd"/>
      <w:r w:rsidR="00DD1D11">
        <w:t xml:space="preserve">. </w:t>
      </w:r>
      <w:proofErr w:type="spellStart"/>
      <w:r w:rsidRPr="001F6849">
        <w:t>Needle</w:t>
      </w:r>
      <w:proofErr w:type="spellEnd"/>
      <w:r w:rsidRPr="001F6849">
        <w:t xml:space="preserve"> </w:t>
      </w:r>
      <w:proofErr w:type="spellStart"/>
      <w:r w:rsidRPr="001F6849">
        <w:t>Enigne</w:t>
      </w:r>
      <w:proofErr w:type="spellEnd"/>
      <w:r w:rsidRPr="001F6849">
        <w:t xml:space="preserve"> následně </w:t>
      </w:r>
      <w:r w:rsidR="00DD1D11">
        <w:t xml:space="preserve">komponenty </w:t>
      </w:r>
      <w:r w:rsidRPr="001F6849">
        <w:t xml:space="preserve">automaticky </w:t>
      </w:r>
      <w:r w:rsidR="00DD1D11">
        <w:t xml:space="preserve">přeloží </w:t>
      </w:r>
      <w:r w:rsidRPr="001F6849">
        <w:t xml:space="preserve">do C# ekvivalentu, tudíž je možné s nimi automaticky pracovat v Unity. </w:t>
      </w:r>
      <w:proofErr w:type="spellStart"/>
      <w:r w:rsidRPr="001F6849">
        <w:t>Needle</w:t>
      </w:r>
      <w:proofErr w:type="spellEnd"/>
      <w:r w:rsidRPr="001F6849">
        <w:t xml:space="preserve"> Engine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:Souhrn předpřipravených komponentů a nástrojů, které umožňují tvorbu scény v rámci Unity Editoru</w:t>
      </w:r>
      <w:r w:rsidR="00DD1D11">
        <w:t>, e</w:t>
      </w:r>
      <w:r w:rsidRPr="001F6849">
        <w:t xml:space="preserve">xport vytvořené scény do </w:t>
      </w:r>
      <w:proofErr w:type="spellStart"/>
      <w:r w:rsidRPr="001F6849">
        <w:t>glTF</w:t>
      </w:r>
      <w:proofErr w:type="spellEnd"/>
      <w:r w:rsidRPr="001F6849">
        <w:t xml:space="preserve"> formát</w:t>
      </w:r>
      <w:r w:rsidR="00DD1D11">
        <w:t>u a we</w:t>
      </w:r>
      <w:r w:rsidRPr="001F6849">
        <w:t xml:space="preserve">bové prostředí, které načítá </w:t>
      </w:r>
      <w:proofErr w:type="spellStart"/>
      <w:r w:rsidRPr="001F6849">
        <w:t>glTF</w:t>
      </w:r>
      <w:proofErr w:type="spellEnd"/>
      <w:r w:rsidRPr="001F6849">
        <w:t xml:space="preserve"> soubory a vykresluje je pomocí three.js</w:t>
      </w:r>
      <w:r w:rsidR="00DD1D11">
        <w:t>.</w:t>
      </w:r>
    </w:p>
    <w:p w14:paraId="416B3AFB" w14:textId="6362E835" w:rsidR="00DD1D11" w:rsidRPr="00DD1D11" w:rsidRDefault="00DD1D11" w:rsidP="00DD1D11">
      <w:pPr>
        <w:pStyle w:val="Normlnprvnodsazen"/>
        <w:rPr>
          <w:lang w:eastAsia="en-US"/>
        </w:rPr>
      </w:pPr>
      <w:proofErr w:type="spellStart"/>
      <w:r>
        <w:rPr>
          <w:lang w:eastAsia="en-US"/>
        </w:rPr>
        <w:t>Needle</w:t>
      </w:r>
      <w:proofErr w:type="spellEnd"/>
      <w:r>
        <w:rPr>
          <w:lang w:eastAsia="en-US"/>
        </w:rPr>
        <w:t xml:space="preserve"> engine poskytuje předpřipravené komponenty pro tvorbu základní scény VP. Pokročilá interakce s objekty, popř. pohyb pomocí teleportace je nutné implementovat samostatně. Z hlediska optimalizace </w:t>
      </w:r>
      <w:proofErr w:type="spellStart"/>
      <w:r>
        <w:rPr>
          <w:lang w:eastAsia="en-US"/>
        </w:rPr>
        <w:t>Needle</w:t>
      </w:r>
      <w:proofErr w:type="spellEnd"/>
      <w:r>
        <w:rPr>
          <w:lang w:eastAsia="en-US"/>
        </w:rPr>
        <w:t xml:space="preserve"> engine umožňuje automatickou konverzi textur do formátu</w:t>
      </w:r>
      <w:r w:rsidR="00983B7D">
        <w:rPr>
          <w:lang w:eastAsia="en-US"/>
        </w:rPr>
        <w:t xml:space="preserve"> KTX2</w:t>
      </w:r>
      <w:r>
        <w:rPr>
          <w:lang w:eastAsia="en-US"/>
        </w:rPr>
        <w:t xml:space="preserve">, čímž výrazně snižuje velikost scén. Každopádně </w:t>
      </w:r>
      <w:proofErr w:type="spellStart"/>
      <w:r w:rsidR="00983B7D">
        <w:rPr>
          <w:lang w:eastAsia="en-US"/>
        </w:rPr>
        <w:t>Needle</w:t>
      </w:r>
      <w:proofErr w:type="spellEnd"/>
      <w:r w:rsidR="00983B7D">
        <w:rPr>
          <w:lang w:eastAsia="en-US"/>
        </w:rPr>
        <w:t xml:space="preserve"> engine není optimalizován pro velké projekty v dokumentaci uvádí maximální velikost exportovaných projektu 50 MB a maximálně 500 000 vertexů, a to jen v případě že cílovou platformou je desktop. </w:t>
      </w:r>
    </w:p>
    <w:p w14:paraId="22438B77" w14:textId="77777777" w:rsidR="005B6BC8" w:rsidRDefault="005B6BC8" w:rsidP="005B6BC8">
      <w:pPr>
        <w:pStyle w:val="Heading3"/>
      </w:pPr>
      <w:bookmarkStart w:id="144" w:name="_Toc155046828"/>
      <w:r>
        <w:t xml:space="preserve">Herní </w:t>
      </w:r>
      <w:proofErr w:type="spellStart"/>
      <w:r>
        <w:t>enginy</w:t>
      </w:r>
      <w:bookmarkEnd w:id="144"/>
      <w:proofErr w:type="spellEnd"/>
    </w:p>
    <w:p w14:paraId="688F8E0C" w14:textId="4F6FBE73" w:rsidR="00173EE3" w:rsidRPr="00173EE3" w:rsidRDefault="005B6BC8" w:rsidP="0028129D">
      <w:r w:rsidRPr="00CC22A1">
        <w:t>Tradičně se jedná o desktopové aplikace specializované pro vývoj počítačových her, popř. interaktivních prostředí.  Primárním zaměřením je vývoj her</w:t>
      </w:r>
      <w:r w:rsidR="00983B7D">
        <w:t xml:space="preserve">. Výstupem je tedy binární soubor vytvořený pro danou platformu / operační systém. </w:t>
      </w:r>
      <w:r w:rsidRPr="00CC22A1">
        <w:t xml:space="preserve">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w:t>
      </w:r>
      <w:r w:rsidRPr="00CC22A1">
        <w:lastRenderedPageBreak/>
        <w:t xml:space="preserve">tvorbu v herních </w:t>
      </w:r>
      <w:proofErr w:type="spellStart"/>
      <w:r w:rsidRPr="00CC22A1">
        <w:t>eng</w:t>
      </w:r>
      <w:r w:rsidR="00983B7D">
        <w:t>i</w:t>
      </w:r>
      <w:r w:rsidRPr="00CC22A1">
        <w:t>nech</w:t>
      </w:r>
      <w:proofErr w:type="spellEnd"/>
      <w:r w:rsidRPr="00CC22A1">
        <w:t xml:space="preserve"> s webem je export kompletních projektů do </w:t>
      </w:r>
      <w:proofErr w:type="spellStart"/>
      <w:r w:rsidRPr="00CC22A1">
        <w:t>WebAssembly</w:t>
      </w:r>
      <w:proofErr w:type="spellEnd"/>
      <w:r w:rsidRPr="00022377">
        <w:rPr>
          <w:rStyle w:val="FootnoteReference"/>
        </w:rPr>
        <w:footnoteReference w:id="6"/>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Engine a Godot. Další </w:t>
      </w:r>
      <w:proofErr w:type="spellStart"/>
      <w:r w:rsidRPr="00CC22A1">
        <w:t>enginy</w:t>
      </w:r>
      <w:proofErr w:type="spellEnd"/>
      <w:r w:rsidRPr="00CC22A1">
        <w:t xml:space="preserve"> jako </w:t>
      </w:r>
      <w:proofErr w:type="spellStart"/>
      <w:r w:rsidRPr="00CC22A1">
        <w:t>CryEngine</w:t>
      </w:r>
      <w:proofErr w:type="spellEnd"/>
      <w:r w:rsidRPr="00CC22A1">
        <w:t xml:space="preserve"> popř. Source engine nejsou </w:t>
      </w:r>
      <w:r w:rsidR="008F0FAE" w:rsidRPr="00CC22A1">
        <w:t>kompatibilní</w:t>
      </w:r>
      <w:r w:rsidRPr="00CC22A1">
        <w:t xml:space="preserve"> s </w:t>
      </w:r>
      <w:proofErr w:type="spellStart"/>
      <w:r w:rsidRPr="00CC22A1">
        <w:t>WebGL</w:t>
      </w:r>
      <w:proofErr w:type="spellEnd"/>
      <w:r w:rsidRPr="00CC22A1">
        <w:t xml:space="preserve"> a HTML5.</w:t>
      </w:r>
    </w:p>
    <w:p w14:paraId="106C0D34" w14:textId="57A11401" w:rsidR="00EF7E0B" w:rsidRDefault="00EF7E0B" w:rsidP="00983B7D">
      <w:pPr>
        <w:pStyle w:val="CaptionTabs"/>
      </w:pPr>
      <w:r>
        <w:t xml:space="preserve">Tab. </w:t>
      </w:r>
      <w:r>
        <w:fldChar w:fldCharType="begin"/>
      </w:r>
      <w:r>
        <w:instrText xml:space="preserve"> SEQ Tab. \* ARABIC </w:instrText>
      </w:r>
      <w:r>
        <w:fldChar w:fldCharType="separate"/>
      </w:r>
      <w:r w:rsidR="00823192">
        <w:rPr>
          <w:noProof/>
        </w:rPr>
        <w:t>7</w:t>
      </w:r>
      <w:r>
        <w:rPr>
          <w:noProof/>
        </w:rPr>
        <w:fldChar w:fldCharType="end"/>
      </w:r>
      <w:r>
        <w:t xml:space="preserve"> </w:t>
      </w:r>
      <w:r w:rsidR="00D51ED1">
        <w:t>Přehled populárních h</w:t>
      </w:r>
      <w:r w:rsidR="00983B7D">
        <w:t>erní</w:t>
      </w:r>
      <w:r w:rsidR="00D51ED1">
        <w:t xml:space="preserve">ch </w:t>
      </w:r>
      <w:proofErr w:type="spellStart"/>
      <w:r w:rsidR="00983B7D">
        <w:t>engin</w:t>
      </w:r>
      <w:r w:rsidR="00D51ED1">
        <w:t>ů</w:t>
      </w:r>
      <w:proofErr w:type="spellEnd"/>
      <w:r w:rsidR="00983B7D">
        <w:t>.</w:t>
      </w:r>
      <w:r w:rsidR="00D51ED1">
        <w:t xml:space="preserve"> </w:t>
      </w:r>
      <w:r w:rsidR="00D51ED1">
        <w:fldChar w:fldCharType="begin"/>
      </w:r>
      <w:r w:rsidR="00D51ED1">
        <w:instrText xml:space="preserve"> ADDIN ZOTERO_ITEM CSL_CITATION {"citationID":"ZP7slzDG","properties":{"formattedCitation":"(UnrealEngine 2023; Unity 2023; Seguin 2023)","plainCitation":"(UnrealEngine 2023; Unity 2023; Seguin 2023)","noteIndex":0},"citationItems":[{"id":2131,"uris":["http://zotero.org/groups/4599106/items/J8GRDJ79"],"itemData":{"id":2131,"type":"webpage","abstract":"Complete resources for learning to use Unreal Engine 5","language":"en-US","title":"Unreal Engine 5.3 Documentation","URL":"https://docs.unrealengine.com/5.3/en-US/","author":[{"family":"UnrealEngine","given":""}],"accessed":{"date-parts":[["2024",1,1]]},"issued":{"date-parts":[["2023"]]},"citation-key":"unrealengineUnrealEngineDocumentation2023"}},{"id":2130,"uris":["http://zotero.org/groups/4599106/items/7R25UR9H"],"itemData":{"id":2130,"type":"webpage","abstract":"Docs and guides to work with the Unity ecosystem.","container-title":"Unity Documentation","language":"en","title":"Unity Documentation","URL":"https://docs.unity.com/","author":[{"family":"Unity","given":""}],"accessed":{"date-parts":[["2024",1,1]]},"issued":{"date-parts":[["2023"]]},"citation-key":"unityUnityDocumentation2023"}},{"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D51ED1">
        <w:fldChar w:fldCharType="separate"/>
      </w:r>
      <w:r w:rsidR="00D51ED1" w:rsidRPr="00D51ED1">
        <w:t>(UnrealEngine 2023; Unity 2023; Seguin 2023)</w:t>
      </w:r>
      <w:r w:rsidR="00D51ED1">
        <w:fldChar w:fldCharType="end"/>
      </w:r>
      <w:r w:rsidR="00983B7D">
        <w:t xml:space="preserve"> </w:t>
      </w:r>
    </w:p>
    <w:tbl>
      <w:tblPr>
        <w:tblW w:w="9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2093"/>
        <w:gridCol w:w="916"/>
        <w:gridCol w:w="822"/>
        <w:gridCol w:w="1413"/>
        <w:gridCol w:w="1449"/>
        <w:gridCol w:w="1170"/>
      </w:tblGrid>
      <w:tr w:rsidR="00EF7E0B" w:rsidRPr="00EF7E0B" w14:paraId="1D1FBB31" w14:textId="77777777" w:rsidTr="00983B7D">
        <w:trPr>
          <w:trHeight w:val="525"/>
        </w:trPr>
        <w:tc>
          <w:tcPr>
            <w:tcW w:w="1165" w:type="dxa"/>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2099" w:type="dxa"/>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917" w:type="dxa"/>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418" w:type="dxa"/>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0" w:type="dxa"/>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983B7D">
        <w:trPr>
          <w:trHeight w:val="645"/>
        </w:trPr>
        <w:tc>
          <w:tcPr>
            <w:tcW w:w="1165" w:type="dxa"/>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2099" w:type="dxa"/>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917" w:type="dxa"/>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418" w:type="dxa"/>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0" w:type="dxa"/>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983B7D">
        <w:trPr>
          <w:trHeight w:val="735"/>
        </w:trPr>
        <w:tc>
          <w:tcPr>
            <w:tcW w:w="1165" w:type="dxa"/>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2099" w:type="dxa"/>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917" w:type="dxa"/>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418" w:type="dxa"/>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0" w:type="dxa"/>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983B7D">
        <w:trPr>
          <w:trHeight w:val="1020"/>
        </w:trPr>
        <w:tc>
          <w:tcPr>
            <w:tcW w:w="1165" w:type="dxa"/>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2099" w:type="dxa"/>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917" w:type="dxa"/>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418" w:type="dxa"/>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0" w:type="dxa"/>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983B7D">
        <w:trPr>
          <w:trHeight w:val="915"/>
        </w:trPr>
        <w:tc>
          <w:tcPr>
            <w:tcW w:w="1165" w:type="dxa"/>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2099" w:type="dxa"/>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917" w:type="dxa"/>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418" w:type="dxa"/>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0" w:type="dxa"/>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bl>
    <w:p w14:paraId="6F644DF8" w14:textId="77777777" w:rsidR="005B6BC8" w:rsidRDefault="005B6BC8" w:rsidP="005B6BC8"/>
    <w:p w14:paraId="2DBE73E1" w14:textId="36D4F982" w:rsidR="00AC4DE3" w:rsidRPr="00AC4DE3" w:rsidRDefault="00AC4DE3" w:rsidP="00AC4DE3">
      <w:pPr>
        <w:pStyle w:val="Normlnprvnodsazen"/>
        <w:ind w:firstLine="0"/>
        <w:rPr>
          <w:b/>
          <w:bCs/>
        </w:rPr>
      </w:pPr>
      <w:r w:rsidRPr="00AC4DE3">
        <w:rPr>
          <w:b/>
          <w:bCs/>
        </w:rPr>
        <w:t>Wonderland Engine</w:t>
      </w:r>
    </w:p>
    <w:p w14:paraId="40D7904E" w14:textId="385416EF" w:rsidR="00D51ED1" w:rsidRDefault="00AC4DE3" w:rsidP="001D23E6">
      <w:pPr>
        <w:pStyle w:val="Normlnprvnodsazen"/>
        <w:ind w:firstLine="0"/>
      </w:pPr>
      <w:r>
        <w:t>Wonderland engine je platforma pro tvorbu virtuální a rozšířené reality na webu</w:t>
      </w:r>
      <w:r w:rsidR="00E250CC">
        <w:t xml:space="preserve"> v jejímž zakladatelem a hlavním vývojářem je Jonathan Hale </w:t>
      </w:r>
      <w:r w:rsidR="00E250CC">
        <w:fldChar w:fldCharType="begin"/>
      </w:r>
      <w:r w:rsidR="00E250CC">
        <w:instrText xml:space="preserve"> ADDIN ZOTERO_ITEM CSL_CITATION {"citationID":"6Z7554FZ","properties":{"formattedCitation":"(Wonderland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00E250CC">
        <w:fldChar w:fldCharType="separate"/>
      </w:r>
      <w:r w:rsidR="00E250CC" w:rsidRPr="00E250CC">
        <w:t>(Wonderland engine 2023)</w:t>
      </w:r>
      <w:r w:rsidR="00E250CC">
        <w:fldChar w:fldCharType="end"/>
      </w:r>
      <w:r>
        <w:t>.</w:t>
      </w:r>
      <w:r w:rsidR="005B6BC8">
        <w:t xml:space="preserve"> </w:t>
      </w:r>
      <w:r w:rsidR="009F4413">
        <w:t xml:space="preserve">Wonderland engine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engine, spolu s webovým runtim</w:t>
      </w:r>
      <w:r w:rsidR="00D51ED1">
        <w:t>em</w:t>
      </w:r>
      <w:r w:rsidR="009F4413">
        <w:t xml:space="preserve"> založeným na </w:t>
      </w:r>
      <w:proofErr w:type="spellStart"/>
      <w:r w:rsidR="005B6F17" w:rsidRPr="00D51ED1">
        <w:rPr>
          <w:lang w:val="en-US"/>
        </w:rPr>
        <w:t>W</w:t>
      </w:r>
      <w:r w:rsidR="009F4413" w:rsidRPr="00D51ED1">
        <w:rPr>
          <w:lang w:val="en-US"/>
        </w:rPr>
        <w:t>eb</w:t>
      </w:r>
      <w:r w:rsidR="00D51ED1">
        <w:rPr>
          <w:lang w:val="en-US"/>
        </w:rPr>
        <w:t>A</w:t>
      </w:r>
      <w:r w:rsidR="009F4413" w:rsidRPr="00D51ED1">
        <w:rPr>
          <w:lang w:val="en-US"/>
        </w:rPr>
        <w:t>ssembly</w:t>
      </w:r>
      <w:proofErr w:type="spellEnd"/>
      <w:r w:rsidR="009F4413">
        <w:t xml:space="preserve"> exportu. V porovnání s </w:t>
      </w:r>
      <w:proofErr w:type="spellStart"/>
      <w:r w:rsidR="009F4413">
        <w:t>WebAssembly</w:t>
      </w:r>
      <w:proofErr w:type="spellEnd"/>
      <w:r w:rsidR="009F4413">
        <w:t xml:space="preserve"> exportem z Unity je však iterační doba </w:t>
      </w:r>
      <w:r w:rsidR="00E250CC">
        <w:t xml:space="preserve">vývoje </w:t>
      </w:r>
      <w:r w:rsidR="009F4413">
        <w:t>ve Wonderland mnohem rychlejší, u jednodušších projektů takřka instantní.</w:t>
      </w:r>
      <w:r w:rsidR="00D51ED1">
        <w:t xml:space="preserve"> </w:t>
      </w:r>
      <w:r w:rsidR="00E250CC">
        <w:t>Wonderland engine je technologií, která je stále v úvodní vývojové fázi</w:t>
      </w:r>
      <w:r w:rsidR="001D23E6">
        <w:t xml:space="preserve">. </w:t>
      </w:r>
      <w:r w:rsidR="00D51ED1">
        <w:t>Engine</w:t>
      </w:r>
      <w:r w:rsidR="001D23E6">
        <w:t xml:space="preserve"> je </w:t>
      </w:r>
      <w:r w:rsidR="00E250CC">
        <w:t xml:space="preserve">vyvíjen </w:t>
      </w:r>
      <w:r w:rsidR="001D23E6">
        <w:t xml:space="preserve">od roku 2019 </w:t>
      </w:r>
      <w:r w:rsidR="00E250CC">
        <w:t xml:space="preserve">malým týmem 3 lidí. Jedná se tedy o místy nestabilní technologii, </w:t>
      </w:r>
      <w:r w:rsidR="00D51ED1">
        <w:t>u které</w:t>
      </w:r>
      <w:r w:rsidR="00E250CC">
        <w:t xml:space="preserve"> je možné očekávat nestandardní chování. Wonderland engine je </w:t>
      </w:r>
      <w:r w:rsidR="001D23E6">
        <w:t xml:space="preserve">proprietární </w:t>
      </w:r>
      <w:proofErr w:type="spellStart"/>
      <w:r w:rsidR="001D23E6">
        <w:rPr>
          <w:i/>
          <w:iCs/>
        </w:rPr>
        <w:t>closed</w:t>
      </w:r>
      <w:proofErr w:type="spellEnd"/>
      <w:r w:rsidR="001D23E6">
        <w:rPr>
          <w:i/>
          <w:iCs/>
        </w:rPr>
        <w:t xml:space="preserve"> source</w:t>
      </w:r>
      <w:r w:rsidR="001D23E6">
        <w:t xml:space="preserve"> řešení, které umožňuje volné využití s podmínkou, že veškeré projekty vytvořené v rámci Wonderland </w:t>
      </w:r>
      <w:proofErr w:type="spellStart"/>
      <w:r w:rsidR="001D23E6">
        <w:t>enginu</w:t>
      </w:r>
      <w:proofErr w:type="spellEnd"/>
      <w:r w:rsidR="001D23E6">
        <w:t xml:space="preserve"> nepřináší roční zisk vyšší než 120 000 USD. V tom případě Wonderland požaduje licenční poplatek ve výši 10 % z ročního přijmu. </w:t>
      </w:r>
      <w:r w:rsidR="00D51ED1">
        <w:t xml:space="preserve">Pro </w:t>
      </w:r>
      <w:r w:rsidR="004450F2">
        <w:t>osobní,</w:t>
      </w:r>
      <w:r w:rsidR="00D51ED1">
        <w:t xml:space="preserve"> popř. akademické</w:t>
      </w:r>
      <w:r w:rsidR="001D23E6">
        <w:t xml:space="preserve"> využití je Wonderland volně dostupným řešením.</w:t>
      </w:r>
      <w:r w:rsidR="00A11957">
        <w:t xml:space="preserve"> Wonderland obdobně jako Unity</w:t>
      </w:r>
      <w:r w:rsidR="00D51ED1">
        <w:t xml:space="preserve"> a A-</w:t>
      </w:r>
      <w:proofErr w:type="spellStart"/>
      <w:r w:rsidR="00D51ED1">
        <w:t>Frame</w:t>
      </w:r>
      <w:proofErr w:type="spellEnd"/>
      <w:r w:rsidR="00D51ED1">
        <w:t xml:space="preserve"> </w:t>
      </w:r>
      <w:r w:rsidR="00A11957">
        <w:t>umožňuje tvorbu aplikací pomocí ECS architektury</w:t>
      </w:r>
      <w:r w:rsidR="00D51ED1">
        <w:t xml:space="preserve">. </w:t>
      </w:r>
      <w:r w:rsidR="00F95AAE">
        <w:t>Vlastní komponenty je možné psát v </w:t>
      </w:r>
      <w:proofErr w:type="spellStart"/>
      <w:r w:rsidR="00F95AAE">
        <w:t>javascriptu</w:t>
      </w:r>
      <w:proofErr w:type="spellEnd"/>
      <w:r w:rsidR="00F95AAE">
        <w:t>. Skrze komponenty je následně možné dosáhnout složitějších forem interakce.</w:t>
      </w:r>
    </w:p>
    <w:p w14:paraId="4B1CE912" w14:textId="7CA2350D" w:rsidR="004450F2" w:rsidRPr="00A11957" w:rsidRDefault="004450F2" w:rsidP="004450F2">
      <w:pPr>
        <w:pStyle w:val="Normlnprvnodsazen"/>
      </w:pPr>
      <w:r>
        <w:t xml:space="preserve">Na rozdíl od zmíněných obecných herních </w:t>
      </w:r>
      <w:proofErr w:type="spellStart"/>
      <w:r>
        <w:t>enginů</w:t>
      </w:r>
      <w:proofErr w:type="spellEnd"/>
      <w:r>
        <w:t xml:space="preserve"> je Wonderland specializuje na vývoj VP ve webovém prostředí. Wonderland engine poskytuje plnou integraci s </w:t>
      </w:r>
      <w:proofErr w:type="spellStart"/>
      <w:r>
        <w:t>WebXR</w:t>
      </w:r>
      <w:proofErr w:type="spellEnd"/>
      <w:r>
        <w:t xml:space="preserve"> API. Wonderland vhodně abstrahuje specifika životního cyklu </w:t>
      </w:r>
      <w:proofErr w:type="spellStart"/>
      <w:r>
        <w:t>WebXR</w:t>
      </w:r>
      <w:proofErr w:type="spellEnd"/>
      <w:r>
        <w:t xml:space="preserve"> aplikace, jako jsou dotaz na mód lokálního prostoru, požadavek na uživatelský vstup pro inicializaci VP a propojení s vykreslovacím cyklem, za jednoduchá nastavení v rámci editoru. Za účelem vývoje VP tedy v případě Wonderland </w:t>
      </w:r>
      <w:proofErr w:type="spellStart"/>
      <w:r>
        <w:t>enginu</w:t>
      </w:r>
      <w:proofErr w:type="spellEnd"/>
      <w:r>
        <w:t xml:space="preserve"> není nutné znát </w:t>
      </w:r>
      <w:proofErr w:type="spellStart"/>
      <w:r>
        <w:t>WebXR</w:t>
      </w:r>
      <w:proofErr w:type="spellEnd"/>
      <w:r>
        <w:t xml:space="preserve"> API. Tvorba jednoduchého VP spočívá pouze v návrhu scény (rozmístění objektů v 3D prostoru) a spuštění scény přímo z aplikace. </w:t>
      </w:r>
      <w:r>
        <w:lastRenderedPageBreak/>
        <w:t xml:space="preserve">Wonderland engine zkompiluje celý projekt do binárního </w:t>
      </w:r>
      <w:proofErr w:type="spellStart"/>
      <w:r>
        <w:t>WebAssembly</w:t>
      </w:r>
      <w:proofErr w:type="spellEnd"/>
      <w:r>
        <w:t xml:space="preserve"> souboru, který pak spustí na lokálním vývojovém serveru. </w:t>
      </w:r>
      <w:r>
        <w:fldChar w:fldCharType="begin"/>
      </w:r>
      <w:r>
        <w:instrText xml:space="preserve"> ADDIN ZOTERO_ITEM CSL_CITATION {"citationID":"olDtwxh4","properties":{"formattedCitation":"(Wonderland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fldChar w:fldCharType="separate"/>
      </w:r>
      <w:r w:rsidRPr="004450F2">
        <w:t>(Wonderland engine 2023)</w:t>
      </w:r>
      <w:r>
        <w:fldChar w:fldCharType="end"/>
      </w:r>
      <w:r>
        <w:t xml:space="preserve"> </w:t>
      </w:r>
    </w:p>
    <w:p w14:paraId="11D861F5" w14:textId="10476F86" w:rsidR="00E250CC" w:rsidRDefault="00AC4DE3" w:rsidP="001D23E6">
      <w:pPr>
        <w:pStyle w:val="Normlnprvnodsazen"/>
      </w:pPr>
      <w:r>
        <w:t xml:space="preserve">Primárním zaměřením </w:t>
      </w:r>
      <w:proofErr w:type="spellStart"/>
      <w:r>
        <w:t>enginu</w:t>
      </w:r>
      <w:proofErr w:type="spellEnd"/>
      <w:r>
        <w:t xml:space="preserve"> je </w:t>
      </w:r>
      <w:r w:rsidR="005B6F17">
        <w:t>odstranění</w:t>
      </w:r>
      <w:r>
        <w:t xml:space="preserve"> manuální optimalizace </w:t>
      </w:r>
      <w:r w:rsidR="005B6F17">
        <w:t>modelů</w:t>
      </w:r>
      <w:r>
        <w:t xml:space="preserve"> a aplikační logiky za účelem </w:t>
      </w:r>
      <w:r w:rsidRPr="001D23E6">
        <w:t>dosažení</w:t>
      </w:r>
      <w:r>
        <w:t xml:space="preserve"> vhodného výkonu</w:t>
      </w:r>
      <w:r w:rsidR="005B6F17">
        <w:t xml:space="preserve">. Wonderland tedy poskytuje možnosti optimalizace přímo v rámci editoru, primárně se jedná o automatické procesy zjednodušování geometrie a komprimování textur do formátu. </w:t>
      </w:r>
      <w:r w:rsidR="005B6F17" w:rsidRPr="005B6F17">
        <w:rPr>
          <w:i/>
          <w:iCs/>
        </w:rPr>
        <w:t>.</w:t>
      </w:r>
      <w:proofErr w:type="spellStart"/>
      <w:r w:rsidR="005B6F17" w:rsidRPr="005B6F17">
        <w:rPr>
          <w:i/>
          <w:iCs/>
        </w:rPr>
        <w:t>basis</w:t>
      </w:r>
      <w:proofErr w:type="spellEnd"/>
      <w:r w:rsidR="005B6F17" w:rsidRPr="005B6F17">
        <w:rPr>
          <w:i/>
          <w:iCs/>
        </w:rPr>
        <w:t xml:space="preserve"> </w:t>
      </w:r>
      <w:r w:rsidR="005B6F17" w:rsidRPr="005B6F17">
        <w:rPr>
          <w:i/>
          <w:iCs/>
          <w:lang w:val="en-US"/>
        </w:rPr>
        <w:t>/ ktx2</w:t>
      </w:r>
      <w:r w:rsidR="00D51ED1">
        <w:rPr>
          <w:lang w:val="en-US"/>
        </w:rPr>
        <w:t xml:space="preserve"> </w:t>
      </w:r>
      <w:r w:rsidR="005B6F17">
        <w:t xml:space="preserve"> přímo v rámci editoru. Zároveň p</w:t>
      </w:r>
      <w:r w:rsidR="004C4076">
        <w:t>ro běh aplikace Wonderland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r w:rsidR="005B6F17">
        <w:t xml:space="preserve"> </w:t>
      </w:r>
      <w:r w:rsidR="001D23E6">
        <w:t xml:space="preserve">Wonderland dále poskytuje detailní dokumentaci. Zároveň mimo dokumentaci </w:t>
      </w:r>
      <w:r w:rsidR="00E250CC">
        <w:t xml:space="preserve">má Wonderland engine velice silnou a ochotnou komunitu v prostředí veřejného </w:t>
      </w:r>
      <w:proofErr w:type="spellStart"/>
      <w:r w:rsidR="00E250CC">
        <w:t>Discord</w:t>
      </w:r>
      <w:proofErr w:type="spellEnd"/>
      <w:r w:rsidR="00E250CC">
        <w:t xml:space="preserve"> serve</w:t>
      </w:r>
      <w:r w:rsidR="00A11957">
        <w:t xml:space="preserve">ru. </w:t>
      </w:r>
      <w:r w:rsidR="00E250CC">
        <w:t xml:space="preserve">Spolupráce s touto komunitou je klíčová k řešení problémů při vývoji. </w:t>
      </w:r>
      <w:r w:rsidR="00987BDD">
        <w:t xml:space="preserve">Ačkoliv je Wonderland mladým projektem, existují již uživatelské knihovny, které rozšiřují vestavěné možnosti samotného </w:t>
      </w:r>
      <w:proofErr w:type="spellStart"/>
      <w:r w:rsidR="00987BDD">
        <w:t>enginu</w:t>
      </w:r>
      <w:proofErr w:type="spellEnd"/>
      <w:r w:rsidR="00D820CD">
        <w:t xml:space="preserve">. </w:t>
      </w:r>
      <w:r w:rsidR="004450F2">
        <w:fldChar w:fldCharType="begin"/>
      </w:r>
      <w:r w:rsidR="004450F2">
        <w:instrText xml:space="preserve"> ADDIN ZOTERO_ITEM CSL_CITATION {"citationID":"gKRkJNYs","properties":{"formattedCitation":"(Hale 2023)","plainCitation":"(Hale 2023)","noteIndex":0},"citationItems":[{"id":2137,"uris":["http://zotero.org/groups/4599106/items/VBHIE7YH"],"itemData":{"id":2137,"type":"document","abstract":"With various companies announcing their support for WebXR, there is an acute need to understand its advantages and disadvantages. How does performance and visual fidelity compare? How do you monetize? Can you even build big projects on the web? In their talk, Jonathan Hale, CEO &amp; founder of Wonderland, and Lydia Berry, COO of “The Fitness Resort” will answer your pressing questions about VR, AR and MR on the web.\n\nSpeakers:\nJonathan Hale\nLydia Berry","source":"YouTube","title":"Will WebXR Replace Native XR? with Jonathan Hale &amp; Lydia Berry","title-short":"Will WebXR Replace Native XR?","URL":"https://www.youtube.com/watch?v=PdSOdYDpZdk","author":[{"family":"Hale","given":"Jonathan"}],"accessed":{"date-parts":[["2024",1,1]]},"issued":{"date-parts":[["2023"]]},"citation-key":"haleWillWebXRReplace2023"}}],"schema":"https://github.com/citation-style-language/schema/raw/master/csl-citation.json"} </w:instrText>
      </w:r>
      <w:r w:rsidR="004450F2">
        <w:fldChar w:fldCharType="separate"/>
      </w:r>
      <w:r w:rsidR="004450F2" w:rsidRPr="004450F2">
        <w:t>(Hale 2023)</w:t>
      </w:r>
      <w:r w:rsidR="004450F2">
        <w:fldChar w:fldCharType="end"/>
      </w:r>
    </w:p>
    <w:p w14:paraId="3DC8DFE0" w14:textId="77777777" w:rsidR="004450F2" w:rsidRPr="004450F2" w:rsidRDefault="00770B9C" w:rsidP="00244F74">
      <w:pPr>
        <w:pStyle w:val="Heading3"/>
      </w:pPr>
      <w:bookmarkStart w:id="145" w:name="_Toc155046829"/>
      <w:r>
        <w:t>Služby</w:t>
      </w:r>
      <w:bookmarkEnd w:id="145"/>
      <w:r>
        <w:t xml:space="preserve"> </w:t>
      </w:r>
    </w:p>
    <w:p w14:paraId="1C4D02DE" w14:textId="4FD52811" w:rsidR="00770B9C" w:rsidRDefault="00770B9C" w:rsidP="00F95AAE">
      <w:proofErr w:type="spellStart"/>
      <w:r w:rsidRPr="004450F2">
        <w:rPr>
          <w:lang w:val="en-US"/>
        </w:rPr>
        <w:t>Softwarov</w:t>
      </w:r>
      <w:proofErr w:type="spellEnd"/>
      <w:r>
        <w:t xml:space="preserve">é řešení tvorbu virtuálního prostředí skrze službu. Jedná se o řešení, kdy </w:t>
      </w:r>
      <w:r w:rsidR="00F95AAE">
        <w:t xml:space="preserve">za účelem vytvoření VP není vyžadován vlastní vývoj. </w:t>
      </w:r>
      <w:r>
        <w:t>Uživatel pouze interaktivně konfiguruje, popř. pouze se účastní virtuálního prostředí.</w:t>
      </w:r>
      <w:r w:rsidR="00F95AAE">
        <w:t xml:space="preserve"> Populárním řešením v této kategorii je služba </w:t>
      </w:r>
      <w:proofErr w:type="spellStart"/>
      <w:r w:rsidR="00F95AAE">
        <w:t>Mozzila</w:t>
      </w:r>
      <w:proofErr w:type="spellEnd"/>
      <w:r w:rsidR="00F95AAE">
        <w:t xml:space="preserve"> </w:t>
      </w:r>
      <w:proofErr w:type="spellStart"/>
      <w:r w:rsidR="00F95AAE">
        <w:t>Hubs</w:t>
      </w:r>
      <w:proofErr w:type="spellEnd"/>
      <w:r w:rsidR="00F95AAE">
        <w:t xml:space="preserve">. </w:t>
      </w:r>
    </w:p>
    <w:p w14:paraId="28552061" w14:textId="6C509DAC"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r w:rsidRPr="001F6849">
        <w:rPr>
          <w:b/>
          <w:bCs/>
        </w:rPr>
        <w:t>Hubs</w:t>
      </w:r>
      <w:proofErr w:type="spellEnd"/>
      <w:r w:rsidRPr="001F6849">
        <w:rPr>
          <w:b/>
          <w:bCs/>
        </w:rPr>
        <w:t xml:space="preserve"> </w:t>
      </w:r>
    </w:p>
    <w:p w14:paraId="64E3534C" w14:textId="4120B2A9" w:rsidR="00F95AAE" w:rsidRDefault="00F95AAE" w:rsidP="00173EE3">
      <w:pPr>
        <w:pStyle w:val="Normlnprvnodsazen"/>
        <w:ind w:firstLine="0"/>
      </w:pPr>
      <w:r>
        <w:t xml:space="preserve">Jedná se o softwarové řešení vytvořené společností </w:t>
      </w:r>
      <w:proofErr w:type="spellStart"/>
      <w:r>
        <w:t>Mozzila</w:t>
      </w:r>
      <w:proofErr w:type="spellEnd"/>
      <w:r>
        <w:t xml:space="preserve">. </w:t>
      </w:r>
      <w:r w:rsidR="00DE4E4E" w:rsidRPr="001F6849">
        <w:t xml:space="preserve">Umožňuje tvorbu kolaborativních virtuálních prostředí v rámci webového prohlížeče. </w:t>
      </w:r>
      <w:proofErr w:type="spellStart"/>
      <w:r w:rsidR="00DE4E4E" w:rsidRPr="001F6849">
        <w:t>Mozzila</w:t>
      </w:r>
      <w:proofErr w:type="spellEnd"/>
      <w:r w:rsidR="00DE4E4E" w:rsidRPr="001F6849">
        <w:t xml:space="preserve"> </w:t>
      </w:r>
      <w:proofErr w:type="spellStart"/>
      <w:r w:rsidR="00DE4E4E" w:rsidRPr="001F6849">
        <w:t>Hubs</w:t>
      </w:r>
      <w:proofErr w:type="spellEnd"/>
      <w:r w:rsidR="00DE4E4E" w:rsidRPr="001F6849">
        <w:t xml:space="preserve"> je vystavěna na základech </w:t>
      </w:r>
      <w:proofErr w:type="spellStart"/>
      <w:r w:rsidR="00DE4E4E" w:rsidRPr="001F6849">
        <w:t>WebRTC</w:t>
      </w:r>
      <w:proofErr w:type="spellEnd"/>
      <w:r w:rsidR="00DE4E4E" w:rsidRPr="001F6849">
        <w:t xml:space="preserve"> pro komunikaci a A-</w:t>
      </w:r>
      <w:proofErr w:type="spellStart"/>
      <w:r w:rsidR="00DE4E4E" w:rsidRPr="001F6849">
        <w:t>Frame</w:t>
      </w:r>
      <w:proofErr w:type="spellEnd"/>
      <w:r w:rsidR="00DE4E4E" w:rsidRPr="001F6849">
        <w:t xml:space="preserve">, Three.js a </w:t>
      </w:r>
      <w:proofErr w:type="spellStart"/>
      <w:r w:rsidR="00DE4E4E" w:rsidRPr="001F6849">
        <w:t>WebGL</w:t>
      </w:r>
      <w:proofErr w:type="spellEnd"/>
      <w:r w:rsidR="00DE4E4E" w:rsidRPr="001F6849">
        <w:t xml:space="preserve"> pro tvorbu, vykreslení a interakci 3D scén. Součástí </w:t>
      </w:r>
      <w:proofErr w:type="spellStart"/>
      <w:r w:rsidR="00DE4E4E" w:rsidRPr="001F6849">
        <w:t>Mozzila</w:t>
      </w:r>
      <w:proofErr w:type="spellEnd"/>
      <w:r w:rsidR="00DE4E4E" w:rsidRPr="001F6849">
        <w:t xml:space="preserve"> </w:t>
      </w:r>
      <w:proofErr w:type="spellStart"/>
      <w:r w:rsidR="00DE4E4E" w:rsidRPr="001F6849">
        <w:t>Hubs</w:t>
      </w:r>
      <w:proofErr w:type="spellEnd"/>
      <w:r w:rsidR="00DE4E4E" w:rsidRPr="001F6849">
        <w:t xml:space="preserve"> je i </w:t>
      </w:r>
      <w:proofErr w:type="spellStart"/>
      <w:r w:rsidR="00DE4E4E" w:rsidRPr="001F6849">
        <w:rPr>
          <w:i/>
          <w:iCs/>
        </w:rPr>
        <w:t>Spoke</w:t>
      </w:r>
      <w:proofErr w:type="spellEnd"/>
      <w:r w:rsidR="00DE4E4E" w:rsidRPr="001F6849">
        <w:rPr>
          <w:i/>
          <w:iCs/>
        </w:rPr>
        <w:t xml:space="preserve"> Editor</w:t>
      </w:r>
      <w:r w:rsidR="00DE4E4E" w:rsidRPr="001F6849">
        <w:t>, což je GUI webová aplikace, umožňující interaktivní tvorbu virtuálních prostředí přímo v prohlížeči.</w:t>
      </w:r>
      <w:r>
        <w:t xml:space="preserve"> </w:t>
      </w:r>
      <w:proofErr w:type="spellStart"/>
      <w:r w:rsidR="00DE4E4E">
        <w:t>Mozzila</w:t>
      </w:r>
      <w:proofErr w:type="spellEnd"/>
      <w:r w:rsidR="00DE4E4E">
        <w:t xml:space="preserve"> </w:t>
      </w:r>
      <w:proofErr w:type="spellStart"/>
      <w:r w:rsidR="00DE4E4E">
        <w:t>Hubs</w:t>
      </w:r>
      <w:proofErr w:type="spellEnd"/>
      <w:r w:rsidR="00DE4E4E">
        <w:t xml:space="preserve"> je primárně navržena za cílem vytvořit virtuální kolaborativní prostředí, tedy vhodné pro </w:t>
      </w:r>
      <w:r>
        <w:t>interakci</w:t>
      </w:r>
      <w:r w:rsidR="00DE4E4E">
        <w:t xml:space="preserve"> více </w:t>
      </w:r>
      <w:r>
        <w:t>lidí, tj.</w:t>
      </w:r>
      <w:r w:rsidR="00DE4E4E">
        <w:t xml:space="preserve"> ekvivalent virtuálních hovorů skrze aplikace jako Zoom, MS Teams aj. </w:t>
      </w:r>
      <w:proofErr w:type="spellStart"/>
      <w:r w:rsidR="00DE4E4E">
        <w:t>Hubs</w:t>
      </w:r>
      <w:proofErr w:type="spellEnd"/>
      <w:r w:rsidR="00DE4E4E">
        <w:t xml:space="preserve"> umožňuje přístup a pohyb ve VP v různých mírách imerze, tedy skrze tradiční obrazovku, myš, klávesnici, ale i skrze řadu HMD.</w:t>
      </w:r>
      <w:r>
        <w:t xml:space="preserve"> </w:t>
      </w:r>
      <w:proofErr w:type="spellStart"/>
      <w:r w:rsidR="00EC0EAA">
        <w:t>Hubs</w:t>
      </w:r>
      <w:proofErr w:type="spellEnd"/>
      <w:r w:rsidR="00EC0EAA">
        <w:t xml:space="preserve"> neumožňují fyzikální simulace (detekce kolizí mezi objekty), vývoj pokročilých interakcí s prostředím a objekty mimo základní pohyb a manipulaci a komplexní animace. Zároveň </w:t>
      </w:r>
      <w:proofErr w:type="spellStart"/>
      <w:r w:rsidR="00EC0EAA">
        <w:t>Hubs</w:t>
      </w:r>
      <w:proofErr w:type="spellEnd"/>
      <w:r w:rsidR="00EC0EAA">
        <w:t xml:space="preserve"> nepodporují komprimované formáty a neposkytují způsoby optimalizace geometrie ani textur. V případě komplexních projektů se jedná o nevhodné řešení. </w:t>
      </w:r>
      <w:proofErr w:type="spellStart"/>
      <w:r w:rsidR="00EC0EAA">
        <w:t>Hubs</w:t>
      </w:r>
      <w:proofErr w:type="spellEnd"/>
      <w:r w:rsidR="00EC0EAA">
        <w:t xml:space="preserve"> jsou</w:t>
      </w:r>
      <w:r>
        <w:t xml:space="preserve"> </w:t>
      </w:r>
      <w:r w:rsidR="00DE4E4E">
        <w:t xml:space="preserve">vhodné </w:t>
      </w:r>
      <w:r w:rsidR="00EC0EAA">
        <w:t xml:space="preserve">řešení  </w:t>
      </w:r>
      <w:r w:rsidR="00DE4E4E">
        <w:t xml:space="preserve">primárně pro prostředí vyžadující přítomnost více účastníků, jimiž mohou být virtuální učebny, muzea, galerie </w:t>
      </w:r>
      <w:r>
        <w:fldChar w:fldCharType="begin"/>
      </w:r>
      <w:r>
        <w:instrText xml:space="preserve"> ADDIN ZOTERO_ITEM CSL_CITATION {"citationID":"Ity54Tie","properties":{"formattedCitation":"(Paradowski Creative 2022a)","plainCitation":"(Paradowski Creative 2022a)","noteIndex":0},"citationItems":[{"id":2138,"uris":["http://zotero.org/groups/4599106/items/YG7TBP7U"],"itemData":{"id":2138,"type":"webpage","abstract":"\"Apart: Posters From a Social Distance\" is a creativity-forward pandemic relief initiative using art to benefit the COVID-19 Solidarity Response Fund.","container-title":"Apart","language":"en-US","title":"Apart: Posters from a Social Distance","title-short":"Apart","URL":"https://apartposters.com/","author":[{"family":"Paradowski Creative","given":""}],"accessed":{"date-parts":[["2024",1,1]]},"issued":{"date-parts":[["2022"]]},"citation-key":"paradowskicreativeApartPostersSocial2022"}}],"schema":"https://github.com/citation-style-language/schema/raw/master/csl-citation.json"} </w:instrText>
      </w:r>
      <w:r>
        <w:fldChar w:fldCharType="separate"/>
      </w:r>
      <w:r w:rsidRPr="00F95AAE">
        <w:t>(Paradowski Creative 2022a)</w:t>
      </w:r>
      <w:r>
        <w:fldChar w:fldCharType="end"/>
      </w:r>
      <w:r w:rsidR="00EC0EAA">
        <w:t>, které nevyžadují velká množství dat.</w:t>
      </w:r>
    </w:p>
    <w:p w14:paraId="588FC828" w14:textId="4ECD01C4" w:rsidR="00173EE3" w:rsidRDefault="00173EE3" w:rsidP="00173EE3">
      <w:pPr>
        <w:pStyle w:val="Heading3"/>
      </w:pPr>
      <w:bookmarkStart w:id="146" w:name="_Toc155046830"/>
      <w:r>
        <w:t>Optimalizační nástroje</w:t>
      </w:r>
      <w:bookmarkEnd w:id="146"/>
    </w:p>
    <w:p w14:paraId="03E4D914" w14:textId="12F2DB8C" w:rsidR="004E2FCC" w:rsidRPr="00EC0EAA" w:rsidRDefault="004E2FCC" w:rsidP="004E2FCC">
      <w:r w:rsidRPr="004E2FCC">
        <w:t xml:space="preserve">Primárním cílem optimalizace je dosažení efektivnějšího přenosu dat přes síť a rychlejší načítání stránek. </w:t>
      </w:r>
      <w:r>
        <w:t xml:space="preserve">Na proces optimalizace </w:t>
      </w:r>
      <w:r w:rsidR="00EC0EAA">
        <w:t>je možné</w:t>
      </w:r>
      <w:r>
        <w:t xml:space="preserve"> nahlížet ze dvou pohledů: </w:t>
      </w:r>
      <w:r w:rsidRPr="00EC0EAA">
        <w:rPr>
          <w:b/>
          <w:bCs/>
        </w:rPr>
        <w:t>Modifikace samotných 3D modelu</w:t>
      </w:r>
      <w:r>
        <w:t xml:space="preserve"> a </w:t>
      </w:r>
      <w:r w:rsidRPr="00EC0EAA">
        <w:rPr>
          <w:b/>
          <w:bCs/>
        </w:rPr>
        <w:t>Komprese</w:t>
      </w:r>
      <w:r w:rsidR="00EC0EAA">
        <w:rPr>
          <w:b/>
          <w:bCs/>
        </w:rPr>
        <w:t>.</w:t>
      </w:r>
    </w:p>
    <w:p w14:paraId="756662EF" w14:textId="11418BA1" w:rsidR="006170CC" w:rsidRDefault="006170CC" w:rsidP="00FE5E44">
      <w:pPr>
        <w:pStyle w:val="Normlnprvnodsazen"/>
      </w:pPr>
      <w:r>
        <w:t>Modifikaci 3D modelů tvoří 3 hlavní proc</w:t>
      </w:r>
      <w:r w:rsidR="007C03E4">
        <w:t>esy</w:t>
      </w:r>
      <w:r w:rsidR="004E2FCC" w:rsidRPr="004E2FCC">
        <w:t xml:space="preserve">: optimalizace stromové struktury formátu, optimalizace geometrie a optimalizace textur. První kategorie zahrnuje odstranění prázdných </w:t>
      </w:r>
      <w:proofErr w:type="spellStart"/>
      <w:r w:rsidR="004E2FCC" w:rsidRPr="004E2FCC">
        <w:t>nódů</w:t>
      </w:r>
      <w:proofErr w:type="spellEnd"/>
      <w:r w:rsidR="004E2FCC" w:rsidRPr="004E2FCC">
        <w:t>.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Příklady procesů zahrnují kompresi textur pomocí formátů jako</w:t>
      </w:r>
      <w:r w:rsidR="00E356B6">
        <w:t xml:space="preserve"> WEBP</w:t>
      </w:r>
      <w:r w:rsidRPr="006170CC">
        <w:t xml:space="preserve">, </w:t>
      </w:r>
      <w:r w:rsidR="00E356B6">
        <w:t>KTX2</w:t>
      </w:r>
      <w:r>
        <w:t xml:space="preserve">. </w:t>
      </w:r>
      <w:r w:rsidRPr="006170CC">
        <w:t xml:space="preserve">Pro geometrii jsou zkoumány procesy využívající formáty jako </w:t>
      </w:r>
      <w:proofErr w:type="spellStart"/>
      <w:r w:rsidRPr="006170CC">
        <w:t>gl</w:t>
      </w:r>
      <w:r>
        <w:t>TF</w:t>
      </w:r>
      <w:proofErr w:type="spellEnd"/>
      <w:r w:rsidRPr="006170CC">
        <w:t xml:space="preserve"> a .</w:t>
      </w:r>
      <w:proofErr w:type="spellStart"/>
      <w:r w:rsidRPr="006170CC">
        <w:t>glb</w:t>
      </w:r>
      <w:proofErr w:type="spellEnd"/>
      <w:r w:rsidRPr="006170CC">
        <w:t xml:space="preserve">, s důrazem na </w:t>
      </w:r>
      <w:proofErr w:type="spellStart"/>
      <w:r w:rsidRPr="006170CC">
        <w:rPr>
          <w:i/>
          <w:iCs/>
        </w:rPr>
        <w:t>bundling</w:t>
      </w:r>
      <w:proofErr w:type="spellEnd"/>
      <w:r w:rsidRPr="006170CC">
        <w:t xml:space="preserve"> (slučování </w:t>
      </w:r>
      <w:proofErr w:type="spellStart"/>
      <w:r w:rsidRPr="006170CC">
        <w:t>meshů</w:t>
      </w:r>
      <w:proofErr w:type="spellEnd"/>
      <w:r w:rsidRPr="006170CC">
        <w:t xml:space="preserve"> za účelem </w:t>
      </w:r>
      <w:r w:rsidRPr="006170CC">
        <w:lastRenderedPageBreak/>
        <w:t xml:space="preserve">snížení počtu </w:t>
      </w:r>
      <w:r>
        <w:t>vykreslovacích příkazů</w:t>
      </w:r>
      <w:r w:rsidRPr="006170CC">
        <w:t xml:space="preserve">), </w:t>
      </w:r>
      <w:proofErr w:type="spellStart"/>
      <w:r w:rsidRPr="006170CC">
        <w:rPr>
          <w:i/>
          <w:iCs/>
        </w:rPr>
        <w:t>pruning</w:t>
      </w:r>
      <w:proofErr w:type="spellEnd"/>
      <w:r w:rsidRPr="006170CC">
        <w:t xml:space="preserve"> (odstraňování nepotřebné geometrie) a </w:t>
      </w:r>
      <w:proofErr w:type="spellStart"/>
      <w:r w:rsidRPr="006170CC">
        <w:rPr>
          <w:i/>
          <w:iCs/>
        </w:rPr>
        <w:t>flattening</w:t>
      </w:r>
      <w:proofErr w:type="spellEnd"/>
      <w:r w:rsidRPr="006170CC">
        <w:t xml:space="preserve"> (simplifikace stromové hierarchie). Komprese geometrie je prováděna </w:t>
      </w:r>
      <w:r w:rsidR="00FE5E44">
        <w:t xml:space="preserve">pomocí kompresních formátů </w:t>
      </w:r>
      <w:r w:rsidRPr="006170CC">
        <w:t xml:space="preserve">jako </w:t>
      </w:r>
      <w:proofErr w:type="spellStart"/>
      <w:r w:rsidRPr="00FE5E44">
        <w:rPr>
          <w:i/>
          <w:iCs/>
        </w:rPr>
        <w:t>draco</w:t>
      </w:r>
      <w:proofErr w:type="spellEnd"/>
      <w:r w:rsidRPr="00FE5E44">
        <w:rPr>
          <w:i/>
          <w:iCs/>
        </w:rPr>
        <w:t xml:space="preserve"> </w:t>
      </w:r>
      <w:r w:rsidRPr="006170CC">
        <w:t xml:space="preserve">a </w:t>
      </w:r>
      <w:proofErr w:type="spellStart"/>
      <w:r w:rsidRPr="00FE5E44">
        <w:rPr>
          <w:i/>
          <w:iCs/>
        </w:rPr>
        <w:t>meshopt</w:t>
      </w:r>
      <w:proofErr w:type="spellEnd"/>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12387F33" w:rsidR="00FE5E44" w:rsidRDefault="00FE5E44" w:rsidP="00FE5E44">
      <w:pPr>
        <w:pStyle w:val="Normlnprvnodsazen"/>
        <w:numPr>
          <w:ilvl w:val="0"/>
          <w:numId w:val="66"/>
        </w:numPr>
      </w:pPr>
      <w:proofErr w:type="spellStart"/>
      <w:r w:rsidRPr="00FE5E44">
        <w:rPr>
          <w:b/>
          <w:bCs/>
        </w:rPr>
        <w:t>ZenCompress</w:t>
      </w:r>
      <w:proofErr w:type="spellEnd"/>
      <w:r>
        <w:t xml:space="preserve"> nástroj určený pro kompresi 3D modelů, zaměřující se na efektivní snižování velikosti textur. Jedná se o desktopovou aplikaci s primárním zaměřením na kompresi textur do formátu .</w:t>
      </w:r>
      <w:proofErr w:type="spellStart"/>
      <w:r>
        <w:t>basis</w:t>
      </w:r>
      <w:proofErr w:type="spellEnd"/>
      <w:r>
        <w:t xml:space="preserve"> a ktx2. </w:t>
      </w:r>
      <w:r>
        <w:fldChar w:fldCharType="begin"/>
      </w:r>
      <w:r w:rsidR="00F95AAE">
        <w:instrText xml:space="preserve"> ADDIN ZOTERO_ITEM CSL_CITATION {"citationID":"kfYi4G7A","properties":{"formattedCitation":"(Paradowski Creative 2022b)","plainCitation":"(Paradowski Creative 2022b)","noteIndex":0},"citationItems":[{"id":2102,"uris":["http://zotero.org/groups/4599106/items/VGX6G3FJ"],"itemData":{"id":2102,"type":"software","title":"paradowskicreative/ZenCompress: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00F95AAE" w:rsidRPr="00F95AAE">
        <w:t>(Paradowski Creative 2022b)</w:t>
      </w:r>
      <w:r>
        <w:fldChar w:fldCharType="end"/>
      </w:r>
    </w:p>
    <w:p w14:paraId="499AC8D2" w14:textId="756081E0" w:rsidR="00DA70D9" w:rsidRDefault="00FE5E44" w:rsidP="00DA70D9">
      <w:pPr>
        <w:pStyle w:val="Normlnprvnodsazen"/>
        <w:numPr>
          <w:ilvl w:val="0"/>
          <w:numId w:val="66"/>
        </w:numPr>
      </w:pPr>
      <w:proofErr w:type="spellStart"/>
      <w:r w:rsidRPr="00FE5E44">
        <w:rPr>
          <w:b/>
          <w:bCs/>
        </w:rPr>
        <w:t>gltf-pack</w:t>
      </w:r>
      <w:proofErr w:type="spellEnd"/>
      <w:r>
        <w:t xml:space="preserve"> a </w:t>
      </w:r>
      <w:proofErr w:type="spellStart"/>
      <w:r w:rsidRPr="00FE5E44">
        <w:rPr>
          <w:b/>
          <w:bCs/>
        </w:rPr>
        <w:t>gltf-transform</w:t>
      </w:r>
      <w:proofErr w:type="spellEnd"/>
      <w:r>
        <w:t xml:space="preserve">: Oba tyto nástroje jsou specificky navrženy pro manipulaci s formátem </w:t>
      </w:r>
      <w:proofErr w:type="spellStart"/>
      <w:r>
        <w:t>gltf</w:t>
      </w:r>
      <w:proofErr w:type="spellEnd"/>
      <w:r w:rsidR="00DA70D9">
        <w:t>.</w:t>
      </w:r>
      <w:r>
        <w:t xml:space="preserve"> </w:t>
      </w:r>
      <w:proofErr w:type="spellStart"/>
      <w:r>
        <w:t>gltf-pack</w:t>
      </w:r>
      <w:proofErr w:type="spellEnd"/>
      <w:r>
        <w:t xml:space="preserve"> se zaměřuje na</w:t>
      </w:r>
      <w:r w:rsidR="00DA70D9">
        <w:t xml:space="preserve"> kompresi</w:t>
      </w:r>
      <w:r>
        <w:t xml:space="preserve">, zatímco </w:t>
      </w:r>
      <w:proofErr w:type="spellStart"/>
      <w:r>
        <w:t>gltf-transform</w:t>
      </w:r>
      <w:proofErr w:type="spellEnd"/>
      <w:r>
        <w:t xml:space="preserve"> poskytuje možnosti </w:t>
      </w:r>
      <w:r w:rsidR="00DA70D9">
        <w:t>transformace</w:t>
      </w:r>
      <w:r>
        <w:t xml:space="preserve"> </w:t>
      </w:r>
      <w:r w:rsidR="00DA70D9">
        <w:t xml:space="preserve">i kompresi </w:t>
      </w:r>
      <w:r>
        <w:t>3D modelů</w:t>
      </w:r>
      <w:r w:rsidR="00DA70D9">
        <w:t xml:space="preserve"> a textur. Jedná se o samostatné knihovny poskytující CLI a API pro </w:t>
      </w:r>
      <w:proofErr w:type="spellStart"/>
      <w:r w:rsidR="00DA70D9">
        <w:t>javascript</w:t>
      </w:r>
      <w:proofErr w:type="spellEnd"/>
      <w:r w:rsidR="00DA70D9">
        <w:t xml:space="preserve"> a python.</w:t>
      </w:r>
      <w:r w:rsidR="00426882">
        <w:t xml:space="preserve"> </w:t>
      </w:r>
    </w:p>
    <w:p w14:paraId="1CD7C670" w14:textId="6E774681" w:rsidR="00FE5E44" w:rsidRDefault="00FE5E44" w:rsidP="00426882">
      <w:pPr>
        <w:pStyle w:val="Normlnprvnodsazen"/>
        <w:numPr>
          <w:ilvl w:val="0"/>
          <w:numId w:val="66"/>
        </w:numPr>
      </w:pPr>
      <w:proofErr w:type="spellStart"/>
      <w:r w:rsidRPr="00DA70D9">
        <w:rPr>
          <w:b/>
          <w:bCs/>
        </w:rPr>
        <w:t>Simplygon</w:t>
      </w:r>
      <w:proofErr w:type="spellEnd"/>
      <w:r w:rsidR="00DA70D9">
        <w:t xml:space="preserve"> a </w:t>
      </w:r>
      <w:r w:rsidR="00DA70D9" w:rsidRPr="00DA70D9">
        <w:rPr>
          <w:b/>
          <w:bCs/>
        </w:rPr>
        <w:t xml:space="preserve">Rapid </w:t>
      </w:r>
      <w:proofErr w:type="spellStart"/>
      <w:r w:rsidR="00DA70D9" w:rsidRPr="00DA70D9">
        <w:rPr>
          <w:b/>
          <w:bCs/>
        </w:rPr>
        <w:t>Compact</w:t>
      </w:r>
      <w:proofErr w:type="spellEnd"/>
      <w:r>
        <w:t xml:space="preserve">: </w:t>
      </w:r>
      <w:r w:rsidR="00426882">
        <w:t xml:space="preserve">Jedná se o pokročilá komerční řešení problematiky optimalizace 3D modelů. Podporují řadu datových formátů nejen </w:t>
      </w:r>
      <w:proofErr w:type="spellStart"/>
      <w:r w:rsidR="00426882">
        <w:t>glTF</w:t>
      </w:r>
      <w:proofErr w:type="spellEnd"/>
      <w:r w:rsidR="00426882">
        <w:t xml:space="preserve"> a umožňují využití pokročilých algoritmů jak pro optimalizaci </w:t>
      </w:r>
      <w:r w:rsidR="004716DA">
        <w:t>geometrie,</w:t>
      </w:r>
      <w:r w:rsidR="00426882">
        <w:t xml:space="preserve"> tak textur. </w:t>
      </w:r>
    </w:p>
    <w:p w14:paraId="3C292615" w14:textId="75EF8C35" w:rsidR="007C03E4" w:rsidRDefault="00FE5E44" w:rsidP="00C34F5D">
      <w:pPr>
        <w:pStyle w:val="Normlnprvnodsazen"/>
      </w:pPr>
      <w:r>
        <w:t xml:space="preserve">Důležitým aspektem při výběru optimalizačních nástrojů je jejich podpora v různých prostředích a </w:t>
      </w:r>
      <w:proofErr w:type="spellStart"/>
      <w:r>
        <w:t>enginech</w:t>
      </w:r>
      <w:proofErr w:type="spellEnd"/>
      <w:r>
        <w:t xml:space="preserve">. Například </w:t>
      </w:r>
      <w:proofErr w:type="spellStart"/>
      <w:r>
        <w:t>Mozzila</w:t>
      </w:r>
      <w:proofErr w:type="spellEnd"/>
      <w:r>
        <w:t xml:space="preserve"> </w:t>
      </w:r>
      <w:proofErr w:type="spellStart"/>
      <w:r>
        <w:t>Hubs</w:t>
      </w:r>
      <w:proofErr w:type="spellEnd"/>
      <w:r>
        <w:t xml:space="preserve"> nepodporuje formát KTX2 ve svém </w:t>
      </w:r>
      <w:proofErr w:type="spellStart"/>
      <w:r>
        <w:t>spoke</w:t>
      </w:r>
      <w:proofErr w:type="spellEnd"/>
      <w:r>
        <w:t xml:space="preserve"> editoru</w:t>
      </w:r>
      <w:r w:rsidR="00426882">
        <w:t xml:space="preserve">. Na druhou stranu řešení Wonderland Engine a </w:t>
      </w:r>
      <w:proofErr w:type="spellStart"/>
      <w:r w:rsidR="00426882">
        <w:t>Needle</w:t>
      </w:r>
      <w:proofErr w:type="spellEnd"/>
      <w:r w:rsidR="00426882">
        <w:t xml:space="preserve"> engine poskytují funkcionalitu zmíněných nástrojů v rámci svého procesu. Při použití komprimovaných modelů je pak nutné mít na paměti, že aplikace, která modely bude vykreslovat musí podporovat dekompresi z daných formátů.</w:t>
      </w:r>
      <w:r w:rsidR="00C34F5D">
        <w:t xml:space="preserve"> </w:t>
      </w:r>
      <w:r w:rsidR="007C03E4">
        <w:t>V rámci této práce byla pro optimalizaci modelů využita kombinace manuální optimalizace v</w:t>
      </w:r>
      <w:r w:rsidR="00C34F5D">
        <w:t> </w:t>
      </w:r>
      <w:proofErr w:type="spellStart"/>
      <w:r w:rsidR="007C03E4">
        <w:t>Blenderu</w:t>
      </w:r>
      <w:proofErr w:type="spellEnd"/>
      <w:r w:rsidR="00C34F5D">
        <w:t xml:space="preserve">, </w:t>
      </w:r>
      <w:proofErr w:type="spellStart"/>
      <w:r w:rsidR="007C03E4">
        <w:t>gltf-transform</w:t>
      </w:r>
      <w:proofErr w:type="spellEnd"/>
      <w:r w:rsidR="007C03E4">
        <w:t xml:space="preserve"> CLI</w:t>
      </w:r>
      <w:r w:rsidR="00C34F5D">
        <w:t xml:space="preserve"> a Wonderland </w:t>
      </w:r>
      <w:proofErr w:type="spellStart"/>
      <w:r w:rsidR="00C34F5D">
        <w:t>enginu</w:t>
      </w:r>
      <w:proofErr w:type="spellEnd"/>
      <w:r w:rsidR="007C03E4">
        <w:t xml:space="preserve">. </w:t>
      </w:r>
    </w:p>
    <w:p w14:paraId="765ABA60" w14:textId="0F6284CC" w:rsidR="00BC3D00" w:rsidRDefault="00583E2D" w:rsidP="00BC3D00">
      <w:pPr>
        <w:pStyle w:val="Heading2"/>
        <w:rPr>
          <w:lang w:val="cs-CZ"/>
        </w:rPr>
      </w:pPr>
      <w:bookmarkStart w:id="147" w:name="_Toc155046831"/>
      <w:bookmarkStart w:id="148" w:name="_Ref155125307"/>
      <w:bookmarkStart w:id="149" w:name="_Ref155125311"/>
      <w:r>
        <w:rPr>
          <w:lang w:val="cs-CZ"/>
        </w:rPr>
        <w:t>Výběr technologie</w:t>
      </w:r>
      <w:bookmarkEnd w:id="147"/>
      <w:bookmarkEnd w:id="148"/>
      <w:bookmarkEnd w:id="149"/>
    </w:p>
    <w:p w14:paraId="70828AD8" w14:textId="5B156505" w:rsidR="00364E60" w:rsidRPr="00364E60" w:rsidRDefault="00067472" w:rsidP="00364E60">
      <w:pPr>
        <w:rPr>
          <w:lang w:eastAsia="cs-CZ"/>
        </w:rPr>
      </w:pPr>
      <w:r>
        <w:rPr>
          <w:lang w:eastAsia="cs-CZ"/>
        </w:rPr>
        <w:t>V následující kapitole je odůvodněn způsob výběru technologií pro implementaci pilotní aplikace.</w:t>
      </w:r>
    </w:p>
    <w:p w14:paraId="4EF990B0" w14:textId="77777777" w:rsidR="00067472" w:rsidRDefault="00067472" w:rsidP="00067472">
      <w:pPr>
        <w:pStyle w:val="Normlnprvnodsazen"/>
        <w:keepNext/>
        <w:ind w:firstLine="0"/>
      </w:pPr>
      <w:r w:rsidRPr="004A3AE8">
        <w:rPr>
          <w:noProof/>
        </w:rPr>
        <w:drawing>
          <wp:inline distT="0" distB="0" distL="0" distR="0" wp14:anchorId="7FA060BE" wp14:editId="46AC491E">
            <wp:extent cx="5579745" cy="2446655"/>
            <wp:effectExtent l="0" t="0" r="1905" b="0"/>
            <wp:docPr id="564885510"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510" name="Picture 1" descr="A diagram of a software flowchart&#10;&#10;Description automatically generated"/>
                    <pic:cNvPicPr/>
                  </pic:nvPicPr>
                  <pic:blipFill>
                    <a:blip r:embed="rId36"/>
                    <a:stretch>
                      <a:fillRect/>
                    </a:stretch>
                  </pic:blipFill>
                  <pic:spPr>
                    <a:xfrm>
                      <a:off x="0" y="0"/>
                      <a:ext cx="5579745" cy="2446655"/>
                    </a:xfrm>
                    <a:prstGeom prst="rect">
                      <a:avLst/>
                    </a:prstGeom>
                  </pic:spPr>
                </pic:pic>
              </a:graphicData>
            </a:graphic>
          </wp:inline>
        </w:drawing>
      </w:r>
    </w:p>
    <w:p w14:paraId="4BEC9AC0" w14:textId="140C40EA" w:rsidR="00067472" w:rsidRPr="00067472" w:rsidRDefault="00067472" w:rsidP="000023D6">
      <w:pPr>
        <w:pStyle w:val="Caption"/>
      </w:pPr>
      <w:r>
        <w:t xml:space="preserve">Obr. </w:t>
      </w:r>
      <w:r>
        <w:fldChar w:fldCharType="begin"/>
      </w:r>
      <w:r>
        <w:instrText xml:space="preserve"> SEQ Obr. \* ARABIC </w:instrText>
      </w:r>
      <w:r>
        <w:fldChar w:fldCharType="separate"/>
      </w:r>
      <w:r w:rsidR="00823192">
        <w:rPr>
          <w:noProof/>
        </w:rPr>
        <w:t>19</w:t>
      </w:r>
      <w:r>
        <w:rPr>
          <w:noProof/>
        </w:rPr>
        <w:fldChar w:fldCharType="end"/>
      </w:r>
      <w:r>
        <w:t xml:space="preserve"> Soubor prakticky otestovaných technologií, modře – volně dostupný software, šedě – proprietární.</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1A5B66BA" w14:textId="3F168DE5" w:rsidR="00A77604" w:rsidRDefault="00A77604" w:rsidP="00A77604">
      <w:pPr>
        <w:pStyle w:val="Normlnprvnodsazen"/>
        <w:numPr>
          <w:ilvl w:val="0"/>
          <w:numId w:val="82"/>
        </w:numPr>
        <w:rPr>
          <w:lang w:eastAsia="en-US"/>
        </w:rPr>
      </w:pPr>
      <w:r>
        <w:rPr>
          <w:lang w:eastAsia="en-US"/>
        </w:rPr>
        <w:t>Analýza existujících aplikací vyvinutých pomocí analyzovaných řešení.</w:t>
      </w:r>
    </w:p>
    <w:p w14:paraId="3EC06E2B" w14:textId="2C36794C" w:rsidR="005907E1" w:rsidRDefault="005907E1" w:rsidP="005907E1">
      <w:pPr>
        <w:pStyle w:val="Normlnprvnodsazen"/>
        <w:numPr>
          <w:ilvl w:val="0"/>
          <w:numId w:val="67"/>
        </w:numPr>
        <w:rPr>
          <w:lang w:eastAsia="en-US"/>
        </w:rPr>
      </w:pPr>
      <w:r>
        <w:rPr>
          <w:lang w:eastAsia="en-US"/>
        </w:rPr>
        <w:t>Tvorby testovacích aplikací ve většině výše zmíněných technologií.</w:t>
      </w:r>
      <w:r w:rsidR="00364E60">
        <w:rPr>
          <w:lang w:eastAsia="en-US"/>
        </w:rPr>
        <w:t xml:space="preserve"> (viz. </w:t>
      </w:r>
      <w:r w:rsidR="00364E60">
        <w:rPr>
          <w:lang w:eastAsia="en-US"/>
        </w:rPr>
        <w:fldChar w:fldCharType="begin"/>
      </w:r>
      <w:r w:rsidR="00364E60">
        <w:rPr>
          <w:lang w:eastAsia="en-US"/>
        </w:rPr>
        <w:instrText xml:space="preserve"> REF _Ref155038146 \h </w:instrText>
      </w:r>
      <w:r w:rsidR="00364E60">
        <w:rPr>
          <w:lang w:eastAsia="en-US"/>
        </w:rPr>
      </w:r>
      <w:r w:rsidR="00364E60">
        <w:rPr>
          <w:lang w:eastAsia="en-US"/>
        </w:rPr>
        <w:fldChar w:fldCharType="separate"/>
      </w:r>
      <w:r w:rsidR="00823192">
        <w:t xml:space="preserve">Tab. </w:t>
      </w:r>
      <w:r w:rsidR="00823192">
        <w:rPr>
          <w:noProof/>
        </w:rPr>
        <w:t>8</w:t>
      </w:r>
      <w:r w:rsidR="00823192">
        <w:t xml:space="preserve"> Přehled testovacích aplikací.</w:t>
      </w:r>
      <w:r w:rsidR="00364E60">
        <w:rPr>
          <w:lang w:eastAsia="en-US"/>
        </w:rPr>
        <w:fldChar w:fldCharType="end"/>
      </w:r>
      <w:r w:rsidR="00364E60">
        <w:rPr>
          <w:lang w:eastAsia="en-US"/>
        </w:rPr>
        <w:t>)</w:t>
      </w:r>
    </w:p>
    <w:p w14:paraId="77381D14" w14:textId="78863574" w:rsidR="005907E1" w:rsidRDefault="005907E1" w:rsidP="005907E1">
      <w:pPr>
        <w:pStyle w:val="Normlnprvnodsazen"/>
        <w:numPr>
          <w:ilvl w:val="0"/>
          <w:numId w:val="67"/>
        </w:numPr>
        <w:rPr>
          <w:lang w:eastAsia="en-US"/>
        </w:rPr>
      </w:pPr>
      <w:r>
        <w:rPr>
          <w:lang w:eastAsia="en-US"/>
        </w:rPr>
        <w:lastRenderedPageBreak/>
        <w:t>Konzultace koncepce a zaměření technologie s členy komunity uživatelů / vývojářů.</w:t>
      </w:r>
    </w:p>
    <w:p w14:paraId="2290AE02" w14:textId="77777777" w:rsidR="00364E60"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26F1AD39" w14:textId="187E4F39" w:rsidR="00364E60" w:rsidRDefault="00364E60" w:rsidP="00364E60">
      <w:pPr>
        <w:pStyle w:val="CaptionTabs"/>
      </w:pPr>
      <w:bookmarkStart w:id="150" w:name="_Ref155044453"/>
      <w:bookmarkStart w:id="151" w:name="_Ref155038146"/>
      <w:r>
        <w:t xml:space="preserve">Tab. </w:t>
      </w:r>
      <w:r>
        <w:fldChar w:fldCharType="begin"/>
      </w:r>
      <w:r>
        <w:instrText xml:space="preserve"> SEQ Tab. \* ARABIC </w:instrText>
      </w:r>
      <w:r>
        <w:fldChar w:fldCharType="separate"/>
      </w:r>
      <w:r w:rsidR="00823192">
        <w:rPr>
          <w:noProof/>
        </w:rPr>
        <w:t>8</w:t>
      </w:r>
      <w:r>
        <w:fldChar w:fldCharType="end"/>
      </w:r>
      <w:bookmarkEnd w:id="150"/>
      <w:r>
        <w:t xml:space="preserve"> Přehled testovacích aplikací.</w:t>
      </w:r>
      <w:bookmarkEnd w:id="151"/>
      <w:r>
        <w:t xml:space="preserve"> </w:t>
      </w:r>
    </w:p>
    <w:tbl>
      <w:tblPr>
        <w:tblW w:w="8815" w:type="dxa"/>
        <w:tblLook w:val="04A0" w:firstRow="1" w:lastRow="0" w:firstColumn="1" w:lastColumn="0" w:noHBand="0" w:noVBand="1"/>
      </w:tblPr>
      <w:tblGrid>
        <w:gridCol w:w="1660"/>
        <w:gridCol w:w="1305"/>
        <w:gridCol w:w="739"/>
        <w:gridCol w:w="1015"/>
        <w:gridCol w:w="4096"/>
      </w:tblGrid>
      <w:tr w:rsidR="00364E60" w:rsidRPr="00364E60" w14:paraId="1BFAA95B" w14:textId="77777777" w:rsidTr="00364E60">
        <w:trPr>
          <w:trHeight w:val="240"/>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E135F9"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Technologie</w:t>
            </w:r>
          </w:p>
        </w:tc>
        <w:tc>
          <w:tcPr>
            <w:tcW w:w="1305" w:type="dxa"/>
            <w:tcBorders>
              <w:top w:val="single" w:sz="4" w:space="0" w:color="auto"/>
              <w:left w:val="nil"/>
              <w:bottom w:val="single" w:sz="4" w:space="0" w:color="auto"/>
              <w:right w:val="single" w:sz="4" w:space="0" w:color="auto"/>
            </w:tcBorders>
            <w:shd w:val="clear" w:color="auto" w:fill="auto"/>
            <w:noWrap/>
            <w:vAlign w:val="center"/>
            <w:hideMark/>
          </w:tcPr>
          <w:p w14:paraId="48E07CAE"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Míra imerze</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671BF647"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Pohyb</w:t>
            </w:r>
          </w:p>
        </w:tc>
        <w:tc>
          <w:tcPr>
            <w:tcW w:w="1015" w:type="dxa"/>
            <w:tcBorders>
              <w:top w:val="single" w:sz="4" w:space="0" w:color="auto"/>
              <w:left w:val="nil"/>
              <w:bottom w:val="single" w:sz="4" w:space="0" w:color="auto"/>
              <w:right w:val="single" w:sz="4" w:space="0" w:color="auto"/>
            </w:tcBorders>
            <w:shd w:val="clear" w:color="auto" w:fill="auto"/>
            <w:noWrap/>
            <w:vAlign w:val="center"/>
            <w:hideMark/>
          </w:tcPr>
          <w:p w14:paraId="36C3DE2E"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Interakce</w:t>
            </w:r>
          </w:p>
        </w:tc>
        <w:tc>
          <w:tcPr>
            <w:tcW w:w="4096" w:type="dxa"/>
            <w:tcBorders>
              <w:top w:val="single" w:sz="4" w:space="0" w:color="auto"/>
              <w:left w:val="nil"/>
              <w:bottom w:val="single" w:sz="4" w:space="0" w:color="auto"/>
              <w:right w:val="single" w:sz="4" w:space="0" w:color="auto"/>
            </w:tcBorders>
            <w:shd w:val="clear" w:color="auto" w:fill="auto"/>
            <w:noWrap/>
            <w:vAlign w:val="center"/>
            <w:hideMark/>
          </w:tcPr>
          <w:p w14:paraId="132F6321"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URL</w:t>
            </w:r>
          </w:p>
        </w:tc>
      </w:tr>
      <w:tr w:rsidR="00364E60" w:rsidRPr="00364E60" w14:paraId="47C6B466" w14:textId="77777777" w:rsidTr="00364E60">
        <w:trPr>
          <w:trHeight w:val="24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A3FBCA8"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three.js</w:t>
            </w:r>
          </w:p>
        </w:tc>
        <w:tc>
          <w:tcPr>
            <w:tcW w:w="1305" w:type="dxa"/>
            <w:tcBorders>
              <w:top w:val="nil"/>
              <w:left w:val="nil"/>
              <w:bottom w:val="single" w:sz="4" w:space="0" w:color="auto"/>
              <w:right w:val="single" w:sz="4" w:space="0" w:color="auto"/>
            </w:tcBorders>
            <w:shd w:val="clear" w:color="auto" w:fill="auto"/>
            <w:noWrap/>
            <w:vAlign w:val="center"/>
            <w:hideMark/>
          </w:tcPr>
          <w:p w14:paraId="7A356680"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6DAA24DF"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3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33558044"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722670EA" w14:textId="77777777" w:rsidR="00364E60" w:rsidRPr="00364E60" w:rsidRDefault="00000000" w:rsidP="00364E60">
            <w:pPr>
              <w:spacing w:after="0" w:line="240" w:lineRule="auto"/>
              <w:jc w:val="center"/>
              <w:rPr>
                <w:rFonts w:eastAsia="Times New Roman" w:cs="Calibri"/>
                <w:color w:val="0563C1"/>
                <w:sz w:val="18"/>
                <w:szCs w:val="18"/>
                <w:u w:val="single"/>
              </w:rPr>
            </w:pPr>
            <w:hyperlink r:id="rId37" w:history="1">
              <w:r w:rsidR="00364E60" w:rsidRPr="00364E60">
                <w:rPr>
                  <w:rFonts w:eastAsia="Times New Roman" w:cs="Calibri"/>
                  <w:color w:val="0563C1"/>
                  <w:sz w:val="18"/>
                  <w:szCs w:val="18"/>
                  <w:u w:val="single"/>
                </w:rPr>
                <w:t>https://jendahorak.github.io/disc3vr/</w:t>
              </w:r>
            </w:hyperlink>
          </w:p>
        </w:tc>
      </w:tr>
      <w:tr w:rsidR="00364E60" w:rsidRPr="00364E60" w14:paraId="4BAFD5FF" w14:textId="77777777" w:rsidTr="00364E60">
        <w:trPr>
          <w:trHeight w:val="24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D037C68"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babylon.js</w:t>
            </w:r>
          </w:p>
        </w:tc>
        <w:tc>
          <w:tcPr>
            <w:tcW w:w="1305" w:type="dxa"/>
            <w:tcBorders>
              <w:top w:val="nil"/>
              <w:left w:val="nil"/>
              <w:bottom w:val="single" w:sz="4" w:space="0" w:color="auto"/>
              <w:right w:val="single" w:sz="4" w:space="0" w:color="auto"/>
            </w:tcBorders>
            <w:shd w:val="clear" w:color="auto" w:fill="auto"/>
            <w:noWrap/>
            <w:vAlign w:val="center"/>
            <w:hideMark/>
          </w:tcPr>
          <w:p w14:paraId="79C862F7"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17899EFC"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3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15A4E9C3"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72A8AADD"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38" w:history="1">
              <w:r w:rsidR="00364E60" w:rsidRPr="00364E60">
                <w:rPr>
                  <w:rFonts w:ascii="Calibri" w:eastAsia="Times New Roman" w:hAnsi="Calibri" w:cs="Calibri"/>
                  <w:color w:val="0563C1"/>
                  <w:sz w:val="18"/>
                  <w:szCs w:val="18"/>
                  <w:u w:val="single"/>
                </w:rPr>
                <w:t>https://jendahorak.github.io/babjs/</w:t>
              </w:r>
            </w:hyperlink>
          </w:p>
        </w:tc>
      </w:tr>
      <w:tr w:rsidR="00364E60" w:rsidRPr="00364E60" w14:paraId="2C63B1BD" w14:textId="77777777" w:rsidTr="00364E60">
        <w:trPr>
          <w:trHeight w:val="240"/>
        </w:trPr>
        <w:tc>
          <w:tcPr>
            <w:tcW w:w="1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B17F43" w14:textId="77777777" w:rsidR="00364E60" w:rsidRPr="00364E60" w:rsidRDefault="00364E60" w:rsidP="00364E60">
            <w:pPr>
              <w:spacing w:after="0" w:line="240" w:lineRule="auto"/>
              <w:jc w:val="center"/>
              <w:rPr>
                <w:rFonts w:eastAsia="Times New Roman" w:cs="Calibri"/>
                <w:color w:val="000000"/>
                <w:sz w:val="18"/>
                <w:szCs w:val="18"/>
              </w:rPr>
            </w:pPr>
            <w:proofErr w:type="spellStart"/>
            <w:r w:rsidRPr="00364E60">
              <w:rPr>
                <w:rFonts w:eastAsia="Times New Roman" w:cs="Calibri"/>
                <w:color w:val="000000"/>
                <w:sz w:val="18"/>
                <w:szCs w:val="18"/>
              </w:rPr>
              <w:t>aframe</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3B6C0F32"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3B8FD38C"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3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17B3684B"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58B4D532"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39" w:history="1">
              <w:r w:rsidR="00364E60" w:rsidRPr="00364E60">
                <w:rPr>
                  <w:rFonts w:ascii="Calibri" w:eastAsia="Times New Roman" w:hAnsi="Calibri" w:cs="Calibri"/>
                  <w:color w:val="0563C1"/>
                  <w:sz w:val="18"/>
                  <w:szCs w:val="18"/>
                  <w:u w:val="single"/>
                </w:rPr>
                <w:t>https://jendahorak.github.io/a3sixty/</w:t>
              </w:r>
            </w:hyperlink>
          </w:p>
        </w:tc>
      </w:tr>
      <w:tr w:rsidR="00364E60" w:rsidRPr="00364E60" w14:paraId="4E891A5C" w14:textId="77777777" w:rsidTr="00364E60">
        <w:trPr>
          <w:trHeight w:val="240"/>
        </w:trPr>
        <w:tc>
          <w:tcPr>
            <w:tcW w:w="1660" w:type="dxa"/>
            <w:vMerge/>
            <w:tcBorders>
              <w:top w:val="nil"/>
              <w:left w:val="single" w:sz="4" w:space="0" w:color="auto"/>
              <w:bottom w:val="single" w:sz="4" w:space="0" w:color="auto"/>
              <w:right w:val="single" w:sz="4" w:space="0" w:color="auto"/>
            </w:tcBorders>
            <w:vAlign w:val="center"/>
            <w:hideMark/>
          </w:tcPr>
          <w:p w14:paraId="07A65995" w14:textId="77777777" w:rsidR="00364E60" w:rsidRPr="00364E60" w:rsidRDefault="00364E60" w:rsidP="00364E60">
            <w:pPr>
              <w:spacing w:after="0" w:line="240" w:lineRule="auto"/>
              <w:jc w:val="left"/>
              <w:rPr>
                <w:rFonts w:eastAsia="Times New Roman" w:cs="Calibri"/>
                <w:color w:val="000000"/>
                <w:sz w:val="18"/>
                <w:szCs w:val="18"/>
              </w:rPr>
            </w:pPr>
          </w:p>
        </w:tc>
        <w:tc>
          <w:tcPr>
            <w:tcW w:w="1305" w:type="dxa"/>
            <w:tcBorders>
              <w:top w:val="nil"/>
              <w:left w:val="nil"/>
              <w:bottom w:val="single" w:sz="4" w:space="0" w:color="auto"/>
              <w:right w:val="single" w:sz="4" w:space="0" w:color="auto"/>
            </w:tcBorders>
            <w:shd w:val="clear" w:color="auto" w:fill="auto"/>
            <w:noWrap/>
            <w:vAlign w:val="center"/>
            <w:hideMark/>
          </w:tcPr>
          <w:p w14:paraId="13C76C45" w14:textId="75726B75"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Desktop VR</w:t>
            </w:r>
          </w:p>
        </w:tc>
        <w:tc>
          <w:tcPr>
            <w:tcW w:w="739" w:type="dxa"/>
            <w:tcBorders>
              <w:top w:val="nil"/>
              <w:left w:val="nil"/>
              <w:bottom w:val="single" w:sz="4" w:space="0" w:color="auto"/>
              <w:right w:val="single" w:sz="4" w:space="0" w:color="auto"/>
            </w:tcBorders>
            <w:shd w:val="clear" w:color="auto" w:fill="auto"/>
            <w:noWrap/>
            <w:vAlign w:val="center"/>
            <w:hideMark/>
          </w:tcPr>
          <w:p w14:paraId="64913CF3"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6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32DC24B9"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ne </w:t>
            </w:r>
          </w:p>
        </w:tc>
        <w:tc>
          <w:tcPr>
            <w:tcW w:w="4096" w:type="dxa"/>
            <w:tcBorders>
              <w:top w:val="nil"/>
              <w:left w:val="nil"/>
              <w:bottom w:val="single" w:sz="4" w:space="0" w:color="auto"/>
              <w:right w:val="single" w:sz="4" w:space="0" w:color="auto"/>
            </w:tcBorders>
            <w:shd w:val="clear" w:color="auto" w:fill="auto"/>
            <w:noWrap/>
            <w:vAlign w:val="center"/>
            <w:hideMark/>
          </w:tcPr>
          <w:p w14:paraId="42799D01"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0" w:history="1">
              <w:r w:rsidR="00364E60" w:rsidRPr="00364E60">
                <w:rPr>
                  <w:rFonts w:ascii="Calibri" w:eastAsia="Times New Roman" w:hAnsi="Calibri" w:cs="Calibri"/>
                  <w:color w:val="0563C1"/>
                  <w:sz w:val="18"/>
                  <w:szCs w:val="18"/>
                  <w:u w:val="single"/>
                </w:rPr>
                <w:t xml:space="preserve"> https://foam-jumpy-dianella.glitch.me</w:t>
              </w:r>
            </w:hyperlink>
          </w:p>
        </w:tc>
      </w:tr>
      <w:tr w:rsidR="00364E60" w:rsidRPr="00364E60" w14:paraId="06DBB22E" w14:textId="77777777" w:rsidTr="00364E60">
        <w:trPr>
          <w:trHeight w:val="503"/>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CC523F2" w14:textId="77777777" w:rsidR="00364E60" w:rsidRPr="00364E60" w:rsidRDefault="00364E60" w:rsidP="00364E60">
            <w:pPr>
              <w:spacing w:after="0" w:line="240" w:lineRule="auto"/>
              <w:jc w:val="center"/>
              <w:rPr>
                <w:rFonts w:eastAsia="Times New Roman" w:cs="Calibri"/>
                <w:color w:val="000000"/>
                <w:sz w:val="18"/>
                <w:szCs w:val="18"/>
              </w:rPr>
            </w:pPr>
            <w:proofErr w:type="spellStart"/>
            <w:r w:rsidRPr="00364E60">
              <w:rPr>
                <w:rFonts w:eastAsia="Times New Roman" w:cs="Calibri"/>
                <w:color w:val="000000"/>
                <w:sz w:val="18"/>
                <w:szCs w:val="18"/>
              </w:rPr>
              <w:t>needle</w:t>
            </w:r>
            <w:proofErr w:type="spellEnd"/>
            <w:r w:rsidRPr="00364E60">
              <w:rPr>
                <w:rFonts w:eastAsia="Times New Roman" w:cs="Calibri"/>
                <w:color w:val="000000"/>
                <w:sz w:val="18"/>
                <w:szCs w:val="18"/>
              </w:rPr>
              <w:t xml:space="preserve"> engine</w:t>
            </w:r>
          </w:p>
        </w:tc>
        <w:tc>
          <w:tcPr>
            <w:tcW w:w="1305" w:type="dxa"/>
            <w:tcBorders>
              <w:top w:val="nil"/>
              <w:left w:val="nil"/>
              <w:bottom w:val="single" w:sz="4" w:space="0" w:color="auto"/>
              <w:right w:val="single" w:sz="4" w:space="0" w:color="auto"/>
            </w:tcBorders>
            <w:shd w:val="clear" w:color="auto" w:fill="auto"/>
            <w:noWrap/>
            <w:vAlign w:val="center"/>
            <w:hideMark/>
          </w:tcPr>
          <w:p w14:paraId="3200E3AA"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672AC832"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3 </w:t>
            </w:r>
            <w:proofErr w:type="spellStart"/>
            <w:r w:rsidRPr="00364E60">
              <w:rPr>
                <w:rFonts w:eastAsia="Times New Roman" w:cs="Calibri"/>
                <w:color w:val="000000"/>
                <w:sz w:val="18"/>
                <w:szCs w:val="18"/>
              </w:rPr>
              <w:t>DoF</w:t>
            </w:r>
            <w:proofErr w:type="spellEnd"/>
            <w:r w:rsidRPr="00364E60">
              <w:rPr>
                <w:rFonts w:eastAsia="Times New Roman" w:cs="Calibri"/>
                <w:color w:val="000000"/>
                <w:sz w:val="18"/>
                <w:szCs w:val="18"/>
              </w:rPr>
              <w:t xml:space="preserve"> </w:t>
            </w:r>
          </w:p>
        </w:tc>
        <w:tc>
          <w:tcPr>
            <w:tcW w:w="1015" w:type="dxa"/>
            <w:tcBorders>
              <w:top w:val="nil"/>
              <w:left w:val="nil"/>
              <w:bottom w:val="single" w:sz="4" w:space="0" w:color="auto"/>
              <w:right w:val="single" w:sz="4" w:space="0" w:color="auto"/>
            </w:tcBorders>
            <w:shd w:val="clear" w:color="auto" w:fill="auto"/>
            <w:noWrap/>
            <w:vAlign w:val="center"/>
            <w:hideMark/>
          </w:tcPr>
          <w:p w14:paraId="6F4F2564"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ne </w:t>
            </w:r>
          </w:p>
        </w:tc>
        <w:tc>
          <w:tcPr>
            <w:tcW w:w="4096" w:type="dxa"/>
            <w:tcBorders>
              <w:top w:val="nil"/>
              <w:left w:val="nil"/>
              <w:bottom w:val="single" w:sz="4" w:space="0" w:color="auto"/>
              <w:right w:val="single" w:sz="4" w:space="0" w:color="auto"/>
            </w:tcBorders>
            <w:shd w:val="clear" w:color="auto" w:fill="auto"/>
            <w:noWrap/>
            <w:vAlign w:val="center"/>
            <w:hideMark/>
          </w:tcPr>
          <w:p w14:paraId="4A5A5780"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1" w:history="1">
              <w:r w:rsidR="00364E60" w:rsidRPr="00364E60">
                <w:rPr>
                  <w:rFonts w:ascii="Calibri" w:eastAsia="Times New Roman" w:hAnsi="Calibri" w:cs="Calibri"/>
                  <w:color w:val="0563C1"/>
                  <w:sz w:val="18"/>
                  <w:szCs w:val="18"/>
                  <w:u w:val="single"/>
                </w:rPr>
                <w:t>https://interesting-parallel-bit.glitch.me</w:t>
              </w:r>
            </w:hyperlink>
          </w:p>
        </w:tc>
      </w:tr>
      <w:tr w:rsidR="00364E60" w:rsidRPr="00364E60" w14:paraId="2E3C4A53" w14:textId="77777777" w:rsidTr="00364E60">
        <w:trPr>
          <w:trHeight w:val="240"/>
        </w:trPr>
        <w:tc>
          <w:tcPr>
            <w:tcW w:w="1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54F38AC" w14:textId="77777777" w:rsidR="00364E60" w:rsidRPr="00364E60" w:rsidRDefault="00364E60" w:rsidP="00364E60">
            <w:pPr>
              <w:spacing w:after="0" w:line="240" w:lineRule="auto"/>
              <w:jc w:val="center"/>
              <w:rPr>
                <w:rFonts w:eastAsia="Times New Roman" w:cs="Calibri"/>
                <w:color w:val="000000"/>
                <w:sz w:val="18"/>
                <w:szCs w:val="18"/>
              </w:rPr>
            </w:pPr>
            <w:proofErr w:type="spellStart"/>
            <w:r w:rsidRPr="00364E60">
              <w:rPr>
                <w:rFonts w:eastAsia="Times New Roman" w:cs="Calibri"/>
                <w:color w:val="000000"/>
                <w:sz w:val="18"/>
                <w:szCs w:val="18"/>
              </w:rPr>
              <w:t>mozzila</w:t>
            </w:r>
            <w:proofErr w:type="spellEnd"/>
            <w:r w:rsidRPr="00364E60">
              <w:rPr>
                <w:rFonts w:eastAsia="Times New Roman" w:cs="Calibri"/>
                <w:color w:val="000000"/>
                <w:sz w:val="18"/>
                <w:szCs w:val="18"/>
              </w:rPr>
              <w:t xml:space="preserve"> </w:t>
            </w:r>
            <w:proofErr w:type="spellStart"/>
            <w:r w:rsidRPr="00364E60">
              <w:rPr>
                <w:rFonts w:eastAsia="Times New Roman" w:cs="Calibri"/>
                <w:color w:val="000000"/>
                <w:sz w:val="18"/>
                <w:szCs w:val="18"/>
              </w:rPr>
              <w:t>hubs</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3B3DED89"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Imerzní VR </w:t>
            </w:r>
          </w:p>
        </w:tc>
        <w:tc>
          <w:tcPr>
            <w:tcW w:w="739" w:type="dxa"/>
            <w:tcBorders>
              <w:top w:val="nil"/>
              <w:left w:val="nil"/>
              <w:bottom w:val="single" w:sz="4" w:space="0" w:color="auto"/>
              <w:right w:val="single" w:sz="4" w:space="0" w:color="auto"/>
            </w:tcBorders>
            <w:shd w:val="clear" w:color="auto" w:fill="auto"/>
            <w:noWrap/>
            <w:vAlign w:val="center"/>
            <w:hideMark/>
          </w:tcPr>
          <w:p w14:paraId="51CE6C72"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6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77233CC9"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1DDFD006"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2" w:history="1">
              <w:r w:rsidR="00364E60" w:rsidRPr="00364E60">
                <w:rPr>
                  <w:rFonts w:ascii="Calibri" w:eastAsia="Times New Roman" w:hAnsi="Calibri" w:cs="Calibri"/>
                  <w:color w:val="0563C1"/>
                  <w:sz w:val="18"/>
                  <w:szCs w:val="18"/>
                  <w:u w:val="single"/>
                </w:rPr>
                <w:t>https://hubs.mozilla.com/v3xSqDE/obedient-high-sphere</w:t>
              </w:r>
            </w:hyperlink>
          </w:p>
        </w:tc>
      </w:tr>
      <w:tr w:rsidR="00364E60" w:rsidRPr="00364E60" w14:paraId="352ADCFF" w14:textId="77777777" w:rsidTr="00364E60">
        <w:trPr>
          <w:trHeight w:val="240"/>
        </w:trPr>
        <w:tc>
          <w:tcPr>
            <w:tcW w:w="1660" w:type="dxa"/>
            <w:vMerge/>
            <w:tcBorders>
              <w:top w:val="nil"/>
              <w:left w:val="single" w:sz="4" w:space="0" w:color="auto"/>
              <w:bottom w:val="single" w:sz="4" w:space="0" w:color="auto"/>
              <w:right w:val="single" w:sz="4" w:space="0" w:color="auto"/>
            </w:tcBorders>
            <w:vAlign w:val="center"/>
            <w:hideMark/>
          </w:tcPr>
          <w:p w14:paraId="59FC2B51" w14:textId="77777777" w:rsidR="00364E60" w:rsidRPr="00364E60" w:rsidRDefault="00364E60" w:rsidP="00364E60">
            <w:pPr>
              <w:spacing w:after="0" w:line="240" w:lineRule="auto"/>
              <w:jc w:val="left"/>
              <w:rPr>
                <w:rFonts w:eastAsia="Times New Roman" w:cs="Calibri"/>
                <w:color w:val="000000"/>
                <w:sz w:val="18"/>
                <w:szCs w:val="18"/>
              </w:rPr>
            </w:pPr>
          </w:p>
        </w:tc>
        <w:tc>
          <w:tcPr>
            <w:tcW w:w="1305" w:type="dxa"/>
            <w:tcBorders>
              <w:top w:val="nil"/>
              <w:left w:val="nil"/>
              <w:bottom w:val="single" w:sz="4" w:space="0" w:color="auto"/>
              <w:right w:val="single" w:sz="4" w:space="0" w:color="auto"/>
            </w:tcBorders>
            <w:shd w:val="clear" w:color="auto" w:fill="auto"/>
            <w:noWrap/>
            <w:vAlign w:val="center"/>
            <w:hideMark/>
          </w:tcPr>
          <w:p w14:paraId="3A16A21C"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Imerzní VR </w:t>
            </w:r>
          </w:p>
        </w:tc>
        <w:tc>
          <w:tcPr>
            <w:tcW w:w="739" w:type="dxa"/>
            <w:tcBorders>
              <w:top w:val="nil"/>
              <w:left w:val="nil"/>
              <w:bottom w:val="single" w:sz="4" w:space="0" w:color="auto"/>
              <w:right w:val="single" w:sz="4" w:space="0" w:color="auto"/>
            </w:tcBorders>
            <w:shd w:val="clear" w:color="auto" w:fill="auto"/>
            <w:noWrap/>
            <w:vAlign w:val="center"/>
            <w:hideMark/>
          </w:tcPr>
          <w:p w14:paraId="1155E44A"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6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2723B5BD"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1FFFD8BF"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3" w:history="1">
              <w:r w:rsidR="00364E60" w:rsidRPr="00364E60">
                <w:rPr>
                  <w:rFonts w:ascii="Calibri" w:eastAsia="Times New Roman" w:hAnsi="Calibri" w:cs="Calibri"/>
                  <w:color w:val="0563C1"/>
                  <w:sz w:val="18"/>
                  <w:szCs w:val="18"/>
                  <w:u w:val="single"/>
                </w:rPr>
                <w:t>https://hubs.mozilla.com/PFhZqGd/primary-stylish-festivity/</w:t>
              </w:r>
            </w:hyperlink>
          </w:p>
        </w:tc>
      </w:tr>
      <w:tr w:rsidR="00364E60" w:rsidRPr="00364E60" w14:paraId="7C45ED13" w14:textId="77777777" w:rsidTr="00364E60">
        <w:trPr>
          <w:trHeight w:val="240"/>
        </w:trPr>
        <w:tc>
          <w:tcPr>
            <w:tcW w:w="1660" w:type="dxa"/>
            <w:vMerge/>
            <w:tcBorders>
              <w:top w:val="nil"/>
              <w:left w:val="single" w:sz="4" w:space="0" w:color="auto"/>
              <w:bottom w:val="single" w:sz="4" w:space="0" w:color="auto"/>
              <w:right w:val="single" w:sz="4" w:space="0" w:color="auto"/>
            </w:tcBorders>
            <w:vAlign w:val="center"/>
            <w:hideMark/>
          </w:tcPr>
          <w:p w14:paraId="486CF2A9" w14:textId="77777777" w:rsidR="00364E60" w:rsidRPr="00364E60" w:rsidRDefault="00364E60" w:rsidP="00364E60">
            <w:pPr>
              <w:spacing w:after="0" w:line="240" w:lineRule="auto"/>
              <w:jc w:val="left"/>
              <w:rPr>
                <w:rFonts w:eastAsia="Times New Roman" w:cs="Calibri"/>
                <w:color w:val="000000"/>
                <w:sz w:val="18"/>
                <w:szCs w:val="18"/>
              </w:rPr>
            </w:pPr>
          </w:p>
        </w:tc>
        <w:tc>
          <w:tcPr>
            <w:tcW w:w="1305" w:type="dxa"/>
            <w:tcBorders>
              <w:top w:val="nil"/>
              <w:left w:val="nil"/>
              <w:bottom w:val="single" w:sz="4" w:space="0" w:color="auto"/>
              <w:right w:val="single" w:sz="4" w:space="0" w:color="auto"/>
            </w:tcBorders>
            <w:shd w:val="clear" w:color="auto" w:fill="auto"/>
            <w:noWrap/>
            <w:vAlign w:val="center"/>
            <w:hideMark/>
          </w:tcPr>
          <w:p w14:paraId="16A616F0"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Imerzní VR </w:t>
            </w:r>
          </w:p>
        </w:tc>
        <w:tc>
          <w:tcPr>
            <w:tcW w:w="739" w:type="dxa"/>
            <w:tcBorders>
              <w:top w:val="nil"/>
              <w:left w:val="nil"/>
              <w:bottom w:val="single" w:sz="4" w:space="0" w:color="auto"/>
              <w:right w:val="single" w:sz="4" w:space="0" w:color="auto"/>
            </w:tcBorders>
            <w:shd w:val="clear" w:color="auto" w:fill="auto"/>
            <w:noWrap/>
            <w:vAlign w:val="center"/>
            <w:hideMark/>
          </w:tcPr>
          <w:p w14:paraId="7CCAAAFC"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6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060E6F6D"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ano</w:t>
            </w:r>
          </w:p>
        </w:tc>
        <w:tc>
          <w:tcPr>
            <w:tcW w:w="4096" w:type="dxa"/>
            <w:tcBorders>
              <w:top w:val="nil"/>
              <w:left w:val="nil"/>
              <w:bottom w:val="single" w:sz="4" w:space="0" w:color="auto"/>
              <w:right w:val="single" w:sz="4" w:space="0" w:color="auto"/>
            </w:tcBorders>
            <w:shd w:val="clear" w:color="auto" w:fill="auto"/>
            <w:noWrap/>
            <w:vAlign w:val="center"/>
            <w:hideMark/>
          </w:tcPr>
          <w:p w14:paraId="72D54F08"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4" w:history="1">
              <w:r w:rsidR="00364E60" w:rsidRPr="00364E60">
                <w:rPr>
                  <w:rFonts w:ascii="Calibri" w:eastAsia="Times New Roman" w:hAnsi="Calibri" w:cs="Calibri"/>
                  <w:color w:val="0563C1"/>
                  <w:sz w:val="18"/>
                  <w:szCs w:val="18"/>
                  <w:u w:val="single"/>
                </w:rPr>
                <w:t>https://hubs.mozilla.com/CMa8Xah/vibrant-fixed-plane</w:t>
              </w:r>
            </w:hyperlink>
          </w:p>
        </w:tc>
      </w:tr>
      <w:tr w:rsidR="00364E60" w:rsidRPr="00364E60" w14:paraId="3353E6B7" w14:textId="77777777" w:rsidTr="00364E60">
        <w:trPr>
          <w:trHeight w:val="24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1A4E5D2" w14:textId="77777777" w:rsidR="00364E60" w:rsidRPr="00364E60" w:rsidRDefault="00364E60" w:rsidP="00364E60">
            <w:pPr>
              <w:spacing w:after="0" w:line="240" w:lineRule="auto"/>
              <w:jc w:val="center"/>
              <w:rPr>
                <w:rFonts w:eastAsia="Times New Roman" w:cs="Calibri"/>
                <w:color w:val="000000"/>
                <w:sz w:val="18"/>
                <w:szCs w:val="18"/>
              </w:rPr>
            </w:pPr>
            <w:proofErr w:type="spellStart"/>
            <w:r w:rsidRPr="00364E60">
              <w:rPr>
                <w:rFonts w:eastAsia="Times New Roman" w:cs="Calibri"/>
                <w:color w:val="000000"/>
                <w:sz w:val="18"/>
                <w:szCs w:val="18"/>
              </w:rPr>
              <w:t>wonderland</w:t>
            </w:r>
            <w:proofErr w:type="spellEnd"/>
            <w:r w:rsidRPr="00364E60">
              <w:rPr>
                <w:rFonts w:eastAsia="Times New Roman" w:cs="Calibri"/>
                <w:color w:val="000000"/>
                <w:sz w:val="18"/>
                <w:szCs w:val="18"/>
              </w:rPr>
              <w:t xml:space="preserve"> engine</w:t>
            </w:r>
          </w:p>
        </w:tc>
        <w:tc>
          <w:tcPr>
            <w:tcW w:w="1305" w:type="dxa"/>
            <w:tcBorders>
              <w:top w:val="nil"/>
              <w:left w:val="nil"/>
              <w:bottom w:val="single" w:sz="4" w:space="0" w:color="auto"/>
              <w:right w:val="single" w:sz="4" w:space="0" w:color="auto"/>
            </w:tcBorders>
            <w:shd w:val="clear" w:color="auto" w:fill="auto"/>
            <w:noWrap/>
            <w:vAlign w:val="center"/>
            <w:hideMark/>
          </w:tcPr>
          <w:p w14:paraId="4E115CC4"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0B209CE1"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6 </w:t>
            </w:r>
            <w:proofErr w:type="spellStart"/>
            <w:r w:rsidRPr="00364E60">
              <w:rPr>
                <w:rFonts w:eastAsia="Times New Roman" w:cs="Calibri"/>
                <w:color w:val="000000"/>
                <w:sz w:val="18"/>
                <w:szCs w:val="18"/>
              </w:rPr>
              <w:t>DoF</w:t>
            </w:r>
            <w:proofErr w:type="spellEnd"/>
          </w:p>
        </w:tc>
        <w:tc>
          <w:tcPr>
            <w:tcW w:w="1015" w:type="dxa"/>
            <w:tcBorders>
              <w:top w:val="nil"/>
              <w:left w:val="nil"/>
              <w:bottom w:val="single" w:sz="4" w:space="0" w:color="auto"/>
              <w:right w:val="single" w:sz="4" w:space="0" w:color="auto"/>
            </w:tcBorders>
            <w:shd w:val="clear" w:color="auto" w:fill="auto"/>
            <w:noWrap/>
            <w:vAlign w:val="center"/>
            <w:hideMark/>
          </w:tcPr>
          <w:p w14:paraId="7D2F16C3"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ano</w:t>
            </w:r>
          </w:p>
        </w:tc>
        <w:tc>
          <w:tcPr>
            <w:tcW w:w="4096" w:type="dxa"/>
            <w:tcBorders>
              <w:top w:val="nil"/>
              <w:left w:val="nil"/>
              <w:bottom w:val="single" w:sz="4" w:space="0" w:color="auto"/>
              <w:right w:val="single" w:sz="4" w:space="0" w:color="auto"/>
            </w:tcBorders>
            <w:shd w:val="clear" w:color="auto" w:fill="auto"/>
            <w:noWrap/>
            <w:vAlign w:val="center"/>
            <w:hideMark/>
          </w:tcPr>
          <w:p w14:paraId="12892B6E"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5" w:history="1">
              <w:r w:rsidR="00364E60" w:rsidRPr="00364E60">
                <w:rPr>
                  <w:rFonts w:ascii="Calibri" w:eastAsia="Times New Roman" w:hAnsi="Calibri" w:cs="Calibri"/>
                  <w:color w:val="0563C1"/>
                  <w:sz w:val="18"/>
                  <w:szCs w:val="18"/>
                  <w:u w:val="single"/>
                </w:rPr>
                <w:t>https://jendahorak.github.io/wle-throw/</w:t>
              </w:r>
            </w:hyperlink>
          </w:p>
        </w:tc>
      </w:tr>
    </w:tbl>
    <w:p w14:paraId="35C93FD4" w14:textId="5ED16807" w:rsidR="005907E1" w:rsidRDefault="005907E1" w:rsidP="00364E60">
      <w:pPr>
        <w:pStyle w:val="Normlnprvnodsazen"/>
        <w:ind w:firstLine="0"/>
        <w:rPr>
          <w:lang w:eastAsia="en-US"/>
        </w:rPr>
      </w:pPr>
      <w:r>
        <w:rPr>
          <w:lang w:eastAsia="en-US"/>
        </w:rPr>
        <w:t xml:space="preserve"> </w:t>
      </w:r>
    </w:p>
    <w:p w14:paraId="14FBA965" w14:textId="2A9F760A"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m rozhodovacím kritériem je rychlost a pohodlí vývoje</w:t>
      </w:r>
      <w:r w:rsidR="00364E60">
        <w:t xml:space="preserve"> aplikace</w:t>
      </w:r>
      <w:r w:rsidR="00F51F56">
        <w:t xml:space="preserve">.  </w:t>
      </w:r>
      <w:r w:rsidR="00364E60">
        <w:t>Primárním rozhodovacím kritériem byl fakt</w:t>
      </w:r>
      <w:r w:rsidR="00F51F56">
        <w:t xml:space="preserve">, zdali jsou </w:t>
      </w:r>
      <w:r w:rsidR="00364E60">
        <w:t xml:space="preserve">technologie </w:t>
      </w:r>
      <w:r w:rsidR="00F51F56">
        <w:t xml:space="preserve">poskytují GUI editor scény. Tvorba komplexnějších 3D prostředí bez vizuálního editoru, je návrhově </w:t>
      </w:r>
      <w:r w:rsidR="00364E60">
        <w:t xml:space="preserve">i </w:t>
      </w:r>
      <w:r w:rsidR="00F51F56">
        <w:t xml:space="preserve">implementačně </w:t>
      </w:r>
      <w:r w:rsidR="00364E60">
        <w:t xml:space="preserve">značně </w:t>
      </w:r>
      <w:r w:rsidR="00F51F56">
        <w:t xml:space="preserve">náročná.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w:t>
      </w:r>
      <w:proofErr w:type="spellStart"/>
      <w:r w:rsidR="00364E60">
        <w:rPr>
          <w:b/>
          <w:bCs/>
        </w:rPr>
        <w:t>F</w:t>
      </w:r>
      <w:r w:rsidR="00F51F56" w:rsidRPr="009A775B">
        <w:rPr>
          <w:b/>
          <w:bCs/>
        </w:rPr>
        <w:t>rame</w:t>
      </w:r>
      <w:proofErr w:type="spellEnd"/>
      <w:r w:rsidR="00F51F56">
        <w:t xml:space="preserve"> již poskytuje širší abstrakci nad VP komponenty, pozicování a celková tvorba VP však probíhá v rámci </w:t>
      </w:r>
      <w:r w:rsidR="00364E60">
        <w:t>HTML</w:t>
      </w:r>
      <w:r w:rsidR="00F51F56">
        <w:t xml:space="preserve"> dokumentu. A-</w:t>
      </w:r>
      <w:proofErr w:type="spellStart"/>
      <w:r w:rsidR="00364E60">
        <w:t>F</w:t>
      </w:r>
      <w:r w:rsidR="00F51F56">
        <w:t>rame</w:t>
      </w:r>
      <w:proofErr w:type="spellEnd"/>
      <w:r w:rsidR="00F51F56">
        <w:t xml:space="preserve"> poskytuje inspektor ve formě </w:t>
      </w:r>
      <w:r w:rsidR="00364E60">
        <w:t>GUI</w:t>
      </w:r>
      <w:r w:rsidR="00F51F56">
        <w:t xml:space="preserve"> 3D editoru</w:t>
      </w:r>
      <w:r w:rsidR="009A775B">
        <w:t>,</w:t>
      </w:r>
      <w:r w:rsidR="00364E60">
        <w:t xml:space="preserve"> ten</w:t>
      </w:r>
      <w:r w:rsidR="009A775B">
        <w:t xml:space="preserve"> </w:t>
      </w:r>
      <w:r w:rsidR="00F51F56">
        <w:t xml:space="preserve">je však značně omezený a neposkytuje stejnou míru pohodlí při vývoji jako jiná řešení. </w:t>
      </w:r>
      <w:r w:rsidR="009A775B">
        <w:t xml:space="preserve">Zbývající možnosti tedy jsou </w:t>
      </w:r>
      <w:proofErr w:type="spellStart"/>
      <w:r w:rsidR="009A775B">
        <w:t>enginy</w:t>
      </w:r>
      <w:proofErr w:type="spellEnd"/>
      <w:r w:rsidR="009A775B">
        <w:t xml:space="preserve"> jako </w:t>
      </w:r>
      <w:r w:rsidR="009A775B">
        <w:rPr>
          <w:b/>
          <w:bCs/>
        </w:rPr>
        <w:t>Wonderland</w:t>
      </w:r>
      <w:r w:rsidR="00B335E8">
        <w:rPr>
          <w:b/>
          <w:bCs/>
        </w:rPr>
        <w:t xml:space="preserve"> engine</w:t>
      </w:r>
      <w:r w:rsidR="009A775B">
        <w:rPr>
          <w:b/>
          <w:bCs/>
        </w:rPr>
        <w:t xml:space="preserve"> </w:t>
      </w:r>
      <w:r w:rsidR="00B335E8">
        <w:t xml:space="preserve">a </w:t>
      </w:r>
      <w:proofErr w:type="spellStart"/>
      <w:r w:rsidR="00B335E8" w:rsidRPr="00B335E8">
        <w:rPr>
          <w:b/>
          <w:bCs/>
        </w:rPr>
        <w:t>PlayCanvas</w:t>
      </w:r>
      <w:proofErr w:type="spellEnd"/>
      <w:r w:rsidR="00B335E8">
        <w:t xml:space="preserve"> </w:t>
      </w:r>
      <w:r w:rsidR="009A775B" w:rsidRPr="00B335E8">
        <w:t>popř</w:t>
      </w:r>
      <w:r w:rsidR="009A775B">
        <w:t xml:space="preserve">. propojení Unity s three.js skrze </w:t>
      </w:r>
      <w:proofErr w:type="spellStart"/>
      <w:r w:rsidR="009A775B">
        <w:rPr>
          <w:b/>
          <w:bCs/>
        </w:rPr>
        <w:t>Needle</w:t>
      </w:r>
      <w:proofErr w:type="spellEnd"/>
      <w:r w:rsidR="009A775B">
        <w:rPr>
          <w:b/>
          <w:bCs/>
        </w:rPr>
        <w:t xml:space="preserve"> </w:t>
      </w:r>
      <w:proofErr w:type="spellStart"/>
      <w:r w:rsidR="009A775B">
        <w:rPr>
          <w:b/>
          <w:bCs/>
        </w:rPr>
        <w:t>tools</w:t>
      </w:r>
      <w:proofErr w:type="spellEnd"/>
      <w:r w:rsidR="009A775B">
        <w:t xml:space="preserve"> nebo služby </w:t>
      </w:r>
      <w:r w:rsidR="00B335E8">
        <w:t>jejíž</w:t>
      </w:r>
      <w:r w:rsidR="009A775B">
        <w:t xml:space="preserve"> nejlepším zástupcem je </w:t>
      </w:r>
      <w:r w:rsidR="009A775B">
        <w:rPr>
          <w:b/>
          <w:bCs/>
        </w:rPr>
        <w:t xml:space="preserve">Mozilla </w:t>
      </w:r>
      <w:proofErr w:type="spellStart"/>
      <w:r w:rsidR="009A775B">
        <w:rPr>
          <w:b/>
          <w:bCs/>
        </w:rPr>
        <w:t>Hubs</w:t>
      </w:r>
      <w:proofErr w:type="spellEnd"/>
      <w:r w:rsidR="009A775B">
        <w:t>. Všechn</w:t>
      </w:r>
      <w:r w:rsidR="00437A48">
        <w:t>a</w:t>
      </w:r>
      <w:r w:rsidR="009A775B">
        <w:t xml:space="preserve"> t</w:t>
      </w:r>
      <w:r w:rsidR="00437A48">
        <w:t>a</w:t>
      </w:r>
      <w:r w:rsidR="009A775B">
        <w:t xml:space="preserve">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w:t>
      </w:r>
      <w:r w:rsidR="00437A48">
        <w:t>Tento aspekt je významný, jelikož geografická data obsahují velké množství geometrie. N</w:t>
      </w:r>
      <w:r w:rsidR="00B335E8">
        <w:t xml:space="preserve">ejslabším řešením v tomto ohledu je </w:t>
      </w:r>
      <w:proofErr w:type="spellStart"/>
      <w:r w:rsidR="00B335E8" w:rsidRPr="00437A48">
        <w:rPr>
          <w:b/>
          <w:bCs/>
        </w:rPr>
        <w:t>Mozzila</w:t>
      </w:r>
      <w:proofErr w:type="spellEnd"/>
      <w:r w:rsidR="00B335E8" w:rsidRPr="00437A48">
        <w:rPr>
          <w:b/>
          <w:bCs/>
        </w:rPr>
        <w:t xml:space="preserve"> </w:t>
      </w:r>
      <w:proofErr w:type="spellStart"/>
      <w:r w:rsidR="00B335E8" w:rsidRPr="00437A48">
        <w:rPr>
          <w:b/>
          <w:bCs/>
        </w:rPr>
        <w:t>Hubs</w:t>
      </w:r>
      <w:proofErr w:type="spellEnd"/>
      <w:r w:rsidR="00B335E8">
        <w:t xml:space="preserve">, které neposkytuje takřka žádnou funkcionalitu ve formě automatické optimalizace modelů aj. V případě </w:t>
      </w:r>
      <w:proofErr w:type="spellStart"/>
      <w:r w:rsidR="00B335E8">
        <w:t>enginů</w:t>
      </w:r>
      <w:proofErr w:type="spellEnd"/>
      <w:r w:rsidR="00B335E8">
        <w:t xml:space="preserve"> v tomto ohledu je nejslabším řešením </w:t>
      </w:r>
      <w:proofErr w:type="spellStart"/>
      <w:r w:rsidR="00B335E8" w:rsidRPr="00437A48">
        <w:rPr>
          <w:b/>
          <w:bCs/>
        </w:rPr>
        <w:t>PlayCanvas</w:t>
      </w:r>
      <w:proofErr w:type="spellEnd"/>
      <w:r w:rsidR="00B335E8">
        <w:t>,</w:t>
      </w:r>
      <w:r w:rsidR="00617728">
        <w:t xml:space="preserve"> který neposkytuje optimalizační nástroje</w:t>
      </w:r>
      <w:r w:rsidR="00364373">
        <w:t xml:space="preserve">, </w:t>
      </w:r>
      <w:r w:rsidR="003D7BB1">
        <w:t>obdobně</w:t>
      </w:r>
      <w:r w:rsidR="00364373">
        <w:t xml:space="preserve"> jako u </w:t>
      </w:r>
      <w:proofErr w:type="spellStart"/>
      <w:r w:rsidR="00364373" w:rsidRPr="007C6908">
        <w:rPr>
          <w:b/>
          <w:bCs/>
        </w:rPr>
        <w:t>Mozzila</w:t>
      </w:r>
      <w:proofErr w:type="spellEnd"/>
      <w:r w:rsidR="00364373" w:rsidRPr="007C6908">
        <w:rPr>
          <w:b/>
          <w:bCs/>
        </w:rPr>
        <w:t xml:space="preserve"> </w:t>
      </w:r>
      <w:proofErr w:type="spellStart"/>
      <w:r w:rsidR="00364373" w:rsidRPr="007C6908">
        <w:rPr>
          <w:b/>
          <w:bCs/>
        </w:rPr>
        <w:t>Hubs</w:t>
      </w:r>
      <w:proofErr w:type="spellEnd"/>
      <w:r w:rsidR="00364373">
        <w:t xml:space="preserve"> je nutné optimalizaci provést externě</w:t>
      </w:r>
      <w:r w:rsidR="00617728">
        <w:t xml:space="preserve">. </w:t>
      </w:r>
      <w:r w:rsidR="003D7BB1">
        <w:t>J</w:t>
      </w:r>
      <w:r w:rsidR="00617728">
        <w:t xml:space="preserve">elikož je </w:t>
      </w:r>
      <w:proofErr w:type="spellStart"/>
      <w:r w:rsidR="00617728" w:rsidRPr="007C6908">
        <w:rPr>
          <w:b/>
          <w:bCs/>
        </w:rPr>
        <w:t>PlayCanvas</w:t>
      </w:r>
      <w:proofErr w:type="spellEnd"/>
      <w:r w:rsidR="00617728">
        <w:t xml:space="preserve"> plně cloudové řešení s editorem implementovaným v prohlížeči i editace a vývoj scén je díky slabému výkonu nekomfortním procesem.</w:t>
      </w:r>
      <w:r w:rsidR="00F24DA3">
        <w:t xml:space="preserve"> Ve výběru tedy zbývají </w:t>
      </w:r>
      <w:r w:rsidR="00F24DA3" w:rsidRPr="007C6908">
        <w:rPr>
          <w:b/>
          <w:bCs/>
        </w:rPr>
        <w:t>Wonderland engine</w:t>
      </w:r>
      <w:r w:rsidR="00F24DA3">
        <w:t xml:space="preserve"> a </w:t>
      </w:r>
      <w:proofErr w:type="spellStart"/>
      <w:r w:rsidR="00F24DA3" w:rsidRPr="007C6908">
        <w:rPr>
          <w:b/>
          <w:bCs/>
        </w:rPr>
        <w:t>Needle</w:t>
      </w:r>
      <w:proofErr w:type="spellEnd"/>
      <w:r w:rsidR="00F24DA3" w:rsidRPr="007C6908">
        <w:rPr>
          <w:b/>
          <w:bCs/>
        </w:rPr>
        <w:t xml:space="preserve"> </w:t>
      </w:r>
      <w:proofErr w:type="spellStart"/>
      <w:r w:rsidR="00F24DA3" w:rsidRPr="007C6908">
        <w:rPr>
          <w:b/>
          <w:bCs/>
        </w:rPr>
        <w:t>tools</w:t>
      </w:r>
      <w:proofErr w:type="spellEnd"/>
      <w:r w:rsidR="00F24DA3">
        <w:t xml:space="preserve">. Zde obě </w:t>
      </w:r>
      <w:r w:rsidR="003D7BB1">
        <w:t>řešení</w:t>
      </w:r>
      <w:r w:rsidR="00F24DA3">
        <w:t xml:space="preserve"> poskytují možnosti automatické optimalizace (komprese textur, geometrie aj.)</w:t>
      </w:r>
      <w:r w:rsidR="007C6908">
        <w:t xml:space="preserve">. </w:t>
      </w:r>
      <w:proofErr w:type="spellStart"/>
      <w:r w:rsidR="00F24DA3" w:rsidRPr="007C6908">
        <w:rPr>
          <w:b/>
          <w:bCs/>
        </w:rPr>
        <w:t>Needle</w:t>
      </w:r>
      <w:proofErr w:type="spellEnd"/>
      <w:r w:rsidR="00F24DA3" w:rsidRPr="007C6908">
        <w:rPr>
          <w:b/>
          <w:bCs/>
        </w:rPr>
        <w:t xml:space="preserve"> engine</w:t>
      </w:r>
      <w:r w:rsidR="00F24DA3">
        <w:t xml:space="preserve"> tento proces řeší automaticky při generování výsledné webové aplikace</w:t>
      </w:r>
      <w:r w:rsidR="007C6908">
        <w:t>.</w:t>
      </w:r>
      <w:r w:rsidR="00F24DA3">
        <w:t xml:space="preserve"> </w:t>
      </w:r>
      <w:r w:rsidR="00F24DA3" w:rsidRPr="007C6908">
        <w:rPr>
          <w:b/>
          <w:bCs/>
        </w:rPr>
        <w:t>Wonderland en</w:t>
      </w:r>
      <w:r w:rsidR="007C6908" w:rsidRPr="007C6908">
        <w:rPr>
          <w:b/>
          <w:bCs/>
        </w:rPr>
        <w:t>gi</w:t>
      </w:r>
      <w:r w:rsidR="00F24DA3" w:rsidRPr="007C6908">
        <w:rPr>
          <w:b/>
          <w:bCs/>
        </w:rPr>
        <w:t>ne</w:t>
      </w:r>
      <w:r w:rsidR="00F24DA3">
        <w:t xml:space="preserve"> tento proces </w:t>
      </w:r>
      <w:r w:rsidR="007C6908">
        <w:t xml:space="preserve">implementuje přímo </w:t>
      </w:r>
      <w:r w:rsidR="00F24DA3">
        <w:t xml:space="preserve">v desktopovém editoru s tím, že poskytuje možnost volby kompresních </w:t>
      </w:r>
      <w:r w:rsidR="005907E1">
        <w:t>formátů,</w:t>
      </w:r>
      <w:r w:rsidR="00F24DA3">
        <w:t xml:space="preserve"> popř. úrovně zjednodušení geometrie. </w:t>
      </w:r>
      <w:r w:rsidR="007C6908">
        <w:rPr>
          <w:b/>
          <w:bCs/>
        </w:rPr>
        <w:t xml:space="preserve">Wonderland engine </w:t>
      </w:r>
      <w:r w:rsidR="007C6908">
        <w:t xml:space="preserve">dále implementuje pokročilé metody optimalizace jako je </w:t>
      </w:r>
      <w:proofErr w:type="spellStart"/>
      <w:r w:rsidR="007C6908">
        <w:t>cache</w:t>
      </w:r>
      <w:proofErr w:type="spellEnd"/>
      <w:r w:rsidR="007C6908">
        <w:t xml:space="preserve">, slučování textur do atlasů. </w:t>
      </w:r>
      <w:r w:rsidR="005907E1">
        <w:t xml:space="preserve">Dalším plus pro Wonderland engine je celková koncepce řešení, jelikož se jedná o engine vyvíjen primárně pro tvorbu virtuálních prostředí na webu na rozdíl od </w:t>
      </w:r>
      <w:proofErr w:type="spellStart"/>
      <w:r w:rsidR="005907E1" w:rsidRPr="007C6908">
        <w:rPr>
          <w:b/>
          <w:bCs/>
        </w:rPr>
        <w:t>Needle</w:t>
      </w:r>
      <w:proofErr w:type="spellEnd"/>
      <w:r w:rsidR="005907E1" w:rsidRPr="007C6908">
        <w:rPr>
          <w:b/>
          <w:bCs/>
        </w:rPr>
        <w:t xml:space="preserve"> engine</w:t>
      </w:r>
      <w:r w:rsidR="005907E1">
        <w:t xml:space="preserve">, který je více konverzní technologií mezi těžkými desktopovými 3D </w:t>
      </w:r>
      <w:proofErr w:type="spellStart"/>
      <w:r w:rsidR="005907E1">
        <w:t>enginy</w:t>
      </w:r>
      <w:proofErr w:type="spellEnd"/>
      <w:r w:rsidR="005907E1">
        <w:t xml:space="preserve"> a webovým prostředím. Zároveň </w:t>
      </w:r>
      <w:proofErr w:type="spellStart"/>
      <w:r w:rsidR="005907E1">
        <w:t>Needle</w:t>
      </w:r>
      <w:proofErr w:type="spellEnd"/>
      <w:r w:rsidR="005907E1">
        <w:t xml:space="preserve"> engine je zaměřen na obecné 3D prostředí, kdežto Wonderland engine je exkluzivně zaměřen na rozšířenou </w:t>
      </w:r>
      <w:r w:rsidR="005907E1">
        <w:lastRenderedPageBreak/>
        <w:t xml:space="preserve">realitu. </w:t>
      </w:r>
      <w:r w:rsidR="007C6908">
        <w:t>Na základě těchto</w:t>
      </w:r>
      <w:r w:rsidR="00583E2D">
        <w:t xml:space="preserve"> důvodů byl vybrán </w:t>
      </w:r>
      <w:r w:rsidR="00583E2D" w:rsidRPr="007C6908">
        <w:rPr>
          <w:b/>
          <w:bCs/>
        </w:rPr>
        <w:t>Wonderland engine</w:t>
      </w:r>
      <w:r w:rsidR="00583E2D">
        <w:t xml:space="preserve"> jakožto, nejvhodnější řešení pro vizualizaci dostupných dat.</w:t>
      </w:r>
    </w:p>
    <w:p w14:paraId="484CD4FC" w14:textId="219D6A1F" w:rsidR="00227E35" w:rsidRDefault="00C34F5D" w:rsidP="00227E35">
      <w:pPr>
        <w:pStyle w:val="Normlnprvnodsazen"/>
        <w:keepNext/>
        <w:ind w:firstLine="0"/>
      </w:pPr>
      <w:r w:rsidRPr="00C34F5D">
        <w:rPr>
          <w:noProof/>
        </w:rPr>
        <w:drawing>
          <wp:inline distT="0" distB="0" distL="0" distR="0" wp14:anchorId="2EFCF99C" wp14:editId="51BF8A06">
            <wp:extent cx="5579745" cy="806450"/>
            <wp:effectExtent l="0" t="0" r="1905" b="0"/>
            <wp:docPr id="208502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25" name=""/>
                    <pic:cNvPicPr/>
                  </pic:nvPicPr>
                  <pic:blipFill>
                    <a:blip r:embed="rId46"/>
                    <a:stretch>
                      <a:fillRect/>
                    </a:stretch>
                  </pic:blipFill>
                  <pic:spPr>
                    <a:xfrm>
                      <a:off x="0" y="0"/>
                      <a:ext cx="5579745" cy="806450"/>
                    </a:xfrm>
                    <a:prstGeom prst="rect">
                      <a:avLst/>
                    </a:prstGeom>
                  </pic:spPr>
                </pic:pic>
              </a:graphicData>
            </a:graphic>
          </wp:inline>
        </w:drawing>
      </w:r>
    </w:p>
    <w:p w14:paraId="42589C7B" w14:textId="0E3C8A73" w:rsidR="009A775B" w:rsidRPr="007C6908" w:rsidRDefault="00227E35" w:rsidP="007C6908">
      <w:pPr>
        <w:pStyle w:val="Caption"/>
      </w:pPr>
      <w:r>
        <w:t xml:space="preserve">Obr. </w:t>
      </w:r>
      <w:r>
        <w:fldChar w:fldCharType="begin"/>
      </w:r>
      <w:r>
        <w:instrText xml:space="preserve"> SEQ Obr. \* ARABIC </w:instrText>
      </w:r>
      <w:r>
        <w:fldChar w:fldCharType="separate"/>
      </w:r>
      <w:r w:rsidR="00823192">
        <w:rPr>
          <w:noProof/>
        </w:rPr>
        <w:t>20</w:t>
      </w:r>
      <w:r>
        <w:rPr>
          <w:noProof/>
        </w:rPr>
        <w:fldChar w:fldCharType="end"/>
      </w:r>
      <w:r>
        <w:t xml:space="preserve"> Vybraný soubor technologií (</w:t>
      </w:r>
      <w:r w:rsidRPr="007C6908">
        <w:rPr>
          <w:i/>
          <w:iCs w:val="0"/>
        </w:rPr>
        <w:t xml:space="preserve">tech </w:t>
      </w:r>
      <w:proofErr w:type="spellStart"/>
      <w:r w:rsidRPr="007C6908">
        <w:rPr>
          <w:i/>
          <w:iCs w:val="0"/>
        </w:rPr>
        <w:t>stack</w:t>
      </w:r>
      <w:proofErr w:type="spellEnd"/>
      <w:r>
        <w:t xml:space="preserve">) pro tvorbu </w:t>
      </w:r>
      <w:r w:rsidR="00581965">
        <w:t>virtuálního</w:t>
      </w:r>
      <w:r>
        <w:t xml:space="preserve"> VP</w:t>
      </w:r>
      <w:r w:rsidR="00C34F5D">
        <w:t xml:space="preserve">. modře – volně dostupný software, </w:t>
      </w:r>
      <w:r w:rsidR="00581965">
        <w:t>šedě – proprietární.</w:t>
      </w:r>
    </w:p>
    <w:p w14:paraId="4FFE4CFE" w14:textId="77777777" w:rsidR="00054E2A" w:rsidRPr="00054E2A" w:rsidRDefault="00054E2A" w:rsidP="00054E2A">
      <w:pPr>
        <w:pStyle w:val="Normlnprvnodsazen"/>
        <w:rPr>
          <w:lang w:eastAsia="en-US"/>
        </w:rPr>
      </w:pPr>
    </w:p>
    <w:p w14:paraId="184A6E52" w14:textId="584507E9" w:rsidR="00253096" w:rsidRDefault="00BC3D00" w:rsidP="00CD7C12">
      <w:pPr>
        <w:pStyle w:val="Heading1"/>
      </w:pPr>
      <w:bookmarkStart w:id="152" w:name="_Toc155046832"/>
      <w:r w:rsidRPr="001F6849">
        <w:lastRenderedPageBreak/>
        <w:t>Návrh a implementace vlastní aplikace</w:t>
      </w:r>
      <w:bookmarkEnd w:id="152"/>
    </w:p>
    <w:p w14:paraId="77F81C47" w14:textId="7C0B125A" w:rsidR="00650BB9" w:rsidRDefault="00650BB9" w:rsidP="00650BB9">
      <w:pPr>
        <w:pStyle w:val="Heading2"/>
        <w:rPr>
          <w:lang w:val="cs-CZ"/>
        </w:rPr>
      </w:pPr>
      <w:r>
        <w:rPr>
          <w:lang w:val="cs-CZ"/>
        </w:rPr>
        <w:t>Analýza</w:t>
      </w:r>
      <w:r w:rsidRPr="00650BB9">
        <w:rPr>
          <w:lang w:val="cs-CZ"/>
        </w:rPr>
        <w:t xml:space="preserve"> požadavků</w:t>
      </w:r>
    </w:p>
    <w:p w14:paraId="5BEAA4A7" w14:textId="09EB4CD1" w:rsidR="00A1233B" w:rsidRDefault="00712B68" w:rsidP="00650BB9">
      <w:pPr>
        <w:pStyle w:val="Normlnprvnodsazen"/>
        <w:ind w:firstLine="0"/>
      </w:pPr>
      <w:r>
        <w:t xml:space="preserve">Systémovým požadavkem se rozumí popis (specifikace) jisté vlastnosti nebo funkce, která by měla být ve vytvářeném systému implementována </w:t>
      </w:r>
      <w:r>
        <w:fldChar w:fldCharType="begin"/>
      </w:r>
      <w:r>
        <w:instrText xml:space="preserve"> ADDIN ZOTERO_ITEM CSL_CITATION {"citationID":"CTSGFWZH","properties":{"formattedCitation":"(Herman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fldChar w:fldCharType="separate"/>
      </w:r>
      <w:r w:rsidRPr="00712B68">
        <w:t>(Herman 2014)</w:t>
      </w:r>
      <w:r>
        <w:fldChar w:fldCharType="end"/>
      </w:r>
      <w:r>
        <w:t xml:space="preserve">. Požadavkem dále může být i omezení, které daný systém bude mít. Systémové požadavky lze definovat i z pohledu uživatele, tedy co uživatel po systému požaduje </w:t>
      </w:r>
      <w:r>
        <w:fldChar w:fldCharType="begin"/>
      </w:r>
      <w:r>
        <w:instrText xml:space="preserve"> ADDIN ZOTERO_ITEM CSL_CITATION {"citationID":"iUYSSim5","properties":{"formattedCitation":"(Sommerville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fldChar w:fldCharType="separate"/>
      </w:r>
      <w:r w:rsidRPr="00712B68">
        <w:t>(Sommerville 2016)</w:t>
      </w:r>
      <w:r>
        <w:fldChar w:fldCharType="end"/>
      </w:r>
      <w:r>
        <w:t xml:space="preserve">. Proces definování požadavků se tedy </w:t>
      </w:r>
      <w:r w:rsidR="00A1233B">
        <w:t>specifikace požadavků (</w:t>
      </w:r>
      <w:r w:rsidR="00A1233B" w:rsidRPr="00A1233B">
        <w:rPr>
          <w:i/>
          <w:iCs/>
          <w:lang w:val="en-US"/>
        </w:rPr>
        <w:t>requirement specification</w:t>
      </w:r>
      <w:r w:rsidR="00A1233B">
        <w:t xml:space="preserve">). Jedná se o standardní metodický postup v oboru softwarového inženýrství s definovanou metodikou. Běžným postupem je dělení požadavků na funkční a mimo-funkční. </w:t>
      </w:r>
    </w:p>
    <w:p w14:paraId="512C204B" w14:textId="1C1AB7C2" w:rsidR="00A1233B" w:rsidRDefault="00A1233B" w:rsidP="00BD3A82">
      <w:pPr>
        <w:pStyle w:val="Normlnprvnodsazen"/>
        <w:numPr>
          <w:ilvl w:val="0"/>
          <w:numId w:val="86"/>
        </w:numPr>
      </w:pPr>
      <w:r w:rsidRPr="00A1233B">
        <w:rPr>
          <w:b/>
          <w:bCs/>
        </w:rPr>
        <w:t>Funkční požadavky</w:t>
      </w:r>
      <w:r>
        <w:t xml:space="preserve"> – prohlášení</w:t>
      </w:r>
      <w:r w:rsidRPr="00A1233B">
        <w:t xml:space="preserve"> o </w:t>
      </w:r>
      <w:r>
        <w:t>funkcích a službách</w:t>
      </w:r>
      <w:r w:rsidRPr="00A1233B">
        <w:t>, které by systém měl poskytovat, o tom, jak by měl systém reagovat na konkrétní vstupy a jak by se měl chovat v určitých situacích. V některých případech mohou funkční požadavky také explicitně uvádět, co by systém neměl dělat.</w:t>
      </w:r>
      <w:r>
        <w:t xml:space="preserve"> </w:t>
      </w:r>
      <w:r>
        <w:fldChar w:fldCharType="begin"/>
      </w:r>
      <w:r>
        <w:instrText xml:space="preserve"> ADDIN ZOTERO_ITEM CSL_CITATION {"citationID":"KUp7GrU2","properties":{"formattedCitation":"(Sommerville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fldChar w:fldCharType="separate"/>
      </w:r>
      <w:r w:rsidRPr="00A1233B">
        <w:t>(Sommerville 2016)</w:t>
      </w:r>
      <w:r>
        <w:fldChar w:fldCharType="end"/>
      </w:r>
    </w:p>
    <w:p w14:paraId="00AAB711" w14:textId="61198891" w:rsidR="00A1233B" w:rsidRPr="00A1233B" w:rsidRDefault="00A1233B" w:rsidP="00BD3A82">
      <w:pPr>
        <w:pStyle w:val="Normlnprvnodsazen"/>
        <w:numPr>
          <w:ilvl w:val="0"/>
          <w:numId w:val="86"/>
        </w:numPr>
        <w:rPr>
          <w:b/>
          <w:bCs/>
        </w:rPr>
      </w:pPr>
      <w:r w:rsidRPr="00A1233B">
        <w:rPr>
          <w:b/>
          <w:bCs/>
        </w:rPr>
        <w:t>Nefunkční požadavky</w:t>
      </w:r>
      <w:r>
        <w:rPr>
          <w:b/>
          <w:bCs/>
        </w:rPr>
        <w:t xml:space="preserve"> – </w:t>
      </w:r>
      <w:r w:rsidR="00BD3A82" w:rsidRPr="00BD3A82">
        <w:t>prohlášení</w:t>
      </w:r>
      <w:r w:rsidRPr="00BD3A82">
        <w:t xml:space="preserve"> o</w:t>
      </w:r>
      <w:r w:rsidRPr="00A1233B">
        <w:rPr>
          <w:b/>
          <w:bCs/>
        </w:rPr>
        <w:t xml:space="preserve"> </w:t>
      </w:r>
      <w:r w:rsidRPr="00A1233B">
        <w:t>omezení</w:t>
      </w:r>
      <w:r w:rsidR="00BD3A82">
        <w:t xml:space="preserve">ch funkcí a služeb </w:t>
      </w:r>
      <w:r w:rsidRPr="00A1233B">
        <w:t>nabízen</w:t>
      </w:r>
      <w:r w:rsidR="00BD3A82">
        <w:t xml:space="preserve">ých </w:t>
      </w:r>
      <w:r w:rsidRPr="00A1233B">
        <w:t>systémem. Zahrnují časová omezení, omezení na vývojový proces a omezení stanovená normami. Nefunkční požadavky se často vztahují k celému systému spíše než k jednotlivým funkcím nebo službám systému.</w:t>
      </w:r>
      <w:r w:rsidR="00BD3A82">
        <w:t xml:space="preserve"> </w:t>
      </w:r>
      <w:r w:rsidR="00BD3A82">
        <w:fldChar w:fldCharType="begin"/>
      </w:r>
      <w:r w:rsidR="00BD3A82">
        <w:instrText xml:space="preserve"> ADDIN ZOTERO_ITEM CSL_CITATION {"citationID":"Tsi5Q4Hl","properties":{"formattedCitation":"(Sommerville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00BD3A82">
        <w:fldChar w:fldCharType="separate"/>
      </w:r>
      <w:r w:rsidR="00BD3A82" w:rsidRPr="00BD3A82">
        <w:t>(Sommerville 2016)</w:t>
      </w:r>
      <w:r w:rsidR="00BD3A82">
        <w:fldChar w:fldCharType="end"/>
      </w:r>
    </w:p>
    <w:p w14:paraId="16116DBC" w14:textId="550A17C4" w:rsidR="00650BB9" w:rsidRDefault="00650BB9" w:rsidP="00A1233B">
      <w:pPr>
        <w:pStyle w:val="Normlnprvnodsazen"/>
      </w:pPr>
      <w:r w:rsidRPr="00C03760">
        <w:rPr>
          <w:lang w:eastAsia="en-US"/>
        </w:rPr>
        <w:t>V </w:t>
      </w:r>
      <w:r w:rsidRPr="003150D4">
        <w:t>rámci</w:t>
      </w:r>
      <w:r w:rsidRPr="00C03760">
        <w:rPr>
          <w:lang w:eastAsia="en-US"/>
        </w:rPr>
        <w:t xml:space="preserve"> této práce byla </w:t>
      </w:r>
      <w:r w:rsidRPr="00C03760">
        <w:t xml:space="preserve">metodika specifikace požadavků byla </w:t>
      </w:r>
      <w:r w:rsidR="009A64B2">
        <w:t xml:space="preserve">mimo obecný přístup softwarového inženýrství </w:t>
      </w:r>
      <w:r w:rsidRPr="00C03760">
        <w:t xml:space="preserve">inspirována pracemi </w:t>
      </w:r>
      <w:r w:rsidRPr="00C03760">
        <w:fldChar w:fldCharType="begin"/>
      </w:r>
      <w:r w:rsidRPr="00C03760">
        <w:instrText xml:space="preserve"> ADDIN ZOTERO_ITEM CSL_CITATION {"citationID":"iTZswIfo","properties":{"formattedCitation":"(Herman 2014; Leitner 2020; Sh\\uc0\\u225{}n\\uc0\\u283{}l 2019)","plainCitation":"(Herman 2014; Leitner 2020; Sháněl 2019)","noteIndex":0},"citationItems":[{"id":777,"uris":["http://zotero.org/groups/4599106/items/JF3QKCMI"],"itemData":{"id":777,"type":"thesis","language":"cze","publisher":"Masarykova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623,"uris":["http://zotero.org/groups/4599106/items/D8DUZD5G"],"itemData":{"id":623,"type":"thesis","language":"sla","publisher":"Masarykova univerzita, Přírodovědecká fakulta","source":"is.muni.cz","title":"Vývoj vybraného nástroje DPZ pro podporu precizního zemědělství","URL":"https://is.muni.cz/auth/th/x6vul/?cop=3846004","author":[{"family":"Leitner","given":"Filip"}],"accessed":{"date-parts":[["2022",3,6]]},"issued":{"date-parts":[["2020"]]},"citation-key":"leitnerVyvojVybranehoNastroje2020"}},{"id":634,"uris":["http://zotero.org/groups/4599106/items/8V4M69ES"],"itemData":{"id":634,"type":"thesis","language":"cze","publisher":"Masarykova univerzita, Přírodovědecká fakulta","source":"is.muni.cz","title":"Optimalizace otevřené JavaScriptové knihovny pro geo- aplikace","URL":"https://is.muni.cz/auth/th/jrjj3/?cop=3846004","author":[{"family":"Sháněl","given":"Jan"}],"accessed":{"date-parts":[["2022",3,6]]},"issued":{"date-parts":[["2019"]]},"citation-key":"shanelOptimalizaceOtevreneJavaScriptove2019"}}],"schema":"https://github.com/citation-style-language/schema/raw/master/csl-citation.json"} </w:instrText>
      </w:r>
      <w:r w:rsidRPr="00C03760">
        <w:fldChar w:fldCharType="separate"/>
      </w:r>
      <w:r w:rsidRPr="00C03760">
        <w:rPr>
          <w:rFonts w:cs="Times New Roman"/>
          <w:szCs w:val="24"/>
        </w:rPr>
        <w:t>(Herman 2014; Leitner 2020; Sháněl 2019)</w:t>
      </w:r>
      <w:r w:rsidRPr="00C03760">
        <w:fldChar w:fldCharType="end"/>
      </w:r>
      <w:r w:rsidRPr="00C03760">
        <w:t xml:space="preserve"> a modifikována na základě specifik vyvíjené VR aplikace.</w:t>
      </w:r>
      <w:r>
        <w:t xml:space="preserve"> Prioritizace požadavků proběhla dle </w:t>
      </w:r>
      <w:proofErr w:type="spellStart"/>
      <w:r>
        <w:t>MoSCoW</w:t>
      </w:r>
      <w:proofErr w:type="spellEnd"/>
      <w:r>
        <w:t xml:space="preserve"> metodiky </w:t>
      </w:r>
      <w:r>
        <w:fldChar w:fldCharType="begin"/>
      </w:r>
      <w:r>
        <w:instrText xml:space="preserve"> ADDIN ZOTERO_ITEM CSL_CITATION {"citationID":"6OIcau3e","properties":{"formattedCitation":"(Miranda 2011)","plainCitation":"(Miranda 2011)","noteIndex":0},"citationItems":[{"id":2119,"uris":["http://zotero.org/groups/4599106/items/DB9A6H3U"],"itemData":{"id":2119,"type":"article-journal","abstract":"Time boxing is a management technique which prioritizes schedule over deliverables but time boxes which are merely a self, or an outside, imposed target without agreed partial outcomes and justified certainty are at best, an expression of good will on the part of the team. This essay proposes the use of a modified set of Moscow rules which accomplish the objectives of prioritizing deliverables and providing a degree of assurance as a function of the uncertainty of the underlying estimates.","container-title":"ACM SIGSOFT Software Engineering Notes","DOI":"10.1145/2047414.2047428","ISSN":"0163-5948","issue":"6","journalAbbreviation":"SIGSOFT Softw. Eng. Notes","language":"en","page":"1-5","source":"DOI.org (Crossref)","title":"Time boxing planning: buffered moscow rules","title-short":"Time boxing planning","volume":"36","author":[{"family":"Miranda","given":"Eduardo"}],"issued":{"date-parts":[["2011",11,14]]},"citation-key":"mirandaTimeBoxingPlanning2011"}}],"schema":"https://github.com/citation-style-language/schema/raw/master/csl-citation.json"} </w:instrText>
      </w:r>
      <w:r>
        <w:fldChar w:fldCharType="separate"/>
      </w:r>
      <w:r w:rsidRPr="0072193C">
        <w:t>(Miranda 2011)</w:t>
      </w:r>
      <w:r>
        <w:fldChar w:fldCharType="end"/>
      </w:r>
      <w:r>
        <w:t>, která dělí požadavky do následujících kategorií:</w:t>
      </w:r>
    </w:p>
    <w:p w14:paraId="35AB7F4B" w14:textId="77777777" w:rsidR="00650BB9" w:rsidRPr="0072193C" w:rsidRDefault="00650BB9" w:rsidP="00650BB9">
      <w:pPr>
        <w:pStyle w:val="Normlnprvnodsazen"/>
        <w:numPr>
          <w:ilvl w:val="0"/>
          <w:numId w:val="28"/>
        </w:numPr>
      </w:pPr>
      <w:proofErr w:type="spellStart"/>
      <w:r w:rsidRPr="0072193C">
        <w:rPr>
          <w:i/>
          <w:iCs/>
        </w:rPr>
        <w:t>Must</w:t>
      </w:r>
      <w:proofErr w:type="spellEnd"/>
      <w:r w:rsidRPr="0072193C">
        <w:rPr>
          <w:i/>
          <w:iCs/>
        </w:rPr>
        <w:t xml:space="preserve"> </w:t>
      </w:r>
      <w:proofErr w:type="spellStart"/>
      <w:r w:rsidRPr="0072193C">
        <w:rPr>
          <w:i/>
          <w:iCs/>
        </w:rPr>
        <w:t>have</w:t>
      </w:r>
      <w:proofErr w:type="spellEnd"/>
      <w:r w:rsidRPr="0072193C">
        <w:t xml:space="preserve"> </w:t>
      </w:r>
      <w:r>
        <w:rPr>
          <w:lang w:val="en-US"/>
        </w:rPr>
        <w:t xml:space="preserve">(M) </w:t>
      </w:r>
      <w:r w:rsidRPr="0072193C">
        <w:t>– požadavky bez kterých se aplikace neobejde, minimální možný set požadavků</w:t>
      </w:r>
    </w:p>
    <w:p w14:paraId="0F3F415B" w14:textId="77777777" w:rsidR="00650BB9" w:rsidRPr="0072193C" w:rsidRDefault="00650BB9" w:rsidP="00650BB9">
      <w:pPr>
        <w:pStyle w:val="Normlnprvnodsazen"/>
        <w:numPr>
          <w:ilvl w:val="0"/>
          <w:numId w:val="28"/>
        </w:numPr>
      </w:pPr>
      <w:proofErr w:type="spellStart"/>
      <w:r w:rsidRPr="0072193C">
        <w:rPr>
          <w:i/>
          <w:iCs/>
        </w:rPr>
        <w:t>Should</w:t>
      </w:r>
      <w:proofErr w:type="spellEnd"/>
      <w:r w:rsidRPr="0072193C">
        <w:rPr>
          <w:i/>
          <w:iCs/>
        </w:rPr>
        <w:t xml:space="preserve"> </w:t>
      </w:r>
      <w:proofErr w:type="spellStart"/>
      <w:r w:rsidRPr="0072193C">
        <w:rPr>
          <w:i/>
          <w:iCs/>
        </w:rPr>
        <w:t>have</w:t>
      </w:r>
      <w:proofErr w:type="spellEnd"/>
      <w:r w:rsidRPr="0072193C">
        <w:t xml:space="preserve"> </w:t>
      </w:r>
      <w:r>
        <w:t xml:space="preserve">(S) </w:t>
      </w:r>
      <w:r w:rsidRPr="0072193C">
        <w:t>– důležité požadavky, aplikace je funkční bez nich</w:t>
      </w:r>
    </w:p>
    <w:p w14:paraId="08BB0320" w14:textId="77777777" w:rsidR="00650BB9" w:rsidRPr="0072193C" w:rsidRDefault="00650BB9" w:rsidP="00650BB9">
      <w:pPr>
        <w:pStyle w:val="Normlnprvnodsazen"/>
        <w:numPr>
          <w:ilvl w:val="0"/>
          <w:numId w:val="28"/>
        </w:numPr>
      </w:pPr>
      <w:proofErr w:type="spellStart"/>
      <w:r w:rsidRPr="0072193C">
        <w:rPr>
          <w:i/>
          <w:iCs/>
        </w:rPr>
        <w:t>Could</w:t>
      </w:r>
      <w:proofErr w:type="spellEnd"/>
      <w:r w:rsidRPr="0072193C">
        <w:rPr>
          <w:i/>
          <w:iCs/>
        </w:rPr>
        <w:t xml:space="preserve"> </w:t>
      </w:r>
      <w:proofErr w:type="spellStart"/>
      <w:r w:rsidRPr="0072193C">
        <w:rPr>
          <w:i/>
          <w:iCs/>
        </w:rPr>
        <w:t>have</w:t>
      </w:r>
      <w:proofErr w:type="spellEnd"/>
      <w:r w:rsidRPr="0072193C">
        <w:t xml:space="preserve"> </w:t>
      </w:r>
      <w:r>
        <w:t xml:space="preserve">(C) </w:t>
      </w:r>
      <w:r w:rsidRPr="0072193C">
        <w:t>– požadavky při jejichž vypuštění nedojde k žádné změně aplikace</w:t>
      </w:r>
    </w:p>
    <w:p w14:paraId="0973858C" w14:textId="77777777" w:rsidR="00650BB9" w:rsidRDefault="00650BB9" w:rsidP="00650BB9">
      <w:pPr>
        <w:pStyle w:val="Normlnprvnodsazen"/>
        <w:numPr>
          <w:ilvl w:val="0"/>
          <w:numId w:val="28"/>
        </w:numPr>
      </w:pPr>
      <w:proofErr w:type="spellStart"/>
      <w:r w:rsidRPr="0072193C">
        <w:rPr>
          <w:i/>
          <w:iCs/>
        </w:rPr>
        <w:t>Won´t</w:t>
      </w:r>
      <w:proofErr w:type="spellEnd"/>
      <w:r w:rsidRPr="0072193C">
        <w:rPr>
          <w:i/>
          <w:iCs/>
        </w:rPr>
        <w:t xml:space="preserve"> </w:t>
      </w:r>
      <w:proofErr w:type="spellStart"/>
      <w:r w:rsidRPr="0072193C">
        <w:rPr>
          <w:i/>
          <w:iCs/>
        </w:rPr>
        <w:t>have</w:t>
      </w:r>
      <w:proofErr w:type="spellEnd"/>
      <w:r w:rsidRPr="0072193C">
        <w:t xml:space="preserve"> </w:t>
      </w:r>
      <w:r>
        <w:t xml:space="preserve">(W) </w:t>
      </w:r>
      <w:r w:rsidRPr="0072193C">
        <w:t>– požadavky které nebudou součástí implementace</w:t>
      </w:r>
    </w:p>
    <w:p w14:paraId="2FD6F1B3" w14:textId="7FBDB344" w:rsidR="00650BB9" w:rsidRDefault="00650BB9" w:rsidP="00650BB9">
      <w:pPr>
        <w:pStyle w:val="Normlnprvnodsazen"/>
      </w:pPr>
      <w:r>
        <w:t xml:space="preserve">Na základě této metodiky byla vytvořena matice požadavků, která byla rozdělena dle </w:t>
      </w:r>
      <w:r w:rsidR="00F9583C">
        <w:fldChar w:fldCharType="begin"/>
      </w:r>
      <w:r w:rsidR="00F9583C">
        <w:instrText xml:space="preserve"> REF _Ref155113655 \h </w:instrText>
      </w:r>
      <w:r w:rsidR="00F9583C">
        <w:fldChar w:fldCharType="separate"/>
      </w:r>
      <w:r w:rsidR="00F9583C">
        <w:t xml:space="preserve">Tab. </w:t>
      </w:r>
      <w:r w:rsidR="00F9583C">
        <w:rPr>
          <w:noProof/>
        </w:rPr>
        <w:t>10</w:t>
      </w:r>
      <w:r w:rsidR="00F9583C">
        <w:fldChar w:fldCharType="end"/>
      </w:r>
      <w:r w:rsidR="00F9583C">
        <w:t>.</w:t>
      </w:r>
      <w:r>
        <w:t xml:space="preserve"> Podrobný popis návrhových a implementačních rozhodnutí </w:t>
      </w:r>
      <w:r w:rsidR="00A75B9A">
        <w:t xml:space="preserve">(matice požadavků) </w:t>
      </w:r>
      <w:r>
        <w:t xml:space="preserve">je popsán v kapitole </w:t>
      </w:r>
      <w:r w:rsidRPr="008D5DC0">
        <w:fldChar w:fldCharType="begin"/>
      </w:r>
      <w:r w:rsidRPr="008D5DC0">
        <w:instrText xml:space="preserve"> REF _Ref155039359 \w \h </w:instrText>
      </w:r>
      <w:r>
        <w:instrText xml:space="preserve"> \* MERGEFORMAT </w:instrText>
      </w:r>
      <w:r w:rsidRPr="008D5DC0">
        <w:fldChar w:fldCharType="separate"/>
      </w:r>
      <w:r>
        <w:t>5.3.2</w:t>
      </w:r>
      <w:r w:rsidRPr="008D5DC0">
        <w:fldChar w:fldCharType="end"/>
      </w:r>
      <w:r w:rsidRPr="008D5DC0">
        <w:t xml:space="preserve"> </w:t>
      </w:r>
      <w:r w:rsidRPr="008D5DC0">
        <w:fldChar w:fldCharType="begin"/>
      </w:r>
      <w:r w:rsidRPr="008D5DC0">
        <w:instrText xml:space="preserve"> REF _Ref155039359 \h </w:instrText>
      </w:r>
      <w:r>
        <w:instrText xml:space="preserve"> \* MERGEFORMAT </w:instrText>
      </w:r>
      <w:r w:rsidRPr="008D5DC0">
        <w:fldChar w:fldCharType="separate"/>
      </w:r>
      <w:r>
        <w:t>Tvorba VP</w:t>
      </w:r>
      <w:r w:rsidRPr="008D5DC0">
        <w:fldChar w:fldCharType="end"/>
      </w:r>
      <w:r w:rsidR="00A75B9A">
        <w:t xml:space="preserve">. </w:t>
      </w:r>
      <w:r>
        <w:t xml:space="preserve">Zdali byl daný požadavek implementován v rámci výsledné aplikace je znázorněno pomocí sloupce </w:t>
      </w:r>
      <w:r w:rsidRPr="00E32349">
        <w:rPr>
          <w:i/>
          <w:iCs/>
          <w:u w:val="single"/>
        </w:rPr>
        <w:t>Status</w:t>
      </w:r>
      <w:r>
        <w:t xml:space="preserve"> a to na stupnici:</w:t>
      </w:r>
    </w:p>
    <w:p w14:paraId="64032F73" w14:textId="77777777" w:rsidR="00650BB9" w:rsidRDefault="00650BB9" w:rsidP="00650BB9">
      <w:pPr>
        <w:pStyle w:val="Normlnprvnodsazen"/>
        <w:numPr>
          <w:ilvl w:val="0"/>
          <w:numId w:val="70"/>
        </w:numPr>
      </w:pPr>
      <w:proofErr w:type="spellStart"/>
      <w:r w:rsidRPr="00E4543D">
        <w:rPr>
          <w:i/>
          <w:iCs/>
        </w:rPr>
        <w:t>Implemented</w:t>
      </w:r>
      <w:proofErr w:type="spellEnd"/>
      <w:r>
        <w:t xml:space="preserve"> (I) – Implementováno v aplikaci</w:t>
      </w:r>
    </w:p>
    <w:p w14:paraId="69403D4B" w14:textId="77777777" w:rsidR="00650BB9" w:rsidRDefault="00650BB9" w:rsidP="00650BB9">
      <w:pPr>
        <w:pStyle w:val="Normlnprvnodsazen"/>
        <w:numPr>
          <w:ilvl w:val="0"/>
          <w:numId w:val="70"/>
        </w:numPr>
      </w:pPr>
      <w:proofErr w:type="spellStart"/>
      <w:r w:rsidRPr="00E4543D">
        <w:rPr>
          <w:i/>
          <w:iCs/>
        </w:rPr>
        <w:t>Partialy</w:t>
      </w:r>
      <w:proofErr w:type="spellEnd"/>
      <w:r w:rsidRPr="00E4543D">
        <w:rPr>
          <w:i/>
          <w:iCs/>
        </w:rPr>
        <w:t xml:space="preserve"> </w:t>
      </w:r>
      <w:proofErr w:type="spellStart"/>
      <w:r w:rsidRPr="00E4543D">
        <w:rPr>
          <w:i/>
          <w:iCs/>
        </w:rPr>
        <w:t>implemented</w:t>
      </w:r>
      <w:proofErr w:type="spellEnd"/>
      <w:r>
        <w:t xml:space="preserve"> (PI) – Částečně implementováno</w:t>
      </w:r>
    </w:p>
    <w:p w14:paraId="028DD42D" w14:textId="7CB3745D" w:rsidR="00650BB9" w:rsidRPr="00A1233B" w:rsidRDefault="00650BB9" w:rsidP="00650BB9">
      <w:pPr>
        <w:pStyle w:val="Normlnprvnodsazen"/>
        <w:numPr>
          <w:ilvl w:val="0"/>
          <w:numId w:val="70"/>
        </w:numPr>
      </w:pPr>
      <w:r w:rsidRPr="00E4543D">
        <w:rPr>
          <w:i/>
          <w:iCs/>
        </w:rPr>
        <w:t xml:space="preserve">Not </w:t>
      </w:r>
      <w:proofErr w:type="spellStart"/>
      <w:r w:rsidRPr="00E4543D">
        <w:rPr>
          <w:i/>
          <w:iCs/>
        </w:rPr>
        <w:t>implemented</w:t>
      </w:r>
      <w:proofErr w:type="spellEnd"/>
      <w:r>
        <w:t xml:space="preserve"> (NI) - Neimplementováno </w:t>
      </w:r>
    </w:p>
    <w:p w14:paraId="467DEDB6" w14:textId="7466C22A" w:rsidR="009969A3" w:rsidRPr="009A64B2" w:rsidRDefault="00054069" w:rsidP="00E32349">
      <w:pPr>
        <w:pStyle w:val="Heading2"/>
        <w:rPr>
          <w:lang w:val="cs-CZ"/>
        </w:rPr>
      </w:pPr>
      <w:bookmarkStart w:id="153" w:name="_Toc155046833"/>
      <w:r w:rsidRPr="009A64B2">
        <w:rPr>
          <w:lang w:val="cs-CZ"/>
        </w:rPr>
        <w:t>Návrh</w:t>
      </w:r>
      <w:bookmarkEnd w:id="153"/>
    </w:p>
    <w:p w14:paraId="0F9A8F07" w14:textId="40C29A8E" w:rsidR="00524D61" w:rsidRDefault="00E32349" w:rsidP="00524D61">
      <w:r>
        <w:t>Systematický</w:t>
      </w:r>
      <w:r w:rsidR="009969A3">
        <w:t xml:space="preserve"> přístup k návrhu tvorbu VP poskytuje </w:t>
      </w:r>
      <w:r w:rsidR="00054069" w:rsidRPr="001F6849">
        <w:fldChar w:fldCharType="begin"/>
      </w:r>
      <w:r w:rsidR="007C6908">
        <w:instrText xml:space="preserve"> ADDIN ZOTERO_ITEM CSL_CITATION {"citationID":"G8IGphdB","properties":{"formattedCitation":"(\\uc0\\u199{}\\uc0\\u246{}ltekin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054069" w:rsidRPr="001F6849">
        <w:fldChar w:fldCharType="separate"/>
      </w:r>
      <w:r w:rsidR="007C6908" w:rsidRPr="007C6908">
        <w:rPr>
          <w:rFonts w:cs="Times New Roman"/>
          <w:szCs w:val="24"/>
        </w:rPr>
        <w:t>(Çöltekin et al. 2020b)</w:t>
      </w:r>
      <w:r w:rsidR="00054069" w:rsidRPr="001F6849">
        <w:fldChar w:fldCharType="end"/>
      </w:r>
      <w:r w:rsidR="009969A3">
        <w:t xml:space="preserve">, který dělí návrh XR aplikace </w:t>
      </w:r>
      <w:r w:rsidR="00054069" w:rsidRPr="001F6849">
        <w:t xml:space="preserve">na </w:t>
      </w:r>
      <w:r w:rsidR="009969A3">
        <w:t>návrh vizualizace (</w:t>
      </w:r>
      <w:proofErr w:type="spellStart"/>
      <w:r w:rsidR="00054069" w:rsidRPr="001F6849">
        <w:rPr>
          <w:i/>
          <w:iCs/>
        </w:rPr>
        <w:t>visualisation</w:t>
      </w:r>
      <w:proofErr w:type="spellEnd"/>
      <w:r w:rsidR="00054069" w:rsidRPr="001F6849">
        <w:rPr>
          <w:i/>
          <w:iCs/>
        </w:rPr>
        <w:t xml:space="preserve"> design</w:t>
      </w:r>
      <w:r w:rsidR="009969A3">
        <w:t xml:space="preserve">) </w:t>
      </w:r>
      <w:r w:rsidR="00054069" w:rsidRPr="001F6849">
        <w:t xml:space="preserve">a </w:t>
      </w:r>
      <w:r w:rsidR="009969A3">
        <w:t>návrh interakce (</w:t>
      </w:r>
      <w:proofErr w:type="spellStart"/>
      <w:r w:rsidR="00054069" w:rsidRPr="001F6849">
        <w:rPr>
          <w:i/>
          <w:iCs/>
        </w:rPr>
        <w:t>interaction</w:t>
      </w:r>
      <w:proofErr w:type="spellEnd"/>
      <w:r w:rsidR="00054069" w:rsidRPr="001F6849">
        <w:rPr>
          <w:i/>
          <w:iCs/>
        </w:rPr>
        <w:t xml:space="preserve"> design</w:t>
      </w:r>
      <w:r w:rsidR="009969A3">
        <w:rPr>
          <w:i/>
          <w:iCs/>
        </w:rPr>
        <w:t>)</w:t>
      </w:r>
      <w:r w:rsidR="00054069" w:rsidRPr="001F6849">
        <w:rPr>
          <w:i/>
          <w:iCs/>
        </w:rPr>
        <w:t>.</w:t>
      </w:r>
      <w:r w:rsidR="009969A3">
        <w:rPr>
          <w:i/>
          <w:iCs/>
        </w:rPr>
        <w:t xml:space="preserve"> </w:t>
      </w:r>
      <w:r w:rsidR="009969A3">
        <w:t>Stejný přístup byl využit v rámci návrhu pilotního VP v případě této práce.</w:t>
      </w:r>
      <w:r w:rsidR="00AF7AB9">
        <w:t xml:space="preserve"> </w:t>
      </w:r>
    </w:p>
    <w:p w14:paraId="45242181" w14:textId="348266B4" w:rsidR="00524D61" w:rsidRDefault="00AF7AB9" w:rsidP="00346376">
      <w:pPr>
        <w:pStyle w:val="Normlnprvnodsazen"/>
      </w:pPr>
      <w:r>
        <w:t>V případě návrhu vizualizace je nutné brát v potaz specifika 3D vizualizace, které vedou ke specifickým návrhovým rozhodnutím. Použití 3D vizualizace je často považováno za špatné rozhodnutí v případě grafů, schémat a map, jelikož vizualizace může vést k </w:t>
      </w:r>
      <w:r w:rsidR="00524D61">
        <w:t>informačnímu</w:t>
      </w:r>
      <w:r>
        <w:t xml:space="preserve"> zahlcení a přebytečnou kognitivní náročnost pro uživatele. Navíc v </w:t>
      </w:r>
      <w:r w:rsidR="00524D61">
        <w:t>případě,</w:t>
      </w:r>
      <w:r>
        <w:t xml:space="preserve"> kdy je vizualizace </w:t>
      </w:r>
      <w:r>
        <w:lastRenderedPageBreak/>
        <w:t>interaktivní a je po uživateli požadováno zapamatování a porovnání informací z paměti, není 3D vizualizace pozitivně korelována s lepšími výsledky.</w:t>
      </w:r>
      <w:r w:rsidR="00524D61">
        <w:t xml:space="preserve"> V případě kdy, jsou vyžadovány úkony jako </w:t>
      </w:r>
      <w:r w:rsidR="00524D61" w:rsidRPr="00524D61">
        <w:t>je identifikace jevů, pojmenovávání objektů, rozpoznání podstaty nebo interpretace scény</w:t>
      </w:r>
      <w:r w:rsidR="00524D61">
        <w:t xml:space="preserve"> je 3D považováno za vhodné, jelikož </w:t>
      </w:r>
      <w:r w:rsidR="00524D61" w:rsidRPr="00524D61">
        <w:t>poskytuje lidsky rozpoznatelnou kvalitu</w:t>
      </w:r>
      <w:r w:rsidR="00524D61">
        <w:t xml:space="preserve">. </w:t>
      </w:r>
      <w:r w:rsidR="00524D61">
        <w:fldChar w:fldCharType="begin"/>
      </w:r>
      <w:r w:rsidR="007C6908">
        <w:instrText xml:space="preserve"> ADDIN ZOTERO_ITEM CSL_CITATION {"citationID":"6RkceKqB","properties":{"formattedCitation":"(\\uc0\\u199{}\\uc0\\u246{}ltekin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24D61">
        <w:fldChar w:fldCharType="separate"/>
      </w:r>
      <w:r w:rsidR="007C6908" w:rsidRPr="007C6908">
        <w:rPr>
          <w:rFonts w:cs="Times New Roman"/>
          <w:szCs w:val="24"/>
        </w:rPr>
        <w:t>(Çöltekin et al. 2020b)</w:t>
      </w:r>
      <w:r w:rsidR="00524D61">
        <w:fldChar w:fldCharType="end"/>
      </w:r>
      <w:r w:rsidR="001D2C65">
        <w:t>.</w:t>
      </w:r>
      <w:r w:rsidR="00346376">
        <w:t xml:space="preserve"> Dále autoři stejné publikace zmiňují, že významný vliv na návrh virtuálních vizualizací mají vliv tradiční vizualizační teorie (např. </w:t>
      </w:r>
      <w:proofErr w:type="spellStart"/>
      <w:r w:rsidR="00346376">
        <w:t>Bertinovy</w:t>
      </w:r>
      <w:proofErr w:type="spellEnd"/>
      <w:r w:rsidR="00346376">
        <w:t xml:space="preserve"> grafické proměnné) tak principy generalizace a LOD. Speciálně princip generalizace a LOD jsou velice významné v případě webového virtuálního prostředí, kdy značnou část návrhových rozhodnutí diktuje výkonnostní omezení a schopnost zahrnout velký rozsah zařízení. Návrhová rozhodnutí tedy v mnoha případech spadají pod rozhodnutí mezi vizuální kvalitou a dostatečným výkonem aplikace</w:t>
      </w:r>
      <w:r w:rsidR="005E043A">
        <w:t xml:space="preserve">. Tuto myšlenku </w:t>
      </w:r>
      <w:r w:rsidR="007C6908">
        <w:t>publikace</w:t>
      </w:r>
      <w:r w:rsidR="005E043A">
        <w:t xml:space="preserve"> rozvádí tím, že není vždy žádoucí maximalizace vizuální podrobnosti a </w:t>
      </w:r>
      <w:r w:rsidR="00C23B1F">
        <w:t>realismu</w:t>
      </w:r>
      <w:r w:rsidR="005E043A">
        <w:t>, ale existují situace, kdy je vyšší míra generalizace i přes dostupnost výkonu vhodným rozhodnutím.</w:t>
      </w:r>
      <w:r w:rsidR="00C23B1F">
        <w:t xml:space="preserve"> </w:t>
      </w:r>
    </w:p>
    <w:p w14:paraId="47A97AC4" w14:textId="641A134F" w:rsidR="00C23B1F" w:rsidRDefault="00C23B1F" w:rsidP="00346376">
      <w:pPr>
        <w:pStyle w:val="Normlnprvnodsazen"/>
      </w:pPr>
      <w:r>
        <w:t xml:space="preserve">Návrh interakce je následně soubor návrhových rozhodnutí, které obsahují </w:t>
      </w:r>
      <w:r w:rsidR="002023D9">
        <w:t>způsoby,</w:t>
      </w:r>
      <w:r>
        <w:t xml:space="preserve"> jakými uživatel interaguje s VP. Autoři </w:t>
      </w:r>
      <w:r>
        <w:fldChar w:fldCharType="begin"/>
      </w:r>
      <w:r w:rsidR="007C6908">
        <w:instrText xml:space="preserve"> ADDIN ZOTERO_ITEM CSL_CITATION {"citationID":"EW2skpp1","properties":{"formattedCitation":"(\\uc0\\u199{}\\uc0\\u246{}ltekin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fldChar w:fldCharType="separate"/>
      </w:r>
      <w:r w:rsidR="007C6908" w:rsidRPr="007C6908">
        <w:rPr>
          <w:rFonts w:cs="Times New Roman"/>
          <w:szCs w:val="24"/>
        </w:rPr>
        <w:t>(Çöltekin et al. 2020b)</w:t>
      </w:r>
      <w:r>
        <w:fldChar w:fldCharType="end"/>
      </w:r>
      <w:r>
        <w:t xml:space="preserve"> </w:t>
      </w:r>
      <w:r w:rsidR="009E6B35">
        <w:t>zmiňují</w:t>
      </w:r>
      <w:r>
        <w:t xml:space="preserve">, že klasické UI uzpůsobené možnostem tradičních vstupních zařízení není zcela aplikovatelné v XR prostředí. </w:t>
      </w:r>
      <w:r w:rsidR="009E6B35">
        <w:t>Virtuální</w:t>
      </w:r>
      <w:r>
        <w:t xml:space="preserve"> prostředí jednak poskytuje pohyb v 3 dimenzích tak umožňuje nové způsoby interakce jako je chůze, uchopení a pohyb pomocí rukou aj. Tyto možnosti je tedy nutné zohlednit v návrhu aplikace.</w:t>
      </w:r>
      <w:r w:rsidR="007C6908">
        <w:t xml:space="preserve"> </w:t>
      </w:r>
      <w:r w:rsidR="008D5DC0">
        <w:t>Z</w:t>
      </w:r>
      <w:r w:rsidR="002023D9">
        <w:t>působy interakce by měli být v souladu s účelem výsledného VP</w:t>
      </w:r>
      <w:r w:rsidR="008D5DC0">
        <w:t xml:space="preserve">, zároveň nejběžnějším vstupním zařízením imerzní VR jsou ručně držené ovladače </w:t>
      </w:r>
      <w:r w:rsidR="008D5DC0">
        <w:fldChar w:fldCharType="begin"/>
      </w:r>
      <w:r w:rsidR="008D5DC0">
        <w:instrText xml:space="preserve"> ADDIN ZOTERO_ITEM CSL_CITATION {"citationID":"mv8uDew9","properties":{"formattedCitation":"(\\uc0\\u199{}\\uc0\\u246{}ltekin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8D5DC0">
        <w:fldChar w:fldCharType="separate"/>
      </w:r>
      <w:r w:rsidR="008D5DC0" w:rsidRPr="008D5DC0">
        <w:rPr>
          <w:rFonts w:cs="Times New Roman"/>
          <w:szCs w:val="24"/>
        </w:rPr>
        <w:t>(Çöltekin et al. 2020b)</w:t>
      </w:r>
      <w:r w:rsidR="008D5DC0">
        <w:fldChar w:fldCharType="end"/>
      </w:r>
      <w:r w:rsidR="002023D9">
        <w:t>.</w:t>
      </w:r>
      <w:r w:rsidR="008D5DC0">
        <w:t xml:space="preserve"> </w:t>
      </w:r>
      <w:r w:rsidR="002023D9">
        <w:t xml:space="preserve"> Na základě tohoto tvrzení je tedy možné rozhodnout, že výsledná aplikace by měla primárně podporovat standardní vstup z nejvíce využívaných zařízení, jimiž jsou středně nákladné HMD s ručními ovladači. Zároveň se v tomto případě jedná o aplikaci webovou měla by tedy aplikace podporovat i přístup ze zařízení s nižší mírou imerze tedy tradičních desktopových displejů a mobilních telefonů. Zároveň je nutné následně interakci navrhovat tak, aby uživatelské úkony byly vykonatelné z různých zařízení, což např. při rozhodnutí podporovat mobilní telefony a desktop omezuje využití uchopení a přenosu jakožto způsobu interakce.</w:t>
      </w:r>
    </w:p>
    <w:p w14:paraId="758B409D" w14:textId="3DDE8D83" w:rsidR="009E6B35" w:rsidRDefault="009E6B35" w:rsidP="009E6B35">
      <w:pPr>
        <w:pStyle w:val="Normlnprvnodsazen"/>
      </w:pPr>
      <w:r>
        <w:t xml:space="preserve">Dle výše zmíněných </w:t>
      </w:r>
      <w:r w:rsidRPr="009E6B35">
        <w:t>doporučení</w:t>
      </w:r>
      <w:r>
        <w:t xml:space="preserve"> byl vytvořen postup pro vizualizaci prostorových dat v rámci webového V</w:t>
      </w:r>
      <w:r w:rsidR="008D5DC0">
        <w:t xml:space="preserve">P. </w:t>
      </w:r>
      <w:r>
        <w:t>Následující kapitoly podrobně popisují návrhová a implementační rozhodnutí, a to nejdříve z hlediska vizualizace a následně z hlediska interakce.</w:t>
      </w:r>
      <w:r w:rsidR="004A3931">
        <w:t xml:space="preserve"> Vývoj aplikace je možné rozdělit na dvě hlavní </w:t>
      </w:r>
      <w:r w:rsidR="008D5DC0">
        <w:t>etapy,</w:t>
      </w:r>
      <w:r w:rsidR="004A3931">
        <w:t xml:space="preserve"> a to předpřípravu </w:t>
      </w:r>
      <w:r w:rsidR="004A3931" w:rsidRPr="008D5DC0">
        <w:t>dat (</w:t>
      </w:r>
      <w:r w:rsidR="008D5DC0">
        <w:t xml:space="preserve">viz. kap. </w:t>
      </w:r>
      <w:r w:rsidR="008D5DC0" w:rsidRPr="008D5DC0">
        <w:fldChar w:fldCharType="begin"/>
      </w:r>
      <w:r w:rsidR="008D5DC0" w:rsidRPr="008D5DC0">
        <w:instrText xml:space="preserve"> REF _Ref155039291 \w \h </w:instrText>
      </w:r>
      <w:r w:rsidR="008D5DC0">
        <w:instrText xml:space="preserve"> \* MERGEFORMAT </w:instrText>
      </w:r>
      <w:r w:rsidR="008D5DC0" w:rsidRPr="008D5DC0">
        <w:fldChar w:fldCharType="separate"/>
      </w:r>
      <w:r w:rsidR="00823192">
        <w:t>5.2</w:t>
      </w:r>
      <w:r w:rsidR="008D5DC0" w:rsidRPr="008D5DC0">
        <w:fldChar w:fldCharType="end"/>
      </w:r>
      <w:r w:rsidR="008D5DC0" w:rsidRPr="008D5DC0">
        <w:t xml:space="preserve"> </w:t>
      </w:r>
      <w:r w:rsidR="008D5DC0" w:rsidRPr="008D5DC0">
        <w:fldChar w:fldCharType="begin"/>
      </w:r>
      <w:r w:rsidR="008D5DC0" w:rsidRPr="008D5DC0">
        <w:instrText xml:space="preserve"> REF _Ref155039291 \h </w:instrText>
      </w:r>
      <w:r w:rsidR="008D5DC0">
        <w:instrText xml:space="preserve"> \* MERGEFORMAT </w:instrText>
      </w:r>
      <w:r w:rsidR="008D5DC0" w:rsidRPr="008D5DC0">
        <w:fldChar w:fldCharType="separate"/>
      </w:r>
      <w:r w:rsidR="00823192">
        <w:t>Data</w:t>
      </w:r>
      <w:r w:rsidR="008D5DC0" w:rsidRPr="008D5DC0">
        <w:fldChar w:fldCharType="end"/>
      </w:r>
      <w:r w:rsidR="008D5DC0">
        <w:t xml:space="preserve"> a </w:t>
      </w:r>
      <w:r w:rsidR="008D5DC0" w:rsidRPr="008D5DC0">
        <w:fldChar w:fldCharType="begin"/>
      </w:r>
      <w:r w:rsidR="008D5DC0" w:rsidRPr="008D5DC0">
        <w:instrText xml:space="preserve"> REF _Ref155039308 \w \h </w:instrText>
      </w:r>
      <w:r w:rsidR="008D5DC0">
        <w:instrText xml:space="preserve"> \* MERGEFORMAT </w:instrText>
      </w:r>
      <w:r w:rsidR="008D5DC0" w:rsidRPr="008D5DC0">
        <w:fldChar w:fldCharType="separate"/>
      </w:r>
      <w:r w:rsidR="00823192">
        <w:t>5.3.1</w:t>
      </w:r>
      <w:r w:rsidR="008D5DC0" w:rsidRPr="008D5DC0">
        <w:fldChar w:fldCharType="end"/>
      </w:r>
      <w:r w:rsidR="008D5DC0">
        <w:t xml:space="preserve"> </w:t>
      </w:r>
      <w:r w:rsidR="008D5DC0" w:rsidRPr="008D5DC0">
        <w:fldChar w:fldCharType="begin"/>
      </w:r>
      <w:r w:rsidR="008D5DC0" w:rsidRPr="008D5DC0">
        <w:instrText xml:space="preserve"> REF _Ref155039308 \h </w:instrText>
      </w:r>
      <w:r w:rsidR="008D5DC0">
        <w:instrText xml:space="preserve"> \* MERGEFORMAT </w:instrText>
      </w:r>
      <w:r w:rsidR="008D5DC0" w:rsidRPr="008D5DC0">
        <w:fldChar w:fldCharType="separate"/>
      </w:r>
      <w:r w:rsidR="00823192" w:rsidRPr="00634751">
        <w:t>Transformace dat</w:t>
      </w:r>
      <w:r w:rsidR="008D5DC0" w:rsidRPr="008D5DC0">
        <w:fldChar w:fldCharType="end"/>
      </w:r>
      <w:r w:rsidR="004A3931" w:rsidRPr="008D5DC0">
        <w:t>)</w:t>
      </w:r>
      <w:r w:rsidR="004A3931">
        <w:t xml:space="preserve"> a vývoj samotné </w:t>
      </w:r>
      <w:r w:rsidR="00E32349">
        <w:t>virtuální</w:t>
      </w:r>
      <w:r w:rsidR="004A3931">
        <w:t xml:space="preserve"> </w:t>
      </w:r>
      <w:r w:rsidR="004A3931" w:rsidRPr="008D5DC0">
        <w:t>aplikace (</w:t>
      </w:r>
      <w:r w:rsidR="008D5DC0" w:rsidRPr="008D5DC0">
        <w:fldChar w:fldCharType="begin"/>
      </w:r>
      <w:r w:rsidR="008D5DC0" w:rsidRPr="008D5DC0">
        <w:instrText xml:space="preserve"> REF _Ref155039359 \w \h </w:instrText>
      </w:r>
      <w:r w:rsidR="008D5DC0">
        <w:instrText xml:space="preserve"> \* MERGEFORMAT </w:instrText>
      </w:r>
      <w:r w:rsidR="008D5DC0" w:rsidRPr="008D5DC0">
        <w:fldChar w:fldCharType="separate"/>
      </w:r>
      <w:r w:rsidR="00823192">
        <w:t>5.3.2</w:t>
      </w:r>
      <w:r w:rsidR="008D5DC0" w:rsidRPr="008D5DC0">
        <w:fldChar w:fldCharType="end"/>
      </w:r>
      <w:r w:rsidR="008D5DC0" w:rsidRPr="008D5DC0">
        <w:t xml:space="preserve"> </w:t>
      </w:r>
      <w:r w:rsidR="008D5DC0" w:rsidRPr="008D5DC0">
        <w:fldChar w:fldCharType="begin"/>
      </w:r>
      <w:r w:rsidR="008D5DC0" w:rsidRPr="008D5DC0">
        <w:instrText xml:space="preserve"> REF _Ref155039359 \h </w:instrText>
      </w:r>
      <w:r w:rsidR="008D5DC0">
        <w:instrText xml:space="preserve"> \* MERGEFORMAT </w:instrText>
      </w:r>
      <w:r w:rsidR="008D5DC0" w:rsidRPr="008D5DC0">
        <w:fldChar w:fldCharType="separate"/>
      </w:r>
      <w:r w:rsidR="00823192">
        <w:t>Tvorba VP</w:t>
      </w:r>
      <w:r w:rsidR="008D5DC0" w:rsidRPr="008D5DC0">
        <w:fldChar w:fldCharType="end"/>
      </w:r>
      <w:r w:rsidR="004A3931" w:rsidRPr="008D5DC0">
        <w:t>).</w:t>
      </w:r>
    </w:p>
    <w:p w14:paraId="29D023CA" w14:textId="2982CC43" w:rsidR="009251D2" w:rsidRDefault="00020422" w:rsidP="009251D2">
      <w:pPr>
        <w:pStyle w:val="Heading2"/>
      </w:pPr>
      <w:bookmarkStart w:id="154" w:name="_Ref155039291"/>
      <w:bookmarkStart w:id="155" w:name="_Toc155046834"/>
      <w:r>
        <w:t>Data</w:t>
      </w:r>
      <w:bookmarkEnd w:id="154"/>
      <w:bookmarkEnd w:id="155"/>
    </w:p>
    <w:p w14:paraId="234933F4" w14:textId="3C5600BD" w:rsidR="009251D2" w:rsidRDefault="009251D2" w:rsidP="009251D2">
      <w:pPr>
        <w:rPr>
          <w:lang w:eastAsia="cs-CZ"/>
        </w:rPr>
      </w:pPr>
      <w:r w:rsidRPr="009251D2">
        <w:rPr>
          <w:lang w:eastAsia="cs-CZ"/>
        </w:rPr>
        <w:t>Jak již bylo nastíněno v</w:t>
      </w:r>
      <w:r w:rsidR="008D5DC0">
        <w:rPr>
          <w:lang w:eastAsia="cs-CZ"/>
        </w:rPr>
        <w:t> </w:t>
      </w:r>
      <w:r w:rsidRPr="009251D2">
        <w:rPr>
          <w:lang w:eastAsia="cs-CZ"/>
        </w:rPr>
        <w:t>kapitole</w:t>
      </w:r>
      <w:r w:rsidR="008D5DC0">
        <w:rPr>
          <w:lang w:eastAsia="cs-CZ"/>
        </w:rPr>
        <w:t xml:space="preserve"> </w:t>
      </w:r>
      <w:r w:rsidR="008D5DC0" w:rsidRPr="008D5DC0">
        <w:rPr>
          <w:lang w:eastAsia="cs-CZ"/>
        </w:rPr>
        <w:fldChar w:fldCharType="begin"/>
      </w:r>
      <w:r w:rsidR="008D5DC0" w:rsidRPr="008D5DC0">
        <w:rPr>
          <w:lang w:eastAsia="cs-CZ"/>
        </w:rPr>
        <w:instrText xml:space="preserve"> REF _Ref155039476 \w \h </w:instrText>
      </w:r>
      <w:r w:rsidR="008D5DC0">
        <w:rPr>
          <w:lang w:eastAsia="cs-CZ"/>
        </w:rPr>
        <w:instrText xml:space="preserve"> \* MERGEFORMAT </w:instrText>
      </w:r>
      <w:r w:rsidR="008D5DC0" w:rsidRPr="008D5DC0">
        <w:rPr>
          <w:lang w:eastAsia="cs-CZ"/>
        </w:rPr>
      </w:r>
      <w:r w:rsidR="008D5DC0" w:rsidRPr="008D5DC0">
        <w:rPr>
          <w:lang w:eastAsia="cs-CZ"/>
        </w:rPr>
        <w:fldChar w:fldCharType="separate"/>
      </w:r>
      <w:r w:rsidR="00823192">
        <w:rPr>
          <w:lang w:eastAsia="cs-CZ"/>
        </w:rPr>
        <w:t>3.5.2</w:t>
      </w:r>
      <w:r w:rsidR="008D5DC0" w:rsidRPr="008D5DC0">
        <w:rPr>
          <w:lang w:eastAsia="cs-CZ"/>
        </w:rPr>
        <w:fldChar w:fldCharType="end"/>
      </w:r>
      <w:r w:rsidR="008D5DC0" w:rsidRPr="008D5DC0">
        <w:rPr>
          <w:lang w:eastAsia="cs-CZ"/>
        </w:rPr>
        <w:t xml:space="preserve"> </w:t>
      </w:r>
      <w:r w:rsidR="008D5DC0" w:rsidRPr="008D5DC0">
        <w:rPr>
          <w:lang w:eastAsia="cs-CZ"/>
        </w:rPr>
        <w:fldChar w:fldCharType="begin"/>
      </w:r>
      <w:r w:rsidR="008D5DC0" w:rsidRPr="008D5DC0">
        <w:rPr>
          <w:lang w:eastAsia="cs-CZ"/>
        </w:rPr>
        <w:instrText xml:space="preserve"> REF _Ref155039476 \h </w:instrText>
      </w:r>
      <w:r w:rsidR="008D5DC0">
        <w:rPr>
          <w:lang w:eastAsia="cs-CZ"/>
        </w:rPr>
        <w:instrText xml:space="preserve"> \* MERGEFORMAT </w:instrText>
      </w:r>
      <w:r w:rsidR="008D5DC0" w:rsidRPr="008D5DC0">
        <w:rPr>
          <w:lang w:eastAsia="cs-CZ"/>
        </w:rPr>
      </w:r>
      <w:r w:rsidR="008D5DC0" w:rsidRPr="008D5DC0">
        <w:rPr>
          <w:lang w:eastAsia="cs-CZ"/>
        </w:rPr>
        <w:fldChar w:fldCharType="separate"/>
      </w:r>
      <w:r w:rsidR="00823192">
        <w:t>Problém měřítka</w:t>
      </w:r>
      <w:r w:rsidR="008D5DC0" w:rsidRPr="008D5DC0">
        <w:rPr>
          <w:lang w:eastAsia="cs-CZ"/>
        </w:rPr>
        <w:fldChar w:fldCharType="end"/>
      </w:r>
      <w:r w:rsidRPr="008D5DC0">
        <w:rPr>
          <w:lang w:eastAsia="cs-CZ"/>
        </w:rPr>
        <w:t>.</w:t>
      </w:r>
      <w:r w:rsidRPr="009251D2">
        <w:rPr>
          <w:lang w:eastAsia="cs-CZ"/>
        </w:rPr>
        <w:t xml:space="preserve"> Hlavním rozdělením, které je možné použít je dělení na statická a dynamická data (</w:t>
      </w:r>
      <w:proofErr w:type="spellStart"/>
      <w:r w:rsidR="008D5DC0">
        <w:rPr>
          <w:lang w:eastAsia="cs-CZ"/>
        </w:rPr>
        <w:t>instancovaná</w:t>
      </w:r>
      <w:proofErr w:type="spellEnd"/>
      <w:r w:rsidRPr="009251D2">
        <w:rPr>
          <w:lang w:eastAsia="cs-CZ"/>
        </w:rPr>
        <w:t xml:space="preserve">) z pohledu načítání do scény na základě toho co uživatel vidí a v jaké je blízkosti k datům ve </w:t>
      </w:r>
      <w:r w:rsidR="00020422" w:rsidRPr="009251D2">
        <w:rPr>
          <w:lang w:eastAsia="cs-CZ"/>
        </w:rPr>
        <w:t>virtuálním</w:t>
      </w:r>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Je </w:t>
      </w:r>
      <w:r w:rsidR="008D5DC0">
        <w:rPr>
          <w:lang w:eastAsia="cs-CZ"/>
        </w:rPr>
        <w:t xml:space="preserve">tedy </w:t>
      </w:r>
      <w:r>
        <w:rPr>
          <w:lang w:eastAsia="cs-CZ"/>
        </w:rPr>
        <w:t xml:space="preserve">nutné brát v potaz limitace na velikost dat. </w:t>
      </w:r>
      <w:r w:rsidR="00075E05">
        <w:rPr>
          <w:lang w:eastAsia="cs-CZ"/>
        </w:rPr>
        <w:t>Způsob konvertování statických dat do příslušného formátu ve vhodné velikosti vyžaduje použití řady softwarových řešení, což samo o sobě přináší míru komplexity v podobě kompatibility mezi danými řešeními. Následující kapitola se snaží</w:t>
      </w:r>
      <w:r w:rsidR="008D5DC0">
        <w:rPr>
          <w:lang w:eastAsia="cs-CZ"/>
        </w:rPr>
        <w:t xml:space="preserve"> najít vhodný postup a</w:t>
      </w:r>
      <w:r w:rsidR="00075E05">
        <w:rPr>
          <w:lang w:eastAsia="cs-CZ"/>
        </w:rPr>
        <w:t xml:space="preserve"> </w:t>
      </w:r>
      <w:proofErr w:type="spellStart"/>
      <w:r w:rsidR="00075E05">
        <w:rPr>
          <w:lang w:eastAsia="cs-CZ"/>
        </w:rPr>
        <w:t>a</w:t>
      </w:r>
      <w:proofErr w:type="spellEnd"/>
      <w:r w:rsidR="00075E05">
        <w:rPr>
          <w:lang w:eastAsia="cs-CZ"/>
        </w:rPr>
        <w:t xml:space="preserve"> identifikovat a vyřešit případy snížené kompatibility.</w:t>
      </w:r>
    </w:p>
    <w:p w14:paraId="3E68147C" w14:textId="30919ED8" w:rsidR="00296350" w:rsidRDefault="00335F34" w:rsidP="00335F34">
      <w:pPr>
        <w:pStyle w:val="Normlnprvnodsazen"/>
        <w:ind w:firstLine="0"/>
      </w:pPr>
      <w:r>
        <w:t>Na základě dostupných dat města Brna</w:t>
      </w:r>
      <w:r w:rsidR="008D5DC0">
        <w:t xml:space="preserve"> </w:t>
      </w:r>
      <w:r w:rsidR="008D5DC0">
        <w:fldChar w:fldCharType="begin"/>
      </w:r>
      <w:r w:rsidR="008D5DC0">
        <w:instrText xml:space="preserve"> REF _Ref155039424 \h </w:instrText>
      </w:r>
      <w:r w:rsidR="008D5DC0">
        <w:fldChar w:fldCharType="separate"/>
      </w:r>
      <w:r w:rsidR="00823192">
        <w:t xml:space="preserve">Tab. </w:t>
      </w:r>
      <w:r w:rsidR="00823192">
        <w:rPr>
          <w:noProof/>
        </w:rPr>
        <w:t>9</w:t>
      </w:r>
      <w:r w:rsidR="008D5DC0">
        <w:fldChar w:fldCharType="end"/>
      </w:r>
      <w:r w:rsidR="008D5DC0">
        <w:t xml:space="preserve"> </w:t>
      </w:r>
      <w:r w:rsidR="00296350">
        <w:t>byly vytvořeny</w:t>
      </w:r>
      <w:r w:rsidR="008D5DC0">
        <w:t xml:space="preserve"> 3 </w:t>
      </w:r>
      <w:r w:rsidR="00296350">
        <w:t xml:space="preserve">statické </w:t>
      </w:r>
      <w:r w:rsidR="008D5DC0">
        <w:t xml:space="preserve">3D </w:t>
      </w:r>
      <w:r w:rsidR="00296350">
        <w:t>mapy. Proces jejich tvorby a specifika průběhu zpracování jsou popsána v následujících kapitolách.</w:t>
      </w:r>
    </w:p>
    <w:p w14:paraId="1E0A43F2" w14:textId="77777777" w:rsidR="009A64B2" w:rsidRDefault="009A64B2" w:rsidP="00335F34">
      <w:pPr>
        <w:pStyle w:val="Normlnprvnodsazen"/>
        <w:ind w:firstLine="0"/>
      </w:pPr>
    </w:p>
    <w:p w14:paraId="2027A064" w14:textId="6D2DBC3C" w:rsidR="009E6B35" w:rsidRDefault="009E6B35" w:rsidP="008D5DC0">
      <w:pPr>
        <w:pStyle w:val="CaptionTabs"/>
      </w:pPr>
      <w:bookmarkStart w:id="156" w:name="_Ref155039424"/>
      <w:r>
        <w:lastRenderedPageBreak/>
        <w:t xml:space="preserve">Tab. </w:t>
      </w:r>
      <w:r>
        <w:fldChar w:fldCharType="begin"/>
      </w:r>
      <w:r>
        <w:instrText xml:space="preserve"> SEQ Tab. \* ARABIC </w:instrText>
      </w:r>
      <w:r>
        <w:fldChar w:fldCharType="separate"/>
      </w:r>
      <w:r w:rsidR="00823192">
        <w:rPr>
          <w:noProof/>
        </w:rPr>
        <w:t>9</w:t>
      </w:r>
      <w:r>
        <w:rPr>
          <w:noProof/>
        </w:rPr>
        <w:fldChar w:fldCharType="end"/>
      </w:r>
      <w:bookmarkEnd w:id="156"/>
      <w:r>
        <w:t xml:space="preserve"> Přehled datových vrstev pro vybrané vizualizace z hlediska formátů a datových modelů.</w:t>
      </w:r>
    </w:p>
    <w:tbl>
      <w:tblPr>
        <w:tblW w:w="8815" w:type="dxa"/>
        <w:tblLook w:val="04A0" w:firstRow="1" w:lastRow="0" w:firstColumn="1" w:lastColumn="0" w:noHBand="0" w:noVBand="1"/>
      </w:tblPr>
      <w:tblGrid>
        <w:gridCol w:w="1377"/>
        <w:gridCol w:w="1517"/>
        <w:gridCol w:w="1564"/>
        <w:gridCol w:w="1557"/>
        <w:gridCol w:w="1314"/>
        <w:gridCol w:w="1486"/>
      </w:tblGrid>
      <w:tr w:rsidR="00E4543D" w:rsidRPr="004A3931" w14:paraId="0F084471" w14:textId="77777777" w:rsidTr="00E4543D">
        <w:trPr>
          <w:trHeight w:val="510"/>
        </w:trPr>
        <w:tc>
          <w:tcPr>
            <w:tcW w:w="13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2A3D40"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Mapy</w:t>
            </w:r>
          </w:p>
        </w:tc>
        <w:tc>
          <w:tcPr>
            <w:tcW w:w="1560" w:type="dxa"/>
            <w:tcBorders>
              <w:top w:val="single" w:sz="4" w:space="0" w:color="auto"/>
              <w:left w:val="nil"/>
              <w:bottom w:val="single" w:sz="4" w:space="0" w:color="auto"/>
              <w:right w:val="single" w:sz="4" w:space="0" w:color="auto"/>
            </w:tcBorders>
            <w:shd w:val="clear" w:color="000000" w:fill="FFFFFF"/>
            <w:vAlign w:val="center"/>
            <w:hideMark/>
          </w:tcPr>
          <w:p w14:paraId="657CB908"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Datová vrstva</w:t>
            </w:r>
          </w:p>
        </w:tc>
        <w:tc>
          <w:tcPr>
            <w:tcW w:w="1580" w:type="dxa"/>
            <w:tcBorders>
              <w:top w:val="single" w:sz="4" w:space="0" w:color="auto"/>
              <w:left w:val="nil"/>
              <w:bottom w:val="single" w:sz="4" w:space="0" w:color="auto"/>
              <w:right w:val="single" w:sz="4" w:space="0" w:color="auto"/>
            </w:tcBorders>
            <w:shd w:val="clear" w:color="000000" w:fill="FFFFFF"/>
            <w:vAlign w:val="center"/>
            <w:hideMark/>
          </w:tcPr>
          <w:p w14:paraId="7CD360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reprezentace</w:t>
            </w:r>
          </w:p>
        </w:tc>
        <w:tc>
          <w:tcPr>
            <w:tcW w:w="1600" w:type="dxa"/>
            <w:tcBorders>
              <w:top w:val="single" w:sz="4" w:space="0" w:color="auto"/>
              <w:left w:val="nil"/>
              <w:bottom w:val="single" w:sz="4" w:space="0" w:color="auto"/>
              <w:right w:val="single" w:sz="4" w:space="0" w:color="auto"/>
            </w:tcBorders>
            <w:shd w:val="clear" w:color="000000" w:fill="FFFFFF"/>
            <w:vAlign w:val="center"/>
            <w:hideMark/>
          </w:tcPr>
          <w:p w14:paraId="542E58C7"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formát</w:t>
            </w:r>
          </w:p>
        </w:tc>
        <w:tc>
          <w:tcPr>
            <w:tcW w:w="1165" w:type="dxa"/>
            <w:tcBorders>
              <w:top w:val="single" w:sz="4" w:space="0" w:color="auto"/>
              <w:left w:val="nil"/>
              <w:bottom w:val="single" w:sz="4" w:space="0" w:color="auto"/>
              <w:right w:val="single" w:sz="4" w:space="0" w:color="auto"/>
            </w:tcBorders>
            <w:shd w:val="clear" w:color="000000" w:fill="FFFFFF"/>
            <w:vAlign w:val="center"/>
            <w:hideMark/>
          </w:tcPr>
          <w:p w14:paraId="111099F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Cílová reprezentace</w:t>
            </w:r>
          </w:p>
        </w:tc>
        <w:tc>
          <w:tcPr>
            <w:tcW w:w="1530" w:type="dxa"/>
            <w:tcBorders>
              <w:top w:val="single" w:sz="4" w:space="0" w:color="auto"/>
              <w:left w:val="nil"/>
              <w:bottom w:val="single" w:sz="4" w:space="0" w:color="auto"/>
              <w:right w:val="single" w:sz="4" w:space="0" w:color="auto"/>
            </w:tcBorders>
            <w:shd w:val="clear" w:color="000000" w:fill="FFFFFF"/>
            <w:vAlign w:val="center"/>
            <w:hideMark/>
          </w:tcPr>
          <w:p w14:paraId="44EE8F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Cílový formát</w:t>
            </w:r>
          </w:p>
        </w:tc>
      </w:tr>
      <w:tr w:rsidR="00E4543D" w:rsidRPr="004A3931" w14:paraId="301B16E8" w14:textId="77777777" w:rsidTr="00E4543D">
        <w:trPr>
          <w:trHeight w:val="323"/>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B3664B0" w14:textId="521CB5B6" w:rsidR="004A3931" w:rsidRPr="004A3931" w:rsidRDefault="004A3931" w:rsidP="004A3931">
            <w:pPr>
              <w:spacing w:after="0" w:line="240" w:lineRule="auto"/>
              <w:jc w:val="center"/>
              <w:rPr>
                <w:rFonts w:eastAsia="Times New Roman" w:cs="JetBrains Mono"/>
                <w:b/>
                <w:bCs/>
                <w:color w:val="000000"/>
                <w:sz w:val="18"/>
                <w:szCs w:val="18"/>
              </w:rPr>
            </w:pPr>
            <w:r w:rsidRPr="00E32349">
              <w:rPr>
                <w:rFonts w:eastAsia="Times New Roman" w:cs="JetBrains Mono"/>
                <w:b/>
                <w:bCs/>
                <w:color w:val="000000"/>
                <w:sz w:val="18"/>
                <w:szCs w:val="18"/>
              </w:rPr>
              <w:t>Tematické</w:t>
            </w:r>
          </w:p>
        </w:tc>
        <w:tc>
          <w:tcPr>
            <w:tcW w:w="1560" w:type="dxa"/>
            <w:tcBorders>
              <w:top w:val="nil"/>
              <w:left w:val="nil"/>
              <w:bottom w:val="single" w:sz="4" w:space="0" w:color="auto"/>
              <w:right w:val="single" w:sz="4" w:space="0" w:color="auto"/>
            </w:tcBorders>
            <w:shd w:val="clear" w:color="000000" w:fill="FFFFFF"/>
            <w:vAlign w:val="center"/>
            <w:hideMark/>
          </w:tcPr>
          <w:p w14:paraId="00C1924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3D </w:t>
            </w:r>
          </w:p>
        </w:tc>
        <w:tc>
          <w:tcPr>
            <w:tcW w:w="1580" w:type="dxa"/>
            <w:tcBorders>
              <w:top w:val="nil"/>
              <w:left w:val="nil"/>
              <w:bottom w:val="single" w:sz="4" w:space="0" w:color="auto"/>
              <w:right w:val="single" w:sz="4" w:space="0" w:color="auto"/>
            </w:tcBorders>
            <w:shd w:val="clear" w:color="000000" w:fill="FFFFFF"/>
            <w:vAlign w:val="center"/>
            <w:hideMark/>
          </w:tcPr>
          <w:p w14:paraId="1D155535"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56729A8F"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05A050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722FD56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5B88B579"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1A4A7C34"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368B9A0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24A0CECB"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482A09D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0FC7D9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00FBEB90"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03BF7377"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26A6CBB6"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67E1C182"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AC9818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7F79ED3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w:t>
            </w:r>
          </w:p>
        </w:tc>
        <w:tc>
          <w:tcPr>
            <w:tcW w:w="1165" w:type="dxa"/>
            <w:tcBorders>
              <w:top w:val="nil"/>
              <w:left w:val="nil"/>
              <w:bottom w:val="single" w:sz="4" w:space="0" w:color="auto"/>
              <w:right w:val="single" w:sz="4" w:space="0" w:color="auto"/>
            </w:tcBorders>
            <w:shd w:val="clear" w:color="000000" w:fill="FFFFFF"/>
            <w:vAlign w:val="center"/>
            <w:hideMark/>
          </w:tcPr>
          <w:p w14:paraId="038DDEB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74A547C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r w:rsidR="00E4543D" w:rsidRPr="004A3931" w14:paraId="5D045091" w14:textId="77777777" w:rsidTr="00E4543D">
        <w:trPr>
          <w:trHeight w:val="255"/>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2BD4B8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Topografická</w:t>
            </w:r>
          </w:p>
        </w:tc>
        <w:tc>
          <w:tcPr>
            <w:tcW w:w="1560" w:type="dxa"/>
            <w:tcBorders>
              <w:top w:val="nil"/>
              <w:left w:val="nil"/>
              <w:bottom w:val="single" w:sz="4" w:space="0" w:color="auto"/>
              <w:right w:val="single" w:sz="4" w:space="0" w:color="auto"/>
            </w:tcBorders>
            <w:shd w:val="clear" w:color="000000" w:fill="FFFFFF"/>
            <w:vAlign w:val="center"/>
            <w:hideMark/>
          </w:tcPr>
          <w:p w14:paraId="1306ABA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3D </w:t>
            </w:r>
          </w:p>
        </w:tc>
        <w:tc>
          <w:tcPr>
            <w:tcW w:w="1580" w:type="dxa"/>
            <w:tcBorders>
              <w:top w:val="nil"/>
              <w:left w:val="nil"/>
              <w:bottom w:val="single" w:sz="4" w:space="0" w:color="auto"/>
              <w:right w:val="single" w:sz="4" w:space="0" w:color="auto"/>
            </w:tcBorders>
            <w:shd w:val="clear" w:color="000000" w:fill="FFFFFF"/>
            <w:vAlign w:val="center"/>
            <w:hideMark/>
          </w:tcPr>
          <w:p w14:paraId="01F4991D"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1FA2A6C8"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3DE517CE"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18CF1F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4A3931" w:rsidRPr="004A3931" w14:paraId="75CE8778"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0993BAFF"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auto" w:fill="auto"/>
            <w:vAlign w:val="center"/>
            <w:hideMark/>
          </w:tcPr>
          <w:p w14:paraId="037986D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Stromy</w:t>
            </w:r>
          </w:p>
        </w:tc>
        <w:tc>
          <w:tcPr>
            <w:tcW w:w="1580" w:type="dxa"/>
            <w:tcBorders>
              <w:top w:val="nil"/>
              <w:left w:val="nil"/>
              <w:bottom w:val="single" w:sz="4" w:space="0" w:color="auto"/>
              <w:right w:val="single" w:sz="4" w:space="0" w:color="auto"/>
            </w:tcBorders>
            <w:shd w:val="clear" w:color="auto" w:fill="auto"/>
            <w:vAlign w:val="center"/>
            <w:hideMark/>
          </w:tcPr>
          <w:p w14:paraId="683643B6" w14:textId="6A2CF0AF"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Vektorová </w:t>
            </w:r>
            <w:r w:rsidRPr="00E32349">
              <w:rPr>
                <w:rFonts w:eastAsia="Times New Roman" w:cs="JetBrains Mono"/>
                <w:color w:val="000000"/>
                <w:sz w:val="18"/>
                <w:szCs w:val="18"/>
              </w:rPr>
              <w:t>data – Bod</w:t>
            </w:r>
          </w:p>
        </w:tc>
        <w:tc>
          <w:tcPr>
            <w:tcW w:w="1600" w:type="dxa"/>
            <w:tcBorders>
              <w:top w:val="nil"/>
              <w:left w:val="nil"/>
              <w:bottom w:val="single" w:sz="4" w:space="0" w:color="auto"/>
              <w:right w:val="single" w:sz="4" w:space="0" w:color="auto"/>
            </w:tcBorders>
            <w:shd w:val="clear" w:color="auto" w:fill="auto"/>
            <w:vAlign w:val="center"/>
            <w:hideMark/>
          </w:tcPr>
          <w:p w14:paraId="04D08F03"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SHP</w:t>
            </w:r>
          </w:p>
        </w:tc>
        <w:tc>
          <w:tcPr>
            <w:tcW w:w="1165" w:type="dxa"/>
            <w:tcBorders>
              <w:top w:val="nil"/>
              <w:left w:val="nil"/>
              <w:bottom w:val="single" w:sz="4" w:space="0" w:color="auto"/>
              <w:right w:val="single" w:sz="4" w:space="0" w:color="auto"/>
            </w:tcBorders>
            <w:shd w:val="clear" w:color="auto" w:fill="auto"/>
            <w:vAlign w:val="center"/>
            <w:hideMark/>
          </w:tcPr>
          <w:p w14:paraId="500B1D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auto" w:fill="auto"/>
            <w:vAlign w:val="center"/>
            <w:hideMark/>
          </w:tcPr>
          <w:p w14:paraId="556A9B24"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22E93F60"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0F300D2B"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4175E6CA"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6323A7C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69E75E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6C2D719B"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266C46EA"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E4543D" w:rsidRPr="004A3931" w14:paraId="362DC45A"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6930FA79"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1705E16E"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7A5FAE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15971D6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Služba</w:t>
            </w:r>
          </w:p>
        </w:tc>
        <w:tc>
          <w:tcPr>
            <w:tcW w:w="1165" w:type="dxa"/>
            <w:tcBorders>
              <w:top w:val="nil"/>
              <w:left w:val="nil"/>
              <w:bottom w:val="single" w:sz="4" w:space="0" w:color="auto"/>
              <w:right w:val="single" w:sz="4" w:space="0" w:color="auto"/>
            </w:tcBorders>
            <w:shd w:val="clear" w:color="000000" w:fill="FFFFFF"/>
            <w:vAlign w:val="center"/>
            <w:hideMark/>
          </w:tcPr>
          <w:p w14:paraId="614FB5B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49FAD0E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bl>
    <w:p w14:paraId="239E6464" w14:textId="51FF9DC2" w:rsidR="00075E05" w:rsidRPr="00075E05" w:rsidRDefault="00296350" w:rsidP="00075E05">
      <w:pPr>
        <w:pStyle w:val="Heading3"/>
      </w:pPr>
      <w:bookmarkStart w:id="157" w:name="_Toc155046835"/>
      <w:bookmarkStart w:id="158" w:name="_Ref155131527"/>
      <w:bookmarkStart w:id="159" w:name="_Ref155131529"/>
      <w:r>
        <w:t>Specifika vstupních dat</w:t>
      </w:r>
      <w:bookmarkEnd w:id="157"/>
      <w:bookmarkEnd w:id="158"/>
      <w:bookmarkEnd w:id="159"/>
    </w:p>
    <w:p w14:paraId="71949860" w14:textId="3A1A47BE" w:rsidR="00393F6D" w:rsidRDefault="00393F6D" w:rsidP="00393F6D">
      <w:pPr>
        <w:pStyle w:val="Malnadpis"/>
        <w:rPr>
          <w:rStyle w:val="Strong"/>
          <w:b/>
          <w:bCs w:val="0"/>
        </w:rPr>
      </w:pPr>
      <w:r>
        <w:rPr>
          <w:rStyle w:val="Strong"/>
          <w:b/>
          <w:bCs w:val="0"/>
        </w:rPr>
        <w:t>Budovy</w:t>
      </w:r>
    </w:p>
    <w:p w14:paraId="7E31FB39" w14:textId="5FB91D3D" w:rsidR="00296350" w:rsidRPr="00393F6D" w:rsidRDefault="00393F6D" w:rsidP="00393F6D">
      <w:pPr>
        <w:rPr>
          <w:rStyle w:val="Strong"/>
          <w:b w:val="0"/>
          <w:bCs w:val="0"/>
        </w:rPr>
      </w:pPr>
      <w:r>
        <w:t xml:space="preserve">Z důvodu důvěrné znalosti datové sady 3D modelu města Brna byla vizualizace v rámci práce založena na </w:t>
      </w:r>
      <w:r w:rsidR="008D5DC0">
        <w:t>těchto datech</w:t>
      </w:r>
      <w:r>
        <w:t xml:space="preserve">. Tato kapitola se snaží na příkladu dat 3D modelu města Brna vysvětlit specifické problémy při užití primárně geografických dat určených pro práci v GIS do světa 3D vizualizace. </w:t>
      </w:r>
    </w:p>
    <w:p w14:paraId="67F291A3" w14:textId="75CA978A" w:rsidR="00B17491" w:rsidRDefault="00296350" w:rsidP="00B17491">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r w:rsidR="009E7AC7">
        <w:rPr>
          <w:lang w:eastAsia="en-US"/>
        </w:rPr>
        <w:t>GIS – FGDB</w:t>
      </w:r>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w:t>
      </w:r>
      <w:r w:rsidR="009E7AC7">
        <w:rPr>
          <w:lang w:eastAsia="en-US"/>
        </w:rPr>
        <w:t xml:space="preserve"> </w:t>
      </w:r>
      <w:r w:rsidR="009E7AC7">
        <w:rPr>
          <w:lang w:eastAsia="en-US"/>
        </w:rPr>
        <w:fldChar w:fldCharType="begin"/>
      </w:r>
      <w:r w:rsidR="009E7AC7">
        <w:rPr>
          <w:lang w:eastAsia="en-US"/>
        </w:rPr>
        <w:instrText xml:space="preserve"> REF _Ref155039825 \h </w:instrText>
      </w:r>
      <w:r w:rsidR="009E7AC7">
        <w:rPr>
          <w:lang w:eastAsia="en-US"/>
        </w:rPr>
      </w:r>
      <w:r w:rsidR="009E7AC7">
        <w:rPr>
          <w:lang w:eastAsia="en-US"/>
        </w:rPr>
        <w:fldChar w:fldCharType="separate"/>
      </w:r>
      <w:r w:rsidR="00823192">
        <w:t xml:space="preserve">Obr. </w:t>
      </w:r>
      <w:r w:rsidR="00823192">
        <w:rPr>
          <w:noProof/>
        </w:rPr>
        <w:t>21</w:t>
      </w:r>
      <w:r w:rsidR="009E7AC7">
        <w:rPr>
          <w:lang w:eastAsia="en-US"/>
        </w:rPr>
        <w:fldChar w:fldCharType="end"/>
      </w:r>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w:t>
      </w:r>
      <w:r w:rsidR="009E7AC7">
        <w:rPr>
          <w:lang w:eastAsia="en-US"/>
        </w:rPr>
        <w:t>ID</w:t>
      </w:r>
      <w:r w:rsidR="00841B47">
        <w:rPr>
          <w:lang w:eastAsia="en-US"/>
        </w:rPr>
        <w:t xml:space="preserve"> segmentu. Segmenty jsou definovány jakožto části budov se stejnou výškou římsy (hrana kde končí svislá stěna a začíná střecha).</w:t>
      </w:r>
      <w:r w:rsidR="00B17491">
        <w:rPr>
          <w:lang w:eastAsia="en-US"/>
        </w:rPr>
        <w:t xml:space="preserve"> Model obsahuje 3 typy atributů a to: </w:t>
      </w:r>
    </w:p>
    <w:p w14:paraId="5FCA12DA" w14:textId="77777777" w:rsidR="00B17491" w:rsidRDefault="00B17491" w:rsidP="00B17491">
      <w:pPr>
        <w:pStyle w:val="Normlnprvnodsazen"/>
        <w:numPr>
          <w:ilvl w:val="0"/>
          <w:numId w:val="68"/>
        </w:numPr>
        <w:rPr>
          <w:lang w:eastAsia="en-US"/>
        </w:rPr>
      </w:pPr>
      <w:r w:rsidRPr="00463415">
        <w:rPr>
          <w:b/>
          <w:bCs/>
          <w:lang w:eastAsia="en-US"/>
        </w:rPr>
        <w:t>Identifikační</w:t>
      </w:r>
      <w:r>
        <w:rPr>
          <w:lang w:eastAsia="en-US"/>
        </w:rPr>
        <w:t xml:space="preserve"> (RUIAN_IBO, ID_SEG, ID_PLO, OBJECTID)</w:t>
      </w:r>
    </w:p>
    <w:p w14:paraId="6642109B" w14:textId="77777777" w:rsidR="00B17491" w:rsidRDefault="00B17491" w:rsidP="00B17491">
      <w:pPr>
        <w:pStyle w:val="Normlnprvnodsazen"/>
        <w:numPr>
          <w:ilvl w:val="0"/>
          <w:numId w:val="68"/>
        </w:numPr>
        <w:rPr>
          <w:lang w:eastAsia="en-US"/>
        </w:rPr>
      </w:pPr>
      <w:r w:rsidRPr="00463415">
        <w:rPr>
          <w:b/>
          <w:bCs/>
          <w:lang w:eastAsia="en-US"/>
        </w:rPr>
        <w:t>Kvantifikační</w:t>
      </w:r>
      <w:r>
        <w:rPr>
          <w:lang w:eastAsia="en-US"/>
        </w:rPr>
        <w:t xml:space="preserve"> (PATA_VYSKA, ABS_VYSKA, HREBEN_VYSKA, PATA_SEG_VYSKA, HORIZ_VYSKA)</w:t>
      </w:r>
    </w:p>
    <w:p w14:paraId="0F83FB3B" w14:textId="77777777" w:rsidR="00B17491" w:rsidRDefault="00B17491" w:rsidP="00B17491">
      <w:pPr>
        <w:pStyle w:val="Normlnprvnodsazen"/>
        <w:numPr>
          <w:ilvl w:val="0"/>
          <w:numId w:val="68"/>
        </w:numPr>
        <w:rPr>
          <w:lang w:eastAsia="en-US"/>
        </w:rPr>
      </w:pPr>
      <w:r w:rsidRPr="00463415">
        <w:rPr>
          <w:b/>
          <w:bCs/>
          <w:lang w:eastAsia="en-US"/>
        </w:rPr>
        <w:t>Klasifikační</w:t>
      </w:r>
      <w:r>
        <w:rPr>
          <w:lang w:eastAsia="en-US"/>
        </w:rPr>
        <w:t xml:space="preserve"> (STRECHA_KOD, PLOCHA_KOD, CAST_OBJEKTU)</w:t>
      </w:r>
    </w:p>
    <w:p w14:paraId="580B0EFB" w14:textId="3930FE5B" w:rsidR="00B17491" w:rsidRDefault="00B17491" w:rsidP="00B17491">
      <w:pPr>
        <w:pStyle w:val="Normlnprvnodsazen"/>
        <w:ind w:firstLine="0"/>
        <w:rPr>
          <w:lang w:eastAsia="en-US"/>
        </w:rPr>
      </w:pPr>
      <w:r>
        <w:rPr>
          <w:lang w:eastAsia="en-US"/>
        </w:rPr>
        <w:t xml:space="preserve">Klasifikační atributy byly vybrány pro tvorbu vizualizací. </w:t>
      </w:r>
      <w:r w:rsidR="00463415">
        <w:rPr>
          <w:lang w:eastAsia="en-US"/>
        </w:rPr>
        <w:t xml:space="preserve">Pro které byla následně vytvořena metodika konverze z GIS do webového VP </w:t>
      </w:r>
      <w:r w:rsidR="009E7AC7">
        <w:rPr>
          <w:lang w:eastAsia="en-US"/>
        </w:rPr>
        <w:t xml:space="preserve">(viz. kap. </w:t>
      </w:r>
      <w:r w:rsidR="009E7AC7" w:rsidRPr="008D5DC0">
        <w:fldChar w:fldCharType="begin"/>
      </w:r>
      <w:r w:rsidR="009E7AC7" w:rsidRPr="008D5DC0">
        <w:instrText xml:space="preserve"> REF _Ref155039308 \w \h </w:instrText>
      </w:r>
      <w:r w:rsidR="009E7AC7">
        <w:instrText xml:space="preserve"> \* MERGEFORMAT </w:instrText>
      </w:r>
      <w:r w:rsidR="009E7AC7" w:rsidRPr="008D5DC0">
        <w:fldChar w:fldCharType="separate"/>
      </w:r>
      <w:r w:rsidR="00823192">
        <w:t>5.3.1</w:t>
      </w:r>
      <w:r w:rsidR="009E7AC7" w:rsidRPr="008D5DC0">
        <w:fldChar w:fldCharType="end"/>
      </w:r>
      <w:r w:rsidR="009E7AC7">
        <w:t xml:space="preserve"> </w:t>
      </w:r>
      <w:r w:rsidR="009E7AC7" w:rsidRPr="008D5DC0">
        <w:fldChar w:fldCharType="begin"/>
      </w:r>
      <w:r w:rsidR="009E7AC7" w:rsidRPr="008D5DC0">
        <w:instrText xml:space="preserve"> REF _Ref155039308 \h </w:instrText>
      </w:r>
      <w:r w:rsidR="009E7AC7">
        <w:instrText xml:space="preserve"> \* MERGEFORMAT </w:instrText>
      </w:r>
      <w:r w:rsidR="009E7AC7" w:rsidRPr="008D5DC0">
        <w:fldChar w:fldCharType="separate"/>
      </w:r>
      <w:r w:rsidR="00823192" w:rsidRPr="00634751">
        <w:t>Transformace dat</w:t>
      </w:r>
      <w:r w:rsidR="009E7AC7" w:rsidRPr="008D5DC0">
        <w:fldChar w:fldCharType="end"/>
      </w:r>
      <w:r w:rsidR="009E7AC7" w:rsidRPr="008D5DC0">
        <w:t>)</w:t>
      </w:r>
      <w:r w:rsidR="009E7AC7">
        <w:rPr>
          <w:lang w:eastAsia="en-US"/>
        </w:rPr>
        <w:t>.</w:t>
      </w:r>
    </w:p>
    <w:p w14:paraId="5C23E041" w14:textId="5549AFA5" w:rsidR="00B17491" w:rsidRDefault="00B17491" w:rsidP="00B17491">
      <w:pPr>
        <w:pStyle w:val="Normlnprvnodsazen"/>
        <w:rPr>
          <w:lang w:eastAsia="en-US"/>
        </w:rPr>
      </w:pPr>
    </w:p>
    <w:p w14:paraId="15906465" w14:textId="42DB66F6" w:rsidR="00C03453" w:rsidRDefault="00C03453" w:rsidP="00070FA6">
      <w:pPr>
        <w:pStyle w:val="PICTURES"/>
      </w:pPr>
      <w:r>
        <w:rPr>
          <w:bdr w:val="none" w:sz="0" w:space="0" w:color="auto" w:frame="1"/>
        </w:rPr>
        <w:lastRenderedPageBreak/>
        <w:drawing>
          <wp:inline distT="0" distB="0" distL="0" distR="0" wp14:anchorId="090B4A52" wp14:editId="5F2639E3">
            <wp:extent cx="2943225" cy="2245280"/>
            <wp:effectExtent l="0" t="0" r="0" b="3175"/>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9428" cy="2265269"/>
                    </a:xfrm>
                    <a:prstGeom prst="rect">
                      <a:avLst/>
                    </a:prstGeom>
                    <a:noFill/>
                    <a:ln>
                      <a:noFill/>
                    </a:ln>
                  </pic:spPr>
                </pic:pic>
              </a:graphicData>
            </a:graphic>
          </wp:inline>
        </w:drawing>
      </w:r>
      <w:r>
        <w:rPr>
          <w:bdr w:val="none" w:sz="0" w:space="0" w:color="auto" w:frame="1"/>
        </w:rPr>
        <w:drawing>
          <wp:inline distT="0" distB="0" distL="0" distR="0" wp14:anchorId="7609BD43" wp14:editId="5C83D9E5">
            <wp:extent cx="2266950" cy="2290484"/>
            <wp:effectExtent l="0" t="0" r="0" b="0"/>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95854" cy="2319688"/>
                    </a:xfrm>
                    <a:prstGeom prst="rect">
                      <a:avLst/>
                    </a:prstGeom>
                    <a:noFill/>
                    <a:ln>
                      <a:noFill/>
                    </a:ln>
                  </pic:spPr>
                </pic:pic>
              </a:graphicData>
            </a:graphic>
          </wp:inline>
        </w:drawing>
      </w:r>
    </w:p>
    <w:p w14:paraId="28FDD3F1" w14:textId="757A4CEB" w:rsidR="00B17491" w:rsidRPr="00B17491" w:rsidRDefault="00C03453" w:rsidP="000023D6">
      <w:pPr>
        <w:pStyle w:val="Caption"/>
      </w:pPr>
      <w:bookmarkStart w:id="160" w:name="_Ref155039825"/>
      <w:r>
        <w:t xml:space="preserve">Obr. </w:t>
      </w:r>
      <w:r>
        <w:fldChar w:fldCharType="begin"/>
      </w:r>
      <w:r>
        <w:instrText xml:space="preserve"> SEQ Obr. \* ARABIC </w:instrText>
      </w:r>
      <w:r>
        <w:fldChar w:fldCharType="separate"/>
      </w:r>
      <w:r w:rsidR="00823192">
        <w:rPr>
          <w:noProof/>
        </w:rPr>
        <w:t>21</w:t>
      </w:r>
      <w:r>
        <w:rPr>
          <w:noProof/>
        </w:rPr>
        <w:fldChar w:fldCharType="end"/>
      </w:r>
      <w:bookmarkEnd w:id="160"/>
      <w:r>
        <w:t xml:space="preserve"> Datový model 3D modelu města </w:t>
      </w:r>
      <w:r w:rsidR="004E6E7C">
        <w:t>B</w:t>
      </w:r>
      <w:r>
        <w:t>rna</w:t>
      </w:r>
      <w:r w:rsidR="00B17491">
        <w:t xml:space="preserve"> (</w:t>
      </w:r>
      <w:r w:rsidR="00F54BF2">
        <w:t xml:space="preserve">vlevo), složková </w:t>
      </w:r>
      <w:r>
        <w:t>struktura poskytovaných dat</w:t>
      </w:r>
      <w:r w:rsidR="00B17491">
        <w:t xml:space="preserve"> (vpravo)</w:t>
      </w:r>
      <w:r>
        <w: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9E7AC7">
      <w:pPr>
        <w:pStyle w:val="PICTURES"/>
      </w:pPr>
      <w:r>
        <w:rPr>
          <w:lang w:val="en-US"/>
        </w:rPr>
        <w:drawing>
          <wp:inline distT="0" distB="0" distL="0" distR="0" wp14:anchorId="5ED9DCC4" wp14:editId="7323D3AE">
            <wp:extent cx="4951562" cy="4951562"/>
            <wp:effectExtent l="0" t="0" r="1905" b="190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60354" cy="4960354"/>
                    </a:xfrm>
                    <a:prstGeom prst="rect">
                      <a:avLst/>
                    </a:prstGeom>
                    <a:ln w="3175">
                      <a:noFill/>
                    </a:ln>
                  </pic:spPr>
                </pic:pic>
              </a:graphicData>
            </a:graphic>
          </wp:inline>
        </w:drawing>
      </w:r>
    </w:p>
    <w:p w14:paraId="2FABDD96" w14:textId="57FE5C30" w:rsidR="00C03453" w:rsidRDefault="00C03453" w:rsidP="000023D6">
      <w:pPr>
        <w:pStyle w:val="Caption"/>
      </w:pPr>
      <w:r>
        <w:t xml:space="preserve">Obr. </w:t>
      </w:r>
      <w:r>
        <w:fldChar w:fldCharType="begin"/>
      </w:r>
      <w:r>
        <w:instrText xml:space="preserve"> SEQ Obr. \* ARABIC </w:instrText>
      </w:r>
      <w:r>
        <w:fldChar w:fldCharType="separate"/>
      </w:r>
      <w:r w:rsidR="00823192">
        <w:rPr>
          <w:noProof/>
        </w:rPr>
        <w:t>22</w:t>
      </w:r>
      <w:r>
        <w:rPr>
          <w:noProof/>
        </w:rPr>
        <w:fldChar w:fldCharType="end"/>
      </w:r>
      <w:r>
        <w:t xml:space="preserve"> Dělení 3D modelu města Brna. zdroj dat:</w:t>
      </w:r>
      <w:r w:rsidR="009E7AC7">
        <w:t xml:space="preserve"> </w:t>
      </w:r>
      <w:r w:rsidR="009E7AC7">
        <w:fldChar w:fldCharType="begin"/>
      </w:r>
      <w:r w:rsidR="009E7AC7">
        <w:instrText xml:space="preserve"> ADDIN ZOTERO_ITEM CSL_CITATION {"citationID":"J1rtPVdS","properties":{"formattedCitation":"(MapTiler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9E7AC7">
        <w:fldChar w:fldCharType="separate"/>
      </w:r>
      <w:r w:rsidR="009E7AC7" w:rsidRPr="009E7AC7">
        <w:t>(MapTiler 2023)</w:t>
      </w:r>
      <w:r w:rsidR="009E7AC7">
        <w:fldChar w:fldCharType="end"/>
      </w:r>
      <w:r>
        <w:t xml:space="preserve"> </w:t>
      </w:r>
    </w:p>
    <w:p w14:paraId="56D566BA" w14:textId="32396D5C"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w:t>
      </w:r>
      <w:r>
        <w:lastRenderedPageBreak/>
        <w:t xml:space="preserve">atributy, kdežto v případě vykreslování 3D grafiky je obecným pravidlem minimalizovat počet jednotlivých </w:t>
      </w:r>
      <w:proofErr w:type="spellStart"/>
      <w:r>
        <w:t>meshů</w:t>
      </w:r>
      <w:proofErr w:type="spellEnd"/>
      <w:r>
        <w:t xml:space="preserve"> a materiálů, které používají</w:t>
      </w:r>
      <w:r w:rsidR="009E7AC7">
        <w:t xml:space="preserve">. </w:t>
      </w:r>
      <w:r w:rsidR="004D3D6E">
        <w:t xml:space="preserve">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sidRPr="00022377">
        <w:rPr>
          <w:rStyle w:val="FootnoteReference"/>
        </w:rPr>
        <w:footnoteReference w:id="7"/>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w:t>
      </w:r>
      <w:r w:rsidR="00634751">
        <w:t>.</w:t>
      </w:r>
      <w:r w:rsidR="00F42172">
        <w:t xml:space="preserve"> ve formě </w:t>
      </w:r>
      <w:proofErr w:type="spellStart"/>
      <w:r w:rsidR="00F42172">
        <w:t>meshů</w:t>
      </w:r>
      <w:proofErr w:type="spellEnd"/>
      <w:r w:rsidR="00F42172">
        <w:t xml:space="preserve"> s přiřazenými materiály. Za účelem zachování </w:t>
      </w:r>
      <w:r w:rsidR="00F54BF2">
        <w:t>sémantiky</w:t>
      </w:r>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patří daný prvek a jakou tato kategorie nese symbologii aby bylo následně možné dle kategorie definovat materiál a dle </w:t>
      </w:r>
      <w:proofErr w:type="spellStart"/>
      <w:r w:rsidR="00F469D6">
        <w:t>symbologie</w:t>
      </w:r>
      <w:proofErr w:type="spellEnd"/>
      <w:r w:rsidR="00F469D6">
        <w:t xml:space="preserve"> parametry materiálu. </w:t>
      </w:r>
    </w:p>
    <w:p w14:paraId="58CC9EF3" w14:textId="32DEFC35" w:rsidR="004D3D6E" w:rsidRDefault="00F469D6" w:rsidP="00E168A6">
      <w:pPr>
        <w:pStyle w:val="Normlnprvnodsazen"/>
      </w:pPr>
      <w:r>
        <w:t xml:space="preserve">Dalším problémem je obecná kompatibilita mezi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w:t>
      </w:r>
      <w:r w:rsidR="00634751">
        <w:t xml:space="preserve"> popř. </w:t>
      </w:r>
      <w:proofErr w:type="spellStart"/>
      <w:r w:rsidR="00634751">
        <w:t>ArcMap</w:t>
      </w:r>
      <w:proofErr w:type="spellEnd"/>
      <w:r>
        <w:t xml:space="preserve"> softwaru</w:t>
      </w:r>
      <w:r w:rsidR="00077121">
        <w:t xml:space="preserve">. </w:t>
      </w:r>
      <w:proofErr w:type="spellStart"/>
      <w:r w:rsidR="00077121">
        <w:t>ArcGIS</w:t>
      </w:r>
      <w:proofErr w:type="spellEnd"/>
      <w:r w:rsidR="00077121">
        <w:t xml:space="preserve"> Pro </w:t>
      </w:r>
      <w:r w:rsidR="00634751">
        <w:t xml:space="preserve">nativně </w:t>
      </w:r>
      <w:r w:rsidR="00077121">
        <w:t xml:space="preserve">poskytuje pouze </w:t>
      </w:r>
      <w:r w:rsidR="00463415">
        <w:t>modul</w:t>
      </w:r>
      <w:r w:rsidR="00077121">
        <w:t xml:space="preserve">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r w:rsidR="00F54BF2">
        <w:t>samostatný</w:t>
      </w:r>
      <w:r w:rsidR="00077121">
        <w:t xml:space="preserve"> .</w:t>
      </w:r>
      <w:proofErr w:type="spellStart"/>
      <w:r w:rsidR="00077121">
        <w:t>dae</w:t>
      </w:r>
      <w:proofErr w:type="spellEnd"/>
      <w:r w:rsidR="00077121">
        <w:t xml:space="preserve"> soubor a není možné zachovat definovanou symbologii.</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každopádně umožňuje značnou podporu kompatibility mezi GIS a</w:t>
      </w:r>
      <w:r w:rsidR="00634751">
        <w:t xml:space="preserve"> </w:t>
      </w:r>
      <w:r w:rsidR="00077121">
        <w:t xml:space="preserve"> </w:t>
      </w:r>
      <w:r w:rsidR="00634751">
        <w:t xml:space="preserve">3D vizualizací </w:t>
      </w:r>
      <w:r w:rsidR="00077121">
        <w:t>(</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City Engine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w:t>
      </w:r>
      <w:r w:rsidR="00F54BF2">
        <w:t>pro DMR z bitmapy</w:t>
      </w:r>
      <w:r w:rsidR="00077121">
        <w:t>.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symbologii do materiálu, triangulaci povrchů z bitmap a export do </w:t>
      </w:r>
      <w:proofErr w:type="spellStart"/>
      <w:r w:rsidR="00E168A6">
        <w:t>glTF</w:t>
      </w:r>
      <w:proofErr w:type="spellEnd"/>
      <w:r w:rsidR="00E168A6">
        <w:t xml:space="preserve"> formátu.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3D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3D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1E2807F7" w:rsidR="00E168A6" w:rsidRDefault="00F86911" w:rsidP="007B5CF8">
      <w:pPr>
        <w:pStyle w:val="Normlnprvnodsazen"/>
        <w:numPr>
          <w:ilvl w:val="0"/>
          <w:numId w:val="63"/>
        </w:numPr>
      </w:pPr>
      <w:r w:rsidRPr="00F86911">
        <w:rPr>
          <w:b/>
          <w:bCs/>
        </w:rPr>
        <w:lastRenderedPageBreak/>
        <w:t>Nekonzistentní orientace ploch</w:t>
      </w:r>
      <w:r>
        <w:t xml:space="preserve"> – Normálové vektory ploch nejsou orientovány jednotně, jelikož se nejedná o uzavřené objekty (problém č. 2). Tento problém zabraňuje jednoduché aplikaci </w:t>
      </w:r>
      <w:r w:rsidR="0031130C">
        <w:t xml:space="preserve">materiálu </w:t>
      </w:r>
      <w:r>
        <w:t>na povrchy</w:t>
      </w:r>
      <w:r w:rsidR="0031130C">
        <w:t xml:space="preserve">. </w:t>
      </w:r>
    </w:p>
    <w:p w14:paraId="35820572" w14:textId="4C049E94" w:rsidR="0027655C" w:rsidRDefault="0027655C" w:rsidP="00070FA6">
      <w:pPr>
        <w:pStyle w:val="PICTURES"/>
      </w:pPr>
      <w:r>
        <w:drawing>
          <wp:inline distT="0" distB="0" distL="0" distR="0" wp14:anchorId="68447B04" wp14:editId="53D1D88F">
            <wp:extent cx="5579745" cy="5001895"/>
            <wp:effectExtent l="19050" t="19050" r="20955" b="2730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50">
                      <a:extLst>
                        <a:ext uri="{28A0092B-C50C-407E-A947-70E740481C1C}">
                          <a14:useLocalDpi xmlns:a14="http://schemas.microsoft.com/office/drawing/2010/main" val="0"/>
                        </a:ext>
                      </a:extLst>
                    </a:blip>
                    <a:stretch>
                      <a:fillRect/>
                    </a:stretch>
                  </pic:blipFill>
                  <pic:spPr>
                    <a:xfrm>
                      <a:off x="0" y="0"/>
                      <a:ext cx="5579745" cy="5001895"/>
                    </a:xfrm>
                    <a:prstGeom prst="rect">
                      <a:avLst/>
                    </a:prstGeom>
                    <a:ln w="3175" cap="sq">
                      <a:solidFill>
                        <a:srgbClr val="000000"/>
                      </a:solidFill>
                      <a:prstDash val="solid"/>
                      <a:miter lim="800000"/>
                    </a:ln>
                    <a:effectLst/>
                  </pic:spPr>
                </pic:pic>
              </a:graphicData>
            </a:graphic>
          </wp:inline>
        </w:drawing>
      </w:r>
    </w:p>
    <w:p w14:paraId="16DDB8CF" w14:textId="13F26AFA" w:rsidR="00FE0184" w:rsidRPr="00FE0184" w:rsidRDefault="0027655C" w:rsidP="00FE0184">
      <w:pPr>
        <w:pStyle w:val="Caption"/>
      </w:pPr>
      <w:r>
        <w:t xml:space="preserve">Obr. </w:t>
      </w:r>
      <w:r>
        <w:fldChar w:fldCharType="begin"/>
      </w:r>
      <w:r>
        <w:instrText xml:space="preserve"> SEQ Obr. \* ARABIC </w:instrText>
      </w:r>
      <w:r>
        <w:fldChar w:fldCharType="separate"/>
      </w:r>
      <w:r w:rsidR="00823192">
        <w:rPr>
          <w:noProof/>
        </w:rPr>
        <w:t>23</w:t>
      </w:r>
      <w:r>
        <w:rPr>
          <w:noProof/>
        </w:rPr>
        <w:fldChar w:fldCharType="end"/>
      </w:r>
      <w:r>
        <w:t xml:space="preserve"> Problematické aspekty 3D modelu Brna ve vztahu </w:t>
      </w:r>
      <w:r w:rsidR="00B17491">
        <w:t xml:space="preserve">k </w:t>
      </w:r>
      <w:r>
        <w:t>3D vizualizac</w:t>
      </w:r>
      <w:r w:rsidR="00B17491">
        <w:t>i</w:t>
      </w:r>
      <w:r>
        <w:t>.</w:t>
      </w:r>
      <w:r w:rsidR="00FE0184">
        <w:t xml:space="preserve"> </w:t>
      </w:r>
      <w:r w:rsidR="00FE0184">
        <w:br/>
        <w:t>zdroj: vlastní tvorba</w:t>
      </w:r>
    </w:p>
    <w:p w14:paraId="5C8EF902" w14:textId="7F66DA2C" w:rsidR="002D6389" w:rsidRDefault="007B5CF8" w:rsidP="007B5CF8">
      <w:pPr>
        <w:pStyle w:val="Normlnprvnodsazen"/>
      </w:pPr>
      <w:r>
        <w:t>Možná řešení na výše odvedené problémy jsou prozkoumány v rámci následujících kapitol</w:t>
      </w:r>
      <w:r w:rsidR="00463415">
        <w:t xml:space="preserve">, </w:t>
      </w:r>
      <w:r>
        <w:t>popisují</w:t>
      </w:r>
      <w:r w:rsidR="00463415">
        <w:t>cích</w:t>
      </w:r>
      <w:r>
        <w:t xml:space="preserve"> exemplární řešení pro</w:t>
      </w:r>
      <w:r w:rsidR="00463415">
        <w:t xml:space="preserve"> 3 mapy 3D mapy vytvořené na základě vizualizace atributů (PLOCHA_KOD, STRECHA_KOD, CAST_OBJEKTU)</w:t>
      </w:r>
      <w:r>
        <w:t>.</w:t>
      </w:r>
    </w:p>
    <w:p w14:paraId="3267B095" w14:textId="24B2138C" w:rsidR="00B91B09" w:rsidRDefault="00B91B09" w:rsidP="00B91B09">
      <w:pPr>
        <w:pStyle w:val="Malnadpis"/>
      </w:pPr>
      <w:r>
        <w:t>Terén</w:t>
      </w:r>
    </w:p>
    <w:p w14:paraId="3DB2D212" w14:textId="27CCC6D1" w:rsidR="00B91B09" w:rsidRDefault="00B91B09" w:rsidP="00B91B09">
      <w:r>
        <w:t>Hlavním procesem při převodu DMR popř. jakékoliv jiné povrchové reprezentace je triangulace na základě vstupní bitmapy. Tuto funkcionalitu poskytuje řada řešení. City Engine i qgis2threejs v</w:t>
      </w:r>
      <w:r w:rsidR="00B17491">
        <w:t xml:space="preserve"> rámci </w:t>
      </w:r>
      <w:r>
        <w:t>GUI rozhraní. Generovat terén je ale možné i v rámci webových vykreslovací</w:t>
      </w:r>
      <w:r w:rsidR="00B17491">
        <w:t>ch</w:t>
      </w:r>
      <w:r>
        <w:t xml:space="preserve"> </w:t>
      </w:r>
      <w:proofErr w:type="spellStart"/>
      <w:r w:rsidR="00B17491">
        <w:t>enginů</w:t>
      </w:r>
      <w:proofErr w:type="spellEnd"/>
      <w:r w:rsidR="00B17491">
        <w:t xml:space="preserve"> </w:t>
      </w:r>
      <w:r>
        <w:t xml:space="preserve">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r w:rsidR="00B17491">
        <w:t xml:space="preserve">Nástroje poskytují různou míru modifikace podrobnosti terénu. V rámci vypracování bylo využito programu CE, kde podrobnost terénu je definována podrobností (velikostí pixelu) vstupní výškové bitmapy. </w:t>
      </w:r>
    </w:p>
    <w:p w14:paraId="1D5CFAB1" w14:textId="6758C17A" w:rsidR="00067472" w:rsidRDefault="00067472" w:rsidP="00067472">
      <w:pPr>
        <w:pStyle w:val="Malnadpis"/>
      </w:pPr>
      <w:r>
        <w:lastRenderedPageBreak/>
        <w:t>Podkladové mapy</w:t>
      </w:r>
    </w:p>
    <w:p w14:paraId="616E810E" w14:textId="5FBD414F" w:rsidR="00067472" w:rsidRPr="00067472" w:rsidRDefault="00FE0184" w:rsidP="00067472">
      <w:pPr>
        <w:rPr>
          <w:lang w:val="en-US"/>
        </w:rPr>
      </w:pPr>
      <w:r>
        <w:t>Vizualizace</w:t>
      </w:r>
      <w:r w:rsidR="00067472">
        <w:t xml:space="preserve"> terénu spočívala v potažení terénu texturou ve formě podkladové mapy. V případě topografické mapy se jednalo o </w:t>
      </w:r>
      <w:r>
        <w:t>ortofoto</w:t>
      </w:r>
      <w:r w:rsidR="00067472">
        <w:t xml:space="preserve"> České republiky </w:t>
      </w:r>
      <w:r w:rsidR="00067472">
        <w:fldChar w:fldCharType="begin"/>
      </w:r>
      <w:r w:rsidR="00200E56">
        <w:instrText xml:space="preserve"> ADDIN ZOTERO_ITEM CSL_CITATION {"citationID":"rr1HWKjB","properties":{"formattedCitation":"(\\uc0\\u268{}\\uc0\\u218{}ZK 2023b)","plainCitation":"(ČÚZK 2023b)","noteIndex":0},"citationItems":[{"id":2108,"uris":["http://zotero.org/groups/4599106/items/Y8QC7SAC"],"itemData":{"id":2108,"type":"webpage","title":"Ortofoto České republiky","URL":"https://geoportal.cuzk.cz/(S(j4x0jjdm0kadzsqwgvwfqpov))/Default.aspx?mode=TextMeta&amp;text=ortofoto_info&amp;side=ortofoto&amp;menu=23","author":[{"family":"ČÚZK","given":""}],"accessed":{"date-parts":[["2023",12,26]]},"issued":{"date-parts":[["2023"]]},"citation-key":"cuzkOrtofotoCeskeRepubliky2023"}}],"schema":"https://github.com/citation-style-language/schema/raw/master/csl-citation.json"} </w:instrText>
      </w:r>
      <w:r w:rsidR="00067472">
        <w:fldChar w:fldCharType="separate"/>
      </w:r>
      <w:r w:rsidR="00200E56" w:rsidRPr="00200E56">
        <w:rPr>
          <w:rFonts w:cs="Times New Roman"/>
          <w:szCs w:val="24"/>
        </w:rPr>
        <w:t>(ČÚZK 2023b)</w:t>
      </w:r>
      <w:r w:rsidR="00067472">
        <w:fldChar w:fldCharType="end"/>
      </w:r>
      <w:r w:rsidR="00067472">
        <w:t xml:space="preserve">. V případě tematických map pak byl podklad vytvořen v prostředí QGIS za pomocí </w:t>
      </w:r>
      <w:r w:rsidR="00F702AB">
        <w:t xml:space="preserve">podkladových map </w:t>
      </w:r>
      <w:proofErr w:type="spellStart"/>
      <w:r w:rsidR="00F702AB">
        <w:t>MapTiler</w:t>
      </w:r>
      <w:proofErr w:type="spellEnd"/>
      <w:r w:rsidR="00F702AB">
        <w:t xml:space="preserve"> </w:t>
      </w:r>
      <w:r w:rsidR="00F702AB">
        <w:fldChar w:fldCharType="begin"/>
      </w:r>
      <w:r w:rsidR="00F702AB">
        <w:instrText xml:space="preserve"> ADDIN ZOTERO_ITEM CSL_CITATION {"citationID":"lodInlG5","properties":{"formattedCitation":"(MapTiler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702AB">
        <w:fldChar w:fldCharType="separate"/>
      </w:r>
      <w:r w:rsidR="00F702AB" w:rsidRPr="00F702AB">
        <w:t>(</w:t>
      </w:r>
      <w:proofErr w:type="spellStart"/>
      <w:r w:rsidR="00F702AB" w:rsidRPr="00F702AB">
        <w:t>MapTiler</w:t>
      </w:r>
      <w:proofErr w:type="spellEnd"/>
      <w:r w:rsidR="00F702AB" w:rsidRPr="00F702AB">
        <w:t xml:space="preserve"> 2023)</w:t>
      </w:r>
      <w:r w:rsidR="00F702AB">
        <w:fldChar w:fldCharType="end"/>
      </w:r>
      <w:r>
        <w:t>.</w:t>
      </w:r>
    </w:p>
    <w:p w14:paraId="248F5B98" w14:textId="762F0AD2" w:rsidR="00020422" w:rsidRPr="00FE0184" w:rsidRDefault="00020422" w:rsidP="00020422">
      <w:pPr>
        <w:pStyle w:val="Heading2"/>
        <w:rPr>
          <w:lang w:val="cs-CZ"/>
        </w:rPr>
      </w:pPr>
      <w:bookmarkStart w:id="161" w:name="_Toc155046836"/>
      <w:r w:rsidRPr="00FE0184">
        <w:rPr>
          <w:lang w:val="cs-CZ"/>
        </w:rPr>
        <w:t>Vývoj aplikace</w:t>
      </w:r>
      <w:bookmarkEnd w:id="161"/>
    </w:p>
    <w:p w14:paraId="052A4EC2" w14:textId="302CCC10" w:rsidR="00483216" w:rsidRPr="00483216" w:rsidRDefault="00483216" w:rsidP="00483216">
      <w:pPr>
        <w:rPr>
          <w:lang w:eastAsia="cs-CZ"/>
        </w:rPr>
      </w:pPr>
      <w:r>
        <w:rPr>
          <w:lang w:eastAsia="cs-CZ"/>
        </w:rPr>
        <w:t>Následující kapitola je stěžejní kapitolu praktické části, jelikož popisuje proces transformace prostorových dat z GIS prostředí do prostředí virtuální reality na webu.</w:t>
      </w:r>
    </w:p>
    <w:p w14:paraId="5C6CEA26" w14:textId="77777777" w:rsidR="00483216" w:rsidRDefault="00483216" w:rsidP="00070FA6">
      <w:pPr>
        <w:pStyle w:val="PICTURES"/>
      </w:pPr>
      <w:r w:rsidRPr="00483216">
        <w:rPr>
          <w:lang w:eastAsia="cs-CZ"/>
        </w:rPr>
        <w:drawing>
          <wp:inline distT="0" distB="0" distL="0" distR="0" wp14:anchorId="2F2ABBBF" wp14:editId="0427289D">
            <wp:extent cx="5579745" cy="981710"/>
            <wp:effectExtent l="19050" t="19050" r="20955" b="27940"/>
            <wp:docPr id="119641665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651" name="Picture 1" descr="A close-up of a card&#10;&#10;Description automatically generated"/>
                    <pic:cNvPicPr/>
                  </pic:nvPicPr>
                  <pic:blipFill>
                    <a:blip r:embed="rId51"/>
                    <a:stretch>
                      <a:fillRect/>
                    </a:stretch>
                  </pic:blipFill>
                  <pic:spPr>
                    <a:xfrm>
                      <a:off x="0" y="0"/>
                      <a:ext cx="5579745" cy="981710"/>
                    </a:xfrm>
                    <a:prstGeom prst="rect">
                      <a:avLst/>
                    </a:prstGeom>
                    <a:ln w="3175" cap="sq">
                      <a:solidFill>
                        <a:srgbClr val="000000"/>
                      </a:solidFill>
                      <a:prstDash val="solid"/>
                      <a:miter lim="800000"/>
                    </a:ln>
                    <a:effectLst/>
                  </pic:spPr>
                </pic:pic>
              </a:graphicData>
            </a:graphic>
          </wp:inline>
        </w:drawing>
      </w:r>
    </w:p>
    <w:p w14:paraId="44F5B9C3" w14:textId="7DFD9F38" w:rsidR="00020422" w:rsidRPr="00020422" w:rsidRDefault="00483216" w:rsidP="000023D6">
      <w:pPr>
        <w:pStyle w:val="Caption"/>
        <w:rPr>
          <w:lang w:eastAsia="cs-CZ"/>
        </w:rPr>
      </w:pPr>
      <w:r>
        <w:t xml:space="preserve">Obr. </w:t>
      </w:r>
      <w:r>
        <w:fldChar w:fldCharType="begin"/>
      </w:r>
      <w:r>
        <w:instrText xml:space="preserve"> SEQ Obr. \* ARABIC </w:instrText>
      </w:r>
      <w:r>
        <w:fldChar w:fldCharType="separate"/>
      </w:r>
      <w:r w:rsidR="00823192">
        <w:rPr>
          <w:noProof/>
        </w:rPr>
        <w:t>24</w:t>
      </w:r>
      <w:r>
        <w:rPr>
          <w:noProof/>
        </w:rPr>
        <w:fldChar w:fldCharType="end"/>
      </w:r>
      <w:r>
        <w:t xml:space="preserve"> Rozdělení procesu vývoje aplikace na přípravu dat a vývoj samotného virtuálního prostředí, dle použitých sw. řeš</w:t>
      </w:r>
      <w:r w:rsidR="00FE0184">
        <w:t>e</w:t>
      </w:r>
      <w:r>
        <w:t>ní.</w:t>
      </w:r>
      <w:r w:rsidR="00FE0184">
        <w:t xml:space="preserve"> zdroj: vlastní tvorba</w:t>
      </w:r>
    </w:p>
    <w:p w14:paraId="56710686" w14:textId="5EEA5589" w:rsidR="0080609E" w:rsidRPr="00FE0184" w:rsidRDefault="00020422" w:rsidP="0080609E">
      <w:pPr>
        <w:pStyle w:val="Heading3"/>
      </w:pPr>
      <w:bookmarkStart w:id="162" w:name="_Ref155039308"/>
      <w:bookmarkStart w:id="163" w:name="_Toc155046837"/>
      <w:r w:rsidRPr="00634751">
        <w:t>Transformace dat</w:t>
      </w:r>
      <w:bookmarkEnd w:id="162"/>
      <w:bookmarkEnd w:id="163"/>
    </w:p>
    <w:p w14:paraId="2A83A2AB" w14:textId="77777777" w:rsidR="004B5BBC" w:rsidRDefault="00463415" w:rsidP="00C03919">
      <w:r w:rsidRPr="00463415">
        <w:t xml:space="preserve">Klíčovou kapitolou v rámci práce popisující postup převodu </w:t>
      </w:r>
      <w:r>
        <w:t>vizualizací z GIS prostředí do webového VP. Zvolené klasifikační atributy byly vizualizovány v podobě 2 tematický map a jedné mapy topografické</w:t>
      </w:r>
      <w:r w:rsidR="00C03919">
        <w:t>, popř. realisticky vypadajícího 3D modelu zvoleného území.</w:t>
      </w:r>
    </w:p>
    <w:p w14:paraId="452CEE22" w14:textId="32AFD1D5" w:rsidR="004B5BBC" w:rsidRDefault="004B5BBC" w:rsidP="004B5BBC">
      <w:pPr>
        <w:pStyle w:val="Normlnprvnodsazen"/>
        <w:rPr>
          <w:lang w:eastAsia="en-US"/>
        </w:rPr>
      </w:pPr>
      <w:r>
        <w:rPr>
          <w:lang w:eastAsia="en-US"/>
        </w:rPr>
        <w:t xml:space="preserve">Pro testovací vizualizace byla vybrána oblast historického centra Brna. Přesné vymezení bylo zvoleno jakožto lokalita č. 1 dle řazení vyhotovení 3D modelu Brna (viz. předchozí kapitola). Tato oblast obsahuje výrazné vertikální </w:t>
      </w:r>
      <w:r w:rsidR="003C1AEE">
        <w:rPr>
          <w:lang w:eastAsia="en-US"/>
        </w:rPr>
        <w:t>dominanty</w:t>
      </w:r>
      <w:r>
        <w:rPr>
          <w:lang w:eastAsia="en-US"/>
        </w:rPr>
        <w:t xml:space="preserve"> (Petrov, Špilberk) a zároveň rozmanitou zástavbu. </w:t>
      </w:r>
    </w:p>
    <w:p w14:paraId="5C2061D6" w14:textId="77777777" w:rsidR="00424AE4" w:rsidRDefault="00424AE4" w:rsidP="00070FA6">
      <w:pPr>
        <w:pStyle w:val="PICTURES"/>
      </w:pPr>
      <w:r>
        <w:rPr>
          <w:lang w:val="en-US"/>
        </w:rPr>
        <w:drawing>
          <wp:inline distT="0" distB="0" distL="0" distR="0" wp14:anchorId="34CC7DD9" wp14:editId="1DBC5A1D">
            <wp:extent cx="5579745" cy="3104515"/>
            <wp:effectExtent l="0" t="0" r="1905" b="635"/>
            <wp:docPr id="73606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6170" name="Picture 73606617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3104515"/>
                    </a:xfrm>
                    <a:prstGeom prst="rect">
                      <a:avLst/>
                    </a:prstGeom>
                  </pic:spPr>
                </pic:pic>
              </a:graphicData>
            </a:graphic>
          </wp:inline>
        </w:drawing>
      </w:r>
    </w:p>
    <w:p w14:paraId="4A5983CB" w14:textId="0BEBD85B" w:rsidR="00483216" w:rsidRPr="00483216" w:rsidRDefault="00424AE4" w:rsidP="000023D6">
      <w:pPr>
        <w:pStyle w:val="Caption"/>
      </w:pPr>
      <w:r>
        <w:t xml:space="preserve">Obr. </w:t>
      </w:r>
      <w:r>
        <w:fldChar w:fldCharType="begin"/>
      </w:r>
      <w:r>
        <w:instrText xml:space="preserve"> SEQ Obr. \* ARABIC </w:instrText>
      </w:r>
      <w:r>
        <w:fldChar w:fldCharType="separate"/>
      </w:r>
      <w:r w:rsidR="00823192">
        <w:rPr>
          <w:noProof/>
        </w:rPr>
        <w:t>25</w:t>
      </w:r>
      <w:r>
        <w:rPr>
          <w:noProof/>
        </w:rPr>
        <w:fldChar w:fldCharType="end"/>
      </w:r>
      <w:r>
        <w:t xml:space="preserve"> </w:t>
      </w:r>
      <w:r w:rsidR="00483216">
        <w:t>Zájmová</w:t>
      </w:r>
      <w:r>
        <w:t xml:space="preserve"> lokalita pro tvorbu vizualizací. </w:t>
      </w:r>
      <w:r w:rsidR="00FE0184">
        <w:t xml:space="preserve">zdroj: </w:t>
      </w:r>
      <w:r w:rsidR="00FE0184">
        <w:fldChar w:fldCharType="begin"/>
      </w:r>
      <w:r w:rsidR="00FE0184">
        <w:instrText xml:space="preserve"> ADDIN ZOTERO_ITEM CSL_CITATION {"citationID":"u3PlclHe","properties":{"formattedCitation":"(MapTiler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E0184">
        <w:fldChar w:fldCharType="separate"/>
      </w:r>
      <w:r w:rsidR="00FE0184" w:rsidRPr="00FE0184">
        <w:t>(MapTiler 2023)</w:t>
      </w:r>
      <w:r w:rsidR="00FE0184">
        <w:fldChar w:fldCharType="end"/>
      </w:r>
    </w:p>
    <w:p w14:paraId="020956EC" w14:textId="3131290D" w:rsidR="00424AE4" w:rsidRPr="00C03919" w:rsidRDefault="00424AE4" w:rsidP="00424AE4">
      <w:pPr>
        <w:pStyle w:val="Normlnprvnodsazen"/>
      </w:pPr>
      <w:r>
        <w:t>Kompletní postup převodu vybraných datových vrstev je uveden v</w:t>
      </w:r>
      <w:r w:rsidR="00FE0184">
        <w:t> diagramu viz. Příloha č. 2 Proces transformace dat</w:t>
      </w:r>
      <w:r>
        <w:t xml:space="preserve">. Klíčové aspekty postupu převodu vrstev jsou podrobně popsány </w:t>
      </w:r>
      <w:r>
        <w:lastRenderedPageBreak/>
        <w:t xml:space="preserve">níže. </w:t>
      </w:r>
      <w:r w:rsidR="00374435">
        <w:t>Diagram zobrazuje převod vrstev pro exemplární topografickou mapu. V případě tematických se jednalo o podmnožinu těchto vrstev. Jediným výrazným rozdílem, mezi mapami, který není v diagramu zohledněn je tvorba podkladové mapy pro tematické vizualizace, která proběhla v rámci prostředí QGIS a následně adekvátně namapována jakožto textura terénu v </w:t>
      </w:r>
      <w:proofErr w:type="spellStart"/>
      <w:r w:rsidR="00374435">
        <w:t>Blender</w:t>
      </w:r>
      <w:proofErr w:type="spellEnd"/>
      <w:r w:rsidR="00374435">
        <w:t xml:space="preserve"> prostředí.</w:t>
      </w:r>
      <w:r w:rsidR="00FE0184">
        <w:t xml:space="preserve"> Relevantní části diagramu jsou prezentovány i v následujícím textu.</w:t>
      </w:r>
    </w:p>
    <w:p w14:paraId="07DD13F8" w14:textId="707C78C7" w:rsidR="001941CD" w:rsidRPr="00374435" w:rsidRDefault="001941CD" w:rsidP="001941CD">
      <w:pPr>
        <w:pStyle w:val="Malnadpis"/>
        <w:rPr>
          <w:lang w:val="en-US"/>
        </w:rPr>
      </w:pPr>
      <w:proofErr w:type="spellStart"/>
      <w:r>
        <w:t>ArcGIS</w:t>
      </w:r>
      <w:proofErr w:type="spellEnd"/>
    </w:p>
    <w:p w14:paraId="1F8CBBD1" w14:textId="6357FC6E"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sidR="00FE0184">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3D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22CF6610" w14:textId="241B395E" w:rsidR="004A4979" w:rsidRDefault="00EB6E42" w:rsidP="004A3931">
      <w:pPr>
        <w:pStyle w:val="Normlnprvnodsazen"/>
      </w:pPr>
      <w:r>
        <w:t xml:space="preserve">Při průzkumu a vývoji tohoto postupu byla objevena neshoda mezi datovými modely </w:t>
      </w:r>
      <w:r w:rsidR="00423918">
        <w:t>3D modelu jednotlivých etap vyhotovení. Lokality vyhotovené v roce 2020</w:t>
      </w:r>
      <w:r w:rsidR="000C38E0">
        <w:t xml:space="preserve"> </w:t>
      </w:r>
      <w:r w:rsidR="00423918">
        <w:t xml:space="preserve">měli jiný datový model nežli etapy následující. Právě atributy umožňující </w:t>
      </w:r>
      <w:r w:rsidR="009C3277">
        <w:t>sémantickou</w:t>
      </w:r>
      <w:r w:rsidR="00423918">
        <w:t xml:space="preserve"> kategorizaci jako jsou STRECHA_KOD</w:t>
      </w:r>
      <w:r w:rsidR="003C1AEE">
        <w:t xml:space="preserve">, </w:t>
      </w:r>
      <w:r w:rsidR="00423918">
        <w:t xml:space="preserve">PLOCHA_KOD </w:t>
      </w:r>
      <w:r w:rsidR="003C1AEE">
        <w:t>a CAST_OBJEKTU</w:t>
      </w:r>
      <w:r w:rsidR="000C38E0">
        <w:t xml:space="preserve"> </w:t>
      </w:r>
      <w:r w:rsidR="001B7830">
        <w:t xml:space="preserve">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napsán python script, který datové modely sjednotil a opravil přiřazení atributů na základě geometrie jednotlivých ploch</w:t>
      </w:r>
      <w:r w:rsidR="009C3277" w:rsidRPr="00022377">
        <w:rPr>
          <w:rStyle w:val="FootnoteReference"/>
        </w:rPr>
        <w:footnoteReference w:id="8"/>
      </w:r>
      <w:r w:rsidR="00423918">
        <w:t xml:space="preserve">. </w:t>
      </w:r>
      <w:r w:rsidR="003C1AEE">
        <w:t xml:space="preserve">Dále byl napsán skript za účelem mapování hodnot zmíněných kategorizačních atributů na jméno materiálu a </w:t>
      </w:r>
      <w:r w:rsidR="000A446F">
        <w:t xml:space="preserve">HEX </w:t>
      </w:r>
      <w:r w:rsidR="003C1AEE">
        <w:t>hodnotu zvolené barvy</w:t>
      </w:r>
      <w:r w:rsidR="000C38E0">
        <w:rPr>
          <w:rStyle w:val="FootnoteReference"/>
        </w:rPr>
        <w:footnoteReference w:id="9"/>
      </w:r>
      <w:r w:rsidR="003C1AEE">
        <w:t xml:space="preserve">. </w:t>
      </w:r>
      <w:r w:rsidR="004A4979">
        <w:t>Nástroj byl napsán</w:t>
      </w:r>
      <w:r w:rsidR="009C3277">
        <w:t xml:space="preserve"> tak aby byl rozšiřitelný o libovolné mapování </w:t>
      </w:r>
      <w:r w:rsidR="001B7830">
        <w:t xml:space="preserve">nových </w:t>
      </w:r>
      <w:r w:rsidR="00F42EB0">
        <w:t>atributů,</w:t>
      </w:r>
      <w:r w:rsidR="003C1AEE">
        <w:t xml:space="preserve"> popř. změnu bar</w:t>
      </w:r>
      <w:r w:rsidR="000A446F">
        <w:t>e</w:t>
      </w:r>
      <w:r w:rsidR="003C1AEE">
        <w:t>vné stupnice zvolené pro vizualizaci</w:t>
      </w:r>
      <w:r w:rsidR="001B7830">
        <w:t>.</w:t>
      </w:r>
      <w:r w:rsidR="003C1AEE">
        <w:t xml:space="preserve"> Skript je možné jednoduše použít i na specifickou složkovou strukturu 3D modelu, je tedy možné takto klasifikovat všechny lokality. </w:t>
      </w:r>
      <w:r w:rsidR="0043222E">
        <w:t xml:space="preserve">Tato funkcionalita </w:t>
      </w:r>
      <w:r w:rsidR="003C1AEE">
        <w:t>je žádoucí</w:t>
      </w:r>
      <w:r w:rsidR="0043222E">
        <w:t xml:space="preserve">, jelikož </w:t>
      </w:r>
      <w:r w:rsidR="00075E05">
        <w:t xml:space="preserve">zobrazení velkého množství dat v </w:t>
      </w:r>
      <w:r w:rsidR="0043222E">
        <w:t xml:space="preserve">řešeních </w:t>
      </w:r>
      <w:r w:rsidR="00075E05">
        <w:t xml:space="preserve">jako </w:t>
      </w:r>
      <w:r w:rsidR="0043222E">
        <w:t xml:space="preserve">CE, </w:t>
      </w:r>
      <w:proofErr w:type="spellStart"/>
      <w:r w:rsidR="0043222E">
        <w:t>Blender</w:t>
      </w:r>
      <w:proofErr w:type="spellEnd"/>
      <w:r w:rsidR="0043222E">
        <w:t xml:space="preserve"> a hlavně webov</w:t>
      </w:r>
      <w:r w:rsidR="004A4979">
        <w:t>ých</w:t>
      </w:r>
      <w:r w:rsidR="0043222E">
        <w:t xml:space="preserve"> </w:t>
      </w:r>
      <w:r w:rsidR="000C38E0">
        <w:t>vykreslovacích</w:t>
      </w:r>
      <w:r w:rsidR="0043222E">
        <w:t xml:space="preserve"> </w:t>
      </w:r>
      <w:proofErr w:type="spellStart"/>
      <w:r w:rsidR="0043222E">
        <w:t>engin</w:t>
      </w:r>
      <w:r w:rsidR="004A4979">
        <w:t>ech</w:t>
      </w:r>
      <w:proofErr w:type="spellEnd"/>
      <w:r w:rsidR="0043222E">
        <w:t xml:space="preserve"> </w:t>
      </w:r>
      <w:r w:rsidR="00075E05">
        <w:t>je problematické</w:t>
      </w:r>
      <w:r w:rsidR="003C1AEE">
        <w:t xml:space="preserve">, tudíž je nutné postupovat po menších částech. </w:t>
      </w:r>
    </w:p>
    <w:p w14:paraId="7EA53EFA" w14:textId="63F93121" w:rsidR="00F42EB0" w:rsidRDefault="000A446F" w:rsidP="004A4979">
      <w:pPr>
        <w:pStyle w:val="Normlnprvnodsazen"/>
      </w:pPr>
      <w:r>
        <w:t xml:space="preserve">Výsledným výstupem je tedy datová vrstva vybrané lokality rozšířená o atributy </w:t>
      </w:r>
      <w:proofErr w:type="spellStart"/>
      <w:r w:rsidRPr="000A446F">
        <w:rPr>
          <w:i/>
          <w:iCs/>
        </w:rPr>
        <w:t>colorCategory</w:t>
      </w:r>
      <w:proofErr w:type="spellEnd"/>
      <w:r w:rsidRPr="000A446F">
        <w:rPr>
          <w:i/>
          <w:iCs/>
        </w:rPr>
        <w:t>_</w:t>
      </w:r>
      <w:r w:rsidRPr="000A446F">
        <w:rPr>
          <w:i/>
          <w:iCs/>
          <w:lang w:val="en-US"/>
        </w:rPr>
        <w:t>{</w:t>
      </w:r>
      <w:r w:rsidR="000C38E0" w:rsidRPr="000C38E0">
        <w:rPr>
          <w:i/>
          <w:iCs/>
        </w:rPr>
        <w:t>zkratka</w:t>
      </w:r>
      <w:r w:rsidRPr="000A446F">
        <w:rPr>
          <w:i/>
          <w:iCs/>
          <w:lang w:val="en-US"/>
        </w:rPr>
        <w:t xml:space="preserve"> </w:t>
      </w:r>
      <w:r w:rsidRPr="000A446F">
        <w:rPr>
          <w:i/>
          <w:iCs/>
        </w:rPr>
        <w:t>řídícího atributu</w:t>
      </w:r>
      <w:r w:rsidRPr="000A446F">
        <w:rPr>
          <w:i/>
          <w:iCs/>
          <w:lang w:val="en-US"/>
        </w:rPr>
        <w:t xml:space="preserve">}, </w:t>
      </w:r>
      <w:proofErr w:type="spellStart"/>
      <w:r w:rsidRPr="000A446F">
        <w:rPr>
          <w:i/>
          <w:iCs/>
          <w:lang w:val="en-US"/>
        </w:rPr>
        <w:t>colorValue</w:t>
      </w:r>
      <w:proofErr w:type="spellEnd"/>
      <w:r w:rsidRPr="000A446F">
        <w:rPr>
          <w:i/>
          <w:iCs/>
          <w:lang w:val="en-US"/>
        </w:rPr>
        <w:t>_{</w:t>
      </w:r>
      <w:r w:rsidRPr="000C38E0">
        <w:rPr>
          <w:i/>
          <w:iCs/>
        </w:rPr>
        <w:t>zkratka</w:t>
      </w:r>
      <w:r w:rsidRPr="000A446F">
        <w:rPr>
          <w:i/>
          <w:iCs/>
          <w:lang w:val="en-US"/>
        </w:rPr>
        <w:t xml:space="preserve"> </w:t>
      </w:r>
      <w:r w:rsidRPr="000A446F">
        <w:rPr>
          <w:i/>
          <w:iCs/>
        </w:rPr>
        <w:t>řídícího atributu</w:t>
      </w:r>
      <w:r w:rsidRPr="000A446F">
        <w:rPr>
          <w:i/>
          <w:iCs/>
          <w:lang w:val="en-US"/>
        </w:rPr>
        <w:t>}</w:t>
      </w:r>
      <w:r>
        <w:rPr>
          <w:lang w:val="en-US"/>
        </w:rPr>
        <w:t xml:space="preserve"> v </w:t>
      </w:r>
      <w:r w:rsidRPr="000C38E0">
        <w:t>případě</w:t>
      </w:r>
      <w:r>
        <w:rPr>
          <w:lang w:val="en-US"/>
        </w:rPr>
        <w:t xml:space="preserve"> PLOCHA_KOD </w:t>
      </w:r>
      <w:proofErr w:type="spellStart"/>
      <w:r>
        <w:rPr>
          <w:lang w:val="en-US"/>
        </w:rPr>
        <w:t>tedy</w:t>
      </w:r>
      <w:proofErr w:type="spellEnd"/>
      <w:r>
        <w:rPr>
          <w:lang w:val="en-US"/>
        </w:rPr>
        <w:t xml:space="preserve"> </w:t>
      </w:r>
      <w:proofErr w:type="spellStart"/>
      <w:r w:rsidRPr="000A446F">
        <w:rPr>
          <w:i/>
          <w:iCs/>
          <w:lang w:val="en-US"/>
        </w:rPr>
        <w:t>colorCategory_pk</w:t>
      </w:r>
      <w:proofErr w:type="spellEnd"/>
      <w:r>
        <w:rPr>
          <w:lang w:val="en-US"/>
        </w:rPr>
        <w:t xml:space="preserve">. Z ArcGIS </w:t>
      </w:r>
      <w:r w:rsidRPr="004A4979">
        <w:t>byl proveden</w:t>
      </w:r>
      <w:r>
        <w:rPr>
          <w:lang w:val="en-US"/>
        </w:rPr>
        <w:t xml:space="preserve"> export </w:t>
      </w:r>
      <w:r>
        <w:t xml:space="preserve">dat v rámci lokality č.1 a to: vrstva budov </w:t>
      </w:r>
      <w:r w:rsidR="00F42EB0">
        <w:t>rozšířen</w:t>
      </w:r>
      <w:r>
        <w:t>á</w:t>
      </w:r>
      <w:r w:rsidR="00F42EB0">
        <w:t xml:space="preserve"> o vizualizační atributy</w:t>
      </w:r>
      <w:r>
        <w:t xml:space="preserve">, </w:t>
      </w:r>
      <w:r w:rsidR="00F42EB0">
        <w:t>terén</w:t>
      </w:r>
      <w:r>
        <w:t xml:space="preserve"> </w:t>
      </w:r>
      <w:r w:rsidR="00F42EB0">
        <w:t>(bitmapa), podkladov</w:t>
      </w:r>
      <w:r>
        <w:t xml:space="preserve">á mapa </w:t>
      </w:r>
      <w:r w:rsidR="00F42EB0">
        <w:t>– ortofoto (bitmapa) a bodová vrstva stromů</w:t>
      </w:r>
      <w:r w:rsidR="000C38E0">
        <w:t xml:space="preserve">. </w:t>
      </w:r>
      <w:r w:rsidR="00F42EB0">
        <w:t xml:space="preserve">Vše bylo exportováno </w:t>
      </w:r>
      <w:r>
        <w:t>jakožto FGDB</w:t>
      </w:r>
      <w:r w:rsidR="00F42EB0">
        <w:t xml:space="preserve"> a načteno do CE.</w:t>
      </w:r>
    </w:p>
    <w:p w14:paraId="0DDD5C94" w14:textId="77777777" w:rsidR="00374435" w:rsidRDefault="00374435" w:rsidP="00070FA6">
      <w:pPr>
        <w:pStyle w:val="PICTURES"/>
      </w:pPr>
      <w:r w:rsidRPr="00374435">
        <w:rPr>
          <w:lang w:val="en-US"/>
        </w:rPr>
        <w:lastRenderedPageBreak/>
        <w:drawing>
          <wp:inline distT="0" distB="0" distL="0" distR="0" wp14:anchorId="5E926EFE" wp14:editId="532482A3">
            <wp:extent cx="5579745" cy="3048000"/>
            <wp:effectExtent l="0" t="0" r="1905" b="0"/>
            <wp:docPr id="2792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1695" name=""/>
                    <pic:cNvPicPr/>
                  </pic:nvPicPr>
                  <pic:blipFill>
                    <a:blip r:embed="rId53"/>
                    <a:stretch>
                      <a:fillRect/>
                    </a:stretch>
                  </pic:blipFill>
                  <pic:spPr>
                    <a:xfrm>
                      <a:off x="0" y="0"/>
                      <a:ext cx="5579745" cy="3048000"/>
                    </a:xfrm>
                    <a:prstGeom prst="rect">
                      <a:avLst/>
                    </a:prstGeom>
                  </pic:spPr>
                </pic:pic>
              </a:graphicData>
            </a:graphic>
          </wp:inline>
        </w:drawing>
      </w:r>
    </w:p>
    <w:p w14:paraId="3B03FD40" w14:textId="2CA629CF" w:rsidR="00374435" w:rsidRPr="000A446F" w:rsidRDefault="00374435" w:rsidP="000023D6">
      <w:pPr>
        <w:pStyle w:val="Caption"/>
        <w:rPr>
          <w:lang w:val="en-US"/>
        </w:rPr>
      </w:pPr>
      <w:r>
        <w:t xml:space="preserve">Obr. </w:t>
      </w:r>
      <w:r>
        <w:fldChar w:fldCharType="begin"/>
      </w:r>
      <w:r>
        <w:instrText xml:space="preserve"> SEQ Obr. \* ARABIC </w:instrText>
      </w:r>
      <w:r>
        <w:fldChar w:fldCharType="separate"/>
      </w:r>
      <w:r w:rsidR="00823192">
        <w:rPr>
          <w:noProof/>
        </w:rPr>
        <w:t>26</w:t>
      </w:r>
      <w:r>
        <w:rPr>
          <w:noProof/>
        </w:rPr>
        <w:fldChar w:fldCharType="end"/>
      </w:r>
      <w:r>
        <w:t xml:space="preserve"> </w:t>
      </w:r>
      <w:r w:rsidR="001C771D">
        <w:t xml:space="preserve">Proces </w:t>
      </w:r>
      <w:r>
        <w:t xml:space="preserve">převodu dat. část 1. - </w:t>
      </w:r>
      <w:proofErr w:type="spellStart"/>
      <w:r>
        <w:t>ArcGIS</w:t>
      </w:r>
      <w:proofErr w:type="spellEnd"/>
      <w:r>
        <w:t xml:space="preserve"> Pro</w:t>
      </w:r>
      <w:r w:rsidR="000C38E0">
        <w:t xml:space="preserve">, zdroj: vlastní </w:t>
      </w:r>
      <w:proofErr w:type="spellStart"/>
      <w:r w:rsidR="000C38E0">
        <w:t>zpracovní</w:t>
      </w:r>
      <w:proofErr w:type="spellEnd"/>
    </w:p>
    <w:p w14:paraId="6EBD6418" w14:textId="7264F5F7" w:rsidR="001941CD" w:rsidRPr="001941CD" w:rsidRDefault="001941CD" w:rsidP="001941CD">
      <w:pPr>
        <w:pStyle w:val="Malnadpis"/>
      </w:pPr>
      <w:r>
        <w:t>City Engine</w:t>
      </w:r>
    </w:p>
    <w:p w14:paraId="3803EA7B" w14:textId="118902D8" w:rsidR="00990624" w:rsidRDefault="00A94302" w:rsidP="00990624">
      <w:pPr>
        <w:pStyle w:val="Normlnprvnodsazen"/>
        <w:ind w:firstLine="0"/>
      </w:pPr>
      <w:r>
        <w:t>Software City</w:t>
      </w:r>
      <w:r w:rsidR="00AA0C0C">
        <w:t xml:space="preserve"> </w:t>
      </w:r>
      <w:r>
        <w:t xml:space="preserve">Engine </w:t>
      </w:r>
      <w:r w:rsidR="00AA0C0C">
        <w:t xml:space="preserve">(CE) </w:t>
      </w:r>
      <w:r>
        <w:t xml:space="preserve">umožňuje převod geoprostorových dat (ESRI formátů) do formátů využívaných v 3D grafice. V rámci této práce je City Engine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w:t>
      </w:r>
      <w:r w:rsidR="000C38E0">
        <w:t>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w:t>
      </w:r>
      <w:r w:rsidR="000A446F">
        <w:t xml:space="preserve"> </w:t>
      </w:r>
      <w:r w:rsidR="00990624">
        <w:t xml:space="preserve">Následně CE poskytuje exportér do </w:t>
      </w:r>
      <w:proofErr w:type="spellStart"/>
      <w:r w:rsidR="00990624">
        <w:t>gltf</w:t>
      </w:r>
      <w:proofErr w:type="spellEnd"/>
      <w:r w:rsidR="00990624">
        <w:t xml:space="preserve"> formátu, který umožňuje volbu obsáhnout jak </w:t>
      </w:r>
      <w:r w:rsidR="000A446F">
        <w:t>terén,</w:t>
      </w:r>
      <w:r w:rsidR="00990624">
        <w:t xml:space="preserve"> tak generované modely.</w:t>
      </w:r>
      <w:r w:rsidR="00F42EB0">
        <w:t xml:space="preserve"> </w:t>
      </w:r>
    </w:p>
    <w:p w14:paraId="6EBA2A4A" w14:textId="077FC6F9" w:rsidR="00374435" w:rsidRDefault="00374435" w:rsidP="00070FA6">
      <w:pPr>
        <w:pStyle w:val="PICTURES"/>
      </w:pPr>
      <w:r w:rsidRPr="00374435">
        <w:drawing>
          <wp:inline distT="0" distB="0" distL="0" distR="0" wp14:anchorId="4C00E844" wp14:editId="54C47538">
            <wp:extent cx="5579745" cy="2645410"/>
            <wp:effectExtent l="0" t="0" r="1905" b="2540"/>
            <wp:docPr id="1541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143" name=""/>
                    <pic:cNvPicPr/>
                  </pic:nvPicPr>
                  <pic:blipFill>
                    <a:blip r:embed="rId54"/>
                    <a:stretch>
                      <a:fillRect/>
                    </a:stretch>
                  </pic:blipFill>
                  <pic:spPr>
                    <a:xfrm>
                      <a:off x="0" y="0"/>
                      <a:ext cx="5579745" cy="2645410"/>
                    </a:xfrm>
                    <a:prstGeom prst="rect">
                      <a:avLst/>
                    </a:prstGeom>
                  </pic:spPr>
                </pic:pic>
              </a:graphicData>
            </a:graphic>
          </wp:inline>
        </w:drawing>
      </w:r>
    </w:p>
    <w:p w14:paraId="6C956AD6" w14:textId="7304A1A3" w:rsidR="00374435" w:rsidRPr="00877113" w:rsidRDefault="00374435" w:rsidP="000023D6">
      <w:pPr>
        <w:pStyle w:val="Caption"/>
        <w:rPr>
          <w:lang w:val="en-US"/>
        </w:rPr>
      </w:pPr>
      <w:r>
        <w:t xml:space="preserve">Obr. </w:t>
      </w:r>
      <w:r>
        <w:fldChar w:fldCharType="begin"/>
      </w:r>
      <w:r>
        <w:instrText xml:space="preserve"> SEQ Obr. \* ARABIC </w:instrText>
      </w:r>
      <w:r>
        <w:fldChar w:fldCharType="separate"/>
      </w:r>
      <w:r w:rsidR="00823192">
        <w:rPr>
          <w:noProof/>
        </w:rPr>
        <w:t>27</w:t>
      </w:r>
      <w:r>
        <w:rPr>
          <w:noProof/>
        </w:rPr>
        <w:fldChar w:fldCharType="end"/>
      </w:r>
      <w:r>
        <w:t xml:space="preserve"> </w:t>
      </w:r>
      <w:r w:rsidR="001C771D">
        <w:t>P</w:t>
      </w:r>
      <w:r w:rsidRPr="002E6877">
        <w:t xml:space="preserve">roces převodu dat. část </w:t>
      </w:r>
      <w:r>
        <w:t>2</w:t>
      </w:r>
      <w:r w:rsidRPr="002E6877">
        <w:t xml:space="preserve">. - </w:t>
      </w:r>
      <w:r>
        <w:t>City Engine</w:t>
      </w:r>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246D4287" w:rsidR="00256200" w:rsidRDefault="00256200" w:rsidP="00990624">
      <w:pPr>
        <w:pStyle w:val="Normlnprvnodsazen"/>
        <w:ind w:firstLine="0"/>
      </w:pPr>
      <w:r w:rsidRPr="00256200">
        <w:t xml:space="preserve">Zde vyvstává </w:t>
      </w:r>
      <w:r w:rsidR="000A446F" w:rsidRPr="00256200">
        <w:t>otázka,</w:t>
      </w:r>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3D dat, která je pro následné využití ve VP klíčová. Ačkoliv CE poskytuje možnosti optimalizace, bylo zjištěno, že tyto nástroje neřeší specifika vybraných dat.</w:t>
      </w:r>
      <w:r w:rsidR="000C38E0">
        <w:t xml:space="preserve"> </w:t>
      </w:r>
      <w:proofErr w:type="spellStart"/>
      <w:r>
        <w:t>Blender</w:t>
      </w:r>
      <w:proofErr w:type="spellEnd"/>
      <w:r>
        <w:t xml:space="preserve"> </w:t>
      </w:r>
      <w:r w:rsidR="000C38E0">
        <w:t xml:space="preserve">je vhodným </w:t>
      </w:r>
      <w:r>
        <w:t xml:space="preserve">nástrojem </w:t>
      </w:r>
      <w:r>
        <w:lastRenderedPageBreak/>
        <w:t xml:space="preserve">pro návrh výsledné scény při tvorbě VP, jelikož poskytuje pokročilé editační možnosti v rámci uživatelského rozhraní. </w:t>
      </w:r>
      <w:r w:rsidR="000A446F">
        <w:t>Přidáním</w:t>
      </w:r>
      <w:r>
        <w:t xml:space="preserve"> </w:t>
      </w:r>
      <w:proofErr w:type="spellStart"/>
      <w:r>
        <w:t>Blenderu</w:t>
      </w:r>
      <w:proofErr w:type="spellEnd"/>
      <w:r>
        <w:t xml:space="preserve"> do procesu zpracování dat, však přináší další problémy vzniklé na základě kompatibility softwarů. </w:t>
      </w:r>
    </w:p>
    <w:p w14:paraId="687CFE88" w14:textId="50CEDBD1"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w:t>
      </w:r>
      <w:r w:rsidR="000C38E0">
        <w:t xml:space="preserve"> </w:t>
      </w:r>
      <w:r>
        <w:t>Tento proces byl vyřešen</w:t>
      </w:r>
      <w:r w:rsidR="00CE62D7">
        <w:t xml:space="preserve"> kombinací</w:t>
      </w:r>
      <w:r>
        <w:t xml:space="preserve"> python script</w:t>
      </w:r>
      <w:r w:rsidR="000C38E0">
        <w:t>ů</w:t>
      </w:r>
      <w:r w:rsidR="000C38E0">
        <w:rPr>
          <w:rStyle w:val="FootnoteReference"/>
        </w:rPr>
        <w:footnoteReference w:id="10"/>
      </w:r>
      <w:r w:rsidR="000C38E0">
        <w:t xml:space="preserve"> </w:t>
      </w:r>
      <w:r>
        <w:t xml:space="preserve">s využitím </w:t>
      </w:r>
      <w:proofErr w:type="spellStart"/>
      <w:r>
        <w:t>Blender</w:t>
      </w:r>
      <w:proofErr w:type="spellEnd"/>
      <w:r>
        <w:t xml:space="preserve"> API</w:t>
      </w:r>
      <w:r w:rsidR="00CE62D7">
        <w:t xml:space="preserve"> a ruční editace</w:t>
      </w:r>
      <w:r w:rsidR="000C38E0">
        <w:t xml:space="preserve">. </w:t>
      </w:r>
      <w:r w:rsidR="0031130C">
        <w:t>Klíčovým krokem pak bylo vyřešení různé orientace geometrie</w:t>
      </w:r>
      <w:r w:rsidR="00AB57DC">
        <w:t xml:space="preserve">, tento proces byl vyřešen poloautomaticky. U variant </w:t>
      </w:r>
      <w:r w:rsidR="000A446F">
        <w:t>vizualizace</w:t>
      </w:r>
      <w:r w:rsidR="00AB57DC">
        <w:t xml:space="preserve"> PLOCHA</w:t>
      </w:r>
      <w:r w:rsidR="00AB57DC">
        <w:rPr>
          <w:lang w:val="en-US"/>
        </w:rPr>
        <w:t xml:space="preserve">_KOD a CAST_OBJEKTU </w:t>
      </w:r>
      <w:proofErr w:type="spellStart"/>
      <w:r w:rsidR="00AB57DC">
        <w:rPr>
          <w:lang w:val="en-US"/>
        </w:rPr>
        <w:t>bylo</w:t>
      </w:r>
      <w:proofErr w:type="spellEnd"/>
      <w:r w:rsidR="00AB57DC">
        <w:rPr>
          <w:lang w:val="en-US"/>
        </w:rPr>
        <w:t xml:space="preserve"> </w:t>
      </w:r>
      <w:r w:rsidR="00AB57DC">
        <w:t xml:space="preserve">nutné zapotřebí značné množství manuálních úprav. </w:t>
      </w:r>
      <w:r>
        <w:t>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5AAB2F55"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rsidR="00704897">
        <w:t xml:space="preserve"> z grafu scény</w:t>
      </w:r>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r w:rsidR="00BE0333">
        <w:t>terén,</w:t>
      </w:r>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sníží podrobnost dané sítě.  </w:t>
      </w:r>
    </w:p>
    <w:p w14:paraId="28290C46" w14:textId="649194FB"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 xml:space="preserve">ž je nepřípustná hodnota. Při existenci textury tedy byly tedy zmenšeny do rozlišení </w:t>
      </w:r>
      <w:r w:rsidR="0050656C">
        <w:t>4</w:t>
      </w:r>
      <w:r>
        <w:t>0</w:t>
      </w:r>
      <w:r w:rsidR="0050656C">
        <w:t>96</w:t>
      </w:r>
      <w:r>
        <w:t>x</w:t>
      </w:r>
      <w:r w:rsidR="0050656C">
        <w:t>4096.</w:t>
      </w:r>
    </w:p>
    <w:p w14:paraId="63996FAD" w14:textId="5A8C3996" w:rsidR="000A446F" w:rsidRDefault="000A446F" w:rsidP="00CE62D7">
      <w:pPr>
        <w:pStyle w:val="Normlnprvnodsazen"/>
        <w:numPr>
          <w:ilvl w:val="0"/>
          <w:numId w:val="65"/>
        </w:numPr>
      </w:pPr>
      <w:r>
        <w:rPr>
          <w:b/>
          <w:bCs/>
        </w:rPr>
        <w:t>Oprava orientace povrchů –</w:t>
      </w:r>
      <w:r>
        <w:t xml:space="preserve"> Bylo nutné předefinovat směr normálových vektorů jednotlivých ploch. Proces nebylo možné plně automatizovat, byl</w:t>
      </w:r>
      <w:r w:rsidR="0050656C">
        <w:t>a</w:t>
      </w:r>
      <w:r>
        <w:t xml:space="preserve"> tedy nutná manuální úprava.</w:t>
      </w:r>
    </w:p>
    <w:p w14:paraId="06C29B40" w14:textId="6E422BE6" w:rsidR="0096150F" w:rsidRPr="0050656C" w:rsidRDefault="00CE62D7" w:rsidP="0050656C">
      <w:pPr>
        <w:pStyle w:val="Normlnprvnodsazen"/>
      </w:pPr>
      <w:r>
        <w:t xml:space="preserve">Nutno zmínit, že v případě optimalizace je </w:t>
      </w:r>
      <w:r w:rsidR="000A446F">
        <w:t xml:space="preserve">vhodné </w:t>
      </w:r>
      <w:r>
        <w:t>zvolit optimalizační kroky v závislosti na výsledné implementaci</w:t>
      </w:r>
      <w:r w:rsidR="00704897">
        <w:t xml:space="preserve">. Při provedení následujících operací je možné model, popř. kompletní scénu exportovat a následně načíst do výsledné scény v rámci vybrané technologie. Za účelem dosažení vyšší míry optimalizace, a tedy možnosti zobrazení více dat při zachování dostatečného výkonu je vhodné použít dedikované nástroje pro optimalizaci jako zmíněný </w:t>
      </w:r>
      <w:proofErr w:type="spellStart"/>
      <w:r w:rsidR="00704897" w:rsidRPr="0096150F">
        <w:rPr>
          <w:i/>
          <w:iCs/>
        </w:rPr>
        <w:t>gltf-transform</w:t>
      </w:r>
      <w:proofErr w:type="spellEnd"/>
      <w:r w:rsidR="0050656C">
        <w:t xml:space="preserve">. </w:t>
      </w:r>
      <w:r w:rsidR="00704897">
        <w:t xml:space="preserve">Tyto procesy je však nutné koordinovat s možnostmi cílového vizualizační technologie. Především při použití komprese je nutné zajistit kompatibilitu v cílové technologii. V případě tematických map byla značná část optimalizace provedena až ve Wonderland </w:t>
      </w:r>
      <w:proofErr w:type="spellStart"/>
      <w:r w:rsidR="00704897">
        <w:t>enginu</w:t>
      </w:r>
      <w:proofErr w:type="spellEnd"/>
      <w:r w:rsidR="00704897">
        <w:t>.</w:t>
      </w:r>
    </w:p>
    <w:p w14:paraId="3204E852" w14:textId="25C7CAF7" w:rsidR="001C771D" w:rsidRPr="001C771D" w:rsidRDefault="001C771D" w:rsidP="001C771D">
      <w:pPr>
        <w:pStyle w:val="Normlnprvnodsazen"/>
      </w:pPr>
      <w:r w:rsidRPr="001C771D">
        <w:t>Dalším z klíčových kroků, bylo určení výsledného měřítka vizualizací. Na základě úvahy uvedené v</w:t>
      </w:r>
      <w:r w:rsidR="0050656C">
        <w:t xml:space="preserve"> kap. </w:t>
      </w:r>
      <w:r w:rsidR="0050656C">
        <w:fldChar w:fldCharType="begin"/>
      </w:r>
      <w:r w:rsidR="0050656C">
        <w:instrText xml:space="preserve"> REF _Ref155039476 \n \h </w:instrText>
      </w:r>
      <w:r w:rsidR="0050656C">
        <w:fldChar w:fldCharType="separate"/>
      </w:r>
      <w:r w:rsidR="00823192">
        <w:t>3.5.2</w:t>
      </w:r>
      <w:r w:rsidR="0050656C">
        <w:fldChar w:fldCharType="end"/>
      </w:r>
      <w:r w:rsidR="0050656C">
        <w:t xml:space="preserve"> </w:t>
      </w:r>
      <w:r w:rsidR="0050656C">
        <w:fldChar w:fldCharType="begin"/>
      </w:r>
      <w:r w:rsidR="0050656C">
        <w:instrText xml:space="preserve"> REF _Ref155039476 \h </w:instrText>
      </w:r>
      <w:r w:rsidR="0050656C">
        <w:fldChar w:fldCharType="separate"/>
      </w:r>
      <w:r w:rsidR="00823192">
        <w:t>Problém měřítka</w:t>
      </w:r>
      <w:r w:rsidR="0050656C">
        <w:fldChar w:fldCharType="end"/>
      </w:r>
      <w:r w:rsidR="0050656C">
        <w:t xml:space="preserve"> </w:t>
      </w:r>
      <w:r w:rsidRPr="001C771D">
        <w:t xml:space="preserve">a na základě testování vizualizacích různých měřítek ve VP z hlediska příjemnosti práce s daty a výkonu aplikace, bylo zvoleno měřítko 1:5000. Do tohoto měřítka byly </w:t>
      </w:r>
      <w:r w:rsidR="00D820CD">
        <w:t>škálovány</w:t>
      </w:r>
      <w:r w:rsidRPr="001C771D">
        <w:t xml:space="preserve"> všechny 3 exemplární vizualizace. </w:t>
      </w:r>
      <w:r>
        <w:t>Výsledné 3D mapy</w:t>
      </w:r>
      <w:r w:rsidR="00A84E30" w:rsidRPr="00022377">
        <w:rPr>
          <w:rStyle w:val="FootnoteReference"/>
        </w:rPr>
        <w:footnoteReference w:id="11"/>
      </w:r>
      <w:r>
        <w:t xml:space="preserve"> byly exportovány jakožto </w:t>
      </w:r>
      <w:r w:rsidR="0050656C">
        <w:t xml:space="preserve">GLB </w:t>
      </w:r>
      <w:r>
        <w:t xml:space="preserve">a následně importovány do Wonderland </w:t>
      </w:r>
      <w:proofErr w:type="spellStart"/>
      <w:r>
        <w:t>en</w:t>
      </w:r>
      <w:r w:rsidR="00D820CD">
        <w:t>gin</w:t>
      </w:r>
      <w:r>
        <w:t>u</w:t>
      </w:r>
      <w:proofErr w:type="spellEnd"/>
      <w:r>
        <w:t>.</w:t>
      </w:r>
    </w:p>
    <w:p w14:paraId="143917CA" w14:textId="2BA27A4F" w:rsidR="001C771D" w:rsidRDefault="001C771D" w:rsidP="00070FA6">
      <w:pPr>
        <w:pStyle w:val="Normlnprvnodsazen"/>
      </w:pPr>
      <w:r w:rsidRPr="001C771D">
        <w:rPr>
          <w:noProof/>
        </w:rPr>
        <w:lastRenderedPageBreak/>
        <w:drawing>
          <wp:inline distT="0" distB="0" distL="0" distR="0" wp14:anchorId="133AE2B2" wp14:editId="16C15B8B">
            <wp:extent cx="5579745" cy="3392805"/>
            <wp:effectExtent l="0" t="0" r="1905" b="0"/>
            <wp:docPr id="841013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877" name="Picture 1" descr="A diagram of a diagram&#10;&#10;Description automatically generated"/>
                    <pic:cNvPicPr/>
                  </pic:nvPicPr>
                  <pic:blipFill>
                    <a:blip r:embed="rId55"/>
                    <a:stretch>
                      <a:fillRect/>
                    </a:stretch>
                  </pic:blipFill>
                  <pic:spPr>
                    <a:xfrm>
                      <a:off x="0" y="0"/>
                      <a:ext cx="5579745" cy="3392805"/>
                    </a:xfrm>
                    <a:prstGeom prst="rect">
                      <a:avLst/>
                    </a:prstGeom>
                  </pic:spPr>
                </pic:pic>
              </a:graphicData>
            </a:graphic>
          </wp:inline>
        </w:drawing>
      </w:r>
    </w:p>
    <w:p w14:paraId="3CDEDFE6" w14:textId="7355E4B1" w:rsidR="00296350" w:rsidRDefault="001C771D" w:rsidP="000023D6">
      <w:pPr>
        <w:pStyle w:val="Caption"/>
      </w:pPr>
      <w:r>
        <w:t xml:space="preserve">Obr. </w:t>
      </w:r>
      <w:r>
        <w:fldChar w:fldCharType="begin"/>
      </w:r>
      <w:r>
        <w:instrText xml:space="preserve"> SEQ Obr. \* ARABIC </w:instrText>
      </w:r>
      <w:r>
        <w:fldChar w:fldCharType="separate"/>
      </w:r>
      <w:r w:rsidR="00823192">
        <w:rPr>
          <w:noProof/>
        </w:rPr>
        <w:t>28</w:t>
      </w:r>
      <w:r>
        <w:rPr>
          <w:noProof/>
        </w:rPr>
        <w:fldChar w:fldCharType="end"/>
      </w:r>
      <w:r>
        <w:t xml:space="preserve"> P</w:t>
      </w:r>
      <w:r w:rsidRPr="002E6877">
        <w:t xml:space="preserve">roces převodu dat. část </w:t>
      </w:r>
      <w:r>
        <w:t>3</w:t>
      </w:r>
      <w:r w:rsidRPr="002E6877">
        <w:t xml:space="preserve">. </w:t>
      </w:r>
      <w:r w:rsidR="0021284F">
        <w:t>–</w:t>
      </w:r>
      <w:r w:rsidRPr="002E6877">
        <w:t xml:space="preserve"> </w:t>
      </w:r>
      <w:proofErr w:type="spellStart"/>
      <w:r>
        <w:t>Blender</w:t>
      </w:r>
      <w:proofErr w:type="spellEnd"/>
    </w:p>
    <w:p w14:paraId="71CD9BB4" w14:textId="77DB4AD6" w:rsidR="009A64B2" w:rsidRDefault="009A64B2">
      <w:pPr>
        <w:spacing w:after="160"/>
        <w:jc w:val="left"/>
      </w:pPr>
      <w:r>
        <w:br w:type="page"/>
      </w:r>
    </w:p>
    <w:p w14:paraId="32D2FD16" w14:textId="77777777" w:rsidR="009A64B2" w:rsidRPr="009A64B2" w:rsidRDefault="009A64B2" w:rsidP="009A64B2"/>
    <w:p w14:paraId="5BB7795E" w14:textId="3C905ABB" w:rsidR="003150D4" w:rsidRDefault="00020422" w:rsidP="003150D4">
      <w:pPr>
        <w:pStyle w:val="Heading3"/>
      </w:pPr>
      <w:bookmarkStart w:id="164" w:name="_Ref155039359"/>
      <w:bookmarkStart w:id="165" w:name="_Toc155046838"/>
      <w:r>
        <w:t>Tvorba VP</w:t>
      </w:r>
      <w:bookmarkEnd w:id="164"/>
      <w:bookmarkEnd w:id="165"/>
    </w:p>
    <w:p w14:paraId="187B5AF9" w14:textId="71236C55" w:rsidR="00375E67" w:rsidRDefault="00375E67" w:rsidP="0050656C">
      <w:pPr>
        <w:pStyle w:val="CaptionTabs"/>
      </w:pPr>
      <w:bookmarkStart w:id="166" w:name="_Ref155113655"/>
      <w:r>
        <w:t xml:space="preserve">Tab. </w:t>
      </w:r>
      <w:r>
        <w:fldChar w:fldCharType="begin"/>
      </w:r>
      <w:r>
        <w:instrText xml:space="preserve"> SEQ Tab. \* ARABIC </w:instrText>
      </w:r>
      <w:r>
        <w:fldChar w:fldCharType="separate"/>
      </w:r>
      <w:r w:rsidR="00823192">
        <w:rPr>
          <w:noProof/>
        </w:rPr>
        <w:t>10</w:t>
      </w:r>
      <w:r>
        <w:rPr>
          <w:noProof/>
        </w:rPr>
        <w:fldChar w:fldCharType="end"/>
      </w:r>
      <w:bookmarkEnd w:id="166"/>
      <w:r>
        <w:t xml:space="preserve"> S</w:t>
      </w:r>
      <w:r w:rsidRPr="004F19FC">
        <w:t>ystém číslování uživatelských požadavků dle komponent aplikace.</w:t>
      </w:r>
      <w:r w:rsidR="0050656C">
        <w:t xml:space="preserve"> zdroj: vlastní tvorba</w:t>
      </w:r>
    </w:p>
    <w:tbl>
      <w:tblPr>
        <w:tblW w:w="7285" w:type="dxa"/>
        <w:tblLook w:val="04A0" w:firstRow="1" w:lastRow="0" w:firstColumn="1" w:lastColumn="0" w:noHBand="0" w:noVBand="1"/>
      </w:tblPr>
      <w:tblGrid>
        <w:gridCol w:w="2155"/>
        <w:gridCol w:w="990"/>
        <w:gridCol w:w="4140"/>
      </w:tblGrid>
      <w:tr w:rsidR="00375E67" w:rsidRPr="00E4543D" w14:paraId="5FE58A3E" w14:textId="77777777" w:rsidTr="00745EDC">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5DCAFD"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Typ</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C411F27"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ID</w:t>
            </w:r>
          </w:p>
        </w:tc>
        <w:tc>
          <w:tcPr>
            <w:tcW w:w="4140" w:type="dxa"/>
            <w:tcBorders>
              <w:top w:val="single" w:sz="4" w:space="0" w:color="auto"/>
              <w:left w:val="nil"/>
              <w:bottom w:val="single" w:sz="4" w:space="0" w:color="auto"/>
              <w:right w:val="single" w:sz="4" w:space="0" w:color="auto"/>
            </w:tcBorders>
            <w:shd w:val="clear" w:color="auto" w:fill="auto"/>
            <w:vAlign w:val="center"/>
            <w:hideMark/>
          </w:tcPr>
          <w:p w14:paraId="495513CD" w14:textId="2C11B844"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N</w:t>
            </w:r>
            <w:r w:rsidR="0050656C">
              <w:rPr>
                <w:rFonts w:eastAsia="Times New Roman" w:cs="Calibri"/>
                <w:b/>
                <w:bCs/>
                <w:color w:val="000000"/>
                <w:sz w:val="20"/>
                <w:szCs w:val="20"/>
              </w:rPr>
              <w:t>á</w:t>
            </w:r>
            <w:r w:rsidRPr="00E4543D">
              <w:rPr>
                <w:rFonts w:eastAsia="Times New Roman" w:cs="Calibri"/>
                <w:b/>
                <w:bCs/>
                <w:color w:val="000000"/>
                <w:sz w:val="20"/>
                <w:szCs w:val="20"/>
              </w:rPr>
              <w:t>zev</w:t>
            </w:r>
          </w:p>
        </w:tc>
      </w:tr>
      <w:tr w:rsidR="00375E67" w:rsidRPr="00E4543D" w14:paraId="6A79AA8D" w14:textId="77777777" w:rsidTr="00745EDC">
        <w:trPr>
          <w:trHeight w:val="300"/>
        </w:trPr>
        <w:tc>
          <w:tcPr>
            <w:tcW w:w="2155" w:type="dxa"/>
            <w:vMerge w:val="restart"/>
            <w:tcBorders>
              <w:top w:val="nil"/>
              <w:left w:val="single" w:sz="4" w:space="0" w:color="auto"/>
              <w:bottom w:val="single" w:sz="4" w:space="0" w:color="auto"/>
              <w:right w:val="single" w:sz="4" w:space="0" w:color="auto"/>
            </w:tcBorders>
            <w:shd w:val="clear" w:color="auto" w:fill="auto"/>
            <w:vAlign w:val="center"/>
            <w:hideMark/>
          </w:tcPr>
          <w:p w14:paraId="03F56683"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Funkční</w:t>
            </w:r>
          </w:p>
        </w:tc>
        <w:tc>
          <w:tcPr>
            <w:tcW w:w="990" w:type="dxa"/>
            <w:tcBorders>
              <w:top w:val="nil"/>
              <w:left w:val="nil"/>
              <w:bottom w:val="single" w:sz="4" w:space="0" w:color="auto"/>
              <w:right w:val="single" w:sz="4" w:space="0" w:color="auto"/>
            </w:tcBorders>
            <w:shd w:val="clear" w:color="auto" w:fill="auto"/>
            <w:vAlign w:val="center"/>
            <w:hideMark/>
          </w:tcPr>
          <w:p w14:paraId="786A57F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A</w:t>
            </w:r>
          </w:p>
        </w:tc>
        <w:tc>
          <w:tcPr>
            <w:tcW w:w="4140" w:type="dxa"/>
            <w:tcBorders>
              <w:top w:val="nil"/>
              <w:left w:val="nil"/>
              <w:bottom w:val="single" w:sz="4" w:space="0" w:color="auto"/>
              <w:right w:val="single" w:sz="4" w:space="0" w:color="auto"/>
            </w:tcBorders>
            <w:shd w:val="clear" w:color="auto" w:fill="auto"/>
            <w:vAlign w:val="center"/>
            <w:hideMark/>
          </w:tcPr>
          <w:p w14:paraId="22BDE7FD"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1 – Typy střech</w:t>
            </w:r>
          </w:p>
        </w:tc>
      </w:tr>
      <w:tr w:rsidR="00375E67" w:rsidRPr="00E4543D" w14:paraId="47CC1CC9"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890D4AA"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73B57B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B</w:t>
            </w:r>
          </w:p>
        </w:tc>
        <w:tc>
          <w:tcPr>
            <w:tcW w:w="4140" w:type="dxa"/>
            <w:tcBorders>
              <w:top w:val="nil"/>
              <w:left w:val="nil"/>
              <w:bottom w:val="single" w:sz="4" w:space="0" w:color="auto"/>
              <w:right w:val="single" w:sz="4" w:space="0" w:color="auto"/>
            </w:tcBorders>
            <w:shd w:val="clear" w:color="auto" w:fill="auto"/>
            <w:vAlign w:val="center"/>
            <w:hideMark/>
          </w:tcPr>
          <w:p w14:paraId="4AA219F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2 – Části objektů</w:t>
            </w:r>
          </w:p>
        </w:tc>
      </w:tr>
      <w:tr w:rsidR="00375E67" w:rsidRPr="00E4543D" w14:paraId="3C74465E"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7C7919FE"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CE71058"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C</w:t>
            </w:r>
          </w:p>
        </w:tc>
        <w:tc>
          <w:tcPr>
            <w:tcW w:w="4140" w:type="dxa"/>
            <w:tcBorders>
              <w:top w:val="nil"/>
              <w:left w:val="nil"/>
              <w:bottom w:val="single" w:sz="4" w:space="0" w:color="auto"/>
              <w:right w:val="single" w:sz="4" w:space="0" w:color="auto"/>
            </w:tcBorders>
            <w:shd w:val="clear" w:color="auto" w:fill="auto"/>
            <w:vAlign w:val="center"/>
            <w:hideMark/>
          </w:tcPr>
          <w:p w14:paraId="576AEF8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Topografická mapa – Fiktivní Sochy</w:t>
            </w:r>
          </w:p>
        </w:tc>
      </w:tr>
      <w:tr w:rsidR="00375E67" w:rsidRPr="00E4543D" w14:paraId="60C56895"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3BC57B1"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7B7D0F71"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D</w:t>
            </w:r>
          </w:p>
        </w:tc>
        <w:tc>
          <w:tcPr>
            <w:tcW w:w="4140" w:type="dxa"/>
            <w:tcBorders>
              <w:top w:val="nil"/>
              <w:left w:val="nil"/>
              <w:bottom w:val="single" w:sz="4" w:space="0" w:color="auto"/>
              <w:right w:val="single" w:sz="4" w:space="0" w:color="auto"/>
            </w:tcBorders>
            <w:shd w:val="clear" w:color="auto" w:fill="auto"/>
            <w:vAlign w:val="center"/>
            <w:hideMark/>
          </w:tcPr>
          <w:p w14:paraId="07C662B5"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Prostředí</w:t>
            </w:r>
          </w:p>
        </w:tc>
      </w:tr>
      <w:tr w:rsidR="00375E67" w:rsidRPr="00E4543D" w14:paraId="42610FFD" w14:textId="77777777" w:rsidTr="00745EDC">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104A0A20"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Mimo-funkční</w:t>
            </w:r>
          </w:p>
        </w:tc>
        <w:tc>
          <w:tcPr>
            <w:tcW w:w="990" w:type="dxa"/>
            <w:tcBorders>
              <w:top w:val="nil"/>
              <w:left w:val="nil"/>
              <w:bottom w:val="single" w:sz="4" w:space="0" w:color="auto"/>
              <w:right w:val="single" w:sz="4" w:space="0" w:color="auto"/>
            </w:tcBorders>
            <w:shd w:val="clear" w:color="auto" w:fill="auto"/>
            <w:vAlign w:val="center"/>
            <w:hideMark/>
          </w:tcPr>
          <w:p w14:paraId="037339FB"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E</w:t>
            </w:r>
          </w:p>
        </w:tc>
        <w:tc>
          <w:tcPr>
            <w:tcW w:w="4140" w:type="dxa"/>
            <w:tcBorders>
              <w:top w:val="nil"/>
              <w:left w:val="nil"/>
              <w:bottom w:val="single" w:sz="4" w:space="0" w:color="auto"/>
              <w:right w:val="single" w:sz="4" w:space="0" w:color="auto"/>
            </w:tcBorders>
            <w:shd w:val="clear" w:color="auto" w:fill="auto"/>
            <w:vAlign w:val="center"/>
            <w:hideMark/>
          </w:tcPr>
          <w:p w14:paraId="7684092E" w14:textId="07D1E0E8"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w:t>
            </w:r>
            <w:r>
              <w:rPr>
                <w:rFonts w:eastAsia="Times New Roman" w:cs="Calibri"/>
                <w:color w:val="000000"/>
                <w:sz w:val="20"/>
                <w:szCs w:val="20"/>
              </w:rPr>
              <w:t>-</w:t>
            </w:r>
            <w:r w:rsidRPr="00E4543D">
              <w:rPr>
                <w:rFonts w:eastAsia="Times New Roman" w:cs="Calibri"/>
                <w:color w:val="000000"/>
                <w:sz w:val="20"/>
                <w:szCs w:val="20"/>
              </w:rPr>
              <w:t>funkční požadavky aplikace</w:t>
            </w:r>
          </w:p>
        </w:tc>
      </w:tr>
    </w:tbl>
    <w:p w14:paraId="33211DA7" w14:textId="77777777" w:rsidR="00375E67" w:rsidRPr="00375E67" w:rsidRDefault="00375E67" w:rsidP="00375E67"/>
    <w:p w14:paraId="25D11D12" w14:textId="616C66EB" w:rsidR="00D820CD" w:rsidRDefault="00E4543D" w:rsidP="00E4543D">
      <w:pPr>
        <w:pStyle w:val="Malnadpis"/>
      </w:pPr>
      <w:r>
        <w:t>Prostředí</w:t>
      </w:r>
    </w:p>
    <w:p w14:paraId="66ECBA21" w14:textId="7ECDD1B3" w:rsidR="00F302A4" w:rsidRPr="00F302A4" w:rsidRDefault="00F302A4" w:rsidP="00F302A4">
      <w:r>
        <w:t>Velká míra funkcionality definované v </w:t>
      </w:r>
      <w:r w:rsidR="0050656C">
        <w:fldChar w:fldCharType="begin"/>
      </w:r>
      <w:r w:rsidR="0050656C">
        <w:instrText xml:space="preserve"> REF _Ref155043522 \h </w:instrText>
      </w:r>
      <w:r w:rsidR="0050656C">
        <w:fldChar w:fldCharType="separate"/>
      </w:r>
      <w:r w:rsidR="00823192">
        <w:t xml:space="preserve">Tab. </w:t>
      </w:r>
      <w:r w:rsidR="00823192">
        <w:rPr>
          <w:noProof/>
        </w:rPr>
        <w:t>11</w:t>
      </w:r>
      <w:r w:rsidR="0050656C">
        <w:fldChar w:fldCharType="end"/>
      </w:r>
      <w:r>
        <w:t xml:space="preserve"> byla z velké části umožněna díky vestavěné </w:t>
      </w:r>
      <w:r w:rsidR="00B908FF">
        <w:t>funkcionalitě</w:t>
      </w:r>
      <w:r>
        <w:t xml:space="preserve"> </w:t>
      </w:r>
      <w:r w:rsidR="003150D4">
        <w:t>W</w:t>
      </w:r>
      <w:r>
        <w:t xml:space="preserve">onderland </w:t>
      </w:r>
      <w:proofErr w:type="spellStart"/>
      <w:r>
        <w:t>enginu</w:t>
      </w:r>
      <w:proofErr w:type="spellEnd"/>
      <w:r>
        <w:t xml:space="preserve"> (kolizní systém, kliknutí aj.) a knihovně </w:t>
      </w:r>
      <w:proofErr w:type="spellStart"/>
      <w:r w:rsidRPr="00F302A4">
        <w:rPr>
          <w:i/>
          <w:iCs/>
          <w:u w:val="single"/>
        </w:rPr>
        <w:t>wle</w:t>
      </w:r>
      <w:proofErr w:type="spellEnd"/>
      <w:r w:rsidRPr="00F302A4">
        <w:rPr>
          <w:i/>
          <w:iCs/>
          <w:u w:val="single"/>
        </w:rPr>
        <w:t>-pp</w:t>
      </w:r>
      <w:r>
        <w:t xml:space="preserve"> </w:t>
      </w:r>
      <w:r>
        <w:fldChar w:fldCharType="begin"/>
      </w:r>
      <w:r>
        <w:instrText xml:space="preserve"> ADDIN ZOTERO_ITEM CSL_CITATION {"citationID":"k1zamwFZ","properties":{"formattedCitation":"(Ducceschi 2023)","plainCitation":"(Ducceschi 2023)","noteIndex":0},"citationItems":[{"id":2120,"uris":["http://zotero.org/groups/4599106/items/EIYMTHNJ"],"itemData":{"id":2120,"type":"webpage","title":"SignorPipo/wle-pp","URL":"https://github.com/SignorPipo/wle-pp","author":[{"family":"Ducceschi","given":"Elia"}],"accessed":{"date-parts":[["2023",12,27]]},"issued":{"date-parts":[["2023"]]},"citation-key":"ducceschiSignorPipoWlepp2023"}}],"schema":"https://github.com/citation-style-language/schema/raw/master/csl-citation.json"} </w:instrText>
      </w:r>
      <w:r>
        <w:fldChar w:fldCharType="separate"/>
      </w:r>
      <w:r w:rsidRPr="00F302A4">
        <w:t>(</w:t>
      </w:r>
      <w:proofErr w:type="spellStart"/>
      <w:r w:rsidRPr="00F302A4">
        <w:t>Ducceschi</w:t>
      </w:r>
      <w:proofErr w:type="spellEnd"/>
      <w:r w:rsidRPr="00F302A4">
        <w:t xml:space="preserve"> 2023)</w:t>
      </w:r>
      <w:r>
        <w:fldChar w:fldCharType="end"/>
      </w:r>
      <w:r>
        <w:t>, což je knihovna komponentů rozšiřující základní funkcionalitu.</w:t>
      </w:r>
    </w:p>
    <w:p w14:paraId="27A4D54B" w14:textId="2C87D943" w:rsidR="00E4543D" w:rsidRDefault="00E4543D" w:rsidP="0050656C">
      <w:pPr>
        <w:pStyle w:val="CaptionTabs"/>
      </w:pPr>
      <w:bookmarkStart w:id="167" w:name="_Ref155043522"/>
      <w:r>
        <w:t xml:space="preserve">Tab. </w:t>
      </w:r>
      <w:r>
        <w:fldChar w:fldCharType="begin"/>
      </w:r>
      <w:r>
        <w:instrText xml:space="preserve"> SEQ Tab. \* ARABIC </w:instrText>
      </w:r>
      <w:r>
        <w:fldChar w:fldCharType="separate"/>
      </w:r>
      <w:r w:rsidR="00823192">
        <w:rPr>
          <w:noProof/>
        </w:rPr>
        <w:t>11</w:t>
      </w:r>
      <w:r>
        <w:rPr>
          <w:noProof/>
        </w:rPr>
        <w:fldChar w:fldCharType="end"/>
      </w:r>
      <w:bookmarkEnd w:id="167"/>
      <w:r>
        <w:t xml:space="preserve"> Matice požadavků, </w:t>
      </w:r>
      <w:r w:rsidR="005A554B">
        <w:t>D – funkční</w:t>
      </w:r>
      <w:r>
        <w:t xml:space="preserve"> požadavky VP</w:t>
      </w:r>
    </w:p>
    <w:tbl>
      <w:tblPr>
        <w:tblW w:w="8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5"/>
        <w:gridCol w:w="938"/>
        <w:gridCol w:w="2295"/>
        <w:gridCol w:w="2859"/>
        <w:gridCol w:w="871"/>
        <w:gridCol w:w="727"/>
      </w:tblGrid>
      <w:tr w:rsidR="005A554B" w:rsidRPr="005A554B" w14:paraId="40F35A04" w14:textId="77777777" w:rsidTr="0050656C">
        <w:trPr>
          <w:trHeight w:val="300"/>
          <w:jc w:val="center"/>
        </w:trPr>
        <w:tc>
          <w:tcPr>
            <w:tcW w:w="1963" w:type="dxa"/>
            <w:gridSpan w:val="2"/>
            <w:shd w:val="clear" w:color="auto" w:fill="auto"/>
            <w:vAlign w:val="center"/>
            <w:hideMark/>
          </w:tcPr>
          <w:p w14:paraId="7DBA5BC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ID</w:t>
            </w:r>
          </w:p>
        </w:tc>
        <w:tc>
          <w:tcPr>
            <w:tcW w:w="2295" w:type="dxa"/>
            <w:shd w:val="clear" w:color="auto" w:fill="auto"/>
            <w:vAlign w:val="center"/>
            <w:hideMark/>
          </w:tcPr>
          <w:p w14:paraId="7160B8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Požadavek</w:t>
            </w:r>
          </w:p>
        </w:tc>
        <w:tc>
          <w:tcPr>
            <w:tcW w:w="2859" w:type="dxa"/>
            <w:shd w:val="clear" w:color="auto" w:fill="auto"/>
            <w:vAlign w:val="center"/>
            <w:hideMark/>
          </w:tcPr>
          <w:p w14:paraId="2688E4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Poznámka</w:t>
            </w:r>
          </w:p>
        </w:tc>
        <w:tc>
          <w:tcPr>
            <w:tcW w:w="871" w:type="dxa"/>
            <w:shd w:val="clear" w:color="auto" w:fill="auto"/>
            <w:vAlign w:val="center"/>
            <w:hideMark/>
          </w:tcPr>
          <w:p w14:paraId="6CA8B72C" w14:textId="77777777" w:rsidR="005A554B" w:rsidRPr="005A554B" w:rsidRDefault="005A554B" w:rsidP="005A554B">
            <w:pPr>
              <w:spacing w:after="0" w:line="240" w:lineRule="auto"/>
              <w:jc w:val="center"/>
              <w:rPr>
                <w:rFonts w:eastAsia="Times New Roman" w:cs="Calibri"/>
                <w:b/>
                <w:bCs/>
                <w:color w:val="000000"/>
                <w:sz w:val="18"/>
                <w:szCs w:val="18"/>
                <w:lang w:val="en-US"/>
              </w:rPr>
            </w:pPr>
            <w:proofErr w:type="spellStart"/>
            <w:r w:rsidRPr="005A554B">
              <w:rPr>
                <w:rFonts w:eastAsia="Times New Roman" w:cs="Calibri"/>
                <w:b/>
                <w:bCs/>
                <w:color w:val="000000"/>
                <w:sz w:val="18"/>
                <w:szCs w:val="18"/>
                <w:lang w:val="en-US"/>
              </w:rPr>
              <w:t>Priorita</w:t>
            </w:r>
            <w:proofErr w:type="spellEnd"/>
          </w:p>
        </w:tc>
        <w:tc>
          <w:tcPr>
            <w:tcW w:w="727" w:type="dxa"/>
            <w:shd w:val="clear" w:color="auto" w:fill="auto"/>
            <w:vAlign w:val="center"/>
            <w:hideMark/>
          </w:tcPr>
          <w:p w14:paraId="1F8809F9" w14:textId="77777777" w:rsidR="005A554B" w:rsidRPr="005A554B" w:rsidRDefault="005A554B" w:rsidP="005A554B">
            <w:pPr>
              <w:spacing w:after="0" w:line="240" w:lineRule="auto"/>
              <w:jc w:val="center"/>
              <w:rPr>
                <w:rFonts w:eastAsia="Times New Roman" w:cs="Calibri"/>
                <w:b/>
                <w:bCs/>
                <w:color w:val="000000"/>
                <w:sz w:val="18"/>
                <w:szCs w:val="18"/>
                <w:lang w:val="en-US"/>
              </w:rPr>
            </w:pPr>
            <w:r w:rsidRPr="005A554B">
              <w:rPr>
                <w:rFonts w:eastAsia="Times New Roman" w:cs="Calibri"/>
                <w:b/>
                <w:bCs/>
                <w:color w:val="000000"/>
                <w:sz w:val="18"/>
                <w:szCs w:val="18"/>
                <w:lang w:val="en-US"/>
              </w:rPr>
              <w:t>Status</w:t>
            </w:r>
          </w:p>
        </w:tc>
      </w:tr>
      <w:tr w:rsidR="005A554B" w:rsidRPr="005A554B" w14:paraId="6CDCCE7F" w14:textId="77777777" w:rsidTr="0050656C">
        <w:trPr>
          <w:trHeight w:val="300"/>
          <w:jc w:val="center"/>
        </w:trPr>
        <w:tc>
          <w:tcPr>
            <w:tcW w:w="1025" w:type="dxa"/>
            <w:shd w:val="clear" w:color="auto" w:fill="auto"/>
            <w:vAlign w:val="center"/>
            <w:hideMark/>
          </w:tcPr>
          <w:p w14:paraId="52D12D02"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D.D</w:t>
            </w:r>
          </w:p>
        </w:tc>
        <w:tc>
          <w:tcPr>
            <w:tcW w:w="7690" w:type="dxa"/>
            <w:gridSpan w:val="5"/>
            <w:shd w:val="clear" w:color="auto" w:fill="auto"/>
            <w:vAlign w:val="center"/>
            <w:hideMark/>
          </w:tcPr>
          <w:p w14:paraId="3DB89299"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Pohyb</w:t>
            </w:r>
          </w:p>
        </w:tc>
      </w:tr>
      <w:tr w:rsidR="005A554B" w:rsidRPr="005A554B" w14:paraId="4E51718A" w14:textId="77777777" w:rsidTr="0050656C">
        <w:trPr>
          <w:trHeight w:val="735"/>
          <w:jc w:val="center"/>
        </w:trPr>
        <w:tc>
          <w:tcPr>
            <w:tcW w:w="1025" w:type="dxa"/>
            <w:vMerge w:val="restart"/>
            <w:shd w:val="clear" w:color="auto" w:fill="auto"/>
            <w:vAlign w:val="center"/>
            <w:hideMark/>
          </w:tcPr>
          <w:p w14:paraId="6DEAD2F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64AB950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D.D.1</w:t>
            </w:r>
          </w:p>
        </w:tc>
        <w:tc>
          <w:tcPr>
            <w:tcW w:w="2295" w:type="dxa"/>
            <w:shd w:val="clear" w:color="auto" w:fill="auto"/>
            <w:vAlign w:val="center"/>
            <w:hideMark/>
          </w:tcPr>
          <w:p w14:paraId="25805AC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posunu</w:t>
            </w:r>
          </w:p>
        </w:tc>
        <w:tc>
          <w:tcPr>
            <w:tcW w:w="2859" w:type="dxa"/>
            <w:shd w:val="clear" w:color="auto" w:fill="auto"/>
            <w:vAlign w:val="center"/>
            <w:hideMark/>
          </w:tcPr>
          <w:p w14:paraId="482636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umožňuje plynulý pohyb 3D prostorem.</w:t>
            </w:r>
          </w:p>
        </w:tc>
        <w:tc>
          <w:tcPr>
            <w:tcW w:w="871" w:type="dxa"/>
            <w:shd w:val="clear" w:color="auto" w:fill="auto"/>
            <w:vAlign w:val="center"/>
            <w:hideMark/>
          </w:tcPr>
          <w:p w14:paraId="7CFBAEB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shd w:val="clear" w:color="auto" w:fill="auto"/>
            <w:vAlign w:val="center"/>
            <w:hideMark/>
          </w:tcPr>
          <w:p w14:paraId="5E6B1D57"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523F2F87" w14:textId="77777777" w:rsidTr="0050656C">
        <w:trPr>
          <w:trHeight w:val="660"/>
          <w:jc w:val="center"/>
        </w:trPr>
        <w:tc>
          <w:tcPr>
            <w:tcW w:w="1025" w:type="dxa"/>
            <w:vMerge/>
            <w:vAlign w:val="center"/>
            <w:hideMark/>
          </w:tcPr>
          <w:p w14:paraId="257D9A4B"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shd w:val="clear" w:color="auto" w:fill="auto"/>
            <w:vAlign w:val="center"/>
            <w:hideMark/>
          </w:tcPr>
          <w:p w14:paraId="5E94FCF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D.D.2</w:t>
            </w:r>
          </w:p>
        </w:tc>
        <w:tc>
          <w:tcPr>
            <w:tcW w:w="2295" w:type="dxa"/>
            <w:shd w:val="clear" w:color="auto" w:fill="auto"/>
            <w:vAlign w:val="center"/>
            <w:hideMark/>
          </w:tcPr>
          <w:p w14:paraId="14B8B79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teleportu</w:t>
            </w:r>
          </w:p>
        </w:tc>
        <w:tc>
          <w:tcPr>
            <w:tcW w:w="2859" w:type="dxa"/>
            <w:shd w:val="clear" w:color="auto" w:fill="auto"/>
            <w:vAlign w:val="center"/>
            <w:hideMark/>
          </w:tcPr>
          <w:p w14:paraId="0D68EA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umožnuje pohyb pomocí teleportace.</w:t>
            </w:r>
          </w:p>
        </w:tc>
        <w:tc>
          <w:tcPr>
            <w:tcW w:w="871" w:type="dxa"/>
            <w:shd w:val="clear" w:color="auto" w:fill="auto"/>
            <w:vAlign w:val="center"/>
            <w:hideMark/>
          </w:tcPr>
          <w:p w14:paraId="0D06D82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shd w:val="clear" w:color="auto" w:fill="auto"/>
            <w:vAlign w:val="center"/>
            <w:hideMark/>
          </w:tcPr>
          <w:p w14:paraId="5AA049E1"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114CA004" w14:textId="77777777" w:rsidTr="0050656C">
        <w:trPr>
          <w:trHeight w:val="300"/>
          <w:jc w:val="center"/>
        </w:trPr>
        <w:tc>
          <w:tcPr>
            <w:tcW w:w="1025" w:type="dxa"/>
            <w:shd w:val="clear" w:color="auto" w:fill="auto"/>
            <w:vAlign w:val="center"/>
            <w:hideMark/>
          </w:tcPr>
          <w:p w14:paraId="5D0F325F"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D.E</w:t>
            </w:r>
          </w:p>
        </w:tc>
        <w:tc>
          <w:tcPr>
            <w:tcW w:w="7690" w:type="dxa"/>
            <w:gridSpan w:val="5"/>
            <w:shd w:val="clear" w:color="auto" w:fill="auto"/>
            <w:vAlign w:val="center"/>
            <w:hideMark/>
          </w:tcPr>
          <w:p w14:paraId="2B0C48A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Navigace</w:t>
            </w:r>
          </w:p>
        </w:tc>
      </w:tr>
      <w:tr w:rsidR="005A554B" w:rsidRPr="005A554B" w14:paraId="333570FE" w14:textId="77777777" w:rsidTr="0050656C">
        <w:trPr>
          <w:trHeight w:val="630"/>
          <w:jc w:val="center"/>
        </w:trPr>
        <w:tc>
          <w:tcPr>
            <w:tcW w:w="1025" w:type="dxa"/>
            <w:vMerge w:val="restart"/>
            <w:shd w:val="clear" w:color="auto" w:fill="auto"/>
            <w:vAlign w:val="center"/>
            <w:hideMark/>
          </w:tcPr>
          <w:p w14:paraId="43A36F6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6FF593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D.E.1</w:t>
            </w:r>
          </w:p>
        </w:tc>
        <w:tc>
          <w:tcPr>
            <w:tcW w:w="2295" w:type="dxa"/>
            <w:shd w:val="clear" w:color="auto" w:fill="auto"/>
            <w:vAlign w:val="center"/>
            <w:hideMark/>
          </w:tcPr>
          <w:p w14:paraId="3B36702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Intuitivní prostředí</w:t>
            </w:r>
          </w:p>
        </w:tc>
        <w:tc>
          <w:tcPr>
            <w:tcW w:w="2859" w:type="dxa"/>
            <w:shd w:val="clear" w:color="auto" w:fill="auto"/>
            <w:vAlign w:val="center"/>
            <w:hideMark/>
          </w:tcPr>
          <w:p w14:paraId="3278A31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Návrh prostředí jednoznačně vyjadřuje směr pohybu prostředím.</w:t>
            </w:r>
          </w:p>
        </w:tc>
        <w:tc>
          <w:tcPr>
            <w:tcW w:w="871" w:type="dxa"/>
            <w:shd w:val="clear" w:color="auto" w:fill="auto"/>
            <w:vAlign w:val="center"/>
            <w:hideMark/>
          </w:tcPr>
          <w:p w14:paraId="591581E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shd w:val="clear" w:color="auto" w:fill="auto"/>
            <w:vAlign w:val="center"/>
            <w:hideMark/>
          </w:tcPr>
          <w:p w14:paraId="29260909"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C928029" w14:textId="77777777" w:rsidTr="0050656C">
        <w:trPr>
          <w:trHeight w:val="705"/>
          <w:jc w:val="center"/>
        </w:trPr>
        <w:tc>
          <w:tcPr>
            <w:tcW w:w="1025" w:type="dxa"/>
            <w:vMerge/>
            <w:vAlign w:val="center"/>
            <w:hideMark/>
          </w:tcPr>
          <w:p w14:paraId="243C8822"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shd w:val="clear" w:color="auto" w:fill="auto"/>
            <w:vAlign w:val="center"/>
            <w:hideMark/>
          </w:tcPr>
          <w:p w14:paraId="413F3B3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D.E.2</w:t>
            </w:r>
          </w:p>
        </w:tc>
        <w:tc>
          <w:tcPr>
            <w:tcW w:w="2295" w:type="dxa"/>
            <w:shd w:val="clear" w:color="auto" w:fill="auto"/>
            <w:vAlign w:val="center"/>
            <w:hideMark/>
          </w:tcPr>
          <w:p w14:paraId="31D0B0E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Textová navigace</w:t>
            </w:r>
          </w:p>
        </w:tc>
        <w:tc>
          <w:tcPr>
            <w:tcW w:w="2859" w:type="dxa"/>
            <w:shd w:val="clear" w:color="auto" w:fill="auto"/>
            <w:vAlign w:val="center"/>
            <w:hideMark/>
          </w:tcPr>
          <w:p w14:paraId="2E1EB581"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obsahuje uživatelské instrukce v podobě textových boxů</w:t>
            </w:r>
          </w:p>
        </w:tc>
        <w:tc>
          <w:tcPr>
            <w:tcW w:w="871" w:type="dxa"/>
            <w:shd w:val="clear" w:color="auto" w:fill="auto"/>
            <w:vAlign w:val="center"/>
            <w:hideMark/>
          </w:tcPr>
          <w:p w14:paraId="6B25E2D0"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shd w:val="clear" w:color="auto" w:fill="auto"/>
            <w:vAlign w:val="center"/>
            <w:hideMark/>
          </w:tcPr>
          <w:p w14:paraId="277B344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6DBEBB24" w14:textId="77777777" w:rsidTr="0050656C">
        <w:trPr>
          <w:trHeight w:val="300"/>
          <w:jc w:val="center"/>
        </w:trPr>
        <w:tc>
          <w:tcPr>
            <w:tcW w:w="1025" w:type="dxa"/>
            <w:shd w:val="clear" w:color="auto" w:fill="auto"/>
            <w:vAlign w:val="center"/>
            <w:hideMark/>
          </w:tcPr>
          <w:p w14:paraId="5B4B66F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D.F</w:t>
            </w:r>
          </w:p>
        </w:tc>
        <w:tc>
          <w:tcPr>
            <w:tcW w:w="7690" w:type="dxa"/>
            <w:gridSpan w:val="5"/>
            <w:shd w:val="clear" w:color="auto" w:fill="auto"/>
            <w:vAlign w:val="center"/>
            <w:hideMark/>
          </w:tcPr>
          <w:p w14:paraId="76BA8CF6"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Interakce</w:t>
            </w:r>
          </w:p>
        </w:tc>
      </w:tr>
      <w:tr w:rsidR="005A554B" w:rsidRPr="005A554B" w14:paraId="5188E6AC" w14:textId="77777777" w:rsidTr="0050656C">
        <w:trPr>
          <w:trHeight w:val="630"/>
          <w:jc w:val="center"/>
        </w:trPr>
        <w:tc>
          <w:tcPr>
            <w:tcW w:w="1025" w:type="dxa"/>
            <w:shd w:val="clear" w:color="auto" w:fill="auto"/>
            <w:vAlign w:val="center"/>
            <w:hideMark/>
          </w:tcPr>
          <w:p w14:paraId="491E44F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2949BA4A"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D.F.1</w:t>
            </w:r>
          </w:p>
        </w:tc>
        <w:tc>
          <w:tcPr>
            <w:tcW w:w="2295" w:type="dxa"/>
            <w:shd w:val="clear" w:color="auto" w:fill="auto"/>
            <w:vAlign w:val="center"/>
            <w:hideMark/>
          </w:tcPr>
          <w:p w14:paraId="0C7C5F9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Binární vstup</w:t>
            </w:r>
          </w:p>
        </w:tc>
        <w:tc>
          <w:tcPr>
            <w:tcW w:w="2859" w:type="dxa"/>
            <w:shd w:val="clear" w:color="auto" w:fill="auto"/>
            <w:vAlign w:val="center"/>
            <w:hideMark/>
          </w:tcPr>
          <w:p w14:paraId="1A6BA189" w14:textId="3EA97C3B"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w:t>
            </w:r>
            <w:r w:rsidR="00400A60" w:rsidRPr="005A554B">
              <w:rPr>
                <w:rFonts w:eastAsia="Times New Roman" w:cs="Calibri"/>
                <w:color w:val="000000"/>
                <w:sz w:val="18"/>
                <w:szCs w:val="18"/>
              </w:rPr>
              <w:t>funkcionalitu</w:t>
            </w:r>
            <w:r w:rsidRPr="005A554B">
              <w:rPr>
                <w:rFonts w:eastAsia="Times New Roman" w:cs="Calibri"/>
                <w:color w:val="000000"/>
                <w:sz w:val="18"/>
                <w:szCs w:val="18"/>
              </w:rPr>
              <w:t xml:space="preserve"> "kliknutí"</w:t>
            </w:r>
          </w:p>
        </w:tc>
        <w:tc>
          <w:tcPr>
            <w:tcW w:w="871" w:type="dxa"/>
            <w:shd w:val="clear" w:color="auto" w:fill="auto"/>
            <w:vAlign w:val="center"/>
            <w:hideMark/>
          </w:tcPr>
          <w:p w14:paraId="2E20C668"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shd w:val="clear" w:color="auto" w:fill="auto"/>
            <w:vAlign w:val="center"/>
            <w:hideMark/>
          </w:tcPr>
          <w:p w14:paraId="3A68621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BB8A94A" w14:textId="77777777" w:rsidTr="0050656C">
        <w:trPr>
          <w:trHeight w:val="630"/>
          <w:jc w:val="center"/>
        </w:trPr>
        <w:tc>
          <w:tcPr>
            <w:tcW w:w="1025" w:type="dxa"/>
            <w:shd w:val="clear" w:color="auto" w:fill="auto"/>
            <w:vAlign w:val="center"/>
            <w:hideMark/>
          </w:tcPr>
          <w:p w14:paraId="0C06432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674B13D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D.F.2</w:t>
            </w:r>
          </w:p>
        </w:tc>
        <w:tc>
          <w:tcPr>
            <w:tcW w:w="2295" w:type="dxa"/>
            <w:shd w:val="clear" w:color="auto" w:fill="auto"/>
            <w:vAlign w:val="center"/>
            <w:hideMark/>
          </w:tcPr>
          <w:p w14:paraId="464630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Kurzor</w:t>
            </w:r>
          </w:p>
        </w:tc>
        <w:tc>
          <w:tcPr>
            <w:tcW w:w="2859" w:type="dxa"/>
            <w:shd w:val="clear" w:color="auto" w:fill="auto"/>
            <w:vAlign w:val="center"/>
            <w:hideMark/>
          </w:tcPr>
          <w:p w14:paraId="0DC5139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Grafický kurzor zobrazující možnost interakce s prostředím.</w:t>
            </w:r>
          </w:p>
        </w:tc>
        <w:tc>
          <w:tcPr>
            <w:tcW w:w="871" w:type="dxa"/>
            <w:shd w:val="clear" w:color="auto" w:fill="auto"/>
            <w:vAlign w:val="center"/>
            <w:hideMark/>
          </w:tcPr>
          <w:p w14:paraId="5C8D660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shd w:val="clear" w:color="auto" w:fill="auto"/>
            <w:vAlign w:val="center"/>
            <w:hideMark/>
          </w:tcPr>
          <w:p w14:paraId="379073D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0B1B0C3E" w14:textId="77777777" w:rsidTr="0050656C">
        <w:trPr>
          <w:trHeight w:val="555"/>
          <w:jc w:val="center"/>
        </w:trPr>
        <w:tc>
          <w:tcPr>
            <w:tcW w:w="1025" w:type="dxa"/>
            <w:shd w:val="clear" w:color="auto" w:fill="auto"/>
            <w:vAlign w:val="center"/>
            <w:hideMark/>
          </w:tcPr>
          <w:p w14:paraId="36435FD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51C07A6B"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D.F.3</w:t>
            </w:r>
          </w:p>
        </w:tc>
        <w:tc>
          <w:tcPr>
            <w:tcW w:w="2295" w:type="dxa"/>
            <w:shd w:val="clear" w:color="auto" w:fill="auto"/>
            <w:vAlign w:val="center"/>
            <w:hideMark/>
          </w:tcPr>
          <w:p w14:paraId="6025475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Kolizní systém</w:t>
            </w:r>
          </w:p>
        </w:tc>
        <w:tc>
          <w:tcPr>
            <w:tcW w:w="2859" w:type="dxa"/>
            <w:shd w:val="clear" w:color="auto" w:fill="auto"/>
            <w:vAlign w:val="center"/>
            <w:hideMark/>
          </w:tcPr>
          <w:p w14:paraId="112FBB9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Uživatele je možné blokovat neprůchodnými objekty.</w:t>
            </w:r>
          </w:p>
        </w:tc>
        <w:tc>
          <w:tcPr>
            <w:tcW w:w="871" w:type="dxa"/>
            <w:shd w:val="clear" w:color="auto" w:fill="auto"/>
            <w:vAlign w:val="center"/>
            <w:hideMark/>
          </w:tcPr>
          <w:p w14:paraId="6F3C4C8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shd w:val="clear" w:color="auto" w:fill="auto"/>
            <w:vAlign w:val="center"/>
            <w:hideMark/>
          </w:tcPr>
          <w:p w14:paraId="775175A4"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18AC58BC" w14:textId="77777777" w:rsidTr="0050656C">
        <w:trPr>
          <w:trHeight w:val="630"/>
          <w:jc w:val="center"/>
        </w:trPr>
        <w:tc>
          <w:tcPr>
            <w:tcW w:w="1025" w:type="dxa"/>
            <w:shd w:val="clear" w:color="auto" w:fill="auto"/>
            <w:vAlign w:val="center"/>
            <w:hideMark/>
          </w:tcPr>
          <w:p w14:paraId="27B15D26"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5A4F3E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D.F.4</w:t>
            </w:r>
          </w:p>
        </w:tc>
        <w:tc>
          <w:tcPr>
            <w:tcW w:w="2295" w:type="dxa"/>
            <w:shd w:val="clear" w:color="auto" w:fill="auto"/>
            <w:vAlign w:val="center"/>
            <w:hideMark/>
          </w:tcPr>
          <w:p w14:paraId="2D13964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Uchopení</w:t>
            </w:r>
          </w:p>
        </w:tc>
        <w:tc>
          <w:tcPr>
            <w:tcW w:w="2859" w:type="dxa"/>
            <w:shd w:val="clear" w:color="auto" w:fill="auto"/>
            <w:vAlign w:val="center"/>
            <w:hideMark/>
          </w:tcPr>
          <w:p w14:paraId="6379261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 je schopen uchopit objekty a manipulovat s nimi.</w:t>
            </w:r>
          </w:p>
        </w:tc>
        <w:tc>
          <w:tcPr>
            <w:tcW w:w="871" w:type="dxa"/>
            <w:shd w:val="clear" w:color="auto" w:fill="auto"/>
            <w:vAlign w:val="center"/>
            <w:hideMark/>
          </w:tcPr>
          <w:p w14:paraId="39B81E32"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W</w:t>
            </w:r>
          </w:p>
        </w:tc>
        <w:tc>
          <w:tcPr>
            <w:tcW w:w="727" w:type="dxa"/>
            <w:shd w:val="clear" w:color="auto" w:fill="auto"/>
            <w:vAlign w:val="center"/>
            <w:hideMark/>
          </w:tcPr>
          <w:p w14:paraId="676B4113"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090768C5" w14:textId="77777777" w:rsidTr="0050656C">
        <w:trPr>
          <w:trHeight w:val="825"/>
          <w:jc w:val="center"/>
        </w:trPr>
        <w:tc>
          <w:tcPr>
            <w:tcW w:w="1025" w:type="dxa"/>
            <w:shd w:val="clear" w:color="auto" w:fill="auto"/>
            <w:vAlign w:val="center"/>
            <w:hideMark/>
          </w:tcPr>
          <w:p w14:paraId="26D4EE2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51C211E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D.F.5</w:t>
            </w:r>
          </w:p>
        </w:tc>
        <w:tc>
          <w:tcPr>
            <w:tcW w:w="2295" w:type="dxa"/>
            <w:shd w:val="clear" w:color="auto" w:fill="auto"/>
            <w:vAlign w:val="center"/>
            <w:hideMark/>
          </w:tcPr>
          <w:p w14:paraId="1D36D2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Haptická odezva</w:t>
            </w:r>
          </w:p>
        </w:tc>
        <w:tc>
          <w:tcPr>
            <w:tcW w:w="2859" w:type="dxa"/>
            <w:shd w:val="clear" w:color="auto" w:fill="auto"/>
            <w:vAlign w:val="center"/>
            <w:hideMark/>
          </w:tcPr>
          <w:p w14:paraId="5B3BCF1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vibrace ovladačů.</w:t>
            </w:r>
          </w:p>
        </w:tc>
        <w:tc>
          <w:tcPr>
            <w:tcW w:w="871" w:type="dxa"/>
            <w:shd w:val="clear" w:color="auto" w:fill="auto"/>
            <w:vAlign w:val="center"/>
            <w:hideMark/>
          </w:tcPr>
          <w:p w14:paraId="2084ACA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shd w:val="clear" w:color="auto" w:fill="auto"/>
            <w:vAlign w:val="center"/>
            <w:hideMark/>
          </w:tcPr>
          <w:p w14:paraId="1CE1445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4C67A367" w14:textId="77777777" w:rsidTr="0050656C">
        <w:trPr>
          <w:trHeight w:val="600"/>
          <w:jc w:val="center"/>
        </w:trPr>
        <w:tc>
          <w:tcPr>
            <w:tcW w:w="1025" w:type="dxa"/>
            <w:shd w:val="clear" w:color="auto" w:fill="auto"/>
            <w:vAlign w:val="center"/>
            <w:hideMark/>
          </w:tcPr>
          <w:p w14:paraId="7C4AF2A7" w14:textId="44F1E285"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624BED7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D.F.6</w:t>
            </w:r>
          </w:p>
        </w:tc>
        <w:tc>
          <w:tcPr>
            <w:tcW w:w="2295" w:type="dxa"/>
            <w:shd w:val="clear" w:color="auto" w:fill="auto"/>
            <w:vAlign w:val="center"/>
            <w:hideMark/>
          </w:tcPr>
          <w:p w14:paraId="15E312A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Zvuková odezva</w:t>
            </w:r>
          </w:p>
        </w:tc>
        <w:tc>
          <w:tcPr>
            <w:tcW w:w="2859" w:type="dxa"/>
            <w:shd w:val="clear" w:color="auto" w:fill="auto"/>
            <w:vAlign w:val="center"/>
            <w:hideMark/>
          </w:tcPr>
          <w:p w14:paraId="434F71A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zvukové efekty.</w:t>
            </w:r>
          </w:p>
        </w:tc>
        <w:tc>
          <w:tcPr>
            <w:tcW w:w="871" w:type="dxa"/>
            <w:shd w:val="clear" w:color="auto" w:fill="auto"/>
            <w:vAlign w:val="center"/>
            <w:hideMark/>
          </w:tcPr>
          <w:p w14:paraId="59C6E29C"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shd w:val="clear" w:color="auto" w:fill="auto"/>
            <w:vAlign w:val="center"/>
            <w:hideMark/>
          </w:tcPr>
          <w:p w14:paraId="3DF0728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bl>
    <w:p w14:paraId="7B009E6B" w14:textId="77777777" w:rsidR="00B908FF" w:rsidRDefault="00B908FF" w:rsidP="00B908FF">
      <w:pPr>
        <w:rPr>
          <w:b/>
          <w:bCs/>
        </w:rPr>
      </w:pPr>
    </w:p>
    <w:p w14:paraId="2C6AC7C8" w14:textId="587D6800" w:rsidR="00B908FF" w:rsidRPr="00F302A4" w:rsidRDefault="00B908FF" w:rsidP="00B908FF">
      <w:r w:rsidRPr="00F302A4">
        <w:rPr>
          <w:b/>
          <w:bCs/>
        </w:rPr>
        <w:lastRenderedPageBreak/>
        <w:t>D.D</w:t>
      </w:r>
      <w:r w:rsidRPr="00F302A4">
        <w:t xml:space="preserve"> </w:t>
      </w:r>
      <w:r>
        <w:t>–</w:t>
      </w:r>
      <w:r w:rsidRPr="00F302A4">
        <w:t xml:space="preserve"> </w:t>
      </w:r>
      <w:r>
        <w:t xml:space="preserve">Pohyb v rámci prostředí byl dvou modální. Primárním pohybem byl zvolen plynulý posun. Tento způsob je však znám tím, že může působit nevolnost při pohybu v rámci HMD byla implementována i možnost teleportu. Možnost teleportu je dostupná pouze při </w:t>
      </w:r>
      <w:r w:rsidR="00B44C84">
        <w:t>přístupu</w:t>
      </w:r>
      <w:r>
        <w:t xml:space="preserve"> skrze HMD s 6 DOF ovladači. </w:t>
      </w:r>
    </w:p>
    <w:p w14:paraId="177F218B" w14:textId="77777777" w:rsidR="00B908FF" w:rsidRDefault="00B908FF" w:rsidP="00B908FF">
      <w:pPr>
        <w:pStyle w:val="Malnadpis"/>
        <w:rPr>
          <w:b w:val="0"/>
          <w:bCs/>
        </w:rPr>
      </w:pPr>
      <w:r>
        <w:t xml:space="preserve">D.E </w:t>
      </w:r>
      <w:r w:rsidRPr="00F302A4">
        <w:rPr>
          <w:b w:val="0"/>
          <w:bCs/>
        </w:rPr>
        <w:t xml:space="preserve">– </w:t>
      </w:r>
      <w:r>
        <w:rPr>
          <w:b w:val="0"/>
          <w:bCs/>
        </w:rPr>
        <w:t xml:space="preserve">Navigace v rámci virtuálního prostředí byla vyřešena pomocí „chodníku“ a textové navigace. </w:t>
      </w:r>
    </w:p>
    <w:p w14:paraId="03369BD4" w14:textId="6E858A5F" w:rsidR="00B908FF" w:rsidRPr="00B908FF" w:rsidRDefault="00B908FF" w:rsidP="00B908FF">
      <w:pPr>
        <w:pStyle w:val="Malnadpis"/>
        <w:rPr>
          <w:b w:val="0"/>
          <w:bCs/>
        </w:rPr>
      </w:pPr>
      <w:r w:rsidRPr="00B908FF">
        <w:t>D.F</w:t>
      </w:r>
      <w:r>
        <w:t xml:space="preserve"> </w:t>
      </w:r>
      <w:r>
        <w:rPr>
          <w:b w:val="0"/>
          <w:bCs/>
        </w:rPr>
        <w:t xml:space="preserve">– Interakce byla vyvinuta na základě kolizního systému, který Wonderland engine poskytuje. Za účelem dosažení jednoduchého ovládání byl ovladačům přiřazen komponent </w:t>
      </w:r>
      <w:r w:rsidRPr="00B908FF">
        <w:rPr>
          <w:b w:val="0"/>
          <w:bCs/>
          <w:i/>
          <w:iCs/>
        </w:rPr>
        <w:t>Ku</w:t>
      </w:r>
      <w:r w:rsidR="0050656C">
        <w:rPr>
          <w:b w:val="0"/>
          <w:bCs/>
          <w:i/>
          <w:iCs/>
        </w:rPr>
        <w:t>r</w:t>
      </w:r>
      <w:r w:rsidRPr="00B908FF">
        <w:rPr>
          <w:b w:val="0"/>
          <w:bCs/>
          <w:i/>
          <w:iCs/>
        </w:rPr>
        <w:t>zoru</w:t>
      </w:r>
      <w:r>
        <w:rPr>
          <w:b w:val="0"/>
          <w:bCs/>
        </w:rPr>
        <w:t xml:space="preserve">. Tento komponent bylo nutné modifikovat tak aby dynamicky ukazoval kam uživatel míří pomocí geometrie vycházející přímo z ovladačů a geometrie kurzoru, který se objeví na </w:t>
      </w:r>
      <w:r w:rsidR="0021284F">
        <w:rPr>
          <w:b w:val="0"/>
          <w:bCs/>
        </w:rPr>
        <w:t>objektu,</w:t>
      </w:r>
      <w:r>
        <w:rPr>
          <w:b w:val="0"/>
          <w:bCs/>
        </w:rPr>
        <w:t xml:space="preserve"> s nímž je možné interagovat. Interakce s objekty dále vyvolá haptickou a zvukovou odezvu. Vyvinuté prostředí obsahuje i možnost interakce s objekty pomocí uchopení. Tato funkcionalita však nebyla využita do plné míry.</w:t>
      </w:r>
    </w:p>
    <w:p w14:paraId="15F31D43" w14:textId="77777777" w:rsidR="00B908FF" w:rsidRDefault="00400A60" w:rsidP="00070FA6">
      <w:pPr>
        <w:pStyle w:val="PICTURES"/>
      </w:pPr>
      <w:r>
        <w:drawing>
          <wp:inline distT="0" distB="0" distL="0" distR="0" wp14:anchorId="0798602D" wp14:editId="7E5E5F72">
            <wp:extent cx="5579745" cy="4635500"/>
            <wp:effectExtent l="0" t="0" r="1905" b="0"/>
            <wp:docPr id="1378391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9132" name="Picture 1" descr="A screenshot of a video gam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579745" cy="4635500"/>
                    </a:xfrm>
                    <a:prstGeom prst="rect">
                      <a:avLst/>
                    </a:prstGeom>
                  </pic:spPr>
                </pic:pic>
              </a:graphicData>
            </a:graphic>
          </wp:inline>
        </w:drawing>
      </w:r>
    </w:p>
    <w:p w14:paraId="4151ACC9" w14:textId="69243204" w:rsidR="0021284F" w:rsidRDefault="00B908FF" w:rsidP="0050656C">
      <w:pPr>
        <w:pStyle w:val="Caption"/>
      </w:pPr>
      <w:r>
        <w:t xml:space="preserve">Obr. </w:t>
      </w:r>
      <w:r>
        <w:fldChar w:fldCharType="begin"/>
      </w:r>
      <w:r>
        <w:instrText xml:space="preserve"> SEQ Obr. \* ARABIC </w:instrText>
      </w:r>
      <w:r>
        <w:fldChar w:fldCharType="separate"/>
      </w:r>
      <w:r w:rsidR="00823192">
        <w:rPr>
          <w:noProof/>
        </w:rPr>
        <w:t>29</w:t>
      </w:r>
      <w:r>
        <w:rPr>
          <w:noProof/>
        </w:rPr>
        <w:fldChar w:fldCharType="end"/>
      </w:r>
      <w:r>
        <w:t xml:space="preserve"> </w:t>
      </w:r>
      <w:r w:rsidRPr="00044790">
        <w:t>Prostředí</w:t>
      </w:r>
      <w:r>
        <w:t>,</w:t>
      </w:r>
      <w:r w:rsidRPr="00044790">
        <w:t xml:space="preserve"> interakce a navigace.</w:t>
      </w:r>
      <w:r w:rsidR="0021284F">
        <w:br w:type="page"/>
      </w:r>
    </w:p>
    <w:p w14:paraId="4093D819" w14:textId="47330618" w:rsidR="001A4E64" w:rsidRPr="001A4E64" w:rsidRDefault="001A4E64" w:rsidP="00B509FB">
      <w:pPr>
        <w:pStyle w:val="Malnadpis"/>
      </w:pPr>
      <w:r>
        <w:lastRenderedPageBreak/>
        <w:t>Tematická mapa 1 – Typologie střech</w:t>
      </w:r>
    </w:p>
    <w:p w14:paraId="3E728DDE" w14:textId="01218CF7" w:rsidR="0021284F" w:rsidRDefault="0021284F" w:rsidP="0050656C">
      <w:pPr>
        <w:pStyle w:val="CaptionTabs"/>
      </w:pPr>
      <w:r>
        <w:t xml:space="preserve">Tab. </w:t>
      </w:r>
      <w:r>
        <w:fldChar w:fldCharType="begin"/>
      </w:r>
      <w:r>
        <w:instrText xml:space="preserve"> SEQ Tab. \* ARABIC </w:instrText>
      </w:r>
      <w:r>
        <w:fldChar w:fldCharType="separate"/>
      </w:r>
      <w:r w:rsidR="00823192">
        <w:rPr>
          <w:noProof/>
        </w:rPr>
        <w:t>12</w:t>
      </w:r>
      <w:r>
        <w:rPr>
          <w:noProof/>
        </w:rPr>
        <w:fldChar w:fldCharType="end"/>
      </w:r>
      <w:r>
        <w:t xml:space="preserve"> </w:t>
      </w:r>
      <w:r w:rsidRPr="003E3EA4">
        <w:t xml:space="preserve">Matice požadavků – </w:t>
      </w:r>
      <w:r w:rsidR="003150D4" w:rsidRPr="003E3EA4">
        <w:t>A – Tematická</w:t>
      </w:r>
      <w:r w:rsidRPr="003E3EA4">
        <w:t xml:space="preserve"> mapa 1 - Typologie střech</w:t>
      </w:r>
    </w:p>
    <w:tbl>
      <w:tblPr>
        <w:tblW w:w="8620" w:type="dxa"/>
        <w:tblLook w:val="04A0" w:firstRow="1" w:lastRow="0" w:firstColumn="1" w:lastColumn="0" w:noHBand="0" w:noVBand="1"/>
      </w:tblPr>
      <w:tblGrid>
        <w:gridCol w:w="931"/>
        <w:gridCol w:w="938"/>
        <w:gridCol w:w="2304"/>
        <w:gridCol w:w="2849"/>
        <w:gridCol w:w="871"/>
        <w:gridCol w:w="727"/>
      </w:tblGrid>
      <w:tr w:rsidR="001A4E64" w:rsidRPr="001A4E64" w14:paraId="50B3E58C" w14:textId="77777777" w:rsidTr="00B509FB">
        <w:trPr>
          <w:trHeight w:val="330"/>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51115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21A6B8D8"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140DF8C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770DE0F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6A7CCC3B"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Status</w:t>
            </w:r>
          </w:p>
        </w:tc>
      </w:tr>
      <w:tr w:rsidR="001A4E64" w:rsidRPr="001A4E64" w14:paraId="07566FAB"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207A1E34"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07E56B6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mapového pole</w:t>
            </w:r>
          </w:p>
        </w:tc>
      </w:tr>
      <w:tr w:rsidR="001A4E64" w:rsidRPr="001A4E64" w14:paraId="2AC8948A" w14:textId="77777777" w:rsidTr="00B509FB">
        <w:trPr>
          <w:trHeight w:val="34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A06A26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B91148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A.A.1</w:t>
            </w:r>
          </w:p>
        </w:tc>
        <w:tc>
          <w:tcPr>
            <w:tcW w:w="2304" w:type="dxa"/>
            <w:tcBorders>
              <w:top w:val="nil"/>
              <w:left w:val="nil"/>
              <w:bottom w:val="single" w:sz="4" w:space="0" w:color="auto"/>
              <w:right w:val="single" w:sz="4" w:space="0" w:color="auto"/>
            </w:tcBorders>
            <w:shd w:val="clear" w:color="auto" w:fill="auto"/>
            <w:vAlign w:val="center"/>
            <w:hideMark/>
          </w:tcPr>
          <w:p w14:paraId="57CC262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4DDF793C" w14:textId="42648A06"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vrstvy 3D budov.</w:t>
            </w:r>
          </w:p>
        </w:tc>
        <w:tc>
          <w:tcPr>
            <w:tcW w:w="871" w:type="dxa"/>
            <w:tcBorders>
              <w:top w:val="nil"/>
              <w:left w:val="nil"/>
              <w:bottom w:val="single" w:sz="4" w:space="0" w:color="auto"/>
              <w:right w:val="single" w:sz="4" w:space="0" w:color="auto"/>
            </w:tcBorders>
            <w:shd w:val="clear" w:color="auto" w:fill="auto"/>
            <w:vAlign w:val="center"/>
            <w:hideMark/>
          </w:tcPr>
          <w:p w14:paraId="113AC3F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67BE9E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89E387C" w14:textId="77777777" w:rsidTr="00B509FB">
        <w:trPr>
          <w:trHeight w:val="315"/>
        </w:trPr>
        <w:tc>
          <w:tcPr>
            <w:tcW w:w="931" w:type="dxa"/>
            <w:vMerge/>
            <w:tcBorders>
              <w:top w:val="nil"/>
              <w:left w:val="single" w:sz="4" w:space="0" w:color="auto"/>
              <w:bottom w:val="single" w:sz="4" w:space="0" w:color="000000"/>
              <w:right w:val="single" w:sz="4" w:space="0" w:color="auto"/>
            </w:tcBorders>
            <w:vAlign w:val="center"/>
            <w:hideMark/>
          </w:tcPr>
          <w:p w14:paraId="6BF73B4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6A95DF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A.A.2</w:t>
            </w:r>
          </w:p>
        </w:tc>
        <w:tc>
          <w:tcPr>
            <w:tcW w:w="2304" w:type="dxa"/>
            <w:tcBorders>
              <w:top w:val="nil"/>
              <w:left w:val="nil"/>
              <w:bottom w:val="single" w:sz="4" w:space="0" w:color="auto"/>
              <w:right w:val="single" w:sz="4" w:space="0" w:color="auto"/>
            </w:tcBorders>
            <w:shd w:val="clear" w:color="auto" w:fill="auto"/>
            <w:vAlign w:val="center"/>
            <w:hideMark/>
          </w:tcPr>
          <w:p w14:paraId="2A86CAD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020421F" w14:textId="2731079C"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vrstvy 3D terénu.</w:t>
            </w:r>
          </w:p>
        </w:tc>
        <w:tc>
          <w:tcPr>
            <w:tcW w:w="871" w:type="dxa"/>
            <w:tcBorders>
              <w:top w:val="nil"/>
              <w:left w:val="nil"/>
              <w:bottom w:val="single" w:sz="4" w:space="0" w:color="auto"/>
              <w:right w:val="single" w:sz="4" w:space="0" w:color="auto"/>
            </w:tcBorders>
            <w:shd w:val="clear" w:color="auto" w:fill="auto"/>
            <w:vAlign w:val="center"/>
            <w:hideMark/>
          </w:tcPr>
          <w:p w14:paraId="409552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B8E2E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3798A3C6" w14:textId="77777777" w:rsidTr="00B509FB">
        <w:trPr>
          <w:trHeight w:val="345"/>
        </w:trPr>
        <w:tc>
          <w:tcPr>
            <w:tcW w:w="931" w:type="dxa"/>
            <w:vMerge/>
            <w:tcBorders>
              <w:top w:val="nil"/>
              <w:left w:val="single" w:sz="4" w:space="0" w:color="auto"/>
              <w:bottom w:val="single" w:sz="4" w:space="0" w:color="000000"/>
              <w:right w:val="single" w:sz="4" w:space="0" w:color="auto"/>
            </w:tcBorders>
            <w:vAlign w:val="center"/>
            <w:hideMark/>
          </w:tcPr>
          <w:p w14:paraId="48E9E0E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4F65374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A.A.3</w:t>
            </w:r>
          </w:p>
        </w:tc>
        <w:tc>
          <w:tcPr>
            <w:tcW w:w="2304" w:type="dxa"/>
            <w:tcBorders>
              <w:top w:val="nil"/>
              <w:left w:val="nil"/>
              <w:bottom w:val="single" w:sz="4" w:space="0" w:color="auto"/>
              <w:right w:val="single" w:sz="4" w:space="0" w:color="auto"/>
            </w:tcBorders>
            <w:shd w:val="clear" w:color="auto" w:fill="auto"/>
            <w:vAlign w:val="center"/>
            <w:hideMark/>
          </w:tcPr>
          <w:p w14:paraId="7905D42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6FA92C6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3D terénu s texturou.</w:t>
            </w:r>
          </w:p>
        </w:tc>
        <w:tc>
          <w:tcPr>
            <w:tcW w:w="871" w:type="dxa"/>
            <w:tcBorders>
              <w:top w:val="nil"/>
              <w:left w:val="nil"/>
              <w:bottom w:val="single" w:sz="4" w:space="0" w:color="auto"/>
              <w:right w:val="single" w:sz="4" w:space="0" w:color="auto"/>
            </w:tcBorders>
            <w:shd w:val="clear" w:color="auto" w:fill="auto"/>
            <w:vAlign w:val="center"/>
            <w:hideMark/>
          </w:tcPr>
          <w:p w14:paraId="4818F02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7FC159A2"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1DDE50B1"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5CFA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3AA9C45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legendy</w:t>
            </w:r>
          </w:p>
        </w:tc>
      </w:tr>
      <w:tr w:rsidR="001A4E64" w:rsidRPr="001A4E64" w14:paraId="5AD01052" w14:textId="77777777" w:rsidTr="00B509FB">
        <w:trPr>
          <w:trHeight w:val="58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4CA5F4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12B623D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A.B.1</w:t>
            </w:r>
          </w:p>
        </w:tc>
        <w:tc>
          <w:tcPr>
            <w:tcW w:w="2304" w:type="dxa"/>
            <w:tcBorders>
              <w:top w:val="nil"/>
              <w:left w:val="nil"/>
              <w:bottom w:val="single" w:sz="4" w:space="0" w:color="auto"/>
              <w:right w:val="single" w:sz="4" w:space="0" w:color="auto"/>
            </w:tcBorders>
            <w:shd w:val="clear" w:color="auto" w:fill="auto"/>
            <w:vAlign w:val="center"/>
            <w:hideMark/>
          </w:tcPr>
          <w:p w14:paraId="708A1BD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7D59EE8C"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7E2177F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503B8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28E693DC"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B0F0D53"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B7F2CCE"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Interaktivita</w:t>
            </w:r>
          </w:p>
        </w:tc>
      </w:tr>
      <w:tr w:rsidR="001A4E64" w:rsidRPr="001A4E64" w14:paraId="054C8649" w14:textId="77777777" w:rsidTr="00B509FB">
        <w:trPr>
          <w:trHeight w:val="57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30C31B2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7F5F59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A.C.1</w:t>
            </w:r>
          </w:p>
        </w:tc>
        <w:tc>
          <w:tcPr>
            <w:tcW w:w="2304" w:type="dxa"/>
            <w:tcBorders>
              <w:top w:val="nil"/>
              <w:left w:val="nil"/>
              <w:bottom w:val="single" w:sz="4" w:space="0" w:color="auto"/>
              <w:right w:val="single" w:sz="4" w:space="0" w:color="auto"/>
            </w:tcBorders>
            <w:shd w:val="clear" w:color="auto" w:fill="auto"/>
            <w:vAlign w:val="center"/>
            <w:hideMark/>
          </w:tcPr>
          <w:p w14:paraId="41DBB22B" w14:textId="3F265228" w:rsidR="001A4E64" w:rsidRPr="001A4E64" w:rsidRDefault="00B509FB"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Propojení</w:t>
            </w:r>
            <w:r w:rsidR="001A4E64" w:rsidRPr="001A4E64">
              <w:rPr>
                <w:rFonts w:eastAsia="Times New Roman" w:cs="Calibri"/>
                <w:color w:val="000000"/>
                <w:sz w:val="18"/>
                <w:szCs w:val="18"/>
              </w:rPr>
              <w:t xml:space="preserve"> </w:t>
            </w:r>
            <w:r w:rsidR="001C467F" w:rsidRPr="001A4E64">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244EEF51"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033FCC2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187797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784E726"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63C848C7"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159CE53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A.C.2</w:t>
            </w:r>
          </w:p>
        </w:tc>
        <w:tc>
          <w:tcPr>
            <w:tcW w:w="2304" w:type="dxa"/>
            <w:tcBorders>
              <w:top w:val="nil"/>
              <w:left w:val="nil"/>
              <w:bottom w:val="single" w:sz="4" w:space="0" w:color="auto"/>
              <w:right w:val="single" w:sz="4" w:space="0" w:color="auto"/>
            </w:tcBorders>
            <w:shd w:val="clear" w:color="auto" w:fill="auto"/>
            <w:vAlign w:val="center"/>
            <w:hideMark/>
          </w:tcPr>
          <w:p w14:paraId="3F12508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3CA884A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27F55E7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0B36FC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7F234761"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20A482C9"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623A14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A.C.3</w:t>
            </w:r>
          </w:p>
        </w:tc>
        <w:tc>
          <w:tcPr>
            <w:tcW w:w="2304" w:type="dxa"/>
            <w:tcBorders>
              <w:top w:val="nil"/>
              <w:left w:val="nil"/>
              <w:bottom w:val="single" w:sz="4" w:space="0" w:color="auto"/>
              <w:right w:val="single" w:sz="4" w:space="0" w:color="auto"/>
            </w:tcBorders>
            <w:shd w:val="clear" w:color="auto" w:fill="auto"/>
            <w:vAlign w:val="center"/>
            <w:hideMark/>
          </w:tcPr>
          <w:p w14:paraId="693787B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Vypnout / Zapnout</w:t>
            </w:r>
          </w:p>
        </w:tc>
        <w:tc>
          <w:tcPr>
            <w:tcW w:w="2849" w:type="dxa"/>
            <w:tcBorders>
              <w:top w:val="nil"/>
              <w:left w:val="nil"/>
              <w:bottom w:val="single" w:sz="4" w:space="0" w:color="auto"/>
              <w:right w:val="single" w:sz="4" w:space="0" w:color="auto"/>
            </w:tcBorders>
            <w:shd w:val="clear" w:color="auto" w:fill="auto"/>
            <w:vAlign w:val="center"/>
            <w:hideMark/>
          </w:tcPr>
          <w:p w14:paraId="125E35A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zobrazí / schová prvek v mapě.</w:t>
            </w:r>
          </w:p>
        </w:tc>
        <w:tc>
          <w:tcPr>
            <w:tcW w:w="871" w:type="dxa"/>
            <w:tcBorders>
              <w:top w:val="nil"/>
              <w:left w:val="nil"/>
              <w:bottom w:val="single" w:sz="4" w:space="0" w:color="auto"/>
              <w:right w:val="single" w:sz="4" w:space="0" w:color="auto"/>
            </w:tcBorders>
            <w:shd w:val="clear" w:color="auto" w:fill="auto"/>
            <w:vAlign w:val="center"/>
            <w:hideMark/>
          </w:tcPr>
          <w:p w14:paraId="433DD82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369B4E9A" w14:textId="77777777" w:rsidR="001A4E64" w:rsidRPr="001A4E64" w:rsidRDefault="001A4E64" w:rsidP="0021284F">
            <w:pPr>
              <w:keepNext/>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bl>
    <w:p w14:paraId="0A3E9783" w14:textId="77777777" w:rsidR="0021284F" w:rsidRDefault="0021284F" w:rsidP="0021284F">
      <w:pPr>
        <w:rPr>
          <w:b/>
          <w:bCs/>
        </w:rPr>
      </w:pPr>
    </w:p>
    <w:p w14:paraId="1C8D2E7E" w14:textId="77777777" w:rsidR="0050656C" w:rsidRDefault="0050656C" w:rsidP="0050656C">
      <w:r w:rsidRPr="001A4E64">
        <w:rPr>
          <w:b/>
          <w:bCs/>
        </w:rPr>
        <w:t>A.A</w:t>
      </w:r>
      <w:r>
        <w:t xml:space="preserve"> – Zobrazení vyjmenovaných vrstev spočívalo pouze v nastavení přesné polohy, jelikož vrstvy připravené v </w:t>
      </w:r>
      <w:proofErr w:type="spellStart"/>
      <w:r>
        <w:t>Blenderu</w:t>
      </w:r>
      <w:proofErr w:type="spellEnd"/>
      <w:r>
        <w:t xml:space="preserve"> jsou skrze </w:t>
      </w:r>
      <w:proofErr w:type="spellStart"/>
      <w:r>
        <w:t>glTF</w:t>
      </w:r>
      <w:proofErr w:type="spellEnd"/>
      <w:r>
        <w:t xml:space="preserve"> formát převedeny do </w:t>
      </w:r>
      <w:proofErr w:type="spellStart"/>
      <w:r>
        <w:t>Wodnerland</w:t>
      </w:r>
      <w:proofErr w:type="spellEnd"/>
      <w:r>
        <w:t xml:space="preserve"> </w:t>
      </w:r>
      <w:proofErr w:type="spellStart"/>
      <w:r>
        <w:t>enignu</w:t>
      </w:r>
      <w:proofErr w:type="spellEnd"/>
      <w:r>
        <w:t xml:space="preserve"> v identické podobě.</w:t>
      </w:r>
    </w:p>
    <w:p w14:paraId="6F3D6B51" w14:textId="77777777" w:rsidR="0050656C" w:rsidRDefault="0050656C" w:rsidP="0050656C">
      <w:pPr>
        <w:pStyle w:val="Normlnprvnodsazen"/>
        <w:ind w:firstLine="0"/>
        <w:rPr>
          <w:lang w:eastAsia="en-US"/>
        </w:rPr>
      </w:pPr>
      <w:r w:rsidRPr="00B509FB">
        <w:rPr>
          <w:b/>
          <w:bCs/>
          <w:lang w:eastAsia="en-US"/>
        </w:rPr>
        <w:t>A.B</w:t>
      </w:r>
      <w:r>
        <w:rPr>
          <w:lang w:eastAsia="en-US"/>
        </w:rPr>
        <w:t xml:space="preserve"> – Legenda byla manuálně modelována v </w:t>
      </w:r>
      <w:proofErr w:type="spellStart"/>
      <w:r>
        <w:rPr>
          <w:lang w:eastAsia="en-US"/>
        </w:rPr>
        <w:t>Blenderu</w:t>
      </w:r>
      <w:proofErr w:type="spellEnd"/>
      <w:r>
        <w:rPr>
          <w:lang w:eastAsia="en-US"/>
        </w:rPr>
        <w:t xml:space="preserve">, tak aby schematicky znázornila příslušný tvar střechy, tedy doménu vstupního atribut STRECHA_KOD. </w:t>
      </w:r>
    </w:p>
    <w:p w14:paraId="224AF093" w14:textId="5BA1A8FB" w:rsidR="0050656C" w:rsidRDefault="0050656C" w:rsidP="0050656C">
      <w:pPr>
        <w:pStyle w:val="Normlnprvnodsazen"/>
        <w:ind w:firstLine="0"/>
      </w:pPr>
      <w:r>
        <w:rPr>
          <w:b/>
          <w:bCs/>
          <w:lang w:eastAsia="en-US"/>
        </w:rPr>
        <w:t xml:space="preserve">A.C </w:t>
      </w:r>
      <w:r w:rsidRPr="00B509FB">
        <w:rPr>
          <w:lang w:eastAsia="en-US"/>
        </w:rPr>
        <w:t xml:space="preserve">– </w:t>
      </w:r>
      <w:r>
        <w:rPr>
          <w:lang w:eastAsia="en-US"/>
        </w:rPr>
        <w:t>Interakce byla implementována skrze interní kolizní systém, který Wonderland poskytuje. Pro dosažení zmíněné funkcionality byly napsány vlastní komponenty</w:t>
      </w:r>
      <w:r w:rsidR="00070FA6">
        <w:rPr>
          <w:rStyle w:val="FootnoteReference"/>
          <w:lang w:eastAsia="en-US"/>
        </w:rPr>
        <w:footnoteReference w:id="12"/>
      </w:r>
      <w:r>
        <w:rPr>
          <w:lang w:eastAsia="en-US"/>
        </w:rPr>
        <w:t xml:space="preserve"> (</w:t>
      </w:r>
      <w:proofErr w:type="spellStart"/>
      <w:r>
        <w:rPr>
          <w:i/>
          <w:iCs/>
          <w:lang w:eastAsia="en-US"/>
        </w:rPr>
        <w:t>toggle_active</w:t>
      </w:r>
      <w:proofErr w:type="spellEnd"/>
      <w:r>
        <w:rPr>
          <w:i/>
          <w:iCs/>
          <w:lang w:eastAsia="en-US"/>
        </w:rPr>
        <w:t xml:space="preserve">, </w:t>
      </w:r>
      <w:proofErr w:type="spellStart"/>
      <w:r>
        <w:rPr>
          <w:i/>
          <w:iCs/>
          <w:lang w:eastAsia="en-US"/>
        </w:rPr>
        <w:t>toggle_highlight</w:t>
      </w:r>
      <w:proofErr w:type="spellEnd"/>
      <w:r>
        <w:rPr>
          <w:lang w:eastAsia="en-US"/>
        </w:rPr>
        <w:t>). Tyto komponenty byly přiřazeny daným elementům legendy a umožnili zvýraznit, popř. vypnout / zapnout elementy v mapě.</w:t>
      </w:r>
    </w:p>
    <w:p w14:paraId="4E4E046F" w14:textId="3BFC7EFD" w:rsidR="001C467F" w:rsidRDefault="00B509FB" w:rsidP="00070FA6">
      <w:pPr>
        <w:pStyle w:val="PICTURES"/>
      </w:pPr>
      <w:r>
        <w:lastRenderedPageBreak/>
        <w:drawing>
          <wp:inline distT="0" distB="0" distL="0" distR="0" wp14:anchorId="6B5388BA" wp14:editId="6D3C43A8">
            <wp:extent cx="4885207" cy="5029200"/>
            <wp:effectExtent l="0" t="0" r="0" b="0"/>
            <wp:docPr id="1986237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7603" name="Picture 1986237603"/>
                    <pic:cNvPicPr/>
                  </pic:nvPicPr>
                  <pic:blipFill>
                    <a:blip r:embed="rId57">
                      <a:extLst>
                        <a:ext uri="{28A0092B-C50C-407E-A947-70E740481C1C}">
                          <a14:useLocalDpi xmlns:a14="http://schemas.microsoft.com/office/drawing/2010/main" val="0"/>
                        </a:ext>
                      </a:extLst>
                    </a:blip>
                    <a:stretch>
                      <a:fillRect/>
                    </a:stretch>
                  </pic:blipFill>
                  <pic:spPr>
                    <a:xfrm>
                      <a:off x="0" y="0"/>
                      <a:ext cx="4887664" cy="5031729"/>
                    </a:xfrm>
                    <a:prstGeom prst="rect">
                      <a:avLst/>
                    </a:prstGeom>
                  </pic:spPr>
                </pic:pic>
              </a:graphicData>
            </a:graphic>
          </wp:inline>
        </w:drawing>
      </w:r>
    </w:p>
    <w:p w14:paraId="5E493145" w14:textId="5B68EB39" w:rsidR="0021284F" w:rsidRDefault="001C467F" w:rsidP="000023D6">
      <w:pPr>
        <w:pStyle w:val="Caption"/>
      </w:pPr>
      <w:r>
        <w:t xml:space="preserve">Obr. </w:t>
      </w:r>
      <w:r>
        <w:fldChar w:fldCharType="begin"/>
      </w:r>
      <w:r>
        <w:instrText xml:space="preserve"> SEQ Obr. \* ARABIC </w:instrText>
      </w:r>
      <w:r>
        <w:fldChar w:fldCharType="separate"/>
      </w:r>
      <w:r w:rsidR="00823192">
        <w:rPr>
          <w:noProof/>
        </w:rPr>
        <w:t>30</w:t>
      </w:r>
      <w:r>
        <w:rPr>
          <w:noProof/>
        </w:rPr>
        <w:fldChar w:fldCharType="end"/>
      </w:r>
      <w:r>
        <w:t xml:space="preserve"> Vizualizace č. 1</w:t>
      </w:r>
    </w:p>
    <w:p w14:paraId="4A40AA2E" w14:textId="351DB9DC" w:rsidR="0021284F" w:rsidRDefault="0021284F" w:rsidP="0021284F">
      <w:pPr>
        <w:pStyle w:val="Malnadpis"/>
      </w:pPr>
      <w:r>
        <w:t>Tematická mapa 2 – Části budov</w:t>
      </w:r>
    </w:p>
    <w:p w14:paraId="31E99EA9" w14:textId="474F763D" w:rsidR="002F309C" w:rsidRDefault="002F309C" w:rsidP="00070FA6">
      <w:pPr>
        <w:pStyle w:val="CaptionTabs"/>
      </w:pPr>
      <w:r>
        <w:t xml:space="preserve">Tab. </w:t>
      </w:r>
      <w:r>
        <w:fldChar w:fldCharType="begin"/>
      </w:r>
      <w:r>
        <w:instrText xml:space="preserve"> SEQ Tab. \* ARABIC </w:instrText>
      </w:r>
      <w:r>
        <w:fldChar w:fldCharType="separate"/>
      </w:r>
      <w:r w:rsidR="00823192">
        <w:rPr>
          <w:noProof/>
        </w:rPr>
        <w:t>13</w:t>
      </w:r>
      <w:r>
        <w:rPr>
          <w:noProof/>
        </w:rPr>
        <w:fldChar w:fldCharType="end"/>
      </w:r>
      <w:r>
        <w:t xml:space="preserve"> </w:t>
      </w:r>
      <w:r w:rsidRPr="00D5100C">
        <w:t xml:space="preserve">Matice požadavků – </w:t>
      </w:r>
      <w:r w:rsidR="00D1257F">
        <w:t>B</w:t>
      </w:r>
      <w:r w:rsidRPr="00D5100C">
        <w:t xml:space="preserve"> – Tematická mapa </w:t>
      </w:r>
      <w:r>
        <w:t>2</w:t>
      </w:r>
      <w:r w:rsidRPr="00D5100C">
        <w:t xml:space="preserve"> - </w:t>
      </w:r>
      <w:r>
        <w:t>Části budov</w:t>
      </w:r>
    </w:p>
    <w:tbl>
      <w:tblPr>
        <w:tblW w:w="8620" w:type="dxa"/>
        <w:tblLook w:val="04A0" w:firstRow="1" w:lastRow="0" w:firstColumn="1" w:lastColumn="0" w:noHBand="0" w:noVBand="1"/>
      </w:tblPr>
      <w:tblGrid>
        <w:gridCol w:w="931"/>
        <w:gridCol w:w="938"/>
        <w:gridCol w:w="2304"/>
        <w:gridCol w:w="2849"/>
        <w:gridCol w:w="871"/>
        <w:gridCol w:w="727"/>
      </w:tblGrid>
      <w:tr w:rsidR="0021284F" w:rsidRPr="0021284F" w14:paraId="36D999B6" w14:textId="77777777" w:rsidTr="0021284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61C321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15ED2408"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458C0FE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294A4E2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22A5347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Status</w:t>
            </w:r>
          </w:p>
        </w:tc>
      </w:tr>
      <w:tr w:rsidR="0021284F" w:rsidRPr="0021284F" w14:paraId="5B1B8825"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4EA99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713BBE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mapového pole</w:t>
            </w:r>
          </w:p>
        </w:tc>
      </w:tr>
      <w:tr w:rsidR="0021284F" w:rsidRPr="0021284F" w14:paraId="5323E820" w14:textId="77777777" w:rsidTr="0021284F">
        <w:trPr>
          <w:trHeight w:val="3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4A42D26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08D8C0A"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B.A.1</w:t>
            </w:r>
          </w:p>
        </w:tc>
        <w:tc>
          <w:tcPr>
            <w:tcW w:w="2304" w:type="dxa"/>
            <w:tcBorders>
              <w:top w:val="nil"/>
              <w:left w:val="nil"/>
              <w:bottom w:val="single" w:sz="4" w:space="0" w:color="auto"/>
              <w:right w:val="single" w:sz="4" w:space="0" w:color="auto"/>
            </w:tcBorders>
            <w:shd w:val="clear" w:color="auto" w:fill="auto"/>
            <w:vAlign w:val="center"/>
            <w:hideMark/>
          </w:tcPr>
          <w:p w14:paraId="514202F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6C78CBCB" w14:textId="10D46ECD"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3D budov.</w:t>
            </w:r>
          </w:p>
        </w:tc>
        <w:tc>
          <w:tcPr>
            <w:tcW w:w="871" w:type="dxa"/>
            <w:tcBorders>
              <w:top w:val="nil"/>
              <w:left w:val="nil"/>
              <w:bottom w:val="single" w:sz="4" w:space="0" w:color="auto"/>
              <w:right w:val="single" w:sz="4" w:space="0" w:color="auto"/>
            </w:tcBorders>
            <w:shd w:val="clear" w:color="auto" w:fill="auto"/>
            <w:vAlign w:val="center"/>
            <w:hideMark/>
          </w:tcPr>
          <w:p w14:paraId="712F1F0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7C67283"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2E342A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238CF9FB"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725ECA4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B.A.2</w:t>
            </w:r>
          </w:p>
        </w:tc>
        <w:tc>
          <w:tcPr>
            <w:tcW w:w="2304" w:type="dxa"/>
            <w:tcBorders>
              <w:top w:val="nil"/>
              <w:left w:val="nil"/>
              <w:bottom w:val="single" w:sz="4" w:space="0" w:color="auto"/>
              <w:right w:val="single" w:sz="4" w:space="0" w:color="auto"/>
            </w:tcBorders>
            <w:shd w:val="clear" w:color="auto" w:fill="auto"/>
            <w:vAlign w:val="center"/>
            <w:hideMark/>
          </w:tcPr>
          <w:p w14:paraId="3983EE0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55028CA" w14:textId="02C88B60"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3D terénu.</w:t>
            </w:r>
          </w:p>
        </w:tc>
        <w:tc>
          <w:tcPr>
            <w:tcW w:w="871" w:type="dxa"/>
            <w:tcBorders>
              <w:top w:val="nil"/>
              <w:left w:val="nil"/>
              <w:bottom w:val="single" w:sz="4" w:space="0" w:color="auto"/>
              <w:right w:val="single" w:sz="4" w:space="0" w:color="auto"/>
            </w:tcBorders>
            <w:shd w:val="clear" w:color="auto" w:fill="auto"/>
            <w:vAlign w:val="center"/>
            <w:hideMark/>
          </w:tcPr>
          <w:p w14:paraId="3F398C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DCED58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123DADC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03812F54"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E016C8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B.A.3</w:t>
            </w:r>
          </w:p>
        </w:tc>
        <w:tc>
          <w:tcPr>
            <w:tcW w:w="2304" w:type="dxa"/>
            <w:tcBorders>
              <w:top w:val="nil"/>
              <w:left w:val="nil"/>
              <w:bottom w:val="single" w:sz="4" w:space="0" w:color="auto"/>
              <w:right w:val="single" w:sz="4" w:space="0" w:color="auto"/>
            </w:tcBorders>
            <w:shd w:val="clear" w:color="auto" w:fill="auto"/>
            <w:vAlign w:val="center"/>
            <w:hideMark/>
          </w:tcPr>
          <w:p w14:paraId="67AC532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58FFB5A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3D terénu s texturou.</w:t>
            </w:r>
          </w:p>
        </w:tc>
        <w:tc>
          <w:tcPr>
            <w:tcW w:w="871" w:type="dxa"/>
            <w:tcBorders>
              <w:top w:val="nil"/>
              <w:left w:val="nil"/>
              <w:bottom w:val="single" w:sz="4" w:space="0" w:color="auto"/>
              <w:right w:val="single" w:sz="4" w:space="0" w:color="auto"/>
            </w:tcBorders>
            <w:shd w:val="clear" w:color="auto" w:fill="auto"/>
            <w:vAlign w:val="center"/>
            <w:hideMark/>
          </w:tcPr>
          <w:p w14:paraId="64E9568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6A9917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CC86052"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6340DD05"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4A6C035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legendy</w:t>
            </w:r>
          </w:p>
        </w:tc>
      </w:tr>
      <w:tr w:rsidR="0021284F" w:rsidRPr="0021284F" w14:paraId="424E5AB8" w14:textId="77777777" w:rsidTr="0021284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23E31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1CC814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B.B.1</w:t>
            </w:r>
          </w:p>
        </w:tc>
        <w:tc>
          <w:tcPr>
            <w:tcW w:w="2304" w:type="dxa"/>
            <w:tcBorders>
              <w:top w:val="nil"/>
              <w:left w:val="nil"/>
              <w:bottom w:val="single" w:sz="4" w:space="0" w:color="auto"/>
              <w:right w:val="single" w:sz="4" w:space="0" w:color="auto"/>
            </w:tcBorders>
            <w:shd w:val="clear" w:color="auto" w:fill="auto"/>
            <w:vAlign w:val="center"/>
            <w:hideMark/>
          </w:tcPr>
          <w:p w14:paraId="7D88BE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020A1DC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5923EE25"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273DF6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3C36C006" w14:textId="77777777" w:rsidTr="0021284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2FB18B0"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5EEFB9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Interaktivita</w:t>
            </w:r>
          </w:p>
        </w:tc>
      </w:tr>
      <w:tr w:rsidR="0021284F" w:rsidRPr="0021284F" w14:paraId="6AA1F27F" w14:textId="77777777" w:rsidTr="0021284F">
        <w:trPr>
          <w:trHeight w:val="55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B717CC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BCD770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B.C.1</w:t>
            </w:r>
          </w:p>
        </w:tc>
        <w:tc>
          <w:tcPr>
            <w:tcW w:w="2304" w:type="dxa"/>
            <w:tcBorders>
              <w:top w:val="nil"/>
              <w:left w:val="nil"/>
              <w:bottom w:val="single" w:sz="4" w:space="0" w:color="auto"/>
              <w:right w:val="single" w:sz="4" w:space="0" w:color="auto"/>
            </w:tcBorders>
            <w:shd w:val="clear" w:color="auto" w:fill="auto"/>
            <w:vAlign w:val="center"/>
            <w:hideMark/>
          </w:tcPr>
          <w:p w14:paraId="445CF880" w14:textId="15A88951" w:rsidR="0021284F" w:rsidRPr="0021284F" w:rsidRDefault="003150D4"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Propojení</w:t>
            </w:r>
            <w:r w:rsidR="0021284F" w:rsidRPr="0021284F">
              <w:rPr>
                <w:rFonts w:eastAsia="Times New Roman" w:cs="Calibri"/>
                <w:color w:val="000000"/>
                <w:sz w:val="18"/>
                <w:szCs w:val="18"/>
              </w:rPr>
              <w:t xml:space="preserve"> </w:t>
            </w:r>
            <w:r w:rsidRPr="0021284F">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3DB62B2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10A168A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B38BC7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7E961446" w14:textId="77777777" w:rsidTr="0021284F">
        <w:trPr>
          <w:trHeight w:val="555"/>
        </w:trPr>
        <w:tc>
          <w:tcPr>
            <w:tcW w:w="931" w:type="dxa"/>
            <w:vMerge/>
            <w:tcBorders>
              <w:top w:val="nil"/>
              <w:left w:val="single" w:sz="4" w:space="0" w:color="auto"/>
              <w:bottom w:val="single" w:sz="4" w:space="0" w:color="000000"/>
              <w:right w:val="single" w:sz="4" w:space="0" w:color="auto"/>
            </w:tcBorders>
            <w:vAlign w:val="center"/>
            <w:hideMark/>
          </w:tcPr>
          <w:p w14:paraId="61E0DBDC"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A5F6C14"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B.C.2</w:t>
            </w:r>
          </w:p>
        </w:tc>
        <w:tc>
          <w:tcPr>
            <w:tcW w:w="2304" w:type="dxa"/>
            <w:tcBorders>
              <w:top w:val="nil"/>
              <w:left w:val="nil"/>
              <w:bottom w:val="single" w:sz="4" w:space="0" w:color="auto"/>
              <w:right w:val="single" w:sz="4" w:space="0" w:color="auto"/>
            </w:tcBorders>
            <w:shd w:val="clear" w:color="auto" w:fill="auto"/>
            <w:vAlign w:val="center"/>
            <w:hideMark/>
          </w:tcPr>
          <w:p w14:paraId="09C1F6F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712CF27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645EC606"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22DFCBB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A62286B" w14:textId="77777777" w:rsidTr="0021284F">
        <w:trPr>
          <w:trHeight w:val="540"/>
        </w:trPr>
        <w:tc>
          <w:tcPr>
            <w:tcW w:w="931" w:type="dxa"/>
            <w:vMerge/>
            <w:tcBorders>
              <w:top w:val="nil"/>
              <w:left w:val="single" w:sz="4" w:space="0" w:color="auto"/>
              <w:bottom w:val="single" w:sz="4" w:space="0" w:color="000000"/>
              <w:right w:val="single" w:sz="4" w:space="0" w:color="auto"/>
            </w:tcBorders>
            <w:vAlign w:val="center"/>
            <w:hideMark/>
          </w:tcPr>
          <w:p w14:paraId="5E94AC80"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8AA9A1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B.C.3</w:t>
            </w:r>
          </w:p>
        </w:tc>
        <w:tc>
          <w:tcPr>
            <w:tcW w:w="2304" w:type="dxa"/>
            <w:tcBorders>
              <w:top w:val="nil"/>
              <w:left w:val="nil"/>
              <w:bottom w:val="single" w:sz="4" w:space="0" w:color="auto"/>
              <w:right w:val="single" w:sz="4" w:space="0" w:color="auto"/>
            </w:tcBorders>
            <w:shd w:val="clear" w:color="auto" w:fill="auto"/>
            <w:vAlign w:val="center"/>
            <w:hideMark/>
          </w:tcPr>
          <w:p w14:paraId="13E569C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Popis</w:t>
            </w:r>
          </w:p>
        </w:tc>
        <w:tc>
          <w:tcPr>
            <w:tcW w:w="2849" w:type="dxa"/>
            <w:tcBorders>
              <w:top w:val="nil"/>
              <w:left w:val="nil"/>
              <w:bottom w:val="single" w:sz="4" w:space="0" w:color="auto"/>
              <w:right w:val="single" w:sz="4" w:space="0" w:color="auto"/>
            </w:tcBorders>
            <w:shd w:val="clear" w:color="auto" w:fill="auto"/>
            <w:vAlign w:val="center"/>
            <w:hideMark/>
          </w:tcPr>
          <w:p w14:paraId="6317A4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Namířením na prvek v legendě se zobrazí popis daného prvku.</w:t>
            </w:r>
          </w:p>
        </w:tc>
        <w:tc>
          <w:tcPr>
            <w:tcW w:w="871" w:type="dxa"/>
            <w:tcBorders>
              <w:top w:val="nil"/>
              <w:left w:val="nil"/>
              <w:bottom w:val="single" w:sz="4" w:space="0" w:color="auto"/>
              <w:right w:val="single" w:sz="4" w:space="0" w:color="auto"/>
            </w:tcBorders>
            <w:shd w:val="clear" w:color="auto" w:fill="auto"/>
            <w:vAlign w:val="center"/>
            <w:hideMark/>
          </w:tcPr>
          <w:p w14:paraId="1D0DA41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2F5D53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bl>
    <w:p w14:paraId="1AEC5AA2" w14:textId="77777777" w:rsidR="00E705D5" w:rsidRDefault="00E705D5" w:rsidP="00E705D5"/>
    <w:p w14:paraId="60756C26" w14:textId="3241A1E3" w:rsidR="002F309C" w:rsidRDefault="002F309C" w:rsidP="00070FA6">
      <w:pPr>
        <w:pStyle w:val="PICTURES"/>
      </w:pPr>
      <w:r>
        <w:lastRenderedPageBreak/>
        <w:drawing>
          <wp:inline distT="0" distB="0" distL="0" distR="0" wp14:anchorId="4D9E1727" wp14:editId="649220E0">
            <wp:extent cx="4514850" cy="5009649"/>
            <wp:effectExtent l="0" t="0" r="0" b="635"/>
            <wp:docPr id="772755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5398" name="Picture 772755398"/>
                    <pic:cNvPicPr/>
                  </pic:nvPicPr>
                  <pic:blipFill>
                    <a:blip r:embed="rId58">
                      <a:extLst>
                        <a:ext uri="{28A0092B-C50C-407E-A947-70E740481C1C}">
                          <a14:useLocalDpi xmlns:a14="http://schemas.microsoft.com/office/drawing/2010/main" val="0"/>
                        </a:ext>
                      </a:extLst>
                    </a:blip>
                    <a:stretch>
                      <a:fillRect/>
                    </a:stretch>
                  </pic:blipFill>
                  <pic:spPr>
                    <a:xfrm>
                      <a:off x="0" y="0"/>
                      <a:ext cx="4531160" cy="5027746"/>
                    </a:xfrm>
                    <a:prstGeom prst="rect">
                      <a:avLst/>
                    </a:prstGeom>
                  </pic:spPr>
                </pic:pic>
              </a:graphicData>
            </a:graphic>
          </wp:inline>
        </w:drawing>
      </w:r>
    </w:p>
    <w:p w14:paraId="04C1505E" w14:textId="1048C405" w:rsidR="00B509FB" w:rsidRDefault="002F309C" w:rsidP="000023D6">
      <w:pPr>
        <w:pStyle w:val="Caption"/>
      </w:pPr>
      <w:r>
        <w:t xml:space="preserve">Obr. </w:t>
      </w:r>
      <w:r>
        <w:fldChar w:fldCharType="begin"/>
      </w:r>
      <w:r>
        <w:instrText xml:space="preserve"> SEQ Obr. \* ARABIC </w:instrText>
      </w:r>
      <w:r>
        <w:fldChar w:fldCharType="separate"/>
      </w:r>
      <w:r w:rsidR="00823192">
        <w:rPr>
          <w:noProof/>
        </w:rPr>
        <w:t>31</w:t>
      </w:r>
      <w:r>
        <w:rPr>
          <w:noProof/>
        </w:rPr>
        <w:fldChar w:fldCharType="end"/>
      </w:r>
      <w:r>
        <w:t xml:space="preserve"> Vizualizace č. 2</w:t>
      </w:r>
    </w:p>
    <w:p w14:paraId="3CA8E13B" w14:textId="2B061B04" w:rsidR="00E705D5" w:rsidRDefault="00E705D5" w:rsidP="00E705D5">
      <w:r w:rsidRPr="00E705D5">
        <w:rPr>
          <w:b/>
          <w:bCs/>
        </w:rPr>
        <w:t>B.B</w:t>
      </w:r>
      <w:r>
        <w:t xml:space="preserve"> – </w:t>
      </w:r>
      <w:r w:rsidRPr="00E705D5">
        <w:t>Obdobně jako u A.B byla vytvořena schematická 3D legenda znázorňující doménu atributu</w:t>
      </w:r>
      <w:r>
        <w:t xml:space="preserve"> CAST_OBJEKTU. </w:t>
      </w:r>
    </w:p>
    <w:p w14:paraId="21810CC5" w14:textId="11E0BC43" w:rsidR="00D1257F" w:rsidRDefault="00E705D5" w:rsidP="00D346B3">
      <w:r w:rsidRPr="00E65A09">
        <w:rPr>
          <w:b/>
          <w:bCs/>
        </w:rPr>
        <w:t>B.C</w:t>
      </w:r>
      <w:r>
        <w:t xml:space="preserve"> – Interakce zde byla implementována obdobně jako u Mapy. č. 1 s tím rozdílem, že byla odebrána </w:t>
      </w:r>
      <w:r w:rsidR="00E65A09">
        <w:t>funkcionalita</w:t>
      </w:r>
      <w:r>
        <w:t xml:space="preserve"> vypínání / zapínání. Kliknutím uživatel zvýrazní budovu, </w:t>
      </w:r>
      <w:r w:rsidR="00E65A09">
        <w:t>namířením na příslušnou část legendy se uživateli zobrazí název dané kategorie</w:t>
      </w:r>
      <w:r w:rsidR="00070FA6">
        <w:t>.</w:t>
      </w:r>
      <w:r w:rsidR="00D1257F">
        <w:br w:type="page"/>
      </w:r>
    </w:p>
    <w:p w14:paraId="5830005C" w14:textId="15932CA0" w:rsidR="00D1257F" w:rsidRDefault="00D1257F" w:rsidP="00D1257F">
      <w:pPr>
        <w:pStyle w:val="Malnadpis"/>
      </w:pPr>
      <w:r>
        <w:lastRenderedPageBreak/>
        <w:t xml:space="preserve">Topografická mapa </w:t>
      </w:r>
    </w:p>
    <w:p w14:paraId="6367210D" w14:textId="36B54BE6" w:rsidR="00D1257F" w:rsidRDefault="00D1257F" w:rsidP="00070FA6">
      <w:pPr>
        <w:pStyle w:val="CaptionTabs"/>
      </w:pPr>
      <w:r>
        <w:t xml:space="preserve">Tab. </w:t>
      </w:r>
      <w:r>
        <w:fldChar w:fldCharType="begin"/>
      </w:r>
      <w:r>
        <w:instrText xml:space="preserve"> SEQ Tab. \* ARABIC </w:instrText>
      </w:r>
      <w:r>
        <w:fldChar w:fldCharType="separate"/>
      </w:r>
      <w:r w:rsidR="00823192">
        <w:rPr>
          <w:noProof/>
        </w:rPr>
        <w:t>14</w:t>
      </w:r>
      <w:r>
        <w:rPr>
          <w:noProof/>
        </w:rPr>
        <w:fldChar w:fldCharType="end"/>
      </w:r>
      <w:r>
        <w:t xml:space="preserve"> </w:t>
      </w:r>
      <w:r w:rsidRPr="000479C8">
        <w:t>Matice požadavků – C – Topografická mapa</w:t>
      </w:r>
    </w:p>
    <w:tbl>
      <w:tblPr>
        <w:tblW w:w="8620" w:type="dxa"/>
        <w:tblLook w:val="04A0" w:firstRow="1" w:lastRow="0" w:firstColumn="1" w:lastColumn="0" w:noHBand="0" w:noVBand="1"/>
      </w:tblPr>
      <w:tblGrid>
        <w:gridCol w:w="931"/>
        <w:gridCol w:w="938"/>
        <w:gridCol w:w="2306"/>
        <w:gridCol w:w="2847"/>
        <w:gridCol w:w="871"/>
        <w:gridCol w:w="727"/>
      </w:tblGrid>
      <w:tr w:rsidR="00D1257F" w:rsidRPr="00D1257F" w14:paraId="4B36BAE7" w14:textId="77777777" w:rsidTr="00D1257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28AFE6A4"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ID</w:t>
            </w:r>
          </w:p>
        </w:tc>
        <w:tc>
          <w:tcPr>
            <w:tcW w:w="2306" w:type="dxa"/>
            <w:tcBorders>
              <w:top w:val="single" w:sz="4" w:space="0" w:color="auto"/>
              <w:left w:val="nil"/>
              <w:bottom w:val="single" w:sz="8" w:space="0" w:color="auto"/>
              <w:right w:val="single" w:sz="4" w:space="0" w:color="auto"/>
            </w:tcBorders>
            <w:shd w:val="clear" w:color="auto" w:fill="auto"/>
            <w:vAlign w:val="center"/>
            <w:hideMark/>
          </w:tcPr>
          <w:p w14:paraId="7F2FF2B9"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Požadavek</w:t>
            </w:r>
          </w:p>
        </w:tc>
        <w:tc>
          <w:tcPr>
            <w:tcW w:w="2847" w:type="dxa"/>
            <w:tcBorders>
              <w:top w:val="single" w:sz="4" w:space="0" w:color="auto"/>
              <w:left w:val="nil"/>
              <w:bottom w:val="single" w:sz="8" w:space="0" w:color="auto"/>
              <w:right w:val="single" w:sz="4" w:space="0" w:color="auto"/>
            </w:tcBorders>
            <w:shd w:val="clear" w:color="auto" w:fill="auto"/>
            <w:vAlign w:val="center"/>
            <w:hideMark/>
          </w:tcPr>
          <w:p w14:paraId="6D7F988B"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530BF7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0D2B24FD"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Status</w:t>
            </w:r>
          </w:p>
        </w:tc>
      </w:tr>
      <w:tr w:rsidR="00D1257F" w:rsidRPr="00D1257F" w14:paraId="0448D44A"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DAD0437"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18772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Vizualizace mapového pole</w:t>
            </w:r>
          </w:p>
        </w:tc>
      </w:tr>
      <w:tr w:rsidR="00D1257F" w:rsidRPr="00D1257F" w14:paraId="31550498" w14:textId="77777777" w:rsidTr="00D1257F">
        <w:trPr>
          <w:trHeight w:val="6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7904CD6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84812C6"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C.A.1</w:t>
            </w:r>
          </w:p>
        </w:tc>
        <w:tc>
          <w:tcPr>
            <w:tcW w:w="2306" w:type="dxa"/>
            <w:tcBorders>
              <w:top w:val="nil"/>
              <w:left w:val="nil"/>
              <w:bottom w:val="single" w:sz="4" w:space="0" w:color="auto"/>
              <w:right w:val="single" w:sz="4" w:space="0" w:color="auto"/>
            </w:tcBorders>
            <w:shd w:val="clear" w:color="auto" w:fill="auto"/>
            <w:vAlign w:val="center"/>
            <w:hideMark/>
          </w:tcPr>
          <w:p w14:paraId="10051E9C"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budov</w:t>
            </w:r>
          </w:p>
        </w:tc>
        <w:tc>
          <w:tcPr>
            <w:tcW w:w="2847" w:type="dxa"/>
            <w:tcBorders>
              <w:top w:val="nil"/>
              <w:left w:val="nil"/>
              <w:bottom w:val="single" w:sz="4" w:space="0" w:color="auto"/>
              <w:right w:val="single" w:sz="4" w:space="0" w:color="auto"/>
            </w:tcBorders>
            <w:shd w:val="clear" w:color="auto" w:fill="auto"/>
            <w:vAlign w:val="center"/>
            <w:hideMark/>
          </w:tcPr>
          <w:p w14:paraId="2F73F0A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vrstvy 3D budov.</w:t>
            </w:r>
          </w:p>
        </w:tc>
        <w:tc>
          <w:tcPr>
            <w:tcW w:w="871" w:type="dxa"/>
            <w:tcBorders>
              <w:top w:val="nil"/>
              <w:left w:val="nil"/>
              <w:bottom w:val="single" w:sz="4" w:space="0" w:color="auto"/>
              <w:right w:val="single" w:sz="4" w:space="0" w:color="auto"/>
            </w:tcBorders>
            <w:shd w:val="clear" w:color="auto" w:fill="auto"/>
            <w:vAlign w:val="center"/>
            <w:hideMark/>
          </w:tcPr>
          <w:p w14:paraId="0DE345E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2FD7A98"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27BDCEA5"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259DF9DC"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38874111"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C.A.2</w:t>
            </w:r>
          </w:p>
        </w:tc>
        <w:tc>
          <w:tcPr>
            <w:tcW w:w="2306" w:type="dxa"/>
            <w:tcBorders>
              <w:top w:val="nil"/>
              <w:left w:val="nil"/>
              <w:bottom w:val="single" w:sz="4" w:space="0" w:color="auto"/>
              <w:right w:val="single" w:sz="4" w:space="0" w:color="auto"/>
            </w:tcBorders>
            <w:shd w:val="clear" w:color="auto" w:fill="auto"/>
            <w:vAlign w:val="center"/>
            <w:hideMark/>
          </w:tcPr>
          <w:p w14:paraId="37D8025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terénu</w:t>
            </w:r>
          </w:p>
        </w:tc>
        <w:tc>
          <w:tcPr>
            <w:tcW w:w="2847" w:type="dxa"/>
            <w:tcBorders>
              <w:top w:val="nil"/>
              <w:left w:val="nil"/>
              <w:bottom w:val="single" w:sz="4" w:space="0" w:color="auto"/>
              <w:right w:val="single" w:sz="4" w:space="0" w:color="auto"/>
            </w:tcBorders>
            <w:shd w:val="clear" w:color="auto" w:fill="auto"/>
            <w:vAlign w:val="center"/>
            <w:hideMark/>
          </w:tcPr>
          <w:p w14:paraId="74DEA34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vrstvy 3D terénu.</w:t>
            </w:r>
          </w:p>
        </w:tc>
        <w:tc>
          <w:tcPr>
            <w:tcW w:w="871" w:type="dxa"/>
            <w:tcBorders>
              <w:top w:val="nil"/>
              <w:left w:val="nil"/>
              <w:bottom w:val="single" w:sz="4" w:space="0" w:color="auto"/>
              <w:right w:val="single" w:sz="4" w:space="0" w:color="auto"/>
            </w:tcBorders>
            <w:shd w:val="clear" w:color="auto" w:fill="auto"/>
            <w:vAlign w:val="center"/>
            <w:hideMark/>
          </w:tcPr>
          <w:p w14:paraId="1C2B260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E5D98DB"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06BD12F3"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37AD558D"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FB7D24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C.A.3</w:t>
            </w:r>
          </w:p>
        </w:tc>
        <w:tc>
          <w:tcPr>
            <w:tcW w:w="2306" w:type="dxa"/>
            <w:tcBorders>
              <w:top w:val="nil"/>
              <w:left w:val="nil"/>
              <w:bottom w:val="single" w:sz="4" w:space="0" w:color="auto"/>
              <w:right w:val="single" w:sz="4" w:space="0" w:color="auto"/>
            </w:tcBorders>
            <w:shd w:val="clear" w:color="auto" w:fill="auto"/>
            <w:vAlign w:val="center"/>
            <w:hideMark/>
          </w:tcPr>
          <w:p w14:paraId="1A09946E"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Texturování terénu</w:t>
            </w:r>
          </w:p>
        </w:tc>
        <w:tc>
          <w:tcPr>
            <w:tcW w:w="2847" w:type="dxa"/>
            <w:tcBorders>
              <w:top w:val="nil"/>
              <w:left w:val="nil"/>
              <w:bottom w:val="single" w:sz="4" w:space="0" w:color="auto"/>
              <w:right w:val="single" w:sz="4" w:space="0" w:color="auto"/>
            </w:tcBorders>
            <w:shd w:val="clear" w:color="auto" w:fill="auto"/>
            <w:vAlign w:val="center"/>
            <w:hideMark/>
          </w:tcPr>
          <w:p w14:paraId="7C8FF5C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3D terénu s texturou.</w:t>
            </w:r>
          </w:p>
        </w:tc>
        <w:tc>
          <w:tcPr>
            <w:tcW w:w="871" w:type="dxa"/>
            <w:tcBorders>
              <w:top w:val="nil"/>
              <w:left w:val="nil"/>
              <w:bottom w:val="single" w:sz="4" w:space="0" w:color="auto"/>
              <w:right w:val="single" w:sz="4" w:space="0" w:color="auto"/>
            </w:tcBorders>
            <w:shd w:val="clear" w:color="auto" w:fill="auto"/>
            <w:vAlign w:val="center"/>
            <w:hideMark/>
          </w:tcPr>
          <w:p w14:paraId="39D3FD5A"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AB328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7300EA56"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8C9B7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1334FDFF"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Interaktivita</w:t>
            </w:r>
          </w:p>
        </w:tc>
      </w:tr>
      <w:tr w:rsidR="00D1257F" w:rsidRPr="00D1257F" w14:paraId="22A2D806" w14:textId="77777777" w:rsidTr="00D1257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52AE91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3DF1B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C.B.1</w:t>
            </w:r>
          </w:p>
        </w:tc>
        <w:tc>
          <w:tcPr>
            <w:tcW w:w="2306" w:type="dxa"/>
            <w:tcBorders>
              <w:top w:val="nil"/>
              <w:left w:val="nil"/>
              <w:bottom w:val="single" w:sz="4" w:space="0" w:color="auto"/>
              <w:right w:val="single" w:sz="4" w:space="0" w:color="auto"/>
            </w:tcBorders>
            <w:shd w:val="clear" w:color="auto" w:fill="auto"/>
            <w:vAlign w:val="center"/>
            <w:hideMark/>
          </w:tcPr>
          <w:p w14:paraId="1570220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Interaktivní objekty mapového pole</w:t>
            </w:r>
          </w:p>
        </w:tc>
        <w:tc>
          <w:tcPr>
            <w:tcW w:w="2847" w:type="dxa"/>
            <w:tcBorders>
              <w:top w:val="nil"/>
              <w:left w:val="nil"/>
              <w:bottom w:val="single" w:sz="4" w:space="0" w:color="auto"/>
              <w:right w:val="single" w:sz="4" w:space="0" w:color="auto"/>
            </w:tcBorders>
            <w:shd w:val="clear" w:color="auto" w:fill="auto"/>
            <w:vAlign w:val="center"/>
            <w:hideMark/>
          </w:tcPr>
          <w:p w14:paraId="09D620C4"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Zájmové objekty jsou zvýrazněny na základě kliknutí.</w:t>
            </w:r>
          </w:p>
        </w:tc>
        <w:tc>
          <w:tcPr>
            <w:tcW w:w="871" w:type="dxa"/>
            <w:tcBorders>
              <w:top w:val="nil"/>
              <w:left w:val="nil"/>
              <w:bottom w:val="single" w:sz="4" w:space="0" w:color="auto"/>
              <w:right w:val="single" w:sz="4" w:space="0" w:color="auto"/>
            </w:tcBorders>
            <w:shd w:val="clear" w:color="auto" w:fill="auto"/>
            <w:vAlign w:val="center"/>
            <w:hideMark/>
          </w:tcPr>
          <w:p w14:paraId="76B3B7D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67A0E5F5" w14:textId="77777777" w:rsidR="00D1257F" w:rsidRPr="00D1257F" w:rsidRDefault="00D1257F" w:rsidP="00D1257F">
            <w:pPr>
              <w:keepNext/>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bl>
    <w:p w14:paraId="355E8F03" w14:textId="7004066A" w:rsidR="00D1257F" w:rsidRDefault="00D1257F" w:rsidP="000023D6">
      <w:pPr>
        <w:pStyle w:val="Caption"/>
      </w:pPr>
    </w:p>
    <w:p w14:paraId="7C57366A" w14:textId="4FC78C4F" w:rsidR="00D1257F" w:rsidRDefault="00D1257F" w:rsidP="00D1257F">
      <w:pPr>
        <w:pStyle w:val="Malnadpis"/>
      </w:pPr>
      <w:r>
        <w:rPr>
          <w:noProof/>
        </w:rPr>
        <w:drawing>
          <wp:inline distT="0" distB="0" distL="0" distR="0" wp14:anchorId="7A87AAAA" wp14:editId="5D56404B">
            <wp:extent cx="5467350" cy="5066649"/>
            <wp:effectExtent l="0" t="0" r="0" b="1270"/>
            <wp:docPr id="10330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9381" name="Picture 1033059381"/>
                    <pic:cNvPicPr/>
                  </pic:nvPicPr>
                  <pic:blipFill>
                    <a:blip r:embed="rId59">
                      <a:extLst>
                        <a:ext uri="{28A0092B-C50C-407E-A947-70E740481C1C}">
                          <a14:useLocalDpi xmlns:a14="http://schemas.microsoft.com/office/drawing/2010/main" val="0"/>
                        </a:ext>
                      </a:extLst>
                    </a:blip>
                    <a:stretch>
                      <a:fillRect/>
                    </a:stretch>
                  </pic:blipFill>
                  <pic:spPr>
                    <a:xfrm>
                      <a:off x="0" y="0"/>
                      <a:ext cx="5479799" cy="5078185"/>
                    </a:xfrm>
                    <a:prstGeom prst="rect">
                      <a:avLst/>
                    </a:prstGeom>
                  </pic:spPr>
                </pic:pic>
              </a:graphicData>
            </a:graphic>
          </wp:inline>
        </w:drawing>
      </w:r>
    </w:p>
    <w:p w14:paraId="573C52F3" w14:textId="1095842D" w:rsidR="00D1257F" w:rsidRDefault="00D1257F" w:rsidP="000023D6">
      <w:pPr>
        <w:pStyle w:val="Caption"/>
      </w:pPr>
      <w:r>
        <w:t xml:space="preserve">Obr. </w:t>
      </w:r>
      <w:r>
        <w:fldChar w:fldCharType="begin"/>
      </w:r>
      <w:r>
        <w:instrText xml:space="preserve"> SEQ Obr. \* ARABIC </w:instrText>
      </w:r>
      <w:r>
        <w:fldChar w:fldCharType="separate"/>
      </w:r>
      <w:r w:rsidR="00823192">
        <w:rPr>
          <w:noProof/>
        </w:rPr>
        <w:t>32</w:t>
      </w:r>
      <w:r>
        <w:rPr>
          <w:noProof/>
        </w:rPr>
        <w:fldChar w:fldCharType="end"/>
      </w:r>
      <w:r>
        <w:t xml:space="preserve"> Vizualizace č. 3</w:t>
      </w:r>
    </w:p>
    <w:p w14:paraId="2AEAEF7E" w14:textId="6B0BAA93" w:rsidR="00D1257F" w:rsidRDefault="00D1257F" w:rsidP="00D1257F">
      <w:r>
        <w:rPr>
          <w:b/>
          <w:bCs/>
        </w:rPr>
        <w:t>C</w:t>
      </w:r>
      <w:r w:rsidRPr="00E705D5">
        <w:rPr>
          <w:b/>
          <w:bCs/>
        </w:rPr>
        <w:t>.</w:t>
      </w:r>
      <w:r w:rsidR="003150D4">
        <w:rPr>
          <w:b/>
          <w:bCs/>
        </w:rPr>
        <w:t xml:space="preserve">B </w:t>
      </w:r>
      <w:r w:rsidR="003150D4">
        <w:t>– V případě topografické mapy se interaktivita pojila k úkolu v rámci uživatelského testování, kdy byl uživatel požádán aby vyhledal 5 objektů (soch) v mapě. Sochy na kliknutí byly zvýrazněny kuželem</w:t>
      </w:r>
      <w:r w:rsidR="00070FA6">
        <w:t>.</w:t>
      </w:r>
    </w:p>
    <w:p w14:paraId="255C0BDB" w14:textId="02832DD6" w:rsidR="00375E67" w:rsidRDefault="00375E67" w:rsidP="003150D4">
      <w:pPr>
        <w:pStyle w:val="Malnadpis"/>
      </w:pPr>
      <w:r>
        <w:lastRenderedPageBreak/>
        <w:t>Mimo – funkční</w:t>
      </w:r>
      <w:r w:rsidR="003150D4">
        <w:t xml:space="preserve"> požadavky</w:t>
      </w:r>
    </w:p>
    <w:p w14:paraId="3B351074" w14:textId="1D24D328" w:rsidR="00375E67" w:rsidRDefault="00375E67" w:rsidP="00070FA6">
      <w:pPr>
        <w:pStyle w:val="CaptionTabs"/>
      </w:pPr>
      <w:r>
        <w:t xml:space="preserve">Tab. </w:t>
      </w:r>
      <w:r>
        <w:fldChar w:fldCharType="begin"/>
      </w:r>
      <w:r>
        <w:instrText xml:space="preserve"> SEQ Tab. \* ARABIC </w:instrText>
      </w:r>
      <w:r>
        <w:fldChar w:fldCharType="separate"/>
      </w:r>
      <w:r w:rsidR="00823192">
        <w:rPr>
          <w:noProof/>
        </w:rPr>
        <w:t>15</w:t>
      </w:r>
      <w:r>
        <w:rPr>
          <w:noProof/>
        </w:rPr>
        <w:fldChar w:fldCharType="end"/>
      </w:r>
      <w:r>
        <w:t xml:space="preserve"> Mimo-funkční požadavky aplikace.</w:t>
      </w:r>
    </w:p>
    <w:tbl>
      <w:tblPr>
        <w:tblW w:w="7660" w:type="dxa"/>
        <w:tblLook w:val="04A0" w:firstRow="1" w:lastRow="0" w:firstColumn="1" w:lastColumn="0" w:noHBand="0" w:noVBand="1"/>
      </w:tblPr>
      <w:tblGrid>
        <w:gridCol w:w="922"/>
        <w:gridCol w:w="2295"/>
        <w:gridCol w:w="2845"/>
        <w:gridCol w:w="871"/>
        <w:gridCol w:w="727"/>
      </w:tblGrid>
      <w:tr w:rsidR="00375E67" w:rsidRPr="00375E67" w14:paraId="77266D02" w14:textId="77777777" w:rsidTr="00375E67">
        <w:trPr>
          <w:trHeight w:val="240"/>
        </w:trPr>
        <w:tc>
          <w:tcPr>
            <w:tcW w:w="9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198BC0"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ID</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14:paraId="0612EE0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Požadavek</w:t>
            </w:r>
          </w:p>
        </w:tc>
        <w:tc>
          <w:tcPr>
            <w:tcW w:w="2845" w:type="dxa"/>
            <w:tcBorders>
              <w:top w:val="single" w:sz="4" w:space="0" w:color="auto"/>
              <w:left w:val="nil"/>
              <w:bottom w:val="single" w:sz="4" w:space="0" w:color="auto"/>
              <w:right w:val="single" w:sz="4" w:space="0" w:color="auto"/>
            </w:tcBorders>
            <w:shd w:val="clear" w:color="auto" w:fill="auto"/>
            <w:vAlign w:val="center"/>
            <w:hideMark/>
          </w:tcPr>
          <w:p w14:paraId="1F42AC5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Poznámka</w:t>
            </w:r>
          </w:p>
        </w:tc>
        <w:tc>
          <w:tcPr>
            <w:tcW w:w="871" w:type="dxa"/>
            <w:tcBorders>
              <w:top w:val="single" w:sz="4" w:space="0" w:color="auto"/>
              <w:left w:val="nil"/>
              <w:bottom w:val="single" w:sz="4" w:space="0" w:color="auto"/>
              <w:right w:val="single" w:sz="4" w:space="0" w:color="auto"/>
            </w:tcBorders>
            <w:shd w:val="clear" w:color="auto" w:fill="auto"/>
            <w:vAlign w:val="center"/>
            <w:hideMark/>
          </w:tcPr>
          <w:p w14:paraId="5BDA1A4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Priorita</w:t>
            </w:r>
          </w:p>
        </w:tc>
        <w:tc>
          <w:tcPr>
            <w:tcW w:w="727" w:type="dxa"/>
            <w:tcBorders>
              <w:top w:val="single" w:sz="4" w:space="0" w:color="auto"/>
              <w:left w:val="nil"/>
              <w:bottom w:val="single" w:sz="4" w:space="0" w:color="auto"/>
              <w:right w:val="single" w:sz="4" w:space="0" w:color="auto"/>
            </w:tcBorders>
            <w:shd w:val="clear" w:color="auto" w:fill="auto"/>
            <w:vAlign w:val="center"/>
            <w:hideMark/>
          </w:tcPr>
          <w:p w14:paraId="592EE57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Status</w:t>
            </w:r>
          </w:p>
        </w:tc>
      </w:tr>
      <w:tr w:rsidR="00375E67" w:rsidRPr="00375E67" w14:paraId="380743E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30D0F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E.1</w:t>
            </w:r>
          </w:p>
        </w:tc>
        <w:tc>
          <w:tcPr>
            <w:tcW w:w="2295" w:type="dxa"/>
            <w:tcBorders>
              <w:top w:val="nil"/>
              <w:left w:val="nil"/>
              <w:bottom w:val="single" w:sz="4" w:space="0" w:color="auto"/>
              <w:right w:val="single" w:sz="4" w:space="0" w:color="auto"/>
            </w:tcBorders>
            <w:shd w:val="clear" w:color="auto" w:fill="auto"/>
            <w:vAlign w:val="center"/>
            <w:hideMark/>
          </w:tcPr>
          <w:p w14:paraId="23CCD16C"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Přístupnost</w:t>
            </w:r>
          </w:p>
        </w:tc>
        <w:tc>
          <w:tcPr>
            <w:tcW w:w="2845" w:type="dxa"/>
            <w:tcBorders>
              <w:top w:val="nil"/>
              <w:left w:val="nil"/>
              <w:bottom w:val="single" w:sz="4" w:space="0" w:color="auto"/>
              <w:right w:val="single" w:sz="4" w:space="0" w:color="auto"/>
            </w:tcBorders>
            <w:shd w:val="clear" w:color="auto" w:fill="auto"/>
            <w:vAlign w:val="center"/>
            <w:hideMark/>
          </w:tcPr>
          <w:p w14:paraId="038AD93B" w14:textId="76CA69D4"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dostupná prostřednictvím webového rozhraní.</w:t>
            </w:r>
          </w:p>
        </w:tc>
        <w:tc>
          <w:tcPr>
            <w:tcW w:w="871" w:type="dxa"/>
            <w:tcBorders>
              <w:top w:val="nil"/>
              <w:left w:val="nil"/>
              <w:bottom w:val="single" w:sz="4" w:space="0" w:color="auto"/>
              <w:right w:val="single" w:sz="4" w:space="0" w:color="auto"/>
            </w:tcBorders>
            <w:shd w:val="clear" w:color="auto" w:fill="auto"/>
            <w:vAlign w:val="center"/>
            <w:hideMark/>
          </w:tcPr>
          <w:p w14:paraId="00BC5A5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4E388E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B43D9C"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9C4FF9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E.2</w:t>
            </w:r>
          </w:p>
        </w:tc>
        <w:tc>
          <w:tcPr>
            <w:tcW w:w="2295" w:type="dxa"/>
            <w:tcBorders>
              <w:top w:val="nil"/>
              <w:left w:val="nil"/>
              <w:bottom w:val="single" w:sz="4" w:space="0" w:color="auto"/>
              <w:right w:val="single" w:sz="4" w:space="0" w:color="auto"/>
            </w:tcBorders>
            <w:shd w:val="clear" w:color="auto" w:fill="auto"/>
            <w:vAlign w:val="center"/>
            <w:hideMark/>
          </w:tcPr>
          <w:p w14:paraId="658EE5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Podpora</w:t>
            </w:r>
          </w:p>
        </w:tc>
        <w:tc>
          <w:tcPr>
            <w:tcW w:w="2845" w:type="dxa"/>
            <w:tcBorders>
              <w:top w:val="nil"/>
              <w:left w:val="nil"/>
              <w:bottom w:val="single" w:sz="4" w:space="0" w:color="auto"/>
              <w:right w:val="single" w:sz="4" w:space="0" w:color="auto"/>
            </w:tcBorders>
            <w:shd w:val="clear" w:color="auto" w:fill="auto"/>
            <w:vAlign w:val="center"/>
            <w:hideMark/>
          </w:tcPr>
          <w:p w14:paraId="3613CDE8" w14:textId="06661E26"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podporována moderními webovými prohlížeči.</w:t>
            </w:r>
          </w:p>
        </w:tc>
        <w:tc>
          <w:tcPr>
            <w:tcW w:w="871" w:type="dxa"/>
            <w:tcBorders>
              <w:top w:val="nil"/>
              <w:left w:val="nil"/>
              <w:bottom w:val="single" w:sz="4" w:space="0" w:color="auto"/>
              <w:right w:val="single" w:sz="4" w:space="0" w:color="auto"/>
            </w:tcBorders>
            <w:shd w:val="clear" w:color="auto" w:fill="auto"/>
            <w:vAlign w:val="center"/>
            <w:hideMark/>
          </w:tcPr>
          <w:p w14:paraId="30CF1998"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15ADAB"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4DFD3289"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3AC3DE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E.3</w:t>
            </w:r>
          </w:p>
        </w:tc>
        <w:tc>
          <w:tcPr>
            <w:tcW w:w="2295" w:type="dxa"/>
            <w:tcBorders>
              <w:top w:val="nil"/>
              <w:left w:val="nil"/>
              <w:bottom w:val="single" w:sz="4" w:space="0" w:color="auto"/>
              <w:right w:val="single" w:sz="4" w:space="0" w:color="auto"/>
            </w:tcBorders>
            <w:shd w:val="clear" w:color="auto" w:fill="auto"/>
            <w:vAlign w:val="center"/>
            <w:hideMark/>
          </w:tcPr>
          <w:p w14:paraId="01CF6B3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Dostupnost</w:t>
            </w:r>
          </w:p>
        </w:tc>
        <w:tc>
          <w:tcPr>
            <w:tcW w:w="2845" w:type="dxa"/>
            <w:tcBorders>
              <w:top w:val="nil"/>
              <w:left w:val="nil"/>
              <w:bottom w:val="single" w:sz="4" w:space="0" w:color="auto"/>
              <w:right w:val="single" w:sz="4" w:space="0" w:color="auto"/>
            </w:tcBorders>
            <w:shd w:val="clear" w:color="auto" w:fill="auto"/>
            <w:vAlign w:val="center"/>
            <w:hideMark/>
          </w:tcPr>
          <w:p w14:paraId="0D4FC09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dostupná 99% času.</w:t>
            </w:r>
          </w:p>
        </w:tc>
        <w:tc>
          <w:tcPr>
            <w:tcW w:w="871" w:type="dxa"/>
            <w:tcBorders>
              <w:top w:val="nil"/>
              <w:left w:val="nil"/>
              <w:bottom w:val="single" w:sz="4" w:space="0" w:color="auto"/>
              <w:right w:val="single" w:sz="4" w:space="0" w:color="auto"/>
            </w:tcBorders>
            <w:shd w:val="clear" w:color="auto" w:fill="auto"/>
            <w:vAlign w:val="center"/>
            <w:hideMark/>
          </w:tcPr>
          <w:p w14:paraId="479D3F5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7695056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39D3ADA4"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5887D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E.4</w:t>
            </w:r>
          </w:p>
        </w:tc>
        <w:tc>
          <w:tcPr>
            <w:tcW w:w="2295" w:type="dxa"/>
            <w:tcBorders>
              <w:top w:val="nil"/>
              <w:left w:val="nil"/>
              <w:bottom w:val="single" w:sz="4" w:space="0" w:color="auto"/>
              <w:right w:val="single" w:sz="4" w:space="0" w:color="auto"/>
            </w:tcBorders>
            <w:shd w:val="clear" w:color="auto" w:fill="auto"/>
            <w:vAlign w:val="center"/>
            <w:hideMark/>
          </w:tcPr>
          <w:p w14:paraId="604FC92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Otevřenost</w:t>
            </w:r>
          </w:p>
        </w:tc>
        <w:tc>
          <w:tcPr>
            <w:tcW w:w="2845" w:type="dxa"/>
            <w:tcBorders>
              <w:top w:val="nil"/>
              <w:left w:val="nil"/>
              <w:bottom w:val="single" w:sz="4" w:space="0" w:color="auto"/>
              <w:right w:val="single" w:sz="4" w:space="0" w:color="auto"/>
            </w:tcBorders>
            <w:shd w:val="clear" w:color="auto" w:fill="auto"/>
            <w:vAlign w:val="center"/>
            <w:hideMark/>
          </w:tcPr>
          <w:p w14:paraId="6FE43A7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open-source a měla by využívat open-source technologie.</w:t>
            </w:r>
          </w:p>
        </w:tc>
        <w:tc>
          <w:tcPr>
            <w:tcW w:w="871" w:type="dxa"/>
            <w:tcBorders>
              <w:top w:val="nil"/>
              <w:left w:val="nil"/>
              <w:bottom w:val="single" w:sz="4" w:space="0" w:color="auto"/>
              <w:right w:val="single" w:sz="4" w:space="0" w:color="auto"/>
            </w:tcBorders>
            <w:shd w:val="clear" w:color="auto" w:fill="auto"/>
            <w:vAlign w:val="center"/>
            <w:hideMark/>
          </w:tcPr>
          <w:p w14:paraId="21A4305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32DF412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61116285"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8B94E1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E.5</w:t>
            </w:r>
          </w:p>
        </w:tc>
        <w:tc>
          <w:tcPr>
            <w:tcW w:w="2295" w:type="dxa"/>
            <w:tcBorders>
              <w:top w:val="nil"/>
              <w:left w:val="nil"/>
              <w:bottom w:val="single" w:sz="4" w:space="0" w:color="auto"/>
              <w:right w:val="single" w:sz="4" w:space="0" w:color="auto"/>
            </w:tcBorders>
            <w:shd w:val="clear" w:color="auto" w:fill="auto"/>
            <w:vAlign w:val="center"/>
            <w:hideMark/>
          </w:tcPr>
          <w:p w14:paraId="47F47B5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Dokumentace</w:t>
            </w:r>
          </w:p>
        </w:tc>
        <w:tc>
          <w:tcPr>
            <w:tcW w:w="2845" w:type="dxa"/>
            <w:tcBorders>
              <w:top w:val="nil"/>
              <w:left w:val="nil"/>
              <w:bottom w:val="single" w:sz="4" w:space="0" w:color="auto"/>
              <w:right w:val="single" w:sz="4" w:space="0" w:color="auto"/>
            </w:tcBorders>
            <w:shd w:val="clear" w:color="auto" w:fill="auto"/>
            <w:vAlign w:val="center"/>
            <w:hideMark/>
          </w:tcPr>
          <w:p w14:paraId="092D06B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poskytovat příslušnou dokumentaci. </w:t>
            </w:r>
          </w:p>
        </w:tc>
        <w:tc>
          <w:tcPr>
            <w:tcW w:w="871" w:type="dxa"/>
            <w:tcBorders>
              <w:top w:val="nil"/>
              <w:left w:val="nil"/>
              <w:bottom w:val="single" w:sz="4" w:space="0" w:color="auto"/>
              <w:right w:val="single" w:sz="4" w:space="0" w:color="auto"/>
            </w:tcBorders>
            <w:shd w:val="clear" w:color="auto" w:fill="auto"/>
            <w:vAlign w:val="center"/>
            <w:hideMark/>
          </w:tcPr>
          <w:p w14:paraId="1F68286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79E1A8B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7BA2327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72FD687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E.6</w:t>
            </w:r>
          </w:p>
        </w:tc>
        <w:tc>
          <w:tcPr>
            <w:tcW w:w="2295" w:type="dxa"/>
            <w:tcBorders>
              <w:top w:val="nil"/>
              <w:left w:val="nil"/>
              <w:bottom w:val="single" w:sz="4" w:space="0" w:color="auto"/>
              <w:right w:val="single" w:sz="4" w:space="0" w:color="auto"/>
            </w:tcBorders>
            <w:shd w:val="clear" w:color="auto" w:fill="auto"/>
            <w:vAlign w:val="center"/>
            <w:hideMark/>
          </w:tcPr>
          <w:p w14:paraId="7E9CDF56"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Responzivita</w:t>
            </w:r>
          </w:p>
        </w:tc>
        <w:tc>
          <w:tcPr>
            <w:tcW w:w="2845" w:type="dxa"/>
            <w:tcBorders>
              <w:top w:val="nil"/>
              <w:left w:val="nil"/>
              <w:bottom w:val="single" w:sz="4" w:space="0" w:color="auto"/>
              <w:right w:val="single" w:sz="4" w:space="0" w:color="auto"/>
            </w:tcBorders>
            <w:shd w:val="clear" w:color="auto" w:fill="auto"/>
            <w:vAlign w:val="center"/>
            <w:hideMark/>
          </w:tcPr>
          <w:p w14:paraId="6330E53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přístupná a použitelná z různých zařízení (HMD, mobil, desktop).</w:t>
            </w:r>
          </w:p>
        </w:tc>
        <w:tc>
          <w:tcPr>
            <w:tcW w:w="871" w:type="dxa"/>
            <w:tcBorders>
              <w:top w:val="nil"/>
              <w:left w:val="nil"/>
              <w:bottom w:val="single" w:sz="4" w:space="0" w:color="auto"/>
              <w:right w:val="single" w:sz="4" w:space="0" w:color="auto"/>
            </w:tcBorders>
            <w:shd w:val="clear" w:color="auto" w:fill="auto"/>
            <w:vAlign w:val="center"/>
            <w:hideMark/>
          </w:tcPr>
          <w:p w14:paraId="65D7773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1605E801"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D8A889"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772A1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E.7</w:t>
            </w:r>
          </w:p>
        </w:tc>
        <w:tc>
          <w:tcPr>
            <w:tcW w:w="2295" w:type="dxa"/>
            <w:tcBorders>
              <w:top w:val="nil"/>
              <w:left w:val="nil"/>
              <w:bottom w:val="single" w:sz="4" w:space="0" w:color="auto"/>
              <w:right w:val="single" w:sz="4" w:space="0" w:color="auto"/>
            </w:tcBorders>
            <w:shd w:val="clear" w:color="auto" w:fill="auto"/>
            <w:vAlign w:val="center"/>
            <w:hideMark/>
          </w:tcPr>
          <w:p w14:paraId="2E95AD6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Výkon</w:t>
            </w:r>
          </w:p>
        </w:tc>
        <w:tc>
          <w:tcPr>
            <w:tcW w:w="2845" w:type="dxa"/>
            <w:tcBorders>
              <w:top w:val="nil"/>
              <w:left w:val="nil"/>
              <w:bottom w:val="single" w:sz="4" w:space="0" w:color="auto"/>
              <w:right w:val="single" w:sz="4" w:space="0" w:color="auto"/>
            </w:tcBorders>
            <w:shd w:val="clear" w:color="auto" w:fill="auto"/>
            <w:vAlign w:val="center"/>
            <w:hideMark/>
          </w:tcPr>
          <w:p w14:paraId="3F2A69D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na cílových zařízení neměla vykazovat nižší průměrné hodnoty FPS nežli 50.</w:t>
            </w:r>
          </w:p>
        </w:tc>
        <w:tc>
          <w:tcPr>
            <w:tcW w:w="871" w:type="dxa"/>
            <w:tcBorders>
              <w:top w:val="nil"/>
              <w:left w:val="nil"/>
              <w:bottom w:val="single" w:sz="4" w:space="0" w:color="auto"/>
              <w:right w:val="single" w:sz="4" w:space="0" w:color="auto"/>
            </w:tcBorders>
            <w:shd w:val="clear" w:color="auto" w:fill="auto"/>
            <w:vAlign w:val="center"/>
            <w:hideMark/>
          </w:tcPr>
          <w:p w14:paraId="592A342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31F3247" w14:textId="27B3ADA6" w:rsidR="00375E67" w:rsidRPr="00375E67" w:rsidRDefault="00070FA6" w:rsidP="00375E67">
            <w:pPr>
              <w:spacing w:after="0" w:line="240" w:lineRule="auto"/>
              <w:jc w:val="center"/>
              <w:rPr>
                <w:rFonts w:eastAsia="Times New Roman" w:cs="Calibri"/>
                <w:color w:val="000000"/>
                <w:sz w:val="18"/>
                <w:szCs w:val="18"/>
              </w:rPr>
            </w:pPr>
            <w:r>
              <w:rPr>
                <w:rFonts w:eastAsia="Times New Roman" w:cs="Calibri"/>
                <w:color w:val="000000"/>
                <w:sz w:val="18"/>
                <w:szCs w:val="18"/>
              </w:rPr>
              <w:t>P</w:t>
            </w:r>
            <w:r w:rsidR="00375E67" w:rsidRPr="00375E67">
              <w:rPr>
                <w:rFonts w:eastAsia="Times New Roman" w:cs="Calibri"/>
                <w:color w:val="000000"/>
                <w:sz w:val="18"/>
                <w:szCs w:val="18"/>
              </w:rPr>
              <w:t>I</w:t>
            </w:r>
          </w:p>
        </w:tc>
      </w:tr>
    </w:tbl>
    <w:p w14:paraId="024F8592" w14:textId="77777777" w:rsidR="00375E67" w:rsidRDefault="00375E67" w:rsidP="00375E67"/>
    <w:p w14:paraId="3F90E440" w14:textId="2C669BB3" w:rsidR="00375E67" w:rsidRDefault="00375E67" w:rsidP="00375E67">
      <w:r w:rsidRPr="00375E67">
        <w:rPr>
          <w:b/>
          <w:bCs/>
        </w:rPr>
        <w:t>E.1</w:t>
      </w:r>
      <w:r>
        <w:rPr>
          <w:b/>
          <w:bCs/>
        </w:rPr>
        <w:t xml:space="preserve">, E.2 </w:t>
      </w:r>
      <w:r>
        <w:t xml:space="preserve">– Aplikace je </w:t>
      </w:r>
      <w:r w:rsidR="00070FA6">
        <w:t>publikována</w:t>
      </w:r>
      <w:r>
        <w:t xml:space="preserve"> v prostředí </w:t>
      </w:r>
      <w:proofErr w:type="spellStart"/>
      <w:r>
        <w:t>Gitlab</w:t>
      </w:r>
      <w:proofErr w:type="spellEnd"/>
      <w:r>
        <w:t xml:space="preserve"> </w:t>
      </w:r>
      <w:proofErr w:type="spellStart"/>
      <w:r>
        <w:t>Pages</w:t>
      </w:r>
      <w:proofErr w:type="spellEnd"/>
      <w:r>
        <w:t>. Jedná se o bezplatnou možnost publikace webové aplikace přímo z </w:t>
      </w:r>
      <w:proofErr w:type="spellStart"/>
      <w:r>
        <w:t>GitLab</w:t>
      </w:r>
      <w:proofErr w:type="spellEnd"/>
      <w:r>
        <w:t xml:space="preserve"> repositáře (viz. kap.</w:t>
      </w:r>
      <w:r w:rsidR="00070FA6">
        <w:t xml:space="preserve"> </w:t>
      </w:r>
      <w:r w:rsidR="00070FA6">
        <w:fldChar w:fldCharType="begin"/>
      </w:r>
      <w:r w:rsidR="00070FA6">
        <w:instrText xml:space="preserve"> REF _Ref155016520 \w \h </w:instrText>
      </w:r>
      <w:r w:rsidR="00070FA6">
        <w:fldChar w:fldCharType="separate"/>
      </w:r>
      <w:r w:rsidR="00823192">
        <w:t>5.3.3</w:t>
      </w:r>
      <w:r w:rsidR="00070FA6">
        <w:fldChar w:fldCharType="end"/>
      </w:r>
      <w:r w:rsidR="00070FA6">
        <w:t xml:space="preserve"> </w:t>
      </w:r>
      <w:r w:rsidR="00070FA6">
        <w:fldChar w:fldCharType="begin"/>
      </w:r>
      <w:r w:rsidR="00070FA6">
        <w:instrText xml:space="preserve"> REF _Ref155016520 \h </w:instrText>
      </w:r>
      <w:r w:rsidR="00070FA6">
        <w:fldChar w:fldCharType="separate"/>
      </w:r>
      <w:r w:rsidR="00823192">
        <w:t>CI / CD</w:t>
      </w:r>
      <w:r w:rsidR="00070FA6">
        <w:fldChar w:fldCharType="end"/>
      </w:r>
      <w:r>
        <w:t xml:space="preserve">). Aplikace je tedy dostupná z libovolného </w:t>
      </w:r>
      <w:r w:rsidR="00070FA6">
        <w:t>prohlížeče</w:t>
      </w:r>
      <w:r>
        <w:t>, který podporuje potřebné API</w:t>
      </w:r>
      <w:r w:rsidR="00070FA6">
        <w:t>.</w:t>
      </w:r>
      <w:r>
        <w:t xml:space="preserve"> </w:t>
      </w:r>
    </w:p>
    <w:p w14:paraId="14FE3B73" w14:textId="34B2B720" w:rsidR="00375E67" w:rsidRPr="00375E67" w:rsidRDefault="00375E67" w:rsidP="00375E67">
      <w:pPr>
        <w:pStyle w:val="Normlnprvnodsazen"/>
        <w:ind w:firstLine="0"/>
        <w:rPr>
          <w:lang w:eastAsia="en-US"/>
        </w:rPr>
      </w:pPr>
      <w:r w:rsidRPr="00375E67">
        <w:rPr>
          <w:b/>
          <w:bCs/>
          <w:lang w:eastAsia="en-US"/>
        </w:rPr>
        <w:t>E.3</w:t>
      </w:r>
      <w:r>
        <w:rPr>
          <w:lang w:eastAsia="en-US"/>
        </w:rPr>
        <w:t xml:space="preserve"> – </w:t>
      </w:r>
      <w:r w:rsidRPr="007406A3">
        <w:t xml:space="preserve">Dostupnost aplikace je těžké změřit, toto kritérium je definováno stabilitou serverů platformy </w:t>
      </w:r>
      <w:proofErr w:type="spellStart"/>
      <w:r w:rsidRPr="007406A3">
        <w:t>GitLab</w:t>
      </w:r>
      <w:proofErr w:type="spellEnd"/>
      <w:r w:rsidRPr="007406A3">
        <w:t>.</w:t>
      </w:r>
      <w:r>
        <w:rPr>
          <w:lang w:eastAsia="en-US"/>
        </w:rPr>
        <w:t xml:space="preserve"> </w:t>
      </w:r>
    </w:p>
    <w:p w14:paraId="27DD9C90" w14:textId="3E24FA22" w:rsidR="00375E67" w:rsidRDefault="00375E67" w:rsidP="003150D4">
      <w:pPr>
        <w:pStyle w:val="Malnadpis"/>
        <w:rPr>
          <w:b w:val="0"/>
          <w:bCs/>
        </w:rPr>
      </w:pPr>
      <w:r>
        <w:t xml:space="preserve">E.4 </w:t>
      </w:r>
      <w:r>
        <w:rPr>
          <w:b w:val="0"/>
          <w:bCs/>
        </w:rPr>
        <w:t xml:space="preserve">– Tento </w:t>
      </w:r>
      <w:r w:rsidR="00070FA6">
        <w:rPr>
          <w:b w:val="0"/>
          <w:bCs/>
        </w:rPr>
        <w:t>požadavek</w:t>
      </w:r>
      <w:r>
        <w:rPr>
          <w:b w:val="0"/>
          <w:bCs/>
        </w:rPr>
        <w:t xml:space="preserve"> nebyl naplněn zcela, jelikož Wonderland engine je </w:t>
      </w:r>
      <w:proofErr w:type="spellStart"/>
      <w:r w:rsidRPr="00375E67">
        <w:rPr>
          <w:b w:val="0"/>
          <w:bCs/>
          <w:i/>
          <w:iCs/>
        </w:rPr>
        <w:t>closed</w:t>
      </w:r>
      <w:proofErr w:type="spellEnd"/>
      <w:r w:rsidRPr="00375E67">
        <w:rPr>
          <w:b w:val="0"/>
          <w:bCs/>
          <w:i/>
          <w:iCs/>
        </w:rPr>
        <w:t xml:space="preserve"> source</w:t>
      </w:r>
      <w:r>
        <w:rPr>
          <w:b w:val="0"/>
          <w:bCs/>
        </w:rPr>
        <w:t xml:space="preserve"> řešení. Zobrazovaná data jsou vytvořena skrze striktně proprietární licencovaný software (</w:t>
      </w:r>
      <w:proofErr w:type="spellStart"/>
      <w:r>
        <w:rPr>
          <w:b w:val="0"/>
          <w:bCs/>
        </w:rPr>
        <w:t>ArcGIS</w:t>
      </w:r>
      <w:proofErr w:type="spellEnd"/>
      <w:r>
        <w:rPr>
          <w:b w:val="0"/>
          <w:bCs/>
        </w:rPr>
        <w:t xml:space="preserve"> Pro, City Engine). Požadavek je možné považovat za částečně naplněný, jelikož Wonderland engine je možné využívat bez licence pro nekomerční účely</w:t>
      </w:r>
      <w:r w:rsidR="00070FA6">
        <w:rPr>
          <w:b w:val="0"/>
          <w:bCs/>
        </w:rPr>
        <w:t>.</w:t>
      </w:r>
    </w:p>
    <w:p w14:paraId="5628476F" w14:textId="61008F2B" w:rsidR="00B44C84" w:rsidRDefault="00B44C84" w:rsidP="003150D4">
      <w:pPr>
        <w:pStyle w:val="Malnadpis"/>
        <w:rPr>
          <w:b w:val="0"/>
          <w:bCs/>
        </w:rPr>
      </w:pPr>
      <w:r w:rsidRPr="00B44C84">
        <w:t>E.5</w:t>
      </w:r>
      <w:r>
        <w:rPr>
          <w:b w:val="0"/>
          <w:bCs/>
        </w:rPr>
        <w:t xml:space="preserve"> – Dokumentací aplikace je tento text.</w:t>
      </w:r>
    </w:p>
    <w:p w14:paraId="5B6C99B1" w14:textId="683968A6" w:rsidR="00B44C84" w:rsidRDefault="00B44C84" w:rsidP="00B44C84">
      <w:pPr>
        <w:pStyle w:val="Malnadpis"/>
        <w:rPr>
          <w:b w:val="0"/>
          <w:bCs/>
        </w:rPr>
      </w:pPr>
      <w:r w:rsidRPr="00B44C84">
        <w:t>E.6</w:t>
      </w:r>
      <w:r>
        <w:rPr>
          <w:b w:val="0"/>
          <w:bCs/>
        </w:rPr>
        <w:t xml:space="preserve"> – Aplikace byla vyvinuta tak aby bylo možné její plné použití v HMD zařízení s 6DOF ovladači, na tradičním obrazovce s klávesnicí a myší a na mobilním zařízení. V HMD je uživatel schopen se pohybovat pomocí joysticků, popř. pohybu v lokálním prostoru. V případě desktopu je pohyb realizován </w:t>
      </w:r>
      <w:r w:rsidRPr="00070FA6">
        <w:rPr>
          <w:b w:val="0"/>
          <w:bCs/>
        </w:rPr>
        <w:t>pomocí kláves WSAD a kurzorem myši. Na mobilním zařízení je pohyb realizován pomocí virtuálních joysticků.</w:t>
      </w:r>
      <w:r>
        <w:rPr>
          <w:b w:val="0"/>
          <w:bCs/>
        </w:rPr>
        <w:t xml:space="preserve"> </w:t>
      </w:r>
    </w:p>
    <w:p w14:paraId="26208CF8" w14:textId="7CF5ED0F" w:rsidR="00B44C84" w:rsidRPr="000E1EDA" w:rsidRDefault="00B44C84" w:rsidP="000E1EDA">
      <w:pPr>
        <w:rPr>
          <w:lang w:val="en-US"/>
        </w:rPr>
      </w:pPr>
      <w:r w:rsidRPr="007406A3">
        <w:rPr>
          <w:b/>
          <w:bCs/>
          <w:lang w:val="en-US"/>
        </w:rPr>
        <w:t>E.7</w:t>
      </w:r>
      <w:r>
        <w:rPr>
          <w:b/>
          <w:bCs/>
          <w:lang w:val="en-US"/>
        </w:rPr>
        <w:t xml:space="preserve"> –</w:t>
      </w:r>
      <w:r w:rsidR="00070FA6">
        <w:t xml:space="preserve"> Aplikace zobrazuje velké </w:t>
      </w:r>
      <w:r w:rsidRPr="000E1EDA">
        <w:t>množství dat a to jak geometrických (vyšší statisíce trojúhelníků) tak rastrových (3x textura o rozlišení 4096x4096) bylo nutné vynechat dynamické osvětlení (simulaci stínů) a minimalizovat počet světel na 2.</w:t>
      </w:r>
      <w:r w:rsidR="000F6B1C">
        <w:t xml:space="preserve"> Tvorba statického osvětlení pomocí zapékání byla otestována. Tuto metodu však nebylo možné použít, jelikož data budov nemají vhodnou geometrii</w:t>
      </w:r>
      <w:r w:rsidR="00070FA6">
        <w:t>. Výkon aplikace na hlavní cílové platformě (</w:t>
      </w:r>
      <w:proofErr w:type="spellStart"/>
      <w:r w:rsidR="00070FA6">
        <w:t>Oculus</w:t>
      </w:r>
      <w:proofErr w:type="spellEnd"/>
      <w:r w:rsidR="00070FA6">
        <w:t xml:space="preserve"> </w:t>
      </w:r>
      <w:proofErr w:type="spellStart"/>
      <w:r w:rsidR="00070FA6">
        <w:t>Quest</w:t>
      </w:r>
      <w:proofErr w:type="spellEnd"/>
      <w:r w:rsidR="00070FA6">
        <w:t xml:space="preserve"> 2) neklesl pod 40 FPS.</w:t>
      </w:r>
    </w:p>
    <w:p w14:paraId="62994ABA" w14:textId="5B155D6A" w:rsidR="00414E1F" w:rsidRDefault="006244E9" w:rsidP="006244E9">
      <w:pPr>
        <w:pStyle w:val="Heading3"/>
      </w:pPr>
      <w:bookmarkStart w:id="168" w:name="_Ref155016520"/>
      <w:bookmarkStart w:id="169" w:name="_Toc155046839"/>
      <w:r>
        <w:t>CI / CD</w:t>
      </w:r>
      <w:bookmarkEnd w:id="168"/>
      <w:bookmarkEnd w:id="169"/>
    </w:p>
    <w:p w14:paraId="6AADA4FE" w14:textId="5A1C9487" w:rsidR="00D35D07" w:rsidRDefault="00D35D07" w:rsidP="00D35D07">
      <w:r>
        <w:t xml:space="preserve">Jak bylo naznačeno v kap. Vývojářské nástroje, proces CI/CD hraje klíčovou roli při vývoji VR aplikace na webu. Tento proces umožňuje průběžnou integraci změn a automatické nasazování webové aplikace, která je následně dostupná prostřednictvím URL. V případě tradičních </w:t>
      </w:r>
      <w:r>
        <w:lastRenderedPageBreak/>
        <w:t xml:space="preserve">webových aplikací, jako jsou HTML, JS a CSS, lze tento proces relativně jednoduše nastavit na platformách jako GitHub nebo </w:t>
      </w:r>
      <w:proofErr w:type="spellStart"/>
      <w:r>
        <w:t>GitLab</w:t>
      </w:r>
      <w:proofErr w:type="spellEnd"/>
      <w:r>
        <w:t xml:space="preserve">, což usnadňuje testování a vývoj. Příklady takových aplikací mohou zahrnovat testovací aplikace pro </w:t>
      </w:r>
      <w:proofErr w:type="spellStart"/>
      <w:r>
        <w:t>Aframe</w:t>
      </w:r>
      <w:proofErr w:type="spellEnd"/>
      <w:r>
        <w:t>, Three.js a podobně (viz.</w:t>
      </w:r>
      <w:r w:rsidR="001C5E4B">
        <w:t xml:space="preserve"> </w:t>
      </w:r>
      <w:r w:rsidR="001C5E4B">
        <w:fldChar w:fldCharType="begin"/>
      </w:r>
      <w:r w:rsidR="001C5E4B">
        <w:instrText xml:space="preserve"> REF _Ref155044453 \h </w:instrText>
      </w:r>
      <w:r w:rsidR="001C5E4B">
        <w:fldChar w:fldCharType="separate"/>
      </w:r>
      <w:r w:rsidR="00823192">
        <w:t xml:space="preserve">Tab. </w:t>
      </w:r>
      <w:r w:rsidR="00823192">
        <w:rPr>
          <w:noProof/>
        </w:rPr>
        <w:t>8</w:t>
      </w:r>
      <w:r w:rsidR="001C5E4B">
        <w:fldChar w:fldCharType="end"/>
      </w:r>
      <w:r>
        <w:t>).</w:t>
      </w:r>
    </w:p>
    <w:p w14:paraId="50F2CD4B" w14:textId="7E0CB662" w:rsidR="00D35D07" w:rsidRPr="00D35D07" w:rsidRDefault="00D35D07" w:rsidP="00D35D07">
      <w:pPr>
        <w:pStyle w:val="Normlnprvnodsazen"/>
      </w:pPr>
      <w:r>
        <w:t xml:space="preserve">V kontextu Wonderland aplikace </w:t>
      </w:r>
      <w:r w:rsidR="001C5E4B">
        <w:t xml:space="preserve">je proces </w:t>
      </w:r>
      <w:r>
        <w:t xml:space="preserve">složitější, neboť výsledná aplikace je binární soubor vytvořený pomocí Wonderland </w:t>
      </w:r>
      <w:proofErr w:type="spellStart"/>
      <w:r>
        <w:t>enginu</w:t>
      </w:r>
      <w:proofErr w:type="spellEnd"/>
      <w:r>
        <w:t xml:space="preserve">. Z tohoto důvodu byly vytvořeny vlastní CI instrukce ve formátu </w:t>
      </w:r>
      <w:r w:rsidR="001C5E4B">
        <w:t>YML</w:t>
      </w:r>
      <w:r>
        <w:t xml:space="preserve">, který obsahuje specifické kroky pro vykonání na zvolené CI/CD platformě. Tyto instrukce jsou implementovány v přiloženém skriptu </w:t>
      </w:r>
      <w:r w:rsidRPr="001C5E4B">
        <w:t xml:space="preserve">(viz. Příloha </w:t>
      </w:r>
      <w:r w:rsidR="001C5E4B" w:rsidRPr="001C5E4B">
        <w:t>č. 3</w:t>
      </w:r>
      <w:r w:rsidRPr="001C5E4B">
        <w:t>).</w:t>
      </w:r>
      <w:r>
        <w:t xml:space="preserve"> </w:t>
      </w:r>
      <w:r w:rsidR="001C5E4B">
        <w:t xml:space="preserve">Proces funguje tak, že </w:t>
      </w:r>
      <w:r>
        <w:t>při každé změně obsahu vzdáleného repositáře Wonderland engine</w:t>
      </w:r>
      <w:r w:rsidR="001C5E4B">
        <w:t xml:space="preserve"> </w:t>
      </w:r>
      <w:r>
        <w:t xml:space="preserve">automaticky vystaví novou binární verzi aplikace a tuto verzi následně publikuje. Přiložený skript je specifický pro platformu </w:t>
      </w:r>
      <w:proofErr w:type="spellStart"/>
      <w:r>
        <w:t>GitLab</w:t>
      </w:r>
      <w:proofErr w:type="spellEnd"/>
      <w:r>
        <w:t xml:space="preserve">, každopádně GitHub poskytuje obdobnou funkcionalitu skrze </w:t>
      </w:r>
      <w:r w:rsidRPr="00D35D07">
        <w:rPr>
          <w:i/>
          <w:iCs/>
        </w:rPr>
        <w:t xml:space="preserve">GitHub </w:t>
      </w:r>
      <w:proofErr w:type="spellStart"/>
      <w:r w:rsidRPr="00D35D07">
        <w:rPr>
          <w:i/>
          <w:iCs/>
        </w:rPr>
        <w:t>Actions</w:t>
      </w:r>
      <w:proofErr w:type="spellEnd"/>
      <w:r>
        <w:t>.</w:t>
      </w:r>
    </w:p>
    <w:p w14:paraId="01F52B73" w14:textId="12B03578" w:rsidR="00A479E6" w:rsidRDefault="003C505D" w:rsidP="00CD7C12">
      <w:pPr>
        <w:pStyle w:val="Heading1"/>
      </w:pPr>
      <w:bookmarkStart w:id="170" w:name="_Toc155046840"/>
      <w:r w:rsidRPr="001F6849">
        <w:lastRenderedPageBreak/>
        <w:t>U</w:t>
      </w:r>
      <w:r w:rsidR="00A479E6" w:rsidRPr="001F6849">
        <w:t>ŽIVATELSKÉ TESTOVÁNÍ</w:t>
      </w:r>
      <w:bookmarkEnd w:id="170"/>
    </w:p>
    <w:p w14:paraId="57C0C6C8" w14:textId="73B36DDB" w:rsidR="005F6E55" w:rsidRDefault="003D7BB1" w:rsidP="005F6E55">
      <w:pPr>
        <w:rPr>
          <w:lang w:eastAsia="cs-CZ"/>
        </w:rPr>
      </w:pPr>
      <w:r>
        <w:rPr>
          <w:lang w:val="en-US" w:eastAsia="cs-CZ"/>
        </w:rPr>
        <w:t xml:space="preserve">Za </w:t>
      </w:r>
      <w:r>
        <w:rPr>
          <w:lang w:eastAsia="cs-CZ"/>
        </w:rPr>
        <w:t xml:space="preserve">účelem zhodnocení aplikace bylo provedeno uživatelské testování. </w:t>
      </w:r>
      <w:r w:rsidR="005F6E55">
        <w:rPr>
          <w:lang w:eastAsia="cs-CZ"/>
        </w:rPr>
        <w:t xml:space="preserve">Testování bylo zaměřeno primárně na použitelnost aplikace. Testování bylo inspirováno obecným přístupem k testování </w:t>
      </w:r>
      <w:r w:rsidR="00032675">
        <w:rPr>
          <w:lang w:eastAsia="cs-CZ"/>
        </w:rPr>
        <w:t>použitelnosti,</w:t>
      </w:r>
      <w:r w:rsidR="005F6E55">
        <w:rPr>
          <w:lang w:eastAsia="cs-CZ"/>
        </w:rPr>
        <w:t xml:space="preserve"> a to dělením na testování správnosti / chybovosti</w:t>
      </w:r>
      <w:r w:rsidR="00860239">
        <w:rPr>
          <w:lang w:eastAsia="cs-CZ"/>
        </w:rPr>
        <w:t xml:space="preserve"> (</w:t>
      </w:r>
      <w:proofErr w:type="spellStart"/>
      <w:r w:rsidR="00860239" w:rsidRPr="00860239">
        <w:rPr>
          <w:i/>
          <w:iCs/>
        </w:rPr>
        <w:t>effectiveness</w:t>
      </w:r>
      <w:proofErr w:type="spellEnd"/>
      <w:r w:rsidR="00860239">
        <w:rPr>
          <w:lang w:eastAsia="cs-CZ"/>
        </w:rPr>
        <w:t>)</w:t>
      </w:r>
      <w:r w:rsidR="001C5E4B">
        <w:rPr>
          <w:lang w:eastAsia="cs-CZ"/>
        </w:rPr>
        <w:t xml:space="preserve">, </w:t>
      </w:r>
      <w:r w:rsidR="005F6E55">
        <w:rPr>
          <w:lang w:eastAsia="cs-CZ"/>
        </w:rPr>
        <w:t xml:space="preserve">rychlosti vypracování </w:t>
      </w:r>
      <w:r w:rsidR="00860239">
        <w:rPr>
          <w:lang w:eastAsia="cs-CZ"/>
        </w:rPr>
        <w:t>(</w:t>
      </w:r>
      <w:proofErr w:type="spellStart"/>
      <w:r w:rsidR="00860239" w:rsidRPr="00860239">
        <w:rPr>
          <w:i/>
          <w:iCs/>
        </w:rPr>
        <w:t>efficiency</w:t>
      </w:r>
      <w:proofErr w:type="spellEnd"/>
      <w:r w:rsidR="00860239">
        <w:rPr>
          <w:lang w:eastAsia="cs-CZ"/>
        </w:rPr>
        <w:t>)</w:t>
      </w:r>
      <w:r w:rsidR="001C5E4B">
        <w:rPr>
          <w:lang w:eastAsia="cs-CZ"/>
        </w:rPr>
        <w:t xml:space="preserve"> a </w:t>
      </w:r>
      <w:r w:rsidR="005F6E55">
        <w:rPr>
          <w:lang w:eastAsia="cs-CZ"/>
        </w:rPr>
        <w:t xml:space="preserve">spokojenosti </w:t>
      </w:r>
      <w:r w:rsidR="00860239">
        <w:rPr>
          <w:lang w:eastAsia="cs-CZ"/>
        </w:rPr>
        <w:t>(</w:t>
      </w:r>
      <w:proofErr w:type="spellStart"/>
      <w:r w:rsidR="00860239" w:rsidRPr="00860239">
        <w:rPr>
          <w:i/>
          <w:iCs/>
        </w:rPr>
        <w:t>satisfaction</w:t>
      </w:r>
      <w:proofErr w:type="spellEnd"/>
      <w:r w:rsidR="001C5E4B">
        <w:t>)</w:t>
      </w:r>
      <w:r w:rsidR="005F6E55">
        <w:rPr>
          <w:lang w:eastAsia="cs-CZ"/>
        </w:rPr>
        <w:t>.</w:t>
      </w:r>
      <w:r w:rsidR="00032675">
        <w:rPr>
          <w:lang w:eastAsia="cs-CZ"/>
        </w:rPr>
        <w:t xml:space="preserve"> Druhým dělením je dělení uživatelského testování na kvalitativní a kvantitativní přístup, kdy </w:t>
      </w:r>
      <w:r w:rsidR="00405A83">
        <w:rPr>
          <w:lang w:eastAsia="cs-CZ"/>
        </w:rPr>
        <w:t>kvantitativní</w:t>
      </w:r>
      <w:r w:rsidR="00032675">
        <w:rPr>
          <w:lang w:eastAsia="cs-CZ"/>
        </w:rPr>
        <w:t xml:space="preserve"> vychází z přesných měření a kvalitativní se snaží získat subjektivní informaci od testovaného uživatele. Autoři </w:t>
      </w:r>
      <w:r w:rsidR="00032675">
        <w:rPr>
          <w:lang w:eastAsia="cs-CZ"/>
        </w:rPr>
        <w:fldChar w:fldCharType="begin"/>
      </w:r>
      <w:r w:rsidR="00032675">
        <w:rPr>
          <w:lang w:eastAsia="cs-CZ"/>
        </w:rPr>
        <w:instrText xml:space="preserve"> ADDIN ZOTERO_ITEM CSL_CITATION {"citationID":"cUHaeSeQ","properties":{"formattedCitation":"(Sterba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032675">
        <w:rPr>
          <w:lang w:eastAsia="cs-CZ"/>
        </w:rPr>
        <w:fldChar w:fldCharType="separate"/>
      </w:r>
      <w:r w:rsidR="00032675" w:rsidRPr="00032675">
        <w:t>(Sterba et al. 2015)</w:t>
      </w:r>
      <w:r w:rsidR="00032675">
        <w:rPr>
          <w:lang w:eastAsia="cs-CZ"/>
        </w:rPr>
        <w:fldChar w:fldCharType="end"/>
      </w:r>
      <w:r w:rsidR="00032675">
        <w:rPr>
          <w:lang w:eastAsia="cs-CZ"/>
        </w:rPr>
        <w:t xml:space="preserve"> tvrdí, že v uživatelském testování kartografických výstupů je možná souhra výše zmíněných dělení.</w:t>
      </w:r>
    </w:p>
    <w:p w14:paraId="5E7CCA85" w14:textId="682F2D17" w:rsidR="00860239" w:rsidRPr="00860239" w:rsidRDefault="00860239" w:rsidP="00032675">
      <w:pPr>
        <w:pStyle w:val="Normlnprvnodsazen"/>
      </w:pPr>
      <w:r>
        <w:t xml:space="preserve">Uživatelské testování nabízí řadu metod jako např. rozhovor, a/b testování, </w:t>
      </w:r>
      <w:proofErr w:type="spellStart"/>
      <w:r w:rsidRPr="00860239">
        <w:rPr>
          <w:i/>
          <w:iCs/>
        </w:rPr>
        <w:t>eye-tracking</w:t>
      </w:r>
      <w:proofErr w:type="spellEnd"/>
      <w:r>
        <w:t xml:space="preserve">, </w:t>
      </w:r>
      <w:r w:rsidRPr="00860239">
        <w:rPr>
          <w:i/>
          <w:iCs/>
        </w:rPr>
        <w:t xml:space="preserve">user </w:t>
      </w:r>
      <w:proofErr w:type="spellStart"/>
      <w:r w:rsidRPr="00860239">
        <w:rPr>
          <w:i/>
          <w:iCs/>
        </w:rPr>
        <w:t>logging</w:t>
      </w:r>
      <w:proofErr w:type="spellEnd"/>
      <w:r>
        <w:t xml:space="preserve"> aj. Metodami je nutné měřit chování uživatele v rámci aplikace, popř. v případě kartografie jejich práce s mapou. Z tohoto důvodu je nutné, aby uživatel vykonal navržený praktický úkol. Zvolenými metodami je pak možné řešit správnost, efektivitu a spokojenost. </w:t>
      </w:r>
      <w:r w:rsidR="00532E51">
        <w:t xml:space="preserve">Za účelem testování konkrétní vizualizace / aplikace se zpravidla využívá více metod. Tento přístup se pak nazývá </w:t>
      </w:r>
      <w:proofErr w:type="spellStart"/>
      <w:r w:rsidR="00532E51">
        <w:rPr>
          <w:i/>
          <w:iCs/>
        </w:rPr>
        <w:t>Mixed</w:t>
      </w:r>
      <w:proofErr w:type="spellEnd"/>
      <w:r w:rsidR="00532E51">
        <w:rPr>
          <w:i/>
          <w:iCs/>
        </w:rPr>
        <w:t xml:space="preserve"> </w:t>
      </w:r>
      <w:proofErr w:type="spellStart"/>
      <w:r w:rsidR="00532E51">
        <w:rPr>
          <w:i/>
          <w:iCs/>
        </w:rPr>
        <w:t>research</w:t>
      </w:r>
      <w:proofErr w:type="spellEnd"/>
      <w:r w:rsidR="00532E51">
        <w:rPr>
          <w:i/>
          <w:iCs/>
        </w:rPr>
        <w:t xml:space="preserve"> design.</w:t>
      </w:r>
      <w:r>
        <w:t xml:space="preserve"> Uživatelské testování </w:t>
      </w:r>
      <w:r w:rsidR="00532E51">
        <w:t xml:space="preserve">v kartografii </w:t>
      </w:r>
      <w:r>
        <w:t xml:space="preserve">je souhrou 3 hlavních komponent jimiž jsou Uživatelé, </w:t>
      </w:r>
      <w:r w:rsidR="00532E51">
        <w:t>Vizualizace a Úkoly.</w:t>
      </w:r>
      <w:r w:rsidR="00A14EB8">
        <w:t xml:space="preserve"> </w:t>
      </w:r>
      <w:r w:rsidR="00A14EB8">
        <w:fldChar w:fldCharType="begin"/>
      </w:r>
      <w:r w:rsidR="00A14EB8">
        <w:instrText xml:space="preserve"> ADDIN ZOTERO_ITEM CSL_CITATION {"citationID":"U9l9PfIZ","properties":{"formattedCitation":"(\\uc0\\u352{}a\\uc0\\u353{}inka 2013)","plainCitation":"(Šašinka 2013)","noteIndex":0},"citationItems":[{"id":2124,"uris":["http://zotero.org/groups/4599106/items/RZ2VVK2H"],"itemData":{"id":2124,"type":"thesis","language":"cze","publisher":"Masarykova univerzita, Filozofická fakulta","source":"is.muni.cz","title":"Interindividuální rozdíly v percepci prostoru a map.","URL":"https://is.muni.cz/th/gvdbz/","author":[{"family":"Šašinka","given":"Čeněk"}],"accessed":{"date-parts":[["2023",12,29]]},"issued":{"date-parts":[["2013"]]},"citation-key":"sasinkaInterindividualniRozdilyPercepci2013"}}],"schema":"https://github.com/citation-style-language/schema/raw/master/csl-citation.json"} </w:instrText>
      </w:r>
      <w:r w:rsidR="00A14EB8">
        <w:fldChar w:fldCharType="separate"/>
      </w:r>
      <w:r w:rsidR="00A14EB8" w:rsidRPr="00A14EB8">
        <w:rPr>
          <w:rFonts w:cs="Times New Roman"/>
          <w:szCs w:val="24"/>
        </w:rPr>
        <w:t>(Šašinka 2013)</w:t>
      </w:r>
      <w:r w:rsidR="00A14EB8">
        <w:fldChar w:fldCharType="end"/>
      </w:r>
    </w:p>
    <w:p w14:paraId="7366980A" w14:textId="6ADF50A4" w:rsidR="009D797E" w:rsidRDefault="009D797E" w:rsidP="009D797E">
      <w:pPr>
        <w:pStyle w:val="Heading2"/>
        <w:rPr>
          <w:lang w:val="cs-CZ"/>
        </w:rPr>
      </w:pPr>
      <w:bookmarkStart w:id="171" w:name="_Toc155046841"/>
      <w:r w:rsidRPr="009D797E">
        <w:rPr>
          <w:lang w:val="cs-CZ"/>
        </w:rPr>
        <w:t>Návrh testování</w:t>
      </w:r>
      <w:bookmarkEnd w:id="171"/>
    </w:p>
    <w:p w14:paraId="6522C3C6" w14:textId="40D8BAE1" w:rsidR="00BA4526" w:rsidRDefault="00865BF4" w:rsidP="005A7FE9">
      <w:pPr>
        <w:pStyle w:val="Normlnprvnodsazen"/>
        <w:ind w:firstLine="0"/>
        <w:rPr>
          <w:lang w:val="en-US"/>
        </w:rPr>
      </w:pPr>
      <w:r>
        <w:t xml:space="preserve">Cílem testování bylo zjištění použitelnosti aplikace a samotných vizualizací. Pro každou z vizualizací byl přiřazen úkol, který uživatel splní. </w:t>
      </w:r>
      <w:r w:rsidR="00427F5B">
        <w:t>Návrh testování byl primárně ovlivněn možnostmi vyvinuté aplikace. Jelikož v rámci aplikace nebyla implementována funkcionalita rozpoznaní vykonání úkolu a následné uložení výsledku, bylo nutné zvolit osobní asistované testování.</w:t>
      </w:r>
      <w:r w:rsidR="00752296">
        <w:t xml:space="preserve"> Zároveň nebyla při testování možnost externího monitorování chování uživatele ve VP. Testování tedy spočívalo v uživatelově </w:t>
      </w:r>
      <w:r>
        <w:t xml:space="preserve">verbální </w:t>
      </w:r>
      <w:r w:rsidR="00752296">
        <w:t xml:space="preserve">interakci s koordinátorem, kdy uživatel komunikuje svoji aktivitu v rámci prostředí (zdali vypracovává úkol, přesouvá se mezi úkoly atd.). Testování proběhlo za použití HMD </w:t>
      </w:r>
      <w:proofErr w:type="spellStart"/>
      <w:r w:rsidR="00752296">
        <w:t>Oculus</w:t>
      </w:r>
      <w:proofErr w:type="spellEnd"/>
      <w:r w:rsidR="00752296">
        <w:t xml:space="preserve"> </w:t>
      </w:r>
      <w:proofErr w:type="spellStart"/>
      <w:r w:rsidR="00752296">
        <w:t>Quest</w:t>
      </w:r>
      <w:proofErr w:type="spellEnd"/>
      <w:r w:rsidR="00752296">
        <w:t xml:space="preserve"> 2 256 GB.</w:t>
      </w:r>
      <w:r w:rsidR="009D212D">
        <w:rPr>
          <w:lang w:val="en-US"/>
        </w:rPr>
        <w:t xml:space="preserve"> </w:t>
      </w:r>
    </w:p>
    <w:p w14:paraId="4D6E4A56" w14:textId="340F4444" w:rsidR="00362434" w:rsidRPr="00362434" w:rsidRDefault="00362434" w:rsidP="00362434">
      <w:r>
        <w:t xml:space="preserve">Za účelem získání přehledu o vytvořeném návrhu uživatelského testu před hlavním testování bylo provedeno pilotní testování na 1 uživateli. </w:t>
      </w:r>
      <w:r w:rsidR="00422201">
        <w:t xml:space="preserve">Na základě zpětné vazby byly provedeny úpravy aplikace. Identifikována byla nevhodná interakce v případě U2, která byla před hlavním testováním opravena. Další úpravy byly zaměřeny především na instruktážní texty se zadáním úkolů. Identifikovány byly také potenciálně problematické situace, kdy by respondent mohl vyžadovat pomoc koordinátora. </w:t>
      </w:r>
    </w:p>
    <w:p w14:paraId="3856750E" w14:textId="634D521B" w:rsidR="00BA4526" w:rsidRPr="00BA4526" w:rsidRDefault="00BA4526" w:rsidP="00BA4526">
      <w:pPr>
        <w:pStyle w:val="Heading3"/>
      </w:pPr>
      <w:bookmarkStart w:id="172" w:name="_Toc155046842"/>
      <w:r>
        <w:t>Průběh testování</w:t>
      </w:r>
      <w:bookmarkEnd w:id="172"/>
    </w:p>
    <w:p w14:paraId="597179AB" w14:textId="05C6F9FD" w:rsidR="00BA4526" w:rsidRDefault="00BA4526" w:rsidP="00BA4526">
      <w:pPr>
        <w:pStyle w:val="Normlnprvnodsazen"/>
        <w:ind w:firstLine="0"/>
      </w:pPr>
      <w:r>
        <w:t xml:space="preserve">Průběh testování byl rozdělen do 3 částí. </w:t>
      </w:r>
    </w:p>
    <w:p w14:paraId="3265CCDA" w14:textId="65EDA6E3" w:rsidR="00BA4526" w:rsidRPr="008D37F0" w:rsidRDefault="00BA4526" w:rsidP="00BA4526">
      <w:pPr>
        <w:pStyle w:val="Normlnprvnodsazen"/>
        <w:numPr>
          <w:ilvl w:val="0"/>
          <w:numId w:val="73"/>
        </w:numPr>
      </w:pPr>
      <w:r w:rsidRPr="008D37F0">
        <w:rPr>
          <w:b/>
          <w:bCs/>
        </w:rPr>
        <w:t xml:space="preserve">Příprava </w:t>
      </w:r>
      <w:r w:rsidR="00752296" w:rsidRPr="008D37F0">
        <w:t>– Proces seznámení se s HMD, vysvětlení způsobu interakce ve VP (způsob interakce s prostředím, pohyb), instrukce pro úspěšné spuštění aplikace.</w:t>
      </w:r>
    </w:p>
    <w:p w14:paraId="4A315FBC" w14:textId="7261F2DF" w:rsidR="00BA4526" w:rsidRPr="008D37F0" w:rsidRDefault="00BA4526" w:rsidP="00BA4526">
      <w:pPr>
        <w:pStyle w:val="Normlnprvnodsazen"/>
        <w:numPr>
          <w:ilvl w:val="0"/>
          <w:numId w:val="73"/>
        </w:numPr>
      </w:pPr>
      <w:r w:rsidRPr="008D37F0">
        <w:rPr>
          <w:b/>
          <w:bCs/>
        </w:rPr>
        <w:t>Průchod VP</w:t>
      </w:r>
      <w:r w:rsidRPr="008D37F0">
        <w:t xml:space="preserve"> – </w:t>
      </w:r>
      <w:r w:rsidR="00752296" w:rsidRPr="008D37F0">
        <w:t xml:space="preserve">Vlastní průchod scénou za hlasové asistence koordinátora. </w:t>
      </w:r>
      <w:r w:rsidR="00FB32C5" w:rsidRPr="008D37F0">
        <w:t xml:space="preserve">Výsledky úkolů jsou zapisovány koordinátorem. </w:t>
      </w:r>
    </w:p>
    <w:p w14:paraId="014832EC" w14:textId="6B69A5D2" w:rsidR="00752296" w:rsidRPr="00752296" w:rsidRDefault="00752296" w:rsidP="008D37F0">
      <w:pPr>
        <w:pStyle w:val="Normlnprvnodsazen"/>
        <w:numPr>
          <w:ilvl w:val="0"/>
          <w:numId w:val="73"/>
        </w:numPr>
        <w:rPr>
          <w:b/>
          <w:bCs/>
          <w:lang w:eastAsia="en-US"/>
        </w:rPr>
      </w:pPr>
      <w:r w:rsidRPr="008D37F0">
        <w:rPr>
          <w:b/>
          <w:bCs/>
        </w:rPr>
        <w:t>Vyplnění dotazníku</w:t>
      </w:r>
      <w:r w:rsidR="00FB32C5">
        <w:rPr>
          <w:b/>
          <w:bCs/>
        </w:rPr>
        <w:t xml:space="preserve"> </w:t>
      </w:r>
      <w:r w:rsidR="00FB32C5">
        <w:t>– Uživatel vyplní dotazník.</w:t>
      </w:r>
    </w:p>
    <w:p w14:paraId="37BB8B5D" w14:textId="0DE77533" w:rsidR="008D37F0" w:rsidRPr="001C5E4B" w:rsidRDefault="00752296" w:rsidP="001C5E4B">
      <w:pPr>
        <w:pStyle w:val="Normlnprvnodsazen"/>
        <w:rPr>
          <w:lang w:val="en-US"/>
        </w:rPr>
      </w:pPr>
      <w:r>
        <w:t xml:space="preserve">V průběhu celého testování byl nahráván zvuk (interakce koordinátora a uživatele) a měřen čas vykonání </w:t>
      </w:r>
      <w:r w:rsidRPr="000F2D0F">
        <w:t>jednotlivých</w:t>
      </w:r>
      <w:r>
        <w:t xml:space="preserve"> částí Průchodu VP.</w:t>
      </w:r>
      <w:r w:rsidR="000F2D0F">
        <w:t xml:space="preserve"> </w:t>
      </w:r>
      <w:r w:rsidR="005D7955">
        <w:t>Dotazník byl sestaven z 5 částí. Úvodní identifikační část obsahující otázky na charakteristiku uživatelů (věk, vzdělání atd.). Následně 3 sekce otázek na jednotlivé úkoly</w:t>
      </w:r>
      <w:r w:rsidR="00865BF4">
        <w:t>. S</w:t>
      </w:r>
      <w:r w:rsidR="005D7955">
        <w:t>ekce zjišťující informace ohledně ovládání aplikace a poslední sekce s otevřenými otázkami</w:t>
      </w:r>
      <w:r w:rsidR="00AB0F68">
        <w:t xml:space="preserve"> pro získání osobního názoru respondenta</w:t>
      </w:r>
      <w:r w:rsidR="005D7955">
        <w:t>.</w:t>
      </w:r>
      <w:r w:rsidR="00865BF4">
        <w:t xml:space="preserve"> V dotazníku </w:t>
      </w:r>
      <w:r w:rsidR="00865BF4">
        <w:lastRenderedPageBreak/>
        <w:t xml:space="preserve">byly použity 3 typy otázek. Nejvíce bylo využito typu </w:t>
      </w:r>
      <w:proofErr w:type="spellStart"/>
      <w:r w:rsidR="00865BF4">
        <w:t>Likertovy</w:t>
      </w:r>
      <w:proofErr w:type="spellEnd"/>
      <w:r w:rsidR="00865BF4">
        <w:t xml:space="preserve"> škály. V menší míře pak byly použity otázky klasifikační a otázky otevřené, za účelem získání názoru uživatele. Dotazník byl realizován skrze platformu Google </w:t>
      </w:r>
      <w:proofErr w:type="spellStart"/>
      <w:r w:rsidR="00865BF4">
        <w:t>Forms</w:t>
      </w:r>
      <w:proofErr w:type="spellEnd"/>
      <w:r w:rsidR="00865BF4">
        <w:t xml:space="preserve">. </w:t>
      </w:r>
      <w:r w:rsidR="00CD363B">
        <w:t>Přehled otázek z dotazníku je možné nalézt v </w:t>
      </w:r>
      <w:r w:rsidR="00CD363B" w:rsidRPr="001C5E4B">
        <w:t xml:space="preserve">Příloze č. </w:t>
      </w:r>
      <w:r w:rsidR="001C5E4B" w:rsidRPr="001C5E4B">
        <w:t>4</w:t>
      </w:r>
      <w:r w:rsidR="00CD363B" w:rsidRPr="001C5E4B">
        <w:t>.</w:t>
      </w:r>
      <w:r w:rsidR="001C5E4B">
        <w:rPr>
          <w:lang w:val="en-US"/>
        </w:rPr>
        <w:t xml:space="preserve"> </w:t>
      </w:r>
      <w:r w:rsidR="005A7FE9">
        <w:t>Cílovou skupinou testování byly zaměstnanci Kanceláře Architekta města Brno. Jednalo se převážně o odborníky na územní plánování a městský rozvoj. Otestováno bylo 11 osob.</w:t>
      </w:r>
    </w:p>
    <w:p w14:paraId="4BC3CEDE" w14:textId="3B2E8658" w:rsidR="00865BF4" w:rsidRDefault="00865BF4" w:rsidP="00865BF4">
      <w:pPr>
        <w:pStyle w:val="Normlnprvnodsazen"/>
      </w:pPr>
    </w:p>
    <w:p w14:paraId="131A78B0" w14:textId="77777777" w:rsidR="00C65FFB" w:rsidRDefault="00C65FFB" w:rsidP="001C5E4B">
      <w:pPr>
        <w:pStyle w:val="PICTURES"/>
      </w:pPr>
      <w:r>
        <w:drawing>
          <wp:inline distT="0" distB="0" distL="0" distR="0" wp14:anchorId="0B8F601F" wp14:editId="4E22EB12">
            <wp:extent cx="5579745" cy="3868420"/>
            <wp:effectExtent l="0" t="0" r="1905" b="0"/>
            <wp:docPr id="961678720" name="Picture 7" descr="A person and person wearing virtual reality gog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78720" name="Picture 7" descr="A person and person wearing virtual reality goggle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79745" cy="3868420"/>
                    </a:xfrm>
                    <a:prstGeom prst="rect">
                      <a:avLst/>
                    </a:prstGeom>
                  </pic:spPr>
                </pic:pic>
              </a:graphicData>
            </a:graphic>
          </wp:inline>
        </w:drawing>
      </w:r>
    </w:p>
    <w:p w14:paraId="495D4E63" w14:textId="4C64B23A" w:rsidR="00865BF4" w:rsidRDefault="00C65FFB" w:rsidP="000023D6">
      <w:pPr>
        <w:pStyle w:val="Caption"/>
        <w:rPr>
          <w:noProof/>
        </w:rPr>
      </w:pPr>
      <w:r>
        <w:t xml:space="preserve">Obr. </w:t>
      </w:r>
      <w:r>
        <w:fldChar w:fldCharType="begin"/>
      </w:r>
      <w:r>
        <w:instrText xml:space="preserve"> SEQ Obr. \* ARABIC </w:instrText>
      </w:r>
      <w:r>
        <w:fldChar w:fldCharType="separate"/>
      </w:r>
      <w:r w:rsidR="00823192">
        <w:rPr>
          <w:noProof/>
        </w:rPr>
        <w:t>33</w:t>
      </w:r>
      <w:r>
        <w:rPr>
          <w:noProof/>
        </w:rPr>
        <w:fldChar w:fldCharType="end"/>
      </w:r>
      <w:r>
        <w:t xml:space="preserve"> Průběh uživatelského testování </w:t>
      </w:r>
      <w:r>
        <w:rPr>
          <w:noProof/>
        </w:rPr>
        <w:t>v kanceláři KAM.</w:t>
      </w:r>
    </w:p>
    <w:p w14:paraId="4F135DA0" w14:textId="1B89E7E3" w:rsidR="008D37F0" w:rsidRDefault="008D37F0" w:rsidP="008D37F0">
      <w:pPr>
        <w:pStyle w:val="Heading3"/>
      </w:pPr>
      <w:bookmarkStart w:id="173" w:name="_Toc155046843"/>
      <w:r>
        <w:t>Průchod VP</w:t>
      </w:r>
      <w:bookmarkEnd w:id="173"/>
    </w:p>
    <w:p w14:paraId="062E96B9" w14:textId="6038BA5F" w:rsidR="00405A83" w:rsidRDefault="008D37F0" w:rsidP="00405A83">
      <w:r>
        <w:t>Testování probíhalo za asistence koordinátora</w:t>
      </w:r>
      <w:r w:rsidR="00577ECD">
        <w:t>. Každopádně aplikace byla navržena tak aby uživatel byl schopen samostatné navigace a plnění úkolů</w:t>
      </w:r>
      <w:r w:rsidR="008E3493">
        <w:t xml:space="preserve"> </w:t>
      </w:r>
      <w:r w:rsidR="008E3493" w:rsidRPr="001C5E4B">
        <w:t>viz.</w:t>
      </w:r>
      <w:r w:rsidR="001C5E4B">
        <w:t xml:space="preserve"> </w:t>
      </w:r>
      <w:r w:rsidR="001C5E4B">
        <w:fldChar w:fldCharType="begin"/>
      </w:r>
      <w:r w:rsidR="001C5E4B">
        <w:instrText xml:space="preserve"> REF _Ref155044822 \h </w:instrText>
      </w:r>
      <w:r w:rsidR="001C5E4B">
        <w:fldChar w:fldCharType="separate"/>
      </w:r>
      <w:r w:rsidR="00823192">
        <w:t xml:space="preserve">Obr. </w:t>
      </w:r>
      <w:r w:rsidR="00823192">
        <w:rPr>
          <w:noProof/>
        </w:rPr>
        <w:t>34</w:t>
      </w:r>
      <w:r w:rsidR="001C5E4B">
        <w:fldChar w:fldCharType="end"/>
      </w:r>
      <w:r w:rsidR="00577ECD">
        <w:t xml:space="preserve">. </w:t>
      </w:r>
      <w:r w:rsidR="001C5E4B">
        <w:t>B</w:t>
      </w:r>
      <w:r w:rsidR="00577ECD">
        <w:t xml:space="preserve">yly zvoleny 3 typy úkolů na základě taxonomie uvedené v </w:t>
      </w:r>
      <w:r w:rsidR="00577ECD">
        <w:fldChar w:fldCharType="begin"/>
      </w:r>
      <w:r w:rsidR="00577ECD">
        <w:instrText xml:space="preserve"> ADDIN ZOTERO_ITEM CSL_CITATION {"citationID":"8y4THoxz","properties":{"formattedCitation":"(Sterba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577ECD">
        <w:fldChar w:fldCharType="separate"/>
      </w:r>
      <w:r w:rsidR="00577ECD" w:rsidRPr="00577ECD">
        <w:t>(Sterba et al. 2015)</w:t>
      </w:r>
      <w:r w:rsidR="00577ECD">
        <w:fldChar w:fldCharType="end"/>
      </w:r>
      <w:r w:rsidR="00577ECD">
        <w:t>.</w:t>
      </w:r>
      <w:r w:rsidR="00D346B3">
        <w:t xml:space="preserve"> Vyhotovení úkolů bylo zapisováno koordinátorem.</w:t>
      </w:r>
      <w:r w:rsidR="00405A83">
        <w:t xml:space="preserve"> Při vstupu do VP byl respondent požádán o vypracování</w:t>
      </w:r>
      <w:r w:rsidR="00AB0F68">
        <w:t xml:space="preserve"> </w:t>
      </w:r>
      <w:r w:rsidR="00405A83">
        <w:t xml:space="preserve">cvičné úlohy, kdy byl textově vysvětlen průběh testování, navigace a především interakce. Interakce s objekty byla prezentována pomocí exemplární interaktivní legendy, na jejíž objekty mohl uživatel „kliknout“. </w:t>
      </w:r>
      <w:r w:rsidR="00736D5A">
        <w:t>Ovládání pohybu bylo následně uživateli vysvětleno v rámci cvičné úlohy</w:t>
      </w:r>
      <w:r w:rsidR="001C5E4B">
        <w:t>.</w:t>
      </w:r>
      <w:r w:rsidR="00736D5A">
        <w:t xml:space="preserve"> </w:t>
      </w:r>
    </w:p>
    <w:p w14:paraId="69B3C171" w14:textId="3010FE8B" w:rsidR="00B052E6" w:rsidRDefault="00B052E6">
      <w:pPr>
        <w:spacing w:after="160"/>
        <w:jc w:val="left"/>
      </w:pPr>
      <w:r>
        <w:br w:type="page"/>
      </w:r>
    </w:p>
    <w:p w14:paraId="42DBC703" w14:textId="57A715A7" w:rsidR="00F42436" w:rsidRDefault="00F42436" w:rsidP="001C5E4B">
      <w:pPr>
        <w:pStyle w:val="CaptionTabs"/>
      </w:pPr>
      <w:r>
        <w:lastRenderedPageBreak/>
        <w:t xml:space="preserve">Tab. </w:t>
      </w:r>
      <w:r>
        <w:fldChar w:fldCharType="begin"/>
      </w:r>
      <w:r>
        <w:instrText xml:space="preserve"> SEQ Tab. \* ARABIC </w:instrText>
      </w:r>
      <w:r>
        <w:fldChar w:fldCharType="separate"/>
      </w:r>
      <w:r w:rsidR="00823192">
        <w:rPr>
          <w:noProof/>
        </w:rPr>
        <w:t>16</w:t>
      </w:r>
      <w:r>
        <w:rPr>
          <w:noProof/>
        </w:rPr>
        <w:fldChar w:fldCharType="end"/>
      </w:r>
      <w:r>
        <w:t xml:space="preserve"> Zadání úkolů.</w:t>
      </w:r>
    </w:p>
    <w:tbl>
      <w:tblPr>
        <w:tblW w:w="7195" w:type="dxa"/>
        <w:tblLook w:val="04A0" w:firstRow="1" w:lastRow="0" w:firstColumn="1" w:lastColumn="0" w:noHBand="0" w:noVBand="1"/>
      </w:tblPr>
      <w:tblGrid>
        <w:gridCol w:w="895"/>
        <w:gridCol w:w="4410"/>
        <w:gridCol w:w="1890"/>
      </w:tblGrid>
      <w:tr w:rsidR="00566DE2" w:rsidRPr="00566DE2" w14:paraId="680E6770" w14:textId="77777777" w:rsidTr="00566DE2">
        <w:trPr>
          <w:trHeight w:val="285"/>
        </w:trPr>
        <w:tc>
          <w:tcPr>
            <w:tcW w:w="8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85B1CB"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ID</w:t>
            </w:r>
          </w:p>
        </w:tc>
        <w:tc>
          <w:tcPr>
            <w:tcW w:w="4410" w:type="dxa"/>
            <w:tcBorders>
              <w:top w:val="single" w:sz="4" w:space="0" w:color="auto"/>
              <w:left w:val="nil"/>
              <w:bottom w:val="single" w:sz="4" w:space="0" w:color="auto"/>
              <w:right w:val="single" w:sz="4" w:space="0" w:color="auto"/>
            </w:tcBorders>
            <w:shd w:val="clear" w:color="auto" w:fill="auto"/>
            <w:vAlign w:val="center"/>
            <w:hideMark/>
          </w:tcPr>
          <w:p w14:paraId="670268EC"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Zadání</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14:paraId="62801E11"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Typ</w:t>
            </w:r>
          </w:p>
        </w:tc>
      </w:tr>
      <w:tr w:rsidR="00566DE2" w:rsidRPr="00566DE2" w14:paraId="3109E304" w14:textId="77777777" w:rsidTr="00566DE2">
        <w:trPr>
          <w:trHeight w:val="106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0BA317C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1</w:t>
            </w:r>
          </w:p>
        </w:tc>
        <w:tc>
          <w:tcPr>
            <w:tcW w:w="4410" w:type="dxa"/>
            <w:tcBorders>
              <w:top w:val="nil"/>
              <w:left w:val="nil"/>
              <w:bottom w:val="single" w:sz="4" w:space="0" w:color="auto"/>
              <w:right w:val="single" w:sz="4" w:space="0" w:color="auto"/>
            </w:tcBorders>
            <w:shd w:val="clear" w:color="auto" w:fill="auto"/>
            <w:vAlign w:val="center"/>
            <w:hideMark/>
          </w:tcPr>
          <w:p w14:paraId="0AD4940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zjistěte pořadí typů střech dle plošného zastoupení v rámci 3D mapy. </w:t>
            </w:r>
          </w:p>
        </w:tc>
        <w:tc>
          <w:tcPr>
            <w:tcW w:w="1890" w:type="dxa"/>
            <w:tcBorders>
              <w:top w:val="nil"/>
              <w:left w:val="nil"/>
              <w:bottom w:val="single" w:sz="4" w:space="0" w:color="auto"/>
              <w:right w:val="single" w:sz="4" w:space="0" w:color="auto"/>
            </w:tcBorders>
            <w:shd w:val="clear" w:color="auto" w:fill="auto"/>
            <w:vAlign w:val="center"/>
            <w:hideMark/>
          </w:tcPr>
          <w:p w14:paraId="183E81E5"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Porovnání, Seřazení</w:t>
            </w:r>
          </w:p>
        </w:tc>
      </w:tr>
      <w:tr w:rsidR="00566DE2" w:rsidRPr="00566DE2" w14:paraId="2D607CF2" w14:textId="77777777" w:rsidTr="00566DE2">
        <w:trPr>
          <w:trHeight w:val="118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356EC7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2</w:t>
            </w:r>
          </w:p>
        </w:tc>
        <w:tc>
          <w:tcPr>
            <w:tcW w:w="4410" w:type="dxa"/>
            <w:tcBorders>
              <w:top w:val="nil"/>
              <w:left w:val="nil"/>
              <w:bottom w:val="single" w:sz="4" w:space="0" w:color="auto"/>
              <w:right w:val="single" w:sz="4" w:space="0" w:color="auto"/>
            </w:tcBorders>
            <w:shd w:val="clear" w:color="auto" w:fill="auto"/>
            <w:vAlign w:val="center"/>
            <w:hideMark/>
          </w:tcPr>
          <w:p w14:paraId="18BA6D2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určete přesný počet věží na sakrálních stavbách v rámci zobrazené lokality. Věží se rozumí veškeré zeleně vyobrazené objekty na budovách. </w:t>
            </w:r>
          </w:p>
        </w:tc>
        <w:tc>
          <w:tcPr>
            <w:tcW w:w="1890" w:type="dxa"/>
            <w:tcBorders>
              <w:top w:val="nil"/>
              <w:left w:val="nil"/>
              <w:bottom w:val="single" w:sz="4" w:space="0" w:color="auto"/>
              <w:right w:val="single" w:sz="4" w:space="0" w:color="auto"/>
            </w:tcBorders>
            <w:shd w:val="clear" w:color="auto" w:fill="auto"/>
            <w:vAlign w:val="center"/>
            <w:hideMark/>
          </w:tcPr>
          <w:p w14:paraId="42FADF9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Součet</w:t>
            </w:r>
          </w:p>
        </w:tc>
      </w:tr>
      <w:tr w:rsidR="00566DE2" w:rsidRPr="00566DE2" w14:paraId="7BA52153" w14:textId="77777777" w:rsidTr="00566DE2">
        <w:trPr>
          <w:trHeight w:val="1350"/>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9A628A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3</w:t>
            </w:r>
          </w:p>
        </w:tc>
        <w:tc>
          <w:tcPr>
            <w:tcW w:w="4410" w:type="dxa"/>
            <w:tcBorders>
              <w:top w:val="nil"/>
              <w:left w:val="nil"/>
              <w:bottom w:val="single" w:sz="4" w:space="0" w:color="auto"/>
              <w:right w:val="single" w:sz="4" w:space="0" w:color="auto"/>
            </w:tcBorders>
            <w:shd w:val="clear" w:color="auto" w:fill="auto"/>
            <w:vAlign w:val="center"/>
            <w:hideMark/>
          </w:tcPr>
          <w:p w14:paraId="267184BA" w14:textId="6BC0A39D"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V topografické 3D mapě za pomocí pohybu a interakce vyhledejte 5 zlatých soch. Nejedná se o reálně existující sochy nýbrž náhodně rozmístěné smyšlené objekty. Při nalezení klikněte na sochu kurzorem. </w:t>
            </w:r>
          </w:p>
        </w:tc>
        <w:tc>
          <w:tcPr>
            <w:tcW w:w="1890" w:type="dxa"/>
            <w:tcBorders>
              <w:top w:val="nil"/>
              <w:left w:val="nil"/>
              <w:bottom w:val="single" w:sz="4" w:space="0" w:color="auto"/>
              <w:right w:val="single" w:sz="4" w:space="0" w:color="auto"/>
            </w:tcBorders>
            <w:shd w:val="clear" w:color="auto" w:fill="auto"/>
            <w:vAlign w:val="center"/>
            <w:hideMark/>
          </w:tcPr>
          <w:p w14:paraId="6BFD9E0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Lokace</w:t>
            </w:r>
          </w:p>
        </w:tc>
      </w:tr>
    </w:tbl>
    <w:p w14:paraId="741202E0" w14:textId="77777777" w:rsidR="00566DE2" w:rsidRPr="00566DE2" w:rsidRDefault="00566DE2" w:rsidP="00566DE2">
      <w:pPr>
        <w:pStyle w:val="Normlnprvnodsazen"/>
        <w:ind w:firstLine="0"/>
        <w:rPr>
          <w:lang w:eastAsia="en-US"/>
        </w:rPr>
      </w:pPr>
    </w:p>
    <w:p w14:paraId="25BD7A9C" w14:textId="77777777" w:rsidR="00E134FA" w:rsidRDefault="00E134FA" w:rsidP="001C5E4B">
      <w:pPr>
        <w:pStyle w:val="PICTURES"/>
      </w:pPr>
      <w:r>
        <w:drawing>
          <wp:inline distT="0" distB="0" distL="0" distR="0" wp14:anchorId="14B38EC4" wp14:editId="60591407">
            <wp:extent cx="5579745" cy="2735580"/>
            <wp:effectExtent l="0" t="0" r="1905" b="7620"/>
            <wp:docPr id="124143759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7591" name="Picture 6" descr="A screenshot of a computer scree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79745" cy="2735580"/>
                    </a:xfrm>
                    <a:prstGeom prst="rect">
                      <a:avLst/>
                    </a:prstGeom>
                  </pic:spPr>
                </pic:pic>
              </a:graphicData>
            </a:graphic>
          </wp:inline>
        </w:drawing>
      </w:r>
    </w:p>
    <w:p w14:paraId="62A176E3" w14:textId="795AEFCC" w:rsidR="008D37F0" w:rsidRPr="008D37F0" w:rsidRDefault="00E134FA" w:rsidP="000023D6">
      <w:pPr>
        <w:pStyle w:val="Caption"/>
      </w:pPr>
      <w:bookmarkStart w:id="174" w:name="_Ref155044822"/>
      <w:r>
        <w:t xml:space="preserve">Obr. </w:t>
      </w:r>
      <w:r>
        <w:fldChar w:fldCharType="begin"/>
      </w:r>
      <w:r>
        <w:instrText xml:space="preserve"> SEQ Obr. \* ARABIC </w:instrText>
      </w:r>
      <w:r>
        <w:fldChar w:fldCharType="separate"/>
      </w:r>
      <w:r w:rsidR="00823192">
        <w:rPr>
          <w:noProof/>
        </w:rPr>
        <w:t>34</w:t>
      </w:r>
      <w:r>
        <w:rPr>
          <w:noProof/>
        </w:rPr>
        <w:fldChar w:fldCharType="end"/>
      </w:r>
      <w:bookmarkEnd w:id="174"/>
      <w:r>
        <w:t xml:space="preserve"> Instruktážní textové tabule </w:t>
      </w:r>
      <w:r w:rsidR="005427F0">
        <w:t>se zadáním úkolů</w:t>
      </w:r>
      <w:r>
        <w:t>.</w:t>
      </w:r>
    </w:p>
    <w:p w14:paraId="0CF87F8C" w14:textId="185A21C7" w:rsidR="009D797E" w:rsidRDefault="009D797E" w:rsidP="009D797E">
      <w:pPr>
        <w:pStyle w:val="Heading2"/>
        <w:rPr>
          <w:lang w:val="cs-CZ"/>
        </w:rPr>
      </w:pPr>
      <w:bookmarkStart w:id="175" w:name="_Toc155046844"/>
      <w:r w:rsidRPr="009D797E">
        <w:rPr>
          <w:lang w:val="cs-CZ"/>
        </w:rPr>
        <w:t>Výsledky</w:t>
      </w:r>
      <w:bookmarkEnd w:id="175"/>
    </w:p>
    <w:p w14:paraId="18B5AAA8" w14:textId="1278E0A2" w:rsidR="00454A80" w:rsidRDefault="008E3493" w:rsidP="00454A80">
      <w:pPr>
        <w:keepNext/>
        <w:rPr>
          <w:lang w:eastAsia="cs-CZ"/>
        </w:rPr>
      </w:pPr>
      <w:r>
        <w:rPr>
          <w:lang w:eastAsia="cs-CZ"/>
        </w:rPr>
        <w:t>Výsledky uživatelského testování byl vyplněný dotazník a dosažené skóre v rámci vypracování úkolů. Pro úkoly č. 1 a 2 byl definován bodovací systém. Jelikož se jednalo o rozdílné úkoly bodovací systém byl rozdílný, není tedy možné přímo porovnat dosažené hodnoty, lze pouze porovnat úspěšnost daných účastníků</w:t>
      </w:r>
      <w:r w:rsidR="00AB0F68">
        <w:rPr>
          <w:lang w:eastAsia="cs-CZ"/>
        </w:rPr>
        <w:t xml:space="preserve"> mezi sebou v rámci jednoho úkolu</w:t>
      </w:r>
      <w:r>
        <w:rPr>
          <w:lang w:eastAsia="cs-CZ"/>
        </w:rPr>
        <w:t>. V případě úkolu č. 1 se jednalo o řazení kategorií dle četnosti v mapě. Body byly přiřazeny podle procentuální úspěšnosti. Úkol č. 2 spočíval v určení přesného počtu definovaných objektů. Výsledné skóre pro úkol č. 2 bylo vypočteno tak, že byla hodnocena odchylka od správné odpovědi. Jelikož rozptyl odpovědí byl značný byl výpočet vážen tak aby zahrnul celý vzorek odpovědí. U úkolu č. 3 byl hodnocen pouze čas, jelikož se jednalo o nalezení objektů v mapě. Pro výsledky úspěšnosti úkolů byla zpracována základní deskriptivní statistika.</w:t>
      </w:r>
      <w:r w:rsidR="00454A80">
        <w:rPr>
          <w:lang w:eastAsia="cs-CZ"/>
        </w:rPr>
        <w:t xml:space="preserve"> </w:t>
      </w:r>
      <w:r>
        <w:rPr>
          <w:lang w:eastAsia="cs-CZ"/>
        </w:rPr>
        <w:t xml:space="preserve">Výsledky dotazníkového </w:t>
      </w:r>
      <w:r>
        <w:rPr>
          <w:lang w:eastAsia="cs-CZ"/>
        </w:rPr>
        <w:lastRenderedPageBreak/>
        <w:t xml:space="preserve">šetření byly analyzovány graficky. </w:t>
      </w:r>
      <w:r w:rsidR="00405A83">
        <w:rPr>
          <w:lang w:eastAsia="cs-CZ"/>
        </w:rPr>
        <w:t xml:space="preserve">Podrobnější statistické zpracování nebylo provedeno z hlediska, že se jedná o nízký počet respondentů. </w:t>
      </w:r>
    </w:p>
    <w:p w14:paraId="54D4C433" w14:textId="4143158E" w:rsidR="00906BA3" w:rsidRPr="00906BA3" w:rsidRDefault="00906BA3" w:rsidP="00906BA3">
      <w:pPr>
        <w:pStyle w:val="Heading3"/>
      </w:pPr>
      <w:bookmarkStart w:id="176" w:name="_Toc155046845"/>
      <w:r>
        <w:t>Identifikace</w:t>
      </w:r>
      <w:bookmarkEnd w:id="176"/>
    </w:p>
    <w:p w14:paraId="7B918BD5" w14:textId="49E2B139" w:rsidR="00454A80" w:rsidRDefault="00454A80" w:rsidP="001C5E4B">
      <w:pPr>
        <w:pStyle w:val="PICTURES"/>
      </w:pPr>
      <w:r>
        <w:drawing>
          <wp:inline distT="0" distB="0" distL="0" distR="0" wp14:anchorId="44BB0A2A" wp14:editId="5A2E8E85">
            <wp:extent cx="5579745" cy="2338705"/>
            <wp:effectExtent l="0" t="0" r="1905" b="4445"/>
            <wp:docPr id="19545481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48199" name="Picture 1" descr="A screenshot of a graph&#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5" cy="2338705"/>
                    </a:xfrm>
                    <a:prstGeom prst="rect">
                      <a:avLst/>
                    </a:prstGeom>
                  </pic:spPr>
                </pic:pic>
              </a:graphicData>
            </a:graphic>
          </wp:inline>
        </w:drawing>
      </w:r>
    </w:p>
    <w:p w14:paraId="3E3537DC" w14:textId="036E4A67" w:rsidR="008E3493" w:rsidRDefault="00454A80" w:rsidP="000023D6">
      <w:pPr>
        <w:pStyle w:val="Caption"/>
      </w:pPr>
      <w:r>
        <w:t xml:space="preserve">Obr. </w:t>
      </w:r>
      <w:r>
        <w:fldChar w:fldCharType="begin"/>
      </w:r>
      <w:r>
        <w:instrText xml:space="preserve"> SEQ Obr. \* ARABIC </w:instrText>
      </w:r>
      <w:r>
        <w:fldChar w:fldCharType="separate"/>
      </w:r>
      <w:r w:rsidR="00823192">
        <w:rPr>
          <w:noProof/>
        </w:rPr>
        <w:t>35</w:t>
      </w:r>
      <w:r>
        <w:rPr>
          <w:noProof/>
        </w:rPr>
        <w:fldChar w:fldCharType="end"/>
      </w:r>
      <w:r w:rsidRPr="001B3D7B">
        <w:t xml:space="preserve"> </w:t>
      </w:r>
      <w:r>
        <w:t>Výsledky dotazníkového šetření – sekce Identifikace</w:t>
      </w:r>
      <w:r w:rsidR="00E559B3">
        <w:t xml:space="preserve"> (otázky </w:t>
      </w:r>
      <w:r w:rsidR="009D212D">
        <w:rPr>
          <w:lang w:val="en-US"/>
        </w:rPr>
        <w:t>1–7</w:t>
      </w:r>
      <w:r w:rsidR="00E559B3">
        <w:rPr>
          <w:lang w:val="en-US"/>
        </w:rPr>
        <w:t>)</w:t>
      </w:r>
    </w:p>
    <w:p w14:paraId="41DAD3FB" w14:textId="54BE77AA" w:rsidR="005427F0" w:rsidRDefault="005427F0" w:rsidP="005427F0">
      <w:pPr>
        <w:pStyle w:val="Normlnprvnodsazen"/>
      </w:pPr>
      <w:r>
        <w:t xml:space="preserve">Výstupy dotazníkového šetření byly rozděleny dle sekcí v dotazníků. Na základě výsledků z identifikační sekce je možné pozorovat, že testovaná skupina byla primárně vysokoškolského vzdělání. Věkové zastoupení je převážně mezi </w:t>
      </w:r>
      <w:r w:rsidR="00454A80">
        <w:t>25–39</w:t>
      </w:r>
      <w:r w:rsidR="001C5E4B">
        <w:t xml:space="preserve"> lety</w:t>
      </w:r>
      <w:r>
        <w:t>. Z hlediska predispozice vůči technologii a zaměření vizualizací výsledky ukazují, že uživatelé</w:t>
      </w:r>
      <w:r w:rsidR="00112041">
        <w:t xml:space="preserve"> nejsou běžnými uživateli HMD</w:t>
      </w:r>
      <w:r>
        <w:t xml:space="preserve">, tudíž ovládání a obecná práce s touto technologií je pro ně nová. Jelikož zájmovou skupinou byli zaměstnanci KAM, většina má denní, popř. velmi častou interakci s prostorovými daty. V případě 3D dat je zkušenost méně extrémní, ačkoliv stále vysoká. Právě predispozice práce s prostorovými daty a zkušeností s 3D je pravděpodobně značně vyšší nežli v obecné populaci. Z hlediska hodnocení dalších výstupu to není </w:t>
      </w:r>
      <w:r w:rsidR="00454A80">
        <w:t>nevhodné, jelikož samotná aplikace míří na specialisty více nežli na obecnou populaci.</w:t>
      </w:r>
    </w:p>
    <w:p w14:paraId="48A348D7" w14:textId="03AFF8A8" w:rsidR="00906BA3" w:rsidRDefault="00906BA3" w:rsidP="00906BA3">
      <w:pPr>
        <w:pStyle w:val="Heading3"/>
      </w:pPr>
      <w:bookmarkStart w:id="177" w:name="_Toc155046846"/>
      <w:r>
        <w:t>Úkoly</w:t>
      </w:r>
      <w:bookmarkEnd w:id="177"/>
    </w:p>
    <w:p w14:paraId="414EE037" w14:textId="77777777" w:rsidR="00AB0F68" w:rsidRDefault="00454A80" w:rsidP="00AB0F68">
      <w:pPr>
        <w:pStyle w:val="Normlnprvnodsazen"/>
      </w:pPr>
      <w:r>
        <w:t xml:space="preserve">V případě úkolu č. 1 je zahrnuta otázka o znalosti </w:t>
      </w:r>
      <w:r w:rsidR="007929CD">
        <w:t xml:space="preserve">území. Zde většina respondentů zná lokalitu velmi dobře. </w:t>
      </w:r>
      <w:r w:rsidR="00AB0F68">
        <w:t>J</w:t>
      </w:r>
      <w:r w:rsidR="007929CD">
        <w:t>e</w:t>
      </w:r>
      <w:r w:rsidR="00AB0F68">
        <w:t xml:space="preserve"> však</w:t>
      </w:r>
      <w:r w:rsidR="007929CD">
        <w:t xml:space="preserve"> možné tvrdit, že vzhledem k typu úkolů nemá znalost oblasti vliv na správnost vypracování. </w:t>
      </w:r>
    </w:p>
    <w:p w14:paraId="00DCAE09" w14:textId="22B97F21" w:rsidR="00454A80" w:rsidRDefault="00AB0F68" w:rsidP="00AB0F68">
      <w:pPr>
        <w:pStyle w:val="Normlnprvnodsazen"/>
      </w:pPr>
      <w:r>
        <w:t>Při analýze otázek zaměřujících se na interakci s prostředím výsledky ukazují na to, že v</w:t>
      </w:r>
      <w:r w:rsidR="007929CD">
        <w:t xml:space="preserve">ětšina respondentů využila </w:t>
      </w:r>
      <w:r>
        <w:t xml:space="preserve">jak interakce s objekty, tak pohybu </w:t>
      </w:r>
      <w:r w:rsidR="007929CD">
        <w:t xml:space="preserve">(interaktivní legenda, pohyb) při vypracování úkolů. </w:t>
      </w:r>
      <w:r>
        <w:t>Při porovnání mezi úkoly je patrný vzrůst míry interakce pomocí pohybu U2 a U3</w:t>
      </w:r>
      <w:r w:rsidR="00405A83">
        <w:t xml:space="preserve">. Tento fakt je možné připsat charakteru úkolů, který tuto interakci přímo vyžadoval, ale také skutečnosti, že uživatel se lépe naučil ovládání pohybu ve VP na rozdíl od U1. </w:t>
      </w:r>
      <w:r>
        <w:t xml:space="preserve">Což může naznačovat </w:t>
      </w:r>
      <w:r w:rsidR="00405A83">
        <w:t>potřebu delší cvičné úlohy, kdy si uživatel osvojí ovládání aplikace.</w:t>
      </w:r>
    </w:p>
    <w:p w14:paraId="10686C22" w14:textId="417E712A" w:rsidR="00C8679D" w:rsidRDefault="006C0F3D" w:rsidP="00C8679D">
      <w:pPr>
        <w:pStyle w:val="Normlnprvnodsazen"/>
      </w:pPr>
      <w:r>
        <w:t>Při analýze otázek na způsob zadání úkolů a potřebu asistence je možné u U1 a U2 pozorovat skutečnost, že výrazná část respondentů vyžadovala asistenci koordinátora, ačkoliv odpovědi na srozumitelnost zadání jsou převážně neutrální až pozitivní, tedy že respondentům přišla zadání srozumitelná. Zde i na základě analýzy zvukových záznamů z testování je možné tvrdit, že v případě U1 a ve větší míře u U2 byla zadání interpretována jinak, než bylo zamýšleno v návrhu. V případě U1 byla nutnost častého dovysvětlení zadání.</w:t>
      </w:r>
    </w:p>
    <w:p w14:paraId="6332DE5A" w14:textId="3E1373E6" w:rsidR="008D1F3E" w:rsidRPr="005D7EED" w:rsidRDefault="00C8679D" w:rsidP="005D7EED">
      <w:pPr>
        <w:pStyle w:val="Normlnprvnodsazen"/>
      </w:pPr>
      <w:r>
        <w:t xml:space="preserve">Otázka na zdánlivou náročnost úkolů ukázala, že U2 přišel uživatelům nejsložitější druhý v pořadí byl U1 a nejjednodušším byl U3. Tuto skutečnost je možné pozorovat také na </w:t>
      </w:r>
      <w:r>
        <w:lastRenderedPageBreak/>
        <w:t>krabicovém grafu</w:t>
      </w:r>
      <w:r w:rsidR="00112041">
        <w:t xml:space="preserve"> </w:t>
      </w:r>
      <w:r w:rsidR="00112041">
        <w:fldChar w:fldCharType="begin"/>
      </w:r>
      <w:r w:rsidR="00112041">
        <w:instrText xml:space="preserve"> REF _Ref155045128 \h </w:instrText>
      </w:r>
      <w:r w:rsidR="00112041">
        <w:fldChar w:fldCharType="separate"/>
      </w:r>
      <w:r w:rsidR="00823192">
        <w:t xml:space="preserve">Obr. </w:t>
      </w:r>
      <w:r w:rsidR="00823192">
        <w:rPr>
          <w:noProof/>
        </w:rPr>
        <w:t>41</w:t>
      </w:r>
      <w:r w:rsidR="00112041">
        <w:fldChar w:fldCharType="end"/>
      </w:r>
      <w:r>
        <w:t xml:space="preserve">, který ukazuje čas vyhotovení napříč respondenty. Složitost úkolů plyne především z typu úkolu. U2 vyžadoval počítání objektů (n </w:t>
      </w:r>
      <w:r>
        <w:rPr>
          <w:lang w:val="en-US"/>
        </w:rPr>
        <w:t xml:space="preserve">= </w:t>
      </w:r>
      <w:r>
        <w:t xml:space="preserve">33) v 3D modelu, což se ukázalo jako kognitivně náročná činnost v kombinaci s orientací v 3D prostoru. Běžným průběhem vypracování U2 byla situace kdy respondent opakovaně </w:t>
      </w:r>
      <w:r w:rsidR="00B7115D">
        <w:t>počítal objekty, jelikož při pohybu v 3D prostoru ztratil pojem o aktuálním počtu, popř. které již spočítal a které ne. Zde je nutné podotknout částečnou nevhodnost úkolu, jelikož manuální počítání by v reálném případě mělo být nahrazeno funkcionalitou (analytickým nástrojem), která uživateli požadované objekty spočítá</w:t>
      </w:r>
      <w:r w:rsidR="00B47B04">
        <w:t>, tedy zvýší rychlost vypracování. Z</w:t>
      </w:r>
      <w:r w:rsidR="00906BA3">
        <w:t> </w:t>
      </w:r>
      <w:r w:rsidR="00B47B04">
        <w:t xml:space="preserve">pohledu spokojenosti s danými úkoly jsou odpovědi neutrálního až převážně pozitivního sentimentu. </w:t>
      </w:r>
    </w:p>
    <w:p w14:paraId="44CAB53E" w14:textId="77777777" w:rsidR="00100A44" w:rsidRDefault="00100A44" w:rsidP="00100A44">
      <w:pPr>
        <w:keepNext/>
      </w:pPr>
      <w:r>
        <w:rPr>
          <w:noProof/>
          <w:lang w:val="en-US" w:eastAsia="cs-CZ"/>
        </w:rPr>
        <w:drawing>
          <wp:inline distT="0" distB="0" distL="0" distR="0" wp14:anchorId="0C9684BD" wp14:editId="1ECA14E1">
            <wp:extent cx="5579745" cy="4009390"/>
            <wp:effectExtent l="0" t="0" r="1905" b="0"/>
            <wp:docPr id="2044376049" name="Picture 2"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049" name="Picture 2" descr="A graph with different colored bars&#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579745" cy="4009390"/>
                    </a:xfrm>
                    <a:prstGeom prst="rect">
                      <a:avLst/>
                    </a:prstGeom>
                  </pic:spPr>
                </pic:pic>
              </a:graphicData>
            </a:graphic>
          </wp:inline>
        </w:drawing>
      </w:r>
    </w:p>
    <w:p w14:paraId="2C80C668" w14:textId="6EB31BF3" w:rsidR="009D797E" w:rsidRDefault="00100A44" w:rsidP="000023D6">
      <w:pPr>
        <w:pStyle w:val="Caption"/>
        <w:rPr>
          <w:lang w:val="en-US"/>
        </w:rPr>
      </w:pPr>
      <w:r>
        <w:t xml:space="preserve">Obr. </w:t>
      </w:r>
      <w:r>
        <w:fldChar w:fldCharType="begin"/>
      </w:r>
      <w:r>
        <w:instrText xml:space="preserve"> SEQ Obr. \* ARABIC </w:instrText>
      </w:r>
      <w:r>
        <w:fldChar w:fldCharType="separate"/>
      </w:r>
      <w:r w:rsidR="00823192">
        <w:rPr>
          <w:noProof/>
        </w:rPr>
        <w:t>36</w:t>
      </w:r>
      <w:r>
        <w:rPr>
          <w:noProof/>
        </w:rPr>
        <w:fldChar w:fldCharType="end"/>
      </w:r>
      <w:r w:rsidR="001B3D7B" w:rsidRPr="001B3D7B">
        <w:t xml:space="preserve"> </w:t>
      </w:r>
      <w:r w:rsidR="001B3D7B">
        <w:t xml:space="preserve">Výsledky dotazníkového </w:t>
      </w:r>
      <w:r w:rsidR="00566DE2">
        <w:t>šetření – sekce</w:t>
      </w:r>
      <w:r>
        <w:t xml:space="preserve"> Úkol č. 1</w:t>
      </w:r>
      <w:r w:rsidR="00E559B3">
        <w:t xml:space="preserve"> (otázky </w:t>
      </w:r>
      <w:r w:rsidR="00E559B3">
        <w:rPr>
          <w:lang w:val="en-US"/>
        </w:rPr>
        <w:t>7-14)</w:t>
      </w:r>
    </w:p>
    <w:p w14:paraId="576C7B34" w14:textId="77777777" w:rsidR="00FD2AD5" w:rsidRPr="00FD2AD5" w:rsidRDefault="00FD2AD5" w:rsidP="00FD2AD5">
      <w:pPr>
        <w:rPr>
          <w:lang w:val="en-US"/>
        </w:rPr>
      </w:pPr>
    </w:p>
    <w:p w14:paraId="580BF70A" w14:textId="36DF4A22" w:rsidR="00CD363B" w:rsidRDefault="009D2672" w:rsidP="00CD363B">
      <w:pPr>
        <w:keepNext/>
      </w:pPr>
      <w:r>
        <w:rPr>
          <w:noProof/>
        </w:rPr>
        <w:drawing>
          <wp:inline distT="0" distB="0" distL="0" distR="0" wp14:anchorId="2F2BCC53" wp14:editId="1C831863">
            <wp:extent cx="5579745" cy="2149475"/>
            <wp:effectExtent l="0" t="0" r="1905" b="3175"/>
            <wp:docPr id="10225454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545" name="Picture 9"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007AA4E5" w14:textId="127C5B33" w:rsidR="00CD363B" w:rsidRPr="00CD363B" w:rsidRDefault="00CD363B" w:rsidP="000023D6">
      <w:pPr>
        <w:pStyle w:val="Caption"/>
        <w:rPr>
          <w:lang w:val="en-US"/>
        </w:rPr>
      </w:pPr>
      <w:r>
        <w:t xml:space="preserve">Obr. </w:t>
      </w:r>
      <w:r>
        <w:fldChar w:fldCharType="begin"/>
      </w:r>
      <w:r>
        <w:instrText xml:space="preserve"> SEQ Obr. \* ARABIC </w:instrText>
      </w:r>
      <w:r>
        <w:fldChar w:fldCharType="separate"/>
      </w:r>
      <w:r w:rsidR="00823192">
        <w:rPr>
          <w:noProof/>
        </w:rPr>
        <w:t>37</w:t>
      </w:r>
      <w:r>
        <w:rPr>
          <w:noProof/>
        </w:rPr>
        <w:fldChar w:fldCharType="end"/>
      </w:r>
      <w:r>
        <w:t xml:space="preserve"> Správnost vyhotovení úkolu </w:t>
      </w:r>
      <w:r w:rsidRPr="005B187A">
        <w:t>č. 1</w:t>
      </w:r>
      <w:r>
        <w:t xml:space="preserve"> v závislosti na </w:t>
      </w:r>
      <w:r w:rsidR="00D346B3">
        <w:t>čase – vlevo</w:t>
      </w:r>
      <w:r>
        <w:t>.</w:t>
      </w:r>
      <w:r w:rsidR="00D346B3">
        <w:t xml:space="preserve"> Deskriptivní statistika výsledků - vpravo.</w:t>
      </w:r>
    </w:p>
    <w:p w14:paraId="18A4C8AA" w14:textId="77777777" w:rsidR="00100A44" w:rsidRDefault="00100A44" w:rsidP="00100A44">
      <w:pPr>
        <w:keepNext/>
      </w:pPr>
      <w:r>
        <w:rPr>
          <w:noProof/>
        </w:rPr>
        <w:lastRenderedPageBreak/>
        <w:drawing>
          <wp:inline distT="0" distB="0" distL="0" distR="0" wp14:anchorId="164D3653" wp14:editId="67A7EA64">
            <wp:extent cx="5579745" cy="3990975"/>
            <wp:effectExtent l="0" t="0" r="1905" b="9525"/>
            <wp:docPr id="1109704970" name="Picture 3"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4970" name="Picture 3" descr="A graph with different colored bar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79745" cy="3990975"/>
                    </a:xfrm>
                    <a:prstGeom prst="rect">
                      <a:avLst/>
                    </a:prstGeom>
                  </pic:spPr>
                </pic:pic>
              </a:graphicData>
            </a:graphic>
          </wp:inline>
        </w:drawing>
      </w:r>
    </w:p>
    <w:p w14:paraId="061F03A2" w14:textId="6103BE90" w:rsidR="009D2672" w:rsidRDefault="00100A44" w:rsidP="00FD2AD5">
      <w:pPr>
        <w:pStyle w:val="Caption"/>
      </w:pPr>
      <w:r>
        <w:t xml:space="preserve">Obr. </w:t>
      </w:r>
      <w:r>
        <w:fldChar w:fldCharType="begin"/>
      </w:r>
      <w:r>
        <w:instrText xml:space="preserve"> SEQ Obr. \* ARABIC </w:instrText>
      </w:r>
      <w:r>
        <w:fldChar w:fldCharType="separate"/>
      </w:r>
      <w:r w:rsidR="00823192">
        <w:rPr>
          <w:noProof/>
        </w:rPr>
        <w:t>38</w:t>
      </w:r>
      <w:r>
        <w:rPr>
          <w:noProof/>
        </w:rPr>
        <w:fldChar w:fldCharType="end"/>
      </w:r>
      <w:r w:rsidR="001B3D7B" w:rsidRPr="001B3D7B">
        <w:t xml:space="preserve"> </w:t>
      </w:r>
      <w:r w:rsidR="001B3D7B">
        <w:t xml:space="preserve">Výsledky dotazníkového </w:t>
      </w:r>
      <w:r w:rsidR="009D2672">
        <w:t>šetření – sekce Úkol č. 2</w:t>
      </w:r>
      <w:r w:rsidR="00E559B3">
        <w:t xml:space="preserve"> (otázky </w:t>
      </w:r>
      <w:r w:rsidR="00E559B3">
        <w:rPr>
          <w:lang w:val="en-US"/>
        </w:rPr>
        <w:t>15-21)</w:t>
      </w:r>
    </w:p>
    <w:p w14:paraId="331B1BA6" w14:textId="77777777" w:rsidR="00FD2AD5" w:rsidRPr="00FD2AD5" w:rsidRDefault="00FD2AD5" w:rsidP="00FD2AD5"/>
    <w:p w14:paraId="3AFDBB14" w14:textId="77777777" w:rsidR="009D2672" w:rsidRDefault="009D2672" w:rsidP="009D2672">
      <w:pPr>
        <w:pStyle w:val="Normlnprvnodsazen"/>
        <w:keepNext/>
        <w:ind w:firstLine="0"/>
      </w:pPr>
      <w:r>
        <w:rPr>
          <w:noProof/>
          <w:lang w:eastAsia="en-US"/>
        </w:rPr>
        <w:drawing>
          <wp:inline distT="0" distB="0" distL="0" distR="0" wp14:anchorId="1FBB1531" wp14:editId="453850DD">
            <wp:extent cx="5579745" cy="2149475"/>
            <wp:effectExtent l="0" t="0" r="1905" b="3175"/>
            <wp:docPr id="87727023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70237" name="Picture 10" descr="A screenshot of a graph&#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749B4991" w14:textId="76510156" w:rsidR="00D346B3" w:rsidRDefault="009D2672" w:rsidP="000023D6">
      <w:pPr>
        <w:pStyle w:val="Caption"/>
      </w:pPr>
      <w:r>
        <w:t xml:space="preserve">Obr. </w:t>
      </w:r>
      <w:r>
        <w:fldChar w:fldCharType="begin"/>
      </w:r>
      <w:r>
        <w:instrText xml:space="preserve"> SEQ Obr. \* ARABIC </w:instrText>
      </w:r>
      <w:r>
        <w:fldChar w:fldCharType="separate"/>
      </w:r>
      <w:r w:rsidR="00823192">
        <w:rPr>
          <w:noProof/>
        </w:rPr>
        <w:t>39</w:t>
      </w:r>
      <w:r>
        <w:rPr>
          <w:noProof/>
        </w:rPr>
        <w:fldChar w:fldCharType="end"/>
      </w:r>
      <w:r>
        <w:t xml:space="preserve"> Správnost vyhotovení úkolu </w:t>
      </w:r>
      <w:r w:rsidRPr="005B187A">
        <w:t xml:space="preserve">č. </w:t>
      </w:r>
      <w:r>
        <w:t>2 v závislosti na čase – vlevo. Deskriptivní statistika výsledků - vpravo.</w:t>
      </w:r>
    </w:p>
    <w:p w14:paraId="467620DD" w14:textId="77777777" w:rsidR="00D346B3" w:rsidRPr="00D346B3" w:rsidRDefault="00D346B3" w:rsidP="00D346B3">
      <w:pPr>
        <w:pStyle w:val="Normlnprvnodsazen"/>
        <w:rPr>
          <w:lang w:eastAsia="en-US"/>
        </w:rPr>
      </w:pPr>
    </w:p>
    <w:p w14:paraId="23D6D790" w14:textId="77777777" w:rsidR="00100A44" w:rsidRDefault="00100A44" w:rsidP="00100A44">
      <w:pPr>
        <w:keepNext/>
      </w:pPr>
      <w:r>
        <w:rPr>
          <w:noProof/>
        </w:rPr>
        <w:lastRenderedPageBreak/>
        <w:drawing>
          <wp:inline distT="0" distB="0" distL="0" distR="0" wp14:anchorId="161BC426" wp14:editId="594231F3">
            <wp:extent cx="5579745" cy="3580130"/>
            <wp:effectExtent l="0" t="0" r="1905" b="1270"/>
            <wp:docPr id="2098155580"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55580" name="Picture 4" descr="A graph with different colored bars&#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79745" cy="3580130"/>
                    </a:xfrm>
                    <a:prstGeom prst="rect">
                      <a:avLst/>
                    </a:prstGeom>
                  </pic:spPr>
                </pic:pic>
              </a:graphicData>
            </a:graphic>
          </wp:inline>
        </w:drawing>
      </w:r>
    </w:p>
    <w:p w14:paraId="74226745" w14:textId="15B34718" w:rsidR="00EB52DE" w:rsidRDefault="00100A44" w:rsidP="000023D6">
      <w:pPr>
        <w:pStyle w:val="Caption"/>
        <w:rPr>
          <w:lang w:val="en-US"/>
        </w:rPr>
      </w:pPr>
      <w:r>
        <w:t xml:space="preserve">Obr. </w:t>
      </w:r>
      <w:r>
        <w:fldChar w:fldCharType="begin"/>
      </w:r>
      <w:r>
        <w:instrText xml:space="preserve"> SEQ Obr. \* ARABIC </w:instrText>
      </w:r>
      <w:r>
        <w:fldChar w:fldCharType="separate"/>
      </w:r>
      <w:r w:rsidR="00823192">
        <w:rPr>
          <w:noProof/>
        </w:rPr>
        <w:t>40</w:t>
      </w:r>
      <w:r>
        <w:rPr>
          <w:noProof/>
        </w:rPr>
        <w:fldChar w:fldCharType="end"/>
      </w:r>
      <w:r>
        <w:t xml:space="preserve"> </w:t>
      </w:r>
      <w:r w:rsidR="001B3D7B">
        <w:t xml:space="preserve">Výsledky dotazníkového </w:t>
      </w:r>
      <w:r w:rsidR="00566DE2">
        <w:t>šetření – sekce</w:t>
      </w:r>
      <w:r w:rsidR="001B3D7B">
        <w:t xml:space="preserve"> </w:t>
      </w:r>
      <w:r>
        <w:t>Úkol č. 3</w:t>
      </w:r>
      <w:r w:rsidR="00E559B3">
        <w:t xml:space="preserve"> (otázky </w:t>
      </w:r>
      <w:r w:rsidR="00E559B3">
        <w:rPr>
          <w:lang w:val="en-US"/>
        </w:rPr>
        <w:t>22-26)</w:t>
      </w:r>
    </w:p>
    <w:p w14:paraId="5156C118" w14:textId="77777777" w:rsidR="00FD2AD5" w:rsidRPr="00FD2AD5" w:rsidRDefault="00FD2AD5" w:rsidP="00FD2AD5">
      <w:pPr>
        <w:rPr>
          <w:lang w:val="en-US"/>
        </w:rPr>
      </w:pPr>
    </w:p>
    <w:p w14:paraId="28A4D7A8" w14:textId="346A9FE4" w:rsidR="009D2672" w:rsidRDefault="00217995" w:rsidP="009D2672">
      <w:pPr>
        <w:keepNext/>
      </w:pPr>
      <w:r>
        <w:rPr>
          <w:noProof/>
        </w:rPr>
        <w:drawing>
          <wp:inline distT="0" distB="0" distL="0" distR="0" wp14:anchorId="7984B3E2" wp14:editId="1773F709">
            <wp:extent cx="5579745" cy="2149475"/>
            <wp:effectExtent l="0" t="0" r="1905" b="3175"/>
            <wp:docPr id="1344118746"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18746" name="Picture 1" descr="A graph with numbers and a chart&#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4F125281" w14:textId="425004C4" w:rsidR="00B63F02" w:rsidRDefault="009D2672" w:rsidP="000023D6">
      <w:pPr>
        <w:pStyle w:val="Caption"/>
      </w:pPr>
      <w:bookmarkStart w:id="178" w:name="_Ref155045128"/>
      <w:r>
        <w:t xml:space="preserve">Obr. </w:t>
      </w:r>
      <w:r>
        <w:fldChar w:fldCharType="begin"/>
      </w:r>
      <w:r>
        <w:instrText xml:space="preserve"> SEQ Obr. \* ARABIC </w:instrText>
      </w:r>
      <w:r>
        <w:fldChar w:fldCharType="separate"/>
      </w:r>
      <w:r w:rsidR="00823192">
        <w:rPr>
          <w:noProof/>
        </w:rPr>
        <w:t>41</w:t>
      </w:r>
      <w:r>
        <w:rPr>
          <w:noProof/>
        </w:rPr>
        <w:fldChar w:fldCharType="end"/>
      </w:r>
      <w:bookmarkEnd w:id="178"/>
      <w:r>
        <w:t xml:space="preserve"> Rychlost vyhotovení </w:t>
      </w:r>
      <w:r w:rsidR="00217995">
        <w:t>U3</w:t>
      </w:r>
      <w:r>
        <w:t xml:space="preserve"> – vlevo. Deskriptivní statistika </w:t>
      </w:r>
      <w:r w:rsidR="000667DF">
        <w:t xml:space="preserve">časů vyhotovení úkolů, barevně rozděleno dle úkolů </w:t>
      </w:r>
      <w:r w:rsidR="004E62C9">
        <w:t>(fialová – U1, zelená</w:t>
      </w:r>
      <w:r w:rsidR="002D2CAB">
        <w:t xml:space="preserve"> – </w:t>
      </w:r>
      <w:r w:rsidR="004E62C9">
        <w:t>U2, oranžová</w:t>
      </w:r>
      <w:r w:rsidR="002D2CAB">
        <w:t xml:space="preserve"> – </w:t>
      </w:r>
      <w:r w:rsidR="004E62C9">
        <w:t xml:space="preserve">U3) </w:t>
      </w:r>
      <w:r w:rsidR="000667DF">
        <w:t>– vpravo</w:t>
      </w:r>
      <w:r>
        <w:t>.</w:t>
      </w:r>
    </w:p>
    <w:p w14:paraId="4C683921" w14:textId="3DB6CE21" w:rsidR="00906BA3" w:rsidRDefault="00906BA3" w:rsidP="00906BA3">
      <w:pPr>
        <w:pStyle w:val="Heading3"/>
      </w:pPr>
      <w:bookmarkStart w:id="179" w:name="_Toc155046847"/>
      <w:r>
        <w:t>Ovládání</w:t>
      </w:r>
      <w:bookmarkEnd w:id="179"/>
    </w:p>
    <w:p w14:paraId="4148422D" w14:textId="00B62CD7" w:rsidR="002F3AA1" w:rsidRPr="002F3AA1" w:rsidRDefault="002F3AA1" w:rsidP="002F3AA1">
      <w:r>
        <w:t xml:space="preserve">Výsledky uživatelského testování sekce ovládání vykazují převážný sentiment v prospěch návrhu aplikace. Z Obr. 52 je patrné, že většině uživatelů přišlo ovládání intuitivní a pohyb snadný. Jelikož většina respondentů měla před testováním minimální zkušenost s virtuálními brýlemi je možné tyto výsledky považovat za ukazatele vhodného návrhu interakce. Zároveň mezi respondenty nebyl případ nevolnosti, kdy by bylo nutné přerušit testování. Při interpretaci absence nevolnosti je nutné vzít v potaz, že se jednalo o krátké testování s průměrným časem 15 minut. Je možné spekulovat, že při delším užívání by míra nevolnosti vzrostla. Uživatelé využívali převážně pohyb pomocí posunu, a to jak pro pohyb mezi </w:t>
      </w:r>
      <w:r w:rsidR="00B84E3E">
        <w:t>úkoly,</w:t>
      </w:r>
      <w:r>
        <w:t xml:space="preserve"> tak pro pohyb při vypracování úkolu. </w:t>
      </w:r>
      <w:r w:rsidR="00B84E3E">
        <w:t xml:space="preserve">Velký vliv na tyto metriky měla skutečnost, že pohyb </w:t>
      </w:r>
      <w:r w:rsidR="00B84E3E">
        <w:lastRenderedPageBreak/>
        <w:t xml:space="preserve">pomocí posunu byl výchozím nastavení pro pohyb a pro jeho změnu bylo nutné dvakrát stlačit tlačítko na ovladači. </w:t>
      </w:r>
    </w:p>
    <w:p w14:paraId="6FC93B38" w14:textId="77777777" w:rsidR="00E559B3" w:rsidRDefault="00E559B3" w:rsidP="00FD2AD5">
      <w:pPr>
        <w:pStyle w:val="PICTURES"/>
      </w:pPr>
      <w:r>
        <w:drawing>
          <wp:inline distT="0" distB="0" distL="0" distR="0" wp14:anchorId="1E7B35D0" wp14:editId="4B355EE1">
            <wp:extent cx="3490564" cy="2179674"/>
            <wp:effectExtent l="0" t="0" r="0" b="0"/>
            <wp:docPr id="830701612"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01612" name="Picture 4" descr="A graph with different colored bars&#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494234" cy="2181965"/>
                    </a:xfrm>
                    <a:prstGeom prst="rect">
                      <a:avLst/>
                    </a:prstGeom>
                  </pic:spPr>
                </pic:pic>
              </a:graphicData>
            </a:graphic>
          </wp:inline>
        </w:drawing>
      </w:r>
    </w:p>
    <w:p w14:paraId="10B58B53" w14:textId="24F581E0" w:rsidR="00906BA3" w:rsidRDefault="00E559B3" w:rsidP="000023D6">
      <w:pPr>
        <w:pStyle w:val="Caption"/>
      </w:pPr>
      <w:r>
        <w:t xml:space="preserve">Obr. </w:t>
      </w:r>
      <w:r>
        <w:fldChar w:fldCharType="begin"/>
      </w:r>
      <w:r>
        <w:instrText xml:space="preserve"> SEQ Obr. \* ARABIC </w:instrText>
      </w:r>
      <w:r>
        <w:fldChar w:fldCharType="separate"/>
      </w:r>
      <w:r w:rsidR="00823192">
        <w:rPr>
          <w:noProof/>
        </w:rPr>
        <w:t>42</w:t>
      </w:r>
      <w:r>
        <w:rPr>
          <w:noProof/>
        </w:rPr>
        <w:fldChar w:fldCharType="end"/>
      </w:r>
      <w:r>
        <w:t xml:space="preserve"> Výsledky dotazníkového šetření – sekce Ovládání (otázky 27, 28, 31)</w:t>
      </w:r>
    </w:p>
    <w:p w14:paraId="4596C60D" w14:textId="77777777" w:rsidR="00FD2AD5" w:rsidRPr="00FD2AD5" w:rsidRDefault="00FD2AD5" w:rsidP="00FD2AD5"/>
    <w:p w14:paraId="76447EF1" w14:textId="5D139441" w:rsidR="001B3D7B" w:rsidRDefault="00906BA3" w:rsidP="00FD2AD5">
      <w:pPr>
        <w:pStyle w:val="PICTURES"/>
      </w:pPr>
      <w:r>
        <w:drawing>
          <wp:inline distT="0" distB="0" distL="0" distR="0" wp14:anchorId="532B6C4F" wp14:editId="2A88FC1C">
            <wp:extent cx="5579745" cy="1878330"/>
            <wp:effectExtent l="0" t="0" r="1905" b="7620"/>
            <wp:docPr id="139779528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95285" name="Picture 2" descr="A screenshot of a graph&#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1878330"/>
                    </a:xfrm>
                    <a:prstGeom prst="rect">
                      <a:avLst/>
                    </a:prstGeom>
                  </pic:spPr>
                </pic:pic>
              </a:graphicData>
            </a:graphic>
          </wp:inline>
        </w:drawing>
      </w:r>
    </w:p>
    <w:p w14:paraId="266178D4" w14:textId="2BCB55DB" w:rsidR="00F15E23" w:rsidRDefault="001B3D7B" w:rsidP="000023D6">
      <w:pPr>
        <w:pStyle w:val="Caption"/>
      </w:pPr>
      <w:r>
        <w:t xml:space="preserve">Obr. </w:t>
      </w:r>
      <w:r>
        <w:fldChar w:fldCharType="begin"/>
      </w:r>
      <w:r>
        <w:instrText xml:space="preserve"> SEQ Obr. \* ARABIC </w:instrText>
      </w:r>
      <w:r>
        <w:fldChar w:fldCharType="separate"/>
      </w:r>
      <w:r w:rsidR="00823192">
        <w:rPr>
          <w:noProof/>
        </w:rPr>
        <w:t>43</w:t>
      </w:r>
      <w:r>
        <w:rPr>
          <w:noProof/>
        </w:rPr>
        <w:fldChar w:fldCharType="end"/>
      </w:r>
      <w:r>
        <w:t xml:space="preserve"> Výsledky dotazníkového </w:t>
      </w:r>
      <w:r w:rsidR="00F15E23">
        <w:t>šetření – sekce</w:t>
      </w:r>
      <w:r>
        <w:t xml:space="preserve"> Ovládání</w:t>
      </w:r>
      <w:r w:rsidR="00E559B3">
        <w:t xml:space="preserve"> (otázky 29, 30)</w:t>
      </w:r>
    </w:p>
    <w:p w14:paraId="66E7F18B" w14:textId="58DDF6D8" w:rsidR="009D212D" w:rsidRDefault="004E62C9" w:rsidP="009D212D">
      <w:pPr>
        <w:pStyle w:val="Heading3"/>
      </w:pPr>
      <w:r>
        <w:t>Subjektivní hodnocení</w:t>
      </w:r>
    </w:p>
    <w:p w14:paraId="5F3367B6" w14:textId="3B8B5348" w:rsidR="009D212D" w:rsidRDefault="009D212D" w:rsidP="009D212D">
      <w:pPr>
        <w:pStyle w:val="Normlnprvnodsazen"/>
        <w:ind w:firstLine="0"/>
        <w:rPr>
          <w:lang w:eastAsia="en-US"/>
        </w:rPr>
      </w:pPr>
      <w:r>
        <w:rPr>
          <w:lang w:eastAsia="en-US"/>
        </w:rPr>
        <w:t>V poslední sekci dotazníku „Otevřené otázky“ (otázky č. 33, 34) byl analyzován osobní názor na VP obecně.</w:t>
      </w:r>
    </w:p>
    <w:p w14:paraId="36E092BB" w14:textId="77777777" w:rsidR="009D212D" w:rsidRDefault="009D212D" w:rsidP="009D212D">
      <w:pPr>
        <w:pStyle w:val="Normlnprvnodsazen"/>
        <w:numPr>
          <w:ilvl w:val="0"/>
          <w:numId w:val="76"/>
        </w:numPr>
        <w:rPr>
          <w:lang w:eastAsia="en-US"/>
        </w:rPr>
      </w:pPr>
      <w:r>
        <w:rPr>
          <w:lang w:eastAsia="en-US"/>
        </w:rPr>
        <w:t>Jak obecně vidíte potenciál VR v praxi?</w:t>
      </w:r>
    </w:p>
    <w:p w14:paraId="4550CFB6" w14:textId="17FAC36F" w:rsidR="00362434" w:rsidRDefault="009D212D" w:rsidP="00362434">
      <w:pPr>
        <w:pStyle w:val="Normlnprvnodsazen"/>
        <w:numPr>
          <w:ilvl w:val="0"/>
          <w:numId w:val="76"/>
        </w:numPr>
        <w:rPr>
          <w:lang w:eastAsia="en-US"/>
        </w:rPr>
      </w:pPr>
      <w:r>
        <w:rPr>
          <w:lang w:eastAsia="en-US"/>
        </w:rPr>
        <w:t>Pokud máte jakékoli další poznámky či komentáře tak uveďte. (nepovinné)</w:t>
      </w:r>
    </w:p>
    <w:p w14:paraId="431A7CD5" w14:textId="6532CDB4" w:rsidR="00362434" w:rsidRPr="00362434" w:rsidRDefault="00362434" w:rsidP="00362434">
      <w:pPr>
        <w:pStyle w:val="Normlnprvnodsazen"/>
        <w:ind w:firstLine="0"/>
        <w:rPr>
          <w:b/>
          <w:bCs/>
          <w:lang w:eastAsia="en-US"/>
        </w:rPr>
      </w:pPr>
      <w:r w:rsidRPr="00362434">
        <w:rPr>
          <w:b/>
          <w:bCs/>
          <w:lang w:eastAsia="en-US"/>
        </w:rPr>
        <w:t>Příklady odpovědí:</w:t>
      </w:r>
    </w:p>
    <w:p w14:paraId="25D2A3ED" w14:textId="2BE8A747" w:rsidR="00362434" w:rsidRDefault="00362434" w:rsidP="00117093">
      <w:pPr>
        <w:pStyle w:val="Normlnprvnodsazen"/>
        <w:ind w:firstLine="0"/>
        <w:rPr>
          <w:i/>
          <w:iCs/>
          <w:lang w:eastAsia="en-US"/>
        </w:rPr>
      </w:pPr>
      <w:r>
        <w:rPr>
          <w:i/>
          <w:iCs/>
          <w:lang w:eastAsia="en-US"/>
        </w:rPr>
        <w:t>„</w:t>
      </w:r>
      <w:r w:rsidRPr="00362434">
        <w:rPr>
          <w:i/>
          <w:iCs/>
          <w:lang w:eastAsia="en-US"/>
        </w:rPr>
        <w:t>Potenciál je určitě vysoký pro vizualizaci rozličného obsahu. Za limitující zde považuji nutnost si nasazovat VR brýle.</w:t>
      </w:r>
      <w:r>
        <w:rPr>
          <w:i/>
          <w:iCs/>
          <w:lang w:eastAsia="en-US"/>
        </w:rPr>
        <w:t>“</w:t>
      </w:r>
    </w:p>
    <w:p w14:paraId="4036CB87" w14:textId="0F8DFCB1" w:rsidR="00362434" w:rsidRPr="00362434" w:rsidRDefault="00362434" w:rsidP="00117093">
      <w:pPr>
        <w:pStyle w:val="Normlnprvnodsazen"/>
        <w:ind w:firstLine="0"/>
        <w:rPr>
          <w:i/>
          <w:iCs/>
          <w:lang w:eastAsia="en-US"/>
        </w:rPr>
      </w:pPr>
      <w:r>
        <w:rPr>
          <w:i/>
          <w:iCs/>
          <w:lang w:eastAsia="en-US"/>
        </w:rPr>
        <w:t>„</w:t>
      </w:r>
      <w:r w:rsidRPr="00362434">
        <w:rPr>
          <w:i/>
          <w:iCs/>
          <w:lang w:eastAsia="en-US"/>
        </w:rPr>
        <w:t>Především pro prezentaci 3D projektů veřejnosti anebo pro konzultace řešení mezi profesemi.</w:t>
      </w:r>
      <w:r>
        <w:rPr>
          <w:i/>
          <w:iCs/>
          <w:lang w:eastAsia="en-US"/>
        </w:rPr>
        <w:t xml:space="preserve"> </w:t>
      </w:r>
      <w:r w:rsidRPr="00362434">
        <w:rPr>
          <w:i/>
          <w:iCs/>
          <w:lang w:eastAsia="en-US"/>
        </w:rPr>
        <w:t>Myslím si že v současné době je ovládání hodně těžkopádné a ten pravý zážitek a potenciál je nám doposud skrytý.</w:t>
      </w:r>
      <w:r>
        <w:rPr>
          <w:i/>
          <w:iCs/>
          <w:lang w:eastAsia="en-US"/>
        </w:rPr>
        <w:t>“</w:t>
      </w:r>
    </w:p>
    <w:p w14:paraId="5EE80C0F" w14:textId="320E681C" w:rsidR="009D212D" w:rsidRDefault="009D212D" w:rsidP="009D212D">
      <w:pPr>
        <w:pStyle w:val="Normlnprvnodsazen"/>
        <w:rPr>
          <w:lang w:eastAsia="en-US"/>
        </w:rPr>
      </w:pPr>
      <w:r w:rsidRPr="001B3D7B">
        <w:rPr>
          <w:lang w:eastAsia="en-US"/>
        </w:rPr>
        <w:t xml:space="preserve">V řadě </w:t>
      </w:r>
      <w:r>
        <w:rPr>
          <w:lang w:eastAsia="en-US"/>
        </w:rPr>
        <w:t xml:space="preserve">odpovědí </w:t>
      </w:r>
      <w:r w:rsidRPr="001B3D7B">
        <w:rPr>
          <w:lang w:eastAsia="en-US"/>
        </w:rPr>
        <w:t xml:space="preserve">se opakovala stejná témata. Většina účastníků vyjádřila mírně až výrazně pozitivní sentiment k vývoji využití </w:t>
      </w:r>
      <w:r w:rsidRPr="009D212D">
        <w:t>VR</w:t>
      </w:r>
      <w:r w:rsidRPr="001B3D7B">
        <w:rPr>
          <w:lang w:eastAsia="en-US"/>
        </w:rPr>
        <w:t xml:space="preserve"> v</w:t>
      </w:r>
      <w:r>
        <w:rPr>
          <w:lang w:eastAsia="en-US"/>
        </w:rPr>
        <w:t> </w:t>
      </w:r>
      <w:r w:rsidRPr="001B3D7B">
        <w:rPr>
          <w:lang w:eastAsia="en-US"/>
        </w:rPr>
        <w:t>praxi</w:t>
      </w:r>
      <w:r>
        <w:rPr>
          <w:lang w:eastAsia="en-US"/>
        </w:rPr>
        <w:t xml:space="preserve"> a budoucnosti vývoje této technologie, popř. její adopce do běžného života</w:t>
      </w:r>
      <w:r w:rsidRPr="001B3D7B">
        <w:rPr>
          <w:lang w:eastAsia="en-US"/>
        </w:rPr>
        <w:t xml:space="preserve">. </w:t>
      </w:r>
      <w:r>
        <w:rPr>
          <w:lang w:eastAsia="en-US"/>
        </w:rPr>
        <w:t xml:space="preserve">Nejvíce zmiňovanými tématy uplatnění VR bylo téma urbanismu, a to především v kontextu tvorby vizualizací pro komunikaci koncepce území, popř. </w:t>
      </w:r>
      <w:r>
        <w:rPr>
          <w:lang w:eastAsia="en-US"/>
        </w:rPr>
        <w:lastRenderedPageBreak/>
        <w:t xml:space="preserve">architektonických projektů. Vícekrát byla zmíněna využitelnost VR v případě, že aplikace umožňuje kolaborativní prostředí. </w:t>
      </w:r>
    </w:p>
    <w:p w14:paraId="7881F9F4" w14:textId="7A894B5A" w:rsidR="00E94592" w:rsidRPr="009D212D" w:rsidRDefault="009D212D" w:rsidP="00FD2AD5">
      <w:pPr>
        <w:pStyle w:val="Normlnprvnodsazen"/>
      </w:pPr>
      <w:r>
        <w:t>Mezi zmíněnými negativy se opakovaně objevovala nespokojenost se samotným zařízení</w:t>
      </w:r>
      <w:r w:rsidR="00FD2AD5">
        <w:t>m</w:t>
      </w:r>
      <w:r>
        <w:t>.</w:t>
      </w:r>
      <w:r w:rsidR="00FD2AD5">
        <w:t xml:space="preserve"> Opakovaně se objevily připomínky k</w:t>
      </w:r>
      <w:r>
        <w:t xml:space="preserve"> nepohodlí způsobené virtuální helmou. Dále bylo zmiňováno nedostatečné rozlišení displejů. V případě účastníků s nedokonalým zrakem byl a použitelnost aplikace značně snížena. V případě extrémní krátkozrakosti byla aplikace bez asistence koordinátora nepoužitelná, jelikož nebylo možné přečíst instrukce v rámci aplikace</w:t>
      </w:r>
      <w:r w:rsidR="00FD2AD5">
        <w:t>.</w:t>
      </w:r>
    </w:p>
    <w:p w14:paraId="46D0CF9B" w14:textId="485D7FAA" w:rsidR="00A479E6" w:rsidRDefault="00D905D2" w:rsidP="00CD7C12">
      <w:pPr>
        <w:pStyle w:val="Heading1"/>
      </w:pPr>
      <w:bookmarkStart w:id="180" w:name="_Toc155046849"/>
      <w:r w:rsidRPr="001F6849">
        <w:lastRenderedPageBreak/>
        <w:t>DISKUZE</w:t>
      </w:r>
      <w:bookmarkEnd w:id="180"/>
    </w:p>
    <w:p w14:paraId="51761816" w14:textId="701B14C9" w:rsidR="00EA563E" w:rsidRDefault="00EA2D0F" w:rsidP="00EA563E">
      <w:pPr>
        <w:pStyle w:val="Normlnprvnodsazen"/>
        <w:ind w:firstLine="0"/>
      </w:pPr>
      <w:r>
        <w:t>V rámci práce byl vytvořen detailní přehled technologií, pomocí kterých je možné vytvořit VP ve webovém prostředí. Možných technologiích k analýze je mnoho, především pokud je brán v potaz kompletní proces od tvorby dat až po vizualizaci. Hlavním cílem byly technologie umožňující samotnou vizualizaci ve webovém prostředí. Pokud je však zájmem práce vybrat technologií, která bude použitelná je nutné na ní pohlížet v kontextu celého procesu tvorby vizualizace, jelikož s ním musí být kompatibilní. Daná technologie vyžaduje daný soubor vstupů (specificky formátovaná data atd.). Dosažení těchto vstupů je často nutné brát v potaz již v počátku tvorby vizualizace (pořízení, tvorba dat). Použitelnost dané technologie je tedy možné vyhodnotit až v kontextu procesu tvorby vizualizace, tedy zdali technologie vhodně zapadá do existujících procesů.</w:t>
      </w:r>
      <w:r w:rsidR="00FA3A93">
        <w:t xml:space="preserve"> Geoinformatika je z velké části zaměřena na data, jejichž specifika často diktují možnosti výzkumu, analýz, vizualizací. Z tohoto důvodu byla i v této práci nejdříve identifikována dostupná data. Data 3D modelu Brna poskytována v proprietárních formátech (FGDB - </w:t>
      </w:r>
      <w:proofErr w:type="spellStart"/>
      <w:r w:rsidR="00FA3A93">
        <w:t>Multipatch</w:t>
      </w:r>
      <w:proofErr w:type="spellEnd"/>
      <w:r w:rsidR="00FA3A93">
        <w:t>) ihned určila, jaký software je nutné do procesu zahrnout (</w:t>
      </w:r>
      <w:proofErr w:type="spellStart"/>
      <w:r w:rsidR="00FA3A93">
        <w:t>Esri</w:t>
      </w:r>
      <w:proofErr w:type="spellEnd"/>
      <w:r w:rsidR="00FA3A93">
        <w:t xml:space="preserve"> software). 3D model Brna je veřejně dostupnou datovou sadou, byla tedy vyvinuta snaha o vytvoření procesu konverze dat do otevřeného formátu (</w:t>
      </w:r>
      <w:proofErr w:type="spellStart"/>
      <w:r w:rsidR="00FA3A93">
        <w:t>glTF</w:t>
      </w:r>
      <w:proofErr w:type="spellEnd"/>
      <w:r w:rsidR="00FA3A93">
        <w:t xml:space="preserve">). Tento proces následně umožnil mnohem širší volbu mezi </w:t>
      </w:r>
      <w:r w:rsidR="00EA563E">
        <w:t xml:space="preserve">vizualizačními technologiemi, jelikož </w:t>
      </w:r>
      <w:proofErr w:type="spellStart"/>
      <w:r w:rsidR="00EA563E">
        <w:t>glTF</w:t>
      </w:r>
      <w:proofErr w:type="spellEnd"/>
      <w:r w:rsidR="00EA563E">
        <w:t xml:space="preserve"> je takřka univerzálně podporováno mezi technologiemi pro 3D vizualizaci. Následný výběr proběhl na základě více kritérii. Hlavními požadavky byla míra implementovaných optimalizačních funkcí, což v případě vizualizace znamená množství a podrobnost dat jaké je možné zobrazit a pohodlí vývoje (viz. kap. </w:t>
      </w:r>
      <w:r w:rsidR="00EA563E">
        <w:fldChar w:fldCharType="begin"/>
      </w:r>
      <w:r w:rsidR="00EA563E">
        <w:instrText xml:space="preserve"> REF _Ref155125307 \n \h </w:instrText>
      </w:r>
      <w:r w:rsidR="00EA563E">
        <w:fldChar w:fldCharType="separate"/>
      </w:r>
      <w:r w:rsidR="00EA563E">
        <w:t>4.4</w:t>
      </w:r>
      <w:r w:rsidR="00EA563E">
        <w:fldChar w:fldCharType="end"/>
      </w:r>
      <w:r w:rsidR="00EA563E">
        <w:t xml:space="preserve"> </w:t>
      </w:r>
      <w:r w:rsidR="00EA563E">
        <w:fldChar w:fldCharType="begin"/>
      </w:r>
      <w:r w:rsidR="00EA563E">
        <w:instrText xml:space="preserve"> REF _Ref155125311 \h </w:instrText>
      </w:r>
      <w:r w:rsidR="00EA563E">
        <w:fldChar w:fldCharType="separate"/>
      </w:r>
      <w:r w:rsidR="00EA563E">
        <w:t>Výběr technologie</w:t>
      </w:r>
      <w:r w:rsidR="00EA563E">
        <w:fldChar w:fldCharType="end"/>
      </w:r>
      <w:r w:rsidR="00EA563E">
        <w:t>). Právě popis rozhodování při výběru je klíčový pro doporučení aplikace, jelikož každý projekt vyžaduje jiný soubor požadavků</w:t>
      </w:r>
      <w:r w:rsidR="00EA456C">
        <w:t xml:space="preserve">. </w:t>
      </w:r>
    </w:p>
    <w:p w14:paraId="514BBD40" w14:textId="61A80E19" w:rsidR="00AD5397" w:rsidRDefault="00EA563E" w:rsidP="00AD5397">
      <w:pPr>
        <w:pStyle w:val="Normlnprvnodsazen"/>
      </w:pPr>
      <w:r>
        <w:t xml:space="preserve">Zvolený soubor technologií byl následně otestován tvorbou pilotní aplikace zobrazující 3 typy vizualizací založených na 3D modelu budov města Brna, DMR a podkladové mapě. Aplikace byla vyvinuta pomocí Wonderland </w:t>
      </w:r>
      <w:proofErr w:type="spellStart"/>
      <w:r>
        <w:t>enginu</w:t>
      </w:r>
      <w:proofErr w:type="spellEnd"/>
      <w:r>
        <w:t>, který umožnil implementaci pokročilé interakce</w:t>
      </w:r>
      <w:r w:rsidR="00EA456C">
        <w:t xml:space="preserve"> a dostupnost skrze řadu zařízení (HMD, desktop, mobil) za zachování použitelnosti aplikace. Mimo aplikaci byly i v procesu zpracování dat vyvinuty nástroje pro automatizované zpracování dat 3D modelu města Brna. </w:t>
      </w:r>
    </w:p>
    <w:p w14:paraId="312AA7C1" w14:textId="6C542FAF" w:rsidR="00AB7CD3" w:rsidRPr="00AB7CD3" w:rsidRDefault="00AD5397" w:rsidP="00AB7CD3">
      <w:r>
        <w:t>Výsledná pilotní aplikace byla podrobena uživatelskému testování</w:t>
      </w:r>
      <w:r w:rsidR="003A77D7">
        <w:t xml:space="preserve"> za účelem ověření použitelnosti aplikace. Použitelnost aplikace byla hodnocena na základě zpětné vazby respondentů skrze dotazník a přímé pozorování.</w:t>
      </w:r>
      <w:r w:rsidR="00F956E5">
        <w:t xml:space="preserve"> </w:t>
      </w:r>
      <w:r w:rsidR="003A77D7">
        <w:t>Aplikace byla na základě kombinace výsledků vyhodnocena jako použitelná. Hodnocení bylo subjektivní na základě převládajícího sentimentu odpovědí. Toto je možné považovat jako nedostatek práce. Vhodnějším přístupem by bylo použití stand</w:t>
      </w:r>
      <w:r w:rsidR="00D8480B">
        <w:t>ard</w:t>
      </w:r>
      <w:r w:rsidR="003A77D7">
        <w:t xml:space="preserve">ních metod hodnocení </w:t>
      </w:r>
      <w:r w:rsidR="00D8480B">
        <w:t xml:space="preserve">použitelnosti </w:t>
      </w:r>
      <w:proofErr w:type="spellStart"/>
      <w:r w:rsidR="00D8480B">
        <w:t>sytémů</w:t>
      </w:r>
      <w:proofErr w:type="spellEnd"/>
      <w:r w:rsidR="003A77D7">
        <w:t xml:space="preserve"> jako např. SUS (</w:t>
      </w:r>
      <w:proofErr w:type="spellStart"/>
      <w:r w:rsidR="003A77D7" w:rsidRPr="003A77D7">
        <w:rPr>
          <w:i/>
          <w:iCs/>
        </w:rPr>
        <w:t>S</w:t>
      </w:r>
      <w:r w:rsidR="003A77D7">
        <w:rPr>
          <w:i/>
          <w:iCs/>
        </w:rPr>
        <w:t>ystem</w:t>
      </w:r>
      <w:proofErr w:type="spellEnd"/>
      <w:r w:rsidR="003A77D7" w:rsidRPr="003A77D7">
        <w:rPr>
          <w:i/>
          <w:iCs/>
        </w:rPr>
        <w:t xml:space="preserve"> </w:t>
      </w:r>
      <w:proofErr w:type="spellStart"/>
      <w:r w:rsidR="003A77D7" w:rsidRPr="003A77D7">
        <w:rPr>
          <w:i/>
          <w:iCs/>
        </w:rPr>
        <w:t>usability</w:t>
      </w:r>
      <w:proofErr w:type="spellEnd"/>
      <w:r w:rsidR="003A77D7" w:rsidRPr="003A77D7">
        <w:rPr>
          <w:i/>
          <w:iCs/>
        </w:rPr>
        <w:t xml:space="preserve"> </w:t>
      </w:r>
      <w:proofErr w:type="spellStart"/>
      <w:r w:rsidR="003A77D7" w:rsidRPr="003A77D7">
        <w:rPr>
          <w:i/>
          <w:iCs/>
        </w:rPr>
        <w:t>scale</w:t>
      </w:r>
      <w:proofErr w:type="spellEnd"/>
      <w:r w:rsidR="00D8480B" w:rsidRPr="00D8480B">
        <w:t>)</w:t>
      </w:r>
      <w:r w:rsidR="00D8480B">
        <w:t>.</w:t>
      </w:r>
      <w:r w:rsidR="00710BD6">
        <w:t xml:space="preserve"> Dalším možným vylepšením přístupu k uživatelskému testování by bylo získání většího počtu </w:t>
      </w:r>
      <w:r w:rsidR="00AB7CD3">
        <w:t>respondentů</w:t>
      </w:r>
      <w:r w:rsidR="00710BD6">
        <w:t xml:space="preserve">. Ideálním případem by bylo upravení aplikace tak aby uživatelské testování mohlo proběhnout bez asistence </w:t>
      </w:r>
      <w:r w:rsidR="00AB7CD3">
        <w:t>koordinátora,</w:t>
      </w:r>
      <w:r w:rsidR="00710BD6">
        <w:t xml:space="preserve"> a tedy bylo možné získat respondenty </w:t>
      </w:r>
      <w:r w:rsidR="00AB7CD3">
        <w:t>na webu</w:t>
      </w:r>
      <w:r w:rsidR="00F956E5">
        <w:t xml:space="preserve">. </w:t>
      </w:r>
      <w:r w:rsidR="00AB7CD3">
        <w:t xml:space="preserve">Uživatelské testování bylo zaměřeno primárně na otestování použitelnosti aplikace, každopádně v průběhu vývoje a následně testování byl identifikován potenciál pro rozšíření aplikace za účelem využití metody </w:t>
      </w:r>
      <w:r w:rsidR="00AB7CD3" w:rsidRPr="00AB7CD3">
        <w:rPr>
          <w:i/>
          <w:iCs/>
        </w:rPr>
        <w:t xml:space="preserve">user </w:t>
      </w:r>
      <w:proofErr w:type="spellStart"/>
      <w:r w:rsidR="00AB7CD3" w:rsidRPr="00AB7CD3">
        <w:rPr>
          <w:i/>
          <w:iCs/>
        </w:rPr>
        <w:t>logging</w:t>
      </w:r>
      <w:proofErr w:type="spellEnd"/>
      <w:r w:rsidR="00AB7CD3">
        <w:t xml:space="preserve">. Exemplární aplikací implementující tuto metodiku je 3DMover 2.0 </w:t>
      </w:r>
      <w:r w:rsidR="00AB7CD3">
        <w:fldChar w:fldCharType="begin"/>
      </w:r>
      <w:r w:rsidR="00AB7CD3">
        <w:instrText xml:space="preserve"> ADDIN ZOTERO_ITEM CSL_CITATION {"citationID":"0wngotMP","properties":{"formattedCitation":"(Herman 2019a)","plainCitation":"(Herman 2019a)","noteIndex":0},"citationItems":[{"id":1256,"uris":["http://zotero.org/groups/4599106/items/3NYPWWN2"],"itemData":{"id":1256,"type":"article-journal","abstract":"Three-dimensional (3D) visualisations of geospatial data have become very popular in the last years. Various applications and tools are based on interactive 3D geovisualisations. However, the user aspects of these 3D geovisualisations are not yet fully understood. While several studies have focused on how users work with these 3D geovisualisations, only few studies focus directly on interactive 3D geovisualisations and employ usability research methods like screen logging. This method enables the objective recording of movement in 3D virtual environments and of user interactions in general. Therefore, we created a web-based research tool: a 3D Movement and Interaction Recorder (3DmoveR). This tool is based on the user logging method, combined with a digital questionnaire and practical spatial tasks. The design and implementation of this tool follow the spiral model, and its current version is 2.0. It is implemented using open web technologies such as PHP, JavaScript, and the Three.js library. After building this tool, we verified it through load testing and a simple pilot test verifying accessibility. We continued to describe the first deployment of 3DmoveR 2.0 in a real user study. The future modifications and applications of 3DmoveR 2.0 are discussed in the conclusion section. Attention was paid to future deployment during user testing outside controlled (laboratory) conditions.","container-title":"ISPRS - International Archives of the Photogrammetry, Remote Sensing and Spatial Information Sciences","DOI":"10.5194/isprs-archives-XLII-2-W17-143-2019","journalAbbreviation":"ISPRS - International Archives of the Photogrammetry, Remote Sensing and Spatial Information Sciences","page":"143-148","source":"ResearchGate","title":"3DMOVER 2.0 – LOW-COST APPLICATION FOR USABILITY TESTING OF 3D GEOVISUALISATIONS","volume":"XLII-2/W17","author":[{"family":"Herman","given":"Lukáš"}],"issued":{"date-parts":[["2019",11,29]]},"citation-key":"herman3DMOVERLOWCOSTAPPLICATION2019"}}],"schema":"https://github.com/citation-style-language/schema/raw/master/csl-citation.json"} </w:instrText>
      </w:r>
      <w:r w:rsidR="00AB7CD3">
        <w:fldChar w:fldCharType="separate"/>
      </w:r>
      <w:r w:rsidR="00AB7CD3" w:rsidRPr="00AB7CD3">
        <w:t>(Herman 2019a)</w:t>
      </w:r>
      <w:r w:rsidR="00AB7CD3">
        <w:fldChar w:fldCharType="end"/>
      </w:r>
      <w:r w:rsidR="00AB7CD3">
        <w:t xml:space="preserve">, která umožňuje sledování interakce uživatele v rámci 3D vizualizace na úrovni imerze Desktop VR. Jedná se o aplikaci vyvinout na základě three.js knihovny. Wonderland engine umožňuje vývoj komponent v JS, tudíž je plně kompatibilní s libovolnou webovou technologií. Umožňuje tedy vývoj obdobné funkcionality jako 3DMover s tím, že se jedná o Imerzní VP. Právě vývoj aplikace pro </w:t>
      </w:r>
      <w:r w:rsidR="00AB7CD3" w:rsidRPr="00AB7CD3">
        <w:rPr>
          <w:i/>
          <w:iCs/>
        </w:rPr>
        <w:t xml:space="preserve">user </w:t>
      </w:r>
      <w:proofErr w:type="spellStart"/>
      <w:r w:rsidR="00AB7CD3" w:rsidRPr="00AB7CD3">
        <w:rPr>
          <w:i/>
          <w:iCs/>
        </w:rPr>
        <w:t>logging</w:t>
      </w:r>
      <w:proofErr w:type="spellEnd"/>
      <w:r w:rsidR="00AB7CD3">
        <w:t xml:space="preserve"> ve virtuálním prostředí je možným směrem dalšího výzkumu.</w:t>
      </w:r>
    </w:p>
    <w:p w14:paraId="74717F1C" w14:textId="33543F79" w:rsidR="00307F8C" w:rsidRPr="0005739E" w:rsidRDefault="00307F8C" w:rsidP="00307F8C">
      <w:pPr>
        <w:pStyle w:val="Normlnprvnodsazen"/>
        <w:ind w:firstLine="0"/>
        <w:rPr>
          <w:b/>
          <w:bCs/>
        </w:rPr>
      </w:pPr>
      <w:r w:rsidRPr="0005739E">
        <w:rPr>
          <w:b/>
          <w:bCs/>
        </w:rPr>
        <w:t>Srovnání s existující literaturou a rešerší:</w:t>
      </w:r>
    </w:p>
    <w:p w14:paraId="673733BE" w14:textId="520BC8B3" w:rsidR="00B4197D" w:rsidRPr="0005739E" w:rsidRDefault="00307F8C" w:rsidP="00B4197D">
      <w:pPr>
        <w:pStyle w:val="Normlnprvnodsazen"/>
        <w:numPr>
          <w:ilvl w:val="0"/>
          <w:numId w:val="84"/>
        </w:numPr>
      </w:pPr>
      <w:r w:rsidRPr="0005739E">
        <w:lastRenderedPageBreak/>
        <w:t>Porovnání vašich výsledků s existujícími teoretickými základy a předchozími výzkumy.</w:t>
      </w:r>
      <w:r w:rsidR="00B4197D" w:rsidRPr="0005739E">
        <w:t xml:space="preserve"> - </w:t>
      </w:r>
      <w:r w:rsidR="00B4197D" w:rsidRPr="0005739E">
        <w:fldChar w:fldCharType="begin"/>
      </w:r>
      <w:r w:rsidR="00B4197D" w:rsidRPr="0005739E">
        <w:instrText xml:space="preserve"> ADDIN ZOTERO_ITEM CSL_CITATION {"citationID":"lN8GFoCD","properties":{"formattedCitation":"(Laksono, Aditya 2019)","plainCitation":"(Laksono, Aditya 2019)","noteIndex":0},"citationItems":[{"id":666,"uris":["http://zotero.org/groups/4599106/items/BR5KW623"],"itemData":{"id":666,"type":"article-journal","abstract":"Developers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schema":"https://github.com/citation-style-language/schema/raw/master/csl-citation.json"} </w:instrText>
      </w:r>
      <w:r w:rsidR="00B4197D" w:rsidRPr="0005739E">
        <w:fldChar w:fldCharType="separate"/>
      </w:r>
      <w:r w:rsidR="00B4197D" w:rsidRPr="0005739E">
        <w:t>(Laksono, Aditya 2019)</w:t>
      </w:r>
      <w:r w:rsidR="00B4197D" w:rsidRPr="0005739E">
        <w:fldChar w:fldCharType="end"/>
      </w:r>
      <w:r w:rsidR="00B4197D" w:rsidRPr="0005739E">
        <w:t xml:space="preserve">, </w:t>
      </w:r>
      <w:r w:rsidR="00B4197D" w:rsidRPr="0005739E">
        <w:fldChar w:fldCharType="begin"/>
      </w:r>
      <w:r w:rsidR="00B4197D" w:rsidRPr="0005739E">
        <w:instrText xml:space="preserve"> ADDIN ZOTERO_ITEM CSL_CITATION {"citationID":"YazQR2hq","properties":{"formattedCitation":"(Rzeszewski, Orylski 2021)","plainCitation":"(Rzeszewski, Orylski 2021)","noteIndex":0},"citationItems":[{"id":669,"uris":["http://zotero.org/groups/4599106/items/LL6J4BB7"],"itemData":{"id":669,"type":"article-journal","abstract":"Extended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B4197D" w:rsidRPr="0005739E">
        <w:fldChar w:fldCharType="separate"/>
      </w:r>
      <w:r w:rsidR="00B4197D" w:rsidRPr="0005739E">
        <w:t>(Rzeszewski, Orylski 2021)</w:t>
      </w:r>
      <w:r w:rsidR="00B4197D" w:rsidRPr="0005739E">
        <w:fldChar w:fldCharType="end"/>
      </w:r>
      <w:r w:rsidR="00B4197D" w:rsidRPr="0005739E">
        <w:t xml:space="preserve"> </w:t>
      </w:r>
    </w:p>
    <w:p w14:paraId="34775E42" w14:textId="2D29B9B0" w:rsidR="00B4197D" w:rsidRPr="0005739E" w:rsidRDefault="00B4197D" w:rsidP="00B4197D">
      <w:pPr>
        <w:pStyle w:val="Normlnprvnodsazen"/>
        <w:numPr>
          <w:ilvl w:val="0"/>
          <w:numId w:val="84"/>
        </w:numPr>
      </w:pPr>
      <w:r w:rsidRPr="0005739E">
        <w:t xml:space="preserve">Project </w:t>
      </w:r>
      <w:proofErr w:type="spellStart"/>
      <w:r w:rsidRPr="0005739E">
        <w:t>FlowerBed</w:t>
      </w:r>
      <w:proofErr w:type="spellEnd"/>
      <w:r w:rsidRPr="0005739E">
        <w:t xml:space="preserve">, </w:t>
      </w:r>
      <w:proofErr w:type="spellStart"/>
      <w:r w:rsidRPr="0005739E">
        <w:t>ParAdowski</w:t>
      </w:r>
      <w:proofErr w:type="spellEnd"/>
      <w:r w:rsidRPr="0005739E">
        <w:t xml:space="preserve"> projekty</w:t>
      </w:r>
      <w:r w:rsidR="0005739E" w:rsidRPr="0005739E">
        <w:t xml:space="preserve">, </w:t>
      </w:r>
      <w:r w:rsidR="0005739E">
        <w:t xml:space="preserve">VS moje </w:t>
      </w:r>
      <w:proofErr w:type="spellStart"/>
      <w:r w:rsidR="0005739E">
        <w:t>implmentace</w:t>
      </w:r>
      <w:proofErr w:type="spellEnd"/>
    </w:p>
    <w:p w14:paraId="444793A8" w14:textId="34C56077" w:rsidR="0005739E" w:rsidRDefault="00B4197D" w:rsidP="0005739E">
      <w:pPr>
        <w:pStyle w:val="Normlnprvnodsazen"/>
        <w:numPr>
          <w:ilvl w:val="1"/>
          <w:numId w:val="84"/>
        </w:numPr>
      </w:pPr>
      <w:r w:rsidRPr="0005739E">
        <w:t>Týmové projekty, I dlouhodobé, výsledkem často poměrně jednoduchá aplikace.</w:t>
      </w:r>
    </w:p>
    <w:p w14:paraId="4A917101" w14:textId="43731F82" w:rsidR="0005739E" w:rsidRPr="0005739E" w:rsidRDefault="0005739E" w:rsidP="0005739E">
      <w:pPr>
        <w:pStyle w:val="Normlnprvnodsazen"/>
        <w:numPr>
          <w:ilvl w:val="0"/>
          <w:numId w:val="84"/>
        </w:numPr>
      </w:pPr>
      <w:r>
        <w:t xml:space="preserve">Geoprostorová řešení VS moje </w:t>
      </w:r>
      <w:proofErr w:type="spellStart"/>
      <w:r>
        <w:t>apka</w:t>
      </w:r>
      <w:proofErr w:type="spellEnd"/>
    </w:p>
    <w:p w14:paraId="55687FA9" w14:textId="77777777" w:rsidR="00AB0DC3" w:rsidRDefault="00D8480B" w:rsidP="00D8480B">
      <w:pPr>
        <w:pStyle w:val="Normlnprvnodsazen"/>
        <w:ind w:firstLine="0"/>
        <w:rPr>
          <w:bCs/>
        </w:rPr>
      </w:pPr>
      <w:r>
        <w:rPr>
          <w:bCs/>
        </w:rPr>
        <w:t xml:space="preserve">Při tvorbě pilotní aplikace byly identifikována řada problémů, které je možné rozvést v širší kontext. </w:t>
      </w:r>
    </w:p>
    <w:p w14:paraId="691A61F1" w14:textId="6A2981E1" w:rsidR="00EC25E9" w:rsidRDefault="00D8480B" w:rsidP="00AB0DC3">
      <w:pPr>
        <w:pStyle w:val="Normlnprvnodsazen"/>
      </w:pPr>
      <w:r>
        <w:t xml:space="preserve">V rámci </w:t>
      </w:r>
      <w:r w:rsidR="00EC25E9">
        <w:t>zpracování dat</w:t>
      </w:r>
      <w:r>
        <w:t xml:space="preserve"> vyvstala problematika tzv. technického dluhu, kdy rozhodnutí provedená v jedné fázi procesu negativně ovlivňují fáze následující. Konkrétně je zde možné mluvit o datovém technickém dluhu 3D modelu Brna. </w:t>
      </w:r>
      <w:r w:rsidR="002B0900">
        <w:t xml:space="preserve">Jak již bylo zmíněno v kapitole Specifika vstupních dat 3D model obsahuje řadu problémů, které je za účelem dosažní komplexnější vizualizace nutné odstranit. Jedná se o signifikantní problém, jelikož odstranění problémů nelze zcela zautomatizovat a vyžadují značné množství manuální práce. Zároveň některé z problémů (Geometrické artefakty) takřka nelze vyřešit a tedy omezují následující práci s daty. Konkrétně v případě 3D modelu je existenci zmíněných problémů možné vysvětlit tím, že při specifikaci způsobu pořizování 3D dat nebyl adekvátně zohledněn jejich účel pro pokročilou vizualizaci mimo GIS. Tento argument se tedy snaží poukázat na to, že by v budoucnu bylo vhodné detailněji zohlednit způsoby jakým budou data využívána již při návrhu jejich pořízení, čímž by se zamezilo velkému množství zbytečné práce. Na druhou stranu je možné oponovat tím, že není vždy </w:t>
      </w:r>
      <w:r w:rsidR="00EC25E9">
        <w:t>jasné,</w:t>
      </w:r>
      <w:r w:rsidR="002B0900">
        <w:t xml:space="preserve"> jaká užití data budou v budoucnu mít. Zároveň je možné argumentovat tím, že odstranění zmíněných problémů není triviální ani v případě tvorby dat.</w:t>
      </w:r>
    </w:p>
    <w:p w14:paraId="026BB375" w14:textId="58E5E329" w:rsidR="00AB0DC3" w:rsidRDefault="00AB0DC3" w:rsidP="00AB0DC3">
      <w:pPr>
        <w:pStyle w:val="Normlnprvnodsazen"/>
      </w:pPr>
      <w:r>
        <w:t xml:space="preserve">Druhý problém je více </w:t>
      </w:r>
      <w:r w:rsidR="00710BD6">
        <w:t>koncepční,</w:t>
      </w:r>
      <w:r>
        <w:t xml:space="preserve"> ačkoliv má technické důsledky. Jedná se o ne-kompatibilitu datových modelů ve sféře geoinformatiky a 3D modelování / vizualizace. Problematika byla nastíněna v kapitole </w:t>
      </w:r>
      <w:r>
        <w:fldChar w:fldCharType="begin"/>
      </w:r>
      <w:r>
        <w:instrText xml:space="preserve"> REF _Ref155131527 \r \h </w:instrText>
      </w:r>
      <w:r>
        <w:fldChar w:fldCharType="separate"/>
      </w:r>
      <w:r>
        <w:t>5.3.1</w:t>
      </w:r>
      <w:r>
        <w:fldChar w:fldCharType="end"/>
      </w:r>
      <w:r>
        <w:t xml:space="preserve"> </w:t>
      </w:r>
      <w:r>
        <w:fldChar w:fldCharType="begin"/>
      </w:r>
      <w:r>
        <w:instrText xml:space="preserve"> REF _Ref155131529 \h </w:instrText>
      </w:r>
      <w:r>
        <w:fldChar w:fldCharType="separate"/>
      </w:r>
      <w:r>
        <w:t>Specifika vstupních dat</w:t>
      </w:r>
      <w:r>
        <w:fldChar w:fldCharType="end"/>
      </w:r>
      <w:r>
        <w:t xml:space="preserve">. Jedná se o neshodu, kdy v GIS prostředí je vizualizace realizována skrze vztah atribut – geometrie. V případě 3D vizualizace se jedná o vztah geometrie – materiál. </w:t>
      </w:r>
      <w:r w:rsidR="00710BD6">
        <w:t xml:space="preserve">Převod mezi těmito modely při zachování definování vzhledu na základě atributu není běžný. Je možné jej provést skrze externí nástroje (např. plugin </w:t>
      </w:r>
      <w:proofErr w:type="spellStart"/>
      <w:r w:rsidR="00710BD6">
        <w:t>qgistothreejs</w:t>
      </w:r>
      <w:proofErr w:type="spellEnd"/>
      <w:r w:rsidR="00710BD6">
        <w:t>) popř. proprietární řešení (</w:t>
      </w:r>
      <w:proofErr w:type="spellStart"/>
      <w:r w:rsidR="00710BD6">
        <w:t>CityEngine</w:t>
      </w:r>
      <w:proofErr w:type="spellEnd"/>
      <w:r w:rsidR="00710BD6">
        <w:t xml:space="preserve">). Jedná se však o specifická různě omezená řešení. Tato problematika nabízí směr dalšího průzkumu existujících, popř. vývoje vlastních řešení. </w:t>
      </w:r>
    </w:p>
    <w:p w14:paraId="4C1E82C5" w14:textId="2C7D9E2A" w:rsidR="0005739E" w:rsidRDefault="00EC25E9" w:rsidP="00AB0DC3">
      <w:pPr>
        <w:pStyle w:val="Normlnprvnodsazen"/>
        <w:rPr>
          <w:rStyle w:val="Hyperlink"/>
          <w:color w:val="auto"/>
          <w:u w:val="none"/>
        </w:rPr>
      </w:pPr>
      <w:r>
        <w:t xml:space="preserve">V rámci kapitoly </w:t>
      </w:r>
      <w:r>
        <w:fldChar w:fldCharType="begin"/>
      </w:r>
      <w:r>
        <w:instrText xml:space="preserve"> REF _Ref155039476 \n \h </w:instrText>
      </w:r>
      <w:r>
        <w:fldChar w:fldCharType="separate"/>
      </w:r>
      <w:r>
        <w:t>3.5.2</w:t>
      </w:r>
      <w:r>
        <w:fldChar w:fldCharType="end"/>
      </w:r>
      <w:r>
        <w:t xml:space="preserve"> </w:t>
      </w:r>
      <w:r>
        <w:fldChar w:fldCharType="begin"/>
      </w:r>
      <w:r>
        <w:instrText xml:space="preserve"> REF _Ref155039476 \h </w:instrText>
      </w:r>
      <w:r>
        <w:fldChar w:fldCharType="separate"/>
      </w:r>
      <w:r>
        <w:t>Problém měřítka</w:t>
      </w:r>
      <w:r>
        <w:fldChar w:fldCharType="end"/>
      </w:r>
      <w:r>
        <w:t xml:space="preserve"> a </w:t>
      </w:r>
      <w:r>
        <w:fldChar w:fldCharType="begin"/>
      </w:r>
      <w:r>
        <w:instrText xml:space="preserve"> REF _Ref155130689 \n \h </w:instrText>
      </w:r>
      <w:r>
        <w:fldChar w:fldCharType="separate"/>
      </w:r>
      <w:r>
        <w:t>3.5.3</w:t>
      </w:r>
      <w:r>
        <w:fldChar w:fldCharType="end"/>
      </w:r>
      <w:r>
        <w:t xml:space="preserve"> </w:t>
      </w:r>
      <w:r>
        <w:fldChar w:fldCharType="begin"/>
      </w:r>
      <w:r>
        <w:instrText xml:space="preserve"> REF _Ref155130691 \h </w:instrText>
      </w:r>
      <w:r>
        <w:fldChar w:fldCharType="separate"/>
      </w:r>
      <w:r>
        <w:t>Datové modely a formáty</w:t>
      </w:r>
      <w:r>
        <w:fldChar w:fldCharType="end"/>
      </w:r>
      <w:r>
        <w:t xml:space="preserve"> byla nastíněna problematika statických a dynamických dat, především z pohledu definice měřítka a optimalizace výkonu VP. Jako možné řešení bylo představeno použití dynamických (</w:t>
      </w:r>
      <w:proofErr w:type="spellStart"/>
      <w:r>
        <w:t>dlaždicovaných</w:t>
      </w:r>
      <w:proofErr w:type="spellEnd"/>
      <w:r>
        <w:t>) dat. Na základě zkušeností s implementací vizualizace statických dat je možné tvrdit, že pro rozsáhlé datové sady je dynamický přístup vhodnější, jelikož statickým způsobem je dosažena hranice výkonosti aplikace poměrně rychle. Vykreslování VP pomocí trojrozměrných „dlaždic“ (krychlí) je stále technologie ve vývoji, je však možné pozorovat implementace v řadě analyzovaných řešení (</w:t>
      </w:r>
      <w:proofErr w:type="spellStart"/>
      <w:r>
        <w:t>CesiumJS</w:t>
      </w:r>
      <w:proofErr w:type="spellEnd"/>
      <w:r>
        <w:t xml:space="preserve">, deck.gl, three.js). V případě technologií podporující tvorbu imerzní virtuální reality je podpora stále nízká. </w:t>
      </w:r>
      <w:r w:rsidR="00AB0DC3">
        <w:t xml:space="preserve">V červenci 2023 Google umožnil neplacený přístup k 3D dlaždicím většiny větších měst skrze API. Právě implementace VP, které by umožňovalo plynulé zobrazení takovýchto dat se zdá jako vhodným směrem další práce. </w:t>
      </w:r>
      <w:r w:rsidR="00AB0DC3" w:rsidRPr="0005739E">
        <w:rPr>
          <w:rStyle w:val="Hyperlink"/>
          <w:color w:val="auto"/>
          <w:u w:val="none"/>
        </w:rPr>
        <w:t xml:space="preserve"> </w:t>
      </w:r>
    </w:p>
    <w:p w14:paraId="11169B2F" w14:textId="5792266B" w:rsidR="00F956E5" w:rsidRPr="0005739E" w:rsidRDefault="00F956E5" w:rsidP="00AB0DC3">
      <w:pPr>
        <w:pStyle w:val="Normlnprvnodsazen"/>
        <w:rPr>
          <w:rStyle w:val="Hyperlink"/>
          <w:color w:val="auto"/>
          <w:u w:val="none"/>
        </w:rPr>
      </w:pPr>
      <w:r>
        <w:rPr>
          <w:rStyle w:val="Hyperlink"/>
          <w:color w:val="auto"/>
          <w:u w:val="none"/>
        </w:rPr>
        <w:t xml:space="preserve">Při obecném pohledu na celkový proces vizualizace geografických dat ve VP je možné tvrdit, že role geoinformatiky je v optimalizaci procesů tvorby a transformace dat. Odstranění </w:t>
      </w:r>
      <w:r>
        <w:rPr>
          <w:rStyle w:val="Hyperlink"/>
          <w:color w:val="auto"/>
          <w:u w:val="none"/>
        </w:rPr>
        <w:lastRenderedPageBreak/>
        <w:t xml:space="preserve">právě potřeby složitých úprav dat umožní širší </w:t>
      </w:r>
      <w:r w:rsidR="00E74167">
        <w:rPr>
          <w:rStyle w:val="Hyperlink"/>
          <w:color w:val="auto"/>
          <w:u w:val="none"/>
        </w:rPr>
        <w:t xml:space="preserve">možnosti tvorby analýz a vizualizací nad dostupnými daty. Právě tyto procesy musí být vyřešeny aby bylo možné rozvíjet způsoby vizualizace a další práce s daty. </w:t>
      </w:r>
    </w:p>
    <w:p w14:paraId="5A684CEC" w14:textId="2542343A" w:rsidR="00A479E6" w:rsidRDefault="000E5F9C" w:rsidP="00CD7C12">
      <w:pPr>
        <w:pStyle w:val="Heading1"/>
      </w:pPr>
      <w:bookmarkStart w:id="181" w:name="_Toc155046850"/>
      <w:r w:rsidRPr="001F6849">
        <w:lastRenderedPageBreak/>
        <w:t>ZÁVĚR</w:t>
      </w:r>
      <w:bookmarkEnd w:id="181"/>
    </w:p>
    <w:p w14:paraId="0565DC77" w14:textId="545568AE" w:rsidR="00A07DE6" w:rsidRPr="00A07DE6" w:rsidRDefault="00A07DE6" w:rsidP="00A07DE6">
      <w:pPr>
        <w:rPr>
          <w:lang w:eastAsia="cs-CZ"/>
        </w:rPr>
      </w:pPr>
      <w:r w:rsidRPr="00A07DE6">
        <w:rPr>
          <w:lang w:eastAsia="cs-CZ"/>
        </w:rPr>
        <w:t xml:space="preserve">Osnova: </w:t>
      </w:r>
    </w:p>
    <w:p w14:paraId="36A26D29" w14:textId="7BF4797B" w:rsidR="00A07DE6" w:rsidRPr="00A07DE6" w:rsidRDefault="00A07DE6" w:rsidP="00A07DE6">
      <w:pPr>
        <w:spacing w:after="160"/>
        <w:jc w:val="left"/>
        <w:rPr>
          <w:b/>
          <w:bCs/>
          <w:lang w:eastAsia="cs-CZ"/>
        </w:rPr>
      </w:pPr>
      <w:r w:rsidRPr="00A07DE6">
        <w:rPr>
          <w:b/>
          <w:bCs/>
          <w:lang w:eastAsia="cs-CZ"/>
        </w:rPr>
        <w:t>Shrnutí významu</w:t>
      </w:r>
    </w:p>
    <w:p w14:paraId="7B6ED6F3" w14:textId="66391333" w:rsidR="00A07DE6" w:rsidRPr="00A07DE6" w:rsidRDefault="00A07DE6" w:rsidP="00A07DE6">
      <w:pPr>
        <w:spacing w:after="160"/>
        <w:jc w:val="left"/>
        <w:rPr>
          <w:b/>
          <w:bCs/>
          <w:lang w:eastAsia="cs-CZ"/>
        </w:rPr>
      </w:pPr>
      <w:r w:rsidRPr="00A07DE6">
        <w:rPr>
          <w:b/>
          <w:bCs/>
          <w:lang w:eastAsia="cs-CZ"/>
        </w:rPr>
        <w:t>Shrnutí výsledků</w:t>
      </w:r>
    </w:p>
    <w:p w14:paraId="369A9432" w14:textId="144801FD" w:rsidR="00A07DE6" w:rsidRPr="00A07DE6" w:rsidRDefault="00A07DE6" w:rsidP="00A07DE6">
      <w:pPr>
        <w:spacing w:after="160"/>
        <w:jc w:val="left"/>
        <w:rPr>
          <w:b/>
          <w:bCs/>
          <w:lang w:eastAsia="cs-CZ"/>
        </w:rPr>
      </w:pPr>
      <w:r w:rsidRPr="00A07DE6">
        <w:rPr>
          <w:b/>
          <w:bCs/>
          <w:lang w:eastAsia="cs-CZ"/>
        </w:rPr>
        <w:t>Shrnutí co dál?</w:t>
      </w:r>
    </w:p>
    <w:p w14:paraId="1469D2F2" w14:textId="42A83C51" w:rsidR="00A07DE6" w:rsidRPr="00A07DE6" w:rsidRDefault="00A07DE6" w:rsidP="00A07DE6">
      <w:pPr>
        <w:pStyle w:val="Normlnprvnodsazen"/>
        <w:ind w:firstLine="0"/>
        <w:rPr>
          <w:b/>
          <w:bCs/>
        </w:rPr>
      </w:pPr>
      <w:r w:rsidRPr="00A07DE6">
        <w:rPr>
          <w:b/>
          <w:bCs/>
        </w:rPr>
        <w:t>Shrnutí k čemu to bylo</w:t>
      </w:r>
    </w:p>
    <w:p w14:paraId="1FF3674B" w14:textId="4B1EC3F2" w:rsidR="00C3380E" w:rsidRPr="00A07DE6" w:rsidRDefault="00C3380E" w:rsidP="00A07DE6">
      <w:pPr>
        <w:spacing w:after="160"/>
        <w:jc w:val="left"/>
        <w:rPr>
          <w:lang w:eastAsia="cs-CZ"/>
        </w:rPr>
      </w:pPr>
      <w:r w:rsidRPr="00A07DE6">
        <w:rPr>
          <w:lang w:eastAsia="cs-CZ"/>
        </w:rPr>
        <w:br w:type="page"/>
      </w:r>
    </w:p>
    <w:p w14:paraId="21E7B073" w14:textId="79CD515A" w:rsidR="002F057F" w:rsidRPr="00D50825" w:rsidRDefault="00C3380E" w:rsidP="00D50825">
      <w:pPr>
        <w:pStyle w:val="TOCHeading"/>
        <w:rPr>
          <w:sz w:val="28"/>
          <w:szCs w:val="28"/>
        </w:rPr>
      </w:pPr>
      <w:r w:rsidRPr="00C3380E">
        <w:rPr>
          <w:sz w:val="28"/>
          <w:szCs w:val="28"/>
        </w:rPr>
        <w:lastRenderedPageBreak/>
        <w:t>bibliografie</w:t>
      </w: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5C525F6" w14:textId="3A9C5600" w:rsidR="00C3380E" w:rsidRPr="001F6849" w:rsidRDefault="00C3380E" w:rsidP="00C3380E">
      <w:pPr>
        <w:pStyle w:val="Nazvyploh"/>
      </w:pPr>
      <w:r w:rsidRPr="001F6849">
        <w:lastRenderedPageBreak/>
        <w:t>Seznam příloh</w:t>
      </w:r>
    </w:p>
    <w:p w14:paraId="374E377E" w14:textId="77777777" w:rsidR="00C3380E" w:rsidRPr="001F6849" w:rsidRDefault="00C3380E" w:rsidP="00C3380E">
      <w:r w:rsidRPr="001F6849">
        <w:t>Příloha č</w:t>
      </w:r>
    </w:p>
    <w:p w14:paraId="70C16AFB" w14:textId="77777777" w:rsidR="00E40329" w:rsidRDefault="00E40329" w:rsidP="00E40329">
      <w:pPr>
        <w:pStyle w:val="Normlnprvnodsazen"/>
        <w:rPr>
          <w:sz w:val="28"/>
        </w:rPr>
      </w:pPr>
    </w:p>
    <w:p w14:paraId="743184D7" w14:textId="2F5CDAA7" w:rsidR="00C3380E" w:rsidRDefault="00C3380E" w:rsidP="00C3380E">
      <w:pPr>
        <w:pStyle w:val="Normlnprvnodsazen"/>
        <w:ind w:firstLine="0"/>
        <w:rPr>
          <w:sz w:val="28"/>
        </w:rPr>
        <w:sectPr w:rsidR="00C3380E" w:rsidSect="00C10444">
          <w:headerReference w:type="default" r:id="rId71"/>
          <w:footerReference w:type="default" r:id="rId72"/>
          <w:pgSz w:w="11906" w:h="16838" w:code="9"/>
          <w:pgMar w:top="1701" w:right="1134" w:bottom="1134" w:left="1985" w:header="709" w:footer="709" w:gutter="0"/>
          <w:cols w:space="708"/>
          <w:docGrid w:linePitch="360"/>
        </w:sectPr>
      </w:pPr>
    </w:p>
    <w:tbl>
      <w:tblPr>
        <w:tblW w:w="10618" w:type="dxa"/>
        <w:tblLook w:val="04A0" w:firstRow="1" w:lastRow="0" w:firstColumn="1" w:lastColumn="0" w:noHBand="0" w:noVBand="1"/>
      </w:tblPr>
      <w:tblGrid>
        <w:gridCol w:w="1890"/>
        <w:gridCol w:w="1170"/>
        <w:gridCol w:w="1466"/>
        <w:gridCol w:w="1355"/>
        <w:gridCol w:w="906"/>
        <w:gridCol w:w="863"/>
        <w:gridCol w:w="694"/>
        <w:gridCol w:w="790"/>
        <w:gridCol w:w="694"/>
        <w:gridCol w:w="790"/>
      </w:tblGrid>
      <w:tr w:rsidR="00E40329" w:rsidRPr="00E40329" w14:paraId="09F0C0C7" w14:textId="77777777" w:rsidTr="00374063">
        <w:trPr>
          <w:trHeight w:val="240"/>
        </w:trPr>
        <w:tc>
          <w:tcPr>
            <w:tcW w:w="1890" w:type="dxa"/>
            <w:tcBorders>
              <w:top w:val="single" w:sz="4" w:space="0" w:color="auto"/>
              <w:left w:val="nil"/>
              <w:bottom w:val="single" w:sz="4" w:space="0" w:color="auto"/>
              <w:right w:val="nil"/>
            </w:tcBorders>
            <w:shd w:val="clear" w:color="auto" w:fill="auto"/>
            <w:noWrap/>
            <w:vAlign w:val="center"/>
            <w:hideMark/>
          </w:tcPr>
          <w:p w14:paraId="38169BED"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lastRenderedPageBreak/>
              <w:t>Nástroj</w:t>
            </w:r>
            <w:proofErr w:type="spellEnd"/>
          </w:p>
        </w:tc>
        <w:tc>
          <w:tcPr>
            <w:tcW w:w="1170" w:type="dxa"/>
            <w:tcBorders>
              <w:top w:val="single" w:sz="4" w:space="0" w:color="auto"/>
              <w:left w:val="nil"/>
              <w:bottom w:val="single" w:sz="4" w:space="0" w:color="auto"/>
              <w:right w:val="nil"/>
            </w:tcBorders>
            <w:shd w:val="clear" w:color="auto" w:fill="auto"/>
            <w:noWrap/>
            <w:vAlign w:val="center"/>
            <w:hideMark/>
          </w:tcPr>
          <w:p w14:paraId="56689D80"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 </w:t>
            </w:r>
          </w:p>
        </w:tc>
        <w:tc>
          <w:tcPr>
            <w:tcW w:w="4590" w:type="dxa"/>
            <w:gridSpan w:val="4"/>
            <w:tcBorders>
              <w:top w:val="single" w:sz="4" w:space="0" w:color="auto"/>
              <w:left w:val="nil"/>
              <w:bottom w:val="single" w:sz="4" w:space="0" w:color="auto"/>
              <w:right w:val="nil"/>
            </w:tcBorders>
            <w:shd w:val="clear" w:color="auto" w:fill="auto"/>
            <w:noWrap/>
            <w:vAlign w:val="center"/>
            <w:hideMark/>
          </w:tcPr>
          <w:p w14:paraId="066F1F81" w14:textId="77777777" w:rsidR="00E40329" w:rsidRPr="00E40329" w:rsidRDefault="00E40329" w:rsidP="00E40329">
            <w:pPr>
              <w:spacing w:after="0" w:line="240" w:lineRule="auto"/>
              <w:jc w:val="center"/>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Počet</w:t>
            </w:r>
            <w:proofErr w:type="spellEnd"/>
            <w:r w:rsidRPr="00E40329">
              <w:rPr>
                <w:rFonts w:eastAsia="Times New Roman" w:cs="Calibri"/>
                <w:b/>
                <w:bCs/>
                <w:color w:val="000000"/>
                <w:sz w:val="18"/>
                <w:szCs w:val="18"/>
                <w:lang w:val="en-US"/>
              </w:rPr>
              <w:t xml:space="preserve"> </w:t>
            </w:r>
            <w:proofErr w:type="spellStart"/>
            <w:r w:rsidRPr="00E40329">
              <w:rPr>
                <w:rFonts w:eastAsia="Times New Roman" w:cs="Calibri"/>
                <w:b/>
                <w:bCs/>
                <w:color w:val="000000"/>
                <w:sz w:val="18"/>
                <w:szCs w:val="18"/>
                <w:lang w:val="en-US"/>
              </w:rPr>
              <w:t>vertexů</w:t>
            </w:r>
            <w:proofErr w:type="spellEnd"/>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70184FD5" w14:textId="095C64E1"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Disk</w:t>
            </w:r>
            <w:r>
              <w:rPr>
                <w:rFonts w:eastAsia="Times New Roman" w:cs="Calibri"/>
                <w:b/>
                <w:bCs/>
                <w:color w:val="000000"/>
                <w:sz w:val="18"/>
                <w:szCs w:val="18"/>
                <w:lang w:val="en-US"/>
              </w:rPr>
              <w:t xml:space="preserve"> [MB]</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6FBB9284" w14:textId="3BED9808"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GPU</w:t>
            </w:r>
            <w:r>
              <w:rPr>
                <w:rFonts w:eastAsia="Times New Roman" w:cs="Calibri"/>
                <w:b/>
                <w:bCs/>
                <w:color w:val="000000"/>
                <w:sz w:val="18"/>
                <w:szCs w:val="18"/>
                <w:lang w:val="en-US"/>
              </w:rPr>
              <w:t xml:space="preserve"> [MB]</w:t>
            </w:r>
          </w:p>
        </w:tc>
      </w:tr>
      <w:tr w:rsidR="00374063" w:rsidRPr="00E40329" w14:paraId="5D3DF1E8" w14:textId="77777777" w:rsidTr="00374063">
        <w:trPr>
          <w:trHeight w:val="240"/>
        </w:trPr>
        <w:tc>
          <w:tcPr>
            <w:tcW w:w="1890" w:type="dxa"/>
            <w:tcBorders>
              <w:top w:val="nil"/>
              <w:left w:val="nil"/>
              <w:bottom w:val="nil"/>
              <w:right w:val="nil"/>
            </w:tcBorders>
            <w:shd w:val="clear" w:color="auto" w:fill="auto"/>
            <w:noWrap/>
            <w:vAlign w:val="center"/>
            <w:hideMark/>
          </w:tcPr>
          <w:p w14:paraId="74203847"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Merge By Distance</w:t>
            </w:r>
          </w:p>
        </w:tc>
        <w:tc>
          <w:tcPr>
            <w:tcW w:w="1170" w:type="dxa"/>
            <w:tcBorders>
              <w:top w:val="nil"/>
              <w:left w:val="nil"/>
              <w:bottom w:val="nil"/>
              <w:right w:val="nil"/>
            </w:tcBorders>
            <w:shd w:val="clear" w:color="auto" w:fill="auto"/>
            <w:noWrap/>
            <w:vAlign w:val="center"/>
            <w:hideMark/>
          </w:tcPr>
          <w:p w14:paraId="131BFF8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3426516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0CDB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3154ECE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2210CDA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tcBorders>
              <w:top w:val="nil"/>
              <w:left w:val="nil"/>
              <w:bottom w:val="nil"/>
              <w:right w:val="nil"/>
            </w:tcBorders>
            <w:shd w:val="clear" w:color="auto" w:fill="auto"/>
            <w:noWrap/>
            <w:vAlign w:val="center"/>
            <w:hideMark/>
          </w:tcPr>
          <w:p w14:paraId="79AD7B6B"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0F64A139"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694" w:type="dxa"/>
            <w:tcBorders>
              <w:top w:val="nil"/>
              <w:left w:val="nil"/>
              <w:bottom w:val="nil"/>
              <w:right w:val="nil"/>
            </w:tcBorders>
            <w:shd w:val="clear" w:color="auto" w:fill="auto"/>
            <w:noWrap/>
            <w:vAlign w:val="center"/>
            <w:hideMark/>
          </w:tcPr>
          <w:p w14:paraId="2289CA2C"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1B1DB1E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r>
      <w:tr w:rsidR="00374063" w:rsidRPr="00E40329" w14:paraId="0BDD05F8"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2C764413"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Budovy</w:t>
            </w:r>
            <w:proofErr w:type="spellEnd"/>
          </w:p>
        </w:tc>
        <w:tc>
          <w:tcPr>
            <w:tcW w:w="1170" w:type="dxa"/>
            <w:tcBorders>
              <w:top w:val="single" w:sz="4" w:space="0" w:color="auto"/>
              <w:left w:val="nil"/>
              <w:bottom w:val="nil"/>
              <w:right w:val="nil"/>
            </w:tcBorders>
            <w:shd w:val="clear" w:color="auto" w:fill="auto"/>
            <w:noWrap/>
            <w:vAlign w:val="center"/>
            <w:hideMark/>
          </w:tcPr>
          <w:p w14:paraId="501E4AD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352B08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single" w:sz="4" w:space="0" w:color="auto"/>
              <w:left w:val="nil"/>
              <w:bottom w:val="nil"/>
              <w:right w:val="nil"/>
            </w:tcBorders>
            <w:shd w:val="clear" w:color="auto" w:fill="auto"/>
            <w:noWrap/>
            <w:vAlign w:val="center"/>
            <w:hideMark/>
          </w:tcPr>
          <w:p w14:paraId="4EFD9EB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91,278</w:t>
            </w:r>
          </w:p>
        </w:tc>
        <w:tc>
          <w:tcPr>
            <w:tcW w:w="906" w:type="dxa"/>
            <w:tcBorders>
              <w:top w:val="single" w:sz="4" w:space="0" w:color="auto"/>
              <w:left w:val="nil"/>
              <w:bottom w:val="nil"/>
              <w:right w:val="nil"/>
            </w:tcBorders>
            <w:shd w:val="clear" w:color="auto" w:fill="auto"/>
            <w:noWrap/>
            <w:vAlign w:val="center"/>
            <w:hideMark/>
          </w:tcPr>
          <w:p w14:paraId="72BF21E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370,416</w:t>
            </w:r>
          </w:p>
        </w:tc>
        <w:tc>
          <w:tcPr>
            <w:tcW w:w="863" w:type="dxa"/>
            <w:tcBorders>
              <w:top w:val="single" w:sz="4" w:space="0" w:color="auto"/>
              <w:left w:val="nil"/>
              <w:bottom w:val="nil"/>
              <w:right w:val="nil"/>
            </w:tcBorders>
            <w:shd w:val="clear" w:color="auto" w:fill="auto"/>
            <w:noWrap/>
            <w:vAlign w:val="center"/>
            <w:hideMark/>
          </w:tcPr>
          <w:p w14:paraId="2983AC8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80.23</w:t>
            </w:r>
          </w:p>
        </w:tc>
        <w:tc>
          <w:tcPr>
            <w:tcW w:w="694" w:type="dxa"/>
            <w:vMerge w:val="restart"/>
            <w:tcBorders>
              <w:top w:val="nil"/>
              <w:left w:val="nil"/>
              <w:bottom w:val="single" w:sz="4" w:space="0" w:color="000000"/>
              <w:right w:val="nil"/>
            </w:tcBorders>
            <w:shd w:val="clear" w:color="auto" w:fill="auto"/>
            <w:noWrap/>
            <w:vAlign w:val="center"/>
            <w:hideMark/>
          </w:tcPr>
          <w:p w14:paraId="3B7F61C8"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93.8</w:t>
            </w:r>
          </w:p>
        </w:tc>
        <w:tc>
          <w:tcPr>
            <w:tcW w:w="790" w:type="dxa"/>
            <w:vMerge w:val="restart"/>
            <w:tcBorders>
              <w:top w:val="nil"/>
              <w:left w:val="nil"/>
              <w:bottom w:val="single" w:sz="4" w:space="0" w:color="000000"/>
              <w:right w:val="nil"/>
            </w:tcBorders>
            <w:shd w:val="clear" w:color="auto" w:fill="auto"/>
            <w:noWrap/>
            <w:vAlign w:val="center"/>
            <w:hideMark/>
          </w:tcPr>
          <w:p w14:paraId="20D71737"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27.6</w:t>
            </w:r>
          </w:p>
        </w:tc>
        <w:tc>
          <w:tcPr>
            <w:tcW w:w="694" w:type="dxa"/>
            <w:vMerge w:val="restart"/>
            <w:tcBorders>
              <w:top w:val="nil"/>
              <w:left w:val="nil"/>
              <w:bottom w:val="single" w:sz="4" w:space="0" w:color="000000"/>
              <w:right w:val="nil"/>
            </w:tcBorders>
            <w:shd w:val="clear" w:color="auto" w:fill="auto"/>
            <w:noWrap/>
            <w:vAlign w:val="center"/>
            <w:hideMark/>
          </w:tcPr>
          <w:p w14:paraId="76A25F7C"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843.1</w:t>
            </w:r>
          </w:p>
        </w:tc>
        <w:tc>
          <w:tcPr>
            <w:tcW w:w="790" w:type="dxa"/>
            <w:vMerge w:val="restart"/>
            <w:tcBorders>
              <w:top w:val="nil"/>
              <w:left w:val="nil"/>
              <w:bottom w:val="single" w:sz="4" w:space="0" w:color="000000"/>
              <w:right w:val="nil"/>
            </w:tcBorders>
            <w:shd w:val="clear" w:color="auto" w:fill="auto"/>
            <w:noWrap/>
            <w:vAlign w:val="center"/>
            <w:hideMark/>
          </w:tcPr>
          <w:p w14:paraId="4E361554"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30.3</w:t>
            </w:r>
          </w:p>
        </w:tc>
      </w:tr>
      <w:tr w:rsidR="00374063" w:rsidRPr="00E40329" w14:paraId="7D5A29E4"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393AB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1C4D7CF2"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63BF0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nil"/>
              <w:left w:val="nil"/>
              <w:bottom w:val="nil"/>
              <w:right w:val="nil"/>
            </w:tcBorders>
            <w:shd w:val="clear" w:color="auto" w:fill="auto"/>
            <w:noWrap/>
            <w:vAlign w:val="center"/>
            <w:hideMark/>
          </w:tcPr>
          <w:p w14:paraId="332B36E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248,327</w:t>
            </w:r>
          </w:p>
        </w:tc>
        <w:tc>
          <w:tcPr>
            <w:tcW w:w="906" w:type="dxa"/>
            <w:tcBorders>
              <w:top w:val="nil"/>
              <w:left w:val="nil"/>
              <w:bottom w:val="nil"/>
              <w:right w:val="nil"/>
            </w:tcBorders>
            <w:shd w:val="clear" w:color="auto" w:fill="auto"/>
            <w:noWrap/>
            <w:vAlign w:val="center"/>
            <w:hideMark/>
          </w:tcPr>
          <w:p w14:paraId="1BE6207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213,367</w:t>
            </w:r>
          </w:p>
        </w:tc>
        <w:tc>
          <w:tcPr>
            <w:tcW w:w="863" w:type="dxa"/>
            <w:tcBorders>
              <w:top w:val="nil"/>
              <w:left w:val="nil"/>
              <w:bottom w:val="nil"/>
              <w:right w:val="nil"/>
            </w:tcBorders>
            <w:shd w:val="clear" w:color="auto" w:fill="auto"/>
            <w:noWrap/>
            <w:vAlign w:val="center"/>
            <w:hideMark/>
          </w:tcPr>
          <w:p w14:paraId="667892A7"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46.21</w:t>
            </w:r>
          </w:p>
        </w:tc>
        <w:tc>
          <w:tcPr>
            <w:tcW w:w="694" w:type="dxa"/>
            <w:vMerge/>
            <w:tcBorders>
              <w:top w:val="nil"/>
              <w:left w:val="nil"/>
              <w:bottom w:val="single" w:sz="4" w:space="0" w:color="000000"/>
              <w:right w:val="nil"/>
            </w:tcBorders>
            <w:vAlign w:val="center"/>
            <w:hideMark/>
          </w:tcPr>
          <w:p w14:paraId="3A9F028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1320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7056DD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653F13B"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939D832"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705F84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0B129DBA"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6439A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1355" w:type="dxa"/>
            <w:tcBorders>
              <w:top w:val="nil"/>
              <w:left w:val="nil"/>
              <w:bottom w:val="single" w:sz="4" w:space="0" w:color="auto"/>
              <w:right w:val="nil"/>
            </w:tcBorders>
            <w:shd w:val="clear" w:color="auto" w:fill="auto"/>
            <w:noWrap/>
            <w:vAlign w:val="center"/>
            <w:hideMark/>
          </w:tcPr>
          <w:p w14:paraId="13774F4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906" w:type="dxa"/>
            <w:tcBorders>
              <w:top w:val="nil"/>
              <w:left w:val="nil"/>
              <w:bottom w:val="single" w:sz="4" w:space="0" w:color="auto"/>
              <w:right w:val="nil"/>
            </w:tcBorders>
            <w:shd w:val="clear" w:color="auto" w:fill="auto"/>
            <w:noWrap/>
            <w:vAlign w:val="center"/>
            <w:hideMark/>
          </w:tcPr>
          <w:p w14:paraId="63288DA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25CF81CF"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24B3AD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C225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6C40656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D7E8178"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395D7960"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3B27DCE4"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nil"/>
              <w:left w:val="nil"/>
              <w:bottom w:val="nil"/>
              <w:right w:val="nil"/>
            </w:tcBorders>
            <w:shd w:val="clear" w:color="auto" w:fill="auto"/>
            <w:noWrap/>
            <w:vAlign w:val="center"/>
            <w:hideMark/>
          </w:tcPr>
          <w:p w14:paraId="0351F1D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79B89FB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3AD4606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906" w:type="dxa"/>
            <w:tcBorders>
              <w:top w:val="nil"/>
              <w:left w:val="nil"/>
              <w:bottom w:val="nil"/>
              <w:right w:val="nil"/>
            </w:tcBorders>
            <w:shd w:val="clear" w:color="auto" w:fill="auto"/>
            <w:noWrap/>
            <w:vAlign w:val="center"/>
            <w:hideMark/>
          </w:tcPr>
          <w:p w14:paraId="0082A13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481,825</w:t>
            </w:r>
          </w:p>
        </w:tc>
        <w:tc>
          <w:tcPr>
            <w:tcW w:w="863" w:type="dxa"/>
            <w:tcBorders>
              <w:top w:val="nil"/>
              <w:left w:val="nil"/>
              <w:bottom w:val="nil"/>
              <w:right w:val="nil"/>
            </w:tcBorders>
            <w:shd w:val="clear" w:color="auto" w:fill="auto"/>
            <w:noWrap/>
            <w:vAlign w:val="center"/>
            <w:hideMark/>
          </w:tcPr>
          <w:p w14:paraId="2E6E858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82.99</w:t>
            </w:r>
          </w:p>
        </w:tc>
        <w:tc>
          <w:tcPr>
            <w:tcW w:w="694" w:type="dxa"/>
            <w:vMerge/>
            <w:tcBorders>
              <w:top w:val="nil"/>
              <w:left w:val="nil"/>
              <w:bottom w:val="single" w:sz="4" w:space="0" w:color="000000"/>
              <w:right w:val="nil"/>
            </w:tcBorders>
            <w:vAlign w:val="center"/>
            <w:hideMark/>
          </w:tcPr>
          <w:p w14:paraId="6104824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505B52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704019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FBE0F4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FDFC967" w14:textId="77777777" w:rsidTr="00374063">
        <w:trPr>
          <w:trHeight w:val="240"/>
        </w:trPr>
        <w:tc>
          <w:tcPr>
            <w:tcW w:w="1890" w:type="dxa"/>
            <w:vMerge/>
            <w:tcBorders>
              <w:top w:val="nil"/>
              <w:left w:val="nil"/>
              <w:bottom w:val="single" w:sz="4" w:space="0" w:color="000000"/>
              <w:right w:val="nil"/>
            </w:tcBorders>
            <w:vAlign w:val="center"/>
            <w:hideMark/>
          </w:tcPr>
          <w:p w14:paraId="52063C8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544BF88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18A40D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2FE549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906" w:type="dxa"/>
            <w:tcBorders>
              <w:top w:val="nil"/>
              <w:left w:val="nil"/>
              <w:bottom w:val="nil"/>
              <w:right w:val="nil"/>
            </w:tcBorders>
            <w:shd w:val="clear" w:color="auto" w:fill="auto"/>
            <w:noWrap/>
            <w:vAlign w:val="center"/>
            <w:hideMark/>
          </w:tcPr>
          <w:p w14:paraId="0A3CAB3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288,292</w:t>
            </w:r>
          </w:p>
        </w:tc>
        <w:tc>
          <w:tcPr>
            <w:tcW w:w="863" w:type="dxa"/>
            <w:tcBorders>
              <w:top w:val="nil"/>
              <w:left w:val="nil"/>
              <w:bottom w:val="nil"/>
              <w:right w:val="nil"/>
            </w:tcBorders>
            <w:shd w:val="clear" w:color="auto" w:fill="auto"/>
            <w:noWrap/>
            <w:vAlign w:val="center"/>
            <w:hideMark/>
          </w:tcPr>
          <w:p w14:paraId="54820D7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49.65</w:t>
            </w:r>
          </w:p>
        </w:tc>
        <w:tc>
          <w:tcPr>
            <w:tcW w:w="694" w:type="dxa"/>
            <w:vMerge/>
            <w:tcBorders>
              <w:top w:val="nil"/>
              <w:left w:val="nil"/>
              <w:bottom w:val="single" w:sz="4" w:space="0" w:color="000000"/>
              <w:right w:val="nil"/>
            </w:tcBorders>
            <w:vAlign w:val="center"/>
            <w:hideMark/>
          </w:tcPr>
          <w:p w14:paraId="1C4AE58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0537D9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E063A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FD9F9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18BE2F6" w14:textId="77777777" w:rsidTr="00374063">
        <w:trPr>
          <w:trHeight w:val="240"/>
        </w:trPr>
        <w:tc>
          <w:tcPr>
            <w:tcW w:w="1890" w:type="dxa"/>
            <w:vMerge/>
            <w:tcBorders>
              <w:top w:val="nil"/>
              <w:left w:val="nil"/>
              <w:bottom w:val="single" w:sz="4" w:space="0" w:color="000000"/>
              <w:right w:val="nil"/>
            </w:tcBorders>
            <w:vAlign w:val="center"/>
            <w:hideMark/>
          </w:tcPr>
          <w:p w14:paraId="773E70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31605145"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571A8F3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30F5384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906" w:type="dxa"/>
            <w:tcBorders>
              <w:top w:val="nil"/>
              <w:left w:val="nil"/>
              <w:bottom w:val="single" w:sz="4" w:space="0" w:color="auto"/>
              <w:right w:val="nil"/>
            </w:tcBorders>
            <w:shd w:val="clear" w:color="auto" w:fill="auto"/>
            <w:noWrap/>
            <w:vAlign w:val="center"/>
            <w:hideMark/>
          </w:tcPr>
          <w:p w14:paraId="4A7DBD76"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54DA296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5072ACC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A5B4B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B5DD5A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9D95482"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43CFAA6"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6E8EA1C6"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Stromy</w:t>
            </w:r>
            <w:proofErr w:type="spellEnd"/>
          </w:p>
        </w:tc>
        <w:tc>
          <w:tcPr>
            <w:tcW w:w="1170" w:type="dxa"/>
            <w:tcBorders>
              <w:top w:val="nil"/>
              <w:left w:val="nil"/>
              <w:bottom w:val="nil"/>
              <w:right w:val="nil"/>
            </w:tcBorders>
            <w:shd w:val="clear" w:color="auto" w:fill="auto"/>
            <w:noWrap/>
            <w:vAlign w:val="center"/>
            <w:hideMark/>
          </w:tcPr>
          <w:p w14:paraId="70E121CA"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07DA275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5722F5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87,426</w:t>
            </w:r>
          </w:p>
        </w:tc>
        <w:tc>
          <w:tcPr>
            <w:tcW w:w="906" w:type="dxa"/>
            <w:tcBorders>
              <w:top w:val="nil"/>
              <w:left w:val="nil"/>
              <w:bottom w:val="nil"/>
              <w:right w:val="nil"/>
            </w:tcBorders>
            <w:shd w:val="clear" w:color="auto" w:fill="auto"/>
            <w:noWrap/>
            <w:vAlign w:val="center"/>
            <w:hideMark/>
          </w:tcPr>
          <w:p w14:paraId="7329E2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407,274</w:t>
            </w:r>
          </w:p>
        </w:tc>
        <w:tc>
          <w:tcPr>
            <w:tcW w:w="863" w:type="dxa"/>
            <w:tcBorders>
              <w:top w:val="nil"/>
              <w:left w:val="nil"/>
              <w:bottom w:val="nil"/>
              <w:right w:val="nil"/>
            </w:tcBorders>
            <w:shd w:val="clear" w:color="auto" w:fill="auto"/>
            <w:noWrap/>
            <w:vAlign w:val="center"/>
            <w:hideMark/>
          </w:tcPr>
          <w:p w14:paraId="28DC189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82.33</w:t>
            </w:r>
          </w:p>
        </w:tc>
        <w:tc>
          <w:tcPr>
            <w:tcW w:w="694" w:type="dxa"/>
            <w:vMerge/>
            <w:tcBorders>
              <w:top w:val="nil"/>
              <w:left w:val="nil"/>
              <w:bottom w:val="single" w:sz="4" w:space="0" w:color="000000"/>
              <w:right w:val="nil"/>
            </w:tcBorders>
            <w:vAlign w:val="center"/>
            <w:hideMark/>
          </w:tcPr>
          <w:p w14:paraId="1EA91B2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882572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B56DD7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E7B1E0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A47BE61" w14:textId="77777777" w:rsidTr="00374063">
        <w:trPr>
          <w:trHeight w:val="240"/>
        </w:trPr>
        <w:tc>
          <w:tcPr>
            <w:tcW w:w="1890" w:type="dxa"/>
            <w:vMerge/>
            <w:tcBorders>
              <w:top w:val="nil"/>
              <w:left w:val="nil"/>
              <w:bottom w:val="single" w:sz="4" w:space="0" w:color="000000"/>
              <w:right w:val="nil"/>
            </w:tcBorders>
            <w:vAlign w:val="center"/>
            <w:hideMark/>
          </w:tcPr>
          <w:p w14:paraId="326853A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675DDA9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1699055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076FA77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242,850</w:t>
            </w:r>
          </w:p>
        </w:tc>
        <w:tc>
          <w:tcPr>
            <w:tcW w:w="906" w:type="dxa"/>
            <w:tcBorders>
              <w:top w:val="nil"/>
              <w:left w:val="nil"/>
              <w:bottom w:val="nil"/>
              <w:right w:val="nil"/>
            </w:tcBorders>
            <w:shd w:val="clear" w:color="auto" w:fill="auto"/>
            <w:noWrap/>
            <w:vAlign w:val="center"/>
            <w:hideMark/>
          </w:tcPr>
          <w:p w14:paraId="617747A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251,850</w:t>
            </w:r>
          </w:p>
        </w:tc>
        <w:tc>
          <w:tcPr>
            <w:tcW w:w="863" w:type="dxa"/>
            <w:tcBorders>
              <w:top w:val="nil"/>
              <w:left w:val="nil"/>
              <w:bottom w:val="nil"/>
              <w:right w:val="nil"/>
            </w:tcBorders>
            <w:shd w:val="clear" w:color="auto" w:fill="auto"/>
            <w:noWrap/>
            <w:vAlign w:val="center"/>
            <w:hideMark/>
          </w:tcPr>
          <w:p w14:paraId="3805CF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50.91</w:t>
            </w:r>
          </w:p>
        </w:tc>
        <w:tc>
          <w:tcPr>
            <w:tcW w:w="694" w:type="dxa"/>
            <w:vMerge/>
            <w:tcBorders>
              <w:top w:val="nil"/>
              <w:left w:val="nil"/>
              <w:bottom w:val="single" w:sz="4" w:space="0" w:color="000000"/>
              <w:right w:val="nil"/>
            </w:tcBorders>
            <w:vAlign w:val="center"/>
            <w:hideMark/>
          </w:tcPr>
          <w:p w14:paraId="5201D36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B17C76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A4A4C2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F577C49"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A19D612" w14:textId="77777777" w:rsidTr="00374063">
        <w:trPr>
          <w:trHeight w:val="240"/>
        </w:trPr>
        <w:tc>
          <w:tcPr>
            <w:tcW w:w="1890" w:type="dxa"/>
            <w:vMerge/>
            <w:tcBorders>
              <w:top w:val="nil"/>
              <w:left w:val="nil"/>
              <w:bottom w:val="single" w:sz="4" w:space="0" w:color="000000"/>
              <w:right w:val="nil"/>
            </w:tcBorders>
            <w:vAlign w:val="center"/>
            <w:hideMark/>
          </w:tcPr>
          <w:p w14:paraId="2D5F827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41D6A3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3781CA4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164,900</w:t>
            </w:r>
          </w:p>
        </w:tc>
        <w:tc>
          <w:tcPr>
            <w:tcW w:w="1355" w:type="dxa"/>
            <w:tcBorders>
              <w:top w:val="nil"/>
              <w:left w:val="nil"/>
              <w:bottom w:val="single" w:sz="4" w:space="0" w:color="auto"/>
              <w:right w:val="nil"/>
            </w:tcBorders>
            <w:shd w:val="clear" w:color="auto" w:fill="auto"/>
            <w:noWrap/>
            <w:vAlign w:val="center"/>
            <w:hideMark/>
          </w:tcPr>
          <w:p w14:paraId="0938F18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161,900</w:t>
            </w:r>
          </w:p>
        </w:tc>
        <w:tc>
          <w:tcPr>
            <w:tcW w:w="906" w:type="dxa"/>
            <w:tcBorders>
              <w:top w:val="nil"/>
              <w:left w:val="nil"/>
              <w:bottom w:val="single" w:sz="4" w:space="0" w:color="auto"/>
              <w:right w:val="nil"/>
            </w:tcBorders>
            <w:shd w:val="clear" w:color="auto" w:fill="auto"/>
            <w:noWrap/>
            <w:vAlign w:val="center"/>
            <w:hideMark/>
          </w:tcPr>
          <w:p w14:paraId="6895F685"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3,000</w:t>
            </w:r>
          </w:p>
        </w:tc>
        <w:tc>
          <w:tcPr>
            <w:tcW w:w="863" w:type="dxa"/>
            <w:tcBorders>
              <w:top w:val="nil"/>
              <w:left w:val="nil"/>
              <w:bottom w:val="single" w:sz="4" w:space="0" w:color="auto"/>
              <w:right w:val="nil"/>
            </w:tcBorders>
            <w:shd w:val="clear" w:color="auto" w:fill="auto"/>
            <w:noWrap/>
            <w:vAlign w:val="center"/>
            <w:hideMark/>
          </w:tcPr>
          <w:p w14:paraId="5C1F348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1.82</w:t>
            </w:r>
          </w:p>
        </w:tc>
        <w:tc>
          <w:tcPr>
            <w:tcW w:w="694" w:type="dxa"/>
            <w:vMerge/>
            <w:tcBorders>
              <w:top w:val="nil"/>
              <w:left w:val="nil"/>
              <w:bottom w:val="single" w:sz="4" w:space="0" w:color="000000"/>
              <w:right w:val="nil"/>
            </w:tcBorders>
            <w:vAlign w:val="center"/>
            <w:hideMark/>
          </w:tcPr>
          <w:p w14:paraId="342F856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E1C754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4CC615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BE143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2297CCFD" w14:textId="77777777" w:rsidTr="00374063">
        <w:trPr>
          <w:trHeight w:val="240"/>
        </w:trPr>
        <w:tc>
          <w:tcPr>
            <w:tcW w:w="1890" w:type="dxa"/>
            <w:tcBorders>
              <w:top w:val="nil"/>
              <w:left w:val="nil"/>
              <w:bottom w:val="nil"/>
              <w:right w:val="nil"/>
            </w:tcBorders>
            <w:shd w:val="clear" w:color="auto" w:fill="auto"/>
            <w:noWrap/>
            <w:vAlign w:val="center"/>
            <w:hideMark/>
          </w:tcPr>
          <w:p w14:paraId="7C365FF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Decimate - 0.3</w:t>
            </w:r>
          </w:p>
        </w:tc>
        <w:tc>
          <w:tcPr>
            <w:tcW w:w="1170" w:type="dxa"/>
            <w:tcBorders>
              <w:top w:val="single" w:sz="4" w:space="0" w:color="auto"/>
              <w:left w:val="nil"/>
              <w:bottom w:val="nil"/>
              <w:right w:val="nil"/>
            </w:tcBorders>
            <w:shd w:val="clear" w:color="auto" w:fill="auto"/>
            <w:noWrap/>
            <w:vAlign w:val="center"/>
            <w:hideMark/>
          </w:tcPr>
          <w:p w14:paraId="4D0C17AA"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63F4B0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2B71A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46B32CF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62CFF24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vMerge/>
            <w:tcBorders>
              <w:top w:val="nil"/>
              <w:left w:val="nil"/>
              <w:bottom w:val="single" w:sz="4" w:space="0" w:color="000000"/>
              <w:right w:val="nil"/>
            </w:tcBorders>
            <w:vAlign w:val="center"/>
            <w:hideMark/>
          </w:tcPr>
          <w:p w14:paraId="5E8DF6F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747460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5456698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21AA0C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CDD753B"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349FCAB2"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single" w:sz="4" w:space="0" w:color="auto"/>
              <w:left w:val="nil"/>
              <w:bottom w:val="nil"/>
              <w:right w:val="nil"/>
            </w:tcBorders>
            <w:shd w:val="clear" w:color="auto" w:fill="auto"/>
            <w:noWrap/>
            <w:vAlign w:val="center"/>
            <w:hideMark/>
          </w:tcPr>
          <w:p w14:paraId="712FDEC2"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5481BF5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1355" w:type="dxa"/>
            <w:tcBorders>
              <w:top w:val="single" w:sz="4" w:space="0" w:color="auto"/>
              <w:left w:val="nil"/>
              <w:bottom w:val="nil"/>
              <w:right w:val="nil"/>
            </w:tcBorders>
            <w:shd w:val="clear" w:color="auto" w:fill="auto"/>
            <w:noWrap/>
            <w:vAlign w:val="center"/>
            <w:hideMark/>
          </w:tcPr>
          <w:p w14:paraId="109691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20,492</w:t>
            </w:r>
          </w:p>
        </w:tc>
        <w:tc>
          <w:tcPr>
            <w:tcW w:w="906" w:type="dxa"/>
            <w:tcBorders>
              <w:top w:val="single" w:sz="4" w:space="0" w:color="auto"/>
              <w:left w:val="nil"/>
              <w:bottom w:val="nil"/>
              <w:right w:val="nil"/>
            </w:tcBorders>
            <w:shd w:val="clear" w:color="auto" w:fill="auto"/>
            <w:noWrap/>
            <w:vAlign w:val="center"/>
            <w:hideMark/>
          </w:tcPr>
          <w:p w14:paraId="7B53D3C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78,285</w:t>
            </w:r>
          </w:p>
        </w:tc>
        <w:tc>
          <w:tcPr>
            <w:tcW w:w="863" w:type="dxa"/>
            <w:tcBorders>
              <w:top w:val="single" w:sz="4" w:space="0" w:color="auto"/>
              <w:left w:val="nil"/>
              <w:bottom w:val="nil"/>
              <w:right w:val="nil"/>
            </w:tcBorders>
            <w:shd w:val="clear" w:color="auto" w:fill="auto"/>
            <w:noWrap/>
            <w:vAlign w:val="center"/>
            <w:hideMark/>
          </w:tcPr>
          <w:p w14:paraId="59EFA90B"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79.25</w:t>
            </w:r>
          </w:p>
        </w:tc>
        <w:tc>
          <w:tcPr>
            <w:tcW w:w="694" w:type="dxa"/>
            <w:vMerge/>
            <w:tcBorders>
              <w:top w:val="nil"/>
              <w:left w:val="nil"/>
              <w:bottom w:val="single" w:sz="4" w:space="0" w:color="000000"/>
              <w:right w:val="nil"/>
            </w:tcBorders>
            <w:vAlign w:val="center"/>
            <w:hideMark/>
          </w:tcPr>
          <w:p w14:paraId="5A34F6A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E7D8A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6EA8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151740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0E3EFF1"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66E72AD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D63E5E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C77C0A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1355" w:type="dxa"/>
            <w:tcBorders>
              <w:top w:val="nil"/>
              <w:left w:val="nil"/>
              <w:bottom w:val="nil"/>
              <w:right w:val="nil"/>
            </w:tcBorders>
            <w:shd w:val="clear" w:color="auto" w:fill="auto"/>
            <w:noWrap/>
            <w:vAlign w:val="center"/>
            <w:hideMark/>
          </w:tcPr>
          <w:p w14:paraId="6926E2E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59,196</w:t>
            </w:r>
          </w:p>
        </w:tc>
        <w:tc>
          <w:tcPr>
            <w:tcW w:w="906" w:type="dxa"/>
            <w:tcBorders>
              <w:top w:val="nil"/>
              <w:left w:val="nil"/>
              <w:bottom w:val="nil"/>
              <w:right w:val="nil"/>
            </w:tcBorders>
            <w:shd w:val="clear" w:color="auto" w:fill="auto"/>
            <w:noWrap/>
            <w:vAlign w:val="center"/>
            <w:hideMark/>
          </w:tcPr>
          <w:p w14:paraId="13DB3A5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233,114</w:t>
            </w:r>
          </w:p>
        </w:tc>
        <w:tc>
          <w:tcPr>
            <w:tcW w:w="863" w:type="dxa"/>
            <w:tcBorders>
              <w:top w:val="nil"/>
              <w:left w:val="nil"/>
              <w:bottom w:val="nil"/>
              <w:right w:val="nil"/>
            </w:tcBorders>
            <w:shd w:val="clear" w:color="auto" w:fill="auto"/>
            <w:noWrap/>
            <w:vAlign w:val="center"/>
            <w:hideMark/>
          </w:tcPr>
          <w:p w14:paraId="5C59081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79.75</w:t>
            </w:r>
          </w:p>
        </w:tc>
        <w:tc>
          <w:tcPr>
            <w:tcW w:w="694" w:type="dxa"/>
            <w:vMerge/>
            <w:tcBorders>
              <w:top w:val="nil"/>
              <w:left w:val="nil"/>
              <w:bottom w:val="single" w:sz="4" w:space="0" w:color="000000"/>
              <w:right w:val="nil"/>
            </w:tcBorders>
            <w:vAlign w:val="center"/>
            <w:hideMark/>
          </w:tcPr>
          <w:p w14:paraId="5E9781C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55B07C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04594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485D5DC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D983337"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378B71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4913915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0EBC919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732A7B3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38,705</w:t>
            </w:r>
          </w:p>
        </w:tc>
        <w:tc>
          <w:tcPr>
            <w:tcW w:w="906" w:type="dxa"/>
            <w:tcBorders>
              <w:top w:val="nil"/>
              <w:left w:val="nil"/>
              <w:bottom w:val="single" w:sz="4" w:space="0" w:color="auto"/>
              <w:right w:val="nil"/>
            </w:tcBorders>
            <w:shd w:val="clear" w:color="auto" w:fill="auto"/>
            <w:noWrap/>
            <w:vAlign w:val="center"/>
            <w:hideMark/>
          </w:tcPr>
          <w:p w14:paraId="3FC6B92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154,829</w:t>
            </w:r>
          </w:p>
        </w:tc>
        <w:tc>
          <w:tcPr>
            <w:tcW w:w="863" w:type="dxa"/>
            <w:tcBorders>
              <w:top w:val="nil"/>
              <w:left w:val="nil"/>
              <w:bottom w:val="single" w:sz="4" w:space="0" w:color="auto"/>
              <w:right w:val="nil"/>
            </w:tcBorders>
            <w:shd w:val="clear" w:color="auto" w:fill="auto"/>
            <w:noWrap/>
            <w:vAlign w:val="center"/>
            <w:hideMark/>
          </w:tcPr>
          <w:p w14:paraId="45B955CC"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80.00</w:t>
            </w:r>
          </w:p>
        </w:tc>
        <w:tc>
          <w:tcPr>
            <w:tcW w:w="694" w:type="dxa"/>
            <w:vMerge/>
            <w:tcBorders>
              <w:top w:val="nil"/>
              <w:left w:val="nil"/>
              <w:bottom w:val="single" w:sz="4" w:space="0" w:color="000000"/>
              <w:right w:val="nil"/>
            </w:tcBorders>
            <w:vAlign w:val="center"/>
            <w:hideMark/>
          </w:tcPr>
          <w:p w14:paraId="721D440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7C7C75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6372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B02C17"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BC2E7BF" w14:textId="77777777" w:rsidTr="00374063">
        <w:trPr>
          <w:trHeight w:val="240"/>
        </w:trPr>
        <w:tc>
          <w:tcPr>
            <w:tcW w:w="1890" w:type="dxa"/>
            <w:tcBorders>
              <w:top w:val="nil"/>
              <w:left w:val="nil"/>
              <w:bottom w:val="single" w:sz="4" w:space="0" w:color="auto"/>
              <w:right w:val="nil"/>
            </w:tcBorders>
            <w:shd w:val="clear" w:color="auto" w:fill="auto"/>
            <w:noWrap/>
            <w:vAlign w:val="center"/>
            <w:hideMark/>
          </w:tcPr>
          <w:p w14:paraId="62F19C0C"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Resize texture</w:t>
            </w:r>
          </w:p>
        </w:tc>
        <w:tc>
          <w:tcPr>
            <w:tcW w:w="1170" w:type="dxa"/>
            <w:tcBorders>
              <w:top w:val="nil"/>
              <w:left w:val="nil"/>
              <w:bottom w:val="single" w:sz="4" w:space="0" w:color="auto"/>
              <w:right w:val="nil"/>
            </w:tcBorders>
            <w:shd w:val="clear" w:color="auto" w:fill="auto"/>
            <w:noWrap/>
            <w:vAlign w:val="center"/>
            <w:hideMark/>
          </w:tcPr>
          <w:p w14:paraId="69FC54B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Rozlišení</w:t>
            </w:r>
            <w:proofErr w:type="spellEnd"/>
            <w:r w:rsidRPr="00E40329">
              <w:rPr>
                <w:rFonts w:eastAsia="Times New Roman" w:cs="Calibri"/>
                <w:color w:val="000000"/>
                <w:sz w:val="18"/>
                <w:szCs w:val="18"/>
                <w:lang w:val="en-US"/>
              </w:rPr>
              <w:t xml:space="preserve"> - </w:t>
            </w:r>
            <w:proofErr w:type="spellStart"/>
            <w:r w:rsidRPr="00E40329">
              <w:rPr>
                <w:rFonts w:eastAsia="Times New Roman" w:cs="Calibri"/>
                <w:color w:val="000000"/>
                <w:sz w:val="18"/>
                <w:szCs w:val="18"/>
                <w:lang w:val="en-US"/>
              </w:rPr>
              <w:t>px</w:t>
            </w:r>
            <w:proofErr w:type="spellEnd"/>
          </w:p>
        </w:tc>
        <w:tc>
          <w:tcPr>
            <w:tcW w:w="1466" w:type="dxa"/>
            <w:tcBorders>
              <w:top w:val="nil"/>
              <w:left w:val="nil"/>
              <w:bottom w:val="single" w:sz="4" w:space="0" w:color="auto"/>
              <w:right w:val="nil"/>
            </w:tcBorders>
            <w:shd w:val="clear" w:color="auto" w:fill="auto"/>
            <w:noWrap/>
            <w:vAlign w:val="center"/>
            <w:hideMark/>
          </w:tcPr>
          <w:p w14:paraId="104BFB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14453 x 10624</w:t>
            </w:r>
          </w:p>
        </w:tc>
        <w:tc>
          <w:tcPr>
            <w:tcW w:w="1355" w:type="dxa"/>
            <w:tcBorders>
              <w:top w:val="nil"/>
              <w:left w:val="nil"/>
              <w:bottom w:val="single" w:sz="4" w:space="0" w:color="auto"/>
              <w:right w:val="nil"/>
            </w:tcBorders>
            <w:shd w:val="clear" w:color="auto" w:fill="auto"/>
            <w:noWrap/>
            <w:vAlign w:val="center"/>
            <w:hideMark/>
          </w:tcPr>
          <w:p w14:paraId="4E07CE3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1024 x 1024</w:t>
            </w:r>
          </w:p>
        </w:tc>
        <w:tc>
          <w:tcPr>
            <w:tcW w:w="906" w:type="dxa"/>
            <w:tcBorders>
              <w:top w:val="nil"/>
              <w:left w:val="nil"/>
              <w:bottom w:val="single" w:sz="4" w:space="0" w:color="auto"/>
              <w:right w:val="nil"/>
            </w:tcBorders>
            <w:shd w:val="clear" w:color="auto" w:fill="auto"/>
            <w:noWrap/>
            <w:vAlign w:val="center"/>
            <w:hideMark/>
          </w:tcPr>
          <w:p w14:paraId="1C7E557E"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863" w:type="dxa"/>
            <w:tcBorders>
              <w:top w:val="nil"/>
              <w:left w:val="nil"/>
              <w:bottom w:val="single" w:sz="4" w:space="0" w:color="auto"/>
              <w:right w:val="nil"/>
            </w:tcBorders>
            <w:shd w:val="clear" w:color="auto" w:fill="auto"/>
            <w:noWrap/>
            <w:vAlign w:val="center"/>
            <w:hideMark/>
          </w:tcPr>
          <w:p w14:paraId="35A289E2"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694" w:type="dxa"/>
            <w:vMerge/>
            <w:tcBorders>
              <w:top w:val="nil"/>
              <w:left w:val="nil"/>
              <w:bottom w:val="single" w:sz="4" w:space="0" w:color="000000"/>
              <w:right w:val="nil"/>
            </w:tcBorders>
            <w:vAlign w:val="center"/>
            <w:hideMark/>
          </w:tcPr>
          <w:p w14:paraId="3790650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981047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959FF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827039F" w14:textId="77777777" w:rsidR="00E40329" w:rsidRPr="00E40329" w:rsidRDefault="00E40329" w:rsidP="00E40329">
            <w:pPr>
              <w:spacing w:after="0" w:line="240" w:lineRule="auto"/>
              <w:jc w:val="left"/>
              <w:rPr>
                <w:rFonts w:eastAsia="Times New Roman" w:cs="Calibri"/>
                <w:color w:val="000000"/>
                <w:sz w:val="18"/>
                <w:szCs w:val="18"/>
                <w:lang w:val="en-US"/>
              </w:rPr>
            </w:pPr>
          </w:p>
        </w:tc>
      </w:tr>
    </w:tbl>
    <w:p w14:paraId="7982BED5" w14:textId="0C884C39" w:rsidR="00483216" w:rsidRDefault="00374063" w:rsidP="00483216">
      <w:pPr>
        <w:pStyle w:val="Normlnprvnodsazen"/>
        <w:ind w:firstLine="0"/>
        <w:rPr>
          <w:sz w:val="28"/>
        </w:rPr>
      </w:pPr>
      <w:r w:rsidRPr="00374063">
        <w:rPr>
          <w:noProof/>
          <w:sz w:val="28"/>
        </w:rPr>
        <mc:AlternateContent>
          <mc:Choice Requires="wps">
            <w:drawing>
              <wp:anchor distT="45720" distB="45720" distL="114300" distR="114300" simplePos="0" relativeHeight="251663360" behindDoc="0" locked="0" layoutInCell="1" allowOverlap="1" wp14:anchorId="4507FA30" wp14:editId="746C0219">
                <wp:simplePos x="0" y="0"/>
                <wp:positionH relativeFrom="column">
                  <wp:posOffset>7706178</wp:posOffset>
                </wp:positionH>
                <wp:positionV relativeFrom="paragraph">
                  <wp:posOffset>146050</wp:posOffset>
                </wp:positionV>
                <wp:extent cx="4700684" cy="1404620"/>
                <wp:effectExtent l="1905" t="0" r="26035"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700684" cy="1404620"/>
                        </a:xfrm>
                        <a:prstGeom prst="rect">
                          <a:avLst/>
                        </a:prstGeom>
                        <a:solidFill>
                          <a:srgbClr val="FFFFFF"/>
                        </a:solidFill>
                        <a:ln w="9525">
                          <a:solidFill>
                            <a:schemeClr val="bg1"/>
                          </a:solidFill>
                          <a:miter lim="800000"/>
                          <a:headEnd/>
                          <a:tailEnd/>
                        </a:ln>
                      </wps:spPr>
                      <wps:txbx>
                        <w:txbxContent>
                          <w:p w14:paraId="78907E1B" w14:textId="2A972836" w:rsidR="00374063" w:rsidRDefault="00374063">
                            <w:r>
                              <w:t>Příloha č. 1. Kvantifikace míry optimalizace modelu topografické 3D mapy.-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507FA30" id="_x0000_t202" coordsize="21600,21600" o:spt="202" path="m,l,21600r21600,l21600,xe">
                <v:stroke joinstyle="miter"/>
                <v:path gradientshapeok="t" o:connecttype="rect"/>
              </v:shapetype>
              <v:shape id="Text Box 2" o:spid="_x0000_s1026" type="#_x0000_t202" style="position:absolute;left:0;text-align:left;margin-left:606.8pt;margin-top:11.5pt;width:370.15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" strokecolor="white [3212]">
                <v:textbox style="mso-fit-shape-to-text:t">
                  <w:txbxContent>
                    <w:p w14:paraId="78907E1B" w14:textId="2A972836" w:rsidR="00374063" w:rsidRDefault="00374063">
                      <w:r>
                        <w:t>Příloha č. 1. Kvantifikace míry optimalizace modelu topografické 3D mapy.-</w:t>
                      </w:r>
                    </w:p>
                  </w:txbxContent>
                </v:textbox>
              </v:shape>
            </w:pict>
          </mc:Fallback>
        </mc:AlternateContent>
      </w:r>
    </w:p>
    <w:p w14:paraId="744D47D1" w14:textId="40154F19" w:rsidR="00483216" w:rsidRDefault="00483216" w:rsidP="00483216">
      <w:pPr>
        <w:pStyle w:val="Normlnprvnodsazen"/>
        <w:ind w:firstLine="0"/>
        <w:rPr>
          <w:sz w:val="28"/>
        </w:rPr>
      </w:pPr>
    </w:p>
    <w:p w14:paraId="4011CEE1" w14:textId="3BA6FE2D" w:rsidR="00E40329" w:rsidRPr="001F6849" w:rsidRDefault="00E40329" w:rsidP="00483216">
      <w:pPr>
        <w:pStyle w:val="Normlnprvnodsazen"/>
        <w:ind w:firstLine="0"/>
        <w:rPr>
          <w:sz w:val="28"/>
        </w:rPr>
        <w:sectPr w:rsidR="00E40329" w:rsidRPr="001F6849" w:rsidSect="00E40329">
          <w:footerReference w:type="default" r:id="rId73"/>
          <w:pgSz w:w="16838" w:h="11906" w:orient="landscape" w:code="9"/>
          <w:pgMar w:top="1985" w:right="1701" w:bottom="1134" w:left="1134" w:header="709" w:footer="709" w:gutter="0"/>
          <w:cols w:space="708"/>
          <w:docGrid w:linePitch="360"/>
        </w:sectPr>
      </w:pPr>
    </w:p>
    <w:p w14:paraId="0B86D37D" w14:textId="77777777" w:rsidR="00C3380E" w:rsidRDefault="00C3380E" w:rsidP="002F057F">
      <w:pPr>
        <w:rPr>
          <w:b/>
          <w:bCs/>
        </w:rPr>
        <w:sectPr w:rsidR="00C3380E" w:rsidSect="00C3380E">
          <w:headerReference w:type="default" r:id="rId74"/>
          <w:pgSz w:w="11906" w:h="16838" w:code="9"/>
          <w:pgMar w:top="1440" w:right="1138" w:bottom="1138" w:left="1440" w:header="432" w:footer="0" w:gutter="0"/>
          <w:cols w:space="708"/>
          <w:docGrid w:linePitch="360"/>
        </w:sectPr>
      </w:pPr>
      <w:r>
        <w:rPr>
          <w:b/>
          <w:bCs/>
          <w:noProof/>
        </w:rPr>
        <w:lastRenderedPageBreak/>
        <w:drawing>
          <wp:inline distT="0" distB="0" distL="0" distR="0" wp14:anchorId="6CD0C4A2" wp14:editId="5435F425">
            <wp:extent cx="5695315" cy="9055100"/>
            <wp:effectExtent l="0" t="0" r="635" b="0"/>
            <wp:docPr id="13616441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4138" name="Picture 3" descr="A diagram of a flow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95315" cy="9055100"/>
                    </a:xfrm>
                    <a:prstGeom prst="rect">
                      <a:avLst/>
                    </a:prstGeom>
                  </pic:spPr>
                </pic:pic>
              </a:graphicData>
            </a:graphic>
          </wp:inline>
        </w:drawing>
      </w:r>
    </w:p>
    <w:p w14:paraId="1BFD6807" w14:textId="7051131F" w:rsidR="0037733E" w:rsidRDefault="0037733E" w:rsidP="0037733E">
      <w:pPr>
        <w:shd w:val="clear" w:color="auto" w:fill="FFFFFF"/>
        <w:jc w:val="left"/>
        <w:divId w:val="1211458229"/>
        <w:rPr>
          <w:noProof/>
        </w:rPr>
      </w:pPr>
      <w:r w:rsidRPr="0037733E">
        <w:rPr>
          <w:rFonts w:ascii="Courier New" w:hAnsi="Courier New" w:cs="Courier New"/>
          <w:noProof/>
          <w:color w:val="000000"/>
          <w:sz w:val="18"/>
          <w:szCs w:val="18"/>
        </w:rPr>
        <w:lastRenderedPageBreak/>
        <w:t xml:space="preserve"> </w:t>
      </w:r>
      <w:r w:rsidRPr="0037733E">
        <w:rPr>
          <w:rFonts w:ascii="Courier New" w:hAnsi="Courier New" w:cs="Courier New"/>
          <w:noProof/>
          <w:color w:val="31A354"/>
          <w:sz w:val="18"/>
          <w:szCs w:val="18"/>
        </w:rPr>
        <w:t>1.</w:t>
      </w:r>
      <w:r w:rsidRPr="0037733E">
        <w:rPr>
          <w:rFonts w:ascii="Courier New" w:hAnsi="Courier New" w:cs="Courier New"/>
          <w:noProof/>
          <w:color w:val="000000"/>
          <w:sz w:val="18"/>
          <w:szCs w:val="18"/>
        </w:rPr>
        <w:t xml:space="preserve"> stages:</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6.</w:t>
      </w:r>
      <w:r w:rsidRPr="0037733E">
        <w:rPr>
          <w:rFonts w:ascii="Courier New" w:hAnsi="Courier New" w:cs="Courier New"/>
          <w:noProof/>
          <w:color w:val="000000"/>
          <w:sz w:val="18"/>
          <w:szCs w:val="18"/>
        </w:rPr>
        <w:t xml:space="preserve"> package:</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7.</w:t>
      </w:r>
      <w:r w:rsidRPr="0037733E">
        <w:rPr>
          <w:rFonts w:ascii="Courier New" w:hAnsi="Courier New" w:cs="Courier New"/>
          <w:noProof/>
          <w:color w:val="000000"/>
          <w:sz w:val="18"/>
          <w:szCs w:val="18"/>
        </w:rPr>
        <w:t xml:space="preserve">   image: </w:t>
      </w:r>
      <w:r w:rsidRPr="0037733E">
        <w:rPr>
          <w:rFonts w:ascii="Courier New" w:hAnsi="Courier New" w:cs="Courier New"/>
          <w:noProof/>
          <w:color w:val="756BB1"/>
          <w:sz w:val="18"/>
          <w:szCs w:val="18"/>
        </w:rPr>
        <w:t>wonderlandengine/editor:1.1.4</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11.</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Set up the WLE_CREDENTIALS variable for WonderlandEditor to log in</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WonderlandEditor</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--windowless</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--package</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--project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wle-pplayground-maps.wlp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16.</w:t>
      </w:r>
      <w:r w:rsidRPr="0037733E">
        <w:rPr>
          <w:rFonts w:ascii="Courier New" w:hAnsi="Courier New" w:cs="Courier New"/>
          <w:noProof/>
          <w:color w:val="000000"/>
          <w:sz w:val="18"/>
          <w:szCs w:val="18"/>
        </w:rPr>
        <w:t xml:space="preserve">   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17.</w:t>
      </w:r>
      <w:r w:rsidRPr="0037733E">
        <w:rPr>
          <w:rFonts w:ascii="Courier New" w:hAnsi="Courier New" w:cs="Courier New"/>
          <w:noProof/>
          <w:color w:val="000000"/>
          <w:sz w:val="18"/>
          <w:szCs w:val="18"/>
        </w:rPr>
        <w:t xml:space="preserve">     key: </w:t>
      </w:r>
      <w:r w:rsidRPr="0037733E">
        <w:rPr>
          <w:rFonts w:ascii="Courier New" w:hAnsi="Courier New" w:cs="Courier New"/>
          <w:noProof/>
          <w:color w:val="756BB1"/>
          <w:sz w:val="18"/>
          <w:szCs w:val="18"/>
        </w:rPr>
        <w:t>${CI_COMMIT_REF_SLUG}</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19.</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22.</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23.</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26.</w:t>
      </w:r>
      <w:r w:rsidRPr="0037733E">
        <w:rPr>
          <w:rFonts w:ascii="Courier New" w:hAnsi="Courier New" w:cs="Courier New"/>
          <w:noProof/>
          <w:color w:val="000000"/>
          <w:sz w:val="18"/>
          <w:szCs w:val="18"/>
        </w:rPr>
        <w:t xml:space="preserve"> pages: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27.</w:t>
      </w:r>
      <w:r w:rsidRPr="0037733E">
        <w:rPr>
          <w:rFonts w:ascii="Courier New" w:hAnsi="Courier New" w:cs="Courier New"/>
          <w:noProof/>
          <w:color w:val="000000"/>
          <w:sz w:val="18"/>
          <w:szCs w:val="18"/>
        </w:rPr>
        <w:t xml:space="preserve">   image: alpine:3.14</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31.</w:t>
      </w:r>
      <w:r w:rsidRPr="0037733E">
        <w:rPr>
          <w:rFonts w:ascii="Courier New" w:hAnsi="Courier New" w:cs="Courier New"/>
          <w:noProof/>
          <w:color w:val="000000"/>
          <w:sz w:val="18"/>
          <w:szCs w:val="18"/>
        </w:rPr>
        <w:t xml:space="preserve">   rules: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Only deploy to pages on main/master 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if: </w:t>
      </w:r>
      <w:r w:rsidRPr="0037733E">
        <w:rPr>
          <w:rFonts w:ascii="Courier New" w:hAnsi="Courier New" w:cs="Courier New"/>
          <w:noProof/>
          <w:color w:val="756BB1"/>
          <w:sz w:val="18"/>
          <w:szCs w:val="18"/>
        </w:rPr>
        <w:t>$CI_COMMIT_BRANCH</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$CI_DEFAULT_BRANCH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36.</w:t>
      </w:r>
      <w:r w:rsidRPr="0037733E">
        <w:rPr>
          <w:rFonts w:ascii="Courier New" w:hAnsi="Courier New" w:cs="Courier New"/>
          <w:noProof/>
          <w:color w:val="000000"/>
          <w:sz w:val="18"/>
          <w:szCs w:val="18"/>
        </w:rPr>
        <w:t xml:space="preserve">   before_script: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37.</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apk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add</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39.</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mv</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44.</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45.</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46.</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p>
    <w:p w14:paraId="421B9A58" w14:textId="65161A57" w:rsidR="0037733E" w:rsidRDefault="0037733E" w:rsidP="0037733E">
      <w:pPr>
        <w:divId w:val="1211458229"/>
      </w:pPr>
    </w:p>
    <w:p w14:paraId="4CE5B2D5" w14:textId="2CE51E86" w:rsidR="002F057F" w:rsidRDefault="002F057F" w:rsidP="002F057F">
      <w:pPr>
        <w:rPr>
          <w:b/>
          <w:bCs/>
        </w:rPr>
      </w:pPr>
    </w:p>
    <w:p w14:paraId="5242355C" w14:textId="77777777" w:rsidR="00934F85" w:rsidRPr="00934F85" w:rsidRDefault="00934F85" w:rsidP="00934F85">
      <w:pPr>
        <w:pStyle w:val="Normlnprvnodsazen"/>
        <w:rPr>
          <w:lang w:eastAsia="en-US"/>
        </w:rPr>
      </w:pPr>
    </w:p>
    <w:p w14:paraId="12117424" w14:textId="77777777" w:rsidR="00E50131" w:rsidRDefault="00E50131" w:rsidP="00C3380E"/>
    <w:p w14:paraId="44B1C0A7" w14:textId="77777777" w:rsidR="00C3380E" w:rsidRPr="00C3380E" w:rsidRDefault="00C3380E" w:rsidP="00C3380E">
      <w:pPr>
        <w:pStyle w:val="Normlnprvnodsazen"/>
        <w:rPr>
          <w:lang w:eastAsia="en-US"/>
        </w:rPr>
        <w:sectPr w:rsidR="00C3380E" w:rsidRPr="00C3380E" w:rsidSect="00C3380E">
          <w:headerReference w:type="default" r:id="rId76"/>
          <w:pgSz w:w="11906" w:h="16838" w:code="9"/>
          <w:pgMar w:top="1440" w:right="1138" w:bottom="1138" w:left="1440" w:header="432" w:footer="0" w:gutter="0"/>
          <w:cols w:space="708"/>
          <w:docGrid w:linePitch="360"/>
        </w:sectPr>
      </w:pPr>
    </w:p>
    <w:tbl>
      <w:tblPr>
        <w:tblW w:w="8899" w:type="dxa"/>
        <w:tblLook w:val="04A0" w:firstRow="1" w:lastRow="0" w:firstColumn="1" w:lastColumn="0" w:noHBand="0" w:noVBand="1"/>
      </w:tblPr>
      <w:tblGrid>
        <w:gridCol w:w="1539"/>
        <w:gridCol w:w="680"/>
        <w:gridCol w:w="6680"/>
      </w:tblGrid>
      <w:tr w:rsidR="00CD363B" w:rsidRPr="00CD363B" w14:paraId="0E79F08B" w14:textId="77777777" w:rsidTr="00CD363B">
        <w:trPr>
          <w:trHeight w:val="300"/>
        </w:trPr>
        <w:tc>
          <w:tcPr>
            <w:tcW w:w="15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0924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lastRenderedPageBreak/>
              <w:t>Typ otázek</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11757BA"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w:t>
            </w:r>
          </w:p>
        </w:tc>
        <w:tc>
          <w:tcPr>
            <w:tcW w:w="6680" w:type="dxa"/>
            <w:tcBorders>
              <w:top w:val="single" w:sz="4" w:space="0" w:color="auto"/>
              <w:left w:val="nil"/>
              <w:bottom w:val="single" w:sz="4" w:space="0" w:color="auto"/>
              <w:right w:val="single" w:sz="4" w:space="0" w:color="auto"/>
            </w:tcBorders>
            <w:shd w:val="clear" w:color="auto" w:fill="auto"/>
            <w:noWrap/>
            <w:vAlign w:val="center"/>
            <w:hideMark/>
          </w:tcPr>
          <w:p w14:paraId="478D30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Otázka</w:t>
            </w:r>
          </w:p>
        </w:tc>
      </w:tr>
      <w:tr w:rsidR="00CD363B" w:rsidRPr="00CD363B" w14:paraId="43D45475"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0DBB57"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Identifikační</w:t>
            </w:r>
          </w:p>
        </w:tc>
        <w:tc>
          <w:tcPr>
            <w:tcW w:w="680" w:type="dxa"/>
            <w:tcBorders>
              <w:top w:val="nil"/>
              <w:left w:val="nil"/>
              <w:bottom w:val="single" w:sz="4" w:space="0" w:color="auto"/>
              <w:right w:val="single" w:sz="4" w:space="0" w:color="auto"/>
            </w:tcBorders>
            <w:shd w:val="clear" w:color="auto" w:fill="auto"/>
            <w:noWrap/>
            <w:vAlign w:val="center"/>
            <w:hideMark/>
          </w:tcPr>
          <w:p w14:paraId="64D8F7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w:t>
            </w:r>
          </w:p>
        </w:tc>
        <w:tc>
          <w:tcPr>
            <w:tcW w:w="6680" w:type="dxa"/>
            <w:tcBorders>
              <w:top w:val="nil"/>
              <w:left w:val="nil"/>
              <w:bottom w:val="single" w:sz="4" w:space="0" w:color="auto"/>
              <w:right w:val="single" w:sz="4" w:space="0" w:color="auto"/>
            </w:tcBorders>
            <w:shd w:val="clear" w:color="A6D854" w:fill="FFFFFF"/>
            <w:noWrap/>
            <w:vAlign w:val="center"/>
            <w:hideMark/>
          </w:tcPr>
          <w:p w14:paraId="7294718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pohlaví?</w:t>
            </w:r>
          </w:p>
        </w:tc>
      </w:tr>
      <w:tr w:rsidR="00CD363B" w:rsidRPr="00CD363B" w14:paraId="381664A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3B8F5A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9B3F543"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w:t>
            </w:r>
          </w:p>
        </w:tc>
        <w:tc>
          <w:tcPr>
            <w:tcW w:w="6680" w:type="dxa"/>
            <w:tcBorders>
              <w:top w:val="nil"/>
              <w:left w:val="nil"/>
              <w:bottom w:val="single" w:sz="4" w:space="0" w:color="auto"/>
              <w:right w:val="single" w:sz="4" w:space="0" w:color="auto"/>
            </w:tcBorders>
            <w:shd w:val="clear" w:color="A6D854" w:fill="FFFFFF"/>
            <w:noWrap/>
            <w:vAlign w:val="center"/>
            <w:hideMark/>
          </w:tcPr>
          <w:p w14:paraId="77D4C1A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 jaké věkové kategorii se nacházíte?</w:t>
            </w:r>
          </w:p>
        </w:tc>
      </w:tr>
      <w:tr w:rsidR="00CD363B" w:rsidRPr="00CD363B" w14:paraId="0BAE070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E2163D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1FF256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w:t>
            </w:r>
          </w:p>
        </w:tc>
        <w:tc>
          <w:tcPr>
            <w:tcW w:w="6680" w:type="dxa"/>
            <w:tcBorders>
              <w:top w:val="nil"/>
              <w:left w:val="nil"/>
              <w:bottom w:val="single" w:sz="4" w:space="0" w:color="auto"/>
              <w:right w:val="single" w:sz="4" w:space="0" w:color="auto"/>
            </w:tcBorders>
            <w:shd w:val="clear" w:color="A6D854" w:fill="FFFFFF"/>
            <w:noWrap/>
            <w:vAlign w:val="center"/>
            <w:hideMark/>
          </w:tcPr>
          <w:p w14:paraId="644A265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nejvyšší dosažené vzdělání?</w:t>
            </w:r>
          </w:p>
        </w:tc>
      </w:tr>
      <w:tr w:rsidR="00CD363B" w:rsidRPr="00CD363B" w14:paraId="3447CA2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E4FE06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4960688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4</w:t>
            </w:r>
          </w:p>
        </w:tc>
        <w:tc>
          <w:tcPr>
            <w:tcW w:w="6680" w:type="dxa"/>
            <w:tcBorders>
              <w:top w:val="nil"/>
              <w:left w:val="nil"/>
              <w:bottom w:val="single" w:sz="4" w:space="0" w:color="auto"/>
              <w:right w:val="single" w:sz="4" w:space="0" w:color="auto"/>
            </w:tcBorders>
            <w:shd w:val="clear" w:color="A6D854" w:fill="FFFFFF"/>
            <w:noWrap/>
            <w:vAlign w:val="center"/>
            <w:hideMark/>
          </w:tcPr>
          <w:p w14:paraId="12968A64"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Brýle pro virtuální realitu využívám?</w:t>
            </w:r>
          </w:p>
        </w:tc>
      </w:tr>
      <w:tr w:rsidR="00CD363B" w:rsidRPr="00CD363B" w14:paraId="010AAA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236A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6C12CC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5</w:t>
            </w:r>
          </w:p>
        </w:tc>
        <w:tc>
          <w:tcPr>
            <w:tcW w:w="6680" w:type="dxa"/>
            <w:tcBorders>
              <w:top w:val="nil"/>
              <w:left w:val="nil"/>
              <w:bottom w:val="single" w:sz="4" w:space="0" w:color="auto"/>
              <w:right w:val="single" w:sz="4" w:space="0" w:color="auto"/>
            </w:tcBorders>
            <w:shd w:val="clear" w:color="A6D854" w:fill="FFFFFF"/>
            <w:noWrap/>
            <w:vAlign w:val="center"/>
            <w:hideMark/>
          </w:tcPr>
          <w:p w14:paraId="3BDF4FF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3D prostorovou informací se setkávám? </w:t>
            </w:r>
          </w:p>
        </w:tc>
      </w:tr>
      <w:tr w:rsidR="00CD363B" w:rsidRPr="00CD363B" w14:paraId="178F33B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131D04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0F559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6</w:t>
            </w:r>
          </w:p>
        </w:tc>
        <w:tc>
          <w:tcPr>
            <w:tcW w:w="6680" w:type="dxa"/>
            <w:tcBorders>
              <w:top w:val="nil"/>
              <w:left w:val="nil"/>
              <w:bottom w:val="single" w:sz="4" w:space="0" w:color="auto"/>
              <w:right w:val="single" w:sz="4" w:space="0" w:color="auto"/>
            </w:tcBorders>
            <w:shd w:val="clear" w:color="A6D854" w:fill="FFFFFF"/>
            <w:noWrap/>
            <w:vAlign w:val="center"/>
            <w:hideMark/>
          </w:tcPr>
          <w:p w14:paraId="4A541AA6" w14:textId="1A211B33"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prostorovou informací (GIS, CAD aj.) pracuji? </w:t>
            </w:r>
          </w:p>
        </w:tc>
      </w:tr>
      <w:tr w:rsidR="00CD363B" w:rsidRPr="00CD363B" w14:paraId="2394F3E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BBFAC0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384DE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7</w:t>
            </w:r>
          </w:p>
        </w:tc>
        <w:tc>
          <w:tcPr>
            <w:tcW w:w="6680" w:type="dxa"/>
            <w:tcBorders>
              <w:top w:val="nil"/>
              <w:left w:val="nil"/>
              <w:bottom w:val="single" w:sz="4" w:space="0" w:color="auto"/>
              <w:right w:val="single" w:sz="4" w:space="0" w:color="auto"/>
            </w:tcBorders>
            <w:shd w:val="clear" w:color="A6D854" w:fill="FFFFFF"/>
            <w:noWrap/>
            <w:vAlign w:val="center"/>
            <w:hideMark/>
          </w:tcPr>
          <w:p w14:paraId="1210A4F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Zobrazovanou oblast centra Brna znám? </w:t>
            </w:r>
          </w:p>
        </w:tc>
      </w:tr>
      <w:tr w:rsidR="00CD363B" w:rsidRPr="00CD363B" w14:paraId="0DA4EF17"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5E3898"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1</w:t>
            </w:r>
          </w:p>
        </w:tc>
        <w:tc>
          <w:tcPr>
            <w:tcW w:w="680" w:type="dxa"/>
            <w:tcBorders>
              <w:top w:val="nil"/>
              <w:left w:val="nil"/>
              <w:bottom w:val="single" w:sz="4" w:space="0" w:color="auto"/>
              <w:right w:val="single" w:sz="4" w:space="0" w:color="auto"/>
            </w:tcBorders>
            <w:shd w:val="clear" w:color="auto" w:fill="auto"/>
            <w:noWrap/>
            <w:vAlign w:val="center"/>
            <w:hideMark/>
          </w:tcPr>
          <w:p w14:paraId="4DADD7DD"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8</w:t>
            </w:r>
          </w:p>
        </w:tc>
        <w:tc>
          <w:tcPr>
            <w:tcW w:w="6680" w:type="dxa"/>
            <w:tcBorders>
              <w:top w:val="nil"/>
              <w:left w:val="nil"/>
              <w:bottom w:val="single" w:sz="4" w:space="0" w:color="auto"/>
              <w:right w:val="single" w:sz="4" w:space="0" w:color="auto"/>
            </w:tcBorders>
            <w:shd w:val="clear" w:color="A6D854" w:fill="FFFFFF"/>
            <w:noWrap/>
            <w:vAlign w:val="center"/>
            <w:hideMark/>
          </w:tcPr>
          <w:p w14:paraId="213F1F6A"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Používal/a jsem legendu za účelem splnění úkolu? </w:t>
            </w:r>
          </w:p>
        </w:tc>
      </w:tr>
      <w:tr w:rsidR="00CD363B" w:rsidRPr="00CD363B" w14:paraId="780F064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B7507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39CFC7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9</w:t>
            </w:r>
          </w:p>
        </w:tc>
        <w:tc>
          <w:tcPr>
            <w:tcW w:w="6680" w:type="dxa"/>
            <w:tcBorders>
              <w:top w:val="nil"/>
              <w:left w:val="nil"/>
              <w:bottom w:val="single" w:sz="4" w:space="0" w:color="auto"/>
              <w:right w:val="single" w:sz="4" w:space="0" w:color="auto"/>
            </w:tcBorders>
            <w:shd w:val="clear" w:color="A6D854" w:fill="FFFFFF"/>
            <w:noWrap/>
            <w:vAlign w:val="center"/>
            <w:hideMark/>
          </w:tcPr>
          <w:p w14:paraId="588EC45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Využil/a jsem možnosti pohybu v modelu a kolem něj? </w:t>
            </w:r>
          </w:p>
        </w:tc>
      </w:tr>
      <w:tr w:rsidR="00CD363B" w:rsidRPr="00CD363B" w14:paraId="0EBDF30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370FF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10E667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10</w:t>
            </w:r>
          </w:p>
        </w:tc>
        <w:tc>
          <w:tcPr>
            <w:tcW w:w="6680" w:type="dxa"/>
            <w:tcBorders>
              <w:top w:val="nil"/>
              <w:left w:val="nil"/>
              <w:bottom w:val="single" w:sz="4" w:space="0" w:color="auto"/>
              <w:right w:val="single" w:sz="4" w:space="0" w:color="auto"/>
            </w:tcBorders>
            <w:shd w:val="clear" w:color="A6D854" w:fill="FFFFFF"/>
            <w:noWrap/>
            <w:vAlign w:val="center"/>
            <w:hideMark/>
          </w:tcPr>
          <w:p w14:paraId="307EE25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K vypracování úkolu jsem potřeboval/a asistenci koordinátora? </w:t>
            </w:r>
          </w:p>
        </w:tc>
      </w:tr>
      <w:tr w:rsidR="00CD363B" w:rsidRPr="00CD363B" w14:paraId="1854267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21421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EF0369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11</w:t>
            </w:r>
          </w:p>
        </w:tc>
        <w:tc>
          <w:tcPr>
            <w:tcW w:w="6680" w:type="dxa"/>
            <w:tcBorders>
              <w:top w:val="nil"/>
              <w:left w:val="nil"/>
              <w:bottom w:val="single" w:sz="4" w:space="0" w:color="auto"/>
              <w:right w:val="single" w:sz="4" w:space="0" w:color="auto"/>
            </w:tcBorders>
            <w:shd w:val="clear" w:color="A6D854" w:fill="FFFFFF"/>
            <w:noWrap/>
            <w:vAlign w:val="center"/>
            <w:hideMark/>
          </w:tcPr>
          <w:p w14:paraId="006AB2A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50CA815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F54FB8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A431E6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12</w:t>
            </w:r>
          </w:p>
        </w:tc>
        <w:tc>
          <w:tcPr>
            <w:tcW w:w="6680" w:type="dxa"/>
            <w:tcBorders>
              <w:top w:val="nil"/>
              <w:left w:val="nil"/>
              <w:bottom w:val="single" w:sz="4" w:space="0" w:color="auto"/>
              <w:right w:val="single" w:sz="4" w:space="0" w:color="auto"/>
            </w:tcBorders>
            <w:shd w:val="clear" w:color="A6D854" w:fill="FFFFFF"/>
            <w:noWrap/>
            <w:vAlign w:val="center"/>
            <w:hideMark/>
          </w:tcPr>
          <w:p w14:paraId="6BF27DA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Úkol mi přišel náročný? </w:t>
            </w:r>
          </w:p>
        </w:tc>
      </w:tr>
      <w:tr w:rsidR="00CD363B" w:rsidRPr="00CD363B" w14:paraId="59F78D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3D20B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C096BF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13</w:t>
            </w:r>
          </w:p>
        </w:tc>
        <w:tc>
          <w:tcPr>
            <w:tcW w:w="6680" w:type="dxa"/>
            <w:tcBorders>
              <w:top w:val="nil"/>
              <w:left w:val="nil"/>
              <w:bottom w:val="single" w:sz="4" w:space="0" w:color="auto"/>
              <w:right w:val="single" w:sz="4" w:space="0" w:color="auto"/>
            </w:tcBorders>
            <w:shd w:val="clear" w:color="A6D854" w:fill="FFFFFF"/>
            <w:noWrap/>
            <w:vAlign w:val="center"/>
            <w:hideMark/>
          </w:tcPr>
          <w:p w14:paraId="00806D8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mi přišla informativní? </w:t>
            </w:r>
          </w:p>
        </w:tc>
      </w:tr>
      <w:tr w:rsidR="00CD363B" w:rsidRPr="00CD363B" w14:paraId="46EF5A7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8F2674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7004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14</w:t>
            </w:r>
          </w:p>
        </w:tc>
        <w:tc>
          <w:tcPr>
            <w:tcW w:w="6680" w:type="dxa"/>
            <w:tcBorders>
              <w:top w:val="nil"/>
              <w:left w:val="nil"/>
              <w:bottom w:val="single" w:sz="4" w:space="0" w:color="auto"/>
              <w:right w:val="single" w:sz="4" w:space="0" w:color="auto"/>
            </w:tcBorders>
            <w:shd w:val="clear" w:color="A6D854" w:fill="FFFFFF"/>
            <w:noWrap/>
            <w:vAlign w:val="center"/>
            <w:hideMark/>
          </w:tcPr>
          <w:p w14:paraId="2276E9A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se mi líbila? </w:t>
            </w:r>
          </w:p>
        </w:tc>
      </w:tr>
      <w:tr w:rsidR="00CD363B" w:rsidRPr="00CD363B" w14:paraId="379D8AAB"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6DEE5A"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2</w:t>
            </w:r>
          </w:p>
        </w:tc>
        <w:tc>
          <w:tcPr>
            <w:tcW w:w="680" w:type="dxa"/>
            <w:tcBorders>
              <w:top w:val="nil"/>
              <w:left w:val="nil"/>
              <w:bottom w:val="single" w:sz="4" w:space="0" w:color="auto"/>
              <w:right w:val="single" w:sz="4" w:space="0" w:color="auto"/>
            </w:tcBorders>
            <w:shd w:val="clear" w:color="auto" w:fill="auto"/>
            <w:noWrap/>
            <w:vAlign w:val="center"/>
            <w:hideMark/>
          </w:tcPr>
          <w:p w14:paraId="7F5DE73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15</w:t>
            </w:r>
          </w:p>
        </w:tc>
        <w:tc>
          <w:tcPr>
            <w:tcW w:w="6680" w:type="dxa"/>
            <w:tcBorders>
              <w:top w:val="nil"/>
              <w:left w:val="nil"/>
              <w:bottom w:val="single" w:sz="4" w:space="0" w:color="auto"/>
              <w:right w:val="single" w:sz="4" w:space="0" w:color="auto"/>
            </w:tcBorders>
            <w:shd w:val="clear" w:color="A6D854" w:fill="FFFFFF"/>
            <w:noWrap/>
            <w:vAlign w:val="center"/>
            <w:hideMark/>
          </w:tcPr>
          <w:p w14:paraId="507BC76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Používal/a jsem legendu za účelem splnění úkolu?</w:t>
            </w:r>
          </w:p>
        </w:tc>
      </w:tr>
      <w:tr w:rsidR="00CD363B" w:rsidRPr="00CD363B" w14:paraId="7775375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1DD8A3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B0BBCB1"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16</w:t>
            </w:r>
          </w:p>
        </w:tc>
        <w:tc>
          <w:tcPr>
            <w:tcW w:w="6680" w:type="dxa"/>
            <w:tcBorders>
              <w:top w:val="nil"/>
              <w:left w:val="nil"/>
              <w:bottom w:val="single" w:sz="4" w:space="0" w:color="auto"/>
              <w:right w:val="single" w:sz="4" w:space="0" w:color="auto"/>
            </w:tcBorders>
            <w:shd w:val="clear" w:color="A6D854" w:fill="FFFFFF"/>
            <w:noWrap/>
            <w:vAlign w:val="center"/>
            <w:hideMark/>
          </w:tcPr>
          <w:p w14:paraId="2C5296F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14489F9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6D93A1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6960F1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17</w:t>
            </w:r>
          </w:p>
        </w:tc>
        <w:tc>
          <w:tcPr>
            <w:tcW w:w="6680" w:type="dxa"/>
            <w:tcBorders>
              <w:top w:val="nil"/>
              <w:left w:val="nil"/>
              <w:bottom w:val="single" w:sz="4" w:space="0" w:color="auto"/>
              <w:right w:val="single" w:sz="4" w:space="0" w:color="auto"/>
            </w:tcBorders>
            <w:shd w:val="clear" w:color="A6D854" w:fill="FFFFFF"/>
            <w:noWrap/>
            <w:vAlign w:val="center"/>
            <w:hideMark/>
          </w:tcPr>
          <w:p w14:paraId="35CCFE6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K vypracování úkolu jsem potřeboval/a asistenci koordinátora?</w:t>
            </w:r>
          </w:p>
        </w:tc>
      </w:tr>
      <w:tr w:rsidR="00CD363B" w:rsidRPr="00CD363B" w14:paraId="3F6C380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1F4C7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8C4EDD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18</w:t>
            </w:r>
          </w:p>
        </w:tc>
        <w:tc>
          <w:tcPr>
            <w:tcW w:w="6680" w:type="dxa"/>
            <w:tcBorders>
              <w:top w:val="nil"/>
              <w:left w:val="nil"/>
              <w:bottom w:val="single" w:sz="4" w:space="0" w:color="auto"/>
              <w:right w:val="single" w:sz="4" w:space="0" w:color="auto"/>
            </w:tcBorders>
            <w:shd w:val="clear" w:color="A6D854" w:fill="FFFFFF"/>
            <w:noWrap/>
            <w:vAlign w:val="center"/>
            <w:hideMark/>
          </w:tcPr>
          <w:p w14:paraId="65E5E41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Zadání mi přišlo srozumitelné? </w:t>
            </w:r>
          </w:p>
        </w:tc>
      </w:tr>
      <w:tr w:rsidR="00CD363B" w:rsidRPr="00CD363B" w14:paraId="739A3D01"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5AE06B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044475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19</w:t>
            </w:r>
          </w:p>
        </w:tc>
        <w:tc>
          <w:tcPr>
            <w:tcW w:w="6680" w:type="dxa"/>
            <w:tcBorders>
              <w:top w:val="nil"/>
              <w:left w:val="nil"/>
              <w:bottom w:val="single" w:sz="4" w:space="0" w:color="auto"/>
              <w:right w:val="single" w:sz="4" w:space="0" w:color="auto"/>
            </w:tcBorders>
            <w:shd w:val="clear" w:color="A6D854" w:fill="FFFFFF"/>
            <w:noWrap/>
            <w:vAlign w:val="center"/>
            <w:hideMark/>
          </w:tcPr>
          <w:p w14:paraId="06728D0F"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8CE09F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F235748"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9D8522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20</w:t>
            </w:r>
          </w:p>
        </w:tc>
        <w:tc>
          <w:tcPr>
            <w:tcW w:w="6680" w:type="dxa"/>
            <w:tcBorders>
              <w:top w:val="nil"/>
              <w:left w:val="nil"/>
              <w:bottom w:val="single" w:sz="4" w:space="0" w:color="auto"/>
              <w:right w:val="single" w:sz="4" w:space="0" w:color="auto"/>
            </w:tcBorders>
            <w:shd w:val="clear" w:color="A6D854" w:fill="FFFFFF"/>
            <w:noWrap/>
            <w:vAlign w:val="center"/>
            <w:hideMark/>
          </w:tcPr>
          <w:p w14:paraId="4AD56D4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0F08337D"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3614C6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6BC04A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21</w:t>
            </w:r>
          </w:p>
        </w:tc>
        <w:tc>
          <w:tcPr>
            <w:tcW w:w="6680" w:type="dxa"/>
            <w:tcBorders>
              <w:top w:val="nil"/>
              <w:left w:val="nil"/>
              <w:bottom w:val="single" w:sz="4" w:space="0" w:color="auto"/>
              <w:right w:val="single" w:sz="4" w:space="0" w:color="auto"/>
            </w:tcBorders>
            <w:shd w:val="clear" w:color="A6D854" w:fill="FFFFFF"/>
            <w:noWrap/>
            <w:vAlign w:val="center"/>
            <w:hideMark/>
          </w:tcPr>
          <w:p w14:paraId="460A2A5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2CD2BCA1"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AC05F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3</w:t>
            </w:r>
          </w:p>
        </w:tc>
        <w:tc>
          <w:tcPr>
            <w:tcW w:w="680" w:type="dxa"/>
            <w:tcBorders>
              <w:top w:val="nil"/>
              <w:left w:val="nil"/>
              <w:bottom w:val="single" w:sz="4" w:space="0" w:color="auto"/>
              <w:right w:val="single" w:sz="4" w:space="0" w:color="auto"/>
            </w:tcBorders>
            <w:shd w:val="clear" w:color="auto" w:fill="auto"/>
            <w:noWrap/>
            <w:vAlign w:val="center"/>
            <w:hideMark/>
          </w:tcPr>
          <w:p w14:paraId="0A6EDB5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22</w:t>
            </w:r>
          </w:p>
        </w:tc>
        <w:tc>
          <w:tcPr>
            <w:tcW w:w="6680" w:type="dxa"/>
            <w:tcBorders>
              <w:top w:val="nil"/>
              <w:left w:val="nil"/>
              <w:bottom w:val="single" w:sz="4" w:space="0" w:color="auto"/>
              <w:right w:val="single" w:sz="4" w:space="0" w:color="auto"/>
            </w:tcBorders>
            <w:shd w:val="clear" w:color="A6D854" w:fill="FFFFFF"/>
            <w:noWrap/>
            <w:vAlign w:val="center"/>
            <w:hideMark/>
          </w:tcPr>
          <w:p w14:paraId="59E1219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3796A07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B9B425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E4D7D0A"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23</w:t>
            </w:r>
          </w:p>
        </w:tc>
        <w:tc>
          <w:tcPr>
            <w:tcW w:w="6680" w:type="dxa"/>
            <w:tcBorders>
              <w:top w:val="nil"/>
              <w:left w:val="nil"/>
              <w:bottom w:val="single" w:sz="4" w:space="0" w:color="auto"/>
              <w:right w:val="single" w:sz="4" w:space="0" w:color="auto"/>
            </w:tcBorders>
            <w:shd w:val="clear" w:color="A6D854" w:fill="FFFFFF"/>
            <w:noWrap/>
            <w:vAlign w:val="center"/>
            <w:hideMark/>
          </w:tcPr>
          <w:p w14:paraId="7DC2DC9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6F6E6192"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97EEC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7B0C69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24</w:t>
            </w:r>
          </w:p>
        </w:tc>
        <w:tc>
          <w:tcPr>
            <w:tcW w:w="6680" w:type="dxa"/>
            <w:tcBorders>
              <w:top w:val="nil"/>
              <w:left w:val="nil"/>
              <w:bottom w:val="single" w:sz="4" w:space="0" w:color="auto"/>
              <w:right w:val="single" w:sz="4" w:space="0" w:color="auto"/>
            </w:tcBorders>
            <w:shd w:val="clear" w:color="A6D854" w:fill="FFFFFF"/>
            <w:noWrap/>
            <w:vAlign w:val="center"/>
            <w:hideMark/>
          </w:tcPr>
          <w:p w14:paraId="03BFC82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CA0DA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8A223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32797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25</w:t>
            </w:r>
          </w:p>
        </w:tc>
        <w:tc>
          <w:tcPr>
            <w:tcW w:w="6680" w:type="dxa"/>
            <w:tcBorders>
              <w:top w:val="nil"/>
              <w:left w:val="nil"/>
              <w:bottom w:val="single" w:sz="4" w:space="0" w:color="auto"/>
              <w:right w:val="single" w:sz="4" w:space="0" w:color="auto"/>
            </w:tcBorders>
            <w:shd w:val="clear" w:color="A6D854" w:fill="FFFFFF"/>
            <w:noWrap/>
            <w:vAlign w:val="center"/>
            <w:hideMark/>
          </w:tcPr>
          <w:p w14:paraId="4E6B121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6A64677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E8C05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928D3A8"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26</w:t>
            </w:r>
          </w:p>
        </w:tc>
        <w:tc>
          <w:tcPr>
            <w:tcW w:w="6680" w:type="dxa"/>
            <w:tcBorders>
              <w:top w:val="nil"/>
              <w:left w:val="nil"/>
              <w:bottom w:val="single" w:sz="4" w:space="0" w:color="auto"/>
              <w:right w:val="single" w:sz="4" w:space="0" w:color="auto"/>
            </w:tcBorders>
            <w:shd w:val="clear" w:color="A6D854" w:fill="FFFFFF"/>
            <w:noWrap/>
            <w:vAlign w:val="center"/>
            <w:hideMark/>
          </w:tcPr>
          <w:p w14:paraId="4E4C910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14D0117A"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E2740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Ovládání</w:t>
            </w:r>
          </w:p>
        </w:tc>
        <w:tc>
          <w:tcPr>
            <w:tcW w:w="680" w:type="dxa"/>
            <w:tcBorders>
              <w:top w:val="nil"/>
              <w:left w:val="nil"/>
              <w:bottom w:val="single" w:sz="4" w:space="0" w:color="auto"/>
              <w:right w:val="single" w:sz="4" w:space="0" w:color="auto"/>
            </w:tcBorders>
            <w:shd w:val="clear" w:color="auto" w:fill="auto"/>
            <w:noWrap/>
            <w:vAlign w:val="center"/>
            <w:hideMark/>
          </w:tcPr>
          <w:p w14:paraId="128B3AE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27</w:t>
            </w:r>
          </w:p>
        </w:tc>
        <w:tc>
          <w:tcPr>
            <w:tcW w:w="6680" w:type="dxa"/>
            <w:tcBorders>
              <w:top w:val="nil"/>
              <w:left w:val="nil"/>
              <w:bottom w:val="single" w:sz="4" w:space="0" w:color="auto"/>
              <w:right w:val="single" w:sz="4" w:space="0" w:color="auto"/>
            </w:tcBorders>
            <w:shd w:val="clear" w:color="A6D854" w:fill="FFFFFF"/>
            <w:noWrap/>
            <w:vAlign w:val="center"/>
            <w:hideMark/>
          </w:tcPr>
          <w:p w14:paraId="025F15B2"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Ovládání mi přišlo intuitivní? </w:t>
            </w:r>
          </w:p>
        </w:tc>
      </w:tr>
      <w:tr w:rsidR="00CD363B" w:rsidRPr="00CD363B" w14:paraId="48831BF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D3B379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CF49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28</w:t>
            </w:r>
          </w:p>
        </w:tc>
        <w:tc>
          <w:tcPr>
            <w:tcW w:w="6680" w:type="dxa"/>
            <w:tcBorders>
              <w:top w:val="nil"/>
              <w:left w:val="nil"/>
              <w:bottom w:val="single" w:sz="4" w:space="0" w:color="auto"/>
              <w:right w:val="single" w:sz="4" w:space="0" w:color="auto"/>
            </w:tcBorders>
            <w:shd w:val="clear" w:color="A6D854" w:fill="FFFFFF"/>
            <w:noWrap/>
            <w:vAlign w:val="center"/>
            <w:hideMark/>
          </w:tcPr>
          <w:p w14:paraId="323C25C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scénou mi přišel snadný? </w:t>
            </w:r>
          </w:p>
        </w:tc>
      </w:tr>
      <w:tr w:rsidR="00CD363B" w:rsidRPr="00CD363B" w14:paraId="2053FB6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8D49B2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524CB7"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29</w:t>
            </w:r>
          </w:p>
        </w:tc>
        <w:tc>
          <w:tcPr>
            <w:tcW w:w="6680" w:type="dxa"/>
            <w:tcBorders>
              <w:top w:val="nil"/>
              <w:left w:val="nil"/>
              <w:bottom w:val="single" w:sz="4" w:space="0" w:color="auto"/>
              <w:right w:val="single" w:sz="4" w:space="0" w:color="auto"/>
            </w:tcBorders>
            <w:shd w:val="clear" w:color="A6D854" w:fill="FFFFFF"/>
            <w:noWrap/>
            <w:vAlign w:val="center"/>
            <w:hideMark/>
          </w:tcPr>
          <w:p w14:paraId="5355DEDF" w14:textId="6272691E"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pomocí posunu jsem využíval/a? </w:t>
            </w:r>
          </w:p>
        </w:tc>
      </w:tr>
      <w:tr w:rsidR="00CD363B" w:rsidRPr="00CD363B" w14:paraId="396EAD3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50E0C249"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98A4DE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30</w:t>
            </w:r>
          </w:p>
        </w:tc>
        <w:tc>
          <w:tcPr>
            <w:tcW w:w="6680" w:type="dxa"/>
            <w:tcBorders>
              <w:top w:val="nil"/>
              <w:left w:val="nil"/>
              <w:bottom w:val="single" w:sz="4" w:space="0" w:color="auto"/>
              <w:right w:val="single" w:sz="4" w:space="0" w:color="auto"/>
            </w:tcBorders>
            <w:shd w:val="clear" w:color="A6D854" w:fill="FFFFFF"/>
            <w:noWrap/>
            <w:vAlign w:val="center"/>
            <w:hideMark/>
          </w:tcPr>
          <w:p w14:paraId="29DA5EAC" w14:textId="6D1CC628"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pomocí teleportace jsem využíval/a? </w:t>
            </w:r>
          </w:p>
        </w:tc>
      </w:tr>
      <w:tr w:rsidR="00CD363B" w:rsidRPr="00CD363B" w14:paraId="24F5C8EC"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5F83B2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01F9A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31</w:t>
            </w:r>
          </w:p>
        </w:tc>
        <w:tc>
          <w:tcPr>
            <w:tcW w:w="6680" w:type="dxa"/>
            <w:tcBorders>
              <w:top w:val="nil"/>
              <w:left w:val="nil"/>
              <w:bottom w:val="single" w:sz="4" w:space="0" w:color="auto"/>
              <w:right w:val="single" w:sz="4" w:space="0" w:color="auto"/>
            </w:tcBorders>
            <w:shd w:val="clear" w:color="A6D854" w:fill="FFFFFF"/>
            <w:noWrap/>
            <w:vAlign w:val="center"/>
            <w:hideMark/>
          </w:tcPr>
          <w:p w14:paraId="09D3FF4C" w14:textId="11C9F364"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 průběhu zážitku jsem pociťoval/a nevolnost? </w:t>
            </w:r>
          </w:p>
        </w:tc>
      </w:tr>
      <w:tr w:rsidR="00CD363B" w:rsidRPr="00CD363B" w14:paraId="28F6A7B9"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29D610"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Otevřené otázky</w:t>
            </w:r>
          </w:p>
        </w:tc>
        <w:tc>
          <w:tcPr>
            <w:tcW w:w="680" w:type="dxa"/>
            <w:tcBorders>
              <w:top w:val="nil"/>
              <w:left w:val="nil"/>
              <w:bottom w:val="single" w:sz="4" w:space="0" w:color="auto"/>
              <w:right w:val="single" w:sz="4" w:space="0" w:color="auto"/>
            </w:tcBorders>
            <w:shd w:val="clear" w:color="auto" w:fill="auto"/>
            <w:noWrap/>
            <w:vAlign w:val="center"/>
            <w:hideMark/>
          </w:tcPr>
          <w:p w14:paraId="5405CC7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32</w:t>
            </w:r>
          </w:p>
        </w:tc>
        <w:tc>
          <w:tcPr>
            <w:tcW w:w="6680" w:type="dxa"/>
            <w:tcBorders>
              <w:top w:val="nil"/>
              <w:left w:val="nil"/>
              <w:bottom w:val="single" w:sz="4" w:space="0" w:color="auto"/>
              <w:right w:val="single" w:sz="4" w:space="0" w:color="auto"/>
            </w:tcBorders>
            <w:shd w:val="clear" w:color="A6D854" w:fill="FFFFFF"/>
            <w:noWrap/>
            <w:vAlign w:val="center"/>
            <w:hideMark/>
          </w:tcPr>
          <w:p w14:paraId="7D83162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 obecně vidíte potenciál VR v praxi?</w:t>
            </w:r>
          </w:p>
        </w:tc>
      </w:tr>
      <w:tr w:rsidR="00CD363B" w:rsidRPr="00CD363B" w14:paraId="386368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98D22E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8192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33</w:t>
            </w:r>
          </w:p>
        </w:tc>
        <w:tc>
          <w:tcPr>
            <w:tcW w:w="6680" w:type="dxa"/>
            <w:tcBorders>
              <w:top w:val="nil"/>
              <w:left w:val="nil"/>
              <w:bottom w:val="single" w:sz="4" w:space="0" w:color="auto"/>
              <w:right w:val="single" w:sz="4" w:space="0" w:color="auto"/>
            </w:tcBorders>
            <w:shd w:val="clear" w:color="A6D854" w:fill="FFFFFF"/>
            <w:noWrap/>
            <w:vAlign w:val="center"/>
            <w:hideMark/>
          </w:tcPr>
          <w:p w14:paraId="43EB63E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Pokud máte jakékoli další poznámky či komentáře tak uveďte. (nepovinné)</w:t>
            </w:r>
          </w:p>
        </w:tc>
      </w:tr>
    </w:tbl>
    <w:p w14:paraId="36493BBA" w14:textId="0E739921" w:rsidR="00BA42DE" w:rsidRPr="001F6849" w:rsidRDefault="00BA42DE" w:rsidP="00C3380E">
      <w:pPr>
        <w:pStyle w:val="Subnazevbibliografie"/>
      </w:pPr>
    </w:p>
    <w:sectPr w:rsidR="00BA42DE" w:rsidRPr="001F6849" w:rsidSect="009979FC">
      <w:headerReference w:type="default" r:id="rId77"/>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479CF" w14:textId="77777777" w:rsidR="00E91AE4" w:rsidRDefault="00E91AE4" w:rsidP="0057088F">
      <w:pPr>
        <w:spacing w:after="0" w:line="240" w:lineRule="auto"/>
      </w:pPr>
      <w:r>
        <w:separator/>
      </w:r>
    </w:p>
  </w:endnote>
  <w:endnote w:type="continuationSeparator" w:id="0">
    <w:p w14:paraId="0899D2B9" w14:textId="77777777" w:rsidR="00E91AE4" w:rsidRDefault="00E91AE4"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ira">
    <w:altName w:val="Cambria"/>
    <w:charset w:val="00"/>
    <w:family w:val="auto"/>
    <w:pitch w:val="default"/>
  </w:font>
  <w:font w:name="Cambra">
    <w:altName w:val="Calibri"/>
    <w:charset w:val="00"/>
    <w:family w:val="auto"/>
    <w:pitch w:val="default"/>
  </w:font>
  <w:font w:name="JetBrains Mono">
    <w:panose1 w:val="02000009000000000000"/>
    <w:charset w:val="EE"/>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C8E0" w14:textId="379EC1ED" w:rsidR="00DD0339" w:rsidRDefault="00DD0339">
    <w:pPr>
      <w:pStyle w:val="Footer"/>
      <w:jc w:val="center"/>
    </w:pPr>
  </w:p>
  <w:p w14:paraId="22512A38" w14:textId="77777777" w:rsidR="00DD0339" w:rsidRDefault="00DD0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7F05E" w14:textId="77777777" w:rsidR="00E91AE4" w:rsidRDefault="00E91AE4" w:rsidP="0057088F">
      <w:pPr>
        <w:spacing w:after="0" w:line="240" w:lineRule="auto"/>
      </w:pPr>
      <w:r>
        <w:separator/>
      </w:r>
    </w:p>
  </w:footnote>
  <w:footnote w:type="continuationSeparator" w:id="0">
    <w:p w14:paraId="2CD704CB" w14:textId="77777777" w:rsidR="00E91AE4" w:rsidRDefault="00E91AE4"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sidRPr="00022377">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1118E6FF" w14:textId="70B15912" w:rsidR="00BA4B88" w:rsidRDefault="00BA4B88">
      <w:pPr>
        <w:pStyle w:val="FootnoteText"/>
      </w:pPr>
      <w:r w:rsidRPr="00022377">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sidRPr="00022377">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4">
    <w:p w14:paraId="599CE642" w14:textId="77777777" w:rsidR="00D415EF" w:rsidRDefault="00D415EF" w:rsidP="00D415EF">
      <w:pPr>
        <w:pStyle w:val="FootnoteText"/>
      </w:pPr>
      <w:r w:rsidRPr="00022377">
        <w:rPr>
          <w:rStyle w:val="FootnoteReference"/>
        </w:rPr>
        <w:footnoteRef/>
      </w:r>
      <w:r>
        <w:t xml:space="preserve"> </w:t>
      </w:r>
      <w:r>
        <w:t>OpenXR je specifikace pro standardizaci rozhraní pro vývoj aplikací pro virtuální a rozšířenou realitu. Jejím cílem je umožnit interoperabilitu mezi různými platformami a technologiemi pro webovou XR.</w:t>
      </w:r>
    </w:p>
  </w:footnote>
  <w:footnote w:id="5">
    <w:p w14:paraId="39483D70" w14:textId="49F4836E" w:rsidR="000F6B1C" w:rsidRDefault="000F6B1C">
      <w:pPr>
        <w:pStyle w:val="FootnoteText"/>
      </w:pPr>
      <w:r w:rsidRPr="00022377">
        <w:rPr>
          <w:rStyle w:val="FootnoteReference"/>
        </w:rPr>
        <w:footnoteRef/>
      </w:r>
      <w:r>
        <w:t xml:space="preserve"> </w:t>
      </w:r>
      <w:r w:rsidRPr="000F6B1C">
        <w:t>CI/CD proces (</w:t>
      </w:r>
      <w:r w:rsidRPr="000F6B1C">
        <w:rPr>
          <w:i/>
          <w:iCs/>
        </w:rPr>
        <w:t>Continuous Integration / Continuous Deployment</w:t>
      </w:r>
      <w:r w:rsidRPr="000F6B1C">
        <w:t>) je postup automatizovaného testování a nasazování softwarového produktu v průběhu jeho vývoje. Tímto způsobem je zajištěno pravidelné integrování a nasazování nových změn do aplikace, což usnadňuje rychlý vývoj a zajišťuje konzistentní kvalitu</w:t>
      </w:r>
      <w:r w:rsidR="00C83E46">
        <w:t xml:space="preserve"> </w:t>
      </w:r>
      <w:r w:rsidR="00C83E46">
        <w:fldChar w:fldCharType="begin"/>
      </w:r>
      <w:r w:rsidR="00C83E46">
        <w:instrText xml:space="preserve"> ADDIN ZOTERO_ITEM CSL_CITATION {"citationID":"eHnstCdu","properties":{"formattedCitation":"(RedHat 2022)","plainCitation":"(RedHat 2022)","noteIndex":5},"citationItems":[{"id":2122,"uris":["http://zotero.org/groups/4599106/items/9X6IK8DK"],"itemData":{"id":2122,"type":"webpage","abstract":"CI/CD introduces ongoing automation and continuous monitoring throughout the lifecycle of apps, from integration and testing phases to delivery and deployment.","language":"en","title":"What is CI/CD?","URL":"https://www.redhat.com/en/topics/devops/what-is-ci-cd","author":[{"family":"RedHat","given":""}],"accessed":{"date-parts":[["2023",12,28]]},"issued":{"date-parts":[["2022"]]},"citation-key":"redhatWhatCICD2022"}}],"schema":"https://github.com/citation-style-language/schema/raw/master/csl-citation.json"} </w:instrText>
      </w:r>
      <w:r w:rsidR="00C83E46">
        <w:fldChar w:fldCharType="separate"/>
      </w:r>
      <w:r w:rsidR="00C83E46" w:rsidRPr="00C83E46">
        <w:t>(RedHat 2022)</w:t>
      </w:r>
      <w:r w:rsidR="00C83E46">
        <w:fldChar w:fldCharType="end"/>
      </w:r>
      <w:r w:rsidRPr="000F6B1C">
        <w:t>.</w:t>
      </w:r>
    </w:p>
  </w:footnote>
  <w:footnote w:id="6">
    <w:p w14:paraId="7FE53C85" w14:textId="77777777" w:rsidR="005B6BC8" w:rsidRPr="0052065A" w:rsidRDefault="005B6BC8" w:rsidP="005B6BC8">
      <w:pPr>
        <w:pStyle w:val="FootnoteText"/>
        <w:rPr>
          <w:lang w:val="en-US"/>
        </w:rPr>
      </w:pPr>
      <w:r w:rsidRPr="00022377">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 w:id="7">
    <w:p w14:paraId="2AF74C38" w14:textId="687AD635" w:rsidR="004D3D6E" w:rsidRDefault="004D3D6E">
      <w:pPr>
        <w:pStyle w:val="FootnoteText"/>
      </w:pPr>
      <w:r w:rsidRPr="00022377">
        <w:rPr>
          <w:rStyle w:val="FootnoteReference"/>
        </w:rPr>
        <w:footnoteRef/>
      </w:r>
      <w:r>
        <w:t xml:space="preserve"> Práce na rozšíření </w:t>
      </w:r>
      <w:r>
        <w:t xml:space="preserve">glTF standardu o možnost zapisovat </w:t>
      </w:r>
      <w:r w:rsidR="00F54BF2">
        <w:t>geoprostorová</w:t>
      </w:r>
      <w:r>
        <w:t xml:space="preserve"> metada</w:t>
      </w:r>
      <w:r w:rsidR="00F86911">
        <w:t>ta</w:t>
      </w:r>
      <w:r>
        <w:t xml:space="preserve"> je stále v průběhu. </w:t>
      </w:r>
      <w:r w:rsidR="003611BD">
        <w:fldChar w:fldCharType="begin"/>
      </w:r>
      <w:r w:rsidR="00C83E46">
        <w:instrText xml:space="preserve"> ADDIN ZOTERO_ITEM CSL_CITATION {"citationID":"Zexg1Vaq","properties":{"formattedCitation":"(Khronos Group 2022)","plainCitation":"(Khronos Group 2022)","noteIndex":7},"citationItems":[{"id":2089,"uris":["http://zotero.org/groups/4599106/items/C53ST79W"],"itemData":{"id":2089,"type":"webpage","abstract":"The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8">
    <w:p w14:paraId="7901F71F" w14:textId="064A372A" w:rsidR="009C3277" w:rsidRPr="000C38E0" w:rsidRDefault="009C3277">
      <w:pPr>
        <w:pStyle w:val="FootnoteText"/>
      </w:pPr>
      <w:r w:rsidRPr="00022377">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w:t>
      </w:r>
      <w:r w:rsidR="004A4979">
        <w:t>Kanceláří architekta města Brna</w:t>
      </w:r>
      <w:r>
        <w:t>.</w:t>
      </w:r>
    </w:p>
  </w:footnote>
  <w:footnote w:id="9">
    <w:p w14:paraId="6DA11137" w14:textId="5D468212" w:rsidR="000C38E0" w:rsidRDefault="000C38E0">
      <w:pPr>
        <w:pStyle w:val="FootnoteText"/>
      </w:pPr>
      <w:r>
        <w:rPr>
          <w:rStyle w:val="FootnoteReference"/>
        </w:rPr>
        <w:footnoteRef/>
      </w:r>
      <w:r>
        <w:t xml:space="preserve"> </w:t>
      </w:r>
      <w:hyperlink r:id="rId1" w:history="1">
        <w:r w:rsidRPr="000C38E0">
          <w:rPr>
            <w:rStyle w:val="Hyperlink"/>
          </w:rPr>
          <w:t>Zdrojový kód.</w:t>
        </w:r>
      </w:hyperlink>
    </w:p>
  </w:footnote>
  <w:footnote w:id="10">
    <w:p w14:paraId="2AD3C089" w14:textId="14F0728D" w:rsidR="000C38E0" w:rsidRPr="000C38E0" w:rsidRDefault="000C38E0">
      <w:pPr>
        <w:pStyle w:val="FootnoteText"/>
      </w:pPr>
      <w:r>
        <w:rPr>
          <w:rStyle w:val="FootnoteReference"/>
        </w:rPr>
        <w:footnoteRef/>
      </w:r>
      <w:r>
        <w:t xml:space="preserve"> </w:t>
      </w:r>
      <w:hyperlink r:id="rId2" w:history="1">
        <w:r w:rsidRPr="000C38E0">
          <w:rPr>
            <w:rStyle w:val="Hyperlink"/>
          </w:rPr>
          <w:t>Zdrojový kód.</w:t>
        </w:r>
      </w:hyperlink>
    </w:p>
  </w:footnote>
  <w:footnote w:id="11">
    <w:p w14:paraId="2DD98F81" w14:textId="1D3F899C" w:rsidR="00A84E30" w:rsidRDefault="00A84E30">
      <w:pPr>
        <w:pStyle w:val="FootnoteText"/>
      </w:pPr>
      <w:r w:rsidRPr="00022377">
        <w:rPr>
          <w:rStyle w:val="FootnoteReference"/>
        </w:rPr>
        <w:footnoteRef/>
      </w:r>
      <w:r>
        <w:t xml:space="preserve"> Výsledný </w:t>
      </w:r>
      <w:r w:rsidR="0050656C">
        <w:t>Blender</w:t>
      </w:r>
      <w:r>
        <w:t xml:space="preserve"> projekt je možné získat skrze: </w:t>
      </w:r>
      <w:hyperlink r:id="rId3" w:history="1">
        <w:r w:rsidR="00986595">
          <w:rPr>
            <w:rStyle w:val="Hyperlink"/>
          </w:rPr>
          <w:t>P</w:t>
        </w:r>
        <w:r w:rsidRPr="00A84E30">
          <w:rPr>
            <w:rStyle w:val="Hyperlink"/>
          </w:rPr>
          <w:t>rojekt</w:t>
        </w:r>
      </w:hyperlink>
    </w:p>
  </w:footnote>
  <w:footnote w:id="12">
    <w:p w14:paraId="63DC8B4F" w14:textId="158B5F28" w:rsidR="00070FA6" w:rsidRDefault="00070FA6">
      <w:pPr>
        <w:pStyle w:val="FootnoteText"/>
      </w:pPr>
      <w:r>
        <w:rPr>
          <w:rStyle w:val="FootnoteReference"/>
        </w:rPr>
        <w:footnoteRef/>
      </w:r>
      <w:r>
        <w:t xml:space="preserve"> </w:t>
      </w:r>
      <w:hyperlink r:id="rId4" w:history="1">
        <w:r w:rsidRPr="00070FA6">
          <w:rPr>
            <w:rStyle w:val="Hyperlink"/>
          </w:rPr>
          <w:t>Zdrojový kód.</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57095CA6" w:rsidR="002C6029" w:rsidRPr="00374063" w:rsidRDefault="00374063" w:rsidP="00374063">
    <w:pPr>
      <w:pStyle w:val="Header"/>
    </w:pP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5D4F" w14:textId="4FA98293" w:rsidR="00C3380E" w:rsidRPr="00C3380E" w:rsidRDefault="00C3380E" w:rsidP="00374063">
    <w:pPr>
      <w:pStyle w:val="Header"/>
      <w:rPr>
        <w:color w:val="000000" w:themeColor="text1"/>
      </w:rPr>
    </w:pPr>
    <w:r w:rsidRPr="00C3380E">
      <w:rPr>
        <w:color w:val="000000" w:themeColor="text1"/>
      </w:rPr>
      <w:ptab w:relativeTo="margin" w:alignment="right" w:leader="none"/>
    </w:r>
    <w:r w:rsidRPr="00C3380E">
      <w:rPr>
        <w:color w:val="000000" w:themeColor="text1"/>
      </w:rPr>
      <w:t>Příloha č. 2 Proces transformace dat.</w:t>
    </w:r>
    <w:r w:rsidRPr="00C3380E">
      <w:rPr>
        <w:color w:val="000000" w:themeColor="text1"/>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32CD" w14:textId="2E5E58B6" w:rsidR="00C3380E" w:rsidRPr="0037733E" w:rsidRDefault="0037733E" w:rsidP="0037733E">
    <w:pPr>
      <w:pStyle w:val="Header"/>
    </w:pPr>
    <w:r>
      <w:rPr>
        <w:color w:val="000000" w:themeColor="text1"/>
      </w:rPr>
      <w:ptab w:relativeTo="margin" w:alignment="right" w:leader="none"/>
    </w:r>
    <w:r>
      <w:rPr>
        <w:color w:val="000000" w:themeColor="text1"/>
      </w:rPr>
      <w:t>Příloha č. 3 Instrukce pro GitHub 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590B603B" w:rsidR="00132830" w:rsidRPr="0039259F" w:rsidRDefault="00CD363B" w:rsidP="0039259F">
    <w:pPr>
      <w:pStyle w:val="Header"/>
    </w:pPr>
    <w:r>
      <w:ptab w:relativeTo="margin" w:alignment="right" w:leader="none"/>
    </w:r>
    <w:r>
      <w:t>Příloha č. 4 Seznam otázek uživatelského testování.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452FC"/>
    <w:multiLevelType w:val="hybridMultilevel"/>
    <w:tmpl w:val="1DE2C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48B072A"/>
    <w:multiLevelType w:val="hybridMultilevel"/>
    <w:tmpl w:val="059E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BC58FD"/>
    <w:multiLevelType w:val="hybridMultilevel"/>
    <w:tmpl w:val="57B08CBA"/>
    <w:lvl w:ilvl="0" w:tplc="379E0A02">
      <w:start w:val="5"/>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4A5E8A"/>
    <w:multiLevelType w:val="hybridMultilevel"/>
    <w:tmpl w:val="B5A64A56"/>
    <w:lvl w:ilvl="0" w:tplc="91061450">
      <w:start w:val="5"/>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6" w15:restartNumberingAfterBreak="0">
    <w:nsid w:val="16160EB4"/>
    <w:multiLevelType w:val="hybridMultilevel"/>
    <w:tmpl w:val="8EBAD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17E6778C"/>
    <w:multiLevelType w:val="hybridMultilevel"/>
    <w:tmpl w:val="2F38F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1AC36C65"/>
    <w:multiLevelType w:val="multilevel"/>
    <w:tmpl w:val="C016B0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32C0249"/>
    <w:multiLevelType w:val="hybridMultilevel"/>
    <w:tmpl w:val="9E0E21AC"/>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15:restartNumberingAfterBreak="0">
    <w:nsid w:val="23470406"/>
    <w:multiLevelType w:val="hybridMultilevel"/>
    <w:tmpl w:val="02F8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28A7424F"/>
    <w:multiLevelType w:val="hybridMultilevel"/>
    <w:tmpl w:val="2D6CD77C"/>
    <w:lvl w:ilvl="0" w:tplc="B422E97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6"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8"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0" w15:restartNumberingAfterBreak="0">
    <w:nsid w:val="354A19A5"/>
    <w:multiLevelType w:val="hybridMultilevel"/>
    <w:tmpl w:val="19BCB52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8"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9" w15:restartNumberingAfterBreak="0">
    <w:nsid w:val="434B6051"/>
    <w:multiLevelType w:val="hybridMultilevel"/>
    <w:tmpl w:val="5CA238B4"/>
    <w:lvl w:ilvl="0" w:tplc="379E0A02">
      <w:start w:val="5"/>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0" w15:restartNumberingAfterBreak="0">
    <w:nsid w:val="43B53443"/>
    <w:multiLevelType w:val="hybridMultilevel"/>
    <w:tmpl w:val="7ACC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5812982"/>
    <w:multiLevelType w:val="multilevel"/>
    <w:tmpl w:val="B1F22A2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475311A9"/>
    <w:multiLevelType w:val="hybridMultilevel"/>
    <w:tmpl w:val="55B6AD5E"/>
    <w:lvl w:ilvl="0" w:tplc="04090001">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48662EDB"/>
    <w:multiLevelType w:val="hybridMultilevel"/>
    <w:tmpl w:val="40F8EE84"/>
    <w:lvl w:ilvl="0" w:tplc="04090001">
      <w:start w:val="1"/>
      <w:numFmt w:val="bullet"/>
      <w:lvlText w:val=""/>
      <w:lvlJc w:val="left"/>
      <w:pPr>
        <w:ind w:left="717" w:hanging="360"/>
      </w:pPr>
      <w:rPr>
        <w:rFonts w:ascii="Symbol" w:hAnsi="Symbol"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5"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7"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8"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1"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2"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5"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6"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7" w15:restartNumberingAfterBreak="0">
    <w:nsid w:val="5C3C3823"/>
    <w:multiLevelType w:val="hybridMultilevel"/>
    <w:tmpl w:val="370E7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69"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0" w15:restartNumberingAfterBreak="0">
    <w:nsid w:val="63811931"/>
    <w:multiLevelType w:val="hybridMultilevel"/>
    <w:tmpl w:val="C09A71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3"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5"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6"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2771B7F"/>
    <w:multiLevelType w:val="hybridMultilevel"/>
    <w:tmpl w:val="401AA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2BF66F2"/>
    <w:multiLevelType w:val="multilevel"/>
    <w:tmpl w:val="055CE8D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9"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0" w15:restartNumberingAfterBreak="0">
    <w:nsid w:val="781C0A45"/>
    <w:multiLevelType w:val="hybridMultilevel"/>
    <w:tmpl w:val="36A6C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3"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4" w15:restartNumberingAfterBreak="0">
    <w:nsid w:val="7D49220A"/>
    <w:multiLevelType w:val="hybridMultilevel"/>
    <w:tmpl w:val="34A64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33"/>
  </w:num>
  <w:num w:numId="3" w16cid:durableId="1170680267">
    <w:abstractNumId w:val="23"/>
  </w:num>
  <w:num w:numId="4" w16cid:durableId="1796368114">
    <w:abstractNumId w:val="36"/>
  </w:num>
  <w:num w:numId="5" w16cid:durableId="300885919">
    <w:abstractNumId w:val="48"/>
  </w:num>
  <w:num w:numId="6" w16cid:durableId="521938209">
    <w:abstractNumId w:val="74"/>
  </w:num>
  <w:num w:numId="7" w16cid:durableId="619992562">
    <w:abstractNumId w:val="41"/>
  </w:num>
  <w:num w:numId="8" w16cid:durableId="208229350">
    <w:abstractNumId w:val="17"/>
  </w:num>
  <w:num w:numId="9" w16cid:durableId="2076317703">
    <w:abstractNumId w:val="29"/>
  </w:num>
  <w:num w:numId="10" w16cid:durableId="802234337">
    <w:abstractNumId w:val="46"/>
  </w:num>
  <w:num w:numId="11" w16cid:durableId="385684583">
    <w:abstractNumId w:val="35"/>
  </w:num>
  <w:num w:numId="12" w16cid:durableId="65956355">
    <w:abstractNumId w:val="69"/>
  </w:num>
  <w:num w:numId="13" w16cid:durableId="354035738">
    <w:abstractNumId w:val="83"/>
  </w:num>
  <w:num w:numId="14" w16cid:durableId="395475347">
    <w:abstractNumId w:val="1"/>
  </w:num>
  <w:num w:numId="15" w16cid:durableId="1336884254">
    <w:abstractNumId w:val="44"/>
  </w:num>
  <w:num w:numId="16" w16cid:durableId="757364363">
    <w:abstractNumId w:val="59"/>
  </w:num>
  <w:num w:numId="17" w16cid:durableId="2033720445">
    <w:abstractNumId w:val="85"/>
  </w:num>
  <w:num w:numId="18" w16cid:durableId="837696955">
    <w:abstractNumId w:val="72"/>
  </w:num>
  <w:num w:numId="19" w16cid:durableId="414474922">
    <w:abstractNumId w:val="43"/>
  </w:num>
  <w:num w:numId="20" w16cid:durableId="2059282820">
    <w:abstractNumId w:val="21"/>
  </w:num>
  <w:num w:numId="21" w16cid:durableId="1490631062">
    <w:abstractNumId w:val="42"/>
  </w:num>
  <w:num w:numId="22" w16cid:durableId="1901403376">
    <w:abstractNumId w:val="2"/>
  </w:num>
  <w:num w:numId="23" w16cid:durableId="901527545">
    <w:abstractNumId w:val="66"/>
  </w:num>
  <w:num w:numId="24" w16cid:durableId="13649980">
    <w:abstractNumId w:val="9"/>
  </w:num>
  <w:num w:numId="25" w16cid:durableId="1364744581">
    <w:abstractNumId w:val="22"/>
  </w:num>
  <w:num w:numId="26" w16cid:durableId="1671255231">
    <w:abstractNumId w:val="54"/>
  </w:num>
  <w:num w:numId="27" w16cid:durableId="1198667109">
    <w:abstractNumId w:val="73"/>
  </w:num>
  <w:num w:numId="28" w16cid:durableId="619802950">
    <w:abstractNumId w:val="6"/>
  </w:num>
  <w:num w:numId="29" w16cid:durableId="367877274">
    <w:abstractNumId w:val="52"/>
  </w:num>
  <w:num w:numId="30" w16cid:durableId="802776096">
    <w:abstractNumId w:val="8"/>
  </w:num>
  <w:num w:numId="31" w16cid:durableId="742023868">
    <w:abstractNumId w:val="34"/>
  </w:num>
  <w:num w:numId="32" w16cid:durableId="404689245">
    <w:abstractNumId w:val="64"/>
  </w:num>
  <w:num w:numId="33" w16cid:durableId="1361203164">
    <w:abstractNumId w:val="68"/>
  </w:num>
  <w:num w:numId="34" w16cid:durableId="2136636456">
    <w:abstractNumId w:val="47"/>
  </w:num>
  <w:num w:numId="35" w16cid:durableId="882057253">
    <w:abstractNumId w:val="20"/>
  </w:num>
  <w:num w:numId="36" w16cid:durableId="2002463788">
    <w:abstractNumId w:val="75"/>
  </w:num>
  <w:num w:numId="37" w16cid:durableId="1464738753">
    <w:abstractNumId w:val="30"/>
  </w:num>
  <w:num w:numId="38" w16cid:durableId="1462070677">
    <w:abstractNumId w:val="4"/>
  </w:num>
  <w:num w:numId="39" w16cid:durableId="1886866115">
    <w:abstractNumId w:val="57"/>
  </w:num>
  <w:num w:numId="40" w16cid:durableId="965311621">
    <w:abstractNumId w:val="63"/>
  </w:num>
  <w:num w:numId="41" w16cid:durableId="818768559">
    <w:abstractNumId w:val="71"/>
  </w:num>
  <w:num w:numId="42" w16cid:durableId="1967276253">
    <w:abstractNumId w:val="24"/>
  </w:num>
  <w:num w:numId="43" w16cid:durableId="1442647274">
    <w:abstractNumId w:val="19"/>
  </w:num>
  <w:num w:numId="44" w16cid:durableId="1146313284">
    <w:abstractNumId w:val="39"/>
  </w:num>
  <w:num w:numId="45" w16cid:durableId="1133062556">
    <w:abstractNumId w:val="12"/>
  </w:num>
  <w:num w:numId="46" w16cid:durableId="1318923120">
    <w:abstractNumId w:val="38"/>
  </w:num>
  <w:num w:numId="47" w16cid:durableId="976765939">
    <w:abstractNumId w:val="45"/>
  </w:num>
  <w:num w:numId="48" w16cid:durableId="1987278381">
    <w:abstractNumId w:val="81"/>
  </w:num>
  <w:num w:numId="49" w16cid:durableId="344286222">
    <w:abstractNumId w:val="62"/>
  </w:num>
  <w:num w:numId="50" w16cid:durableId="586889268">
    <w:abstractNumId w:val="77"/>
  </w:num>
  <w:num w:numId="51" w16cid:durableId="1214346142">
    <w:abstractNumId w:val="56"/>
  </w:num>
  <w:num w:numId="52" w16cid:durableId="1666350155">
    <w:abstractNumId w:val="10"/>
  </w:num>
  <w:num w:numId="53" w16cid:durableId="1936208616">
    <w:abstractNumId w:val="58"/>
  </w:num>
  <w:num w:numId="54" w16cid:durableId="1802922892">
    <w:abstractNumId w:val="25"/>
  </w:num>
  <w:num w:numId="55" w16cid:durableId="2044668093">
    <w:abstractNumId w:val="26"/>
  </w:num>
  <w:num w:numId="56" w16cid:durableId="1700474541">
    <w:abstractNumId w:val="65"/>
  </w:num>
  <w:num w:numId="57" w16cid:durableId="2082558311">
    <w:abstractNumId w:val="60"/>
  </w:num>
  <w:num w:numId="58" w16cid:durableId="1871141540">
    <w:abstractNumId w:val="82"/>
  </w:num>
  <w:num w:numId="59" w16cid:durableId="1538816812">
    <w:abstractNumId w:val="15"/>
  </w:num>
  <w:num w:numId="60" w16cid:durableId="747965305">
    <w:abstractNumId w:val="55"/>
  </w:num>
  <w:num w:numId="61" w16cid:durableId="2103643924">
    <w:abstractNumId w:val="7"/>
  </w:num>
  <w:num w:numId="62" w16cid:durableId="457264442">
    <w:abstractNumId w:val="76"/>
  </w:num>
  <w:num w:numId="63" w16cid:durableId="496380383">
    <w:abstractNumId w:val="11"/>
  </w:num>
  <w:num w:numId="64" w16cid:durableId="1291588825">
    <w:abstractNumId w:val="79"/>
  </w:num>
  <w:num w:numId="65" w16cid:durableId="1924559521">
    <w:abstractNumId w:val="61"/>
  </w:num>
  <w:num w:numId="66" w16cid:durableId="1492871536">
    <w:abstractNumId w:val="37"/>
  </w:num>
  <w:num w:numId="67" w16cid:durableId="1847862588">
    <w:abstractNumId w:val="32"/>
  </w:num>
  <w:num w:numId="68" w16cid:durableId="1165321076">
    <w:abstractNumId w:val="40"/>
  </w:num>
  <w:num w:numId="69" w16cid:durableId="1432359916">
    <w:abstractNumId w:val="3"/>
  </w:num>
  <w:num w:numId="70" w16cid:durableId="1256011317">
    <w:abstractNumId w:val="31"/>
  </w:num>
  <w:num w:numId="71" w16cid:durableId="1149593339">
    <w:abstractNumId w:val="80"/>
  </w:num>
  <w:num w:numId="72" w16cid:durableId="1324970709">
    <w:abstractNumId w:val="28"/>
  </w:num>
  <w:num w:numId="73" w16cid:durableId="1500316195">
    <w:abstractNumId w:val="27"/>
  </w:num>
  <w:num w:numId="74" w16cid:durableId="2032218307">
    <w:abstractNumId w:val="70"/>
  </w:num>
  <w:num w:numId="75" w16cid:durableId="1761871177">
    <w:abstractNumId w:val="84"/>
  </w:num>
  <w:num w:numId="76" w16cid:durableId="736054453">
    <w:abstractNumId w:val="5"/>
  </w:num>
  <w:num w:numId="77" w16cid:durableId="1100099704">
    <w:abstractNumId w:val="16"/>
  </w:num>
  <w:num w:numId="78" w16cid:durableId="531500397">
    <w:abstractNumId w:val="51"/>
  </w:num>
  <w:num w:numId="79" w16cid:durableId="615598801">
    <w:abstractNumId w:val="78"/>
  </w:num>
  <w:num w:numId="80" w16cid:durableId="353190352">
    <w:abstractNumId w:val="18"/>
  </w:num>
  <w:num w:numId="81" w16cid:durableId="729503524">
    <w:abstractNumId w:val="53"/>
  </w:num>
  <w:num w:numId="82" w16cid:durableId="608901249">
    <w:abstractNumId w:val="50"/>
  </w:num>
  <w:num w:numId="83" w16cid:durableId="319968353">
    <w:abstractNumId w:val="14"/>
  </w:num>
  <w:num w:numId="84" w16cid:durableId="1512136183">
    <w:abstractNumId w:val="49"/>
  </w:num>
  <w:num w:numId="85" w16cid:durableId="1436633636">
    <w:abstractNumId w:val="13"/>
  </w:num>
  <w:num w:numId="86" w16cid:durableId="240414946">
    <w:abstractNumId w:val="67"/>
  </w:num>
  <w:numIdMacAtCleanup w:val="8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3D6"/>
    <w:rsid w:val="000028C6"/>
    <w:rsid w:val="00002F42"/>
    <w:rsid w:val="0000305C"/>
    <w:rsid w:val="000034CE"/>
    <w:rsid w:val="00003C5B"/>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422"/>
    <w:rsid w:val="00020514"/>
    <w:rsid w:val="00020611"/>
    <w:rsid w:val="00020630"/>
    <w:rsid w:val="00022377"/>
    <w:rsid w:val="0002316E"/>
    <w:rsid w:val="00023D37"/>
    <w:rsid w:val="00025008"/>
    <w:rsid w:val="000265B4"/>
    <w:rsid w:val="000267B2"/>
    <w:rsid w:val="00027082"/>
    <w:rsid w:val="0002742B"/>
    <w:rsid w:val="000274C7"/>
    <w:rsid w:val="0003071A"/>
    <w:rsid w:val="00031CEC"/>
    <w:rsid w:val="000324BC"/>
    <w:rsid w:val="00032675"/>
    <w:rsid w:val="000328E3"/>
    <w:rsid w:val="00032D40"/>
    <w:rsid w:val="00032EC9"/>
    <w:rsid w:val="000333F9"/>
    <w:rsid w:val="000346E5"/>
    <w:rsid w:val="00034FB6"/>
    <w:rsid w:val="00035264"/>
    <w:rsid w:val="0003561B"/>
    <w:rsid w:val="00035E2E"/>
    <w:rsid w:val="00036776"/>
    <w:rsid w:val="0003693E"/>
    <w:rsid w:val="00037A70"/>
    <w:rsid w:val="000406DE"/>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6E6"/>
    <w:rsid w:val="000558F0"/>
    <w:rsid w:val="000562FE"/>
    <w:rsid w:val="0005739E"/>
    <w:rsid w:val="00057966"/>
    <w:rsid w:val="000603F4"/>
    <w:rsid w:val="00060FA3"/>
    <w:rsid w:val="0006186B"/>
    <w:rsid w:val="00061B23"/>
    <w:rsid w:val="000621C4"/>
    <w:rsid w:val="00062778"/>
    <w:rsid w:val="00063B39"/>
    <w:rsid w:val="000646B5"/>
    <w:rsid w:val="0006619F"/>
    <w:rsid w:val="000667DF"/>
    <w:rsid w:val="00067472"/>
    <w:rsid w:val="00070FA6"/>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296"/>
    <w:rsid w:val="0008449E"/>
    <w:rsid w:val="000844B0"/>
    <w:rsid w:val="000847A3"/>
    <w:rsid w:val="000855EF"/>
    <w:rsid w:val="00085A97"/>
    <w:rsid w:val="000865B8"/>
    <w:rsid w:val="0008716F"/>
    <w:rsid w:val="0009019A"/>
    <w:rsid w:val="00090743"/>
    <w:rsid w:val="0009238B"/>
    <w:rsid w:val="000949FB"/>
    <w:rsid w:val="0009532D"/>
    <w:rsid w:val="000958A8"/>
    <w:rsid w:val="000961CE"/>
    <w:rsid w:val="000A08D9"/>
    <w:rsid w:val="000A0D9C"/>
    <w:rsid w:val="000A0F73"/>
    <w:rsid w:val="000A1459"/>
    <w:rsid w:val="000A16C8"/>
    <w:rsid w:val="000A1A14"/>
    <w:rsid w:val="000A203D"/>
    <w:rsid w:val="000A20AD"/>
    <w:rsid w:val="000A3AFE"/>
    <w:rsid w:val="000A446F"/>
    <w:rsid w:val="000A4E71"/>
    <w:rsid w:val="000A691E"/>
    <w:rsid w:val="000A76CC"/>
    <w:rsid w:val="000A7877"/>
    <w:rsid w:val="000A78BB"/>
    <w:rsid w:val="000B0241"/>
    <w:rsid w:val="000B1017"/>
    <w:rsid w:val="000B1161"/>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8E0"/>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1EDA"/>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D0F"/>
    <w:rsid w:val="000F2F42"/>
    <w:rsid w:val="000F33C5"/>
    <w:rsid w:val="000F3482"/>
    <w:rsid w:val="000F3CA5"/>
    <w:rsid w:val="000F4C22"/>
    <w:rsid w:val="000F4C54"/>
    <w:rsid w:val="000F53BD"/>
    <w:rsid w:val="000F5A47"/>
    <w:rsid w:val="000F5D79"/>
    <w:rsid w:val="000F6B1C"/>
    <w:rsid w:val="000F6DF9"/>
    <w:rsid w:val="000F71EA"/>
    <w:rsid w:val="000F75C9"/>
    <w:rsid w:val="000F7B35"/>
    <w:rsid w:val="001000BA"/>
    <w:rsid w:val="00100270"/>
    <w:rsid w:val="0010089A"/>
    <w:rsid w:val="00100A44"/>
    <w:rsid w:val="00101D88"/>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054E"/>
    <w:rsid w:val="0011199D"/>
    <w:rsid w:val="00111BE2"/>
    <w:rsid w:val="00111E03"/>
    <w:rsid w:val="00111E1A"/>
    <w:rsid w:val="00112041"/>
    <w:rsid w:val="001121D3"/>
    <w:rsid w:val="001134BA"/>
    <w:rsid w:val="001141BB"/>
    <w:rsid w:val="001141D2"/>
    <w:rsid w:val="00115A16"/>
    <w:rsid w:val="00117093"/>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2B9C"/>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2D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4AC5"/>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E64"/>
    <w:rsid w:val="001A4FC5"/>
    <w:rsid w:val="001A502C"/>
    <w:rsid w:val="001A66BB"/>
    <w:rsid w:val="001A6946"/>
    <w:rsid w:val="001A6A09"/>
    <w:rsid w:val="001A6EF3"/>
    <w:rsid w:val="001A70AC"/>
    <w:rsid w:val="001A784B"/>
    <w:rsid w:val="001A7AF8"/>
    <w:rsid w:val="001B0814"/>
    <w:rsid w:val="001B0B21"/>
    <w:rsid w:val="001B259B"/>
    <w:rsid w:val="001B364C"/>
    <w:rsid w:val="001B3D7B"/>
    <w:rsid w:val="001B3FC7"/>
    <w:rsid w:val="001B42F1"/>
    <w:rsid w:val="001B4B34"/>
    <w:rsid w:val="001B4D94"/>
    <w:rsid w:val="001B4DD5"/>
    <w:rsid w:val="001B4E45"/>
    <w:rsid w:val="001B55F3"/>
    <w:rsid w:val="001B573B"/>
    <w:rsid w:val="001B57E0"/>
    <w:rsid w:val="001B6078"/>
    <w:rsid w:val="001B7830"/>
    <w:rsid w:val="001B7F9D"/>
    <w:rsid w:val="001B7FFC"/>
    <w:rsid w:val="001C0C7A"/>
    <w:rsid w:val="001C13D0"/>
    <w:rsid w:val="001C1704"/>
    <w:rsid w:val="001C1A6F"/>
    <w:rsid w:val="001C1B08"/>
    <w:rsid w:val="001C20B3"/>
    <w:rsid w:val="001C23BB"/>
    <w:rsid w:val="001C2D1C"/>
    <w:rsid w:val="001C368D"/>
    <w:rsid w:val="001C467F"/>
    <w:rsid w:val="001C50AC"/>
    <w:rsid w:val="001C54EC"/>
    <w:rsid w:val="001C5E4B"/>
    <w:rsid w:val="001C649E"/>
    <w:rsid w:val="001C680E"/>
    <w:rsid w:val="001C6CEE"/>
    <w:rsid w:val="001C7349"/>
    <w:rsid w:val="001C771D"/>
    <w:rsid w:val="001C7DD3"/>
    <w:rsid w:val="001D0278"/>
    <w:rsid w:val="001D07D3"/>
    <w:rsid w:val="001D0855"/>
    <w:rsid w:val="001D0D02"/>
    <w:rsid w:val="001D1870"/>
    <w:rsid w:val="001D2232"/>
    <w:rsid w:val="001D23E6"/>
    <w:rsid w:val="001D28B3"/>
    <w:rsid w:val="001D2C65"/>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060"/>
    <w:rsid w:val="001F7726"/>
    <w:rsid w:val="001F7D8F"/>
    <w:rsid w:val="002002E8"/>
    <w:rsid w:val="002004AB"/>
    <w:rsid w:val="0020083C"/>
    <w:rsid w:val="002008B7"/>
    <w:rsid w:val="00200E56"/>
    <w:rsid w:val="00201373"/>
    <w:rsid w:val="0020162A"/>
    <w:rsid w:val="002023D9"/>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777"/>
    <w:rsid w:val="002108F2"/>
    <w:rsid w:val="00211E5E"/>
    <w:rsid w:val="00212457"/>
    <w:rsid w:val="0021284F"/>
    <w:rsid w:val="002128A9"/>
    <w:rsid w:val="00213D9F"/>
    <w:rsid w:val="00213F3C"/>
    <w:rsid w:val="00214106"/>
    <w:rsid w:val="00214D35"/>
    <w:rsid w:val="002153B5"/>
    <w:rsid w:val="0021568E"/>
    <w:rsid w:val="00215816"/>
    <w:rsid w:val="002165DC"/>
    <w:rsid w:val="00216E1E"/>
    <w:rsid w:val="00217534"/>
    <w:rsid w:val="00217995"/>
    <w:rsid w:val="00217CBB"/>
    <w:rsid w:val="00217FA0"/>
    <w:rsid w:val="00221235"/>
    <w:rsid w:val="00221DF7"/>
    <w:rsid w:val="002233AC"/>
    <w:rsid w:val="0022369A"/>
    <w:rsid w:val="00223D4D"/>
    <w:rsid w:val="00224D8F"/>
    <w:rsid w:val="00224EDF"/>
    <w:rsid w:val="00224EE3"/>
    <w:rsid w:val="002255E6"/>
    <w:rsid w:val="00225964"/>
    <w:rsid w:val="00226CB6"/>
    <w:rsid w:val="00226D83"/>
    <w:rsid w:val="0022755E"/>
    <w:rsid w:val="00227A2E"/>
    <w:rsid w:val="00227E35"/>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239"/>
    <w:rsid w:val="00270C68"/>
    <w:rsid w:val="00271086"/>
    <w:rsid w:val="002718CC"/>
    <w:rsid w:val="00274476"/>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5660"/>
    <w:rsid w:val="00286A73"/>
    <w:rsid w:val="00286F4A"/>
    <w:rsid w:val="00287C63"/>
    <w:rsid w:val="00290E1A"/>
    <w:rsid w:val="00290FBC"/>
    <w:rsid w:val="00291326"/>
    <w:rsid w:val="00291F91"/>
    <w:rsid w:val="0029324C"/>
    <w:rsid w:val="0029348A"/>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900"/>
    <w:rsid w:val="002B0C2F"/>
    <w:rsid w:val="002B120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CAB"/>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1FCD"/>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09C"/>
    <w:rsid w:val="002F3930"/>
    <w:rsid w:val="002F3AA1"/>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07F8C"/>
    <w:rsid w:val="00310250"/>
    <w:rsid w:val="0031098F"/>
    <w:rsid w:val="003110CA"/>
    <w:rsid w:val="00311128"/>
    <w:rsid w:val="0031130C"/>
    <w:rsid w:val="00311A8F"/>
    <w:rsid w:val="00311CD1"/>
    <w:rsid w:val="00311D3F"/>
    <w:rsid w:val="00312229"/>
    <w:rsid w:val="003126C9"/>
    <w:rsid w:val="00312868"/>
    <w:rsid w:val="00312F48"/>
    <w:rsid w:val="003142CC"/>
    <w:rsid w:val="0031447C"/>
    <w:rsid w:val="003146B1"/>
    <w:rsid w:val="00314775"/>
    <w:rsid w:val="00314A13"/>
    <w:rsid w:val="00314EBC"/>
    <w:rsid w:val="003150D4"/>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1FBE"/>
    <w:rsid w:val="00342257"/>
    <w:rsid w:val="003424E7"/>
    <w:rsid w:val="00342747"/>
    <w:rsid w:val="00342B07"/>
    <w:rsid w:val="00342BBD"/>
    <w:rsid w:val="00342C65"/>
    <w:rsid w:val="003436EC"/>
    <w:rsid w:val="003437AF"/>
    <w:rsid w:val="00343C20"/>
    <w:rsid w:val="00343E22"/>
    <w:rsid w:val="00344246"/>
    <w:rsid w:val="00344D81"/>
    <w:rsid w:val="00345982"/>
    <w:rsid w:val="003460A8"/>
    <w:rsid w:val="00346193"/>
    <w:rsid w:val="00346376"/>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157A"/>
    <w:rsid w:val="00362434"/>
    <w:rsid w:val="00362BFB"/>
    <w:rsid w:val="00362C8A"/>
    <w:rsid w:val="003635FB"/>
    <w:rsid w:val="003636E1"/>
    <w:rsid w:val="00363D7A"/>
    <w:rsid w:val="00364373"/>
    <w:rsid w:val="003643F2"/>
    <w:rsid w:val="003648BE"/>
    <w:rsid w:val="00364AD8"/>
    <w:rsid w:val="00364BC5"/>
    <w:rsid w:val="00364E60"/>
    <w:rsid w:val="00364E73"/>
    <w:rsid w:val="00365067"/>
    <w:rsid w:val="0036660F"/>
    <w:rsid w:val="003666A7"/>
    <w:rsid w:val="00366A2B"/>
    <w:rsid w:val="00366CD9"/>
    <w:rsid w:val="00366F18"/>
    <w:rsid w:val="00370404"/>
    <w:rsid w:val="00371C5C"/>
    <w:rsid w:val="003728D2"/>
    <w:rsid w:val="00372B39"/>
    <w:rsid w:val="00372C29"/>
    <w:rsid w:val="00372EA8"/>
    <w:rsid w:val="00374063"/>
    <w:rsid w:val="0037440B"/>
    <w:rsid w:val="00374435"/>
    <w:rsid w:val="00374A59"/>
    <w:rsid w:val="003751B0"/>
    <w:rsid w:val="00375E67"/>
    <w:rsid w:val="00376ACF"/>
    <w:rsid w:val="00376F12"/>
    <w:rsid w:val="0037733E"/>
    <w:rsid w:val="003773C6"/>
    <w:rsid w:val="00377D85"/>
    <w:rsid w:val="00377EFF"/>
    <w:rsid w:val="00377F96"/>
    <w:rsid w:val="00380A64"/>
    <w:rsid w:val="003814A5"/>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7D7"/>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B7FBE"/>
    <w:rsid w:val="003C1620"/>
    <w:rsid w:val="003C19AD"/>
    <w:rsid w:val="003C1AEE"/>
    <w:rsid w:val="003C24A0"/>
    <w:rsid w:val="003C3544"/>
    <w:rsid w:val="003C3934"/>
    <w:rsid w:val="003C4383"/>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BB1"/>
    <w:rsid w:val="003D7F70"/>
    <w:rsid w:val="003D7F76"/>
    <w:rsid w:val="003E04FB"/>
    <w:rsid w:val="003E2BB4"/>
    <w:rsid w:val="003E337E"/>
    <w:rsid w:val="003E3CD5"/>
    <w:rsid w:val="003E3DDB"/>
    <w:rsid w:val="003E418C"/>
    <w:rsid w:val="003E45F7"/>
    <w:rsid w:val="003E4D55"/>
    <w:rsid w:val="003E4E87"/>
    <w:rsid w:val="003E6670"/>
    <w:rsid w:val="003E6786"/>
    <w:rsid w:val="003E7056"/>
    <w:rsid w:val="003F0AB8"/>
    <w:rsid w:val="003F0B8C"/>
    <w:rsid w:val="003F1077"/>
    <w:rsid w:val="003F1841"/>
    <w:rsid w:val="003F1BF5"/>
    <w:rsid w:val="003F238A"/>
    <w:rsid w:val="003F28A1"/>
    <w:rsid w:val="003F2922"/>
    <w:rsid w:val="003F29F9"/>
    <w:rsid w:val="003F2F03"/>
    <w:rsid w:val="003F306E"/>
    <w:rsid w:val="003F32DC"/>
    <w:rsid w:val="003F47C4"/>
    <w:rsid w:val="003F4AF0"/>
    <w:rsid w:val="003F5B02"/>
    <w:rsid w:val="003F6D40"/>
    <w:rsid w:val="003F7EFF"/>
    <w:rsid w:val="00400092"/>
    <w:rsid w:val="00400A60"/>
    <w:rsid w:val="00400BA7"/>
    <w:rsid w:val="00400C28"/>
    <w:rsid w:val="00400E37"/>
    <w:rsid w:val="00401020"/>
    <w:rsid w:val="004014B3"/>
    <w:rsid w:val="0040294D"/>
    <w:rsid w:val="00404745"/>
    <w:rsid w:val="00404AA2"/>
    <w:rsid w:val="004056E4"/>
    <w:rsid w:val="00405A04"/>
    <w:rsid w:val="00405A83"/>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201"/>
    <w:rsid w:val="004225F5"/>
    <w:rsid w:val="00423918"/>
    <w:rsid w:val="00424A74"/>
    <w:rsid w:val="00424AE4"/>
    <w:rsid w:val="00425088"/>
    <w:rsid w:val="0042562D"/>
    <w:rsid w:val="00426871"/>
    <w:rsid w:val="00426882"/>
    <w:rsid w:val="00426C6A"/>
    <w:rsid w:val="00426CD6"/>
    <w:rsid w:val="00426DB9"/>
    <w:rsid w:val="0042720A"/>
    <w:rsid w:val="004278FB"/>
    <w:rsid w:val="00427DE2"/>
    <w:rsid w:val="00427F5B"/>
    <w:rsid w:val="004301E4"/>
    <w:rsid w:val="004309EE"/>
    <w:rsid w:val="004314A9"/>
    <w:rsid w:val="00431D81"/>
    <w:rsid w:val="0043222E"/>
    <w:rsid w:val="00432DBC"/>
    <w:rsid w:val="004343BF"/>
    <w:rsid w:val="00435378"/>
    <w:rsid w:val="00435E29"/>
    <w:rsid w:val="004369F3"/>
    <w:rsid w:val="00437A48"/>
    <w:rsid w:val="0044013E"/>
    <w:rsid w:val="00441248"/>
    <w:rsid w:val="00441CF7"/>
    <w:rsid w:val="00443388"/>
    <w:rsid w:val="00443ABB"/>
    <w:rsid w:val="00443C99"/>
    <w:rsid w:val="004441BE"/>
    <w:rsid w:val="004448A7"/>
    <w:rsid w:val="00444A73"/>
    <w:rsid w:val="00444F18"/>
    <w:rsid w:val="004450F2"/>
    <w:rsid w:val="00445468"/>
    <w:rsid w:val="00445AD1"/>
    <w:rsid w:val="0044654D"/>
    <w:rsid w:val="00447542"/>
    <w:rsid w:val="0044762A"/>
    <w:rsid w:val="004476CC"/>
    <w:rsid w:val="00447CB5"/>
    <w:rsid w:val="00447EB1"/>
    <w:rsid w:val="00450233"/>
    <w:rsid w:val="00450644"/>
    <w:rsid w:val="004512C3"/>
    <w:rsid w:val="00451344"/>
    <w:rsid w:val="00452453"/>
    <w:rsid w:val="004536D2"/>
    <w:rsid w:val="004543B6"/>
    <w:rsid w:val="00454512"/>
    <w:rsid w:val="00454A80"/>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415"/>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3216"/>
    <w:rsid w:val="00484540"/>
    <w:rsid w:val="00484DF7"/>
    <w:rsid w:val="00484F12"/>
    <w:rsid w:val="00485474"/>
    <w:rsid w:val="004855BB"/>
    <w:rsid w:val="00485D16"/>
    <w:rsid w:val="00487D00"/>
    <w:rsid w:val="004914F6"/>
    <w:rsid w:val="00491FAF"/>
    <w:rsid w:val="00492F4E"/>
    <w:rsid w:val="00493A73"/>
    <w:rsid w:val="00493B41"/>
    <w:rsid w:val="0049509F"/>
    <w:rsid w:val="00496754"/>
    <w:rsid w:val="0049679B"/>
    <w:rsid w:val="004969B7"/>
    <w:rsid w:val="00497CF3"/>
    <w:rsid w:val="00497F7B"/>
    <w:rsid w:val="00497FA3"/>
    <w:rsid w:val="004A0366"/>
    <w:rsid w:val="004A111E"/>
    <w:rsid w:val="004A117B"/>
    <w:rsid w:val="004A11B2"/>
    <w:rsid w:val="004A14BA"/>
    <w:rsid w:val="004A3328"/>
    <w:rsid w:val="004A3931"/>
    <w:rsid w:val="004A3AE8"/>
    <w:rsid w:val="004A4540"/>
    <w:rsid w:val="004A4673"/>
    <w:rsid w:val="004A4979"/>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5BBC"/>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3247"/>
    <w:rsid w:val="004E4059"/>
    <w:rsid w:val="004E4474"/>
    <w:rsid w:val="004E4B0C"/>
    <w:rsid w:val="004E5B4C"/>
    <w:rsid w:val="004E5DC6"/>
    <w:rsid w:val="004E62C9"/>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656C"/>
    <w:rsid w:val="0050759E"/>
    <w:rsid w:val="00510F5D"/>
    <w:rsid w:val="0051153A"/>
    <w:rsid w:val="0051296F"/>
    <w:rsid w:val="00513BF5"/>
    <w:rsid w:val="005176F8"/>
    <w:rsid w:val="005178DB"/>
    <w:rsid w:val="00517C7E"/>
    <w:rsid w:val="0052065A"/>
    <w:rsid w:val="00520F19"/>
    <w:rsid w:val="005219F7"/>
    <w:rsid w:val="00521E9B"/>
    <w:rsid w:val="005223D8"/>
    <w:rsid w:val="00522508"/>
    <w:rsid w:val="00522599"/>
    <w:rsid w:val="00522CB1"/>
    <w:rsid w:val="00523661"/>
    <w:rsid w:val="00524366"/>
    <w:rsid w:val="00524494"/>
    <w:rsid w:val="00524C88"/>
    <w:rsid w:val="00524D61"/>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2C7C"/>
    <w:rsid w:val="00532E51"/>
    <w:rsid w:val="00533353"/>
    <w:rsid w:val="005339FB"/>
    <w:rsid w:val="00534BAD"/>
    <w:rsid w:val="00536A11"/>
    <w:rsid w:val="0054095C"/>
    <w:rsid w:val="005409B7"/>
    <w:rsid w:val="005418D1"/>
    <w:rsid w:val="0054198C"/>
    <w:rsid w:val="005423DE"/>
    <w:rsid w:val="005427F0"/>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DE2"/>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77ECD"/>
    <w:rsid w:val="0058027E"/>
    <w:rsid w:val="00580D09"/>
    <w:rsid w:val="00580FF7"/>
    <w:rsid w:val="00581965"/>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54B"/>
    <w:rsid w:val="005A5B24"/>
    <w:rsid w:val="005A6A00"/>
    <w:rsid w:val="005A6A44"/>
    <w:rsid w:val="005A6F34"/>
    <w:rsid w:val="005A7FE9"/>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1E4"/>
    <w:rsid w:val="005D26FA"/>
    <w:rsid w:val="005D2988"/>
    <w:rsid w:val="005D315F"/>
    <w:rsid w:val="005D3850"/>
    <w:rsid w:val="005D3CD4"/>
    <w:rsid w:val="005D4B5B"/>
    <w:rsid w:val="005D5388"/>
    <w:rsid w:val="005D5FA1"/>
    <w:rsid w:val="005D6E09"/>
    <w:rsid w:val="005D78A7"/>
    <w:rsid w:val="005D7955"/>
    <w:rsid w:val="005D7B36"/>
    <w:rsid w:val="005D7C60"/>
    <w:rsid w:val="005D7CF3"/>
    <w:rsid w:val="005D7E39"/>
    <w:rsid w:val="005D7EED"/>
    <w:rsid w:val="005E0157"/>
    <w:rsid w:val="005E043A"/>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0995"/>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6E55"/>
    <w:rsid w:val="005F7100"/>
    <w:rsid w:val="005F785B"/>
    <w:rsid w:val="005F78C8"/>
    <w:rsid w:val="00600243"/>
    <w:rsid w:val="00600A23"/>
    <w:rsid w:val="00601C17"/>
    <w:rsid w:val="00601FD1"/>
    <w:rsid w:val="0060296F"/>
    <w:rsid w:val="00602BC1"/>
    <w:rsid w:val="00602CE4"/>
    <w:rsid w:val="00603275"/>
    <w:rsid w:val="00603358"/>
    <w:rsid w:val="00603A2C"/>
    <w:rsid w:val="00603FB8"/>
    <w:rsid w:val="006044D2"/>
    <w:rsid w:val="00604834"/>
    <w:rsid w:val="006048FE"/>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3D20"/>
    <w:rsid w:val="006242FC"/>
    <w:rsid w:val="006244E9"/>
    <w:rsid w:val="00624A90"/>
    <w:rsid w:val="0062655F"/>
    <w:rsid w:val="006266A9"/>
    <w:rsid w:val="00627F1E"/>
    <w:rsid w:val="0063027D"/>
    <w:rsid w:val="00631B43"/>
    <w:rsid w:val="00631C59"/>
    <w:rsid w:val="00631DF6"/>
    <w:rsid w:val="00631F2D"/>
    <w:rsid w:val="0063295F"/>
    <w:rsid w:val="00634751"/>
    <w:rsid w:val="00634F47"/>
    <w:rsid w:val="006350D2"/>
    <w:rsid w:val="0063572C"/>
    <w:rsid w:val="00637A27"/>
    <w:rsid w:val="00637FC1"/>
    <w:rsid w:val="0064029B"/>
    <w:rsid w:val="0064106A"/>
    <w:rsid w:val="00641135"/>
    <w:rsid w:val="00641DB4"/>
    <w:rsid w:val="006425C0"/>
    <w:rsid w:val="00642A9C"/>
    <w:rsid w:val="00642B65"/>
    <w:rsid w:val="00642FED"/>
    <w:rsid w:val="00643366"/>
    <w:rsid w:val="00643CD3"/>
    <w:rsid w:val="00643DB4"/>
    <w:rsid w:val="00643E22"/>
    <w:rsid w:val="00645171"/>
    <w:rsid w:val="00647ED4"/>
    <w:rsid w:val="00650BB9"/>
    <w:rsid w:val="006517BE"/>
    <w:rsid w:val="00651B40"/>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60A5"/>
    <w:rsid w:val="0066643C"/>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6A8"/>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97004"/>
    <w:rsid w:val="006A0035"/>
    <w:rsid w:val="006A0611"/>
    <w:rsid w:val="006A06BE"/>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781"/>
    <w:rsid w:val="006A7E8F"/>
    <w:rsid w:val="006B05E9"/>
    <w:rsid w:val="006B0B4A"/>
    <w:rsid w:val="006B0DA4"/>
    <w:rsid w:val="006B136A"/>
    <w:rsid w:val="006B2254"/>
    <w:rsid w:val="006B23F6"/>
    <w:rsid w:val="006B2C82"/>
    <w:rsid w:val="006B323D"/>
    <w:rsid w:val="006B3254"/>
    <w:rsid w:val="006B42FD"/>
    <w:rsid w:val="006B49AC"/>
    <w:rsid w:val="006B5395"/>
    <w:rsid w:val="006B5504"/>
    <w:rsid w:val="006B588D"/>
    <w:rsid w:val="006B5C82"/>
    <w:rsid w:val="006B6B7E"/>
    <w:rsid w:val="006B71AC"/>
    <w:rsid w:val="006B742B"/>
    <w:rsid w:val="006B7918"/>
    <w:rsid w:val="006C0B8E"/>
    <w:rsid w:val="006C0DB1"/>
    <w:rsid w:val="006C0F3D"/>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692"/>
    <w:rsid w:val="006F1B49"/>
    <w:rsid w:val="006F1D7A"/>
    <w:rsid w:val="006F2CB3"/>
    <w:rsid w:val="006F2D60"/>
    <w:rsid w:val="006F393D"/>
    <w:rsid w:val="006F4407"/>
    <w:rsid w:val="006F4792"/>
    <w:rsid w:val="006F4931"/>
    <w:rsid w:val="006F4E43"/>
    <w:rsid w:val="006F5673"/>
    <w:rsid w:val="006F5792"/>
    <w:rsid w:val="006F6B1C"/>
    <w:rsid w:val="00700A4D"/>
    <w:rsid w:val="0070103C"/>
    <w:rsid w:val="00702648"/>
    <w:rsid w:val="0070296D"/>
    <w:rsid w:val="007039CE"/>
    <w:rsid w:val="00704504"/>
    <w:rsid w:val="00704897"/>
    <w:rsid w:val="00704956"/>
    <w:rsid w:val="007060BB"/>
    <w:rsid w:val="0070691E"/>
    <w:rsid w:val="00706C16"/>
    <w:rsid w:val="00706E3F"/>
    <w:rsid w:val="00707469"/>
    <w:rsid w:val="00707B7C"/>
    <w:rsid w:val="00707E6F"/>
    <w:rsid w:val="00710976"/>
    <w:rsid w:val="00710BD6"/>
    <w:rsid w:val="0071111F"/>
    <w:rsid w:val="007113CC"/>
    <w:rsid w:val="00711D65"/>
    <w:rsid w:val="00711D69"/>
    <w:rsid w:val="007129B0"/>
    <w:rsid w:val="00712B68"/>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193C"/>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D5A"/>
    <w:rsid w:val="00736FDB"/>
    <w:rsid w:val="007373F8"/>
    <w:rsid w:val="007374B9"/>
    <w:rsid w:val="00737CA5"/>
    <w:rsid w:val="00737CE9"/>
    <w:rsid w:val="00740050"/>
    <w:rsid w:val="007406A3"/>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296"/>
    <w:rsid w:val="007524F7"/>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7B6"/>
    <w:rsid w:val="0078088F"/>
    <w:rsid w:val="00780D7E"/>
    <w:rsid w:val="0078145F"/>
    <w:rsid w:val="0078152F"/>
    <w:rsid w:val="00781D8D"/>
    <w:rsid w:val="007820D6"/>
    <w:rsid w:val="0078212C"/>
    <w:rsid w:val="00782FB0"/>
    <w:rsid w:val="00783253"/>
    <w:rsid w:val="007832BD"/>
    <w:rsid w:val="0078330F"/>
    <w:rsid w:val="00783421"/>
    <w:rsid w:val="00783575"/>
    <w:rsid w:val="0078375D"/>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29CD"/>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08"/>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95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552F"/>
    <w:rsid w:val="007F6369"/>
    <w:rsid w:val="007F6F9D"/>
    <w:rsid w:val="007F6FA3"/>
    <w:rsid w:val="007F7BCF"/>
    <w:rsid w:val="007F7CAE"/>
    <w:rsid w:val="0080015C"/>
    <w:rsid w:val="00800192"/>
    <w:rsid w:val="00800747"/>
    <w:rsid w:val="008014D6"/>
    <w:rsid w:val="008028DC"/>
    <w:rsid w:val="00803CFE"/>
    <w:rsid w:val="0080487D"/>
    <w:rsid w:val="00804F52"/>
    <w:rsid w:val="0080594C"/>
    <w:rsid w:val="00805D18"/>
    <w:rsid w:val="0080609E"/>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3C"/>
    <w:rsid w:val="00820AD6"/>
    <w:rsid w:val="00822BAA"/>
    <w:rsid w:val="00823192"/>
    <w:rsid w:val="008255C2"/>
    <w:rsid w:val="008257F1"/>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239"/>
    <w:rsid w:val="00860421"/>
    <w:rsid w:val="00860DD1"/>
    <w:rsid w:val="00861826"/>
    <w:rsid w:val="00861ECC"/>
    <w:rsid w:val="008621DF"/>
    <w:rsid w:val="0086245E"/>
    <w:rsid w:val="00863307"/>
    <w:rsid w:val="00863376"/>
    <w:rsid w:val="008634F1"/>
    <w:rsid w:val="00864B3B"/>
    <w:rsid w:val="008655A9"/>
    <w:rsid w:val="00865745"/>
    <w:rsid w:val="00865890"/>
    <w:rsid w:val="00865BF4"/>
    <w:rsid w:val="00866691"/>
    <w:rsid w:val="00866E8A"/>
    <w:rsid w:val="00867963"/>
    <w:rsid w:val="00870F94"/>
    <w:rsid w:val="00872371"/>
    <w:rsid w:val="00872DCC"/>
    <w:rsid w:val="0087540F"/>
    <w:rsid w:val="00875A1E"/>
    <w:rsid w:val="0087657A"/>
    <w:rsid w:val="00877113"/>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1F3E"/>
    <w:rsid w:val="008D3600"/>
    <w:rsid w:val="008D36F7"/>
    <w:rsid w:val="008D37F0"/>
    <w:rsid w:val="008D3976"/>
    <w:rsid w:val="008D47C3"/>
    <w:rsid w:val="008D4F69"/>
    <w:rsid w:val="008D5DC0"/>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2ED1"/>
    <w:rsid w:val="008E3268"/>
    <w:rsid w:val="008E3493"/>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56"/>
    <w:rsid w:val="00904767"/>
    <w:rsid w:val="00905E6A"/>
    <w:rsid w:val="00906328"/>
    <w:rsid w:val="00906BA3"/>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4F85"/>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150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B7D"/>
    <w:rsid w:val="00983CD9"/>
    <w:rsid w:val="00983D7C"/>
    <w:rsid w:val="009844CD"/>
    <w:rsid w:val="00984A85"/>
    <w:rsid w:val="00985024"/>
    <w:rsid w:val="00985DD2"/>
    <w:rsid w:val="00986595"/>
    <w:rsid w:val="00986DBC"/>
    <w:rsid w:val="00987113"/>
    <w:rsid w:val="0098733C"/>
    <w:rsid w:val="0098739B"/>
    <w:rsid w:val="009875A7"/>
    <w:rsid w:val="00987BDD"/>
    <w:rsid w:val="00990624"/>
    <w:rsid w:val="009906A9"/>
    <w:rsid w:val="009908A6"/>
    <w:rsid w:val="00991883"/>
    <w:rsid w:val="0099191D"/>
    <w:rsid w:val="009919FF"/>
    <w:rsid w:val="00992828"/>
    <w:rsid w:val="00993290"/>
    <w:rsid w:val="0099487A"/>
    <w:rsid w:val="00995284"/>
    <w:rsid w:val="00995D4F"/>
    <w:rsid w:val="00995F92"/>
    <w:rsid w:val="009969A3"/>
    <w:rsid w:val="009974AA"/>
    <w:rsid w:val="009979FC"/>
    <w:rsid w:val="009A068B"/>
    <w:rsid w:val="009A0787"/>
    <w:rsid w:val="009A0956"/>
    <w:rsid w:val="009A1730"/>
    <w:rsid w:val="009A2133"/>
    <w:rsid w:val="009A32CA"/>
    <w:rsid w:val="009A376E"/>
    <w:rsid w:val="009A468F"/>
    <w:rsid w:val="009A4EBF"/>
    <w:rsid w:val="009A5DEA"/>
    <w:rsid w:val="009A64B2"/>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212D"/>
    <w:rsid w:val="009D2672"/>
    <w:rsid w:val="009D28EA"/>
    <w:rsid w:val="009D3529"/>
    <w:rsid w:val="009D3674"/>
    <w:rsid w:val="009D3BB4"/>
    <w:rsid w:val="009D5068"/>
    <w:rsid w:val="009D5269"/>
    <w:rsid w:val="009D57ED"/>
    <w:rsid w:val="009D5DD2"/>
    <w:rsid w:val="009D72A9"/>
    <w:rsid w:val="009D737C"/>
    <w:rsid w:val="009D75BB"/>
    <w:rsid w:val="009D7673"/>
    <w:rsid w:val="009D775C"/>
    <w:rsid w:val="009D78EE"/>
    <w:rsid w:val="009D797E"/>
    <w:rsid w:val="009E0B07"/>
    <w:rsid w:val="009E1C2E"/>
    <w:rsid w:val="009E2D85"/>
    <w:rsid w:val="009E34D2"/>
    <w:rsid w:val="009E37CE"/>
    <w:rsid w:val="009E3E22"/>
    <w:rsid w:val="009E4B12"/>
    <w:rsid w:val="009E4CD7"/>
    <w:rsid w:val="009E5DDA"/>
    <w:rsid w:val="009E6394"/>
    <w:rsid w:val="009E6A44"/>
    <w:rsid w:val="009E6B35"/>
    <w:rsid w:val="009E7AC7"/>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07DE6"/>
    <w:rsid w:val="00A1051A"/>
    <w:rsid w:val="00A115FB"/>
    <w:rsid w:val="00A11717"/>
    <w:rsid w:val="00A11957"/>
    <w:rsid w:val="00A11AF5"/>
    <w:rsid w:val="00A1233B"/>
    <w:rsid w:val="00A12CA3"/>
    <w:rsid w:val="00A14EB8"/>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668"/>
    <w:rsid w:val="00A55A6B"/>
    <w:rsid w:val="00A567BF"/>
    <w:rsid w:val="00A56CA4"/>
    <w:rsid w:val="00A56D47"/>
    <w:rsid w:val="00A570B7"/>
    <w:rsid w:val="00A60115"/>
    <w:rsid w:val="00A60C0A"/>
    <w:rsid w:val="00A62645"/>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9CD"/>
    <w:rsid w:val="00A74AC4"/>
    <w:rsid w:val="00A74B13"/>
    <w:rsid w:val="00A75858"/>
    <w:rsid w:val="00A75B9A"/>
    <w:rsid w:val="00A75D29"/>
    <w:rsid w:val="00A75E78"/>
    <w:rsid w:val="00A77604"/>
    <w:rsid w:val="00A8032F"/>
    <w:rsid w:val="00A80CAD"/>
    <w:rsid w:val="00A80D71"/>
    <w:rsid w:val="00A81065"/>
    <w:rsid w:val="00A84112"/>
    <w:rsid w:val="00A84507"/>
    <w:rsid w:val="00A84689"/>
    <w:rsid w:val="00A84921"/>
    <w:rsid w:val="00A84E30"/>
    <w:rsid w:val="00A85DF7"/>
    <w:rsid w:val="00A8678D"/>
    <w:rsid w:val="00A87609"/>
    <w:rsid w:val="00A87E76"/>
    <w:rsid w:val="00A915ED"/>
    <w:rsid w:val="00A923EB"/>
    <w:rsid w:val="00A92BCE"/>
    <w:rsid w:val="00A92F5B"/>
    <w:rsid w:val="00A932B6"/>
    <w:rsid w:val="00A93670"/>
    <w:rsid w:val="00A94302"/>
    <w:rsid w:val="00A94843"/>
    <w:rsid w:val="00A94BE3"/>
    <w:rsid w:val="00A955C0"/>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675C"/>
    <w:rsid w:val="00AA71D6"/>
    <w:rsid w:val="00AA7F3E"/>
    <w:rsid w:val="00AB0DC3"/>
    <w:rsid w:val="00AB0F66"/>
    <w:rsid w:val="00AB0F68"/>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CD3"/>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309"/>
    <w:rsid w:val="00AD36F0"/>
    <w:rsid w:val="00AD400D"/>
    <w:rsid w:val="00AD457D"/>
    <w:rsid w:val="00AD5397"/>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5C6"/>
    <w:rsid w:val="00AF5B80"/>
    <w:rsid w:val="00AF7AB9"/>
    <w:rsid w:val="00AF7DB5"/>
    <w:rsid w:val="00B0064C"/>
    <w:rsid w:val="00B009CC"/>
    <w:rsid w:val="00B00AAC"/>
    <w:rsid w:val="00B015AD"/>
    <w:rsid w:val="00B017AD"/>
    <w:rsid w:val="00B01E6E"/>
    <w:rsid w:val="00B02B8E"/>
    <w:rsid w:val="00B037DC"/>
    <w:rsid w:val="00B037F9"/>
    <w:rsid w:val="00B03B28"/>
    <w:rsid w:val="00B03D25"/>
    <w:rsid w:val="00B042DF"/>
    <w:rsid w:val="00B04435"/>
    <w:rsid w:val="00B0497E"/>
    <w:rsid w:val="00B04AE0"/>
    <w:rsid w:val="00B04AF2"/>
    <w:rsid w:val="00B04BD5"/>
    <w:rsid w:val="00B052E6"/>
    <w:rsid w:val="00B05C9B"/>
    <w:rsid w:val="00B05CFA"/>
    <w:rsid w:val="00B065A5"/>
    <w:rsid w:val="00B06754"/>
    <w:rsid w:val="00B0747D"/>
    <w:rsid w:val="00B07F0B"/>
    <w:rsid w:val="00B105E2"/>
    <w:rsid w:val="00B1122A"/>
    <w:rsid w:val="00B1180A"/>
    <w:rsid w:val="00B1186A"/>
    <w:rsid w:val="00B1298D"/>
    <w:rsid w:val="00B12CF6"/>
    <w:rsid w:val="00B14897"/>
    <w:rsid w:val="00B14E2E"/>
    <w:rsid w:val="00B152A0"/>
    <w:rsid w:val="00B15BD2"/>
    <w:rsid w:val="00B16A8B"/>
    <w:rsid w:val="00B16D48"/>
    <w:rsid w:val="00B16E1F"/>
    <w:rsid w:val="00B17491"/>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4F4D"/>
    <w:rsid w:val="00B251D3"/>
    <w:rsid w:val="00B25CC7"/>
    <w:rsid w:val="00B25D79"/>
    <w:rsid w:val="00B2682C"/>
    <w:rsid w:val="00B26B77"/>
    <w:rsid w:val="00B272D5"/>
    <w:rsid w:val="00B27714"/>
    <w:rsid w:val="00B27C98"/>
    <w:rsid w:val="00B306D3"/>
    <w:rsid w:val="00B310CF"/>
    <w:rsid w:val="00B312E5"/>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40019"/>
    <w:rsid w:val="00B405F2"/>
    <w:rsid w:val="00B4099E"/>
    <w:rsid w:val="00B41874"/>
    <w:rsid w:val="00B4197D"/>
    <w:rsid w:val="00B4226C"/>
    <w:rsid w:val="00B42B55"/>
    <w:rsid w:val="00B43EB3"/>
    <w:rsid w:val="00B442EC"/>
    <w:rsid w:val="00B44B8E"/>
    <w:rsid w:val="00B44C84"/>
    <w:rsid w:val="00B44EEF"/>
    <w:rsid w:val="00B450ED"/>
    <w:rsid w:val="00B468CF"/>
    <w:rsid w:val="00B46D98"/>
    <w:rsid w:val="00B47578"/>
    <w:rsid w:val="00B47B04"/>
    <w:rsid w:val="00B5025B"/>
    <w:rsid w:val="00B509FB"/>
    <w:rsid w:val="00B51182"/>
    <w:rsid w:val="00B51927"/>
    <w:rsid w:val="00B52166"/>
    <w:rsid w:val="00B52D75"/>
    <w:rsid w:val="00B52E90"/>
    <w:rsid w:val="00B5367A"/>
    <w:rsid w:val="00B536F3"/>
    <w:rsid w:val="00B53FAD"/>
    <w:rsid w:val="00B54198"/>
    <w:rsid w:val="00B54FDC"/>
    <w:rsid w:val="00B55BA4"/>
    <w:rsid w:val="00B56DAF"/>
    <w:rsid w:val="00B56DFF"/>
    <w:rsid w:val="00B57C5B"/>
    <w:rsid w:val="00B57C5D"/>
    <w:rsid w:val="00B57D29"/>
    <w:rsid w:val="00B604D6"/>
    <w:rsid w:val="00B60709"/>
    <w:rsid w:val="00B60F35"/>
    <w:rsid w:val="00B617E1"/>
    <w:rsid w:val="00B61953"/>
    <w:rsid w:val="00B625DE"/>
    <w:rsid w:val="00B626FA"/>
    <w:rsid w:val="00B62E4E"/>
    <w:rsid w:val="00B63F02"/>
    <w:rsid w:val="00B6437D"/>
    <w:rsid w:val="00B64A4D"/>
    <w:rsid w:val="00B64F03"/>
    <w:rsid w:val="00B659E1"/>
    <w:rsid w:val="00B65A42"/>
    <w:rsid w:val="00B675F8"/>
    <w:rsid w:val="00B70690"/>
    <w:rsid w:val="00B7111C"/>
    <w:rsid w:val="00B7115D"/>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34BF"/>
    <w:rsid w:val="00B84777"/>
    <w:rsid w:val="00B84A8A"/>
    <w:rsid w:val="00B84E3E"/>
    <w:rsid w:val="00B8512D"/>
    <w:rsid w:val="00B869A5"/>
    <w:rsid w:val="00B86CE5"/>
    <w:rsid w:val="00B8782B"/>
    <w:rsid w:val="00B908FF"/>
    <w:rsid w:val="00B90AD8"/>
    <w:rsid w:val="00B90EC9"/>
    <w:rsid w:val="00B91039"/>
    <w:rsid w:val="00B9144D"/>
    <w:rsid w:val="00B918D1"/>
    <w:rsid w:val="00B919F7"/>
    <w:rsid w:val="00B91B09"/>
    <w:rsid w:val="00B920B6"/>
    <w:rsid w:val="00B925F5"/>
    <w:rsid w:val="00B92997"/>
    <w:rsid w:val="00B93299"/>
    <w:rsid w:val="00B93949"/>
    <w:rsid w:val="00B93AF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526"/>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A82"/>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96A"/>
    <w:rsid w:val="00BE6B60"/>
    <w:rsid w:val="00BE6BD2"/>
    <w:rsid w:val="00BE6F26"/>
    <w:rsid w:val="00BE7070"/>
    <w:rsid w:val="00BE7E16"/>
    <w:rsid w:val="00BF1FED"/>
    <w:rsid w:val="00BF20C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760"/>
    <w:rsid w:val="00C038C0"/>
    <w:rsid w:val="00C03919"/>
    <w:rsid w:val="00C05B08"/>
    <w:rsid w:val="00C05E88"/>
    <w:rsid w:val="00C05FE1"/>
    <w:rsid w:val="00C065AE"/>
    <w:rsid w:val="00C06A25"/>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B1F"/>
    <w:rsid w:val="00C23E20"/>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80E"/>
    <w:rsid w:val="00C33E84"/>
    <w:rsid w:val="00C34134"/>
    <w:rsid w:val="00C34E2D"/>
    <w:rsid w:val="00C34F5D"/>
    <w:rsid w:val="00C35F4C"/>
    <w:rsid w:val="00C37231"/>
    <w:rsid w:val="00C37657"/>
    <w:rsid w:val="00C37F6B"/>
    <w:rsid w:val="00C4100F"/>
    <w:rsid w:val="00C41253"/>
    <w:rsid w:val="00C41333"/>
    <w:rsid w:val="00C4136B"/>
    <w:rsid w:val="00C41F2F"/>
    <w:rsid w:val="00C41F65"/>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5FFB"/>
    <w:rsid w:val="00C6634E"/>
    <w:rsid w:val="00C66993"/>
    <w:rsid w:val="00C7195B"/>
    <w:rsid w:val="00C723C8"/>
    <w:rsid w:val="00C7376E"/>
    <w:rsid w:val="00C73F72"/>
    <w:rsid w:val="00C74C3A"/>
    <w:rsid w:val="00C74EEE"/>
    <w:rsid w:val="00C75062"/>
    <w:rsid w:val="00C757E9"/>
    <w:rsid w:val="00C75C2A"/>
    <w:rsid w:val="00C76AE9"/>
    <w:rsid w:val="00C76BDF"/>
    <w:rsid w:val="00C76DCA"/>
    <w:rsid w:val="00C77585"/>
    <w:rsid w:val="00C805EE"/>
    <w:rsid w:val="00C81EC4"/>
    <w:rsid w:val="00C81FFE"/>
    <w:rsid w:val="00C82D06"/>
    <w:rsid w:val="00C82E06"/>
    <w:rsid w:val="00C836C1"/>
    <w:rsid w:val="00C83E46"/>
    <w:rsid w:val="00C83F90"/>
    <w:rsid w:val="00C840A2"/>
    <w:rsid w:val="00C85AF6"/>
    <w:rsid w:val="00C85E48"/>
    <w:rsid w:val="00C8662E"/>
    <w:rsid w:val="00C8679D"/>
    <w:rsid w:val="00C86880"/>
    <w:rsid w:val="00C86A43"/>
    <w:rsid w:val="00C871DE"/>
    <w:rsid w:val="00C87655"/>
    <w:rsid w:val="00C87925"/>
    <w:rsid w:val="00C9038B"/>
    <w:rsid w:val="00C90A3D"/>
    <w:rsid w:val="00C90E92"/>
    <w:rsid w:val="00C91A4B"/>
    <w:rsid w:val="00C91A6A"/>
    <w:rsid w:val="00C91CF0"/>
    <w:rsid w:val="00C9225D"/>
    <w:rsid w:val="00C93229"/>
    <w:rsid w:val="00C949A3"/>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232A"/>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363B"/>
    <w:rsid w:val="00CD4A36"/>
    <w:rsid w:val="00CD4E20"/>
    <w:rsid w:val="00CD60A1"/>
    <w:rsid w:val="00CD66AE"/>
    <w:rsid w:val="00CD71A2"/>
    <w:rsid w:val="00CD7C12"/>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4B9A"/>
    <w:rsid w:val="00CF54E0"/>
    <w:rsid w:val="00D015EB"/>
    <w:rsid w:val="00D024A5"/>
    <w:rsid w:val="00D025F1"/>
    <w:rsid w:val="00D02B40"/>
    <w:rsid w:val="00D03115"/>
    <w:rsid w:val="00D03258"/>
    <w:rsid w:val="00D0412C"/>
    <w:rsid w:val="00D04299"/>
    <w:rsid w:val="00D0591C"/>
    <w:rsid w:val="00D05F38"/>
    <w:rsid w:val="00D06836"/>
    <w:rsid w:val="00D0684C"/>
    <w:rsid w:val="00D06A9B"/>
    <w:rsid w:val="00D07680"/>
    <w:rsid w:val="00D079A0"/>
    <w:rsid w:val="00D109DE"/>
    <w:rsid w:val="00D10A98"/>
    <w:rsid w:val="00D11841"/>
    <w:rsid w:val="00D11EF9"/>
    <w:rsid w:val="00D1225E"/>
    <w:rsid w:val="00D1257F"/>
    <w:rsid w:val="00D12D3F"/>
    <w:rsid w:val="00D132E5"/>
    <w:rsid w:val="00D139F9"/>
    <w:rsid w:val="00D14143"/>
    <w:rsid w:val="00D15A90"/>
    <w:rsid w:val="00D169E7"/>
    <w:rsid w:val="00D16E7D"/>
    <w:rsid w:val="00D200B6"/>
    <w:rsid w:val="00D208EF"/>
    <w:rsid w:val="00D20F77"/>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27EB2"/>
    <w:rsid w:val="00D311E6"/>
    <w:rsid w:val="00D31487"/>
    <w:rsid w:val="00D33935"/>
    <w:rsid w:val="00D33AA5"/>
    <w:rsid w:val="00D33C5B"/>
    <w:rsid w:val="00D346AB"/>
    <w:rsid w:val="00D346B3"/>
    <w:rsid w:val="00D34AAD"/>
    <w:rsid w:val="00D34E80"/>
    <w:rsid w:val="00D35D07"/>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825"/>
    <w:rsid w:val="00D50FA3"/>
    <w:rsid w:val="00D51ED1"/>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0D51"/>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0CD"/>
    <w:rsid w:val="00D8298B"/>
    <w:rsid w:val="00D8304B"/>
    <w:rsid w:val="00D83664"/>
    <w:rsid w:val="00D83A28"/>
    <w:rsid w:val="00D8458A"/>
    <w:rsid w:val="00D8480B"/>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339"/>
    <w:rsid w:val="00DD0B60"/>
    <w:rsid w:val="00DD14B6"/>
    <w:rsid w:val="00DD1B17"/>
    <w:rsid w:val="00DD1D11"/>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3DED"/>
    <w:rsid w:val="00DF5233"/>
    <w:rsid w:val="00DF535E"/>
    <w:rsid w:val="00DF6245"/>
    <w:rsid w:val="00DF74C1"/>
    <w:rsid w:val="00E000A9"/>
    <w:rsid w:val="00E002FA"/>
    <w:rsid w:val="00E0077F"/>
    <w:rsid w:val="00E009BA"/>
    <w:rsid w:val="00E00B84"/>
    <w:rsid w:val="00E00BCC"/>
    <w:rsid w:val="00E012C2"/>
    <w:rsid w:val="00E01BE8"/>
    <w:rsid w:val="00E021B9"/>
    <w:rsid w:val="00E0231C"/>
    <w:rsid w:val="00E02830"/>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4FA"/>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0CC"/>
    <w:rsid w:val="00E25106"/>
    <w:rsid w:val="00E251A0"/>
    <w:rsid w:val="00E25771"/>
    <w:rsid w:val="00E27035"/>
    <w:rsid w:val="00E2742B"/>
    <w:rsid w:val="00E27FBD"/>
    <w:rsid w:val="00E30E0A"/>
    <w:rsid w:val="00E312DB"/>
    <w:rsid w:val="00E31BD1"/>
    <w:rsid w:val="00E32349"/>
    <w:rsid w:val="00E32E6E"/>
    <w:rsid w:val="00E33F0C"/>
    <w:rsid w:val="00E34532"/>
    <w:rsid w:val="00E35478"/>
    <w:rsid w:val="00E356B6"/>
    <w:rsid w:val="00E35CC0"/>
    <w:rsid w:val="00E364D4"/>
    <w:rsid w:val="00E3650B"/>
    <w:rsid w:val="00E365A3"/>
    <w:rsid w:val="00E36702"/>
    <w:rsid w:val="00E378AD"/>
    <w:rsid w:val="00E40329"/>
    <w:rsid w:val="00E40374"/>
    <w:rsid w:val="00E40ACA"/>
    <w:rsid w:val="00E40DB3"/>
    <w:rsid w:val="00E40EBA"/>
    <w:rsid w:val="00E4146C"/>
    <w:rsid w:val="00E4286E"/>
    <w:rsid w:val="00E43E07"/>
    <w:rsid w:val="00E44733"/>
    <w:rsid w:val="00E4543D"/>
    <w:rsid w:val="00E45443"/>
    <w:rsid w:val="00E45A80"/>
    <w:rsid w:val="00E45AEC"/>
    <w:rsid w:val="00E45C45"/>
    <w:rsid w:val="00E469B6"/>
    <w:rsid w:val="00E47D3C"/>
    <w:rsid w:val="00E50131"/>
    <w:rsid w:val="00E5056E"/>
    <w:rsid w:val="00E523FC"/>
    <w:rsid w:val="00E52D0E"/>
    <w:rsid w:val="00E52FA6"/>
    <w:rsid w:val="00E5479C"/>
    <w:rsid w:val="00E54F3E"/>
    <w:rsid w:val="00E5525E"/>
    <w:rsid w:val="00E559B3"/>
    <w:rsid w:val="00E55AA3"/>
    <w:rsid w:val="00E56769"/>
    <w:rsid w:val="00E56B94"/>
    <w:rsid w:val="00E56D9D"/>
    <w:rsid w:val="00E609D7"/>
    <w:rsid w:val="00E60F97"/>
    <w:rsid w:val="00E61465"/>
    <w:rsid w:val="00E61ED0"/>
    <w:rsid w:val="00E620AD"/>
    <w:rsid w:val="00E62835"/>
    <w:rsid w:val="00E62BDE"/>
    <w:rsid w:val="00E62FCB"/>
    <w:rsid w:val="00E62FF5"/>
    <w:rsid w:val="00E63A6D"/>
    <w:rsid w:val="00E63BC6"/>
    <w:rsid w:val="00E64528"/>
    <w:rsid w:val="00E648C1"/>
    <w:rsid w:val="00E65A09"/>
    <w:rsid w:val="00E65D6A"/>
    <w:rsid w:val="00E66303"/>
    <w:rsid w:val="00E66CC5"/>
    <w:rsid w:val="00E66E0C"/>
    <w:rsid w:val="00E66FB5"/>
    <w:rsid w:val="00E66FD5"/>
    <w:rsid w:val="00E670D0"/>
    <w:rsid w:val="00E67238"/>
    <w:rsid w:val="00E672E7"/>
    <w:rsid w:val="00E67565"/>
    <w:rsid w:val="00E67AE0"/>
    <w:rsid w:val="00E67E70"/>
    <w:rsid w:val="00E705D5"/>
    <w:rsid w:val="00E70D45"/>
    <w:rsid w:val="00E720D9"/>
    <w:rsid w:val="00E7237C"/>
    <w:rsid w:val="00E73F78"/>
    <w:rsid w:val="00E74167"/>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1AE4"/>
    <w:rsid w:val="00E93552"/>
    <w:rsid w:val="00E936E0"/>
    <w:rsid w:val="00E940DA"/>
    <w:rsid w:val="00E944AD"/>
    <w:rsid w:val="00E94592"/>
    <w:rsid w:val="00E948DB"/>
    <w:rsid w:val="00E9514F"/>
    <w:rsid w:val="00E95DAD"/>
    <w:rsid w:val="00E95E3B"/>
    <w:rsid w:val="00E9600C"/>
    <w:rsid w:val="00E97A0C"/>
    <w:rsid w:val="00E97AB2"/>
    <w:rsid w:val="00EA0579"/>
    <w:rsid w:val="00EA120C"/>
    <w:rsid w:val="00EA20D7"/>
    <w:rsid w:val="00EA2D0F"/>
    <w:rsid w:val="00EA334B"/>
    <w:rsid w:val="00EA3B05"/>
    <w:rsid w:val="00EA43B7"/>
    <w:rsid w:val="00EA456C"/>
    <w:rsid w:val="00EA4E3E"/>
    <w:rsid w:val="00EA4F4F"/>
    <w:rsid w:val="00EA52AC"/>
    <w:rsid w:val="00EA563E"/>
    <w:rsid w:val="00EA580B"/>
    <w:rsid w:val="00EA5BED"/>
    <w:rsid w:val="00EA5CE0"/>
    <w:rsid w:val="00EA64C8"/>
    <w:rsid w:val="00EA6697"/>
    <w:rsid w:val="00EA7878"/>
    <w:rsid w:val="00EB07F0"/>
    <w:rsid w:val="00EB10BB"/>
    <w:rsid w:val="00EB122E"/>
    <w:rsid w:val="00EB1A5A"/>
    <w:rsid w:val="00EB1F3E"/>
    <w:rsid w:val="00EB20F6"/>
    <w:rsid w:val="00EB24FE"/>
    <w:rsid w:val="00EB2A0C"/>
    <w:rsid w:val="00EB34FB"/>
    <w:rsid w:val="00EB4302"/>
    <w:rsid w:val="00EB506D"/>
    <w:rsid w:val="00EB52DE"/>
    <w:rsid w:val="00EB5F56"/>
    <w:rsid w:val="00EB62D9"/>
    <w:rsid w:val="00EB6E42"/>
    <w:rsid w:val="00EB7408"/>
    <w:rsid w:val="00EB7C15"/>
    <w:rsid w:val="00EC09D9"/>
    <w:rsid w:val="00EC0EAA"/>
    <w:rsid w:val="00EC1201"/>
    <w:rsid w:val="00EC1C95"/>
    <w:rsid w:val="00EC211D"/>
    <w:rsid w:val="00EC219D"/>
    <w:rsid w:val="00EC25E9"/>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372"/>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5E23"/>
    <w:rsid w:val="00F16747"/>
    <w:rsid w:val="00F16F0E"/>
    <w:rsid w:val="00F1715D"/>
    <w:rsid w:val="00F172BA"/>
    <w:rsid w:val="00F1779F"/>
    <w:rsid w:val="00F20A8C"/>
    <w:rsid w:val="00F226CF"/>
    <w:rsid w:val="00F23190"/>
    <w:rsid w:val="00F23891"/>
    <w:rsid w:val="00F23D39"/>
    <w:rsid w:val="00F24DA3"/>
    <w:rsid w:val="00F26044"/>
    <w:rsid w:val="00F26A38"/>
    <w:rsid w:val="00F26E80"/>
    <w:rsid w:val="00F27808"/>
    <w:rsid w:val="00F302A4"/>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436"/>
    <w:rsid w:val="00F428D3"/>
    <w:rsid w:val="00F42EB0"/>
    <w:rsid w:val="00F4383F"/>
    <w:rsid w:val="00F43DD3"/>
    <w:rsid w:val="00F44BDB"/>
    <w:rsid w:val="00F45AC4"/>
    <w:rsid w:val="00F4650B"/>
    <w:rsid w:val="00F46794"/>
    <w:rsid w:val="00F46799"/>
    <w:rsid w:val="00F469D6"/>
    <w:rsid w:val="00F47291"/>
    <w:rsid w:val="00F51CB3"/>
    <w:rsid w:val="00F51F56"/>
    <w:rsid w:val="00F52484"/>
    <w:rsid w:val="00F54BF2"/>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5AC"/>
    <w:rsid w:val="00F66A21"/>
    <w:rsid w:val="00F67929"/>
    <w:rsid w:val="00F702AB"/>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56E5"/>
    <w:rsid w:val="00F9583C"/>
    <w:rsid w:val="00F95AAE"/>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A93"/>
    <w:rsid w:val="00FA3CC8"/>
    <w:rsid w:val="00FA4046"/>
    <w:rsid w:val="00FA4740"/>
    <w:rsid w:val="00FA5309"/>
    <w:rsid w:val="00FA6529"/>
    <w:rsid w:val="00FA6551"/>
    <w:rsid w:val="00FA6C16"/>
    <w:rsid w:val="00FA6E30"/>
    <w:rsid w:val="00FB24D1"/>
    <w:rsid w:val="00FB252B"/>
    <w:rsid w:val="00FB31BD"/>
    <w:rsid w:val="00FB32C5"/>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3EB"/>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2AD5"/>
    <w:rsid w:val="00FD35D9"/>
    <w:rsid w:val="00FD41D2"/>
    <w:rsid w:val="00FD483E"/>
    <w:rsid w:val="00FD5331"/>
    <w:rsid w:val="00FD5483"/>
    <w:rsid w:val="00FD5A58"/>
    <w:rsid w:val="00FD5E91"/>
    <w:rsid w:val="00FD6309"/>
    <w:rsid w:val="00FD6B41"/>
    <w:rsid w:val="00FD7AF7"/>
    <w:rsid w:val="00FE0184"/>
    <w:rsid w:val="00FE0350"/>
    <w:rsid w:val="00FE06F7"/>
    <w:rsid w:val="00FE122E"/>
    <w:rsid w:val="00FE168A"/>
    <w:rsid w:val="00FE18C7"/>
    <w:rsid w:val="00FE1B7F"/>
    <w:rsid w:val="00FE2347"/>
    <w:rsid w:val="00FE29DD"/>
    <w:rsid w:val="00FE3A1F"/>
    <w:rsid w:val="00FE3EBA"/>
    <w:rsid w:val="00FE3FE5"/>
    <w:rsid w:val="00FE41E0"/>
    <w:rsid w:val="00FE514E"/>
    <w:rsid w:val="00FE5D4C"/>
    <w:rsid w:val="00FE5E44"/>
    <w:rsid w:val="00FE5FDD"/>
    <w:rsid w:val="00FE628F"/>
    <w:rsid w:val="00FE65E9"/>
    <w:rsid w:val="00FE69A7"/>
    <w:rsid w:val="00FE7117"/>
    <w:rsid w:val="00FE74D6"/>
    <w:rsid w:val="00FE773A"/>
    <w:rsid w:val="00FF22A6"/>
    <w:rsid w:val="00FF2B02"/>
    <w:rsid w:val="00FF357F"/>
    <w:rsid w:val="00FF35FB"/>
    <w:rsid w:val="00FF3F04"/>
    <w:rsid w:val="00FF50DD"/>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CD7C12"/>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78"/>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78"/>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78"/>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7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7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7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7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7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unhideWhenUsed/>
    <w:qFormat/>
    <w:rsid w:val="00200E56"/>
    <w:pPr>
      <w:suppressAutoHyphens/>
      <w:spacing w:line="240" w:lineRule="auto"/>
      <w:contextualSpacing/>
      <w:jc w:val="center"/>
    </w:pPr>
    <w:rPr>
      <w:b/>
      <w:iCs/>
      <w:color w:val="000000" w:themeColor="text1"/>
      <w:sz w:val="18"/>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CD7C12"/>
    <w:rPr>
      <w:rFonts w:ascii="Cambria" w:eastAsia="Times New Roman" w:hAnsi="Cambria" w:cstheme="majorBidi"/>
      <w:b/>
      <w:caps/>
      <w:color w:val="000000" w:themeColor="text1"/>
      <w:sz w:val="28"/>
      <w:szCs w:val="26"/>
      <w:lang w:val="en-US"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 w:type="paragraph" w:styleId="HTMLPreformatted">
    <w:name w:val="HTML Preformatted"/>
    <w:basedOn w:val="Normal"/>
    <w:link w:val="HTMLPreformattedChar"/>
    <w:uiPriority w:val="99"/>
    <w:semiHidden/>
    <w:unhideWhenUsed/>
    <w:rsid w:val="00700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00A4D"/>
    <w:rPr>
      <w:rFonts w:ascii="Courier New" w:eastAsia="Times New Roman" w:hAnsi="Courier New" w:cs="Courier New"/>
      <w:sz w:val="20"/>
      <w:szCs w:val="20"/>
      <w:lang w:val="en-US"/>
    </w:rPr>
  </w:style>
  <w:style w:type="character" w:customStyle="1" w:styleId="hljs-attr">
    <w:name w:val="hljs-attr"/>
    <w:basedOn w:val="DefaultParagraphFont"/>
    <w:rsid w:val="00700A4D"/>
  </w:style>
  <w:style w:type="character" w:customStyle="1" w:styleId="hljs-bullet">
    <w:name w:val="hljs-bullet"/>
    <w:basedOn w:val="DefaultParagraphFont"/>
    <w:rsid w:val="00700A4D"/>
  </w:style>
  <w:style w:type="character" w:customStyle="1" w:styleId="hljs-string">
    <w:name w:val="hljs-string"/>
    <w:basedOn w:val="DefaultParagraphFont"/>
    <w:rsid w:val="00700A4D"/>
  </w:style>
  <w:style w:type="character" w:customStyle="1" w:styleId="hljs-comment">
    <w:name w:val="hljs-comment"/>
    <w:basedOn w:val="DefaultParagraphFont"/>
    <w:rsid w:val="00700A4D"/>
  </w:style>
  <w:style w:type="paragraph" w:styleId="NormalWeb">
    <w:name w:val="Normal (Web)"/>
    <w:basedOn w:val="Normal"/>
    <w:uiPriority w:val="99"/>
    <w:semiHidden/>
    <w:unhideWhenUsed/>
    <w:rsid w:val="00700A4D"/>
    <w:pPr>
      <w:spacing w:before="100" w:beforeAutospacing="1" w:after="100" w:afterAutospacing="1" w:line="240" w:lineRule="auto"/>
      <w:jc w:val="left"/>
    </w:pPr>
    <w:rPr>
      <w:rFonts w:ascii="Times New Roman" w:eastAsiaTheme="minorEastAsia" w:hAnsi="Times New Roman" w:cs="Times New Roman"/>
      <w:sz w:val="24"/>
      <w:szCs w:val="24"/>
      <w:lang w:val="en-US"/>
    </w:rPr>
  </w:style>
  <w:style w:type="character" w:customStyle="1" w:styleId="cf01">
    <w:name w:val="cf01"/>
    <w:basedOn w:val="DefaultParagraphFont"/>
    <w:rsid w:val="002153B5"/>
    <w:rPr>
      <w:rFonts w:ascii="Segoe UI" w:hAnsi="Segoe UI" w:cs="Segoe UI" w:hint="default"/>
      <w:sz w:val="18"/>
      <w:szCs w:val="18"/>
    </w:rPr>
  </w:style>
  <w:style w:type="paragraph" w:customStyle="1" w:styleId="PICTURES">
    <w:name w:val="PICTURES"/>
    <w:basedOn w:val="Normlnprvnodsazen"/>
    <w:qFormat/>
    <w:rsid w:val="006A7781"/>
    <w:pPr>
      <w:keepNext/>
      <w:ind w:firstLine="0"/>
      <w:jc w:val="center"/>
    </w:pPr>
    <w:rPr>
      <w:noProof/>
      <w:sz w:val="16"/>
      <w:szCs w:val="16"/>
      <w:lang w:eastAsia="en-US"/>
    </w:rPr>
  </w:style>
  <w:style w:type="character" w:styleId="EndnoteReference">
    <w:name w:val="endnote reference"/>
    <w:basedOn w:val="DefaultParagraphFont"/>
    <w:uiPriority w:val="99"/>
    <w:semiHidden/>
    <w:unhideWhenUsed/>
    <w:rsid w:val="00022377"/>
    <w:rPr>
      <w:vertAlign w:val="superscript"/>
    </w:rPr>
  </w:style>
  <w:style w:type="paragraph" w:customStyle="1" w:styleId="CaptionTabs">
    <w:name w:val="Caption_Tabs"/>
    <w:basedOn w:val="Caption"/>
    <w:link w:val="CaptionTabsChar"/>
    <w:qFormat/>
    <w:rsid w:val="00A77604"/>
    <w:pPr>
      <w:ind w:left="432" w:hanging="432"/>
      <w:jc w:val="left"/>
    </w:pPr>
  </w:style>
  <w:style w:type="character" w:customStyle="1" w:styleId="CaptionChar">
    <w:name w:val="Caption Char"/>
    <w:basedOn w:val="DefaultParagraphFont"/>
    <w:link w:val="Caption"/>
    <w:uiPriority w:val="35"/>
    <w:rsid w:val="00200E56"/>
    <w:rPr>
      <w:rFonts w:ascii="Cambria" w:hAnsi="Cambria"/>
      <w:b/>
      <w:iCs/>
      <w:color w:val="000000" w:themeColor="text1"/>
      <w:sz w:val="18"/>
      <w:szCs w:val="18"/>
      <w:lang w:val="cs-CZ"/>
    </w:rPr>
  </w:style>
  <w:style w:type="character" w:customStyle="1" w:styleId="CaptionTabsChar">
    <w:name w:val="Caption_Tabs Char"/>
    <w:basedOn w:val="CaptionChar"/>
    <w:link w:val="CaptionTabs"/>
    <w:rsid w:val="00A77604"/>
    <w:rPr>
      <w:rFonts w:ascii="Cambria" w:hAnsi="Cambria"/>
      <w:b/>
      <w:iCs/>
      <w:color w:val="000000" w:themeColor="text1"/>
      <w:sz w:val="18"/>
      <w:szCs w:val="18"/>
      <w:lang w:val="cs-CZ"/>
    </w:rPr>
  </w:style>
  <w:style w:type="character" w:styleId="IntenseReference">
    <w:name w:val="Intense Reference"/>
    <w:basedOn w:val="DefaultParagraphFont"/>
    <w:uiPriority w:val="32"/>
    <w:qFormat/>
    <w:rsid w:val="00117093"/>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3266">
      <w:bodyDiv w:val="1"/>
      <w:marLeft w:val="0"/>
      <w:marRight w:val="0"/>
      <w:marTop w:val="0"/>
      <w:marBottom w:val="0"/>
      <w:divBdr>
        <w:top w:val="none" w:sz="0" w:space="0" w:color="auto"/>
        <w:left w:val="none" w:sz="0" w:space="0" w:color="auto"/>
        <w:bottom w:val="none" w:sz="0" w:space="0" w:color="auto"/>
        <w:right w:val="none" w:sz="0" w:space="0" w:color="auto"/>
      </w:divBdr>
    </w:div>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16199253">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29251821">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4713898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76239845">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5239000">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63651822">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00619608">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43477820">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3186382">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79856953">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4345065">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3469145">
      <w:bodyDiv w:val="1"/>
      <w:marLeft w:val="0"/>
      <w:marRight w:val="0"/>
      <w:marTop w:val="0"/>
      <w:marBottom w:val="0"/>
      <w:divBdr>
        <w:top w:val="none" w:sz="0" w:space="0" w:color="auto"/>
        <w:left w:val="none" w:sz="0" w:space="0" w:color="auto"/>
        <w:bottom w:val="none" w:sz="0" w:space="0" w:color="auto"/>
        <w:right w:val="none" w:sz="0" w:space="0" w:color="auto"/>
      </w:divBdr>
      <w:divsChild>
        <w:div w:id="1717705390">
          <w:marLeft w:val="0"/>
          <w:marRight w:val="0"/>
          <w:marTop w:val="0"/>
          <w:marBottom w:val="0"/>
          <w:divBdr>
            <w:top w:val="none" w:sz="0" w:space="0" w:color="auto"/>
            <w:left w:val="none" w:sz="0" w:space="0" w:color="auto"/>
            <w:bottom w:val="none" w:sz="0" w:space="0" w:color="auto"/>
            <w:right w:val="none" w:sz="0" w:space="0" w:color="auto"/>
          </w:divBdr>
        </w:div>
      </w:divsChild>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5827088">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3384958">
      <w:bodyDiv w:val="1"/>
      <w:marLeft w:val="0"/>
      <w:marRight w:val="0"/>
      <w:marTop w:val="0"/>
      <w:marBottom w:val="0"/>
      <w:divBdr>
        <w:top w:val="none" w:sz="0" w:space="0" w:color="auto"/>
        <w:left w:val="none" w:sz="0" w:space="0" w:color="auto"/>
        <w:bottom w:val="none" w:sz="0" w:space="0" w:color="auto"/>
        <w:right w:val="none" w:sz="0" w:space="0" w:color="auto"/>
      </w:divBdr>
      <w:divsChild>
        <w:div w:id="1610435347">
          <w:marLeft w:val="0"/>
          <w:marRight w:val="0"/>
          <w:marTop w:val="0"/>
          <w:marBottom w:val="0"/>
          <w:divBdr>
            <w:top w:val="none" w:sz="0" w:space="0" w:color="auto"/>
            <w:left w:val="none" w:sz="0" w:space="0" w:color="auto"/>
            <w:bottom w:val="none" w:sz="0" w:space="0" w:color="auto"/>
            <w:right w:val="none" w:sz="0" w:space="0" w:color="auto"/>
          </w:divBdr>
        </w:div>
      </w:divsChild>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29579244">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80806652">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4374809">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25365328">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68688955">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76254506">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3390269">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8188644">
      <w:bodyDiv w:val="1"/>
      <w:marLeft w:val="0"/>
      <w:marRight w:val="0"/>
      <w:marTop w:val="0"/>
      <w:marBottom w:val="0"/>
      <w:divBdr>
        <w:top w:val="none" w:sz="0" w:space="0" w:color="auto"/>
        <w:left w:val="none" w:sz="0" w:space="0" w:color="auto"/>
        <w:bottom w:val="none" w:sz="0" w:space="0" w:color="auto"/>
        <w:right w:val="none" w:sz="0" w:space="0" w:color="auto"/>
      </w:divBdr>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21650438">
      <w:bodyDiv w:val="1"/>
      <w:marLeft w:val="0"/>
      <w:marRight w:val="0"/>
      <w:marTop w:val="0"/>
      <w:marBottom w:val="0"/>
      <w:divBdr>
        <w:top w:val="none" w:sz="0" w:space="0" w:color="auto"/>
        <w:left w:val="none" w:sz="0" w:space="0" w:color="auto"/>
        <w:bottom w:val="none" w:sz="0" w:space="0" w:color="auto"/>
        <w:right w:val="none" w:sz="0" w:space="0" w:color="auto"/>
      </w:divBdr>
    </w:div>
    <w:div w:id="1121680428">
      <w:bodyDiv w:val="1"/>
      <w:marLeft w:val="0"/>
      <w:marRight w:val="0"/>
      <w:marTop w:val="0"/>
      <w:marBottom w:val="0"/>
      <w:divBdr>
        <w:top w:val="none" w:sz="0" w:space="0" w:color="auto"/>
        <w:left w:val="none" w:sz="0" w:space="0" w:color="auto"/>
        <w:bottom w:val="none" w:sz="0" w:space="0" w:color="auto"/>
        <w:right w:val="none" w:sz="0" w:space="0" w:color="auto"/>
      </w:divBdr>
      <w:divsChild>
        <w:div w:id="964041191">
          <w:marLeft w:val="0"/>
          <w:marRight w:val="0"/>
          <w:marTop w:val="0"/>
          <w:marBottom w:val="0"/>
          <w:divBdr>
            <w:top w:val="none" w:sz="0" w:space="0" w:color="auto"/>
            <w:left w:val="none" w:sz="0" w:space="0" w:color="auto"/>
            <w:bottom w:val="none" w:sz="0" w:space="0" w:color="auto"/>
            <w:right w:val="none" w:sz="0" w:space="0" w:color="auto"/>
          </w:divBdr>
        </w:div>
      </w:divsChild>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140819">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559627">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431417">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158377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3911655">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34474928">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2408757">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444527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0244093">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482186783">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049277">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088421">
      <w:bodyDiv w:val="1"/>
      <w:marLeft w:val="0"/>
      <w:marRight w:val="0"/>
      <w:marTop w:val="0"/>
      <w:marBottom w:val="0"/>
      <w:divBdr>
        <w:top w:val="none" w:sz="0" w:space="0" w:color="auto"/>
        <w:left w:val="none" w:sz="0" w:space="0" w:color="auto"/>
        <w:bottom w:val="none" w:sz="0" w:space="0" w:color="auto"/>
        <w:right w:val="none" w:sz="0" w:space="0" w:color="auto"/>
      </w:divBdr>
      <w:divsChild>
        <w:div w:id="554393616">
          <w:marLeft w:val="0"/>
          <w:marRight w:val="0"/>
          <w:marTop w:val="0"/>
          <w:marBottom w:val="0"/>
          <w:divBdr>
            <w:top w:val="none" w:sz="0" w:space="0" w:color="auto"/>
            <w:left w:val="none" w:sz="0" w:space="0" w:color="auto"/>
            <w:bottom w:val="none" w:sz="0" w:space="0" w:color="auto"/>
            <w:right w:val="none" w:sz="0" w:space="0" w:color="auto"/>
          </w:divBdr>
        </w:div>
      </w:divsChild>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68950408">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5674849">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029518">
      <w:bodyDiv w:val="1"/>
      <w:marLeft w:val="0"/>
      <w:marRight w:val="0"/>
      <w:marTop w:val="0"/>
      <w:marBottom w:val="0"/>
      <w:divBdr>
        <w:top w:val="none" w:sz="0" w:space="0" w:color="auto"/>
        <w:left w:val="none" w:sz="0" w:space="0" w:color="auto"/>
        <w:bottom w:val="none" w:sz="0" w:space="0" w:color="auto"/>
        <w:right w:val="none" w:sz="0" w:space="0" w:color="auto"/>
      </w:divBdr>
      <w:divsChild>
        <w:div w:id="1211458229">
          <w:marLeft w:val="0"/>
          <w:marRight w:val="0"/>
          <w:marTop w:val="0"/>
          <w:marBottom w:val="0"/>
          <w:divBdr>
            <w:top w:val="none" w:sz="0" w:space="0" w:color="auto"/>
            <w:left w:val="none" w:sz="0" w:space="0" w:color="auto"/>
            <w:bottom w:val="none" w:sz="0" w:space="0" w:color="auto"/>
            <w:right w:val="none" w:sz="0" w:space="0" w:color="auto"/>
          </w:divBdr>
        </w:div>
      </w:divsChild>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0695402">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09143120">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2870105">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841000605">
      <w:bodyDiv w:val="1"/>
      <w:marLeft w:val="0"/>
      <w:marRight w:val="0"/>
      <w:marTop w:val="0"/>
      <w:marBottom w:val="0"/>
      <w:divBdr>
        <w:top w:val="none" w:sz="0" w:space="0" w:color="auto"/>
        <w:left w:val="none" w:sz="0" w:space="0" w:color="auto"/>
        <w:bottom w:val="none" w:sz="0" w:space="0" w:color="auto"/>
        <w:right w:val="none" w:sz="0" w:space="0" w:color="auto"/>
      </w:divBdr>
    </w:div>
    <w:div w:id="1847599420">
      <w:bodyDiv w:val="1"/>
      <w:marLeft w:val="0"/>
      <w:marRight w:val="0"/>
      <w:marTop w:val="0"/>
      <w:marBottom w:val="0"/>
      <w:divBdr>
        <w:top w:val="none" w:sz="0" w:space="0" w:color="auto"/>
        <w:left w:val="none" w:sz="0" w:space="0" w:color="auto"/>
        <w:bottom w:val="none" w:sz="0" w:space="0" w:color="auto"/>
        <w:right w:val="none" w:sz="0" w:space="0" w:color="auto"/>
      </w:divBdr>
      <w:divsChild>
        <w:div w:id="180514409">
          <w:marLeft w:val="0"/>
          <w:marRight w:val="0"/>
          <w:marTop w:val="0"/>
          <w:marBottom w:val="0"/>
          <w:divBdr>
            <w:top w:val="none" w:sz="0" w:space="0" w:color="auto"/>
            <w:left w:val="none" w:sz="0" w:space="0" w:color="auto"/>
            <w:bottom w:val="none" w:sz="0" w:space="0" w:color="auto"/>
            <w:right w:val="none" w:sz="0" w:space="0" w:color="auto"/>
          </w:divBdr>
        </w:div>
      </w:divsChild>
    </w:div>
    <w:div w:id="1876578194">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31155757">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421766">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0261334">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4694">
      <w:bodyDiv w:val="1"/>
      <w:marLeft w:val="0"/>
      <w:marRight w:val="0"/>
      <w:marTop w:val="0"/>
      <w:marBottom w:val="0"/>
      <w:divBdr>
        <w:top w:val="none" w:sz="0" w:space="0" w:color="auto"/>
        <w:left w:val="none" w:sz="0" w:space="0" w:color="auto"/>
        <w:bottom w:val="none" w:sz="0" w:space="0" w:color="auto"/>
        <w:right w:val="none" w:sz="0" w:space="0" w:color="auto"/>
      </w:divBdr>
      <w:divsChild>
        <w:div w:id="1412659018">
          <w:marLeft w:val="0"/>
          <w:marRight w:val="0"/>
          <w:marTop w:val="0"/>
          <w:marBottom w:val="0"/>
          <w:divBdr>
            <w:top w:val="none" w:sz="0" w:space="0" w:color="auto"/>
            <w:left w:val="none" w:sz="0" w:space="0" w:color="auto"/>
            <w:bottom w:val="none" w:sz="0" w:space="0" w:color="auto"/>
            <w:right w:val="none" w:sz="0" w:space="0" w:color="auto"/>
          </w:divBdr>
        </w:div>
      </w:divsChild>
    </w:div>
    <w:div w:id="2045324170">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hubs.mozilla.com/v3xSqDE/obedient-high-sphere" TargetMode="Externa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5.pn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hyperlink" Target="https://jendahorak.github.io/disc3vr/" TargetMode="External"/><Relationship Id="rId40" Type="http://schemas.openxmlformats.org/officeDocument/2006/relationships/hyperlink" Target="https://foam-jumpy-dianella.glitch.me/" TargetMode="External"/><Relationship Id="rId45" Type="http://schemas.openxmlformats.org/officeDocument/2006/relationships/hyperlink" Target="https://jendahorak.github.io/wle-throw/" TargetMode="Externa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eader" Target="header2.xml"/><Relationship Id="rId79"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hyperlink" Target="https://hubs.mozilla.com/PFhZqGd/primary-stylish-festivity/"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footer" Target="footer2.xm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svg"/><Relationship Id="rId38" Type="http://schemas.openxmlformats.org/officeDocument/2006/relationships/hyperlink" Target="https://jendahorak.github.io/babjs/"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hyperlink" Target="https://interesting-parallel-bit.glitch.me/"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sv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s://hubs.mozilla.com/CMa8Xah/vibrant-fixed-plane"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footer" Target="footer3.xm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7.png"/><Relationship Id="rId39" Type="http://schemas.openxmlformats.org/officeDocument/2006/relationships/hyperlink" Target="https://jendahorak.github.io/a3sixty/" TargetMode="External"/><Relationship Id="rId34" Type="http://schemas.openxmlformats.org/officeDocument/2006/relationships/image" Target="media/image23.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8.png"/></Relationships>
</file>

<file path=word/_rels/footnotes.xml.rels><?xml version="1.0" encoding="UTF-8" standalone="yes"?>
<Relationships xmlns="http://schemas.openxmlformats.org/package/2006/relationships"><Relationship Id="rId3" Type="http://schemas.openxmlformats.org/officeDocument/2006/relationships/hyperlink" Target="https://drive.google.com/drive/folders/1OtINXnTP66I9HZeUr80cQtOYz8tzvDTo?usp=sharing" TargetMode="External"/><Relationship Id="rId2" Type="http://schemas.openxmlformats.org/officeDocument/2006/relationships/hyperlink" Target="https://github.com/jendahorak/dp-blender-py-utils" TargetMode="External"/><Relationship Id="rId1" Type="http://schemas.openxmlformats.org/officeDocument/2006/relationships/hyperlink" Target="https://github.com/jendahorak/gistovr" TargetMode="External"/><Relationship Id="rId4" Type="http://schemas.openxmlformats.org/officeDocument/2006/relationships/hyperlink" Target="https://gitlab.com/shtrdl/playground-d.git"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8"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CF9D815-32B0-4BFD-A9C7-6C2B06172A6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6AB9896-E97A-40F1-8FF8-7491C09A9D06}">
  <we:reference id="wa200000011" version="1.0.1.0" store="en-US" storeType="OMEX"/>
  <we:alternateReferences>
    <we:reference id="WA200000011" version="1.0.1.0" store="WA200000011" storeType="OMEX"/>
  </we:alternateReferences>
  <we:properties>
    <we:property name="language" value="&quot;Yaml&quot;"/>
    <we:property name="theme" value="&quot;Color Brewer&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4.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24758</TotalTime>
  <Pages>94</Pages>
  <Words>79660</Words>
  <Characters>454065</Characters>
  <Application>Microsoft Office Word</Application>
  <DocSecurity>0</DocSecurity>
  <Lines>3783</Lines>
  <Paragraphs>1065</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532660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309</cp:revision>
  <cp:lastPrinted>2024-01-01T23:56:00Z</cp:lastPrinted>
  <dcterms:created xsi:type="dcterms:W3CDTF">2023-08-27T13:40:00Z</dcterms:created>
  <dcterms:modified xsi:type="dcterms:W3CDTF">2024-01-02T23:22:00Z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id="mHdySFxw"/&gt;&lt;style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